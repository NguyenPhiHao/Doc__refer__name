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7166635" w14:textId="0D13D277" w:rsidR="004F5EE0" w:rsidRPr="004270A8" w:rsidRDefault="005879EE" w:rsidP="00C44D2C">
      <w:pPr>
        <w:pStyle w:val="a5"/>
        <w:spacing w:before="0"/>
        <w:rPr>
          <w:rFonts w:cs="Arial"/>
          <w:color w:val="FFFFFF"/>
          <w:szCs w:val="24"/>
        </w:rPr>
      </w:pPr>
      <w:r w:rsidRPr="004270A8">
        <w:rPr>
          <w:rFonts w:cs="Arial"/>
          <w:noProof/>
          <w:lang w:eastAsia="en-US"/>
        </w:rPr>
        <w:drawing>
          <wp:anchor distT="0" distB="0" distL="114300" distR="114300" simplePos="0" relativeHeight="251658243" behindDoc="0" locked="0" layoutInCell="1" allowOverlap="1" wp14:anchorId="7C611470" wp14:editId="4AEC5EB9">
            <wp:simplePos x="0" y="0"/>
            <wp:positionH relativeFrom="page">
              <wp:posOffset>4864100</wp:posOffset>
            </wp:positionH>
            <wp:positionV relativeFrom="page">
              <wp:posOffset>247015</wp:posOffset>
            </wp:positionV>
            <wp:extent cx="2286000" cy="398780"/>
            <wp:effectExtent l="0" t="0" r="0" b="1270"/>
            <wp:wrapNone/>
            <wp:docPr id="977" name="図 977" descr="renesas_an_bl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7" descr="renesas_an_blu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286000" cy="398780"/>
                    </a:xfrm>
                    <a:prstGeom prst="rect">
                      <a:avLst/>
                    </a:prstGeom>
                    <a:noFill/>
                  </pic:spPr>
                </pic:pic>
              </a:graphicData>
            </a:graphic>
          </wp:anchor>
        </w:drawing>
      </w:r>
      <w:bookmarkStart w:id="0" w:name="_Ref289930647"/>
      <w:bookmarkStart w:id="1" w:name="_Toc470491232"/>
      <w:bookmarkStart w:id="2" w:name="_Toc470491162"/>
      <w:bookmarkStart w:id="3" w:name="_Toc470491036"/>
      <w:bookmarkStart w:id="4" w:name="_Toc470491032"/>
      <w:bookmarkStart w:id="5" w:name="_Toc470491028"/>
      <w:bookmarkStart w:id="6" w:name="_Toc470490961"/>
      <w:bookmarkStart w:id="7" w:name="_Toc470490913"/>
      <w:bookmarkStart w:id="8" w:name="_Toc470490894"/>
      <w:bookmarkStart w:id="9" w:name="_Toc470490890"/>
      <w:bookmarkStart w:id="10" w:name="_Toc470490683"/>
      <w:bookmarkStart w:id="11" w:name="_Toc470420538"/>
      <w:bookmarkStart w:id="12" w:name="_Toc470420385"/>
      <w:bookmarkStart w:id="13" w:name="_Toc470419507"/>
      <w:bookmarkStart w:id="14" w:name="_Toc470418184"/>
      <w:bookmarkStart w:id="15" w:name="_Toc470415867"/>
      <w:bookmarkStart w:id="16" w:name="_Toc470415849"/>
      <w:bookmarkStart w:id="17" w:name="_Toc470415771"/>
      <w:bookmarkStart w:id="18" w:name="_Toc470411474"/>
      <w:bookmarkStart w:id="19" w:name="_Toc470409895"/>
      <w:r w:rsidR="00A01F2D" w:rsidRPr="004270A8">
        <w:rPr>
          <w:rFonts w:cs="Arial"/>
          <w:color w:val="FFFFFF"/>
          <w:szCs w:val="24"/>
        </w:rPr>
        <w:t>–</w:t>
      </w:r>
    </w:p>
    <w:p w14:paraId="515BC4B6" w14:textId="77777777" w:rsidR="004F5EE0" w:rsidRPr="004270A8" w:rsidRDefault="004F5EE0" w:rsidP="00D64C90">
      <w:pPr>
        <w:widowControl/>
        <w:jc w:val="left"/>
        <w:rPr>
          <w:rFonts w:cs="Arial"/>
          <w:color w:val="FFFFFF"/>
          <w:sz w:val="24"/>
          <w:szCs w:val="24"/>
        </w:rPr>
        <w:sectPr w:rsidR="004F5EE0" w:rsidRPr="004270A8" w:rsidSect="004F5EE0">
          <w:headerReference w:type="even" r:id="rId12"/>
          <w:headerReference w:type="default" r:id="rId13"/>
          <w:footerReference w:type="even" r:id="rId14"/>
          <w:footerReference w:type="default" r:id="rId15"/>
          <w:headerReference w:type="first" r:id="rId16"/>
          <w:footerReference w:type="first" r:id="rId17"/>
          <w:type w:val="continuous"/>
          <w:pgSz w:w="11907" w:h="16839"/>
          <w:pgMar w:top="454" w:right="680" w:bottom="454" w:left="1616" w:header="680" w:footer="510" w:gutter="0"/>
          <w:pgNumType w:start="1"/>
          <w:cols w:space="720"/>
        </w:sectPr>
      </w:pPr>
    </w:p>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p w14:paraId="48966291" w14:textId="58B64C47" w:rsidR="004F5EE0" w:rsidRPr="004270A8" w:rsidRDefault="007E38A0" w:rsidP="00D64C90">
      <w:pPr>
        <w:ind w:leftChars="100" w:left="210"/>
        <w:jc w:val="left"/>
        <w:rPr>
          <w:rFonts w:cs="Arial"/>
        </w:rPr>
      </w:pPr>
      <w:r w:rsidRPr="004270A8">
        <w:rPr>
          <w:rFonts w:cs="Arial"/>
          <w:noProof/>
          <w:lang w:eastAsia="en-US"/>
        </w:rPr>
        <mc:AlternateContent>
          <mc:Choice Requires="wps">
            <w:drawing>
              <wp:anchor distT="0" distB="0" distL="114300" distR="114300" simplePos="0" relativeHeight="251658245" behindDoc="0" locked="0" layoutInCell="1" allowOverlap="1" wp14:anchorId="22036943" wp14:editId="68FAB273">
                <wp:simplePos x="0" y="0"/>
                <wp:positionH relativeFrom="column">
                  <wp:posOffset>-1686560</wp:posOffset>
                </wp:positionH>
                <wp:positionV relativeFrom="paragraph">
                  <wp:posOffset>488315</wp:posOffset>
                </wp:positionV>
                <wp:extent cx="2637155" cy="571500"/>
                <wp:effectExtent l="0" t="38100" r="0" b="19050"/>
                <wp:wrapNone/>
                <wp:docPr id="973" name="Rectangle 9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6200000">
                          <a:off x="0" y="0"/>
                          <a:ext cx="2637155" cy="571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05E1A1" w14:textId="77777777" w:rsidR="001D58C1" w:rsidRDefault="001D58C1" w:rsidP="004F5EE0">
                            <w:pPr>
                              <w:rPr>
                                <w:rFonts w:cs="Arial"/>
                                <w:color w:val="FFFFFF"/>
                                <w:sz w:val="52"/>
                                <w:szCs w:val="52"/>
                              </w:rPr>
                            </w:pPr>
                            <w:r>
                              <w:rPr>
                                <w:rFonts w:cs="Arial"/>
                                <w:color w:val="FFFFFF"/>
                                <w:sz w:val="52"/>
                                <w:szCs w:val="52"/>
                              </w:rPr>
                              <w:t>User’s Manual</w:t>
                            </w:r>
                          </w:p>
                        </w:txbxContent>
                      </wps:txbx>
                      <wps:bodyPr rot="0" vert="vert"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2036943" id="Rectangle 981" o:spid="_x0000_s1026" style="position:absolute;left:0;text-align:left;margin-left:-132.8pt;margin-top:38.45pt;width:207.65pt;height:45pt;rotation:-90;z-index:2516582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" filled="f" stroked="f">
                <v:textbox style="layout-flow:vertical" inset="5.85pt,.7pt,5.85pt,.7pt">
                  <w:txbxContent>
                    <w:p w14:paraId="5805E1A1" w14:textId="77777777" w:rsidR="001D58C1" w:rsidRDefault="001D58C1" w:rsidP="004F5EE0">
                      <w:pPr>
                        <w:rPr>
                          <w:rFonts w:cs="Arial"/>
                          <w:color w:val="FFFFFF"/>
                          <w:sz w:val="52"/>
                          <w:szCs w:val="52"/>
                        </w:rPr>
                      </w:pPr>
                      <w:r>
                        <w:rPr>
                          <w:rFonts w:cs="Arial"/>
                          <w:color w:val="FFFFFF"/>
                          <w:sz w:val="52"/>
                          <w:szCs w:val="52"/>
                        </w:rPr>
                        <w:t>User’s Manual</w:t>
                      </w:r>
                    </w:p>
                  </w:txbxContent>
                </v:textbox>
              </v:rect>
            </w:pict>
          </mc:Fallback>
        </mc:AlternateContent>
      </w:r>
      <w:r w:rsidRPr="004270A8">
        <w:rPr>
          <w:rFonts w:cs="Arial"/>
          <w:noProof/>
          <w:sz w:val="24"/>
          <w:lang w:eastAsia="en-US"/>
        </w:rPr>
        <mc:AlternateContent>
          <mc:Choice Requires="wpg">
            <w:drawing>
              <wp:anchor distT="0" distB="0" distL="114300" distR="114300" simplePos="0" relativeHeight="251658244" behindDoc="0" locked="0" layoutInCell="1" allowOverlap="1" wp14:anchorId="77E9F89E" wp14:editId="749CDE69">
                <wp:simplePos x="0" y="0"/>
                <wp:positionH relativeFrom="column">
                  <wp:posOffset>-686435</wp:posOffset>
                </wp:positionH>
                <wp:positionV relativeFrom="paragraph">
                  <wp:posOffset>-911225</wp:posOffset>
                </wp:positionV>
                <wp:extent cx="720725" cy="4787265"/>
                <wp:effectExtent l="0" t="0" r="3175" b="0"/>
                <wp:wrapNone/>
                <wp:docPr id="968" name="Group 9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20725" cy="4787265"/>
                          <a:chOff x="-4" y="6"/>
                          <a:chExt cx="1135" cy="7539"/>
                        </a:xfrm>
                      </wpg:grpSpPr>
                      <wps:wsp>
                        <wps:cNvPr id="970" name="Rectangle 979"/>
                        <wps:cNvSpPr>
                          <a:spLocks noChangeArrowheads="1"/>
                        </wps:cNvSpPr>
                        <wps:spPr bwMode="auto">
                          <a:xfrm>
                            <a:off x="-4" y="6"/>
                            <a:ext cx="1135" cy="5667"/>
                          </a:xfrm>
                          <a:prstGeom prst="rect">
                            <a:avLst/>
                          </a:prstGeom>
                          <a:solidFill>
                            <a:srgbClr val="2A289D"/>
                          </a:solidFill>
                          <a:ln w="0">
                            <a:solidFill>
                              <a:srgbClr val="2A289D"/>
                            </a:solidFill>
                            <a:miter lim="800000"/>
                            <a:headEnd/>
                            <a:tailEnd/>
                          </a:ln>
                        </wps:spPr>
                        <wps:bodyPr rot="0" vert="horz" wrap="square" lIns="91440" tIns="45720" rIns="91440" bIns="45720" anchor="t" anchorCtr="0" upright="1">
                          <a:noAutofit/>
                        </wps:bodyPr>
                      </wps:wsp>
                      <wps:wsp>
                        <wps:cNvPr id="971" name="Rectangle 980"/>
                        <wps:cNvSpPr>
                          <a:spLocks noChangeArrowheads="1"/>
                        </wps:cNvSpPr>
                        <wps:spPr bwMode="auto">
                          <a:xfrm>
                            <a:off x="-4" y="5673"/>
                            <a:ext cx="1135" cy="1872"/>
                          </a:xfrm>
                          <a:prstGeom prst="rect">
                            <a:avLst/>
                          </a:prstGeom>
                          <a:solidFill>
                            <a:srgbClr val="808080"/>
                          </a:solidFill>
                          <a:ln w="0">
                            <a:solidFill>
                              <a:srgbClr val="808080"/>
                            </a:solidFill>
                            <a:miter lim="800000"/>
                            <a:headEnd/>
                            <a:tailEnd/>
                          </a:ln>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arto="http://schemas.microsoft.com/office/word/2006/arto" xmlns:a16="http://schemas.microsoft.com/office/drawing/2014/main" xmlns:a14="http://schemas.microsoft.com/office/drawing/2010/main" xmlns:pic="http://schemas.openxmlformats.org/drawingml/2006/picture" xmlns:a="http://schemas.openxmlformats.org/drawingml/2006/main">
            <w:pict w14:anchorId="74FF81F0">
              <v:group id="Group 978" style="position:absolute;margin-left:-54.05pt;margin-top:-71.75pt;width:56.75pt;height:376.95pt;z-index:251593728" coordsize="1135,7539" coordorigin="-4,6" o:spid="_x0000_s1026" w14:anchorId="6B0C2E5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">
                <v:rect id="Rectangle 979" style="position:absolute;left:-4;top:6;width:1135;height:5667;visibility:visible;mso-wrap-style:square;v-text-anchor:top" o:spid="_x0000_s1027" fillcolor="#2a289d" strokecolor="#2a289d" strokeweight="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"/>
                <v:rect id="Rectangle 980" style="position:absolute;left:-4;top:5673;width:1135;height:1872;visibility:visible;mso-wrap-style:square;v-text-anchor:top" o:spid="_x0000_s1028" fillcolor="gray" strokecolor="gray" strokeweight="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"/>
              </v:group>
            </w:pict>
          </mc:Fallback>
        </mc:AlternateContent>
      </w:r>
    </w:p>
    <w:p w14:paraId="4C503675" w14:textId="0829E50E" w:rsidR="004F5EE0" w:rsidRPr="004270A8" w:rsidRDefault="004F5EE0" w:rsidP="00D64C90">
      <w:pPr>
        <w:ind w:leftChars="100" w:left="210"/>
        <w:jc w:val="left"/>
        <w:rPr>
          <w:rFonts w:cs="Arial"/>
        </w:rPr>
      </w:pPr>
    </w:p>
    <w:p w14:paraId="3C4601EB" w14:textId="2258BEE8" w:rsidR="004F5EE0" w:rsidRPr="004270A8" w:rsidRDefault="004F5EE0" w:rsidP="00D64C90">
      <w:pPr>
        <w:ind w:leftChars="100" w:left="210"/>
        <w:jc w:val="left"/>
        <w:rPr>
          <w:rFonts w:cs="Arial"/>
        </w:rPr>
      </w:pPr>
    </w:p>
    <w:p w14:paraId="64C45EEC" w14:textId="4018FFD0" w:rsidR="004F5EE0" w:rsidRPr="004270A8" w:rsidRDefault="004F5EE0" w:rsidP="00D64C90">
      <w:pPr>
        <w:ind w:leftChars="100" w:left="210"/>
        <w:jc w:val="left"/>
        <w:rPr>
          <w:rFonts w:cs="Arial"/>
        </w:rPr>
      </w:pPr>
    </w:p>
    <w:p w14:paraId="5C7A79AC" w14:textId="50D12116" w:rsidR="004F5EE0" w:rsidRPr="004270A8" w:rsidRDefault="004F5EE0" w:rsidP="00D64C90">
      <w:pPr>
        <w:ind w:leftChars="100" w:left="210"/>
        <w:jc w:val="left"/>
        <w:rPr>
          <w:rFonts w:cs="Arial"/>
        </w:rPr>
      </w:pPr>
    </w:p>
    <w:p w14:paraId="619A9193" w14:textId="1118CCF4" w:rsidR="004F5EE0" w:rsidRPr="004270A8" w:rsidRDefault="004F5EE0" w:rsidP="00D64C90">
      <w:pPr>
        <w:ind w:leftChars="100" w:left="210"/>
        <w:jc w:val="left"/>
        <w:rPr>
          <w:rFonts w:cs="Arial"/>
        </w:rPr>
      </w:pPr>
    </w:p>
    <w:p w14:paraId="01CFA94B" w14:textId="77777777" w:rsidR="004F5EE0" w:rsidRPr="004270A8" w:rsidRDefault="004F5EE0" w:rsidP="00D64C90">
      <w:pPr>
        <w:ind w:leftChars="100" w:left="210"/>
        <w:jc w:val="left"/>
        <w:rPr>
          <w:rFonts w:cs="Arial"/>
        </w:rPr>
      </w:pPr>
    </w:p>
    <w:p w14:paraId="169E6383" w14:textId="77777777" w:rsidR="004F5EE0" w:rsidRPr="004270A8" w:rsidRDefault="004F5EE0" w:rsidP="00D64C90">
      <w:pPr>
        <w:ind w:leftChars="100" w:left="210"/>
        <w:jc w:val="left"/>
        <w:rPr>
          <w:rFonts w:cs="Arial"/>
        </w:rPr>
      </w:pPr>
    </w:p>
    <w:p w14:paraId="555C5416" w14:textId="1F26CEBA" w:rsidR="004F5EE0" w:rsidRPr="004270A8" w:rsidRDefault="004F5EE0" w:rsidP="00D64C90">
      <w:pPr>
        <w:ind w:leftChars="100" w:left="210"/>
        <w:jc w:val="left"/>
        <w:rPr>
          <w:rFonts w:cs="Arial"/>
        </w:rPr>
      </w:pPr>
    </w:p>
    <w:p w14:paraId="5212A303" w14:textId="77777777" w:rsidR="004F5EE0" w:rsidRPr="004270A8" w:rsidRDefault="004F5EE0" w:rsidP="00D64C90">
      <w:pPr>
        <w:ind w:leftChars="100" w:left="210"/>
        <w:jc w:val="left"/>
        <w:rPr>
          <w:rFonts w:cs="Arial"/>
        </w:rPr>
      </w:pPr>
    </w:p>
    <w:p w14:paraId="30048DD2" w14:textId="33B90F48" w:rsidR="004F5EE0" w:rsidRPr="004270A8" w:rsidRDefault="004F5EE0" w:rsidP="00D64C90">
      <w:pPr>
        <w:ind w:leftChars="100" w:left="210"/>
        <w:jc w:val="left"/>
        <w:rPr>
          <w:rFonts w:cs="Arial"/>
        </w:rPr>
      </w:pPr>
    </w:p>
    <w:p w14:paraId="39C18210" w14:textId="627BC807" w:rsidR="004F5EE0" w:rsidRPr="004270A8" w:rsidRDefault="007E38A0" w:rsidP="00D64C90">
      <w:pPr>
        <w:ind w:leftChars="100" w:left="210"/>
        <w:jc w:val="left"/>
        <w:rPr>
          <w:rFonts w:cs="Arial"/>
        </w:rPr>
      </w:pPr>
      <w:r w:rsidRPr="004270A8">
        <w:rPr>
          <w:rFonts w:cs="Arial"/>
          <w:noProof/>
          <w:lang w:eastAsia="en-US"/>
        </w:rPr>
        <mc:AlternateContent>
          <mc:Choice Requires="wps">
            <w:drawing>
              <wp:anchor distT="0" distB="0" distL="114300" distR="114300" simplePos="0" relativeHeight="251658240" behindDoc="0" locked="0" layoutInCell="1" allowOverlap="1" wp14:anchorId="51E54E3B" wp14:editId="410D4CEB">
                <wp:simplePos x="0" y="0"/>
                <wp:positionH relativeFrom="page">
                  <wp:posOffset>1026160</wp:posOffset>
                </wp:positionH>
                <wp:positionV relativeFrom="page">
                  <wp:posOffset>5997575</wp:posOffset>
                </wp:positionV>
                <wp:extent cx="2672080" cy="2475230"/>
                <wp:effectExtent l="0" t="0" r="0" b="0"/>
                <wp:wrapNone/>
                <wp:docPr id="967" name="Text Box 9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72080" cy="24752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0B5D92" w14:textId="77777777" w:rsidR="001D58C1" w:rsidRDefault="001D58C1" w:rsidP="00E41C2F">
                            <w:pPr>
                              <w:pStyle w:val="aa"/>
                            </w:pPr>
                            <w:r>
                              <w:rPr>
                                <w:rFonts w:hint="eastAsia"/>
                              </w:rPr>
                              <w:t>Target Device</w:t>
                            </w:r>
                          </w:p>
                          <w:p w14:paraId="29117E09" w14:textId="77777777" w:rsidR="001D58C1" w:rsidRDefault="001D58C1" w:rsidP="00E41C2F">
                            <w:pPr>
                              <w:pStyle w:val="aa"/>
                              <w:rPr>
                                <w:szCs w:val="16"/>
                              </w:rPr>
                            </w:pPr>
                            <w:r>
                              <w:rPr>
                                <w:szCs w:val="16"/>
                              </w:rPr>
                              <w:t>RH850 Family</w:t>
                            </w:r>
                          </w:p>
                          <w:p w14:paraId="1F1CEA80" w14:textId="77777777" w:rsidR="001D58C1" w:rsidRPr="001B39DC" w:rsidRDefault="001D58C1" w:rsidP="004F5EE0"/>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1E54E3B" id="_x0000_t202" coordsize="21600,21600" o:spt="202" path="m,l,21600r21600,l21600,xe">
                <v:stroke joinstyle="miter"/>
                <v:path gradientshapeok="t" o:connecttype="rect"/>
              </v:shapetype>
              <v:shape id="Text Box 974" o:spid="_x0000_s1027" type="#_x0000_t202" style="position:absolute;left:0;text-align:left;margin-left:80.8pt;margin-top:472.25pt;width:210.4pt;height:194.9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" filled="f" stroked="f">
                <v:textbox inset="0,0,0,0">
                  <w:txbxContent>
                    <w:p w14:paraId="220B5D92" w14:textId="77777777" w:rsidR="001D58C1" w:rsidRDefault="001D58C1" w:rsidP="00E41C2F">
                      <w:pPr>
                        <w:pStyle w:val="aa"/>
                      </w:pPr>
                      <w:r>
                        <w:rPr>
                          <w:rFonts w:hint="eastAsia"/>
                        </w:rPr>
                        <w:t>Target Device</w:t>
                      </w:r>
                    </w:p>
                    <w:p w14:paraId="29117E09" w14:textId="77777777" w:rsidR="001D58C1" w:rsidRDefault="001D58C1" w:rsidP="00E41C2F">
                      <w:pPr>
                        <w:pStyle w:val="aa"/>
                        <w:rPr>
                          <w:szCs w:val="16"/>
                        </w:rPr>
                      </w:pPr>
                      <w:r>
                        <w:rPr>
                          <w:szCs w:val="16"/>
                        </w:rPr>
                        <w:t>RH850 Family</w:t>
                      </w:r>
                    </w:p>
                    <w:p w14:paraId="1F1CEA80" w14:textId="77777777" w:rsidR="001D58C1" w:rsidRPr="001B39DC" w:rsidRDefault="001D58C1" w:rsidP="004F5EE0"/>
                  </w:txbxContent>
                </v:textbox>
                <w10:wrap anchorx="page" anchory="page"/>
              </v:shape>
            </w:pict>
          </mc:Fallback>
        </mc:AlternateContent>
      </w:r>
    </w:p>
    <w:p w14:paraId="4FA7724F" w14:textId="5B13DD4B" w:rsidR="004F5EE0" w:rsidRPr="004270A8" w:rsidRDefault="004F5EE0" w:rsidP="00D64C90">
      <w:pPr>
        <w:ind w:leftChars="100" w:left="210"/>
        <w:jc w:val="left"/>
        <w:rPr>
          <w:rFonts w:cs="Arial"/>
        </w:rPr>
      </w:pPr>
    </w:p>
    <w:p w14:paraId="65D91A03" w14:textId="0E984F31" w:rsidR="004F5EE0" w:rsidRPr="004270A8" w:rsidRDefault="008C7A44" w:rsidP="00D64C90">
      <w:pPr>
        <w:ind w:leftChars="100" w:left="210"/>
        <w:jc w:val="left"/>
        <w:rPr>
          <w:rFonts w:cs="Arial"/>
        </w:rPr>
      </w:pPr>
      <w:r w:rsidRPr="004270A8">
        <w:rPr>
          <w:rFonts w:cs="Arial"/>
          <w:noProof/>
          <w:lang w:eastAsia="en-US"/>
        </w:rPr>
        <mc:AlternateContent>
          <mc:Choice Requires="wps">
            <w:drawing>
              <wp:anchor distT="0" distB="0" distL="114300" distR="114300" simplePos="0" relativeHeight="251658254" behindDoc="0" locked="0" layoutInCell="1" allowOverlap="1" wp14:anchorId="502B4334" wp14:editId="520861C3">
                <wp:simplePos x="0" y="0"/>
                <wp:positionH relativeFrom="margin">
                  <wp:posOffset>-54610</wp:posOffset>
                </wp:positionH>
                <wp:positionV relativeFrom="page">
                  <wp:posOffset>3162300</wp:posOffset>
                </wp:positionV>
                <wp:extent cx="6101715" cy="1605915"/>
                <wp:effectExtent l="0" t="0" r="13335" b="13335"/>
                <wp:wrapSquare wrapText="bothSides"/>
                <wp:docPr id="966" name="Text Box 9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01715" cy="1605915"/>
                        </a:xfrm>
                        <a:prstGeom prst="rect">
                          <a:avLst/>
                        </a:prstGeom>
                        <a:noFill/>
                        <a:ln>
                          <a:noFill/>
                        </a:ln>
                      </wps:spPr>
                      <wps:txbx>
                        <w:txbxContent>
                          <w:p w14:paraId="24DF0E54" w14:textId="27DA8F6A" w:rsidR="001D58C1" w:rsidRPr="00152700" w:rsidRDefault="001D58C1" w:rsidP="00BD0291">
                            <w:pPr>
                              <w:pStyle w:val="a6"/>
                              <w:spacing w:line="276" w:lineRule="auto"/>
                              <w:rPr>
                                <w:sz w:val="40"/>
                              </w:rPr>
                            </w:pPr>
                            <w:r w:rsidRPr="00E42283">
                              <w:rPr>
                                <w:sz w:val="40"/>
                              </w:rPr>
                              <w:t xml:space="preserve">Embedded Target for </w:t>
                            </w:r>
                            <w:ins w:id="21" w:author="Hiroyasu Nishiumi" w:date="2022-04-27T10:58:00Z">
                              <w:r>
                                <w:rPr>
                                  <w:sz w:val="40"/>
                                </w:rPr>
                                <w:t xml:space="preserve">RH850 </w:t>
                              </w:r>
                            </w:ins>
                            <w:r w:rsidRPr="00E42283">
                              <w:rPr>
                                <w:sz w:val="40"/>
                              </w:rPr>
                              <w:t>Virtual Platform</w:t>
                            </w:r>
                          </w:p>
                          <w:p w14:paraId="1C35732D" w14:textId="243CEF83" w:rsidR="001D58C1" w:rsidRPr="00152700" w:rsidRDefault="001D58C1" w:rsidP="00BD0291">
                            <w:pPr>
                              <w:pStyle w:val="a6"/>
                              <w:spacing w:line="276" w:lineRule="auto"/>
                              <w:rPr>
                                <w:sz w:val="36"/>
                              </w:rPr>
                            </w:pPr>
                            <w:r w:rsidRPr="00E35A6E">
                              <w:rPr>
                                <w:sz w:val="36"/>
                                <w:highlight w:val="yellow"/>
                              </w:rPr>
                              <w:t>V1.00.00</w:t>
                            </w:r>
                          </w:p>
                          <w:p w14:paraId="499043D6" w14:textId="77777777" w:rsidR="001D58C1" w:rsidRPr="00473B99" w:rsidRDefault="001D58C1" w:rsidP="007C0130">
                            <w:pPr>
                              <w:pStyle w:val="a6"/>
                              <w:spacing w:line="240" w:lineRule="auto"/>
                              <w:rPr>
                                <w:sz w:val="12"/>
                              </w:rPr>
                            </w:pPr>
                          </w:p>
                          <w:p w14:paraId="3E875550" w14:textId="77777777" w:rsidR="001D58C1" w:rsidRPr="00473B99" w:rsidRDefault="001D58C1" w:rsidP="007C0130">
                            <w:pPr>
                              <w:pStyle w:val="a6"/>
                              <w:spacing w:line="240" w:lineRule="auto"/>
                              <w:rPr>
                                <w:sz w:val="36"/>
                              </w:rPr>
                            </w:pPr>
                            <w:r w:rsidRPr="00473B99">
                              <w:rPr>
                                <w:sz w:val="36"/>
                              </w:rPr>
                              <w:t>RH850 Model-Based Development Tool</w:t>
                            </w:r>
                          </w:p>
                          <w:p w14:paraId="68E0BF78" w14:textId="77777777" w:rsidR="001D58C1" w:rsidRPr="000E52AF" w:rsidRDefault="001D58C1" w:rsidP="007C0130">
                            <w:pPr>
                              <w:pStyle w:val="a7"/>
                              <w:wordWrap w:val="0"/>
                              <w:rPr>
                                <w:sz w:val="36"/>
                              </w:rPr>
                            </w:pPr>
                            <w:r w:rsidRPr="00473B99">
                              <w:rPr>
                                <w:rFonts w:hint="eastAsia"/>
                                <w:sz w:val="36"/>
                              </w:rPr>
                              <w:t>User</w:t>
                            </w:r>
                            <w:r w:rsidRPr="00473B99">
                              <w:rPr>
                                <w:sz w:val="36"/>
                              </w:rPr>
                              <w:t>’s Manual</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02B4334" id="Text Box 973" o:spid="_x0000_s1028" type="#_x0000_t202" style="position:absolute;left:0;text-align:left;margin-left:-4.3pt;margin-top:249pt;width:480.45pt;height:126.45pt;z-index:251658254;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" filled="f" stroked="f">
                <v:textbox inset="0,0,0,0">
                  <w:txbxContent>
                    <w:p w14:paraId="24DF0E54" w14:textId="27DA8F6A" w:rsidR="001D58C1" w:rsidRPr="00152700" w:rsidRDefault="001D58C1" w:rsidP="00BD0291">
                      <w:pPr>
                        <w:pStyle w:val="a6"/>
                        <w:spacing w:line="276" w:lineRule="auto"/>
                        <w:rPr>
                          <w:sz w:val="40"/>
                        </w:rPr>
                      </w:pPr>
                      <w:r w:rsidRPr="00E42283">
                        <w:rPr>
                          <w:sz w:val="40"/>
                        </w:rPr>
                        <w:t xml:space="preserve">Embedded Target for </w:t>
                      </w:r>
                      <w:ins w:id="22" w:author="Hiroyasu Nishiumi" w:date="2022-04-27T10:58:00Z">
                        <w:r>
                          <w:rPr>
                            <w:sz w:val="40"/>
                          </w:rPr>
                          <w:t xml:space="preserve">RH850 </w:t>
                        </w:r>
                      </w:ins>
                      <w:r w:rsidRPr="00E42283">
                        <w:rPr>
                          <w:sz w:val="40"/>
                        </w:rPr>
                        <w:t>Virtual Platform</w:t>
                      </w:r>
                    </w:p>
                    <w:p w14:paraId="1C35732D" w14:textId="243CEF83" w:rsidR="001D58C1" w:rsidRPr="00152700" w:rsidRDefault="001D58C1" w:rsidP="00BD0291">
                      <w:pPr>
                        <w:pStyle w:val="a6"/>
                        <w:spacing w:line="276" w:lineRule="auto"/>
                        <w:rPr>
                          <w:sz w:val="36"/>
                        </w:rPr>
                      </w:pPr>
                      <w:r w:rsidRPr="00E35A6E">
                        <w:rPr>
                          <w:sz w:val="36"/>
                          <w:highlight w:val="yellow"/>
                        </w:rPr>
                        <w:t>V1.00.00</w:t>
                      </w:r>
                    </w:p>
                    <w:p w14:paraId="499043D6" w14:textId="77777777" w:rsidR="001D58C1" w:rsidRPr="00473B99" w:rsidRDefault="001D58C1" w:rsidP="007C0130">
                      <w:pPr>
                        <w:pStyle w:val="a6"/>
                        <w:spacing w:line="240" w:lineRule="auto"/>
                        <w:rPr>
                          <w:sz w:val="12"/>
                        </w:rPr>
                      </w:pPr>
                    </w:p>
                    <w:p w14:paraId="3E875550" w14:textId="77777777" w:rsidR="001D58C1" w:rsidRPr="00473B99" w:rsidRDefault="001D58C1" w:rsidP="007C0130">
                      <w:pPr>
                        <w:pStyle w:val="a6"/>
                        <w:spacing w:line="240" w:lineRule="auto"/>
                        <w:rPr>
                          <w:sz w:val="36"/>
                        </w:rPr>
                      </w:pPr>
                      <w:r w:rsidRPr="00473B99">
                        <w:rPr>
                          <w:sz w:val="36"/>
                        </w:rPr>
                        <w:t>RH850 Model-Based Development Tool</w:t>
                      </w:r>
                    </w:p>
                    <w:p w14:paraId="68E0BF78" w14:textId="77777777" w:rsidR="001D58C1" w:rsidRPr="000E52AF" w:rsidRDefault="001D58C1" w:rsidP="007C0130">
                      <w:pPr>
                        <w:pStyle w:val="a7"/>
                        <w:wordWrap w:val="0"/>
                        <w:rPr>
                          <w:sz w:val="36"/>
                        </w:rPr>
                      </w:pPr>
                      <w:r w:rsidRPr="00473B99">
                        <w:rPr>
                          <w:rFonts w:hint="eastAsia"/>
                          <w:sz w:val="36"/>
                        </w:rPr>
                        <w:t>User</w:t>
                      </w:r>
                      <w:r w:rsidRPr="00473B99">
                        <w:rPr>
                          <w:sz w:val="36"/>
                        </w:rPr>
                        <w:t>’s Manual</w:t>
                      </w:r>
                    </w:p>
                  </w:txbxContent>
                </v:textbox>
                <w10:wrap type="square" anchorx="margin" anchory="page"/>
              </v:shape>
            </w:pict>
          </mc:Fallback>
        </mc:AlternateContent>
      </w:r>
    </w:p>
    <w:p w14:paraId="54C7D2B6" w14:textId="7019FA72" w:rsidR="004F5EE0" w:rsidRPr="004270A8" w:rsidRDefault="004F5EE0" w:rsidP="00D64C90">
      <w:pPr>
        <w:ind w:leftChars="100" w:left="210"/>
        <w:jc w:val="left"/>
        <w:rPr>
          <w:rFonts w:cs="Arial"/>
        </w:rPr>
      </w:pPr>
    </w:p>
    <w:p w14:paraId="10EB5FFE" w14:textId="46CF024E" w:rsidR="004F5EE0" w:rsidRPr="004270A8" w:rsidRDefault="007E38A0" w:rsidP="00D64C90">
      <w:pPr>
        <w:ind w:leftChars="100" w:left="210"/>
        <w:jc w:val="left"/>
        <w:rPr>
          <w:rFonts w:cs="Arial"/>
        </w:rPr>
      </w:pPr>
      <w:r w:rsidRPr="004270A8">
        <w:rPr>
          <w:rFonts w:cs="Arial"/>
          <w:noProof/>
          <w:lang w:eastAsia="en-US"/>
        </w:rPr>
        <mc:AlternateContent>
          <mc:Choice Requires="wps">
            <w:drawing>
              <wp:anchor distT="0" distB="0" distL="114300" distR="114300" simplePos="0" relativeHeight="251658241" behindDoc="0" locked="0" layoutInCell="1" allowOverlap="1" wp14:anchorId="64F6FC8E" wp14:editId="35B20CE5">
                <wp:simplePos x="0" y="0"/>
                <wp:positionH relativeFrom="page">
                  <wp:posOffset>1080135</wp:posOffset>
                </wp:positionH>
                <wp:positionV relativeFrom="page">
                  <wp:posOffset>10955655</wp:posOffset>
                </wp:positionV>
                <wp:extent cx="5939790" cy="661035"/>
                <wp:effectExtent l="0" t="0" r="3810" b="5715"/>
                <wp:wrapNone/>
                <wp:docPr id="965" name="Text Box 9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9790" cy="661035"/>
                        </a:xfrm>
                        <a:prstGeom prst="rect">
                          <a:avLst/>
                        </a:prstGeom>
                        <a:solidFill>
                          <a:srgbClr val="FFFFFF"/>
                        </a:solidFill>
                        <a:ln w="9525">
                          <a:solidFill>
                            <a:srgbClr val="000000"/>
                          </a:solidFill>
                          <a:miter lim="800000"/>
                          <a:headEnd/>
                          <a:tailEnd/>
                        </a:ln>
                      </wps:spPr>
                      <wps:txbx>
                        <w:txbxContent>
                          <w:p w14:paraId="0FBF272F" w14:textId="77777777" w:rsidR="001D58C1" w:rsidRDefault="001D58C1" w:rsidP="004F5EE0">
                            <w:pPr>
                              <w:pStyle w:val="a9"/>
                              <w:rPr>
                                <w:rFonts w:ascii="MS Gothic" w:hAnsi="MS Gothic"/>
                                <w:b/>
                              </w:rPr>
                            </w:pPr>
                            <w:r>
                              <w:rPr>
                                <w:rFonts w:ascii="MS Gothic" w:hAnsi="MS Gothic" w:hint="eastAsia"/>
                                <w:b/>
                              </w:rPr>
                              <w:t>本資料に記載の全ての情報は本資料発行時点のものであり、ルネサス エレクトロニクスは、</w:t>
                            </w:r>
                          </w:p>
                          <w:p w14:paraId="334EE19C" w14:textId="77777777" w:rsidR="001D58C1" w:rsidRDefault="001D58C1" w:rsidP="004F5EE0">
                            <w:pPr>
                              <w:pStyle w:val="a9"/>
                              <w:rPr>
                                <w:rFonts w:ascii="MS Gothic" w:hAnsi="MS Gothic"/>
                                <w:b/>
                              </w:rPr>
                            </w:pPr>
                            <w:r>
                              <w:rPr>
                                <w:rFonts w:ascii="MS Gothic" w:hAnsi="MS Gothic" w:hint="eastAsia"/>
                                <w:b/>
                              </w:rPr>
                              <w:t>予告なしに、本資料に記載した製品または仕様を変更することがあります。</w:t>
                            </w:r>
                          </w:p>
                          <w:p w14:paraId="7431E59A" w14:textId="77777777" w:rsidR="001D58C1" w:rsidRDefault="001D58C1" w:rsidP="004F5EE0">
                            <w:pPr>
                              <w:pStyle w:val="a9"/>
                              <w:rPr>
                                <w:rFonts w:ascii="MS Gothic" w:hAnsi="MS Gothic"/>
                                <w:b/>
                              </w:rPr>
                            </w:pPr>
                            <w:r>
                              <w:rPr>
                                <w:rFonts w:ascii="MS Gothic" w:hAnsi="MS Gothic" w:hint="eastAsia"/>
                                <w:b/>
                              </w:rPr>
                              <w:t>ルネサス エレクトロニクスのホームページなどにより公開される最新情報をご確認ください。</w:t>
                            </w:r>
                          </w:p>
                        </w:txbxContent>
                      </wps:txbx>
                      <wps:bodyPr rot="0" vert="horz" wrap="square" lIns="74295" tIns="1620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4F6FC8E" id="Text Box 975" o:spid="_x0000_s1029" type="#_x0000_t202" style="position:absolute;left:0;text-align:left;margin-left:85.05pt;margin-top:862.65pt;width:467.7pt;height:52.05pt;z-index:251658241;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">
                <v:textbox inset="5.85pt,.45mm,5.85pt,.7pt">
                  <w:txbxContent>
                    <w:p w14:paraId="0FBF272F" w14:textId="77777777" w:rsidR="001D58C1" w:rsidRDefault="001D58C1" w:rsidP="004F5EE0">
                      <w:pPr>
                        <w:pStyle w:val="a9"/>
                        <w:rPr>
                          <w:rFonts w:ascii="MS Gothic" w:hAnsi="MS Gothic"/>
                          <w:b/>
                        </w:rPr>
                      </w:pPr>
                      <w:r>
                        <w:rPr>
                          <w:rFonts w:ascii="MS Gothic" w:hAnsi="MS Gothic" w:hint="eastAsia"/>
                          <w:b/>
                        </w:rPr>
                        <w:t>本資料に記載の全ての情報は本資料発行時点のものであり、ルネサス エレクトロニクスは、</w:t>
                      </w:r>
                    </w:p>
                    <w:p w14:paraId="334EE19C" w14:textId="77777777" w:rsidR="001D58C1" w:rsidRDefault="001D58C1" w:rsidP="004F5EE0">
                      <w:pPr>
                        <w:pStyle w:val="a9"/>
                        <w:rPr>
                          <w:rFonts w:ascii="MS Gothic" w:hAnsi="MS Gothic"/>
                          <w:b/>
                        </w:rPr>
                      </w:pPr>
                      <w:r>
                        <w:rPr>
                          <w:rFonts w:ascii="MS Gothic" w:hAnsi="MS Gothic" w:hint="eastAsia"/>
                          <w:b/>
                        </w:rPr>
                        <w:t>予告なしに、本資料に記載した製品または仕様を変更することがあります。</w:t>
                      </w:r>
                    </w:p>
                    <w:p w14:paraId="7431E59A" w14:textId="77777777" w:rsidR="001D58C1" w:rsidRDefault="001D58C1" w:rsidP="004F5EE0">
                      <w:pPr>
                        <w:pStyle w:val="a9"/>
                        <w:rPr>
                          <w:rFonts w:ascii="MS Gothic" w:hAnsi="MS Gothic"/>
                          <w:b/>
                        </w:rPr>
                      </w:pPr>
                      <w:r>
                        <w:rPr>
                          <w:rFonts w:ascii="MS Gothic" w:hAnsi="MS Gothic" w:hint="eastAsia"/>
                          <w:b/>
                        </w:rPr>
                        <w:t>ルネサス エレクトロニクスのホームページなどにより公開される最新情報をご確認ください。</w:t>
                      </w:r>
                    </w:p>
                  </w:txbxContent>
                </v:textbox>
                <w10:wrap anchorx="page" anchory="page"/>
              </v:shape>
            </w:pict>
          </mc:Fallback>
        </mc:AlternateContent>
      </w:r>
      <w:r w:rsidRPr="004270A8">
        <w:rPr>
          <w:rFonts w:cs="Arial"/>
          <w:noProof/>
          <w:lang w:eastAsia="en-US"/>
        </w:rPr>
        <mc:AlternateContent>
          <mc:Choice Requires="wps">
            <w:drawing>
              <wp:anchor distT="0" distB="0" distL="114300" distR="114300" simplePos="0" relativeHeight="251658246" behindDoc="0" locked="0" layoutInCell="1" allowOverlap="1" wp14:anchorId="7243CC98" wp14:editId="0AA57F3E">
                <wp:simplePos x="0" y="0"/>
                <wp:positionH relativeFrom="page">
                  <wp:posOffset>5831840</wp:posOffset>
                </wp:positionH>
                <wp:positionV relativeFrom="page">
                  <wp:posOffset>5380990</wp:posOffset>
                </wp:positionV>
                <wp:extent cx="1181735" cy="438785"/>
                <wp:effectExtent l="0" t="0" r="0" b="0"/>
                <wp:wrapNone/>
                <wp:docPr id="964" name="Text Box 9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81735" cy="4387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CBBDF0" w14:textId="77777777" w:rsidR="001D58C1" w:rsidRDefault="001D58C1" w:rsidP="004F5EE0">
                            <w:pPr>
                              <w:pStyle w:val="a8"/>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243CC98" id="Text Box 982" o:spid="_x0000_s1030" type="#_x0000_t202" style="position:absolute;left:0;text-align:left;margin-left:459.2pt;margin-top:423.7pt;width:93.05pt;height:34.55pt;z-index:25165824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" filled="f" stroked="f">
                <v:textbox inset="0,0,0,0">
                  <w:txbxContent>
                    <w:p w14:paraId="3ACBBDF0" w14:textId="77777777" w:rsidR="001D58C1" w:rsidRDefault="001D58C1" w:rsidP="004F5EE0">
                      <w:pPr>
                        <w:pStyle w:val="a8"/>
                      </w:pPr>
                    </w:p>
                  </w:txbxContent>
                </v:textbox>
                <w10:wrap anchorx="page" anchory="page"/>
              </v:shape>
            </w:pict>
          </mc:Fallback>
        </mc:AlternateContent>
      </w:r>
      <w:r w:rsidRPr="004270A8">
        <w:rPr>
          <w:rFonts w:cs="Arial"/>
          <w:noProof/>
          <w:lang w:eastAsia="en-US"/>
        </w:rPr>
        <mc:AlternateContent>
          <mc:Choice Requires="wps">
            <w:drawing>
              <wp:anchor distT="0" distB="0" distL="114300" distR="114300" simplePos="0" relativeHeight="251658242" behindDoc="0" locked="0" layoutInCell="1" allowOverlap="1" wp14:anchorId="2E0CCA79" wp14:editId="0A0F1D08">
                <wp:simplePos x="0" y="0"/>
                <wp:positionH relativeFrom="page">
                  <wp:posOffset>5344795</wp:posOffset>
                </wp:positionH>
                <wp:positionV relativeFrom="page">
                  <wp:posOffset>13875385</wp:posOffset>
                </wp:positionV>
                <wp:extent cx="1727835" cy="190500"/>
                <wp:effectExtent l="0" t="0" r="0" b="0"/>
                <wp:wrapNone/>
                <wp:docPr id="963" name="Text Box 9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27835" cy="1905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FB26E59" w14:textId="77777777" w:rsidR="001D58C1" w:rsidRDefault="001D58C1" w:rsidP="004F5EE0">
                            <w:pPr>
                              <w:pStyle w:val="a9"/>
                              <w:jc w:val="right"/>
                              <w:rPr>
                                <w:rFonts w:ascii="MS Gothic" w:hAnsi="MS Gothic"/>
                              </w:rPr>
                            </w:pPr>
                            <w:r>
                              <w:rPr>
                                <w:rFonts w:ascii="MS Gothic" w:hAnsi="MS Gothic" w:hint="eastAsia"/>
                                <w:sz w:val="32"/>
                              </w:rPr>
                              <w:t>Rev.1.00  2014.04</w:t>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2E0CCA79" id="Text Box 976" o:spid="_x0000_s1031" type="#_x0000_t202" style="position:absolute;left:0;text-align:left;margin-left:420.85pt;margin-top:1092.55pt;width:136.05pt;height:15pt;z-index:251658242;visibility:visible;mso-wrap-style:non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" stroked="f">
                <v:textbox style="mso-fit-shape-to-text:t" inset="0,0,0,0">
                  <w:txbxContent>
                    <w:p w14:paraId="4FB26E59" w14:textId="77777777" w:rsidR="001D58C1" w:rsidRDefault="001D58C1" w:rsidP="004F5EE0">
                      <w:pPr>
                        <w:pStyle w:val="a9"/>
                        <w:jc w:val="right"/>
                        <w:rPr>
                          <w:rFonts w:ascii="MS Gothic" w:hAnsi="MS Gothic"/>
                        </w:rPr>
                      </w:pPr>
                      <w:r>
                        <w:rPr>
                          <w:rFonts w:ascii="MS Gothic" w:hAnsi="MS Gothic" w:hint="eastAsia"/>
                          <w:sz w:val="32"/>
                        </w:rPr>
                        <w:t>Rev.1.00  2014.04</w:t>
                      </w:r>
                    </w:p>
                  </w:txbxContent>
                </v:textbox>
                <w10:wrap anchorx="page" anchory="page"/>
              </v:shape>
            </w:pict>
          </mc:Fallback>
        </mc:AlternateContent>
      </w:r>
    </w:p>
    <w:p w14:paraId="30CE5EE1" w14:textId="77777777" w:rsidR="004F5EE0" w:rsidRPr="004270A8" w:rsidRDefault="004F5EE0" w:rsidP="00D64C90">
      <w:pPr>
        <w:ind w:leftChars="100" w:left="210"/>
        <w:jc w:val="left"/>
        <w:rPr>
          <w:rFonts w:cs="Arial"/>
        </w:rPr>
      </w:pPr>
    </w:p>
    <w:p w14:paraId="781A9BC7" w14:textId="77777777" w:rsidR="004F5EE0" w:rsidRPr="004270A8" w:rsidRDefault="004F5EE0" w:rsidP="00D64C90">
      <w:pPr>
        <w:ind w:leftChars="100" w:left="210"/>
        <w:jc w:val="left"/>
        <w:rPr>
          <w:rFonts w:cs="Arial"/>
        </w:rPr>
      </w:pPr>
    </w:p>
    <w:p w14:paraId="2FD70A6B" w14:textId="77777777" w:rsidR="004F5EE0" w:rsidRPr="004270A8" w:rsidRDefault="004F5EE0" w:rsidP="00D64C90">
      <w:pPr>
        <w:ind w:leftChars="100" w:left="210"/>
        <w:jc w:val="left"/>
        <w:rPr>
          <w:rFonts w:cs="Arial"/>
        </w:rPr>
      </w:pPr>
    </w:p>
    <w:p w14:paraId="67B77EB7" w14:textId="77777777" w:rsidR="004F5EE0" w:rsidRPr="004270A8" w:rsidRDefault="004F5EE0" w:rsidP="00D64C90">
      <w:pPr>
        <w:ind w:leftChars="100" w:left="210"/>
        <w:jc w:val="left"/>
        <w:rPr>
          <w:rFonts w:cs="Arial"/>
        </w:rPr>
      </w:pPr>
    </w:p>
    <w:p w14:paraId="05851624" w14:textId="77777777" w:rsidR="004F5EE0" w:rsidRPr="004270A8" w:rsidRDefault="004F5EE0" w:rsidP="00D64C90">
      <w:pPr>
        <w:ind w:leftChars="100" w:left="210"/>
        <w:jc w:val="left"/>
        <w:rPr>
          <w:rFonts w:cs="Arial"/>
        </w:rPr>
      </w:pPr>
    </w:p>
    <w:p w14:paraId="5DAF0685" w14:textId="77777777" w:rsidR="004F5EE0" w:rsidRPr="004270A8" w:rsidRDefault="004F5EE0" w:rsidP="00D64C90">
      <w:pPr>
        <w:ind w:leftChars="100" w:left="210"/>
        <w:jc w:val="left"/>
        <w:rPr>
          <w:rFonts w:cs="Arial"/>
        </w:rPr>
      </w:pPr>
    </w:p>
    <w:p w14:paraId="1E99F2F0" w14:textId="77777777" w:rsidR="004F5EE0" w:rsidRPr="004270A8" w:rsidRDefault="004F5EE0" w:rsidP="00D64C90">
      <w:pPr>
        <w:ind w:leftChars="100" w:left="210"/>
        <w:jc w:val="left"/>
        <w:rPr>
          <w:rFonts w:cs="Arial"/>
        </w:rPr>
      </w:pPr>
    </w:p>
    <w:p w14:paraId="130993C4" w14:textId="77777777" w:rsidR="004F5EE0" w:rsidRPr="004270A8" w:rsidRDefault="004F5EE0" w:rsidP="00D64C90">
      <w:pPr>
        <w:ind w:leftChars="100" w:left="210"/>
        <w:jc w:val="left"/>
        <w:rPr>
          <w:rFonts w:cs="Arial"/>
        </w:rPr>
      </w:pPr>
    </w:p>
    <w:p w14:paraId="717690FB" w14:textId="77777777" w:rsidR="004F5EE0" w:rsidRPr="004270A8" w:rsidRDefault="004F5EE0" w:rsidP="00D64C90">
      <w:pPr>
        <w:ind w:leftChars="100" w:left="210"/>
        <w:jc w:val="left"/>
        <w:rPr>
          <w:rFonts w:cs="Arial"/>
        </w:rPr>
      </w:pPr>
    </w:p>
    <w:p w14:paraId="6CA4D1A9" w14:textId="77777777" w:rsidR="004F5EE0" w:rsidRPr="004270A8" w:rsidRDefault="004F5EE0" w:rsidP="00D64C90">
      <w:pPr>
        <w:ind w:leftChars="100" w:left="210"/>
        <w:jc w:val="left"/>
        <w:rPr>
          <w:rFonts w:cs="Arial"/>
        </w:rPr>
      </w:pPr>
    </w:p>
    <w:p w14:paraId="0A0C3091" w14:textId="77777777" w:rsidR="004F5EE0" w:rsidRPr="004270A8" w:rsidRDefault="004F5EE0" w:rsidP="00D64C90">
      <w:pPr>
        <w:ind w:leftChars="100" w:left="210"/>
        <w:jc w:val="left"/>
        <w:rPr>
          <w:rFonts w:cs="Arial"/>
        </w:rPr>
      </w:pPr>
    </w:p>
    <w:p w14:paraId="10AFDB02" w14:textId="77777777" w:rsidR="004F5EE0" w:rsidRPr="004270A8" w:rsidRDefault="004F5EE0" w:rsidP="00D64C90">
      <w:pPr>
        <w:ind w:leftChars="100" w:left="210"/>
        <w:jc w:val="left"/>
        <w:rPr>
          <w:rFonts w:cs="Arial"/>
        </w:rPr>
      </w:pPr>
    </w:p>
    <w:p w14:paraId="45719546" w14:textId="1C3832CF" w:rsidR="004F5EE0" w:rsidRPr="004270A8" w:rsidRDefault="004F5EE0" w:rsidP="00D64C90">
      <w:pPr>
        <w:ind w:leftChars="100" w:left="210"/>
        <w:jc w:val="left"/>
        <w:rPr>
          <w:rFonts w:cs="Arial"/>
        </w:rPr>
      </w:pPr>
    </w:p>
    <w:p w14:paraId="31786517" w14:textId="7B7382EB" w:rsidR="004F5EE0" w:rsidRPr="004270A8" w:rsidRDefault="00113A94" w:rsidP="00D64C90">
      <w:pPr>
        <w:ind w:leftChars="100" w:left="210"/>
        <w:jc w:val="left"/>
        <w:rPr>
          <w:rFonts w:cs="Arial"/>
        </w:rPr>
      </w:pPr>
      <w:r w:rsidRPr="004270A8">
        <w:rPr>
          <w:rFonts w:cs="Arial"/>
          <w:noProof/>
          <w:lang w:eastAsia="en-US"/>
        </w:rPr>
        <mc:AlternateContent>
          <mc:Choice Requires="wps">
            <w:drawing>
              <wp:anchor distT="0" distB="0" distL="114300" distR="114300" simplePos="0" relativeHeight="251658247" behindDoc="0" locked="0" layoutInCell="1" allowOverlap="1" wp14:anchorId="3BC0431F" wp14:editId="57A6D8B3">
                <wp:simplePos x="0" y="0"/>
                <wp:positionH relativeFrom="page">
                  <wp:posOffset>1212850</wp:posOffset>
                </wp:positionH>
                <wp:positionV relativeFrom="page">
                  <wp:posOffset>8509000</wp:posOffset>
                </wp:positionV>
                <wp:extent cx="5861685" cy="1054100"/>
                <wp:effectExtent l="0" t="0" r="24765" b="12700"/>
                <wp:wrapNone/>
                <wp:docPr id="960" name="Text Box 10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1685" cy="1054100"/>
                        </a:xfrm>
                        <a:prstGeom prst="rect">
                          <a:avLst/>
                        </a:prstGeom>
                        <a:solidFill>
                          <a:srgbClr val="FFFFFF"/>
                        </a:solidFill>
                        <a:ln w="9525">
                          <a:solidFill>
                            <a:srgbClr val="000000"/>
                          </a:solidFill>
                          <a:miter lim="800000"/>
                          <a:headEnd/>
                          <a:tailEnd/>
                        </a:ln>
                      </wps:spPr>
                      <wps:txbx>
                        <w:txbxContent>
                          <w:p w14:paraId="371F167E" w14:textId="77777777" w:rsidR="001D58C1" w:rsidRDefault="001D58C1" w:rsidP="00B02E5B">
                            <w:pPr>
                              <w:autoSpaceDE w:val="0"/>
                              <w:autoSpaceDN w:val="0"/>
                              <w:adjustRightInd w:val="0"/>
                              <w:jc w:val="left"/>
                              <w:rPr>
                                <w:rFonts w:ascii="ArialMT" w:hAnsi="ArialMT" w:cs="ArialMT"/>
                                <w:kern w:val="0"/>
                                <w:sz w:val="22"/>
                                <w:szCs w:val="22"/>
                              </w:rPr>
                            </w:pPr>
                            <w:r>
                              <w:rPr>
                                <w:rFonts w:ascii="ArialMT" w:hAnsi="ArialMT" w:cs="ArialMT"/>
                                <w:kern w:val="0"/>
                                <w:sz w:val="22"/>
                                <w:szCs w:val="22"/>
                              </w:rPr>
                              <w:t>All information contained in these materials, including products and product specifications</w:t>
                            </w:r>
                            <w:r>
                              <w:rPr>
                                <w:rFonts w:ascii="ArialMT" w:hAnsi="ArialMT" w:cs="ArialMT" w:hint="eastAsia"/>
                                <w:kern w:val="0"/>
                                <w:sz w:val="22"/>
                                <w:szCs w:val="22"/>
                              </w:rPr>
                              <w:t>,</w:t>
                            </w:r>
                          </w:p>
                          <w:p w14:paraId="3EAEBA70" w14:textId="77777777" w:rsidR="001D58C1" w:rsidRDefault="001D58C1" w:rsidP="00B02E5B">
                            <w:pPr>
                              <w:autoSpaceDE w:val="0"/>
                              <w:autoSpaceDN w:val="0"/>
                              <w:adjustRightInd w:val="0"/>
                              <w:jc w:val="left"/>
                              <w:rPr>
                                <w:rFonts w:ascii="ArialMT" w:hAnsi="ArialMT" w:cs="ArialMT"/>
                                <w:kern w:val="0"/>
                                <w:sz w:val="22"/>
                                <w:szCs w:val="22"/>
                              </w:rPr>
                            </w:pPr>
                            <w:r>
                              <w:rPr>
                                <w:rFonts w:ascii="ArialMT" w:hAnsi="ArialMT" w:cs="ArialMT"/>
                                <w:kern w:val="0"/>
                                <w:sz w:val="22"/>
                                <w:szCs w:val="22"/>
                              </w:rPr>
                              <w:t>represents information on the product at the time of publication and is subject to change by</w:t>
                            </w:r>
                          </w:p>
                          <w:p w14:paraId="50332C49" w14:textId="77777777" w:rsidR="001D58C1" w:rsidRDefault="001D58C1" w:rsidP="00B02E5B">
                            <w:pPr>
                              <w:autoSpaceDE w:val="0"/>
                              <w:autoSpaceDN w:val="0"/>
                              <w:adjustRightInd w:val="0"/>
                              <w:jc w:val="left"/>
                              <w:rPr>
                                <w:rFonts w:ascii="ArialMT" w:hAnsi="ArialMT" w:cs="ArialMT"/>
                                <w:kern w:val="0"/>
                                <w:sz w:val="22"/>
                                <w:szCs w:val="22"/>
                              </w:rPr>
                            </w:pPr>
                            <w:r>
                              <w:rPr>
                                <w:rFonts w:ascii="ArialMT" w:hAnsi="ArialMT" w:cs="ArialMT"/>
                                <w:kern w:val="0"/>
                                <w:sz w:val="22"/>
                                <w:szCs w:val="22"/>
                              </w:rPr>
                              <w:t>Renesas Electronics Corp. without notice. Please review the latest information published by</w:t>
                            </w:r>
                          </w:p>
                          <w:p w14:paraId="5636BEF1" w14:textId="77777777" w:rsidR="001D58C1" w:rsidRDefault="001D58C1" w:rsidP="00B02E5B">
                            <w:pPr>
                              <w:autoSpaceDE w:val="0"/>
                              <w:autoSpaceDN w:val="0"/>
                              <w:adjustRightInd w:val="0"/>
                              <w:jc w:val="left"/>
                              <w:rPr>
                                <w:rFonts w:ascii="ArialMT" w:hAnsi="ArialMT" w:cs="ArialMT"/>
                                <w:kern w:val="0"/>
                                <w:sz w:val="22"/>
                                <w:szCs w:val="22"/>
                              </w:rPr>
                            </w:pPr>
                            <w:r>
                              <w:rPr>
                                <w:rFonts w:ascii="ArialMT" w:hAnsi="ArialMT" w:cs="ArialMT"/>
                                <w:kern w:val="0"/>
                                <w:sz w:val="22"/>
                                <w:szCs w:val="22"/>
                              </w:rPr>
                              <w:t>Renesas Electronics Corp. through various means, including the Renesas Electronics Corp.</w:t>
                            </w:r>
                          </w:p>
                          <w:p w14:paraId="0D47F5E7" w14:textId="77777777" w:rsidR="001D58C1" w:rsidRDefault="001D58C1" w:rsidP="00B02E5B">
                            <w:pPr>
                              <w:pStyle w:val="a9"/>
                              <w:rPr>
                                <w:rFonts w:ascii="MS Gothic" w:hAnsi="MS Gothic"/>
                                <w:b/>
                              </w:rPr>
                            </w:pPr>
                            <w:r>
                              <w:rPr>
                                <w:rFonts w:ascii="ArialMT" w:eastAsia="MS Mincho" w:hAnsi="ArialMT" w:cs="ArialMT"/>
                                <w:kern w:val="0"/>
                                <w:sz w:val="22"/>
                                <w:szCs w:val="22"/>
                              </w:rPr>
                              <w:t>website (http://www.renesas.com).</w:t>
                            </w:r>
                          </w:p>
                          <w:p w14:paraId="1CB143EF" w14:textId="77777777" w:rsidR="001D58C1" w:rsidRPr="00B02E5B" w:rsidRDefault="001D58C1" w:rsidP="00E41C2F">
                            <w:pPr>
                              <w:pStyle w:val="ac"/>
                              <w:snapToGrid w:val="0"/>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BC0431F" id="Text Box 1077" o:spid="_x0000_s1032" type="#_x0000_t202" style="position:absolute;left:0;text-align:left;margin-left:95.5pt;margin-top:670pt;width:461.55pt;height:83pt;z-index:251658247;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">
                <v:textbox>
                  <w:txbxContent>
                    <w:p w14:paraId="371F167E" w14:textId="77777777" w:rsidR="001D58C1" w:rsidRDefault="001D58C1" w:rsidP="00B02E5B">
                      <w:pPr>
                        <w:autoSpaceDE w:val="0"/>
                        <w:autoSpaceDN w:val="0"/>
                        <w:adjustRightInd w:val="0"/>
                        <w:jc w:val="left"/>
                        <w:rPr>
                          <w:rFonts w:ascii="ArialMT" w:hAnsi="ArialMT" w:cs="ArialMT"/>
                          <w:kern w:val="0"/>
                          <w:sz w:val="22"/>
                          <w:szCs w:val="22"/>
                        </w:rPr>
                      </w:pPr>
                      <w:r>
                        <w:rPr>
                          <w:rFonts w:ascii="ArialMT" w:hAnsi="ArialMT" w:cs="ArialMT"/>
                          <w:kern w:val="0"/>
                          <w:sz w:val="22"/>
                          <w:szCs w:val="22"/>
                        </w:rPr>
                        <w:t>All information contained in these materials, including products and product specifications</w:t>
                      </w:r>
                      <w:r>
                        <w:rPr>
                          <w:rFonts w:ascii="ArialMT" w:hAnsi="ArialMT" w:cs="ArialMT" w:hint="eastAsia"/>
                          <w:kern w:val="0"/>
                          <w:sz w:val="22"/>
                          <w:szCs w:val="22"/>
                        </w:rPr>
                        <w:t>,</w:t>
                      </w:r>
                    </w:p>
                    <w:p w14:paraId="3EAEBA70" w14:textId="77777777" w:rsidR="001D58C1" w:rsidRDefault="001D58C1" w:rsidP="00B02E5B">
                      <w:pPr>
                        <w:autoSpaceDE w:val="0"/>
                        <w:autoSpaceDN w:val="0"/>
                        <w:adjustRightInd w:val="0"/>
                        <w:jc w:val="left"/>
                        <w:rPr>
                          <w:rFonts w:ascii="ArialMT" w:hAnsi="ArialMT" w:cs="ArialMT"/>
                          <w:kern w:val="0"/>
                          <w:sz w:val="22"/>
                          <w:szCs w:val="22"/>
                        </w:rPr>
                      </w:pPr>
                      <w:r>
                        <w:rPr>
                          <w:rFonts w:ascii="ArialMT" w:hAnsi="ArialMT" w:cs="ArialMT"/>
                          <w:kern w:val="0"/>
                          <w:sz w:val="22"/>
                          <w:szCs w:val="22"/>
                        </w:rPr>
                        <w:t>represents information on the product at the time of publication and is subject to change by</w:t>
                      </w:r>
                    </w:p>
                    <w:p w14:paraId="50332C49" w14:textId="77777777" w:rsidR="001D58C1" w:rsidRDefault="001D58C1" w:rsidP="00B02E5B">
                      <w:pPr>
                        <w:autoSpaceDE w:val="0"/>
                        <w:autoSpaceDN w:val="0"/>
                        <w:adjustRightInd w:val="0"/>
                        <w:jc w:val="left"/>
                        <w:rPr>
                          <w:rFonts w:ascii="ArialMT" w:hAnsi="ArialMT" w:cs="ArialMT"/>
                          <w:kern w:val="0"/>
                          <w:sz w:val="22"/>
                          <w:szCs w:val="22"/>
                        </w:rPr>
                      </w:pPr>
                      <w:r>
                        <w:rPr>
                          <w:rFonts w:ascii="ArialMT" w:hAnsi="ArialMT" w:cs="ArialMT"/>
                          <w:kern w:val="0"/>
                          <w:sz w:val="22"/>
                          <w:szCs w:val="22"/>
                        </w:rPr>
                        <w:t>Renesas Electronics Corp. without notice. Please review the latest information published by</w:t>
                      </w:r>
                    </w:p>
                    <w:p w14:paraId="5636BEF1" w14:textId="77777777" w:rsidR="001D58C1" w:rsidRDefault="001D58C1" w:rsidP="00B02E5B">
                      <w:pPr>
                        <w:autoSpaceDE w:val="0"/>
                        <w:autoSpaceDN w:val="0"/>
                        <w:adjustRightInd w:val="0"/>
                        <w:jc w:val="left"/>
                        <w:rPr>
                          <w:rFonts w:ascii="ArialMT" w:hAnsi="ArialMT" w:cs="ArialMT"/>
                          <w:kern w:val="0"/>
                          <w:sz w:val="22"/>
                          <w:szCs w:val="22"/>
                        </w:rPr>
                      </w:pPr>
                      <w:r>
                        <w:rPr>
                          <w:rFonts w:ascii="ArialMT" w:hAnsi="ArialMT" w:cs="ArialMT"/>
                          <w:kern w:val="0"/>
                          <w:sz w:val="22"/>
                          <w:szCs w:val="22"/>
                        </w:rPr>
                        <w:t>Renesas Electronics Corp. through various means, including the Renesas Electronics Corp.</w:t>
                      </w:r>
                    </w:p>
                    <w:p w14:paraId="0D47F5E7" w14:textId="77777777" w:rsidR="001D58C1" w:rsidRDefault="001D58C1" w:rsidP="00B02E5B">
                      <w:pPr>
                        <w:pStyle w:val="a9"/>
                        <w:rPr>
                          <w:rFonts w:ascii="MS Gothic" w:hAnsi="MS Gothic"/>
                          <w:b/>
                        </w:rPr>
                      </w:pPr>
                      <w:r>
                        <w:rPr>
                          <w:rFonts w:ascii="ArialMT" w:eastAsia="MS Mincho" w:hAnsi="ArialMT" w:cs="ArialMT"/>
                          <w:kern w:val="0"/>
                          <w:sz w:val="22"/>
                          <w:szCs w:val="22"/>
                        </w:rPr>
                        <w:t>website (http://www.renesas.com).</w:t>
                      </w:r>
                    </w:p>
                    <w:p w14:paraId="1CB143EF" w14:textId="77777777" w:rsidR="001D58C1" w:rsidRPr="00B02E5B" w:rsidRDefault="001D58C1" w:rsidP="00E41C2F">
                      <w:pPr>
                        <w:pStyle w:val="ac"/>
                        <w:snapToGrid w:val="0"/>
                      </w:pPr>
                    </w:p>
                  </w:txbxContent>
                </v:textbox>
                <w10:wrap anchorx="page" anchory="page"/>
              </v:shape>
            </w:pict>
          </mc:Fallback>
        </mc:AlternateContent>
      </w:r>
    </w:p>
    <w:p w14:paraId="72CAE1D8" w14:textId="1972795E" w:rsidR="00FF7FC6" w:rsidRPr="004270A8" w:rsidRDefault="00901A9C" w:rsidP="00FF7FC6">
      <w:pPr>
        <w:autoSpaceDE w:val="0"/>
        <w:autoSpaceDN w:val="0"/>
        <w:adjustRightInd w:val="0"/>
        <w:jc w:val="left"/>
        <w:rPr>
          <w:rFonts w:cs="Arial"/>
          <w:b/>
          <w:sz w:val="40"/>
        </w:rPr>
      </w:pPr>
      <w:r w:rsidRPr="004270A8">
        <w:rPr>
          <w:rFonts w:cs="Arial"/>
          <w:noProof/>
          <w:lang w:eastAsia="en-US"/>
        </w:rPr>
        <mc:AlternateContent>
          <mc:Choice Requires="wps">
            <w:drawing>
              <wp:anchor distT="0" distB="0" distL="114300" distR="114300" simplePos="0" relativeHeight="251658259" behindDoc="0" locked="0" layoutInCell="1" allowOverlap="1" wp14:anchorId="28ADF1F1" wp14:editId="481FDA5C">
                <wp:simplePos x="0" y="0"/>
                <wp:positionH relativeFrom="column">
                  <wp:posOffset>3733800</wp:posOffset>
                </wp:positionH>
                <wp:positionV relativeFrom="paragraph">
                  <wp:posOffset>2569845</wp:posOffset>
                </wp:positionV>
                <wp:extent cx="2670810" cy="389467"/>
                <wp:effectExtent l="0" t="0" r="0" b="0"/>
                <wp:wrapNone/>
                <wp:docPr id="935" name="テキスト ボックス 9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670810" cy="389467"/>
                        </a:xfrm>
                        <a:prstGeom prst="rect">
                          <a:avLst/>
                        </a:prstGeom>
                        <a:solidFill>
                          <a:schemeClr val="lt1"/>
                        </a:solidFill>
                        <a:ln w="6350">
                          <a:noFill/>
                        </a:ln>
                      </wps:spPr>
                      <wps:txbx>
                        <w:txbxContent>
                          <w:p w14:paraId="7719AA17" w14:textId="1CC05CE6" w:rsidR="001D58C1" w:rsidRPr="00F3392A" w:rsidRDefault="001D58C1" w:rsidP="00901A9C">
                            <w:pPr>
                              <w:jc w:val="right"/>
                              <w:rPr>
                                <w:rFonts w:cs="Arial"/>
                                <w:sz w:val="32"/>
                                <w:szCs w:val="32"/>
                              </w:rPr>
                            </w:pPr>
                            <w:r w:rsidRPr="00DC708F">
                              <w:rPr>
                                <w:rFonts w:cs="Arial"/>
                                <w:kern w:val="0"/>
                                <w:sz w:val="32"/>
                                <w:szCs w:val="32"/>
                              </w:rPr>
                              <w:t>Rev.</w:t>
                            </w:r>
                            <w:r>
                              <w:rPr>
                                <w:rFonts w:cs="Arial"/>
                                <w:kern w:val="0"/>
                                <w:sz w:val="32"/>
                                <w:szCs w:val="32"/>
                              </w:rPr>
                              <w:t>1</w:t>
                            </w:r>
                            <w:r w:rsidRPr="00DC708F">
                              <w:rPr>
                                <w:rFonts w:cs="Arial"/>
                                <w:kern w:val="0"/>
                                <w:sz w:val="32"/>
                                <w:szCs w:val="32"/>
                              </w:rPr>
                              <w:t>.0</w:t>
                            </w:r>
                            <w:r>
                              <w:rPr>
                                <w:rFonts w:cs="Arial"/>
                                <w:kern w:val="0"/>
                                <w:sz w:val="32"/>
                                <w:szCs w:val="32"/>
                              </w:rPr>
                              <w:t>0</w:t>
                            </w:r>
                            <w:r w:rsidRPr="00DC708F">
                              <w:rPr>
                                <w:rFonts w:cs="Arial"/>
                                <w:kern w:val="0"/>
                                <w:sz w:val="32"/>
                                <w:szCs w:val="32"/>
                              </w:rPr>
                              <w:t xml:space="preserve"> </w:t>
                            </w:r>
                            <w:r w:rsidRPr="004270A8">
                              <w:rPr>
                                <w:rFonts w:cs="Arial"/>
                                <w:kern w:val="0"/>
                                <w:sz w:val="32"/>
                                <w:szCs w:val="32"/>
                              </w:rPr>
                              <w:t xml:space="preserve">October </w:t>
                            </w:r>
                            <w:r w:rsidRPr="00F3392A">
                              <w:rPr>
                                <w:rFonts w:cs="Arial"/>
                                <w:color w:val="4D4D4D"/>
                                <w:kern w:val="0"/>
                                <w:sz w:val="32"/>
                                <w:szCs w:val="32"/>
                              </w:rPr>
                              <w:t>20</w:t>
                            </w:r>
                            <w:r>
                              <w:rPr>
                                <w:rFonts w:cs="Arial"/>
                                <w:color w:val="4D4D4D"/>
                                <w:kern w:val="0"/>
                                <w:sz w:val="32"/>
                                <w:szCs w:val="32"/>
                              </w:rPr>
                              <w:t>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ADF1F1" id="テキスト ボックス 935" o:spid="_x0000_s1033" type="#_x0000_t202" style="position:absolute;margin-left:294pt;margin-top:202.35pt;width:210.3pt;height:30.65pt;z-index:25165825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" fillcolor="white [3201]" stroked="f" strokeweight=".5pt">
                <v:textbox>
                  <w:txbxContent>
                    <w:p w14:paraId="7719AA17" w14:textId="1CC05CE6" w:rsidR="001D58C1" w:rsidRPr="00F3392A" w:rsidRDefault="001D58C1" w:rsidP="00901A9C">
                      <w:pPr>
                        <w:jc w:val="right"/>
                        <w:rPr>
                          <w:rFonts w:cs="Arial"/>
                          <w:sz w:val="32"/>
                          <w:szCs w:val="32"/>
                        </w:rPr>
                      </w:pPr>
                      <w:r w:rsidRPr="00DC708F">
                        <w:rPr>
                          <w:rFonts w:cs="Arial"/>
                          <w:kern w:val="0"/>
                          <w:sz w:val="32"/>
                          <w:szCs w:val="32"/>
                        </w:rPr>
                        <w:t>Rev.</w:t>
                      </w:r>
                      <w:r>
                        <w:rPr>
                          <w:rFonts w:cs="Arial"/>
                          <w:kern w:val="0"/>
                          <w:sz w:val="32"/>
                          <w:szCs w:val="32"/>
                        </w:rPr>
                        <w:t>1</w:t>
                      </w:r>
                      <w:r w:rsidRPr="00DC708F">
                        <w:rPr>
                          <w:rFonts w:cs="Arial"/>
                          <w:kern w:val="0"/>
                          <w:sz w:val="32"/>
                          <w:szCs w:val="32"/>
                        </w:rPr>
                        <w:t>.0</w:t>
                      </w:r>
                      <w:r>
                        <w:rPr>
                          <w:rFonts w:cs="Arial"/>
                          <w:kern w:val="0"/>
                          <w:sz w:val="32"/>
                          <w:szCs w:val="32"/>
                        </w:rPr>
                        <w:t>0</w:t>
                      </w:r>
                      <w:r w:rsidRPr="00DC708F">
                        <w:rPr>
                          <w:rFonts w:cs="Arial"/>
                          <w:kern w:val="0"/>
                          <w:sz w:val="32"/>
                          <w:szCs w:val="32"/>
                        </w:rPr>
                        <w:t xml:space="preserve"> </w:t>
                      </w:r>
                      <w:r w:rsidRPr="004270A8">
                        <w:rPr>
                          <w:rFonts w:cs="Arial"/>
                          <w:kern w:val="0"/>
                          <w:sz w:val="32"/>
                          <w:szCs w:val="32"/>
                        </w:rPr>
                        <w:t xml:space="preserve">October </w:t>
                      </w:r>
                      <w:r w:rsidRPr="00F3392A">
                        <w:rPr>
                          <w:rFonts w:cs="Arial"/>
                          <w:color w:val="4D4D4D"/>
                          <w:kern w:val="0"/>
                          <w:sz w:val="32"/>
                          <w:szCs w:val="32"/>
                        </w:rPr>
                        <w:t>20</w:t>
                      </w:r>
                      <w:r>
                        <w:rPr>
                          <w:rFonts w:cs="Arial"/>
                          <w:color w:val="4D4D4D"/>
                          <w:kern w:val="0"/>
                          <w:sz w:val="32"/>
                          <w:szCs w:val="32"/>
                        </w:rPr>
                        <w:t>22</w:t>
                      </w:r>
                    </w:p>
                  </w:txbxContent>
                </v:textbox>
              </v:shape>
            </w:pict>
          </mc:Fallback>
        </mc:AlternateContent>
      </w:r>
      <w:r w:rsidR="007E38A0" w:rsidRPr="004270A8">
        <w:rPr>
          <w:rFonts w:cs="Arial"/>
          <w:noProof/>
          <w:lang w:eastAsia="en-US"/>
        </w:rPr>
        <mc:AlternateContent>
          <mc:Choice Requires="wps">
            <w:drawing>
              <wp:anchor distT="0" distB="0" distL="114300" distR="114300" simplePos="0" relativeHeight="251658252" behindDoc="0" locked="0" layoutInCell="1" allowOverlap="1" wp14:anchorId="62668CF8" wp14:editId="716A3F83">
                <wp:simplePos x="0" y="0"/>
                <wp:positionH relativeFrom="margin">
                  <wp:posOffset>184150</wp:posOffset>
                </wp:positionH>
                <wp:positionV relativeFrom="page">
                  <wp:posOffset>9798685</wp:posOffset>
                </wp:positionV>
                <wp:extent cx="2251710" cy="438150"/>
                <wp:effectExtent l="0" t="0" r="0" b="0"/>
                <wp:wrapNone/>
                <wp:docPr id="21523" name="テキスト ボックス 215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51710" cy="438150"/>
                        </a:xfrm>
                        <a:prstGeom prst="rect">
                          <a:avLst/>
                        </a:prstGeom>
                        <a:noFill/>
                        <a:ln w="9525">
                          <a:noFill/>
                          <a:miter lim="800000"/>
                          <a:headEnd/>
                          <a:tailEnd/>
                        </a:ln>
                      </wps:spPr>
                      <wps:txbx>
                        <w:txbxContent>
                          <w:p w14:paraId="5D1CD7F0" w14:textId="77777777" w:rsidR="001D58C1" w:rsidRPr="00B67AA3" w:rsidRDefault="001D58C1" w:rsidP="00887860">
                            <w:pPr>
                              <w:rPr>
                                <w:rFonts w:ascii="ArialMT" w:hAnsi="ArialMT" w:cs="ArialMT"/>
                                <w:kern w:val="0"/>
                                <w:sz w:val="28"/>
                              </w:rPr>
                            </w:pPr>
                            <w:r w:rsidRPr="00B67AA3">
                              <w:rPr>
                                <w:rFonts w:ascii="ArialMT" w:hAnsi="ArialMT" w:cs="ArialMT"/>
                                <w:kern w:val="0"/>
                                <w:sz w:val="28"/>
                              </w:rPr>
                              <w:t>Renesas Electronics</w:t>
                            </w:r>
                          </w:p>
                          <w:p w14:paraId="3694F791" w14:textId="77777777" w:rsidR="001D58C1" w:rsidRPr="00B67AA3" w:rsidRDefault="00000000" w:rsidP="00887860">
                            <w:pPr>
                              <w:rPr>
                                <w:rFonts w:ascii="MS Gothic" w:hAnsi="MS Gothic"/>
                                <w:b/>
                                <w:sz w:val="24"/>
                              </w:rPr>
                            </w:pPr>
                            <w:hyperlink r:id="rId18" w:history="1">
                              <w:r w:rsidR="001D58C1" w:rsidRPr="004038B6">
                                <w:rPr>
                                  <w:rStyle w:val="Hyperlink"/>
                                  <w:rFonts w:ascii="ArialMT" w:hAnsi="ArialMT" w:cs="ArialMT"/>
                                  <w:kern w:val="0"/>
                                  <w:sz w:val="22"/>
                                </w:rPr>
                                <w:t>http://www.renesas.com</w:t>
                              </w:r>
                            </w:hyperlink>
                          </w:p>
                        </w:txbxContent>
                      </wps:txbx>
                      <wps:bodyPr rot="0" vert="horz" wrap="square" lIns="144000" tIns="1620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2668CF8" id="テキスト ボックス 21523" o:spid="_x0000_s1034" type="#_x0000_t202" style="position:absolute;margin-left:14.5pt;margin-top:771.55pt;width:177.3pt;height:34.5pt;z-index:25165825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" filled="f" stroked="f">
                <v:textbox inset="4mm,.45mm,5.85pt,.7pt">
                  <w:txbxContent>
                    <w:p w14:paraId="5D1CD7F0" w14:textId="77777777" w:rsidR="001D58C1" w:rsidRPr="00B67AA3" w:rsidRDefault="001D58C1" w:rsidP="00887860">
                      <w:pPr>
                        <w:rPr>
                          <w:rFonts w:ascii="ArialMT" w:hAnsi="ArialMT" w:cs="ArialMT"/>
                          <w:kern w:val="0"/>
                          <w:sz w:val="28"/>
                        </w:rPr>
                      </w:pPr>
                      <w:r w:rsidRPr="00B67AA3">
                        <w:rPr>
                          <w:rFonts w:ascii="ArialMT" w:hAnsi="ArialMT" w:cs="ArialMT"/>
                          <w:kern w:val="0"/>
                          <w:sz w:val="28"/>
                        </w:rPr>
                        <w:t>Renesas Electronics</w:t>
                      </w:r>
                    </w:p>
                    <w:p w14:paraId="3694F791" w14:textId="77777777" w:rsidR="001D58C1" w:rsidRPr="00B67AA3" w:rsidRDefault="00000000" w:rsidP="00887860">
                      <w:pPr>
                        <w:rPr>
                          <w:rFonts w:ascii="MS Gothic" w:hAnsi="MS Gothic"/>
                          <w:b/>
                          <w:sz w:val="24"/>
                        </w:rPr>
                      </w:pPr>
                      <w:hyperlink r:id="rId19" w:history="1">
                        <w:r w:rsidR="001D58C1" w:rsidRPr="004038B6">
                          <w:rPr>
                            <w:rStyle w:val="Hyperlink"/>
                            <w:rFonts w:ascii="ArialMT" w:hAnsi="ArialMT" w:cs="ArialMT"/>
                            <w:kern w:val="0"/>
                            <w:sz w:val="22"/>
                          </w:rPr>
                          <w:t>http://www.renesas.com</w:t>
                        </w:r>
                      </w:hyperlink>
                    </w:p>
                  </w:txbxContent>
                </v:textbox>
                <w10:wrap anchorx="margin" anchory="page"/>
              </v:shape>
            </w:pict>
          </mc:Fallback>
        </mc:AlternateContent>
      </w:r>
      <w:r w:rsidR="004F5EE0" w:rsidRPr="004270A8">
        <w:rPr>
          <w:rFonts w:cs="Arial"/>
        </w:rPr>
        <w:br w:type="page"/>
      </w:r>
    </w:p>
    <w:p w14:paraId="26878EC1" w14:textId="08E2B4AF" w:rsidR="00CD569C" w:rsidRPr="004270A8" w:rsidRDefault="00CD569C" w:rsidP="00CD569C">
      <w:pPr>
        <w:spacing w:after="120" w:line="240" w:lineRule="atLeast"/>
        <w:rPr>
          <w:rFonts w:cs="Arial"/>
          <w:b/>
          <w:kern w:val="0"/>
          <w:sz w:val="24"/>
          <w:lang w:eastAsia="en-US"/>
        </w:rPr>
      </w:pPr>
      <w:r w:rsidRPr="004270A8">
        <w:rPr>
          <w:rFonts w:cs="Arial"/>
          <w:b/>
          <w:kern w:val="0"/>
          <w:sz w:val="24"/>
          <w:lang w:eastAsia="en-US"/>
        </w:rPr>
        <w:lastRenderedPageBreak/>
        <w:t>Notice</w:t>
      </w:r>
    </w:p>
    <w:p w14:paraId="397C4D91" w14:textId="77777777" w:rsidR="00CD569C" w:rsidRPr="004270A8" w:rsidRDefault="00CD569C" w:rsidP="00CD569C">
      <w:pPr>
        <w:widowControl/>
        <w:overflowPunct w:val="0"/>
        <w:autoSpaceDE w:val="0"/>
        <w:autoSpaceDN w:val="0"/>
        <w:adjustRightInd w:val="0"/>
        <w:spacing w:line="180" w:lineRule="atLeast"/>
        <w:ind w:left="284" w:hanging="284"/>
        <w:jc w:val="left"/>
        <w:textAlignment w:val="baseline"/>
        <w:rPr>
          <w:rFonts w:cs="Arial"/>
          <w:kern w:val="0"/>
          <w:sz w:val="14"/>
          <w:szCs w:val="16"/>
          <w:lang w:eastAsia="en-US"/>
        </w:rPr>
      </w:pPr>
      <w:r w:rsidRPr="004270A8">
        <w:rPr>
          <w:rFonts w:cs="Arial"/>
          <w:kern w:val="0"/>
          <w:sz w:val="14"/>
          <w:szCs w:val="16"/>
          <w:lang w:eastAsia="en-US"/>
        </w:rPr>
        <w:t>1.</w:t>
      </w:r>
      <w:r w:rsidRPr="004270A8">
        <w:rPr>
          <w:rFonts w:cs="Arial"/>
          <w:kern w:val="0"/>
          <w:sz w:val="14"/>
          <w:szCs w:val="16"/>
          <w:lang w:eastAsia="en-US"/>
        </w:rPr>
        <w:tab/>
        <w:t>Descriptions of circuits, software and other related information in this document are provided only to illustrate the operation of semiconductor products and application examples. You are fully responsible for the incorporation or any other use of the circuits, software, and information in the design of your product or system. Renesas Electronics disclaims any and all liability for any losses and damages incurred by you or third parties arising from the use of these circuits, software, or information.</w:t>
      </w:r>
    </w:p>
    <w:p w14:paraId="70B88A24" w14:textId="02653515" w:rsidR="00CD569C" w:rsidRPr="004270A8" w:rsidRDefault="00CD569C" w:rsidP="00CD569C">
      <w:pPr>
        <w:widowControl/>
        <w:overflowPunct w:val="0"/>
        <w:autoSpaceDE w:val="0"/>
        <w:autoSpaceDN w:val="0"/>
        <w:adjustRightInd w:val="0"/>
        <w:spacing w:line="180" w:lineRule="atLeast"/>
        <w:ind w:left="284" w:hanging="284"/>
        <w:jc w:val="left"/>
        <w:textAlignment w:val="baseline"/>
        <w:rPr>
          <w:rFonts w:cs="Arial"/>
          <w:kern w:val="0"/>
          <w:sz w:val="14"/>
          <w:szCs w:val="16"/>
          <w:lang w:eastAsia="en-US"/>
        </w:rPr>
      </w:pPr>
      <w:r w:rsidRPr="004270A8">
        <w:rPr>
          <w:rFonts w:cs="Arial"/>
          <w:kern w:val="0"/>
          <w:sz w:val="14"/>
          <w:szCs w:val="16"/>
          <w:lang w:eastAsia="en-US"/>
        </w:rPr>
        <w:t>2.</w:t>
      </w:r>
      <w:r w:rsidRPr="004270A8">
        <w:rPr>
          <w:rFonts w:cs="Arial"/>
          <w:kern w:val="0"/>
          <w:sz w:val="14"/>
          <w:szCs w:val="16"/>
          <w:lang w:eastAsia="en-US"/>
        </w:rPr>
        <w:tab/>
        <w:t xml:space="preserve">Renesas Electronics hereby expressly disclaims any warranties against and liability for infringement or any other claims involving patents, copyrights, or other intellectual property rights of third parties, by or arising from the use of Renesas Electronics products or technical information in this document, including but not limited to, the product data, drawings, charts, programs, algorithms, and application examples. </w:t>
      </w:r>
    </w:p>
    <w:p w14:paraId="72987871" w14:textId="77777777" w:rsidR="00CD569C" w:rsidRPr="004270A8" w:rsidRDefault="00CD569C" w:rsidP="00CD569C">
      <w:pPr>
        <w:widowControl/>
        <w:overflowPunct w:val="0"/>
        <w:autoSpaceDE w:val="0"/>
        <w:autoSpaceDN w:val="0"/>
        <w:adjustRightInd w:val="0"/>
        <w:spacing w:line="180" w:lineRule="atLeast"/>
        <w:ind w:left="284" w:hanging="284"/>
        <w:jc w:val="left"/>
        <w:textAlignment w:val="baseline"/>
        <w:rPr>
          <w:rFonts w:cs="Arial"/>
          <w:kern w:val="0"/>
          <w:sz w:val="14"/>
          <w:szCs w:val="16"/>
          <w:lang w:eastAsia="en-US"/>
        </w:rPr>
      </w:pPr>
      <w:r w:rsidRPr="004270A8">
        <w:rPr>
          <w:rFonts w:cs="Arial"/>
          <w:kern w:val="0"/>
          <w:sz w:val="14"/>
          <w:szCs w:val="16"/>
          <w:lang w:eastAsia="en-US"/>
        </w:rPr>
        <w:t>3.</w:t>
      </w:r>
      <w:r w:rsidRPr="004270A8">
        <w:rPr>
          <w:rFonts w:cs="Arial"/>
          <w:kern w:val="0"/>
          <w:sz w:val="14"/>
          <w:szCs w:val="16"/>
          <w:lang w:eastAsia="en-US"/>
        </w:rPr>
        <w:tab/>
        <w:t>No license, express, implied or otherwise, is granted hereby under any patents, copyrights or other intellectual property rights of Renesas Electronics or others.</w:t>
      </w:r>
    </w:p>
    <w:p w14:paraId="5E518082" w14:textId="77777777" w:rsidR="00CD569C" w:rsidRPr="004270A8" w:rsidRDefault="00CD569C" w:rsidP="00CD569C">
      <w:pPr>
        <w:widowControl/>
        <w:overflowPunct w:val="0"/>
        <w:autoSpaceDE w:val="0"/>
        <w:autoSpaceDN w:val="0"/>
        <w:adjustRightInd w:val="0"/>
        <w:spacing w:line="180" w:lineRule="atLeast"/>
        <w:ind w:left="284" w:hanging="284"/>
        <w:jc w:val="left"/>
        <w:textAlignment w:val="baseline"/>
        <w:rPr>
          <w:rFonts w:cs="Arial"/>
          <w:kern w:val="0"/>
          <w:sz w:val="14"/>
          <w:szCs w:val="16"/>
          <w:lang w:eastAsia="en-US"/>
        </w:rPr>
      </w:pPr>
      <w:r w:rsidRPr="004270A8">
        <w:rPr>
          <w:rFonts w:cs="Arial"/>
          <w:kern w:val="0"/>
          <w:sz w:val="14"/>
          <w:szCs w:val="16"/>
          <w:lang w:eastAsia="en-US"/>
        </w:rPr>
        <w:t>4.</w:t>
      </w:r>
      <w:r w:rsidRPr="004270A8">
        <w:rPr>
          <w:rFonts w:cs="Arial"/>
          <w:kern w:val="0"/>
          <w:sz w:val="14"/>
          <w:szCs w:val="16"/>
          <w:lang w:eastAsia="en-US"/>
        </w:rPr>
        <w:tab/>
        <w:t>You shall not alter, modify, copy, or reverse engineer any Renesas Electronics product, whether in whole or in part. Renesas Electronics disclaims any and all liability for any losses or damages incurred by you or third parties arising from such alteration, modification, copying or reverse engineering.</w:t>
      </w:r>
    </w:p>
    <w:p w14:paraId="77BBE5FF" w14:textId="7FB2299C" w:rsidR="00CD569C" w:rsidRPr="004270A8" w:rsidRDefault="00CD569C" w:rsidP="00CD569C">
      <w:pPr>
        <w:widowControl/>
        <w:overflowPunct w:val="0"/>
        <w:autoSpaceDE w:val="0"/>
        <w:autoSpaceDN w:val="0"/>
        <w:adjustRightInd w:val="0"/>
        <w:spacing w:line="180" w:lineRule="atLeast"/>
        <w:ind w:left="284" w:hanging="284"/>
        <w:jc w:val="left"/>
        <w:textAlignment w:val="baseline"/>
        <w:rPr>
          <w:rFonts w:cs="Arial"/>
          <w:kern w:val="0"/>
          <w:sz w:val="14"/>
          <w:szCs w:val="16"/>
          <w:lang w:eastAsia="en-US"/>
        </w:rPr>
      </w:pPr>
      <w:r w:rsidRPr="004270A8">
        <w:rPr>
          <w:rFonts w:cs="Arial"/>
          <w:kern w:val="0"/>
          <w:sz w:val="14"/>
          <w:szCs w:val="16"/>
          <w:lang w:eastAsia="en-US"/>
        </w:rPr>
        <w:t>5.</w:t>
      </w:r>
      <w:r w:rsidRPr="004270A8">
        <w:rPr>
          <w:rFonts w:cs="Arial"/>
          <w:kern w:val="0"/>
          <w:sz w:val="14"/>
          <w:szCs w:val="16"/>
          <w:lang w:eastAsia="en-US"/>
        </w:rPr>
        <w:tab/>
        <w:t xml:space="preserve">Renesas Electronics products are classified according to the following two quality grades: “Standard” and “High Quality”. The intended applications for each Renesas Electronics product </w:t>
      </w:r>
      <w:r w:rsidR="006B5719" w:rsidRPr="004270A8">
        <w:rPr>
          <w:rFonts w:cs="Arial"/>
          <w:kern w:val="0"/>
          <w:sz w:val="14"/>
          <w:szCs w:val="16"/>
          <w:lang w:eastAsia="en-US"/>
        </w:rPr>
        <w:t>depend</w:t>
      </w:r>
      <w:r w:rsidRPr="004270A8">
        <w:rPr>
          <w:rFonts w:cs="Arial"/>
          <w:kern w:val="0"/>
          <w:sz w:val="14"/>
          <w:szCs w:val="16"/>
          <w:lang w:eastAsia="en-US"/>
        </w:rPr>
        <w:t xml:space="preserve"> on the product’s quality grade, as indicated below.</w:t>
      </w:r>
    </w:p>
    <w:p w14:paraId="7E73619E" w14:textId="77777777" w:rsidR="00CD569C" w:rsidRPr="004270A8" w:rsidRDefault="00CD569C" w:rsidP="00CD569C">
      <w:pPr>
        <w:keepLines/>
        <w:widowControl/>
        <w:tabs>
          <w:tab w:val="left" w:pos="454"/>
          <w:tab w:val="left" w:pos="1247"/>
        </w:tabs>
        <w:overflowPunct w:val="0"/>
        <w:autoSpaceDE w:val="0"/>
        <w:autoSpaceDN w:val="0"/>
        <w:adjustRightInd w:val="0"/>
        <w:spacing w:line="180" w:lineRule="atLeast"/>
        <w:ind w:left="1248" w:hanging="964"/>
        <w:jc w:val="left"/>
        <w:textAlignment w:val="baseline"/>
        <w:rPr>
          <w:rFonts w:cs="Arial"/>
          <w:kern w:val="0"/>
          <w:sz w:val="14"/>
          <w:szCs w:val="16"/>
          <w:lang w:eastAsia="en-US"/>
        </w:rPr>
      </w:pPr>
      <w:r w:rsidRPr="004270A8">
        <w:rPr>
          <w:rFonts w:cs="Arial"/>
          <w:kern w:val="0"/>
          <w:sz w:val="14"/>
          <w:szCs w:val="16"/>
          <w:lang w:eastAsia="en-US"/>
        </w:rPr>
        <w:tab/>
        <w:t>"Standard":</w:t>
      </w:r>
      <w:r w:rsidRPr="004270A8">
        <w:rPr>
          <w:rFonts w:cs="Arial"/>
          <w:kern w:val="0"/>
          <w:sz w:val="14"/>
          <w:szCs w:val="16"/>
          <w:lang w:eastAsia="en-US"/>
        </w:rPr>
        <w:tab/>
        <w:t>Computers; office equipment; communications equipment; test and measurement equipment; audio and visual equipment; home electronic appliances; machine tools; personal electronic equipment; industrial robots; etc.</w:t>
      </w:r>
    </w:p>
    <w:p w14:paraId="2B74DF83" w14:textId="77777777" w:rsidR="00CD569C" w:rsidRPr="004270A8" w:rsidRDefault="00CD569C" w:rsidP="00CD569C">
      <w:pPr>
        <w:keepLines/>
        <w:widowControl/>
        <w:tabs>
          <w:tab w:val="left" w:pos="454"/>
          <w:tab w:val="left" w:pos="1418"/>
        </w:tabs>
        <w:overflowPunct w:val="0"/>
        <w:autoSpaceDE w:val="0"/>
        <w:autoSpaceDN w:val="0"/>
        <w:adjustRightInd w:val="0"/>
        <w:spacing w:line="180" w:lineRule="atLeast"/>
        <w:ind w:left="1418" w:hanging="1134"/>
        <w:jc w:val="left"/>
        <w:textAlignment w:val="baseline"/>
        <w:rPr>
          <w:rFonts w:cs="Arial"/>
          <w:kern w:val="0"/>
          <w:sz w:val="14"/>
          <w:szCs w:val="16"/>
          <w:lang w:eastAsia="en-US"/>
        </w:rPr>
      </w:pPr>
      <w:r w:rsidRPr="004270A8">
        <w:rPr>
          <w:rFonts w:cs="Arial"/>
          <w:kern w:val="0"/>
          <w:sz w:val="14"/>
          <w:szCs w:val="16"/>
          <w:lang w:eastAsia="en-US"/>
        </w:rPr>
        <w:tab/>
        <w:t>"High Quality":</w:t>
      </w:r>
      <w:r w:rsidRPr="004270A8">
        <w:rPr>
          <w:rFonts w:cs="Arial"/>
          <w:kern w:val="0"/>
          <w:sz w:val="14"/>
          <w:szCs w:val="16"/>
          <w:lang w:eastAsia="en-US"/>
        </w:rPr>
        <w:tab/>
        <w:t>Transportation equipment (automobiles, trains, ships, etc.); traffic control (traffic lights); large-scale communication equipment; key financial terminal systems; safety control equipment; etc.</w:t>
      </w:r>
    </w:p>
    <w:p w14:paraId="3DAF7AD5" w14:textId="77777777" w:rsidR="00CD569C" w:rsidRPr="004270A8" w:rsidRDefault="00CD569C" w:rsidP="00CD569C">
      <w:pPr>
        <w:keepLines/>
        <w:widowControl/>
        <w:overflowPunct w:val="0"/>
        <w:autoSpaceDE w:val="0"/>
        <w:autoSpaceDN w:val="0"/>
        <w:adjustRightInd w:val="0"/>
        <w:spacing w:line="180" w:lineRule="atLeast"/>
        <w:ind w:left="284"/>
        <w:jc w:val="left"/>
        <w:textAlignment w:val="baseline"/>
        <w:rPr>
          <w:rFonts w:cs="Arial"/>
          <w:kern w:val="0"/>
          <w:sz w:val="14"/>
          <w:szCs w:val="16"/>
          <w:lang w:eastAsia="en-US"/>
        </w:rPr>
      </w:pPr>
      <w:r w:rsidRPr="004270A8">
        <w:rPr>
          <w:rFonts w:cs="Arial"/>
          <w:kern w:val="0"/>
          <w:sz w:val="14"/>
          <w:szCs w:val="16"/>
          <w:lang w:eastAsia="en-US"/>
        </w:rPr>
        <w:t>Unless expressly designated as a high reliability product or a product for harsh environments in a Renesas Electronics data sheet or other Renesas Electronics document, Renesas Electronics products are not intended or authorized for use in products or systems that may pose a direct threat to human life or bodily injury (artificial life support devices or systems; surgical implantations; etc.), or may cause serious property damage (space system; undersea repeaters; nuclear power control systems; aircraft control systems; key plant systems; military equipment; etc.). Renesas Electronics disclaims any and all liability for any damages or losses incurred by you or any third parties arising from the use of any Renesas Electronics product that is inconsistent with any Renesas Electronics data sheet, user’s manual or other Renesas Electronics document.</w:t>
      </w:r>
    </w:p>
    <w:p w14:paraId="100819D8" w14:textId="77777777" w:rsidR="00CD569C" w:rsidRPr="004270A8" w:rsidRDefault="00CD569C" w:rsidP="00CD569C">
      <w:pPr>
        <w:widowControl/>
        <w:overflowPunct w:val="0"/>
        <w:autoSpaceDE w:val="0"/>
        <w:autoSpaceDN w:val="0"/>
        <w:adjustRightInd w:val="0"/>
        <w:spacing w:line="180" w:lineRule="atLeast"/>
        <w:ind w:left="284" w:hanging="284"/>
        <w:jc w:val="left"/>
        <w:textAlignment w:val="baseline"/>
        <w:rPr>
          <w:rFonts w:cs="Arial"/>
          <w:kern w:val="0"/>
          <w:sz w:val="14"/>
          <w:szCs w:val="16"/>
          <w:lang w:eastAsia="en-US"/>
        </w:rPr>
      </w:pPr>
      <w:r w:rsidRPr="004270A8">
        <w:rPr>
          <w:rFonts w:cs="Arial"/>
          <w:kern w:val="0"/>
          <w:sz w:val="14"/>
          <w:szCs w:val="16"/>
          <w:lang w:eastAsia="en-US"/>
        </w:rPr>
        <w:t>6.</w:t>
      </w:r>
      <w:r w:rsidRPr="004270A8">
        <w:rPr>
          <w:rFonts w:cs="Arial"/>
          <w:kern w:val="0"/>
          <w:sz w:val="14"/>
          <w:szCs w:val="16"/>
          <w:lang w:eastAsia="en-US"/>
        </w:rPr>
        <w:tab/>
        <w:t>When using Renesas Electronics products, refer to the latest product information (data sheets, user’s manuals, application notes, “General Notes for Handling and Using Semiconductor Devices” in the reliability handbook, etc.), and ensure that usage conditions are within the ranges specified by Renesas Electronics with respect to maximum ratings, operating power supply voltage range, heat dissipation characteristics, installation, etc. Renesas Electronics disclaims any and all liability for any malfunctions, failure or accident arising out of the use of Renesas Electronics products outside of such specified ranges.</w:t>
      </w:r>
    </w:p>
    <w:p w14:paraId="21D42C7E" w14:textId="77777777" w:rsidR="00CD569C" w:rsidRPr="004270A8" w:rsidRDefault="00CD569C" w:rsidP="00CD569C">
      <w:pPr>
        <w:widowControl/>
        <w:overflowPunct w:val="0"/>
        <w:autoSpaceDE w:val="0"/>
        <w:autoSpaceDN w:val="0"/>
        <w:adjustRightInd w:val="0"/>
        <w:spacing w:line="180" w:lineRule="atLeast"/>
        <w:ind w:left="284" w:hanging="284"/>
        <w:jc w:val="left"/>
        <w:textAlignment w:val="baseline"/>
        <w:rPr>
          <w:rFonts w:cs="Arial"/>
          <w:kern w:val="0"/>
          <w:sz w:val="14"/>
          <w:szCs w:val="16"/>
          <w:lang w:eastAsia="en-US"/>
        </w:rPr>
      </w:pPr>
      <w:r w:rsidRPr="004270A8">
        <w:rPr>
          <w:rFonts w:cs="Arial"/>
          <w:kern w:val="0"/>
          <w:sz w:val="14"/>
          <w:szCs w:val="16"/>
          <w:lang w:eastAsia="en-US"/>
        </w:rPr>
        <w:t>7.</w:t>
      </w:r>
      <w:r w:rsidRPr="004270A8">
        <w:rPr>
          <w:rFonts w:cs="Arial"/>
          <w:kern w:val="0"/>
          <w:sz w:val="14"/>
          <w:szCs w:val="16"/>
          <w:lang w:eastAsia="en-US"/>
        </w:rPr>
        <w:tab/>
        <w:t>Although Renesas Electronics endeavors to improve the quality and reliability of Renesas Electronics products, semiconductor products have specific characteristics, such as the occurrence of failure at a certain rate and malfunctions under certain use conditions. Unless designated as a high reliability product or a product for harsh environments in a Renesas Electronics data sheet or other Renesas Electronics document, Renesas Electronics products are not subject to radiation resistance design. You are responsible for implementing safety measures to guard against the possibility of bodily injury, injury or damage caused by fire, and/or danger to the public in the event of a failure or malfunction of Renesas Electronics products, such as safety design for hardware and software, including but not limited to redundancy, fire control and malfunction prevention, appropriate treatment for aging degradation or any other appropriate measures. Because the evaluation of microcomputer software alone is very difficult and impractical, you are responsible for evaluating the safety of the final products or systems manufactured by you.</w:t>
      </w:r>
    </w:p>
    <w:p w14:paraId="63BB9A04" w14:textId="77777777" w:rsidR="00CD569C" w:rsidRPr="004270A8" w:rsidRDefault="00CD569C" w:rsidP="00CD569C">
      <w:pPr>
        <w:widowControl/>
        <w:overflowPunct w:val="0"/>
        <w:autoSpaceDE w:val="0"/>
        <w:autoSpaceDN w:val="0"/>
        <w:adjustRightInd w:val="0"/>
        <w:spacing w:line="180" w:lineRule="atLeast"/>
        <w:ind w:left="284" w:hanging="284"/>
        <w:jc w:val="left"/>
        <w:textAlignment w:val="baseline"/>
        <w:rPr>
          <w:rFonts w:cs="Arial"/>
          <w:kern w:val="0"/>
          <w:sz w:val="14"/>
          <w:szCs w:val="16"/>
          <w:lang w:eastAsia="en-US"/>
        </w:rPr>
      </w:pPr>
      <w:r w:rsidRPr="004270A8">
        <w:rPr>
          <w:rFonts w:cs="Arial"/>
          <w:kern w:val="0"/>
          <w:sz w:val="14"/>
          <w:szCs w:val="16"/>
          <w:lang w:eastAsia="en-US"/>
        </w:rPr>
        <w:t>8.</w:t>
      </w:r>
      <w:r w:rsidRPr="004270A8">
        <w:rPr>
          <w:rFonts w:cs="Arial"/>
          <w:kern w:val="0"/>
          <w:sz w:val="14"/>
          <w:szCs w:val="16"/>
          <w:lang w:eastAsia="en-US"/>
        </w:rPr>
        <w:tab/>
        <w:t>Please contact a Renesas Electronics sales office for details as to environmental matters such as the environmental compatibility of each Renesas Electronics product. You are responsible for carefully and sufficiently investigating applicable laws and regulations that regulate the inclusion or use of controlled substances, including without limitation, the EU RoHS Directive, and using Renesas Electronics products in compliance with all these applicable laws and regulations. Renesas Electronics disclaims any and all liability for damages or losses occurring as a result of your noncompliance with applicable laws and regulations.</w:t>
      </w:r>
    </w:p>
    <w:p w14:paraId="2F1066CB" w14:textId="77777777" w:rsidR="00CD569C" w:rsidRPr="004270A8" w:rsidRDefault="00CD569C" w:rsidP="00CD569C">
      <w:pPr>
        <w:widowControl/>
        <w:overflowPunct w:val="0"/>
        <w:autoSpaceDE w:val="0"/>
        <w:autoSpaceDN w:val="0"/>
        <w:adjustRightInd w:val="0"/>
        <w:spacing w:line="180" w:lineRule="atLeast"/>
        <w:ind w:left="284" w:hanging="284"/>
        <w:jc w:val="left"/>
        <w:textAlignment w:val="baseline"/>
        <w:rPr>
          <w:rFonts w:cs="Arial"/>
          <w:kern w:val="0"/>
          <w:sz w:val="14"/>
          <w:szCs w:val="16"/>
          <w:lang w:eastAsia="en-US"/>
        </w:rPr>
      </w:pPr>
      <w:r w:rsidRPr="004270A8">
        <w:rPr>
          <w:rFonts w:cs="Arial"/>
          <w:kern w:val="0"/>
          <w:sz w:val="14"/>
          <w:szCs w:val="16"/>
          <w:lang w:eastAsia="en-US"/>
        </w:rPr>
        <w:t>9.</w:t>
      </w:r>
      <w:r w:rsidRPr="004270A8">
        <w:rPr>
          <w:rFonts w:cs="Arial"/>
          <w:kern w:val="0"/>
          <w:sz w:val="14"/>
          <w:szCs w:val="16"/>
          <w:lang w:eastAsia="en-US"/>
        </w:rPr>
        <w:tab/>
        <w:t>Renesas Electronics products and technologies shall not be used for or incorporated into any products or systems whose manufacture, use, or sale is prohibited under any applicable domestic or foreign laws or regulations. You shall comply with any applicable export control laws and regulations promulgated and administered by the governments of any countries asserting jurisdiction over the parties or transactions.</w:t>
      </w:r>
    </w:p>
    <w:p w14:paraId="23443D55" w14:textId="77777777" w:rsidR="00CD569C" w:rsidRPr="004270A8" w:rsidRDefault="00CD569C" w:rsidP="00CD569C">
      <w:pPr>
        <w:widowControl/>
        <w:overflowPunct w:val="0"/>
        <w:autoSpaceDE w:val="0"/>
        <w:autoSpaceDN w:val="0"/>
        <w:adjustRightInd w:val="0"/>
        <w:spacing w:line="180" w:lineRule="atLeast"/>
        <w:ind w:left="284" w:hanging="284"/>
        <w:jc w:val="left"/>
        <w:textAlignment w:val="baseline"/>
        <w:rPr>
          <w:rFonts w:cs="Arial"/>
          <w:kern w:val="0"/>
          <w:sz w:val="14"/>
          <w:szCs w:val="16"/>
          <w:lang w:eastAsia="en-US"/>
        </w:rPr>
      </w:pPr>
      <w:r w:rsidRPr="004270A8">
        <w:rPr>
          <w:rFonts w:cs="Arial"/>
          <w:kern w:val="0"/>
          <w:sz w:val="14"/>
          <w:szCs w:val="16"/>
          <w:lang w:eastAsia="en-US"/>
        </w:rPr>
        <w:t>10.</w:t>
      </w:r>
      <w:r w:rsidRPr="004270A8">
        <w:rPr>
          <w:rFonts w:cs="Arial"/>
          <w:kern w:val="0"/>
          <w:sz w:val="14"/>
          <w:szCs w:val="16"/>
          <w:lang w:eastAsia="en-US"/>
        </w:rPr>
        <w:tab/>
        <w:t>It is the responsibility of the buyer or distributor of Renesas Electronics products, or any other party who distributes, disposes of, or otherwise sells or transfers the product to a third party, to notify such third party in advance of the contents and conditions set forth in this document.</w:t>
      </w:r>
    </w:p>
    <w:p w14:paraId="0BF1B994" w14:textId="77777777" w:rsidR="00CD569C" w:rsidRPr="004270A8" w:rsidRDefault="00CD569C" w:rsidP="00CD569C">
      <w:pPr>
        <w:widowControl/>
        <w:overflowPunct w:val="0"/>
        <w:autoSpaceDE w:val="0"/>
        <w:autoSpaceDN w:val="0"/>
        <w:adjustRightInd w:val="0"/>
        <w:spacing w:line="180" w:lineRule="atLeast"/>
        <w:ind w:left="284" w:hanging="284"/>
        <w:jc w:val="left"/>
        <w:textAlignment w:val="baseline"/>
        <w:rPr>
          <w:rFonts w:cs="Arial"/>
          <w:kern w:val="0"/>
          <w:sz w:val="14"/>
          <w:szCs w:val="16"/>
          <w:lang w:eastAsia="en-US"/>
        </w:rPr>
      </w:pPr>
      <w:r w:rsidRPr="004270A8">
        <w:rPr>
          <w:rFonts w:cs="Arial"/>
          <w:kern w:val="0"/>
          <w:sz w:val="14"/>
          <w:szCs w:val="16"/>
          <w:lang w:eastAsia="en-US"/>
        </w:rPr>
        <w:t>11.</w:t>
      </w:r>
      <w:r w:rsidRPr="004270A8">
        <w:rPr>
          <w:rFonts w:cs="Arial"/>
          <w:kern w:val="0"/>
          <w:sz w:val="14"/>
          <w:szCs w:val="16"/>
          <w:lang w:eastAsia="en-US"/>
        </w:rPr>
        <w:tab/>
        <w:t>This document shall not be reprinted, reproduced or duplicated in any form, in whole or in part, without prior written consent of Renesas Electronics.</w:t>
      </w:r>
    </w:p>
    <w:p w14:paraId="5369121F" w14:textId="77777777" w:rsidR="00CD569C" w:rsidRPr="004270A8" w:rsidRDefault="00CD569C" w:rsidP="00CD569C">
      <w:pPr>
        <w:widowControl/>
        <w:overflowPunct w:val="0"/>
        <w:autoSpaceDE w:val="0"/>
        <w:autoSpaceDN w:val="0"/>
        <w:adjustRightInd w:val="0"/>
        <w:spacing w:line="180" w:lineRule="atLeast"/>
        <w:ind w:left="284" w:hanging="284"/>
        <w:jc w:val="left"/>
        <w:textAlignment w:val="baseline"/>
        <w:rPr>
          <w:rFonts w:cs="Arial"/>
          <w:kern w:val="0"/>
          <w:sz w:val="14"/>
          <w:szCs w:val="16"/>
          <w:lang w:eastAsia="en-US"/>
        </w:rPr>
      </w:pPr>
      <w:r w:rsidRPr="004270A8">
        <w:rPr>
          <w:rFonts w:cs="Arial"/>
          <w:kern w:val="0"/>
          <w:sz w:val="14"/>
          <w:szCs w:val="16"/>
          <w:lang w:eastAsia="en-US"/>
        </w:rPr>
        <w:t>12.</w:t>
      </w:r>
      <w:r w:rsidRPr="004270A8">
        <w:rPr>
          <w:rFonts w:cs="Arial"/>
          <w:kern w:val="0"/>
          <w:sz w:val="14"/>
          <w:szCs w:val="16"/>
          <w:lang w:eastAsia="en-US"/>
        </w:rPr>
        <w:tab/>
        <w:t>Please contact a Renesas Electronics sales office if you have any questions regarding the information contained in this document or Renesas Electronics products.</w:t>
      </w:r>
    </w:p>
    <w:p w14:paraId="00E90150" w14:textId="77777777" w:rsidR="00CD569C" w:rsidRPr="004270A8" w:rsidRDefault="00CD569C" w:rsidP="00CD569C">
      <w:pPr>
        <w:widowControl/>
        <w:tabs>
          <w:tab w:val="left" w:pos="426"/>
          <w:tab w:val="left" w:pos="624"/>
        </w:tabs>
        <w:overflowPunct w:val="0"/>
        <w:autoSpaceDE w:val="0"/>
        <w:autoSpaceDN w:val="0"/>
        <w:adjustRightInd w:val="0"/>
        <w:spacing w:before="60" w:line="180" w:lineRule="atLeast"/>
        <w:ind w:left="624" w:hanging="624"/>
        <w:jc w:val="left"/>
        <w:textAlignment w:val="baseline"/>
        <w:rPr>
          <w:rFonts w:cs="Arial"/>
          <w:kern w:val="0"/>
          <w:sz w:val="14"/>
          <w:szCs w:val="16"/>
          <w:lang w:eastAsia="en-US"/>
        </w:rPr>
      </w:pPr>
      <w:r w:rsidRPr="004270A8">
        <w:rPr>
          <w:rFonts w:cs="Arial"/>
          <w:kern w:val="0"/>
          <w:sz w:val="14"/>
          <w:szCs w:val="16"/>
          <w:lang w:eastAsia="en-US"/>
        </w:rPr>
        <w:t>(Note1)</w:t>
      </w:r>
      <w:r w:rsidRPr="004270A8">
        <w:rPr>
          <w:rFonts w:cs="Arial"/>
          <w:kern w:val="0"/>
          <w:sz w:val="14"/>
          <w:szCs w:val="16"/>
          <w:lang w:eastAsia="en-US"/>
        </w:rPr>
        <w:tab/>
        <w:t>“Renesas Electronics” as used in this document means Renesas Electronics Corporation and also includes its directly or indirectly controlled subsidiaries.</w:t>
      </w:r>
    </w:p>
    <w:p w14:paraId="05E40992" w14:textId="77777777" w:rsidR="00CD569C" w:rsidRPr="004270A8" w:rsidRDefault="00CD569C" w:rsidP="00CD569C">
      <w:pPr>
        <w:widowControl/>
        <w:tabs>
          <w:tab w:val="left" w:pos="426"/>
          <w:tab w:val="left" w:pos="624"/>
        </w:tabs>
        <w:overflowPunct w:val="0"/>
        <w:autoSpaceDE w:val="0"/>
        <w:autoSpaceDN w:val="0"/>
        <w:adjustRightInd w:val="0"/>
        <w:spacing w:line="180" w:lineRule="atLeast"/>
        <w:ind w:left="624" w:hanging="624"/>
        <w:jc w:val="left"/>
        <w:textAlignment w:val="baseline"/>
        <w:rPr>
          <w:rFonts w:cs="Arial"/>
          <w:kern w:val="0"/>
          <w:sz w:val="14"/>
          <w:szCs w:val="16"/>
          <w:lang w:eastAsia="en-US"/>
        </w:rPr>
      </w:pPr>
      <w:r w:rsidRPr="004270A8">
        <w:rPr>
          <w:rFonts w:cs="Arial"/>
          <w:kern w:val="0"/>
          <w:sz w:val="14"/>
          <w:szCs w:val="16"/>
          <w:lang w:eastAsia="en-US"/>
        </w:rPr>
        <w:t>(Note2)</w:t>
      </w:r>
      <w:r w:rsidRPr="004270A8">
        <w:rPr>
          <w:rFonts w:cs="Arial"/>
          <w:kern w:val="0"/>
          <w:sz w:val="14"/>
          <w:szCs w:val="16"/>
          <w:lang w:eastAsia="en-US"/>
        </w:rPr>
        <w:tab/>
        <w:t>“Renesas Electronics product(s)” means any product developed or manufactured by or for Renesas Electronics.</w:t>
      </w:r>
    </w:p>
    <w:p w14:paraId="184FDFAA" w14:textId="77777777" w:rsidR="00CD569C" w:rsidRPr="004270A8" w:rsidRDefault="00CD569C" w:rsidP="00CD569C">
      <w:pPr>
        <w:widowControl/>
        <w:overflowPunct w:val="0"/>
        <w:autoSpaceDE w:val="0"/>
        <w:autoSpaceDN w:val="0"/>
        <w:adjustRightInd w:val="0"/>
        <w:spacing w:line="160" w:lineRule="exact"/>
        <w:ind w:left="57" w:right="57"/>
        <w:textAlignment w:val="baseline"/>
        <w:rPr>
          <w:rFonts w:cs="Arial"/>
          <w:kern w:val="0"/>
          <w:sz w:val="18"/>
          <w:lang w:eastAsia="en-US"/>
        </w:rPr>
      </w:pPr>
    </w:p>
    <w:p w14:paraId="4B442F84" w14:textId="70F354B6" w:rsidR="00CD569C" w:rsidRPr="004270A8" w:rsidRDefault="00CD569C" w:rsidP="00CD569C">
      <w:pPr>
        <w:widowControl/>
        <w:tabs>
          <w:tab w:val="center" w:pos="4820"/>
          <w:tab w:val="right" w:pos="9639"/>
        </w:tabs>
        <w:overflowPunct w:val="0"/>
        <w:autoSpaceDE w:val="0"/>
        <w:autoSpaceDN w:val="0"/>
        <w:adjustRightInd w:val="0"/>
        <w:spacing w:line="200" w:lineRule="exact"/>
        <w:jc w:val="right"/>
        <w:textAlignment w:val="baseline"/>
        <w:rPr>
          <w:rFonts w:cs="Arial"/>
          <w:kern w:val="0"/>
          <w:sz w:val="14"/>
          <w:lang w:eastAsia="en-US"/>
        </w:rPr>
      </w:pPr>
      <w:r w:rsidRPr="004270A8">
        <w:rPr>
          <w:rFonts w:cs="Arial"/>
          <w:kern w:val="0"/>
          <w:sz w:val="14"/>
          <w:lang w:eastAsia="en-US"/>
        </w:rPr>
        <w:t>(Rev.4.0-1 November 2017)</w:t>
      </w:r>
    </w:p>
    <w:p w14:paraId="11DFC2B7" w14:textId="77777777" w:rsidR="00CD569C" w:rsidRPr="004270A8" w:rsidRDefault="00CD569C" w:rsidP="00CD569C">
      <w:pPr>
        <w:widowControl/>
        <w:overflowPunct w:val="0"/>
        <w:autoSpaceDE w:val="0"/>
        <w:autoSpaceDN w:val="0"/>
        <w:adjustRightInd w:val="0"/>
        <w:ind w:left="57" w:right="57"/>
        <w:jc w:val="left"/>
        <w:textAlignment w:val="baseline"/>
        <w:rPr>
          <w:rFonts w:cs="Arial"/>
          <w:color w:val="0000FF"/>
          <w:kern w:val="0"/>
          <w:sz w:val="18"/>
          <w:lang w:eastAsia="en-US"/>
        </w:rPr>
      </w:pPr>
    </w:p>
    <w:tbl>
      <w:tblPr>
        <w:tblStyle w:val="42"/>
        <w:tblW w:w="98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649"/>
        <w:gridCol w:w="510"/>
        <w:gridCol w:w="4649"/>
      </w:tblGrid>
      <w:tr w:rsidR="00CD569C" w:rsidRPr="004270A8" w14:paraId="709BEE44" w14:textId="77777777" w:rsidTr="007B52EE">
        <w:tc>
          <w:tcPr>
            <w:tcW w:w="4649" w:type="dxa"/>
          </w:tcPr>
          <w:p w14:paraId="503D916A" w14:textId="77777777" w:rsidR="00CD569C" w:rsidRPr="004270A8" w:rsidRDefault="00CD569C" w:rsidP="00CD569C">
            <w:pPr>
              <w:keepNext/>
              <w:keepLines/>
              <w:widowControl/>
              <w:spacing w:before="120" w:line="240" w:lineRule="atLeast"/>
              <w:jc w:val="left"/>
              <w:rPr>
                <w:rFonts w:ascii="Arial" w:eastAsia="MS Gothic" w:hAnsi="Arial" w:cs="Arial"/>
                <w:b/>
                <w:sz w:val="24"/>
              </w:rPr>
            </w:pPr>
            <w:r w:rsidRPr="004270A8">
              <w:rPr>
                <w:rFonts w:ascii="Arial" w:eastAsia="MS Gothic" w:hAnsi="Arial" w:cs="Arial"/>
                <w:b/>
                <w:sz w:val="24"/>
              </w:rPr>
              <w:t>Corporate Headquarters</w:t>
            </w:r>
          </w:p>
        </w:tc>
        <w:tc>
          <w:tcPr>
            <w:tcW w:w="510" w:type="dxa"/>
          </w:tcPr>
          <w:p w14:paraId="65006C6B" w14:textId="77777777" w:rsidR="00CD569C" w:rsidRPr="004270A8" w:rsidRDefault="00CD569C" w:rsidP="00CD569C">
            <w:pPr>
              <w:keepNext/>
              <w:widowControl/>
              <w:spacing w:before="120" w:line="240" w:lineRule="atLeast"/>
              <w:jc w:val="left"/>
              <w:rPr>
                <w:rFonts w:ascii="Arial" w:eastAsia="MS Gothic" w:hAnsi="Arial" w:cs="Arial"/>
                <w:sz w:val="24"/>
              </w:rPr>
            </w:pPr>
          </w:p>
        </w:tc>
        <w:tc>
          <w:tcPr>
            <w:tcW w:w="4649" w:type="dxa"/>
          </w:tcPr>
          <w:p w14:paraId="5C4C27B3" w14:textId="77777777" w:rsidR="00CD569C" w:rsidRPr="004270A8" w:rsidRDefault="00CD569C" w:rsidP="00CD569C">
            <w:pPr>
              <w:keepNext/>
              <w:keepLines/>
              <w:widowControl/>
              <w:spacing w:before="120" w:line="240" w:lineRule="atLeast"/>
              <w:jc w:val="left"/>
              <w:rPr>
                <w:rFonts w:ascii="Arial" w:eastAsia="MS Gothic" w:hAnsi="Arial" w:cs="Arial"/>
                <w:b/>
                <w:sz w:val="24"/>
              </w:rPr>
            </w:pPr>
            <w:r w:rsidRPr="004270A8">
              <w:rPr>
                <w:rFonts w:ascii="Arial" w:eastAsia="MS Gothic" w:hAnsi="Arial" w:cs="Arial"/>
                <w:b/>
                <w:sz w:val="24"/>
              </w:rPr>
              <w:t>Contact information</w:t>
            </w:r>
          </w:p>
        </w:tc>
      </w:tr>
      <w:tr w:rsidR="00CD569C" w:rsidRPr="004270A8" w14:paraId="39CA4AD5" w14:textId="77777777" w:rsidTr="007B52EE">
        <w:tc>
          <w:tcPr>
            <w:tcW w:w="4649" w:type="dxa"/>
          </w:tcPr>
          <w:p w14:paraId="2910AAA7" w14:textId="77777777" w:rsidR="00CD569C" w:rsidRPr="004270A8" w:rsidRDefault="00CD569C" w:rsidP="00CD569C">
            <w:pPr>
              <w:keepNext/>
              <w:keepLines/>
              <w:widowControl/>
              <w:overflowPunct w:val="0"/>
              <w:autoSpaceDE w:val="0"/>
              <w:autoSpaceDN w:val="0"/>
              <w:adjustRightInd w:val="0"/>
              <w:spacing w:before="20" w:after="60" w:line="200" w:lineRule="atLeast"/>
              <w:ind w:left="57" w:right="57"/>
              <w:jc w:val="left"/>
              <w:textAlignment w:val="baseline"/>
              <w:rPr>
                <w:rFonts w:ascii="Arial" w:hAnsi="Arial" w:cs="Arial"/>
                <w:sz w:val="14"/>
                <w:lang w:eastAsia="en-US"/>
              </w:rPr>
            </w:pPr>
            <w:r w:rsidRPr="004270A8">
              <w:rPr>
                <w:rFonts w:ascii="Arial" w:hAnsi="Arial" w:cs="Arial"/>
                <w:sz w:val="14"/>
                <w:lang w:eastAsia="en-US"/>
              </w:rPr>
              <w:t>TOYOSU FORESIA, 3-2-24 Toyosu,</w:t>
            </w:r>
            <w:r w:rsidRPr="004270A8">
              <w:rPr>
                <w:rFonts w:ascii="Arial" w:hAnsi="Arial" w:cs="Arial"/>
                <w:sz w:val="14"/>
                <w:lang w:eastAsia="en-US"/>
              </w:rPr>
              <w:br/>
              <w:t>Koto-ku, Tokyo 135-0061, Japan</w:t>
            </w:r>
          </w:p>
          <w:p w14:paraId="7F6F9D8F" w14:textId="50FD44F9" w:rsidR="00CD569C" w:rsidRPr="004270A8" w:rsidRDefault="00000000" w:rsidP="00CD569C">
            <w:pPr>
              <w:keepNext/>
              <w:keepLines/>
              <w:widowControl/>
              <w:overflowPunct w:val="0"/>
              <w:autoSpaceDE w:val="0"/>
              <w:autoSpaceDN w:val="0"/>
              <w:adjustRightInd w:val="0"/>
              <w:spacing w:before="20" w:after="60" w:line="200" w:lineRule="atLeast"/>
              <w:ind w:left="57" w:right="57"/>
              <w:jc w:val="left"/>
              <w:textAlignment w:val="baseline"/>
              <w:rPr>
                <w:rFonts w:ascii="Arial" w:hAnsi="Arial" w:cs="Arial"/>
                <w:sz w:val="14"/>
                <w:lang w:eastAsia="en-US"/>
              </w:rPr>
            </w:pPr>
            <w:hyperlink r:id="rId20" w:history="1">
              <w:r w:rsidR="00CD569C" w:rsidRPr="004270A8">
                <w:rPr>
                  <w:rFonts w:ascii="Arial" w:eastAsia="MS Gothic" w:hAnsi="Arial" w:cs="Arial"/>
                  <w:color w:val="0000FF"/>
                  <w:sz w:val="14"/>
                  <w:u w:val="single"/>
                  <w:lang w:eastAsia="en-US"/>
                </w:rPr>
                <w:t>www.renesas.com</w:t>
              </w:r>
            </w:hyperlink>
          </w:p>
        </w:tc>
        <w:tc>
          <w:tcPr>
            <w:tcW w:w="510" w:type="dxa"/>
          </w:tcPr>
          <w:p w14:paraId="77FC6F6E" w14:textId="77777777" w:rsidR="00CD569C" w:rsidRPr="004270A8" w:rsidRDefault="00CD569C" w:rsidP="00CD569C">
            <w:pPr>
              <w:keepLines/>
              <w:widowControl/>
              <w:overflowPunct w:val="0"/>
              <w:autoSpaceDE w:val="0"/>
              <w:autoSpaceDN w:val="0"/>
              <w:adjustRightInd w:val="0"/>
              <w:spacing w:after="40" w:line="200" w:lineRule="atLeast"/>
              <w:jc w:val="left"/>
              <w:textAlignment w:val="baseline"/>
              <w:rPr>
                <w:rFonts w:ascii="Arial" w:eastAsia="MS Gothic" w:hAnsi="Arial" w:cs="Arial"/>
                <w:sz w:val="14"/>
                <w:lang w:eastAsia="en-US"/>
              </w:rPr>
            </w:pPr>
          </w:p>
        </w:tc>
        <w:tc>
          <w:tcPr>
            <w:tcW w:w="4649" w:type="dxa"/>
          </w:tcPr>
          <w:p w14:paraId="2A4BD229" w14:textId="1F4BF0E1" w:rsidR="00CD569C" w:rsidRPr="004270A8" w:rsidRDefault="00CD569C" w:rsidP="00CD569C">
            <w:pPr>
              <w:keepNext/>
              <w:keepLines/>
              <w:widowControl/>
              <w:overflowPunct w:val="0"/>
              <w:autoSpaceDE w:val="0"/>
              <w:autoSpaceDN w:val="0"/>
              <w:adjustRightInd w:val="0"/>
              <w:spacing w:before="20" w:after="60" w:line="200" w:lineRule="atLeast"/>
              <w:ind w:left="57" w:right="57"/>
              <w:jc w:val="left"/>
              <w:textAlignment w:val="baseline"/>
              <w:rPr>
                <w:rFonts w:ascii="Arial" w:hAnsi="Arial" w:cs="Arial"/>
                <w:sz w:val="14"/>
                <w:lang w:eastAsia="en-US"/>
              </w:rPr>
            </w:pPr>
            <w:r w:rsidRPr="004270A8">
              <w:rPr>
                <w:rFonts w:ascii="Arial" w:hAnsi="Arial" w:cs="Arial"/>
                <w:sz w:val="14"/>
                <w:lang w:eastAsia="en-US"/>
              </w:rPr>
              <w:t xml:space="preserve">For further information on a product, technology, the most up-to-date version of a document, or your nearest sales office, please visit: </w:t>
            </w:r>
            <w:hyperlink r:id="rId21" w:history="1">
              <w:r w:rsidRPr="004270A8">
                <w:rPr>
                  <w:rFonts w:ascii="Arial" w:hAnsi="Arial" w:cs="Arial"/>
                  <w:color w:val="0000FF"/>
                  <w:sz w:val="14"/>
                  <w:u w:val="single"/>
                  <w:lang w:eastAsia="en-US"/>
                </w:rPr>
                <w:t>www.renesas.com/contact/</w:t>
              </w:r>
            </w:hyperlink>
            <w:r w:rsidRPr="004270A8">
              <w:rPr>
                <w:rFonts w:ascii="Arial" w:hAnsi="Arial" w:cs="Arial"/>
                <w:sz w:val="14"/>
                <w:lang w:eastAsia="en-US"/>
              </w:rPr>
              <w:t>.</w:t>
            </w:r>
          </w:p>
        </w:tc>
      </w:tr>
      <w:tr w:rsidR="00CD569C" w:rsidRPr="004270A8" w14:paraId="00D4E285" w14:textId="77777777" w:rsidTr="007B52EE">
        <w:tc>
          <w:tcPr>
            <w:tcW w:w="4649" w:type="dxa"/>
          </w:tcPr>
          <w:p w14:paraId="20A5A25A" w14:textId="77777777" w:rsidR="00CD569C" w:rsidRPr="004270A8" w:rsidRDefault="00CD569C" w:rsidP="00CD569C">
            <w:pPr>
              <w:keepNext/>
              <w:keepLines/>
              <w:widowControl/>
              <w:spacing w:before="120" w:line="240" w:lineRule="atLeast"/>
              <w:jc w:val="left"/>
              <w:rPr>
                <w:rFonts w:ascii="Arial" w:eastAsia="MS Gothic" w:hAnsi="Arial" w:cs="Arial"/>
                <w:b/>
                <w:sz w:val="24"/>
              </w:rPr>
            </w:pPr>
            <w:r w:rsidRPr="004270A8">
              <w:rPr>
                <w:rFonts w:ascii="Arial" w:eastAsia="MS Gothic" w:hAnsi="Arial" w:cs="Arial"/>
                <w:b/>
                <w:sz w:val="24"/>
              </w:rPr>
              <w:t>Trademarks</w:t>
            </w:r>
          </w:p>
        </w:tc>
        <w:tc>
          <w:tcPr>
            <w:tcW w:w="510" w:type="dxa"/>
          </w:tcPr>
          <w:p w14:paraId="0D52096D" w14:textId="77777777" w:rsidR="00CD569C" w:rsidRPr="004270A8" w:rsidRDefault="00CD569C" w:rsidP="00CD569C">
            <w:pPr>
              <w:widowControl/>
              <w:overflowPunct w:val="0"/>
              <w:autoSpaceDE w:val="0"/>
              <w:autoSpaceDN w:val="0"/>
              <w:adjustRightInd w:val="0"/>
              <w:spacing w:before="120" w:line="240" w:lineRule="atLeast"/>
              <w:jc w:val="left"/>
              <w:textAlignment w:val="baseline"/>
              <w:rPr>
                <w:rFonts w:ascii="Arial" w:hAnsi="Arial" w:cs="Arial"/>
                <w:lang w:eastAsia="en-US"/>
              </w:rPr>
            </w:pPr>
          </w:p>
        </w:tc>
        <w:tc>
          <w:tcPr>
            <w:tcW w:w="4649" w:type="dxa"/>
          </w:tcPr>
          <w:p w14:paraId="1F404CF4" w14:textId="77777777" w:rsidR="00CD569C" w:rsidRPr="004270A8" w:rsidRDefault="00CD569C" w:rsidP="00CD569C">
            <w:pPr>
              <w:widowControl/>
              <w:overflowPunct w:val="0"/>
              <w:autoSpaceDE w:val="0"/>
              <w:autoSpaceDN w:val="0"/>
              <w:adjustRightInd w:val="0"/>
              <w:spacing w:before="120" w:line="240" w:lineRule="atLeast"/>
              <w:jc w:val="left"/>
              <w:textAlignment w:val="baseline"/>
              <w:rPr>
                <w:rFonts w:ascii="Arial" w:hAnsi="Arial" w:cs="Arial"/>
                <w:lang w:eastAsia="en-US"/>
              </w:rPr>
            </w:pPr>
          </w:p>
        </w:tc>
      </w:tr>
      <w:tr w:rsidR="00CD569C" w:rsidRPr="004270A8" w14:paraId="2CDF6A2F" w14:textId="77777777" w:rsidTr="007B52EE">
        <w:tc>
          <w:tcPr>
            <w:tcW w:w="4649" w:type="dxa"/>
          </w:tcPr>
          <w:p w14:paraId="0202AC70" w14:textId="77777777" w:rsidR="00CD569C" w:rsidRPr="004270A8" w:rsidRDefault="00CD569C" w:rsidP="00CD569C">
            <w:pPr>
              <w:keepNext/>
              <w:keepLines/>
              <w:widowControl/>
              <w:overflowPunct w:val="0"/>
              <w:autoSpaceDE w:val="0"/>
              <w:autoSpaceDN w:val="0"/>
              <w:adjustRightInd w:val="0"/>
              <w:spacing w:before="20" w:after="60" w:line="200" w:lineRule="atLeast"/>
              <w:ind w:left="57" w:right="57"/>
              <w:jc w:val="left"/>
              <w:textAlignment w:val="baseline"/>
              <w:rPr>
                <w:rFonts w:ascii="Arial" w:hAnsi="Arial" w:cs="Arial"/>
                <w:sz w:val="14"/>
                <w:lang w:eastAsia="en-US"/>
              </w:rPr>
            </w:pPr>
            <w:r w:rsidRPr="004270A8">
              <w:rPr>
                <w:rFonts w:ascii="Arial" w:hAnsi="Arial" w:cs="Arial"/>
                <w:sz w:val="14"/>
                <w:lang w:eastAsia="en-US"/>
              </w:rPr>
              <w:t>Renesas and the Renesas logo are trademarks of Renesas Electronics Corporation. All trademarks and registered trademarks are the property of their respective owners.</w:t>
            </w:r>
          </w:p>
        </w:tc>
        <w:tc>
          <w:tcPr>
            <w:tcW w:w="510" w:type="dxa"/>
          </w:tcPr>
          <w:p w14:paraId="3B9DE6EE" w14:textId="77777777" w:rsidR="00CD569C" w:rsidRPr="004270A8" w:rsidRDefault="00CD569C" w:rsidP="00CD569C">
            <w:pPr>
              <w:widowControl/>
              <w:overflowPunct w:val="0"/>
              <w:autoSpaceDE w:val="0"/>
              <w:autoSpaceDN w:val="0"/>
              <w:adjustRightInd w:val="0"/>
              <w:spacing w:before="120" w:line="240" w:lineRule="atLeast"/>
              <w:jc w:val="left"/>
              <w:textAlignment w:val="baseline"/>
              <w:rPr>
                <w:rFonts w:ascii="Arial" w:hAnsi="Arial" w:cs="Arial"/>
                <w:lang w:eastAsia="en-US"/>
              </w:rPr>
            </w:pPr>
          </w:p>
        </w:tc>
        <w:tc>
          <w:tcPr>
            <w:tcW w:w="4649" w:type="dxa"/>
          </w:tcPr>
          <w:p w14:paraId="33B11E2D" w14:textId="77777777" w:rsidR="00CD569C" w:rsidRPr="004270A8" w:rsidRDefault="00CD569C" w:rsidP="00CD569C">
            <w:pPr>
              <w:widowControl/>
              <w:overflowPunct w:val="0"/>
              <w:autoSpaceDE w:val="0"/>
              <w:autoSpaceDN w:val="0"/>
              <w:adjustRightInd w:val="0"/>
              <w:spacing w:before="120" w:line="240" w:lineRule="atLeast"/>
              <w:jc w:val="left"/>
              <w:textAlignment w:val="baseline"/>
              <w:rPr>
                <w:rFonts w:ascii="Arial" w:hAnsi="Arial" w:cs="Arial"/>
                <w:lang w:eastAsia="en-US"/>
              </w:rPr>
            </w:pPr>
          </w:p>
        </w:tc>
      </w:tr>
    </w:tbl>
    <w:p w14:paraId="11F94BA4" w14:textId="77777777" w:rsidR="00CD569C" w:rsidRPr="004270A8" w:rsidRDefault="00CD569C" w:rsidP="00CD569C">
      <w:pPr>
        <w:keepLines/>
        <w:widowControl/>
        <w:overflowPunct w:val="0"/>
        <w:autoSpaceDE w:val="0"/>
        <w:autoSpaceDN w:val="0"/>
        <w:adjustRightInd w:val="0"/>
        <w:spacing w:before="20" w:after="60" w:line="220" w:lineRule="exact"/>
        <w:ind w:left="57" w:right="57"/>
        <w:jc w:val="left"/>
        <w:textAlignment w:val="baseline"/>
        <w:rPr>
          <w:rFonts w:cs="Arial"/>
          <w:kern w:val="0"/>
          <w:sz w:val="18"/>
          <w:lang w:eastAsia="en-US"/>
        </w:rPr>
      </w:pPr>
    </w:p>
    <w:p w14:paraId="23D79FC2" w14:textId="77777777" w:rsidR="00CD569C" w:rsidRPr="004270A8" w:rsidRDefault="00CD569C" w:rsidP="00CD569C">
      <w:pPr>
        <w:widowControl/>
        <w:autoSpaceDE w:val="0"/>
        <w:autoSpaceDN w:val="0"/>
        <w:adjustRightInd w:val="0"/>
        <w:jc w:val="left"/>
        <w:rPr>
          <w:rFonts w:cs="Arial"/>
          <w:b/>
          <w:bCs/>
          <w:kern w:val="0"/>
          <w:szCs w:val="24"/>
          <w:lang w:eastAsia="en-US"/>
        </w:rPr>
      </w:pPr>
    </w:p>
    <w:p w14:paraId="6C47080A" w14:textId="0DA9B869" w:rsidR="004F5EE0" w:rsidRPr="004270A8" w:rsidRDefault="00CD569C" w:rsidP="00887860">
      <w:pPr>
        <w:autoSpaceDE w:val="0"/>
        <w:autoSpaceDN w:val="0"/>
        <w:adjustRightInd w:val="0"/>
        <w:jc w:val="left"/>
        <w:rPr>
          <w:rFonts w:cs="Arial"/>
          <w:b/>
          <w:sz w:val="40"/>
        </w:rPr>
      </w:pPr>
      <w:r w:rsidRPr="004270A8">
        <w:rPr>
          <w:rFonts w:cs="Arial"/>
          <w:b/>
          <w:sz w:val="40"/>
        </w:rPr>
        <w:br/>
      </w:r>
      <w:r w:rsidR="00FF7FC6" w:rsidRPr="004270A8">
        <w:rPr>
          <w:rFonts w:cs="Arial"/>
          <w:b/>
          <w:sz w:val="40"/>
        </w:rPr>
        <w:lastRenderedPageBreak/>
        <w:t>How to Use This Manual</w:t>
      </w:r>
    </w:p>
    <w:p w14:paraId="7C0C491C" w14:textId="77777777" w:rsidR="004F5EE0" w:rsidRPr="004270A8" w:rsidRDefault="004F5EE0" w:rsidP="00D64C90">
      <w:pPr>
        <w:jc w:val="left"/>
        <w:rPr>
          <w:rFonts w:cs="Arial"/>
          <w:b/>
          <w:sz w:val="40"/>
        </w:rPr>
      </w:pPr>
    </w:p>
    <w:p w14:paraId="7E5DC382" w14:textId="77777777" w:rsidR="004F5EE0" w:rsidRPr="004270A8" w:rsidRDefault="004F5EE0" w:rsidP="00D64C90">
      <w:pPr>
        <w:jc w:val="left"/>
        <w:rPr>
          <w:rFonts w:cs="Arial"/>
          <w:b/>
          <w:sz w:val="40"/>
        </w:rPr>
      </w:pPr>
    </w:p>
    <w:p w14:paraId="6E225AAB" w14:textId="77777777" w:rsidR="004F5EE0" w:rsidRPr="004270A8" w:rsidRDefault="004F5EE0" w:rsidP="00D64C90">
      <w:pPr>
        <w:jc w:val="left"/>
        <w:rPr>
          <w:rFonts w:cs="Arial"/>
          <w:b/>
          <w:sz w:val="40"/>
        </w:rPr>
      </w:pPr>
    </w:p>
    <w:tbl>
      <w:tblPr>
        <w:tblW w:w="500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4A0" w:firstRow="1" w:lastRow="0" w:firstColumn="1" w:lastColumn="0" w:noHBand="0" w:noVBand="1"/>
      </w:tblPr>
      <w:tblGrid>
        <w:gridCol w:w="1561"/>
        <w:gridCol w:w="281"/>
        <w:gridCol w:w="2549"/>
        <w:gridCol w:w="219"/>
        <w:gridCol w:w="5143"/>
        <w:gridCol w:w="14"/>
      </w:tblGrid>
      <w:tr w:rsidR="004F5EE0" w:rsidRPr="004270A8" w14:paraId="78F3212F" w14:textId="77777777" w:rsidTr="00E4320C">
        <w:trPr>
          <w:gridAfter w:val="1"/>
          <w:wAfter w:w="7" w:type="pct"/>
          <w:trHeight w:val="60"/>
        </w:trPr>
        <w:tc>
          <w:tcPr>
            <w:tcW w:w="799" w:type="pct"/>
            <w:tcBorders>
              <w:top w:val="nil"/>
              <w:left w:val="nil"/>
              <w:bottom w:val="nil"/>
              <w:right w:val="nil"/>
            </w:tcBorders>
            <w:hideMark/>
          </w:tcPr>
          <w:p w14:paraId="36FD497C" w14:textId="77777777" w:rsidR="004F5EE0" w:rsidRPr="004270A8" w:rsidRDefault="00FF7FC6" w:rsidP="00D64C90">
            <w:pPr>
              <w:ind w:left="129"/>
              <w:jc w:val="left"/>
              <w:rPr>
                <w:rFonts w:cs="Arial"/>
                <w:sz w:val="20"/>
              </w:rPr>
            </w:pPr>
            <w:r w:rsidRPr="004270A8">
              <w:rPr>
                <w:rFonts w:cs="Arial"/>
              </w:rPr>
              <w:t>Readers</w:t>
            </w:r>
          </w:p>
        </w:tc>
        <w:tc>
          <w:tcPr>
            <w:tcW w:w="144" w:type="pct"/>
            <w:tcBorders>
              <w:top w:val="nil"/>
              <w:left w:val="nil"/>
              <w:bottom w:val="nil"/>
              <w:right w:val="nil"/>
            </w:tcBorders>
          </w:tcPr>
          <w:p w14:paraId="2DF8DB29" w14:textId="77777777" w:rsidR="004F5EE0" w:rsidRPr="004270A8" w:rsidRDefault="004F5EE0" w:rsidP="00D64C90">
            <w:pPr>
              <w:jc w:val="left"/>
              <w:rPr>
                <w:rFonts w:cs="Arial"/>
              </w:rPr>
            </w:pPr>
          </w:p>
        </w:tc>
        <w:tc>
          <w:tcPr>
            <w:tcW w:w="4049" w:type="pct"/>
            <w:gridSpan w:val="3"/>
            <w:tcBorders>
              <w:top w:val="nil"/>
              <w:left w:val="nil"/>
              <w:bottom w:val="nil"/>
              <w:right w:val="nil"/>
            </w:tcBorders>
            <w:hideMark/>
          </w:tcPr>
          <w:p w14:paraId="20FFA031" w14:textId="77777777" w:rsidR="004F5EE0" w:rsidRPr="004270A8" w:rsidRDefault="00FF7FC6" w:rsidP="004F7C14">
            <w:pPr>
              <w:jc w:val="left"/>
              <w:rPr>
                <w:rFonts w:cs="Arial"/>
              </w:rPr>
            </w:pPr>
            <w:r w:rsidRPr="004270A8">
              <w:rPr>
                <w:rFonts w:cs="Arial"/>
              </w:rPr>
              <w:t xml:space="preserve">This manual is intended for users who wish to understand the functions of the </w:t>
            </w:r>
            <w:r w:rsidR="004F5EE0" w:rsidRPr="004270A8">
              <w:rPr>
                <w:rFonts w:cs="Arial"/>
              </w:rPr>
              <w:t>MATLAB/Simulink</w:t>
            </w:r>
            <w:r w:rsidRPr="004270A8">
              <w:rPr>
                <w:rFonts w:cs="Arial"/>
              </w:rPr>
              <w:t xml:space="preserve"> and </w:t>
            </w:r>
            <w:r w:rsidR="004F7C14" w:rsidRPr="004270A8">
              <w:rPr>
                <w:rFonts w:cs="Arial"/>
              </w:rPr>
              <w:t xml:space="preserve">use them to </w:t>
            </w:r>
            <w:r w:rsidRPr="004270A8">
              <w:rPr>
                <w:rFonts w:cs="Arial"/>
              </w:rPr>
              <w:t xml:space="preserve">develop application systems. </w:t>
            </w:r>
          </w:p>
          <w:p w14:paraId="6C96D74F" w14:textId="5FFF1E05" w:rsidR="005B4FB3" w:rsidRPr="004270A8" w:rsidRDefault="005B4FB3" w:rsidP="004F7C14">
            <w:pPr>
              <w:jc w:val="left"/>
              <w:rPr>
                <w:rFonts w:cs="Arial"/>
              </w:rPr>
            </w:pPr>
          </w:p>
          <w:p w14:paraId="592F9C34" w14:textId="77777777" w:rsidR="005B4FB3" w:rsidRPr="004270A8" w:rsidRDefault="005B4FB3" w:rsidP="004F7C14">
            <w:pPr>
              <w:jc w:val="left"/>
              <w:rPr>
                <w:rFonts w:cs="Arial"/>
              </w:rPr>
            </w:pPr>
          </w:p>
          <w:p w14:paraId="3EFC87D1" w14:textId="09B129A2" w:rsidR="005B4FB3" w:rsidRPr="004270A8" w:rsidRDefault="005B4FB3" w:rsidP="004F7C14">
            <w:pPr>
              <w:jc w:val="left"/>
              <w:rPr>
                <w:rFonts w:cs="Arial"/>
              </w:rPr>
            </w:pPr>
          </w:p>
        </w:tc>
      </w:tr>
      <w:tr w:rsidR="004F5EE0" w:rsidRPr="004270A8" w14:paraId="090DFAE5" w14:textId="77777777" w:rsidTr="00E4320C">
        <w:trPr>
          <w:gridAfter w:val="1"/>
          <w:wAfter w:w="7" w:type="pct"/>
          <w:trHeight w:val="1281"/>
        </w:trPr>
        <w:tc>
          <w:tcPr>
            <w:tcW w:w="799" w:type="pct"/>
            <w:tcBorders>
              <w:top w:val="nil"/>
              <w:left w:val="nil"/>
              <w:bottom w:val="nil"/>
              <w:right w:val="nil"/>
            </w:tcBorders>
          </w:tcPr>
          <w:p w14:paraId="536DF2C6" w14:textId="77777777" w:rsidR="004F5EE0" w:rsidRPr="004270A8" w:rsidRDefault="00FF7FC6" w:rsidP="00D64C90">
            <w:pPr>
              <w:ind w:left="129"/>
              <w:jc w:val="left"/>
              <w:rPr>
                <w:rFonts w:cs="Arial"/>
              </w:rPr>
            </w:pPr>
            <w:r w:rsidRPr="004270A8">
              <w:rPr>
                <w:rFonts w:cs="Arial"/>
              </w:rPr>
              <w:t>Purpose</w:t>
            </w:r>
          </w:p>
          <w:p w14:paraId="3C076A60" w14:textId="77777777" w:rsidR="004F5EE0" w:rsidRPr="004270A8" w:rsidRDefault="004F5EE0" w:rsidP="00D64C90">
            <w:pPr>
              <w:ind w:left="129"/>
              <w:jc w:val="left"/>
              <w:rPr>
                <w:rFonts w:cs="Arial"/>
              </w:rPr>
            </w:pPr>
          </w:p>
          <w:p w14:paraId="0388B38E" w14:textId="77777777" w:rsidR="004F5EE0" w:rsidRPr="004270A8" w:rsidRDefault="004F5EE0" w:rsidP="00D64C90">
            <w:pPr>
              <w:ind w:left="129"/>
              <w:jc w:val="left"/>
              <w:rPr>
                <w:rFonts w:cs="Arial"/>
              </w:rPr>
            </w:pPr>
          </w:p>
          <w:p w14:paraId="2E5CF76C" w14:textId="77777777" w:rsidR="004F5EE0" w:rsidRPr="004270A8" w:rsidRDefault="004F5EE0" w:rsidP="00D64C90">
            <w:pPr>
              <w:ind w:left="129"/>
              <w:jc w:val="left"/>
              <w:rPr>
                <w:rFonts w:cs="Arial"/>
              </w:rPr>
            </w:pPr>
          </w:p>
          <w:p w14:paraId="3F8CC3D9" w14:textId="5D802D2B" w:rsidR="00FA2994" w:rsidRPr="004270A8" w:rsidRDefault="00FA2994" w:rsidP="00D64C90">
            <w:pPr>
              <w:ind w:left="129"/>
              <w:jc w:val="left"/>
              <w:rPr>
                <w:rFonts w:cs="Arial"/>
              </w:rPr>
            </w:pPr>
          </w:p>
          <w:p w14:paraId="06764920" w14:textId="03C8D615" w:rsidR="004F5EE0" w:rsidRPr="004270A8" w:rsidRDefault="004F5EE0" w:rsidP="00CC12CD">
            <w:pPr>
              <w:ind w:left="129"/>
              <w:jc w:val="left"/>
              <w:rPr>
                <w:rFonts w:cs="Arial"/>
              </w:rPr>
            </w:pPr>
          </w:p>
        </w:tc>
        <w:tc>
          <w:tcPr>
            <w:tcW w:w="144" w:type="pct"/>
            <w:tcBorders>
              <w:top w:val="nil"/>
              <w:left w:val="nil"/>
              <w:bottom w:val="nil"/>
              <w:right w:val="nil"/>
            </w:tcBorders>
          </w:tcPr>
          <w:p w14:paraId="02DFF75E" w14:textId="77777777" w:rsidR="004F5EE0" w:rsidRPr="004270A8" w:rsidRDefault="004F5EE0" w:rsidP="00D64C90">
            <w:pPr>
              <w:jc w:val="left"/>
              <w:rPr>
                <w:rFonts w:cs="Arial"/>
              </w:rPr>
            </w:pPr>
          </w:p>
        </w:tc>
        <w:tc>
          <w:tcPr>
            <w:tcW w:w="4049" w:type="pct"/>
            <w:gridSpan w:val="3"/>
            <w:tcBorders>
              <w:top w:val="nil"/>
              <w:left w:val="nil"/>
              <w:bottom w:val="nil"/>
              <w:right w:val="nil"/>
            </w:tcBorders>
          </w:tcPr>
          <w:p w14:paraId="508274A4" w14:textId="6DB32827" w:rsidR="004F5EE0" w:rsidRPr="004270A8" w:rsidRDefault="008106F1" w:rsidP="00D64C90">
            <w:pPr>
              <w:jc w:val="left"/>
              <w:rPr>
                <w:rFonts w:cs="Arial"/>
              </w:rPr>
            </w:pPr>
            <w:r w:rsidRPr="004270A8">
              <w:rPr>
                <w:rFonts w:cs="Arial"/>
              </w:rPr>
              <w:t xml:space="preserve">This </w:t>
            </w:r>
            <w:r w:rsidR="00D6726F" w:rsidRPr="004270A8">
              <w:rPr>
                <w:rFonts w:cs="Arial"/>
              </w:rPr>
              <w:t>manual</w:t>
            </w:r>
            <w:r w:rsidRPr="004270A8">
              <w:rPr>
                <w:rFonts w:cs="Arial"/>
              </w:rPr>
              <w:t xml:space="preserve"> is intended </w:t>
            </w:r>
            <w:r w:rsidR="004F7C14" w:rsidRPr="004270A8">
              <w:rPr>
                <w:rFonts w:cs="Arial"/>
              </w:rPr>
              <w:t xml:space="preserve">to educate </w:t>
            </w:r>
            <w:r w:rsidRPr="004270A8">
              <w:rPr>
                <w:rFonts w:cs="Arial"/>
              </w:rPr>
              <w:t xml:space="preserve">users </w:t>
            </w:r>
            <w:r w:rsidR="004F7C14" w:rsidRPr="004270A8">
              <w:rPr>
                <w:rFonts w:cs="Arial"/>
              </w:rPr>
              <w:t>about</w:t>
            </w:r>
            <w:r w:rsidRPr="004270A8">
              <w:rPr>
                <w:rFonts w:cs="Arial"/>
              </w:rPr>
              <w:t xml:space="preserve"> the functions of the model-based </w:t>
            </w:r>
            <w:r w:rsidR="0009561D" w:rsidRPr="004270A8">
              <w:rPr>
                <w:rFonts w:cs="Arial"/>
              </w:rPr>
              <w:t>development</w:t>
            </w:r>
            <w:r w:rsidRPr="004270A8">
              <w:rPr>
                <w:rFonts w:cs="Arial"/>
              </w:rPr>
              <w:t xml:space="preserve"> tool</w:t>
            </w:r>
            <w:r w:rsidR="0020733F" w:rsidRPr="004270A8">
              <w:rPr>
                <w:rFonts w:cs="Arial"/>
              </w:rPr>
              <w:t>s</w:t>
            </w:r>
            <w:r w:rsidR="007809BD" w:rsidRPr="004270A8">
              <w:rPr>
                <w:rFonts w:cs="Arial"/>
              </w:rPr>
              <w:t>,</w:t>
            </w:r>
            <w:r w:rsidRPr="004270A8">
              <w:rPr>
                <w:rFonts w:cs="Arial"/>
              </w:rPr>
              <w:t xml:space="preserve"> </w:t>
            </w:r>
            <w:r w:rsidR="00C05DB9" w:rsidRPr="004270A8">
              <w:rPr>
                <w:rFonts w:eastAsia="MS Gothic" w:cs="Arial"/>
                <w:szCs w:val="21"/>
              </w:rPr>
              <w:t>Embedded Target for</w:t>
            </w:r>
            <w:r w:rsidR="00B076B6" w:rsidRPr="004270A8">
              <w:rPr>
                <w:rFonts w:eastAsia="MS Gothic" w:cs="Arial"/>
                <w:szCs w:val="21"/>
              </w:rPr>
              <w:t xml:space="preserve"> </w:t>
            </w:r>
            <w:ins w:id="22" w:author="Hiroyasu Nishiumi" w:date="2022-04-27T11:00:00Z">
              <w:r w:rsidR="00DB0182" w:rsidRPr="004270A8">
                <w:rPr>
                  <w:rFonts w:eastAsia="MS Gothic" w:cs="Arial"/>
                  <w:szCs w:val="21"/>
                </w:rPr>
                <w:t xml:space="preserve">RH850 </w:t>
              </w:r>
            </w:ins>
            <w:r w:rsidR="00B076B6" w:rsidRPr="004270A8">
              <w:rPr>
                <w:rFonts w:eastAsia="MS Gothic" w:cs="Arial"/>
                <w:szCs w:val="21"/>
              </w:rPr>
              <w:t>Virtual Platform</w:t>
            </w:r>
            <w:r w:rsidR="004F7C14" w:rsidRPr="004270A8">
              <w:rPr>
                <w:rFonts w:cs="Arial"/>
              </w:rPr>
              <w:t xml:space="preserve">, to be used </w:t>
            </w:r>
            <w:r w:rsidRPr="004270A8">
              <w:rPr>
                <w:rFonts w:cs="Arial"/>
              </w:rPr>
              <w:t>as reference for</w:t>
            </w:r>
            <w:r w:rsidR="007E3ECA" w:rsidRPr="004270A8">
              <w:rPr>
                <w:rFonts w:cs="Arial"/>
              </w:rPr>
              <w:t xml:space="preserve"> developing software systems. </w:t>
            </w:r>
          </w:p>
          <w:p w14:paraId="094722C8" w14:textId="20E5CC8B" w:rsidR="004F5EE0" w:rsidRPr="004270A8" w:rsidRDefault="004F5EE0" w:rsidP="00CB0FA4">
            <w:pPr>
              <w:jc w:val="left"/>
              <w:rPr>
                <w:rFonts w:cs="Arial"/>
              </w:rPr>
            </w:pPr>
          </w:p>
        </w:tc>
      </w:tr>
      <w:tr w:rsidR="004F5EE0" w:rsidRPr="004270A8" w14:paraId="109D3579" w14:textId="77777777" w:rsidTr="00E4320C">
        <w:trPr>
          <w:gridAfter w:val="1"/>
          <w:wAfter w:w="7" w:type="pct"/>
          <w:trHeight w:val="1104"/>
        </w:trPr>
        <w:tc>
          <w:tcPr>
            <w:tcW w:w="799" w:type="pct"/>
            <w:tcBorders>
              <w:top w:val="nil"/>
              <w:left w:val="nil"/>
              <w:bottom w:val="nil"/>
              <w:right w:val="nil"/>
            </w:tcBorders>
          </w:tcPr>
          <w:p w14:paraId="4C43AD0D" w14:textId="34A22C66" w:rsidR="004F5EE0" w:rsidRPr="004270A8" w:rsidRDefault="005B4FB3" w:rsidP="00D64C90">
            <w:pPr>
              <w:jc w:val="left"/>
              <w:rPr>
                <w:rFonts w:cs="Arial"/>
              </w:rPr>
            </w:pPr>
            <w:r w:rsidRPr="004270A8">
              <w:rPr>
                <w:rFonts w:cs="Arial"/>
              </w:rPr>
              <w:t xml:space="preserve">  Composition</w:t>
            </w:r>
          </w:p>
          <w:p w14:paraId="5B52B046" w14:textId="77777777" w:rsidR="00FA2994" w:rsidRPr="004270A8" w:rsidRDefault="00FA2994" w:rsidP="00D64C90">
            <w:pPr>
              <w:jc w:val="left"/>
              <w:rPr>
                <w:rFonts w:cs="Arial"/>
              </w:rPr>
            </w:pPr>
          </w:p>
          <w:p w14:paraId="0E41647E" w14:textId="77777777" w:rsidR="00FA2994" w:rsidRPr="004270A8" w:rsidRDefault="00FA2994" w:rsidP="00D64C90">
            <w:pPr>
              <w:jc w:val="left"/>
              <w:rPr>
                <w:rFonts w:cs="Arial"/>
              </w:rPr>
            </w:pPr>
          </w:p>
          <w:p w14:paraId="7DB9014C" w14:textId="77777777" w:rsidR="00FA2994" w:rsidRPr="004270A8" w:rsidRDefault="00FA2994" w:rsidP="00D64C90">
            <w:pPr>
              <w:jc w:val="left"/>
              <w:rPr>
                <w:rFonts w:cs="Arial"/>
              </w:rPr>
            </w:pPr>
          </w:p>
        </w:tc>
        <w:tc>
          <w:tcPr>
            <w:tcW w:w="144" w:type="pct"/>
            <w:tcBorders>
              <w:top w:val="nil"/>
              <w:left w:val="nil"/>
              <w:bottom w:val="nil"/>
              <w:right w:val="nil"/>
            </w:tcBorders>
          </w:tcPr>
          <w:p w14:paraId="3D73C469" w14:textId="77777777" w:rsidR="004F5EE0" w:rsidRPr="004270A8" w:rsidRDefault="004F5EE0" w:rsidP="00D64C90">
            <w:pPr>
              <w:widowControl/>
              <w:jc w:val="left"/>
              <w:rPr>
                <w:rFonts w:cs="Arial"/>
              </w:rPr>
            </w:pPr>
          </w:p>
          <w:p w14:paraId="1D42B71B" w14:textId="77777777" w:rsidR="004F5EE0" w:rsidRPr="004270A8" w:rsidRDefault="004F5EE0" w:rsidP="00D64C90">
            <w:pPr>
              <w:widowControl/>
              <w:jc w:val="left"/>
              <w:rPr>
                <w:rFonts w:cs="Arial"/>
              </w:rPr>
            </w:pPr>
          </w:p>
          <w:p w14:paraId="23773AD0" w14:textId="77777777" w:rsidR="004F5EE0" w:rsidRPr="004270A8" w:rsidRDefault="004F5EE0" w:rsidP="00D64C90">
            <w:pPr>
              <w:widowControl/>
              <w:jc w:val="left"/>
              <w:rPr>
                <w:rFonts w:cs="Arial"/>
              </w:rPr>
            </w:pPr>
          </w:p>
          <w:p w14:paraId="3017F34A" w14:textId="77777777" w:rsidR="004F5EE0" w:rsidRPr="004270A8" w:rsidRDefault="004F5EE0" w:rsidP="00D64C90">
            <w:pPr>
              <w:jc w:val="left"/>
              <w:rPr>
                <w:rFonts w:cs="Arial"/>
              </w:rPr>
            </w:pPr>
          </w:p>
        </w:tc>
        <w:tc>
          <w:tcPr>
            <w:tcW w:w="4049" w:type="pct"/>
            <w:gridSpan w:val="3"/>
            <w:tcBorders>
              <w:top w:val="nil"/>
              <w:left w:val="nil"/>
              <w:bottom w:val="nil"/>
              <w:right w:val="nil"/>
            </w:tcBorders>
          </w:tcPr>
          <w:p w14:paraId="195BC33B" w14:textId="77777777" w:rsidR="005B4FB3" w:rsidRPr="004270A8" w:rsidRDefault="005B4FB3" w:rsidP="00327841">
            <w:pPr>
              <w:jc w:val="left"/>
              <w:rPr>
                <w:rFonts w:cs="Arial"/>
              </w:rPr>
            </w:pPr>
            <w:r w:rsidRPr="004270A8">
              <w:rPr>
                <w:rFonts w:cs="Arial"/>
              </w:rPr>
              <w:t>The contents of this manual are as follows:</w:t>
            </w:r>
          </w:p>
          <w:p w14:paraId="21DD1A6D" w14:textId="1D9C9DCF" w:rsidR="004F5EE0" w:rsidRPr="004270A8" w:rsidRDefault="007E3ECA" w:rsidP="00327841">
            <w:pPr>
              <w:jc w:val="left"/>
              <w:rPr>
                <w:rFonts w:cs="Arial"/>
              </w:rPr>
            </w:pPr>
            <w:r w:rsidRPr="004270A8">
              <w:rPr>
                <w:rFonts w:cs="Arial"/>
              </w:rPr>
              <w:t xml:space="preserve">Chapter </w:t>
            </w:r>
            <w:r w:rsidR="004F5EE0" w:rsidRPr="004270A8">
              <w:rPr>
                <w:rFonts w:cs="Arial"/>
              </w:rPr>
              <w:t>1</w:t>
            </w:r>
            <w:r w:rsidR="001D0734" w:rsidRPr="004270A8">
              <w:rPr>
                <w:rFonts w:cs="Arial"/>
              </w:rPr>
              <w:t xml:space="preserve"> </w:t>
            </w:r>
            <w:r w:rsidR="006619D7" w:rsidRPr="004270A8">
              <w:rPr>
                <w:rFonts w:cs="Arial"/>
              </w:rPr>
              <w:fldChar w:fldCharType="begin"/>
            </w:r>
            <w:r w:rsidR="006619D7" w:rsidRPr="004270A8">
              <w:rPr>
                <w:rFonts w:cs="Arial"/>
              </w:rPr>
              <w:instrText xml:space="preserve"> REF _Ref117188992 \h  \* MERGEFORMAT </w:instrText>
            </w:r>
            <w:r w:rsidR="006619D7" w:rsidRPr="004270A8">
              <w:rPr>
                <w:rFonts w:cs="Arial"/>
              </w:rPr>
            </w:r>
            <w:r w:rsidR="006619D7" w:rsidRPr="004270A8">
              <w:rPr>
                <w:rFonts w:cs="Arial"/>
              </w:rPr>
              <w:fldChar w:fldCharType="separate"/>
            </w:r>
            <w:r w:rsidR="00775653" w:rsidRPr="00775653">
              <w:rPr>
                <w:rFonts w:cs="Arial"/>
              </w:rPr>
              <w:t>Overview</w:t>
            </w:r>
            <w:r w:rsidR="006619D7" w:rsidRPr="004270A8">
              <w:rPr>
                <w:rFonts w:cs="Arial"/>
              </w:rPr>
              <w:fldChar w:fldCharType="end"/>
            </w:r>
          </w:p>
          <w:p w14:paraId="012426E2" w14:textId="7387F0F9" w:rsidR="004F5EE0" w:rsidRPr="004270A8" w:rsidRDefault="001D0734" w:rsidP="00327841">
            <w:pPr>
              <w:jc w:val="left"/>
              <w:rPr>
                <w:rFonts w:cs="Arial"/>
              </w:rPr>
            </w:pPr>
            <w:r w:rsidRPr="004270A8">
              <w:rPr>
                <w:rFonts w:cs="Arial"/>
              </w:rPr>
              <w:t xml:space="preserve">Chapter 2 </w:t>
            </w:r>
            <w:r w:rsidR="006619D7" w:rsidRPr="004270A8">
              <w:rPr>
                <w:rFonts w:cs="Arial"/>
              </w:rPr>
              <w:fldChar w:fldCharType="begin"/>
            </w:r>
            <w:r w:rsidR="006619D7" w:rsidRPr="004270A8">
              <w:rPr>
                <w:rFonts w:cs="Arial"/>
              </w:rPr>
              <w:instrText xml:space="preserve"> REF _Ref117189152 \h  \* MERGEFORMAT </w:instrText>
            </w:r>
            <w:r w:rsidR="006619D7" w:rsidRPr="004270A8">
              <w:rPr>
                <w:rFonts w:cs="Arial"/>
              </w:rPr>
            </w:r>
            <w:r w:rsidR="006619D7" w:rsidRPr="004270A8">
              <w:rPr>
                <w:rFonts w:cs="Arial"/>
              </w:rPr>
              <w:fldChar w:fldCharType="separate"/>
            </w:r>
            <w:r w:rsidR="00775653" w:rsidRPr="00775653">
              <w:rPr>
                <w:rFonts w:cs="Arial"/>
              </w:rPr>
              <w:t>Installation</w:t>
            </w:r>
            <w:r w:rsidR="006619D7" w:rsidRPr="004270A8">
              <w:rPr>
                <w:rFonts w:cs="Arial"/>
              </w:rPr>
              <w:fldChar w:fldCharType="end"/>
            </w:r>
          </w:p>
          <w:p w14:paraId="62F45AEE" w14:textId="406ACF59" w:rsidR="00EF648A" w:rsidRPr="004270A8" w:rsidRDefault="001D0734" w:rsidP="00327841">
            <w:pPr>
              <w:pStyle w:val="ListParagraph"/>
              <w:ind w:leftChars="0" w:left="0"/>
              <w:jc w:val="left"/>
              <w:rPr>
                <w:rFonts w:cs="Arial"/>
              </w:rPr>
            </w:pPr>
            <w:r w:rsidRPr="004270A8">
              <w:rPr>
                <w:rFonts w:cs="Arial"/>
              </w:rPr>
              <w:t xml:space="preserve">Chapter </w:t>
            </w:r>
            <w:r w:rsidR="0096382D" w:rsidRPr="004270A8">
              <w:rPr>
                <w:rFonts w:cs="Arial"/>
              </w:rPr>
              <w:t>3</w:t>
            </w:r>
            <w:r w:rsidRPr="004270A8">
              <w:rPr>
                <w:rFonts w:cs="Arial"/>
              </w:rPr>
              <w:t xml:space="preserve"> </w:t>
            </w:r>
            <w:r w:rsidR="006619D7" w:rsidRPr="004270A8">
              <w:rPr>
                <w:rFonts w:cs="Arial"/>
              </w:rPr>
              <w:fldChar w:fldCharType="begin"/>
            </w:r>
            <w:r w:rsidR="006619D7" w:rsidRPr="004270A8">
              <w:rPr>
                <w:rFonts w:cs="Arial"/>
              </w:rPr>
              <w:instrText xml:space="preserve"> REF _Ref117189226 \h  \* MERGEFORMAT </w:instrText>
            </w:r>
            <w:r w:rsidR="006619D7" w:rsidRPr="004270A8">
              <w:rPr>
                <w:rFonts w:cs="Arial"/>
              </w:rPr>
            </w:r>
            <w:r w:rsidR="006619D7" w:rsidRPr="004270A8">
              <w:rPr>
                <w:rFonts w:cs="Arial"/>
              </w:rPr>
              <w:fldChar w:fldCharType="separate"/>
            </w:r>
            <w:r w:rsidR="00775653" w:rsidRPr="00775653">
              <w:rPr>
                <w:rFonts w:cs="Arial"/>
              </w:rPr>
              <w:t>Functional Operation Procedure</w:t>
            </w:r>
            <w:r w:rsidR="006619D7" w:rsidRPr="004270A8">
              <w:rPr>
                <w:rFonts w:cs="Arial"/>
              </w:rPr>
              <w:fldChar w:fldCharType="end"/>
            </w:r>
            <w:r w:rsidR="00327841" w:rsidRPr="004270A8" w:rsidDel="00327841">
              <w:rPr>
                <w:rFonts w:cs="Arial"/>
              </w:rPr>
              <w:t xml:space="preserve"> </w:t>
            </w:r>
          </w:p>
          <w:p w14:paraId="53514A75" w14:textId="04513C04" w:rsidR="00EF648A" w:rsidRPr="004270A8" w:rsidRDefault="001D0734" w:rsidP="00327841">
            <w:pPr>
              <w:jc w:val="left"/>
              <w:rPr>
                <w:rFonts w:cs="Arial"/>
              </w:rPr>
            </w:pPr>
            <w:r w:rsidRPr="004270A8">
              <w:rPr>
                <w:rFonts w:cs="Arial"/>
              </w:rPr>
              <w:t xml:space="preserve">Chapter </w:t>
            </w:r>
            <w:r w:rsidR="0096382D" w:rsidRPr="004270A8">
              <w:rPr>
                <w:rFonts w:cs="Arial"/>
              </w:rPr>
              <w:t>4</w:t>
            </w:r>
            <w:r w:rsidRPr="004270A8">
              <w:rPr>
                <w:rFonts w:cs="Arial"/>
              </w:rPr>
              <w:t xml:space="preserve"> </w:t>
            </w:r>
            <w:r w:rsidR="006619D7" w:rsidRPr="004270A8">
              <w:rPr>
                <w:rFonts w:cs="Arial"/>
              </w:rPr>
              <w:fldChar w:fldCharType="begin"/>
            </w:r>
            <w:r w:rsidR="006619D7" w:rsidRPr="004270A8">
              <w:rPr>
                <w:rFonts w:cs="Arial"/>
              </w:rPr>
              <w:instrText xml:space="preserve"> REF _Ref117189273 \h  \* MERGEFORMAT </w:instrText>
            </w:r>
            <w:r w:rsidR="006619D7" w:rsidRPr="004270A8">
              <w:rPr>
                <w:rFonts w:cs="Arial"/>
              </w:rPr>
            </w:r>
            <w:r w:rsidR="006619D7" w:rsidRPr="004270A8">
              <w:rPr>
                <w:rFonts w:cs="Arial"/>
              </w:rPr>
              <w:fldChar w:fldCharType="separate"/>
            </w:r>
            <w:r w:rsidR="00775653" w:rsidRPr="00775653">
              <w:rPr>
                <w:rFonts w:cs="Arial"/>
              </w:rPr>
              <w:t>Points for Caution</w:t>
            </w:r>
            <w:r w:rsidR="006619D7" w:rsidRPr="004270A8">
              <w:rPr>
                <w:rFonts w:cs="Arial"/>
              </w:rPr>
              <w:fldChar w:fldCharType="end"/>
            </w:r>
          </w:p>
          <w:p w14:paraId="25EC02FF" w14:textId="4673D402" w:rsidR="007527DE" w:rsidRPr="004270A8" w:rsidRDefault="00CB3BEC" w:rsidP="00D64C90">
            <w:pPr>
              <w:jc w:val="left"/>
              <w:rPr>
                <w:rFonts w:cs="Arial"/>
              </w:rPr>
            </w:pPr>
            <w:r w:rsidRPr="004270A8">
              <w:rPr>
                <w:rFonts w:cs="Arial"/>
              </w:rPr>
              <w:t xml:space="preserve">Chapter </w:t>
            </w:r>
            <w:r w:rsidR="0096382D" w:rsidRPr="004270A8">
              <w:rPr>
                <w:rFonts w:cs="Arial"/>
              </w:rPr>
              <w:t>5</w:t>
            </w:r>
            <w:r w:rsidRPr="004270A8">
              <w:rPr>
                <w:rFonts w:cs="Arial"/>
              </w:rPr>
              <w:t xml:space="preserve"> </w:t>
            </w:r>
            <w:r w:rsidR="006619D7" w:rsidRPr="004270A8">
              <w:rPr>
                <w:rFonts w:cs="Arial"/>
              </w:rPr>
              <w:fldChar w:fldCharType="begin"/>
            </w:r>
            <w:r w:rsidR="006619D7" w:rsidRPr="004270A8">
              <w:rPr>
                <w:rFonts w:cs="Arial"/>
              </w:rPr>
              <w:instrText xml:space="preserve"> REF _Ref117189305 \h  \* MERGEFORMAT </w:instrText>
            </w:r>
            <w:r w:rsidR="006619D7" w:rsidRPr="004270A8">
              <w:rPr>
                <w:rFonts w:cs="Arial"/>
              </w:rPr>
            </w:r>
            <w:r w:rsidR="006619D7" w:rsidRPr="004270A8">
              <w:rPr>
                <w:rFonts w:cs="Arial"/>
              </w:rPr>
              <w:fldChar w:fldCharType="separate"/>
            </w:r>
            <w:r w:rsidR="00775653" w:rsidRPr="00775653">
              <w:rPr>
                <w:rFonts w:cs="Arial"/>
              </w:rPr>
              <w:t>Error Messages</w:t>
            </w:r>
            <w:r w:rsidR="006619D7" w:rsidRPr="004270A8">
              <w:rPr>
                <w:rFonts w:cs="Arial"/>
              </w:rPr>
              <w:fldChar w:fldCharType="end"/>
            </w:r>
          </w:p>
          <w:p w14:paraId="6A3BBBB6" w14:textId="77777777" w:rsidR="007A0AF4" w:rsidRPr="004270A8" w:rsidRDefault="007A0AF4" w:rsidP="00D64C90">
            <w:pPr>
              <w:jc w:val="left"/>
              <w:rPr>
                <w:rFonts w:cs="Arial"/>
              </w:rPr>
            </w:pPr>
          </w:p>
        </w:tc>
      </w:tr>
      <w:tr w:rsidR="004F5EE0" w:rsidRPr="004270A8" w14:paraId="784057B5" w14:textId="77777777" w:rsidTr="00E4320C">
        <w:trPr>
          <w:gridAfter w:val="1"/>
          <w:wAfter w:w="7" w:type="pct"/>
          <w:trHeight w:val="816"/>
        </w:trPr>
        <w:tc>
          <w:tcPr>
            <w:tcW w:w="799" w:type="pct"/>
            <w:tcBorders>
              <w:top w:val="nil"/>
              <w:left w:val="nil"/>
              <w:bottom w:val="nil"/>
              <w:right w:val="nil"/>
            </w:tcBorders>
          </w:tcPr>
          <w:p w14:paraId="7A191C33" w14:textId="77777777" w:rsidR="004F5EE0" w:rsidRPr="004270A8" w:rsidRDefault="00E614D1" w:rsidP="00D64C90">
            <w:pPr>
              <w:ind w:left="129"/>
              <w:jc w:val="left"/>
              <w:rPr>
                <w:rFonts w:cs="Arial"/>
              </w:rPr>
            </w:pPr>
            <w:r w:rsidRPr="004270A8">
              <w:rPr>
                <w:rFonts w:cs="Arial"/>
              </w:rPr>
              <w:t>How to Read This Manual</w:t>
            </w:r>
          </w:p>
          <w:p w14:paraId="305BC80A" w14:textId="77777777" w:rsidR="004F5EE0" w:rsidRPr="004270A8" w:rsidRDefault="004F5EE0" w:rsidP="00D64C90">
            <w:pPr>
              <w:jc w:val="left"/>
              <w:rPr>
                <w:rFonts w:cs="Arial"/>
              </w:rPr>
            </w:pPr>
          </w:p>
          <w:p w14:paraId="4C15F6AF" w14:textId="77777777" w:rsidR="004F5EE0" w:rsidRPr="004270A8" w:rsidRDefault="004F5EE0" w:rsidP="00D64C90">
            <w:pPr>
              <w:jc w:val="left"/>
              <w:rPr>
                <w:rFonts w:cs="Arial"/>
              </w:rPr>
            </w:pPr>
          </w:p>
        </w:tc>
        <w:tc>
          <w:tcPr>
            <w:tcW w:w="144" w:type="pct"/>
            <w:tcBorders>
              <w:top w:val="nil"/>
              <w:left w:val="nil"/>
              <w:bottom w:val="nil"/>
              <w:right w:val="nil"/>
            </w:tcBorders>
          </w:tcPr>
          <w:p w14:paraId="01A56342" w14:textId="77777777" w:rsidR="004F5EE0" w:rsidRPr="004270A8" w:rsidRDefault="004F5EE0" w:rsidP="00D64C90">
            <w:pPr>
              <w:jc w:val="left"/>
              <w:rPr>
                <w:rFonts w:cs="Arial"/>
              </w:rPr>
            </w:pPr>
          </w:p>
        </w:tc>
        <w:tc>
          <w:tcPr>
            <w:tcW w:w="4049" w:type="pct"/>
            <w:gridSpan w:val="3"/>
            <w:tcBorders>
              <w:top w:val="nil"/>
              <w:left w:val="nil"/>
              <w:bottom w:val="nil"/>
              <w:right w:val="nil"/>
            </w:tcBorders>
          </w:tcPr>
          <w:p w14:paraId="0B8FADC5" w14:textId="6C33BAF3" w:rsidR="004F5EE0" w:rsidRPr="004270A8" w:rsidRDefault="00CB0FA4" w:rsidP="00832817">
            <w:pPr>
              <w:autoSpaceDE w:val="0"/>
              <w:autoSpaceDN w:val="0"/>
              <w:adjustRightInd w:val="0"/>
              <w:jc w:val="left"/>
              <w:rPr>
                <w:rFonts w:cs="Arial"/>
                <w:kern w:val="0"/>
                <w:szCs w:val="21"/>
              </w:rPr>
            </w:pPr>
            <w:r w:rsidRPr="004270A8">
              <w:rPr>
                <w:rFonts w:cs="Arial"/>
                <w:kern w:val="0"/>
                <w:szCs w:val="21"/>
              </w:rPr>
              <w:t>R</w:t>
            </w:r>
            <w:r w:rsidR="0052054D" w:rsidRPr="004270A8">
              <w:rPr>
                <w:rFonts w:cs="Arial"/>
                <w:kern w:val="0"/>
                <w:szCs w:val="21"/>
              </w:rPr>
              <w:t xml:space="preserve">eaders of this manual </w:t>
            </w:r>
            <w:r w:rsidRPr="004270A8">
              <w:rPr>
                <w:rFonts w:cs="Arial"/>
                <w:kern w:val="0"/>
                <w:szCs w:val="21"/>
              </w:rPr>
              <w:t xml:space="preserve">are assumed to </w:t>
            </w:r>
            <w:r w:rsidR="0052054D" w:rsidRPr="004270A8">
              <w:rPr>
                <w:rFonts w:cs="Arial"/>
                <w:kern w:val="0"/>
                <w:szCs w:val="21"/>
              </w:rPr>
              <w:t>have general knowledge of electricity, logic circuits, and microcontrollers.</w:t>
            </w:r>
          </w:p>
          <w:p w14:paraId="220A17D0" w14:textId="77777777" w:rsidR="004F5EE0" w:rsidRPr="004270A8" w:rsidRDefault="004F5EE0" w:rsidP="00D64C90">
            <w:pPr>
              <w:jc w:val="left"/>
              <w:rPr>
                <w:rFonts w:cs="Arial"/>
              </w:rPr>
            </w:pPr>
          </w:p>
        </w:tc>
      </w:tr>
      <w:tr w:rsidR="00A25C6D" w:rsidRPr="004270A8" w14:paraId="38702356" w14:textId="77777777" w:rsidTr="00E4320C">
        <w:trPr>
          <w:trHeight w:val="1217"/>
        </w:trPr>
        <w:tc>
          <w:tcPr>
            <w:tcW w:w="799" w:type="pct"/>
            <w:tcBorders>
              <w:top w:val="nil"/>
              <w:left w:val="nil"/>
              <w:bottom w:val="nil"/>
              <w:right w:val="nil"/>
            </w:tcBorders>
          </w:tcPr>
          <w:p w14:paraId="5771B017" w14:textId="77777777" w:rsidR="004F5EE0" w:rsidRPr="004270A8" w:rsidRDefault="00C7477E" w:rsidP="00D64C90">
            <w:pPr>
              <w:ind w:left="129"/>
              <w:jc w:val="left"/>
              <w:rPr>
                <w:rFonts w:cs="Arial"/>
              </w:rPr>
            </w:pPr>
            <w:r w:rsidRPr="004270A8">
              <w:rPr>
                <w:rFonts w:cs="Arial"/>
              </w:rPr>
              <w:t>Conventions</w:t>
            </w:r>
          </w:p>
          <w:p w14:paraId="3F7D4D94" w14:textId="77777777" w:rsidR="004F5EE0" w:rsidRPr="004270A8" w:rsidRDefault="004F5EE0" w:rsidP="00D64C90">
            <w:pPr>
              <w:ind w:left="129"/>
              <w:jc w:val="left"/>
              <w:rPr>
                <w:rFonts w:cs="Arial"/>
              </w:rPr>
            </w:pPr>
          </w:p>
          <w:p w14:paraId="4515FDD5" w14:textId="77777777" w:rsidR="004F5EE0" w:rsidRPr="004270A8" w:rsidRDefault="004F5EE0" w:rsidP="00D64C90">
            <w:pPr>
              <w:ind w:left="129"/>
              <w:jc w:val="left"/>
              <w:rPr>
                <w:rFonts w:cs="Arial"/>
              </w:rPr>
            </w:pPr>
          </w:p>
          <w:p w14:paraId="77B7B0C3" w14:textId="77777777" w:rsidR="004F5EE0" w:rsidRPr="004270A8" w:rsidRDefault="004F5EE0" w:rsidP="00D64C90">
            <w:pPr>
              <w:jc w:val="left"/>
              <w:rPr>
                <w:rFonts w:cs="Arial"/>
              </w:rPr>
            </w:pPr>
          </w:p>
        </w:tc>
        <w:tc>
          <w:tcPr>
            <w:tcW w:w="144" w:type="pct"/>
            <w:tcBorders>
              <w:top w:val="nil"/>
              <w:left w:val="nil"/>
              <w:bottom w:val="nil"/>
              <w:right w:val="nil"/>
            </w:tcBorders>
          </w:tcPr>
          <w:p w14:paraId="5D05279E" w14:textId="77777777" w:rsidR="004F5EE0" w:rsidRPr="004270A8" w:rsidRDefault="004F5EE0" w:rsidP="00D64C90">
            <w:pPr>
              <w:widowControl/>
              <w:jc w:val="left"/>
              <w:rPr>
                <w:rFonts w:cs="Arial"/>
              </w:rPr>
            </w:pPr>
          </w:p>
          <w:p w14:paraId="29CDBF20" w14:textId="77777777" w:rsidR="004F5EE0" w:rsidRPr="004270A8" w:rsidRDefault="004F5EE0" w:rsidP="00D64C90">
            <w:pPr>
              <w:widowControl/>
              <w:jc w:val="left"/>
              <w:rPr>
                <w:rFonts w:cs="Arial"/>
              </w:rPr>
            </w:pPr>
          </w:p>
          <w:p w14:paraId="552A0996" w14:textId="77777777" w:rsidR="004F5EE0" w:rsidRPr="004270A8" w:rsidRDefault="004F5EE0" w:rsidP="00D64C90">
            <w:pPr>
              <w:widowControl/>
              <w:jc w:val="left"/>
              <w:rPr>
                <w:rFonts w:cs="Arial"/>
              </w:rPr>
            </w:pPr>
          </w:p>
          <w:p w14:paraId="48BEACF6" w14:textId="77777777" w:rsidR="004F5EE0" w:rsidRPr="004270A8" w:rsidRDefault="004F5EE0" w:rsidP="00D64C90">
            <w:pPr>
              <w:jc w:val="left"/>
              <w:rPr>
                <w:rFonts w:cs="Arial"/>
              </w:rPr>
            </w:pPr>
          </w:p>
        </w:tc>
        <w:tc>
          <w:tcPr>
            <w:tcW w:w="1305" w:type="pct"/>
            <w:tcBorders>
              <w:top w:val="nil"/>
              <w:left w:val="nil"/>
              <w:bottom w:val="nil"/>
              <w:right w:val="nil"/>
            </w:tcBorders>
          </w:tcPr>
          <w:p w14:paraId="55FE41AB" w14:textId="77777777" w:rsidR="00B03222" w:rsidRPr="004270A8" w:rsidRDefault="00C7477E" w:rsidP="00D64C90">
            <w:pPr>
              <w:widowControl/>
              <w:ind w:rightChars="-36" w:right="-76"/>
              <w:jc w:val="left"/>
              <w:rPr>
                <w:rFonts w:cs="Arial"/>
              </w:rPr>
            </w:pPr>
            <w:r w:rsidRPr="004270A8">
              <w:rPr>
                <w:rFonts w:cs="Arial"/>
              </w:rPr>
              <w:t>Note:</w:t>
            </w:r>
          </w:p>
          <w:p w14:paraId="162A10F8" w14:textId="77777777" w:rsidR="00AB366D" w:rsidRPr="004270A8" w:rsidRDefault="00C7477E" w:rsidP="00D64C90">
            <w:pPr>
              <w:widowControl/>
              <w:ind w:rightChars="-36" w:right="-76"/>
              <w:jc w:val="left"/>
              <w:rPr>
                <w:rFonts w:cs="Arial"/>
              </w:rPr>
            </w:pPr>
            <w:r w:rsidRPr="004270A8">
              <w:rPr>
                <w:rFonts w:cs="Arial"/>
              </w:rPr>
              <w:t>Caution</w:t>
            </w:r>
            <w:r w:rsidR="00AB366D" w:rsidRPr="004270A8">
              <w:rPr>
                <w:rFonts w:cs="Arial"/>
              </w:rPr>
              <w:t>:</w:t>
            </w:r>
          </w:p>
          <w:p w14:paraId="66D9B762" w14:textId="77777777" w:rsidR="00B03222" w:rsidRPr="004270A8" w:rsidRDefault="00AB366D" w:rsidP="00D64C90">
            <w:pPr>
              <w:widowControl/>
              <w:ind w:rightChars="-36" w:right="-76"/>
              <w:jc w:val="left"/>
              <w:rPr>
                <w:rFonts w:cs="Arial"/>
              </w:rPr>
            </w:pPr>
            <w:r w:rsidRPr="004270A8">
              <w:rPr>
                <w:rFonts w:cs="Arial"/>
              </w:rPr>
              <w:t>Remark:</w:t>
            </w:r>
          </w:p>
          <w:p w14:paraId="13D8CE30" w14:textId="6D1702C0" w:rsidR="00AB366D" w:rsidRPr="004270A8" w:rsidRDefault="00AB366D" w:rsidP="00AB366D">
            <w:pPr>
              <w:widowControl/>
              <w:ind w:left="105" w:rightChars="-36" w:right="-76" w:hangingChars="50" w:hanging="105"/>
              <w:jc w:val="left"/>
              <w:rPr>
                <w:rFonts w:cs="Arial"/>
              </w:rPr>
            </w:pPr>
            <w:r w:rsidRPr="004270A8">
              <w:rPr>
                <w:rFonts w:cs="Arial"/>
              </w:rPr>
              <w:t>Numeric</w:t>
            </w:r>
            <w:r w:rsidR="00A25C6D" w:rsidRPr="004270A8">
              <w:rPr>
                <w:rFonts w:cs="Arial"/>
              </w:rPr>
              <w:t xml:space="preserve"> </w:t>
            </w:r>
            <w:r w:rsidR="00C93B47" w:rsidRPr="004270A8">
              <w:rPr>
                <w:rFonts w:cs="Arial"/>
              </w:rPr>
              <w:t>R</w:t>
            </w:r>
            <w:r w:rsidRPr="004270A8">
              <w:rPr>
                <w:rFonts w:cs="Arial"/>
              </w:rPr>
              <w:t>epresentation</w:t>
            </w:r>
            <w:r w:rsidR="00C93B47" w:rsidRPr="004270A8">
              <w:rPr>
                <w:rFonts w:cs="Arial"/>
              </w:rPr>
              <w:t>:</w:t>
            </w:r>
          </w:p>
          <w:p w14:paraId="659D3172" w14:textId="77777777" w:rsidR="004F5EE0" w:rsidRPr="004270A8" w:rsidRDefault="004F5EE0" w:rsidP="00D64C90">
            <w:pPr>
              <w:ind w:rightChars="-36" w:right="-76"/>
              <w:jc w:val="left"/>
              <w:rPr>
                <w:rFonts w:cs="Arial"/>
              </w:rPr>
            </w:pPr>
          </w:p>
          <w:p w14:paraId="7F6ABA03" w14:textId="213767FE" w:rsidR="004E7ADA" w:rsidRPr="004270A8" w:rsidRDefault="004E7ADA" w:rsidP="00D64C90">
            <w:pPr>
              <w:ind w:rightChars="-36" w:right="-76"/>
              <w:jc w:val="left"/>
              <w:rPr>
                <w:rFonts w:cs="Arial"/>
              </w:rPr>
            </w:pPr>
          </w:p>
        </w:tc>
        <w:tc>
          <w:tcPr>
            <w:tcW w:w="112" w:type="pct"/>
            <w:tcBorders>
              <w:top w:val="nil"/>
              <w:left w:val="nil"/>
              <w:bottom w:val="nil"/>
              <w:right w:val="nil"/>
            </w:tcBorders>
            <w:hideMark/>
          </w:tcPr>
          <w:p w14:paraId="3C6EF63B" w14:textId="77777777" w:rsidR="004F5EE0" w:rsidRPr="004270A8" w:rsidRDefault="004F5EE0" w:rsidP="00D64C90">
            <w:pPr>
              <w:widowControl/>
              <w:ind w:leftChars="-98" w:left="-206" w:firstLineChars="43" w:firstLine="90"/>
              <w:jc w:val="left"/>
              <w:rPr>
                <w:rFonts w:cs="Arial"/>
              </w:rPr>
            </w:pPr>
          </w:p>
        </w:tc>
        <w:tc>
          <w:tcPr>
            <w:tcW w:w="2639" w:type="pct"/>
            <w:gridSpan w:val="2"/>
            <w:tcBorders>
              <w:top w:val="nil"/>
              <w:left w:val="nil"/>
              <w:bottom w:val="nil"/>
              <w:right w:val="nil"/>
            </w:tcBorders>
            <w:hideMark/>
          </w:tcPr>
          <w:p w14:paraId="07E91A11" w14:textId="77777777" w:rsidR="004F5EE0" w:rsidRPr="004270A8" w:rsidRDefault="00C7477E" w:rsidP="00D64C90">
            <w:pPr>
              <w:widowControl/>
              <w:jc w:val="left"/>
              <w:rPr>
                <w:rFonts w:cs="Arial"/>
              </w:rPr>
            </w:pPr>
            <w:r w:rsidRPr="004270A8">
              <w:rPr>
                <w:rFonts w:cs="Arial"/>
              </w:rPr>
              <w:t>Footnote for items marked with Note in the text</w:t>
            </w:r>
          </w:p>
          <w:p w14:paraId="1499AF7B" w14:textId="77777777" w:rsidR="004F5EE0" w:rsidRPr="004270A8" w:rsidRDefault="00C7477E" w:rsidP="00D64C90">
            <w:pPr>
              <w:widowControl/>
              <w:jc w:val="left"/>
              <w:rPr>
                <w:rFonts w:cs="Arial"/>
              </w:rPr>
            </w:pPr>
            <w:r w:rsidRPr="004270A8">
              <w:rPr>
                <w:rFonts w:cs="Arial"/>
              </w:rPr>
              <w:t xml:space="preserve">Information requiring </w:t>
            </w:r>
            <w:r w:rsidR="00AB366D" w:rsidRPr="004270A8">
              <w:rPr>
                <w:rFonts w:cs="Arial"/>
              </w:rPr>
              <w:t>attention</w:t>
            </w:r>
          </w:p>
          <w:p w14:paraId="66EDC917" w14:textId="77777777" w:rsidR="004F5EE0" w:rsidRPr="004270A8" w:rsidRDefault="00AB366D" w:rsidP="00D64C90">
            <w:pPr>
              <w:widowControl/>
              <w:jc w:val="left"/>
              <w:rPr>
                <w:rFonts w:cs="Arial"/>
              </w:rPr>
            </w:pPr>
            <w:r w:rsidRPr="004270A8">
              <w:rPr>
                <w:rFonts w:cs="Arial"/>
              </w:rPr>
              <w:t>Supplementary information</w:t>
            </w:r>
          </w:p>
          <w:p w14:paraId="4B48552A" w14:textId="77777777" w:rsidR="004F5EE0" w:rsidRPr="004270A8" w:rsidRDefault="00AB366D" w:rsidP="00D64C90">
            <w:pPr>
              <w:widowControl/>
              <w:jc w:val="left"/>
              <w:rPr>
                <w:rFonts w:cs="Arial"/>
              </w:rPr>
            </w:pPr>
            <w:r w:rsidRPr="004270A8">
              <w:rPr>
                <w:rFonts w:cs="Arial"/>
                <w:kern w:val="0"/>
                <w:szCs w:val="21"/>
              </w:rPr>
              <w:t>Decimal ... XXXX</w:t>
            </w:r>
            <w:r w:rsidRPr="004270A8">
              <w:rPr>
                <w:rFonts w:cs="Arial"/>
              </w:rPr>
              <w:t xml:space="preserve"> </w:t>
            </w:r>
          </w:p>
          <w:p w14:paraId="30F815FC" w14:textId="77777777" w:rsidR="004F5EE0" w:rsidRPr="004270A8" w:rsidRDefault="00AB366D" w:rsidP="00D64C90">
            <w:pPr>
              <w:widowControl/>
              <w:jc w:val="left"/>
              <w:rPr>
                <w:rFonts w:cs="Arial"/>
              </w:rPr>
            </w:pPr>
            <w:r w:rsidRPr="004270A8">
              <w:rPr>
                <w:rFonts w:cs="Arial"/>
                <w:kern w:val="0"/>
                <w:szCs w:val="21"/>
              </w:rPr>
              <w:t xml:space="preserve">Hexadecimal ... </w:t>
            </w:r>
            <w:r w:rsidRPr="004270A8">
              <w:rPr>
                <w:rFonts w:cs="Arial"/>
                <w:szCs w:val="21"/>
              </w:rPr>
              <w:t>XXXXH or 0xXXXX</w:t>
            </w:r>
          </w:p>
        </w:tc>
      </w:tr>
      <w:tr w:rsidR="00354BC6" w:rsidRPr="004270A8" w14:paraId="2C8AA1E6" w14:textId="1E0BF071" w:rsidTr="00E4320C">
        <w:trPr>
          <w:gridAfter w:val="1"/>
          <w:wAfter w:w="7" w:type="pct"/>
          <w:trHeight w:val="1217"/>
        </w:trPr>
        <w:tc>
          <w:tcPr>
            <w:tcW w:w="799" w:type="pct"/>
            <w:tcBorders>
              <w:top w:val="nil"/>
              <w:left w:val="nil"/>
              <w:bottom w:val="nil"/>
              <w:right w:val="nil"/>
            </w:tcBorders>
          </w:tcPr>
          <w:p w14:paraId="022C7871" w14:textId="1E900076" w:rsidR="00354BC6" w:rsidRPr="004270A8" w:rsidRDefault="00354BC6" w:rsidP="00354BC6">
            <w:pPr>
              <w:ind w:left="129"/>
              <w:jc w:val="left"/>
              <w:rPr>
                <w:rFonts w:cs="Arial"/>
              </w:rPr>
            </w:pPr>
            <w:r w:rsidRPr="004270A8">
              <w:rPr>
                <w:rFonts w:cs="Arial"/>
              </w:rPr>
              <w:t>Related Documents</w:t>
            </w:r>
          </w:p>
        </w:tc>
        <w:tc>
          <w:tcPr>
            <w:tcW w:w="144" w:type="pct"/>
            <w:tcBorders>
              <w:top w:val="nil"/>
              <w:left w:val="nil"/>
              <w:bottom w:val="nil"/>
              <w:right w:val="nil"/>
            </w:tcBorders>
          </w:tcPr>
          <w:p w14:paraId="7F153A13" w14:textId="77777777" w:rsidR="00354BC6" w:rsidRPr="004270A8" w:rsidRDefault="00354BC6" w:rsidP="00354BC6">
            <w:pPr>
              <w:widowControl/>
              <w:jc w:val="left"/>
              <w:rPr>
                <w:rFonts w:cs="Arial"/>
              </w:rPr>
            </w:pPr>
          </w:p>
        </w:tc>
        <w:tc>
          <w:tcPr>
            <w:tcW w:w="4049" w:type="pct"/>
            <w:gridSpan w:val="3"/>
            <w:tcBorders>
              <w:top w:val="nil"/>
              <w:left w:val="nil"/>
              <w:bottom w:val="nil"/>
              <w:right w:val="nil"/>
            </w:tcBorders>
          </w:tcPr>
          <w:p w14:paraId="54ED3AC8" w14:textId="51B3968D" w:rsidR="00354BC6" w:rsidRPr="004270A8" w:rsidRDefault="00354BC6" w:rsidP="00354BC6">
            <w:pPr>
              <w:autoSpaceDE w:val="0"/>
              <w:autoSpaceDN w:val="0"/>
              <w:adjustRightInd w:val="0"/>
              <w:jc w:val="left"/>
              <w:rPr>
                <w:rFonts w:cs="Arial"/>
                <w:kern w:val="0"/>
                <w:szCs w:val="21"/>
              </w:rPr>
            </w:pPr>
          </w:p>
          <w:p w14:paraId="4B13E2B6" w14:textId="77777777" w:rsidR="00354BC6" w:rsidRPr="004270A8" w:rsidRDefault="00354BC6" w:rsidP="00354BC6">
            <w:pPr>
              <w:widowControl/>
              <w:jc w:val="left"/>
              <w:rPr>
                <w:rFonts w:cs="Arial"/>
              </w:rPr>
            </w:pPr>
          </w:p>
        </w:tc>
      </w:tr>
    </w:tbl>
    <w:p w14:paraId="41087C53" w14:textId="618B11A4" w:rsidR="00EB3858" w:rsidRPr="004270A8" w:rsidRDefault="00EB3858" w:rsidP="00D64C90">
      <w:pPr>
        <w:jc w:val="left"/>
        <w:rPr>
          <w:rFonts w:cs="Arial"/>
          <w:sz w:val="20"/>
        </w:rPr>
      </w:pPr>
    </w:p>
    <w:p w14:paraId="0A17B257" w14:textId="77777777" w:rsidR="00EB3858" w:rsidRPr="004270A8" w:rsidRDefault="00EB3858" w:rsidP="00D64C90">
      <w:pPr>
        <w:jc w:val="left"/>
        <w:rPr>
          <w:rFonts w:cs="Arial"/>
        </w:rPr>
      </w:pPr>
    </w:p>
    <w:p w14:paraId="4A215E64" w14:textId="77777777" w:rsidR="00EB3858" w:rsidRPr="004270A8" w:rsidRDefault="00EB3858" w:rsidP="00D64C90">
      <w:pPr>
        <w:jc w:val="left"/>
        <w:rPr>
          <w:rFonts w:cs="Arial"/>
        </w:rPr>
      </w:pPr>
    </w:p>
    <w:p w14:paraId="49377D50" w14:textId="77777777" w:rsidR="00A56466" w:rsidRPr="004270A8" w:rsidRDefault="00A56466" w:rsidP="00D64C90">
      <w:pPr>
        <w:jc w:val="left"/>
        <w:rPr>
          <w:rFonts w:cs="Arial"/>
        </w:rPr>
      </w:pPr>
    </w:p>
    <w:p w14:paraId="7A5432E8" w14:textId="77777777" w:rsidR="00EB3858" w:rsidRPr="004270A8" w:rsidRDefault="00EB3858" w:rsidP="00D64C90">
      <w:pPr>
        <w:jc w:val="left"/>
        <w:rPr>
          <w:rFonts w:cs="Arial"/>
        </w:rPr>
      </w:pPr>
    </w:p>
    <w:p w14:paraId="0B31E831" w14:textId="77777777" w:rsidR="00AB366D" w:rsidRPr="004270A8" w:rsidRDefault="00AB366D" w:rsidP="00AB366D">
      <w:pPr>
        <w:rPr>
          <w:rFonts w:cs="Arial"/>
          <w:kern w:val="0"/>
          <w:szCs w:val="21"/>
        </w:rPr>
      </w:pPr>
      <w:r w:rsidRPr="004270A8">
        <w:rPr>
          <w:rFonts w:cs="Arial"/>
          <w:kern w:val="0"/>
          <w:szCs w:val="21"/>
        </w:rPr>
        <w:t>All trademarks or registered trademarks in this document are the property of their respective owners.</w:t>
      </w:r>
    </w:p>
    <w:p w14:paraId="14A567A9" w14:textId="77777777" w:rsidR="00F062F1" w:rsidRPr="004270A8" w:rsidRDefault="00F062F1" w:rsidP="00D64C90">
      <w:pPr>
        <w:jc w:val="left"/>
        <w:rPr>
          <w:rFonts w:cs="Arial"/>
        </w:rPr>
      </w:pPr>
    </w:p>
    <w:p w14:paraId="7438171D" w14:textId="2139A558" w:rsidR="0090561D" w:rsidRPr="004270A8" w:rsidRDefault="0090561D" w:rsidP="00AE3E97">
      <w:pPr>
        <w:widowControl/>
        <w:jc w:val="left"/>
        <w:rPr>
          <w:rFonts w:cs="Arial"/>
        </w:rPr>
      </w:pPr>
      <w:r w:rsidRPr="004270A8">
        <w:rPr>
          <w:rFonts w:cs="Arial"/>
        </w:rPr>
        <w:t>Microsoft and Windows are trademarks or registered trademarks of Microsoft Corporation.</w:t>
      </w:r>
    </w:p>
    <w:p w14:paraId="2886794A" w14:textId="46FE414A" w:rsidR="00F062F1" w:rsidRPr="004270A8" w:rsidRDefault="00D1279C" w:rsidP="00AE3E97">
      <w:pPr>
        <w:widowControl/>
        <w:jc w:val="left"/>
        <w:rPr>
          <w:rFonts w:cs="Arial"/>
        </w:rPr>
      </w:pPr>
      <w:r w:rsidRPr="004270A8">
        <w:rPr>
          <w:rFonts w:cs="Arial"/>
        </w:rPr>
        <w:t xml:space="preserve">MathWorks, MATLAB, MATLAB Coder, Simulink, Simulink Coder, Embedded Coder, and Stateflow </w:t>
      </w:r>
      <w:r w:rsidR="0090561D" w:rsidRPr="004270A8">
        <w:rPr>
          <w:rFonts w:cs="Arial"/>
        </w:rPr>
        <w:t xml:space="preserve">are trademarks or registered trademarks of </w:t>
      </w:r>
      <w:r w:rsidRPr="004270A8">
        <w:rPr>
          <w:rFonts w:cs="Arial"/>
        </w:rPr>
        <w:t>The MathWorks, Inc.</w:t>
      </w:r>
      <w:r w:rsidR="00F062F1" w:rsidRPr="004270A8">
        <w:rPr>
          <w:rFonts w:cs="Arial"/>
        </w:rPr>
        <w:br w:type="page"/>
      </w:r>
    </w:p>
    <w:p w14:paraId="7EA659CE" w14:textId="79095E0B" w:rsidR="00EB3858" w:rsidRPr="004270A8" w:rsidRDefault="00EB3858" w:rsidP="00D64C90">
      <w:pPr>
        <w:widowControl/>
        <w:jc w:val="left"/>
        <w:rPr>
          <w:rFonts w:cs="Arial"/>
        </w:rPr>
        <w:sectPr w:rsidR="00EB3858" w:rsidRPr="004270A8">
          <w:footerReference w:type="default" r:id="rId22"/>
          <w:type w:val="continuous"/>
          <w:pgSz w:w="11907" w:h="16839"/>
          <w:pgMar w:top="1701" w:right="1077" w:bottom="1191" w:left="1077" w:header="680" w:footer="510" w:gutter="0"/>
          <w:cols w:space="720"/>
        </w:sectPr>
      </w:pPr>
    </w:p>
    <w:p w14:paraId="4ED04126" w14:textId="67BF6C49" w:rsidR="00EB3858" w:rsidRPr="004270A8" w:rsidRDefault="00756168" w:rsidP="00756168">
      <w:pPr>
        <w:spacing w:line="360" w:lineRule="auto"/>
        <w:ind w:leftChars="100" w:left="210"/>
        <w:jc w:val="left"/>
        <w:rPr>
          <w:rFonts w:cs="Arial"/>
          <w:sz w:val="32"/>
          <w:szCs w:val="32"/>
        </w:rPr>
      </w:pPr>
      <w:r w:rsidRPr="004270A8">
        <w:rPr>
          <w:rFonts w:cs="Arial"/>
          <w:sz w:val="32"/>
          <w:szCs w:val="32"/>
        </w:rPr>
        <w:lastRenderedPageBreak/>
        <w:t>table of contents</w:t>
      </w:r>
    </w:p>
    <w:p w14:paraId="66F3ED1C" w14:textId="69B5343A" w:rsidR="00C36135" w:rsidRDefault="004038B6" w:rsidP="00756168">
      <w:pPr>
        <w:pStyle w:val="TOC1"/>
        <w:spacing w:before="0" w:after="0" w:line="360" w:lineRule="auto"/>
        <w:rPr>
          <w:rFonts w:asciiTheme="minorHAnsi" w:eastAsiaTheme="minorEastAsia" w:hAnsiTheme="minorHAnsi" w:cstheme="minorBidi"/>
          <w:kern w:val="0"/>
          <w:sz w:val="22"/>
          <w:szCs w:val="22"/>
          <w:lang w:val="en-GB" w:eastAsia="en-GB"/>
        </w:rPr>
      </w:pPr>
      <w:r w:rsidRPr="004270A8">
        <w:rPr>
          <w:rFonts w:cs="Arial"/>
          <w:szCs w:val="24"/>
        </w:rPr>
        <w:fldChar w:fldCharType="begin"/>
      </w:r>
      <w:r w:rsidRPr="004270A8">
        <w:rPr>
          <w:rFonts w:cs="Arial"/>
          <w:szCs w:val="24"/>
        </w:rPr>
        <w:instrText xml:space="preserve"> TOC \o "1-3" \h \z \u </w:instrText>
      </w:r>
      <w:r w:rsidRPr="004270A8">
        <w:rPr>
          <w:rFonts w:cs="Arial"/>
          <w:szCs w:val="24"/>
        </w:rPr>
        <w:fldChar w:fldCharType="separate"/>
      </w:r>
      <w:hyperlink w:anchor="_Toc122608728" w:history="1">
        <w:r w:rsidR="00756168" w:rsidRPr="00513D6D">
          <w:rPr>
            <w:rStyle w:val="Hyperlink"/>
            <w:rFonts w:cs="Arial"/>
            <w:b/>
            <w:bCs/>
          </w:rPr>
          <w:t>1</w:t>
        </w:r>
        <w:r w:rsidR="00756168">
          <w:rPr>
            <w:rFonts w:asciiTheme="minorHAnsi" w:eastAsiaTheme="minorEastAsia" w:hAnsiTheme="minorHAnsi" w:cstheme="minorBidi"/>
            <w:kern w:val="0"/>
            <w:sz w:val="22"/>
            <w:szCs w:val="22"/>
            <w:lang w:val="en-GB" w:eastAsia="en-GB"/>
          </w:rPr>
          <w:tab/>
        </w:r>
        <w:r w:rsidR="00756168" w:rsidRPr="00513D6D">
          <w:rPr>
            <w:rStyle w:val="Hyperlink"/>
            <w:rFonts w:cs="Arial"/>
            <w:b/>
            <w:bCs/>
          </w:rPr>
          <w:t>overview</w:t>
        </w:r>
        <w:r w:rsidR="00756168">
          <w:rPr>
            <w:webHidden/>
          </w:rPr>
          <w:tab/>
        </w:r>
        <w:r w:rsidR="00C36135">
          <w:rPr>
            <w:webHidden/>
          </w:rPr>
          <w:fldChar w:fldCharType="begin"/>
        </w:r>
        <w:r w:rsidR="00C36135">
          <w:rPr>
            <w:webHidden/>
          </w:rPr>
          <w:instrText xml:space="preserve"> PAGEREF _Toc122608728 \h </w:instrText>
        </w:r>
        <w:r w:rsidR="00C36135">
          <w:rPr>
            <w:webHidden/>
          </w:rPr>
        </w:r>
        <w:r w:rsidR="00C36135">
          <w:rPr>
            <w:webHidden/>
          </w:rPr>
          <w:fldChar w:fldCharType="separate"/>
        </w:r>
        <w:r w:rsidR="00775653">
          <w:rPr>
            <w:webHidden/>
          </w:rPr>
          <w:t>5</w:t>
        </w:r>
        <w:r w:rsidR="00C36135">
          <w:rPr>
            <w:webHidden/>
          </w:rPr>
          <w:fldChar w:fldCharType="end"/>
        </w:r>
      </w:hyperlink>
    </w:p>
    <w:p w14:paraId="36DC2C34" w14:textId="38A7011E" w:rsidR="00C36135" w:rsidRDefault="00000000" w:rsidP="00756168">
      <w:pPr>
        <w:pStyle w:val="TOC2"/>
        <w:spacing w:line="360" w:lineRule="auto"/>
        <w:rPr>
          <w:rFonts w:asciiTheme="minorHAnsi" w:eastAsiaTheme="minorEastAsia" w:hAnsiTheme="minorHAnsi" w:cstheme="minorBidi"/>
          <w:noProof/>
          <w:kern w:val="0"/>
          <w:sz w:val="22"/>
          <w:szCs w:val="22"/>
          <w:lang w:val="en-GB" w:eastAsia="en-GB"/>
        </w:rPr>
      </w:pPr>
      <w:hyperlink w:anchor="_Toc122608729" w:history="1">
        <w:r w:rsidR="00756168" w:rsidRPr="00513D6D">
          <w:rPr>
            <w:rStyle w:val="Hyperlink"/>
            <w:noProof/>
          </w:rPr>
          <w:t>1.1 features</w:t>
        </w:r>
        <w:r w:rsidR="00756168">
          <w:rPr>
            <w:noProof/>
            <w:webHidden/>
          </w:rPr>
          <w:tab/>
        </w:r>
        <w:r w:rsidR="00C36135">
          <w:rPr>
            <w:noProof/>
            <w:webHidden/>
          </w:rPr>
          <w:fldChar w:fldCharType="begin"/>
        </w:r>
        <w:r w:rsidR="00C36135">
          <w:rPr>
            <w:noProof/>
            <w:webHidden/>
          </w:rPr>
          <w:instrText xml:space="preserve"> PAGEREF _Toc122608729 \h </w:instrText>
        </w:r>
        <w:r w:rsidR="00C36135">
          <w:rPr>
            <w:noProof/>
            <w:webHidden/>
          </w:rPr>
        </w:r>
        <w:r w:rsidR="00C36135">
          <w:rPr>
            <w:noProof/>
            <w:webHidden/>
          </w:rPr>
          <w:fldChar w:fldCharType="separate"/>
        </w:r>
        <w:r w:rsidR="00775653">
          <w:rPr>
            <w:noProof/>
            <w:webHidden/>
          </w:rPr>
          <w:t>7</w:t>
        </w:r>
        <w:r w:rsidR="00C36135">
          <w:rPr>
            <w:noProof/>
            <w:webHidden/>
          </w:rPr>
          <w:fldChar w:fldCharType="end"/>
        </w:r>
      </w:hyperlink>
    </w:p>
    <w:p w14:paraId="3798A959" w14:textId="07AB191F" w:rsidR="00C36135" w:rsidRDefault="00000000" w:rsidP="00756168">
      <w:pPr>
        <w:pStyle w:val="TOC2"/>
        <w:spacing w:line="360" w:lineRule="auto"/>
        <w:rPr>
          <w:rFonts w:asciiTheme="minorHAnsi" w:eastAsiaTheme="minorEastAsia" w:hAnsiTheme="minorHAnsi" w:cstheme="minorBidi"/>
          <w:noProof/>
          <w:kern w:val="0"/>
          <w:sz w:val="22"/>
          <w:szCs w:val="22"/>
          <w:lang w:val="en-GB" w:eastAsia="en-GB"/>
        </w:rPr>
      </w:pPr>
      <w:hyperlink w:anchor="_Toc122608730" w:history="1">
        <w:r w:rsidR="00756168" w:rsidRPr="00513D6D">
          <w:rPr>
            <w:rStyle w:val="Hyperlink"/>
            <w:noProof/>
          </w:rPr>
          <w:t>1.2 operating environment</w:t>
        </w:r>
        <w:r w:rsidR="00756168">
          <w:rPr>
            <w:noProof/>
            <w:webHidden/>
          </w:rPr>
          <w:tab/>
        </w:r>
        <w:r w:rsidR="00C36135">
          <w:rPr>
            <w:noProof/>
            <w:webHidden/>
          </w:rPr>
          <w:fldChar w:fldCharType="begin"/>
        </w:r>
        <w:r w:rsidR="00C36135">
          <w:rPr>
            <w:noProof/>
            <w:webHidden/>
          </w:rPr>
          <w:instrText xml:space="preserve"> PAGEREF _Toc122608730 \h </w:instrText>
        </w:r>
        <w:r w:rsidR="00C36135">
          <w:rPr>
            <w:noProof/>
            <w:webHidden/>
          </w:rPr>
        </w:r>
        <w:r w:rsidR="00C36135">
          <w:rPr>
            <w:noProof/>
            <w:webHidden/>
          </w:rPr>
          <w:fldChar w:fldCharType="separate"/>
        </w:r>
        <w:r w:rsidR="00775653">
          <w:rPr>
            <w:noProof/>
            <w:webHidden/>
          </w:rPr>
          <w:t>7</w:t>
        </w:r>
        <w:r w:rsidR="00C36135">
          <w:rPr>
            <w:noProof/>
            <w:webHidden/>
          </w:rPr>
          <w:fldChar w:fldCharType="end"/>
        </w:r>
      </w:hyperlink>
    </w:p>
    <w:p w14:paraId="76A588BB" w14:textId="03C46125" w:rsidR="00C36135" w:rsidRDefault="00000000" w:rsidP="00756168">
      <w:pPr>
        <w:pStyle w:val="TOC2"/>
        <w:spacing w:line="360" w:lineRule="auto"/>
        <w:rPr>
          <w:rFonts w:asciiTheme="minorHAnsi" w:eastAsiaTheme="minorEastAsia" w:hAnsiTheme="minorHAnsi" w:cstheme="minorBidi"/>
          <w:noProof/>
          <w:kern w:val="0"/>
          <w:sz w:val="22"/>
          <w:szCs w:val="22"/>
          <w:lang w:val="en-GB" w:eastAsia="en-GB"/>
        </w:rPr>
      </w:pPr>
      <w:hyperlink w:anchor="_Toc122608731" w:history="1">
        <w:r w:rsidR="00756168" w:rsidRPr="00513D6D">
          <w:rPr>
            <w:rStyle w:val="Hyperlink"/>
            <w:noProof/>
          </w:rPr>
          <w:t>1.3 license types and functions</w:t>
        </w:r>
        <w:r w:rsidR="00756168">
          <w:rPr>
            <w:noProof/>
            <w:webHidden/>
          </w:rPr>
          <w:tab/>
        </w:r>
        <w:r w:rsidR="00C36135">
          <w:rPr>
            <w:noProof/>
            <w:webHidden/>
          </w:rPr>
          <w:fldChar w:fldCharType="begin"/>
        </w:r>
        <w:r w:rsidR="00C36135">
          <w:rPr>
            <w:noProof/>
            <w:webHidden/>
          </w:rPr>
          <w:instrText xml:space="preserve"> PAGEREF _Toc122608731 \h </w:instrText>
        </w:r>
        <w:r w:rsidR="00C36135">
          <w:rPr>
            <w:noProof/>
            <w:webHidden/>
          </w:rPr>
        </w:r>
        <w:r w:rsidR="00C36135">
          <w:rPr>
            <w:noProof/>
            <w:webHidden/>
          </w:rPr>
          <w:fldChar w:fldCharType="separate"/>
        </w:r>
        <w:r w:rsidR="00775653">
          <w:rPr>
            <w:noProof/>
            <w:webHidden/>
          </w:rPr>
          <w:t>9</w:t>
        </w:r>
        <w:r w:rsidR="00C36135">
          <w:rPr>
            <w:noProof/>
            <w:webHidden/>
          </w:rPr>
          <w:fldChar w:fldCharType="end"/>
        </w:r>
      </w:hyperlink>
    </w:p>
    <w:p w14:paraId="477B6020" w14:textId="7359547E" w:rsidR="00C36135" w:rsidRDefault="00000000" w:rsidP="00756168">
      <w:pPr>
        <w:pStyle w:val="TOC1"/>
        <w:spacing w:before="0" w:after="0" w:line="360" w:lineRule="auto"/>
        <w:rPr>
          <w:rFonts w:asciiTheme="minorHAnsi" w:eastAsiaTheme="minorEastAsia" w:hAnsiTheme="minorHAnsi" w:cstheme="minorBidi"/>
          <w:kern w:val="0"/>
          <w:sz w:val="22"/>
          <w:szCs w:val="22"/>
          <w:lang w:val="en-GB" w:eastAsia="en-GB"/>
        </w:rPr>
      </w:pPr>
      <w:hyperlink w:anchor="_Toc122608732" w:history="1">
        <w:r w:rsidR="00756168" w:rsidRPr="00513D6D">
          <w:rPr>
            <w:rStyle w:val="Hyperlink"/>
            <w:rFonts w:cs="Arial"/>
            <w:b/>
            <w:bCs/>
          </w:rPr>
          <w:t>2</w:t>
        </w:r>
        <w:r w:rsidR="00756168">
          <w:rPr>
            <w:rFonts w:asciiTheme="minorHAnsi" w:eastAsiaTheme="minorEastAsia" w:hAnsiTheme="minorHAnsi" w:cstheme="minorBidi"/>
            <w:kern w:val="0"/>
            <w:sz w:val="22"/>
            <w:szCs w:val="22"/>
            <w:lang w:val="en-GB" w:eastAsia="en-GB"/>
          </w:rPr>
          <w:tab/>
        </w:r>
        <w:r w:rsidR="00756168" w:rsidRPr="00513D6D">
          <w:rPr>
            <w:rStyle w:val="Hyperlink"/>
            <w:rFonts w:cs="Arial"/>
            <w:b/>
            <w:bCs/>
          </w:rPr>
          <w:t>installation</w:t>
        </w:r>
        <w:r w:rsidR="00756168">
          <w:rPr>
            <w:webHidden/>
          </w:rPr>
          <w:tab/>
        </w:r>
        <w:r w:rsidR="00C36135">
          <w:rPr>
            <w:webHidden/>
          </w:rPr>
          <w:fldChar w:fldCharType="begin"/>
        </w:r>
        <w:r w:rsidR="00C36135">
          <w:rPr>
            <w:webHidden/>
          </w:rPr>
          <w:instrText xml:space="preserve"> PAGEREF _Toc122608732 \h </w:instrText>
        </w:r>
        <w:r w:rsidR="00C36135">
          <w:rPr>
            <w:webHidden/>
          </w:rPr>
        </w:r>
        <w:r w:rsidR="00C36135">
          <w:rPr>
            <w:webHidden/>
          </w:rPr>
          <w:fldChar w:fldCharType="separate"/>
        </w:r>
        <w:r w:rsidR="00775653">
          <w:rPr>
            <w:webHidden/>
          </w:rPr>
          <w:t>10</w:t>
        </w:r>
        <w:r w:rsidR="00C36135">
          <w:rPr>
            <w:webHidden/>
          </w:rPr>
          <w:fldChar w:fldCharType="end"/>
        </w:r>
      </w:hyperlink>
    </w:p>
    <w:p w14:paraId="63237E92" w14:textId="5F2652A8" w:rsidR="00C36135" w:rsidRDefault="00000000" w:rsidP="00756168">
      <w:pPr>
        <w:pStyle w:val="TOC2"/>
        <w:spacing w:line="360" w:lineRule="auto"/>
        <w:rPr>
          <w:rFonts w:asciiTheme="minorHAnsi" w:eastAsiaTheme="minorEastAsia" w:hAnsiTheme="minorHAnsi" w:cstheme="minorBidi"/>
          <w:noProof/>
          <w:kern w:val="0"/>
          <w:sz w:val="22"/>
          <w:szCs w:val="22"/>
          <w:lang w:val="en-GB" w:eastAsia="en-GB"/>
        </w:rPr>
      </w:pPr>
      <w:hyperlink w:anchor="_Toc122608733" w:history="1">
        <w:r w:rsidR="00756168" w:rsidRPr="00513D6D">
          <w:rPr>
            <w:rStyle w:val="Hyperlink"/>
            <w:noProof/>
          </w:rPr>
          <w:t>2.1 installation</w:t>
        </w:r>
        <w:r w:rsidR="00756168">
          <w:rPr>
            <w:noProof/>
            <w:webHidden/>
          </w:rPr>
          <w:tab/>
        </w:r>
        <w:r w:rsidR="00C36135">
          <w:rPr>
            <w:noProof/>
            <w:webHidden/>
          </w:rPr>
          <w:fldChar w:fldCharType="begin"/>
        </w:r>
        <w:r w:rsidR="00C36135">
          <w:rPr>
            <w:noProof/>
            <w:webHidden/>
          </w:rPr>
          <w:instrText xml:space="preserve"> PAGEREF _Toc122608733 \h </w:instrText>
        </w:r>
        <w:r w:rsidR="00C36135">
          <w:rPr>
            <w:noProof/>
            <w:webHidden/>
          </w:rPr>
        </w:r>
        <w:r w:rsidR="00C36135">
          <w:rPr>
            <w:noProof/>
            <w:webHidden/>
          </w:rPr>
          <w:fldChar w:fldCharType="separate"/>
        </w:r>
        <w:r w:rsidR="00775653">
          <w:rPr>
            <w:noProof/>
            <w:webHidden/>
          </w:rPr>
          <w:t>12</w:t>
        </w:r>
        <w:r w:rsidR="00C36135">
          <w:rPr>
            <w:noProof/>
            <w:webHidden/>
          </w:rPr>
          <w:fldChar w:fldCharType="end"/>
        </w:r>
      </w:hyperlink>
    </w:p>
    <w:p w14:paraId="63BB83CC" w14:textId="4A912C09" w:rsidR="00C36135" w:rsidRDefault="00000000" w:rsidP="00756168">
      <w:pPr>
        <w:pStyle w:val="TOC2"/>
        <w:spacing w:line="360" w:lineRule="auto"/>
        <w:rPr>
          <w:rFonts w:asciiTheme="minorHAnsi" w:eastAsiaTheme="minorEastAsia" w:hAnsiTheme="minorHAnsi" w:cstheme="minorBidi"/>
          <w:noProof/>
          <w:kern w:val="0"/>
          <w:sz w:val="22"/>
          <w:szCs w:val="22"/>
          <w:lang w:val="en-GB" w:eastAsia="en-GB"/>
        </w:rPr>
      </w:pPr>
      <w:hyperlink w:anchor="_Toc122608734" w:history="1">
        <w:r w:rsidR="00756168" w:rsidRPr="00513D6D">
          <w:rPr>
            <w:rStyle w:val="Hyperlink"/>
            <w:noProof/>
          </w:rPr>
          <w:t>2.2 uninstallation</w:t>
        </w:r>
        <w:r w:rsidR="00756168">
          <w:rPr>
            <w:noProof/>
            <w:webHidden/>
          </w:rPr>
          <w:tab/>
        </w:r>
        <w:r w:rsidR="00C36135">
          <w:rPr>
            <w:noProof/>
            <w:webHidden/>
          </w:rPr>
          <w:fldChar w:fldCharType="begin"/>
        </w:r>
        <w:r w:rsidR="00C36135">
          <w:rPr>
            <w:noProof/>
            <w:webHidden/>
          </w:rPr>
          <w:instrText xml:space="preserve"> PAGEREF _Toc122608734 \h </w:instrText>
        </w:r>
        <w:r w:rsidR="00C36135">
          <w:rPr>
            <w:noProof/>
            <w:webHidden/>
          </w:rPr>
        </w:r>
        <w:r w:rsidR="00C36135">
          <w:rPr>
            <w:noProof/>
            <w:webHidden/>
          </w:rPr>
          <w:fldChar w:fldCharType="separate"/>
        </w:r>
        <w:r w:rsidR="00775653">
          <w:rPr>
            <w:noProof/>
            <w:webHidden/>
          </w:rPr>
          <w:t>14</w:t>
        </w:r>
        <w:r w:rsidR="00C36135">
          <w:rPr>
            <w:noProof/>
            <w:webHidden/>
          </w:rPr>
          <w:fldChar w:fldCharType="end"/>
        </w:r>
      </w:hyperlink>
    </w:p>
    <w:p w14:paraId="2BBC245E" w14:textId="1ADB18F9" w:rsidR="00C36135" w:rsidRDefault="00000000" w:rsidP="00756168">
      <w:pPr>
        <w:pStyle w:val="TOC1"/>
        <w:spacing w:before="0" w:after="0" w:line="360" w:lineRule="auto"/>
        <w:rPr>
          <w:rFonts w:asciiTheme="minorHAnsi" w:eastAsiaTheme="minorEastAsia" w:hAnsiTheme="minorHAnsi" w:cstheme="minorBidi"/>
          <w:kern w:val="0"/>
          <w:sz w:val="22"/>
          <w:szCs w:val="22"/>
          <w:lang w:val="en-GB" w:eastAsia="en-GB"/>
        </w:rPr>
      </w:pPr>
      <w:hyperlink w:anchor="_Toc122608735" w:history="1">
        <w:r w:rsidR="00756168" w:rsidRPr="00513D6D">
          <w:rPr>
            <w:rStyle w:val="Hyperlink"/>
            <w:rFonts w:cs="Arial"/>
            <w:b/>
            <w:bCs/>
          </w:rPr>
          <w:t>3</w:t>
        </w:r>
        <w:r w:rsidR="00756168">
          <w:rPr>
            <w:rFonts w:asciiTheme="minorHAnsi" w:eastAsiaTheme="minorEastAsia" w:hAnsiTheme="minorHAnsi" w:cstheme="minorBidi"/>
            <w:kern w:val="0"/>
            <w:sz w:val="22"/>
            <w:szCs w:val="22"/>
            <w:lang w:val="en-GB" w:eastAsia="en-GB"/>
          </w:rPr>
          <w:tab/>
        </w:r>
        <w:r w:rsidR="00756168" w:rsidRPr="00513D6D">
          <w:rPr>
            <w:rStyle w:val="Hyperlink"/>
            <w:rFonts w:cs="Arial"/>
            <w:b/>
            <w:bCs/>
          </w:rPr>
          <w:t>functional operation procedure</w:t>
        </w:r>
        <w:r w:rsidR="00756168">
          <w:rPr>
            <w:webHidden/>
          </w:rPr>
          <w:tab/>
        </w:r>
        <w:r w:rsidR="00C36135">
          <w:rPr>
            <w:webHidden/>
          </w:rPr>
          <w:fldChar w:fldCharType="begin"/>
        </w:r>
        <w:r w:rsidR="00C36135">
          <w:rPr>
            <w:webHidden/>
          </w:rPr>
          <w:instrText xml:space="preserve"> PAGEREF _Toc122608735 \h </w:instrText>
        </w:r>
        <w:r w:rsidR="00C36135">
          <w:rPr>
            <w:webHidden/>
          </w:rPr>
        </w:r>
        <w:r w:rsidR="00C36135">
          <w:rPr>
            <w:webHidden/>
          </w:rPr>
          <w:fldChar w:fldCharType="separate"/>
        </w:r>
        <w:r w:rsidR="00775653">
          <w:rPr>
            <w:webHidden/>
          </w:rPr>
          <w:t>16</w:t>
        </w:r>
        <w:r w:rsidR="00C36135">
          <w:rPr>
            <w:webHidden/>
          </w:rPr>
          <w:fldChar w:fldCharType="end"/>
        </w:r>
      </w:hyperlink>
    </w:p>
    <w:p w14:paraId="6BCBFC44" w14:textId="288B65FD" w:rsidR="00C36135" w:rsidRDefault="00000000" w:rsidP="00756168">
      <w:pPr>
        <w:pStyle w:val="TOC2"/>
        <w:spacing w:line="360" w:lineRule="auto"/>
        <w:rPr>
          <w:rFonts w:asciiTheme="minorHAnsi" w:eastAsiaTheme="minorEastAsia" w:hAnsiTheme="minorHAnsi" w:cstheme="minorBidi"/>
          <w:noProof/>
          <w:kern w:val="0"/>
          <w:sz w:val="22"/>
          <w:szCs w:val="22"/>
          <w:lang w:val="en-GB" w:eastAsia="en-GB"/>
        </w:rPr>
      </w:pPr>
      <w:hyperlink w:anchor="_Toc122608736" w:history="1">
        <w:r w:rsidR="00756168" w:rsidRPr="00513D6D">
          <w:rPr>
            <w:rStyle w:val="Hyperlink"/>
            <w:noProof/>
          </w:rPr>
          <w:t>3.1 overview</w:t>
        </w:r>
        <w:r w:rsidR="00756168">
          <w:rPr>
            <w:noProof/>
            <w:webHidden/>
          </w:rPr>
          <w:tab/>
        </w:r>
        <w:r w:rsidR="00C36135">
          <w:rPr>
            <w:noProof/>
            <w:webHidden/>
          </w:rPr>
          <w:fldChar w:fldCharType="begin"/>
        </w:r>
        <w:r w:rsidR="00C36135">
          <w:rPr>
            <w:noProof/>
            <w:webHidden/>
          </w:rPr>
          <w:instrText xml:space="preserve"> PAGEREF _Toc122608736 \h </w:instrText>
        </w:r>
        <w:r w:rsidR="00C36135">
          <w:rPr>
            <w:noProof/>
            <w:webHidden/>
          </w:rPr>
        </w:r>
        <w:r w:rsidR="00C36135">
          <w:rPr>
            <w:noProof/>
            <w:webHidden/>
          </w:rPr>
          <w:fldChar w:fldCharType="separate"/>
        </w:r>
        <w:r w:rsidR="00775653">
          <w:rPr>
            <w:noProof/>
            <w:webHidden/>
          </w:rPr>
          <w:t>16</w:t>
        </w:r>
        <w:r w:rsidR="00C36135">
          <w:rPr>
            <w:noProof/>
            <w:webHidden/>
          </w:rPr>
          <w:fldChar w:fldCharType="end"/>
        </w:r>
      </w:hyperlink>
    </w:p>
    <w:p w14:paraId="0B99BFE8" w14:textId="1C458151" w:rsidR="00C36135" w:rsidRDefault="00000000" w:rsidP="00756168">
      <w:pPr>
        <w:pStyle w:val="TOC2"/>
        <w:spacing w:line="360" w:lineRule="auto"/>
        <w:rPr>
          <w:rFonts w:asciiTheme="minorHAnsi" w:eastAsiaTheme="minorEastAsia" w:hAnsiTheme="minorHAnsi" w:cstheme="minorBidi"/>
          <w:noProof/>
          <w:kern w:val="0"/>
          <w:sz w:val="22"/>
          <w:szCs w:val="22"/>
          <w:lang w:val="en-GB" w:eastAsia="en-GB"/>
        </w:rPr>
      </w:pPr>
      <w:hyperlink w:anchor="_Toc122608737" w:history="1">
        <w:r w:rsidR="00756168" w:rsidRPr="00513D6D">
          <w:rPr>
            <w:rStyle w:val="Hyperlink"/>
            <w:noProof/>
          </w:rPr>
          <w:t>3.2 s-function block of peripherals</w:t>
        </w:r>
        <w:r w:rsidR="00756168">
          <w:rPr>
            <w:noProof/>
            <w:webHidden/>
          </w:rPr>
          <w:tab/>
        </w:r>
        <w:r w:rsidR="00C36135">
          <w:rPr>
            <w:noProof/>
            <w:webHidden/>
          </w:rPr>
          <w:fldChar w:fldCharType="begin"/>
        </w:r>
        <w:r w:rsidR="00C36135">
          <w:rPr>
            <w:noProof/>
            <w:webHidden/>
          </w:rPr>
          <w:instrText xml:space="preserve"> PAGEREF _Toc122608737 \h </w:instrText>
        </w:r>
        <w:r w:rsidR="00C36135">
          <w:rPr>
            <w:noProof/>
            <w:webHidden/>
          </w:rPr>
        </w:r>
        <w:r w:rsidR="00C36135">
          <w:rPr>
            <w:noProof/>
            <w:webHidden/>
          </w:rPr>
          <w:fldChar w:fldCharType="separate"/>
        </w:r>
        <w:r w:rsidR="00775653">
          <w:rPr>
            <w:noProof/>
            <w:webHidden/>
          </w:rPr>
          <w:t>18</w:t>
        </w:r>
        <w:r w:rsidR="00C36135">
          <w:rPr>
            <w:noProof/>
            <w:webHidden/>
          </w:rPr>
          <w:fldChar w:fldCharType="end"/>
        </w:r>
      </w:hyperlink>
    </w:p>
    <w:p w14:paraId="2463DCDB" w14:textId="6771B7F0" w:rsidR="00C36135" w:rsidRDefault="00000000" w:rsidP="00756168">
      <w:pPr>
        <w:pStyle w:val="TOC3"/>
        <w:spacing w:line="360" w:lineRule="auto"/>
        <w:rPr>
          <w:rFonts w:asciiTheme="minorHAnsi" w:eastAsiaTheme="minorEastAsia" w:hAnsiTheme="minorHAnsi" w:cstheme="minorBidi"/>
          <w:iCs w:val="0"/>
          <w:noProof/>
          <w:kern w:val="0"/>
          <w:sz w:val="22"/>
          <w:szCs w:val="22"/>
          <w:lang w:val="en-GB" w:eastAsia="en-GB"/>
        </w:rPr>
      </w:pPr>
      <w:hyperlink w:anchor="_Toc122608738" w:history="1">
        <w:r w:rsidR="00756168" w:rsidRPr="00513D6D">
          <w:rPr>
            <w:rStyle w:val="Hyperlink"/>
            <w:b/>
            <w:bCs/>
            <w:noProof/>
          </w:rPr>
          <w:t>3.2.1 adc peripheral</w:t>
        </w:r>
        <w:r w:rsidR="00756168">
          <w:rPr>
            <w:noProof/>
            <w:webHidden/>
          </w:rPr>
          <w:tab/>
        </w:r>
        <w:r w:rsidR="00C36135">
          <w:rPr>
            <w:noProof/>
            <w:webHidden/>
          </w:rPr>
          <w:fldChar w:fldCharType="begin"/>
        </w:r>
        <w:r w:rsidR="00C36135">
          <w:rPr>
            <w:noProof/>
            <w:webHidden/>
          </w:rPr>
          <w:instrText xml:space="preserve"> PAGEREF _Toc122608738 \h </w:instrText>
        </w:r>
        <w:r w:rsidR="00C36135">
          <w:rPr>
            <w:noProof/>
            <w:webHidden/>
          </w:rPr>
        </w:r>
        <w:r w:rsidR="00C36135">
          <w:rPr>
            <w:noProof/>
            <w:webHidden/>
          </w:rPr>
          <w:fldChar w:fldCharType="separate"/>
        </w:r>
        <w:r w:rsidR="00775653">
          <w:rPr>
            <w:noProof/>
            <w:webHidden/>
          </w:rPr>
          <w:t>18</w:t>
        </w:r>
        <w:r w:rsidR="00C36135">
          <w:rPr>
            <w:noProof/>
            <w:webHidden/>
          </w:rPr>
          <w:fldChar w:fldCharType="end"/>
        </w:r>
      </w:hyperlink>
    </w:p>
    <w:p w14:paraId="261C9287" w14:textId="733E772A" w:rsidR="00C36135" w:rsidRDefault="00000000" w:rsidP="00756168">
      <w:pPr>
        <w:pStyle w:val="TOC3"/>
        <w:spacing w:line="360" w:lineRule="auto"/>
        <w:rPr>
          <w:rFonts w:asciiTheme="minorHAnsi" w:eastAsiaTheme="minorEastAsia" w:hAnsiTheme="minorHAnsi" w:cstheme="minorBidi"/>
          <w:iCs w:val="0"/>
          <w:noProof/>
          <w:kern w:val="0"/>
          <w:sz w:val="22"/>
          <w:szCs w:val="22"/>
          <w:lang w:val="en-GB" w:eastAsia="en-GB"/>
        </w:rPr>
      </w:pPr>
      <w:hyperlink w:anchor="_Toc122608739" w:history="1">
        <w:r w:rsidR="00756168" w:rsidRPr="00513D6D">
          <w:rPr>
            <w:rStyle w:val="Hyperlink"/>
            <w:b/>
            <w:bCs/>
            <w:noProof/>
          </w:rPr>
          <w:t xml:space="preserve">3.2.2 </w:t>
        </w:r>
        <w:r w:rsidR="00756168" w:rsidRPr="00513D6D">
          <w:rPr>
            <w:rStyle w:val="Hyperlink"/>
            <w:rFonts w:eastAsia="MS Gothic"/>
            <w:b/>
            <w:bCs/>
            <w:noProof/>
          </w:rPr>
          <w:t>port peripheral</w:t>
        </w:r>
        <w:r w:rsidR="00756168">
          <w:rPr>
            <w:noProof/>
            <w:webHidden/>
          </w:rPr>
          <w:tab/>
        </w:r>
        <w:r w:rsidR="00C36135">
          <w:rPr>
            <w:noProof/>
            <w:webHidden/>
          </w:rPr>
          <w:fldChar w:fldCharType="begin"/>
        </w:r>
        <w:r w:rsidR="00C36135">
          <w:rPr>
            <w:noProof/>
            <w:webHidden/>
          </w:rPr>
          <w:instrText xml:space="preserve"> PAGEREF _Toc122608739 \h </w:instrText>
        </w:r>
        <w:r w:rsidR="00C36135">
          <w:rPr>
            <w:noProof/>
            <w:webHidden/>
          </w:rPr>
        </w:r>
        <w:r w:rsidR="00C36135">
          <w:rPr>
            <w:noProof/>
            <w:webHidden/>
          </w:rPr>
          <w:fldChar w:fldCharType="separate"/>
        </w:r>
        <w:r w:rsidR="00775653">
          <w:rPr>
            <w:noProof/>
            <w:webHidden/>
          </w:rPr>
          <w:t>20</w:t>
        </w:r>
        <w:r w:rsidR="00C36135">
          <w:rPr>
            <w:noProof/>
            <w:webHidden/>
          </w:rPr>
          <w:fldChar w:fldCharType="end"/>
        </w:r>
      </w:hyperlink>
    </w:p>
    <w:p w14:paraId="312E1E22" w14:textId="307416B0" w:rsidR="00C36135" w:rsidRDefault="00000000" w:rsidP="00756168">
      <w:pPr>
        <w:pStyle w:val="TOC3"/>
        <w:spacing w:line="360" w:lineRule="auto"/>
        <w:rPr>
          <w:rFonts w:asciiTheme="minorHAnsi" w:eastAsiaTheme="minorEastAsia" w:hAnsiTheme="minorHAnsi" w:cstheme="minorBidi"/>
          <w:iCs w:val="0"/>
          <w:noProof/>
          <w:kern w:val="0"/>
          <w:sz w:val="22"/>
          <w:szCs w:val="22"/>
          <w:lang w:val="en-GB" w:eastAsia="en-GB"/>
        </w:rPr>
      </w:pPr>
      <w:hyperlink w:anchor="_Toc122608740" w:history="1">
        <w:r w:rsidR="00756168" w:rsidRPr="00513D6D">
          <w:rPr>
            <w:rStyle w:val="Hyperlink"/>
            <w:b/>
            <w:bCs/>
            <w:noProof/>
          </w:rPr>
          <w:t>3.2.3 rs-canfd peripheral</w:t>
        </w:r>
        <w:r w:rsidR="00756168">
          <w:rPr>
            <w:noProof/>
            <w:webHidden/>
          </w:rPr>
          <w:tab/>
        </w:r>
        <w:r w:rsidR="00C36135">
          <w:rPr>
            <w:noProof/>
            <w:webHidden/>
          </w:rPr>
          <w:fldChar w:fldCharType="begin"/>
        </w:r>
        <w:r w:rsidR="00C36135">
          <w:rPr>
            <w:noProof/>
            <w:webHidden/>
          </w:rPr>
          <w:instrText xml:space="preserve"> PAGEREF _Toc122608740 \h </w:instrText>
        </w:r>
        <w:r w:rsidR="00C36135">
          <w:rPr>
            <w:noProof/>
            <w:webHidden/>
          </w:rPr>
        </w:r>
        <w:r w:rsidR="00C36135">
          <w:rPr>
            <w:noProof/>
            <w:webHidden/>
          </w:rPr>
          <w:fldChar w:fldCharType="separate"/>
        </w:r>
        <w:r w:rsidR="00775653">
          <w:rPr>
            <w:noProof/>
            <w:webHidden/>
          </w:rPr>
          <w:t>22</w:t>
        </w:r>
        <w:r w:rsidR="00C36135">
          <w:rPr>
            <w:noProof/>
            <w:webHidden/>
          </w:rPr>
          <w:fldChar w:fldCharType="end"/>
        </w:r>
      </w:hyperlink>
    </w:p>
    <w:p w14:paraId="5146D711" w14:textId="72DC4F21" w:rsidR="00C36135" w:rsidRDefault="00000000" w:rsidP="00756168">
      <w:pPr>
        <w:pStyle w:val="TOC3"/>
        <w:spacing w:line="360" w:lineRule="auto"/>
        <w:rPr>
          <w:rFonts w:asciiTheme="minorHAnsi" w:eastAsiaTheme="minorEastAsia" w:hAnsiTheme="minorHAnsi" w:cstheme="minorBidi"/>
          <w:iCs w:val="0"/>
          <w:noProof/>
          <w:kern w:val="0"/>
          <w:sz w:val="22"/>
          <w:szCs w:val="22"/>
          <w:lang w:val="en-GB" w:eastAsia="en-GB"/>
        </w:rPr>
      </w:pPr>
      <w:hyperlink w:anchor="_Toc122608741" w:history="1">
        <w:r w:rsidR="00756168" w:rsidRPr="00513D6D">
          <w:rPr>
            <w:rStyle w:val="Hyperlink"/>
            <w:b/>
            <w:bCs/>
            <w:noProof/>
            <w:highlight w:val="yellow"/>
          </w:rPr>
          <w:t>3</w:t>
        </w:r>
        <w:r w:rsidR="00756168" w:rsidRPr="00513D6D">
          <w:rPr>
            <w:rStyle w:val="Hyperlink"/>
            <w:b/>
            <w:bCs/>
            <w:noProof/>
            <w:highlight w:val="yellow"/>
            <w:lang w:val="vi-VN"/>
          </w:rPr>
          <w:t>.2.4. rlin3n peripheral</w:t>
        </w:r>
        <w:r w:rsidR="00756168">
          <w:rPr>
            <w:noProof/>
            <w:webHidden/>
          </w:rPr>
          <w:tab/>
        </w:r>
        <w:r w:rsidR="00C36135">
          <w:rPr>
            <w:noProof/>
            <w:webHidden/>
          </w:rPr>
          <w:fldChar w:fldCharType="begin"/>
        </w:r>
        <w:r w:rsidR="00C36135">
          <w:rPr>
            <w:noProof/>
            <w:webHidden/>
          </w:rPr>
          <w:instrText xml:space="preserve"> PAGEREF _Toc122608741 \h </w:instrText>
        </w:r>
        <w:r w:rsidR="00C36135">
          <w:rPr>
            <w:noProof/>
            <w:webHidden/>
          </w:rPr>
        </w:r>
        <w:r w:rsidR="00C36135">
          <w:rPr>
            <w:noProof/>
            <w:webHidden/>
          </w:rPr>
          <w:fldChar w:fldCharType="separate"/>
        </w:r>
        <w:r w:rsidR="00775653">
          <w:rPr>
            <w:noProof/>
            <w:webHidden/>
          </w:rPr>
          <w:t>26</w:t>
        </w:r>
        <w:r w:rsidR="00C36135">
          <w:rPr>
            <w:noProof/>
            <w:webHidden/>
          </w:rPr>
          <w:fldChar w:fldCharType="end"/>
        </w:r>
      </w:hyperlink>
    </w:p>
    <w:p w14:paraId="25B5836A" w14:textId="5D798116" w:rsidR="00C36135" w:rsidRDefault="00000000" w:rsidP="00756168">
      <w:pPr>
        <w:pStyle w:val="TOC3"/>
        <w:spacing w:line="360" w:lineRule="auto"/>
        <w:rPr>
          <w:rFonts w:asciiTheme="minorHAnsi" w:eastAsiaTheme="minorEastAsia" w:hAnsiTheme="minorHAnsi" w:cstheme="minorBidi"/>
          <w:iCs w:val="0"/>
          <w:noProof/>
          <w:kern w:val="0"/>
          <w:sz w:val="22"/>
          <w:szCs w:val="22"/>
          <w:lang w:val="en-GB" w:eastAsia="en-GB"/>
        </w:rPr>
      </w:pPr>
      <w:hyperlink w:anchor="_Toc122608742" w:history="1">
        <w:r w:rsidR="00756168" w:rsidRPr="00513D6D">
          <w:rPr>
            <w:rStyle w:val="Hyperlink"/>
            <w:b/>
            <w:bCs/>
            <w:noProof/>
            <w:highlight w:val="yellow"/>
          </w:rPr>
          <w:t>3.2.5. taud peripheral</w:t>
        </w:r>
        <w:r w:rsidR="00756168">
          <w:rPr>
            <w:noProof/>
            <w:webHidden/>
          </w:rPr>
          <w:tab/>
        </w:r>
        <w:r w:rsidR="00C36135">
          <w:rPr>
            <w:noProof/>
            <w:webHidden/>
          </w:rPr>
          <w:fldChar w:fldCharType="begin"/>
        </w:r>
        <w:r w:rsidR="00C36135">
          <w:rPr>
            <w:noProof/>
            <w:webHidden/>
          </w:rPr>
          <w:instrText xml:space="preserve"> PAGEREF _Toc122608742 \h </w:instrText>
        </w:r>
        <w:r w:rsidR="00C36135">
          <w:rPr>
            <w:noProof/>
            <w:webHidden/>
          </w:rPr>
        </w:r>
        <w:r w:rsidR="00C36135">
          <w:rPr>
            <w:noProof/>
            <w:webHidden/>
          </w:rPr>
          <w:fldChar w:fldCharType="separate"/>
        </w:r>
        <w:r w:rsidR="00775653">
          <w:rPr>
            <w:noProof/>
            <w:webHidden/>
          </w:rPr>
          <w:t>27</w:t>
        </w:r>
        <w:r w:rsidR="00C36135">
          <w:rPr>
            <w:noProof/>
            <w:webHidden/>
          </w:rPr>
          <w:fldChar w:fldCharType="end"/>
        </w:r>
      </w:hyperlink>
    </w:p>
    <w:p w14:paraId="3F7F43FD" w14:textId="2E36CB06" w:rsidR="00C36135" w:rsidRDefault="00000000" w:rsidP="00756168">
      <w:pPr>
        <w:pStyle w:val="TOC2"/>
        <w:spacing w:line="360" w:lineRule="auto"/>
        <w:rPr>
          <w:rFonts w:asciiTheme="minorHAnsi" w:eastAsiaTheme="minorEastAsia" w:hAnsiTheme="minorHAnsi" w:cstheme="minorBidi"/>
          <w:noProof/>
          <w:kern w:val="0"/>
          <w:sz w:val="22"/>
          <w:szCs w:val="22"/>
          <w:lang w:val="en-GB" w:eastAsia="en-GB"/>
        </w:rPr>
      </w:pPr>
      <w:hyperlink w:anchor="_Toc122608743" w:history="1">
        <w:r w:rsidR="00756168" w:rsidRPr="00513D6D">
          <w:rPr>
            <w:rStyle w:val="Hyperlink"/>
            <w:noProof/>
          </w:rPr>
          <w:t>3.3 executing simulator processor in the loop simulation</w:t>
        </w:r>
        <w:r w:rsidR="00756168">
          <w:rPr>
            <w:noProof/>
            <w:webHidden/>
          </w:rPr>
          <w:tab/>
        </w:r>
        <w:r w:rsidR="00C36135">
          <w:rPr>
            <w:noProof/>
            <w:webHidden/>
          </w:rPr>
          <w:fldChar w:fldCharType="begin"/>
        </w:r>
        <w:r w:rsidR="00C36135">
          <w:rPr>
            <w:noProof/>
            <w:webHidden/>
          </w:rPr>
          <w:instrText xml:space="preserve"> PAGEREF _Toc122608743 \h </w:instrText>
        </w:r>
        <w:r w:rsidR="00C36135">
          <w:rPr>
            <w:noProof/>
            <w:webHidden/>
          </w:rPr>
        </w:r>
        <w:r w:rsidR="00C36135">
          <w:rPr>
            <w:noProof/>
            <w:webHidden/>
          </w:rPr>
          <w:fldChar w:fldCharType="separate"/>
        </w:r>
        <w:r w:rsidR="00775653">
          <w:rPr>
            <w:noProof/>
            <w:webHidden/>
          </w:rPr>
          <w:t>30</w:t>
        </w:r>
        <w:r w:rsidR="00C36135">
          <w:rPr>
            <w:noProof/>
            <w:webHidden/>
          </w:rPr>
          <w:fldChar w:fldCharType="end"/>
        </w:r>
      </w:hyperlink>
    </w:p>
    <w:p w14:paraId="10600985" w14:textId="2B6DD49F" w:rsidR="00C36135" w:rsidRDefault="00000000" w:rsidP="00756168">
      <w:pPr>
        <w:pStyle w:val="TOC3"/>
        <w:spacing w:line="360" w:lineRule="auto"/>
        <w:rPr>
          <w:rFonts w:asciiTheme="minorHAnsi" w:eastAsiaTheme="minorEastAsia" w:hAnsiTheme="minorHAnsi" w:cstheme="minorBidi"/>
          <w:iCs w:val="0"/>
          <w:noProof/>
          <w:kern w:val="0"/>
          <w:sz w:val="22"/>
          <w:szCs w:val="22"/>
          <w:lang w:val="en-GB" w:eastAsia="en-GB"/>
        </w:rPr>
      </w:pPr>
      <w:hyperlink w:anchor="_Toc122608744" w:history="1">
        <w:r w:rsidR="00756168" w:rsidRPr="00513D6D">
          <w:rPr>
            <w:rStyle w:val="Hyperlink"/>
            <w:b/>
            <w:bCs/>
            <w:noProof/>
          </w:rPr>
          <w:t xml:space="preserve">3.3.1 </w:t>
        </w:r>
        <w:r w:rsidR="00756168" w:rsidRPr="00513D6D">
          <w:rPr>
            <w:rStyle w:val="Hyperlink"/>
            <w:rFonts w:eastAsia="MS Gothic"/>
            <w:b/>
            <w:bCs/>
            <w:noProof/>
          </w:rPr>
          <w:t>embedded sample model</w:t>
        </w:r>
        <w:r w:rsidR="00756168">
          <w:rPr>
            <w:noProof/>
            <w:webHidden/>
          </w:rPr>
          <w:tab/>
        </w:r>
        <w:r w:rsidR="00C36135">
          <w:rPr>
            <w:noProof/>
            <w:webHidden/>
          </w:rPr>
          <w:fldChar w:fldCharType="begin"/>
        </w:r>
        <w:r w:rsidR="00C36135">
          <w:rPr>
            <w:noProof/>
            <w:webHidden/>
          </w:rPr>
          <w:instrText xml:space="preserve"> PAGEREF _Toc122608744 \h </w:instrText>
        </w:r>
        <w:r w:rsidR="00C36135">
          <w:rPr>
            <w:noProof/>
            <w:webHidden/>
          </w:rPr>
        </w:r>
        <w:r w:rsidR="00C36135">
          <w:rPr>
            <w:noProof/>
            <w:webHidden/>
          </w:rPr>
          <w:fldChar w:fldCharType="separate"/>
        </w:r>
        <w:r w:rsidR="00775653">
          <w:rPr>
            <w:noProof/>
            <w:webHidden/>
          </w:rPr>
          <w:t>30</w:t>
        </w:r>
        <w:r w:rsidR="00C36135">
          <w:rPr>
            <w:noProof/>
            <w:webHidden/>
          </w:rPr>
          <w:fldChar w:fldCharType="end"/>
        </w:r>
      </w:hyperlink>
    </w:p>
    <w:p w14:paraId="4F59E72B" w14:textId="3EB14E7F" w:rsidR="00C36135" w:rsidRDefault="00000000" w:rsidP="00756168">
      <w:pPr>
        <w:pStyle w:val="TOC3"/>
        <w:spacing w:line="360" w:lineRule="auto"/>
        <w:rPr>
          <w:rFonts w:asciiTheme="minorHAnsi" w:eastAsiaTheme="minorEastAsia" w:hAnsiTheme="minorHAnsi" w:cstheme="minorBidi"/>
          <w:iCs w:val="0"/>
          <w:noProof/>
          <w:kern w:val="0"/>
          <w:sz w:val="22"/>
          <w:szCs w:val="22"/>
          <w:lang w:val="en-GB" w:eastAsia="en-GB"/>
        </w:rPr>
      </w:pPr>
      <w:hyperlink w:anchor="_Toc122608745" w:history="1">
        <w:r w:rsidR="00756168" w:rsidRPr="00513D6D">
          <w:rPr>
            <w:rStyle w:val="Hyperlink"/>
            <w:b/>
            <w:bCs/>
            <w:noProof/>
          </w:rPr>
          <w:t>3.3.2 setting configuration parameters</w:t>
        </w:r>
        <w:r w:rsidR="00756168">
          <w:rPr>
            <w:noProof/>
            <w:webHidden/>
          </w:rPr>
          <w:tab/>
        </w:r>
        <w:r w:rsidR="00C36135">
          <w:rPr>
            <w:noProof/>
            <w:webHidden/>
          </w:rPr>
          <w:fldChar w:fldCharType="begin"/>
        </w:r>
        <w:r w:rsidR="00C36135">
          <w:rPr>
            <w:noProof/>
            <w:webHidden/>
          </w:rPr>
          <w:instrText xml:space="preserve"> PAGEREF _Toc122608745 \h </w:instrText>
        </w:r>
        <w:r w:rsidR="00C36135">
          <w:rPr>
            <w:noProof/>
            <w:webHidden/>
          </w:rPr>
        </w:r>
        <w:r w:rsidR="00C36135">
          <w:rPr>
            <w:noProof/>
            <w:webHidden/>
          </w:rPr>
          <w:fldChar w:fldCharType="separate"/>
        </w:r>
        <w:r w:rsidR="00775653">
          <w:rPr>
            <w:noProof/>
            <w:webHidden/>
          </w:rPr>
          <w:t>32</w:t>
        </w:r>
        <w:r w:rsidR="00C36135">
          <w:rPr>
            <w:noProof/>
            <w:webHidden/>
          </w:rPr>
          <w:fldChar w:fldCharType="end"/>
        </w:r>
      </w:hyperlink>
    </w:p>
    <w:p w14:paraId="47062AC5" w14:textId="0163F5BB" w:rsidR="00C36135" w:rsidRDefault="00000000" w:rsidP="00756168">
      <w:pPr>
        <w:pStyle w:val="TOC3"/>
        <w:spacing w:line="360" w:lineRule="auto"/>
        <w:rPr>
          <w:rFonts w:asciiTheme="minorHAnsi" w:eastAsiaTheme="minorEastAsia" w:hAnsiTheme="minorHAnsi" w:cstheme="minorBidi"/>
          <w:iCs w:val="0"/>
          <w:noProof/>
          <w:kern w:val="0"/>
          <w:sz w:val="22"/>
          <w:szCs w:val="22"/>
          <w:lang w:val="en-GB" w:eastAsia="en-GB"/>
        </w:rPr>
      </w:pPr>
      <w:hyperlink w:anchor="_Toc122608746" w:history="1">
        <w:r w:rsidR="00756168" w:rsidRPr="00513D6D">
          <w:rPr>
            <w:rStyle w:val="Hyperlink"/>
            <w:b/>
            <w:bCs/>
            <w:noProof/>
          </w:rPr>
          <w:t>3.3.3 generating a vhils environment</w:t>
        </w:r>
        <w:r w:rsidR="00756168">
          <w:rPr>
            <w:noProof/>
            <w:webHidden/>
          </w:rPr>
          <w:tab/>
        </w:r>
        <w:r w:rsidR="00C36135">
          <w:rPr>
            <w:noProof/>
            <w:webHidden/>
          </w:rPr>
          <w:fldChar w:fldCharType="begin"/>
        </w:r>
        <w:r w:rsidR="00C36135">
          <w:rPr>
            <w:noProof/>
            <w:webHidden/>
          </w:rPr>
          <w:instrText xml:space="preserve"> PAGEREF _Toc122608746 \h </w:instrText>
        </w:r>
        <w:r w:rsidR="00C36135">
          <w:rPr>
            <w:noProof/>
            <w:webHidden/>
          </w:rPr>
        </w:r>
        <w:r w:rsidR="00C36135">
          <w:rPr>
            <w:noProof/>
            <w:webHidden/>
          </w:rPr>
          <w:fldChar w:fldCharType="separate"/>
        </w:r>
        <w:r w:rsidR="00775653">
          <w:rPr>
            <w:noProof/>
            <w:webHidden/>
          </w:rPr>
          <w:t>37</w:t>
        </w:r>
        <w:r w:rsidR="00C36135">
          <w:rPr>
            <w:noProof/>
            <w:webHidden/>
          </w:rPr>
          <w:fldChar w:fldCharType="end"/>
        </w:r>
      </w:hyperlink>
    </w:p>
    <w:p w14:paraId="52A3B2B7" w14:textId="338076E5" w:rsidR="00C36135" w:rsidRDefault="00000000" w:rsidP="00756168">
      <w:pPr>
        <w:pStyle w:val="TOC3"/>
        <w:spacing w:line="360" w:lineRule="auto"/>
        <w:rPr>
          <w:rFonts w:asciiTheme="minorHAnsi" w:eastAsiaTheme="minorEastAsia" w:hAnsiTheme="minorHAnsi" w:cstheme="minorBidi"/>
          <w:iCs w:val="0"/>
          <w:noProof/>
          <w:kern w:val="0"/>
          <w:sz w:val="22"/>
          <w:szCs w:val="22"/>
          <w:lang w:val="en-GB" w:eastAsia="en-GB"/>
        </w:rPr>
      </w:pPr>
      <w:hyperlink w:anchor="_Toc122608747" w:history="1">
        <w:r w:rsidR="00756168" w:rsidRPr="00513D6D">
          <w:rPr>
            <w:rStyle w:val="Hyperlink"/>
            <w:b/>
            <w:bCs/>
            <w:noProof/>
          </w:rPr>
          <w:t>3.3.4 compiling generated source code</w:t>
        </w:r>
        <w:r w:rsidR="00756168">
          <w:rPr>
            <w:noProof/>
            <w:webHidden/>
          </w:rPr>
          <w:tab/>
        </w:r>
        <w:r w:rsidR="00C36135">
          <w:rPr>
            <w:noProof/>
            <w:webHidden/>
          </w:rPr>
          <w:fldChar w:fldCharType="begin"/>
        </w:r>
        <w:r w:rsidR="00C36135">
          <w:rPr>
            <w:noProof/>
            <w:webHidden/>
          </w:rPr>
          <w:instrText xml:space="preserve"> PAGEREF _Toc122608747 \h </w:instrText>
        </w:r>
        <w:r w:rsidR="00C36135">
          <w:rPr>
            <w:noProof/>
            <w:webHidden/>
          </w:rPr>
        </w:r>
        <w:r w:rsidR="00C36135">
          <w:rPr>
            <w:noProof/>
            <w:webHidden/>
          </w:rPr>
          <w:fldChar w:fldCharType="separate"/>
        </w:r>
        <w:r w:rsidR="00775653">
          <w:rPr>
            <w:noProof/>
            <w:webHidden/>
          </w:rPr>
          <w:t>43</w:t>
        </w:r>
        <w:r w:rsidR="00C36135">
          <w:rPr>
            <w:noProof/>
            <w:webHidden/>
          </w:rPr>
          <w:fldChar w:fldCharType="end"/>
        </w:r>
      </w:hyperlink>
    </w:p>
    <w:p w14:paraId="6D0BE694" w14:textId="4BDB1199" w:rsidR="00C36135" w:rsidRDefault="00000000" w:rsidP="00756168">
      <w:pPr>
        <w:pStyle w:val="TOC3"/>
        <w:spacing w:line="360" w:lineRule="auto"/>
        <w:rPr>
          <w:rFonts w:asciiTheme="minorHAnsi" w:eastAsiaTheme="minorEastAsia" w:hAnsiTheme="minorHAnsi" w:cstheme="minorBidi"/>
          <w:iCs w:val="0"/>
          <w:noProof/>
          <w:kern w:val="0"/>
          <w:sz w:val="22"/>
          <w:szCs w:val="22"/>
          <w:lang w:val="en-GB" w:eastAsia="en-GB"/>
        </w:rPr>
      </w:pPr>
      <w:hyperlink w:anchor="_Toc122608748" w:history="1">
        <w:r w:rsidR="00756168" w:rsidRPr="00513D6D">
          <w:rPr>
            <w:rStyle w:val="Hyperlink"/>
            <w:b/>
            <w:bCs/>
            <w:noProof/>
          </w:rPr>
          <w:t>3.3.5 executing vhils</w:t>
        </w:r>
        <w:r w:rsidR="00756168">
          <w:rPr>
            <w:noProof/>
            <w:webHidden/>
          </w:rPr>
          <w:tab/>
        </w:r>
        <w:r w:rsidR="00C36135">
          <w:rPr>
            <w:noProof/>
            <w:webHidden/>
          </w:rPr>
          <w:fldChar w:fldCharType="begin"/>
        </w:r>
        <w:r w:rsidR="00C36135">
          <w:rPr>
            <w:noProof/>
            <w:webHidden/>
          </w:rPr>
          <w:instrText xml:space="preserve"> PAGEREF _Toc122608748 \h </w:instrText>
        </w:r>
        <w:r w:rsidR="00C36135">
          <w:rPr>
            <w:noProof/>
            <w:webHidden/>
          </w:rPr>
        </w:r>
        <w:r w:rsidR="00C36135">
          <w:rPr>
            <w:noProof/>
            <w:webHidden/>
          </w:rPr>
          <w:fldChar w:fldCharType="separate"/>
        </w:r>
        <w:r w:rsidR="00775653">
          <w:rPr>
            <w:noProof/>
            <w:webHidden/>
          </w:rPr>
          <w:t>44</w:t>
        </w:r>
        <w:r w:rsidR="00C36135">
          <w:rPr>
            <w:noProof/>
            <w:webHidden/>
          </w:rPr>
          <w:fldChar w:fldCharType="end"/>
        </w:r>
      </w:hyperlink>
    </w:p>
    <w:p w14:paraId="7C999C45" w14:textId="3E2E3C2F" w:rsidR="00C36135" w:rsidRDefault="00000000" w:rsidP="00756168">
      <w:pPr>
        <w:pStyle w:val="TOC2"/>
        <w:spacing w:line="360" w:lineRule="auto"/>
        <w:rPr>
          <w:rFonts w:asciiTheme="minorHAnsi" w:eastAsiaTheme="minorEastAsia" w:hAnsiTheme="minorHAnsi" w:cstheme="minorBidi"/>
          <w:noProof/>
          <w:kern w:val="0"/>
          <w:sz w:val="22"/>
          <w:szCs w:val="22"/>
          <w:lang w:val="en-GB" w:eastAsia="en-GB"/>
        </w:rPr>
      </w:pPr>
      <w:hyperlink w:anchor="_Toc122608749" w:history="1">
        <w:r w:rsidR="00756168" w:rsidRPr="00513D6D">
          <w:rPr>
            <w:rStyle w:val="Hyperlink"/>
            <w:noProof/>
          </w:rPr>
          <w:t>3.4 time measurement</w:t>
        </w:r>
        <w:r w:rsidR="00756168">
          <w:rPr>
            <w:noProof/>
            <w:webHidden/>
          </w:rPr>
          <w:tab/>
        </w:r>
        <w:r w:rsidR="00C36135">
          <w:rPr>
            <w:noProof/>
            <w:webHidden/>
          </w:rPr>
          <w:fldChar w:fldCharType="begin"/>
        </w:r>
        <w:r w:rsidR="00C36135">
          <w:rPr>
            <w:noProof/>
            <w:webHidden/>
          </w:rPr>
          <w:instrText xml:space="preserve"> PAGEREF _Toc122608749 \h </w:instrText>
        </w:r>
        <w:r w:rsidR="00C36135">
          <w:rPr>
            <w:noProof/>
            <w:webHidden/>
          </w:rPr>
        </w:r>
        <w:r w:rsidR="00C36135">
          <w:rPr>
            <w:noProof/>
            <w:webHidden/>
          </w:rPr>
          <w:fldChar w:fldCharType="separate"/>
        </w:r>
        <w:r w:rsidR="00775653">
          <w:rPr>
            <w:noProof/>
            <w:webHidden/>
          </w:rPr>
          <w:t>46</w:t>
        </w:r>
        <w:r w:rsidR="00C36135">
          <w:rPr>
            <w:noProof/>
            <w:webHidden/>
          </w:rPr>
          <w:fldChar w:fldCharType="end"/>
        </w:r>
      </w:hyperlink>
    </w:p>
    <w:p w14:paraId="2C0D0179" w14:textId="1FB7FD37" w:rsidR="00C36135" w:rsidRDefault="00000000" w:rsidP="00756168">
      <w:pPr>
        <w:pStyle w:val="TOC3"/>
        <w:spacing w:line="360" w:lineRule="auto"/>
        <w:rPr>
          <w:rFonts w:asciiTheme="minorHAnsi" w:eastAsiaTheme="minorEastAsia" w:hAnsiTheme="minorHAnsi" w:cstheme="minorBidi"/>
          <w:iCs w:val="0"/>
          <w:noProof/>
          <w:kern w:val="0"/>
          <w:sz w:val="22"/>
          <w:szCs w:val="22"/>
          <w:lang w:val="en-GB" w:eastAsia="en-GB"/>
        </w:rPr>
      </w:pPr>
      <w:hyperlink w:anchor="_Toc122608750" w:history="1">
        <w:r w:rsidR="00756168" w:rsidRPr="00513D6D">
          <w:rPr>
            <w:rStyle w:val="Hyperlink"/>
            <w:b/>
            <w:bCs/>
            <w:noProof/>
          </w:rPr>
          <w:t>3.4.1 structure of simulink model for measurement</w:t>
        </w:r>
        <w:r w:rsidR="00756168">
          <w:rPr>
            <w:noProof/>
            <w:webHidden/>
          </w:rPr>
          <w:tab/>
        </w:r>
        <w:r w:rsidR="00C36135">
          <w:rPr>
            <w:noProof/>
            <w:webHidden/>
          </w:rPr>
          <w:fldChar w:fldCharType="begin"/>
        </w:r>
        <w:r w:rsidR="00C36135">
          <w:rPr>
            <w:noProof/>
            <w:webHidden/>
          </w:rPr>
          <w:instrText xml:space="preserve"> PAGEREF _Toc122608750 \h </w:instrText>
        </w:r>
        <w:r w:rsidR="00C36135">
          <w:rPr>
            <w:noProof/>
            <w:webHidden/>
          </w:rPr>
        </w:r>
        <w:r w:rsidR="00C36135">
          <w:rPr>
            <w:noProof/>
            <w:webHidden/>
          </w:rPr>
          <w:fldChar w:fldCharType="separate"/>
        </w:r>
        <w:r w:rsidR="00775653">
          <w:rPr>
            <w:noProof/>
            <w:webHidden/>
          </w:rPr>
          <w:t>46</w:t>
        </w:r>
        <w:r w:rsidR="00C36135">
          <w:rPr>
            <w:noProof/>
            <w:webHidden/>
          </w:rPr>
          <w:fldChar w:fldCharType="end"/>
        </w:r>
      </w:hyperlink>
    </w:p>
    <w:p w14:paraId="09FE42EC" w14:textId="0EA481D5" w:rsidR="00C36135" w:rsidRDefault="00000000" w:rsidP="00756168">
      <w:pPr>
        <w:pStyle w:val="TOC3"/>
        <w:spacing w:line="360" w:lineRule="auto"/>
        <w:rPr>
          <w:rFonts w:asciiTheme="minorHAnsi" w:eastAsiaTheme="minorEastAsia" w:hAnsiTheme="minorHAnsi" w:cstheme="minorBidi"/>
          <w:iCs w:val="0"/>
          <w:noProof/>
          <w:kern w:val="0"/>
          <w:sz w:val="22"/>
          <w:szCs w:val="22"/>
          <w:lang w:val="en-GB" w:eastAsia="en-GB"/>
        </w:rPr>
      </w:pPr>
      <w:hyperlink w:anchor="_Toc122608751" w:history="1">
        <w:r w:rsidR="00756168" w:rsidRPr="00513D6D">
          <w:rPr>
            <w:rStyle w:val="Hyperlink"/>
            <w:b/>
            <w:bCs/>
            <w:noProof/>
          </w:rPr>
          <w:t>3.4.2 input file for measurement</w:t>
        </w:r>
        <w:r w:rsidR="00756168">
          <w:rPr>
            <w:noProof/>
            <w:webHidden/>
          </w:rPr>
          <w:tab/>
        </w:r>
        <w:r w:rsidR="00C36135">
          <w:rPr>
            <w:noProof/>
            <w:webHidden/>
          </w:rPr>
          <w:fldChar w:fldCharType="begin"/>
        </w:r>
        <w:r w:rsidR="00C36135">
          <w:rPr>
            <w:noProof/>
            <w:webHidden/>
          </w:rPr>
          <w:instrText xml:space="preserve"> PAGEREF _Toc122608751 \h </w:instrText>
        </w:r>
        <w:r w:rsidR="00C36135">
          <w:rPr>
            <w:noProof/>
            <w:webHidden/>
          </w:rPr>
        </w:r>
        <w:r w:rsidR="00C36135">
          <w:rPr>
            <w:noProof/>
            <w:webHidden/>
          </w:rPr>
          <w:fldChar w:fldCharType="separate"/>
        </w:r>
        <w:r w:rsidR="00775653">
          <w:rPr>
            <w:noProof/>
            <w:webHidden/>
          </w:rPr>
          <w:t>47</w:t>
        </w:r>
        <w:r w:rsidR="00C36135">
          <w:rPr>
            <w:noProof/>
            <w:webHidden/>
          </w:rPr>
          <w:fldChar w:fldCharType="end"/>
        </w:r>
      </w:hyperlink>
    </w:p>
    <w:p w14:paraId="7A5A018B" w14:textId="4D87B7D9" w:rsidR="00C36135" w:rsidRDefault="00000000" w:rsidP="00756168">
      <w:pPr>
        <w:pStyle w:val="TOC3"/>
        <w:spacing w:line="360" w:lineRule="auto"/>
        <w:rPr>
          <w:rFonts w:asciiTheme="minorHAnsi" w:eastAsiaTheme="minorEastAsia" w:hAnsiTheme="minorHAnsi" w:cstheme="minorBidi"/>
          <w:iCs w:val="0"/>
          <w:noProof/>
          <w:kern w:val="0"/>
          <w:sz w:val="22"/>
          <w:szCs w:val="22"/>
          <w:lang w:val="en-GB" w:eastAsia="en-GB"/>
        </w:rPr>
      </w:pPr>
      <w:hyperlink w:anchor="_Toc122608752" w:history="1">
        <w:r w:rsidR="00756168" w:rsidRPr="00513D6D">
          <w:rPr>
            <w:rStyle w:val="Hyperlink"/>
            <w:b/>
            <w:bCs/>
            <w:noProof/>
          </w:rPr>
          <w:t>3.4.3 how to change normal subsystem to atomic subsystem</w:t>
        </w:r>
        <w:r w:rsidR="00756168">
          <w:rPr>
            <w:noProof/>
            <w:webHidden/>
          </w:rPr>
          <w:tab/>
        </w:r>
        <w:r w:rsidR="00C36135">
          <w:rPr>
            <w:noProof/>
            <w:webHidden/>
          </w:rPr>
          <w:fldChar w:fldCharType="begin"/>
        </w:r>
        <w:r w:rsidR="00C36135">
          <w:rPr>
            <w:noProof/>
            <w:webHidden/>
          </w:rPr>
          <w:instrText xml:space="preserve"> PAGEREF _Toc122608752 \h </w:instrText>
        </w:r>
        <w:r w:rsidR="00C36135">
          <w:rPr>
            <w:noProof/>
            <w:webHidden/>
          </w:rPr>
        </w:r>
        <w:r w:rsidR="00C36135">
          <w:rPr>
            <w:noProof/>
            <w:webHidden/>
          </w:rPr>
          <w:fldChar w:fldCharType="separate"/>
        </w:r>
        <w:r w:rsidR="00775653">
          <w:rPr>
            <w:noProof/>
            <w:webHidden/>
          </w:rPr>
          <w:t>47</w:t>
        </w:r>
        <w:r w:rsidR="00C36135">
          <w:rPr>
            <w:noProof/>
            <w:webHidden/>
          </w:rPr>
          <w:fldChar w:fldCharType="end"/>
        </w:r>
      </w:hyperlink>
    </w:p>
    <w:p w14:paraId="69FA18F8" w14:textId="51ACA83E" w:rsidR="00C36135" w:rsidRDefault="00000000" w:rsidP="00756168">
      <w:pPr>
        <w:pStyle w:val="TOC3"/>
        <w:spacing w:line="360" w:lineRule="auto"/>
        <w:rPr>
          <w:rFonts w:asciiTheme="minorHAnsi" w:eastAsiaTheme="minorEastAsia" w:hAnsiTheme="minorHAnsi" w:cstheme="minorBidi"/>
          <w:iCs w:val="0"/>
          <w:noProof/>
          <w:kern w:val="0"/>
          <w:sz w:val="22"/>
          <w:szCs w:val="22"/>
          <w:lang w:val="en-GB" w:eastAsia="en-GB"/>
        </w:rPr>
      </w:pPr>
      <w:hyperlink w:anchor="_Toc122608753" w:history="1">
        <w:r w:rsidR="00756168" w:rsidRPr="00513D6D">
          <w:rPr>
            <w:rStyle w:val="Hyperlink"/>
            <w:b/>
            <w:bCs/>
            <w:noProof/>
          </w:rPr>
          <w:t>3.4.4 graph viewer</w:t>
        </w:r>
        <w:r w:rsidR="00756168">
          <w:rPr>
            <w:noProof/>
            <w:webHidden/>
          </w:rPr>
          <w:tab/>
        </w:r>
        <w:r w:rsidR="00C36135">
          <w:rPr>
            <w:noProof/>
            <w:webHidden/>
          </w:rPr>
          <w:fldChar w:fldCharType="begin"/>
        </w:r>
        <w:r w:rsidR="00C36135">
          <w:rPr>
            <w:noProof/>
            <w:webHidden/>
          </w:rPr>
          <w:instrText xml:space="preserve"> PAGEREF _Toc122608753 \h </w:instrText>
        </w:r>
        <w:r w:rsidR="00C36135">
          <w:rPr>
            <w:noProof/>
            <w:webHidden/>
          </w:rPr>
        </w:r>
        <w:r w:rsidR="00C36135">
          <w:rPr>
            <w:noProof/>
            <w:webHidden/>
          </w:rPr>
          <w:fldChar w:fldCharType="separate"/>
        </w:r>
        <w:r w:rsidR="00775653">
          <w:rPr>
            <w:noProof/>
            <w:webHidden/>
          </w:rPr>
          <w:t>48</w:t>
        </w:r>
        <w:r w:rsidR="00C36135">
          <w:rPr>
            <w:noProof/>
            <w:webHidden/>
          </w:rPr>
          <w:fldChar w:fldCharType="end"/>
        </w:r>
      </w:hyperlink>
    </w:p>
    <w:p w14:paraId="3A9CDC74" w14:textId="2B8BC3AB" w:rsidR="00C36135" w:rsidRDefault="00000000" w:rsidP="00756168">
      <w:pPr>
        <w:pStyle w:val="TOC1"/>
        <w:spacing w:before="0" w:after="0" w:line="360" w:lineRule="auto"/>
        <w:rPr>
          <w:rFonts w:asciiTheme="minorHAnsi" w:eastAsiaTheme="minorEastAsia" w:hAnsiTheme="minorHAnsi" w:cstheme="minorBidi"/>
          <w:kern w:val="0"/>
          <w:sz w:val="22"/>
          <w:szCs w:val="22"/>
          <w:lang w:val="en-GB" w:eastAsia="en-GB"/>
        </w:rPr>
      </w:pPr>
      <w:hyperlink w:anchor="_Toc122608754" w:history="1">
        <w:r w:rsidR="00756168" w:rsidRPr="00513D6D">
          <w:rPr>
            <w:rStyle w:val="Hyperlink"/>
            <w:rFonts w:cs="Arial"/>
            <w:b/>
            <w:bCs/>
          </w:rPr>
          <w:t>4</w:t>
        </w:r>
        <w:r w:rsidR="00756168">
          <w:rPr>
            <w:rFonts w:asciiTheme="minorHAnsi" w:eastAsiaTheme="minorEastAsia" w:hAnsiTheme="minorHAnsi" w:cstheme="minorBidi"/>
            <w:kern w:val="0"/>
            <w:sz w:val="22"/>
            <w:szCs w:val="22"/>
            <w:lang w:val="en-GB" w:eastAsia="en-GB"/>
          </w:rPr>
          <w:tab/>
        </w:r>
        <w:r w:rsidR="00756168" w:rsidRPr="00513D6D">
          <w:rPr>
            <w:rStyle w:val="Hyperlink"/>
            <w:rFonts w:cs="Arial"/>
            <w:b/>
            <w:bCs/>
          </w:rPr>
          <w:t>points for caution</w:t>
        </w:r>
        <w:r w:rsidR="00756168">
          <w:rPr>
            <w:webHidden/>
          </w:rPr>
          <w:tab/>
        </w:r>
        <w:r w:rsidR="00C36135">
          <w:rPr>
            <w:webHidden/>
          </w:rPr>
          <w:fldChar w:fldCharType="begin"/>
        </w:r>
        <w:r w:rsidR="00C36135">
          <w:rPr>
            <w:webHidden/>
          </w:rPr>
          <w:instrText xml:space="preserve"> PAGEREF _Toc122608754 \h </w:instrText>
        </w:r>
        <w:r w:rsidR="00C36135">
          <w:rPr>
            <w:webHidden/>
          </w:rPr>
        </w:r>
        <w:r w:rsidR="00C36135">
          <w:rPr>
            <w:webHidden/>
          </w:rPr>
          <w:fldChar w:fldCharType="separate"/>
        </w:r>
        <w:r w:rsidR="00775653">
          <w:rPr>
            <w:webHidden/>
          </w:rPr>
          <w:t>53</w:t>
        </w:r>
        <w:r w:rsidR="00C36135">
          <w:rPr>
            <w:webHidden/>
          </w:rPr>
          <w:fldChar w:fldCharType="end"/>
        </w:r>
      </w:hyperlink>
    </w:p>
    <w:p w14:paraId="2EC2195F" w14:textId="05E9B7B0" w:rsidR="00C36135" w:rsidRDefault="00000000" w:rsidP="00756168">
      <w:pPr>
        <w:pStyle w:val="TOC2"/>
        <w:spacing w:line="360" w:lineRule="auto"/>
        <w:rPr>
          <w:rFonts w:asciiTheme="minorHAnsi" w:eastAsiaTheme="minorEastAsia" w:hAnsiTheme="minorHAnsi" w:cstheme="minorBidi"/>
          <w:noProof/>
          <w:kern w:val="0"/>
          <w:sz w:val="22"/>
          <w:szCs w:val="22"/>
          <w:lang w:val="en-GB" w:eastAsia="en-GB"/>
        </w:rPr>
      </w:pPr>
      <w:hyperlink w:anchor="_Toc122608755" w:history="1">
        <w:r w:rsidR="00756168" w:rsidRPr="00513D6D">
          <w:rPr>
            <w:rStyle w:val="Hyperlink"/>
            <w:noProof/>
          </w:rPr>
          <w:t>4.1 features</w:t>
        </w:r>
        <w:r w:rsidR="00756168">
          <w:rPr>
            <w:noProof/>
            <w:webHidden/>
          </w:rPr>
          <w:tab/>
        </w:r>
        <w:r w:rsidR="00C36135">
          <w:rPr>
            <w:noProof/>
            <w:webHidden/>
          </w:rPr>
          <w:fldChar w:fldCharType="begin"/>
        </w:r>
        <w:r w:rsidR="00C36135">
          <w:rPr>
            <w:noProof/>
            <w:webHidden/>
          </w:rPr>
          <w:instrText xml:space="preserve"> PAGEREF _Toc122608755 \h </w:instrText>
        </w:r>
        <w:r w:rsidR="00C36135">
          <w:rPr>
            <w:noProof/>
            <w:webHidden/>
          </w:rPr>
        </w:r>
        <w:r w:rsidR="00C36135">
          <w:rPr>
            <w:noProof/>
            <w:webHidden/>
          </w:rPr>
          <w:fldChar w:fldCharType="separate"/>
        </w:r>
        <w:r w:rsidR="00775653">
          <w:rPr>
            <w:noProof/>
            <w:webHidden/>
          </w:rPr>
          <w:t>53</w:t>
        </w:r>
        <w:r w:rsidR="00C36135">
          <w:rPr>
            <w:noProof/>
            <w:webHidden/>
          </w:rPr>
          <w:fldChar w:fldCharType="end"/>
        </w:r>
      </w:hyperlink>
    </w:p>
    <w:p w14:paraId="67541312" w14:textId="7EF5C797" w:rsidR="00C36135" w:rsidRDefault="00000000" w:rsidP="00756168">
      <w:pPr>
        <w:pStyle w:val="TOC2"/>
        <w:spacing w:line="360" w:lineRule="auto"/>
        <w:rPr>
          <w:rFonts w:asciiTheme="minorHAnsi" w:eastAsiaTheme="minorEastAsia" w:hAnsiTheme="minorHAnsi" w:cstheme="minorBidi"/>
          <w:noProof/>
          <w:kern w:val="0"/>
          <w:sz w:val="22"/>
          <w:szCs w:val="22"/>
          <w:lang w:val="en-GB" w:eastAsia="en-GB"/>
        </w:rPr>
      </w:pPr>
      <w:hyperlink w:anchor="_Toc122608756" w:history="1">
        <w:r w:rsidR="00756168" w:rsidRPr="00513D6D">
          <w:rPr>
            <w:rStyle w:val="Hyperlink"/>
            <w:noProof/>
          </w:rPr>
          <w:t>4.2 simulink models</w:t>
        </w:r>
        <w:r w:rsidR="00756168">
          <w:rPr>
            <w:noProof/>
            <w:webHidden/>
          </w:rPr>
          <w:tab/>
        </w:r>
        <w:r w:rsidR="00C36135">
          <w:rPr>
            <w:noProof/>
            <w:webHidden/>
          </w:rPr>
          <w:fldChar w:fldCharType="begin"/>
        </w:r>
        <w:r w:rsidR="00C36135">
          <w:rPr>
            <w:noProof/>
            <w:webHidden/>
          </w:rPr>
          <w:instrText xml:space="preserve"> PAGEREF _Toc122608756 \h </w:instrText>
        </w:r>
        <w:r w:rsidR="00C36135">
          <w:rPr>
            <w:noProof/>
            <w:webHidden/>
          </w:rPr>
        </w:r>
        <w:r w:rsidR="00C36135">
          <w:rPr>
            <w:noProof/>
            <w:webHidden/>
          </w:rPr>
          <w:fldChar w:fldCharType="separate"/>
        </w:r>
        <w:r w:rsidR="00775653">
          <w:rPr>
            <w:noProof/>
            <w:webHidden/>
          </w:rPr>
          <w:t>56</w:t>
        </w:r>
        <w:r w:rsidR="00C36135">
          <w:rPr>
            <w:noProof/>
            <w:webHidden/>
          </w:rPr>
          <w:fldChar w:fldCharType="end"/>
        </w:r>
      </w:hyperlink>
    </w:p>
    <w:p w14:paraId="1F6C9745" w14:textId="5BE4D78A" w:rsidR="00C36135" w:rsidRDefault="00000000" w:rsidP="00756168">
      <w:pPr>
        <w:pStyle w:val="TOC3"/>
        <w:spacing w:line="360" w:lineRule="auto"/>
        <w:rPr>
          <w:rFonts w:asciiTheme="minorHAnsi" w:eastAsiaTheme="minorEastAsia" w:hAnsiTheme="minorHAnsi" w:cstheme="minorBidi"/>
          <w:iCs w:val="0"/>
          <w:noProof/>
          <w:kern w:val="0"/>
          <w:sz w:val="22"/>
          <w:szCs w:val="22"/>
          <w:lang w:val="en-GB" w:eastAsia="en-GB"/>
        </w:rPr>
      </w:pPr>
      <w:hyperlink w:anchor="_Toc122608757" w:history="1">
        <w:r w:rsidR="00756168" w:rsidRPr="00513D6D">
          <w:rPr>
            <w:rStyle w:val="Hyperlink"/>
            <w:b/>
            <w:bCs/>
            <w:noProof/>
          </w:rPr>
          <w:t>4.2.1 available strings for paths and block names</w:t>
        </w:r>
        <w:r w:rsidR="00756168">
          <w:rPr>
            <w:noProof/>
            <w:webHidden/>
          </w:rPr>
          <w:tab/>
        </w:r>
        <w:r w:rsidR="00C36135">
          <w:rPr>
            <w:noProof/>
            <w:webHidden/>
          </w:rPr>
          <w:fldChar w:fldCharType="begin"/>
        </w:r>
        <w:r w:rsidR="00C36135">
          <w:rPr>
            <w:noProof/>
            <w:webHidden/>
          </w:rPr>
          <w:instrText xml:space="preserve"> PAGEREF _Toc122608757 \h </w:instrText>
        </w:r>
        <w:r w:rsidR="00C36135">
          <w:rPr>
            <w:noProof/>
            <w:webHidden/>
          </w:rPr>
        </w:r>
        <w:r w:rsidR="00C36135">
          <w:rPr>
            <w:noProof/>
            <w:webHidden/>
          </w:rPr>
          <w:fldChar w:fldCharType="separate"/>
        </w:r>
        <w:r w:rsidR="00775653">
          <w:rPr>
            <w:noProof/>
            <w:webHidden/>
          </w:rPr>
          <w:t>56</w:t>
        </w:r>
        <w:r w:rsidR="00C36135">
          <w:rPr>
            <w:noProof/>
            <w:webHidden/>
          </w:rPr>
          <w:fldChar w:fldCharType="end"/>
        </w:r>
      </w:hyperlink>
    </w:p>
    <w:p w14:paraId="23F403F7" w14:textId="7735E98F" w:rsidR="00C36135" w:rsidRDefault="00000000" w:rsidP="00756168">
      <w:pPr>
        <w:pStyle w:val="TOC3"/>
        <w:spacing w:line="360" w:lineRule="auto"/>
        <w:rPr>
          <w:rFonts w:asciiTheme="minorHAnsi" w:eastAsiaTheme="minorEastAsia" w:hAnsiTheme="minorHAnsi" w:cstheme="minorBidi"/>
          <w:iCs w:val="0"/>
          <w:noProof/>
          <w:kern w:val="0"/>
          <w:sz w:val="22"/>
          <w:szCs w:val="22"/>
          <w:lang w:val="en-GB" w:eastAsia="en-GB"/>
        </w:rPr>
      </w:pPr>
      <w:hyperlink w:anchor="_Toc122608758" w:history="1">
        <w:r w:rsidR="00756168" w:rsidRPr="00513D6D">
          <w:rPr>
            <w:rStyle w:val="Hyperlink"/>
            <w:b/>
            <w:bCs/>
            <w:noProof/>
          </w:rPr>
          <w:t>4.2.2 models handling complex number data</w:t>
        </w:r>
        <w:r w:rsidR="00756168">
          <w:rPr>
            <w:noProof/>
            <w:webHidden/>
          </w:rPr>
          <w:tab/>
        </w:r>
        <w:r w:rsidR="00C36135">
          <w:rPr>
            <w:noProof/>
            <w:webHidden/>
          </w:rPr>
          <w:fldChar w:fldCharType="begin"/>
        </w:r>
        <w:r w:rsidR="00C36135">
          <w:rPr>
            <w:noProof/>
            <w:webHidden/>
          </w:rPr>
          <w:instrText xml:space="preserve"> PAGEREF _Toc122608758 \h </w:instrText>
        </w:r>
        <w:r w:rsidR="00C36135">
          <w:rPr>
            <w:noProof/>
            <w:webHidden/>
          </w:rPr>
        </w:r>
        <w:r w:rsidR="00C36135">
          <w:rPr>
            <w:noProof/>
            <w:webHidden/>
          </w:rPr>
          <w:fldChar w:fldCharType="separate"/>
        </w:r>
        <w:r w:rsidR="00775653">
          <w:rPr>
            <w:noProof/>
            <w:webHidden/>
          </w:rPr>
          <w:t>56</w:t>
        </w:r>
        <w:r w:rsidR="00C36135">
          <w:rPr>
            <w:noProof/>
            <w:webHidden/>
          </w:rPr>
          <w:fldChar w:fldCharType="end"/>
        </w:r>
      </w:hyperlink>
    </w:p>
    <w:p w14:paraId="6348E2A9" w14:textId="503051B1" w:rsidR="00C36135" w:rsidRDefault="00000000" w:rsidP="00756168">
      <w:pPr>
        <w:pStyle w:val="TOC2"/>
        <w:spacing w:line="360" w:lineRule="auto"/>
        <w:rPr>
          <w:rFonts w:asciiTheme="minorHAnsi" w:eastAsiaTheme="minorEastAsia" w:hAnsiTheme="minorHAnsi" w:cstheme="minorBidi"/>
          <w:noProof/>
          <w:kern w:val="0"/>
          <w:sz w:val="22"/>
          <w:szCs w:val="22"/>
          <w:lang w:val="en-GB" w:eastAsia="en-GB"/>
        </w:rPr>
      </w:pPr>
      <w:hyperlink w:anchor="_Toc122608759" w:history="1">
        <w:r w:rsidR="00756168" w:rsidRPr="00513D6D">
          <w:rPr>
            <w:rStyle w:val="Hyperlink"/>
            <w:noProof/>
          </w:rPr>
          <w:t>4.3 construction and simulation</w:t>
        </w:r>
        <w:r w:rsidR="00756168">
          <w:rPr>
            <w:noProof/>
            <w:webHidden/>
          </w:rPr>
          <w:tab/>
        </w:r>
        <w:r w:rsidR="00C36135">
          <w:rPr>
            <w:noProof/>
            <w:webHidden/>
          </w:rPr>
          <w:fldChar w:fldCharType="begin"/>
        </w:r>
        <w:r w:rsidR="00C36135">
          <w:rPr>
            <w:noProof/>
            <w:webHidden/>
          </w:rPr>
          <w:instrText xml:space="preserve"> PAGEREF _Toc122608759 \h </w:instrText>
        </w:r>
        <w:r w:rsidR="00C36135">
          <w:rPr>
            <w:noProof/>
            <w:webHidden/>
          </w:rPr>
        </w:r>
        <w:r w:rsidR="00C36135">
          <w:rPr>
            <w:noProof/>
            <w:webHidden/>
          </w:rPr>
          <w:fldChar w:fldCharType="separate"/>
        </w:r>
        <w:r w:rsidR="00775653">
          <w:rPr>
            <w:noProof/>
            <w:webHidden/>
          </w:rPr>
          <w:t>56</w:t>
        </w:r>
        <w:r w:rsidR="00C36135">
          <w:rPr>
            <w:noProof/>
            <w:webHidden/>
          </w:rPr>
          <w:fldChar w:fldCharType="end"/>
        </w:r>
      </w:hyperlink>
    </w:p>
    <w:p w14:paraId="7E2C559E" w14:textId="604B9C09" w:rsidR="00C36135" w:rsidRDefault="00000000" w:rsidP="00756168">
      <w:pPr>
        <w:pStyle w:val="TOC3"/>
        <w:spacing w:line="360" w:lineRule="auto"/>
        <w:rPr>
          <w:rFonts w:asciiTheme="minorHAnsi" w:eastAsiaTheme="minorEastAsia" w:hAnsiTheme="minorHAnsi" w:cstheme="minorBidi"/>
          <w:iCs w:val="0"/>
          <w:noProof/>
          <w:kern w:val="0"/>
          <w:sz w:val="22"/>
          <w:szCs w:val="22"/>
          <w:lang w:val="en-GB" w:eastAsia="en-GB"/>
        </w:rPr>
      </w:pPr>
      <w:hyperlink w:anchor="_Toc122608760" w:history="1">
        <w:r w:rsidR="00756168" w:rsidRPr="00513D6D">
          <w:rPr>
            <w:rStyle w:val="Hyperlink"/>
            <w:b/>
            <w:bCs/>
            <w:noProof/>
          </w:rPr>
          <w:t>4.3.1 length of path to code generation folder</w:t>
        </w:r>
        <w:r w:rsidR="00756168">
          <w:rPr>
            <w:noProof/>
            <w:webHidden/>
          </w:rPr>
          <w:tab/>
        </w:r>
        <w:r w:rsidR="00C36135">
          <w:rPr>
            <w:noProof/>
            <w:webHidden/>
          </w:rPr>
          <w:fldChar w:fldCharType="begin"/>
        </w:r>
        <w:r w:rsidR="00C36135">
          <w:rPr>
            <w:noProof/>
            <w:webHidden/>
          </w:rPr>
          <w:instrText xml:space="preserve"> PAGEREF _Toc122608760 \h </w:instrText>
        </w:r>
        <w:r w:rsidR="00C36135">
          <w:rPr>
            <w:noProof/>
            <w:webHidden/>
          </w:rPr>
        </w:r>
        <w:r w:rsidR="00C36135">
          <w:rPr>
            <w:noProof/>
            <w:webHidden/>
          </w:rPr>
          <w:fldChar w:fldCharType="separate"/>
        </w:r>
        <w:r w:rsidR="00775653">
          <w:rPr>
            <w:noProof/>
            <w:webHidden/>
          </w:rPr>
          <w:t>56</w:t>
        </w:r>
        <w:r w:rsidR="00C36135">
          <w:rPr>
            <w:noProof/>
            <w:webHidden/>
          </w:rPr>
          <w:fldChar w:fldCharType="end"/>
        </w:r>
      </w:hyperlink>
    </w:p>
    <w:p w14:paraId="05DD81A4" w14:textId="5D719A0A" w:rsidR="00C36135" w:rsidRDefault="00000000" w:rsidP="00756168">
      <w:pPr>
        <w:pStyle w:val="TOC3"/>
        <w:spacing w:line="360" w:lineRule="auto"/>
        <w:rPr>
          <w:rFonts w:asciiTheme="minorHAnsi" w:eastAsiaTheme="minorEastAsia" w:hAnsiTheme="minorHAnsi" w:cstheme="minorBidi"/>
          <w:iCs w:val="0"/>
          <w:noProof/>
          <w:kern w:val="0"/>
          <w:sz w:val="22"/>
          <w:szCs w:val="22"/>
          <w:lang w:val="en-GB" w:eastAsia="en-GB"/>
        </w:rPr>
      </w:pPr>
      <w:hyperlink w:anchor="_Toc122608761" w:history="1">
        <w:r w:rsidR="00756168" w:rsidRPr="00513D6D">
          <w:rPr>
            <w:rStyle w:val="Hyperlink"/>
            <w:b/>
            <w:bCs/>
            <w:noProof/>
          </w:rPr>
          <w:t>4.3.2 notes on power management</w:t>
        </w:r>
        <w:r w:rsidR="00756168">
          <w:rPr>
            <w:noProof/>
            <w:webHidden/>
          </w:rPr>
          <w:tab/>
        </w:r>
        <w:r w:rsidR="00C36135">
          <w:rPr>
            <w:noProof/>
            <w:webHidden/>
          </w:rPr>
          <w:fldChar w:fldCharType="begin"/>
        </w:r>
        <w:r w:rsidR="00C36135">
          <w:rPr>
            <w:noProof/>
            <w:webHidden/>
          </w:rPr>
          <w:instrText xml:space="preserve"> PAGEREF _Toc122608761 \h </w:instrText>
        </w:r>
        <w:r w:rsidR="00C36135">
          <w:rPr>
            <w:noProof/>
            <w:webHidden/>
          </w:rPr>
        </w:r>
        <w:r w:rsidR="00C36135">
          <w:rPr>
            <w:noProof/>
            <w:webHidden/>
          </w:rPr>
          <w:fldChar w:fldCharType="separate"/>
        </w:r>
        <w:r w:rsidR="00775653">
          <w:rPr>
            <w:noProof/>
            <w:webHidden/>
          </w:rPr>
          <w:t>56</w:t>
        </w:r>
        <w:r w:rsidR="00C36135">
          <w:rPr>
            <w:noProof/>
            <w:webHidden/>
          </w:rPr>
          <w:fldChar w:fldCharType="end"/>
        </w:r>
      </w:hyperlink>
    </w:p>
    <w:p w14:paraId="1DC33225" w14:textId="35777B39" w:rsidR="00C36135" w:rsidRDefault="00000000" w:rsidP="00756168">
      <w:pPr>
        <w:pStyle w:val="TOC3"/>
        <w:spacing w:line="360" w:lineRule="auto"/>
        <w:rPr>
          <w:rFonts w:asciiTheme="minorHAnsi" w:eastAsiaTheme="minorEastAsia" w:hAnsiTheme="minorHAnsi" w:cstheme="minorBidi"/>
          <w:iCs w:val="0"/>
          <w:noProof/>
          <w:kern w:val="0"/>
          <w:sz w:val="22"/>
          <w:szCs w:val="22"/>
          <w:lang w:val="en-GB" w:eastAsia="en-GB"/>
        </w:rPr>
      </w:pPr>
      <w:hyperlink w:anchor="_Toc122608762" w:history="1">
        <w:r w:rsidR="00756168" w:rsidRPr="00513D6D">
          <w:rPr>
            <w:rStyle w:val="Hyperlink"/>
            <w:b/>
            <w:bCs/>
            <w:noProof/>
          </w:rPr>
          <w:t>4.3.3 length of script file name</w:t>
        </w:r>
        <w:r w:rsidR="00756168">
          <w:rPr>
            <w:noProof/>
            <w:webHidden/>
          </w:rPr>
          <w:tab/>
        </w:r>
        <w:r w:rsidR="00C36135">
          <w:rPr>
            <w:noProof/>
            <w:webHidden/>
          </w:rPr>
          <w:fldChar w:fldCharType="begin"/>
        </w:r>
        <w:r w:rsidR="00C36135">
          <w:rPr>
            <w:noProof/>
            <w:webHidden/>
          </w:rPr>
          <w:instrText xml:space="preserve"> PAGEREF _Toc122608762 \h </w:instrText>
        </w:r>
        <w:r w:rsidR="00C36135">
          <w:rPr>
            <w:noProof/>
            <w:webHidden/>
          </w:rPr>
        </w:r>
        <w:r w:rsidR="00C36135">
          <w:rPr>
            <w:noProof/>
            <w:webHidden/>
          </w:rPr>
          <w:fldChar w:fldCharType="separate"/>
        </w:r>
        <w:r w:rsidR="00775653">
          <w:rPr>
            <w:noProof/>
            <w:webHidden/>
          </w:rPr>
          <w:t>56</w:t>
        </w:r>
        <w:r w:rsidR="00C36135">
          <w:rPr>
            <w:noProof/>
            <w:webHidden/>
          </w:rPr>
          <w:fldChar w:fldCharType="end"/>
        </w:r>
      </w:hyperlink>
    </w:p>
    <w:p w14:paraId="64676671" w14:textId="11BFF1AB" w:rsidR="00C36135" w:rsidRDefault="00000000" w:rsidP="00756168">
      <w:pPr>
        <w:pStyle w:val="TOC3"/>
        <w:spacing w:line="360" w:lineRule="auto"/>
        <w:rPr>
          <w:rFonts w:asciiTheme="minorHAnsi" w:eastAsiaTheme="minorEastAsia" w:hAnsiTheme="minorHAnsi" w:cstheme="minorBidi"/>
          <w:iCs w:val="0"/>
          <w:noProof/>
          <w:kern w:val="0"/>
          <w:sz w:val="22"/>
          <w:szCs w:val="22"/>
          <w:lang w:val="en-GB" w:eastAsia="en-GB"/>
        </w:rPr>
      </w:pPr>
      <w:hyperlink w:anchor="_Toc122608763" w:history="1">
        <w:r w:rsidR="00756168" w:rsidRPr="00513D6D">
          <w:rPr>
            <w:rStyle w:val="Hyperlink"/>
            <w:b/>
            <w:bCs/>
            <w:noProof/>
          </w:rPr>
          <w:t>4.3.4 install drive and work drive</w:t>
        </w:r>
        <w:r w:rsidR="00756168">
          <w:rPr>
            <w:noProof/>
            <w:webHidden/>
          </w:rPr>
          <w:tab/>
        </w:r>
        <w:r w:rsidR="00C36135">
          <w:rPr>
            <w:noProof/>
            <w:webHidden/>
          </w:rPr>
          <w:fldChar w:fldCharType="begin"/>
        </w:r>
        <w:r w:rsidR="00C36135">
          <w:rPr>
            <w:noProof/>
            <w:webHidden/>
          </w:rPr>
          <w:instrText xml:space="preserve"> PAGEREF _Toc122608763 \h </w:instrText>
        </w:r>
        <w:r w:rsidR="00C36135">
          <w:rPr>
            <w:noProof/>
            <w:webHidden/>
          </w:rPr>
        </w:r>
        <w:r w:rsidR="00C36135">
          <w:rPr>
            <w:noProof/>
            <w:webHidden/>
          </w:rPr>
          <w:fldChar w:fldCharType="separate"/>
        </w:r>
        <w:r w:rsidR="00775653">
          <w:rPr>
            <w:noProof/>
            <w:webHidden/>
          </w:rPr>
          <w:t>56</w:t>
        </w:r>
        <w:r w:rsidR="00C36135">
          <w:rPr>
            <w:noProof/>
            <w:webHidden/>
          </w:rPr>
          <w:fldChar w:fldCharType="end"/>
        </w:r>
      </w:hyperlink>
    </w:p>
    <w:p w14:paraId="6DD1F54F" w14:textId="1C1CFE18" w:rsidR="00C36135" w:rsidRDefault="00000000" w:rsidP="00756168">
      <w:pPr>
        <w:pStyle w:val="TOC1"/>
        <w:spacing w:before="0" w:after="0" w:line="360" w:lineRule="auto"/>
        <w:rPr>
          <w:rFonts w:asciiTheme="minorHAnsi" w:eastAsiaTheme="minorEastAsia" w:hAnsiTheme="minorHAnsi" w:cstheme="minorBidi"/>
          <w:kern w:val="0"/>
          <w:sz w:val="22"/>
          <w:szCs w:val="22"/>
          <w:lang w:val="en-GB" w:eastAsia="en-GB"/>
        </w:rPr>
      </w:pPr>
      <w:hyperlink w:anchor="_Toc122608764" w:history="1">
        <w:r w:rsidR="00756168" w:rsidRPr="00513D6D">
          <w:rPr>
            <w:rStyle w:val="Hyperlink"/>
            <w:rFonts w:cs="Arial"/>
            <w:b/>
            <w:bCs/>
          </w:rPr>
          <w:t>5</w:t>
        </w:r>
        <w:r w:rsidR="00756168">
          <w:rPr>
            <w:rFonts w:asciiTheme="minorHAnsi" w:eastAsiaTheme="minorEastAsia" w:hAnsiTheme="minorHAnsi" w:cstheme="minorBidi"/>
            <w:kern w:val="0"/>
            <w:sz w:val="22"/>
            <w:szCs w:val="22"/>
            <w:lang w:val="en-GB" w:eastAsia="en-GB"/>
          </w:rPr>
          <w:tab/>
        </w:r>
        <w:r w:rsidR="00756168" w:rsidRPr="00513D6D">
          <w:rPr>
            <w:rStyle w:val="Hyperlink"/>
            <w:rFonts w:cs="Arial"/>
            <w:b/>
            <w:bCs/>
          </w:rPr>
          <w:t>error messages</w:t>
        </w:r>
        <w:r w:rsidR="00756168">
          <w:rPr>
            <w:webHidden/>
          </w:rPr>
          <w:tab/>
        </w:r>
        <w:r w:rsidR="00C36135">
          <w:rPr>
            <w:webHidden/>
          </w:rPr>
          <w:fldChar w:fldCharType="begin"/>
        </w:r>
        <w:r w:rsidR="00C36135">
          <w:rPr>
            <w:webHidden/>
          </w:rPr>
          <w:instrText xml:space="preserve"> PAGEREF _Toc122608764 \h </w:instrText>
        </w:r>
        <w:r w:rsidR="00C36135">
          <w:rPr>
            <w:webHidden/>
          </w:rPr>
        </w:r>
        <w:r w:rsidR="00C36135">
          <w:rPr>
            <w:webHidden/>
          </w:rPr>
          <w:fldChar w:fldCharType="separate"/>
        </w:r>
        <w:r w:rsidR="00775653">
          <w:rPr>
            <w:webHidden/>
          </w:rPr>
          <w:t>57</w:t>
        </w:r>
        <w:r w:rsidR="00C36135">
          <w:rPr>
            <w:webHidden/>
          </w:rPr>
          <w:fldChar w:fldCharType="end"/>
        </w:r>
      </w:hyperlink>
    </w:p>
    <w:p w14:paraId="2ABCC5FF" w14:textId="57B0F86A" w:rsidR="00C36135" w:rsidRDefault="00000000" w:rsidP="00756168">
      <w:pPr>
        <w:pStyle w:val="TOC2"/>
        <w:spacing w:line="360" w:lineRule="auto"/>
        <w:rPr>
          <w:rFonts w:asciiTheme="minorHAnsi" w:eastAsiaTheme="minorEastAsia" w:hAnsiTheme="minorHAnsi" w:cstheme="minorBidi"/>
          <w:noProof/>
          <w:kern w:val="0"/>
          <w:sz w:val="22"/>
          <w:szCs w:val="22"/>
          <w:lang w:val="en-GB" w:eastAsia="en-GB"/>
        </w:rPr>
      </w:pPr>
      <w:hyperlink w:anchor="_Toc122608765" w:history="1">
        <w:r w:rsidR="00756168" w:rsidRPr="00513D6D">
          <w:rPr>
            <w:rStyle w:val="Hyperlink"/>
            <w:noProof/>
          </w:rPr>
          <w:t>5.1 overview</w:t>
        </w:r>
        <w:r w:rsidR="00756168">
          <w:rPr>
            <w:noProof/>
            <w:webHidden/>
          </w:rPr>
          <w:tab/>
        </w:r>
        <w:r w:rsidR="00C36135">
          <w:rPr>
            <w:noProof/>
            <w:webHidden/>
          </w:rPr>
          <w:fldChar w:fldCharType="begin"/>
        </w:r>
        <w:r w:rsidR="00C36135">
          <w:rPr>
            <w:noProof/>
            <w:webHidden/>
          </w:rPr>
          <w:instrText xml:space="preserve"> PAGEREF _Toc122608765 \h </w:instrText>
        </w:r>
        <w:r w:rsidR="00C36135">
          <w:rPr>
            <w:noProof/>
            <w:webHidden/>
          </w:rPr>
        </w:r>
        <w:r w:rsidR="00C36135">
          <w:rPr>
            <w:noProof/>
            <w:webHidden/>
          </w:rPr>
          <w:fldChar w:fldCharType="separate"/>
        </w:r>
        <w:r w:rsidR="00775653">
          <w:rPr>
            <w:noProof/>
            <w:webHidden/>
          </w:rPr>
          <w:t>57</w:t>
        </w:r>
        <w:r w:rsidR="00C36135">
          <w:rPr>
            <w:noProof/>
            <w:webHidden/>
          </w:rPr>
          <w:fldChar w:fldCharType="end"/>
        </w:r>
      </w:hyperlink>
    </w:p>
    <w:p w14:paraId="27048980" w14:textId="406098CF" w:rsidR="00C36135" w:rsidRDefault="00000000" w:rsidP="00756168">
      <w:pPr>
        <w:pStyle w:val="TOC2"/>
        <w:spacing w:line="360" w:lineRule="auto"/>
        <w:rPr>
          <w:rFonts w:asciiTheme="minorHAnsi" w:eastAsiaTheme="minorEastAsia" w:hAnsiTheme="minorHAnsi" w:cstheme="minorBidi"/>
          <w:noProof/>
          <w:kern w:val="0"/>
          <w:sz w:val="22"/>
          <w:szCs w:val="22"/>
          <w:lang w:val="en-GB" w:eastAsia="en-GB"/>
        </w:rPr>
      </w:pPr>
      <w:hyperlink w:anchor="_Toc122608766" w:history="1">
        <w:r w:rsidR="00756168" w:rsidRPr="00513D6D">
          <w:rPr>
            <w:rStyle w:val="Hyperlink"/>
            <w:noProof/>
          </w:rPr>
          <w:t>5.2 errors detected in configuration parameters dialog boxes</w:t>
        </w:r>
        <w:r w:rsidR="00756168">
          <w:rPr>
            <w:noProof/>
            <w:webHidden/>
          </w:rPr>
          <w:tab/>
        </w:r>
        <w:r w:rsidR="00C36135">
          <w:rPr>
            <w:noProof/>
            <w:webHidden/>
          </w:rPr>
          <w:fldChar w:fldCharType="begin"/>
        </w:r>
        <w:r w:rsidR="00C36135">
          <w:rPr>
            <w:noProof/>
            <w:webHidden/>
          </w:rPr>
          <w:instrText xml:space="preserve"> PAGEREF _Toc122608766 \h </w:instrText>
        </w:r>
        <w:r w:rsidR="00C36135">
          <w:rPr>
            <w:noProof/>
            <w:webHidden/>
          </w:rPr>
        </w:r>
        <w:r w:rsidR="00C36135">
          <w:rPr>
            <w:noProof/>
            <w:webHidden/>
          </w:rPr>
          <w:fldChar w:fldCharType="separate"/>
        </w:r>
        <w:r w:rsidR="00775653">
          <w:rPr>
            <w:noProof/>
            <w:webHidden/>
          </w:rPr>
          <w:t>58</w:t>
        </w:r>
        <w:r w:rsidR="00C36135">
          <w:rPr>
            <w:noProof/>
            <w:webHidden/>
          </w:rPr>
          <w:fldChar w:fldCharType="end"/>
        </w:r>
      </w:hyperlink>
    </w:p>
    <w:p w14:paraId="741BC060" w14:textId="3EFCE544" w:rsidR="00C36135" w:rsidRDefault="00000000" w:rsidP="00756168">
      <w:pPr>
        <w:pStyle w:val="TOC2"/>
        <w:spacing w:line="360" w:lineRule="auto"/>
        <w:rPr>
          <w:rFonts w:asciiTheme="minorHAnsi" w:eastAsiaTheme="minorEastAsia" w:hAnsiTheme="minorHAnsi" w:cstheme="minorBidi"/>
          <w:noProof/>
          <w:kern w:val="0"/>
          <w:sz w:val="22"/>
          <w:szCs w:val="22"/>
          <w:lang w:val="en-GB" w:eastAsia="en-GB"/>
        </w:rPr>
      </w:pPr>
      <w:hyperlink w:anchor="_Toc122608767" w:history="1">
        <w:r w:rsidR="00756168" w:rsidRPr="00513D6D">
          <w:rPr>
            <w:rStyle w:val="Hyperlink"/>
            <w:noProof/>
          </w:rPr>
          <w:t>5.3 errors during vhils execution</w:t>
        </w:r>
        <w:r w:rsidR="00756168">
          <w:rPr>
            <w:noProof/>
            <w:webHidden/>
          </w:rPr>
          <w:tab/>
        </w:r>
        <w:r w:rsidR="00C36135">
          <w:rPr>
            <w:noProof/>
            <w:webHidden/>
          </w:rPr>
          <w:fldChar w:fldCharType="begin"/>
        </w:r>
        <w:r w:rsidR="00C36135">
          <w:rPr>
            <w:noProof/>
            <w:webHidden/>
          </w:rPr>
          <w:instrText xml:space="preserve"> PAGEREF _Toc122608767 \h </w:instrText>
        </w:r>
        <w:r w:rsidR="00C36135">
          <w:rPr>
            <w:noProof/>
            <w:webHidden/>
          </w:rPr>
        </w:r>
        <w:r w:rsidR="00C36135">
          <w:rPr>
            <w:noProof/>
            <w:webHidden/>
          </w:rPr>
          <w:fldChar w:fldCharType="separate"/>
        </w:r>
        <w:r w:rsidR="00775653">
          <w:rPr>
            <w:noProof/>
            <w:webHidden/>
          </w:rPr>
          <w:t>60</w:t>
        </w:r>
        <w:r w:rsidR="00C36135">
          <w:rPr>
            <w:noProof/>
            <w:webHidden/>
          </w:rPr>
          <w:fldChar w:fldCharType="end"/>
        </w:r>
      </w:hyperlink>
    </w:p>
    <w:p w14:paraId="67B00AA6" w14:textId="610207A9" w:rsidR="00C36135" w:rsidRDefault="00000000" w:rsidP="00756168">
      <w:pPr>
        <w:pStyle w:val="TOC1"/>
        <w:spacing w:before="0" w:after="0" w:line="360" w:lineRule="auto"/>
        <w:rPr>
          <w:rFonts w:asciiTheme="minorHAnsi" w:eastAsiaTheme="minorEastAsia" w:hAnsiTheme="minorHAnsi" w:cstheme="minorBidi"/>
          <w:kern w:val="0"/>
          <w:sz w:val="22"/>
          <w:szCs w:val="22"/>
          <w:lang w:val="en-GB" w:eastAsia="en-GB"/>
        </w:rPr>
      </w:pPr>
      <w:hyperlink w:anchor="_Toc122608768" w:history="1">
        <w:r w:rsidR="00756168" w:rsidRPr="00513D6D">
          <w:rPr>
            <w:rStyle w:val="Hyperlink"/>
            <w:rFonts w:cs="Arial"/>
          </w:rPr>
          <w:t>index</w:t>
        </w:r>
        <w:r w:rsidR="00756168">
          <w:rPr>
            <w:webHidden/>
          </w:rPr>
          <w:tab/>
        </w:r>
        <w:r w:rsidR="00C36135">
          <w:rPr>
            <w:webHidden/>
          </w:rPr>
          <w:fldChar w:fldCharType="begin"/>
        </w:r>
        <w:r w:rsidR="00C36135">
          <w:rPr>
            <w:webHidden/>
          </w:rPr>
          <w:instrText xml:space="preserve"> PAGEREF _Toc122608768 \h </w:instrText>
        </w:r>
        <w:r w:rsidR="00C36135">
          <w:rPr>
            <w:webHidden/>
          </w:rPr>
        </w:r>
        <w:r w:rsidR="00C36135">
          <w:rPr>
            <w:webHidden/>
          </w:rPr>
          <w:fldChar w:fldCharType="separate"/>
        </w:r>
        <w:r w:rsidR="00775653">
          <w:rPr>
            <w:webHidden/>
          </w:rPr>
          <w:t>61</w:t>
        </w:r>
        <w:r w:rsidR="00C36135">
          <w:rPr>
            <w:webHidden/>
          </w:rPr>
          <w:fldChar w:fldCharType="end"/>
        </w:r>
      </w:hyperlink>
    </w:p>
    <w:p w14:paraId="6795722C" w14:textId="07673053" w:rsidR="00C36135" w:rsidRDefault="00000000" w:rsidP="00756168">
      <w:pPr>
        <w:pStyle w:val="TOC1"/>
        <w:spacing w:before="0" w:after="0" w:line="360" w:lineRule="auto"/>
        <w:rPr>
          <w:rFonts w:asciiTheme="minorHAnsi" w:eastAsiaTheme="minorEastAsia" w:hAnsiTheme="minorHAnsi" w:cstheme="minorBidi"/>
          <w:kern w:val="0"/>
          <w:sz w:val="22"/>
          <w:szCs w:val="22"/>
          <w:lang w:val="en-GB" w:eastAsia="en-GB"/>
        </w:rPr>
      </w:pPr>
      <w:hyperlink w:anchor="_Toc122608769" w:history="1">
        <w:r w:rsidR="00756168" w:rsidRPr="00513D6D">
          <w:rPr>
            <w:rStyle w:val="Hyperlink"/>
            <w:rFonts w:cs="Arial"/>
          </w:rPr>
          <w:t>revision history</w:t>
        </w:r>
        <w:r w:rsidR="00756168">
          <w:rPr>
            <w:webHidden/>
          </w:rPr>
          <w:tab/>
        </w:r>
        <w:r w:rsidR="00C36135">
          <w:rPr>
            <w:webHidden/>
          </w:rPr>
          <w:fldChar w:fldCharType="begin"/>
        </w:r>
        <w:r w:rsidR="00C36135">
          <w:rPr>
            <w:webHidden/>
          </w:rPr>
          <w:instrText xml:space="preserve"> PAGEREF _Toc122608769 \h </w:instrText>
        </w:r>
        <w:r w:rsidR="00C36135">
          <w:rPr>
            <w:webHidden/>
          </w:rPr>
        </w:r>
        <w:r w:rsidR="00C36135">
          <w:rPr>
            <w:webHidden/>
          </w:rPr>
          <w:fldChar w:fldCharType="separate"/>
        </w:r>
        <w:r w:rsidR="00775653">
          <w:rPr>
            <w:webHidden/>
          </w:rPr>
          <w:t>62</w:t>
        </w:r>
        <w:r w:rsidR="00C36135">
          <w:rPr>
            <w:webHidden/>
          </w:rPr>
          <w:fldChar w:fldCharType="end"/>
        </w:r>
      </w:hyperlink>
    </w:p>
    <w:p w14:paraId="2EBE4C7E" w14:textId="58369FB7" w:rsidR="0048540B" w:rsidRPr="004270A8" w:rsidRDefault="004038B6" w:rsidP="00756168">
      <w:pPr>
        <w:pStyle w:val="TOC1"/>
        <w:spacing w:before="0" w:after="0" w:line="360" w:lineRule="auto"/>
        <w:rPr>
          <w:rFonts w:cs="Arial"/>
        </w:rPr>
      </w:pPr>
      <w:r w:rsidRPr="004270A8">
        <w:rPr>
          <w:rFonts w:cs="Arial"/>
        </w:rPr>
        <w:fldChar w:fldCharType="end"/>
      </w:r>
      <w:bookmarkStart w:id="23" w:name="_Toc329090429"/>
      <w:bookmarkStart w:id="24" w:name="_Toc407357788"/>
      <w:bookmarkStart w:id="25" w:name="_Ref412205179"/>
      <w:bookmarkStart w:id="26" w:name="_Ref412205194"/>
      <w:r w:rsidR="00756168" w:rsidRPr="004270A8">
        <w:rPr>
          <w:rFonts w:cs="Arial"/>
        </w:rPr>
        <w:tab/>
      </w:r>
    </w:p>
    <w:p w14:paraId="1154AF50" w14:textId="77777777" w:rsidR="007C4CAC" w:rsidRPr="004270A8" w:rsidRDefault="007C4CAC" w:rsidP="00011DFA">
      <w:pPr>
        <w:jc w:val="center"/>
        <w:rPr>
          <w:rFonts w:cs="Arial"/>
        </w:rPr>
      </w:pPr>
    </w:p>
    <w:p w14:paraId="68994006" w14:textId="77777777" w:rsidR="007C4CAC" w:rsidRPr="004270A8" w:rsidRDefault="007C4CAC" w:rsidP="007C4CAC">
      <w:pPr>
        <w:rPr>
          <w:rFonts w:cs="Arial"/>
        </w:rPr>
      </w:pPr>
    </w:p>
    <w:p w14:paraId="0194E9A9" w14:textId="1D00C5B6" w:rsidR="007C4CAC" w:rsidRPr="004270A8" w:rsidRDefault="007C4CAC" w:rsidP="007C4CAC">
      <w:pPr>
        <w:rPr>
          <w:rFonts w:cs="Arial"/>
        </w:rPr>
      </w:pPr>
    </w:p>
    <w:p w14:paraId="41AD8785" w14:textId="3934E032" w:rsidR="006B7573" w:rsidRPr="004270A8" w:rsidRDefault="006B7573" w:rsidP="007C4CAC">
      <w:pPr>
        <w:rPr>
          <w:rFonts w:cs="Arial"/>
        </w:rPr>
      </w:pPr>
    </w:p>
    <w:p w14:paraId="3C89A0B3" w14:textId="06E6D842" w:rsidR="006B7573" w:rsidRPr="004270A8" w:rsidRDefault="006B7573" w:rsidP="007C4CAC">
      <w:pPr>
        <w:rPr>
          <w:rFonts w:cs="Arial"/>
        </w:rPr>
      </w:pPr>
    </w:p>
    <w:p w14:paraId="61031EA9" w14:textId="4FBC2C8F" w:rsidR="006B7573" w:rsidRPr="004270A8" w:rsidRDefault="006B7573" w:rsidP="007C4CAC">
      <w:pPr>
        <w:rPr>
          <w:rFonts w:cs="Arial"/>
        </w:rPr>
      </w:pPr>
    </w:p>
    <w:p w14:paraId="01064AC3" w14:textId="696EC206" w:rsidR="006B7573" w:rsidRPr="004270A8" w:rsidRDefault="006B7573" w:rsidP="007C4CAC">
      <w:pPr>
        <w:rPr>
          <w:rFonts w:cs="Arial"/>
        </w:rPr>
      </w:pPr>
    </w:p>
    <w:p w14:paraId="5916604F" w14:textId="7E061834" w:rsidR="006B7573" w:rsidRPr="004270A8" w:rsidDel="00EB26F6" w:rsidRDefault="006B7573" w:rsidP="007C4CAC">
      <w:pPr>
        <w:rPr>
          <w:del w:id="27" w:author="Hiroyasu Nishiumi" w:date="2022-10-20T20:05:00Z"/>
          <w:rFonts w:cs="Arial"/>
        </w:rPr>
      </w:pPr>
      <w:bookmarkStart w:id="28" w:name="_Toc117190025"/>
      <w:bookmarkStart w:id="29" w:name="_Toc117696209"/>
      <w:bookmarkStart w:id="30" w:name="_Toc118126366"/>
      <w:bookmarkStart w:id="31" w:name="_Toc120106631"/>
      <w:bookmarkStart w:id="32" w:name="_Toc120286653"/>
      <w:bookmarkStart w:id="33" w:name="_Toc120715843"/>
      <w:bookmarkStart w:id="34" w:name="_Toc120718407"/>
      <w:bookmarkStart w:id="35" w:name="_Toc120721237"/>
      <w:bookmarkStart w:id="36" w:name="_Toc120775317"/>
      <w:bookmarkStart w:id="37" w:name="_Toc120775360"/>
      <w:bookmarkStart w:id="38" w:name="_Toc121219849"/>
      <w:bookmarkStart w:id="39" w:name="_Toc122608727"/>
      <w:bookmarkEnd w:id="28"/>
      <w:bookmarkEnd w:id="29"/>
      <w:bookmarkEnd w:id="30"/>
      <w:bookmarkEnd w:id="31"/>
      <w:bookmarkEnd w:id="32"/>
      <w:bookmarkEnd w:id="33"/>
      <w:bookmarkEnd w:id="34"/>
      <w:bookmarkEnd w:id="35"/>
      <w:bookmarkEnd w:id="36"/>
      <w:bookmarkEnd w:id="37"/>
      <w:bookmarkEnd w:id="38"/>
      <w:bookmarkEnd w:id="39"/>
    </w:p>
    <w:p w14:paraId="4E28419E" w14:textId="77777777" w:rsidR="00EB26F6" w:rsidRPr="004270A8" w:rsidRDefault="00EB26F6" w:rsidP="002D4D09">
      <w:pPr>
        <w:pStyle w:val="Heading1"/>
        <w:rPr>
          <w:ins w:id="40" w:author="Hiroyasu Nishiumi" w:date="2022-10-20T20:05:00Z"/>
          <w:rFonts w:cs="Arial"/>
          <w:b/>
          <w:bCs/>
        </w:rPr>
        <w:sectPr w:rsidR="00EB26F6" w:rsidRPr="004270A8" w:rsidSect="00CE1413">
          <w:footerReference w:type="default" r:id="rId23"/>
          <w:pgSz w:w="11907" w:h="16839"/>
          <w:pgMar w:top="1701" w:right="1077" w:bottom="1191" w:left="1077" w:header="680" w:footer="510" w:gutter="0"/>
          <w:cols w:space="720"/>
          <w:docGrid w:linePitch="286"/>
        </w:sectPr>
      </w:pPr>
      <w:bookmarkStart w:id="41" w:name="_Ref528161725"/>
      <w:bookmarkStart w:id="42" w:name="_Toc528832975"/>
      <w:bookmarkStart w:id="43" w:name="_Toc531712010"/>
      <w:bookmarkStart w:id="44" w:name="_Toc51330611"/>
    </w:p>
    <w:p w14:paraId="7487239E" w14:textId="17F14B05" w:rsidR="002D4D09" w:rsidRPr="004270A8" w:rsidRDefault="00042423" w:rsidP="002D4D09">
      <w:pPr>
        <w:pStyle w:val="Heading1"/>
        <w:rPr>
          <w:rFonts w:cs="Arial"/>
          <w:b/>
          <w:bCs/>
        </w:rPr>
      </w:pPr>
      <w:bookmarkStart w:id="45" w:name="_Ref117188992"/>
      <w:bookmarkStart w:id="46" w:name="_Toc122608728"/>
      <w:r w:rsidRPr="004270A8">
        <w:rPr>
          <w:rFonts w:cs="Arial"/>
          <w:b/>
          <w:bCs/>
        </w:rPr>
        <w:t>Overview</w:t>
      </w:r>
      <w:bookmarkEnd w:id="23"/>
      <w:bookmarkEnd w:id="24"/>
      <w:bookmarkEnd w:id="25"/>
      <w:bookmarkEnd w:id="26"/>
      <w:bookmarkEnd w:id="41"/>
      <w:bookmarkEnd w:id="42"/>
      <w:bookmarkEnd w:id="43"/>
      <w:bookmarkEnd w:id="44"/>
      <w:bookmarkEnd w:id="45"/>
      <w:bookmarkEnd w:id="46"/>
    </w:p>
    <w:p w14:paraId="31AA6D7D" w14:textId="799D1C4B" w:rsidR="00963F4C" w:rsidRPr="004270A8" w:rsidRDefault="00963F4C" w:rsidP="00963F4C">
      <w:pPr>
        <w:spacing w:before="240"/>
        <w:rPr>
          <w:rFonts w:cs="Arial"/>
          <w:szCs w:val="18"/>
          <w:lang w:val="pt-BR"/>
        </w:rPr>
      </w:pPr>
      <w:r w:rsidRPr="004270A8">
        <w:rPr>
          <w:rFonts w:cs="Arial"/>
          <w:szCs w:val="18"/>
        </w:rPr>
        <w:t xml:space="preserve">This </w:t>
      </w:r>
      <w:r w:rsidRPr="004270A8">
        <w:rPr>
          <w:rFonts w:cs="Arial"/>
          <w:kern w:val="0"/>
          <w:szCs w:val="18"/>
        </w:rPr>
        <w:t xml:space="preserve">section </w:t>
      </w:r>
      <w:r w:rsidRPr="004270A8">
        <w:rPr>
          <w:rFonts w:cs="Arial"/>
          <w:szCs w:val="18"/>
        </w:rPr>
        <w:t xml:space="preserve">provides an overview of functions of </w:t>
      </w:r>
      <w:r w:rsidRPr="004270A8">
        <w:rPr>
          <w:rFonts w:cs="Arial"/>
          <w:szCs w:val="18"/>
          <w:lang w:val="pt-BR"/>
        </w:rPr>
        <w:t xml:space="preserve">Embedded Target for </w:t>
      </w:r>
      <w:ins w:id="47" w:author="Hiroyasu Nishiumi" w:date="2022-04-27T10:58:00Z">
        <w:r w:rsidR="00DB0182" w:rsidRPr="004270A8">
          <w:rPr>
            <w:rFonts w:cs="Arial"/>
            <w:szCs w:val="18"/>
            <w:lang w:val="pt-BR"/>
          </w:rPr>
          <w:t xml:space="preserve">RH850 </w:t>
        </w:r>
      </w:ins>
      <w:r w:rsidRPr="004270A8">
        <w:rPr>
          <w:rFonts w:cs="Arial"/>
          <w:szCs w:val="18"/>
          <w:lang w:val="pt-BR"/>
        </w:rPr>
        <w:t>Virtual Platform</w:t>
      </w:r>
      <w:r w:rsidRPr="004270A8">
        <w:rPr>
          <w:rFonts w:cs="Arial"/>
          <w:sz w:val="20"/>
          <w:lang w:val="pt-BR"/>
        </w:rPr>
        <w:t xml:space="preserve"> </w:t>
      </w:r>
      <w:r w:rsidRPr="004270A8">
        <w:rPr>
          <w:rFonts w:cs="Arial"/>
          <w:szCs w:val="18"/>
          <w:lang w:val="pt-BR"/>
        </w:rPr>
        <w:t>(hereafter referrerd to as ET-VPF).</w:t>
      </w:r>
    </w:p>
    <w:p w14:paraId="69809409" w14:textId="10D3F2EA" w:rsidR="002D4D09" w:rsidRPr="004270A8" w:rsidDel="00AC774F" w:rsidRDefault="00FB0422" w:rsidP="003849D3">
      <w:pPr>
        <w:spacing w:before="240"/>
        <w:rPr>
          <w:del w:id="48" w:author="Hiroyasu Nishiumi" w:date="2022-10-20T10:31:00Z"/>
          <w:rFonts w:eastAsia="MS Gothic" w:cs="Arial"/>
          <w:szCs w:val="21"/>
        </w:rPr>
      </w:pPr>
      <w:r w:rsidRPr="004270A8">
        <w:rPr>
          <w:rFonts w:eastAsia="MS Gothic" w:cs="Arial"/>
          <w:szCs w:val="21"/>
        </w:rPr>
        <w:t>FMILS</w:t>
      </w:r>
      <w:del w:id="49" w:author="Hiroyasu Nishiumi" w:date="2022-04-27T11:00:00Z">
        <w:r w:rsidR="002D4D09" w:rsidRPr="004270A8" w:rsidDel="000A2B5F">
          <w:rPr>
            <w:rFonts w:eastAsia="MS Gothic" w:cs="Arial"/>
            <w:szCs w:val="21"/>
          </w:rPr>
          <w:delText>Embedded Target</w:delText>
        </w:r>
      </w:del>
      <w:del w:id="50" w:author="Hiroyasu Nishiumi" w:date="2022-10-20T10:31:00Z">
        <w:r w:rsidR="002D4D09" w:rsidRPr="004270A8" w:rsidDel="00AC774F">
          <w:rPr>
            <w:rFonts w:eastAsia="MS Gothic" w:cs="Arial"/>
            <w:szCs w:val="21"/>
          </w:rPr>
          <w:delText xml:space="preserve"> is used to check the function and measurement issue by running the code which considered on MILS on the device. (MILS-PILS back-to-back verification).</w:delText>
        </w:r>
      </w:del>
    </w:p>
    <w:p w14:paraId="703EB225" w14:textId="24C00206" w:rsidR="002D4D09" w:rsidRPr="004270A8" w:rsidDel="00AC774F" w:rsidRDefault="002D4D09" w:rsidP="002D4D09">
      <w:pPr>
        <w:rPr>
          <w:del w:id="51" w:author="Hiroyasu Nishiumi" w:date="2022-10-20T10:31:00Z"/>
          <w:rFonts w:eastAsia="MS Gothic" w:cs="Arial"/>
          <w:szCs w:val="21"/>
        </w:rPr>
      </w:pPr>
    </w:p>
    <w:p w14:paraId="3B2EB165" w14:textId="12C80F00" w:rsidR="002D4D09" w:rsidRPr="004270A8" w:rsidDel="00AC774F" w:rsidRDefault="002D4D09" w:rsidP="002D4D09">
      <w:pPr>
        <w:rPr>
          <w:del w:id="52" w:author="Hiroyasu Nishiumi" w:date="2022-10-20T10:31:00Z"/>
          <w:rFonts w:eastAsia="MS Gothic" w:cs="Arial"/>
          <w:szCs w:val="21"/>
        </w:rPr>
      </w:pPr>
      <w:del w:id="53" w:author="Hiroyasu Nishiumi" w:date="2022-10-20T10:31:00Z">
        <w:r w:rsidRPr="004270A8" w:rsidDel="00AC774F">
          <w:rPr>
            <w:rFonts w:eastAsia="MS Gothic" w:cs="Arial"/>
            <w:szCs w:val="21"/>
          </w:rPr>
          <w:delText>But at the phase to consider algorithm, there are no environment to measure the performance including the peripherals.</w:delText>
        </w:r>
      </w:del>
    </w:p>
    <w:p w14:paraId="2E97984D" w14:textId="1FF43B9C" w:rsidR="002D4D09" w:rsidRPr="004270A8" w:rsidDel="00AC774F" w:rsidRDefault="002D4D09" w:rsidP="002D4D09">
      <w:pPr>
        <w:rPr>
          <w:del w:id="54" w:author="Hiroyasu Nishiumi" w:date="2022-10-20T10:31:00Z"/>
          <w:rFonts w:eastAsia="MS Gothic" w:cs="Arial"/>
          <w:szCs w:val="21"/>
        </w:rPr>
      </w:pPr>
    </w:p>
    <w:p w14:paraId="19FB843D" w14:textId="449FA53D" w:rsidR="002D4D09" w:rsidRPr="004270A8" w:rsidDel="00AC774F" w:rsidRDefault="002D4D09" w:rsidP="002D4D09">
      <w:pPr>
        <w:rPr>
          <w:del w:id="55" w:author="Hiroyasu Nishiumi" w:date="2022-10-20T10:31:00Z"/>
          <w:rFonts w:eastAsia="MS Gothic" w:cs="Arial"/>
          <w:szCs w:val="21"/>
        </w:rPr>
      </w:pPr>
      <w:del w:id="56" w:author="Hiroyasu Nishiumi" w:date="2022-10-20T10:31:00Z">
        <w:r w:rsidRPr="004270A8" w:rsidDel="00AC774F">
          <w:rPr>
            <w:rFonts w:eastAsia="MS Gothic" w:cs="Arial"/>
            <w:szCs w:val="21"/>
          </w:rPr>
          <w:delText>In the meantime, if the time is estimated with peripherals, need to connect driver code to the code generated from the application and it is a high effort for OEM who doesn’t know the MCU.</w:delText>
        </w:r>
      </w:del>
    </w:p>
    <w:p w14:paraId="23EBB0C3" w14:textId="3B92EC3A" w:rsidR="002D4D09" w:rsidRPr="004270A8" w:rsidDel="00AC774F" w:rsidRDefault="002D4D09" w:rsidP="002D4D09">
      <w:pPr>
        <w:rPr>
          <w:del w:id="57" w:author="Hiroyasu Nishiumi" w:date="2022-10-20T10:31:00Z"/>
          <w:rFonts w:eastAsia="MS Gothic" w:cs="Arial"/>
          <w:szCs w:val="21"/>
        </w:rPr>
      </w:pPr>
    </w:p>
    <w:p w14:paraId="436B7832" w14:textId="4DBC4F19" w:rsidR="002D4D09" w:rsidRPr="004270A8" w:rsidDel="00AC774F" w:rsidRDefault="002D4D09" w:rsidP="002D4D09">
      <w:pPr>
        <w:rPr>
          <w:del w:id="58" w:author="Hiroyasu Nishiumi" w:date="2022-10-20T10:31:00Z"/>
          <w:rFonts w:eastAsia="MS Gothic" w:cs="Arial"/>
          <w:szCs w:val="21"/>
        </w:rPr>
      </w:pPr>
      <w:del w:id="59" w:author="Hiroyasu Nishiumi" w:date="2022-10-20T10:31:00Z">
        <w:r w:rsidRPr="004270A8" w:rsidDel="00AC774F">
          <w:rPr>
            <w:rFonts w:eastAsia="MS Gothic" w:cs="Arial"/>
            <w:szCs w:val="21"/>
          </w:rPr>
          <w:delText>ET-VPF is a tool which support user simulate the MATLAB Simulink block (with peripherals) on a virtual Hardware (Renesas RH850 virtual platform). ET-VPF use Co-simulation toolbox to communicate between MATLAB Simulink and ASTC VLAB.</w:delText>
        </w:r>
      </w:del>
    </w:p>
    <w:p w14:paraId="36C10803" w14:textId="4C334D1F" w:rsidR="002D4D09" w:rsidRPr="004270A8" w:rsidDel="00AC774F" w:rsidRDefault="002D4D09" w:rsidP="002D4D09">
      <w:pPr>
        <w:rPr>
          <w:del w:id="60" w:author="Hiroyasu Nishiumi" w:date="2022-10-20T10:31:00Z"/>
          <w:rFonts w:eastAsia="MS Gothic" w:cs="Arial"/>
          <w:szCs w:val="21"/>
        </w:rPr>
      </w:pPr>
    </w:p>
    <w:p w14:paraId="46FB56B5" w14:textId="3EC71A74" w:rsidR="002D4D09" w:rsidRPr="004270A8" w:rsidDel="00AC774F" w:rsidRDefault="002D4D09" w:rsidP="002D4D09">
      <w:pPr>
        <w:rPr>
          <w:del w:id="61" w:author="Hiroyasu Nishiumi" w:date="2022-10-20T10:31:00Z"/>
          <w:rFonts w:eastAsia="MS Gothic" w:cs="Arial"/>
          <w:szCs w:val="21"/>
        </w:rPr>
      </w:pPr>
      <w:del w:id="62" w:author="Hiroyasu Nishiumi" w:date="2022-10-20T10:31:00Z">
        <w:r w:rsidRPr="004270A8" w:rsidDel="00AC774F">
          <w:rPr>
            <w:rFonts w:eastAsia="MS Gothic" w:cs="Arial"/>
            <w:szCs w:val="21"/>
          </w:rPr>
          <w:delText>The purpose is to estimate the time at early phase by preparing the code including the peripherals driver code verifying the function and estimating the performance by realizing the back-to-back verification b/w MILS – ET-VPF.</w:delText>
        </w:r>
      </w:del>
    </w:p>
    <w:p w14:paraId="231A446D" w14:textId="774EB445" w:rsidR="002D4D09" w:rsidRPr="004270A8" w:rsidDel="00AC774F" w:rsidRDefault="002D4D09" w:rsidP="002D4D09">
      <w:pPr>
        <w:rPr>
          <w:del w:id="63" w:author="Hiroyasu Nishiumi" w:date="2022-10-20T10:31:00Z"/>
          <w:rFonts w:eastAsia="MS Gothic" w:cs="Arial"/>
          <w:szCs w:val="21"/>
        </w:rPr>
      </w:pPr>
    </w:p>
    <w:p w14:paraId="38230070" w14:textId="3A425C08" w:rsidR="002D4D09" w:rsidRPr="004270A8" w:rsidDel="00AC774F" w:rsidRDefault="002D4D09" w:rsidP="002D4D09">
      <w:pPr>
        <w:rPr>
          <w:del w:id="64" w:author="Hiroyasu Nishiumi" w:date="2022-10-20T10:31:00Z"/>
          <w:rFonts w:eastAsia="MS Gothic" w:cs="Arial"/>
          <w:szCs w:val="21"/>
        </w:rPr>
      </w:pPr>
      <w:del w:id="65" w:author="Hiroyasu Nishiumi" w:date="2022-10-20T10:31:00Z">
        <w:r w:rsidRPr="004270A8" w:rsidDel="00AC774F">
          <w:rPr>
            <w:rFonts w:eastAsia="MS Gothic" w:cs="Arial"/>
            <w:szCs w:val="21"/>
          </w:rPr>
          <w:delText>By supporting ET-VPF, Renesas can provide the new MBD solution to the customer rather than the other vendors. As this technology is applied to ET-VPF, Renesas should be able to support the HILS in future. As of now, as there are many HILS users, this approach must be accepted by customers.</w:delText>
        </w:r>
      </w:del>
    </w:p>
    <w:p w14:paraId="1ED17D8B" w14:textId="2F6F18A2" w:rsidR="00AC774F" w:rsidRPr="004270A8" w:rsidRDefault="00AC774F" w:rsidP="002D4D09">
      <w:pPr>
        <w:rPr>
          <w:ins w:id="66" w:author="Hiroyasu Nishiumi" w:date="2022-10-20T10:31:00Z"/>
          <w:rFonts w:eastAsia="MS Gothic" w:cs="Arial"/>
          <w:szCs w:val="21"/>
        </w:rPr>
      </w:pPr>
    </w:p>
    <w:p w14:paraId="7502D873" w14:textId="2B2502B8" w:rsidR="006619D7" w:rsidRPr="004270A8" w:rsidRDefault="00AC774F" w:rsidP="00AC774F">
      <w:pPr>
        <w:rPr>
          <w:rFonts w:eastAsia="MS Gothic" w:cs="Arial"/>
          <w:szCs w:val="21"/>
        </w:rPr>
      </w:pPr>
      <w:ins w:id="67" w:author="Hiroyasu Nishiumi" w:date="2022-10-20T10:33:00Z">
        <w:r w:rsidRPr="004270A8">
          <w:rPr>
            <w:rFonts w:eastAsia="MS Gothic" w:cs="Arial"/>
            <w:szCs w:val="21"/>
          </w:rPr>
          <w:t xml:space="preserve">At the stage of examining algorithms in Model </w:t>
        </w:r>
      </w:ins>
      <w:r w:rsidR="00D20C48">
        <w:rPr>
          <w:rFonts w:eastAsia="MS Gothic" w:cs="Arial"/>
          <w:szCs w:val="21"/>
        </w:rPr>
        <w:t>i</w:t>
      </w:r>
      <w:ins w:id="68" w:author="Hiroyasu Nishiumi" w:date="2022-10-20T10:33:00Z">
        <w:r w:rsidRPr="004270A8">
          <w:rPr>
            <w:rFonts w:eastAsia="MS Gothic" w:cs="Arial"/>
            <w:szCs w:val="21"/>
          </w:rPr>
          <w:t>n the Loop Simulation (MILS</w:t>
        </w:r>
      </w:ins>
      <w:r w:rsidR="00FB0422" w:rsidRPr="004270A8">
        <w:rPr>
          <w:rFonts w:eastAsia="MS Gothic" w:cs="Arial"/>
          <w:szCs w:val="21"/>
        </w:rPr>
        <w:fldChar w:fldCharType="begin"/>
      </w:r>
      <w:r w:rsidR="00FB0422" w:rsidRPr="004270A8">
        <w:rPr>
          <w:rFonts w:cs="Arial"/>
        </w:rPr>
        <w:instrText xml:space="preserve"> XE "</w:instrText>
      </w:r>
      <w:ins w:id="69" w:author="Hiroyasu Nishiumi" w:date="2022-10-20T10:33:00Z">
        <w:r w:rsidR="00FB0422" w:rsidRPr="004270A8">
          <w:rPr>
            <w:rFonts w:eastAsia="MS Gothic" w:cs="Arial"/>
            <w:szCs w:val="21"/>
          </w:rPr>
          <w:instrText>MILS</w:instrText>
        </w:r>
      </w:ins>
      <w:r w:rsidR="00FB0422" w:rsidRPr="004270A8">
        <w:rPr>
          <w:rFonts w:cs="Arial"/>
        </w:rPr>
        <w:instrText xml:space="preserve">" </w:instrText>
      </w:r>
      <w:r w:rsidR="00FB0422" w:rsidRPr="004270A8">
        <w:rPr>
          <w:rFonts w:eastAsia="MS Gothic" w:cs="Arial"/>
          <w:szCs w:val="21"/>
        </w:rPr>
        <w:fldChar w:fldCharType="end"/>
      </w:r>
      <w:ins w:id="70" w:author="Hiroyasu Nishiumi" w:date="2022-10-20T10:34:00Z">
        <w:r w:rsidRPr="004270A8">
          <w:rPr>
            <w:rFonts w:eastAsia="MS Gothic" w:cs="Arial"/>
            <w:szCs w:val="21"/>
          </w:rPr>
          <w:t>)</w:t>
        </w:r>
      </w:ins>
      <w:ins w:id="71" w:author="Hiroyasu Nishiumi" w:date="2022-10-20T10:33:00Z">
        <w:r w:rsidRPr="004270A8">
          <w:rPr>
            <w:rFonts w:eastAsia="MS Gothic" w:cs="Arial"/>
            <w:szCs w:val="21"/>
          </w:rPr>
          <w:t xml:space="preserve"> used in model-based development, there is no environment to measure the performance of the target device including its peripheral functions. </w:t>
        </w:r>
      </w:ins>
    </w:p>
    <w:p w14:paraId="5D2C6C3A" w14:textId="77777777" w:rsidR="006619D7" w:rsidRPr="004270A8" w:rsidRDefault="006619D7" w:rsidP="00AC774F">
      <w:pPr>
        <w:rPr>
          <w:rFonts w:eastAsia="MS Gothic" w:cs="Arial"/>
          <w:szCs w:val="21"/>
        </w:rPr>
      </w:pPr>
    </w:p>
    <w:p w14:paraId="62EDA51D" w14:textId="1736F775" w:rsidR="00AC774F" w:rsidRPr="004270A8" w:rsidRDefault="00AC774F" w:rsidP="00AC774F">
      <w:pPr>
        <w:rPr>
          <w:ins w:id="72" w:author="Hiroyasu Nishiumi" w:date="2022-10-20T10:33:00Z"/>
          <w:rFonts w:eastAsia="MS Gothic" w:cs="Arial"/>
          <w:szCs w:val="21"/>
        </w:rPr>
      </w:pPr>
      <w:ins w:id="73" w:author="Hiroyasu Nishiumi" w:date="2022-10-20T10:36:00Z">
        <w:r w:rsidRPr="004270A8">
          <w:rPr>
            <w:rFonts w:eastAsia="MS Gothic" w:cs="Arial"/>
            <w:szCs w:val="21"/>
          </w:rPr>
          <w:t>To</w:t>
        </w:r>
      </w:ins>
      <w:ins w:id="74" w:author="Hiroyasu Nishiumi" w:date="2022-10-20T10:33:00Z">
        <w:r w:rsidRPr="004270A8">
          <w:rPr>
            <w:rFonts w:eastAsia="MS Gothic" w:cs="Arial"/>
            <w:szCs w:val="21"/>
          </w:rPr>
          <w:t xml:space="preserve"> estimate the processing time of the peripheral functions in an actual device, it is necessary to combine the code generated from the model with the code for controlling the peripheral functions (</w:t>
        </w:r>
      </w:ins>
      <w:ins w:id="75" w:author="Hiroyasu Nishiumi" w:date="2022-10-20T10:35:00Z">
        <w:r w:rsidRPr="004270A8">
          <w:rPr>
            <w:rFonts w:cs="Arial"/>
            <w:szCs w:val="18"/>
            <w:lang w:val="pt-BR"/>
          </w:rPr>
          <w:t>hereafter referrerd to as</w:t>
        </w:r>
      </w:ins>
      <w:ins w:id="76" w:author="Hiroyasu Nishiumi" w:date="2022-10-20T10:33:00Z">
        <w:r w:rsidRPr="004270A8">
          <w:rPr>
            <w:rFonts w:eastAsia="MS Gothic" w:cs="Arial"/>
            <w:szCs w:val="21"/>
          </w:rPr>
          <w:t xml:space="preserve"> </w:t>
        </w:r>
      </w:ins>
      <w:ins w:id="77" w:author="Hiroyasu Nishiumi" w:date="2022-10-21T15:53:00Z">
        <w:r w:rsidR="00A92D49" w:rsidRPr="004270A8">
          <w:rPr>
            <w:rFonts w:eastAsia="MS Gothic" w:cs="Arial"/>
            <w:szCs w:val="21"/>
          </w:rPr>
          <w:t>peripherals’ source code</w:t>
        </w:r>
      </w:ins>
      <w:r w:rsidR="00E341D8" w:rsidRPr="004270A8">
        <w:rPr>
          <w:rFonts w:eastAsia="MS Gothic" w:cs="Arial"/>
          <w:szCs w:val="21"/>
        </w:rPr>
        <w:fldChar w:fldCharType="begin"/>
      </w:r>
      <w:r w:rsidR="00E341D8" w:rsidRPr="004270A8">
        <w:rPr>
          <w:rFonts w:cs="Arial"/>
        </w:rPr>
        <w:instrText xml:space="preserve"> XE "</w:instrText>
      </w:r>
      <w:r w:rsidR="00A92D49" w:rsidRPr="004270A8">
        <w:rPr>
          <w:rFonts w:eastAsia="MS Gothic" w:cs="Arial"/>
          <w:szCs w:val="21"/>
        </w:rPr>
        <w:instrText xml:space="preserve"> peripherals’ source cod</w:instrText>
      </w:r>
      <w:r w:rsidR="00E341D8" w:rsidRPr="004270A8">
        <w:rPr>
          <w:rFonts w:cs="Arial"/>
        </w:rPr>
        <w:instrText xml:space="preserve">" </w:instrText>
      </w:r>
      <w:r w:rsidR="00E341D8" w:rsidRPr="004270A8">
        <w:rPr>
          <w:rFonts w:eastAsia="MS Gothic" w:cs="Arial"/>
          <w:szCs w:val="21"/>
        </w:rPr>
        <w:fldChar w:fldCharType="end"/>
      </w:r>
      <w:ins w:id="78" w:author="Hiroyasu Nishiumi" w:date="2022-10-20T10:33:00Z">
        <w:r w:rsidRPr="004270A8">
          <w:rPr>
            <w:rFonts w:eastAsia="MS Gothic" w:cs="Arial"/>
            <w:szCs w:val="21"/>
          </w:rPr>
          <w:t>).</w:t>
        </w:r>
      </w:ins>
      <w:ins w:id="79" w:author="Hiroyasu Nishiumi" w:date="2022-10-20T10:35:00Z">
        <w:r w:rsidRPr="004270A8">
          <w:rPr>
            <w:rFonts w:cs="Arial"/>
          </w:rPr>
          <w:t xml:space="preserve"> </w:t>
        </w:r>
        <w:r w:rsidRPr="004270A8">
          <w:rPr>
            <w:rFonts w:eastAsia="MS Gothic" w:cs="Arial"/>
            <w:szCs w:val="21"/>
          </w:rPr>
          <w:t>This is a lot of work for users who do not know the details of the peripheral functions.</w:t>
        </w:r>
      </w:ins>
    </w:p>
    <w:p w14:paraId="648AF5FB" w14:textId="77777777" w:rsidR="00AC774F" w:rsidRPr="004270A8" w:rsidRDefault="00AC774F" w:rsidP="00AC774F">
      <w:pPr>
        <w:rPr>
          <w:ins w:id="80" w:author="Hiroyasu Nishiumi" w:date="2022-10-20T10:31:00Z"/>
          <w:rFonts w:eastAsia="MS Gothic" w:cs="Arial"/>
          <w:szCs w:val="21"/>
        </w:rPr>
      </w:pPr>
    </w:p>
    <w:p w14:paraId="2BB72614" w14:textId="70412BAF" w:rsidR="006619D7" w:rsidRPr="004270A8" w:rsidRDefault="00AC774F" w:rsidP="00AC774F">
      <w:pPr>
        <w:rPr>
          <w:rFonts w:eastAsia="MS Gothic" w:cs="Arial"/>
          <w:szCs w:val="21"/>
        </w:rPr>
      </w:pPr>
      <w:ins w:id="81" w:author="Hiroyasu Nishiumi" w:date="2022-10-20T10:37:00Z">
        <w:r w:rsidRPr="004270A8">
          <w:rPr>
            <w:rFonts w:eastAsia="MS Gothic" w:cs="Arial"/>
            <w:szCs w:val="21"/>
          </w:rPr>
          <w:t>ET-VPF generates code for the user algorithm part</w:t>
        </w:r>
      </w:ins>
      <w:ins w:id="82" w:author="Hiroyasu Nishiumi" w:date="2022-10-20T10:41:00Z">
        <w:r w:rsidR="00F41116" w:rsidRPr="004270A8">
          <w:rPr>
            <w:rFonts w:eastAsia="MS Gothic" w:cs="Arial"/>
            <w:szCs w:val="21"/>
          </w:rPr>
          <w:t xml:space="preserve"> and generates peripheral code</w:t>
        </w:r>
      </w:ins>
      <w:ins w:id="83" w:author="Hiroyasu Nishiumi" w:date="2022-10-20T10:37:00Z">
        <w:r w:rsidRPr="004270A8">
          <w:rPr>
            <w:rFonts w:eastAsia="MS Gothic" w:cs="Arial"/>
            <w:szCs w:val="21"/>
          </w:rPr>
          <w:t xml:space="preserve"> to be implemented on the target from the Simulink model, </w:t>
        </w:r>
      </w:ins>
      <w:ins w:id="84" w:author="Hiroyasu Nishiumi" w:date="2022-10-20T10:42:00Z">
        <w:r w:rsidR="00F41116" w:rsidRPr="004270A8">
          <w:rPr>
            <w:rFonts w:eastAsia="MS Gothic" w:cs="Arial"/>
            <w:szCs w:val="21"/>
          </w:rPr>
          <w:t xml:space="preserve">then </w:t>
        </w:r>
      </w:ins>
      <w:ins w:id="85" w:author="Hiroyasu Nishiumi" w:date="2022-10-20T10:43:00Z">
        <w:r w:rsidR="00F41116" w:rsidRPr="004270A8">
          <w:rPr>
            <w:rFonts w:eastAsia="MS Gothic" w:cs="Arial"/>
            <w:szCs w:val="21"/>
          </w:rPr>
          <w:t xml:space="preserve">runs target code </w:t>
        </w:r>
      </w:ins>
      <w:ins w:id="86" w:author="Hiroyasu Nishiumi" w:date="2022-10-20T10:42:00Z">
        <w:r w:rsidR="00F41116" w:rsidRPr="004270A8">
          <w:rPr>
            <w:rFonts w:eastAsia="MS Gothic" w:cs="Arial"/>
            <w:szCs w:val="21"/>
          </w:rPr>
          <w:t xml:space="preserve">on a partner's </w:t>
        </w:r>
      </w:ins>
      <w:ins w:id="87" w:author="Hiroyasu Nishiumi" w:date="2022-10-20T10:45:00Z">
        <w:r w:rsidR="00F41116" w:rsidRPr="004270A8">
          <w:rPr>
            <w:rFonts w:eastAsia="MS Gothic" w:cs="Arial"/>
            <w:szCs w:val="21"/>
          </w:rPr>
          <w:t xml:space="preserve">RH850 </w:t>
        </w:r>
      </w:ins>
      <w:ins w:id="88" w:author="Hiroyasu Nishiumi" w:date="2022-10-20T10:42:00Z">
        <w:r w:rsidR="00F41116" w:rsidRPr="004270A8">
          <w:rPr>
            <w:rFonts w:eastAsia="MS Gothic" w:cs="Arial"/>
            <w:szCs w:val="21"/>
          </w:rPr>
          <w:t xml:space="preserve">virtual </w:t>
        </w:r>
      </w:ins>
      <w:ins w:id="89" w:author="Hiroyasu Nishiumi" w:date="2022-10-20T10:44:00Z">
        <w:r w:rsidR="00F41116" w:rsidRPr="004270A8">
          <w:rPr>
            <w:rFonts w:eastAsia="MS Gothic" w:cs="Arial"/>
            <w:szCs w:val="21"/>
          </w:rPr>
          <w:t xml:space="preserve">platform </w:t>
        </w:r>
      </w:ins>
      <w:ins w:id="90" w:author="Hiroyasu Nishiumi" w:date="2022-10-20T10:42:00Z">
        <w:r w:rsidR="00F41116" w:rsidRPr="004270A8">
          <w:rPr>
            <w:rFonts w:eastAsia="MS Gothic" w:cs="Arial"/>
            <w:szCs w:val="21"/>
          </w:rPr>
          <w:t>(hereafter referred to as VPF</w:t>
        </w:r>
      </w:ins>
      <w:r w:rsidR="00E341D8" w:rsidRPr="004270A8">
        <w:rPr>
          <w:rFonts w:eastAsia="MS Gothic" w:cs="Arial"/>
          <w:szCs w:val="21"/>
        </w:rPr>
        <w:fldChar w:fldCharType="begin"/>
      </w:r>
      <w:r w:rsidR="00E341D8" w:rsidRPr="004270A8">
        <w:rPr>
          <w:rFonts w:cs="Arial"/>
        </w:rPr>
        <w:instrText xml:space="preserve"> XE "</w:instrText>
      </w:r>
      <w:ins w:id="91" w:author="Hiroyasu Nishiumi" w:date="2022-10-20T10:42:00Z">
        <w:r w:rsidR="00E341D8" w:rsidRPr="004270A8">
          <w:rPr>
            <w:rFonts w:eastAsia="MS Gothic" w:cs="Arial"/>
            <w:szCs w:val="21"/>
          </w:rPr>
          <w:instrText>VPF</w:instrText>
        </w:r>
      </w:ins>
      <w:r w:rsidR="00E341D8" w:rsidRPr="004270A8">
        <w:rPr>
          <w:rFonts w:cs="Arial"/>
        </w:rPr>
        <w:instrText xml:space="preserve">" </w:instrText>
      </w:r>
      <w:r w:rsidR="00E341D8" w:rsidRPr="004270A8">
        <w:rPr>
          <w:rFonts w:eastAsia="MS Gothic" w:cs="Arial"/>
          <w:szCs w:val="21"/>
        </w:rPr>
        <w:fldChar w:fldCharType="end"/>
      </w:r>
      <w:ins w:id="92" w:author="Hiroyasu Nishiumi" w:date="2022-10-20T10:42:00Z">
        <w:r w:rsidR="00F41116" w:rsidRPr="004270A8">
          <w:rPr>
            <w:rFonts w:eastAsia="MS Gothic" w:cs="Arial"/>
            <w:szCs w:val="21"/>
          </w:rPr>
          <w:t>) and performs a linked simulation with a Simulink plant model.</w:t>
        </w:r>
      </w:ins>
      <w:ins w:id="93" w:author="Hiroyasu Nishiumi" w:date="2022-10-20T10:46:00Z">
        <w:r w:rsidR="00F41116" w:rsidRPr="004270A8">
          <w:rPr>
            <w:rFonts w:eastAsia="MS Gothic" w:cs="Arial"/>
            <w:szCs w:val="21"/>
          </w:rPr>
          <w:t xml:space="preserve"> Renesas call </w:t>
        </w:r>
      </w:ins>
      <w:ins w:id="94" w:author="Hiroyasu Nishiumi" w:date="2022-10-20T10:47:00Z">
        <w:r w:rsidR="00F41116" w:rsidRPr="004270A8">
          <w:rPr>
            <w:rFonts w:eastAsia="MS Gothic" w:cs="Arial"/>
            <w:szCs w:val="21"/>
          </w:rPr>
          <w:t xml:space="preserve">this virtual Hardware </w:t>
        </w:r>
      </w:ins>
      <w:r w:rsidR="004E2AFF" w:rsidRPr="004270A8">
        <w:rPr>
          <w:rFonts w:eastAsia="MS Gothic" w:cs="Arial"/>
          <w:szCs w:val="21"/>
        </w:rPr>
        <w:t>in</w:t>
      </w:r>
      <w:ins w:id="95" w:author="Hiroyasu Nishiumi" w:date="2022-10-20T10:47:00Z">
        <w:r w:rsidR="00F41116" w:rsidRPr="004270A8">
          <w:rPr>
            <w:rFonts w:eastAsia="MS Gothic" w:cs="Arial"/>
            <w:szCs w:val="21"/>
          </w:rPr>
          <w:t xml:space="preserve"> the Loop Simulation(vHILS</w:t>
        </w:r>
      </w:ins>
      <w:r w:rsidR="00E341D8" w:rsidRPr="004270A8">
        <w:rPr>
          <w:rFonts w:eastAsia="MS Gothic" w:cs="Arial"/>
          <w:szCs w:val="21"/>
        </w:rPr>
        <w:fldChar w:fldCharType="begin"/>
      </w:r>
      <w:r w:rsidR="00E341D8" w:rsidRPr="004270A8">
        <w:rPr>
          <w:rFonts w:cs="Arial"/>
        </w:rPr>
        <w:instrText xml:space="preserve"> XE "</w:instrText>
      </w:r>
      <w:ins w:id="96" w:author="Hiroyasu Nishiumi" w:date="2022-10-20T10:47:00Z">
        <w:r w:rsidR="00E341D8" w:rsidRPr="004270A8">
          <w:rPr>
            <w:rFonts w:eastAsia="MS Gothic" w:cs="Arial"/>
            <w:szCs w:val="21"/>
          </w:rPr>
          <w:instrText>vHILS</w:instrText>
        </w:r>
      </w:ins>
      <w:r w:rsidR="00E341D8" w:rsidRPr="004270A8">
        <w:rPr>
          <w:rFonts w:cs="Arial"/>
        </w:rPr>
        <w:instrText xml:space="preserve">" </w:instrText>
      </w:r>
      <w:r w:rsidR="00E341D8" w:rsidRPr="004270A8">
        <w:rPr>
          <w:rFonts w:eastAsia="MS Gothic" w:cs="Arial"/>
          <w:szCs w:val="21"/>
        </w:rPr>
        <w:fldChar w:fldCharType="end"/>
      </w:r>
      <w:ins w:id="97" w:author="Hiroyasu Nishiumi" w:date="2022-10-20T10:47:00Z">
        <w:r w:rsidR="00F41116" w:rsidRPr="004270A8">
          <w:rPr>
            <w:rFonts w:eastAsia="MS Gothic" w:cs="Arial"/>
            <w:szCs w:val="21"/>
          </w:rPr>
          <w:t>).</w:t>
        </w:r>
      </w:ins>
    </w:p>
    <w:p w14:paraId="5275A37F" w14:textId="77777777" w:rsidR="006619D7" w:rsidRPr="004270A8" w:rsidRDefault="006619D7" w:rsidP="00AC774F">
      <w:pPr>
        <w:rPr>
          <w:rFonts w:eastAsia="MS Gothic" w:cs="Arial"/>
          <w:szCs w:val="21"/>
        </w:rPr>
      </w:pPr>
    </w:p>
    <w:p w14:paraId="0B17DD31" w14:textId="285E0D54" w:rsidR="00AC774F" w:rsidRPr="004270A8" w:rsidRDefault="00AC774F" w:rsidP="00AC774F">
      <w:pPr>
        <w:rPr>
          <w:ins w:id="98" w:author="Hiroyasu Nishiumi" w:date="2022-10-20T10:37:00Z"/>
          <w:rFonts w:eastAsia="MS Gothic" w:cs="Arial"/>
          <w:szCs w:val="21"/>
        </w:rPr>
      </w:pPr>
      <w:ins w:id="99" w:author="Hiroyasu Nishiumi" w:date="2022-10-20T10:37:00Z">
        <w:r w:rsidRPr="004270A8">
          <w:rPr>
            <w:rFonts w:eastAsia="MS Gothic" w:cs="Arial"/>
            <w:szCs w:val="21"/>
          </w:rPr>
          <w:t xml:space="preserve">This enables comparative verification </w:t>
        </w:r>
      </w:ins>
      <w:ins w:id="100" w:author="Hiroyasu Nishiumi" w:date="2022-10-20T10:39:00Z">
        <w:r w:rsidR="00F41116" w:rsidRPr="004270A8">
          <w:rPr>
            <w:rFonts w:eastAsia="MS Gothic" w:cs="Arial"/>
            <w:szCs w:val="21"/>
          </w:rPr>
          <w:t xml:space="preserve">of MILS and vHILS </w:t>
        </w:r>
      </w:ins>
      <w:ins w:id="101" w:author="Hiroyasu Nishiumi" w:date="2022-10-20T10:37:00Z">
        <w:r w:rsidRPr="004270A8">
          <w:rPr>
            <w:rFonts w:eastAsia="MS Gothic" w:cs="Arial"/>
            <w:szCs w:val="21"/>
          </w:rPr>
          <w:t>(</w:t>
        </w:r>
      </w:ins>
      <w:r w:rsidR="00E8464C" w:rsidRPr="004270A8">
        <w:rPr>
          <w:rFonts w:eastAsia="MS Gothic" w:cs="Arial"/>
          <w:szCs w:val="21"/>
        </w:rPr>
        <w:t>back-to-back</w:t>
      </w:r>
      <w:ins w:id="102" w:author="Hiroyasu Nishiumi" w:date="2022-10-20T10:37:00Z">
        <w:r w:rsidRPr="004270A8">
          <w:rPr>
            <w:rFonts w:eastAsia="MS Gothic" w:cs="Arial"/>
            <w:szCs w:val="21"/>
          </w:rPr>
          <w:t xml:space="preserve"> test) and performance verification in the early stages of development.</w:t>
        </w:r>
      </w:ins>
    </w:p>
    <w:p w14:paraId="66061B2F" w14:textId="63EF665C" w:rsidR="002D4D09" w:rsidRPr="004270A8" w:rsidDel="00AA2209" w:rsidRDefault="00AA2209" w:rsidP="002D4D09">
      <w:pPr>
        <w:jc w:val="center"/>
        <w:rPr>
          <w:del w:id="103" w:author="Hiroyasu Nishiumi" w:date="2022-10-20T10:48:00Z"/>
          <w:rFonts w:cs="Arial"/>
        </w:rPr>
      </w:pPr>
      <w:ins w:id="104" w:author="Hiroyasu Nishiumi" w:date="2022-10-20T10:32:00Z">
        <w:r w:rsidRPr="004270A8">
          <w:rPr>
            <w:rFonts w:cs="Arial"/>
            <w:noProof/>
            <w:szCs w:val="21"/>
          </w:rPr>
          <w:drawing>
            <wp:anchor distT="0" distB="0" distL="114300" distR="114300" simplePos="0" relativeHeight="251659298" behindDoc="0" locked="0" layoutInCell="1" allowOverlap="1" wp14:anchorId="418B0862" wp14:editId="4C8A1347">
              <wp:simplePos x="0" y="0"/>
              <wp:positionH relativeFrom="margin">
                <wp:posOffset>138023</wp:posOffset>
              </wp:positionH>
              <wp:positionV relativeFrom="paragraph">
                <wp:posOffset>226216</wp:posOffset>
              </wp:positionV>
              <wp:extent cx="5848350" cy="2653030"/>
              <wp:effectExtent l="0" t="0" r="0" b="0"/>
              <wp:wrapTopAndBottom/>
              <wp:docPr id="2048" name="図 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848350" cy="2653030"/>
                      </a:xfrm>
                      <a:prstGeom prst="rect">
                        <a:avLst/>
                      </a:prstGeom>
                      <a:noFill/>
                      <a:ln>
                        <a:noFill/>
                      </a:ln>
                    </pic:spPr>
                  </pic:pic>
                </a:graphicData>
              </a:graphic>
              <wp14:sizeRelH relativeFrom="page">
                <wp14:pctWidth>0</wp14:pctWidth>
              </wp14:sizeRelH>
              <wp14:sizeRelV relativeFrom="page">
                <wp14:pctHeight>0</wp14:pctHeight>
              </wp14:sizeRelV>
            </wp:anchor>
          </w:drawing>
        </w:r>
      </w:ins>
      <w:del w:id="105" w:author="Hiroyasu Nishiumi" w:date="2022-10-20T10:31:00Z">
        <w:r w:rsidR="002D4D09" w:rsidRPr="004270A8" w:rsidDel="00AC774F">
          <w:rPr>
            <w:rFonts w:cs="Arial"/>
            <w:noProof/>
          </w:rPr>
          <w:drawing>
            <wp:inline distT="0" distB="0" distL="0" distR="0" wp14:anchorId="73D5950E" wp14:editId="218B5D20">
              <wp:extent cx="6157063" cy="3219450"/>
              <wp:effectExtent l="0" t="0" r="0" b="0"/>
              <wp:docPr id="53" name="Picture 53" descr="Graphical user interface, diagram,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diagram, application&#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206887" cy="3245502"/>
                      </a:xfrm>
                      <a:prstGeom prst="rect">
                        <a:avLst/>
                      </a:prstGeom>
                    </pic:spPr>
                  </pic:pic>
                </a:graphicData>
              </a:graphic>
            </wp:inline>
          </w:drawing>
        </w:r>
      </w:del>
    </w:p>
    <w:p w14:paraId="134DBDE2" w14:textId="4EBD1101" w:rsidR="002D4D09" w:rsidRPr="004270A8" w:rsidDel="00AA2209" w:rsidRDefault="002D4D09" w:rsidP="002D4D09">
      <w:pPr>
        <w:jc w:val="center"/>
        <w:rPr>
          <w:del w:id="106" w:author="Hiroyasu Nishiumi" w:date="2022-10-20T10:48:00Z"/>
          <w:rFonts w:cs="Arial"/>
        </w:rPr>
      </w:pPr>
      <w:del w:id="107" w:author="Hiroyasu Nishiumi" w:date="2022-10-20T10:31:00Z">
        <w:r w:rsidRPr="004270A8" w:rsidDel="00AC774F">
          <w:rPr>
            <w:rFonts w:cs="Arial"/>
            <w:noProof/>
          </w:rPr>
          <w:drawing>
            <wp:inline distT="0" distB="0" distL="0" distR="0" wp14:anchorId="79F73AE3" wp14:editId="2D6A11F6">
              <wp:extent cx="6140450" cy="2037769"/>
              <wp:effectExtent l="0" t="0" r="0" b="635"/>
              <wp:docPr id="54" name="Picture 5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147019" cy="2039949"/>
                      </a:xfrm>
                      <a:prstGeom prst="rect">
                        <a:avLst/>
                      </a:prstGeom>
                    </pic:spPr>
                  </pic:pic>
                </a:graphicData>
              </a:graphic>
            </wp:inline>
          </w:drawing>
        </w:r>
      </w:del>
    </w:p>
    <w:p w14:paraId="73DC5E15" w14:textId="5A28D56E" w:rsidR="00584EB1" w:rsidRPr="004270A8" w:rsidRDefault="00584EB1" w:rsidP="004F5BF2">
      <w:pPr>
        <w:jc w:val="left"/>
        <w:rPr>
          <w:rFonts w:cs="Arial"/>
          <w:szCs w:val="21"/>
        </w:rPr>
      </w:pPr>
    </w:p>
    <w:p w14:paraId="681242FD" w14:textId="24AB0632" w:rsidR="00A53066" w:rsidRPr="004270A8" w:rsidRDefault="0018510F" w:rsidP="00DB0182">
      <w:pPr>
        <w:pStyle w:val="Caption"/>
        <w:jc w:val="center"/>
        <w:rPr>
          <w:rFonts w:ascii="Arial" w:hAnsi="Arial" w:cs="Arial"/>
          <w:b/>
          <w:bCs w:val="0"/>
          <w:i/>
          <w:iCs/>
          <w:sz w:val="18"/>
          <w:szCs w:val="18"/>
        </w:rPr>
      </w:pPr>
      <w:bookmarkStart w:id="108" w:name="_Toc494816052"/>
      <w:r w:rsidRPr="004270A8">
        <w:rPr>
          <w:rFonts w:ascii="Arial" w:hAnsi="Arial" w:cs="Arial"/>
          <w:b/>
          <w:bCs w:val="0"/>
          <w:i/>
          <w:iCs/>
          <w:sz w:val="18"/>
          <w:szCs w:val="18"/>
        </w:rPr>
        <w:t xml:space="preserve">Figure </w:t>
      </w:r>
      <w:r w:rsidR="00582BBD">
        <w:rPr>
          <w:rFonts w:ascii="Arial" w:hAnsi="Arial" w:cs="Arial"/>
          <w:b/>
          <w:bCs w:val="0"/>
          <w:i/>
          <w:iCs/>
          <w:sz w:val="18"/>
          <w:szCs w:val="18"/>
        </w:rPr>
        <w:fldChar w:fldCharType="begin"/>
      </w:r>
      <w:r w:rsidR="00582BBD">
        <w:rPr>
          <w:rFonts w:ascii="Arial" w:hAnsi="Arial" w:cs="Arial"/>
          <w:b/>
          <w:bCs w:val="0"/>
          <w:i/>
          <w:iCs/>
          <w:sz w:val="18"/>
          <w:szCs w:val="18"/>
        </w:rPr>
        <w:instrText xml:space="preserve"> STYLEREF 1 \s </w:instrText>
      </w:r>
      <w:r w:rsidR="00582BBD">
        <w:rPr>
          <w:rFonts w:ascii="Arial" w:hAnsi="Arial" w:cs="Arial"/>
          <w:b/>
          <w:bCs w:val="0"/>
          <w:i/>
          <w:iCs/>
          <w:sz w:val="18"/>
          <w:szCs w:val="18"/>
        </w:rPr>
        <w:fldChar w:fldCharType="separate"/>
      </w:r>
      <w:r w:rsidR="00775653">
        <w:rPr>
          <w:rFonts w:ascii="Arial" w:hAnsi="Arial" w:cs="Arial"/>
          <w:b/>
          <w:bCs w:val="0"/>
          <w:i/>
          <w:iCs/>
          <w:noProof/>
          <w:sz w:val="18"/>
          <w:szCs w:val="18"/>
        </w:rPr>
        <w:t>1</w:t>
      </w:r>
      <w:r w:rsidR="00582BBD">
        <w:rPr>
          <w:rFonts w:ascii="Arial" w:hAnsi="Arial" w:cs="Arial"/>
          <w:b/>
          <w:bCs w:val="0"/>
          <w:i/>
          <w:iCs/>
          <w:sz w:val="18"/>
          <w:szCs w:val="18"/>
        </w:rPr>
        <w:fldChar w:fldCharType="end"/>
      </w:r>
      <w:r w:rsidR="00582BBD">
        <w:rPr>
          <w:rFonts w:ascii="Arial" w:hAnsi="Arial" w:cs="Arial"/>
          <w:b/>
          <w:bCs w:val="0"/>
          <w:i/>
          <w:iCs/>
          <w:sz w:val="18"/>
          <w:szCs w:val="18"/>
        </w:rPr>
        <w:noBreakHyphen/>
      </w:r>
      <w:r w:rsidR="00582BBD">
        <w:rPr>
          <w:rFonts w:ascii="Arial" w:hAnsi="Arial" w:cs="Arial"/>
          <w:b/>
          <w:bCs w:val="0"/>
          <w:i/>
          <w:iCs/>
          <w:sz w:val="18"/>
          <w:szCs w:val="18"/>
        </w:rPr>
        <w:fldChar w:fldCharType="begin"/>
      </w:r>
      <w:r w:rsidR="00582BBD">
        <w:rPr>
          <w:rFonts w:ascii="Arial" w:hAnsi="Arial" w:cs="Arial"/>
          <w:b/>
          <w:bCs w:val="0"/>
          <w:i/>
          <w:iCs/>
          <w:sz w:val="18"/>
          <w:szCs w:val="18"/>
        </w:rPr>
        <w:instrText xml:space="preserve"> SEQ Figure \* ARABIC \s 1 </w:instrText>
      </w:r>
      <w:r w:rsidR="00582BBD">
        <w:rPr>
          <w:rFonts w:ascii="Arial" w:hAnsi="Arial" w:cs="Arial"/>
          <w:b/>
          <w:bCs w:val="0"/>
          <w:i/>
          <w:iCs/>
          <w:sz w:val="18"/>
          <w:szCs w:val="18"/>
        </w:rPr>
        <w:fldChar w:fldCharType="separate"/>
      </w:r>
      <w:r w:rsidR="00775653">
        <w:rPr>
          <w:rFonts w:ascii="Arial" w:hAnsi="Arial" w:cs="Arial"/>
          <w:b/>
          <w:bCs w:val="0"/>
          <w:i/>
          <w:iCs/>
          <w:noProof/>
          <w:sz w:val="18"/>
          <w:szCs w:val="18"/>
        </w:rPr>
        <w:t>1</w:t>
      </w:r>
      <w:r w:rsidR="00582BBD">
        <w:rPr>
          <w:rFonts w:ascii="Arial" w:hAnsi="Arial" w:cs="Arial"/>
          <w:b/>
          <w:bCs w:val="0"/>
          <w:i/>
          <w:iCs/>
          <w:sz w:val="18"/>
          <w:szCs w:val="18"/>
        </w:rPr>
        <w:fldChar w:fldCharType="end"/>
      </w:r>
      <w:r w:rsidRPr="004270A8">
        <w:rPr>
          <w:rFonts w:ascii="Arial" w:hAnsi="Arial" w:cs="Arial"/>
          <w:b/>
          <w:bCs w:val="0"/>
          <w:i/>
          <w:iCs/>
          <w:sz w:val="18"/>
          <w:szCs w:val="18"/>
        </w:rPr>
        <w:t xml:space="preserve"> </w:t>
      </w:r>
      <w:bookmarkEnd w:id="108"/>
      <w:r w:rsidR="002D4D09" w:rsidRPr="004270A8">
        <w:rPr>
          <w:rFonts w:ascii="Arial" w:hAnsi="Arial" w:cs="Arial"/>
          <w:b/>
          <w:bCs w:val="0"/>
          <w:i/>
          <w:iCs/>
          <w:sz w:val="18"/>
          <w:szCs w:val="18"/>
        </w:rPr>
        <w:t xml:space="preserve">Overview of Embedded Target for </w:t>
      </w:r>
      <w:ins w:id="109" w:author="Hiroyasu Nishiumi" w:date="2022-04-27T10:59:00Z">
        <w:r w:rsidR="00DB0182" w:rsidRPr="004270A8">
          <w:rPr>
            <w:rFonts w:ascii="Arial" w:hAnsi="Arial" w:cs="Arial"/>
            <w:b/>
            <w:bCs w:val="0"/>
            <w:i/>
            <w:iCs/>
            <w:sz w:val="18"/>
            <w:szCs w:val="18"/>
          </w:rPr>
          <w:t xml:space="preserve">RH850 </w:t>
        </w:r>
      </w:ins>
      <w:r w:rsidR="002D4D09" w:rsidRPr="004270A8">
        <w:rPr>
          <w:rFonts w:ascii="Arial" w:hAnsi="Arial" w:cs="Arial"/>
          <w:b/>
          <w:bCs w:val="0"/>
          <w:i/>
          <w:iCs/>
          <w:sz w:val="18"/>
          <w:szCs w:val="18"/>
        </w:rPr>
        <w:t>Virtual Platform</w:t>
      </w:r>
    </w:p>
    <w:p w14:paraId="5C6260DD" w14:textId="77777777" w:rsidR="00CC3C54" w:rsidRPr="004270A8" w:rsidRDefault="00CC3C54" w:rsidP="00CC3C54">
      <w:pPr>
        <w:rPr>
          <w:rFonts w:cs="Arial"/>
        </w:rPr>
      </w:pPr>
    </w:p>
    <w:p w14:paraId="732A17EE" w14:textId="77777777" w:rsidR="003565B7" w:rsidRPr="004270A8" w:rsidRDefault="003565B7">
      <w:pPr>
        <w:widowControl/>
        <w:jc w:val="left"/>
        <w:rPr>
          <w:rFonts w:eastAsiaTheme="majorEastAsia" w:cs="Arial"/>
          <w:b/>
          <w:bCs/>
          <w:kern w:val="0"/>
          <w:sz w:val="24"/>
          <w:szCs w:val="24"/>
        </w:rPr>
      </w:pPr>
      <w:bookmarkStart w:id="110" w:name="_Toc311206739"/>
      <w:bookmarkStart w:id="111" w:name="_Toc329090431"/>
      <w:bookmarkStart w:id="112" w:name="_Toc407357790"/>
      <w:bookmarkStart w:id="113" w:name="_Toc528832976"/>
      <w:bookmarkStart w:id="114" w:name="_Toc51330612"/>
      <w:r w:rsidRPr="004270A8">
        <w:rPr>
          <w:rFonts w:cs="Arial"/>
        </w:rPr>
        <w:br w:type="page"/>
      </w:r>
    </w:p>
    <w:p w14:paraId="5CAA391A" w14:textId="682BCB7B" w:rsidR="000474F0" w:rsidRPr="004270A8" w:rsidRDefault="008202F6" w:rsidP="00A92D49">
      <w:pPr>
        <w:pStyle w:val="Heading2"/>
      </w:pPr>
      <w:bookmarkStart w:id="115" w:name="_Toc122608729"/>
      <w:r w:rsidRPr="004270A8">
        <w:lastRenderedPageBreak/>
        <w:t>1.1</w:t>
      </w:r>
      <w:bookmarkStart w:id="116" w:name="_Toc531712011"/>
      <w:r w:rsidR="005558E5" w:rsidRPr="004270A8">
        <w:t xml:space="preserve"> </w:t>
      </w:r>
      <w:r w:rsidR="003D1221" w:rsidRPr="004270A8">
        <w:t>Features</w:t>
      </w:r>
      <w:bookmarkEnd w:id="110"/>
      <w:bookmarkEnd w:id="111"/>
      <w:bookmarkEnd w:id="112"/>
      <w:bookmarkEnd w:id="113"/>
      <w:bookmarkEnd w:id="114"/>
      <w:bookmarkEnd w:id="115"/>
      <w:bookmarkEnd w:id="116"/>
      <w:r w:rsidR="000474F0" w:rsidRPr="004270A8">
        <w:t xml:space="preserve"> </w:t>
      </w:r>
    </w:p>
    <w:p w14:paraId="1C01CFC4" w14:textId="57B00BCA" w:rsidR="000474F0" w:rsidRPr="004270A8" w:rsidRDefault="00C367DB" w:rsidP="00C367DB">
      <w:pPr>
        <w:spacing w:before="240"/>
        <w:rPr>
          <w:rFonts w:cs="Arial"/>
          <w:szCs w:val="21"/>
        </w:rPr>
      </w:pPr>
      <w:r w:rsidRPr="004270A8">
        <w:rPr>
          <w:rFonts w:cs="Arial"/>
          <w:szCs w:val="21"/>
        </w:rPr>
        <w:t>Show below are the features of ET-VPF:</w:t>
      </w:r>
    </w:p>
    <w:p w14:paraId="09B426D1" w14:textId="5965EF0C" w:rsidR="00F261DD" w:rsidRPr="004270A8" w:rsidRDefault="00F261DD" w:rsidP="005D175F">
      <w:pPr>
        <w:numPr>
          <w:ilvl w:val="0"/>
          <w:numId w:val="37"/>
        </w:numPr>
        <w:autoSpaceDE w:val="0"/>
        <w:autoSpaceDN w:val="0"/>
        <w:adjustRightInd w:val="0"/>
        <w:spacing w:before="240"/>
        <w:jc w:val="left"/>
        <w:rPr>
          <w:rFonts w:eastAsiaTheme="majorEastAsia" w:cs="Arial"/>
          <w:color w:val="000000"/>
          <w:szCs w:val="21"/>
        </w:rPr>
      </w:pPr>
      <w:r w:rsidRPr="004270A8">
        <w:rPr>
          <w:rFonts w:eastAsiaTheme="majorEastAsia" w:cs="Arial"/>
          <w:color w:val="000000"/>
          <w:szCs w:val="21"/>
        </w:rPr>
        <w:t xml:space="preserve">Automatic construction of </w:t>
      </w:r>
      <w:del w:id="117" w:author="Hiroyasu Nishiumi" w:date="2022-10-20T18:40:00Z">
        <w:r w:rsidR="00BA1555" w:rsidRPr="004270A8" w:rsidDel="00D95B1B">
          <w:rPr>
            <w:rFonts w:eastAsiaTheme="majorEastAsia" w:cs="Arial"/>
            <w:color w:val="000000"/>
            <w:szCs w:val="21"/>
          </w:rPr>
          <w:delText>S</w:delText>
        </w:r>
        <w:r w:rsidRPr="004270A8" w:rsidDel="00D95B1B">
          <w:rPr>
            <w:rFonts w:eastAsiaTheme="majorEastAsia" w:cs="Arial"/>
            <w:color w:val="000000"/>
            <w:szCs w:val="21"/>
          </w:rPr>
          <w:delText>PIL s</w:delText>
        </w:r>
      </w:del>
      <w:ins w:id="118" w:author="Hiroyasu Nishiumi" w:date="2022-10-20T18:41:00Z">
        <w:r w:rsidR="00D95B1B" w:rsidRPr="004270A8">
          <w:rPr>
            <w:rFonts w:eastAsiaTheme="majorEastAsia" w:cs="Arial"/>
            <w:color w:val="000000"/>
            <w:szCs w:val="21"/>
          </w:rPr>
          <w:t>vHILS</w:t>
        </w:r>
      </w:ins>
      <w:r w:rsidRPr="004270A8">
        <w:rPr>
          <w:rFonts w:eastAsiaTheme="majorEastAsia" w:cs="Arial"/>
          <w:color w:val="000000"/>
          <w:szCs w:val="21"/>
        </w:rPr>
        <w:t>imulation verification environment</w:t>
      </w:r>
    </w:p>
    <w:p w14:paraId="5F41E11D" w14:textId="633260E8" w:rsidR="00F261DD" w:rsidRPr="004270A8" w:rsidRDefault="00F261DD" w:rsidP="005D175F">
      <w:pPr>
        <w:numPr>
          <w:ilvl w:val="1"/>
          <w:numId w:val="38"/>
        </w:numPr>
        <w:autoSpaceDE w:val="0"/>
        <w:autoSpaceDN w:val="0"/>
        <w:adjustRightInd w:val="0"/>
        <w:jc w:val="left"/>
        <w:rPr>
          <w:rFonts w:eastAsiaTheme="majorEastAsia" w:cs="Arial"/>
          <w:color w:val="000000"/>
          <w:szCs w:val="21"/>
        </w:rPr>
      </w:pPr>
      <w:r w:rsidRPr="004270A8">
        <w:rPr>
          <w:rFonts w:eastAsiaTheme="majorEastAsia" w:cs="Arial"/>
          <w:color w:val="000000"/>
          <w:szCs w:val="21"/>
        </w:rPr>
        <w:t xml:space="preserve">In </w:t>
      </w:r>
      <w:del w:id="119" w:author="Hiroyasu Nishiumi" w:date="2022-10-20T18:40:00Z">
        <w:r w:rsidR="00BA1555" w:rsidRPr="004270A8" w:rsidDel="00D95B1B">
          <w:rPr>
            <w:rFonts w:eastAsiaTheme="majorEastAsia" w:cs="Arial"/>
            <w:color w:val="000000"/>
            <w:szCs w:val="21"/>
          </w:rPr>
          <w:delText>S</w:delText>
        </w:r>
        <w:r w:rsidRPr="004270A8" w:rsidDel="00D95B1B">
          <w:rPr>
            <w:rFonts w:eastAsiaTheme="majorEastAsia" w:cs="Arial"/>
            <w:color w:val="000000"/>
            <w:szCs w:val="21"/>
          </w:rPr>
          <w:delText>PIL s</w:delText>
        </w:r>
      </w:del>
      <w:ins w:id="120" w:author="Hiroyasu Nishiumi" w:date="2022-10-20T18:41:00Z">
        <w:r w:rsidR="00D95B1B" w:rsidRPr="004270A8">
          <w:rPr>
            <w:rFonts w:eastAsiaTheme="majorEastAsia" w:cs="Arial"/>
            <w:color w:val="000000"/>
            <w:szCs w:val="21"/>
          </w:rPr>
          <w:t>vHILS</w:t>
        </w:r>
      </w:ins>
      <w:r w:rsidRPr="004270A8">
        <w:rPr>
          <w:rFonts w:eastAsiaTheme="majorEastAsia" w:cs="Arial"/>
          <w:color w:val="000000"/>
          <w:szCs w:val="21"/>
        </w:rPr>
        <w:t>imulation in which MATLAB/Simulink</w:t>
      </w:r>
      <w:r w:rsidR="00BA1555" w:rsidRPr="004270A8">
        <w:rPr>
          <w:rFonts w:eastAsiaTheme="majorEastAsia" w:cs="Arial"/>
          <w:color w:val="000000"/>
          <w:szCs w:val="21"/>
        </w:rPr>
        <w:t>, CS+</w:t>
      </w:r>
      <w:r w:rsidRPr="004270A8">
        <w:rPr>
          <w:rFonts w:eastAsiaTheme="majorEastAsia" w:cs="Arial"/>
          <w:color w:val="000000"/>
          <w:szCs w:val="21"/>
        </w:rPr>
        <w:t xml:space="preserve"> and </w:t>
      </w:r>
      <w:r w:rsidR="00BA1555" w:rsidRPr="004270A8">
        <w:rPr>
          <w:rFonts w:eastAsiaTheme="majorEastAsia" w:cs="Arial"/>
          <w:color w:val="000000"/>
          <w:szCs w:val="21"/>
        </w:rPr>
        <w:t>VLAB</w:t>
      </w:r>
      <w:r w:rsidRPr="004270A8">
        <w:rPr>
          <w:rFonts w:eastAsiaTheme="majorEastAsia" w:cs="Arial"/>
          <w:color w:val="000000"/>
          <w:szCs w:val="21"/>
        </w:rPr>
        <w:t xml:space="preserve"> are interlinked, a load module generated from Simulink models can be executed on a target device. </w:t>
      </w:r>
    </w:p>
    <w:p w14:paraId="34BE9A25" w14:textId="7CBD476F" w:rsidR="007F771B" w:rsidRPr="004270A8" w:rsidRDefault="00F261DD" w:rsidP="005D175F">
      <w:pPr>
        <w:pStyle w:val="ListParagraph"/>
        <w:numPr>
          <w:ilvl w:val="1"/>
          <w:numId w:val="38"/>
        </w:numPr>
        <w:ind w:leftChars="0"/>
        <w:rPr>
          <w:rFonts w:cs="Arial"/>
          <w:szCs w:val="21"/>
        </w:rPr>
      </w:pPr>
      <w:r w:rsidRPr="004270A8">
        <w:rPr>
          <w:rFonts w:eastAsiaTheme="majorEastAsia" w:cs="Arial"/>
          <w:color w:val="000000"/>
          <w:kern w:val="0"/>
          <w:szCs w:val="21"/>
        </w:rPr>
        <w:t>The following devices are supported.</w:t>
      </w:r>
    </w:p>
    <w:p w14:paraId="046A70D4" w14:textId="77777777" w:rsidR="007F771B" w:rsidRPr="004270A8" w:rsidRDefault="007F771B" w:rsidP="007F771B">
      <w:pPr>
        <w:pStyle w:val="ListParagraph"/>
        <w:ind w:leftChars="0"/>
        <w:rPr>
          <w:rFonts w:cs="Arial"/>
          <w:szCs w:val="21"/>
        </w:rPr>
      </w:pPr>
    </w:p>
    <w:p w14:paraId="16BD3DA2" w14:textId="53F071A2" w:rsidR="00933E85" w:rsidRPr="004270A8" w:rsidRDefault="00933E85" w:rsidP="00CC3C54">
      <w:pPr>
        <w:jc w:val="center"/>
        <w:rPr>
          <w:rFonts w:eastAsia="MS Gothic" w:cs="Arial"/>
          <w:b/>
          <w:bCs/>
          <w:i/>
          <w:iCs/>
          <w:szCs w:val="21"/>
        </w:rPr>
      </w:pPr>
      <w:bookmarkStart w:id="121" w:name="_Ref117614542"/>
      <w:bookmarkStart w:id="122" w:name="E10000_Table_1_1"/>
      <w:r w:rsidRPr="004270A8">
        <w:rPr>
          <w:rFonts w:eastAsia="MS Gothic" w:cs="Arial"/>
          <w:b/>
          <w:bCs/>
          <w:i/>
          <w:iCs/>
          <w:szCs w:val="21"/>
        </w:rPr>
        <w:t xml:space="preserve">Table </w:t>
      </w:r>
      <w:r w:rsidR="00117EE9" w:rsidRPr="004270A8">
        <w:rPr>
          <w:rFonts w:eastAsia="MS Gothic" w:cs="Arial"/>
          <w:b/>
          <w:bCs/>
          <w:i/>
          <w:iCs/>
          <w:szCs w:val="21"/>
        </w:rPr>
        <w:fldChar w:fldCharType="begin"/>
      </w:r>
      <w:r w:rsidR="00117EE9" w:rsidRPr="004270A8">
        <w:rPr>
          <w:rFonts w:eastAsia="MS Gothic" w:cs="Arial"/>
          <w:b/>
          <w:bCs/>
          <w:i/>
          <w:iCs/>
          <w:szCs w:val="21"/>
        </w:rPr>
        <w:instrText xml:space="preserve"> STYLEREF 1 \s </w:instrText>
      </w:r>
      <w:r w:rsidR="00117EE9" w:rsidRPr="004270A8">
        <w:rPr>
          <w:rFonts w:eastAsia="MS Gothic" w:cs="Arial"/>
          <w:b/>
          <w:bCs/>
          <w:i/>
          <w:iCs/>
          <w:szCs w:val="21"/>
        </w:rPr>
        <w:fldChar w:fldCharType="separate"/>
      </w:r>
      <w:r w:rsidR="00775653">
        <w:rPr>
          <w:rFonts w:eastAsia="MS Gothic" w:cs="Arial"/>
          <w:b/>
          <w:bCs/>
          <w:i/>
          <w:iCs/>
          <w:noProof/>
          <w:szCs w:val="21"/>
        </w:rPr>
        <w:t>1</w:t>
      </w:r>
      <w:r w:rsidR="00117EE9" w:rsidRPr="004270A8">
        <w:rPr>
          <w:rFonts w:eastAsia="MS Gothic" w:cs="Arial"/>
          <w:b/>
          <w:bCs/>
          <w:i/>
          <w:iCs/>
          <w:szCs w:val="21"/>
        </w:rPr>
        <w:fldChar w:fldCharType="end"/>
      </w:r>
      <w:r w:rsidR="00117EE9" w:rsidRPr="004270A8">
        <w:rPr>
          <w:rFonts w:eastAsia="MS Gothic" w:cs="Arial"/>
          <w:b/>
          <w:bCs/>
          <w:i/>
          <w:iCs/>
          <w:szCs w:val="21"/>
        </w:rPr>
        <w:noBreakHyphen/>
      </w:r>
      <w:r w:rsidR="00117EE9" w:rsidRPr="004270A8">
        <w:rPr>
          <w:rFonts w:eastAsia="MS Gothic" w:cs="Arial"/>
          <w:b/>
          <w:bCs/>
          <w:i/>
          <w:iCs/>
          <w:szCs w:val="21"/>
        </w:rPr>
        <w:fldChar w:fldCharType="begin"/>
      </w:r>
      <w:r w:rsidR="00117EE9" w:rsidRPr="004270A8">
        <w:rPr>
          <w:rFonts w:eastAsia="MS Gothic" w:cs="Arial"/>
          <w:b/>
          <w:bCs/>
          <w:i/>
          <w:iCs/>
          <w:szCs w:val="21"/>
        </w:rPr>
        <w:instrText xml:space="preserve"> SEQ Table \* ARABIC \s 1 </w:instrText>
      </w:r>
      <w:r w:rsidR="00117EE9" w:rsidRPr="004270A8">
        <w:rPr>
          <w:rFonts w:eastAsia="MS Gothic" w:cs="Arial"/>
          <w:b/>
          <w:bCs/>
          <w:i/>
          <w:iCs/>
          <w:szCs w:val="21"/>
        </w:rPr>
        <w:fldChar w:fldCharType="separate"/>
      </w:r>
      <w:r w:rsidR="00775653">
        <w:rPr>
          <w:rFonts w:eastAsia="MS Gothic" w:cs="Arial"/>
          <w:b/>
          <w:bCs/>
          <w:i/>
          <w:iCs/>
          <w:noProof/>
          <w:szCs w:val="21"/>
        </w:rPr>
        <w:t>1</w:t>
      </w:r>
      <w:r w:rsidR="00117EE9" w:rsidRPr="004270A8">
        <w:rPr>
          <w:rFonts w:eastAsia="MS Gothic" w:cs="Arial"/>
          <w:b/>
          <w:bCs/>
          <w:i/>
          <w:iCs/>
          <w:szCs w:val="21"/>
        </w:rPr>
        <w:fldChar w:fldCharType="end"/>
      </w:r>
      <w:r w:rsidRPr="004270A8">
        <w:rPr>
          <w:rFonts w:eastAsia="MS Gothic" w:cs="Arial"/>
          <w:b/>
          <w:bCs/>
          <w:i/>
          <w:iCs/>
          <w:szCs w:val="21"/>
        </w:rPr>
        <w:t xml:space="preserve"> Supported devices</w:t>
      </w:r>
      <w:bookmarkEnd w:id="121"/>
    </w:p>
    <w:tbl>
      <w:tblPr>
        <w:tblStyle w:val="TableGrid1"/>
        <w:tblW w:w="6662" w:type="dxa"/>
        <w:tblInd w:w="1536" w:type="dxa"/>
        <w:tblLook w:val="04A0" w:firstRow="1" w:lastRow="0" w:firstColumn="1" w:lastColumn="0" w:noHBand="0" w:noVBand="1"/>
      </w:tblPr>
      <w:tblGrid>
        <w:gridCol w:w="2274"/>
        <w:gridCol w:w="4388"/>
      </w:tblGrid>
      <w:tr w:rsidR="00933E85" w:rsidRPr="004270A8" w14:paraId="77AFADC0" w14:textId="77777777" w:rsidTr="004270A8">
        <w:tc>
          <w:tcPr>
            <w:tcW w:w="2274" w:type="dxa"/>
            <w:shd w:val="clear" w:color="auto" w:fill="0070C0"/>
          </w:tcPr>
          <w:bookmarkEnd w:id="122"/>
          <w:p w14:paraId="74F229D8" w14:textId="7FEB3350" w:rsidR="00933E85" w:rsidRPr="004270A8" w:rsidRDefault="00933E85" w:rsidP="00035EB4">
            <w:pPr>
              <w:jc w:val="center"/>
              <w:rPr>
                <w:rFonts w:ascii="Arial" w:eastAsia="MS Gothic" w:hAnsi="Arial" w:cs="Arial"/>
                <w:b/>
                <w:bCs/>
                <w:color w:val="FFFFFF"/>
                <w:sz w:val="21"/>
                <w:szCs w:val="21"/>
              </w:rPr>
            </w:pPr>
            <w:r w:rsidRPr="004270A8">
              <w:rPr>
                <w:rFonts w:ascii="Arial" w:eastAsia="MS Gothic" w:hAnsi="Arial" w:cs="Arial"/>
                <w:b/>
                <w:bCs/>
                <w:color w:val="FFFFFF"/>
                <w:sz w:val="21"/>
                <w:szCs w:val="21"/>
              </w:rPr>
              <w:t>Series</w:t>
            </w:r>
          </w:p>
        </w:tc>
        <w:tc>
          <w:tcPr>
            <w:tcW w:w="4388" w:type="dxa"/>
            <w:shd w:val="clear" w:color="auto" w:fill="0070C0"/>
          </w:tcPr>
          <w:p w14:paraId="093C33F1" w14:textId="61DE0C06" w:rsidR="00933E85" w:rsidRPr="004270A8" w:rsidRDefault="00933E85" w:rsidP="00035EB4">
            <w:pPr>
              <w:jc w:val="center"/>
              <w:rPr>
                <w:rFonts w:ascii="Arial" w:eastAsia="MS Gothic" w:hAnsi="Arial" w:cs="Arial"/>
                <w:b/>
                <w:bCs/>
                <w:color w:val="FFFFFF"/>
                <w:sz w:val="21"/>
                <w:szCs w:val="21"/>
              </w:rPr>
            </w:pPr>
            <w:r w:rsidRPr="004270A8">
              <w:rPr>
                <w:rFonts w:ascii="Arial" w:eastAsia="MS Gothic" w:hAnsi="Arial" w:cs="Arial"/>
                <w:b/>
                <w:bCs/>
                <w:color w:val="FFFFFF"/>
                <w:sz w:val="21"/>
                <w:szCs w:val="21"/>
              </w:rPr>
              <w:t>Devices</w:t>
            </w:r>
          </w:p>
        </w:tc>
      </w:tr>
      <w:tr w:rsidR="00933E85" w:rsidRPr="004270A8" w14:paraId="01B47068" w14:textId="77777777" w:rsidTr="004270A8">
        <w:tc>
          <w:tcPr>
            <w:tcW w:w="2274" w:type="dxa"/>
          </w:tcPr>
          <w:p w14:paraId="29A98D45" w14:textId="31A99525" w:rsidR="00933E85" w:rsidRPr="004270A8" w:rsidRDefault="00933E85" w:rsidP="002E5CD3">
            <w:pPr>
              <w:rPr>
                <w:rFonts w:ascii="Arial" w:eastAsia="MS Gothic" w:hAnsi="Arial" w:cs="Arial"/>
                <w:sz w:val="21"/>
                <w:szCs w:val="21"/>
              </w:rPr>
            </w:pPr>
            <w:r w:rsidRPr="004270A8">
              <w:rPr>
                <w:rFonts w:ascii="Arial" w:eastAsia="MS Gothic" w:hAnsi="Arial" w:cs="Arial"/>
                <w:sz w:val="21"/>
                <w:szCs w:val="21"/>
              </w:rPr>
              <w:t>RH850/F1x</w:t>
            </w:r>
          </w:p>
        </w:tc>
        <w:tc>
          <w:tcPr>
            <w:tcW w:w="4388" w:type="dxa"/>
          </w:tcPr>
          <w:p w14:paraId="689D66E8" w14:textId="4B006AE1" w:rsidR="00933E85" w:rsidRPr="004270A8" w:rsidRDefault="00933E85" w:rsidP="002E5CD3">
            <w:pPr>
              <w:rPr>
                <w:rFonts w:ascii="Arial" w:eastAsia="MS Gothic" w:hAnsi="Arial" w:cs="Arial"/>
                <w:sz w:val="21"/>
                <w:szCs w:val="21"/>
              </w:rPr>
            </w:pPr>
            <w:r w:rsidRPr="004270A8">
              <w:rPr>
                <w:rFonts w:ascii="Arial" w:eastAsia="MS Gothic" w:hAnsi="Arial" w:cs="Arial"/>
                <w:sz w:val="21"/>
                <w:szCs w:val="21"/>
              </w:rPr>
              <w:t>RH850/F1KM-S1, RH850/F1KM-S4</w:t>
            </w:r>
          </w:p>
        </w:tc>
      </w:tr>
      <w:tr w:rsidR="00812AFA" w:rsidRPr="004270A8" w14:paraId="2B95DB2C" w14:textId="77777777" w:rsidTr="004270A8">
        <w:tc>
          <w:tcPr>
            <w:tcW w:w="2274" w:type="dxa"/>
          </w:tcPr>
          <w:p w14:paraId="7A703F0E" w14:textId="74F78DA2" w:rsidR="00812AFA" w:rsidRPr="004270A8" w:rsidRDefault="00812AFA" w:rsidP="002E5CD3">
            <w:pPr>
              <w:rPr>
                <w:rFonts w:ascii="Arial" w:eastAsia="MS Gothic" w:hAnsi="Arial" w:cs="Arial"/>
                <w:sz w:val="21"/>
                <w:szCs w:val="21"/>
                <w:highlight w:val="yellow"/>
              </w:rPr>
            </w:pPr>
            <w:r w:rsidRPr="004270A8">
              <w:rPr>
                <w:rFonts w:ascii="Arial" w:eastAsia="MS Gothic" w:hAnsi="Arial" w:cs="Arial"/>
                <w:sz w:val="21"/>
                <w:szCs w:val="21"/>
                <w:highlight w:val="yellow"/>
              </w:rPr>
              <w:t>RH850/U2x</w:t>
            </w:r>
          </w:p>
        </w:tc>
        <w:tc>
          <w:tcPr>
            <w:tcW w:w="4388" w:type="dxa"/>
          </w:tcPr>
          <w:p w14:paraId="3F2FE5F6" w14:textId="3B6CDF65" w:rsidR="00812AFA" w:rsidRPr="004270A8" w:rsidRDefault="00812AFA" w:rsidP="002E5CD3">
            <w:pPr>
              <w:rPr>
                <w:rFonts w:ascii="Arial" w:eastAsia="MS Gothic" w:hAnsi="Arial" w:cs="Arial"/>
                <w:sz w:val="21"/>
                <w:szCs w:val="21"/>
                <w:highlight w:val="yellow"/>
              </w:rPr>
            </w:pPr>
            <w:commentRangeStart w:id="123"/>
            <w:r w:rsidRPr="004270A8">
              <w:rPr>
                <w:rFonts w:ascii="Arial" w:eastAsia="MS Gothic" w:hAnsi="Arial" w:cs="Arial"/>
                <w:sz w:val="21"/>
                <w:szCs w:val="21"/>
                <w:highlight w:val="yellow"/>
              </w:rPr>
              <w:t>RH850/U2C</w:t>
            </w:r>
            <w:commentRangeEnd w:id="123"/>
            <w:r w:rsidRPr="004270A8">
              <w:rPr>
                <w:rStyle w:val="CommentReference"/>
                <w:rFonts w:ascii="Arial" w:eastAsia="MS Mincho" w:hAnsi="Arial" w:cs="Arial"/>
                <w:kern w:val="2"/>
                <w:szCs w:val="20"/>
                <w:lang w:eastAsia="ja-JP"/>
              </w:rPr>
              <w:commentReference w:id="123"/>
            </w:r>
            <w:bookmarkStart w:id="124" w:name="V10000_Req_03_001"/>
            <w:bookmarkEnd w:id="124"/>
          </w:p>
        </w:tc>
      </w:tr>
    </w:tbl>
    <w:p w14:paraId="082668F2" w14:textId="51FB36DE" w:rsidR="00F261DD" w:rsidRPr="004270A8" w:rsidRDefault="00F261DD" w:rsidP="005D175F">
      <w:pPr>
        <w:pStyle w:val="Default"/>
        <w:numPr>
          <w:ilvl w:val="0"/>
          <w:numId w:val="37"/>
        </w:numPr>
        <w:spacing w:before="240"/>
        <w:rPr>
          <w:rFonts w:eastAsiaTheme="majorEastAsia"/>
          <w:sz w:val="21"/>
          <w:szCs w:val="21"/>
        </w:rPr>
      </w:pPr>
      <w:r w:rsidRPr="004270A8">
        <w:rPr>
          <w:rFonts w:eastAsiaTheme="majorEastAsia"/>
          <w:sz w:val="21"/>
          <w:szCs w:val="21"/>
        </w:rPr>
        <w:t xml:space="preserve">Graphical display of </w:t>
      </w:r>
      <w:del w:id="125" w:author="Hiroyasu Nishiumi" w:date="2022-10-20T11:07:00Z">
        <w:r w:rsidRPr="004270A8" w:rsidDel="00152A2F">
          <w:rPr>
            <w:rFonts w:eastAsiaTheme="majorEastAsia"/>
            <w:sz w:val="21"/>
            <w:szCs w:val="21"/>
          </w:rPr>
          <w:delText>a core-specific</w:delText>
        </w:r>
      </w:del>
      <w:ins w:id="126" w:author="Hiroyasu Nishiumi" w:date="2022-10-20T11:07:00Z">
        <w:r w:rsidR="00152A2F" w:rsidRPr="004270A8">
          <w:rPr>
            <w:rFonts w:eastAsiaTheme="majorEastAsia"/>
            <w:sz w:val="21"/>
            <w:szCs w:val="21"/>
          </w:rPr>
          <w:t>the</w:t>
        </w:r>
      </w:ins>
      <w:r w:rsidRPr="004270A8">
        <w:rPr>
          <w:rFonts w:eastAsiaTheme="majorEastAsia"/>
          <w:sz w:val="21"/>
          <w:szCs w:val="21"/>
        </w:rPr>
        <w:t xml:space="preserve"> execution state in Subsystem blocks of Simulink models </w:t>
      </w:r>
    </w:p>
    <w:p w14:paraId="62545085" w14:textId="2889AF7A" w:rsidR="00CF5174" w:rsidRPr="004270A8" w:rsidRDefault="00CF5174" w:rsidP="005D175F">
      <w:pPr>
        <w:pStyle w:val="Default"/>
        <w:numPr>
          <w:ilvl w:val="0"/>
          <w:numId w:val="39"/>
        </w:numPr>
        <w:ind w:left="851" w:hanging="425"/>
        <w:rPr>
          <w:rFonts w:eastAsiaTheme="majorEastAsia"/>
          <w:sz w:val="21"/>
          <w:szCs w:val="21"/>
        </w:rPr>
      </w:pPr>
      <w:r w:rsidRPr="004270A8">
        <w:rPr>
          <w:rFonts w:eastAsiaTheme="majorEastAsia"/>
          <w:sz w:val="21"/>
          <w:szCs w:val="21"/>
        </w:rPr>
        <w:t>Displaying the execution time for each subsystem during simulation</w:t>
      </w:r>
    </w:p>
    <w:p w14:paraId="451DB3BC" w14:textId="1E71659E" w:rsidR="00CF5174" w:rsidRPr="004270A8" w:rsidRDefault="00CF5174" w:rsidP="005D175F">
      <w:pPr>
        <w:pStyle w:val="Default"/>
        <w:numPr>
          <w:ilvl w:val="0"/>
          <w:numId w:val="39"/>
        </w:numPr>
        <w:ind w:left="851" w:hanging="425"/>
        <w:rPr>
          <w:rFonts w:eastAsiaTheme="majorEastAsia"/>
          <w:sz w:val="21"/>
          <w:szCs w:val="21"/>
        </w:rPr>
      </w:pPr>
      <w:r w:rsidRPr="004270A8">
        <w:rPr>
          <w:rFonts w:eastAsiaTheme="majorEastAsia"/>
          <w:sz w:val="21"/>
          <w:szCs w:val="21"/>
        </w:rPr>
        <w:t>A processing margin of the control cycle for the worst -case execution time during simulation time can be checked.</w:t>
      </w:r>
    </w:p>
    <w:p w14:paraId="7F542640" w14:textId="77777777" w:rsidR="00CC3C54" w:rsidRPr="004270A8" w:rsidRDefault="00CC3C54" w:rsidP="00CC3C54">
      <w:pPr>
        <w:pStyle w:val="Default"/>
        <w:ind w:left="851"/>
        <w:rPr>
          <w:rFonts w:eastAsiaTheme="majorEastAsia"/>
          <w:sz w:val="21"/>
          <w:szCs w:val="21"/>
        </w:rPr>
      </w:pPr>
    </w:p>
    <w:p w14:paraId="004FFEAF" w14:textId="60910A31" w:rsidR="009C5DAF" w:rsidRPr="004270A8" w:rsidRDefault="008202F6" w:rsidP="00A92D49">
      <w:pPr>
        <w:pStyle w:val="Heading2"/>
      </w:pPr>
      <w:bookmarkStart w:id="127" w:name="_1.3_動作環境"/>
      <w:bookmarkStart w:id="128" w:name="MATLAB_0"/>
      <w:bookmarkStart w:id="129" w:name="_Toc311206740"/>
      <w:bookmarkStart w:id="130" w:name="_Toc329090432"/>
      <w:bookmarkStart w:id="131" w:name="_Toc407357791"/>
      <w:bookmarkStart w:id="132" w:name="_Toc528832977"/>
      <w:bookmarkStart w:id="133" w:name="_Toc51330613"/>
      <w:bookmarkStart w:id="134" w:name="_Toc122608730"/>
      <w:bookmarkEnd w:id="127"/>
      <w:bookmarkEnd w:id="128"/>
      <w:r w:rsidRPr="004270A8">
        <w:t>1.2</w:t>
      </w:r>
      <w:bookmarkStart w:id="135" w:name="_Toc531712012"/>
      <w:r w:rsidR="005558E5" w:rsidRPr="004270A8">
        <w:t xml:space="preserve"> </w:t>
      </w:r>
      <w:r w:rsidR="00890571" w:rsidRPr="004270A8">
        <w:t>Operating Environment</w:t>
      </w:r>
      <w:bookmarkEnd w:id="129"/>
      <w:bookmarkEnd w:id="130"/>
      <w:bookmarkEnd w:id="131"/>
      <w:bookmarkEnd w:id="132"/>
      <w:bookmarkEnd w:id="133"/>
      <w:bookmarkEnd w:id="134"/>
      <w:bookmarkEnd w:id="135"/>
      <w:r w:rsidR="004038B6" w:rsidRPr="004270A8">
        <w:fldChar w:fldCharType="begin"/>
      </w:r>
      <w:r w:rsidR="004038B6" w:rsidRPr="004270A8">
        <w:instrText xml:space="preserve"> XE "Operating Environment" </w:instrText>
      </w:r>
      <w:r w:rsidR="004038B6" w:rsidRPr="004270A8">
        <w:fldChar w:fldCharType="end"/>
      </w:r>
    </w:p>
    <w:p w14:paraId="17EA2005" w14:textId="77777777" w:rsidR="009C5DAF" w:rsidRPr="004270A8" w:rsidRDefault="009C5DAF" w:rsidP="00D64C90">
      <w:pPr>
        <w:jc w:val="left"/>
        <w:rPr>
          <w:rFonts w:cs="Arial"/>
          <w:szCs w:val="21"/>
        </w:rPr>
      </w:pPr>
    </w:p>
    <w:p w14:paraId="42714890" w14:textId="69E77E1F" w:rsidR="00103487" w:rsidRPr="004270A8" w:rsidRDefault="00E0375A" w:rsidP="00103487">
      <w:pPr>
        <w:rPr>
          <w:rFonts w:eastAsia="MS Gothic" w:cs="Arial"/>
          <w:szCs w:val="21"/>
        </w:rPr>
      </w:pPr>
      <w:bookmarkStart w:id="136" w:name="_Ref494808693"/>
      <w:bookmarkStart w:id="137" w:name="_Ref494808707"/>
      <w:bookmarkStart w:id="138" w:name="_Toc528832978"/>
      <w:bookmarkStart w:id="139" w:name="_Toc51330614"/>
      <w:bookmarkStart w:id="140" w:name="_Toc232415369"/>
      <w:bookmarkStart w:id="141" w:name="_Toc311206742"/>
      <w:bookmarkStart w:id="142" w:name="_Toc329090435"/>
      <w:bookmarkStart w:id="143" w:name="_Toc407357797"/>
      <w:r w:rsidRPr="004270A8">
        <w:rPr>
          <w:rFonts w:eastAsia="MS Gothic" w:cs="Arial"/>
          <w:szCs w:val="21"/>
        </w:rPr>
        <w:t>The</w:t>
      </w:r>
      <w:r w:rsidRPr="004270A8">
        <w:rPr>
          <w:rFonts w:eastAsia="MS Gothic" w:cs="Arial"/>
          <w:szCs w:val="21"/>
          <w:lang w:val="vi-VN"/>
        </w:rPr>
        <w:t xml:space="preserve"> descriptions </w:t>
      </w:r>
      <w:r w:rsidR="005238CB" w:rsidRPr="004270A8">
        <w:rPr>
          <w:rFonts w:eastAsia="MS Gothic" w:cs="Arial"/>
          <w:szCs w:val="21"/>
        </w:rPr>
        <w:t>b</w:t>
      </w:r>
      <w:r w:rsidR="00103487" w:rsidRPr="004270A8">
        <w:rPr>
          <w:rFonts w:eastAsia="MS Gothic" w:cs="Arial"/>
          <w:szCs w:val="21"/>
        </w:rPr>
        <w:t>elow are the system requirements for ET-VPF.</w:t>
      </w:r>
    </w:p>
    <w:p w14:paraId="0EF9A5BD" w14:textId="77777777" w:rsidR="00103487" w:rsidRPr="004270A8" w:rsidRDefault="00103487" w:rsidP="00103487">
      <w:pPr>
        <w:rPr>
          <w:rFonts w:eastAsia="MS Gothic" w:cs="Arial"/>
          <w:szCs w:val="21"/>
        </w:rPr>
      </w:pPr>
    </w:p>
    <w:p w14:paraId="1A580CF1" w14:textId="77777777" w:rsidR="00103487" w:rsidRPr="004270A8" w:rsidRDefault="00103487" w:rsidP="00A964E6">
      <w:pPr>
        <w:widowControl/>
        <w:numPr>
          <w:ilvl w:val="1"/>
          <w:numId w:val="17"/>
        </w:numPr>
        <w:tabs>
          <w:tab w:val="left" w:pos="450"/>
        </w:tabs>
        <w:spacing w:line="300" w:lineRule="exact"/>
        <w:jc w:val="left"/>
        <w:rPr>
          <w:rFonts w:eastAsia="MS Gothic" w:cs="Arial"/>
          <w:kern w:val="0"/>
          <w:szCs w:val="21"/>
        </w:rPr>
      </w:pPr>
      <w:r w:rsidRPr="004270A8">
        <w:rPr>
          <w:rFonts w:eastAsia="MS Gothic" w:cs="Arial"/>
          <w:kern w:val="0"/>
          <w:szCs w:val="21"/>
        </w:rPr>
        <w:t>Hardware environment</w:t>
      </w:r>
    </w:p>
    <w:p w14:paraId="6281CC89" w14:textId="383732C3" w:rsidR="00103487" w:rsidRPr="004270A8" w:rsidRDefault="00103487" w:rsidP="004568BC">
      <w:pPr>
        <w:widowControl/>
        <w:numPr>
          <w:ilvl w:val="0"/>
          <w:numId w:val="15"/>
        </w:numPr>
        <w:tabs>
          <w:tab w:val="left" w:pos="450"/>
        </w:tabs>
        <w:spacing w:line="300" w:lineRule="exact"/>
        <w:jc w:val="left"/>
        <w:rPr>
          <w:rFonts w:eastAsia="MS Gothic" w:cs="Arial"/>
          <w:kern w:val="0"/>
          <w:szCs w:val="21"/>
        </w:rPr>
      </w:pPr>
      <w:r w:rsidRPr="004270A8">
        <w:rPr>
          <w:rFonts w:eastAsia="MS Gothic" w:cs="Arial"/>
          <w:kern w:val="0"/>
          <w:szCs w:val="21"/>
        </w:rPr>
        <w:t>Operating system:</w:t>
      </w:r>
      <w:r w:rsidRPr="004270A8">
        <w:rPr>
          <w:rFonts w:eastAsia="MS Gothic" w:cs="Arial"/>
          <w:kern w:val="0"/>
          <w:szCs w:val="21"/>
        </w:rPr>
        <w:tab/>
        <w:t>Microsoft Windows® 10 (64-bit)</w:t>
      </w:r>
    </w:p>
    <w:p w14:paraId="2890924A" w14:textId="62051883" w:rsidR="00103487" w:rsidRPr="004270A8" w:rsidRDefault="00103487" w:rsidP="00A964E6">
      <w:pPr>
        <w:numPr>
          <w:ilvl w:val="0"/>
          <w:numId w:val="15"/>
        </w:numPr>
        <w:contextualSpacing/>
        <w:rPr>
          <w:rFonts w:eastAsia="MS Gothic" w:cs="Arial"/>
          <w:kern w:val="0"/>
          <w:szCs w:val="21"/>
        </w:rPr>
      </w:pPr>
      <w:r w:rsidRPr="004270A8">
        <w:rPr>
          <w:rFonts w:eastAsia="MS Gothic" w:cs="Arial"/>
          <w:kern w:val="0"/>
          <w:szCs w:val="21"/>
        </w:rPr>
        <w:t>Processor:</w:t>
      </w:r>
      <w:r w:rsidRPr="004270A8">
        <w:rPr>
          <w:rFonts w:eastAsia="MS Gothic" w:cs="Arial"/>
          <w:kern w:val="0"/>
          <w:szCs w:val="21"/>
        </w:rPr>
        <w:tab/>
      </w:r>
      <w:r w:rsidRPr="004270A8">
        <w:rPr>
          <w:rFonts w:eastAsia="MS Gothic" w:cs="Arial"/>
          <w:kern w:val="0"/>
          <w:szCs w:val="21"/>
        </w:rPr>
        <w:tab/>
        <w:t>1 GHz or higher (supporting hyper-threading or Multi-Core CPU)</w:t>
      </w:r>
    </w:p>
    <w:p w14:paraId="4D48F7A6" w14:textId="0D4BDB48" w:rsidR="00103487" w:rsidRPr="004270A8" w:rsidRDefault="00103487" w:rsidP="00A964E6">
      <w:pPr>
        <w:numPr>
          <w:ilvl w:val="0"/>
          <w:numId w:val="15"/>
        </w:numPr>
        <w:contextualSpacing/>
        <w:rPr>
          <w:rFonts w:eastAsia="MS Gothic" w:cs="Arial"/>
          <w:kern w:val="0"/>
          <w:szCs w:val="21"/>
        </w:rPr>
      </w:pPr>
      <w:r w:rsidRPr="004270A8">
        <w:rPr>
          <w:rFonts w:eastAsia="MS Gothic" w:cs="Arial"/>
          <w:kern w:val="0"/>
          <w:szCs w:val="21"/>
        </w:rPr>
        <w:t xml:space="preserve">Main memory: </w:t>
      </w:r>
      <w:r w:rsidRPr="004270A8">
        <w:rPr>
          <w:rFonts w:eastAsia="MS Gothic" w:cs="Arial"/>
          <w:kern w:val="0"/>
          <w:szCs w:val="21"/>
        </w:rPr>
        <w:tab/>
        <w:t>4 GB or more is recommended</w:t>
      </w:r>
    </w:p>
    <w:p w14:paraId="0351822F" w14:textId="77777777" w:rsidR="00103487" w:rsidRPr="004270A8" w:rsidRDefault="00103487" w:rsidP="00103487">
      <w:pPr>
        <w:widowControl/>
        <w:tabs>
          <w:tab w:val="left" w:pos="2835"/>
          <w:tab w:val="left" w:pos="3060"/>
        </w:tabs>
        <w:spacing w:before="45" w:line="300" w:lineRule="exact"/>
        <w:ind w:left="630" w:hanging="180"/>
        <w:jc w:val="left"/>
        <w:rPr>
          <w:rFonts w:eastAsia="MS Gothic" w:cs="Arial"/>
          <w:kern w:val="0"/>
          <w:szCs w:val="21"/>
        </w:rPr>
      </w:pPr>
    </w:p>
    <w:p w14:paraId="68FC079C" w14:textId="77777777" w:rsidR="00103487" w:rsidRPr="004270A8" w:rsidRDefault="00103487" w:rsidP="00A964E6">
      <w:pPr>
        <w:widowControl/>
        <w:numPr>
          <w:ilvl w:val="1"/>
          <w:numId w:val="17"/>
        </w:numPr>
        <w:tabs>
          <w:tab w:val="left" w:pos="450"/>
        </w:tabs>
        <w:spacing w:line="300" w:lineRule="exact"/>
        <w:jc w:val="left"/>
        <w:rPr>
          <w:rFonts w:eastAsia="MS Gothic" w:cs="Arial"/>
          <w:kern w:val="0"/>
          <w:szCs w:val="21"/>
        </w:rPr>
      </w:pPr>
      <w:r w:rsidRPr="004270A8">
        <w:rPr>
          <w:rFonts w:eastAsia="MS Gothic" w:cs="Arial"/>
          <w:kern w:val="0"/>
          <w:szCs w:val="21"/>
          <w:lang w:val="fr-FR"/>
        </w:rPr>
        <w:t xml:space="preserve">Software </w:t>
      </w:r>
      <w:r w:rsidRPr="004270A8">
        <w:rPr>
          <w:rFonts w:eastAsia="MS Gothic" w:cs="Arial"/>
          <w:kern w:val="0"/>
          <w:szCs w:val="21"/>
        </w:rPr>
        <w:t>environment</w:t>
      </w:r>
    </w:p>
    <w:p w14:paraId="27BCD0E7" w14:textId="5E40D05D" w:rsidR="00103487" w:rsidRPr="004270A8" w:rsidRDefault="00103487" w:rsidP="00A964E6">
      <w:pPr>
        <w:widowControl/>
        <w:numPr>
          <w:ilvl w:val="0"/>
          <w:numId w:val="16"/>
        </w:numPr>
        <w:tabs>
          <w:tab w:val="left" w:pos="450"/>
        </w:tabs>
        <w:spacing w:line="300" w:lineRule="exact"/>
        <w:ind w:left="1170"/>
        <w:jc w:val="left"/>
        <w:rPr>
          <w:rFonts w:eastAsia="MS Gothic" w:cs="Arial"/>
          <w:kern w:val="0"/>
          <w:szCs w:val="21"/>
        </w:rPr>
      </w:pPr>
      <w:r w:rsidRPr="004270A8">
        <w:rPr>
          <w:rFonts w:cs="Arial"/>
          <w:kern w:val="0"/>
          <w:szCs w:val="21"/>
        </w:rPr>
        <w:t>MATLAB and Simulink</w:t>
      </w:r>
      <w:r w:rsidR="00E341D8" w:rsidRPr="004270A8">
        <w:rPr>
          <w:rFonts w:cs="Arial"/>
          <w:kern w:val="0"/>
          <w:szCs w:val="21"/>
        </w:rPr>
        <w:fldChar w:fldCharType="begin"/>
      </w:r>
      <w:r w:rsidR="00E341D8" w:rsidRPr="004270A8">
        <w:rPr>
          <w:rFonts w:cs="Arial"/>
        </w:rPr>
        <w:instrText xml:space="preserve"> XE "</w:instrText>
      </w:r>
      <w:r w:rsidR="00E341D8" w:rsidRPr="004270A8">
        <w:rPr>
          <w:rFonts w:cs="Arial"/>
          <w:kern w:val="0"/>
          <w:szCs w:val="21"/>
        </w:rPr>
        <w:instrText>Simulink</w:instrText>
      </w:r>
      <w:r w:rsidR="00E341D8" w:rsidRPr="004270A8">
        <w:rPr>
          <w:rFonts w:cs="Arial"/>
        </w:rPr>
        <w:instrText xml:space="preserve">" </w:instrText>
      </w:r>
      <w:r w:rsidR="00E341D8" w:rsidRPr="004270A8">
        <w:rPr>
          <w:rFonts w:cs="Arial"/>
          <w:kern w:val="0"/>
          <w:szCs w:val="21"/>
        </w:rPr>
        <w:fldChar w:fldCharType="end"/>
      </w:r>
      <w:r w:rsidRPr="004270A8">
        <w:rPr>
          <w:rFonts w:cs="Arial"/>
          <w:kern w:val="0"/>
          <w:szCs w:val="21"/>
        </w:rPr>
        <w:t xml:space="preserve"> products (from The MathWorks, Inc.)</w:t>
      </w:r>
    </w:p>
    <w:p w14:paraId="11A7079C" w14:textId="77777777" w:rsidR="00103487" w:rsidRPr="004270A8" w:rsidRDefault="00103487" w:rsidP="00103487">
      <w:pPr>
        <w:widowControl/>
        <w:spacing w:line="300" w:lineRule="exact"/>
        <w:ind w:left="1440"/>
        <w:jc w:val="left"/>
        <w:rPr>
          <w:rFonts w:eastAsia="MS Gothic" w:cs="Arial"/>
          <w:kern w:val="0"/>
          <w:szCs w:val="21"/>
          <w:u w:val="single"/>
          <w:lang w:val="pt-BR"/>
        </w:rPr>
      </w:pPr>
      <w:r w:rsidRPr="004270A8">
        <w:rPr>
          <w:rFonts w:eastAsia="MS Gothic" w:cs="Arial"/>
          <w:kern w:val="0"/>
          <w:szCs w:val="21"/>
          <w:u w:val="single"/>
          <w:lang w:val="pt-BR"/>
        </w:rPr>
        <w:t>Windows 10</w:t>
      </w:r>
    </w:p>
    <w:p w14:paraId="62C83D1B" w14:textId="0E17B2D5" w:rsidR="006F7FBD" w:rsidRPr="006A3E0A" w:rsidRDefault="006F7FBD" w:rsidP="006F7FBD">
      <w:pPr>
        <w:pStyle w:val="BodyText"/>
        <w:widowControl/>
        <w:spacing w:line="300" w:lineRule="exact"/>
        <w:ind w:left="1440" w:right="0"/>
        <w:jc w:val="left"/>
        <w:rPr>
          <w:rFonts w:cs="Arial"/>
          <w:kern w:val="0"/>
          <w:szCs w:val="18"/>
          <w:lang w:val="pt-BR"/>
        </w:rPr>
      </w:pPr>
      <w:r w:rsidRPr="006A3E0A">
        <w:rPr>
          <w:rFonts w:cs="Arial"/>
          <w:kern w:val="0"/>
          <w:szCs w:val="18"/>
          <w:lang w:val="pt-BR"/>
        </w:rPr>
        <w:t>MATLAB</w:t>
      </w:r>
      <w:r w:rsidRPr="006A3E0A">
        <w:rPr>
          <w:rFonts w:cs="Arial"/>
          <w:kern w:val="0"/>
          <w:szCs w:val="18"/>
          <w:lang w:val="pt-BR"/>
        </w:rPr>
        <w:tab/>
      </w:r>
      <w:r w:rsidRPr="006A3E0A">
        <w:rPr>
          <w:rFonts w:cs="Arial"/>
          <w:kern w:val="0"/>
          <w:szCs w:val="18"/>
          <w:lang w:val="pt-BR"/>
        </w:rPr>
        <w:tab/>
      </w:r>
      <w:r w:rsidRPr="006A3E0A">
        <w:rPr>
          <w:rFonts w:cs="Arial"/>
          <w:kern w:val="0"/>
          <w:szCs w:val="18"/>
          <w:lang w:val="vi-VN"/>
        </w:rPr>
        <w:t xml:space="preserve">         </w:t>
      </w:r>
      <w:r w:rsidRPr="006A3E0A">
        <w:rPr>
          <w:rFonts w:cs="Arial"/>
          <w:kern w:val="0"/>
          <w:szCs w:val="18"/>
          <w:lang w:val="pt-BR"/>
        </w:rPr>
        <w:t>V9.3 (R2017b)</w:t>
      </w:r>
    </w:p>
    <w:p w14:paraId="36DD1551" w14:textId="4C33B9E7" w:rsidR="006F7FBD" w:rsidRPr="006A3E0A" w:rsidRDefault="006F7FBD" w:rsidP="006F7FBD">
      <w:pPr>
        <w:pStyle w:val="BodyText"/>
        <w:widowControl/>
        <w:spacing w:line="300" w:lineRule="exact"/>
        <w:ind w:left="1440" w:right="0"/>
        <w:jc w:val="left"/>
        <w:rPr>
          <w:rFonts w:cs="Arial"/>
          <w:kern w:val="0"/>
          <w:szCs w:val="18"/>
          <w:lang w:val="pt-BR"/>
        </w:rPr>
      </w:pPr>
      <w:r w:rsidRPr="006A3E0A">
        <w:rPr>
          <w:rFonts w:cs="Arial"/>
          <w:kern w:val="0"/>
          <w:szCs w:val="18"/>
          <w:lang w:val="pt-BR"/>
        </w:rPr>
        <w:t xml:space="preserve">Simulink </w:t>
      </w:r>
      <w:r w:rsidRPr="006A3E0A">
        <w:rPr>
          <w:rFonts w:cs="Arial"/>
          <w:kern w:val="0"/>
          <w:szCs w:val="18"/>
          <w:lang w:val="pt-BR"/>
        </w:rPr>
        <w:tab/>
      </w:r>
      <w:r w:rsidRPr="006A3E0A">
        <w:rPr>
          <w:rFonts w:cs="Arial"/>
          <w:kern w:val="0"/>
          <w:szCs w:val="18"/>
          <w:lang w:val="pt-BR"/>
        </w:rPr>
        <w:tab/>
      </w:r>
      <w:r w:rsidRPr="006A3E0A">
        <w:rPr>
          <w:rFonts w:cs="Arial"/>
          <w:kern w:val="0"/>
          <w:szCs w:val="18"/>
          <w:lang w:val="vi-VN"/>
        </w:rPr>
        <w:t xml:space="preserve">         </w:t>
      </w:r>
      <w:r w:rsidRPr="006A3E0A">
        <w:rPr>
          <w:rFonts w:cs="Arial"/>
          <w:kern w:val="0"/>
          <w:szCs w:val="18"/>
          <w:lang w:val="pt-BR"/>
        </w:rPr>
        <w:t>V9.3 (R2017b)</w:t>
      </w:r>
    </w:p>
    <w:p w14:paraId="5A879C77" w14:textId="29E0546B" w:rsidR="006F7FBD" w:rsidRPr="006A3E0A" w:rsidRDefault="006F7FBD" w:rsidP="006F7FBD">
      <w:pPr>
        <w:pStyle w:val="BodyText"/>
        <w:widowControl/>
        <w:spacing w:line="300" w:lineRule="exact"/>
        <w:ind w:left="2160" w:right="0" w:hanging="720"/>
        <w:jc w:val="left"/>
        <w:rPr>
          <w:rFonts w:cs="Arial"/>
          <w:kern w:val="0"/>
          <w:szCs w:val="18"/>
          <w:lang w:val="pt-BR"/>
        </w:rPr>
      </w:pPr>
      <w:r w:rsidRPr="006A3E0A">
        <w:rPr>
          <w:rFonts w:cs="Arial"/>
          <w:kern w:val="0"/>
          <w:szCs w:val="18"/>
          <w:lang w:val="pt-BR"/>
        </w:rPr>
        <w:t xml:space="preserve">Stateflow </w:t>
      </w:r>
      <w:r w:rsidRPr="006A3E0A">
        <w:rPr>
          <w:rFonts w:cs="Arial"/>
          <w:kern w:val="0"/>
          <w:szCs w:val="18"/>
          <w:lang w:val="pt-BR"/>
        </w:rPr>
        <w:tab/>
      </w:r>
      <w:r w:rsidRPr="006A3E0A">
        <w:rPr>
          <w:rFonts w:cs="Arial"/>
          <w:kern w:val="0"/>
          <w:szCs w:val="18"/>
          <w:lang w:val="pt-BR"/>
        </w:rPr>
        <w:tab/>
      </w:r>
      <w:r w:rsidRPr="006A3E0A">
        <w:rPr>
          <w:rFonts w:cs="Arial"/>
          <w:kern w:val="0"/>
          <w:szCs w:val="18"/>
          <w:lang w:val="vi-VN"/>
        </w:rPr>
        <w:t xml:space="preserve">         </w:t>
      </w:r>
      <w:r w:rsidRPr="006A3E0A">
        <w:rPr>
          <w:rFonts w:cs="Arial"/>
          <w:kern w:val="0"/>
          <w:szCs w:val="18"/>
          <w:lang w:val="pt-BR"/>
        </w:rPr>
        <w:t>V9.0 (R2017b)</w:t>
      </w:r>
    </w:p>
    <w:p w14:paraId="1F8A6B7B" w14:textId="0A2CFC6E" w:rsidR="006F7FBD" w:rsidRPr="006A3E0A" w:rsidRDefault="006F7FBD" w:rsidP="006F7FBD">
      <w:pPr>
        <w:pStyle w:val="BodyText"/>
        <w:widowControl/>
        <w:spacing w:line="300" w:lineRule="exact"/>
        <w:ind w:left="1440" w:right="0"/>
        <w:jc w:val="left"/>
        <w:rPr>
          <w:rFonts w:cs="Arial"/>
          <w:kern w:val="0"/>
          <w:szCs w:val="18"/>
          <w:lang w:val="pt-BR"/>
        </w:rPr>
      </w:pPr>
      <w:r w:rsidRPr="006A3E0A">
        <w:rPr>
          <w:rFonts w:cs="Arial"/>
          <w:kern w:val="0"/>
          <w:szCs w:val="18"/>
          <w:lang w:val="pt-BR"/>
        </w:rPr>
        <w:t xml:space="preserve">MATLAB Coder </w:t>
      </w:r>
      <w:r w:rsidRPr="006A3E0A">
        <w:rPr>
          <w:rFonts w:cs="Arial"/>
          <w:kern w:val="0"/>
          <w:szCs w:val="18"/>
          <w:lang w:val="pt-BR"/>
        </w:rPr>
        <w:tab/>
      </w:r>
      <w:r w:rsidRPr="006A3E0A">
        <w:rPr>
          <w:rFonts w:cs="Arial"/>
          <w:kern w:val="0"/>
          <w:szCs w:val="18"/>
          <w:lang w:val="vi-VN"/>
        </w:rPr>
        <w:t xml:space="preserve">         </w:t>
      </w:r>
      <w:r w:rsidRPr="006A3E0A">
        <w:rPr>
          <w:rFonts w:cs="Arial"/>
          <w:kern w:val="0"/>
          <w:szCs w:val="18"/>
          <w:lang w:val="pt-BR"/>
        </w:rPr>
        <w:t>V9.0 (R2017b)</w:t>
      </w:r>
    </w:p>
    <w:p w14:paraId="1C4A16E4" w14:textId="733BF82B" w:rsidR="006F7FBD" w:rsidRPr="006A3E0A" w:rsidRDefault="006F7FBD" w:rsidP="006F7FBD">
      <w:pPr>
        <w:pStyle w:val="BodyText"/>
        <w:widowControl/>
        <w:spacing w:line="300" w:lineRule="exact"/>
        <w:ind w:left="1440" w:right="0"/>
        <w:jc w:val="left"/>
        <w:rPr>
          <w:rFonts w:cs="Arial"/>
          <w:kern w:val="0"/>
          <w:szCs w:val="18"/>
          <w:lang w:val="pt-BR"/>
        </w:rPr>
      </w:pPr>
      <w:r w:rsidRPr="006A3E0A">
        <w:rPr>
          <w:rFonts w:cs="Arial"/>
          <w:kern w:val="0"/>
          <w:szCs w:val="18"/>
          <w:lang w:val="pt-BR"/>
        </w:rPr>
        <w:t xml:space="preserve">Simulink Coder </w:t>
      </w:r>
      <w:r w:rsidRPr="006A3E0A">
        <w:rPr>
          <w:rFonts w:cs="Arial"/>
          <w:kern w:val="0"/>
          <w:szCs w:val="18"/>
          <w:lang w:val="pt-BR"/>
        </w:rPr>
        <w:tab/>
      </w:r>
      <w:r w:rsidRPr="006A3E0A">
        <w:rPr>
          <w:rFonts w:cs="Arial"/>
          <w:kern w:val="0"/>
          <w:szCs w:val="18"/>
          <w:lang w:val="vi-VN"/>
        </w:rPr>
        <w:t xml:space="preserve">         </w:t>
      </w:r>
      <w:r w:rsidRPr="006A3E0A">
        <w:rPr>
          <w:rFonts w:cs="Arial"/>
          <w:kern w:val="0"/>
          <w:szCs w:val="18"/>
          <w:lang w:val="pt-BR"/>
        </w:rPr>
        <w:t>V8.13 (R2017b)</w:t>
      </w:r>
    </w:p>
    <w:p w14:paraId="615CEE0F" w14:textId="7BC5DFF1" w:rsidR="006F7FBD" w:rsidRPr="006A3E0A" w:rsidRDefault="006F7FBD" w:rsidP="006F7FBD">
      <w:pPr>
        <w:pStyle w:val="BodyText"/>
        <w:widowControl/>
        <w:spacing w:line="300" w:lineRule="exact"/>
        <w:ind w:left="1440" w:right="0"/>
        <w:jc w:val="left"/>
        <w:rPr>
          <w:rFonts w:cs="Arial"/>
          <w:kern w:val="0"/>
          <w:szCs w:val="18"/>
          <w:lang w:val="pt-BR"/>
        </w:rPr>
      </w:pPr>
      <w:r w:rsidRPr="006A3E0A">
        <w:rPr>
          <w:rFonts w:cs="Arial"/>
          <w:kern w:val="0"/>
          <w:szCs w:val="18"/>
          <w:lang w:val="pt-BR"/>
        </w:rPr>
        <w:t xml:space="preserve">Embedded Coder </w:t>
      </w:r>
      <w:r w:rsidRPr="006A3E0A">
        <w:rPr>
          <w:rFonts w:cs="Arial"/>
          <w:kern w:val="0"/>
          <w:szCs w:val="18"/>
          <w:lang w:val="pt-BR"/>
        </w:rPr>
        <w:tab/>
      </w:r>
      <w:r w:rsidRPr="006A3E0A">
        <w:rPr>
          <w:rFonts w:cs="Arial"/>
          <w:kern w:val="0"/>
          <w:szCs w:val="18"/>
          <w:lang w:val="vi-VN"/>
        </w:rPr>
        <w:t xml:space="preserve">         </w:t>
      </w:r>
      <w:r w:rsidRPr="006A3E0A">
        <w:rPr>
          <w:rFonts w:cs="Arial"/>
          <w:kern w:val="0"/>
          <w:szCs w:val="18"/>
          <w:lang w:val="pt-BR"/>
        </w:rPr>
        <w:t>V6.13 (R2017b)</w:t>
      </w:r>
    </w:p>
    <w:p w14:paraId="4525AF5C" w14:textId="62398695" w:rsidR="006F7FBD" w:rsidRPr="005B1AE4" w:rsidRDefault="006F7FBD" w:rsidP="006F7FBD">
      <w:pPr>
        <w:pStyle w:val="BodyText"/>
        <w:widowControl/>
        <w:spacing w:line="300" w:lineRule="exact"/>
        <w:ind w:left="1440" w:right="0"/>
        <w:jc w:val="left"/>
        <w:rPr>
          <w:rFonts w:cs="Arial"/>
          <w:kern w:val="0"/>
          <w:szCs w:val="18"/>
          <w:lang w:val="vi-VN"/>
        </w:rPr>
      </w:pPr>
      <w:r w:rsidRPr="006A3E0A">
        <w:rPr>
          <w:rFonts w:cs="Arial"/>
          <w:kern w:val="0"/>
          <w:szCs w:val="18"/>
          <w:lang w:val="pt-BR"/>
        </w:rPr>
        <w:t xml:space="preserve">Vehicle Network Toolbox   </w:t>
      </w:r>
      <w:r w:rsidRPr="006A3E0A">
        <w:rPr>
          <w:rFonts w:cs="Arial"/>
          <w:kern w:val="0"/>
          <w:szCs w:val="18"/>
          <w:lang w:val="vi-VN"/>
        </w:rPr>
        <w:t>V3.4   (R2017b)</w:t>
      </w:r>
    </w:p>
    <w:p w14:paraId="229830CF" w14:textId="4279E28A" w:rsidR="00152A2F" w:rsidRPr="004270A8" w:rsidRDefault="00BB3CD1" w:rsidP="00152A2F">
      <w:pPr>
        <w:widowControl/>
        <w:numPr>
          <w:ilvl w:val="0"/>
          <w:numId w:val="16"/>
        </w:numPr>
        <w:tabs>
          <w:tab w:val="left" w:pos="450"/>
        </w:tabs>
        <w:spacing w:line="300" w:lineRule="exact"/>
        <w:ind w:left="1170"/>
        <w:jc w:val="left"/>
        <w:rPr>
          <w:ins w:id="144" w:author="Hiroyasu Nishiumi" w:date="2022-10-20T11:10:00Z"/>
          <w:rFonts w:eastAsia="MS Gothic" w:cs="Arial"/>
          <w:kern w:val="0"/>
          <w:szCs w:val="21"/>
        </w:rPr>
      </w:pPr>
      <w:ins w:id="145" w:author="Hiroyasu Nishiumi" w:date="2022-04-26T20:26:00Z">
        <w:r w:rsidRPr="004270A8">
          <w:rPr>
            <w:rFonts w:cs="Arial"/>
            <w:szCs w:val="21"/>
          </w:rPr>
          <w:t>MEX-file compiler</w:t>
        </w:r>
      </w:ins>
      <w:ins w:id="146" w:author="Hiroyasu Nishiumi" w:date="2022-10-20T11:10:00Z">
        <w:r w:rsidR="00152A2F" w:rsidRPr="004270A8">
          <w:rPr>
            <w:rFonts w:cs="Arial"/>
            <w:szCs w:val="21"/>
          </w:rPr>
          <w:br/>
        </w:r>
        <w:r w:rsidR="00152A2F" w:rsidRPr="004270A8">
          <w:rPr>
            <w:rFonts w:eastAsia="MS Gothic" w:cs="Arial"/>
            <w:kern w:val="0"/>
            <w:szCs w:val="21"/>
          </w:rPr>
          <w:t xml:space="preserve">The MEX-file is the interface that invokes C library from MATLAB. The MEX-file compiler (used to compile MEX files) can be checked on the operating environment page provided by MathWorks. </w:t>
        </w:r>
      </w:ins>
      <w:ins w:id="147" w:author="Hiroyasu Nishiumi" w:date="2022-10-20T11:11:00Z">
        <w:r w:rsidR="00152A2F" w:rsidRPr="004270A8">
          <w:rPr>
            <w:rFonts w:eastAsia="MS Gothic" w:cs="Arial"/>
            <w:kern w:val="0"/>
            <w:szCs w:val="21"/>
          </w:rPr>
          <w:t>ET-VPF</w:t>
        </w:r>
      </w:ins>
      <w:ins w:id="148" w:author="Hiroyasu Nishiumi" w:date="2022-10-20T11:10:00Z">
        <w:r w:rsidR="00152A2F" w:rsidRPr="004270A8">
          <w:rPr>
            <w:rFonts w:eastAsia="MS Gothic" w:cs="Arial"/>
            <w:kern w:val="0"/>
            <w:szCs w:val="21"/>
          </w:rPr>
          <w:t xml:space="preserve"> has been tested with the following compilers as the MEX file compiler. </w:t>
        </w:r>
      </w:ins>
    </w:p>
    <w:p w14:paraId="5B61B81B" w14:textId="1EB5072A" w:rsidR="00BB3CD1" w:rsidRPr="004270A8" w:rsidRDefault="00BB3CD1" w:rsidP="00BB3CD1">
      <w:pPr>
        <w:widowControl/>
        <w:tabs>
          <w:tab w:val="left" w:pos="450"/>
        </w:tabs>
        <w:spacing w:line="300" w:lineRule="exact"/>
        <w:ind w:left="1170" w:firstLineChars="100" w:firstLine="210"/>
        <w:jc w:val="left"/>
        <w:rPr>
          <w:ins w:id="149" w:author="Hiroyasu Nishiumi" w:date="2022-04-26T20:27:00Z"/>
          <w:rFonts w:eastAsia="MS Gothic" w:cs="Arial"/>
          <w:kern w:val="0"/>
          <w:szCs w:val="21"/>
        </w:rPr>
      </w:pPr>
      <w:ins w:id="150" w:author="Hiroyasu Nishiumi" w:date="2022-04-26T20:27:00Z">
        <w:r w:rsidRPr="004270A8">
          <w:rPr>
            <w:rFonts w:eastAsia="MS Gothic" w:cs="Arial"/>
            <w:kern w:val="0"/>
            <w:szCs w:val="21"/>
          </w:rPr>
          <w:t>Microsoft Visual C++ 2013</w:t>
        </w:r>
      </w:ins>
      <w:ins w:id="151" w:author="Hiroyasu Nishiumi" w:date="2022-04-26T20:30:00Z">
        <w:r w:rsidR="007775BD" w:rsidRPr="004270A8">
          <w:rPr>
            <w:rFonts w:eastAsia="MS Gothic" w:cs="Arial"/>
            <w:kern w:val="0"/>
            <w:szCs w:val="21"/>
          </w:rPr>
          <w:t>, 2015, 2017</w:t>
        </w:r>
      </w:ins>
      <w:ins w:id="152" w:author="Hiroyasu Nishiumi" w:date="2022-04-26T20:27:00Z">
        <w:r w:rsidRPr="004270A8">
          <w:rPr>
            <w:rFonts w:eastAsia="MS Gothic" w:cs="Arial"/>
            <w:kern w:val="0"/>
            <w:szCs w:val="21"/>
          </w:rPr>
          <w:t xml:space="preserve"> compiler (from Microsoft Corporation)</w:t>
        </w:r>
      </w:ins>
    </w:p>
    <w:p w14:paraId="1244F239" w14:textId="77777777" w:rsidR="00BB3CD1" w:rsidRPr="004270A8" w:rsidRDefault="00BB3CD1" w:rsidP="007775BD">
      <w:pPr>
        <w:widowControl/>
        <w:tabs>
          <w:tab w:val="left" w:pos="450"/>
        </w:tabs>
        <w:spacing w:line="300" w:lineRule="exact"/>
        <w:ind w:left="1170" w:firstLineChars="200" w:firstLine="360"/>
        <w:jc w:val="left"/>
        <w:rPr>
          <w:ins w:id="153" w:author="Hiroyasu Nishiumi" w:date="2022-04-26T20:28:00Z"/>
          <w:rFonts w:eastAsia="MS Gothic" w:cs="Arial"/>
          <w:kern w:val="0"/>
          <w:sz w:val="18"/>
          <w:szCs w:val="18"/>
        </w:rPr>
      </w:pPr>
      <w:ins w:id="154" w:author="Hiroyasu Nishiumi" w:date="2022-04-26T20:28:00Z">
        <w:r w:rsidRPr="004270A8">
          <w:rPr>
            <w:rFonts w:eastAsia="MS Gothic" w:cs="Arial"/>
            <w:kern w:val="0"/>
            <w:sz w:val="18"/>
            <w:szCs w:val="18"/>
          </w:rPr>
          <w:t>Reference: System Requirements &amp; Platform Availability</w:t>
        </w:r>
      </w:ins>
    </w:p>
    <w:p w14:paraId="49764505" w14:textId="040A13E5" w:rsidR="00BB3CD1" w:rsidRPr="004270A8" w:rsidRDefault="00BB3CD1" w:rsidP="007775BD">
      <w:pPr>
        <w:widowControl/>
        <w:tabs>
          <w:tab w:val="left" w:pos="450"/>
        </w:tabs>
        <w:spacing w:line="300" w:lineRule="exact"/>
        <w:ind w:left="1170" w:firstLineChars="200" w:firstLine="360"/>
        <w:jc w:val="left"/>
        <w:rPr>
          <w:rFonts w:eastAsia="MS Gothic" w:cs="Arial"/>
          <w:kern w:val="0"/>
          <w:sz w:val="18"/>
          <w:szCs w:val="18"/>
        </w:rPr>
      </w:pPr>
      <w:ins w:id="155" w:author="Hiroyasu Nishiumi" w:date="2022-04-26T20:28:00Z">
        <w:r w:rsidRPr="004270A8">
          <w:rPr>
            <w:rFonts w:eastAsia="MS Gothic" w:cs="Arial"/>
            <w:kern w:val="0"/>
            <w:sz w:val="18"/>
            <w:szCs w:val="18"/>
          </w:rPr>
          <w:fldChar w:fldCharType="begin"/>
        </w:r>
        <w:r w:rsidRPr="004270A8">
          <w:rPr>
            <w:rFonts w:eastAsia="MS Gothic" w:cs="Arial"/>
            <w:kern w:val="0"/>
            <w:sz w:val="18"/>
            <w:szCs w:val="18"/>
          </w:rPr>
          <w:instrText xml:space="preserve"> HYPERLINK "https://www.mathworks.com/support/sysreq/previous_releases.html" </w:instrText>
        </w:r>
        <w:r w:rsidRPr="004270A8">
          <w:rPr>
            <w:rFonts w:eastAsia="MS Gothic" w:cs="Arial"/>
            <w:kern w:val="0"/>
            <w:sz w:val="18"/>
            <w:szCs w:val="18"/>
          </w:rPr>
        </w:r>
        <w:r w:rsidRPr="004270A8">
          <w:rPr>
            <w:rFonts w:eastAsia="MS Gothic" w:cs="Arial"/>
            <w:kern w:val="0"/>
            <w:sz w:val="18"/>
            <w:szCs w:val="18"/>
          </w:rPr>
          <w:fldChar w:fldCharType="separate"/>
        </w:r>
        <w:r w:rsidRPr="004270A8">
          <w:rPr>
            <w:rStyle w:val="Hyperlink"/>
            <w:rFonts w:eastAsia="MS Gothic" w:cs="Arial"/>
            <w:kern w:val="0"/>
            <w:sz w:val="18"/>
            <w:szCs w:val="18"/>
          </w:rPr>
          <w:t>https://www.mathworks.com/support/sysreq/previous_releases.html</w:t>
        </w:r>
        <w:r w:rsidRPr="004270A8">
          <w:rPr>
            <w:rFonts w:eastAsia="MS Gothic" w:cs="Arial"/>
            <w:kern w:val="0"/>
            <w:sz w:val="18"/>
            <w:szCs w:val="18"/>
          </w:rPr>
          <w:fldChar w:fldCharType="end"/>
        </w:r>
      </w:ins>
    </w:p>
    <w:p w14:paraId="7C35EF62" w14:textId="77777777" w:rsidR="00BB3CD1" w:rsidRPr="004270A8" w:rsidRDefault="00BB3CD1" w:rsidP="00BB3CD1">
      <w:pPr>
        <w:widowControl/>
        <w:tabs>
          <w:tab w:val="left" w:pos="450"/>
        </w:tabs>
        <w:spacing w:line="300" w:lineRule="exact"/>
        <w:ind w:left="1170" w:firstLineChars="100" w:firstLine="180"/>
        <w:jc w:val="left"/>
        <w:rPr>
          <w:rFonts w:eastAsia="MS Gothic" w:cs="Arial"/>
          <w:kern w:val="0"/>
          <w:sz w:val="18"/>
          <w:szCs w:val="18"/>
        </w:rPr>
      </w:pPr>
    </w:p>
    <w:p w14:paraId="765A89D5" w14:textId="695C45CF" w:rsidR="00103487" w:rsidRPr="004270A8" w:rsidRDefault="00103487" w:rsidP="00A964E6">
      <w:pPr>
        <w:widowControl/>
        <w:numPr>
          <w:ilvl w:val="0"/>
          <w:numId w:val="16"/>
        </w:numPr>
        <w:tabs>
          <w:tab w:val="left" w:pos="450"/>
        </w:tabs>
        <w:spacing w:line="300" w:lineRule="exact"/>
        <w:ind w:left="1170"/>
        <w:jc w:val="left"/>
        <w:rPr>
          <w:rFonts w:eastAsia="MS Gothic" w:cs="Arial"/>
          <w:kern w:val="0"/>
          <w:szCs w:val="21"/>
        </w:rPr>
      </w:pPr>
      <w:r w:rsidRPr="004270A8">
        <w:rPr>
          <w:rFonts w:cs="Arial"/>
          <w:kern w:val="0"/>
        </w:rPr>
        <w:t>VLAB (from The VLAB Works Pty Ltd)</w:t>
      </w:r>
    </w:p>
    <w:p w14:paraId="0A66B575" w14:textId="5B5C4471" w:rsidR="00103487" w:rsidRPr="004270A8" w:rsidRDefault="00103487" w:rsidP="00103487">
      <w:pPr>
        <w:widowControl/>
        <w:tabs>
          <w:tab w:val="left" w:pos="450"/>
        </w:tabs>
        <w:spacing w:line="300" w:lineRule="exact"/>
        <w:ind w:left="1440"/>
        <w:jc w:val="left"/>
        <w:rPr>
          <w:rFonts w:cs="Arial"/>
          <w:kern w:val="0"/>
          <w:szCs w:val="21"/>
        </w:rPr>
      </w:pPr>
      <w:bookmarkStart w:id="156" w:name="_Hlk101897208"/>
      <w:r w:rsidRPr="004270A8">
        <w:rPr>
          <w:rFonts w:cs="Arial"/>
          <w:kern w:val="0"/>
          <w:szCs w:val="21"/>
          <w:highlight w:val="yellow"/>
        </w:rPr>
        <w:t>VLAB</w:t>
      </w:r>
      <w:r w:rsidR="00E341D8" w:rsidRPr="004270A8">
        <w:rPr>
          <w:rFonts w:cs="Arial"/>
          <w:kern w:val="0"/>
          <w:szCs w:val="21"/>
          <w:highlight w:val="yellow"/>
        </w:rPr>
        <w:fldChar w:fldCharType="begin"/>
      </w:r>
      <w:r w:rsidR="00E341D8" w:rsidRPr="004270A8">
        <w:rPr>
          <w:rFonts w:cs="Arial"/>
        </w:rPr>
        <w:instrText xml:space="preserve"> XE "</w:instrText>
      </w:r>
      <w:r w:rsidR="00E341D8" w:rsidRPr="004270A8">
        <w:rPr>
          <w:rFonts w:cs="Arial"/>
          <w:kern w:val="0"/>
          <w:szCs w:val="21"/>
          <w:highlight w:val="yellow"/>
        </w:rPr>
        <w:instrText>VLAB</w:instrText>
      </w:r>
      <w:r w:rsidR="00E341D8" w:rsidRPr="004270A8">
        <w:rPr>
          <w:rFonts w:cs="Arial"/>
        </w:rPr>
        <w:instrText xml:space="preserve">" </w:instrText>
      </w:r>
      <w:r w:rsidR="00E341D8" w:rsidRPr="004270A8">
        <w:rPr>
          <w:rFonts w:cs="Arial"/>
          <w:kern w:val="0"/>
          <w:szCs w:val="21"/>
          <w:highlight w:val="yellow"/>
        </w:rPr>
        <w:fldChar w:fldCharType="end"/>
      </w:r>
      <w:r w:rsidRPr="004270A8">
        <w:rPr>
          <w:rFonts w:cs="Arial"/>
          <w:kern w:val="0"/>
          <w:szCs w:val="21"/>
          <w:highlight w:val="yellow"/>
        </w:rPr>
        <w:tab/>
      </w:r>
      <w:r w:rsidRPr="004270A8">
        <w:rPr>
          <w:rFonts w:cs="Arial"/>
          <w:kern w:val="0"/>
          <w:szCs w:val="21"/>
          <w:highlight w:val="yellow"/>
        </w:rPr>
        <w:tab/>
      </w:r>
      <w:r w:rsidRPr="004270A8">
        <w:rPr>
          <w:rFonts w:cs="Arial"/>
          <w:kern w:val="0"/>
          <w:szCs w:val="21"/>
          <w:highlight w:val="yellow"/>
        </w:rPr>
        <w:tab/>
        <w:t>V2.</w:t>
      </w:r>
      <w:r w:rsidR="00867531">
        <w:rPr>
          <w:rFonts w:cs="Arial"/>
          <w:kern w:val="0"/>
          <w:szCs w:val="21"/>
          <w:highlight w:val="yellow"/>
        </w:rPr>
        <w:t>7</w:t>
      </w:r>
      <w:r w:rsidR="00835E4A" w:rsidRPr="004270A8">
        <w:rPr>
          <w:rFonts w:cs="Arial"/>
          <w:kern w:val="0"/>
          <w:szCs w:val="21"/>
          <w:highlight w:val="yellow"/>
          <w:lang w:val="vi-VN"/>
        </w:rPr>
        <w:t>.</w:t>
      </w:r>
      <w:r w:rsidR="00867531">
        <w:rPr>
          <w:rFonts w:cs="Arial"/>
          <w:kern w:val="0"/>
          <w:szCs w:val="21"/>
          <w:highlight w:val="yellow"/>
        </w:rPr>
        <w:t>2</w:t>
      </w:r>
      <w:r w:rsidRPr="004270A8">
        <w:rPr>
          <w:rFonts w:cs="Arial"/>
          <w:kern w:val="0"/>
          <w:szCs w:val="21"/>
          <w:highlight w:val="yellow"/>
        </w:rPr>
        <w:t xml:space="preserve"> (win-vc140-x64)</w:t>
      </w:r>
    </w:p>
    <w:bookmarkEnd w:id="156"/>
    <w:p w14:paraId="214BED66" w14:textId="77777777" w:rsidR="00103487" w:rsidRPr="004270A8" w:rsidRDefault="00103487" w:rsidP="00103487">
      <w:pPr>
        <w:widowControl/>
        <w:tabs>
          <w:tab w:val="left" w:pos="450"/>
        </w:tabs>
        <w:spacing w:line="300" w:lineRule="exact"/>
        <w:ind w:left="1440"/>
        <w:jc w:val="left"/>
        <w:rPr>
          <w:rFonts w:eastAsia="MS Gothic" w:cs="Arial"/>
          <w:kern w:val="0"/>
          <w:szCs w:val="21"/>
        </w:rPr>
      </w:pPr>
    </w:p>
    <w:p w14:paraId="78DF15C1" w14:textId="77ACF436" w:rsidR="00103487" w:rsidRPr="004270A8" w:rsidRDefault="00103487" w:rsidP="00A964E6">
      <w:pPr>
        <w:widowControl/>
        <w:numPr>
          <w:ilvl w:val="0"/>
          <w:numId w:val="16"/>
        </w:numPr>
        <w:tabs>
          <w:tab w:val="left" w:pos="450"/>
        </w:tabs>
        <w:spacing w:line="300" w:lineRule="exact"/>
        <w:ind w:left="1170"/>
        <w:jc w:val="left"/>
        <w:rPr>
          <w:rFonts w:eastAsia="MS Gothic" w:cs="Arial"/>
          <w:kern w:val="0"/>
          <w:szCs w:val="21"/>
          <w:highlight w:val="yellow"/>
        </w:rPr>
      </w:pPr>
      <w:r w:rsidRPr="004270A8">
        <w:rPr>
          <w:rFonts w:cs="Arial"/>
          <w:kern w:val="0"/>
          <w:highlight w:val="yellow"/>
        </w:rPr>
        <w:t>Toolboxes of VLAB</w:t>
      </w:r>
    </w:p>
    <w:p w14:paraId="732D1A66" w14:textId="7C0CE42A" w:rsidR="00103487" w:rsidRPr="004270A8" w:rsidRDefault="00C1503B" w:rsidP="00103487">
      <w:pPr>
        <w:widowControl/>
        <w:tabs>
          <w:tab w:val="left" w:pos="450"/>
        </w:tabs>
        <w:spacing w:line="300" w:lineRule="exact"/>
        <w:ind w:left="1440"/>
        <w:jc w:val="left"/>
        <w:rPr>
          <w:rFonts w:cs="Arial"/>
          <w:kern w:val="0"/>
          <w:szCs w:val="21"/>
          <w:highlight w:val="yellow"/>
        </w:rPr>
      </w:pPr>
      <w:r w:rsidRPr="004270A8">
        <w:rPr>
          <w:rFonts w:cs="Arial"/>
          <w:kern w:val="0"/>
          <w:szCs w:val="21"/>
          <w:highlight w:val="yellow"/>
        </w:rPr>
        <w:lastRenderedPageBreak/>
        <w:t>Toolbox RH850 Virtual Platform V3.1.</w:t>
      </w:r>
      <w:r w:rsidR="00867531">
        <w:rPr>
          <w:rFonts w:cs="Arial"/>
          <w:kern w:val="0"/>
          <w:szCs w:val="21"/>
          <w:highlight w:val="yellow"/>
        </w:rPr>
        <w:t>8</w:t>
      </w:r>
      <w:r w:rsidRPr="004270A8">
        <w:rPr>
          <w:rFonts w:cs="Arial"/>
          <w:kern w:val="0"/>
          <w:szCs w:val="21"/>
          <w:highlight w:val="yellow"/>
        </w:rPr>
        <w:t xml:space="preserve"> (For test supported devices (RH850/F1M-S1, RH850/F1M-S4))</w:t>
      </w:r>
    </w:p>
    <w:p w14:paraId="3B9B571C" w14:textId="38079219" w:rsidR="00C1503B" w:rsidRPr="004270A8" w:rsidRDefault="00C1503B" w:rsidP="00812AFA">
      <w:pPr>
        <w:widowControl/>
        <w:tabs>
          <w:tab w:val="left" w:pos="450"/>
        </w:tabs>
        <w:spacing w:line="300" w:lineRule="exact"/>
        <w:ind w:left="1440"/>
        <w:jc w:val="left"/>
        <w:rPr>
          <w:rFonts w:cs="Arial"/>
          <w:kern w:val="0"/>
          <w:szCs w:val="21"/>
          <w:highlight w:val="yellow"/>
        </w:rPr>
      </w:pPr>
      <w:r w:rsidRPr="004270A8">
        <w:rPr>
          <w:rFonts w:cs="Arial"/>
          <w:kern w:val="0"/>
          <w:szCs w:val="21"/>
          <w:highlight w:val="yellow"/>
        </w:rPr>
        <w:t xml:space="preserve">Toolbox CAN 2.5.0 (For test supported </w:t>
      </w:r>
      <w:r w:rsidR="000F4612" w:rsidRPr="004270A8">
        <w:rPr>
          <w:rFonts w:cs="Arial"/>
          <w:kern w:val="0"/>
          <w:szCs w:val="21"/>
          <w:highlight w:val="yellow"/>
        </w:rPr>
        <w:t>peripheral</w:t>
      </w:r>
      <w:r w:rsidRPr="004270A8">
        <w:rPr>
          <w:rFonts w:cs="Arial"/>
          <w:kern w:val="0"/>
          <w:szCs w:val="21"/>
          <w:highlight w:val="yellow"/>
        </w:rPr>
        <w:t xml:space="preserve"> RS-CANFD)</w:t>
      </w:r>
    </w:p>
    <w:p w14:paraId="5F85E1E9" w14:textId="4C1411D1" w:rsidR="00812AFA" w:rsidRPr="004270A8" w:rsidRDefault="00A319A8" w:rsidP="00812AFA">
      <w:pPr>
        <w:widowControl/>
        <w:tabs>
          <w:tab w:val="left" w:pos="450"/>
        </w:tabs>
        <w:spacing w:line="300" w:lineRule="exact"/>
        <w:ind w:left="1440"/>
        <w:jc w:val="left"/>
        <w:rPr>
          <w:rFonts w:cs="Arial"/>
          <w:kern w:val="0"/>
          <w:szCs w:val="21"/>
          <w:lang w:val="vi-VN"/>
        </w:rPr>
      </w:pPr>
      <w:r w:rsidRPr="004270A8">
        <w:rPr>
          <w:rFonts w:cs="Arial"/>
          <w:kern w:val="0"/>
          <w:szCs w:val="21"/>
          <w:highlight w:val="yellow"/>
        </w:rPr>
        <w:t xml:space="preserve">Toolbox RH850 G4 Virtual Platform </w:t>
      </w:r>
      <w:commentRangeStart w:id="157"/>
      <w:r w:rsidRPr="004270A8">
        <w:rPr>
          <w:rFonts w:cs="Arial"/>
          <w:kern w:val="0"/>
          <w:szCs w:val="21"/>
          <w:highlight w:val="yellow"/>
        </w:rPr>
        <w:t>1.1</w:t>
      </w:r>
      <w:r w:rsidR="00867531">
        <w:rPr>
          <w:rFonts w:cs="Arial"/>
          <w:kern w:val="0"/>
          <w:szCs w:val="21"/>
          <w:highlight w:val="yellow"/>
        </w:rPr>
        <w:t>6</w:t>
      </w:r>
      <w:r w:rsidRPr="004270A8">
        <w:rPr>
          <w:rFonts w:cs="Arial"/>
          <w:kern w:val="0"/>
          <w:szCs w:val="21"/>
          <w:highlight w:val="yellow"/>
        </w:rPr>
        <w:t xml:space="preserve">.0 </w:t>
      </w:r>
      <w:commentRangeEnd w:id="157"/>
      <w:r w:rsidR="00216A39">
        <w:rPr>
          <w:rStyle w:val="CommentReference"/>
        </w:rPr>
        <w:commentReference w:id="157"/>
      </w:r>
      <w:r w:rsidRPr="004270A8">
        <w:rPr>
          <w:rFonts w:cs="Arial"/>
          <w:kern w:val="0"/>
          <w:szCs w:val="21"/>
          <w:highlight w:val="yellow"/>
        </w:rPr>
        <w:t xml:space="preserve">(For test supported devices </w:t>
      </w:r>
      <w:commentRangeStart w:id="158"/>
      <w:r w:rsidRPr="004270A8">
        <w:rPr>
          <w:rFonts w:cs="Arial"/>
          <w:kern w:val="0"/>
          <w:szCs w:val="21"/>
          <w:highlight w:val="yellow"/>
        </w:rPr>
        <w:t>RH850/U2C</w:t>
      </w:r>
      <w:commentRangeEnd w:id="158"/>
      <w:r w:rsidR="00AE3EF8" w:rsidRPr="004270A8">
        <w:rPr>
          <w:rStyle w:val="CommentReference"/>
          <w:rFonts w:cs="Arial"/>
        </w:rPr>
        <w:commentReference w:id="158"/>
      </w:r>
      <w:r w:rsidRPr="004270A8">
        <w:rPr>
          <w:rFonts w:cs="Arial"/>
          <w:kern w:val="0"/>
          <w:szCs w:val="21"/>
          <w:highlight w:val="yellow"/>
        </w:rPr>
        <w:t>)</w:t>
      </w:r>
      <w:bookmarkStart w:id="159" w:name="V10000_Req_03_002"/>
      <w:bookmarkEnd w:id="159"/>
    </w:p>
    <w:p w14:paraId="245AB7BD" w14:textId="77777777" w:rsidR="00103487" w:rsidRPr="004270A8" w:rsidRDefault="00103487" w:rsidP="00103487">
      <w:pPr>
        <w:widowControl/>
        <w:tabs>
          <w:tab w:val="left" w:pos="450"/>
        </w:tabs>
        <w:spacing w:line="300" w:lineRule="exact"/>
        <w:ind w:left="1440"/>
        <w:jc w:val="left"/>
        <w:rPr>
          <w:rFonts w:eastAsia="MS Gothic" w:cs="Arial"/>
          <w:kern w:val="0"/>
          <w:szCs w:val="21"/>
        </w:rPr>
      </w:pPr>
    </w:p>
    <w:p w14:paraId="47478ABA" w14:textId="2511BD7F" w:rsidR="00103487" w:rsidRPr="004270A8" w:rsidRDefault="00103487" w:rsidP="00A964E6">
      <w:pPr>
        <w:widowControl/>
        <w:numPr>
          <w:ilvl w:val="0"/>
          <w:numId w:val="16"/>
        </w:numPr>
        <w:tabs>
          <w:tab w:val="left" w:pos="450"/>
        </w:tabs>
        <w:spacing w:line="300" w:lineRule="exact"/>
        <w:ind w:left="1170"/>
        <w:jc w:val="left"/>
        <w:rPr>
          <w:rFonts w:eastAsia="MS Gothic" w:cs="Arial"/>
          <w:kern w:val="0"/>
          <w:szCs w:val="21"/>
        </w:rPr>
      </w:pPr>
      <w:r w:rsidRPr="004270A8">
        <w:rPr>
          <w:rFonts w:eastAsia="MS Gothic" w:cs="Arial"/>
          <w:kern w:val="0"/>
        </w:rPr>
        <w:t>Smart Configurator for RH850 (from Renesas Electronics</w:t>
      </w:r>
      <w:del w:id="160" w:author="Hiroyasu Nishiumi" w:date="2022-10-20T11:42:00Z">
        <w:r w:rsidRPr="004270A8" w:rsidDel="001B4532">
          <w:rPr>
            <w:rFonts w:eastAsia="MS Gothic" w:cs="Arial"/>
            <w:kern w:val="0"/>
          </w:rPr>
          <w:delText xml:space="preserve"> Corp</w:delText>
        </w:r>
      </w:del>
      <w:r w:rsidRPr="004270A8">
        <w:rPr>
          <w:rFonts w:eastAsia="MS Gothic" w:cs="Arial"/>
          <w:kern w:val="0"/>
        </w:rPr>
        <w:t>)</w:t>
      </w:r>
    </w:p>
    <w:p w14:paraId="28700A94" w14:textId="77777777" w:rsidR="00D14B72" w:rsidRPr="004270A8" w:rsidRDefault="00103487" w:rsidP="007F771B">
      <w:pPr>
        <w:widowControl/>
        <w:tabs>
          <w:tab w:val="left" w:pos="450"/>
        </w:tabs>
        <w:spacing w:line="300" w:lineRule="exact"/>
        <w:ind w:left="1440"/>
        <w:jc w:val="left"/>
        <w:rPr>
          <w:rFonts w:eastAsia="MS Gothic" w:cs="Arial"/>
          <w:kern w:val="0"/>
          <w:szCs w:val="21"/>
        </w:rPr>
      </w:pPr>
      <w:r w:rsidRPr="004270A8">
        <w:rPr>
          <w:rFonts w:eastAsia="MS Gothic" w:cs="Arial"/>
          <w:kern w:val="0"/>
          <w:szCs w:val="21"/>
        </w:rPr>
        <w:t>SC</w:t>
      </w:r>
      <w:r w:rsidRPr="004270A8">
        <w:rPr>
          <w:rFonts w:eastAsia="MS Gothic" w:cs="Arial"/>
          <w:kern w:val="0"/>
          <w:szCs w:val="21"/>
        </w:rPr>
        <w:tab/>
      </w:r>
      <w:r w:rsidRPr="004270A8">
        <w:rPr>
          <w:rFonts w:eastAsia="MS Gothic" w:cs="Arial"/>
          <w:kern w:val="0"/>
          <w:szCs w:val="21"/>
        </w:rPr>
        <w:tab/>
      </w:r>
      <w:r w:rsidRPr="004270A8">
        <w:rPr>
          <w:rFonts w:eastAsia="MS Gothic" w:cs="Arial"/>
          <w:kern w:val="0"/>
          <w:szCs w:val="21"/>
        </w:rPr>
        <w:tab/>
        <w:t>V1.5.0</w:t>
      </w:r>
    </w:p>
    <w:p w14:paraId="448F648D" w14:textId="3C2D1D04" w:rsidR="007F771B" w:rsidRPr="004270A8" w:rsidRDefault="007F771B" w:rsidP="007F771B">
      <w:pPr>
        <w:widowControl/>
        <w:tabs>
          <w:tab w:val="left" w:pos="450"/>
        </w:tabs>
        <w:spacing w:line="300" w:lineRule="exact"/>
        <w:ind w:left="1440"/>
        <w:jc w:val="left"/>
        <w:rPr>
          <w:rFonts w:eastAsia="MS Gothic" w:cs="Arial"/>
          <w:kern w:val="0"/>
          <w:szCs w:val="21"/>
        </w:rPr>
      </w:pPr>
    </w:p>
    <w:p w14:paraId="0F19BBCE" w14:textId="77777777" w:rsidR="00715E77" w:rsidRPr="004270A8" w:rsidRDefault="00715E77" w:rsidP="00715E77">
      <w:pPr>
        <w:pStyle w:val="ListBullet"/>
        <w:widowControl/>
        <w:numPr>
          <w:ilvl w:val="0"/>
          <w:numId w:val="16"/>
        </w:numPr>
        <w:tabs>
          <w:tab w:val="left" w:pos="450"/>
        </w:tabs>
        <w:spacing w:line="300" w:lineRule="exact"/>
        <w:ind w:leftChars="0" w:left="1170" w:firstLineChars="0"/>
        <w:jc w:val="left"/>
        <w:rPr>
          <w:rFonts w:eastAsia="MS Gothic" w:cs="Arial"/>
          <w:kern w:val="0"/>
        </w:rPr>
      </w:pPr>
      <w:r w:rsidRPr="004270A8">
        <w:rPr>
          <w:rFonts w:eastAsia="MS Gothic" w:cs="Arial"/>
          <w:kern w:val="0"/>
        </w:rPr>
        <w:t>Build Tool</w:t>
      </w:r>
    </w:p>
    <w:p w14:paraId="404A286F" w14:textId="3A1B1578" w:rsidR="00103487" w:rsidRPr="004270A8" w:rsidRDefault="00715E77" w:rsidP="00812AFA">
      <w:pPr>
        <w:widowControl/>
        <w:tabs>
          <w:tab w:val="left" w:pos="450"/>
        </w:tabs>
        <w:spacing w:line="300" w:lineRule="exact"/>
        <w:ind w:left="4250" w:hanging="2810"/>
        <w:jc w:val="left"/>
        <w:rPr>
          <w:rFonts w:eastAsia="MS Gothic" w:cs="Arial"/>
          <w:kern w:val="0"/>
          <w:szCs w:val="21"/>
        </w:rPr>
      </w:pPr>
      <w:r w:rsidRPr="004270A8">
        <w:rPr>
          <w:rFonts w:eastAsia="Arial" w:cs="Arial"/>
          <w:szCs w:val="18"/>
          <w:highlight w:val="yellow"/>
          <w:lang w:val="pt-BR"/>
        </w:rPr>
        <w:t>CC-RH</w:t>
      </w:r>
      <w:r w:rsidRPr="004270A8">
        <w:rPr>
          <w:rFonts w:cs="Arial"/>
          <w:highlight w:val="yellow"/>
        </w:rPr>
        <w:tab/>
      </w:r>
      <w:r w:rsidRPr="004270A8">
        <w:rPr>
          <w:rFonts w:eastAsia="Arial" w:cs="Arial"/>
          <w:szCs w:val="18"/>
          <w:highlight w:val="yellow"/>
          <w:lang w:val="pt-BR"/>
        </w:rPr>
        <w:t>Included with CS+ V8.</w:t>
      </w:r>
      <w:r w:rsidR="006B7E8F" w:rsidRPr="004270A8">
        <w:rPr>
          <w:rFonts w:eastAsia="Arial" w:cs="Arial"/>
          <w:szCs w:val="18"/>
          <w:highlight w:val="yellow"/>
          <w:lang w:val="pt-BR"/>
        </w:rPr>
        <w:t>07</w:t>
      </w:r>
      <w:r w:rsidRPr="004270A8">
        <w:rPr>
          <w:rFonts w:eastAsia="Arial" w:cs="Arial"/>
          <w:szCs w:val="18"/>
          <w:highlight w:val="yellow"/>
          <w:lang w:val="pt-BR"/>
        </w:rPr>
        <w:t>.00</w:t>
      </w:r>
      <w:r w:rsidR="00812AFA" w:rsidRPr="004270A8">
        <w:rPr>
          <w:rFonts w:eastAsia="Arial" w:cs="Arial"/>
          <w:szCs w:val="18"/>
          <w:highlight w:val="yellow"/>
          <w:lang w:val="pt-BR"/>
        </w:rPr>
        <w:t>/ E8.07.</w:t>
      </w:r>
      <w:r w:rsidR="0060034A" w:rsidRPr="004270A8">
        <w:rPr>
          <w:rFonts w:eastAsia="Arial" w:cs="Arial"/>
          <w:szCs w:val="18"/>
          <w:highlight w:val="yellow"/>
          <w:lang w:val="pt-BR"/>
        </w:rPr>
        <w:t>00j2</w:t>
      </w:r>
      <w:r w:rsidRPr="004270A8">
        <w:rPr>
          <w:rFonts w:eastAsia="Arial" w:cs="Arial"/>
          <w:szCs w:val="18"/>
          <w:highlight w:val="yellow"/>
          <w:lang w:val="pt-BR"/>
        </w:rPr>
        <w:t xml:space="preserve"> (from Renesas Electronics)</w:t>
      </w:r>
    </w:p>
    <w:p w14:paraId="77FE086E" w14:textId="77777777" w:rsidR="00103487" w:rsidRPr="004270A8" w:rsidRDefault="00103487" w:rsidP="00A964E6">
      <w:pPr>
        <w:widowControl/>
        <w:numPr>
          <w:ilvl w:val="0"/>
          <w:numId w:val="16"/>
        </w:numPr>
        <w:tabs>
          <w:tab w:val="left" w:pos="450"/>
        </w:tabs>
        <w:spacing w:line="300" w:lineRule="exact"/>
        <w:ind w:left="1170"/>
        <w:jc w:val="left"/>
        <w:rPr>
          <w:rFonts w:eastAsia="MS Gothic" w:cs="Arial"/>
          <w:kern w:val="0"/>
          <w:szCs w:val="21"/>
        </w:rPr>
      </w:pPr>
      <w:r w:rsidRPr="004270A8">
        <w:rPr>
          <w:rFonts w:eastAsia="MS Gothic" w:cs="Arial"/>
          <w:kern w:val="0"/>
        </w:rPr>
        <w:t>Cygwin (from Cygwin Authors)</w:t>
      </w:r>
    </w:p>
    <w:p w14:paraId="6796698E" w14:textId="77777777" w:rsidR="00103487" w:rsidRPr="004270A8" w:rsidRDefault="00103487" w:rsidP="00103487">
      <w:pPr>
        <w:widowControl/>
        <w:tabs>
          <w:tab w:val="left" w:pos="450"/>
        </w:tabs>
        <w:spacing w:line="300" w:lineRule="exact"/>
        <w:ind w:left="1440"/>
        <w:jc w:val="left"/>
        <w:rPr>
          <w:rFonts w:eastAsia="MS Gothic" w:cs="Arial"/>
          <w:kern w:val="0"/>
          <w:szCs w:val="21"/>
        </w:rPr>
      </w:pPr>
      <w:r w:rsidRPr="004270A8">
        <w:rPr>
          <w:rFonts w:eastAsia="MS Gothic" w:cs="Arial"/>
          <w:kern w:val="0"/>
          <w:szCs w:val="21"/>
        </w:rPr>
        <w:t>Cygwin</w:t>
      </w:r>
      <w:r w:rsidRPr="004270A8">
        <w:rPr>
          <w:rFonts w:eastAsia="MS Gothic" w:cs="Arial"/>
          <w:kern w:val="0"/>
          <w:szCs w:val="21"/>
        </w:rPr>
        <w:tab/>
      </w:r>
      <w:r w:rsidRPr="004270A8">
        <w:rPr>
          <w:rFonts w:eastAsia="MS Gothic" w:cs="Arial"/>
          <w:kern w:val="0"/>
          <w:szCs w:val="21"/>
        </w:rPr>
        <w:tab/>
      </w:r>
      <w:r w:rsidRPr="004270A8">
        <w:rPr>
          <w:rFonts w:eastAsia="MS Gothic" w:cs="Arial"/>
          <w:kern w:val="0"/>
          <w:szCs w:val="21"/>
        </w:rPr>
        <w:tab/>
        <w:t>V2.11.2</w:t>
      </w:r>
    </w:p>
    <w:p w14:paraId="105C67B2" w14:textId="77777777" w:rsidR="00103487" w:rsidRPr="004270A8" w:rsidRDefault="00103487" w:rsidP="00103487">
      <w:pPr>
        <w:widowControl/>
        <w:tabs>
          <w:tab w:val="left" w:pos="450"/>
        </w:tabs>
        <w:spacing w:line="300" w:lineRule="exact"/>
        <w:jc w:val="left"/>
        <w:rPr>
          <w:rFonts w:eastAsia="MS Gothic" w:cs="Arial"/>
          <w:kern w:val="0"/>
          <w:szCs w:val="21"/>
        </w:rPr>
      </w:pPr>
    </w:p>
    <w:p w14:paraId="4402DBD9" w14:textId="77777777" w:rsidR="00103487" w:rsidRPr="004270A8" w:rsidRDefault="00103487" w:rsidP="004270A8">
      <w:pPr>
        <w:ind w:left="1440" w:hanging="873"/>
        <w:rPr>
          <w:rFonts w:eastAsia="MS Gothic" w:cs="Arial"/>
          <w:sz w:val="18"/>
          <w:szCs w:val="18"/>
          <w:rPrChange w:id="161" w:author="Hiroyasu Nishiumi" w:date="2022-10-26T16:58:00Z">
            <w:rPr>
              <w:rFonts w:eastAsia="MS Gothic" w:cs="Arial"/>
              <w:szCs w:val="21"/>
            </w:rPr>
          </w:rPrChange>
        </w:rPr>
      </w:pPr>
      <w:r w:rsidRPr="004270A8">
        <w:rPr>
          <w:rFonts w:eastAsia="MS Gothic" w:cs="Arial"/>
          <w:sz w:val="18"/>
          <w:szCs w:val="18"/>
          <w:rPrChange w:id="162" w:author="Hiroyasu Nishiumi" w:date="2022-10-26T16:58:00Z">
            <w:rPr>
              <w:rFonts w:eastAsia="MS Gothic" w:cs="Arial"/>
              <w:szCs w:val="21"/>
            </w:rPr>
          </w:rPrChange>
        </w:rPr>
        <w:t>Remarks</w:t>
      </w:r>
      <w:r w:rsidRPr="004270A8">
        <w:rPr>
          <w:rFonts w:eastAsia="MS Gothic" w:cs="Arial"/>
          <w:sz w:val="18"/>
          <w:szCs w:val="18"/>
          <w:rPrChange w:id="163" w:author="Hiroyasu Nishiumi" w:date="2022-10-26T16:58:00Z">
            <w:rPr>
              <w:rFonts w:eastAsia="MS Gothic" w:cs="Arial"/>
              <w:szCs w:val="21"/>
            </w:rPr>
          </w:rPrChange>
        </w:rPr>
        <w:tab/>
        <w:t>1. For the MATLAB and Simulink products, an environment is constructed by using option products corresponding to the versions of MATLAB and Simulink being used.</w:t>
      </w:r>
    </w:p>
    <w:p w14:paraId="7105FAB2" w14:textId="38D50965" w:rsidR="00715E77" w:rsidRPr="004270A8" w:rsidRDefault="00103487" w:rsidP="00715E77">
      <w:pPr>
        <w:ind w:left="1440"/>
        <w:rPr>
          <w:rFonts w:eastAsia="MS Gothic" w:cs="Arial"/>
          <w:sz w:val="18"/>
          <w:szCs w:val="18"/>
          <w:rPrChange w:id="164" w:author="Hiroyasu Nishiumi" w:date="2022-10-26T16:58:00Z">
            <w:rPr>
              <w:rFonts w:eastAsia="MS Gothic" w:cs="Arial"/>
              <w:szCs w:val="21"/>
            </w:rPr>
          </w:rPrChange>
        </w:rPr>
      </w:pPr>
      <w:r w:rsidRPr="004270A8">
        <w:rPr>
          <w:rFonts w:eastAsia="MS Gothic" w:cs="Arial"/>
          <w:sz w:val="18"/>
          <w:szCs w:val="18"/>
          <w:rPrChange w:id="165" w:author="Hiroyasu Nishiumi" w:date="2022-10-26T16:58:00Z">
            <w:rPr>
              <w:rFonts w:eastAsia="MS Gothic" w:cs="Arial"/>
              <w:szCs w:val="21"/>
            </w:rPr>
          </w:rPrChange>
        </w:rPr>
        <w:t xml:space="preserve">2. When installing MATLAB, it is recommended that the installation folder is changed to other than the folder for UAC (user account control). Depending on the version of MATLAB in use, if the installation folder is the folder for UAC such as “&lt;system drive&gt;:\Program Files” or “&lt;system drive&gt;:\Program Files (x86)”, a problem such that MEX cannot be </w:t>
      </w:r>
      <w:r w:rsidR="00FE16F6" w:rsidRPr="004270A8">
        <w:rPr>
          <w:rFonts w:eastAsia="MS Gothic" w:cs="Arial"/>
          <w:sz w:val="18"/>
          <w:szCs w:val="18"/>
        </w:rPr>
        <w:t>built,</w:t>
      </w:r>
      <w:r w:rsidRPr="004270A8">
        <w:rPr>
          <w:rFonts w:eastAsia="MS Gothic" w:cs="Arial"/>
          <w:sz w:val="18"/>
          <w:szCs w:val="18"/>
          <w:rPrChange w:id="166" w:author="Hiroyasu Nishiumi" w:date="2022-10-26T16:58:00Z">
            <w:rPr>
              <w:rFonts w:eastAsia="MS Gothic" w:cs="Arial"/>
              <w:szCs w:val="21"/>
            </w:rPr>
          </w:rPrChange>
        </w:rPr>
        <w:t xml:space="preserve"> or the MATLAB path cannot be saved may occur.</w:t>
      </w:r>
    </w:p>
    <w:p w14:paraId="349339EA" w14:textId="70C04AA3" w:rsidR="009B64DF" w:rsidRPr="004270A8" w:rsidRDefault="009B64DF" w:rsidP="009B64DF">
      <w:pPr>
        <w:ind w:left="1440"/>
        <w:rPr>
          <w:rFonts w:cs="Arial"/>
          <w:sz w:val="18"/>
          <w:szCs w:val="18"/>
          <w:rPrChange w:id="167" w:author="Hiroyasu Nishiumi" w:date="2022-10-26T16:58:00Z">
            <w:rPr>
              <w:rFonts w:cs="Arial"/>
              <w:szCs w:val="18"/>
            </w:rPr>
          </w:rPrChange>
        </w:rPr>
      </w:pPr>
      <w:r w:rsidRPr="00742278">
        <w:rPr>
          <w:rFonts w:cs="Arial"/>
          <w:sz w:val="18"/>
          <w:szCs w:val="18"/>
          <w:rPrChange w:id="168" w:author="Hiroyasu Nishiumi" w:date="2022-10-26T16:58:00Z">
            <w:rPr>
              <w:rFonts w:cs="Arial"/>
              <w:szCs w:val="18"/>
            </w:rPr>
          </w:rPrChange>
        </w:rPr>
        <w:t>3. MATLAB R2017b</w:t>
      </w:r>
      <w:r w:rsidR="004634DB" w:rsidRPr="00742278">
        <w:rPr>
          <w:rFonts w:cs="Arial"/>
          <w:sz w:val="18"/>
          <w:szCs w:val="18"/>
        </w:rPr>
        <w:t xml:space="preserve"> version</w:t>
      </w:r>
      <w:r w:rsidRPr="00742278">
        <w:rPr>
          <w:rFonts w:cs="Arial"/>
          <w:sz w:val="18"/>
          <w:szCs w:val="18"/>
          <w:rPrChange w:id="169" w:author="Hiroyasu Nishiumi" w:date="2022-10-26T16:58:00Z">
            <w:rPr>
              <w:rFonts w:cs="Arial"/>
              <w:szCs w:val="18"/>
            </w:rPr>
          </w:rPrChange>
        </w:rPr>
        <w:t xml:space="preserve"> is used because when preparing the prototype of vHILS, the VLAB Co-Simulink support R2017b</w:t>
      </w:r>
      <w:r w:rsidR="004634DB" w:rsidRPr="00742278">
        <w:rPr>
          <w:rFonts w:cs="Arial"/>
          <w:sz w:val="18"/>
          <w:szCs w:val="18"/>
        </w:rPr>
        <w:t xml:space="preserve"> version</w:t>
      </w:r>
      <w:r w:rsidRPr="00742278">
        <w:rPr>
          <w:rFonts w:cs="Arial"/>
          <w:sz w:val="18"/>
          <w:szCs w:val="18"/>
          <w:rPrChange w:id="170" w:author="Hiroyasu Nishiumi" w:date="2022-10-26T16:58:00Z">
            <w:rPr>
              <w:rFonts w:cs="Arial"/>
              <w:szCs w:val="18"/>
            </w:rPr>
          </w:rPrChange>
        </w:rPr>
        <w:t xml:space="preserve">. For </w:t>
      </w:r>
      <w:r w:rsidR="00742278">
        <w:rPr>
          <w:rFonts w:cs="Arial"/>
          <w:sz w:val="18"/>
          <w:szCs w:val="18"/>
        </w:rPr>
        <w:t>other</w:t>
      </w:r>
      <w:r w:rsidRPr="00742278">
        <w:rPr>
          <w:rFonts w:cs="Arial"/>
          <w:sz w:val="18"/>
          <w:szCs w:val="18"/>
          <w:rPrChange w:id="171" w:author="Hiroyasu Nishiumi" w:date="2022-10-26T16:58:00Z">
            <w:rPr>
              <w:rFonts w:cs="Arial"/>
              <w:szCs w:val="18"/>
            </w:rPr>
          </w:rPrChange>
        </w:rPr>
        <w:t xml:space="preserve"> version</w:t>
      </w:r>
      <w:r w:rsidR="00742278">
        <w:rPr>
          <w:rFonts w:cs="Arial"/>
          <w:sz w:val="18"/>
          <w:szCs w:val="18"/>
        </w:rPr>
        <w:t>s</w:t>
      </w:r>
      <w:r w:rsidRPr="00742278">
        <w:rPr>
          <w:rFonts w:cs="Arial"/>
          <w:sz w:val="18"/>
          <w:szCs w:val="18"/>
          <w:rPrChange w:id="172" w:author="Hiroyasu Nishiumi" w:date="2022-10-26T16:58:00Z">
            <w:rPr>
              <w:rFonts w:cs="Arial"/>
              <w:szCs w:val="18"/>
            </w:rPr>
          </w:rPrChange>
        </w:rPr>
        <w:t xml:space="preserve">, </w:t>
      </w:r>
      <w:r w:rsidR="00742278">
        <w:rPr>
          <w:rFonts w:cs="Arial"/>
          <w:sz w:val="18"/>
          <w:szCs w:val="18"/>
        </w:rPr>
        <w:t>they have</w:t>
      </w:r>
      <w:r w:rsidRPr="00742278">
        <w:rPr>
          <w:rFonts w:cs="Arial"/>
          <w:sz w:val="18"/>
          <w:szCs w:val="18"/>
          <w:rPrChange w:id="173" w:author="Hiroyasu Nishiumi" w:date="2022-10-26T16:58:00Z">
            <w:rPr>
              <w:rFonts w:cs="Arial"/>
              <w:szCs w:val="18"/>
            </w:rPr>
          </w:rPrChange>
        </w:rPr>
        <w:t xml:space="preserve"> not</w:t>
      </w:r>
      <w:r w:rsidR="00CB43D9" w:rsidRPr="00742278">
        <w:rPr>
          <w:rFonts w:cs="Arial"/>
          <w:sz w:val="18"/>
          <w:szCs w:val="18"/>
        </w:rPr>
        <w:t xml:space="preserve"> been</w:t>
      </w:r>
      <w:r w:rsidRPr="00742278">
        <w:rPr>
          <w:rFonts w:cs="Arial"/>
          <w:sz w:val="18"/>
          <w:szCs w:val="18"/>
          <w:rPrChange w:id="174" w:author="Hiroyasu Nishiumi" w:date="2022-10-26T16:58:00Z">
            <w:rPr>
              <w:rFonts w:cs="Arial"/>
              <w:szCs w:val="18"/>
            </w:rPr>
          </w:rPrChange>
        </w:rPr>
        <w:t xml:space="preserve"> tested.</w:t>
      </w:r>
    </w:p>
    <w:p w14:paraId="2B3616A4" w14:textId="1F69E9B0" w:rsidR="008A2E58" w:rsidRPr="004270A8" w:rsidRDefault="00715E77" w:rsidP="002D5E13">
      <w:pPr>
        <w:ind w:left="1440"/>
        <w:rPr>
          <w:rFonts w:cs="Arial"/>
          <w:sz w:val="18"/>
          <w:szCs w:val="18"/>
          <w:rPrChange w:id="175" w:author="Hiroyasu Nishiumi" w:date="2022-10-26T16:58:00Z">
            <w:rPr>
              <w:rFonts w:cs="Arial"/>
              <w:szCs w:val="18"/>
            </w:rPr>
          </w:rPrChange>
        </w:rPr>
      </w:pPr>
      <w:r w:rsidRPr="004270A8">
        <w:rPr>
          <w:rFonts w:cs="Arial"/>
          <w:sz w:val="18"/>
          <w:szCs w:val="18"/>
          <w:rPrChange w:id="176" w:author="Hiroyasu Nishiumi" w:date="2022-10-26T16:58:00Z">
            <w:rPr>
              <w:rFonts w:cs="Arial"/>
              <w:szCs w:val="18"/>
            </w:rPr>
          </w:rPrChange>
        </w:rPr>
        <w:t xml:space="preserve">4. Can use the upper software versions if the features used for ET-VPF be not changed but </w:t>
      </w:r>
      <w:r w:rsidRPr="004270A8">
        <w:rPr>
          <w:rFonts w:cs="Arial"/>
          <w:sz w:val="18"/>
          <w:szCs w:val="18"/>
          <w:rPrChange w:id="177" w:author="Hiroyasu Nishiumi" w:date="2022-10-26T16:58:00Z">
            <w:rPr>
              <w:rFonts w:cs="Arial"/>
            </w:rPr>
          </w:rPrChange>
        </w:rPr>
        <w:t>Renesas Electronics does not</w:t>
      </w:r>
      <w:r w:rsidRPr="004270A8">
        <w:rPr>
          <w:rFonts w:cs="Arial"/>
          <w:sz w:val="18"/>
          <w:szCs w:val="18"/>
          <w:rPrChange w:id="178" w:author="Hiroyasu Nishiumi" w:date="2022-10-26T16:58:00Z">
            <w:rPr>
              <w:rFonts w:cs="Arial"/>
              <w:szCs w:val="18"/>
            </w:rPr>
          </w:rPrChange>
        </w:rPr>
        <w:t xml:space="preserve"> guarantee it.</w:t>
      </w:r>
    </w:p>
    <w:p w14:paraId="048DA505" w14:textId="753FF967" w:rsidR="00812AFA" w:rsidRPr="004270A8" w:rsidRDefault="00812AFA" w:rsidP="006D7022">
      <w:pPr>
        <w:ind w:left="1440"/>
        <w:rPr>
          <w:rFonts w:cs="Arial"/>
          <w:sz w:val="18"/>
          <w:szCs w:val="18"/>
          <w:rPrChange w:id="179" w:author="Hiroyasu Nishiumi" w:date="2022-10-26T16:58:00Z">
            <w:rPr>
              <w:rFonts w:cs="Arial"/>
              <w:szCs w:val="18"/>
            </w:rPr>
          </w:rPrChange>
        </w:rPr>
      </w:pPr>
      <w:commentRangeStart w:id="180"/>
      <w:r w:rsidRPr="004270A8">
        <w:rPr>
          <w:rFonts w:cs="Arial"/>
          <w:sz w:val="18"/>
          <w:szCs w:val="18"/>
          <w:highlight w:val="yellow"/>
          <w:rPrChange w:id="181" w:author="Hiroyasu Nishiumi" w:date="2022-10-26T16:58:00Z">
            <w:rPr>
              <w:rFonts w:cs="Arial"/>
              <w:szCs w:val="18"/>
              <w:highlight w:val="yellow"/>
            </w:rPr>
          </w:rPrChange>
        </w:rPr>
        <w:t>5. For CS+ E8.07.</w:t>
      </w:r>
      <w:r w:rsidR="00572C82" w:rsidRPr="004270A8">
        <w:rPr>
          <w:rFonts w:cs="Arial"/>
          <w:sz w:val="18"/>
          <w:szCs w:val="18"/>
          <w:highlight w:val="yellow"/>
          <w:rPrChange w:id="182" w:author="Hiroyasu Nishiumi" w:date="2022-10-26T16:58:00Z">
            <w:rPr>
              <w:rFonts w:cs="Arial"/>
              <w:szCs w:val="18"/>
              <w:highlight w:val="yellow"/>
            </w:rPr>
          </w:rPrChange>
        </w:rPr>
        <w:t>00j2</w:t>
      </w:r>
      <w:r w:rsidRPr="004270A8">
        <w:rPr>
          <w:rFonts w:cs="Arial"/>
          <w:sz w:val="18"/>
          <w:szCs w:val="18"/>
          <w:highlight w:val="yellow"/>
          <w:rPrChange w:id="183" w:author="Hiroyasu Nishiumi" w:date="2022-10-26T16:58:00Z">
            <w:rPr>
              <w:rFonts w:cs="Arial"/>
              <w:szCs w:val="18"/>
              <w:highlight w:val="yellow"/>
            </w:rPr>
          </w:rPrChange>
        </w:rPr>
        <w:t>, it is only used for RH850/U2C device series.</w:t>
      </w:r>
      <w:commentRangeEnd w:id="180"/>
      <w:r w:rsidRPr="004270A8">
        <w:rPr>
          <w:rStyle w:val="CommentReference"/>
          <w:rFonts w:cs="Arial"/>
          <w:szCs w:val="18"/>
        </w:rPr>
        <w:commentReference w:id="180"/>
      </w:r>
      <w:r w:rsidR="006D7022" w:rsidRPr="004270A8">
        <w:rPr>
          <w:rFonts w:cs="Arial"/>
          <w:sz w:val="18"/>
          <w:szCs w:val="18"/>
          <w:highlight w:val="yellow"/>
          <w:rPrChange w:id="184" w:author="Hiroyasu Nishiumi" w:date="2022-10-26T16:58:00Z">
            <w:rPr>
              <w:rFonts w:cs="Arial"/>
              <w:szCs w:val="18"/>
              <w:highlight w:val="yellow"/>
            </w:rPr>
          </w:rPrChange>
        </w:rPr>
        <w:t xml:space="preserve"> For CS+ V8.07.00, it is only used for RH850/F1KM-S1, RH850/F1KM-S4 device series.</w:t>
      </w:r>
      <w:r w:rsidR="006D7022" w:rsidRPr="004270A8">
        <w:rPr>
          <w:rFonts w:cs="Arial"/>
          <w:sz w:val="18"/>
          <w:szCs w:val="18"/>
          <w:rPrChange w:id="185" w:author="Hiroyasu Nishiumi" w:date="2022-10-26T16:58:00Z">
            <w:rPr>
              <w:rFonts w:cs="Arial"/>
              <w:szCs w:val="18"/>
            </w:rPr>
          </w:rPrChange>
        </w:rPr>
        <w:t xml:space="preserve"> </w:t>
      </w:r>
    </w:p>
    <w:p w14:paraId="3D36D449" w14:textId="1FD9960F" w:rsidR="00812AFA" w:rsidRDefault="00812AFA" w:rsidP="00812AFA">
      <w:pPr>
        <w:ind w:left="1440"/>
        <w:rPr>
          <w:rFonts w:cs="Arial"/>
          <w:sz w:val="18"/>
          <w:szCs w:val="18"/>
        </w:rPr>
      </w:pPr>
      <w:r w:rsidRPr="004270A8">
        <w:rPr>
          <w:rFonts w:cs="Arial"/>
          <w:sz w:val="18"/>
          <w:szCs w:val="18"/>
          <w:highlight w:val="yellow"/>
          <w:rPrChange w:id="186" w:author="Hiroyasu Nishiumi" w:date="2022-10-26T16:58:00Z">
            <w:rPr>
              <w:rFonts w:cs="Arial"/>
              <w:szCs w:val="18"/>
              <w:highlight w:val="yellow"/>
            </w:rPr>
          </w:rPrChange>
        </w:rPr>
        <w:t>6. The Smart Configurator for RH850 is unavailable for RH850/U2C device series.</w:t>
      </w:r>
    </w:p>
    <w:p w14:paraId="3A0757EA" w14:textId="20945362" w:rsidR="00F12428" w:rsidRPr="004270A8" w:rsidRDefault="00F12428" w:rsidP="00F12428">
      <w:pPr>
        <w:ind w:left="1440"/>
        <w:rPr>
          <w:rFonts w:cs="Arial"/>
          <w:sz w:val="18"/>
          <w:szCs w:val="18"/>
          <w:rPrChange w:id="187" w:author="Hiroyasu Nishiumi" w:date="2022-10-26T16:58:00Z">
            <w:rPr>
              <w:rFonts w:cs="Arial"/>
              <w:szCs w:val="18"/>
            </w:rPr>
          </w:rPrChange>
        </w:rPr>
      </w:pPr>
      <w:r w:rsidRPr="00203DDF">
        <w:rPr>
          <w:rFonts w:cs="Arial"/>
          <w:sz w:val="18"/>
          <w:szCs w:val="18"/>
          <w:highlight w:val="yellow"/>
        </w:rPr>
        <w:t xml:space="preserve">7. The installation </w:t>
      </w:r>
      <w:r>
        <w:rPr>
          <w:rFonts w:cs="Arial"/>
          <w:sz w:val="18"/>
          <w:szCs w:val="18"/>
          <w:highlight w:val="yellow"/>
        </w:rPr>
        <w:t>path</w:t>
      </w:r>
      <w:r w:rsidRPr="00203DDF">
        <w:rPr>
          <w:rFonts w:cs="Arial"/>
          <w:sz w:val="18"/>
          <w:szCs w:val="18"/>
          <w:highlight w:val="yellow"/>
        </w:rPr>
        <w:t xml:space="preserve"> of </w:t>
      </w:r>
      <w:r>
        <w:rPr>
          <w:rFonts w:cs="Arial"/>
          <w:sz w:val="18"/>
          <w:szCs w:val="18"/>
          <w:highlight w:val="yellow"/>
        </w:rPr>
        <w:t xml:space="preserve">ET-VPF package, </w:t>
      </w:r>
      <w:r w:rsidRPr="00203DDF">
        <w:rPr>
          <w:rFonts w:cs="Arial"/>
          <w:sz w:val="18"/>
          <w:szCs w:val="18"/>
          <w:highlight w:val="yellow"/>
        </w:rPr>
        <w:t xml:space="preserve">CS+, Cygwin, Smart Configurator and VLAB cannot contain some special characters (refer to </w:t>
      </w:r>
      <w:r w:rsidRPr="00F12428">
        <w:rPr>
          <w:rFonts w:cs="Arial"/>
          <w:sz w:val="18"/>
          <w:szCs w:val="18"/>
          <w:highlight w:val="yellow"/>
        </w:rPr>
        <w:fldChar w:fldCharType="begin"/>
      </w:r>
      <w:r w:rsidRPr="00F12428">
        <w:rPr>
          <w:rFonts w:cs="Arial"/>
          <w:sz w:val="18"/>
          <w:szCs w:val="18"/>
          <w:highlight w:val="yellow"/>
        </w:rPr>
        <w:instrText xml:space="preserve"> REF _Ref120516972 \h </w:instrText>
      </w:r>
      <w:r>
        <w:rPr>
          <w:rFonts w:cs="Arial"/>
          <w:sz w:val="18"/>
          <w:szCs w:val="18"/>
          <w:highlight w:val="yellow"/>
        </w:rPr>
        <w:instrText xml:space="preserve"> \* MERGEFORMAT </w:instrText>
      </w:r>
      <w:r w:rsidRPr="00F12428">
        <w:rPr>
          <w:rFonts w:cs="Arial"/>
          <w:sz w:val="18"/>
          <w:szCs w:val="18"/>
          <w:highlight w:val="yellow"/>
        </w:rPr>
      </w:r>
      <w:r w:rsidRPr="00F12428">
        <w:rPr>
          <w:rFonts w:cs="Arial"/>
          <w:sz w:val="18"/>
          <w:szCs w:val="18"/>
          <w:highlight w:val="yellow"/>
        </w:rPr>
        <w:fldChar w:fldCharType="separate"/>
      </w:r>
      <w:r w:rsidR="00775653" w:rsidRPr="00775653">
        <w:rPr>
          <w:rFonts w:cs="Arial"/>
          <w:b/>
          <w:bCs/>
          <w:i/>
          <w:iCs/>
          <w:sz w:val="18"/>
          <w:szCs w:val="18"/>
          <w:highlight w:val="yellow"/>
        </w:rPr>
        <w:t xml:space="preserve">Table </w:t>
      </w:r>
      <w:r w:rsidR="00775653" w:rsidRPr="00775653">
        <w:rPr>
          <w:rFonts w:cs="Arial"/>
          <w:b/>
          <w:bCs/>
          <w:i/>
          <w:iCs/>
          <w:noProof/>
          <w:sz w:val="18"/>
          <w:szCs w:val="18"/>
          <w:highlight w:val="yellow"/>
        </w:rPr>
        <w:t>3</w:t>
      </w:r>
      <w:r w:rsidR="00775653" w:rsidRPr="00775653">
        <w:rPr>
          <w:rFonts w:cs="Arial"/>
          <w:b/>
          <w:bCs/>
          <w:i/>
          <w:iCs/>
          <w:noProof/>
          <w:sz w:val="18"/>
          <w:szCs w:val="18"/>
          <w:highlight w:val="yellow"/>
        </w:rPr>
        <w:noBreakHyphen/>
        <w:t>7</w:t>
      </w:r>
      <w:r w:rsidR="00775653" w:rsidRPr="00775653">
        <w:rPr>
          <w:rFonts w:cs="Arial"/>
          <w:b/>
          <w:bCs/>
          <w:i/>
          <w:iCs/>
          <w:sz w:val="18"/>
          <w:szCs w:val="18"/>
          <w:highlight w:val="yellow"/>
        </w:rPr>
        <w:t xml:space="preserve"> The supported special characters</w:t>
      </w:r>
      <w:r w:rsidRPr="00F12428">
        <w:rPr>
          <w:rFonts w:cs="Arial"/>
          <w:sz w:val="18"/>
          <w:szCs w:val="18"/>
          <w:highlight w:val="yellow"/>
        </w:rPr>
        <w:fldChar w:fldCharType="end"/>
      </w:r>
      <w:r>
        <w:rPr>
          <w:rFonts w:cs="Arial"/>
          <w:sz w:val="18"/>
          <w:szCs w:val="18"/>
          <w:highlight w:val="yellow"/>
        </w:rPr>
        <w:t xml:space="preserve"> for more detail</w:t>
      </w:r>
      <w:r w:rsidRPr="00203DDF">
        <w:rPr>
          <w:rFonts w:cs="Arial"/>
          <w:sz w:val="18"/>
          <w:szCs w:val="18"/>
          <w:highlight w:val="yellow"/>
        </w:rPr>
        <w:t>).</w:t>
      </w:r>
      <w:bookmarkStart w:id="188" w:name="V10000_REL_Comment_006"/>
      <w:bookmarkStart w:id="189" w:name="V10000_REL_Comment_007"/>
      <w:bookmarkEnd w:id="188"/>
      <w:bookmarkEnd w:id="189"/>
    </w:p>
    <w:p w14:paraId="795E90D7" w14:textId="77777777" w:rsidR="008877F2" w:rsidRPr="004270A8" w:rsidRDefault="008877F2" w:rsidP="00812AFA">
      <w:pPr>
        <w:ind w:left="1440"/>
        <w:rPr>
          <w:rFonts w:cs="Arial"/>
          <w:sz w:val="18"/>
          <w:szCs w:val="18"/>
          <w:rPrChange w:id="190" w:author="Hiroyasu Nishiumi" w:date="2022-10-26T16:58:00Z">
            <w:rPr>
              <w:rFonts w:cs="Arial"/>
              <w:szCs w:val="18"/>
            </w:rPr>
          </w:rPrChange>
        </w:rPr>
      </w:pPr>
    </w:p>
    <w:p w14:paraId="648B4F0A" w14:textId="5F9CA639" w:rsidR="00812AFA" w:rsidRPr="004270A8" w:rsidRDefault="00812AFA" w:rsidP="00103487">
      <w:pPr>
        <w:rPr>
          <w:rFonts w:eastAsia="MS Gothic" w:cs="Arial"/>
          <w:szCs w:val="21"/>
        </w:rPr>
      </w:pPr>
      <w:r w:rsidRPr="004270A8">
        <w:rPr>
          <w:rFonts w:eastAsia="MS Gothic" w:cs="Arial"/>
          <w:szCs w:val="21"/>
        </w:rPr>
        <w:br w:type="page"/>
      </w:r>
    </w:p>
    <w:p w14:paraId="331AC086" w14:textId="39C355A1" w:rsidR="00F45210" w:rsidRPr="004270A8" w:rsidRDefault="008202F6" w:rsidP="00A92D49">
      <w:pPr>
        <w:pStyle w:val="Heading2"/>
      </w:pPr>
      <w:bookmarkStart w:id="191" w:name="_Toc122608731"/>
      <w:r w:rsidRPr="004270A8">
        <w:lastRenderedPageBreak/>
        <w:t>1.</w:t>
      </w:r>
      <w:bookmarkStart w:id="192" w:name="_Toc531712013"/>
      <w:r w:rsidR="00EB63B4" w:rsidRPr="004270A8">
        <w:t>3</w:t>
      </w:r>
      <w:r w:rsidR="005558E5" w:rsidRPr="004270A8">
        <w:t xml:space="preserve"> </w:t>
      </w:r>
      <w:bookmarkEnd w:id="136"/>
      <w:bookmarkEnd w:id="137"/>
      <w:bookmarkEnd w:id="138"/>
      <w:bookmarkEnd w:id="139"/>
      <w:bookmarkEnd w:id="192"/>
      <w:r w:rsidR="00454CA7" w:rsidRPr="004270A8">
        <w:t>License Types and Functions</w:t>
      </w:r>
      <w:bookmarkEnd w:id="191"/>
    </w:p>
    <w:p w14:paraId="24589259" w14:textId="77777777" w:rsidR="00896368" w:rsidRPr="004270A8" w:rsidRDefault="00896368" w:rsidP="00D64C90">
      <w:pPr>
        <w:jc w:val="left"/>
        <w:rPr>
          <w:rFonts w:cs="Arial"/>
        </w:rPr>
      </w:pPr>
    </w:p>
    <w:p w14:paraId="2F1D3D69" w14:textId="0272972B" w:rsidR="00BE74FC" w:rsidRPr="004270A8" w:rsidRDefault="00F07B2B" w:rsidP="00D64C90">
      <w:pPr>
        <w:jc w:val="left"/>
        <w:rPr>
          <w:rFonts w:eastAsiaTheme="majorEastAsia" w:cs="Arial"/>
          <w:szCs w:val="21"/>
        </w:rPr>
      </w:pPr>
      <w:r w:rsidRPr="004270A8">
        <w:rPr>
          <w:rFonts w:cs="Arial"/>
          <w:szCs w:val="21"/>
        </w:rPr>
        <w:t>This section explains the l</w:t>
      </w:r>
      <w:r w:rsidR="00B309FF" w:rsidRPr="004270A8">
        <w:rPr>
          <w:rFonts w:cs="Arial"/>
          <w:szCs w:val="21"/>
        </w:rPr>
        <w:t>icense types</w:t>
      </w:r>
      <w:r w:rsidR="004038B6" w:rsidRPr="004270A8">
        <w:rPr>
          <w:rFonts w:cs="Arial"/>
          <w:szCs w:val="21"/>
        </w:rPr>
        <w:fldChar w:fldCharType="begin"/>
      </w:r>
      <w:r w:rsidR="004038B6" w:rsidRPr="004270A8">
        <w:rPr>
          <w:rFonts w:cs="Arial"/>
          <w:szCs w:val="21"/>
        </w:rPr>
        <w:instrText xml:space="preserve"> XE "License types" </w:instrText>
      </w:r>
      <w:r w:rsidR="004038B6" w:rsidRPr="004270A8">
        <w:rPr>
          <w:rFonts w:cs="Arial"/>
          <w:szCs w:val="21"/>
        </w:rPr>
        <w:fldChar w:fldCharType="end"/>
      </w:r>
      <w:r w:rsidR="002F5A9E" w:rsidRPr="004270A8">
        <w:rPr>
          <w:rFonts w:cs="Arial"/>
          <w:szCs w:val="21"/>
        </w:rPr>
        <w:t>.</w:t>
      </w:r>
    </w:p>
    <w:p w14:paraId="62927C97" w14:textId="77777777" w:rsidR="007458FE" w:rsidRPr="004270A8" w:rsidRDefault="007458FE" w:rsidP="007458FE">
      <w:pPr>
        <w:rPr>
          <w:rFonts w:eastAsia="MS Gothic" w:cs="Arial"/>
          <w:szCs w:val="21"/>
        </w:rPr>
      </w:pPr>
    </w:p>
    <w:p w14:paraId="28C2954F" w14:textId="77777777" w:rsidR="007458FE" w:rsidRPr="004270A8" w:rsidRDefault="007458FE" w:rsidP="007458FE">
      <w:pPr>
        <w:rPr>
          <w:rFonts w:eastAsia="MS Gothic" w:cs="Arial"/>
          <w:szCs w:val="21"/>
        </w:rPr>
      </w:pPr>
      <w:r w:rsidRPr="004270A8">
        <w:rPr>
          <w:rFonts w:eastAsia="MS Gothic" w:cs="Arial"/>
          <w:szCs w:val="21"/>
        </w:rPr>
        <w:t>ET-VPF offers various features to verify algorithm of embedded models. Some features require specific license, which was registered with Renesas Electronics. This section describes use cases of these features.</w:t>
      </w:r>
    </w:p>
    <w:p w14:paraId="32F99A1B" w14:textId="77777777" w:rsidR="007458FE" w:rsidRPr="004270A8" w:rsidRDefault="007458FE" w:rsidP="007458FE">
      <w:pPr>
        <w:rPr>
          <w:rFonts w:eastAsia="MS Gothic" w:cs="Arial"/>
          <w:szCs w:val="21"/>
        </w:rPr>
      </w:pPr>
    </w:p>
    <w:p w14:paraId="7418DFE4" w14:textId="77777777" w:rsidR="007458FE" w:rsidRPr="004270A8" w:rsidRDefault="007458FE" w:rsidP="007458FE">
      <w:pPr>
        <w:rPr>
          <w:rFonts w:eastAsia="MS Gothic" w:cs="Arial"/>
          <w:szCs w:val="21"/>
        </w:rPr>
      </w:pPr>
      <w:r w:rsidRPr="004270A8">
        <w:rPr>
          <w:rFonts w:eastAsia="MS Gothic" w:cs="Arial"/>
          <w:szCs w:val="21"/>
        </w:rPr>
        <w:t>Below table show available operation when you own each license type.</w:t>
      </w:r>
    </w:p>
    <w:p w14:paraId="79523692" w14:textId="77777777" w:rsidR="007458FE" w:rsidRPr="004270A8" w:rsidRDefault="007458FE" w:rsidP="007458FE">
      <w:pPr>
        <w:rPr>
          <w:rFonts w:eastAsia="MS Gothic" w:cs="Arial"/>
          <w:szCs w:val="21"/>
        </w:rPr>
      </w:pPr>
    </w:p>
    <w:p w14:paraId="62046BE8" w14:textId="1A3FF65A" w:rsidR="007458FE" w:rsidRPr="004270A8" w:rsidRDefault="007458FE" w:rsidP="00CC3C54">
      <w:pPr>
        <w:jc w:val="center"/>
        <w:rPr>
          <w:rFonts w:eastAsia="MS Gothic" w:cs="Arial"/>
          <w:b/>
          <w:bCs/>
          <w:i/>
          <w:iCs/>
          <w:szCs w:val="21"/>
        </w:rPr>
      </w:pPr>
      <w:bookmarkStart w:id="193" w:name="_Ref93407976"/>
      <w:r w:rsidRPr="004270A8">
        <w:rPr>
          <w:rFonts w:eastAsia="MS Gothic" w:cs="Arial"/>
          <w:b/>
          <w:bCs/>
          <w:i/>
          <w:iCs/>
          <w:szCs w:val="21"/>
        </w:rPr>
        <w:t xml:space="preserve">Table </w:t>
      </w:r>
      <w:r w:rsidR="00117EE9" w:rsidRPr="004270A8">
        <w:rPr>
          <w:rFonts w:eastAsia="MS Gothic" w:cs="Arial"/>
          <w:b/>
          <w:bCs/>
          <w:i/>
          <w:iCs/>
          <w:szCs w:val="21"/>
        </w:rPr>
        <w:fldChar w:fldCharType="begin"/>
      </w:r>
      <w:r w:rsidR="00117EE9" w:rsidRPr="004270A8">
        <w:rPr>
          <w:rFonts w:eastAsia="MS Gothic" w:cs="Arial"/>
          <w:b/>
          <w:bCs/>
          <w:i/>
          <w:iCs/>
          <w:szCs w:val="21"/>
        </w:rPr>
        <w:instrText xml:space="preserve"> STYLEREF 1 \s </w:instrText>
      </w:r>
      <w:r w:rsidR="00117EE9" w:rsidRPr="004270A8">
        <w:rPr>
          <w:rFonts w:eastAsia="MS Gothic" w:cs="Arial"/>
          <w:b/>
          <w:bCs/>
          <w:i/>
          <w:iCs/>
          <w:szCs w:val="21"/>
        </w:rPr>
        <w:fldChar w:fldCharType="separate"/>
      </w:r>
      <w:r w:rsidR="00775653">
        <w:rPr>
          <w:rFonts w:eastAsia="MS Gothic" w:cs="Arial"/>
          <w:b/>
          <w:bCs/>
          <w:i/>
          <w:iCs/>
          <w:noProof/>
          <w:szCs w:val="21"/>
        </w:rPr>
        <w:t>1</w:t>
      </w:r>
      <w:r w:rsidR="00117EE9" w:rsidRPr="004270A8">
        <w:rPr>
          <w:rFonts w:eastAsia="MS Gothic" w:cs="Arial"/>
          <w:b/>
          <w:bCs/>
          <w:i/>
          <w:iCs/>
          <w:szCs w:val="21"/>
        </w:rPr>
        <w:fldChar w:fldCharType="end"/>
      </w:r>
      <w:r w:rsidR="00117EE9" w:rsidRPr="004270A8">
        <w:rPr>
          <w:rFonts w:eastAsia="MS Gothic" w:cs="Arial"/>
          <w:b/>
          <w:bCs/>
          <w:i/>
          <w:iCs/>
          <w:szCs w:val="21"/>
        </w:rPr>
        <w:noBreakHyphen/>
      </w:r>
      <w:r w:rsidR="00117EE9" w:rsidRPr="004270A8">
        <w:rPr>
          <w:rFonts w:eastAsia="MS Gothic" w:cs="Arial"/>
          <w:b/>
          <w:bCs/>
          <w:i/>
          <w:iCs/>
          <w:szCs w:val="21"/>
        </w:rPr>
        <w:fldChar w:fldCharType="begin"/>
      </w:r>
      <w:r w:rsidR="00117EE9" w:rsidRPr="004270A8">
        <w:rPr>
          <w:rFonts w:eastAsia="MS Gothic" w:cs="Arial"/>
          <w:b/>
          <w:bCs/>
          <w:i/>
          <w:iCs/>
          <w:szCs w:val="21"/>
        </w:rPr>
        <w:instrText xml:space="preserve"> SEQ Table \* ARABIC \s 1 </w:instrText>
      </w:r>
      <w:r w:rsidR="00117EE9" w:rsidRPr="004270A8">
        <w:rPr>
          <w:rFonts w:eastAsia="MS Gothic" w:cs="Arial"/>
          <w:b/>
          <w:bCs/>
          <w:i/>
          <w:iCs/>
          <w:szCs w:val="21"/>
        </w:rPr>
        <w:fldChar w:fldCharType="separate"/>
      </w:r>
      <w:r w:rsidR="00775653">
        <w:rPr>
          <w:rFonts w:eastAsia="MS Gothic" w:cs="Arial"/>
          <w:b/>
          <w:bCs/>
          <w:i/>
          <w:iCs/>
          <w:noProof/>
          <w:szCs w:val="21"/>
        </w:rPr>
        <w:t>2</w:t>
      </w:r>
      <w:r w:rsidR="00117EE9" w:rsidRPr="004270A8">
        <w:rPr>
          <w:rFonts w:eastAsia="MS Gothic" w:cs="Arial"/>
          <w:b/>
          <w:bCs/>
          <w:i/>
          <w:iCs/>
          <w:szCs w:val="21"/>
        </w:rPr>
        <w:fldChar w:fldCharType="end"/>
      </w:r>
      <w:r w:rsidRPr="004270A8">
        <w:rPr>
          <w:rFonts w:eastAsia="MS Gothic" w:cs="Arial"/>
          <w:b/>
          <w:bCs/>
          <w:i/>
          <w:iCs/>
          <w:szCs w:val="21"/>
        </w:rPr>
        <w:t xml:space="preserve"> License definition of ET-VPF</w:t>
      </w:r>
      <w:bookmarkEnd w:id="193"/>
    </w:p>
    <w:tbl>
      <w:tblPr>
        <w:tblStyle w:val="TableGrid3"/>
        <w:tblW w:w="9810" w:type="dxa"/>
        <w:tblInd w:w="-5" w:type="dxa"/>
        <w:tblLook w:val="04A0" w:firstRow="1" w:lastRow="0" w:firstColumn="1" w:lastColumn="0" w:noHBand="0" w:noVBand="1"/>
      </w:tblPr>
      <w:tblGrid>
        <w:gridCol w:w="1481"/>
        <w:gridCol w:w="1570"/>
        <w:gridCol w:w="1574"/>
        <w:gridCol w:w="1349"/>
        <w:gridCol w:w="1582"/>
        <w:gridCol w:w="1127"/>
        <w:gridCol w:w="1127"/>
      </w:tblGrid>
      <w:tr w:rsidR="00812AFA" w:rsidRPr="004270A8" w14:paraId="32ACB2E9" w14:textId="77777777" w:rsidTr="003D35DA">
        <w:tc>
          <w:tcPr>
            <w:tcW w:w="1980" w:type="dxa"/>
            <w:vMerge w:val="restart"/>
            <w:shd w:val="clear" w:color="auto" w:fill="0070C0"/>
            <w:vAlign w:val="center"/>
          </w:tcPr>
          <w:p w14:paraId="5EACA0A2" w14:textId="77777777" w:rsidR="00812AFA" w:rsidRPr="004270A8" w:rsidRDefault="00812AFA" w:rsidP="007458FE">
            <w:pPr>
              <w:jc w:val="center"/>
              <w:rPr>
                <w:rFonts w:ascii="Arial" w:eastAsia="MS Gothic" w:hAnsi="Arial" w:cs="Arial"/>
                <w:b/>
                <w:bCs/>
                <w:sz w:val="21"/>
                <w:szCs w:val="21"/>
              </w:rPr>
            </w:pPr>
            <w:r w:rsidRPr="004270A8">
              <w:rPr>
                <w:rFonts w:ascii="Arial" w:eastAsia="MS Gothic" w:hAnsi="Arial" w:cs="Arial"/>
                <w:b/>
                <w:bCs/>
                <w:color w:val="FFFFFF"/>
                <w:sz w:val="21"/>
                <w:szCs w:val="21"/>
              </w:rPr>
              <w:t>License name</w:t>
            </w:r>
          </w:p>
        </w:tc>
        <w:tc>
          <w:tcPr>
            <w:tcW w:w="3994" w:type="dxa"/>
            <w:gridSpan w:val="3"/>
            <w:shd w:val="clear" w:color="auto" w:fill="0070C0"/>
            <w:vAlign w:val="center"/>
          </w:tcPr>
          <w:p w14:paraId="68371012" w14:textId="6ACD81F7" w:rsidR="00812AFA" w:rsidRPr="004270A8" w:rsidRDefault="00812AFA" w:rsidP="007458FE">
            <w:pPr>
              <w:jc w:val="center"/>
              <w:rPr>
                <w:rFonts w:ascii="Arial" w:eastAsia="MS Gothic" w:hAnsi="Arial" w:cs="Arial"/>
                <w:b/>
                <w:bCs/>
                <w:color w:val="FFFFFF"/>
                <w:szCs w:val="21"/>
              </w:rPr>
            </w:pPr>
            <w:r w:rsidRPr="004270A8">
              <w:rPr>
                <w:rFonts w:ascii="Arial" w:eastAsia="MS Gothic" w:hAnsi="Arial" w:cs="Arial"/>
                <w:b/>
                <w:bCs/>
                <w:color w:val="FFFFFF"/>
                <w:sz w:val="21"/>
                <w:szCs w:val="21"/>
              </w:rPr>
              <w:t>Supported device</w:t>
            </w:r>
          </w:p>
        </w:tc>
        <w:tc>
          <w:tcPr>
            <w:tcW w:w="1582" w:type="dxa"/>
            <w:vMerge w:val="restart"/>
            <w:shd w:val="clear" w:color="auto" w:fill="0070C0"/>
            <w:vAlign w:val="center"/>
          </w:tcPr>
          <w:p w14:paraId="2723BD64" w14:textId="71A1D360" w:rsidR="00812AFA" w:rsidRPr="004270A8" w:rsidRDefault="00812AFA" w:rsidP="007458FE">
            <w:pPr>
              <w:jc w:val="center"/>
              <w:rPr>
                <w:rFonts w:ascii="Arial" w:eastAsia="MS Gothic" w:hAnsi="Arial" w:cs="Arial"/>
                <w:b/>
                <w:bCs/>
                <w:sz w:val="21"/>
                <w:szCs w:val="21"/>
              </w:rPr>
            </w:pPr>
            <w:r w:rsidRPr="004270A8">
              <w:rPr>
                <w:rFonts w:ascii="Arial" w:eastAsia="MS Gothic" w:hAnsi="Arial" w:cs="Arial"/>
                <w:b/>
                <w:bCs/>
                <w:color w:val="FFFFFF"/>
                <w:sz w:val="21"/>
                <w:szCs w:val="21"/>
              </w:rPr>
              <w:t>Time measurement feature</w:t>
            </w:r>
          </w:p>
        </w:tc>
        <w:tc>
          <w:tcPr>
            <w:tcW w:w="2254" w:type="dxa"/>
            <w:gridSpan w:val="2"/>
            <w:shd w:val="clear" w:color="auto" w:fill="0070C0"/>
            <w:vAlign w:val="center"/>
          </w:tcPr>
          <w:p w14:paraId="21256552" w14:textId="77777777" w:rsidR="00812AFA" w:rsidRPr="004270A8" w:rsidRDefault="00812AFA" w:rsidP="007458FE">
            <w:pPr>
              <w:jc w:val="center"/>
              <w:rPr>
                <w:rFonts w:ascii="Arial" w:eastAsia="MS Gothic" w:hAnsi="Arial" w:cs="Arial"/>
                <w:b/>
                <w:bCs/>
                <w:sz w:val="21"/>
                <w:szCs w:val="21"/>
              </w:rPr>
            </w:pPr>
            <w:r w:rsidRPr="004270A8">
              <w:rPr>
                <w:rFonts w:ascii="Arial" w:eastAsia="MS Gothic" w:hAnsi="Arial" w:cs="Arial"/>
                <w:b/>
                <w:bCs/>
                <w:color w:val="FFFFFF"/>
                <w:sz w:val="21"/>
                <w:szCs w:val="21"/>
              </w:rPr>
              <w:t>Supported build tool</w:t>
            </w:r>
          </w:p>
        </w:tc>
      </w:tr>
      <w:tr w:rsidR="0030218C" w:rsidRPr="004270A8" w14:paraId="7FAD5636" w14:textId="77777777" w:rsidTr="003D35DA">
        <w:tc>
          <w:tcPr>
            <w:tcW w:w="1980" w:type="dxa"/>
            <w:vMerge/>
            <w:shd w:val="clear" w:color="auto" w:fill="0070C0"/>
            <w:vAlign w:val="center"/>
          </w:tcPr>
          <w:p w14:paraId="2658705C" w14:textId="77777777" w:rsidR="00812AFA" w:rsidRPr="004270A8" w:rsidRDefault="00812AFA" w:rsidP="007458FE">
            <w:pPr>
              <w:jc w:val="center"/>
              <w:rPr>
                <w:rFonts w:ascii="Arial" w:eastAsia="MS Gothic" w:hAnsi="Arial" w:cs="Arial"/>
                <w:sz w:val="21"/>
                <w:szCs w:val="21"/>
              </w:rPr>
            </w:pPr>
          </w:p>
        </w:tc>
        <w:tc>
          <w:tcPr>
            <w:tcW w:w="1064" w:type="dxa"/>
            <w:shd w:val="clear" w:color="auto" w:fill="0070C0"/>
            <w:vAlign w:val="center"/>
          </w:tcPr>
          <w:p w14:paraId="29DB397D" w14:textId="77777777" w:rsidR="00812AFA" w:rsidRPr="004270A8" w:rsidRDefault="00812AFA" w:rsidP="007458FE">
            <w:pPr>
              <w:jc w:val="center"/>
              <w:rPr>
                <w:rFonts w:ascii="Arial" w:eastAsia="MS Gothic" w:hAnsi="Arial" w:cs="Arial"/>
                <w:b/>
                <w:bCs/>
                <w:color w:val="FFFFFF"/>
                <w:sz w:val="21"/>
                <w:szCs w:val="21"/>
              </w:rPr>
            </w:pPr>
            <w:r w:rsidRPr="004270A8">
              <w:rPr>
                <w:rFonts w:ascii="Arial" w:eastAsia="MS Gothic" w:hAnsi="Arial" w:cs="Arial"/>
                <w:b/>
                <w:bCs/>
                <w:color w:val="FFFFFF"/>
                <w:sz w:val="21"/>
                <w:szCs w:val="21"/>
              </w:rPr>
              <w:t>RH850/F1KM-S1</w:t>
            </w:r>
          </w:p>
        </w:tc>
        <w:tc>
          <w:tcPr>
            <w:tcW w:w="1581" w:type="dxa"/>
            <w:shd w:val="clear" w:color="auto" w:fill="0070C0"/>
            <w:vAlign w:val="center"/>
          </w:tcPr>
          <w:p w14:paraId="5A392F80" w14:textId="77777777" w:rsidR="00812AFA" w:rsidRPr="004270A8" w:rsidRDefault="00812AFA" w:rsidP="007458FE">
            <w:pPr>
              <w:jc w:val="center"/>
              <w:rPr>
                <w:rFonts w:ascii="Arial" w:eastAsia="MS Gothic" w:hAnsi="Arial" w:cs="Arial"/>
                <w:b/>
                <w:bCs/>
                <w:color w:val="FFFFFF"/>
                <w:sz w:val="21"/>
                <w:szCs w:val="21"/>
              </w:rPr>
            </w:pPr>
            <w:r w:rsidRPr="004270A8">
              <w:rPr>
                <w:rFonts w:ascii="Arial" w:eastAsia="MS Gothic" w:hAnsi="Arial" w:cs="Arial"/>
                <w:b/>
                <w:bCs/>
                <w:color w:val="FFFFFF"/>
                <w:sz w:val="21"/>
                <w:szCs w:val="21"/>
              </w:rPr>
              <w:t>RH850/F1KM-S4</w:t>
            </w:r>
          </w:p>
        </w:tc>
        <w:tc>
          <w:tcPr>
            <w:tcW w:w="1349" w:type="dxa"/>
            <w:shd w:val="clear" w:color="auto" w:fill="0070C0"/>
          </w:tcPr>
          <w:p w14:paraId="2A6C31B4" w14:textId="5F0EC409" w:rsidR="00812AFA" w:rsidRPr="004270A8" w:rsidRDefault="00812AFA" w:rsidP="007458FE">
            <w:pPr>
              <w:jc w:val="center"/>
              <w:rPr>
                <w:rFonts w:ascii="Arial" w:eastAsia="MS Gothic" w:hAnsi="Arial" w:cs="Arial"/>
                <w:szCs w:val="21"/>
              </w:rPr>
            </w:pPr>
            <w:r w:rsidRPr="004270A8">
              <w:rPr>
                <w:rFonts w:ascii="Arial" w:eastAsia="MS Gothic" w:hAnsi="Arial" w:cs="Arial"/>
                <w:b/>
                <w:bCs/>
                <w:color w:val="FFFFFF"/>
                <w:sz w:val="21"/>
                <w:szCs w:val="21"/>
              </w:rPr>
              <w:t>RH850/U2C</w:t>
            </w:r>
          </w:p>
        </w:tc>
        <w:tc>
          <w:tcPr>
            <w:tcW w:w="1582" w:type="dxa"/>
            <w:vMerge/>
            <w:shd w:val="clear" w:color="auto" w:fill="0070C0"/>
            <w:vAlign w:val="center"/>
          </w:tcPr>
          <w:p w14:paraId="5EE01917" w14:textId="237068AB" w:rsidR="00812AFA" w:rsidRPr="004270A8" w:rsidRDefault="00812AFA" w:rsidP="007458FE">
            <w:pPr>
              <w:jc w:val="center"/>
              <w:rPr>
                <w:rFonts w:ascii="Arial" w:eastAsia="MS Gothic" w:hAnsi="Arial" w:cs="Arial"/>
                <w:sz w:val="21"/>
                <w:szCs w:val="21"/>
              </w:rPr>
            </w:pPr>
          </w:p>
        </w:tc>
        <w:tc>
          <w:tcPr>
            <w:tcW w:w="1127" w:type="dxa"/>
            <w:shd w:val="clear" w:color="auto" w:fill="0070C0"/>
            <w:vAlign w:val="center"/>
          </w:tcPr>
          <w:p w14:paraId="562F6E28" w14:textId="77777777" w:rsidR="00812AFA" w:rsidRPr="004270A8" w:rsidRDefault="00812AFA" w:rsidP="007458FE">
            <w:pPr>
              <w:jc w:val="center"/>
              <w:rPr>
                <w:rFonts w:ascii="Arial" w:eastAsia="MS Gothic" w:hAnsi="Arial" w:cs="Arial"/>
                <w:b/>
                <w:bCs/>
                <w:color w:val="FFFFFF"/>
                <w:sz w:val="21"/>
                <w:szCs w:val="21"/>
              </w:rPr>
            </w:pPr>
            <w:r w:rsidRPr="004270A8">
              <w:rPr>
                <w:rFonts w:ascii="Arial" w:eastAsia="MS Gothic" w:hAnsi="Arial" w:cs="Arial"/>
                <w:b/>
                <w:bCs/>
                <w:color w:val="FFFFFF"/>
                <w:sz w:val="21"/>
                <w:szCs w:val="21"/>
              </w:rPr>
              <w:t>GHS Compiler</w:t>
            </w:r>
          </w:p>
        </w:tc>
        <w:tc>
          <w:tcPr>
            <w:tcW w:w="1127" w:type="dxa"/>
            <w:shd w:val="clear" w:color="auto" w:fill="0070C0"/>
            <w:vAlign w:val="center"/>
          </w:tcPr>
          <w:p w14:paraId="74A1D676" w14:textId="77777777" w:rsidR="00812AFA" w:rsidRPr="004270A8" w:rsidRDefault="00812AFA" w:rsidP="007458FE">
            <w:pPr>
              <w:jc w:val="center"/>
              <w:rPr>
                <w:rFonts w:ascii="Arial" w:eastAsia="MS Gothic" w:hAnsi="Arial" w:cs="Arial"/>
                <w:b/>
                <w:bCs/>
                <w:color w:val="FFFFFF"/>
                <w:sz w:val="21"/>
                <w:szCs w:val="21"/>
              </w:rPr>
            </w:pPr>
            <w:r w:rsidRPr="004270A8">
              <w:rPr>
                <w:rFonts w:ascii="Arial" w:eastAsia="MS Gothic" w:hAnsi="Arial" w:cs="Arial"/>
                <w:b/>
                <w:bCs/>
                <w:color w:val="FFFFFF"/>
                <w:sz w:val="21"/>
                <w:szCs w:val="21"/>
              </w:rPr>
              <w:t>Renesas Compiler</w:t>
            </w:r>
          </w:p>
        </w:tc>
      </w:tr>
      <w:tr w:rsidR="00812AFA" w:rsidRPr="004270A8" w14:paraId="08947600" w14:textId="77777777" w:rsidTr="003D35DA">
        <w:tc>
          <w:tcPr>
            <w:tcW w:w="1980" w:type="dxa"/>
          </w:tcPr>
          <w:p w14:paraId="37D164CE" w14:textId="7893FDBF" w:rsidR="00812AFA" w:rsidRPr="004270A8" w:rsidRDefault="00812AFA" w:rsidP="007458FE">
            <w:pPr>
              <w:rPr>
                <w:rFonts w:ascii="Arial" w:eastAsia="MS Gothic" w:hAnsi="Arial" w:cs="Arial"/>
                <w:sz w:val="21"/>
                <w:szCs w:val="21"/>
              </w:rPr>
            </w:pPr>
            <w:r w:rsidRPr="004270A8">
              <w:rPr>
                <w:rFonts w:ascii="Arial" w:eastAsia="MS Gothic" w:hAnsi="Arial" w:cs="Arial"/>
                <w:sz w:val="21"/>
                <w:szCs w:val="21"/>
              </w:rPr>
              <w:t xml:space="preserve">Embedded Target for </w:t>
            </w:r>
            <w:ins w:id="194" w:author="Hiroyasu Nishiumi" w:date="2022-04-27T10:59:00Z">
              <w:r w:rsidRPr="004270A8">
                <w:rPr>
                  <w:rFonts w:ascii="Arial" w:eastAsia="MS Gothic" w:hAnsi="Arial" w:cs="Arial"/>
                  <w:sz w:val="21"/>
                  <w:szCs w:val="21"/>
                </w:rPr>
                <w:t xml:space="preserve">RH850 </w:t>
              </w:r>
            </w:ins>
            <w:r w:rsidRPr="004270A8">
              <w:rPr>
                <w:rFonts w:ascii="Arial" w:eastAsia="MS Gothic" w:hAnsi="Arial" w:cs="Arial"/>
                <w:sz w:val="21"/>
                <w:szCs w:val="21"/>
              </w:rPr>
              <w:t xml:space="preserve">Virtual Platform </w:t>
            </w:r>
            <w:del w:id="195" w:author="Hiroyasu Nishiumi" w:date="2022-04-27T10:59:00Z">
              <w:r w:rsidRPr="004270A8" w:rsidDel="00DB0182">
                <w:rPr>
                  <w:rFonts w:ascii="Arial" w:eastAsia="MS Gothic" w:hAnsi="Arial" w:cs="Arial"/>
                  <w:sz w:val="21"/>
                  <w:szCs w:val="21"/>
                </w:rPr>
                <w:delText>RH850</w:delText>
              </w:r>
            </w:del>
          </w:p>
        </w:tc>
        <w:tc>
          <w:tcPr>
            <w:tcW w:w="1064" w:type="dxa"/>
            <w:vAlign w:val="center"/>
          </w:tcPr>
          <w:p w14:paraId="7715112B" w14:textId="510F0426" w:rsidR="00812AFA" w:rsidRPr="004270A8" w:rsidRDefault="00CC3C54" w:rsidP="007458FE">
            <w:pPr>
              <w:jc w:val="center"/>
              <w:rPr>
                <w:rFonts w:ascii="Arial" w:eastAsia="MS Gothic" w:hAnsi="Arial" w:cs="Arial"/>
                <w:sz w:val="21"/>
                <w:szCs w:val="21"/>
              </w:rPr>
            </w:pPr>
            <w:r w:rsidRPr="004270A8">
              <w:rPr>
                <w:rFonts w:ascii="Arial" w:eastAsia="Symbol" w:hAnsi="Arial" w:cs="Arial"/>
                <w:sz w:val="21"/>
                <w:szCs w:val="21"/>
              </w:rPr>
              <w:t>O</w:t>
            </w:r>
          </w:p>
        </w:tc>
        <w:tc>
          <w:tcPr>
            <w:tcW w:w="1581" w:type="dxa"/>
            <w:vAlign w:val="center"/>
          </w:tcPr>
          <w:p w14:paraId="7E4092C2" w14:textId="5927C64D" w:rsidR="00812AFA" w:rsidRPr="004270A8" w:rsidRDefault="00CC3C54" w:rsidP="007458FE">
            <w:pPr>
              <w:jc w:val="center"/>
              <w:rPr>
                <w:rFonts w:ascii="Arial" w:eastAsia="MS Gothic" w:hAnsi="Arial" w:cs="Arial"/>
                <w:sz w:val="21"/>
                <w:szCs w:val="21"/>
                <w:highlight w:val="yellow"/>
              </w:rPr>
            </w:pPr>
            <w:r w:rsidRPr="004270A8">
              <w:rPr>
                <w:rFonts w:ascii="Arial" w:eastAsia="Symbol" w:hAnsi="Arial" w:cs="Arial"/>
                <w:sz w:val="21"/>
                <w:szCs w:val="21"/>
              </w:rPr>
              <w:t>O</w:t>
            </w:r>
          </w:p>
        </w:tc>
        <w:tc>
          <w:tcPr>
            <w:tcW w:w="1349" w:type="dxa"/>
            <w:vAlign w:val="center"/>
          </w:tcPr>
          <w:p w14:paraId="1C6132C0" w14:textId="5DAD0943" w:rsidR="00812AFA" w:rsidRPr="004270A8" w:rsidRDefault="00CC3C54" w:rsidP="00812AFA">
            <w:pPr>
              <w:jc w:val="center"/>
              <w:rPr>
                <w:rFonts w:ascii="Arial" w:eastAsia="MS Gothic" w:hAnsi="Arial" w:cs="Arial"/>
                <w:szCs w:val="21"/>
                <w:highlight w:val="yellow"/>
              </w:rPr>
            </w:pPr>
            <w:commentRangeStart w:id="196"/>
            <w:r w:rsidRPr="004270A8">
              <w:rPr>
                <w:rFonts w:ascii="Arial" w:eastAsia="Symbol" w:hAnsi="Arial" w:cs="Arial"/>
                <w:sz w:val="21"/>
                <w:szCs w:val="21"/>
              </w:rPr>
              <w:t>O</w:t>
            </w:r>
            <w:bookmarkStart w:id="197" w:name="V10000_Req_03_003"/>
            <w:bookmarkEnd w:id="197"/>
            <w:commentRangeEnd w:id="196"/>
            <w:r w:rsidR="00941A46">
              <w:rPr>
                <w:rStyle w:val="CommentReference"/>
                <w:rFonts w:ascii="Arial" w:eastAsia="MS Mincho" w:hAnsi="Arial"/>
                <w:kern w:val="2"/>
                <w:szCs w:val="20"/>
                <w:lang w:eastAsia="ja-JP"/>
              </w:rPr>
              <w:commentReference w:id="196"/>
            </w:r>
          </w:p>
        </w:tc>
        <w:tc>
          <w:tcPr>
            <w:tcW w:w="1582" w:type="dxa"/>
            <w:vAlign w:val="center"/>
          </w:tcPr>
          <w:p w14:paraId="0E4B0B4D" w14:textId="215B30CD" w:rsidR="00812AFA" w:rsidRPr="004270A8" w:rsidRDefault="00CC3C54" w:rsidP="007458FE">
            <w:pPr>
              <w:jc w:val="center"/>
              <w:rPr>
                <w:rFonts w:ascii="Arial" w:eastAsia="MS Gothic" w:hAnsi="Arial" w:cs="Arial"/>
                <w:sz w:val="21"/>
                <w:szCs w:val="21"/>
              </w:rPr>
            </w:pPr>
            <w:r w:rsidRPr="004270A8">
              <w:rPr>
                <w:rFonts w:ascii="Arial" w:eastAsia="Symbol" w:hAnsi="Arial" w:cs="Arial"/>
                <w:sz w:val="21"/>
                <w:szCs w:val="21"/>
              </w:rPr>
              <w:t>O</w:t>
            </w:r>
          </w:p>
        </w:tc>
        <w:tc>
          <w:tcPr>
            <w:tcW w:w="1127" w:type="dxa"/>
            <w:vAlign w:val="center"/>
          </w:tcPr>
          <w:p w14:paraId="6FFD2EF5" w14:textId="3147F5E7" w:rsidR="00812AFA" w:rsidRPr="004270A8" w:rsidRDefault="00812AFA" w:rsidP="007458FE">
            <w:pPr>
              <w:jc w:val="center"/>
              <w:rPr>
                <w:rFonts w:ascii="Arial" w:eastAsia="MS Gothic" w:hAnsi="Arial" w:cs="Arial"/>
                <w:sz w:val="21"/>
                <w:szCs w:val="21"/>
              </w:rPr>
            </w:pPr>
            <w:r w:rsidRPr="004270A8">
              <w:rPr>
                <w:rFonts w:ascii="Arial" w:eastAsia="MS Gothic" w:hAnsi="Arial" w:cs="Arial"/>
                <w:sz w:val="21"/>
                <w:szCs w:val="21"/>
              </w:rPr>
              <w:t>-</w:t>
            </w:r>
          </w:p>
        </w:tc>
        <w:tc>
          <w:tcPr>
            <w:tcW w:w="1127" w:type="dxa"/>
            <w:vAlign w:val="center"/>
          </w:tcPr>
          <w:p w14:paraId="5EFF70BA" w14:textId="68D8D346" w:rsidR="00812AFA" w:rsidRPr="004270A8" w:rsidRDefault="00CC3C54" w:rsidP="007458FE">
            <w:pPr>
              <w:jc w:val="center"/>
              <w:rPr>
                <w:rFonts w:ascii="Arial" w:eastAsia="MS Gothic" w:hAnsi="Arial" w:cs="Arial"/>
                <w:sz w:val="21"/>
                <w:szCs w:val="21"/>
              </w:rPr>
            </w:pPr>
            <w:r w:rsidRPr="004270A8">
              <w:rPr>
                <w:rFonts w:ascii="Arial" w:eastAsia="Symbol" w:hAnsi="Arial" w:cs="Arial"/>
                <w:sz w:val="21"/>
                <w:szCs w:val="21"/>
              </w:rPr>
              <w:t>O</w:t>
            </w:r>
          </w:p>
        </w:tc>
      </w:tr>
    </w:tbl>
    <w:p w14:paraId="7C2E7DBD" w14:textId="53B782C0" w:rsidR="006B0ECE" w:rsidRPr="004270A8" w:rsidRDefault="007458FE" w:rsidP="001E3F98">
      <w:pPr>
        <w:spacing w:before="240" w:after="120"/>
        <w:jc w:val="left"/>
        <w:rPr>
          <w:rFonts w:eastAsia="MS Gothic" w:cs="Arial"/>
          <w:i/>
          <w:iCs/>
          <w:szCs w:val="21"/>
        </w:rPr>
      </w:pPr>
      <w:r w:rsidRPr="004270A8">
        <w:rPr>
          <w:rFonts w:eastAsia="MS Gothic" w:cs="Arial"/>
          <w:i/>
          <w:iCs/>
          <w:szCs w:val="21"/>
        </w:rPr>
        <w:t xml:space="preserve">*  </w:t>
      </w:r>
      <w:r w:rsidR="00CC3C54" w:rsidRPr="004270A8">
        <w:rPr>
          <w:rFonts w:eastAsia="Symbol" w:cs="Arial"/>
          <w:szCs w:val="21"/>
        </w:rPr>
        <w:t>O</w:t>
      </w:r>
      <w:r w:rsidRPr="004270A8">
        <w:rPr>
          <w:rFonts w:eastAsia="MS Gothic" w:cs="Arial"/>
          <w:i/>
          <w:iCs/>
          <w:szCs w:val="21"/>
        </w:rPr>
        <w:t xml:space="preserve"> : Can execute</w:t>
      </w:r>
      <w:r w:rsidRPr="004270A8">
        <w:rPr>
          <w:rFonts w:eastAsia="MS Gothic" w:cs="Arial"/>
          <w:i/>
          <w:iCs/>
          <w:szCs w:val="21"/>
        </w:rPr>
        <w:br/>
        <w:t xml:space="preserve">    -: Cannot execute</w:t>
      </w:r>
    </w:p>
    <w:p w14:paraId="2859A9A9" w14:textId="273B34FD" w:rsidR="00557B4A" w:rsidRPr="004270A8" w:rsidRDefault="00C8576B" w:rsidP="00C8576B">
      <w:pPr>
        <w:widowControl/>
        <w:jc w:val="left"/>
        <w:rPr>
          <w:rFonts w:eastAsiaTheme="majorEastAsia" w:cs="Arial"/>
          <w:szCs w:val="21"/>
        </w:rPr>
      </w:pPr>
      <w:r w:rsidRPr="004270A8">
        <w:rPr>
          <w:rFonts w:eastAsiaTheme="majorEastAsia" w:cs="Arial"/>
          <w:szCs w:val="21"/>
        </w:rPr>
        <w:br w:type="page"/>
      </w:r>
    </w:p>
    <w:p w14:paraId="08262578" w14:textId="77777777" w:rsidR="00896DEB" w:rsidRPr="004270A8" w:rsidRDefault="00896DEB" w:rsidP="00D64C90">
      <w:pPr>
        <w:pStyle w:val="Heading1"/>
        <w:jc w:val="left"/>
        <w:rPr>
          <w:rFonts w:cs="Arial"/>
          <w:b/>
          <w:bCs/>
        </w:rPr>
        <w:sectPr w:rsidR="00896DEB" w:rsidRPr="004270A8" w:rsidSect="00EB26F6">
          <w:headerReference w:type="default" r:id="rId31"/>
          <w:footerReference w:type="default" r:id="rId32"/>
          <w:type w:val="continuous"/>
          <w:pgSz w:w="11907" w:h="16839"/>
          <w:pgMar w:top="1701" w:right="1077" w:bottom="1191" w:left="1077" w:header="680" w:footer="510" w:gutter="0"/>
          <w:cols w:space="720"/>
          <w:docGrid w:linePitch="286"/>
        </w:sectPr>
      </w:pPr>
      <w:bookmarkStart w:id="198" w:name="_Ref117189139"/>
      <w:bookmarkStart w:id="199" w:name="_Ref495565530"/>
      <w:bookmarkStart w:id="200" w:name="_Toc528832982"/>
      <w:bookmarkStart w:id="201" w:name="_Toc531712017"/>
      <w:bookmarkStart w:id="202" w:name="_Toc51330618"/>
      <w:bookmarkStart w:id="203" w:name="_Toc311206743"/>
      <w:bookmarkStart w:id="204" w:name="_Toc329090436"/>
      <w:bookmarkStart w:id="205" w:name="_Toc407357801"/>
      <w:bookmarkStart w:id="206" w:name="_Ref412205215"/>
      <w:bookmarkEnd w:id="140"/>
      <w:bookmarkEnd w:id="141"/>
      <w:bookmarkEnd w:id="142"/>
      <w:bookmarkEnd w:id="143"/>
    </w:p>
    <w:p w14:paraId="56E64257" w14:textId="5106A874" w:rsidR="00095769" w:rsidRPr="004270A8" w:rsidRDefault="00AE54CD" w:rsidP="00D64C90">
      <w:pPr>
        <w:pStyle w:val="Heading1"/>
        <w:jc w:val="left"/>
        <w:rPr>
          <w:rFonts w:cs="Arial"/>
          <w:b/>
          <w:bCs/>
        </w:rPr>
      </w:pPr>
      <w:bookmarkStart w:id="207" w:name="_Ref117189152"/>
      <w:bookmarkStart w:id="208" w:name="_Toc122608732"/>
      <w:bookmarkEnd w:id="198"/>
      <w:r w:rsidRPr="004270A8">
        <w:rPr>
          <w:rFonts w:cs="Arial"/>
          <w:b/>
          <w:bCs/>
        </w:rPr>
        <w:lastRenderedPageBreak/>
        <w:t>Installation</w:t>
      </w:r>
      <w:bookmarkEnd w:id="199"/>
      <w:bookmarkEnd w:id="200"/>
      <w:bookmarkEnd w:id="201"/>
      <w:bookmarkEnd w:id="202"/>
      <w:bookmarkEnd w:id="207"/>
      <w:bookmarkEnd w:id="208"/>
    </w:p>
    <w:p w14:paraId="161E058F" w14:textId="54FF9091" w:rsidR="007714CA" w:rsidRPr="004270A8" w:rsidRDefault="007714CA" w:rsidP="00C23E72">
      <w:pPr>
        <w:rPr>
          <w:rFonts w:eastAsia="MS Gothic" w:cs="Arial"/>
          <w:szCs w:val="21"/>
        </w:rPr>
      </w:pPr>
      <w:bookmarkStart w:id="209" w:name="_2.2_インストール"/>
      <w:bookmarkStart w:id="210" w:name="_Toc407357804"/>
      <w:bookmarkStart w:id="211" w:name="_Ref477533407"/>
      <w:bookmarkEnd w:id="203"/>
      <w:bookmarkEnd w:id="204"/>
      <w:bookmarkEnd w:id="205"/>
      <w:bookmarkEnd w:id="206"/>
      <w:bookmarkEnd w:id="209"/>
    </w:p>
    <w:p w14:paraId="65FF2267" w14:textId="631718FC" w:rsidR="004568BC" w:rsidRPr="00BF7A59" w:rsidRDefault="004568BC" w:rsidP="004568BC">
      <w:pPr>
        <w:autoSpaceDE w:val="0"/>
        <w:autoSpaceDN w:val="0"/>
        <w:adjustRightInd w:val="0"/>
        <w:jc w:val="left"/>
        <w:rPr>
          <w:rFonts w:cs="Arial"/>
          <w:color w:val="000000"/>
          <w:kern w:val="0"/>
          <w:szCs w:val="21"/>
          <w:highlight w:val="yellow"/>
        </w:rPr>
      </w:pPr>
      <w:bookmarkStart w:id="212" w:name="_Hlk117095172"/>
      <w:commentRangeStart w:id="213"/>
      <w:r w:rsidRPr="00DE2782">
        <w:rPr>
          <w:rFonts w:cs="Arial"/>
          <w:color w:val="000000"/>
          <w:kern w:val="0"/>
          <w:szCs w:val="21"/>
          <w:highlight w:val="yellow"/>
        </w:rPr>
        <w:t>Start the installer</w:t>
      </w:r>
      <w:commentRangeEnd w:id="213"/>
      <w:r>
        <w:rPr>
          <w:rStyle w:val="CommentReference"/>
        </w:rPr>
        <w:commentReference w:id="213"/>
      </w:r>
      <w:r w:rsidRPr="00DE2782">
        <w:rPr>
          <w:rFonts w:cs="Arial"/>
          <w:color w:val="000000"/>
          <w:kern w:val="0"/>
          <w:szCs w:val="21"/>
          <w:highlight w:val="yellow"/>
        </w:rPr>
        <w:t>, specify the ET-VPF installation folder, and then execute the installation.</w:t>
      </w:r>
      <w:r>
        <w:rPr>
          <w:rFonts w:cs="Arial"/>
          <w:color w:val="000000"/>
          <w:kern w:val="0"/>
          <w:szCs w:val="21"/>
          <w:highlight w:val="yellow"/>
        </w:rPr>
        <w:t xml:space="preserve"> </w:t>
      </w:r>
      <w:r w:rsidRPr="00DE2782">
        <w:rPr>
          <w:rFonts w:cs="Arial"/>
          <w:szCs w:val="21"/>
          <w:highlight w:val="yellow"/>
        </w:rPr>
        <w:t xml:space="preserve">For the </w:t>
      </w:r>
      <w:r w:rsidRPr="00DE2782">
        <w:rPr>
          <w:rFonts w:cs="Arial"/>
          <w:color w:val="000000"/>
          <w:kern w:val="0"/>
          <w:szCs w:val="21"/>
          <w:highlight w:val="yellow"/>
        </w:rPr>
        <w:t>ET-VPF</w:t>
      </w:r>
      <w:r w:rsidRPr="00DE2782">
        <w:rPr>
          <w:rFonts w:cs="Arial"/>
          <w:szCs w:val="21"/>
          <w:highlight w:val="yellow"/>
        </w:rPr>
        <w:t xml:space="preserve"> installation folder, a folder</w:t>
      </w:r>
      <w:r w:rsidRPr="00DE2782">
        <w:rPr>
          <w:rFonts w:cs="Arial"/>
          <w:szCs w:val="18"/>
          <w:highlight w:val="yellow"/>
        </w:rPr>
        <w:t xml:space="preserve"> </w:t>
      </w:r>
      <w:r w:rsidRPr="00DE2782">
        <w:rPr>
          <w:rFonts w:cs="Arial"/>
          <w:szCs w:val="21"/>
          <w:highlight w:val="yellow"/>
        </w:rPr>
        <w:t xml:space="preserve">that is targeted for </w:t>
      </w:r>
      <w:r w:rsidRPr="00DE2782">
        <w:rPr>
          <w:rFonts w:cs="Arial"/>
          <w:szCs w:val="18"/>
          <w:highlight w:val="yellow"/>
        </w:rPr>
        <w:t>User Account Control</w:t>
      </w:r>
      <w:r w:rsidRPr="00DE2782">
        <w:rPr>
          <w:rFonts w:cs="Arial"/>
          <w:highlight w:val="yellow"/>
        </w:rPr>
        <w:t xml:space="preserve"> (UAC)</w:t>
      </w:r>
      <w:r w:rsidRPr="00DE2782">
        <w:rPr>
          <w:rFonts w:cs="Arial"/>
          <w:szCs w:val="18"/>
          <w:highlight w:val="yellow"/>
        </w:rPr>
        <w:t>, such as “&lt;system drive&gt;:\Program Files” or “&lt;system drive&gt;:\Program Files (x86)”, cannot be specified.</w:t>
      </w:r>
      <w:bookmarkStart w:id="214" w:name="V10000_Installer_001"/>
      <w:bookmarkEnd w:id="214"/>
    </w:p>
    <w:bookmarkEnd w:id="212"/>
    <w:p w14:paraId="07D7C427" w14:textId="77777777" w:rsidR="004568BC" w:rsidRPr="00DE2782" w:rsidRDefault="004568BC" w:rsidP="004568BC">
      <w:pPr>
        <w:ind w:leftChars="302" w:left="1354" w:hangingChars="400" w:hanging="720"/>
        <w:jc w:val="left"/>
        <w:rPr>
          <w:rFonts w:cs="Arial"/>
          <w:sz w:val="18"/>
          <w:szCs w:val="21"/>
          <w:highlight w:val="yellow"/>
        </w:rPr>
      </w:pPr>
    </w:p>
    <w:p w14:paraId="7B8CD3DF" w14:textId="77777777" w:rsidR="004568BC" w:rsidRPr="00DE2782" w:rsidRDefault="004568BC" w:rsidP="004568BC">
      <w:pPr>
        <w:ind w:left="1700" w:hanging="1700"/>
        <w:jc w:val="left"/>
        <w:rPr>
          <w:rFonts w:cs="Arial"/>
          <w:color w:val="000000"/>
          <w:kern w:val="0"/>
          <w:szCs w:val="21"/>
        </w:rPr>
      </w:pPr>
      <w:r w:rsidRPr="00DE2782">
        <w:rPr>
          <w:rFonts w:cs="Arial"/>
          <w:szCs w:val="21"/>
          <w:highlight w:val="yellow"/>
        </w:rPr>
        <w:t>Remark</w:t>
      </w:r>
      <w:r>
        <w:rPr>
          <w:rFonts w:cs="Arial"/>
          <w:szCs w:val="21"/>
          <w:highlight w:val="yellow"/>
        </w:rPr>
        <w:tab/>
      </w:r>
      <w:r w:rsidRPr="00DE2782">
        <w:rPr>
          <w:rFonts w:cs="Arial"/>
          <w:szCs w:val="21"/>
          <w:highlight w:val="yellow"/>
        </w:rPr>
        <w:t>If installed in a folder targeted for UAC, the ET-VPF cannot be used because, for example, MATLAB path settings cannot be saved.</w:t>
      </w:r>
      <w:r w:rsidRPr="00DE2782">
        <w:rPr>
          <w:rFonts w:cs="Arial"/>
          <w:color w:val="000000"/>
          <w:kern w:val="0"/>
          <w:szCs w:val="21"/>
        </w:rPr>
        <w:t xml:space="preserve"> </w:t>
      </w:r>
    </w:p>
    <w:p w14:paraId="125DF0BB" w14:textId="77777777" w:rsidR="004568BC" w:rsidRDefault="004568BC" w:rsidP="007714CA">
      <w:pPr>
        <w:autoSpaceDE w:val="0"/>
        <w:autoSpaceDN w:val="0"/>
        <w:adjustRightInd w:val="0"/>
        <w:jc w:val="left"/>
        <w:rPr>
          <w:rFonts w:cs="Arial"/>
          <w:color w:val="000000"/>
          <w:kern w:val="0"/>
          <w:szCs w:val="21"/>
        </w:rPr>
      </w:pPr>
    </w:p>
    <w:p w14:paraId="0F012758" w14:textId="44B5ED50" w:rsidR="007714CA" w:rsidRPr="004270A8" w:rsidRDefault="007714CA" w:rsidP="007714CA">
      <w:pPr>
        <w:autoSpaceDE w:val="0"/>
        <w:autoSpaceDN w:val="0"/>
        <w:adjustRightInd w:val="0"/>
        <w:jc w:val="left"/>
        <w:rPr>
          <w:rFonts w:cs="Arial"/>
          <w:color w:val="000000"/>
          <w:kern w:val="0"/>
          <w:szCs w:val="21"/>
        </w:rPr>
      </w:pPr>
      <w:r w:rsidRPr="004270A8">
        <w:rPr>
          <w:rFonts w:cs="Arial"/>
          <w:color w:val="000000"/>
          <w:kern w:val="0"/>
          <w:szCs w:val="21"/>
        </w:rPr>
        <w:t xml:space="preserve">By extracting the zipped package, the programs, samples, and libraries required for communication between MATLAB and VLAB (hereafter called “MATLAB communication library”) are stored in the following structures. </w:t>
      </w:r>
    </w:p>
    <w:p w14:paraId="3A4F10FE" w14:textId="52ACE146" w:rsidR="007714CA" w:rsidRPr="004270A8" w:rsidRDefault="007714CA" w:rsidP="007714CA">
      <w:pPr>
        <w:autoSpaceDE w:val="0"/>
        <w:autoSpaceDN w:val="0"/>
        <w:adjustRightInd w:val="0"/>
        <w:jc w:val="left"/>
        <w:rPr>
          <w:rFonts w:cs="Arial"/>
          <w:color w:val="000000"/>
          <w:kern w:val="0"/>
          <w:szCs w:val="21"/>
        </w:rPr>
      </w:pPr>
    </w:p>
    <w:p w14:paraId="70A358E8" w14:textId="77777777" w:rsidR="006618C6" w:rsidRPr="004270A8" w:rsidRDefault="006618C6" w:rsidP="006618C6">
      <w:pPr>
        <w:rPr>
          <w:rFonts w:eastAsia="MS Gothic" w:cs="Arial"/>
          <w:szCs w:val="21"/>
        </w:rPr>
      </w:pPr>
      <w:r w:rsidRPr="004270A8">
        <w:rPr>
          <w:rFonts w:eastAsia="MS Gothic" w:cs="Arial"/>
          <w:szCs w:val="21"/>
        </w:rPr>
        <w:t>The following describes the structure of ET-VPF package after installed successfully.</w:t>
      </w:r>
    </w:p>
    <w:p w14:paraId="69910A58" w14:textId="77777777" w:rsidR="006618C6" w:rsidRPr="004270A8" w:rsidRDefault="006618C6" w:rsidP="007714CA">
      <w:pPr>
        <w:autoSpaceDE w:val="0"/>
        <w:autoSpaceDN w:val="0"/>
        <w:adjustRightInd w:val="0"/>
        <w:jc w:val="left"/>
        <w:rPr>
          <w:rFonts w:cs="Arial"/>
          <w:color w:val="000000"/>
          <w:kern w:val="0"/>
          <w:szCs w:val="21"/>
        </w:rPr>
      </w:pPr>
    </w:p>
    <w:p w14:paraId="064BB8B1" w14:textId="1D2243C4" w:rsidR="007714CA" w:rsidRPr="004270A8" w:rsidRDefault="007714CA" w:rsidP="005D175F">
      <w:pPr>
        <w:pStyle w:val="ListParagraph"/>
        <w:numPr>
          <w:ilvl w:val="0"/>
          <w:numId w:val="49"/>
        </w:numPr>
        <w:autoSpaceDE w:val="0"/>
        <w:autoSpaceDN w:val="0"/>
        <w:adjustRightInd w:val="0"/>
        <w:ind w:leftChars="0"/>
        <w:jc w:val="left"/>
        <w:rPr>
          <w:rFonts w:cs="Arial"/>
          <w:color w:val="000000"/>
          <w:kern w:val="0"/>
          <w:szCs w:val="21"/>
        </w:rPr>
      </w:pPr>
      <w:r w:rsidRPr="004270A8">
        <w:rPr>
          <w:rFonts w:cs="Arial"/>
          <w:color w:val="000000"/>
          <w:kern w:val="0"/>
          <w:szCs w:val="21"/>
        </w:rPr>
        <w:t xml:space="preserve">Folder structure under the </w:t>
      </w:r>
      <w:r w:rsidR="006E3906" w:rsidRPr="004270A8">
        <w:rPr>
          <w:rFonts w:cs="Arial"/>
          <w:color w:val="000000"/>
          <w:kern w:val="0"/>
          <w:szCs w:val="21"/>
        </w:rPr>
        <w:t>ET-VPF</w:t>
      </w:r>
      <w:r w:rsidRPr="004270A8">
        <w:rPr>
          <w:rFonts w:cs="Arial"/>
          <w:color w:val="000000"/>
          <w:kern w:val="0"/>
          <w:szCs w:val="21"/>
        </w:rPr>
        <w:t xml:space="preserve"> package folder</w:t>
      </w:r>
      <w:r w:rsidR="003D35DA" w:rsidRPr="004270A8">
        <w:rPr>
          <w:rFonts w:cs="Arial"/>
          <w:color w:val="000000"/>
          <w:kern w:val="0"/>
          <w:szCs w:val="21"/>
        </w:rPr>
        <w:t xml:space="preserve"> </w:t>
      </w:r>
      <w:r w:rsidR="004568BC" w:rsidRPr="003D35DA">
        <w:rPr>
          <w:rFonts w:cs="Arial"/>
          <w:color w:val="000000"/>
          <w:kern w:val="0"/>
          <w:szCs w:val="21"/>
          <w:highlight w:val="yellow"/>
        </w:rPr>
        <w:t>for RH850/F1</w:t>
      </w:r>
      <w:r w:rsidR="004568BC">
        <w:rPr>
          <w:rFonts w:cs="Arial"/>
          <w:color w:val="000000"/>
          <w:kern w:val="0"/>
          <w:szCs w:val="21"/>
          <w:highlight w:val="yellow"/>
        </w:rPr>
        <w:t>x</w:t>
      </w:r>
      <w:r w:rsidR="004568BC" w:rsidRPr="003D35DA">
        <w:rPr>
          <w:rFonts w:cs="Arial"/>
          <w:color w:val="000000"/>
          <w:kern w:val="0"/>
          <w:szCs w:val="21"/>
          <w:highlight w:val="yellow"/>
        </w:rPr>
        <w:t xml:space="preserve"> </w:t>
      </w:r>
      <w:r w:rsidR="004568BC" w:rsidRPr="006D5CFB">
        <w:rPr>
          <w:rFonts w:cs="Arial"/>
          <w:color w:val="000000"/>
          <w:kern w:val="0"/>
          <w:szCs w:val="21"/>
          <w:highlight w:val="yellow"/>
        </w:rPr>
        <w:t>device serie</w:t>
      </w:r>
      <w:r w:rsidR="004568BC" w:rsidRPr="003D4942">
        <w:rPr>
          <w:rFonts w:cs="Arial"/>
          <w:color w:val="000000"/>
          <w:kern w:val="0"/>
          <w:szCs w:val="21"/>
          <w:highlight w:val="yellow"/>
        </w:rPr>
        <w:t>s.</w:t>
      </w:r>
    </w:p>
    <w:tbl>
      <w:tblPr>
        <w:tblW w:w="9786" w:type="dxa"/>
        <w:tblLayout w:type="fixed"/>
        <w:tblLook w:val="04A0" w:firstRow="1" w:lastRow="0" w:firstColumn="1" w:lastColumn="0" w:noHBand="0" w:noVBand="1"/>
      </w:tblPr>
      <w:tblGrid>
        <w:gridCol w:w="2160"/>
        <w:gridCol w:w="3690"/>
        <w:gridCol w:w="450"/>
        <w:gridCol w:w="3480"/>
        <w:gridCol w:w="6"/>
      </w:tblGrid>
      <w:tr w:rsidR="007714CA" w:rsidRPr="004270A8" w14:paraId="4B467680" w14:textId="77777777" w:rsidTr="004568BC">
        <w:tc>
          <w:tcPr>
            <w:tcW w:w="2160" w:type="dxa"/>
            <w:shd w:val="clear" w:color="auto" w:fill="auto"/>
          </w:tcPr>
          <w:p w14:paraId="21F91EAB" w14:textId="7BD12875" w:rsidR="007714CA" w:rsidRPr="004270A8" w:rsidRDefault="007714CA" w:rsidP="009B1990">
            <w:pPr>
              <w:autoSpaceDE w:val="0"/>
              <w:autoSpaceDN w:val="0"/>
              <w:adjustRightInd w:val="0"/>
              <w:ind w:rightChars="-201" w:right="-422"/>
              <w:jc w:val="left"/>
              <w:rPr>
                <w:rFonts w:cs="Arial"/>
                <w:color w:val="000000"/>
                <w:kern w:val="0"/>
                <w:szCs w:val="21"/>
              </w:rPr>
            </w:pPr>
          </w:p>
        </w:tc>
        <w:tc>
          <w:tcPr>
            <w:tcW w:w="3690" w:type="dxa"/>
            <w:shd w:val="clear" w:color="auto" w:fill="auto"/>
          </w:tcPr>
          <w:p w14:paraId="6D1A3AB8" w14:textId="4CF2127E" w:rsidR="00894D91" w:rsidRPr="004270A8" w:rsidRDefault="00894D91" w:rsidP="009B1990">
            <w:pPr>
              <w:autoSpaceDE w:val="0"/>
              <w:autoSpaceDN w:val="0"/>
              <w:adjustRightInd w:val="0"/>
              <w:jc w:val="left"/>
              <w:rPr>
                <w:rFonts w:cs="Arial"/>
                <w:color w:val="000000"/>
                <w:kern w:val="0"/>
                <w:szCs w:val="21"/>
              </w:rPr>
            </w:pPr>
          </w:p>
        </w:tc>
        <w:tc>
          <w:tcPr>
            <w:tcW w:w="450" w:type="dxa"/>
            <w:shd w:val="clear" w:color="auto" w:fill="auto"/>
          </w:tcPr>
          <w:p w14:paraId="224B9251" w14:textId="2502A0DE" w:rsidR="007714CA" w:rsidRPr="004270A8" w:rsidRDefault="007714CA" w:rsidP="009B1990">
            <w:pPr>
              <w:autoSpaceDE w:val="0"/>
              <w:autoSpaceDN w:val="0"/>
              <w:adjustRightInd w:val="0"/>
              <w:jc w:val="left"/>
              <w:rPr>
                <w:rFonts w:cs="Arial"/>
                <w:color w:val="000000"/>
                <w:kern w:val="0"/>
                <w:szCs w:val="21"/>
              </w:rPr>
            </w:pPr>
          </w:p>
        </w:tc>
        <w:tc>
          <w:tcPr>
            <w:tcW w:w="3486" w:type="dxa"/>
            <w:gridSpan w:val="2"/>
          </w:tcPr>
          <w:p w14:paraId="4838EF70" w14:textId="60512B9A" w:rsidR="007714CA" w:rsidRPr="004270A8" w:rsidRDefault="007714CA" w:rsidP="009B1990">
            <w:pPr>
              <w:autoSpaceDE w:val="0"/>
              <w:autoSpaceDN w:val="0"/>
              <w:adjustRightInd w:val="0"/>
              <w:jc w:val="left"/>
              <w:rPr>
                <w:rFonts w:cs="Arial"/>
                <w:color w:val="000000"/>
                <w:kern w:val="0"/>
                <w:szCs w:val="21"/>
              </w:rPr>
            </w:pPr>
          </w:p>
        </w:tc>
      </w:tr>
      <w:tr w:rsidR="00003250" w:rsidRPr="004270A8" w14:paraId="21D94CC5" w14:textId="77777777" w:rsidTr="004568BC">
        <w:trPr>
          <w:gridAfter w:val="1"/>
          <w:wAfter w:w="6" w:type="dxa"/>
        </w:trPr>
        <w:tc>
          <w:tcPr>
            <w:tcW w:w="2160" w:type="dxa"/>
            <w:shd w:val="clear" w:color="auto" w:fill="auto"/>
          </w:tcPr>
          <w:p w14:paraId="73E5E6BF" w14:textId="77777777" w:rsidR="004568BC" w:rsidRDefault="004568BC" w:rsidP="004568BC">
            <w:pPr>
              <w:autoSpaceDE w:val="0"/>
              <w:autoSpaceDN w:val="0"/>
              <w:adjustRightInd w:val="0"/>
              <w:ind w:rightChars="-201" w:right="-422"/>
              <w:jc w:val="left"/>
              <w:rPr>
                <w:rFonts w:cs="Arial"/>
                <w:color w:val="000000"/>
                <w:kern w:val="0"/>
                <w:szCs w:val="21"/>
                <w:highlight w:val="yellow"/>
              </w:rPr>
            </w:pPr>
            <w:r w:rsidRPr="005247FA">
              <w:rPr>
                <w:rFonts w:cs="Arial"/>
                <w:color w:val="000000"/>
                <w:kern w:val="0"/>
                <w:szCs w:val="21"/>
                <w:highlight w:val="yellow"/>
              </w:rPr>
              <w:t>&lt;ET-VPF installation folder&gt;\&lt;version information&gt;\F1x\</w:t>
            </w:r>
          </w:p>
          <w:p w14:paraId="693CEC08" w14:textId="55D21ECA" w:rsidR="00003250" w:rsidRPr="004270A8" w:rsidRDefault="004568BC" w:rsidP="004568BC">
            <w:pPr>
              <w:autoSpaceDE w:val="0"/>
              <w:autoSpaceDN w:val="0"/>
              <w:adjustRightInd w:val="0"/>
              <w:ind w:rightChars="-201" w:right="-422"/>
              <w:jc w:val="left"/>
              <w:rPr>
                <w:rFonts w:cs="Arial"/>
                <w:color w:val="000000"/>
                <w:kern w:val="0"/>
                <w:szCs w:val="21"/>
              </w:rPr>
            </w:pPr>
            <w:r w:rsidRPr="005247FA">
              <w:rPr>
                <w:rFonts w:cs="Arial"/>
                <w:color w:val="000000"/>
                <w:kern w:val="0"/>
                <w:szCs w:val="21"/>
                <w:highlight w:val="yellow"/>
              </w:rPr>
              <w:t>ETVPF_package\</w:t>
            </w:r>
          </w:p>
        </w:tc>
        <w:tc>
          <w:tcPr>
            <w:tcW w:w="3690" w:type="dxa"/>
            <w:shd w:val="clear" w:color="auto" w:fill="auto"/>
          </w:tcPr>
          <w:p w14:paraId="6137DF72" w14:textId="0E3FBABC" w:rsidR="00003250" w:rsidRPr="004270A8" w:rsidRDefault="00003250" w:rsidP="00003250">
            <w:pPr>
              <w:autoSpaceDE w:val="0"/>
              <w:autoSpaceDN w:val="0"/>
              <w:adjustRightInd w:val="0"/>
              <w:jc w:val="left"/>
              <w:rPr>
                <w:rFonts w:cs="Arial"/>
                <w:color w:val="000000"/>
                <w:kern w:val="0"/>
                <w:szCs w:val="21"/>
              </w:rPr>
            </w:pPr>
            <w:r w:rsidRPr="004270A8">
              <w:rPr>
                <w:rFonts w:cs="Arial"/>
                <w:color w:val="000000"/>
                <w:kern w:val="0"/>
                <w:szCs w:val="21"/>
              </w:rPr>
              <w:t>ETVPF_include\ETVPF_S_function_block\</w:t>
            </w:r>
          </w:p>
        </w:tc>
        <w:tc>
          <w:tcPr>
            <w:tcW w:w="450" w:type="dxa"/>
            <w:shd w:val="clear" w:color="auto" w:fill="auto"/>
          </w:tcPr>
          <w:p w14:paraId="378411E0" w14:textId="0BD791D9" w:rsidR="00003250" w:rsidRPr="004270A8" w:rsidRDefault="00003250" w:rsidP="00003250">
            <w:pPr>
              <w:autoSpaceDE w:val="0"/>
              <w:autoSpaceDN w:val="0"/>
              <w:adjustRightInd w:val="0"/>
              <w:jc w:val="left"/>
              <w:rPr>
                <w:rFonts w:cs="Arial"/>
                <w:color w:val="000000"/>
                <w:kern w:val="0"/>
                <w:szCs w:val="21"/>
              </w:rPr>
            </w:pPr>
            <w:r w:rsidRPr="004270A8">
              <w:rPr>
                <w:rFonts w:cs="Arial"/>
                <w:color w:val="000000"/>
                <w:kern w:val="0"/>
                <w:szCs w:val="21"/>
              </w:rPr>
              <w:t>…</w:t>
            </w:r>
          </w:p>
        </w:tc>
        <w:tc>
          <w:tcPr>
            <w:tcW w:w="3480" w:type="dxa"/>
          </w:tcPr>
          <w:p w14:paraId="60AE82B5" w14:textId="5229991D" w:rsidR="00003250" w:rsidRPr="004270A8" w:rsidRDefault="00003250" w:rsidP="00003250">
            <w:pPr>
              <w:autoSpaceDE w:val="0"/>
              <w:autoSpaceDN w:val="0"/>
              <w:adjustRightInd w:val="0"/>
              <w:jc w:val="left"/>
              <w:rPr>
                <w:rFonts w:cs="Arial"/>
                <w:color w:val="000000"/>
                <w:kern w:val="0"/>
                <w:szCs w:val="21"/>
              </w:rPr>
            </w:pPr>
            <w:r w:rsidRPr="004270A8">
              <w:rPr>
                <w:rFonts w:cs="Arial"/>
                <w:szCs w:val="21"/>
              </w:rPr>
              <w:t>Contains the source code which used to execute the program of peripherals.</w:t>
            </w:r>
          </w:p>
        </w:tc>
      </w:tr>
      <w:tr w:rsidR="00003250" w:rsidRPr="004270A8" w14:paraId="41285C9F" w14:textId="77777777" w:rsidTr="004568BC">
        <w:tc>
          <w:tcPr>
            <w:tcW w:w="2160" w:type="dxa"/>
            <w:shd w:val="clear" w:color="auto" w:fill="auto"/>
          </w:tcPr>
          <w:p w14:paraId="6D28C5FC" w14:textId="77777777" w:rsidR="00003250" w:rsidRPr="004270A8" w:rsidRDefault="00003250" w:rsidP="00003250">
            <w:pPr>
              <w:autoSpaceDE w:val="0"/>
              <w:autoSpaceDN w:val="0"/>
              <w:adjustRightInd w:val="0"/>
              <w:ind w:rightChars="-201" w:right="-422"/>
              <w:jc w:val="left"/>
              <w:rPr>
                <w:rFonts w:cs="Arial"/>
                <w:color w:val="000000"/>
                <w:kern w:val="0"/>
                <w:szCs w:val="21"/>
              </w:rPr>
            </w:pPr>
          </w:p>
        </w:tc>
        <w:tc>
          <w:tcPr>
            <w:tcW w:w="3690" w:type="dxa"/>
            <w:shd w:val="clear" w:color="auto" w:fill="auto"/>
          </w:tcPr>
          <w:p w14:paraId="767662B8" w14:textId="77777777" w:rsidR="00003250" w:rsidRPr="004270A8" w:rsidRDefault="00003250" w:rsidP="00003250">
            <w:pPr>
              <w:autoSpaceDE w:val="0"/>
              <w:autoSpaceDN w:val="0"/>
              <w:adjustRightInd w:val="0"/>
              <w:jc w:val="left"/>
              <w:rPr>
                <w:rFonts w:cs="Arial"/>
                <w:color w:val="000000"/>
                <w:kern w:val="0"/>
                <w:szCs w:val="21"/>
              </w:rPr>
            </w:pPr>
          </w:p>
          <w:p w14:paraId="0E66B1F9" w14:textId="77777777" w:rsidR="00003250" w:rsidRPr="004270A8" w:rsidRDefault="00003250" w:rsidP="00003250">
            <w:pPr>
              <w:autoSpaceDE w:val="0"/>
              <w:autoSpaceDN w:val="0"/>
              <w:adjustRightInd w:val="0"/>
              <w:jc w:val="left"/>
              <w:rPr>
                <w:rFonts w:cs="Arial"/>
                <w:color w:val="000000"/>
                <w:kern w:val="0"/>
                <w:szCs w:val="21"/>
              </w:rPr>
            </w:pPr>
            <w:r w:rsidRPr="004270A8">
              <w:rPr>
                <w:rFonts w:cs="Arial"/>
                <w:color w:val="000000"/>
                <w:kern w:val="0"/>
                <w:szCs w:val="21"/>
              </w:rPr>
              <w:t>ETVPF_include\make\</w:t>
            </w:r>
          </w:p>
          <w:p w14:paraId="66914AC7" w14:textId="77777777" w:rsidR="00003250" w:rsidRPr="004270A8" w:rsidRDefault="00003250" w:rsidP="00003250">
            <w:pPr>
              <w:autoSpaceDE w:val="0"/>
              <w:autoSpaceDN w:val="0"/>
              <w:adjustRightInd w:val="0"/>
              <w:jc w:val="left"/>
              <w:rPr>
                <w:rFonts w:cs="Arial"/>
                <w:color w:val="000000"/>
                <w:kern w:val="0"/>
                <w:szCs w:val="21"/>
              </w:rPr>
            </w:pPr>
          </w:p>
          <w:p w14:paraId="56B8D93B" w14:textId="77777777" w:rsidR="00003250" w:rsidRPr="004270A8" w:rsidRDefault="00003250" w:rsidP="00003250">
            <w:pPr>
              <w:autoSpaceDE w:val="0"/>
              <w:autoSpaceDN w:val="0"/>
              <w:adjustRightInd w:val="0"/>
              <w:jc w:val="left"/>
              <w:rPr>
                <w:rFonts w:cs="Arial"/>
                <w:color w:val="000000"/>
                <w:kern w:val="0"/>
                <w:szCs w:val="21"/>
              </w:rPr>
            </w:pPr>
          </w:p>
          <w:p w14:paraId="27D0EE44" w14:textId="77777777" w:rsidR="00003250" w:rsidRPr="004270A8" w:rsidRDefault="00003250" w:rsidP="00003250">
            <w:pPr>
              <w:autoSpaceDE w:val="0"/>
              <w:autoSpaceDN w:val="0"/>
              <w:adjustRightInd w:val="0"/>
              <w:jc w:val="left"/>
              <w:rPr>
                <w:rFonts w:cs="Arial"/>
                <w:color w:val="000000"/>
                <w:kern w:val="0"/>
                <w:szCs w:val="21"/>
              </w:rPr>
            </w:pPr>
          </w:p>
          <w:p w14:paraId="1E4352D7" w14:textId="5AB689CA" w:rsidR="00003250" w:rsidRPr="004270A8" w:rsidRDefault="00003250" w:rsidP="00003250">
            <w:pPr>
              <w:autoSpaceDE w:val="0"/>
              <w:autoSpaceDN w:val="0"/>
              <w:adjustRightInd w:val="0"/>
              <w:jc w:val="left"/>
              <w:rPr>
                <w:rFonts w:cs="Arial"/>
                <w:color w:val="000000"/>
                <w:kern w:val="0"/>
                <w:szCs w:val="21"/>
              </w:rPr>
            </w:pPr>
            <w:r w:rsidRPr="004270A8">
              <w:rPr>
                <w:rFonts w:cs="Arial"/>
                <w:color w:val="000000"/>
                <w:kern w:val="0"/>
                <w:szCs w:val="21"/>
              </w:rPr>
              <w:t>ETVPF_include\Renesas\</w:t>
            </w:r>
          </w:p>
          <w:p w14:paraId="06751E0F" w14:textId="4C6A3F13" w:rsidR="00003250" w:rsidRPr="004270A8" w:rsidRDefault="00003250" w:rsidP="00003250">
            <w:pPr>
              <w:autoSpaceDE w:val="0"/>
              <w:autoSpaceDN w:val="0"/>
              <w:adjustRightInd w:val="0"/>
              <w:jc w:val="left"/>
              <w:rPr>
                <w:rFonts w:cs="Arial"/>
                <w:color w:val="000000"/>
                <w:kern w:val="0"/>
                <w:szCs w:val="21"/>
              </w:rPr>
            </w:pPr>
          </w:p>
          <w:p w14:paraId="611F3BD7" w14:textId="77777777" w:rsidR="00003250" w:rsidRPr="004270A8" w:rsidRDefault="00003250" w:rsidP="00003250">
            <w:pPr>
              <w:autoSpaceDE w:val="0"/>
              <w:autoSpaceDN w:val="0"/>
              <w:adjustRightInd w:val="0"/>
              <w:jc w:val="left"/>
              <w:rPr>
                <w:rFonts w:cs="Arial"/>
                <w:color w:val="000000"/>
                <w:kern w:val="0"/>
                <w:szCs w:val="21"/>
              </w:rPr>
            </w:pPr>
          </w:p>
          <w:p w14:paraId="5B9615EC" w14:textId="77777777" w:rsidR="00003250" w:rsidRPr="004270A8" w:rsidRDefault="00003250" w:rsidP="00003250">
            <w:pPr>
              <w:autoSpaceDE w:val="0"/>
              <w:autoSpaceDN w:val="0"/>
              <w:adjustRightInd w:val="0"/>
              <w:jc w:val="left"/>
              <w:rPr>
                <w:rFonts w:cs="Arial"/>
                <w:color w:val="000000"/>
                <w:kern w:val="0"/>
                <w:szCs w:val="21"/>
              </w:rPr>
            </w:pPr>
          </w:p>
          <w:p w14:paraId="4B94F186" w14:textId="77777777" w:rsidR="00003250" w:rsidRPr="004270A8" w:rsidRDefault="00003250" w:rsidP="00003250">
            <w:pPr>
              <w:autoSpaceDE w:val="0"/>
              <w:autoSpaceDN w:val="0"/>
              <w:adjustRightInd w:val="0"/>
              <w:jc w:val="left"/>
              <w:rPr>
                <w:rFonts w:cs="Arial"/>
                <w:color w:val="000000"/>
                <w:kern w:val="0"/>
                <w:szCs w:val="21"/>
              </w:rPr>
            </w:pPr>
          </w:p>
          <w:p w14:paraId="7471807E" w14:textId="77777777" w:rsidR="00003250" w:rsidRPr="004270A8" w:rsidRDefault="00003250" w:rsidP="00003250">
            <w:pPr>
              <w:autoSpaceDE w:val="0"/>
              <w:autoSpaceDN w:val="0"/>
              <w:adjustRightInd w:val="0"/>
              <w:jc w:val="left"/>
              <w:rPr>
                <w:rFonts w:cs="Arial"/>
                <w:color w:val="000000"/>
                <w:kern w:val="0"/>
                <w:szCs w:val="21"/>
              </w:rPr>
            </w:pPr>
          </w:p>
          <w:p w14:paraId="711186A2" w14:textId="77777777" w:rsidR="00003250" w:rsidRPr="004270A8" w:rsidRDefault="00003250" w:rsidP="00003250">
            <w:pPr>
              <w:autoSpaceDE w:val="0"/>
              <w:autoSpaceDN w:val="0"/>
              <w:adjustRightInd w:val="0"/>
              <w:jc w:val="left"/>
              <w:rPr>
                <w:rFonts w:cs="Arial"/>
                <w:color w:val="000000"/>
                <w:kern w:val="0"/>
                <w:szCs w:val="21"/>
              </w:rPr>
            </w:pPr>
          </w:p>
          <w:p w14:paraId="36B43012" w14:textId="77777777" w:rsidR="00003250" w:rsidRPr="004270A8" w:rsidRDefault="00003250" w:rsidP="00003250">
            <w:pPr>
              <w:autoSpaceDE w:val="0"/>
              <w:autoSpaceDN w:val="0"/>
              <w:adjustRightInd w:val="0"/>
              <w:jc w:val="left"/>
              <w:rPr>
                <w:rFonts w:cs="Arial"/>
                <w:color w:val="000000"/>
                <w:kern w:val="0"/>
                <w:szCs w:val="21"/>
              </w:rPr>
            </w:pPr>
          </w:p>
          <w:p w14:paraId="6D7E08DB" w14:textId="77777777" w:rsidR="00003250" w:rsidRPr="004270A8" w:rsidRDefault="00003250" w:rsidP="00003250">
            <w:pPr>
              <w:autoSpaceDE w:val="0"/>
              <w:autoSpaceDN w:val="0"/>
              <w:adjustRightInd w:val="0"/>
              <w:jc w:val="left"/>
              <w:rPr>
                <w:rFonts w:cs="Arial"/>
                <w:color w:val="000000"/>
                <w:kern w:val="0"/>
                <w:szCs w:val="21"/>
              </w:rPr>
            </w:pPr>
          </w:p>
          <w:p w14:paraId="23029C90" w14:textId="5955A750" w:rsidR="00003250" w:rsidRPr="004270A8" w:rsidRDefault="00003250" w:rsidP="00003250">
            <w:pPr>
              <w:autoSpaceDE w:val="0"/>
              <w:autoSpaceDN w:val="0"/>
              <w:adjustRightInd w:val="0"/>
              <w:jc w:val="left"/>
              <w:rPr>
                <w:rFonts w:cs="Arial"/>
                <w:color w:val="000000"/>
                <w:kern w:val="0"/>
                <w:szCs w:val="21"/>
              </w:rPr>
            </w:pPr>
            <w:r w:rsidRPr="004270A8">
              <w:rPr>
                <w:rFonts w:cs="Arial"/>
                <w:color w:val="000000"/>
                <w:kern w:val="0"/>
                <w:szCs w:val="21"/>
              </w:rPr>
              <w:t>ETVPF_include\XML_input\</w:t>
            </w:r>
          </w:p>
          <w:p w14:paraId="3111536B" w14:textId="77777777" w:rsidR="00003250" w:rsidRPr="004270A8" w:rsidRDefault="00003250" w:rsidP="00003250">
            <w:pPr>
              <w:autoSpaceDE w:val="0"/>
              <w:autoSpaceDN w:val="0"/>
              <w:adjustRightInd w:val="0"/>
              <w:jc w:val="left"/>
              <w:rPr>
                <w:rFonts w:cs="Arial"/>
                <w:color w:val="000000"/>
                <w:kern w:val="0"/>
                <w:szCs w:val="21"/>
              </w:rPr>
            </w:pPr>
          </w:p>
          <w:p w14:paraId="6D19689E" w14:textId="77777777" w:rsidR="00003250" w:rsidRPr="004270A8" w:rsidRDefault="00003250" w:rsidP="00003250">
            <w:pPr>
              <w:autoSpaceDE w:val="0"/>
              <w:autoSpaceDN w:val="0"/>
              <w:adjustRightInd w:val="0"/>
              <w:jc w:val="left"/>
              <w:rPr>
                <w:rFonts w:cs="Arial"/>
                <w:szCs w:val="21"/>
              </w:rPr>
            </w:pPr>
          </w:p>
          <w:p w14:paraId="3C3172C6" w14:textId="77777777" w:rsidR="00003250" w:rsidRPr="004270A8" w:rsidRDefault="00003250" w:rsidP="00003250">
            <w:pPr>
              <w:autoSpaceDE w:val="0"/>
              <w:autoSpaceDN w:val="0"/>
              <w:adjustRightInd w:val="0"/>
              <w:jc w:val="left"/>
              <w:rPr>
                <w:rFonts w:cs="Arial"/>
                <w:szCs w:val="21"/>
              </w:rPr>
            </w:pPr>
          </w:p>
          <w:p w14:paraId="50404709" w14:textId="49A43927" w:rsidR="00003250" w:rsidRPr="004270A8" w:rsidRDefault="00003250" w:rsidP="00003250">
            <w:pPr>
              <w:autoSpaceDE w:val="0"/>
              <w:autoSpaceDN w:val="0"/>
              <w:adjustRightInd w:val="0"/>
              <w:jc w:val="left"/>
              <w:rPr>
                <w:rFonts w:cs="Arial"/>
                <w:color w:val="000000"/>
                <w:kern w:val="0"/>
                <w:szCs w:val="21"/>
              </w:rPr>
            </w:pPr>
            <w:r w:rsidRPr="004270A8">
              <w:rPr>
                <w:rFonts w:cs="Arial"/>
                <w:szCs w:val="21"/>
              </w:rPr>
              <w:t>Source code files</w:t>
            </w:r>
          </w:p>
        </w:tc>
        <w:tc>
          <w:tcPr>
            <w:tcW w:w="450" w:type="dxa"/>
            <w:shd w:val="clear" w:color="auto" w:fill="auto"/>
          </w:tcPr>
          <w:p w14:paraId="796A07F8" w14:textId="77777777" w:rsidR="00003250" w:rsidRPr="004270A8" w:rsidRDefault="00003250" w:rsidP="00003250">
            <w:pPr>
              <w:autoSpaceDE w:val="0"/>
              <w:autoSpaceDN w:val="0"/>
              <w:adjustRightInd w:val="0"/>
              <w:jc w:val="left"/>
              <w:rPr>
                <w:rFonts w:cs="Arial"/>
                <w:color w:val="000000"/>
                <w:kern w:val="0"/>
                <w:szCs w:val="21"/>
              </w:rPr>
            </w:pPr>
          </w:p>
          <w:p w14:paraId="38F55D56" w14:textId="77777777" w:rsidR="00003250" w:rsidRPr="004270A8" w:rsidRDefault="00003250" w:rsidP="00003250">
            <w:pPr>
              <w:autoSpaceDE w:val="0"/>
              <w:autoSpaceDN w:val="0"/>
              <w:adjustRightInd w:val="0"/>
              <w:jc w:val="left"/>
              <w:rPr>
                <w:rFonts w:cs="Arial"/>
                <w:color w:val="000000"/>
                <w:kern w:val="0"/>
                <w:szCs w:val="21"/>
              </w:rPr>
            </w:pPr>
            <w:r w:rsidRPr="004270A8">
              <w:rPr>
                <w:rFonts w:cs="Arial"/>
                <w:color w:val="000000"/>
                <w:kern w:val="0"/>
                <w:szCs w:val="21"/>
              </w:rPr>
              <w:t>…</w:t>
            </w:r>
          </w:p>
          <w:p w14:paraId="0E9CB831" w14:textId="77777777" w:rsidR="00003250" w:rsidRPr="004270A8" w:rsidRDefault="00003250" w:rsidP="00003250">
            <w:pPr>
              <w:autoSpaceDE w:val="0"/>
              <w:autoSpaceDN w:val="0"/>
              <w:adjustRightInd w:val="0"/>
              <w:jc w:val="left"/>
              <w:rPr>
                <w:rFonts w:cs="Arial"/>
                <w:color w:val="000000"/>
                <w:kern w:val="0"/>
                <w:szCs w:val="21"/>
              </w:rPr>
            </w:pPr>
          </w:p>
          <w:p w14:paraId="638FEE42" w14:textId="77777777" w:rsidR="00003250" w:rsidRPr="004270A8" w:rsidRDefault="00003250" w:rsidP="00003250">
            <w:pPr>
              <w:autoSpaceDE w:val="0"/>
              <w:autoSpaceDN w:val="0"/>
              <w:adjustRightInd w:val="0"/>
              <w:jc w:val="left"/>
              <w:rPr>
                <w:rFonts w:cs="Arial"/>
                <w:color w:val="000000"/>
                <w:kern w:val="0"/>
                <w:szCs w:val="21"/>
              </w:rPr>
            </w:pPr>
          </w:p>
          <w:p w14:paraId="48B3E61B" w14:textId="77777777" w:rsidR="00003250" w:rsidRPr="004270A8" w:rsidRDefault="00003250" w:rsidP="00003250">
            <w:pPr>
              <w:autoSpaceDE w:val="0"/>
              <w:autoSpaceDN w:val="0"/>
              <w:adjustRightInd w:val="0"/>
              <w:jc w:val="left"/>
              <w:rPr>
                <w:rFonts w:cs="Arial"/>
                <w:color w:val="000000"/>
                <w:kern w:val="0"/>
                <w:szCs w:val="21"/>
              </w:rPr>
            </w:pPr>
          </w:p>
          <w:p w14:paraId="7E013E94" w14:textId="65CB70D1" w:rsidR="00003250" w:rsidRPr="004270A8" w:rsidRDefault="00003250" w:rsidP="00003250">
            <w:pPr>
              <w:autoSpaceDE w:val="0"/>
              <w:autoSpaceDN w:val="0"/>
              <w:adjustRightInd w:val="0"/>
              <w:jc w:val="left"/>
              <w:rPr>
                <w:rFonts w:cs="Arial"/>
                <w:color w:val="000000"/>
                <w:kern w:val="0"/>
                <w:szCs w:val="21"/>
              </w:rPr>
            </w:pPr>
            <w:r w:rsidRPr="004270A8">
              <w:rPr>
                <w:rFonts w:cs="Arial"/>
                <w:color w:val="000000"/>
                <w:kern w:val="0"/>
                <w:szCs w:val="21"/>
              </w:rPr>
              <w:t>…</w:t>
            </w:r>
          </w:p>
          <w:p w14:paraId="2E77227F" w14:textId="77777777" w:rsidR="00003250" w:rsidRPr="004270A8" w:rsidRDefault="00003250" w:rsidP="00003250">
            <w:pPr>
              <w:autoSpaceDE w:val="0"/>
              <w:autoSpaceDN w:val="0"/>
              <w:adjustRightInd w:val="0"/>
              <w:jc w:val="left"/>
              <w:rPr>
                <w:rFonts w:cs="Arial"/>
                <w:color w:val="000000"/>
                <w:kern w:val="0"/>
                <w:szCs w:val="21"/>
              </w:rPr>
            </w:pPr>
          </w:p>
          <w:p w14:paraId="4020F19C" w14:textId="77777777" w:rsidR="00003250" w:rsidRPr="004270A8" w:rsidRDefault="00003250" w:rsidP="00003250">
            <w:pPr>
              <w:autoSpaceDE w:val="0"/>
              <w:autoSpaceDN w:val="0"/>
              <w:adjustRightInd w:val="0"/>
              <w:jc w:val="left"/>
              <w:rPr>
                <w:rFonts w:cs="Arial"/>
                <w:color w:val="000000"/>
                <w:kern w:val="0"/>
                <w:szCs w:val="21"/>
              </w:rPr>
            </w:pPr>
          </w:p>
          <w:p w14:paraId="0F2A4E78" w14:textId="77777777" w:rsidR="00003250" w:rsidRPr="004270A8" w:rsidRDefault="00003250" w:rsidP="00003250">
            <w:pPr>
              <w:autoSpaceDE w:val="0"/>
              <w:autoSpaceDN w:val="0"/>
              <w:adjustRightInd w:val="0"/>
              <w:jc w:val="left"/>
              <w:rPr>
                <w:rFonts w:cs="Arial"/>
                <w:color w:val="000000"/>
                <w:kern w:val="0"/>
                <w:szCs w:val="21"/>
              </w:rPr>
            </w:pPr>
          </w:p>
          <w:p w14:paraId="07E73234" w14:textId="77777777" w:rsidR="00003250" w:rsidRPr="004270A8" w:rsidRDefault="00003250" w:rsidP="00003250">
            <w:pPr>
              <w:autoSpaceDE w:val="0"/>
              <w:autoSpaceDN w:val="0"/>
              <w:adjustRightInd w:val="0"/>
              <w:jc w:val="left"/>
              <w:rPr>
                <w:rFonts w:cs="Arial"/>
                <w:color w:val="000000"/>
                <w:kern w:val="0"/>
                <w:szCs w:val="21"/>
              </w:rPr>
            </w:pPr>
          </w:p>
          <w:p w14:paraId="0D8BD6CD" w14:textId="77777777" w:rsidR="00003250" w:rsidRPr="004270A8" w:rsidRDefault="00003250" w:rsidP="00003250">
            <w:pPr>
              <w:autoSpaceDE w:val="0"/>
              <w:autoSpaceDN w:val="0"/>
              <w:adjustRightInd w:val="0"/>
              <w:jc w:val="left"/>
              <w:rPr>
                <w:rFonts w:cs="Arial"/>
                <w:color w:val="000000"/>
                <w:kern w:val="0"/>
                <w:szCs w:val="21"/>
              </w:rPr>
            </w:pPr>
          </w:p>
          <w:p w14:paraId="4D1BA865" w14:textId="77777777" w:rsidR="00003250" w:rsidRPr="004270A8" w:rsidRDefault="00003250" w:rsidP="00003250">
            <w:pPr>
              <w:autoSpaceDE w:val="0"/>
              <w:autoSpaceDN w:val="0"/>
              <w:adjustRightInd w:val="0"/>
              <w:jc w:val="left"/>
              <w:rPr>
                <w:rFonts w:cs="Arial"/>
                <w:color w:val="000000"/>
                <w:kern w:val="0"/>
                <w:szCs w:val="21"/>
              </w:rPr>
            </w:pPr>
          </w:p>
          <w:p w14:paraId="0A8676B6" w14:textId="77777777" w:rsidR="00003250" w:rsidRPr="004270A8" w:rsidRDefault="00003250" w:rsidP="00003250">
            <w:pPr>
              <w:autoSpaceDE w:val="0"/>
              <w:autoSpaceDN w:val="0"/>
              <w:adjustRightInd w:val="0"/>
              <w:jc w:val="left"/>
              <w:rPr>
                <w:rFonts w:cs="Arial"/>
                <w:color w:val="000000"/>
                <w:kern w:val="0"/>
                <w:szCs w:val="21"/>
              </w:rPr>
            </w:pPr>
          </w:p>
          <w:p w14:paraId="25607CD8" w14:textId="77777777" w:rsidR="00003250" w:rsidRPr="004270A8" w:rsidRDefault="00003250" w:rsidP="00003250">
            <w:pPr>
              <w:autoSpaceDE w:val="0"/>
              <w:autoSpaceDN w:val="0"/>
              <w:adjustRightInd w:val="0"/>
              <w:jc w:val="left"/>
              <w:rPr>
                <w:rFonts w:cs="Arial"/>
                <w:color w:val="000000"/>
                <w:kern w:val="0"/>
                <w:szCs w:val="21"/>
              </w:rPr>
            </w:pPr>
          </w:p>
          <w:p w14:paraId="540B33D4" w14:textId="5277D564" w:rsidR="00003250" w:rsidRPr="004270A8" w:rsidRDefault="00003250" w:rsidP="00003250">
            <w:pPr>
              <w:autoSpaceDE w:val="0"/>
              <w:autoSpaceDN w:val="0"/>
              <w:adjustRightInd w:val="0"/>
              <w:jc w:val="left"/>
              <w:rPr>
                <w:rFonts w:cs="Arial"/>
                <w:color w:val="000000"/>
                <w:kern w:val="0"/>
                <w:szCs w:val="21"/>
              </w:rPr>
            </w:pPr>
            <w:r w:rsidRPr="004270A8">
              <w:rPr>
                <w:rFonts w:cs="Arial"/>
                <w:color w:val="000000"/>
                <w:kern w:val="0"/>
                <w:szCs w:val="21"/>
              </w:rPr>
              <w:t>…</w:t>
            </w:r>
          </w:p>
          <w:p w14:paraId="341AD758" w14:textId="77777777" w:rsidR="00003250" w:rsidRPr="004270A8" w:rsidRDefault="00003250" w:rsidP="00003250">
            <w:pPr>
              <w:autoSpaceDE w:val="0"/>
              <w:autoSpaceDN w:val="0"/>
              <w:adjustRightInd w:val="0"/>
              <w:jc w:val="left"/>
              <w:rPr>
                <w:rFonts w:cs="Arial"/>
                <w:color w:val="000000"/>
                <w:kern w:val="0"/>
                <w:szCs w:val="21"/>
              </w:rPr>
            </w:pPr>
          </w:p>
          <w:p w14:paraId="3F0B334D" w14:textId="77777777" w:rsidR="00003250" w:rsidRPr="004270A8" w:rsidRDefault="00003250" w:rsidP="00003250">
            <w:pPr>
              <w:autoSpaceDE w:val="0"/>
              <w:autoSpaceDN w:val="0"/>
              <w:adjustRightInd w:val="0"/>
              <w:jc w:val="left"/>
              <w:rPr>
                <w:rFonts w:cs="Arial"/>
                <w:color w:val="000000"/>
                <w:kern w:val="0"/>
                <w:szCs w:val="21"/>
              </w:rPr>
            </w:pPr>
          </w:p>
          <w:p w14:paraId="6F30668D" w14:textId="77777777" w:rsidR="00003250" w:rsidRPr="004270A8" w:rsidRDefault="00003250" w:rsidP="00003250">
            <w:pPr>
              <w:autoSpaceDE w:val="0"/>
              <w:autoSpaceDN w:val="0"/>
              <w:adjustRightInd w:val="0"/>
              <w:jc w:val="left"/>
              <w:rPr>
                <w:rFonts w:cs="Arial"/>
                <w:color w:val="000000"/>
                <w:kern w:val="0"/>
                <w:szCs w:val="21"/>
              </w:rPr>
            </w:pPr>
          </w:p>
          <w:p w14:paraId="4CF21317" w14:textId="62A50151" w:rsidR="00003250" w:rsidRPr="004270A8" w:rsidRDefault="00003250" w:rsidP="00003250">
            <w:pPr>
              <w:autoSpaceDE w:val="0"/>
              <w:autoSpaceDN w:val="0"/>
              <w:adjustRightInd w:val="0"/>
              <w:jc w:val="left"/>
              <w:rPr>
                <w:rFonts w:cs="Arial"/>
                <w:color w:val="000000"/>
                <w:kern w:val="0"/>
                <w:szCs w:val="21"/>
              </w:rPr>
            </w:pPr>
            <w:r w:rsidRPr="004270A8">
              <w:rPr>
                <w:rFonts w:cs="Arial"/>
                <w:color w:val="000000"/>
                <w:kern w:val="0"/>
                <w:szCs w:val="21"/>
              </w:rPr>
              <w:t>…</w:t>
            </w:r>
          </w:p>
        </w:tc>
        <w:tc>
          <w:tcPr>
            <w:tcW w:w="3486" w:type="dxa"/>
            <w:gridSpan w:val="2"/>
          </w:tcPr>
          <w:p w14:paraId="69A80A3A" w14:textId="77777777" w:rsidR="00003250" w:rsidRPr="004270A8" w:rsidRDefault="00003250" w:rsidP="00003250">
            <w:pPr>
              <w:autoSpaceDE w:val="0"/>
              <w:autoSpaceDN w:val="0"/>
              <w:adjustRightInd w:val="0"/>
              <w:jc w:val="left"/>
              <w:rPr>
                <w:rFonts w:cs="Arial"/>
                <w:color w:val="000000"/>
                <w:kern w:val="0"/>
                <w:szCs w:val="21"/>
              </w:rPr>
            </w:pPr>
          </w:p>
          <w:p w14:paraId="05F3D0D6" w14:textId="77777777" w:rsidR="00003250" w:rsidRPr="004270A8" w:rsidRDefault="00003250" w:rsidP="00003250">
            <w:pPr>
              <w:autoSpaceDE w:val="0"/>
              <w:autoSpaceDN w:val="0"/>
              <w:adjustRightInd w:val="0"/>
              <w:jc w:val="left"/>
              <w:rPr>
                <w:rFonts w:cs="Arial"/>
                <w:szCs w:val="21"/>
              </w:rPr>
            </w:pPr>
            <w:r w:rsidRPr="004270A8">
              <w:rPr>
                <w:rFonts w:cs="Arial"/>
                <w:szCs w:val="21"/>
              </w:rPr>
              <w:t>Contains the template of make file.</w:t>
            </w:r>
          </w:p>
          <w:p w14:paraId="4BE8D6C3" w14:textId="77777777" w:rsidR="00003250" w:rsidRPr="004270A8" w:rsidRDefault="00003250" w:rsidP="00003250">
            <w:pPr>
              <w:autoSpaceDE w:val="0"/>
              <w:autoSpaceDN w:val="0"/>
              <w:adjustRightInd w:val="0"/>
              <w:jc w:val="left"/>
              <w:rPr>
                <w:rFonts w:cs="Arial"/>
                <w:szCs w:val="21"/>
              </w:rPr>
            </w:pPr>
          </w:p>
          <w:p w14:paraId="192CE16D" w14:textId="77777777" w:rsidR="00003250" w:rsidRPr="004270A8" w:rsidRDefault="00003250" w:rsidP="00003250">
            <w:pPr>
              <w:autoSpaceDE w:val="0"/>
              <w:autoSpaceDN w:val="0"/>
              <w:adjustRightInd w:val="0"/>
              <w:jc w:val="left"/>
              <w:rPr>
                <w:rFonts w:cs="Arial"/>
                <w:szCs w:val="21"/>
              </w:rPr>
            </w:pPr>
          </w:p>
          <w:p w14:paraId="42A1A695" w14:textId="77777777" w:rsidR="00003250" w:rsidRPr="004270A8" w:rsidRDefault="00003250" w:rsidP="00003250">
            <w:pPr>
              <w:rPr>
                <w:rFonts w:cs="Arial"/>
                <w:szCs w:val="21"/>
              </w:rPr>
            </w:pPr>
            <w:r w:rsidRPr="004270A8">
              <w:rPr>
                <w:rFonts w:cs="Arial"/>
                <w:szCs w:val="21"/>
              </w:rPr>
              <w:t>Contains the source code of each device which used for Renesas compiler.</w:t>
            </w:r>
          </w:p>
          <w:p w14:paraId="4E806C02" w14:textId="77777777" w:rsidR="00003250" w:rsidRPr="004270A8" w:rsidRDefault="00003250" w:rsidP="00003250">
            <w:pPr>
              <w:rPr>
                <w:rFonts w:cs="Arial"/>
                <w:szCs w:val="21"/>
              </w:rPr>
            </w:pPr>
          </w:p>
          <w:p w14:paraId="5B7874F8" w14:textId="76CCBB39" w:rsidR="00003250" w:rsidRPr="004270A8" w:rsidRDefault="00003250" w:rsidP="00003250">
            <w:pPr>
              <w:autoSpaceDE w:val="0"/>
              <w:autoSpaceDN w:val="0"/>
              <w:adjustRightInd w:val="0"/>
              <w:jc w:val="left"/>
              <w:rPr>
                <w:rFonts w:cs="Arial"/>
                <w:szCs w:val="21"/>
              </w:rPr>
            </w:pPr>
            <w:r w:rsidRPr="004270A8">
              <w:rPr>
                <w:rFonts w:cs="Arial"/>
                <w:b/>
                <w:bCs/>
                <w:i/>
                <w:iCs/>
                <w:szCs w:val="21"/>
              </w:rPr>
              <w:t>Note:</w:t>
            </w:r>
            <w:r w:rsidRPr="004270A8">
              <w:rPr>
                <w:rFonts w:cs="Arial"/>
                <w:szCs w:val="21"/>
              </w:rPr>
              <w:t xml:space="preserve">  User can modify boot code files in </w:t>
            </w:r>
            <w:del w:id="215" w:author="Hiroyasu Nishiumi" w:date="2022-10-20T11:14:00Z">
              <w:r w:rsidRPr="004270A8" w:rsidDel="00152A2F">
                <w:rPr>
                  <w:rFonts w:cs="Arial"/>
                  <w:szCs w:val="21"/>
                </w:rPr>
                <w:delText>“</w:delText>
              </w:r>
              <w:commentRangeStart w:id="216"/>
              <w:commentRangeStart w:id="217"/>
              <w:r w:rsidRPr="004270A8" w:rsidDel="00152A2F">
                <w:rPr>
                  <w:rFonts w:cs="Arial"/>
                  <w:szCs w:val="21"/>
                </w:rPr>
                <w:delText>Linker</w:delText>
              </w:r>
              <w:commentRangeEnd w:id="216"/>
              <w:r w:rsidR="00BB4474" w:rsidRPr="004270A8" w:rsidDel="00152A2F">
                <w:rPr>
                  <w:rStyle w:val="CommentReference"/>
                  <w:rFonts w:cs="Arial"/>
                </w:rPr>
                <w:commentReference w:id="216"/>
              </w:r>
              <w:commentRangeEnd w:id="217"/>
              <w:r w:rsidR="00050255" w:rsidRPr="004270A8" w:rsidDel="00152A2F">
                <w:rPr>
                  <w:rStyle w:val="CommentReference"/>
                  <w:rFonts w:cs="Arial"/>
                </w:rPr>
                <w:commentReference w:id="217"/>
              </w:r>
              <w:r w:rsidRPr="004270A8" w:rsidDel="00152A2F">
                <w:rPr>
                  <w:rFonts w:cs="Arial"/>
                  <w:szCs w:val="21"/>
                </w:rPr>
                <w:delText xml:space="preserve">”, </w:delText>
              </w:r>
            </w:del>
            <w:r w:rsidRPr="004270A8">
              <w:rPr>
                <w:rFonts w:cs="Arial"/>
                <w:szCs w:val="21"/>
              </w:rPr>
              <w:t>“startup” folders but Renesas Electronics does not take responsibility for quality.</w:t>
            </w:r>
          </w:p>
          <w:p w14:paraId="60D7FA29" w14:textId="77777777" w:rsidR="00003250" w:rsidRPr="004270A8" w:rsidRDefault="00003250" w:rsidP="00003250">
            <w:pPr>
              <w:autoSpaceDE w:val="0"/>
              <w:autoSpaceDN w:val="0"/>
              <w:adjustRightInd w:val="0"/>
              <w:jc w:val="left"/>
              <w:rPr>
                <w:rFonts w:cs="Arial"/>
                <w:szCs w:val="21"/>
              </w:rPr>
            </w:pPr>
          </w:p>
          <w:p w14:paraId="23050CC1" w14:textId="77777777" w:rsidR="00003250" w:rsidRPr="004270A8" w:rsidRDefault="00003250" w:rsidP="00003250">
            <w:pPr>
              <w:autoSpaceDE w:val="0"/>
              <w:autoSpaceDN w:val="0"/>
              <w:adjustRightInd w:val="0"/>
              <w:jc w:val="left"/>
              <w:rPr>
                <w:rFonts w:cs="Arial"/>
                <w:szCs w:val="21"/>
              </w:rPr>
            </w:pPr>
            <w:r w:rsidRPr="004270A8">
              <w:rPr>
                <w:rFonts w:cs="Arial"/>
                <w:szCs w:val="21"/>
              </w:rPr>
              <w:t>Contains the XML input files which provided for each RH850 device series.</w:t>
            </w:r>
          </w:p>
          <w:p w14:paraId="4E0DF763" w14:textId="3E8C5931" w:rsidR="00003250" w:rsidRPr="004270A8" w:rsidRDefault="00003250" w:rsidP="00003250">
            <w:pPr>
              <w:autoSpaceDE w:val="0"/>
              <w:autoSpaceDN w:val="0"/>
              <w:adjustRightInd w:val="0"/>
              <w:jc w:val="left"/>
              <w:rPr>
                <w:rFonts w:cs="Arial"/>
                <w:szCs w:val="21"/>
              </w:rPr>
            </w:pPr>
          </w:p>
          <w:p w14:paraId="009076C0" w14:textId="01D1ED13" w:rsidR="00003250" w:rsidRPr="004270A8" w:rsidRDefault="00003250" w:rsidP="00003250">
            <w:pPr>
              <w:autoSpaceDE w:val="0"/>
              <w:autoSpaceDN w:val="0"/>
              <w:adjustRightInd w:val="0"/>
              <w:jc w:val="left"/>
              <w:rPr>
                <w:rFonts w:cs="Arial"/>
                <w:color w:val="000000"/>
                <w:kern w:val="0"/>
                <w:szCs w:val="21"/>
              </w:rPr>
            </w:pPr>
            <w:r w:rsidRPr="004270A8">
              <w:rPr>
                <w:rFonts w:cs="Arial"/>
                <w:szCs w:val="21"/>
              </w:rPr>
              <w:t>Contains the list of source code files (include: *.p, *.tlc, make files) which used to execute the program of ET-VPF.</w:t>
            </w:r>
          </w:p>
        </w:tc>
      </w:tr>
    </w:tbl>
    <w:p w14:paraId="4476146F" w14:textId="541E7DFB" w:rsidR="00EE096F" w:rsidRPr="004270A8" w:rsidRDefault="00EE096F" w:rsidP="007714CA">
      <w:pPr>
        <w:autoSpaceDE w:val="0"/>
        <w:autoSpaceDN w:val="0"/>
        <w:adjustRightInd w:val="0"/>
        <w:jc w:val="left"/>
        <w:rPr>
          <w:rFonts w:cs="Arial"/>
          <w:color w:val="000000"/>
          <w:kern w:val="0"/>
          <w:szCs w:val="21"/>
        </w:rPr>
      </w:pPr>
    </w:p>
    <w:p w14:paraId="049B47CF" w14:textId="0066E6A5" w:rsidR="007714CA" w:rsidRPr="004270A8" w:rsidRDefault="00EE096F" w:rsidP="00EE096F">
      <w:pPr>
        <w:widowControl/>
        <w:jc w:val="left"/>
        <w:rPr>
          <w:rFonts w:cs="Arial"/>
          <w:color w:val="000000"/>
          <w:kern w:val="0"/>
          <w:szCs w:val="21"/>
        </w:rPr>
      </w:pPr>
      <w:r w:rsidRPr="004270A8">
        <w:rPr>
          <w:rFonts w:cs="Arial"/>
          <w:color w:val="000000"/>
          <w:kern w:val="0"/>
          <w:szCs w:val="21"/>
        </w:rPr>
        <w:br w:type="page"/>
      </w:r>
    </w:p>
    <w:p w14:paraId="3D27A03A" w14:textId="0EA3B027" w:rsidR="003D35DA" w:rsidRPr="004270A8" w:rsidRDefault="004568BC" w:rsidP="003D35DA">
      <w:pPr>
        <w:pStyle w:val="ListParagraph"/>
        <w:numPr>
          <w:ilvl w:val="0"/>
          <w:numId w:val="49"/>
        </w:numPr>
        <w:autoSpaceDE w:val="0"/>
        <w:autoSpaceDN w:val="0"/>
        <w:adjustRightInd w:val="0"/>
        <w:ind w:leftChars="0"/>
        <w:jc w:val="left"/>
        <w:rPr>
          <w:rFonts w:cs="Arial"/>
          <w:color w:val="000000"/>
          <w:kern w:val="0"/>
          <w:szCs w:val="21"/>
          <w:highlight w:val="yellow"/>
        </w:rPr>
      </w:pPr>
      <w:r>
        <w:rPr>
          <w:rFonts w:cs="Arial"/>
          <w:color w:val="000000"/>
          <w:kern w:val="0"/>
          <w:szCs w:val="21"/>
          <w:highlight w:val="yellow"/>
        </w:rPr>
        <w:lastRenderedPageBreak/>
        <w:t>F</w:t>
      </w:r>
      <w:r w:rsidR="003D35DA" w:rsidRPr="004270A8">
        <w:rPr>
          <w:rFonts w:cs="Arial"/>
          <w:color w:val="000000"/>
          <w:kern w:val="0"/>
          <w:szCs w:val="21"/>
          <w:highlight w:val="yellow"/>
        </w:rPr>
        <w:t xml:space="preserve">older structure under the ET-VPF package folder for </w:t>
      </w:r>
      <w:bookmarkStart w:id="218" w:name="V10000_Req_03_004"/>
      <w:bookmarkStart w:id="219" w:name="V10000_Req_05_001"/>
      <w:bookmarkEnd w:id="218"/>
      <w:bookmarkEnd w:id="219"/>
      <w:r w:rsidRPr="00730C8F">
        <w:rPr>
          <w:rFonts w:cs="Arial"/>
          <w:color w:val="000000"/>
          <w:kern w:val="0"/>
          <w:szCs w:val="21"/>
          <w:highlight w:val="yellow"/>
        </w:rPr>
        <w:t>RH850/U2</w:t>
      </w:r>
      <w:r>
        <w:rPr>
          <w:rFonts w:cs="Arial"/>
          <w:color w:val="000000"/>
          <w:kern w:val="0"/>
          <w:szCs w:val="21"/>
          <w:highlight w:val="yellow"/>
        </w:rPr>
        <w:t>x</w:t>
      </w:r>
      <w:r w:rsidRPr="00730C8F">
        <w:rPr>
          <w:rFonts w:cs="Arial"/>
          <w:color w:val="000000"/>
          <w:kern w:val="0"/>
          <w:szCs w:val="21"/>
          <w:highlight w:val="yellow"/>
        </w:rPr>
        <w:t xml:space="preserve"> device</w:t>
      </w:r>
      <w:r>
        <w:rPr>
          <w:rFonts w:cs="Arial"/>
          <w:color w:val="000000"/>
          <w:kern w:val="0"/>
          <w:szCs w:val="21"/>
          <w:highlight w:val="yellow"/>
        </w:rPr>
        <w:t xml:space="preserve"> series.</w:t>
      </w:r>
    </w:p>
    <w:p w14:paraId="6D4832D1" w14:textId="7FDB158A" w:rsidR="00894D91" w:rsidRPr="004270A8" w:rsidRDefault="00894D91" w:rsidP="007714CA">
      <w:pPr>
        <w:autoSpaceDE w:val="0"/>
        <w:autoSpaceDN w:val="0"/>
        <w:adjustRightInd w:val="0"/>
        <w:jc w:val="left"/>
        <w:rPr>
          <w:rFonts w:cs="Arial"/>
          <w:color w:val="000000"/>
          <w:kern w:val="0"/>
          <w:szCs w:val="21"/>
        </w:rPr>
      </w:pPr>
    </w:p>
    <w:tbl>
      <w:tblPr>
        <w:tblW w:w="9786" w:type="dxa"/>
        <w:tblLayout w:type="fixed"/>
        <w:tblLook w:val="04A0" w:firstRow="1" w:lastRow="0" w:firstColumn="1" w:lastColumn="0" w:noHBand="0" w:noVBand="1"/>
      </w:tblPr>
      <w:tblGrid>
        <w:gridCol w:w="2160"/>
        <w:gridCol w:w="3690"/>
        <w:gridCol w:w="450"/>
        <w:gridCol w:w="3480"/>
        <w:gridCol w:w="6"/>
      </w:tblGrid>
      <w:tr w:rsidR="00EE096F" w:rsidRPr="004270A8" w14:paraId="1B16CC05" w14:textId="77777777" w:rsidTr="004568BC">
        <w:trPr>
          <w:gridAfter w:val="1"/>
          <w:wAfter w:w="6" w:type="dxa"/>
        </w:trPr>
        <w:tc>
          <w:tcPr>
            <w:tcW w:w="2160" w:type="dxa"/>
            <w:shd w:val="clear" w:color="auto" w:fill="auto"/>
          </w:tcPr>
          <w:p w14:paraId="487FE572" w14:textId="77777777" w:rsidR="004568BC" w:rsidRDefault="004568BC" w:rsidP="004568BC">
            <w:pPr>
              <w:autoSpaceDE w:val="0"/>
              <w:autoSpaceDN w:val="0"/>
              <w:adjustRightInd w:val="0"/>
              <w:ind w:rightChars="-201" w:right="-422"/>
              <w:jc w:val="left"/>
              <w:rPr>
                <w:rFonts w:cs="Arial"/>
                <w:color w:val="000000"/>
                <w:kern w:val="0"/>
                <w:szCs w:val="21"/>
                <w:highlight w:val="yellow"/>
              </w:rPr>
            </w:pPr>
            <w:r w:rsidRPr="005247FA">
              <w:rPr>
                <w:rFonts w:cs="Arial"/>
                <w:color w:val="000000"/>
                <w:kern w:val="0"/>
                <w:szCs w:val="21"/>
                <w:highlight w:val="yellow"/>
              </w:rPr>
              <w:t>&lt;ET-VPF installation folder&gt;\&lt;version information&gt;\</w:t>
            </w:r>
            <w:r>
              <w:rPr>
                <w:rFonts w:cs="Arial"/>
                <w:color w:val="000000"/>
                <w:kern w:val="0"/>
                <w:szCs w:val="21"/>
                <w:highlight w:val="yellow"/>
              </w:rPr>
              <w:t>U2</w:t>
            </w:r>
            <w:r w:rsidRPr="005247FA">
              <w:rPr>
                <w:rFonts w:cs="Arial"/>
                <w:color w:val="000000"/>
                <w:kern w:val="0"/>
                <w:szCs w:val="21"/>
                <w:highlight w:val="yellow"/>
              </w:rPr>
              <w:t>x</w:t>
            </w:r>
            <w:r>
              <w:rPr>
                <w:rFonts w:cs="Arial"/>
                <w:color w:val="000000"/>
                <w:kern w:val="0"/>
                <w:szCs w:val="21"/>
                <w:highlight w:val="yellow"/>
              </w:rPr>
              <w:t>\</w:t>
            </w:r>
          </w:p>
          <w:p w14:paraId="572EEBAA" w14:textId="6D922220" w:rsidR="00EE096F" w:rsidRPr="004270A8" w:rsidRDefault="004568BC" w:rsidP="004568BC">
            <w:pPr>
              <w:autoSpaceDE w:val="0"/>
              <w:autoSpaceDN w:val="0"/>
              <w:adjustRightInd w:val="0"/>
              <w:ind w:rightChars="-201" w:right="-422"/>
              <w:jc w:val="left"/>
              <w:rPr>
                <w:rFonts w:cs="Arial"/>
                <w:color w:val="000000"/>
                <w:kern w:val="0"/>
                <w:szCs w:val="21"/>
                <w:highlight w:val="yellow"/>
              </w:rPr>
            </w:pPr>
            <w:r w:rsidRPr="00EE096F">
              <w:rPr>
                <w:rFonts w:cs="Arial"/>
                <w:color w:val="000000"/>
                <w:kern w:val="0"/>
                <w:szCs w:val="21"/>
                <w:highlight w:val="yellow"/>
              </w:rPr>
              <w:t>ETVPF_package\</w:t>
            </w:r>
          </w:p>
        </w:tc>
        <w:tc>
          <w:tcPr>
            <w:tcW w:w="3690" w:type="dxa"/>
            <w:shd w:val="clear" w:color="auto" w:fill="auto"/>
          </w:tcPr>
          <w:p w14:paraId="3E13CE78" w14:textId="77777777" w:rsidR="00EE096F" w:rsidRPr="004270A8" w:rsidRDefault="00EE096F" w:rsidP="00F135EF">
            <w:pPr>
              <w:autoSpaceDE w:val="0"/>
              <w:autoSpaceDN w:val="0"/>
              <w:adjustRightInd w:val="0"/>
              <w:jc w:val="left"/>
              <w:rPr>
                <w:rFonts w:cs="Arial"/>
                <w:color w:val="000000"/>
                <w:kern w:val="0"/>
                <w:szCs w:val="21"/>
                <w:highlight w:val="yellow"/>
              </w:rPr>
            </w:pPr>
            <w:r w:rsidRPr="004270A8">
              <w:rPr>
                <w:rFonts w:cs="Arial"/>
                <w:color w:val="000000"/>
                <w:kern w:val="0"/>
                <w:szCs w:val="21"/>
                <w:highlight w:val="yellow"/>
              </w:rPr>
              <w:t>ETVPF_include\ETVPF_S_function_block\</w:t>
            </w:r>
          </w:p>
        </w:tc>
        <w:tc>
          <w:tcPr>
            <w:tcW w:w="450" w:type="dxa"/>
            <w:shd w:val="clear" w:color="auto" w:fill="auto"/>
          </w:tcPr>
          <w:p w14:paraId="18E4B926" w14:textId="77777777" w:rsidR="00EE096F" w:rsidRPr="004270A8" w:rsidRDefault="00EE096F" w:rsidP="00F135EF">
            <w:pPr>
              <w:autoSpaceDE w:val="0"/>
              <w:autoSpaceDN w:val="0"/>
              <w:adjustRightInd w:val="0"/>
              <w:jc w:val="left"/>
              <w:rPr>
                <w:rFonts w:cs="Arial"/>
                <w:color w:val="000000"/>
                <w:kern w:val="0"/>
                <w:szCs w:val="21"/>
                <w:highlight w:val="yellow"/>
              </w:rPr>
            </w:pPr>
            <w:r w:rsidRPr="004270A8">
              <w:rPr>
                <w:rFonts w:cs="Arial"/>
                <w:color w:val="000000"/>
                <w:kern w:val="0"/>
                <w:szCs w:val="21"/>
                <w:highlight w:val="yellow"/>
              </w:rPr>
              <w:t>…</w:t>
            </w:r>
          </w:p>
        </w:tc>
        <w:tc>
          <w:tcPr>
            <w:tcW w:w="3480" w:type="dxa"/>
          </w:tcPr>
          <w:p w14:paraId="199F9B55" w14:textId="77777777" w:rsidR="00EE096F" w:rsidRPr="004270A8" w:rsidRDefault="00EE096F" w:rsidP="00F135EF">
            <w:pPr>
              <w:autoSpaceDE w:val="0"/>
              <w:autoSpaceDN w:val="0"/>
              <w:adjustRightInd w:val="0"/>
              <w:jc w:val="left"/>
              <w:rPr>
                <w:rFonts w:cs="Arial"/>
                <w:color w:val="000000"/>
                <w:kern w:val="0"/>
                <w:szCs w:val="21"/>
                <w:highlight w:val="yellow"/>
              </w:rPr>
            </w:pPr>
            <w:r w:rsidRPr="004270A8">
              <w:rPr>
                <w:rFonts w:cs="Arial"/>
                <w:szCs w:val="21"/>
                <w:highlight w:val="yellow"/>
              </w:rPr>
              <w:t>Contains the source code which used to execute the program of peripherals.</w:t>
            </w:r>
          </w:p>
        </w:tc>
      </w:tr>
      <w:tr w:rsidR="00EE096F" w:rsidRPr="004270A8" w14:paraId="6A832FD3" w14:textId="77777777" w:rsidTr="004568BC">
        <w:tc>
          <w:tcPr>
            <w:tcW w:w="2160" w:type="dxa"/>
            <w:shd w:val="clear" w:color="auto" w:fill="auto"/>
          </w:tcPr>
          <w:p w14:paraId="549DA1E0" w14:textId="77777777" w:rsidR="00EE096F" w:rsidRPr="004270A8" w:rsidRDefault="00EE096F" w:rsidP="00F135EF">
            <w:pPr>
              <w:autoSpaceDE w:val="0"/>
              <w:autoSpaceDN w:val="0"/>
              <w:adjustRightInd w:val="0"/>
              <w:ind w:rightChars="-201" w:right="-422"/>
              <w:jc w:val="left"/>
              <w:rPr>
                <w:rFonts w:cs="Arial"/>
                <w:color w:val="000000"/>
                <w:kern w:val="0"/>
                <w:szCs w:val="21"/>
                <w:highlight w:val="yellow"/>
              </w:rPr>
            </w:pPr>
          </w:p>
        </w:tc>
        <w:tc>
          <w:tcPr>
            <w:tcW w:w="3690" w:type="dxa"/>
            <w:shd w:val="clear" w:color="auto" w:fill="auto"/>
          </w:tcPr>
          <w:p w14:paraId="3E57E1D8" w14:textId="77777777" w:rsidR="00EE096F" w:rsidRPr="004270A8" w:rsidRDefault="00EE096F" w:rsidP="00F135EF">
            <w:pPr>
              <w:autoSpaceDE w:val="0"/>
              <w:autoSpaceDN w:val="0"/>
              <w:adjustRightInd w:val="0"/>
              <w:jc w:val="left"/>
              <w:rPr>
                <w:rFonts w:cs="Arial"/>
                <w:color w:val="000000"/>
                <w:kern w:val="0"/>
                <w:szCs w:val="21"/>
                <w:highlight w:val="yellow"/>
              </w:rPr>
            </w:pPr>
          </w:p>
          <w:p w14:paraId="4C8002A5" w14:textId="77777777" w:rsidR="00EE096F" w:rsidRPr="004270A8" w:rsidRDefault="00EE096F" w:rsidP="00F135EF">
            <w:pPr>
              <w:autoSpaceDE w:val="0"/>
              <w:autoSpaceDN w:val="0"/>
              <w:adjustRightInd w:val="0"/>
              <w:jc w:val="left"/>
              <w:rPr>
                <w:rFonts w:cs="Arial"/>
                <w:color w:val="000000"/>
                <w:kern w:val="0"/>
                <w:szCs w:val="21"/>
                <w:highlight w:val="yellow"/>
              </w:rPr>
            </w:pPr>
            <w:r w:rsidRPr="004270A8">
              <w:rPr>
                <w:rFonts w:cs="Arial"/>
                <w:color w:val="000000"/>
                <w:kern w:val="0"/>
                <w:szCs w:val="21"/>
                <w:highlight w:val="yellow"/>
              </w:rPr>
              <w:t>ETVPF_include\make\</w:t>
            </w:r>
          </w:p>
          <w:p w14:paraId="65F25259" w14:textId="77777777" w:rsidR="00EE096F" w:rsidRPr="004270A8" w:rsidRDefault="00EE096F" w:rsidP="00F135EF">
            <w:pPr>
              <w:autoSpaceDE w:val="0"/>
              <w:autoSpaceDN w:val="0"/>
              <w:adjustRightInd w:val="0"/>
              <w:jc w:val="left"/>
              <w:rPr>
                <w:rFonts w:cs="Arial"/>
                <w:color w:val="000000"/>
                <w:kern w:val="0"/>
                <w:szCs w:val="21"/>
                <w:highlight w:val="yellow"/>
              </w:rPr>
            </w:pPr>
          </w:p>
          <w:p w14:paraId="1C4E1B71" w14:textId="77777777" w:rsidR="00EE096F" w:rsidRPr="004270A8" w:rsidRDefault="00EE096F" w:rsidP="00F135EF">
            <w:pPr>
              <w:autoSpaceDE w:val="0"/>
              <w:autoSpaceDN w:val="0"/>
              <w:adjustRightInd w:val="0"/>
              <w:jc w:val="left"/>
              <w:rPr>
                <w:rFonts w:cs="Arial"/>
                <w:color w:val="000000"/>
                <w:kern w:val="0"/>
                <w:szCs w:val="21"/>
                <w:highlight w:val="yellow"/>
              </w:rPr>
            </w:pPr>
          </w:p>
          <w:p w14:paraId="7B7F823B" w14:textId="77777777" w:rsidR="00EE096F" w:rsidRPr="004270A8" w:rsidRDefault="00EE096F" w:rsidP="00F135EF">
            <w:pPr>
              <w:autoSpaceDE w:val="0"/>
              <w:autoSpaceDN w:val="0"/>
              <w:adjustRightInd w:val="0"/>
              <w:jc w:val="left"/>
              <w:rPr>
                <w:rFonts w:cs="Arial"/>
                <w:color w:val="000000"/>
                <w:kern w:val="0"/>
                <w:szCs w:val="21"/>
                <w:highlight w:val="yellow"/>
              </w:rPr>
            </w:pPr>
          </w:p>
          <w:p w14:paraId="65B41CE0" w14:textId="77777777" w:rsidR="00EE096F" w:rsidRPr="004270A8" w:rsidRDefault="00EE096F" w:rsidP="00F135EF">
            <w:pPr>
              <w:autoSpaceDE w:val="0"/>
              <w:autoSpaceDN w:val="0"/>
              <w:adjustRightInd w:val="0"/>
              <w:jc w:val="left"/>
              <w:rPr>
                <w:rFonts w:cs="Arial"/>
                <w:color w:val="000000"/>
                <w:kern w:val="0"/>
                <w:szCs w:val="21"/>
                <w:highlight w:val="yellow"/>
              </w:rPr>
            </w:pPr>
            <w:r w:rsidRPr="004270A8">
              <w:rPr>
                <w:rFonts w:cs="Arial"/>
                <w:color w:val="000000"/>
                <w:kern w:val="0"/>
                <w:szCs w:val="21"/>
                <w:highlight w:val="yellow"/>
              </w:rPr>
              <w:t>ETVPF_include\Renesas\</w:t>
            </w:r>
          </w:p>
          <w:p w14:paraId="49C49890" w14:textId="77777777" w:rsidR="00EE096F" w:rsidRPr="004270A8" w:rsidRDefault="00EE096F" w:rsidP="00F135EF">
            <w:pPr>
              <w:autoSpaceDE w:val="0"/>
              <w:autoSpaceDN w:val="0"/>
              <w:adjustRightInd w:val="0"/>
              <w:jc w:val="left"/>
              <w:rPr>
                <w:rFonts w:cs="Arial"/>
                <w:color w:val="000000"/>
                <w:kern w:val="0"/>
                <w:szCs w:val="21"/>
                <w:highlight w:val="yellow"/>
              </w:rPr>
            </w:pPr>
          </w:p>
          <w:p w14:paraId="161DA854" w14:textId="77777777" w:rsidR="00EE096F" w:rsidRPr="004270A8" w:rsidRDefault="00EE096F" w:rsidP="00F135EF">
            <w:pPr>
              <w:autoSpaceDE w:val="0"/>
              <w:autoSpaceDN w:val="0"/>
              <w:adjustRightInd w:val="0"/>
              <w:jc w:val="left"/>
              <w:rPr>
                <w:rFonts w:cs="Arial"/>
                <w:color w:val="000000"/>
                <w:kern w:val="0"/>
                <w:szCs w:val="21"/>
                <w:highlight w:val="yellow"/>
              </w:rPr>
            </w:pPr>
          </w:p>
          <w:p w14:paraId="0ACF5418" w14:textId="77777777" w:rsidR="00EE096F" w:rsidRPr="004270A8" w:rsidRDefault="00EE096F" w:rsidP="00F135EF">
            <w:pPr>
              <w:autoSpaceDE w:val="0"/>
              <w:autoSpaceDN w:val="0"/>
              <w:adjustRightInd w:val="0"/>
              <w:jc w:val="left"/>
              <w:rPr>
                <w:rFonts w:cs="Arial"/>
                <w:color w:val="000000"/>
                <w:kern w:val="0"/>
                <w:szCs w:val="21"/>
                <w:highlight w:val="yellow"/>
              </w:rPr>
            </w:pPr>
          </w:p>
          <w:p w14:paraId="4ED9CB53" w14:textId="77777777" w:rsidR="00EE096F" w:rsidRPr="004270A8" w:rsidRDefault="00EE096F" w:rsidP="00F135EF">
            <w:pPr>
              <w:autoSpaceDE w:val="0"/>
              <w:autoSpaceDN w:val="0"/>
              <w:adjustRightInd w:val="0"/>
              <w:jc w:val="left"/>
              <w:rPr>
                <w:rFonts w:cs="Arial"/>
                <w:color w:val="000000"/>
                <w:kern w:val="0"/>
                <w:szCs w:val="21"/>
                <w:highlight w:val="yellow"/>
              </w:rPr>
            </w:pPr>
          </w:p>
          <w:p w14:paraId="145A083F" w14:textId="77777777" w:rsidR="00EE096F" w:rsidRPr="004270A8" w:rsidRDefault="00EE096F" w:rsidP="00F135EF">
            <w:pPr>
              <w:autoSpaceDE w:val="0"/>
              <w:autoSpaceDN w:val="0"/>
              <w:adjustRightInd w:val="0"/>
              <w:jc w:val="left"/>
              <w:rPr>
                <w:rFonts w:cs="Arial"/>
                <w:color w:val="000000"/>
                <w:kern w:val="0"/>
                <w:szCs w:val="21"/>
                <w:highlight w:val="yellow"/>
              </w:rPr>
            </w:pPr>
          </w:p>
          <w:p w14:paraId="5CFB0B3D" w14:textId="77777777" w:rsidR="00EE096F" w:rsidRPr="004270A8" w:rsidRDefault="00EE096F" w:rsidP="00F135EF">
            <w:pPr>
              <w:autoSpaceDE w:val="0"/>
              <w:autoSpaceDN w:val="0"/>
              <w:adjustRightInd w:val="0"/>
              <w:jc w:val="left"/>
              <w:rPr>
                <w:rFonts w:cs="Arial"/>
                <w:color w:val="000000"/>
                <w:kern w:val="0"/>
                <w:szCs w:val="21"/>
                <w:highlight w:val="yellow"/>
              </w:rPr>
            </w:pPr>
          </w:p>
          <w:p w14:paraId="25EAFF66" w14:textId="77777777" w:rsidR="00EE096F" w:rsidRPr="004270A8" w:rsidRDefault="00EE096F" w:rsidP="00F135EF">
            <w:pPr>
              <w:autoSpaceDE w:val="0"/>
              <w:autoSpaceDN w:val="0"/>
              <w:adjustRightInd w:val="0"/>
              <w:jc w:val="left"/>
              <w:rPr>
                <w:rFonts w:cs="Arial"/>
                <w:color w:val="000000"/>
                <w:kern w:val="0"/>
                <w:szCs w:val="21"/>
                <w:highlight w:val="yellow"/>
              </w:rPr>
            </w:pPr>
          </w:p>
          <w:p w14:paraId="4354B689" w14:textId="77777777" w:rsidR="00EE096F" w:rsidRPr="004270A8" w:rsidRDefault="00EE096F" w:rsidP="00F135EF">
            <w:pPr>
              <w:autoSpaceDE w:val="0"/>
              <w:autoSpaceDN w:val="0"/>
              <w:adjustRightInd w:val="0"/>
              <w:jc w:val="left"/>
              <w:rPr>
                <w:rFonts w:cs="Arial"/>
                <w:color w:val="000000"/>
                <w:kern w:val="0"/>
                <w:szCs w:val="21"/>
                <w:highlight w:val="yellow"/>
              </w:rPr>
            </w:pPr>
          </w:p>
          <w:p w14:paraId="23EB6E61" w14:textId="77777777" w:rsidR="00EE096F" w:rsidRPr="004270A8" w:rsidRDefault="00EE096F" w:rsidP="00F135EF">
            <w:pPr>
              <w:autoSpaceDE w:val="0"/>
              <w:autoSpaceDN w:val="0"/>
              <w:adjustRightInd w:val="0"/>
              <w:jc w:val="left"/>
              <w:rPr>
                <w:rFonts w:cs="Arial"/>
                <w:color w:val="000000"/>
                <w:kern w:val="0"/>
                <w:szCs w:val="21"/>
                <w:highlight w:val="yellow"/>
              </w:rPr>
            </w:pPr>
          </w:p>
          <w:p w14:paraId="5C3F8BF2" w14:textId="77777777" w:rsidR="00EE096F" w:rsidRPr="004270A8" w:rsidRDefault="00EE096F" w:rsidP="00F135EF">
            <w:pPr>
              <w:autoSpaceDE w:val="0"/>
              <w:autoSpaceDN w:val="0"/>
              <w:adjustRightInd w:val="0"/>
              <w:jc w:val="left"/>
              <w:rPr>
                <w:rFonts w:cs="Arial"/>
                <w:color w:val="000000"/>
                <w:kern w:val="0"/>
                <w:szCs w:val="21"/>
                <w:highlight w:val="yellow"/>
              </w:rPr>
            </w:pPr>
            <w:r w:rsidRPr="004270A8">
              <w:rPr>
                <w:rFonts w:cs="Arial"/>
                <w:szCs w:val="21"/>
                <w:highlight w:val="yellow"/>
              </w:rPr>
              <w:t>Source code files</w:t>
            </w:r>
          </w:p>
        </w:tc>
        <w:tc>
          <w:tcPr>
            <w:tcW w:w="450" w:type="dxa"/>
            <w:shd w:val="clear" w:color="auto" w:fill="auto"/>
          </w:tcPr>
          <w:p w14:paraId="0CE89AF5" w14:textId="77777777" w:rsidR="00EE096F" w:rsidRPr="004270A8" w:rsidRDefault="00EE096F" w:rsidP="00F135EF">
            <w:pPr>
              <w:autoSpaceDE w:val="0"/>
              <w:autoSpaceDN w:val="0"/>
              <w:adjustRightInd w:val="0"/>
              <w:jc w:val="left"/>
              <w:rPr>
                <w:rFonts w:cs="Arial"/>
                <w:color w:val="000000"/>
                <w:kern w:val="0"/>
                <w:szCs w:val="21"/>
                <w:highlight w:val="yellow"/>
              </w:rPr>
            </w:pPr>
          </w:p>
          <w:p w14:paraId="528D6CE3" w14:textId="77777777" w:rsidR="00EE096F" w:rsidRPr="004270A8" w:rsidRDefault="00EE096F" w:rsidP="00F135EF">
            <w:pPr>
              <w:autoSpaceDE w:val="0"/>
              <w:autoSpaceDN w:val="0"/>
              <w:adjustRightInd w:val="0"/>
              <w:jc w:val="left"/>
              <w:rPr>
                <w:rFonts w:cs="Arial"/>
                <w:color w:val="000000"/>
                <w:kern w:val="0"/>
                <w:szCs w:val="21"/>
                <w:highlight w:val="yellow"/>
              </w:rPr>
            </w:pPr>
            <w:r w:rsidRPr="004270A8">
              <w:rPr>
                <w:rFonts w:cs="Arial"/>
                <w:color w:val="000000"/>
                <w:kern w:val="0"/>
                <w:szCs w:val="21"/>
                <w:highlight w:val="yellow"/>
              </w:rPr>
              <w:t>…</w:t>
            </w:r>
          </w:p>
          <w:p w14:paraId="16973009" w14:textId="77777777" w:rsidR="00EE096F" w:rsidRPr="004270A8" w:rsidRDefault="00EE096F" w:rsidP="00F135EF">
            <w:pPr>
              <w:autoSpaceDE w:val="0"/>
              <w:autoSpaceDN w:val="0"/>
              <w:adjustRightInd w:val="0"/>
              <w:jc w:val="left"/>
              <w:rPr>
                <w:rFonts w:cs="Arial"/>
                <w:color w:val="000000"/>
                <w:kern w:val="0"/>
                <w:szCs w:val="21"/>
                <w:highlight w:val="yellow"/>
              </w:rPr>
            </w:pPr>
          </w:p>
          <w:p w14:paraId="411A8E81" w14:textId="77777777" w:rsidR="00EE096F" w:rsidRPr="004270A8" w:rsidRDefault="00EE096F" w:rsidP="00F135EF">
            <w:pPr>
              <w:autoSpaceDE w:val="0"/>
              <w:autoSpaceDN w:val="0"/>
              <w:adjustRightInd w:val="0"/>
              <w:jc w:val="left"/>
              <w:rPr>
                <w:rFonts w:cs="Arial"/>
                <w:color w:val="000000"/>
                <w:kern w:val="0"/>
                <w:szCs w:val="21"/>
                <w:highlight w:val="yellow"/>
              </w:rPr>
            </w:pPr>
          </w:p>
          <w:p w14:paraId="32D9BE69" w14:textId="77777777" w:rsidR="00EE096F" w:rsidRPr="004270A8" w:rsidRDefault="00EE096F" w:rsidP="00F135EF">
            <w:pPr>
              <w:autoSpaceDE w:val="0"/>
              <w:autoSpaceDN w:val="0"/>
              <w:adjustRightInd w:val="0"/>
              <w:jc w:val="left"/>
              <w:rPr>
                <w:rFonts w:cs="Arial"/>
                <w:color w:val="000000"/>
                <w:kern w:val="0"/>
                <w:szCs w:val="21"/>
                <w:highlight w:val="yellow"/>
              </w:rPr>
            </w:pPr>
          </w:p>
          <w:p w14:paraId="666A89EC" w14:textId="77777777" w:rsidR="00EE096F" w:rsidRPr="004270A8" w:rsidRDefault="00EE096F" w:rsidP="00F135EF">
            <w:pPr>
              <w:autoSpaceDE w:val="0"/>
              <w:autoSpaceDN w:val="0"/>
              <w:adjustRightInd w:val="0"/>
              <w:jc w:val="left"/>
              <w:rPr>
                <w:rFonts w:cs="Arial"/>
                <w:color w:val="000000"/>
                <w:kern w:val="0"/>
                <w:szCs w:val="21"/>
                <w:highlight w:val="yellow"/>
              </w:rPr>
            </w:pPr>
            <w:r w:rsidRPr="004270A8">
              <w:rPr>
                <w:rFonts w:cs="Arial"/>
                <w:color w:val="000000"/>
                <w:kern w:val="0"/>
                <w:szCs w:val="21"/>
                <w:highlight w:val="yellow"/>
              </w:rPr>
              <w:t>…</w:t>
            </w:r>
          </w:p>
          <w:p w14:paraId="203A2363" w14:textId="77777777" w:rsidR="00EE096F" w:rsidRPr="004270A8" w:rsidRDefault="00EE096F" w:rsidP="00F135EF">
            <w:pPr>
              <w:autoSpaceDE w:val="0"/>
              <w:autoSpaceDN w:val="0"/>
              <w:adjustRightInd w:val="0"/>
              <w:jc w:val="left"/>
              <w:rPr>
                <w:rFonts w:cs="Arial"/>
                <w:color w:val="000000"/>
                <w:kern w:val="0"/>
                <w:szCs w:val="21"/>
                <w:highlight w:val="yellow"/>
              </w:rPr>
            </w:pPr>
          </w:p>
          <w:p w14:paraId="716C6215" w14:textId="77777777" w:rsidR="00EE096F" w:rsidRPr="004270A8" w:rsidRDefault="00EE096F" w:rsidP="00F135EF">
            <w:pPr>
              <w:autoSpaceDE w:val="0"/>
              <w:autoSpaceDN w:val="0"/>
              <w:adjustRightInd w:val="0"/>
              <w:jc w:val="left"/>
              <w:rPr>
                <w:rFonts w:cs="Arial"/>
                <w:color w:val="000000"/>
                <w:kern w:val="0"/>
                <w:szCs w:val="21"/>
                <w:highlight w:val="yellow"/>
              </w:rPr>
            </w:pPr>
          </w:p>
          <w:p w14:paraId="65FBA6A7" w14:textId="77777777" w:rsidR="00EE096F" w:rsidRPr="004270A8" w:rsidRDefault="00EE096F" w:rsidP="00F135EF">
            <w:pPr>
              <w:autoSpaceDE w:val="0"/>
              <w:autoSpaceDN w:val="0"/>
              <w:adjustRightInd w:val="0"/>
              <w:jc w:val="left"/>
              <w:rPr>
                <w:rFonts w:cs="Arial"/>
                <w:color w:val="000000"/>
                <w:kern w:val="0"/>
                <w:szCs w:val="21"/>
                <w:highlight w:val="yellow"/>
              </w:rPr>
            </w:pPr>
          </w:p>
          <w:p w14:paraId="02354B95" w14:textId="77777777" w:rsidR="00EE096F" w:rsidRPr="004270A8" w:rsidRDefault="00EE096F" w:rsidP="00F135EF">
            <w:pPr>
              <w:autoSpaceDE w:val="0"/>
              <w:autoSpaceDN w:val="0"/>
              <w:adjustRightInd w:val="0"/>
              <w:jc w:val="left"/>
              <w:rPr>
                <w:rFonts w:cs="Arial"/>
                <w:color w:val="000000"/>
                <w:kern w:val="0"/>
                <w:szCs w:val="21"/>
                <w:highlight w:val="yellow"/>
              </w:rPr>
            </w:pPr>
          </w:p>
          <w:p w14:paraId="51A150B8" w14:textId="77777777" w:rsidR="00EE096F" w:rsidRPr="004270A8" w:rsidRDefault="00EE096F" w:rsidP="00F135EF">
            <w:pPr>
              <w:autoSpaceDE w:val="0"/>
              <w:autoSpaceDN w:val="0"/>
              <w:adjustRightInd w:val="0"/>
              <w:jc w:val="left"/>
              <w:rPr>
                <w:rFonts w:cs="Arial"/>
                <w:color w:val="000000"/>
                <w:kern w:val="0"/>
                <w:szCs w:val="21"/>
                <w:highlight w:val="yellow"/>
              </w:rPr>
            </w:pPr>
          </w:p>
          <w:p w14:paraId="34A28886" w14:textId="77777777" w:rsidR="00EE096F" w:rsidRPr="004270A8" w:rsidRDefault="00EE096F" w:rsidP="00F135EF">
            <w:pPr>
              <w:autoSpaceDE w:val="0"/>
              <w:autoSpaceDN w:val="0"/>
              <w:adjustRightInd w:val="0"/>
              <w:jc w:val="left"/>
              <w:rPr>
                <w:rFonts w:cs="Arial"/>
                <w:color w:val="000000"/>
                <w:kern w:val="0"/>
                <w:szCs w:val="21"/>
                <w:highlight w:val="yellow"/>
              </w:rPr>
            </w:pPr>
          </w:p>
          <w:p w14:paraId="5A5C59D0" w14:textId="77777777" w:rsidR="00EE096F" w:rsidRPr="004270A8" w:rsidRDefault="00EE096F" w:rsidP="00F135EF">
            <w:pPr>
              <w:autoSpaceDE w:val="0"/>
              <w:autoSpaceDN w:val="0"/>
              <w:adjustRightInd w:val="0"/>
              <w:jc w:val="left"/>
              <w:rPr>
                <w:rFonts w:cs="Arial"/>
                <w:color w:val="000000"/>
                <w:kern w:val="0"/>
                <w:szCs w:val="21"/>
                <w:highlight w:val="yellow"/>
              </w:rPr>
            </w:pPr>
          </w:p>
          <w:p w14:paraId="23EE784D" w14:textId="77777777" w:rsidR="00EE096F" w:rsidRPr="004270A8" w:rsidRDefault="00EE096F" w:rsidP="00F135EF">
            <w:pPr>
              <w:autoSpaceDE w:val="0"/>
              <w:autoSpaceDN w:val="0"/>
              <w:adjustRightInd w:val="0"/>
              <w:jc w:val="left"/>
              <w:rPr>
                <w:rFonts w:cs="Arial"/>
                <w:color w:val="000000"/>
                <w:kern w:val="0"/>
                <w:szCs w:val="21"/>
                <w:highlight w:val="yellow"/>
              </w:rPr>
            </w:pPr>
          </w:p>
          <w:p w14:paraId="0E89DF7E" w14:textId="77777777" w:rsidR="00EE096F" w:rsidRPr="004270A8" w:rsidRDefault="00EE096F" w:rsidP="00F135EF">
            <w:pPr>
              <w:autoSpaceDE w:val="0"/>
              <w:autoSpaceDN w:val="0"/>
              <w:adjustRightInd w:val="0"/>
              <w:jc w:val="left"/>
              <w:rPr>
                <w:rFonts w:cs="Arial"/>
                <w:color w:val="000000"/>
                <w:kern w:val="0"/>
                <w:szCs w:val="21"/>
                <w:highlight w:val="yellow"/>
              </w:rPr>
            </w:pPr>
          </w:p>
          <w:p w14:paraId="386809EF" w14:textId="31E438F1" w:rsidR="00EE096F" w:rsidRPr="004270A8" w:rsidRDefault="00EE096F" w:rsidP="00F135EF">
            <w:pPr>
              <w:autoSpaceDE w:val="0"/>
              <w:autoSpaceDN w:val="0"/>
              <w:adjustRightInd w:val="0"/>
              <w:jc w:val="left"/>
              <w:rPr>
                <w:rFonts w:cs="Arial"/>
                <w:color w:val="000000"/>
                <w:kern w:val="0"/>
                <w:szCs w:val="21"/>
                <w:highlight w:val="yellow"/>
              </w:rPr>
            </w:pPr>
            <w:r w:rsidRPr="004270A8">
              <w:rPr>
                <w:rFonts w:cs="Arial"/>
                <w:color w:val="000000"/>
                <w:kern w:val="0"/>
                <w:szCs w:val="21"/>
                <w:highlight w:val="yellow"/>
              </w:rPr>
              <w:t>…</w:t>
            </w:r>
          </w:p>
        </w:tc>
        <w:tc>
          <w:tcPr>
            <w:tcW w:w="3486" w:type="dxa"/>
            <w:gridSpan w:val="2"/>
          </w:tcPr>
          <w:p w14:paraId="0A51E52D" w14:textId="77777777" w:rsidR="00EE096F" w:rsidRPr="004270A8" w:rsidRDefault="00EE096F" w:rsidP="00F135EF">
            <w:pPr>
              <w:autoSpaceDE w:val="0"/>
              <w:autoSpaceDN w:val="0"/>
              <w:adjustRightInd w:val="0"/>
              <w:jc w:val="left"/>
              <w:rPr>
                <w:rFonts w:cs="Arial"/>
                <w:color w:val="000000"/>
                <w:kern w:val="0"/>
                <w:szCs w:val="21"/>
                <w:highlight w:val="yellow"/>
              </w:rPr>
            </w:pPr>
          </w:p>
          <w:p w14:paraId="02D1B08A" w14:textId="77777777" w:rsidR="00EE096F" w:rsidRPr="004270A8" w:rsidRDefault="00EE096F" w:rsidP="00F135EF">
            <w:pPr>
              <w:autoSpaceDE w:val="0"/>
              <w:autoSpaceDN w:val="0"/>
              <w:adjustRightInd w:val="0"/>
              <w:jc w:val="left"/>
              <w:rPr>
                <w:rFonts w:cs="Arial"/>
                <w:szCs w:val="21"/>
                <w:highlight w:val="yellow"/>
              </w:rPr>
            </w:pPr>
            <w:r w:rsidRPr="004270A8">
              <w:rPr>
                <w:rFonts w:cs="Arial"/>
                <w:szCs w:val="21"/>
                <w:highlight w:val="yellow"/>
              </w:rPr>
              <w:t>Contains the template of make file.</w:t>
            </w:r>
          </w:p>
          <w:p w14:paraId="416E52A8" w14:textId="77777777" w:rsidR="00EE096F" w:rsidRPr="004270A8" w:rsidRDefault="00EE096F" w:rsidP="00F135EF">
            <w:pPr>
              <w:autoSpaceDE w:val="0"/>
              <w:autoSpaceDN w:val="0"/>
              <w:adjustRightInd w:val="0"/>
              <w:jc w:val="left"/>
              <w:rPr>
                <w:rFonts w:cs="Arial"/>
                <w:szCs w:val="21"/>
                <w:highlight w:val="yellow"/>
              </w:rPr>
            </w:pPr>
          </w:p>
          <w:p w14:paraId="4065DD89" w14:textId="77777777" w:rsidR="00EE096F" w:rsidRPr="004270A8" w:rsidRDefault="00EE096F" w:rsidP="00F135EF">
            <w:pPr>
              <w:autoSpaceDE w:val="0"/>
              <w:autoSpaceDN w:val="0"/>
              <w:adjustRightInd w:val="0"/>
              <w:jc w:val="left"/>
              <w:rPr>
                <w:rFonts w:cs="Arial"/>
                <w:szCs w:val="21"/>
                <w:highlight w:val="yellow"/>
              </w:rPr>
            </w:pPr>
          </w:p>
          <w:p w14:paraId="1EF0ADD5" w14:textId="77777777" w:rsidR="00EE096F" w:rsidRPr="004270A8" w:rsidRDefault="00EE096F" w:rsidP="00F135EF">
            <w:pPr>
              <w:rPr>
                <w:rFonts w:cs="Arial"/>
                <w:szCs w:val="21"/>
                <w:highlight w:val="yellow"/>
              </w:rPr>
            </w:pPr>
            <w:r w:rsidRPr="004270A8">
              <w:rPr>
                <w:rFonts w:cs="Arial"/>
                <w:szCs w:val="21"/>
                <w:highlight w:val="yellow"/>
              </w:rPr>
              <w:t>Contains the source code of each device which used for Renesas compiler.</w:t>
            </w:r>
          </w:p>
          <w:p w14:paraId="12498EC9" w14:textId="77777777" w:rsidR="00EE096F" w:rsidRPr="004270A8" w:rsidRDefault="00EE096F" w:rsidP="00F135EF">
            <w:pPr>
              <w:rPr>
                <w:rFonts w:cs="Arial"/>
                <w:szCs w:val="21"/>
                <w:highlight w:val="yellow"/>
              </w:rPr>
            </w:pPr>
          </w:p>
          <w:p w14:paraId="7AA9B48D" w14:textId="28EB2988" w:rsidR="00EE096F" w:rsidRPr="004270A8" w:rsidRDefault="00EE096F" w:rsidP="00F135EF">
            <w:pPr>
              <w:autoSpaceDE w:val="0"/>
              <w:autoSpaceDN w:val="0"/>
              <w:adjustRightInd w:val="0"/>
              <w:jc w:val="left"/>
              <w:rPr>
                <w:rFonts w:cs="Arial"/>
                <w:szCs w:val="21"/>
                <w:highlight w:val="yellow"/>
              </w:rPr>
            </w:pPr>
            <w:r w:rsidRPr="004270A8">
              <w:rPr>
                <w:rFonts w:cs="Arial"/>
                <w:b/>
                <w:bCs/>
                <w:i/>
                <w:iCs/>
                <w:szCs w:val="21"/>
                <w:highlight w:val="yellow"/>
              </w:rPr>
              <w:t>Note:</w:t>
            </w:r>
            <w:r w:rsidRPr="004270A8">
              <w:rPr>
                <w:rFonts w:cs="Arial"/>
                <w:szCs w:val="21"/>
                <w:highlight w:val="yellow"/>
              </w:rPr>
              <w:t xml:space="preserve">  User can modify boot code files in</w:t>
            </w:r>
            <w:del w:id="220" w:author="Hiroyasu Nishiumi" w:date="2022-10-20T11:14:00Z">
              <w:r w:rsidRPr="004270A8" w:rsidDel="00152A2F">
                <w:rPr>
                  <w:rFonts w:cs="Arial"/>
                  <w:szCs w:val="21"/>
                  <w:highlight w:val="yellow"/>
                </w:rPr>
                <w:delText xml:space="preserve"> “Linker”</w:delText>
              </w:r>
            </w:del>
            <w:r w:rsidRPr="004270A8">
              <w:rPr>
                <w:rFonts w:cs="Arial"/>
                <w:szCs w:val="21"/>
                <w:highlight w:val="yellow"/>
              </w:rPr>
              <w:t xml:space="preserve"> “startup” folders but Renesas Electronics does not take responsibility for quality.</w:t>
            </w:r>
          </w:p>
          <w:p w14:paraId="56C093B2" w14:textId="77777777" w:rsidR="00BE3EB9" w:rsidRPr="004270A8" w:rsidRDefault="00BE3EB9" w:rsidP="00F135EF">
            <w:pPr>
              <w:autoSpaceDE w:val="0"/>
              <w:autoSpaceDN w:val="0"/>
              <w:adjustRightInd w:val="0"/>
              <w:jc w:val="left"/>
              <w:rPr>
                <w:rFonts w:cs="Arial"/>
                <w:szCs w:val="21"/>
                <w:highlight w:val="yellow"/>
              </w:rPr>
            </w:pPr>
          </w:p>
          <w:p w14:paraId="5B8077DD" w14:textId="77777777" w:rsidR="00EE096F" w:rsidRPr="004270A8" w:rsidRDefault="00EE096F" w:rsidP="00F135EF">
            <w:pPr>
              <w:autoSpaceDE w:val="0"/>
              <w:autoSpaceDN w:val="0"/>
              <w:adjustRightInd w:val="0"/>
              <w:jc w:val="left"/>
              <w:rPr>
                <w:rFonts w:cs="Arial"/>
                <w:color w:val="000000"/>
                <w:kern w:val="0"/>
                <w:szCs w:val="21"/>
                <w:highlight w:val="yellow"/>
              </w:rPr>
            </w:pPr>
            <w:r w:rsidRPr="004270A8">
              <w:rPr>
                <w:rFonts w:cs="Arial"/>
                <w:szCs w:val="21"/>
                <w:highlight w:val="yellow"/>
              </w:rPr>
              <w:t>Contains the list of source code files (include: *.p, *.tlc, make files) which used to execute the program of ET-VPF.</w:t>
            </w:r>
          </w:p>
        </w:tc>
      </w:tr>
    </w:tbl>
    <w:p w14:paraId="4BC34E64" w14:textId="1D6F94B4" w:rsidR="004568BC" w:rsidRDefault="004568BC" w:rsidP="007714CA">
      <w:pPr>
        <w:autoSpaceDE w:val="0"/>
        <w:autoSpaceDN w:val="0"/>
        <w:adjustRightInd w:val="0"/>
        <w:jc w:val="left"/>
        <w:rPr>
          <w:rFonts w:cs="Arial"/>
          <w:color w:val="000000"/>
          <w:kern w:val="0"/>
          <w:szCs w:val="21"/>
        </w:rPr>
      </w:pPr>
    </w:p>
    <w:p w14:paraId="5CA8803A" w14:textId="77777777" w:rsidR="006C0281" w:rsidRDefault="006C0281" w:rsidP="007714CA">
      <w:pPr>
        <w:autoSpaceDE w:val="0"/>
        <w:autoSpaceDN w:val="0"/>
        <w:adjustRightInd w:val="0"/>
        <w:jc w:val="left"/>
        <w:rPr>
          <w:rFonts w:cs="Arial"/>
          <w:color w:val="000000"/>
          <w:kern w:val="0"/>
          <w:szCs w:val="21"/>
        </w:rPr>
      </w:pPr>
    </w:p>
    <w:p w14:paraId="2CADB30A" w14:textId="77777777" w:rsidR="004568BC" w:rsidRPr="003D4942" w:rsidRDefault="004568BC" w:rsidP="004568BC">
      <w:pPr>
        <w:ind w:left="1440" w:hanging="1440"/>
        <w:rPr>
          <w:rFonts w:eastAsia="MS Gothic" w:cs="Arial"/>
          <w:szCs w:val="21"/>
          <w:highlight w:val="yellow"/>
        </w:rPr>
      </w:pPr>
      <w:r w:rsidRPr="003D4942">
        <w:rPr>
          <w:rFonts w:eastAsia="MS Gothic" w:cs="Arial"/>
          <w:szCs w:val="21"/>
          <w:highlight w:val="yellow"/>
        </w:rPr>
        <w:t>Remarks</w:t>
      </w:r>
      <w:r w:rsidRPr="003D4942">
        <w:rPr>
          <w:rFonts w:eastAsia="MS Gothic" w:cs="Arial"/>
          <w:szCs w:val="21"/>
          <w:highlight w:val="yellow"/>
        </w:rPr>
        <w:tab/>
        <w:t>1. The current &lt;version information&gt; is V1.00.00.</w:t>
      </w:r>
    </w:p>
    <w:p w14:paraId="1EBA4041" w14:textId="142372B1" w:rsidR="004568BC" w:rsidRPr="00C94A88" w:rsidRDefault="004568BC" w:rsidP="004568BC">
      <w:pPr>
        <w:autoSpaceDE w:val="0"/>
        <w:autoSpaceDN w:val="0"/>
        <w:adjustRightInd w:val="0"/>
        <w:ind w:left="1440"/>
        <w:jc w:val="left"/>
        <w:rPr>
          <w:rFonts w:eastAsia="MS Gothic" w:cs="Arial"/>
          <w:szCs w:val="21"/>
          <w:highlight w:val="yellow"/>
        </w:rPr>
      </w:pPr>
      <w:r w:rsidRPr="003D4942">
        <w:rPr>
          <w:rFonts w:eastAsia="MS Gothic" w:cs="Arial"/>
          <w:szCs w:val="21"/>
          <w:highlight w:val="yellow"/>
        </w:rPr>
        <w:t xml:space="preserve">2. </w:t>
      </w:r>
      <w:r w:rsidRPr="005C473C">
        <w:rPr>
          <w:rFonts w:eastAsia="MS Gothic" w:cs="Arial"/>
          <w:szCs w:val="21"/>
          <w:highlight w:val="yellow"/>
        </w:rPr>
        <w:t xml:space="preserve">For &lt;ET-VPF installation folder&gt;, the user can change them when installing (the user needs to make sure that the installation locations are not limited permission). And the &lt;ET-VPF installation folder&gt; must </w:t>
      </w:r>
      <w:r w:rsidR="004F6218" w:rsidRPr="005C473C">
        <w:rPr>
          <w:rFonts w:eastAsia="MS Gothic" w:cs="Arial"/>
          <w:szCs w:val="21"/>
          <w:highlight w:val="yellow"/>
        </w:rPr>
        <w:t>be in</w:t>
      </w:r>
      <w:r w:rsidRPr="005C473C">
        <w:rPr>
          <w:rFonts w:eastAsia="MS Gothic" w:cs="Arial"/>
          <w:szCs w:val="21"/>
          <w:highlight w:val="yellow"/>
        </w:rPr>
        <w:t xml:space="preserve"> the same &lt;system drive&gt; with the user’s workspace to avoid the error occurring when loading the loaded module to RH850 virtual platform.</w:t>
      </w:r>
    </w:p>
    <w:p w14:paraId="2C64C3E5" w14:textId="3A515AA3" w:rsidR="004568BC" w:rsidRPr="002953EB" w:rsidRDefault="003B6A2C" w:rsidP="004568BC">
      <w:pPr>
        <w:autoSpaceDE w:val="0"/>
        <w:autoSpaceDN w:val="0"/>
        <w:adjustRightInd w:val="0"/>
        <w:ind w:left="1440"/>
        <w:jc w:val="left"/>
        <w:rPr>
          <w:rFonts w:eastAsia="MS Gothic" w:cs="Arial"/>
          <w:szCs w:val="21"/>
          <w:highlight w:val="yellow"/>
        </w:rPr>
      </w:pPr>
      <w:r>
        <w:rPr>
          <w:rFonts w:eastAsia="MS Gothic" w:cs="Arial"/>
          <w:szCs w:val="21"/>
          <w:highlight w:val="yellow"/>
        </w:rPr>
        <w:t>3</w:t>
      </w:r>
      <w:r w:rsidR="004568BC" w:rsidRPr="00C94A88">
        <w:rPr>
          <w:rFonts w:eastAsia="MS Gothic" w:cs="Arial"/>
          <w:szCs w:val="21"/>
          <w:highlight w:val="yellow"/>
        </w:rPr>
        <w:t xml:space="preserve">. </w:t>
      </w:r>
      <w:r w:rsidR="004568BC" w:rsidRPr="002953EB">
        <w:rPr>
          <w:rFonts w:eastAsia="MS Gothic" w:cs="Arial"/>
          <w:szCs w:val="21"/>
          <w:highlight w:val="yellow"/>
        </w:rPr>
        <w:t>Currently, ET-VPF V1.00.00 installer only support to install ET-VPF package of RH850/F1x device series.</w:t>
      </w:r>
    </w:p>
    <w:p w14:paraId="30BBEEC6" w14:textId="516CCD98" w:rsidR="004568BC" w:rsidRPr="00C069FD" w:rsidRDefault="003B6A2C" w:rsidP="004568BC">
      <w:pPr>
        <w:autoSpaceDE w:val="0"/>
        <w:autoSpaceDN w:val="0"/>
        <w:adjustRightInd w:val="0"/>
        <w:ind w:left="1440"/>
        <w:jc w:val="left"/>
        <w:rPr>
          <w:rFonts w:eastAsia="MS Gothic" w:cs="Arial"/>
          <w:szCs w:val="21"/>
          <w:highlight w:val="yellow"/>
        </w:rPr>
      </w:pPr>
      <w:r>
        <w:rPr>
          <w:rFonts w:eastAsia="MS Gothic" w:cs="Arial"/>
          <w:szCs w:val="21"/>
          <w:highlight w:val="yellow"/>
        </w:rPr>
        <w:t>4</w:t>
      </w:r>
      <w:r w:rsidR="004568BC" w:rsidRPr="002953EB">
        <w:rPr>
          <w:rFonts w:eastAsia="MS Gothic" w:cs="Arial"/>
          <w:szCs w:val="21"/>
          <w:highlight w:val="yellow"/>
        </w:rPr>
        <w:t>. To avoid the warning when downloading the setup file from the website, a zip file for ET-</w:t>
      </w:r>
      <w:r w:rsidR="004568BC" w:rsidRPr="00C069FD">
        <w:rPr>
          <w:rFonts w:eastAsia="MS Gothic" w:cs="Arial"/>
          <w:szCs w:val="21"/>
          <w:highlight w:val="yellow"/>
        </w:rPr>
        <w:t>VPF installer (ETVPF_&lt;version information&gt;_Setup.7z) will be prepared.</w:t>
      </w:r>
      <w:bookmarkStart w:id="221" w:name="V10000_Installer_002"/>
      <w:bookmarkEnd w:id="221"/>
    </w:p>
    <w:p w14:paraId="18C75D69" w14:textId="074ACB06" w:rsidR="00F9596F" w:rsidRDefault="003B6A2C" w:rsidP="004568BC">
      <w:pPr>
        <w:autoSpaceDE w:val="0"/>
        <w:autoSpaceDN w:val="0"/>
        <w:adjustRightInd w:val="0"/>
        <w:ind w:left="1440"/>
        <w:jc w:val="left"/>
        <w:rPr>
          <w:rFonts w:eastAsia="MS Gothic" w:cs="Arial"/>
          <w:szCs w:val="21"/>
        </w:rPr>
      </w:pPr>
      <w:r>
        <w:rPr>
          <w:rFonts w:eastAsia="MS Gothic" w:cs="Arial"/>
          <w:szCs w:val="21"/>
          <w:highlight w:val="yellow"/>
        </w:rPr>
        <w:t>5</w:t>
      </w:r>
      <w:r w:rsidR="00F9596F" w:rsidRPr="00C069FD">
        <w:rPr>
          <w:rFonts w:eastAsia="MS Gothic" w:cs="Arial"/>
          <w:szCs w:val="21"/>
          <w:highlight w:val="yellow"/>
        </w:rPr>
        <w:t xml:space="preserve">. </w:t>
      </w:r>
      <w:r w:rsidR="00C069FD" w:rsidRPr="00C069FD">
        <w:rPr>
          <w:rFonts w:eastAsia="MS Gothic" w:cs="Arial"/>
          <w:szCs w:val="21"/>
          <w:highlight w:val="yellow"/>
        </w:rPr>
        <w:t xml:space="preserve">The &lt;ET-VPF installation folder&gt; must not contain the special characters (refer to </w:t>
      </w:r>
      <w:r w:rsidR="00C069FD" w:rsidRPr="00C069FD">
        <w:rPr>
          <w:rFonts w:eastAsia="MS Gothic" w:cs="Arial"/>
          <w:szCs w:val="21"/>
          <w:highlight w:val="yellow"/>
        </w:rPr>
        <w:fldChar w:fldCharType="begin"/>
      </w:r>
      <w:r w:rsidR="00C069FD" w:rsidRPr="00C069FD">
        <w:rPr>
          <w:rFonts w:eastAsia="MS Gothic" w:cs="Arial"/>
          <w:szCs w:val="21"/>
          <w:highlight w:val="yellow"/>
        </w:rPr>
        <w:instrText xml:space="preserve"> REF _Ref120516972 \h </w:instrText>
      </w:r>
      <w:r w:rsidR="00C069FD">
        <w:rPr>
          <w:rFonts w:eastAsia="MS Gothic" w:cs="Arial"/>
          <w:szCs w:val="21"/>
          <w:highlight w:val="yellow"/>
        </w:rPr>
        <w:instrText xml:space="preserve"> \* MERGEFORMAT </w:instrText>
      </w:r>
      <w:r w:rsidR="00C069FD" w:rsidRPr="00C069FD">
        <w:rPr>
          <w:rFonts w:eastAsia="MS Gothic" w:cs="Arial"/>
          <w:szCs w:val="21"/>
          <w:highlight w:val="yellow"/>
        </w:rPr>
      </w:r>
      <w:r w:rsidR="00C069FD" w:rsidRPr="00C069FD">
        <w:rPr>
          <w:rFonts w:eastAsia="MS Gothic" w:cs="Arial"/>
          <w:szCs w:val="21"/>
          <w:highlight w:val="yellow"/>
        </w:rPr>
        <w:fldChar w:fldCharType="separate"/>
      </w:r>
      <w:r w:rsidR="00775653" w:rsidRPr="009674C6">
        <w:rPr>
          <w:rFonts w:cs="Arial"/>
          <w:b/>
          <w:i/>
          <w:iCs/>
          <w:highlight w:val="yellow"/>
        </w:rPr>
        <w:t xml:space="preserve">Table </w:t>
      </w:r>
      <w:r w:rsidR="00775653" w:rsidRPr="00775653">
        <w:rPr>
          <w:rFonts w:cs="Arial"/>
          <w:b/>
          <w:i/>
          <w:iCs/>
          <w:noProof/>
          <w:highlight w:val="yellow"/>
        </w:rPr>
        <w:t>3</w:t>
      </w:r>
      <w:r w:rsidR="00775653" w:rsidRPr="009674C6">
        <w:rPr>
          <w:rFonts w:cs="Arial"/>
          <w:b/>
          <w:i/>
          <w:iCs/>
          <w:noProof/>
          <w:highlight w:val="yellow"/>
        </w:rPr>
        <w:noBreakHyphen/>
      </w:r>
      <w:r w:rsidR="00775653" w:rsidRPr="00775653">
        <w:rPr>
          <w:rFonts w:cs="Arial"/>
          <w:b/>
          <w:i/>
          <w:iCs/>
          <w:noProof/>
          <w:highlight w:val="yellow"/>
        </w:rPr>
        <w:t>7</w:t>
      </w:r>
      <w:r w:rsidR="00775653" w:rsidRPr="009674C6">
        <w:rPr>
          <w:rFonts w:cs="Arial"/>
          <w:b/>
          <w:i/>
          <w:iCs/>
          <w:highlight w:val="yellow"/>
        </w:rPr>
        <w:t xml:space="preserve"> The supported special characters</w:t>
      </w:r>
      <w:r w:rsidR="00C069FD" w:rsidRPr="00C069FD">
        <w:rPr>
          <w:rFonts w:eastAsia="MS Gothic" w:cs="Arial"/>
          <w:szCs w:val="21"/>
          <w:highlight w:val="yellow"/>
        </w:rPr>
        <w:fldChar w:fldCharType="end"/>
      </w:r>
      <w:r w:rsidR="00C069FD" w:rsidRPr="00C069FD">
        <w:rPr>
          <w:rFonts w:eastAsia="MS Gothic" w:cs="Arial"/>
          <w:szCs w:val="21"/>
          <w:highlight w:val="yellow"/>
        </w:rPr>
        <w:t>). An error will occur when executing ET-VPF if &lt;ET-VPF installation folder&gt; has the special characters.</w:t>
      </w:r>
    </w:p>
    <w:p w14:paraId="12D64CB8" w14:textId="46587D14" w:rsidR="00003250" w:rsidRPr="004270A8" w:rsidRDefault="00003250" w:rsidP="007714CA">
      <w:pPr>
        <w:autoSpaceDE w:val="0"/>
        <w:autoSpaceDN w:val="0"/>
        <w:adjustRightInd w:val="0"/>
        <w:jc w:val="left"/>
        <w:rPr>
          <w:rFonts w:cs="Arial"/>
          <w:color w:val="000000"/>
          <w:kern w:val="0"/>
          <w:szCs w:val="21"/>
        </w:rPr>
      </w:pPr>
      <w:r w:rsidRPr="004270A8">
        <w:rPr>
          <w:rFonts w:cs="Arial"/>
          <w:color w:val="000000"/>
          <w:kern w:val="0"/>
          <w:szCs w:val="21"/>
        </w:rPr>
        <w:br w:type="page"/>
      </w:r>
    </w:p>
    <w:p w14:paraId="618A1B90" w14:textId="15C7A6CA" w:rsidR="00C50181" w:rsidRPr="004270A8" w:rsidRDefault="00C50181" w:rsidP="00A92D49">
      <w:pPr>
        <w:pStyle w:val="Heading2"/>
      </w:pPr>
      <w:bookmarkStart w:id="222" w:name="_Toc1756664623"/>
      <w:bookmarkStart w:id="223" w:name="_Toc788217136"/>
      <w:bookmarkStart w:id="224" w:name="_Toc182228564"/>
      <w:bookmarkStart w:id="225" w:name="_Toc71394225"/>
      <w:bookmarkStart w:id="226" w:name="_Toc1701634924"/>
      <w:bookmarkStart w:id="227" w:name="_Toc868946647"/>
      <w:bookmarkStart w:id="228" w:name="_Toc659404179"/>
      <w:bookmarkStart w:id="229" w:name="_Toc1717540749"/>
      <w:bookmarkStart w:id="230" w:name="_Toc882952906"/>
      <w:bookmarkStart w:id="231" w:name="_Toc2000687615"/>
      <w:bookmarkStart w:id="232" w:name="_Toc562324064"/>
      <w:bookmarkStart w:id="233" w:name="_Toc350494173"/>
      <w:bookmarkStart w:id="234" w:name="_Toc109658996"/>
      <w:bookmarkStart w:id="235" w:name="_Toc1510597598"/>
      <w:bookmarkStart w:id="236" w:name="_Toc1909616921"/>
      <w:bookmarkStart w:id="237" w:name="_Toc929465959"/>
      <w:bookmarkStart w:id="238" w:name="_Toc455735970"/>
      <w:bookmarkStart w:id="239" w:name="_Toc1638561858"/>
      <w:bookmarkStart w:id="240" w:name="_Toc1756015513"/>
      <w:bookmarkStart w:id="241" w:name="_Toc675974125"/>
      <w:bookmarkStart w:id="242" w:name="_Toc1384478738"/>
      <w:bookmarkStart w:id="243" w:name="_Toc1976071413"/>
      <w:bookmarkStart w:id="244" w:name="_Toc1268125069"/>
      <w:bookmarkStart w:id="245" w:name="_Toc1280823986"/>
      <w:bookmarkStart w:id="246" w:name="_Toc1943992475"/>
      <w:bookmarkStart w:id="247" w:name="_Toc2024500319"/>
      <w:bookmarkStart w:id="248" w:name="_Toc800414052"/>
      <w:bookmarkStart w:id="249" w:name="_Toc170631549"/>
      <w:bookmarkStart w:id="250" w:name="_Toc929352815"/>
      <w:bookmarkStart w:id="251" w:name="_Toc504829624"/>
      <w:bookmarkStart w:id="252" w:name="_Ref97622605"/>
      <w:bookmarkStart w:id="253" w:name="_Toc97639957"/>
      <w:bookmarkStart w:id="254" w:name="_Toc122608733"/>
      <w:r w:rsidRPr="004270A8">
        <w:lastRenderedPageBreak/>
        <w:t>2.1 Installation</w:t>
      </w:r>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r w:rsidR="00E341D8" w:rsidRPr="004270A8">
        <w:fldChar w:fldCharType="begin"/>
      </w:r>
      <w:r w:rsidR="00E341D8" w:rsidRPr="004270A8">
        <w:instrText xml:space="preserve"> XE "Installation" </w:instrText>
      </w:r>
      <w:r w:rsidR="00E341D8" w:rsidRPr="004270A8">
        <w:fldChar w:fldCharType="end"/>
      </w:r>
    </w:p>
    <w:p w14:paraId="0A5060D2" w14:textId="77777777" w:rsidR="00C50181" w:rsidRPr="004270A8" w:rsidRDefault="00C50181" w:rsidP="00C50181">
      <w:pPr>
        <w:rPr>
          <w:rFonts w:cs="Arial"/>
          <w:szCs w:val="18"/>
        </w:rPr>
      </w:pPr>
    </w:p>
    <w:p w14:paraId="489F1548" w14:textId="77777777" w:rsidR="00C50181" w:rsidRPr="006C0281" w:rsidRDefault="00C50181" w:rsidP="00C50181">
      <w:pPr>
        <w:rPr>
          <w:rFonts w:cs="Arial"/>
          <w:szCs w:val="18"/>
        </w:rPr>
      </w:pPr>
      <w:r w:rsidRPr="006C0281">
        <w:rPr>
          <w:rFonts w:cs="Arial"/>
          <w:szCs w:val="18"/>
        </w:rPr>
        <w:t xml:space="preserve">The following describes </w:t>
      </w:r>
      <w:r w:rsidRPr="006C0281">
        <w:rPr>
          <w:rFonts w:cs="Arial"/>
          <w:color w:val="000000"/>
          <w:kern w:val="0"/>
          <w:szCs w:val="21"/>
        </w:rPr>
        <w:t>the procedure for installing</w:t>
      </w:r>
      <w:r w:rsidRPr="006C0281">
        <w:rPr>
          <w:rFonts w:cs="Arial"/>
          <w:szCs w:val="18"/>
        </w:rPr>
        <w:t xml:space="preserve"> ET-VPF.</w:t>
      </w:r>
    </w:p>
    <w:p w14:paraId="1A003F74" w14:textId="7F536923" w:rsidR="00C50181" w:rsidRPr="00727298" w:rsidRDefault="00727298" w:rsidP="005D175F">
      <w:pPr>
        <w:pStyle w:val="ListParagraph"/>
        <w:numPr>
          <w:ilvl w:val="0"/>
          <w:numId w:val="46"/>
        </w:numPr>
        <w:ind w:leftChars="0"/>
        <w:contextualSpacing/>
        <w:rPr>
          <w:rFonts w:cs="Arial"/>
          <w:szCs w:val="18"/>
          <w:highlight w:val="yellow"/>
        </w:rPr>
      </w:pPr>
      <w:commentRangeStart w:id="255"/>
      <w:r w:rsidRPr="00727298">
        <w:rPr>
          <w:rFonts w:cs="Arial"/>
          <w:szCs w:val="18"/>
          <w:highlight w:val="yellow"/>
        </w:rPr>
        <w:t>Install the ET-VPF package by the below steps</w:t>
      </w:r>
      <w:commentRangeEnd w:id="255"/>
      <w:r w:rsidR="00DC4E3A">
        <w:rPr>
          <w:rStyle w:val="CommentReference"/>
        </w:rPr>
        <w:commentReference w:id="255"/>
      </w:r>
      <w:r w:rsidRPr="00727298">
        <w:rPr>
          <w:rFonts w:cs="Arial"/>
          <w:szCs w:val="18"/>
          <w:highlight w:val="yellow"/>
        </w:rPr>
        <w:t>:</w:t>
      </w:r>
      <w:bookmarkStart w:id="256" w:name="V10000_Installer_003"/>
      <w:bookmarkEnd w:id="256"/>
    </w:p>
    <w:p w14:paraId="3DF571A1" w14:textId="6CB4A739" w:rsidR="00727298" w:rsidRPr="00727298" w:rsidRDefault="00727298" w:rsidP="00727298">
      <w:pPr>
        <w:pStyle w:val="ListParagraph"/>
        <w:numPr>
          <w:ilvl w:val="0"/>
          <w:numId w:val="76"/>
        </w:numPr>
        <w:ind w:leftChars="0"/>
        <w:contextualSpacing/>
        <w:rPr>
          <w:rFonts w:cs="Arial"/>
          <w:szCs w:val="18"/>
          <w:highlight w:val="yellow"/>
        </w:rPr>
      </w:pPr>
      <w:r w:rsidRPr="00727298">
        <w:rPr>
          <w:rFonts w:cs="Arial"/>
          <w:b/>
          <w:bCs/>
          <w:szCs w:val="18"/>
          <w:highlight w:val="yellow"/>
        </w:rPr>
        <w:t>Step 1:</w:t>
      </w:r>
      <w:r w:rsidRPr="00727298">
        <w:rPr>
          <w:rFonts w:cs="Arial"/>
          <w:szCs w:val="18"/>
          <w:highlight w:val="yellow"/>
        </w:rPr>
        <w:t xml:space="preserve"> Extract ETVPF_&lt;version information&gt;_Setup.7z file.</w:t>
      </w:r>
    </w:p>
    <w:p w14:paraId="6E0018ED" w14:textId="49DA0C75" w:rsidR="00727298" w:rsidRPr="00727298" w:rsidRDefault="00727298" w:rsidP="00727298">
      <w:pPr>
        <w:pStyle w:val="ListParagraph"/>
        <w:numPr>
          <w:ilvl w:val="0"/>
          <w:numId w:val="76"/>
        </w:numPr>
        <w:ind w:leftChars="0"/>
        <w:contextualSpacing/>
        <w:rPr>
          <w:rFonts w:cs="Arial"/>
          <w:szCs w:val="18"/>
          <w:highlight w:val="yellow"/>
        </w:rPr>
      </w:pPr>
      <w:r w:rsidRPr="00727298">
        <w:rPr>
          <w:rFonts w:cs="Arial"/>
          <w:b/>
          <w:bCs/>
          <w:szCs w:val="18"/>
          <w:highlight w:val="yellow"/>
        </w:rPr>
        <w:t>Step 2:</w:t>
      </w:r>
      <w:r w:rsidRPr="00727298">
        <w:rPr>
          <w:rFonts w:cs="Arial"/>
          <w:szCs w:val="18"/>
          <w:highlight w:val="yellow"/>
        </w:rPr>
        <w:t xml:space="preserve"> Double click to ETVPF_&lt;version information&gt;_Setup.exe to start installing.</w:t>
      </w:r>
    </w:p>
    <w:p w14:paraId="170F727D" w14:textId="4307D80F" w:rsidR="00727298" w:rsidRPr="00727298" w:rsidRDefault="00727298" w:rsidP="00727298">
      <w:pPr>
        <w:pStyle w:val="ListParagraph"/>
        <w:numPr>
          <w:ilvl w:val="0"/>
          <w:numId w:val="76"/>
        </w:numPr>
        <w:ind w:leftChars="0"/>
        <w:contextualSpacing/>
        <w:rPr>
          <w:rFonts w:cs="Arial"/>
          <w:szCs w:val="18"/>
          <w:highlight w:val="yellow"/>
        </w:rPr>
      </w:pPr>
      <w:r w:rsidRPr="00727298">
        <w:rPr>
          <w:rFonts w:cs="Arial"/>
          <w:b/>
          <w:bCs/>
          <w:szCs w:val="18"/>
          <w:highlight w:val="yellow"/>
        </w:rPr>
        <w:t>Step 3:</w:t>
      </w:r>
      <w:r w:rsidRPr="00727298">
        <w:rPr>
          <w:rFonts w:cs="Arial"/>
          <w:szCs w:val="18"/>
          <w:highlight w:val="yellow"/>
        </w:rPr>
        <w:t xml:space="preserve"> Execute step by step to install ET-VPF package as the following figure.</w:t>
      </w:r>
    </w:p>
    <w:p w14:paraId="4829C667" w14:textId="1C371A5E" w:rsidR="00727298" w:rsidRDefault="00727298" w:rsidP="00727298">
      <w:pPr>
        <w:contextualSpacing/>
        <w:rPr>
          <w:rFonts w:cs="Arial"/>
          <w:szCs w:val="18"/>
        </w:rPr>
      </w:pPr>
    </w:p>
    <w:p w14:paraId="08FB3F73" w14:textId="7C1BDF22" w:rsidR="00727298" w:rsidRDefault="00727298" w:rsidP="00727298">
      <w:pPr>
        <w:contextualSpacing/>
        <w:rPr>
          <w:rFonts w:cs="Arial"/>
          <w:szCs w:val="18"/>
        </w:rPr>
      </w:pPr>
      <w:r>
        <w:rPr>
          <w:rFonts w:cs="Arial"/>
          <w:noProof/>
          <w:szCs w:val="18"/>
        </w:rPr>
        <w:drawing>
          <wp:inline distT="0" distB="0" distL="0" distR="0" wp14:anchorId="29351054" wp14:editId="7C51E027">
            <wp:extent cx="6193155" cy="2156460"/>
            <wp:effectExtent l="0" t="0" r="0" b="0"/>
            <wp:docPr id="1" name="Picture 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 Teams&#10;&#10;Description automatically generated"/>
                    <pic:cNvPicPr/>
                  </pic:nvPicPr>
                  <pic:blipFill>
                    <a:blip r:embed="rId33"/>
                    <a:stretch>
                      <a:fillRect/>
                    </a:stretch>
                  </pic:blipFill>
                  <pic:spPr>
                    <a:xfrm>
                      <a:off x="0" y="0"/>
                      <a:ext cx="6193155" cy="2156460"/>
                    </a:xfrm>
                    <a:prstGeom prst="rect">
                      <a:avLst/>
                    </a:prstGeom>
                  </pic:spPr>
                </pic:pic>
              </a:graphicData>
            </a:graphic>
          </wp:inline>
        </w:drawing>
      </w:r>
    </w:p>
    <w:p w14:paraId="544C17CE" w14:textId="288448B3" w:rsidR="00727298" w:rsidRDefault="00727298" w:rsidP="00727298">
      <w:pPr>
        <w:contextualSpacing/>
        <w:rPr>
          <w:rFonts w:cs="Arial"/>
          <w:szCs w:val="18"/>
        </w:rPr>
      </w:pPr>
    </w:p>
    <w:p w14:paraId="75E5BEAF" w14:textId="05091729" w:rsidR="00727298" w:rsidRPr="00727298" w:rsidRDefault="00727298" w:rsidP="00727298">
      <w:pPr>
        <w:pStyle w:val="Caption"/>
        <w:jc w:val="center"/>
        <w:rPr>
          <w:rFonts w:cs="Arial"/>
          <w:b/>
          <w:bCs w:val="0"/>
          <w:szCs w:val="18"/>
        </w:rPr>
      </w:pPr>
      <w:r w:rsidRPr="00727298">
        <w:rPr>
          <w:b/>
          <w:bCs w:val="0"/>
          <w:highlight w:val="yellow"/>
        </w:rPr>
        <w:t xml:space="preserve">Figure </w:t>
      </w:r>
      <w:r w:rsidR="00582BBD">
        <w:rPr>
          <w:b/>
          <w:bCs w:val="0"/>
          <w:highlight w:val="yellow"/>
        </w:rPr>
        <w:fldChar w:fldCharType="begin"/>
      </w:r>
      <w:r w:rsidR="00582BBD">
        <w:rPr>
          <w:b/>
          <w:bCs w:val="0"/>
          <w:highlight w:val="yellow"/>
        </w:rPr>
        <w:instrText xml:space="preserve"> STYLEREF 1 \s </w:instrText>
      </w:r>
      <w:r w:rsidR="00582BBD">
        <w:rPr>
          <w:b/>
          <w:bCs w:val="0"/>
          <w:highlight w:val="yellow"/>
        </w:rPr>
        <w:fldChar w:fldCharType="separate"/>
      </w:r>
      <w:r w:rsidR="00775653">
        <w:rPr>
          <w:b/>
          <w:bCs w:val="0"/>
          <w:noProof/>
          <w:highlight w:val="yellow"/>
        </w:rPr>
        <w:t>2</w:t>
      </w:r>
      <w:r w:rsidR="00582BBD">
        <w:rPr>
          <w:b/>
          <w:bCs w:val="0"/>
          <w:highlight w:val="yellow"/>
        </w:rPr>
        <w:fldChar w:fldCharType="end"/>
      </w:r>
      <w:r w:rsidR="00582BBD">
        <w:rPr>
          <w:b/>
          <w:bCs w:val="0"/>
          <w:highlight w:val="yellow"/>
        </w:rPr>
        <w:noBreakHyphen/>
      </w:r>
      <w:r w:rsidR="00582BBD">
        <w:rPr>
          <w:b/>
          <w:bCs w:val="0"/>
          <w:highlight w:val="yellow"/>
        </w:rPr>
        <w:fldChar w:fldCharType="begin"/>
      </w:r>
      <w:r w:rsidR="00582BBD">
        <w:rPr>
          <w:b/>
          <w:bCs w:val="0"/>
          <w:highlight w:val="yellow"/>
        </w:rPr>
        <w:instrText xml:space="preserve"> SEQ Figure \* ARABIC \s 1 </w:instrText>
      </w:r>
      <w:r w:rsidR="00582BBD">
        <w:rPr>
          <w:b/>
          <w:bCs w:val="0"/>
          <w:highlight w:val="yellow"/>
        </w:rPr>
        <w:fldChar w:fldCharType="separate"/>
      </w:r>
      <w:r w:rsidR="00775653">
        <w:rPr>
          <w:b/>
          <w:bCs w:val="0"/>
          <w:noProof/>
          <w:highlight w:val="yellow"/>
        </w:rPr>
        <w:t>1</w:t>
      </w:r>
      <w:r w:rsidR="00582BBD">
        <w:rPr>
          <w:b/>
          <w:bCs w:val="0"/>
          <w:highlight w:val="yellow"/>
        </w:rPr>
        <w:fldChar w:fldCharType="end"/>
      </w:r>
      <w:r w:rsidRPr="00727298">
        <w:rPr>
          <w:b/>
          <w:bCs w:val="0"/>
          <w:highlight w:val="yellow"/>
        </w:rPr>
        <w:t xml:space="preserve"> Installation Procedure</w:t>
      </w:r>
    </w:p>
    <w:p w14:paraId="485DB86A" w14:textId="77777777" w:rsidR="00DD47D5" w:rsidRPr="004270A8" w:rsidRDefault="00DD47D5" w:rsidP="00DD47D5">
      <w:pPr>
        <w:pStyle w:val="ListParagraph"/>
        <w:ind w:leftChars="0" w:left="720"/>
        <w:contextualSpacing/>
        <w:rPr>
          <w:rFonts w:cs="Arial"/>
          <w:szCs w:val="18"/>
        </w:rPr>
      </w:pPr>
    </w:p>
    <w:p w14:paraId="168F05E2" w14:textId="77777777" w:rsidR="00C50181" w:rsidRPr="004270A8" w:rsidRDefault="00C50181" w:rsidP="005D175F">
      <w:pPr>
        <w:pStyle w:val="ListParagraph"/>
        <w:numPr>
          <w:ilvl w:val="0"/>
          <w:numId w:val="46"/>
        </w:numPr>
        <w:ind w:leftChars="0"/>
        <w:contextualSpacing/>
        <w:rPr>
          <w:rFonts w:cs="Arial"/>
          <w:szCs w:val="18"/>
        </w:rPr>
      </w:pPr>
      <w:r w:rsidRPr="004270A8">
        <w:rPr>
          <w:rFonts w:cs="Arial"/>
          <w:szCs w:val="18"/>
        </w:rPr>
        <w:t xml:space="preserve">After installed the </w:t>
      </w:r>
      <w:r w:rsidRPr="004270A8">
        <w:rPr>
          <w:rFonts w:cs="Arial"/>
        </w:rPr>
        <w:t>ET-VPF package, user must set path for ET-VPF package</w:t>
      </w:r>
      <w:r w:rsidRPr="004270A8">
        <w:rPr>
          <w:rFonts w:cs="Arial"/>
          <w:szCs w:val="18"/>
        </w:rPr>
        <w:t xml:space="preserve">. Start MATLAB, and then add the folder </w:t>
      </w:r>
      <w:r w:rsidRPr="004270A8">
        <w:rPr>
          <w:rFonts w:cs="Arial"/>
        </w:rPr>
        <w:t>of ET-VPF on the [Set Path] dialog box</w:t>
      </w:r>
      <w:r w:rsidRPr="004270A8">
        <w:rPr>
          <w:rFonts w:cs="Arial"/>
          <w:szCs w:val="18"/>
        </w:rPr>
        <w:t>.</w:t>
      </w:r>
    </w:p>
    <w:p w14:paraId="07E1602F" w14:textId="77777777" w:rsidR="00C50181" w:rsidRPr="004270A8" w:rsidRDefault="00C50181" w:rsidP="00C50181">
      <w:pPr>
        <w:rPr>
          <w:rFonts w:cs="Arial"/>
          <w:szCs w:val="18"/>
        </w:rPr>
      </w:pPr>
    </w:p>
    <w:p w14:paraId="6C339D93" w14:textId="77777777" w:rsidR="00C50181" w:rsidRPr="004270A8" w:rsidRDefault="00C50181" w:rsidP="00C50181">
      <w:pPr>
        <w:pStyle w:val="ListParagraph"/>
        <w:rPr>
          <w:rFonts w:cs="Arial"/>
        </w:rPr>
      </w:pPr>
      <w:r w:rsidRPr="004270A8">
        <w:rPr>
          <w:rFonts w:cs="Arial"/>
        </w:rPr>
        <w:t>There are two necessary paths which need to set to MATLAB:</w:t>
      </w:r>
    </w:p>
    <w:p w14:paraId="1330FA94" w14:textId="77777777" w:rsidR="00C50181" w:rsidRPr="004270A8" w:rsidRDefault="00C50181" w:rsidP="005D175F">
      <w:pPr>
        <w:pStyle w:val="ListParagraph"/>
        <w:numPr>
          <w:ilvl w:val="1"/>
          <w:numId w:val="47"/>
        </w:numPr>
        <w:ind w:leftChars="0"/>
        <w:contextualSpacing/>
        <w:rPr>
          <w:rFonts w:cs="Arial"/>
        </w:rPr>
      </w:pPr>
      <w:r w:rsidRPr="004270A8">
        <w:rPr>
          <w:rFonts w:cs="Arial"/>
          <w:b/>
          <w:bCs/>
        </w:rPr>
        <w:t>ET-VPF include:</w:t>
      </w:r>
      <w:r w:rsidRPr="004270A8">
        <w:rPr>
          <w:rFonts w:cs="Arial"/>
        </w:rPr>
        <w:t xml:space="preserve"> …\ETVPF_package\ETVPF_include</w:t>
      </w:r>
    </w:p>
    <w:p w14:paraId="5909C213" w14:textId="77777777" w:rsidR="00C50181" w:rsidRPr="004270A8" w:rsidRDefault="00C50181" w:rsidP="005D175F">
      <w:pPr>
        <w:pStyle w:val="ListParagraph"/>
        <w:numPr>
          <w:ilvl w:val="1"/>
          <w:numId w:val="47"/>
        </w:numPr>
        <w:ind w:leftChars="0"/>
        <w:contextualSpacing/>
        <w:rPr>
          <w:rFonts w:cs="Arial"/>
        </w:rPr>
      </w:pPr>
      <w:r w:rsidRPr="004270A8">
        <w:rPr>
          <w:rFonts w:cs="Arial"/>
          <w:b/>
          <w:bCs/>
        </w:rPr>
        <w:t xml:space="preserve">ET-VPF S-Function: </w:t>
      </w:r>
      <w:r w:rsidRPr="004270A8">
        <w:rPr>
          <w:rFonts w:cs="Arial"/>
        </w:rPr>
        <w:t>…\ETVPF_package\ETVPF_include\ETVPF_S_function_block</w:t>
      </w:r>
    </w:p>
    <w:p w14:paraId="66674996" w14:textId="77777777" w:rsidR="00C50181" w:rsidRPr="004270A8" w:rsidRDefault="00C50181" w:rsidP="00C50181">
      <w:pPr>
        <w:rPr>
          <w:rFonts w:cs="Arial"/>
        </w:rPr>
      </w:pPr>
    </w:p>
    <w:p w14:paraId="237EF4E8" w14:textId="77777777" w:rsidR="00C50181" w:rsidRPr="004270A8" w:rsidRDefault="00C50181" w:rsidP="00C50181">
      <w:pPr>
        <w:jc w:val="center"/>
        <w:rPr>
          <w:rFonts w:cs="Arial"/>
        </w:rPr>
      </w:pPr>
      <w:r w:rsidRPr="004270A8">
        <w:rPr>
          <w:rFonts w:cs="Arial"/>
          <w:noProof/>
        </w:rPr>
        <w:drawing>
          <wp:inline distT="0" distB="0" distL="0" distR="0" wp14:anchorId="761144A5" wp14:editId="0F8372F1">
            <wp:extent cx="4966751" cy="2859102"/>
            <wp:effectExtent l="0" t="0" r="5715" b="0"/>
            <wp:docPr id="37" name="Picture 3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4996663" cy="2876321"/>
                    </a:xfrm>
                    <a:prstGeom prst="rect">
                      <a:avLst/>
                    </a:prstGeom>
                  </pic:spPr>
                </pic:pic>
              </a:graphicData>
            </a:graphic>
          </wp:inline>
        </w:drawing>
      </w:r>
    </w:p>
    <w:p w14:paraId="588633F5" w14:textId="77777777" w:rsidR="00C50181" w:rsidRPr="004270A8" w:rsidRDefault="00C50181" w:rsidP="00C50181">
      <w:pPr>
        <w:jc w:val="center"/>
        <w:rPr>
          <w:rFonts w:cs="Arial"/>
        </w:rPr>
      </w:pPr>
    </w:p>
    <w:p w14:paraId="2F842961" w14:textId="3252767E" w:rsidR="00C50181" w:rsidRPr="004270A8" w:rsidRDefault="00C50181" w:rsidP="00C50181">
      <w:pPr>
        <w:pStyle w:val="Caption"/>
        <w:jc w:val="center"/>
        <w:rPr>
          <w:rFonts w:ascii="Arial" w:hAnsi="Arial" w:cs="Arial"/>
          <w:b/>
          <w:bCs w:val="0"/>
        </w:rPr>
      </w:pPr>
      <w:r w:rsidRPr="004270A8">
        <w:rPr>
          <w:rFonts w:ascii="Arial" w:hAnsi="Arial" w:cs="Arial"/>
          <w:b/>
        </w:rPr>
        <w:t xml:space="preserve">Figure </w:t>
      </w:r>
      <w:r w:rsidR="00582BBD">
        <w:rPr>
          <w:rFonts w:ascii="Arial" w:hAnsi="Arial" w:cs="Arial"/>
          <w:b/>
        </w:rPr>
        <w:fldChar w:fldCharType="begin"/>
      </w:r>
      <w:r w:rsidR="00582BBD">
        <w:rPr>
          <w:rFonts w:ascii="Arial" w:hAnsi="Arial" w:cs="Arial"/>
          <w:b/>
        </w:rPr>
        <w:instrText xml:space="preserve"> STYLEREF 1 \s </w:instrText>
      </w:r>
      <w:r w:rsidR="00582BBD">
        <w:rPr>
          <w:rFonts w:ascii="Arial" w:hAnsi="Arial" w:cs="Arial"/>
          <w:b/>
        </w:rPr>
        <w:fldChar w:fldCharType="separate"/>
      </w:r>
      <w:r w:rsidR="00775653">
        <w:rPr>
          <w:rFonts w:ascii="Arial" w:hAnsi="Arial" w:cs="Arial"/>
          <w:b/>
          <w:noProof/>
        </w:rPr>
        <w:t>2</w:t>
      </w:r>
      <w:r w:rsidR="00582BBD">
        <w:rPr>
          <w:rFonts w:ascii="Arial" w:hAnsi="Arial" w:cs="Arial"/>
          <w:b/>
        </w:rPr>
        <w:fldChar w:fldCharType="end"/>
      </w:r>
      <w:r w:rsidR="00582BBD">
        <w:rPr>
          <w:rFonts w:ascii="Arial" w:hAnsi="Arial" w:cs="Arial"/>
          <w:b/>
        </w:rPr>
        <w:noBreakHyphen/>
      </w:r>
      <w:r w:rsidR="00582BBD">
        <w:rPr>
          <w:rFonts w:ascii="Arial" w:hAnsi="Arial" w:cs="Arial"/>
          <w:b/>
        </w:rPr>
        <w:fldChar w:fldCharType="begin"/>
      </w:r>
      <w:r w:rsidR="00582BBD">
        <w:rPr>
          <w:rFonts w:ascii="Arial" w:hAnsi="Arial" w:cs="Arial"/>
          <w:b/>
        </w:rPr>
        <w:instrText xml:space="preserve"> SEQ Figure \* ARABIC \s 1 </w:instrText>
      </w:r>
      <w:r w:rsidR="00582BBD">
        <w:rPr>
          <w:rFonts w:ascii="Arial" w:hAnsi="Arial" w:cs="Arial"/>
          <w:b/>
        </w:rPr>
        <w:fldChar w:fldCharType="separate"/>
      </w:r>
      <w:r w:rsidR="00775653">
        <w:rPr>
          <w:rFonts w:ascii="Arial" w:hAnsi="Arial" w:cs="Arial"/>
          <w:b/>
          <w:noProof/>
        </w:rPr>
        <w:t>2</w:t>
      </w:r>
      <w:r w:rsidR="00582BBD">
        <w:rPr>
          <w:rFonts w:ascii="Arial" w:hAnsi="Arial" w:cs="Arial"/>
          <w:b/>
        </w:rPr>
        <w:fldChar w:fldCharType="end"/>
      </w:r>
      <w:r w:rsidRPr="004270A8">
        <w:rPr>
          <w:rFonts w:ascii="Arial" w:hAnsi="Arial" w:cs="Arial"/>
          <w:b/>
        </w:rPr>
        <w:t xml:space="preserve"> Adding the ET-VPF folder</w:t>
      </w:r>
    </w:p>
    <w:p w14:paraId="1FDA9E9A" w14:textId="77777777" w:rsidR="003D35DA" w:rsidRPr="004270A8" w:rsidRDefault="003D35DA" w:rsidP="00C50181">
      <w:pPr>
        <w:rPr>
          <w:rFonts w:cs="Arial"/>
          <w:szCs w:val="18"/>
        </w:rPr>
      </w:pPr>
      <w:bookmarkStart w:id="257" w:name="V10000_Req_03_005"/>
      <w:bookmarkEnd w:id="257"/>
    </w:p>
    <w:p w14:paraId="78AA87E1" w14:textId="77777777" w:rsidR="00C50181" w:rsidRPr="004270A8" w:rsidRDefault="00C50181" w:rsidP="005D175F">
      <w:pPr>
        <w:pStyle w:val="ListParagraph"/>
        <w:numPr>
          <w:ilvl w:val="0"/>
          <w:numId w:val="46"/>
        </w:numPr>
        <w:ind w:leftChars="0"/>
        <w:contextualSpacing/>
        <w:rPr>
          <w:rFonts w:cs="Arial"/>
          <w:szCs w:val="18"/>
        </w:rPr>
      </w:pPr>
      <w:r w:rsidRPr="004270A8">
        <w:rPr>
          <w:rFonts w:cs="Arial"/>
          <w:szCs w:val="18"/>
        </w:rPr>
        <w:t>Register MATLAB Automation Server.</w:t>
      </w:r>
    </w:p>
    <w:p w14:paraId="412BC257" w14:textId="77777777" w:rsidR="00C50181" w:rsidRPr="004270A8" w:rsidRDefault="00C50181" w:rsidP="00C50181">
      <w:pPr>
        <w:pStyle w:val="ListParagraph"/>
        <w:rPr>
          <w:rFonts w:cs="Arial"/>
          <w:szCs w:val="18"/>
        </w:rPr>
      </w:pPr>
      <w:r w:rsidRPr="004270A8">
        <w:rPr>
          <w:rFonts w:cs="Arial"/>
          <w:szCs w:val="18"/>
        </w:rPr>
        <w:t xml:space="preserve">Execute the following command from the MATLAB command window to specify the current in-use MATLAB version as the Automation Server. </w:t>
      </w:r>
    </w:p>
    <w:p w14:paraId="46CB6A55" w14:textId="77777777" w:rsidR="00C50181" w:rsidRPr="004270A8" w:rsidRDefault="00C50181" w:rsidP="00C50181">
      <w:pPr>
        <w:pStyle w:val="ListParagraph"/>
        <w:rPr>
          <w:rFonts w:cs="Arial"/>
        </w:rPr>
      </w:pPr>
      <w:r w:rsidRPr="004270A8">
        <w:rPr>
          <w:rFonts w:cs="Arial"/>
        </w:rPr>
        <w:lastRenderedPageBreak/>
        <w:t>Here "&gt;&gt;" denotes the command prompt and "[Enter]" denotes entry of the Enter key.</w:t>
      </w:r>
    </w:p>
    <w:p w14:paraId="04BB19D9" w14:textId="77777777" w:rsidR="00C50181" w:rsidRPr="004270A8" w:rsidRDefault="00C50181" w:rsidP="00C50181">
      <w:pPr>
        <w:pStyle w:val="ListParagraph"/>
        <w:rPr>
          <w:rFonts w:cs="Arial"/>
          <w:szCs w:val="18"/>
        </w:rPr>
      </w:pPr>
    </w:p>
    <w:p w14:paraId="18DB3A94" w14:textId="77777777" w:rsidR="00C50181" w:rsidRPr="004270A8" w:rsidRDefault="00C50181" w:rsidP="00C50181">
      <w:pPr>
        <w:pStyle w:val="ListParagraph"/>
        <w:rPr>
          <w:rFonts w:cs="Arial"/>
          <w:szCs w:val="18"/>
        </w:rPr>
      </w:pPr>
      <w:r w:rsidRPr="004270A8">
        <w:rPr>
          <w:rFonts w:cs="Arial"/>
          <w:noProof/>
          <w:lang w:eastAsia="en-US"/>
        </w:rPr>
        <mc:AlternateContent>
          <mc:Choice Requires="wps">
            <w:drawing>
              <wp:anchor distT="0" distB="0" distL="114300" distR="114300" simplePos="0" relativeHeight="251658261" behindDoc="0" locked="0" layoutInCell="1" allowOverlap="1" wp14:anchorId="40DD4AE9" wp14:editId="048FB1CD">
                <wp:simplePos x="0" y="0"/>
                <wp:positionH relativeFrom="column">
                  <wp:posOffset>942975</wp:posOffset>
                </wp:positionH>
                <wp:positionV relativeFrom="paragraph">
                  <wp:posOffset>52070</wp:posOffset>
                </wp:positionV>
                <wp:extent cx="3648075" cy="272415"/>
                <wp:effectExtent l="0" t="0" r="28575" b="13335"/>
                <wp:wrapNone/>
                <wp:docPr id="10"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48075" cy="272415"/>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107763" dir="2700000" algn="ctr" rotWithShape="0">
                                  <a:srgbClr val="808080">
                                    <a:alpha val="50000"/>
                                  </a:srgbClr>
                                </a:outerShdw>
                              </a:effectLst>
                            </a14:hiddenEffects>
                          </a:ext>
                        </a:extLst>
                      </wps:spPr>
                      <wps:txbx>
                        <w:txbxContent>
                          <w:p w14:paraId="78C90A48" w14:textId="77777777" w:rsidR="001D58C1" w:rsidRPr="00A65845" w:rsidRDefault="001D58C1" w:rsidP="00C50181">
                            <w:pPr>
                              <w:rPr>
                                <w:rFonts w:cs="Arial"/>
                                <w:sz w:val="20"/>
                              </w:rPr>
                            </w:pPr>
                            <w:r w:rsidRPr="00550DD0">
                              <w:rPr>
                                <w:rFonts w:cs="Arial"/>
                                <w:sz w:val="20"/>
                              </w:rPr>
                              <w:t>&gt;&gt; regmatlabserver [Enter]</w:t>
                            </w:r>
                          </w:p>
                          <w:p w14:paraId="539C5F9F" w14:textId="77777777" w:rsidR="001D58C1" w:rsidRPr="00A65845" w:rsidRDefault="001D58C1" w:rsidP="00C50181">
                            <w:pPr>
                              <w:rPr>
                                <w:rFonts w:cs="Arial"/>
                                <w:sz w:val="2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0DD4AE9" id="Rectangle 10" o:spid="_x0000_s1035" style="position:absolute;left:0;text-align:left;margin-left:74.25pt;margin-top:4.1pt;width:287.25pt;height:21.45pt;z-index:25165826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">
                <v:shadow opacity=".5" offset="6pt,6pt"/>
                <v:textbox>
                  <w:txbxContent>
                    <w:p w14:paraId="78C90A48" w14:textId="77777777" w:rsidR="001D58C1" w:rsidRPr="00A65845" w:rsidRDefault="001D58C1" w:rsidP="00C50181">
                      <w:pPr>
                        <w:rPr>
                          <w:rFonts w:cs="Arial"/>
                          <w:sz w:val="20"/>
                        </w:rPr>
                      </w:pPr>
                      <w:r w:rsidRPr="00550DD0">
                        <w:rPr>
                          <w:rFonts w:cs="Arial"/>
                          <w:sz w:val="20"/>
                        </w:rPr>
                        <w:t>&gt;&gt; regmatlabserver [Enter]</w:t>
                      </w:r>
                    </w:p>
                    <w:p w14:paraId="539C5F9F" w14:textId="77777777" w:rsidR="001D58C1" w:rsidRPr="00A65845" w:rsidRDefault="001D58C1" w:rsidP="00C50181">
                      <w:pPr>
                        <w:rPr>
                          <w:rFonts w:cs="Arial"/>
                          <w:sz w:val="20"/>
                        </w:rPr>
                      </w:pPr>
                    </w:p>
                  </w:txbxContent>
                </v:textbox>
              </v:rect>
            </w:pict>
          </mc:Fallback>
        </mc:AlternateContent>
      </w:r>
    </w:p>
    <w:p w14:paraId="2D6301B4" w14:textId="77777777" w:rsidR="00C50181" w:rsidRPr="004270A8" w:rsidRDefault="00C50181" w:rsidP="00C50181">
      <w:pPr>
        <w:pStyle w:val="ListParagraph"/>
        <w:rPr>
          <w:rFonts w:cs="Arial"/>
          <w:szCs w:val="18"/>
        </w:rPr>
      </w:pPr>
    </w:p>
    <w:p w14:paraId="4A452A3C" w14:textId="77777777" w:rsidR="00C50181" w:rsidRPr="004270A8" w:rsidRDefault="00C50181" w:rsidP="00C50181">
      <w:pPr>
        <w:pStyle w:val="ListParagraph"/>
        <w:rPr>
          <w:rFonts w:cs="Arial"/>
          <w:szCs w:val="18"/>
        </w:rPr>
      </w:pPr>
    </w:p>
    <w:p w14:paraId="5A722373" w14:textId="77777777" w:rsidR="00C50181" w:rsidRPr="004270A8" w:rsidRDefault="00C50181" w:rsidP="00C50181">
      <w:pPr>
        <w:pStyle w:val="ListParagraph"/>
        <w:rPr>
          <w:rFonts w:cs="Arial"/>
          <w:szCs w:val="18"/>
        </w:rPr>
      </w:pPr>
    </w:p>
    <w:p w14:paraId="67C6E2F1" w14:textId="53537D99" w:rsidR="00C50181" w:rsidRPr="00756168" w:rsidRDefault="00C50181">
      <w:pPr>
        <w:pStyle w:val="ListParagraph"/>
        <w:ind w:leftChars="405" w:left="850"/>
        <w:rPr>
          <w:rFonts w:cs="Arial"/>
          <w:szCs w:val="21"/>
        </w:rPr>
        <w:pPrChange w:id="258" w:author="Hiroyasu Nishiumi" w:date="2022-10-26T16:59:00Z">
          <w:pPr>
            <w:pStyle w:val="ListParagraph"/>
            <w:ind w:leftChars="342" w:left="718"/>
          </w:pPr>
        </w:pPrChange>
      </w:pPr>
      <w:r w:rsidRPr="00756168">
        <w:rPr>
          <w:rFonts w:cs="Arial"/>
          <w:szCs w:val="21"/>
        </w:rPr>
        <w:t>Remarks</w:t>
      </w:r>
      <w:r w:rsidRPr="00756168">
        <w:rPr>
          <w:rFonts w:cs="Arial"/>
          <w:szCs w:val="21"/>
        </w:rPr>
        <w:tab/>
        <w:t>1. Open MATLAB under administration privilege when executing this command.</w:t>
      </w:r>
    </w:p>
    <w:p w14:paraId="53FD3488" w14:textId="0C4164BE" w:rsidR="00C50181" w:rsidRPr="004270A8" w:rsidRDefault="00C50181" w:rsidP="00C50181">
      <w:pPr>
        <w:pStyle w:val="ListParagraph"/>
        <w:rPr>
          <w:rFonts w:cs="Arial"/>
          <w:sz w:val="18"/>
          <w:szCs w:val="14"/>
          <w:rPrChange w:id="259" w:author="Hiroyasu Nishiumi" w:date="2022-10-26T16:59:00Z">
            <w:rPr>
              <w:rFonts w:cs="Arial"/>
              <w:szCs w:val="18"/>
            </w:rPr>
          </w:rPrChange>
        </w:rPr>
      </w:pPr>
      <w:r w:rsidRPr="00756168">
        <w:rPr>
          <w:rFonts w:cs="Arial"/>
          <w:szCs w:val="21"/>
        </w:rPr>
        <w:tab/>
      </w:r>
      <w:r w:rsidRPr="00756168">
        <w:rPr>
          <w:rFonts w:cs="Arial"/>
          <w:szCs w:val="21"/>
        </w:rPr>
        <w:tab/>
        <w:t>2. If you change the in-use MATLAB version, execute this command again.</w:t>
      </w:r>
    </w:p>
    <w:p w14:paraId="065C2A51" w14:textId="77777777" w:rsidR="00DD47D5" w:rsidRPr="004270A8" w:rsidRDefault="00DD47D5" w:rsidP="00DD47D5">
      <w:pPr>
        <w:rPr>
          <w:rFonts w:cs="Arial"/>
          <w:szCs w:val="18"/>
        </w:rPr>
      </w:pPr>
    </w:p>
    <w:p w14:paraId="10FD6D60" w14:textId="0742266C" w:rsidR="00DD47D5" w:rsidRPr="004270A8" w:rsidRDefault="00DD47D5" w:rsidP="00DD47D5">
      <w:pPr>
        <w:pStyle w:val="ListParagraph"/>
        <w:numPr>
          <w:ilvl w:val="0"/>
          <w:numId w:val="46"/>
        </w:numPr>
        <w:ind w:leftChars="0"/>
        <w:contextualSpacing/>
        <w:rPr>
          <w:ins w:id="260" w:author="Hiroyasu Nishiumi" w:date="2022-10-20T11:30:00Z"/>
          <w:rFonts w:eastAsia="MS Gothic" w:cs="Arial"/>
          <w:szCs w:val="21"/>
        </w:rPr>
      </w:pPr>
      <w:ins w:id="261" w:author="Hiroyasu Nishiumi" w:date="2022-10-20T11:29:00Z">
        <w:r w:rsidRPr="004270A8">
          <w:rPr>
            <w:rFonts w:cs="Arial"/>
            <w:szCs w:val="18"/>
          </w:rPr>
          <w:t xml:space="preserve">Register </w:t>
        </w:r>
      </w:ins>
      <w:ins w:id="262" w:author="Hiroyasu Nishiumi" w:date="2022-10-20T11:30:00Z">
        <w:r w:rsidRPr="004270A8">
          <w:rPr>
            <w:rFonts w:cs="Arial"/>
            <w:szCs w:val="18"/>
          </w:rPr>
          <w:t>the</w:t>
        </w:r>
      </w:ins>
      <w:ins w:id="263" w:author="Hiroyasu Nishiumi" w:date="2022-10-20T11:31:00Z">
        <w:r w:rsidRPr="004270A8">
          <w:rPr>
            <w:rFonts w:cs="Arial"/>
            <w:szCs w:val="18"/>
          </w:rPr>
          <w:t xml:space="preserve"> </w:t>
        </w:r>
      </w:ins>
      <w:ins w:id="264" w:author="Hiroyasu Nishiumi" w:date="2022-10-20T11:30:00Z">
        <w:r w:rsidRPr="004270A8">
          <w:rPr>
            <w:rFonts w:cs="Arial"/>
            <w:szCs w:val="18"/>
          </w:rPr>
          <w:t>license</w:t>
        </w:r>
      </w:ins>
      <w:ins w:id="265" w:author="Hiroyasu Nishiumi" w:date="2022-10-20T11:34:00Z">
        <w:r w:rsidRPr="004270A8">
          <w:rPr>
            <w:rFonts w:cs="Arial"/>
            <w:szCs w:val="18"/>
          </w:rPr>
          <w:t>.</w:t>
        </w:r>
      </w:ins>
    </w:p>
    <w:p w14:paraId="6559BB7D" w14:textId="7B3CF242" w:rsidR="00DD47D5" w:rsidRDefault="00DD47D5" w:rsidP="00DD47D5">
      <w:pPr>
        <w:pStyle w:val="ListParagraph"/>
        <w:contextualSpacing/>
        <w:rPr>
          <w:rFonts w:eastAsia="MS Gothic" w:cs="Arial"/>
          <w:szCs w:val="21"/>
        </w:rPr>
      </w:pPr>
      <w:ins w:id="266" w:author="Hiroyasu Nishiumi" w:date="2022-10-20T11:31:00Z">
        <w:r w:rsidRPr="004270A8">
          <w:rPr>
            <w:rFonts w:eastAsia="MS Gothic" w:cs="Arial"/>
            <w:szCs w:val="21"/>
          </w:rPr>
          <w:t xml:space="preserve">Add the ET-VPF license by license manager included with </w:t>
        </w:r>
      </w:ins>
      <w:ins w:id="267" w:author="Hiroyasu Nishiumi" w:date="2022-10-20T11:30:00Z">
        <w:r w:rsidRPr="004270A8">
          <w:rPr>
            <w:rFonts w:eastAsia="MS Gothic" w:cs="Arial"/>
            <w:szCs w:val="21"/>
          </w:rPr>
          <w:t>CS+</w:t>
        </w:r>
      </w:ins>
      <w:ins w:id="268" w:author="Hiroyasu Nishiumi" w:date="2022-10-20T11:31:00Z">
        <w:r w:rsidRPr="004270A8">
          <w:rPr>
            <w:rFonts w:eastAsia="MS Gothic" w:cs="Arial"/>
            <w:szCs w:val="21"/>
          </w:rPr>
          <w:t xml:space="preserve"> </w:t>
        </w:r>
      </w:ins>
      <w:ins w:id="269" w:author="Hiroyasu Nishiumi" w:date="2022-10-20T11:30:00Z">
        <w:r w:rsidRPr="004270A8">
          <w:rPr>
            <w:rFonts w:eastAsia="MS Gothic" w:cs="Arial"/>
            <w:szCs w:val="21"/>
          </w:rPr>
          <w:t>(</w:t>
        </w:r>
      </w:ins>
      <w:ins w:id="270" w:author="Hiroyasu Nishiumi" w:date="2022-10-20T11:31:00Z">
        <w:r w:rsidRPr="004270A8">
          <w:rPr>
            <w:rFonts w:eastAsia="MS Gothic" w:cs="Arial"/>
            <w:szCs w:val="21"/>
          </w:rPr>
          <w:t xml:space="preserve">refer </w:t>
        </w:r>
      </w:ins>
      <w:ins w:id="271" w:author="Hiroyasu Nishiumi" w:date="2022-10-20T11:32:00Z">
        <w:r w:rsidRPr="004270A8">
          <w:rPr>
            <w:rFonts w:eastAsia="MS Gothic" w:cs="Arial"/>
            <w:szCs w:val="21"/>
          </w:rPr>
          <w:t xml:space="preserve">License Manager  </w:t>
        </w:r>
      </w:ins>
      <w:ins w:id="272" w:author="Hiroyasu Nishiumi" w:date="2022-10-20T11:30:00Z">
        <w:r w:rsidRPr="004270A8">
          <w:rPr>
            <w:rFonts w:eastAsia="MS Gothic" w:cs="Arial"/>
            <w:szCs w:val="21"/>
          </w:rPr>
          <w:fldChar w:fldCharType="begin"/>
        </w:r>
        <w:r w:rsidRPr="004270A8">
          <w:rPr>
            <w:rFonts w:eastAsia="MS Gothic" w:cs="Arial"/>
            <w:szCs w:val="21"/>
          </w:rPr>
          <w:instrText xml:space="preserve"> HYPERLINK "https://www.renesas.com/document/mat/license-manager-v20500-users-manual" </w:instrText>
        </w:r>
        <w:r w:rsidRPr="004270A8">
          <w:rPr>
            <w:rFonts w:eastAsia="MS Gothic" w:cs="Arial"/>
            <w:szCs w:val="21"/>
          </w:rPr>
        </w:r>
        <w:r w:rsidRPr="004270A8">
          <w:rPr>
            <w:rFonts w:eastAsia="MS Gothic" w:cs="Arial"/>
            <w:szCs w:val="21"/>
          </w:rPr>
          <w:fldChar w:fldCharType="separate"/>
        </w:r>
        <w:r w:rsidRPr="004270A8">
          <w:rPr>
            <w:rStyle w:val="Hyperlink"/>
            <w:rFonts w:eastAsia="MS Gothic" w:cs="Arial"/>
            <w:szCs w:val="21"/>
          </w:rPr>
          <w:t>V2.05.00</w:t>
        </w:r>
      </w:ins>
      <w:ins w:id="273" w:author="Hiroyasu Nishiumi" w:date="2022-10-20T11:32:00Z">
        <w:r w:rsidRPr="004270A8">
          <w:rPr>
            <w:rStyle w:val="Hyperlink"/>
            <w:rFonts w:eastAsia="MS Gothic" w:cs="Arial"/>
            <w:szCs w:val="21"/>
          </w:rPr>
          <w:t xml:space="preserve"> User</w:t>
        </w:r>
      </w:ins>
      <w:ins w:id="274" w:author="Hiroyasu Nishiumi" w:date="2022-10-20T11:33:00Z">
        <w:r w:rsidRPr="004270A8">
          <w:rPr>
            <w:rStyle w:val="Hyperlink"/>
            <w:rFonts w:eastAsia="MS Gothic" w:cs="Arial"/>
            <w:szCs w:val="21"/>
          </w:rPr>
          <w:t>'</w:t>
        </w:r>
      </w:ins>
      <w:ins w:id="275" w:author="Hiroyasu Nishiumi" w:date="2022-10-20T11:32:00Z">
        <w:r w:rsidRPr="004270A8">
          <w:rPr>
            <w:rStyle w:val="Hyperlink"/>
            <w:rFonts w:eastAsia="MS Gothic" w:cs="Arial"/>
            <w:szCs w:val="21"/>
          </w:rPr>
          <w:t>s manual</w:t>
        </w:r>
      </w:ins>
      <w:ins w:id="276" w:author="Hiroyasu Nishiumi" w:date="2022-10-20T11:30:00Z">
        <w:r w:rsidRPr="004270A8">
          <w:rPr>
            <w:rFonts w:eastAsia="MS Gothic" w:cs="Arial"/>
            <w:szCs w:val="21"/>
          </w:rPr>
          <w:fldChar w:fldCharType="end"/>
        </w:r>
        <w:r w:rsidRPr="004270A8">
          <w:rPr>
            <w:rFonts w:eastAsia="MS Gothic" w:cs="Arial"/>
            <w:szCs w:val="21"/>
          </w:rPr>
          <w:t>)</w:t>
        </w:r>
      </w:ins>
      <w:ins w:id="277" w:author="Hiroyasu Nishiumi" w:date="2022-10-20T11:32:00Z">
        <w:r w:rsidRPr="004270A8">
          <w:rPr>
            <w:rFonts w:eastAsia="MS Gothic" w:cs="Arial"/>
            <w:szCs w:val="21"/>
          </w:rPr>
          <w:t>.</w:t>
        </w:r>
      </w:ins>
    </w:p>
    <w:p w14:paraId="2137A47F" w14:textId="79D76D1F" w:rsidR="002C4209" w:rsidRDefault="002C4209" w:rsidP="00DD47D5">
      <w:pPr>
        <w:pStyle w:val="ListParagraph"/>
        <w:contextualSpacing/>
        <w:rPr>
          <w:rFonts w:eastAsia="MS Gothic" w:cs="Arial"/>
          <w:szCs w:val="21"/>
        </w:rPr>
      </w:pPr>
    </w:p>
    <w:p w14:paraId="588240A3" w14:textId="15B6ABA5" w:rsidR="002C4209" w:rsidRPr="005D021D" w:rsidRDefault="002C4209" w:rsidP="002C4209">
      <w:pPr>
        <w:pStyle w:val="ListParagraph"/>
        <w:numPr>
          <w:ilvl w:val="0"/>
          <w:numId w:val="46"/>
        </w:numPr>
        <w:ind w:leftChars="0"/>
        <w:contextualSpacing/>
        <w:rPr>
          <w:ins w:id="278" w:author="Hiroyasu Nishiumi" w:date="2022-10-20T11:30:00Z"/>
          <w:rFonts w:eastAsia="MS Gothic" w:cs="Arial"/>
          <w:szCs w:val="21"/>
          <w:highlight w:val="yellow"/>
        </w:rPr>
      </w:pPr>
      <w:commentRangeStart w:id="279"/>
      <w:r w:rsidRPr="005D021D">
        <w:rPr>
          <w:rFonts w:eastAsia="MS Gothic" w:cs="Arial"/>
          <w:szCs w:val="21"/>
          <w:highlight w:val="yellow"/>
        </w:rPr>
        <w:t>Setup the MATLAB Simulink Library Browser</w:t>
      </w:r>
      <w:commentRangeEnd w:id="279"/>
      <w:r w:rsidR="00720138">
        <w:rPr>
          <w:rStyle w:val="CommentReference"/>
        </w:rPr>
        <w:commentReference w:id="279"/>
      </w:r>
      <w:bookmarkStart w:id="280" w:name="V10000_Simulink_Library_001"/>
      <w:bookmarkEnd w:id="280"/>
    </w:p>
    <w:p w14:paraId="33D51E59" w14:textId="687659FC" w:rsidR="00DD47D5" w:rsidRPr="005D021D" w:rsidRDefault="002C4209" w:rsidP="002C4209">
      <w:pPr>
        <w:widowControl/>
        <w:ind w:left="720"/>
        <w:jc w:val="left"/>
        <w:rPr>
          <w:rFonts w:cs="Arial"/>
          <w:szCs w:val="21"/>
        </w:rPr>
      </w:pPr>
      <w:r w:rsidRPr="005D021D">
        <w:rPr>
          <w:rFonts w:cs="Arial"/>
          <w:szCs w:val="21"/>
          <w:highlight w:val="yellow"/>
        </w:rPr>
        <w:t>Execute the following command from the MATLAB command window to open ETVPF package on the MATLAB Simulink Library Browser to choose the expected S-</w:t>
      </w:r>
      <w:r w:rsidR="00734EFF">
        <w:rPr>
          <w:rFonts w:cs="Arial"/>
          <w:szCs w:val="21"/>
          <w:highlight w:val="yellow"/>
        </w:rPr>
        <w:t>fun</w:t>
      </w:r>
      <w:r w:rsidRPr="005D021D">
        <w:rPr>
          <w:rFonts w:cs="Arial"/>
          <w:szCs w:val="21"/>
          <w:highlight w:val="yellow"/>
        </w:rPr>
        <w:t>ction blocks of peripherals.</w:t>
      </w:r>
    </w:p>
    <w:p w14:paraId="68EC06CF" w14:textId="7F4B5451" w:rsidR="002C4209" w:rsidRPr="005D021D" w:rsidRDefault="00104A3B" w:rsidP="002C4209">
      <w:pPr>
        <w:widowControl/>
        <w:ind w:left="720"/>
        <w:jc w:val="left"/>
        <w:rPr>
          <w:rFonts w:cs="Arial"/>
          <w:szCs w:val="21"/>
        </w:rPr>
      </w:pPr>
      <w:r w:rsidRPr="005D021D">
        <w:rPr>
          <w:rFonts w:cs="Arial"/>
          <w:szCs w:val="21"/>
          <w:highlight w:val="yellow"/>
        </w:rPr>
        <w:t>Here “&gt;&gt;” denotes the command prompt and “[Enter]” denotes entry of the Enter key.</w:t>
      </w:r>
    </w:p>
    <w:p w14:paraId="07EE9F17" w14:textId="569F3C39" w:rsidR="00104A3B" w:rsidRPr="002C4209" w:rsidRDefault="00104A3B" w:rsidP="002C4209">
      <w:pPr>
        <w:widowControl/>
        <w:ind w:left="720"/>
        <w:jc w:val="left"/>
        <w:rPr>
          <w:rFonts w:cs="Arial"/>
          <w:sz w:val="18"/>
          <w:szCs w:val="18"/>
        </w:rPr>
      </w:pPr>
      <w:r>
        <w:rPr>
          <w:rFonts w:cs="Arial"/>
          <w:noProof/>
          <w:sz w:val="18"/>
          <w:szCs w:val="18"/>
        </w:rPr>
        <mc:AlternateContent>
          <mc:Choice Requires="wps">
            <w:drawing>
              <wp:anchor distT="0" distB="0" distL="114300" distR="114300" simplePos="0" relativeHeight="251669538" behindDoc="0" locked="0" layoutInCell="1" allowOverlap="1" wp14:anchorId="35D63A23" wp14:editId="6F7C98E2">
                <wp:simplePos x="0" y="0"/>
                <wp:positionH relativeFrom="column">
                  <wp:posOffset>954073</wp:posOffset>
                </wp:positionH>
                <wp:positionV relativeFrom="paragraph">
                  <wp:posOffset>70430</wp:posOffset>
                </wp:positionV>
                <wp:extent cx="3713259" cy="270344"/>
                <wp:effectExtent l="0" t="0" r="20955" b="15875"/>
                <wp:wrapNone/>
                <wp:docPr id="21512" name="Text Box 21512"/>
                <wp:cNvGraphicFramePr/>
                <a:graphic xmlns:a="http://schemas.openxmlformats.org/drawingml/2006/main">
                  <a:graphicData uri="http://schemas.microsoft.com/office/word/2010/wordprocessingShape">
                    <wps:wsp>
                      <wps:cNvSpPr txBox="1"/>
                      <wps:spPr>
                        <a:xfrm>
                          <a:off x="0" y="0"/>
                          <a:ext cx="3713259" cy="270344"/>
                        </a:xfrm>
                        <a:prstGeom prst="rect">
                          <a:avLst/>
                        </a:prstGeom>
                        <a:solidFill>
                          <a:schemeClr val="lt1"/>
                        </a:solidFill>
                        <a:ln w="6350">
                          <a:solidFill>
                            <a:prstClr val="black"/>
                          </a:solidFill>
                        </a:ln>
                      </wps:spPr>
                      <wps:txbx>
                        <w:txbxContent>
                          <w:p w14:paraId="1DF4AA6B" w14:textId="1C0BDBDE" w:rsidR="001D58C1" w:rsidRDefault="001D58C1">
                            <w:r w:rsidRPr="00104A3B">
                              <w:rPr>
                                <w:highlight w:val="yellow"/>
                              </w:rPr>
                              <w:t>&gt;&gt; setup_etvpf_lib [Enter]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D63A23" id="Text Box 21512" o:spid="_x0000_s1036" type="#_x0000_t202" style="position:absolute;left:0;text-align:left;margin-left:75.1pt;margin-top:5.55pt;width:292.4pt;height:21.3pt;z-index:25166953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" fillcolor="white [3201]" strokeweight=".5pt">
                <v:textbox>
                  <w:txbxContent>
                    <w:p w14:paraId="1DF4AA6B" w14:textId="1C0BDBDE" w:rsidR="001D58C1" w:rsidRDefault="001D58C1">
                      <w:r w:rsidRPr="00104A3B">
                        <w:rPr>
                          <w:highlight w:val="yellow"/>
                        </w:rPr>
                        <w:t>&gt;&gt; setup_etvpf_lib [Enter]</w:t>
                      </w:r>
                    </w:p>
                  </w:txbxContent>
                </v:textbox>
              </v:shape>
            </w:pict>
          </mc:Fallback>
        </mc:AlternateContent>
      </w:r>
    </w:p>
    <w:p w14:paraId="211BD6D5" w14:textId="77777777" w:rsidR="002C4209" w:rsidRPr="004270A8" w:rsidRDefault="002C4209">
      <w:pPr>
        <w:widowControl/>
        <w:jc w:val="left"/>
        <w:rPr>
          <w:rFonts w:cs="Arial"/>
          <w:szCs w:val="18"/>
        </w:rPr>
      </w:pPr>
    </w:p>
    <w:p w14:paraId="1B8D2DDD" w14:textId="7677CEDC" w:rsidR="00CE63B6" w:rsidRPr="00CE63B6" w:rsidRDefault="002C4209">
      <w:pPr>
        <w:widowControl/>
        <w:jc w:val="left"/>
      </w:pPr>
      <w:bookmarkStart w:id="281" w:name="_Toc1772231288"/>
      <w:bookmarkStart w:id="282" w:name="_Toc482541559"/>
      <w:bookmarkStart w:id="283" w:name="_Toc52495971"/>
      <w:bookmarkStart w:id="284" w:name="_Toc774602139"/>
      <w:bookmarkStart w:id="285" w:name="_Toc1659498401"/>
      <w:bookmarkStart w:id="286" w:name="_Toc1097914460"/>
      <w:bookmarkStart w:id="287" w:name="_Toc526528238"/>
      <w:bookmarkStart w:id="288" w:name="_Toc1732622249"/>
      <w:bookmarkStart w:id="289" w:name="_Toc1982306318"/>
      <w:bookmarkStart w:id="290" w:name="_Toc2060523942"/>
      <w:bookmarkStart w:id="291" w:name="_Toc52265183"/>
      <w:bookmarkStart w:id="292" w:name="_Toc310527652"/>
      <w:bookmarkStart w:id="293" w:name="_Toc1272049755"/>
      <w:bookmarkStart w:id="294" w:name="_Toc1319456261"/>
      <w:bookmarkStart w:id="295" w:name="_Toc1795677972"/>
      <w:bookmarkStart w:id="296" w:name="_Toc1183224539"/>
      <w:bookmarkStart w:id="297" w:name="_Toc1852334346"/>
      <w:bookmarkStart w:id="298" w:name="_Toc81049769"/>
      <w:bookmarkStart w:id="299" w:name="_Toc717617177"/>
      <w:bookmarkStart w:id="300" w:name="_Toc399234306"/>
      <w:bookmarkStart w:id="301" w:name="_Toc1130365356"/>
      <w:bookmarkStart w:id="302" w:name="_Toc270027404"/>
      <w:bookmarkStart w:id="303" w:name="_Toc337997260"/>
      <w:bookmarkStart w:id="304" w:name="_Toc944848289"/>
      <w:bookmarkStart w:id="305" w:name="_Toc2141189755"/>
      <w:bookmarkStart w:id="306" w:name="_Toc533414062"/>
      <w:bookmarkStart w:id="307" w:name="_Toc243647744"/>
      <w:bookmarkStart w:id="308" w:name="_Toc136840335"/>
      <w:bookmarkStart w:id="309" w:name="_Toc459027758"/>
      <w:bookmarkStart w:id="310" w:name="_Toc1741650942"/>
      <w:bookmarkStart w:id="311" w:name="_Toc97639958"/>
      <w:r>
        <w:br w:type="page"/>
      </w:r>
    </w:p>
    <w:p w14:paraId="11FA071D" w14:textId="21756A4F" w:rsidR="00C50181" w:rsidRPr="004270A8" w:rsidRDefault="00C50181" w:rsidP="00A92D49">
      <w:pPr>
        <w:pStyle w:val="Heading2"/>
      </w:pPr>
      <w:bookmarkStart w:id="312" w:name="_Toc122608734"/>
      <w:r w:rsidRPr="004270A8">
        <w:lastRenderedPageBreak/>
        <w:t>2.2 Uninstallation</w:t>
      </w:r>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r w:rsidR="00E341D8" w:rsidRPr="004270A8">
        <w:fldChar w:fldCharType="begin"/>
      </w:r>
      <w:r w:rsidR="00E341D8" w:rsidRPr="004270A8">
        <w:instrText xml:space="preserve"> XE "Uninstallation" </w:instrText>
      </w:r>
      <w:r w:rsidR="00E341D8" w:rsidRPr="004270A8">
        <w:fldChar w:fldCharType="end"/>
      </w:r>
    </w:p>
    <w:p w14:paraId="3FEFA1A7" w14:textId="77777777" w:rsidR="00C50181" w:rsidRPr="004270A8" w:rsidRDefault="00C50181" w:rsidP="00C50181">
      <w:pPr>
        <w:rPr>
          <w:rFonts w:cs="Arial"/>
          <w:szCs w:val="18"/>
        </w:rPr>
      </w:pPr>
    </w:p>
    <w:p w14:paraId="67194D65" w14:textId="77777777" w:rsidR="00C50181" w:rsidRPr="004270A8" w:rsidRDefault="00C50181" w:rsidP="00C50181">
      <w:pPr>
        <w:rPr>
          <w:rFonts w:cs="Arial"/>
          <w:szCs w:val="18"/>
        </w:rPr>
      </w:pPr>
      <w:r w:rsidRPr="004270A8">
        <w:rPr>
          <w:rFonts w:cs="Arial"/>
          <w:szCs w:val="18"/>
        </w:rPr>
        <w:t xml:space="preserve">The following describes </w:t>
      </w:r>
      <w:r w:rsidRPr="004270A8">
        <w:rPr>
          <w:rFonts w:cs="Arial"/>
          <w:color w:val="000000"/>
          <w:kern w:val="0"/>
          <w:szCs w:val="21"/>
        </w:rPr>
        <w:t>the procedure for uninstalling</w:t>
      </w:r>
      <w:r w:rsidRPr="004270A8">
        <w:rPr>
          <w:rFonts w:cs="Arial"/>
          <w:szCs w:val="18"/>
        </w:rPr>
        <w:t xml:space="preserve"> ET-VPF.</w:t>
      </w:r>
    </w:p>
    <w:p w14:paraId="50BB11B4" w14:textId="77777777" w:rsidR="00C50181" w:rsidRPr="004270A8" w:rsidRDefault="00C50181" w:rsidP="00C50181">
      <w:pPr>
        <w:rPr>
          <w:rFonts w:cs="Arial"/>
          <w:szCs w:val="18"/>
        </w:rPr>
      </w:pPr>
    </w:p>
    <w:p w14:paraId="33A30374" w14:textId="175EE398" w:rsidR="00C50181" w:rsidRPr="004270A8" w:rsidRDefault="00C50181" w:rsidP="005D175F">
      <w:pPr>
        <w:pStyle w:val="ListParagraph"/>
        <w:numPr>
          <w:ilvl w:val="0"/>
          <w:numId w:val="48"/>
        </w:numPr>
        <w:ind w:leftChars="0"/>
        <w:contextualSpacing/>
        <w:rPr>
          <w:rFonts w:cs="Arial"/>
          <w:szCs w:val="18"/>
        </w:rPr>
      </w:pPr>
      <w:r w:rsidRPr="004270A8">
        <w:rPr>
          <w:rFonts w:cs="Arial"/>
          <w:szCs w:val="18"/>
        </w:rPr>
        <w:t xml:space="preserve">Start MATLAB, and then remove the folder </w:t>
      </w:r>
      <w:r w:rsidRPr="004270A8">
        <w:rPr>
          <w:rFonts w:cs="Arial"/>
        </w:rPr>
        <w:t xml:space="preserve">of ET-VPF (include both two paths described in section </w:t>
      </w:r>
      <w:r w:rsidRPr="004270A8">
        <w:rPr>
          <w:rFonts w:cs="Arial"/>
          <w:b/>
          <w:bCs/>
        </w:rPr>
        <w:fldChar w:fldCharType="begin"/>
      </w:r>
      <w:r w:rsidRPr="004270A8">
        <w:rPr>
          <w:rFonts w:cs="Arial"/>
          <w:b/>
          <w:bCs/>
        </w:rPr>
        <w:instrText xml:space="preserve"> REF _Ref97622605 \h  \* MERGEFORMAT </w:instrText>
      </w:r>
      <w:r w:rsidRPr="004270A8">
        <w:rPr>
          <w:rFonts w:cs="Arial"/>
          <w:b/>
          <w:bCs/>
        </w:rPr>
      </w:r>
      <w:r w:rsidRPr="004270A8">
        <w:rPr>
          <w:rFonts w:cs="Arial"/>
          <w:b/>
          <w:bCs/>
        </w:rPr>
        <w:fldChar w:fldCharType="separate"/>
      </w:r>
      <w:r w:rsidR="00775653" w:rsidRPr="00775653">
        <w:rPr>
          <w:rFonts w:cs="Arial"/>
          <w:b/>
          <w:bCs/>
        </w:rPr>
        <w:t>2.1 Installation</w:t>
      </w:r>
      <w:r w:rsidRPr="004270A8">
        <w:rPr>
          <w:rFonts w:cs="Arial"/>
          <w:b/>
          <w:bCs/>
        </w:rPr>
        <w:fldChar w:fldCharType="end"/>
      </w:r>
      <w:r w:rsidRPr="004270A8">
        <w:rPr>
          <w:rFonts w:cs="Arial"/>
        </w:rPr>
        <w:t>) on the [Set Path] dialog box</w:t>
      </w:r>
      <w:r w:rsidRPr="004270A8">
        <w:rPr>
          <w:rFonts w:cs="Arial"/>
          <w:szCs w:val="18"/>
        </w:rPr>
        <w:t>.</w:t>
      </w:r>
    </w:p>
    <w:p w14:paraId="0FC8438C" w14:textId="77777777" w:rsidR="00C50181" w:rsidRPr="004270A8" w:rsidRDefault="00C50181" w:rsidP="00C50181">
      <w:pPr>
        <w:rPr>
          <w:rFonts w:cs="Arial"/>
          <w:szCs w:val="18"/>
        </w:rPr>
      </w:pPr>
    </w:p>
    <w:p w14:paraId="10D41380" w14:textId="77777777" w:rsidR="00C50181" w:rsidRPr="004270A8" w:rsidRDefault="00C50181" w:rsidP="00C50181">
      <w:pPr>
        <w:jc w:val="center"/>
        <w:rPr>
          <w:rFonts w:cs="Arial"/>
          <w:szCs w:val="18"/>
        </w:rPr>
      </w:pPr>
      <w:r w:rsidRPr="004270A8">
        <w:rPr>
          <w:rFonts w:cs="Arial"/>
          <w:noProof/>
          <w:szCs w:val="18"/>
        </w:rPr>
        <w:drawing>
          <wp:inline distT="0" distB="0" distL="0" distR="0" wp14:anchorId="17A4C131" wp14:editId="269445BA">
            <wp:extent cx="4963968" cy="2857500"/>
            <wp:effectExtent l="0" t="0" r="8255" b="0"/>
            <wp:docPr id="38" name="Picture 3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4969732" cy="2860818"/>
                    </a:xfrm>
                    <a:prstGeom prst="rect">
                      <a:avLst/>
                    </a:prstGeom>
                  </pic:spPr>
                </pic:pic>
              </a:graphicData>
            </a:graphic>
          </wp:inline>
        </w:drawing>
      </w:r>
    </w:p>
    <w:p w14:paraId="32FCCD79" w14:textId="77777777" w:rsidR="00C50181" w:rsidRPr="004270A8" w:rsidRDefault="00C50181" w:rsidP="00C50181">
      <w:pPr>
        <w:jc w:val="center"/>
        <w:rPr>
          <w:rFonts w:cs="Arial"/>
          <w:szCs w:val="21"/>
        </w:rPr>
      </w:pPr>
    </w:p>
    <w:p w14:paraId="276368BC" w14:textId="3877A067" w:rsidR="00C50181" w:rsidRPr="004270A8" w:rsidRDefault="00C50181" w:rsidP="00C50181">
      <w:pPr>
        <w:pStyle w:val="Caption"/>
        <w:jc w:val="center"/>
        <w:rPr>
          <w:rFonts w:ascii="Arial" w:hAnsi="Arial" w:cs="Arial"/>
          <w:b/>
        </w:rPr>
      </w:pPr>
      <w:r w:rsidRPr="004270A8">
        <w:rPr>
          <w:rFonts w:ascii="Arial" w:hAnsi="Arial" w:cs="Arial"/>
          <w:b/>
        </w:rPr>
        <w:t xml:space="preserve">Figure </w:t>
      </w:r>
      <w:r w:rsidR="00582BBD">
        <w:rPr>
          <w:rFonts w:ascii="Arial" w:hAnsi="Arial" w:cs="Arial"/>
          <w:b/>
        </w:rPr>
        <w:fldChar w:fldCharType="begin"/>
      </w:r>
      <w:r w:rsidR="00582BBD">
        <w:rPr>
          <w:rFonts w:ascii="Arial" w:hAnsi="Arial" w:cs="Arial"/>
          <w:b/>
        </w:rPr>
        <w:instrText xml:space="preserve"> STYLEREF 1 \s </w:instrText>
      </w:r>
      <w:r w:rsidR="00582BBD">
        <w:rPr>
          <w:rFonts w:ascii="Arial" w:hAnsi="Arial" w:cs="Arial"/>
          <w:b/>
        </w:rPr>
        <w:fldChar w:fldCharType="separate"/>
      </w:r>
      <w:r w:rsidR="00775653">
        <w:rPr>
          <w:rFonts w:ascii="Arial" w:hAnsi="Arial" w:cs="Arial"/>
          <w:b/>
          <w:noProof/>
        </w:rPr>
        <w:t>2</w:t>
      </w:r>
      <w:r w:rsidR="00582BBD">
        <w:rPr>
          <w:rFonts w:ascii="Arial" w:hAnsi="Arial" w:cs="Arial"/>
          <w:b/>
        </w:rPr>
        <w:fldChar w:fldCharType="end"/>
      </w:r>
      <w:r w:rsidR="00582BBD">
        <w:rPr>
          <w:rFonts w:ascii="Arial" w:hAnsi="Arial" w:cs="Arial"/>
          <w:b/>
        </w:rPr>
        <w:noBreakHyphen/>
      </w:r>
      <w:r w:rsidR="00582BBD">
        <w:rPr>
          <w:rFonts w:ascii="Arial" w:hAnsi="Arial" w:cs="Arial"/>
          <w:b/>
        </w:rPr>
        <w:fldChar w:fldCharType="begin"/>
      </w:r>
      <w:r w:rsidR="00582BBD">
        <w:rPr>
          <w:rFonts w:ascii="Arial" w:hAnsi="Arial" w:cs="Arial"/>
          <w:b/>
        </w:rPr>
        <w:instrText xml:space="preserve"> SEQ Figure \* ARABIC \s 1 </w:instrText>
      </w:r>
      <w:r w:rsidR="00582BBD">
        <w:rPr>
          <w:rFonts w:ascii="Arial" w:hAnsi="Arial" w:cs="Arial"/>
          <w:b/>
        </w:rPr>
        <w:fldChar w:fldCharType="separate"/>
      </w:r>
      <w:r w:rsidR="00775653">
        <w:rPr>
          <w:rFonts w:ascii="Arial" w:hAnsi="Arial" w:cs="Arial"/>
          <w:b/>
          <w:noProof/>
        </w:rPr>
        <w:t>3</w:t>
      </w:r>
      <w:r w:rsidR="00582BBD">
        <w:rPr>
          <w:rFonts w:ascii="Arial" w:hAnsi="Arial" w:cs="Arial"/>
          <w:b/>
        </w:rPr>
        <w:fldChar w:fldCharType="end"/>
      </w:r>
      <w:r w:rsidRPr="004270A8">
        <w:rPr>
          <w:rFonts w:ascii="Arial" w:hAnsi="Arial" w:cs="Arial"/>
          <w:b/>
        </w:rPr>
        <w:t xml:space="preserve"> Removing the ET-VPF folder </w:t>
      </w:r>
    </w:p>
    <w:p w14:paraId="1C90BE05" w14:textId="77777777" w:rsidR="00DD47D5" w:rsidRPr="004270A8" w:rsidRDefault="00DD47D5" w:rsidP="00DD47D5">
      <w:pPr>
        <w:rPr>
          <w:rFonts w:cs="Arial"/>
        </w:rPr>
      </w:pPr>
    </w:p>
    <w:p w14:paraId="6D9A85A8" w14:textId="7C92A1A1" w:rsidR="004568BC" w:rsidRPr="006C0281" w:rsidRDefault="0092514A" w:rsidP="00727298">
      <w:pPr>
        <w:pStyle w:val="Caption"/>
        <w:numPr>
          <w:ilvl w:val="0"/>
          <w:numId w:val="48"/>
        </w:numPr>
        <w:rPr>
          <w:rFonts w:ascii="Arial" w:hAnsi="Arial" w:cs="Arial"/>
          <w:highlight w:val="yellow"/>
        </w:rPr>
      </w:pPr>
      <w:r>
        <w:rPr>
          <w:rFonts w:ascii="Arial" w:hAnsi="Arial" w:cs="Arial"/>
          <w:highlight w:val="yellow"/>
        </w:rPr>
        <w:t>E</w:t>
      </w:r>
      <w:commentRangeStart w:id="313"/>
      <w:r w:rsidR="004568BC" w:rsidRPr="006C0281">
        <w:rPr>
          <w:rFonts w:ascii="Arial" w:hAnsi="Arial" w:cs="Arial"/>
          <w:highlight w:val="yellow"/>
        </w:rPr>
        <w:t xml:space="preserve">xecute Uninst_ETVPF_&lt;version information&gt;.exe in the ET-VPF installation folder </w:t>
      </w:r>
      <w:r w:rsidR="00727298" w:rsidRPr="006C0281">
        <w:rPr>
          <w:rFonts w:ascii="Arial" w:hAnsi="Arial" w:cs="Arial"/>
          <w:highlight w:val="yellow"/>
        </w:rPr>
        <w:t>as below steps</w:t>
      </w:r>
      <w:commentRangeEnd w:id="313"/>
      <w:r w:rsidR="006C0281">
        <w:rPr>
          <w:rStyle w:val="CommentReference"/>
          <w:rFonts w:ascii="Arial" w:hAnsi="Arial"/>
          <w:bCs w:val="0"/>
          <w:szCs w:val="20"/>
        </w:rPr>
        <w:commentReference w:id="313"/>
      </w:r>
      <w:r w:rsidR="00727298" w:rsidRPr="006C0281">
        <w:rPr>
          <w:rFonts w:ascii="Arial" w:hAnsi="Arial" w:cs="Arial"/>
          <w:highlight w:val="yellow"/>
        </w:rPr>
        <w:t>:</w:t>
      </w:r>
      <w:bookmarkStart w:id="314" w:name="V10000_Installer_004"/>
      <w:bookmarkEnd w:id="314"/>
    </w:p>
    <w:p w14:paraId="74296D7B" w14:textId="1BC7166C" w:rsidR="00727298" w:rsidRPr="006C0281" w:rsidRDefault="006C0281" w:rsidP="00727298">
      <w:pPr>
        <w:pStyle w:val="ListParagraph"/>
        <w:numPr>
          <w:ilvl w:val="0"/>
          <w:numId w:val="77"/>
        </w:numPr>
        <w:ind w:leftChars="0"/>
        <w:rPr>
          <w:highlight w:val="yellow"/>
        </w:rPr>
      </w:pPr>
      <w:r w:rsidRPr="0092514A">
        <w:rPr>
          <w:b/>
          <w:bCs/>
          <w:highlight w:val="yellow"/>
        </w:rPr>
        <w:t>Step 1:</w:t>
      </w:r>
      <w:r w:rsidRPr="006C0281">
        <w:rPr>
          <w:highlight w:val="yellow"/>
        </w:rPr>
        <w:t xml:space="preserve"> Double click to Uninst_ETVPF_&lt;version information&gt;.exe to start uninstalling ET-VPF package.</w:t>
      </w:r>
    </w:p>
    <w:p w14:paraId="65CC2196" w14:textId="6B00FAEF" w:rsidR="006C0281" w:rsidRPr="006C0281" w:rsidRDefault="006C0281" w:rsidP="00727298">
      <w:pPr>
        <w:pStyle w:val="ListParagraph"/>
        <w:numPr>
          <w:ilvl w:val="0"/>
          <w:numId w:val="77"/>
        </w:numPr>
        <w:ind w:leftChars="0"/>
        <w:rPr>
          <w:highlight w:val="yellow"/>
        </w:rPr>
      </w:pPr>
      <w:r w:rsidRPr="0092514A">
        <w:rPr>
          <w:b/>
          <w:bCs/>
          <w:highlight w:val="yellow"/>
        </w:rPr>
        <w:t>Step 2:</w:t>
      </w:r>
      <w:r w:rsidRPr="006C0281">
        <w:rPr>
          <w:highlight w:val="yellow"/>
        </w:rPr>
        <w:t xml:space="preserve"> Execute step by step to uninstall ET-VPF package as the following figures.</w:t>
      </w:r>
    </w:p>
    <w:p w14:paraId="1FA79445" w14:textId="43955E58" w:rsidR="006C0281" w:rsidRDefault="006C0281" w:rsidP="006C0281">
      <w:pPr>
        <w:rPr>
          <w:highlight w:val="yellow"/>
        </w:rPr>
      </w:pPr>
    </w:p>
    <w:p w14:paraId="54512099" w14:textId="381A0476" w:rsidR="006C0281" w:rsidRDefault="006C0281" w:rsidP="006C0281">
      <w:pPr>
        <w:jc w:val="center"/>
        <w:rPr>
          <w:highlight w:val="yellow"/>
        </w:rPr>
      </w:pPr>
      <w:r>
        <w:rPr>
          <w:noProof/>
        </w:rPr>
        <w:drawing>
          <wp:inline distT="0" distB="0" distL="0" distR="0" wp14:anchorId="67015917" wp14:editId="1E0AFCCC">
            <wp:extent cx="3097036" cy="1127858"/>
            <wp:effectExtent l="0" t="0" r="8255" b="0"/>
            <wp:docPr id="20" name="Picture 2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10;&#10;Description automatically generated"/>
                    <pic:cNvPicPr/>
                  </pic:nvPicPr>
                  <pic:blipFill>
                    <a:blip r:embed="rId36"/>
                    <a:stretch>
                      <a:fillRect/>
                    </a:stretch>
                  </pic:blipFill>
                  <pic:spPr>
                    <a:xfrm>
                      <a:off x="0" y="0"/>
                      <a:ext cx="3097036" cy="1127858"/>
                    </a:xfrm>
                    <a:prstGeom prst="rect">
                      <a:avLst/>
                    </a:prstGeom>
                  </pic:spPr>
                </pic:pic>
              </a:graphicData>
            </a:graphic>
          </wp:inline>
        </w:drawing>
      </w:r>
    </w:p>
    <w:p w14:paraId="5929EBB2" w14:textId="1D37731A" w:rsidR="006C0281" w:rsidRDefault="006C0281" w:rsidP="006C0281">
      <w:pPr>
        <w:jc w:val="center"/>
        <w:rPr>
          <w:highlight w:val="yellow"/>
        </w:rPr>
      </w:pPr>
    </w:p>
    <w:p w14:paraId="734764A4" w14:textId="14066789" w:rsidR="006C0281" w:rsidRPr="006C0281" w:rsidRDefault="006C0281" w:rsidP="006C0281">
      <w:pPr>
        <w:pStyle w:val="Caption"/>
        <w:jc w:val="center"/>
        <w:rPr>
          <w:rFonts w:ascii="Arial" w:hAnsi="Arial" w:cs="Arial"/>
          <w:b/>
          <w:bCs w:val="0"/>
        </w:rPr>
      </w:pPr>
      <w:r w:rsidRPr="006C0281">
        <w:rPr>
          <w:rFonts w:ascii="Arial" w:hAnsi="Arial" w:cs="Arial"/>
          <w:b/>
          <w:bCs w:val="0"/>
          <w:highlight w:val="yellow"/>
        </w:rPr>
        <w:t xml:space="preserve">Figure </w:t>
      </w:r>
      <w:r w:rsidR="00582BBD">
        <w:rPr>
          <w:rFonts w:ascii="Arial" w:hAnsi="Arial" w:cs="Arial"/>
          <w:b/>
          <w:bCs w:val="0"/>
          <w:highlight w:val="yellow"/>
        </w:rPr>
        <w:fldChar w:fldCharType="begin"/>
      </w:r>
      <w:r w:rsidR="00582BBD">
        <w:rPr>
          <w:rFonts w:ascii="Arial" w:hAnsi="Arial" w:cs="Arial"/>
          <w:b/>
          <w:bCs w:val="0"/>
          <w:highlight w:val="yellow"/>
        </w:rPr>
        <w:instrText xml:space="preserve"> STYLEREF 1 \s </w:instrText>
      </w:r>
      <w:r w:rsidR="00582BBD">
        <w:rPr>
          <w:rFonts w:ascii="Arial" w:hAnsi="Arial" w:cs="Arial"/>
          <w:b/>
          <w:bCs w:val="0"/>
          <w:highlight w:val="yellow"/>
        </w:rPr>
        <w:fldChar w:fldCharType="separate"/>
      </w:r>
      <w:r w:rsidR="00775653">
        <w:rPr>
          <w:rFonts w:ascii="Arial" w:hAnsi="Arial" w:cs="Arial"/>
          <w:b/>
          <w:bCs w:val="0"/>
          <w:noProof/>
          <w:highlight w:val="yellow"/>
        </w:rPr>
        <w:t>2</w:t>
      </w:r>
      <w:r w:rsidR="00582BBD">
        <w:rPr>
          <w:rFonts w:ascii="Arial" w:hAnsi="Arial" w:cs="Arial"/>
          <w:b/>
          <w:bCs w:val="0"/>
          <w:highlight w:val="yellow"/>
        </w:rPr>
        <w:fldChar w:fldCharType="end"/>
      </w:r>
      <w:r w:rsidR="00582BBD">
        <w:rPr>
          <w:rFonts w:ascii="Arial" w:hAnsi="Arial" w:cs="Arial"/>
          <w:b/>
          <w:bCs w:val="0"/>
          <w:highlight w:val="yellow"/>
        </w:rPr>
        <w:noBreakHyphen/>
      </w:r>
      <w:r w:rsidR="00582BBD">
        <w:rPr>
          <w:rFonts w:ascii="Arial" w:hAnsi="Arial" w:cs="Arial"/>
          <w:b/>
          <w:bCs w:val="0"/>
          <w:highlight w:val="yellow"/>
        </w:rPr>
        <w:fldChar w:fldCharType="begin"/>
      </w:r>
      <w:r w:rsidR="00582BBD">
        <w:rPr>
          <w:rFonts w:ascii="Arial" w:hAnsi="Arial" w:cs="Arial"/>
          <w:b/>
          <w:bCs w:val="0"/>
          <w:highlight w:val="yellow"/>
        </w:rPr>
        <w:instrText xml:space="preserve"> SEQ Figure \* ARABIC \s 1 </w:instrText>
      </w:r>
      <w:r w:rsidR="00582BBD">
        <w:rPr>
          <w:rFonts w:ascii="Arial" w:hAnsi="Arial" w:cs="Arial"/>
          <w:b/>
          <w:bCs w:val="0"/>
          <w:highlight w:val="yellow"/>
        </w:rPr>
        <w:fldChar w:fldCharType="separate"/>
      </w:r>
      <w:r w:rsidR="00775653">
        <w:rPr>
          <w:rFonts w:ascii="Arial" w:hAnsi="Arial" w:cs="Arial"/>
          <w:b/>
          <w:bCs w:val="0"/>
          <w:noProof/>
          <w:highlight w:val="yellow"/>
        </w:rPr>
        <w:t>4</w:t>
      </w:r>
      <w:r w:rsidR="00582BBD">
        <w:rPr>
          <w:rFonts w:ascii="Arial" w:hAnsi="Arial" w:cs="Arial"/>
          <w:b/>
          <w:bCs w:val="0"/>
          <w:highlight w:val="yellow"/>
        </w:rPr>
        <w:fldChar w:fldCharType="end"/>
      </w:r>
      <w:r w:rsidRPr="006C0281">
        <w:rPr>
          <w:rFonts w:ascii="Arial" w:hAnsi="Arial" w:cs="Arial"/>
          <w:b/>
          <w:bCs w:val="0"/>
          <w:highlight w:val="yellow"/>
        </w:rPr>
        <w:t xml:space="preserve"> Uninstallation Confirmation Message</w:t>
      </w:r>
    </w:p>
    <w:p w14:paraId="645A1B2C" w14:textId="4BABBC98" w:rsidR="006C0281" w:rsidRDefault="006C0281" w:rsidP="006C0281">
      <w:pPr>
        <w:rPr>
          <w:highlight w:val="yellow"/>
        </w:rPr>
      </w:pPr>
    </w:p>
    <w:p w14:paraId="166EE39F" w14:textId="02CD52FD" w:rsidR="006C0281" w:rsidRDefault="006C0281" w:rsidP="006C0281">
      <w:pPr>
        <w:jc w:val="center"/>
        <w:rPr>
          <w:highlight w:val="yellow"/>
        </w:rPr>
      </w:pPr>
      <w:r>
        <w:rPr>
          <w:noProof/>
        </w:rPr>
        <w:lastRenderedPageBreak/>
        <w:drawing>
          <wp:inline distT="0" distB="0" distL="0" distR="0" wp14:anchorId="6253D074" wp14:editId="2D811B62">
            <wp:extent cx="6193155" cy="2385060"/>
            <wp:effectExtent l="0" t="0" r="0" b="0"/>
            <wp:docPr id="21511" name="Picture 215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11" name="Picture 21511" descr="A screenshot of a computer&#10;&#10;Description automatically generated"/>
                    <pic:cNvPicPr/>
                  </pic:nvPicPr>
                  <pic:blipFill>
                    <a:blip r:embed="rId37"/>
                    <a:stretch>
                      <a:fillRect/>
                    </a:stretch>
                  </pic:blipFill>
                  <pic:spPr>
                    <a:xfrm>
                      <a:off x="0" y="0"/>
                      <a:ext cx="6193155" cy="2385060"/>
                    </a:xfrm>
                    <a:prstGeom prst="rect">
                      <a:avLst/>
                    </a:prstGeom>
                  </pic:spPr>
                </pic:pic>
              </a:graphicData>
            </a:graphic>
          </wp:inline>
        </w:drawing>
      </w:r>
    </w:p>
    <w:p w14:paraId="19F5704E" w14:textId="631041B2" w:rsidR="006C0281" w:rsidRDefault="006C0281" w:rsidP="006C0281">
      <w:pPr>
        <w:jc w:val="center"/>
        <w:rPr>
          <w:highlight w:val="yellow"/>
        </w:rPr>
      </w:pPr>
    </w:p>
    <w:p w14:paraId="01B544C6" w14:textId="592BF4BD" w:rsidR="006C0281" w:rsidRPr="006C0281" w:rsidRDefault="006C0281" w:rsidP="006C0281">
      <w:pPr>
        <w:pStyle w:val="Caption"/>
        <w:jc w:val="center"/>
        <w:rPr>
          <w:rFonts w:ascii="Arial" w:hAnsi="Arial" w:cs="Arial"/>
          <w:b/>
          <w:bCs w:val="0"/>
          <w:highlight w:val="yellow"/>
        </w:rPr>
      </w:pPr>
      <w:r w:rsidRPr="006C0281">
        <w:rPr>
          <w:rFonts w:ascii="Arial" w:hAnsi="Arial" w:cs="Arial"/>
          <w:b/>
          <w:bCs w:val="0"/>
          <w:highlight w:val="yellow"/>
        </w:rPr>
        <w:t xml:space="preserve">Figure </w:t>
      </w:r>
      <w:r w:rsidR="00582BBD">
        <w:rPr>
          <w:rFonts w:ascii="Arial" w:hAnsi="Arial" w:cs="Arial"/>
          <w:b/>
          <w:bCs w:val="0"/>
          <w:highlight w:val="yellow"/>
        </w:rPr>
        <w:fldChar w:fldCharType="begin"/>
      </w:r>
      <w:r w:rsidR="00582BBD">
        <w:rPr>
          <w:rFonts w:ascii="Arial" w:hAnsi="Arial" w:cs="Arial"/>
          <w:b/>
          <w:bCs w:val="0"/>
          <w:highlight w:val="yellow"/>
        </w:rPr>
        <w:instrText xml:space="preserve"> STYLEREF 1 \s </w:instrText>
      </w:r>
      <w:r w:rsidR="00582BBD">
        <w:rPr>
          <w:rFonts w:ascii="Arial" w:hAnsi="Arial" w:cs="Arial"/>
          <w:b/>
          <w:bCs w:val="0"/>
          <w:highlight w:val="yellow"/>
        </w:rPr>
        <w:fldChar w:fldCharType="separate"/>
      </w:r>
      <w:r w:rsidR="00775653">
        <w:rPr>
          <w:rFonts w:ascii="Arial" w:hAnsi="Arial" w:cs="Arial"/>
          <w:b/>
          <w:bCs w:val="0"/>
          <w:noProof/>
          <w:highlight w:val="yellow"/>
        </w:rPr>
        <w:t>2</w:t>
      </w:r>
      <w:r w:rsidR="00582BBD">
        <w:rPr>
          <w:rFonts w:ascii="Arial" w:hAnsi="Arial" w:cs="Arial"/>
          <w:b/>
          <w:bCs w:val="0"/>
          <w:highlight w:val="yellow"/>
        </w:rPr>
        <w:fldChar w:fldCharType="end"/>
      </w:r>
      <w:r w:rsidR="00582BBD">
        <w:rPr>
          <w:rFonts w:ascii="Arial" w:hAnsi="Arial" w:cs="Arial"/>
          <w:b/>
          <w:bCs w:val="0"/>
          <w:highlight w:val="yellow"/>
        </w:rPr>
        <w:noBreakHyphen/>
      </w:r>
      <w:r w:rsidR="00582BBD">
        <w:rPr>
          <w:rFonts w:ascii="Arial" w:hAnsi="Arial" w:cs="Arial"/>
          <w:b/>
          <w:bCs w:val="0"/>
          <w:highlight w:val="yellow"/>
        </w:rPr>
        <w:fldChar w:fldCharType="begin"/>
      </w:r>
      <w:r w:rsidR="00582BBD">
        <w:rPr>
          <w:rFonts w:ascii="Arial" w:hAnsi="Arial" w:cs="Arial"/>
          <w:b/>
          <w:bCs w:val="0"/>
          <w:highlight w:val="yellow"/>
        </w:rPr>
        <w:instrText xml:space="preserve"> SEQ Figure \* ARABIC \s 1 </w:instrText>
      </w:r>
      <w:r w:rsidR="00582BBD">
        <w:rPr>
          <w:rFonts w:ascii="Arial" w:hAnsi="Arial" w:cs="Arial"/>
          <w:b/>
          <w:bCs w:val="0"/>
          <w:highlight w:val="yellow"/>
        </w:rPr>
        <w:fldChar w:fldCharType="separate"/>
      </w:r>
      <w:r w:rsidR="00775653">
        <w:rPr>
          <w:rFonts w:ascii="Arial" w:hAnsi="Arial" w:cs="Arial"/>
          <w:b/>
          <w:bCs w:val="0"/>
          <w:noProof/>
          <w:highlight w:val="yellow"/>
        </w:rPr>
        <w:t>5</w:t>
      </w:r>
      <w:r w:rsidR="00582BBD">
        <w:rPr>
          <w:rFonts w:ascii="Arial" w:hAnsi="Arial" w:cs="Arial"/>
          <w:b/>
          <w:bCs w:val="0"/>
          <w:highlight w:val="yellow"/>
        </w:rPr>
        <w:fldChar w:fldCharType="end"/>
      </w:r>
      <w:r w:rsidRPr="006C0281">
        <w:rPr>
          <w:rFonts w:ascii="Arial" w:hAnsi="Arial" w:cs="Arial"/>
          <w:b/>
          <w:bCs w:val="0"/>
          <w:highlight w:val="yellow"/>
        </w:rPr>
        <w:t xml:space="preserve"> Uninstallation Procedure</w:t>
      </w:r>
    </w:p>
    <w:p w14:paraId="500EB0EB" w14:textId="77777777" w:rsidR="006C0281" w:rsidRPr="006C0281" w:rsidRDefault="006C0281" w:rsidP="006C0281">
      <w:pPr>
        <w:ind w:left="720"/>
        <w:rPr>
          <w:highlight w:val="yellow"/>
        </w:rPr>
      </w:pPr>
    </w:p>
    <w:p w14:paraId="5C066A4D" w14:textId="764E909B" w:rsidR="004568BC" w:rsidRDefault="004568BC" w:rsidP="004568BC">
      <w:pPr>
        <w:pStyle w:val="ListParagraph"/>
        <w:ind w:leftChars="0" w:left="1700" w:hanging="980"/>
        <w:rPr>
          <w:rFonts w:cs="Arial"/>
          <w:szCs w:val="18"/>
        </w:rPr>
      </w:pPr>
      <w:r w:rsidRPr="00E1252C">
        <w:rPr>
          <w:rFonts w:cs="Arial"/>
          <w:szCs w:val="18"/>
          <w:highlight w:val="yellow"/>
        </w:rPr>
        <w:t>Remark</w:t>
      </w:r>
      <w:r w:rsidRPr="00E1252C">
        <w:rPr>
          <w:rFonts w:cs="Arial"/>
          <w:szCs w:val="18"/>
          <w:highlight w:val="yellow"/>
        </w:rPr>
        <w:tab/>
        <w:t>If (2) is performed prior to (1) above, a warning will be displayed the next time MATLAB is started.</w:t>
      </w:r>
      <w:bookmarkStart w:id="315" w:name="V10000_Installer_005"/>
      <w:bookmarkEnd w:id="315"/>
    </w:p>
    <w:p w14:paraId="3F0E747B" w14:textId="77777777" w:rsidR="004568BC" w:rsidRPr="00550DD0" w:rsidRDefault="004568BC" w:rsidP="004568BC">
      <w:pPr>
        <w:pStyle w:val="ListParagraph"/>
        <w:ind w:leftChars="0" w:left="1700" w:hanging="980"/>
        <w:rPr>
          <w:rFonts w:cs="Arial"/>
          <w:szCs w:val="18"/>
        </w:rPr>
      </w:pPr>
    </w:p>
    <w:p w14:paraId="509F1AFE" w14:textId="64E5F946" w:rsidR="00DD47D5" w:rsidRPr="00867FCF" w:rsidRDefault="00DD47D5" w:rsidP="004568BC">
      <w:pPr>
        <w:pStyle w:val="Caption"/>
        <w:numPr>
          <w:ilvl w:val="0"/>
          <w:numId w:val="48"/>
        </w:numPr>
        <w:spacing w:after="200"/>
        <w:rPr>
          <w:rFonts w:ascii="Arial" w:hAnsi="Arial" w:cs="Arial"/>
        </w:rPr>
      </w:pPr>
      <w:ins w:id="316" w:author="Hiroyasu Nishiumi" w:date="2022-10-20T11:34:00Z">
        <w:r w:rsidRPr="004270A8">
          <w:rPr>
            <w:rFonts w:ascii="Arial" w:hAnsi="Arial" w:cs="Arial"/>
          </w:rPr>
          <w:t>Delete the license.</w:t>
        </w:r>
      </w:ins>
      <w:r w:rsidRPr="004270A8">
        <w:rPr>
          <w:rFonts w:ascii="Arial" w:hAnsi="Arial" w:cs="Arial"/>
        </w:rPr>
        <w:br/>
        <w:t xml:space="preserve">  </w:t>
      </w:r>
      <w:ins w:id="317" w:author="Hiroyasu Nishiumi" w:date="2022-10-20T11:36:00Z">
        <w:r w:rsidRPr="004270A8">
          <w:rPr>
            <w:rFonts w:ascii="Arial" w:eastAsia="MS Gothic" w:hAnsi="Arial" w:cs="Arial"/>
          </w:rPr>
          <w:t>Delete</w:t>
        </w:r>
      </w:ins>
      <w:ins w:id="318" w:author="Hiroyasu Nishiumi" w:date="2022-10-20T11:31:00Z">
        <w:r w:rsidRPr="004270A8">
          <w:rPr>
            <w:rFonts w:ascii="Arial" w:eastAsia="MS Gothic" w:hAnsi="Arial" w:cs="Arial"/>
          </w:rPr>
          <w:t xml:space="preserve"> the ET-VPF license by license manager included with </w:t>
        </w:r>
      </w:ins>
      <w:ins w:id="319" w:author="Hiroyasu Nishiumi" w:date="2022-10-20T11:30:00Z">
        <w:r w:rsidRPr="004270A8">
          <w:rPr>
            <w:rFonts w:ascii="Arial" w:eastAsia="MS Gothic" w:hAnsi="Arial" w:cs="Arial"/>
          </w:rPr>
          <w:t>CS+</w:t>
        </w:r>
      </w:ins>
      <w:ins w:id="320" w:author="Hiroyasu Nishiumi" w:date="2022-10-20T11:36:00Z">
        <w:r w:rsidRPr="004270A8">
          <w:rPr>
            <w:rFonts w:ascii="Arial" w:eastAsia="MS Gothic" w:hAnsi="Arial" w:cs="Arial"/>
          </w:rPr>
          <w:t>.</w:t>
        </w:r>
      </w:ins>
    </w:p>
    <w:p w14:paraId="6598EA9D" w14:textId="7F9FE439" w:rsidR="00867FCF" w:rsidRPr="00202206" w:rsidRDefault="00867FCF" w:rsidP="00867FCF">
      <w:pPr>
        <w:pStyle w:val="ListParagraph"/>
        <w:numPr>
          <w:ilvl w:val="0"/>
          <w:numId w:val="48"/>
        </w:numPr>
        <w:ind w:leftChars="0"/>
        <w:rPr>
          <w:rFonts w:cs="Arial"/>
          <w:bCs/>
          <w:szCs w:val="21"/>
          <w:highlight w:val="yellow"/>
        </w:rPr>
      </w:pPr>
      <w:commentRangeStart w:id="321"/>
      <w:r w:rsidRPr="00202206">
        <w:rPr>
          <w:rFonts w:cs="Arial"/>
          <w:bCs/>
          <w:szCs w:val="21"/>
          <w:highlight w:val="yellow"/>
        </w:rPr>
        <w:t>Uninstall the ET-VPF category in Simulink Library Browser window as below  step:</w:t>
      </w:r>
      <w:commentRangeEnd w:id="321"/>
      <w:r w:rsidR="00D44B6F">
        <w:rPr>
          <w:rStyle w:val="CommentReference"/>
        </w:rPr>
        <w:commentReference w:id="321"/>
      </w:r>
    </w:p>
    <w:p w14:paraId="5C87B1A7" w14:textId="77777777" w:rsidR="00867FCF" w:rsidRPr="00202206" w:rsidRDefault="00867FCF" w:rsidP="00867FCF">
      <w:pPr>
        <w:ind w:left="720"/>
        <w:rPr>
          <w:rFonts w:cs="Arial"/>
          <w:bCs/>
          <w:szCs w:val="21"/>
          <w:highlight w:val="yellow"/>
        </w:rPr>
      </w:pPr>
      <w:bookmarkStart w:id="322" w:name="_Toc213240781"/>
      <w:bookmarkStart w:id="323" w:name="_Toc232415376"/>
      <w:bookmarkStart w:id="324" w:name="_Toc311206747"/>
      <w:bookmarkStart w:id="325" w:name="_Toc329090440"/>
      <w:bookmarkStart w:id="326" w:name="_Toc407357805"/>
      <w:bookmarkStart w:id="327" w:name="_Toc171324984"/>
      <w:bookmarkEnd w:id="210"/>
      <w:bookmarkEnd w:id="211"/>
      <w:r w:rsidRPr="00202206">
        <w:rPr>
          <w:rFonts w:cs="Arial"/>
          <w:bCs/>
          <w:szCs w:val="21"/>
          <w:highlight w:val="yellow"/>
        </w:rPr>
        <w:t>Execute the following command from the MATLAB command window to remove ETVPF category in the MATLAB Simulink Library Browser window.</w:t>
      </w:r>
    </w:p>
    <w:p w14:paraId="5CB73BD1" w14:textId="35026455" w:rsidR="00867FCF" w:rsidRPr="00202206" w:rsidRDefault="00867FCF" w:rsidP="00867FCF">
      <w:pPr>
        <w:ind w:left="720"/>
        <w:rPr>
          <w:rFonts w:cs="Arial"/>
          <w:bCs/>
          <w:szCs w:val="21"/>
          <w:highlight w:val="yellow"/>
        </w:rPr>
      </w:pPr>
      <w:r w:rsidRPr="00202206">
        <w:rPr>
          <w:rFonts w:cs="Arial"/>
          <w:bCs/>
          <w:szCs w:val="21"/>
          <w:highlight w:val="yellow"/>
        </w:rPr>
        <w:t>Here “&gt;&gt;” denotes the command prompt and “[Enter]” denotes entry of the Enter key.</w:t>
      </w:r>
    </w:p>
    <w:p w14:paraId="36C134CA" w14:textId="60F41E7D" w:rsidR="00867FCF" w:rsidRPr="00202206" w:rsidRDefault="00867FCF" w:rsidP="00867FCF">
      <w:pPr>
        <w:ind w:left="720"/>
        <w:rPr>
          <w:rFonts w:cs="Arial"/>
          <w:bCs/>
          <w:szCs w:val="21"/>
          <w:highlight w:val="yellow"/>
        </w:rPr>
      </w:pPr>
      <w:r w:rsidRPr="00202206">
        <w:rPr>
          <w:rFonts w:cs="Arial"/>
          <w:noProof/>
          <w:highlight w:val="yellow"/>
          <w:lang w:eastAsia="en-US"/>
        </w:rPr>
        <mc:AlternateContent>
          <mc:Choice Requires="wps">
            <w:drawing>
              <wp:anchor distT="0" distB="0" distL="114300" distR="114300" simplePos="0" relativeHeight="251671586" behindDoc="0" locked="0" layoutInCell="1" allowOverlap="1" wp14:anchorId="46AC8EE2" wp14:editId="71146E18">
                <wp:simplePos x="0" y="0"/>
                <wp:positionH relativeFrom="column">
                  <wp:posOffset>669851</wp:posOffset>
                </wp:positionH>
                <wp:positionV relativeFrom="paragraph">
                  <wp:posOffset>9998</wp:posOffset>
                </wp:positionV>
                <wp:extent cx="3648075" cy="272415"/>
                <wp:effectExtent l="0" t="0" r="28575" b="13335"/>
                <wp:wrapNone/>
                <wp:docPr id="69" name="Rectangle 6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48075" cy="272415"/>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107763" dir="2700000" algn="ctr" rotWithShape="0">
                                  <a:srgbClr val="808080">
                                    <a:alpha val="50000"/>
                                  </a:srgbClr>
                                </a:outerShdw>
                              </a:effectLst>
                            </a14:hiddenEffects>
                          </a:ext>
                        </a:extLst>
                      </wps:spPr>
                      <wps:txbx>
                        <w:txbxContent>
                          <w:p w14:paraId="78406457" w14:textId="77777777" w:rsidR="00867FCF" w:rsidRPr="00A65845" w:rsidRDefault="00867FCF" w:rsidP="00867FCF">
                            <w:pPr>
                              <w:rPr>
                                <w:rFonts w:cs="Arial"/>
                                <w:sz w:val="20"/>
                              </w:rPr>
                            </w:pPr>
                            <w:r w:rsidRPr="00173D70">
                              <w:rPr>
                                <w:rFonts w:cs="Arial"/>
                                <w:sz w:val="20"/>
                                <w:highlight w:val="yellow"/>
                              </w:rPr>
                              <w:t>&gt;&gt; refresh(LibraryBrowser.LibraryBrowser2) [Enter]</w:t>
                            </w:r>
                          </w:p>
                          <w:p w14:paraId="59565C75" w14:textId="77777777" w:rsidR="00867FCF" w:rsidRPr="00A65845" w:rsidRDefault="00867FCF" w:rsidP="00867FCF">
                            <w:pPr>
                              <w:rPr>
                                <w:rFonts w:cs="Arial"/>
                                <w:sz w:val="2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6AC8EE2" id="Rectangle 69" o:spid="_x0000_s1037" style="position:absolute;left:0;text-align:left;margin-left:52.75pt;margin-top:.8pt;width:287.25pt;height:21.45pt;z-index:25167158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">
                <v:shadow opacity=".5" offset="6pt,6pt"/>
                <v:textbox>
                  <w:txbxContent>
                    <w:p w14:paraId="78406457" w14:textId="77777777" w:rsidR="00867FCF" w:rsidRPr="00A65845" w:rsidRDefault="00867FCF" w:rsidP="00867FCF">
                      <w:pPr>
                        <w:rPr>
                          <w:rFonts w:cs="Arial"/>
                          <w:sz w:val="20"/>
                        </w:rPr>
                      </w:pPr>
                      <w:r w:rsidRPr="00173D70">
                        <w:rPr>
                          <w:rFonts w:cs="Arial"/>
                          <w:sz w:val="20"/>
                          <w:highlight w:val="yellow"/>
                        </w:rPr>
                        <w:t>&gt;&gt; refresh(LibraryBrowser.LibraryBrowser2) [Enter]</w:t>
                      </w:r>
                    </w:p>
                    <w:p w14:paraId="59565C75" w14:textId="77777777" w:rsidR="00867FCF" w:rsidRPr="00A65845" w:rsidRDefault="00867FCF" w:rsidP="00867FCF">
                      <w:pPr>
                        <w:rPr>
                          <w:rFonts w:cs="Arial"/>
                          <w:sz w:val="20"/>
                        </w:rPr>
                      </w:pPr>
                    </w:p>
                  </w:txbxContent>
                </v:textbox>
              </v:rect>
            </w:pict>
          </mc:Fallback>
        </mc:AlternateContent>
      </w:r>
    </w:p>
    <w:p w14:paraId="1042819F" w14:textId="4138BDA0" w:rsidR="00867FCF" w:rsidRPr="00202206" w:rsidRDefault="00867FCF" w:rsidP="00867FCF">
      <w:pPr>
        <w:ind w:left="720"/>
        <w:rPr>
          <w:rFonts w:cs="Arial"/>
          <w:bCs/>
          <w:szCs w:val="21"/>
          <w:highlight w:val="yellow"/>
        </w:rPr>
      </w:pPr>
    </w:p>
    <w:p w14:paraId="38CF8BA7" w14:textId="7A0D00E0" w:rsidR="00867FCF" w:rsidRDefault="00867FCF" w:rsidP="00867FCF">
      <w:pPr>
        <w:ind w:left="720"/>
        <w:rPr>
          <w:rFonts w:cs="Arial"/>
          <w:bCs/>
          <w:szCs w:val="21"/>
        </w:rPr>
      </w:pPr>
      <w:r w:rsidRPr="00202206">
        <w:rPr>
          <w:rFonts w:cs="Arial"/>
          <w:bCs/>
          <w:szCs w:val="21"/>
          <w:highlight w:val="yellow"/>
        </w:rPr>
        <w:t>Remark</w:t>
      </w:r>
      <w:r w:rsidRPr="00202206">
        <w:rPr>
          <w:rFonts w:cs="Arial"/>
          <w:bCs/>
          <w:szCs w:val="21"/>
          <w:highlight w:val="yellow"/>
        </w:rPr>
        <w:tab/>
        <w:t>If (</w:t>
      </w:r>
      <w:r w:rsidR="00202206">
        <w:rPr>
          <w:rFonts w:cs="Arial"/>
          <w:bCs/>
          <w:szCs w:val="21"/>
          <w:highlight w:val="yellow"/>
        </w:rPr>
        <w:t>4</w:t>
      </w:r>
      <w:r w:rsidRPr="00202206">
        <w:rPr>
          <w:rFonts w:cs="Arial"/>
          <w:bCs/>
          <w:szCs w:val="21"/>
          <w:highlight w:val="yellow"/>
        </w:rPr>
        <w:t>) is performed prior to (1) above, a warning will be displayed the next time MATLAB is started.</w:t>
      </w:r>
    </w:p>
    <w:p w14:paraId="0F620D46" w14:textId="271A4B23" w:rsidR="008C4F6A" w:rsidRPr="00867FCF" w:rsidRDefault="008C4F6A">
      <w:pPr>
        <w:widowControl/>
        <w:jc w:val="left"/>
        <w:rPr>
          <w:rFonts w:cs="Arial"/>
          <w:bCs/>
          <w:szCs w:val="21"/>
        </w:rPr>
      </w:pPr>
      <w:r w:rsidRPr="00867FCF">
        <w:rPr>
          <w:rFonts w:cs="Arial"/>
          <w:bCs/>
          <w:szCs w:val="21"/>
        </w:rPr>
        <w:br w:type="page"/>
      </w:r>
    </w:p>
    <w:p w14:paraId="69AB5D29" w14:textId="77777777" w:rsidR="00896DEB" w:rsidRPr="004270A8" w:rsidRDefault="00896DEB" w:rsidP="00D64C90">
      <w:pPr>
        <w:pStyle w:val="Heading1"/>
        <w:jc w:val="left"/>
        <w:rPr>
          <w:rFonts w:cs="Arial"/>
          <w:b/>
          <w:bCs/>
        </w:rPr>
        <w:sectPr w:rsidR="00896DEB" w:rsidRPr="004270A8" w:rsidSect="00896DEB">
          <w:headerReference w:type="default" r:id="rId38"/>
          <w:pgSz w:w="11907" w:h="16839"/>
          <w:pgMar w:top="1701" w:right="1077" w:bottom="1191" w:left="1077" w:header="680" w:footer="510" w:gutter="0"/>
          <w:cols w:space="720"/>
          <w:docGrid w:linePitch="286"/>
        </w:sectPr>
      </w:pPr>
      <w:bookmarkStart w:id="330" w:name="_Ref117189216"/>
      <w:bookmarkStart w:id="331" w:name="_Ref468460960"/>
      <w:bookmarkStart w:id="332" w:name="_Ref475987959"/>
      <w:bookmarkStart w:id="333" w:name="_Ref495565552"/>
      <w:bookmarkStart w:id="334" w:name="_Toc528832993"/>
      <w:bookmarkStart w:id="335" w:name="_Toc531712034"/>
      <w:bookmarkStart w:id="336" w:name="_Toc51330631"/>
      <w:bookmarkStart w:id="337" w:name="_Toc407357806"/>
      <w:bookmarkStart w:id="338" w:name="_Ref412205227"/>
      <w:bookmarkEnd w:id="322"/>
      <w:bookmarkEnd w:id="323"/>
      <w:bookmarkEnd w:id="324"/>
      <w:bookmarkEnd w:id="325"/>
      <w:bookmarkEnd w:id="326"/>
      <w:bookmarkEnd w:id="327"/>
    </w:p>
    <w:p w14:paraId="33692224" w14:textId="77777777" w:rsidR="00095769" w:rsidRPr="004270A8" w:rsidRDefault="00977E06" w:rsidP="00D64C90">
      <w:pPr>
        <w:pStyle w:val="Heading1"/>
        <w:jc w:val="left"/>
        <w:rPr>
          <w:rFonts w:cs="Arial"/>
          <w:b/>
          <w:bCs/>
        </w:rPr>
      </w:pPr>
      <w:bookmarkStart w:id="339" w:name="_Ref117189226"/>
      <w:bookmarkStart w:id="340" w:name="_Toc122608735"/>
      <w:bookmarkEnd w:id="330"/>
      <w:r w:rsidRPr="004270A8">
        <w:rPr>
          <w:rFonts w:cs="Arial"/>
          <w:b/>
          <w:bCs/>
        </w:rPr>
        <w:lastRenderedPageBreak/>
        <w:t>Functional Operation Procedure</w:t>
      </w:r>
      <w:bookmarkEnd w:id="331"/>
      <w:bookmarkEnd w:id="332"/>
      <w:bookmarkEnd w:id="333"/>
      <w:bookmarkEnd w:id="334"/>
      <w:bookmarkEnd w:id="335"/>
      <w:bookmarkEnd w:id="336"/>
      <w:bookmarkEnd w:id="339"/>
      <w:bookmarkEnd w:id="340"/>
    </w:p>
    <w:bookmarkEnd w:id="337"/>
    <w:bookmarkEnd w:id="338"/>
    <w:p w14:paraId="634F958B" w14:textId="77777777" w:rsidR="00F93451" w:rsidRPr="004270A8" w:rsidRDefault="00F93451" w:rsidP="00D64C90">
      <w:pPr>
        <w:pStyle w:val="PlainText"/>
        <w:jc w:val="left"/>
        <w:rPr>
          <w:rFonts w:ascii="Arial" w:hAnsi="Arial" w:cs="Arial"/>
        </w:rPr>
      </w:pPr>
    </w:p>
    <w:p w14:paraId="2AA062C4" w14:textId="37B04985" w:rsidR="0067546B" w:rsidRPr="004270A8" w:rsidRDefault="00C46410" w:rsidP="005F0FEF">
      <w:pPr>
        <w:rPr>
          <w:rFonts w:eastAsia="MS Gothic" w:cs="Arial"/>
          <w:szCs w:val="21"/>
        </w:rPr>
      </w:pPr>
      <w:r w:rsidRPr="004270A8">
        <w:rPr>
          <w:rFonts w:eastAsia="MS Gothic" w:cs="Arial"/>
          <w:szCs w:val="21"/>
        </w:rPr>
        <w:t>This chapter describes the functions provided by ET-VPF.</w:t>
      </w:r>
    </w:p>
    <w:p w14:paraId="0101551A" w14:textId="77777777" w:rsidR="00CC3C54" w:rsidRPr="004270A8" w:rsidRDefault="00CC3C54" w:rsidP="005F0FEF">
      <w:pPr>
        <w:rPr>
          <w:rFonts w:eastAsia="MS Gothic" w:cs="Arial"/>
          <w:szCs w:val="21"/>
        </w:rPr>
      </w:pPr>
    </w:p>
    <w:p w14:paraId="52F3ABED" w14:textId="50E8D137" w:rsidR="00127DDA" w:rsidRPr="004270A8" w:rsidRDefault="006855D8" w:rsidP="00A92D49">
      <w:pPr>
        <w:pStyle w:val="Heading2"/>
      </w:pPr>
      <w:bookmarkStart w:id="341" w:name="_Ref494808137"/>
      <w:bookmarkStart w:id="342" w:name="_Toc528832994"/>
      <w:bookmarkStart w:id="343" w:name="_Toc51330632"/>
      <w:bookmarkStart w:id="344" w:name="_Toc122608736"/>
      <w:r w:rsidRPr="004270A8">
        <w:t>3</w:t>
      </w:r>
      <w:r w:rsidR="00AC5365" w:rsidRPr="004270A8">
        <w:t>.1</w:t>
      </w:r>
      <w:bookmarkEnd w:id="341"/>
      <w:bookmarkEnd w:id="342"/>
      <w:bookmarkEnd w:id="343"/>
      <w:r w:rsidR="00F5566D" w:rsidRPr="004270A8">
        <w:t xml:space="preserve"> </w:t>
      </w:r>
      <w:r w:rsidR="0014381B" w:rsidRPr="004270A8">
        <w:t>Overview</w:t>
      </w:r>
      <w:bookmarkEnd w:id="344"/>
    </w:p>
    <w:p w14:paraId="691773B8" w14:textId="77777777" w:rsidR="00127DDA" w:rsidRPr="004270A8" w:rsidRDefault="00127DDA" w:rsidP="00D64C90">
      <w:pPr>
        <w:jc w:val="left"/>
        <w:rPr>
          <w:rFonts w:cs="Arial"/>
        </w:rPr>
      </w:pPr>
    </w:p>
    <w:p w14:paraId="265A6D6C" w14:textId="486713A0" w:rsidR="007F551E" w:rsidRPr="004270A8" w:rsidRDefault="007F551E" w:rsidP="007F551E">
      <w:pPr>
        <w:rPr>
          <w:rFonts w:cs="Arial"/>
          <w:szCs w:val="21"/>
        </w:rPr>
      </w:pPr>
      <w:r w:rsidRPr="004270A8">
        <w:rPr>
          <w:rFonts w:cs="Arial"/>
          <w:szCs w:val="21"/>
        </w:rPr>
        <w:t xml:space="preserve">ET-VPF provides functions to generate a </w:t>
      </w:r>
      <w:del w:id="345" w:author="Hiroyasu Nishiumi" w:date="2022-10-20T18:40:00Z">
        <w:r w:rsidR="00E9044F" w:rsidRPr="004270A8" w:rsidDel="00D95B1B">
          <w:rPr>
            <w:rFonts w:cs="Arial"/>
            <w:szCs w:val="21"/>
          </w:rPr>
          <w:delText>SPILS</w:delText>
        </w:r>
      </w:del>
      <w:ins w:id="346" w:author="Hiroyasu Nishiumi" w:date="2022-10-20T18:41:00Z">
        <w:r w:rsidR="00D95B1B" w:rsidRPr="004270A8">
          <w:rPr>
            <w:rFonts w:cs="Arial"/>
            <w:szCs w:val="21"/>
          </w:rPr>
          <w:t>vHILS</w:t>
        </w:r>
      </w:ins>
      <w:r w:rsidRPr="004270A8">
        <w:rPr>
          <w:rFonts w:cs="Arial"/>
          <w:szCs w:val="21"/>
        </w:rPr>
        <w:t xml:space="preserve"> environment and to verify algorithms. ET-VPF generates a </w:t>
      </w:r>
      <w:del w:id="347" w:author="Hiroyasu Nishiumi" w:date="2022-10-20T18:40:00Z">
        <w:r w:rsidR="00E9044F" w:rsidRPr="004270A8" w:rsidDel="00D95B1B">
          <w:rPr>
            <w:rFonts w:cs="Arial"/>
            <w:szCs w:val="21"/>
          </w:rPr>
          <w:delText>SPILS</w:delText>
        </w:r>
      </w:del>
      <w:ins w:id="348" w:author="Hiroyasu Nishiumi" w:date="2022-10-20T18:41:00Z">
        <w:r w:rsidR="00D95B1B" w:rsidRPr="004270A8">
          <w:rPr>
            <w:rFonts w:cs="Arial"/>
            <w:szCs w:val="21"/>
          </w:rPr>
          <w:t>vHILS</w:t>
        </w:r>
      </w:ins>
      <w:r w:rsidR="00E9044F" w:rsidRPr="004270A8">
        <w:rPr>
          <w:rFonts w:cs="Arial"/>
          <w:szCs w:val="21"/>
        </w:rPr>
        <w:t xml:space="preserve"> </w:t>
      </w:r>
      <w:r w:rsidRPr="004270A8">
        <w:rPr>
          <w:rFonts w:cs="Arial"/>
          <w:szCs w:val="21"/>
        </w:rPr>
        <w:t>environment in cooperation with Embedded Coder.</w:t>
      </w:r>
    </w:p>
    <w:p w14:paraId="762489DE" w14:textId="77777777" w:rsidR="007F551E" w:rsidRPr="004270A8" w:rsidRDefault="007F551E" w:rsidP="007F551E">
      <w:pPr>
        <w:rPr>
          <w:rFonts w:cs="Arial"/>
          <w:szCs w:val="21"/>
        </w:rPr>
      </w:pPr>
    </w:p>
    <w:p w14:paraId="72CA0E58" w14:textId="2DDA2176" w:rsidR="007F551E" w:rsidRPr="004270A8" w:rsidRDefault="007F551E" w:rsidP="007F551E">
      <w:pPr>
        <w:pStyle w:val="BodyText"/>
        <w:rPr>
          <w:rFonts w:cs="Arial"/>
          <w:szCs w:val="21"/>
        </w:rPr>
      </w:pPr>
      <w:r w:rsidRPr="004270A8">
        <w:rPr>
          <w:rFonts w:cs="Arial"/>
          <w:szCs w:val="21"/>
        </w:rPr>
        <w:t xml:space="preserve">The following describes the main </w:t>
      </w:r>
      <w:r w:rsidR="00E9044F" w:rsidRPr="004270A8">
        <w:rPr>
          <w:rFonts w:cs="Arial"/>
          <w:szCs w:val="21"/>
        </w:rPr>
        <w:t>procedure</w:t>
      </w:r>
      <w:r w:rsidRPr="004270A8">
        <w:rPr>
          <w:rFonts w:cs="Arial"/>
          <w:szCs w:val="21"/>
        </w:rPr>
        <w:t xml:space="preserve"> of ET-VPF:</w:t>
      </w:r>
    </w:p>
    <w:p w14:paraId="4C953A2F" w14:textId="77777777" w:rsidR="007F551E" w:rsidRPr="004270A8" w:rsidRDefault="007F551E" w:rsidP="005D175F">
      <w:pPr>
        <w:pStyle w:val="BodyText"/>
        <w:numPr>
          <w:ilvl w:val="0"/>
          <w:numId w:val="41"/>
        </w:numPr>
        <w:ind w:left="720"/>
        <w:rPr>
          <w:rFonts w:cs="Arial"/>
          <w:szCs w:val="21"/>
        </w:rPr>
      </w:pPr>
      <w:r w:rsidRPr="004270A8">
        <w:rPr>
          <w:rFonts w:cs="Arial"/>
          <w:szCs w:val="21"/>
        </w:rPr>
        <w:t>Set configuration parameters</w:t>
      </w:r>
    </w:p>
    <w:p w14:paraId="13E5EC6D" w14:textId="77777777" w:rsidR="007F551E" w:rsidRPr="004270A8" w:rsidRDefault="007F551E" w:rsidP="005D175F">
      <w:pPr>
        <w:pStyle w:val="BodyText"/>
        <w:numPr>
          <w:ilvl w:val="0"/>
          <w:numId w:val="41"/>
        </w:numPr>
        <w:ind w:left="720"/>
        <w:rPr>
          <w:rFonts w:cs="Arial"/>
          <w:szCs w:val="21"/>
        </w:rPr>
      </w:pPr>
      <w:r w:rsidRPr="004270A8">
        <w:rPr>
          <w:rFonts w:cs="Arial"/>
          <w:szCs w:val="21"/>
        </w:rPr>
        <w:t>Clean existed files, objects.</w:t>
      </w:r>
    </w:p>
    <w:p w14:paraId="76ABD2C8" w14:textId="77777777" w:rsidR="007F551E" w:rsidRPr="004270A8" w:rsidRDefault="007F551E" w:rsidP="005D175F">
      <w:pPr>
        <w:pStyle w:val="BodyText"/>
        <w:numPr>
          <w:ilvl w:val="0"/>
          <w:numId w:val="41"/>
        </w:numPr>
        <w:ind w:left="720"/>
        <w:rPr>
          <w:rFonts w:cs="Arial"/>
          <w:szCs w:val="21"/>
        </w:rPr>
      </w:pPr>
      <w:r w:rsidRPr="004270A8">
        <w:rPr>
          <w:rFonts w:cs="Arial"/>
          <w:szCs w:val="21"/>
        </w:rPr>
        <w:t>Generate source code files.</w:t>
      </w:r>
    </w:p>
    <w:p w14:paraId="38C243E9" w14:textId="0B5D3506" w:rsidR="007F551E" w:rsidRPr="004270A8" w:rsidRDefault="007F551E" w:rsidP="005D175F">
      <w:pPr>
        <w:pStyle w:val="BodyText"/>
        <w:numPr>
          <w:ilvl w:val="0"/>
          <w:numId w:val="42"/>
        </w:numPr>
        <w:ind w:left="1080"/>
        <w:rPr>
          <w:rFonts w:cs="Arial"/>
          <w:szCs w:val="21"/>
        </w:rPr>
      </w:pPr>
      <w:r w:rsidRPr="004270A8">
        <w:rPr>
          <w:rFonts w:cs="Arial"/>
          <w:szCs w:val="21"/>
        </w:rPr>
        <w:t xml:space="preserve">Generate C source files of peripherals (Port, </w:t>
      </w:r>
      <w:r w:rsidR="002C5AA5" w:rsidRPr="004270A8">
        <w:rPr>
          <w:rFonts w:cs="Arial"/>
          <w:szCs w:val="21"/>
        </w:rPr>
        <w:t>ADC</w:t>
      </w:r>
      <w:r w:rsidR="002C5AA5" w:rsidRPr="004270A8">
        <w:rPr>
          <w:rFonts w:cs="Arial"/>
          <w:szCs w:val="21"/>
          <w:lang w:val="vi-VN"/>
        </w:rPr>
        <w:t xml:space="preserve">, </w:t>
      </w:r>
      <w:bookmarkStart w:id="349" w:name="V10000_Req_01_001"/>
      <w:bookmarkEnd w:id="349"/>
      <w:commentRangeStart w:id="350"/>
      <w:r w:rsidR="002C5AA5" w:rsidRPr="004270A8">
        <w:rPr>
          <w:rFonts w:cs="Arial"/>
          <w:szCs w:val="21"/>
          <w:highlight w:val="yellow"/>
          <w:lang w:val="vi-VN"/>
        </w:rPr>
        <w:t>RLIN3n</w:t>
      </w:r>
      <w:commentRangeEnd w:id="350"/>
      <w:r w:rsidR="00EF5139" w:rsidRPr="004270A8">
        <w:rPr>
          <w:rStyle w:val="CommentReference"/>
          <w:rFonts w:cs="Arial"/>
        </w:rPr>
        <w:commentReference w:id="350"/>
      </w:r>
      <w:r w:rsidR="005D284F" w:rsidRPr="004270A8">
        <w:rPr>
          <w:rFonts w:cs="Arial"/>
          <w:szCs w:val="21"/>
        </w:rPr>
        <w:t xml:space="preserve">, </w:t>
      </w:r>
      <w:commentRangeStart w:id="351"/>
      <w:r w:rsidR="005D284F" w:rsidRPr="004270A8">
        <w:rPr>
          <w:rFonts w:cs="Arial"/>
          <w:szCs w:val="21"/>
          <w:highlight w:val="yellow"/>
        </w:rPr>
        <w:t>TAUD</w:t>
      </w:r>
      <w:commentRangeEnd w:id="351"/>
      <w:r w:rsidR="005D284F" w:rsidRPr="004270A8">
        <w:rPr>
          <w:rStyle w:val="CommentReference"/>
          <w:rFonts w:cs="Arial"/>
          <w:highlight w:val="yellow"/>
        </w:rPr>
        <w:commentReference w:id="351"/>
      </w:r>
      <w:r w:rsidRPr="004270A8">
        <w:rPr>
          <w:rFonts w:cs="Arial"/>
          <w:szCs w:val="21"/>
        </w:rPr>
        <w:t>) (using SC to generate them).</w:t>
      </w:r>
    </w:p>
    <w:p w14:paraId="0FB401DD" w14:textId="77777777" w:rsidR="007F551E" w:rsidRPr="004270A8" w:rsidRDefault="007F551E" w:rsidP="005D175F">
      <w:pPr>
        <w:pStyle w:val="BodyText"/>
        <w:numPr>
          <w:ilvl w:val="0"/>
          <w:numId w:val="42"/>
        </w:numPr>
        <w:ind w:left="1080"/>
        <w:rPr>
          <w:rFonts w:cs="Arial"/>
          <w:szCs w:val="21"/>
        </w:rPr>
      </w:pPr>
      <w:r w:rsidRPr="004270A8">
        <w:rPr>
          <w:rFonts w:cs="Arial"/>
          <w:szCs w:val="21"/>
        </w:rPr>
        <w:t>Generate source files of target device.</w:t>
      </w:r>
    </w:p>
    <w:p w14:paraId="07B821F4" w14:textId="77777777" w:rsidR="007F551E" w:rsidRPr="004270A8" w:rsidRDefault="007F551E" w:rsidP="005D175F">
      <w:pPr>
        <w:pStyle w:val="BodyText"/>
        <w:numPr>
          <w:ilvl w:val="0"/>
          <w:numId w:val="42"/>
        </w:numPr>
        <w:ind w:left="1080"/>
        <w:rPr>
          <w:rFonts w:cs="Arial"/>
          <w:szCs w:val="21"/>
        </w:rPr>
      </w:pPr>
      <w:r w:rsidRPr="004270A8">
        <w:rPr>
          <w:rFonts w:cs="Arial"/>
          <w:szCs w:val="21"/>
        </w:rPr>
        <w:t>Generate C source files.</w:t>
      </w:r>
    </w:p>
    <w:p w14:paraId="3DFB36A0" w14:textId="77777777" w:rsidR="007F551E" w:rsidRPr="004270A8" w:rsidRDefault="007F551E" w:rsidP="005D175F">
      <w:pPr>
        <w:pStyle w:val="BodyText"/>
        <w:numPr>
          <w:ilvl w:val="0"/>
          <w:numId w:val="42"/>
        </w:numPr>
        <w:ind w:left="1080"/>
        <w:rPr>
          <w:rFonts w:cs="Arial"/>
          <w:szCs w:val="21"/>
        </w:rPr>
      </w:pPr>
      <w:r w:rsidRPr="004270A8">
        <w:rPr>
          <w:rFonts w:cs="Arial"/>
          <w:szCs w:val="21"/>
        </w:rPr>
        <w:t>Generate make file and config file.</w:t>
      </w:r>
    </w:p>
    <w:p w14:paraId="696B7FAC" w14:textId="77777777" w:rsidR="007F551E" w:rsidRPr="004270A8" w:rsidRDefault="007F551E" w:rsidP="005D175F">
      <w:pPr>
        <w:pStyle w:val="BodyText"/>
        <w:numPr>
          <w:ilvl w:val="0"/>
          <w:numId w:val="42"/>
        </w:numPr>
        <w:ind w:left="1080"/>
        <w:rPr>
          <w:rFonts w:cs="Arial"/>
          <w:szCs w:val="21"/>
        </w:rPr>
      </w:pPr>
      <w:r w:rsidRPr="004270A8">
        <w:rPr>
          <w:rFonts w:cs="Arial"/>
          <w:szCs w:val="21"/>
        </w:rPr>
        <w:t>Generate application make file.</w:t>
      </w:r>
    </w:p>
    <w:p w14:paraId="5C0DEABC" w14:textId="77777777" w:rsidR="007F551E" w:rsidRPr="004270A8" w:rsidRDefault="007F551E" w:rsidP="005D175F">
      <w:pPr>
        <w:pStyle w:val="BodyText"/>
        <w:numPr>
          <w:ilvl w:val="0"/>
          <w:numId w:val="42"/>
        </w:numPr>
        <w:ind w:left="1080"/>
        <w:rPr>
          <w:rFonts w:cs="Arial"/>
          <w:szCs w:val="21"/>
        </w:rPr>
      </w:pPr>
      <w:r w:rsidRPr="004270A8">
        <w:rPr>
          <w:rFonts w:cs="Arial"/>
          <w:szCs w:val="21"/>
        </w:rPr>
        <w:t>Generate VLAB execution file.</w:t>
      </w:r>
    </w:p>
    <w:p w14:paraId="1CF314CD" w14:textId="77777777" w:rsidR="007F551E" w:rsidRPr="004270A8" w:rsidRDefault="007F551E" w:rsidP="005D175F">
      <w:pPr>
        <w:pStyle w:val="BodyText"/>
        <w:numPr>
          <w:ilvl w:val="0"/>
          <w:numId w:val="42"/>
        </w:numPr>
        <w:ind w:left="1080"/>
        <w:rPr>
          <w:rFonts w:cs="Arial"/>
          <w:szCs w:val="21"/>
        </w:rPr>
      </w:pPr>
      <w:r w:rsidRPr="004270A8">
        <w:rPr>
          <w:rFonts w:cs="Arial"/>
          <w:szCs w:val="21"/>
        </w:rPr>
        <w:t>Generate python files.</w:t>
      </w:r>
    </w:p>
    <w:p w14:paraId="3471C288" w14:textId="77777777" w:rsidR="007F551E" w:rsidRPr="004270A8" w:rsidRDefault="007F551E" w:rsidP="005D175F">
      <w:pPr>
        <w:pStyle w:val="BodyText"/>
        <w:numPr>
          <w:ilvl w:val="0"/>
          <w:numId w:val="42"/>
        </w:numPr>
        <w:ind w:left="1080"/>
        <w:rPr>
          <w:rFonts w:cs="Arial"/>
          <w:szCs w:val="21"/>
        </w:rPr>
      </w:pPr>
      <w:r w:rsidRPr="004270A8">
        <w:rPr>
          <w:rFonts w:cs="Arial"/>
          <w:szCs w:val="21"/>
        </w:rPr>
        <w:t>Generate Define.h, OSTM_define.h.</w:t>
      </w:r>
    </w:p>
    <w:p w14:paraId="0B40AEE1" w14:textId="77777777" w:rsidR="007F551E" w:rsidRPr="004270A8" w:rsidRDefault="007F551E" w:rsidP="005D175F">
      <w:pPr>
        <w:pStyle w:val="BodyText"/>
        <w:numPr>
          <w:ilvl w:val="0"/>
          <w:numId w:val="41"/>
        </w:numPr>
        <w:ind w:left="720"/>
        <w:rPr>
          <w:rFonts w:cs="Arial"/>
          <w:szCs w:val="21"/>
        </w:rPr>
      </w:pPr>
      <w:r w:rsidRPr="004270A8">
        <w:rPr>
          <w:rFonts w:cs="Arial"/>
          <w:szCs w:val="21"/>
        </w:rPr>
        <w:t>Call Cygwin to build source code.</w:t>
      </w:r>
    </w:p>
    <w:p w14:paraId="4B81AE8D" w14:textId="77777777" w:rsidR="007F551E" w:rsidRPr="004270A8" w:rsidRDefault="007F551E" w:rsidP="005D175F">
      <w:pPr>
        <w:pStyle w:val="BodyText"/>
        <w:numPr>
          <w:ilvl w:val="0"/>
          <w:numId w:val="41"/>
        </w:numPr>
        <w:ind w:left="720"/>
        <w:rPr>
          <w:rFonts w:cs="Arial"/>
          <w:szCs w:val="21"/>
        </w:rPr>
      </w:pPr>
      <w:r w:rsidRPr="004270A8">
        <w:rPr>
          <w:rFonts w:cs="Arial"/>
          <w:szCs w:val="21"/>
        </w:rPr>
        <w:t>Start-up VLAB then run the target python script.</w:t>
      </w:r>
    </w:p>
    <w:p w14:paraId="491235A2" w14:textId="77777777" w:rsidR="007F551E" w:rsidRPr="004270A8" w:rsidRDefault="007F551E" w:rsidP="005D175F">
      <w:pPr>
        <w:pStyle w:val="BodyText"/>
        <w:numPr>
          <w:ilvl w:val="0"/>
          <w:numId w:val="41"/>
        </w:numPr>
        <w:ind w:left="720"/>
        <w:rPr>
          <w:rFonts w:cs="Arial"/>
          <w:szCs w:val="21"/>
        </w:rPr>
      </w:pPr>
      <w:r w:rsidRPr="004270A8">
        <w:rPr>
          <w:rFonts w:cs="Arial"/>
          <w:szCs w:val="21"/>
        </w:rPr>
        <w:t>Wait until the co-sim finish and verify the result.</w:t>
      </w:r>
      <w:bookmarkStart w:id="352" w:name="V10000_New_Req_03_001"/>
      <w:bookmarkEnd w:id="352"/>
    </w:p>
    <w:p w14:paraId="5AA05C98" w14:textId="77777777" w:rsidR="007F551E" w:rsidRPr="004270A8" w:rsidRDefault="007F551E" w:rsidP="007F551E">
      <w:pPr>
        <w:rPr>
          <w:rFonts w:cs="Arial"/>
          <w:szCs w:val="21"/>
        </w:rPr>
      </w:pPr>
    </w:p>
    <w:p w14:paraId="550D1DC4" w14:textId="7BEDDE54" w:rsidR="007F551E" w:rsidRPr="004270A8" w:rsidRDefault="007F551E" w:rsidP="007F551E">
      <w:pPr>
        <w:rPr>
          <w:rFonts w:cs="Arial"/>
          <w:szCs w:val="21"/>
        </w:rPr>
      </w:pPr>
      <w:r w:rsidRPr="004270A8">
        <w:rPr>
          <w:rFonts w:cs="Arial"/>
          <w:szCs w:val="21"/>
        </w:rPr>
        <w:t>About S-Function block of peripherals</w:t>
      </w:r>
      <w:ins w:id="353" w:author="Hiroyasu Nishiumi" w:date="2022-10-20T11:46:00Z">
        <w:r w:rsidR="001B4532" w:rsidRPr="004270A8">
          <w:rPr>
            <w:rFonts w:cs="Arial"/>
            <w:szCs w:val="21"/>
          </w:rPr>
          <w:t xml:space="preserve"> </w:t>
        </w:r>
        <w:r w:rsidR="001B4532" w:rsidRPr="004270A8">
          <w:rPr>
            <w:rFonts w:cs="Arial"/>
            <w:szCs w:val="18"/>
            <w:lang w:val="pt-BR"/>
          </w:rPr>
          <w:t>(hereafter referrerd to as peripheral block</w:t>
        </w:r>
      </w:ins>
      <w:r w:rsidR="00E341D8" w:rsidRPr="004270A8">
        <w:rPr>
          <w:rFonts w:cs="Arial"/>
          <w:szCs w:val="18"/>
          <w:lang w:val="pt-BR"/>
        </w:rPr>
        <w:fldChar w:fldCharType="begin"/>
      </w:r>
      <w:r w:rsidR="00E341D8" w:rsidRPr="004270A8">
        <w:rPr>
          <w:rFonts w:cs="Arial"/>
        </w:rPr>
        <w:instrText xml:space="preserve"> XE "</w:instrText>
      </w:r>
      <w:ins w:id="354" w:author="Hiroyasu Nishiumi" w:date="2022-10-20T11:46:00Z">
        <w:r w:rsidR="00E341D8" w:rsidRPr="004270A8">
          <w:rPr>
            <w:rFonts w:cs="Arial"/>
            <w:szCs w:val="18"/>
            <w:lang w:val="pt-BR"/>
          </w:rPr>
          <w:instrText>peripheral block</w:instrText>
        </w:r>
      </w:ins>
      <w:r w:rsidR="00E341D8" w:rsidRPr="004270A8">
        <w:rPr>
          <w:rFonts w:cs="Arial"/>
        </w:rPr>
        <w:instrText xml:space="preserve">" </w:instrText>
      </w:r>
      <w:r w:rsidR="00E341D8" w:rsidRPr="004270A8">
        <w:rPr>
          <w:rFonts w:cs="Arial"/>
          <w:szCs w:val="18"/>
          <w:lang w:val="pt-BR"/>
        </w:rPr>
        <w:fldChar w:fldCharType="end"/>
      </w:r>
      <w:ins w:id="355" w:author="Hiroyasu Nishiumi" w:date="2022-10-20T11:46:00Z">
        <w:r w:rsidR="001B4532" w:rsidRPr="004270A8">
          <w:rPr>
            <w:rFonts w:cs="Arial"/>
            <w:szCs w:val="18"/>
            <w:lang w:val="pt-BR"/>
          </w:rPr>
          <w:t>)</w:t>
        </w:r>
      </w:ins>
      <w:r w:rsidRPr="004270A8">
        <w:rPr>
          <w:rFonts w:cs="Arial"/>
          <w:szCs w:val="21"/>
        </w:rPr>
        <w:t xml:space="preserve">, there are </w:t>
      </w:r>
      <w:del w:id="356" w:author="Hiroyasu Nishiumi" w:date="2022-10-26T16:25:00Z">
        <w:r w:rsidRPr="004270A8" w:rsidDel="001075D9">
          <w:rPr>
            <w:rFonts w:cs="Arial"/>
            <w:szCs w:val="21"/>
          </w:rPr>
          <w:delText>some sample S-Function blocks (</w:delText>
        </w:r>
      </w:del>
      <w:r w:rsidRPr="004270A8">
        <w:rPr>
          <w:rFonts w:cs="Arial"/>
          <w:szCs w:val="21"/>
        </w:rPr>
        <w:t>Port, ADC</w:t>
      </w:r>
      <w:r w:rsidR="00E9044F" w:rsidRPr="004270A8">
        <w:rPr>
          <w:rFonts w:cs="Arial"/>
          <w:szCs w:val="21"/>
        </w:rPr>
        <w:t>,</w:t>
      </w:r>
      <w:r w:rsidR="00A47387" w:rsidRPr="004270A8">
        <w:rPr>
          <w:rFonts w:cs="Arial"/>
          <w:szCs w:val="21"/>
        </w:rPr>
        <w:t xml:space="preserve"> </w:t>
      </w:r>
      <w:r w:rsidR="00A47387" w:rsidRPr="004270A8">
        <w:rPr>
          <w:rFonts w:cs="Arial"/>
          <w:szCs w:val="21"/>
          <w:lang w:val="vi-VN"/>
        </w:rPr>
        <w:t>RS-CANFD</w:t>
      </w:r>
      <w:r w:rsidR="00A47387" w:rsidRPr="004270A8">
        <w:rPr>
          <w:rFonts w:cs="Arial"/>
          <w:szCs w:val="21"/>
        </w:rPr>
        <w:t>,</w:t>
      </w:r>
      <w:r w:rsidR="00DF17D6" w:rsidRPr="004270A8">
        <w:rPr>
          <w:rFonts w:cs="Arial"/>
          <w:szCs w:val="21"/>
        </w:rPr>
        <w:t xml:space="preserve"> </w:t>
      </w:r>
      <w:commentRangeStart w:id="357"/>
      <w:r w:rsidR="006A39EF" w:rsidRPr="004270A8">
        <w:rPr>
          <w:rFonts w:cs="Arial"/>
          <w:szCs w:val="21"/>
          <w:highlight w:val="yellow"/>
          <w:lang w:val="vi-VN"/>
        </w:rPr>
        <w:t>RLIN3n</w:t>
      </w:r>
      <w:commentRangeEnd w:id="357"/>
      <w:r w:rsidR="00EF5139" w:rsidRPr="004270A8">
        <w:rPr>
          <w:rStyle w:val="CommentReference"/>
          <w:rFonts w:cs="Arial"/>
        </w:rPr>
        <w:commentReference w:id="357"/>
      </w:r>
      <w:r w:rsidR="00DF17D6" w:rsidRPr="004270A8">
        <w:rPr>
          <w:rFonts w:cs="Arial"/>
          <w:szCs w:val="21"/>
        </w:rPr>
        <w:t xml:space="preserve">, </w:t>
      </w:r>
      <w:commentRangeStart w:id="358"/>
      <w:r w:rsidR="00DF17D6" w:rsidRPr="004270A8">
        <w:rPr>
          <w:rFonts w:cs="Arial"/>
          <w:szCs w:val="21"/>
          <w:highlight w:val="yellow"/>
        </w:rPr>
        <w:t>TAUD</w:t>
      </w:r>
      <w:commentRangeEnd w:id="358"/>
      <w:r w:rsidR="00DF17D6" w:rsidRPr="004270A8">
        <w:rPr>
          <w:rStyle w:val="CommentReference"/>
          <w:rFonts w:cs="Arial"/>
          <w:highlight w:val="yellow"/>
        </w:rPr>
        <w:commentReference w:id="358"/>
      </w:r>
      <w:ins w:id="359" w:author="Hiroyasu Nishiumi" w:date="2022-10-26T16:25:00Z">
        <w:r w:rsidR="001075D9" w:rsidRPr="004270A8">
          <w:rPr>
            <w:rFonts w:cs="Arial"/>
            <w:szCs w:val="21"/>
          </w:rPr>
          <w:t xml:space="preserve"> blocks</w:t>
        </w:r>
      </w:ins>
      <w:del w:id="360" w:author="Hiroyasu Nishiumi" w:date="2022-10-26T16:25:00Z">
        <w:r w:rsidRPr="004270A8" w:rsidDel="001075D9">
          <w:rPr>
            <w:rFonts w:cs="Arial"/>
            <w:szCs w:val="21"/>
          </w:rPr>
          <w:delText>)</w:delText>
        </w:r>
      </w:del>
      <w:r w:rsidRPr="004270A8">
        <w:rPr>
          <w:rFonts w:cs="Arial"/>
          <w:szCs w:val="21"/>
        </w:rPr>
        <w:t xml:space="preserve"> included in </w:t>
      </w:r>
      <w:commentRangeStart w:id="361"/>
      <w:r w:rsidRPr="00DE5145">
        <w:rPr>
          <w:rFonts w:cs="Arial"/>
          <w:szCs w:val="21"/>
          <w:highlight w:val="yellow"/>
        </w:rPr>
        <w:t>“</w:t>
      </w:r>
      <w:r w:rsidR="00DE5145" w:rsidRPr="00DE5145">
        <w:rPr>
          <w:rFonts w:cs="Arial"/>
          <w:szCs w:val="21"/>
          <w:highlight w:val="yellow"/>
        </w:rPr>
        <w:t>etvpf_lib.slx”</w:t>
      </w:r>
      <w:commentRangeEnd w:id="361"/>
      <w:r w:rsidR="00DE5145">
        <w:rPr>
          <w:rStyle w:val="CommentReference"/>
        </w:rPr>
        <w:commentReference w:id="361"/>
      </w:r>
      <w:r w:rsidR="00DE5145" w:rsidRPr="00DE5145">
        <w:rPr>
          <w:rFonts w:cs="Arial"/>
          <w:szCs w:val="21"/>
        </w:rPr>
        <w:t xml:space="preserve"> file</w:t>
      </w:r>
      <w:del w:id="362" w:author="Hiroyasu Nishiumi" w:date="2022-10-26T16:26:00Z">
        <w:r w:rsidRPr="004270A8" w:rsidDel="001075D9">
          <w:rPr>
            <w:rFonts w:cs="Arial"/>
            <w:szCs w:val="21"/>
          </w:rPr>
          <w:delText xml:space="preserve">which provided by </w:delText>
        </w:r>
        <w:r w:rsidR="006F5CB0" w:rsidRPr="004270A8" w:rsidDel="001075D9">
          <w:rPr>
            <w:rFonts w:cs="Arial"/>
            <w:szCs w:val="21"/>
          </w:rPr>
          <w:delText>Renesas Electronics</w:delText>
        </w:r>
        <w:r w:rsidRPr="004270A8" w:rsidDel="001075D9">
          <w:rPr>
            <w:rFonts w:cs="Arial"/>
            <w:szCs w:val="21"/>
          </w:rPr>
          <w:delText>, user can use these available S-Function blocks</w:delText>
        </w:r>
      </w:del>
      <w:r w:rsidRPr="004270A8">
        <w:rPr>
          <w:rFonts w:cs="Arial"/>
          <w:szCs w:val="21"/>
        </w:rPr>
        <w:t>.</w:t>
      </w:r>
      <w:bookmarkStart w:id="363" w:name="V10000_Simulink_Library_002"/>
      <w:bookmarkEnd w:id="363"/>
    </w:p>
    <w:p w14:paraId="733BCD47" w14:textId="77777777" w:rsidR="007F551E" w:rsidRPr="004270A8" w:rsidRDefault="007F551E" w:rsidP="007F551E">
      <w:pPr>
        <w:rPr>
          <w:rFonts w:cs="Arial"/>
          <w:szCs w:val="21"/>
        </w:rPr>
      </w:pPr>
    </w:p>
    <w:p w14:paraId="68288F32" w14:textId="661BA81C" w:rsidR="001031C4" w:rsidRPr="004270A8" w:rsidRDefault="007F551E" w:rsidP="007F551E">
      <w:pPr>
        <w:rPr>
          <w:rFonts w:cs="Arial"/>
          <w:szCs w:val="21"/>
        </w:rPr>
      </w:pPr>
      <w:r w:rsidRPr="004270A8">
        <w:rPr>
          <w:rFonts w:cs="Arial"/>
          <w:szCs w:val="21"/>
        </w:rPr>
        <w:t xml:space="preserve">ET-VPF will support generate a </w:t>
      </w:r>
      <w:del w:id="364" w:author="Hiroyasu Nishiumi" w:date="2022-10-20T18:40:00Z">
        <w:r w:rsidR="00E9044F" w:rsidRPr="004270A8" w:rsidDel="00D95B1B">
          <w:rPr>
            <w:rFonts w:cs="Arial"/>
            <w:szCs w:val="21"/>
          </w:rPr>
          <w:delText>SPILS</w:delText>
        </w:r>
      </w:del>
      <w:ins w:id="365" w:author="Hiroyasu Nishiumi" w:date="2022-10-20T18:41:00Z">
        <w:r w:rsidR="00D95B1B" w:rsidRPr="004270A8">
          <w:rPr>
            <w:rFonts w:cs="Arial"/>
            <w:szCs w:val="21"/>
          </w:rPr>
          <w:t>vHILS</w:t>
        </w:r>
      </w:ins>
      <w:r w:rsidRPr="004270A8">
        <w:rPr>
          <w:rFonts w:cs="Arial"/>
          <w:szCs w:val="21"/>
        </w:rPr>
        <w:t xml:space="preserve"> environment and verify algorithms automatically. But the settings of peripherals are dependent on each use case. Therefore, ET-VPF also support user do it by manual: during generation of </w:t>
      </w:r>
      <w:del w:id="366" w:author="Hiroyasu Nishiumi" w:date="2022-10-20T11:47:00Z">
        <w:r w:rsidR="00E9044F" w:rsidRPr="004270A8" w:rsidDel="001B4532">
          <w:rPr>
            <w:rFonts w:cs="Arial"/>
            <w:szCs w:val="21"/>
          </w:rPr>
          <w:delText xml:space="preserve">SPILS </w:delText>
        </w:r>
      </w:del>
      <w:ins w:id="367" w:author="Hiroyasu Nishiumi" w:date="2022-10-20T11:47:00Z">
        <w:r w:rsidR="001B4532" w:rsidRPr="004270A8">
          <w:rPr>
            <w:rFonts w:cs="Arial"/>
            <w:szCs w:val="21"/>
          </w:rPr>
          <w:t>v</w:t>
        </w:r>
      </w:ins>
      <w:ins w:id="368" w:author="Hiroyasu Nishiumi" w:date="2022-10-26T16:55:00Z">
        <w:r w:rsidR="004270A8" w:rsidRPr="004270A8">
          <w:rPr>
            <w:rFonts w:cs="Arial"/>
            <w:szCs w:val="21"/>
          </w:rPr>
          <w:t>HILS</w:t>
        </w:r>
      </w:ins>
      <w:ins w:id="369" w:author="Hiroyasu Nishiumi" w:date="2022-10-20T11:47:00Z">
        <w:r w:rsidR="001B4532" w:rsidRPr="004270A8">
          <w:rPr>
            <w:rFonts w:cs="Arial"/>
            <w:szCs w:val="21"/>
          </w:rPr>
          <w:t xml:space="preserve"> </w:t>
        </w:r>
      </w:ins>
      <w:r w:rsidR="00E9044F" w:rsidRPr="004270A8">
        <w:rPr>
          <w:rFonts w:cs="Arial"/>
          <w:szCs w:val="21"/>
        </w:rPr>
        <w:t>environment</w:t>
      </w:r>
      <w:r w:rsidRPr="004270A8">
        <w:rPr>
          <w:rFonts w:cs="Arial"/>
          <w:szCs w:val="21"/>
        </w:rPr>
        <w:t xml:space="preserve">, user can configure settings, generate source code for peripherals (Port, </w:t>
      </w:r>
      <w:r w:rsidR="004A0601" w:rsidRPr="004270A8">
        <w:rPr>
          <w:rFonts w:cs="Arial"/>
          <w:szCs w:val="21"/>
        </w:rPr>
        <w:t>ADC</w:t>
      </w:r>
      <w:r w:rsidR="004A0601" w:rsidRPr="004270A8">
        <w:rPr>
          <w:rFonts w:cs="Arial"/>
          <w:szCs w:val="21"/>
          <w:lang w:val="vi-VN"/>
        </w:rPr>
        <w:t xml:space="preserve">, </w:t>
      </w:r>
      <w:commentRangeStart w:id="370"/>
      <w:r w:rsidR="004A0601" w:rsidRPr="004270A8">
        <w:rPr>
          <w:rFonts w:cs="Arial"/>
          <w:szCs w:val="21"/>
          <w:highlight w:val="yellow"/>
          <w:lang w:val="vi-VN"/>
        </w:rPr>
        <w:t>RLIN3n</w:t>
      </w:r>
      <w:commentRangeEnd w:id="370"/>
      <w:r w:rsidR="00EF5139" w:rsidRPr="004270A8">
        <w:rPr>
          <w:rStyle w:val="CommentReference"/>
          <w:rFonts w:cs="Arial"/>
        </w:rPr>
        <w:commentReference w:id="370"/>
      </w:r>
      <w:r w:rsidR="00147235" w:rsidRPr="004270A8">
        <w:rPr>
          <w:rFonts w:cs="Arial"/>
          <w:szCs w:val="21"/>
        </w:rPr>
        <w:t xml:space="preserve">, </w:t>
      </w:r>
      <w:commentRangeStart w:id="371"/>
      <w:r w:rsidR="00147235" w:rsidRPr="004270A8">
        <w:rPr>
          <w:rFonts w:cs="Arial"/>
          <w:szCs w:val="21"/>
          <w:highlight w:val="yellow"/>
        </w:rPr>
        <w:t>TAUD</w:t>
      </w:r>
      <w:commentRangeEnd w:id="371"/>
      <w:r w:rsidR="003D60AC" w:rsidRPr="004270A8">
        <w:rPr>
          <w:rStyle w:val="CommentReference"/>
          <w:rFonts w:cs="Arial"/>
          <w:highlight w:val="yellow"/>
        </w:rPr>
        <w:commentReference w:id="371"/>
      </w:r>
      <w:r w:rsidRPr="004270A8">
        <w:rPr>
          <w:rFonts w:cs="Arial"/>
          <w:szCs w:val="21"/>
        </w:rPr>
        <w:t xml:space="preserve">) easier, more detail via </w:t>
      </w:r>
      <w:ins w:id="372" w:author="Hiroyasu Nishiumi" w:date="2022-10-20T11:45:00Z">
        <w:r w:rsidR="001B4532" w:rsidRPr="004270A8">
          <w:rPr>
            <w:rFonts w:cs="Arial"/>
            <w:szCs w:val="21"/>
          </w:rPr>
          <w:t>S</w:t>
        </w:r>
      </w:ins>
      <w:ins w:id="373" w:author="Hiroyasu Nishiumi" w:date="2022-10-20T11:44:00Z">
        <w:r w:rsidR="001B4532" w:rsidRPr="004270A8">
          <w:rPr>
            <w:rFonts w:cs="Arial"/>
            <w:szCs w:val="21"/>
          </w:rPr>
          <w:t xml:space="preserve">mart </w:t>
        </w:r>
      </w:ins>
      <w:ins w:id="374" w:author="Hiroyasu Nishiumi" w:date="2022-10-20T11:45:00Z">
        <w:r w:rsidR="001B4532" w:rsidRPr="004270A8">
          <w:rPr>
            <w:rFonts w:cs="Arial"/>
            <w:szCs w:val="21"/>
          </w:rPr>
          <w:t>C</w:t>
        </w:r>
      </w:ins>
      <w:ins w:id="375" w:author="Hiroyasu Nishiumi" w:date="2022-10-20T11:44:00Z">
        <w:r w:rsidR="001B4532" w:rsidRPr="004270A8">
          <w:rPr>
            <w:rFonts w:cs="Arial"/>
            <w:szCs w:val="21"/>
          </w:rPr>
          <w:t xml:space="preserve">onfigurator </w:t>
        </w:r>
        <w:r w:rsidR="001B4532" w:rsidRPr="004270A8">
          <w:rPr>
            <w:rFonts w:cs="Arial"/>
            <w:szCs w:val="18"/>
            <w:lang w:val="pt-BR"/>
          </w:rPr>
          <w:t>(hereafter referrerd to as SC)</w:t>
        </w:r>
      </w:ins>
      <w:del w:id="376" w:author="Hiroyasu Nishiumi" w:date="2022-10-20T11:45:00Z">
        <w:r w:rsidRPr="004270A8" w:rsidDel="001B4532">
          <w:rPr>
            <w:rFonts w:cs="Arial"/>
            <w:szCs w:val="21"/>
          </w:rPr>
          <w:delText>SC</w:delText>
        </w:r>
      </w:del>
      <w:r w:rsidRPr="004270A8">
        <w:rPr>
          <w:rFonts w:cs="Arial"/>
          <w:szCs w:val="21"/>
        </w:rPr>
        <w:t xml:space="preserve">. To do this step, user can refer to </w:t>
      </w:r>
      <w:r w:rsidRPr="004270A8">
        <w:rPr>
          <w:rFonts w:cs="Arial"/>
          <w:kern w:val="0"/>
          <w:szCs w:val="21"/>
        </w:rPr>
        <w:t xml:space="preserve">section </w:t>
      </w:r>
      <w:r w:rsidR="001E0626" w:rsidRPr="004270A8">
        <w:rPr>
          <w:rFonts w:cs="Arial"/>
          <w:b/>
          <w:bCs/>
          <w:szCs w:val="21"/>
        </w:rPr>
        <w:fldChar w:fldCharType="begin"/>
      </w:r>
      <w:r w:rsidR="001E0626" w:rsidRPr="004270A8">
        <w:rPr>
          <w:rFonts w:cs="Arial"/>
          <w:b/>
          <w:bCs/>
          <w:szCs w:val="21"/>
        </w:rPr>
        <w:instrText xml:space="preserve"> REF _Ref95122765 \h  \* MERGEFORMAT </w:instrText>
      </w:r>
      <w:r w:rsidR="001E0626" w:rsidRPr="004270A8">
        <w:rPr>
          <w:rFonts w:cs="Arial"/>
          <w:b/>
          <w:bCs/>
          <w:szCs w:val="21"/>
        </w:rPr>
      </w:r>
      <w:r w:rsidR="001E0626" w:rsidRPr="004270A8">
        <w:rPr>
          <w:rFonts w:cs="Arial"/>
          <w:b/>
          <w:bCs/>
          <w:szCs w:val="21"/>
        </w:rPr>
        <w:fldChar w:fldCharType="separate"/>
      </w:r>
      <w:r w:rsidR="00775653" w:rsidRPr="00775653">
        <w:rPr>
          <w:rFonts w:cs="Arial"/>
          <w:b/>
          <w:bCs/>
          <w:szCs w:val="21"/>
        </w:rPr>
        <w:t>3.3.3.1 Generating the peripherals’ source code by SC</w:t>
      </w:r>
      <w:r w:rsidR="001E0626" w:rsidRPr="004270A8">
        <w:rPr>
          <w:rFonts w:cs="Arial"/>
          <w:b/>
          <w:bCs/>
          <w:szCs w:val="21"/>
        </w:rPr>
        <w:fldChar w:fldCharType="end"/>
      </w:r>
      <w:r w:rsidR="001E0626" w:rsidRPr="004270A8">
        <w:rPr>
          <w:rFonts w:cs="Arial"/>
          <w:szCs w:val="21"/>
        </w:rPr>
        <w:t>.</w:t>
      </w:r>
    </w:p>
    <w:p w14:paraId="26BC325F" w14:textId="77777777" w:rsidR="001674FA" w:rsidRPr="004270A8" w:rsidRDefault="001674FA" w:rsidP="007F551E">
      <w:pPr>
        <w:rPr>
          <w:rFonts w:cs="Arial"/>
          <w:szCs w:val="21"/>
        </w:rPr>
      </w:pPr>
    </w:p>
    <w:p w14:paraId="1FF2C052" w14:textId="77777777" w:rsidR="00CC3C54" w:rsidRPr="004270A8" w:rsidRDefault="00CC3C54">
      <w:pPr>
        <w:widowControl/>
        <w:jc w:val="left"/>
        <w:rPr>
          <w:rFonts w:cs="Arial"/>
          <w:highlight w:val="yellow"/>
        </w:rPr>
      </w:pPr>
      <w:r w:rsidRPr="004568BC">
        <w:rPr>
          <w:rFonts w:cs="Arial"/>
        </w:rPr>
        <w:br w:type="page"/>
      </w:r>
    </w:p>
    <w:p w14:paraId="6042E481" w14:textId="5D8A5BDB" w:rsidR="001674FA" w:rsidRPr="004270A8" w:rsidRDefault="001674FA" w:rsidP="001674FA">
      <w:pPr>
        <w:rPr>
          <w:rFonts w:cs="Arial"/>
          <w:highlight w:val="yellow"/>
        </w:rPr>
      </w:pPr>
      <w:r w:rsidRPr="004270A8">
        <w:rPr>
          <w:rFonts w:cs="Arial"/>
          <w:highlight w:val="yellow"/>
        </w:rPr>
        <w:lastRenderedPageBreak/>
        <w:t xml:space="preserve">The </w:t>
      </w:r>
      <w:r w:rsidRPr="00C2395A">
        <w:rPr>
          <w:rFonts w:cs="Arial"/>
          <w:highlight w:val="yellow"/>
        </w:rPr>
        <w:t xml:space="preserve">following table shows the list of </w:t>
      </w:r>
      <w:del w:id="377" w:author="Hiroyasu Nishiumi" w:date="2022-10-20T11:48:00Z">
        <w:r w:rsidRPr="00C2395A" w:rsidDel="001B4532">
          <w:rPr>
            <w:rFonts w:cs="Arial"/>
            <w:highlight w:val="yellow"/>
          </w:rPr>
          <w:delText>usable blocks (</w:delText>
        </w:r>
      </w:del>
      <w:r w:rsidRPr="00C2395A">
        <w:rPr>
          <w:rFonts w:cs="Arial"/>
          <w:highlight w:val="yellow"/>
        </w:rPr>
        <w:t>the blocks that can be placed in the same layer as the measurement target block</w:t>
      </w:r>
      <w:del w:id="378" w:author="Hiroyasu Nishiumi" w:date="2022-10-20T11:48:00Z">
        <w:r w:rsidRPr="00C2395A" w:rsidDel="001B4532">
          <w:rPr>
            <w:rFonts w:cs="Arial"/>
            <w:highlight w:val="yellow"/>
          </w:rPr>
          <w:delText>)</w:delText>
        </w:r>
      </w:del>
      <w:ins w:id="379" w:author="Hiroyasu Nishiumi" w:date="2022-10-20T11:48:00Z">
        <w:r w:rsidR="001B4532" w:rsidRPr="00C2395A">
          <w:rPr>
            <w:rFonts w:cs="Arial"/>
            <w:highlight w:val="yellow"/>
          </w:rPr>
          <w:t xml:space="preserve"> </w:t>
        </w:r>
        <w:r w:rsidR="001B4532" w:rsidRPr="00C2395A">
          <w:rPr>
            <w:rFonts w:cs="Arial"/>
            <w:szCs w:val="18"/>
            <w:highlight w:val="yellow"/>
            <w:lang w:val="pt-BR"/>
          </w:rPr>
          <w:t xml:space="preserve">(hereafter referrerd to as </w:t>
        </w:r>
        <w:r w:rsidR="001B4532" w:rsidRPr="00C2395A">
          <w:rPr>
            <w:rFonts w:cs="Arial"/>
            <w:highlight w:val="yellow"/>
          </w:rPr>
          <w:t xml:space="preserve">usable </w:t>
        </w:r>
        <w:r w:rsidR="001B4532" w:rsidRPr="004270A8">
          <w:rPr>
            <w:rFonts w:cs="Arial"/>
            <w:highlight w:val="yellow"/>
          </w:rPr>
          <w:t>blocks).</w:t>
        </w:r>
      </w:ins>
    </w:p>
    <w:p w14:paraId="01451DAE" w14:textId="792AACB3" w:rsidR="001674FA" w:rsidRPr="004270A8" w:rsidRDefault="001674FA" w:rsidP="00CC3C54">
      <w:pPr>
        <w:adjustRightInd w:val="0"/>
        <w:spacing w:before="120" w:afterLines="100" w:after="240"/>
        <w:ind w:firstLineChars="100" w:firstLine="211"/>
        <w:jc w:val="center"/>
        <w:rPr>
          <w:rFonts w:eastAsia="MS PGothic" w:cs="Arial"/>
          <w:b/>
          <w:i/>
          <w:szCs w:val="18"/>
        </w:rPr>
      </w:pPr>
      <w:bookmarkStart w:id="380" w:name="_Ref1123057"/>
      <w:r w:rsidRPr="004270A8">
        <w:rPr>
          <w:rFonts w:eastAsia="MS PGothic" w:cs="Arial"/>
          <w:b/>
          <w:i/>
          <w:szCs w:val="18"/>
          <w:highlight w:val="yellow"/>
        </w:rPr>
        <w:t xml:space="preserve">Table </w:t>
      </w:r>
      <w:r w:rsidR="00117EE9" w:rsidRPr="004270A8">
        <w:rPr>
          <w:rFonts w:eastAsia="MS PGothic" w:cs="Arial"/>
          <w:b/>
          <w:i/>
          <w:szCs w:val="18"/>
          <w:highlight w:val="yellow"/>
        </w:rPr>
        <w:fldChar w:fldCharType="begin"/>
      </w:r>
      <w:r w:rsidR="00117EE9" w:rsidRPr="004270A8">
        <w:rPr>
          <w:rFonts w:eastAsia="MS PGothic" w:cs="Arial"/>
          <w:b/>
          <w:i/>
          <w:szCs w:val="18"/>
          <w:highlight w:val="yellow"/>
        </w:rPr>
        <w:instrText xml:space="preserve"> STYLEREF 1 \s </w:instrText>
      </w:r>
      <w:r w:rsidR="00117EE9" w:rsidRPr="004270A8">
        <w:rPr>
          <w:rFonts w:eastAsia="MS PGothic" w:cs="Arial"/>
          <w:b/>
          <w:i/>
          <w:szCs w:val="18"/>
          <w:highlight w:val="yellow"/>
        </w:rPr>
        <w:fldChar w:fldCharType="separate"/>
      </w:r>
      <w:r w:rsidR="00775653">
        <w:rPr>
          <w:rFonts w:eastAsia="MS PGothic" w:cs="Arial"/>
          <w:b/>
          <w:i/>
          <w:noProof/>
          <w:szCs w:val="18"/>
          <w:highlight w:val="yellow"/>
        </w:rPr>
        <w:t>3</w:t>
      </w:r>
      <w:r w:rsidR="00117EE9" w:rsidRPr="004270A8">
        <w:rPr>
          <w:rFonts w:eastAsia="MS PGothic" w:cs="Arial"/>
          <w:b/>
          <w:i/>
          <w:szCs w:val="18"/>
          <w:highlight w:val="yellow"/>
        </w:rPr>
        <w:fldChar w:fldCharType="end"/>
      </w:r>
      <w:r w:rsidR="00117EE9" w:rsidRPr="004270A8">
        <w:rPr>
          <w:rFonts w:eastAsia="MS PGothic" w:cs="Arial"/>
          <w:b/>
          <w:i/>
          <w:szCs w:val="18"/>
          <w:highlight w:val="yellow"/>
        </w:rPr>
        <w:noBreakHyphen/>
      </w:r>
      <w:r w:rsidR="00117EE9" w:rsidRPr="004270A8">
        <w:rPr>
          <w:rFonts w:eastAsia="MS PGothic" w:cs="Arial"/>
          <w:b/>
          <w:i/>
          <w:szCs w:val="18"/>
          <w:highlight w:val="yellow"/>
        </w:rPr>
        <w:fldChar w:fldCharType="begin"/>
      </w:r>
      <w:r w:rsidR="00117EE9" w:rsidRPr="004270A8">
        <w:rPr>
          <w:rFonts w:eastAsia="MS PGothic" w:cs="Arial"/>
          <w:b/>
          <w:i/>
          <w:szCs w:val="18"/>
          <w:highlight w:val="yellow"/>
        </w:rPr>
        <w:instrText xml:space="preserve"> SEQ Table \* ARABIC \s 1 </w:instrText>
      </w:r>
      <w:r w:rsidR="00117EE9" w:rsidRPr="004270A8">
        <w:rPr>
          <w:rFonts w:eastAsia="MS PGothic" w:cs="Arial"/>
          <w:b/>
          <w:i/>
          <w:szCs w:val="18"/>
          <w:highlight w:val="yellow"/>
        </w:rPr>
        <w:fldChar w:fldCharType="separate"/>
      </w:r>
      <w:r w:rsidR="00775653">
        <w:rPr>
          <w:rFonts w:eastAsia="MS PGothic" w:cs="Arial"/>
          <w:b/>
          <w:i/>
          <w:noProof/>
          <w:szCs w:val="18"/>
          <w:highlight w:val="yellow"/>
        </w:rPr>
        <w:t>1</w:t>
      </w:r>
      <w:r w:rsidR="00117EE9" w:rsidRPr="004270A8">
        <w:rPr>
          <w:rFonts w:eastAsia="MS PGothic" w:cs="Arial"/>
          <w:b/>
          <w:i/>
          <w:szCs w:val="18"/>
          <w:highlight w:val="yellow"/>
        </w:rPr>
        <w:fldChar w:fldCharType="end"/>
      </w:r>
      <w:r w:rsidRPr="004270A8">
        <w:rPr>
          <w:rFonts w:eastAsia="MS PGothic" w:cs="Arial"/>
          <w:b/>
          <w:i/>
          <w:szCs w:val="18"/>
          <w:highlight w:val="yellow"/>
        </w:rPr>
        <w:t xml:space="preserve"> List of usable blocks</w:t>
      </w:r>
      <w:r w:rsidRPr="004270A8">
        <w:rPr>
          <w:rFonts w:eastAsia="MS PGothic" w:cs="Arial"/>
          <w:b/>
          <w:i/>
          <w:szCs w:val="18"/>
        </w:rPr>
        <w:t xml:space="preserve"> </w:t>
      </w:r>
      <w:bookmarkStart w:id="381" w:name="V50100_Fixed_CAG_Issue_01"/>
      <w:bookmarkEnd w:id="380"/>
      <w:bookmarkEnd w:id="381"/>
    </w:p>
    <w:tbl>
      <w:tblPr>
        <w:tblStyle w:val="TableGrid1"/>
        <w:tblW w:w="0" w:type="auto"/>
        <w:tblInd w:w="355" w:type="dxa"/>
        <w:tblLook w:val="04A0" w:firstRow="1" w:lastRow="0" w:firstColumn="1" w:lastColumn="0" w:noHBand="0" w:noVBand="1"/>
      </w:tblPr>
      <w:tblGrid>
        <w:gridCol w:w="769"/>
        <w:gridCol w:w="4186"/>
        <w:gridCol w:w="4400"/>
      </w:tblGrid>
      <w:tr w:rsidR="001674FA" w:rsidRPr="004270A8" w14:paraId="522898B4" w14:textId="77777777" w:rsidTr="0D2D87A7">
        <w:tc>
          <w:tcPr>
            <w:tcW w:w="769" w:type="dxa"/>
            <w:shd w:val="clear" w:color="auto" w:fill="0070C0"/>
          </w:tcPr>
          <w:p w14:paraId="53905681" w14:textId="55D11F4B" w:rsidR="001674FA" w:rsidRPr="004270A8" w:rsidRDefault="001674FA" w:rsidP="00050255">
            <w:pPr>
              <w:jc w:val="center"/>
              <w:rPr>
                <w:rFonts w:ascii="Arial" w:hAnsi="Arial" w:cs="Arial"/>
                <w:b/>
                <w:color w:val="FFFFFF"/>
                <w:szCs w:val="18"/>
              </w:rPr>
            </w:pPr>
            <w:r w:rsidRPr="004270A8">
              <w:rPr>
                <w:rFonts w:ascii="Arial" w:hAnsi="Arial" w:cs="Arial"/>
                <w:b/>
                <w:color w:val="FFFFFF"/>
                <w:szCs w:val="18"/>
              </w:rPr>
              <w:t>No</w:t>
            </w:r>
          </w:p>
        </w:tc>
        <w:tc>
          <w:tcPr>
            <w:tcW w:w="4186" w:type="dxa"/>
            <w:shd w:val="clear" w:color="auto" w:fill="0070C0"/>
          </w:tcPr>
          <w:p w14:paraId="635378D7" w14:textId="77777777" w:rsidR="001674FA" w:rsidRPr="004270A8" w:rsidRDefault="001674FA" w:rsidP="00050255">
            <w:pPr>
              <w:jc w:val="center"/>
              <w:rPr>
                <w:rFonts w:ascii="Arial" w:hAnsi="Arial" w:cs="Arial"/>
                <w:b/>
                <w:color w:val="FFFFFF"/>
                <w:szCs w:val="18"/>
              </w:rPr>
            </w:pPr>
            <w:r w:rsidRPr="004270A8">
              <w:rPr>
                <w:rFonts w:ascii="Arial" w:hAnsi="Arial" w:cs="Arial"/>
                <w:b/>
                <w:color w:val="FFFFFF"/>
                <w:szCs w:val="18"/>
              </w:rPr>
              <w:t>Usable blocks</w:t>
            </w:r>
          </w:p>
        </w:tc>
        <w:tc>
          <w:tcPr>
            <w:tcW w:w="4400" w:type="dxa"/>
            <w:shd w:val="clear" w:color="auto" w:fill="0070C0"/>
          </w:tcPr>
          <w:p w14:paraId="144FBD94" w14:textId="77777777" w:rsidR="001674FA" w:rsidRPr="004270A8" w:rsidRDefault="001674FA" w:rsidP="00050255">
            <w:pPr>
              <w:jc w:val="center"/>
              <w:rPr>
                <w:rFonts w:ascii="Arial" w:hAnsi="Arial" w:cs="Arial"/>
                <w:b/>
                <w:color w:val="FFFFFF"/>
                <w:szCs w:val="18"/>
              </w:rPr>
            </w:pPr>
            <w:r w:rsidRPr="004270A8">
              <w:rPr>
                <w:rFonts w:ascii="Arial" w:hAnsi="Arial" w:cs="Arial"/>
                <w:b/>
                <w:color w:val="FFFFFF"/>
                <w:szCs w:val="18"/>
              </w:rPr>
              <w:t>Configurable blocks</w:t>
            </w:r>
          </w:p>
        </w:tc>
      </w:tr>
      <w:tr w:rsidR="001674FA" w:rsidRPr="004270A8" w14:paraId="39143B46" w14:textId="77777777" w:rsidTr="0D2D87A7">
        <w:tc>
          <w:tcPr>
            <w:tcW w:w="769" w:type="dxa"/>
            <w:vAlign w:val="center"/>
          </w:tcPr>
          <w:p w14:paraId="7A77053B" w14:textId="77777777" w:rsidR="001674FA" w:rsidRPr="004270A8" w:rsidRDefault="001674FA" w:rsidP="00050255">
            <w:pPr>
              <w:jc w:val="center"/>
              <w:rPr>
                <w:rFonts w:ascii="Arial" w:hAnsi="Arial" w:cs="Arial"/>
                <w:szCs w:val="18"/>
              </w:rPr>
            </w:pPr>
            <w:r w:rsidRPr="004270A8">
              <w:rPr>
                <w:rFonts w:ascii="Arial" w:hAnsi="Arial" w:cs="Arial"/>
                <w:szCs w:val="18"/>
              </w:rPr>
              <w:t>1</w:t>
            </w:r>
          </w:p>
        </w:tc>
        <w:tc>
          <w:tcPr>
            <w:tcW w:w="4186" w:type="dxa"/>
            <w:vAlign w:val="center"/>
          </w:tcPr>
          <w:p w14:paraId="4310B274" w14:textId="77777777" w:rsidR="001674FA" w:rsidRPr="004270A8" w:rsidRDefault="001674FA" w:rsidP="00050255">
            <w:pPr>
              <w:jc w:val="center"/>
              <w:rPr>
                <w:rFonts w:ascii="Arial" w:hAnsi="Arial" w:cs="Arial"/>
                <w:szCs w:val="18"/>
              </w:rPr>
            </w:pPr>
            <w:r w:rsidRPr="004270A8">
              <w:rPr>
                <w:rFonts w:ascii="Arial" w:hAnsi="Arial" w:cs="Arial"/>
                <w:szCs w:val="18"/>
              </w:rPr>
              <w:t>Subsystem</w:t>
            </w:r>
          </w:p>
        </w:tc>
        <w:tc>
          <w:tcPr>
            <w:tcW w:w="4400" w:type="dxa"/>
          </w:tcPr>
          <w:p w14:paraId="729AD618" w14:textId="77777777" w:rsidR="001674FA" w:rsidRPr="004270A8" w:rsidRDefault="001674FA" w:rsidP="00050255">
            <w:pPr>
              <w:jc w:val="center"/>
              <w:rPr>
                <w:rFonts w:ascii="Arial" w:hAnsi="Arial" w:cs="Arial"/>
                <w:szCs w:val="18"/>
              </w:rPr>
            </w:pPr>
            <w:r w:rsidRPr="004270A8">
              <w:rPr>
                <w:rFonts w:cs="Arial"/>
                <w:noProof/>
                <w:szCs w:val="18"/>
              </w:rPr>
              <w:drawing>
                <wp:inline distT="0" distB="0" distL="0" distR="0" wp14:anchorId="7E2487D0" wp14:editId="5A7B3E08">
                  <wp:extent cx="1301392" cy="675861"/>
                  <wp:effectExtent l="0" t="0" r="0" b="0"/>
                  <wp:docPr id="2" name="Picture 2" descr="Graphical user interface, text,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text, application&#10;&#10;Description automatically generated with medium confidence"/>
                          <pic:cNvPicPr/>
                        </pic:nvPicPr>
                        <pic:blipFill>
                          <a:blip r:embed="rId39"/>
                          <a:stretch>
                            <a:fillRect/>
                          </a:stretch>
                        </pic:blipFill>
                        <pic:spPr>
                          <a:xfrm>
                            <a:off x="0" y="0"/>
                            <a:ext cx="1340603" cy="696225"/>
                          </a:xfrm>
                          <a:prstGeom prst="rect">
                            <a:avLst/>
                          </a:prstGeom>
                        </pic:spPr>
                      </pic:pic>
                    </a:graphicData>
                  </a:graphic>
                </wp:inline>
              </w:drawing>
            </w:r>
          </w:p>
        </w:tc>
      </w:tr>
      <w:tr w:rsidR="001674FA" w:rsidRPr="004270A8" w14:paraId="552A6A9D" w14:textId="77777777" w:rsidTr="0D2D87A7">
        <w:tc>
          <w:tcPr>
            <w:tcW w:w="769" w:type="dxa"/>
            <w:vAlign w:val="center"/>
          </w:tcPr>
          <w:p w14:paraId="5832BD47" w14:textId="77777777" w:rsidR="001674FA" w:rsidRPr="004270A8" w:rsidRDefault="001674FA" w:rsidP="00050255">
            <w:pPr>
              <w:jc w:val="center"/>
              <w:rPr>
                <w:rFonts w:ascii="Arial" w:hAnsi="Arial" w:cs="Arial"/>
                <w:szCs w:val="18"/>
              </w:rPr>
            </w:pPr>
            <w:r w:rsidRPr="004270A8">
              <w:rPr>
                <w:rFonts w:ascii="Arial" w:hAnsi="Arial" w:cs="Arial"/>
                <w:szCs w:val="18"/>
              </w:rPr>
              <w:t>2</w:t>
            </w:r>
          </w:p>
        </w:tc>
        <w:tc>
          <w:tcPr>
            <w:tcW w:w="4186" w:type="dxa"/>
            <w:vAlign w:val="center"/>
          </w:tcPr>
          <w:p w14:paraId="2D942642" w14:textId="77777777" w:rsidR="001674FA" w:rsidRPr="004270A8" w:rsidRDefault="001674FA" w:rsidP="00050255">
            <w:pPr>
              <w:jc w:val="center"/>
              <w:rPr>
                <w:rFonts w:ascii="Arial" w:hAnsi="Arial" w:cs="Arial"/>
                <w:szCs w:val="18"/>
              </w:rPr>
            </w:pPr>
            <w:r w:rsidRPr="004270A8">
              <w:rPr>
                <w:rFonts w:ascii="Arial" w:hAnsi="Arial" w:cs="Arial"/>
                <w:szCs w:val="18"/>
              </w:rPr>
              <w:t>Inport (*1)</w:t>
            </w:r>
          </w:p>
        </w:tc>
        <w:tc>
          <w:tcPr>
            <w:tcW w:w="4400" w:type="dxa"/>
          </w:tcPr>
          <w:p w14:paraId="278C872C" w14:textId="77777777" w:rsidR="001674FA" w:rsidRPr="004270A8" w:rsidRDefault="001674FA" w:rsidP="00050255">
            <w:pPr>
              <w:jc w:val="center"/>
              <w:rPr>
                <w:rFonts w:ascii="Arial" w:hAnsi="Arial" w:cs="Arial"/>
                <w:szCs w:val="18"/>
              </w:rPr>
            </w:pPr>
            <w:r w:rsidRPr="004270A8">
              <w:rPr>
                <w:rFonts w:cs="Arial"/>
                <w:noProof/>
                <w:szCs w:val="18"/>
              </w:rPr>
              <w:drawing>
                <wp:inline distT="0" distB="0" distL="0" distR="0" wp14:anchorId="4507A255" wp14:editId="50EB6028">
                  <wp:extent cx="681836" cy="474760"/>
                  <wp:effectExtent l="0" t="0" r="4445" b="1905"/>
                  <wp:docPr id="62" name="Picture 6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Diagram&#10;&#10;Description automatically generated"/>
                          <pic:cNvPicPr/>
                        </pic:nvPicPr>
                        <pic:blipFill>
                          <a:blip r:embed="rId40"/>
                          <a:stretch>
                            <a:fillRect/>
                          </a:stretch>
                        </pic:blipFill>
                        <pic:spPr>
                          <a:xfrm>
                            <a:off x="0" y="0"/>
                            <a:ext cx="728104" cy="506976"/>
                          </a:xfrm>
                          <a:prstGeom prst="rect">
                            <a:avLst/>
                          </a:prstGeom>
                        </pic:spPr>
                      </pic:pic>
                    </a:graphicData>
                  </a:graphic>
                </wp:inline>
              </w:drawing>
            </w:r>
          </w:p>
        </w:tc>
      </w:tr>
      <w:tr w:rsidR="001674FA" w:rsidRPr="004270A8" w14:paraId="4170AD4B" w14:textId="77777777" w:rsidTr="0D2D87A7">
        <w:tc>
          <w:tcPr>
            <w:tcW w:w="769" w:type="dxa"/>
            <w:vAlign w:val="center"/>
          </w:tcPr>
          <w:p w14:paraId="5748FBC0" w14:textId="77777777" w:rsidR="001674FA" w:rsidRPr="004270A8" w:rsidRDefault="001674FA" w:rsidP="00050255">
            <w:pPr>
              <w:jc w:val="center"/>
              <w:rPr>
                <w:rFonts w:ascii="Arial" w:hAnsi="Arial" w:cs="Arial"/>
                <w:szCs w:val="18"/>
              </w:rPr>
            </w:pPr>
            <w:r w:rsidRPr="004270A8">
              <w:rPr>
                <w:rFonts w:ascii="Arial" w:hAnsi="Arial" w:cs="Arial"/>
                <w:szCs w:val="18"/>
              </w:rPr>
              <w:t>3</w:t>
            </w:r>
          </w:p>
        </w:tc>
        <w:tc>
          <w:tcPr>
            <w:tcW w:w="4186" w:type="dxa"/>
            <w:vAlign w:val="center"/>
          </w:tcPr>
          <w:p w14:paraId="25EED21D" w14:textId="16886159" w:rsidR="001674FA" w:rsidRPr="004270A8" w:rsidRDefault="001674FA" w:rsidP="00050255">
            <w:pPr>
              <w:jc w:val="center"/>
              <w:rPr>
                <w:rFonts w:ascii="Arial" w:hAnsi="Arial" w:cs="Arial"/>
                <w:szCs w:val="18"/>
              </w:rPr>
            </w:pPr>
            <w:r w:rsidRPr="004270A8">
              <w:rPr>
                <w:rFonts w:ascii="Arial" w:hAnsi="Arial" w:cs="Arial"/>
                <w:szCs w:val="18"/>
              </w:rPr>
              <w:t>Outport</w:t>
            </w:r>
          </w:p>
        </w:tc>
        <w:tc>
          <w:tcPr>
            <w:tcW w:w="4400" w:type="dxa"/>
          </w:tcPr>
          <w:p w14:paraId="55FF6273" w14:textId="77777777" w:rsidR="001674FA" w:rsidRPr="004270A8" w:rsidRDefault="001674FA" w:rsidP="00050255">
            <w:pPr>
              <w:jc w:val="center"/>
              <w:rPr>
                <w:rFonts w:ascii="Arial" w:hAnsi="Arial" w:cs="Arial"/>
                <w:szCs w:val="18"/>
              </w:rPr>
            </w:pPr>
            <w:r w:rsidRPr="004270A8">
              <w:rPr>
                <w:rFonts w:cs="Arial"/>
                <w:noProof/>
                <w:szCs w:val="18"/>
              </w:rPr>
              <w:drawing>
                <wp:inline distT="0" distB="0" distL="0" distR="0" wp14:anchorId="70D4D118" wp14:editId="2F667B82">
                  <wp:extent cx="602552" cy="429090"/>
                  <wp:effectExtent l="0" t="0" r="7620" b="9525"/>
                  <wp:docPr id="63" name="Picture 6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Diagram&#10;&#10;Description automatically generated"/>
                          <pic:cNvPicPr/>
                        </pic:nvPicPr>
                        <pic:blipFill>
                          <a:blip r:embed="rId41"/>
                          <a:stretch>
                            <a:fillRect/>
                          </a:stretch>
                        </pic:blipFill>
                        <pic:spPr>
                          <a:xfrm>
                            <a:off x="0" y="0"/>
                            <a:ext cx="623158" cy="443764"/>
                          </a:xfrm>
                          <a:prstGeom prst="rect">
                            <a:avLst/>
                          </a:prstGeom>
                        </pic:spPr>
                      </pic:pic>
                    </a:graphicData>
                  </a:graphic>
                </wp:inline>
              </w:drawing>
            </w:r>
          </w:p>
        </w:tc>
      </w:tr>
      <w:tr w:rsidR="001674FA" w:rsidRPr="004270A8" w14:paraId="29422C41" w14:textId="77777777" w:rsidTr="0D2D87A7">
        <w:tc>
          <w:tcPr>
            <w:tcW w:w="769" w:type="dxa"/>
            <w:vAlign w:val="center"/>
          </w:tcPr>
          <w:p w14:paraId="1AB4F615" w14:textId="77777777" w:rsidR="001674FA" w:rsidRPr="004270A8" w:rsidRDefault="001674FA" w:rsidP="00050255">
            <w:pPr>
              <w:jc w:val="center"/>
              <w:rPr>
                <w:rFonts w:ascii="Arial" w:hAnsi="Arial" w:cs="Arial"/>
                <w:szCs w:val="18"/>
              </w:rPr>
            </w:pPr>
            <w:r w:rsidRPr="004270A8">
              <w:rPr>
                <w:rFonts w:ascii="Arial" w:hAnsi="Arial" w:cs="Arial"/>
                <w:szCs w:val="18"/>
              </w:rPr>
              <w:t>4</w:t>
            </w:r>
          </w:p>
        </w:tc>
        <w:tc>
          <w:tcPr>
            <w:tcW w:w="4186" w:type="dxa"/>
            <w:vAlign w:val="center"/>
          </w:tcPr>
          <w:p w14:paraId="2B514352" w14:textId="77777777" w:rsidR="001674FA" w:rsidRPr="004270A8" w:rsidRDefault="001674FA" w:rsidP="00050255">
            <w:pPr>
              <w:jc w:val="center"/>
              <w:rPr>
                <w:rFonts w:ascii="Arial" w:hAnsi="Arial" w:cs="Arial"/>
                <w:szCs w:val="18"/>
              </w:rPr>
            </w:pPr>
            <w:r w:rsidRPr="004270A8">
              <w:rPr>
                <w:rFonts w:ascii="Arial" w:hAnsi="Arial" w:cs="Arial"/>
                <w:szCs w:val="18"/>
              </w:rPr>
              <w:t>Mux</w:t>
            </w:r>
          </w:p>
        </w:tc>
        <w:tc>
          <w:tcPr>
            <w:tcW w:w="4400" w:type="dxa"/>
          </w:tcPr>
          <w:p w14:paraId="67906366" w14:textId="77777777" w:rsidR="001674FA" w:rsidRPr="004270A8" w:rsidRDefault="001674FA" w:rsidP="00050255">
            <w:pPr>
              <w:jc w:val="center"/>
              <w:rPr>
                <w:rFonts w:ascii="Arial" w:hAnsi="Arial" w:cs="Arial"/>
                <w:szCs w:val="18"/>
              </w:rPr>
            </w:pPr>
            <w:r w:rsidRPr="004270A8">
              <w:rPr>
                <w:rFonts w:cs="Arial"/>
                <w:noProof/>
                <w:szCs w:val="18"/>
              </w:rPr>
              <w:drawing>
                <wp:inline distT="0" distB="0" distL="0" distR="0" wp14:anchorId="099CF263" wp14:editId="650B705E">
                  <wp:extent cx="375274" cy="476699"/>
                  <wp:effectExtent l="0" t="0" r="3810" b="6985"/>
                  <wp:docPr id="21507" name="Picture 21507"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Icon&#10;&#10;Description automatically generated"/>
                          <pic:cNvPicPr/>
                        </pic:nvPicPr>
                        <pic:blipFill>
                          <a:blip r:embed="rId42"/>
                          <a:stretch>
                            <a:fillRect/>
                          </a:stretch>
                        </pic:blipFill>
                        <pic:spPr>
                          <a:xfrm>
                            <a:off x="0" y="0"/>
                            <a:ext cx="375274" cy="476699"/>
                          </a:xfrm>
                          <a:prstGeom prst="rect">
                            <a:avLst/>
                          </a:prstGeom>
                        </pic:spPr>
                      </pic:pic>
                    </a:graphicData>
                  </a:graphic>
                </wp:inline>
              </w:drawing>
            </w:r>
          </w:p>
        </w:tc>
      </w:tr>
      <w:tr w:rsidR="001674FA" w:rsidRPr="004270A8" w14:paraId="66C4B30F" w14:textId="77777777" w:rsidTr="0D2D87A7">
        <w:tc>
          <w:tcPr>
            <w:tcW w:w="769" w:type="dxa"/>
            <w:vAlign w:val="center"/>
          </w:tcPr>
          <w:p w14:paraId="6AA8782D" w14:textId="77777777" w:rsidR="001674FA" w:rsidRPr="004270A8" w:rsidRDefault="001674FA" w:rsidP="00050255">
            <w:pPr>
              <w:jc w:val="center"/>
              <w:rPr>
                <w:rFonts w:ascii="Arial" w:hAnsi="Arial" w:cs="Arial"/>
                <w:szCs w:val="18"/>
              </w:rPr>
            </w:pPr>
            <w:r w:rsidRPr="004270A8">
              <w:rPr>
                <w:rFonts w:ascii="Arial" w:hAnsi="Arial" w:cs="Arial"/>
                <w:szCs w:val="18"/>
              </w:rPr>
              <w:t>5</w:t>
            </w:r>
          </w:p>
        </w:tc>
        <w:tc>
          <w:tcPr>
            <w:tcW w:w="4186" w:type="dxa"/>
            <w:vAlign w:val="center"/>
          </w:tcPr>
          <w:p w14:paraId="5C1749E3" w14:textId="77777777" w:rsidR="001674FA" w:rsidRPr="004270A8" w:rsidRDefault="001674FA" w:rsidP="00050255">
            <w:pPr>
              <w:jc w:val="center"/>
              <w:rPr>
                <w:rFonts w:ascii="Arial" w:hAnsi="Arial" w:cs="Arial"/>
                <w:szCs w:val="18"/>
              </w:rPr>
            </w:pPr>
            <w:r w:rsidRPr="004270A8">
              <w:rPr>
                <w:rFonts w:ascii="Arial" w:hAnsi="Arial" w:cs="Arial"/>
                <w:szCs w:val="18"/>
              </w:rPr>
              <w:t>Demux</w:t>
            </w:r>
          </w:p>
        </w:tc>
        <w:tc>
          <w:tcPr>
            <w:tcW w:w="4400" w:type="dxa"/>
          </w:tcPr>
          <w:p w14:paraId="047A66C1" w14:textId="77777777" w:rsidR="001674FA" w:rsidRPr="004270A8" w:rsidRDefault="001674FA" w:rsidP="0D2D87A7">
            <w:pPr>
              <w:jc w:val="center"/>
              <w:rPr>
                <w:rFonts w:ascii="Arial" w:hAnsi="Arial" w:cs="Arial"/>
              </w:rPr>
            </w:pPr>
            <w:r w:rsidRPr="004270A8">
              <w:rPr>
                <w:rFonts w:cs="Arial"/>
                <w:noProof/>
              </w:rPr>
              <w:drawing>
                <wp:inline distT="0" distB="0" distL="0" distR="0" wp14:anchorId="02E2AD07" wp14:editId="2D489464">
                  <wp:extent cx="367402" cy="523269"/>
                  <wp:effectExtent l="0" t="0" r="0" b="0"/>
                  <wp:docPr id="59" name="Picture 59" descr="A black letter on a white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pic:nvPicPr>
                        <pic:blipFill>
                          <a:blip r:embed="rId43">
                            <a:extLst>
                              <a:ext uri="{28A0092B-C50C-407E-A947-70E740481C1C}">
                                <a14:useLocalDpi xmlns:a14="http://schemas.microsoft.com/office/drawing/2010/main" val="0"/>
                              </a:ext>
                            </a:extLst>
                          </a:blip>
                          <a:stretch>
                            <a:fillRect/>
                          </a:stretch>
                        </pic:blipFill>
                        <pic:spPr>
                          <a:xfrm flipV="1">
                            <a:off x="0" y="0"/>
                            <a:ext cx="367402" cy="523269"/>
                          </a:xfrm>
                          <a:prstGeom prst="rect">
                            <a:avLst/>
                          </a:prstGeom>
                        </pic:spPr>
                      </pic:pic>
                    </a:graphicData>
                  </a:graphic>
                </wp:inline>
              </w:drawing>
            </w:r>
          </w:p>
        </w:tc>
      </w:tr>
      <w:tr w:rsidR="001674FA" w:rsidRPr="004270A8" w14:paraId="32FB31EA" w14:textId="77777777" w:rsidTr="0D2D87A7">
        <w:tc>
          <w:tcPr>
            <w:tcW w:w="769" w:type="dxa"/>
            <w:vAlign w:val="center"/>
          </w:tcPr>
          <w:p w14:paraId="23162217" w14:textId="77777777" w:rsidR="001674FA" w:rsidRPr="004270A8" w:rsidRDefault="001674FA" w:rsidP="00050255">
            <w:pPr>
              <w:jc w:val="center"/>
              <w:rPr>
                <w:rFonts w:ascii="Arial" w:hAnsi="Arial" w:cs="Arial"/>
                <w:szCs w:val="18"/>
              </w:rPr>
            </w:pPr>
            <w:r w:rsidRPr="004270A8">
              <w:rPr>
                <w:rFonts w:ascii="Arial" w:hAnsi="Arial" w:cs="Arial"/>
                <w:szCs w:val="18"/>
              </w:rPr>
              <w:t>6</w:t>
            </w:r>
          </w:p>
        </w:tc>
        <w:tc>
          <w:tcPr>
            <w:tcW w:w="4186" w:type="dxa"/>
            <w:vAlign w:val="center"/>
          </w:tcPr>
          <w:p w14:paraId="23268574" w14:textId="77777777" w:rsidR="001674FA" w:rsidRPr="004270A8" w:rsidRDefault="001674FA" w:rsidP="00050255">
            <w:pPr>
              <w:jc w:val="center"/>
              <w:rPr>
                <w:rFonts w:ascii="Arial" w:hAnsi="Arial" w:cs="Arial"/>
                <w:szCs w:val="18"/>
              </w:rPr>
            </w:pPr>
            <w:r w:rsidRPr="004270A8">
              <w:rPr>
                <w:rFonts w:ascii="Arial" w:hAnsi="Arial" w:cs="Arial"/>
                <w:szCs w:val="18"/>
              </w:rPr>
              <w:t>Data Type Conversion</w:t>
            </w:r>
          </w:p>
        </w:tc>
        <w:tc>
          <w:tcPr>
            <w:tcW w:w="4400" w:type="dxa"/>
          </w:tcPr>
          <w:p w14:paraId="17DA765B" w14:textId="77777777" w:rsidR="001674FA" w:rsidRPr="004270A8" w:rsidRDefault="001674FA" w:rsidP="00050255">
            <w:pPr>
              <w:jc w:val="center"/>
              <w:rPr>
                <w:rFonts w:ascii="Arial" w:hAnsi="Arial" w:cs="Arial"/>
                <w:szCs w:val="18"/>
              </w:rPr>
            </w:pPr>
            <w:r w:rsidRPr="004270A8">
              <w:rPr>
                <w:rFonts w:cs="Arial"/>
                <w:noProof/>
                <w:szCs w:val="18"/>
              </w:rPr>
              <w:drawing>
                <wp:inline distT="0" distB="0" distL="0" distR="0" wp14:anchorId="2C80EC7F" wp14:editId="68FD9DD3">
                  <wp:extent cx="1072966" cy="565960"/>
                  <wp:effectExtent l="0" t="0" r="0" b="5715"/>
                  <wp:docPr id="73" name="Picture 7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Text&#10;&#10;Description automatically generated with medium confidence"/>
                          <pic:cNvPicPr/>
                        </pic:nvPicPr>
                        <pic:blipFill>
                          <a:blip r:embed="rId44"/>
                          <a:stretch>
                            <a:fillRect/>
                          </a:stretch>
                        </pic:blipFill>
                        <pic:spPr>
                          <a:xfrm>
                            <a:off x="0" y="0"/>
                            <a:ext cx="1087920" cy="573848"/>
                          </a:xfrm>
                          <a:prstGeom prst="rect">
                            <a:avLst/>
                          </a:prstGeom>
                        </pic:spPr>
                      </pic:pic>
                    </a:graphicData>
                  </a:graphic>
                </wp:inline>
              </w:drawing>
            </w:r>
          </w:p>
        </w:tc>
      </w:tr>
      <w:tr w:rsidR="001674FA" w:rsidRPr="004270A8" w14:paraId="172FDFA2" w14:textId="77777777" w:rsidTr="0D2D87A7">
        <w:trPr>
          <w:trHeight w:val="841"/>
        </w:trPr>
        <w:tc>
          <w:tcPr>
            <w:tcW w:w="769" w:type="dxa"/>
            <w:vAlign w:val="center"/>
          </w:tcPr>
          <w:p w14:paraId="69B6A1F7" w14:textId="77777777" w:rsidR="001674FA" w:rsidRPr="004270A8" w:rsidRDefault="001674FA" w:rsidP="00050255">
            <w:pPr>
              <w:jc w:val="center"/>
              <w:rPr>
                <w:rFonts w:ascii="Arial" w:hAnsi="Arial" w:cs="Arial"/>
                <w:szCs w:val="18"/>
              </w:rPr>
            </w:pPr>
            <w:r w:rsidRPr="004270A8">
              <w:rPr>
                <w:rFonts w:ascii="Arial" w:hAnsi="Arial" w:cs="Arial"/>
                <w:szCs w:val="18"/>
              </w:rPr>
              <w:t>7</w:t>
            </w:r>
          </w:p>
        </w:tc>
        <w:tc>
          <w:tcPr>
            <w:tcW w:w="4186" w:type="dxa"/>
            <w:vAlign w:val="center"/>
          </w:tcPr>
          <w:p w14:paraId="1E707745" w14:textId="77777777" w:rsidR="001674FA" w:rsidRPr="004270A8" w:rsidRDefault="001674FA" w:rsidP="00050255">
            <w:pPr>
              <w:jc w:val="center"/>
              <w:rPr>
                <w:rFonts w:ascii="Arial" w:hAnsi="Arial" w:cs="Arial"/>
                <w:szCs w:val="18"/>
              </w:rPr>
            </w:pPr>
            <w:r w:rsidRPr="004270A8">
              <w:rPr>
                <w:rFonts w:ascii="Arial" w:hAnsi="Arial" w:cs="Arial"/>
                <w:szCs w:val="18"/>
              </w:rPr>
              <w:t>ADC</w:t>
            </w:r>
          </w:p>
        </w:tc>
        <w:tc>
          <w:tcPr>
            <w:tcW w:w="4400" w:type="dxa"/>
          </w:tcPr>
          <w:p w14:paraId="5B9C532E" w14:textId="77777777" w:rsidR="001674FA" w:rsidRPr="004270A8" w:rsidRDefault="001674FA" w:rsidP="00050255">
            <w:pPr>
              <w:jc w:val="center"/>
              <w:rPr>
                <w:rFonts w:ascii="Arial" w:hAnsi="Arial" w:cs="Arial"/>
                <w:noProof/>
                <w:szCs w:val="18"/>
              </w:rPr>
            </w:pPr>
            <w:r w:rsidRPr="004270A8">
              <w:rPr>
                <w:rFonts w:cs="Arial"/>
                <w:noProof/>
                <w:szCs w:val="18"/>
              </w:rPr>
              <w:drawing>
                <wp:inline distT="0" distB="0" distL="0" distR="0" wp14:anchorId="649C91C0" wp14:editId="65905461">
                  <wp:extent cx="1069676" cy="617121"/>
                  <wp:effectExtent l="0" t="0" r="0" b="0"/>
                  <wp:docPr id="79" name="Picture 7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A picture containing text&#10;&#10;Description automatically generated"/>
                          <pic:cNvPicPr/>
                        </pic:nvPicPr>
                        <pic:blipFill>
                          <a:blip r:embed="rId45"/>
                          <a:stretch>
                            <a:fillRect/>
                          </a:stretch>
                        </pic:blipFill>
                        <pic:spPr>
                          <a:xfrm>
                            <a:off x="0" y="0"/>
                            <a:ext cx="1088445" cy="627949"/>
                          </a:xfrm>
                          <a:prstGeom prst="rect">
                            <a:avLst/>
                          </a:prstGeom>
                        </pic:spPr>
                      </pic:pic>
                    </a:graphicData>
                  </a:graphic>
                </wp:inline>
              </w:drawing>
            </w:r>
          </w:p>
        </w:tc>
      </w:tr>
      <w:tr w:rsidR="001674FA" w:rsidRPr="004270A8" w14:paraId="7847FBA8" w14:textId="77777777" w:rsidTr="0D2D87A7">
        <w:trPr>
          <w:trHeight w:val="841"/>
        </w:trPr>
        <w:tc>
          <w:tcPr>
            <w:tcW w:w="769" w:type="dxa"/>
            <w:vAlign w:val="center"/>
          </w:tcPr>
          <w:p w14:paraId="22A30E1D" w14:textId="77777777" w:rsidR="001674FA" w:rsidRPr="004270A8" w:rsidRDefault="001674FA" w:rsidP="00050255">
            <w:pPr>
              <w:jc w:val="center"/>
              <w:rPr>
                <w:rFonts w:ascii="Arial" w:hAnsi="Arial" w:cs="Arial"/>
                <w:szCs w:val="18"/>
              </w:rPr>
            </w:pPr>
            <w:r w:rsidRPr="004270A8">
              <w:rPr>
                <w:rFonts w:ascii="Arial" w:hAnsi="Arial" w:cs="Arial"/>
                <w:szCs w:val="18"/>
              </w:rPr>
              <w:t>8</w:t>
            </w:r>
          </w:p>
        </w:tc>
        <w:tc>
          <w:tcPr>
            <w:tcW w:w="4186" w:type="dxa"/>
            <w:vAlign w:val="center"/>
          </w:tcPr>
          <w:p w14:paraId="64613437" w14:textId="77777777" w:rsidR="001674FA" w:rsidRPr="004270A8" w:rsidRDefault="001674FA" w:rsidP="00050255">
            <w:pPr>
              <w:jc w:val="center"/>
              <w:rPr>
                <w:rFonts w:ascii="Arial" w:hAnsi="Arial" w:cs="Arial"/>
                <w:szCs w:val="18"/>
              </w:rPr>
            </w:pPr>
            <w:r w:rsidRPr="004270A8">
              <w:rPr>
                <w:rFonts w:ascii="Arial" w:hAnsi="Arial" w:cs="Arial"/>
                <w:szCs w:val="18"/>
              </w:rPr>
              <w:t>PORT</w:t>
            </w:r>
          </w:p>
        </w:tc>
        <w:tc>
          <w:tcPr>
            <w:tcW w:w="4400" w:type="dxa"/>
          </w:tcPr>
          <w:p w14:paraId="001D1F57" w14:textId="77777777" w:rsidR="001674FA" w:rsidRPr="004270A8" w:rsidRDefault="001674FA" w:rsidP="00050255">
            <w:pPr>
              <w:jc w:val="center"/>
              <w:rPr>
                <w:rFonts w:ascii="Arial" w:hAnsi="Arial" w:cs="Arial"/>
                <w:noProof/>
                <w:szCs w:val="18"/>
              </w:rPr>
            </w:pPr>
            <w:r w:rsidRPr="004270A8">
              <w:rPr>
                <w:rFonts w:cs="Arial"/>
                <w:noProof/>
                <w:szCs w:val="18"/>
              </w:rPr>
              <w:drawing>
                <wp:inline distT="0" distB="0" distL="0" distR="0" wp14:anchorId="6D020113" wp14:editId="00F02F11">
                  <wp:extent cx="1210394" cy="592744"/>
                  <wp:effectExtent l="0" t="0" r="8890" b="0"/>
                  <wp:docPr id="82" name="Picture 82"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A picture containing table&#10;&#10;Description automatically generated"/>
                          <pic:cNvPicPr/>
                        </pic:nvPicPr>
                        <pic:blipFill>
                          <a:blip r:embed="rId46"/>
                          <a:stretch>
                            <a:fillRect/>
                          </a:stretch>
                        </pic:blipFill>
                        <pic:spPr>
                          <a:xfrm>
                            <a:off x="0" y="0"/>
                            <a:ext cx="1223522" cy="599173"/>
                          </a:xfrm>
                          <a:prstGeom prst="rect">
                            <a:avLst/>
                          </a:prstGeom>
                        </pic:spPr>
                      </pic:pic>
                    </a:graphicData>
                  </a:graphic>
                </wp:inline>
              </w:drawing>
            </w:r>
            <w:r w:rsidRPr="004270A8">
              <w:rPr>
                <w:rFonts w:cs="Arial"/>
                <w:noProof/>
                <w:szCs w:val="18"/>
              </w:rPr>
              <w:drawing>
                <wp:anchor distT="0" distB="0" distL="114300" distR="114300" simplePos="0" relativeHeight="251658272" behindDoc="0" locked="0" layoutInCell="1" allowOverlap="1" wp14:anchorId="194A47B7" wp14:editId="51ADF539">
                  <wp:simplePos x="0" y="0"/>
                  <wp:positionH relativeFrom="column">
                    <wp:posOffset>55377</wp:posOffset>
                  </wp:positionH>
                  <wp:positionV relativeFrom="paragraph">
                    <wp:posOffset>25879</wp:posOffset>
                  </wp:positionV>
                  <wp:extent cx="1160677" cy="577970"/>
                  <wp:effectExtent l="0" t="0" r="1905" b="0"/>
                  <wp:wrapSquare wrapText="bothSides"/>
                  <wp:docPr id="80" name="Picture 80"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A picture containing shape&#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1160677" cy="577970"/>
                          </a:xfrm>
                          <a:prstGeom prst="rect">
                            <a:avLst/>
                          </a:prstGeom>
                        </pic:spPr>
                      </pic:pic>
                    </a:graphicData>
                  </a:graphic>
                </wp:anchor>
              </w:drawing>
            </w:r>
          </w:p>
        </w:tc>
      </w:tr>
      <w:tr w:rsidR="001674FA" w:rsidRPr="004270A8" w14:paraId="6C4BE4EA" w14:textId="77777777" w:rsidTr="0D2D87A7">
        <w:trPr>
          <w:trHeight w:val="841"/>
        </w:trPr>
        <w:tc>
          <w:tcPr>
            <w:tcW w:w="769" w:type="dxa"/>
            <w:vAlign w:val="center"/>
          </w:tcPr>
          <w:p w14:paraId="7C8E5EEE" w14:textId="77777777" w:rsidR="001674FA" w:rsidRPr="004270A8" w:rsidRDefault="001674FA" w:rsidP="00050255">
            <w:pPr>
              <w:jc w:val="center"/>
              <w:rPr>
                <w:rFonts w:ascii="Arial" w:hAnsi="Arial" w:cs="Arial"/>
                <w:szCs w:val="18"/>
              </w:rPr>
            </w:pPr>
            <w:r w:rsidRPr="004270A8">
              <w:rPr>
                <w:rFonts w:ascii="Arial" w:hAnsi="Arial" w:cs="Arial"/>
                <w:szCs w:val="18"/>
              </w:rPr>
              <w:t>9</w:t>
            </w:r>
          </w:p>
        </w:tc>
        <w:tc>
          <w:tcPr>
            <w:tcW w:w="4186" w:type="dxa"/>
            <w:vAlign w:val="center"/>
          </w:tcPr>
          <w:p w14:paraId="7CDCC545" w14:textId="77777777" w:rsidR="001674FA" w:rsidRPr="004270A8" w:rsidRDefault="001674FA" w:rsidP="00050255">
            <w:pPr>
              <w:jc w:val="center"/>
              <w:rPr>
                <w:rFonts w:ascii="Arial" w:hAnsi="Arial" w:cs="Arial"/>
                <w:szCs w:val="18"/>
              </w:rPr>
            </w:pPr>
            <w:r w:rsidRPr="004270A8">
              <w:rPr>
                <w:rFonts w:ascii="Arial" w:hAnsi="Arial" w:cs="Arial"/>
                <w:szCs w:val="18"/>
              </w:rPr>
              <w:t>TAUD</w:t>
            </w:r>
          </w:p>
        </w:tc>
        <w:tc>
          <w:tcPr>
            <w:tcW w:w="4400" w:type="dxa"/>
          </w:tcPr>
          <w:p w14:paraId="3C88EF2A" w14:textId="77777777" w:rsidR="001674FA" w:rsidRPr="004270A8" w:rsidRDefault="001674FA" w:rsidP="00050255">
            <w:pPr>
              <w:jc w:val="center"/>
              <w:rPr>
                <w:rFonts w:ascii="Arial" w:hAnsi="Arial" w:cs="Arial"/>
                <w:noProof/>
                <w:szCs w:val="18"/>
              </w:rPr>
            </w:pPr>
            <w:r w:rsidRPr="004270A8">
              <w:rPr>
                <w:rFonts w:cs="Arial"/>
                <w:noProof/>
                <w:szCs w:val="18"/>
              </w:rPr>
              <w:drawing>
                <wp:inline distT="0" distB="0" distL="0" distR="0" wp14:anchorId="19A56476" wp14:editId="790BCF71">
                  <wp:extent cx="884387" cy="606695"/>
                  <wp:effectExtent l="0" t="0" r="0" b="3175"/>
                  <wp:docPr id="83" name="Picture 83" descr="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Text, whiteboard&#10;&#10;Description automatically generated"/>
                          <pic:cNvPicPr/>
                        </pic:nvPicPr>
                        <pic:blipFill>
                          <a:blip r:embed="rId48"/>
                          <a:stretch>
                            <a:fillRect/>
                          </a:stretch>
                        </pic:blipFill>
                        <pic:spPr>
                          <a:xfrm>
                            <a:off x="0" y="0"/>
                            <a:ext cx="894242" cy="613456"/>
                          </a:xfrm>
                          <a:prstGeom prst="rect">
                            <a:avLst/>
                          </a:prstGeom>
                        </pic:spPr>
                      </pic:pic>
                    </a:graphicData>
                  </a:graphic>
                </wp:inline>
              </w:drawing>
            </w:r>
          </w:p>
        </w:tc>
      </w:tr>
      <w:tr w:rsidR="001674FA" w:rsidRPr="004270A8" w14:paraId="3E815F6D" w14:textId="77777777" w:rsidTr="0D2D87A7">
        <w:trPr>
          <w:trHeight w:val="841"/>
        </w:trPr>
        <w:tc>
          <w:tcPr>
            <w:tcW w:w="769" w:type="dxa"/>
            <w:vAlign w:val="center"/>
          </w:tcPr>
          <w:p w14:paraId="3699C9DD" w14:textId="77777777" w:rsidR="001674FA" w:rsidRPr="004270A8" w:rsidRDefault="001674FA" w:rsidP="00050255">
            <w:pPr>
              <w:jc w:val="center"/>
              <w:rPr>
                <w:rFonts w:ascii="Arial" w:hAnsi="Arial" w:cs="Arial"/>
                <w:szCs w:val="18"/>
              </w:rPr>
            </w:pPr>
            <w:r w:rsidRPr="004270A8">
              <w:rPr>
                <w:rFonts w:ascii="Arial" w:hAnsi="Arial" w:cs="Arial"/>
                <w:szCs w:val="18"/>
              </w:rPr>
              <w:t>10</w:t>
            </w:r>
          </w:p>
        </w:tc>
        <w:tc>
          <w:tcPr>
            <w:tcW w:w="4186" w:type="dxa"/>
            <w:vAlign w:val="center"/>
          </w:tcPr>
          <w:p w14:paraId="44E1E9A5" w14:textId="77777777" w:rsidR="001674FA" w:rsidRPr="004270A8" w:rsidRDefault="001674FA" w:rsidP="00050255">
            <w:pPr>
              <w:jc w:val="center"/>
              <w:rPr>
                <w:rFonts w:ascii="Arial" w:hAnsi="Arial" w:cs="Arial"/>
                <w:szCs w:val="18"/>
              </w:rPr>
            </w:pPr>
            <w:r w:rsidRPr="004270A8">
              <w:rPr>
                <w:rFonts w:ascii="Arial" w:hAnsi="Arial" w:cs="Arial"/>
                <w:szCs w:val="18"/>
              </w:rPr>
              <w:t>RLIN3</w:t>
            </w:r>
          </w:p>
        </w:tc>
        <w:tc>
          <w:tcPr>
            <w:tcW w:w="4400" w:type="dxa"/>
          </w:tcPr>
          <w:p w14:paraId="29CD27EC" w14:textId="77777777" w:rsidR="001674FA" w:rsidRPr="004270A8" w:rsidRDefault="001674FA" w:rsidP="00050255">
            <w:pPr>
              <w:jc w:val="center"/>
              <w:rPr>
                <w:rFonts w:ascii="Arial" w:hAnsi="Arial" w:cs="Arial"/>
                <w:noProof/>
                <w:szCs w:val="18"/>
              </w:rPr>
            </w:pPr>
            <w:r w:rsidRPr="004270A8">
              <w:rPr>
                <w:rFonts w:cs="Arial"/>
                <w:noProof/>
                <w:szCs w:val="18"/>
              </w:rPr>
              <w:drawing>
                <wp:anchor distT="0" distB="0" distL="114300" distR="114300" simplePos="0" relativeHeight="251658273" behindDoc="0" locked="0" layoutInCell="1" allowOverlap="1" wp14:anchorId="55221451" wp14:editId="1772416B">
                  <wp:simplePos x="0" y="0"/>
                  <wp:positionH relativeFrom="column">
                    <wp:posOffset>244931</wp:posOffset>
                  </wp:positionH>
                  <wp:positionV relativeFrom="paragraph">
                    <wp:posOffset>51435</wp:posOffset>
                  </wp:positionV>
                  <wp:extent cx="1069340" cy="464185"/>
                  <wp:effectExtent l="0" t="0" r="0" b="0"/>
                  <wp:wrapSquare wrapText="bothSides"/>
                  <wp:docPr id="84" name="Picture 84"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Diagram&#10;&#10;Description automatically generated with medium confidence"/>
                          <pic:cNvPicPr/>
                        </pic:nvPicPr>
                        <pic:blipFill>
                          <a:blip r:embed="rId49">
                            <a:extLst>
                              <a:ext uri="{28A0092B-C50C-407E-A947-70E740481C1C}">
                                <a14:useLocalDpi xmlns:a14="http://schemas.microsoft.com/office/drawing/2010/main" val="0"/>
                              </a:ext>
                            </a:extLst>
                          </a:blip>
                          <a:stretch>
                            <a:fillRect/>
                          </a:stretch>
                        </pic:blipFill>
                        <pic:spPr>
                          <a:xfrm>
                            <a:off x="0" y="0"/>
                            <a:ext cx="1069340" cy="464185"/>
                          </a:xfrm>
                          <a:prstGeom prst="rect">
                            <a:avLst/>
                          </a:prstGeom>
                        </pic:spPr>
                      </pic:pic>
                    </a:graphicData>
                  </a:graphic>
                  <wp14:sizeRelH relativeFrom="margin">
                    <wp14:pctWidth>0</wp14:pctWidth>
                  </wp14:sizeRelH>
                  <wp14:sizeRelV relativeFrom="margin">
                    <wp14:pctHeight>0</wp14:pctHeight>
                  </wp14:sizeRelV>
                </wp:anchor>
              </w:drawing>
            </w:r>
            <w:r w:rsidRPr="004270A8">
              <w:rPr>
                <w:rFonts w:cs="Arial"/>
                <w:noProof/>
                <w:szCs w:val="18"/>
              </w:rPr>
              <w:drawing>
                <wp:inline distT="0" distB="0" distL="0" distR="0" wp14:anchorId="15445F1F" wp14:editId="7B01D30B">
                  <wp:extent cx="978019" cy="489010"/>
                  <wp:effectExtent l="0" t="0" r="0" b="6350"/>
                  <wp:docPr id="87" name="Picture 87"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Diagram&#10;&#10;Description automatically generated with medium confidence"/>
                          <pic:cNvPicPr/>
                        </pic:nvPicPr>
                        <pic:blipFill>
                          <a:blip r:embed="rId50"/>
                          <a:stretch>
                            <a:fillRect/>
                          </a:stretch>
                        </pic:blipFill>
                        <pic:spPr>
                          <a:xfrm>
                            <a:off x="0" y="0"/>
                            <a:ext cx="989402" cy="494702"/>
                          </a:xfrm>
                          <a:prstGeom prst="rect">
                            <a:avLst/>
                          </a:prstGeom>
                        </pic:spPr>
                      </pic:pic>
                    </a:graphicData>
                  </a:graphic>
                </wp:inline>
              </w:drawing>
            </w:r>
          </w:p>
        </w:tc>
      </w:tr>
      <w:tr w:rsidR="001674FA" w:rsidRPr="004270A8" w14:paraId="041B9837" w14:textId="77777777" w:rsidTr="0D2D87A7">
        <w:trPr>
          <w:trHeight w:val="841"/>
        </w:trPr>
        <w:tc>
          <w:tcPr>
            <w:tcW w:w="769" w:type="dxa"/>
            <w:vAlign w:val="center"/>
          </w:tcPr>
          <w:p w14:paraId="0436B883" w14:textId="77777777" w:rsidR="001674FA" w:rsidRPr="004270A8" w:rsidRDefault="001674FA" w:rsidP="00050255">
            <w:pPr>
              <w:jc w:val="center"/>
              <w:rPr>
                <w:rFonts w:ascii="Arial" w:hAnsi="Arial" w:cs="Arial"/>
                <w:szCs w:val="18"/>
              </w:rPr>
            </w:pPr>
            <w:r w:rsidRPr="004270A8">
              <w:rPr>
                <w:rFonts w:ascii="Arial" w:hAnsi="Arial" w:cs="Arial"/>
                <w:szCs w:val="18"/>
              </w:rPr>
              <w:t>11</w:t>
            </w:r>
          </w:p>
        </w:tc>
        <w:tc>
          <w:tcPr>
            <w:tcW w:w="4186" w:type="dxa"/>
            <w:vAlign w:val="center"/>
          </w:tcPr>
          <w:p w14:paraId="425119E2" w14:textId="77777777" w:rsidR="001674FA" w:rsidRPr="004270A8" w:rsidRDefault="001674FA" w:rsidP="00050255">
            <w:pPr>
              <w:jc w:val="center"/>
              <w:rPr>
                <w:rFonts w:ascii="Arial" w:hAnsi="Arial" w:cs="Arial"/>
                <w:szCs w:val="18"/>
              </w:rPr>
            </w:pPr>
            <w:r w:rsidRPr="004270A8">
              <w:rPr>
                <w:rFonts w:ascii="Arial" w:hAnsi="Arial" w:cs="Arial"/>
                <w:szCs w:val="18"/>
              </w:rPr>
              <w:t>RS-CANFD</w:t>
            </w:r>
          </w:p>
        </w:tc>
        <w:tc>
          <w:tcPr>
            <w:tcW w:w="4400" w:type="dxa"/>
          </w:tcPr>
          <w:p w14:paraId="3C5AD7F5" w14:textId="77777777" w:rsidR="001674FA" w:rsidRPr="004270A8" w:rsidRDefault="001674FA" w:rsidP="00050255">
            <w:pPr>
              <w:jc w:val="center"/>
              <w:rPr>
                <w:rFonts w:ascii="Arial" w:hAnsi="Arial" w:cs="Arial"/>
                <w:noProof/>
                <w:szCs w:val="18"/>
              </w:rPr>
            </w:pPr>
            <w:r w:rsidRPr="004270A8">
              <w:rPr>
                <w:rFonts w:cs="Arial"/>
                <w:noProof/>
                <w:szCs w:val="18"/>
              </w:rPr>
              <w:drawing>
                <wp:anchor distT="0" distB="0" distL="114300" distR="114300" simplePos="0" relativeHeight="251658274" behindDoc="0" locked="0" layoutInCell="1" allowOverlap="1" wp14:anchorId="100A4256" wp14:editId="749FA219">
                  <wp:simplePos x="0" y="0"/>
                  <wp:positionH relativeFrom="column">
                    <wp:posOffset>305435</wp:posOffset>
                  </wp:positionH>
                  <wp:positionV relativeFrom="paragraph">
                    <wp:posOffset>2540</wp:posOffset>
                  </wp:positionV>
                  <wp:extent cx="919480" cy="491490"/>
                  <wp:effectExtent l="0" t="0" r="0" b="3810"/>
                  <wp:wrapSquare wrapText="bothSides"/>
                  <wp:docPr id="88" name="Picture 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Text&#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919480" cy="491490"/>
                          </a:xfrm>
                          <a:prstGeom prst="rect">
                            <a:avLst/>
                          </a:prstGeom>
                        </pic:spPr>
                      </pic:pic>
                    </a:graphicData>
                  </a:graphic>
                  <wp14:sizeRelH relativeFrom="margin">
                    <wp14:pctWidth>0</wp14:pctWidth>
                  </wp14:sizeRelH>
                  <wp14:sizeRelV relativeFrom="margin">
                    <wp14:pctHeight>0</wp14:pctHeight>
                  </wp14:sizeRelV>
                </wp:anchor>
              </w:drawing>
            </w:r>
            <w:r w:rsidRPr="004270A8">
              <w:rPr>
                <w:rFonts w:cs="Arial"/>
                <w:noProof/>
                <w:szCs w:val="18"/>
              </w:rPr>
              <w:drawing>
                <wp:inline distT="0" distB="0" distL="0" distR="0" wp14:anchorId="2B1A9683" wp14:editId="360CFC21">
                  <wp:extent cx="753745" cy="491706"/>
                  <wp:effectExtent l="0" t="0" r="8255" b="3810"/>
                  <wp:docPr id="90" name="Picture 90"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Text&#10;&#10;Description automatically generated with medium confidence"/>
                          <pic:cNvPicPr/>
                        </pic:nvPicPr>
                        <pic:blipFill>
                          <a:blip r:embed="rId52"/>
                          <a:stretch>
                            <a:fillRect/>
                          </a:stretch>
                        </pic:blipFill>
                        <pic:spPr>
                          <a:xfrm>
                            <a:off x="0" y="0"/>
                            <a:ext cx="765885" cy="499625"/>
                          </a:xfrm>
                          <a:prstGeom prst="rect">
                            <a:avLst/>
                          </a:prstGeom>
                        </pic:spPr>
                      </pic:pic>
                    </a:graphicData>
                  </a:graphic>
                </wp:inline>
              </w:drawing>
            </w:r>
          </w:p>
        </w:tc>
      </w:tr>
      <w:tr w:rsidR="001674FA" w:rsidRPr="004270A8" w14:paraId="7B73175D" w14:textId="77777777" w:rsidTr="0D2D87A7">
        <w:trPr>
          <w:trHeight w:val="841"/>
        </w:trPr>
        <w:tc>
          <w:tcPr>
            <w:tcW w:w="769" w:type="dxa"/>
            <w:vAlign w:val="center"/>
          </w:tcPr>
          <w:p w14:paraId="31AB3106" w14:textId="77777777" w:rsidR="001674FA" w:rsidRPr="004270A8" w:rsidRDefault="001674FA" w:rsidP="00050255">
            <w:pPr>
              <w:jc w:val="center"/>
              <w:rPr>
                <w:rFonts w:ascii="Arial" w:hAnsi="Arial" w:cs="Arial"/>
                <w:szCs w:val="18"/>
              </w:rPr>
            </w:pPr>
            <w:r w:rsidRPr="004270A8">
              <w:rPr>
                <w:rFonts w:ascii="Arial" w:hAnsi="Arial" w:cs="Arial"/>
                <w:szCs w:val="18"/>
              </w:rPr>
              <w:t>12</w:t>
            </w:r>
          </w:p>
        </w:tc>
        <w:tc>
          <w:tcPr>
            <w:tcW w:w="4186" w:type="dxa"/>
            <w:vAlign w:val="center"/>
          </w:tcPr>
          <w:p w14:paraId="0F84921E" w14:textId="77777777" w:rsidR="001674FA" w:rsidRPr="004270A8" w:rsidRDefault="001674FA" w:rsidP="00050255">
            <w:pPr>
              <w:jc w:val="center"/>
              <w:rPr>
                <w:rFonts w:ascii="Arial" w:hAnsi="Arial" w:cs="Arial"/>
                <w:szCs w:val="18"/>
              </w:rPr>
            </w:pPr>
            <w:r w:rsidRPr="004270A8">
              <w:rPr>
                <w:rFonts w:ascii="Arial" w:hAnsi="Arial" w:cs="Arial"/>
                <w:szCs w:val="18"/>
              </w:rPr>
              <w:t>Chart</w:t>
            </w:r>
          </w:p>
        </w:tc>
        <w:tc>
          <w:tcPr>
            <w:tcW w:w="4400" w:type="dxa"/>
          </w:tcPr>
          <w:p w14:paraId="6BE641B1" w14:textId="77777777" w:rsidR="001674FA" w:rsidRPr="004270A8" w:rsidRDefault="001674FA" w:rsidP="00050255">
            <w:pPr>
              <w:jc w:val="center"/>
              <w:rPr>
                <w:rFonts w:ascii="Arial" w:hAnsi="Arial" w:cs="Arial"/>
                <w:noProof/>
                <w:szCs w:val="18"/>
              </w:rPr>
            </w:pPr>
            <w:r w:rsidRPr="004270A8">
              <w:rPr>
                <w:rFonts w:cs="Arial"/>
                <w:noProof/>
                <w:szCs w:val="18"/>
              </w:rPr>
              <w:drawing>
                <wp:inline distT="0" distB="0" distL="0" distR="0" wp14:anchorId="2B313DFB" wp14:editId="77B63199">
                  <wp:extent cx="710565" cy="657225"/>
                  <wp:effectExtent l="0" t="0" r="0" b="9525"/>
                  <wp:docPr id="70" name="Picture 2" descr="Text,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2" descr="Text, icon&#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721918" cy="667726"/>
                          </a:xfrm>
                          <a:prstGeom prst="rect">
                            <a:avLst/>
                          </a:prstGeom>
                          <a:noFill/>
                          <a:ln>
                            <a:noFill/>
                          </a:ln>
                        </pic:spPr>
                      </pic:pic>
                    </a:graphicData>
                  </a:graphic>
                </wp:inline>
              </w:drawing>
            </w:r>
          </w:p>
        </w:tc>
      </w:tr>
    </w:tbl>
    <w:p w14:paraId="7A08E92C" w14:textId="77777777" w:rsidR="00C2395A" w:rsidRPr="004270A8" w:rsidRDefault="00C2395A" w:rsidP="00C2395A">
      <w:pPr>
        <w:ind w:firstLine="360"/>
        <w:rPr>
          <w:rFonts w:cs="Arial"/>
          <w:szCs w:val="18"/>
        </w:rPr>
      </w:pPr>
      <w:commentRangeStart w:id="382"/>
      <w:commentRangeStart w:id="383"/>
      <w:r w:rsidRPr="004663BC">
        <w:rPr>
          <w:rFonts w:cs="Arial"/>
          <w:szCs w:val="18"/>
          <w:highlight w:val="yellow"/>
        </w:rPr>
        <w:t xml:space="preserve">(*1) </w:t>
      </w:r>
      <w:commentRangeEnd w:id="382"/>
      <w:r w:rsidRPr="004663BC">
        <w:rPr>
          <w:rStyle w:val="CommentReference"/>
          <w:rFonts w:cs="Arial"/>
          <w:highlight w:val="yellow"/>
        </w:rPr>
        <w:commentReference w:id="382"/>
      </w:r>
      <w:commentRangeEnd w:id="383"/>
      <w:r w:rsidRPr="004663BC">
        <w:rPr>
          <w:rStyle w:val="CommentReference"/>
          <w:rFonts w:cs="Arial"/>
          <w:highlight w:val="yellow"/>
        </w:rPr>
        <w:commentReference w:id="383"/>
      </w:r>
      <w:r w:rsidRPr="004663BC">
        <w:rPr>
          <w:rFonts w:cs="Arial"/>
          <w:szCs w:val="18"/>
          <w:highlight w:val="yellow"/>
        </w:rPr>
        <w:t xml:space="preserve">This block can be </w:t>
      </w:r>
      <w:r w:rsidRPr="004663BC">
        <w:rPr>
          <w:rFonts w:ascii="Helvetica" w:hAnsi="Helvetica"/>
          <w:color w:val="000000"/>
          <w:szCs w:val="21"/>
          <w:highlight w:val="yellow"/>
          <w:shd w:val="clear" w:color="auto" w:fill="FFFFFF"/>
        </w:rPr>
        <w:t>created by right clicking and then dragging the original Inport block and then selecting “Duplicate Inport” as the Inport shadow. This causes confusion and Renesas Electronics does not recommend user to use the Inport shadow block.</w:t>
      </w:r>
      <w:bookmarkStart w:id="384" w:name="V10000_REL_Comment_003"/>
      <w:bookmarkEnd w:id="384"/>
    </w:p>
    <w:p w14:paraId="2E2EFF95" w14:textId="77777777" w:rsidR="005D6856" w:rsidRPr="004270A8" w:rsidRDefault="005D6856">
      <w:pPr>
        <w:widowControl/>
        <w:jc w:val="left"/>
        <w:rPr>
          <w:rFonts w:cs="Arial"/>
          <w:kern w:val="0"/>
          <w:szCs w:val="21"/>
        </w:rPr>
      </w:pPr>
      <w:r w:rsidRPr="004270A8">
        <w:rPr>
          <w:rFonts w:cs="Arial"/>
          <w:szCs w:val="21"/>
        </w:rPr>
        <w:br w:type="page"/>
      </w:r>
    </w:p>
    <w:p w14:paraId="2844C132" w14:textId="47885E15" w:rsidR="007B1FE9" w:rsidRPr="004270A8" w:rsidRDefault="006855D8" w:rsidP="00A92D49">
      <w:pPr>
        <w:pStyle w:val="Heading2"/>
      </w:pPr>
      <w:bookmarkStart w:id="385" w:name="_Ref494808158"/>
      <w:bookmarkStart w:id="386" w:name="_Ref527391297"/>
      <w:bookmarkStart w:id="387" w:name="_Toc528832996"/>
      <w:bookmarkStart w:id="388" w:name="_Toc51330635"/>
      <w:bookmarkStart w:id="389" w:name="_Ref95122603"/>
      <w:bookmarkStart w:id="390" w:name="_Toc122608737"/>
      <w:r w:rsidRPr="004270A8">
        <w:lastRenderedPageBreak/>
        <w:t>3</w:t>
      </w:r>
      <w:r w:rsidR="00127DDA" w:rsidRPr="004270A8">
        <w:t>.2</w:t>
      </w:r>
      <w:bookmarkEnd w:id="385"/>
      <w:bookmarkEnd w:id="386"/>
      <w:bookmarkEnd w:id="387"/>
      <w:bookmarkEnd w:id="388"/>
      <w:r w:rsidR="00F5566D" w:rsidRPr="004270A8">
        <w:t xml:space="preserve"> </w:t>
      </w:r>
      <w:r w:rsidR="001031C4" w:rsidRPr="004270A8">
        <w:t>S-Function block of peripherals</w:t>
      </w:r>
      <w:bookmarkStart w:id="391" w:name="_Hlk95121844"/>
      <w:bookmarkEnd w:id="389"/>
      <w:bookmarkEnd w:id="390"/>
    </w:p>
    <w:bookmarkEnd w:id="391"/>
    <w:p w14:paraId="0EF3DDA8" w14:textId="77777777" w:rsidR="001031C4" w:rsidRPr="004270A8" w:rsidRDefault="001031C4" w:rsidP="001031C4">
      <w:pPr>
        <w:rPr>
          <w:rFonts w:cs="Arial"/>
        </w:rPr>
      </w:pPr>
    </w:p>
    <w:p w14:paraId="297D2965" w14:textId="0BB4D32E" w:rsidR="001031C4" w:rsidRPr="004270A8" w:rsidRDefault="001031C4" w:rsidP="00F32376">
      <w:pPr>
        <w:spacing w:line="276" w:lineRule="auto"/>
        <w:rPr>
          <w:rFonts w:eastAsia="MS Gothic" w:cs="Arial"/>
          <w:szCs w:val="21"/>
        </w:rPr>
      </w:pPr>
      <w:r w:rsidRPr="004270A8">
        <w:rPr>
          <w:rFonts w:eastAsia="MS Gothic" w:cs="Arial"/>
          <w:szCs w:val="21"/>
        </w:rPr>
        <w:t>The following describes about the S-Function blocks of peripherals (Port, ADC</w:t>
      </w:r>
      <w:r w:rsidR="00DE00F1" w:rsidRPr="004270A8">
        <w:rPr>
          <w:rFonts w:eastAsia="MS Gothic" w:cs="Arial"/>
          <w:szCs w:val="21"/>
        </w:rPr>
        <w:t xml:space="preserve">, </w:t>
      </w:r>
      <w:r w:rsidR="00DE00F1" w:rsidRPr="004270A8">
        <w:rPr>
          <w:rFonts w:cs="Arial"/>
        </w:rPr>
        <w:t>RS-</w:t>
      </w:r>
      <w:r w:rsidR="0061200B" w:rsidRPr="004270A8">
        <w:rPr>
          <w:rFonts w:cs="Arial"/>
        </w:rPr>
        <w:t>CANFD</w:t>
      </w:r>
      <w:r w:rsidR="0061200B" w:rsidRPr="004270A8">
        <w:rPr>
          <w:rFonts w:cs="Arial"/>
          <w:lang w:val="vi-VN"/>
        </w:rPr>
        <w:t xml:space="preserve">, </w:t>
      </w:r>
      <w:bookmarkStart w:id="392" w:name="V10000_Req_01_002"/>
      <w:commentRangeStart w:id="393"/>
      <w:r w:rsidR="0061200B" w:rsidRPr="004270A8">
        <w:rPr>
          <w:rFonts w:cs="Arial"/>
          <w:highlight w:val="yellow"/>
          <w:lang w:val="vi-VN"/>
        </w:rPr>
        <w:t>RLIN3n</w:t>
      </w:r>
      <w:commentRangeEnd w:id="393"/>
      <w:r w:rsidR="00A24892" w:rsidRPr="004270A8">
        <w:rPr>
          <w:rStyle w:val="CommentReference"/>
          <w:rFonts w:cs="Arial"/>
        </w:rPr>
        <w:commentReference w:id="393"/>
      </w:r>
      <w:bookmarkEnd w:id="392"/>
      <w:r w:rsidR="0078272E" w:rsidRPr="004270A8">
        <w:rPr>
          <w:rFonts w:cs="Arial"/>
        </w:rPr>
        <w:t xml:space="preserve">, </w:t>
      </w:r>
      <w:commentRangeStart w:id="394"/>
      <w:r w:rsidR="0078272E" w:rsidRPr="004270A8">
        <w:rPr>
          <w:rFonts w:cs="Arial"/>
          <w:highlight w:val="yellow"/>
        </w:rPr>
        <w:t>T</w:t>
      </w:r>
      <w:bookmarkStart w:id="395" w:name="V10000_New_Req_03_002"/>
      <w:bookmarkEnd w:id="395"/>
      <w:r w:rsidR="0078272E" w:rsidRPr="004270A8">
        <w:rPr>
          <w:rFonts w:cs="Arial"/>
          <w:highlight w:val="yellow"/>
        </w:rPr>
        <w:t>AUD</w:t>
      </w:r>
      <w:commentRangeEnd w:id="394"/>
      <w:r w:rsidR="0078272E" w:rsidRPr="004270A8">
        <w:rPr>
          <w:rStyle w:val="CommentReference"/>
          <w:rFonts w:cs="Arial"/>
          <w:highlight w:val="yellow"/>
        </w:rPr>
        <w:commentReference w:id="394"/>
      </w:r>
      <w:r w:rsidRPr="004270A8">
        <w:rPr>
          <w:rFonts w:eastAsia="MS Gothic" w:cs="Arial"/>
          <w:szCs w:val="21"/>
        </w:rPr>
        <w:t>), how to create, setting and generate C code for these S-Function blocks.</w:t>
      </w:r>
    </w:p>
    <w:p w14:paraId="4D06625D" w14:textId="77777777" w:rsidR="00C703DF" w:rsidRPr="0029259B" w:rsidRDefault="00C703DF" w:rsidP="00C703DF">
      <w:pPr>
        <w:rPr>
          <w:rFonts w:cs="Arial"/>
        </w:rPr>
      </w:pPr>
      <w:r w:rsidRPr="00901E91">
        <w:rPr>
          <w:rFonts w:cs="Arial"/>
          <w:highlight w:val="yellow"/>
        </w:rPr>
        <w:t>In addition, the MATLAB Simulink Library Browser supports ETVPF package, which contained the S-function blocks of peripherals to add into the model.</w:t>
      </w:r>
    </w:p>
    <w:p w14:paraId="41A9C090" w14:textId="77777777" w:rsidR="001031C4" w:rsidRPr="004270A8" w:rsidRDefault="001031C4" w:rsidP="001031C4">
      <w:pPr>
        <w:rPr>
          <w:rFonts w:eastAsia="MS Gothic" w:cs="Arial"/>
          <w:szCs w:val="21"/>
        </w:rPr>
      </w:pPr>
    </w:p>
    <w:p w14:paraId="46C9E32E" w14:textId="0F2280B3" w:rsidR="00A95C1F" w:rsidRPr="006E65B0" w:rsidRDefault="00FB5A9A" w:rsidP="004270A8">
      <w:pPr>
        <w:ind w:left="1440" w:hanging="1014"/>
        <w:rPr>
          <w:rFonts w:eastAsia="MS Gothic" w:cs="Arial"/>
          <w:sz w:val="18"/>
          <w:szCs w:val="18"/>
          <w:lang w:val="vi-VN"/>
        </w:rPr>
      </w:pPr>
      <w:r w:rsidRPr="004270A8">
        <w:rPr>
          <w:rFonts w:eastAsia="MS Gothic" w:cs="Arial"/>
          <w:sz w:val="18"/>
          <w:szCs w:val="18"/>
        </w:rPr>
        <w:t>Remarks</w:t>
      </w:r>
      <w:r w:rsidRPr="004270A8">
        <w:rPr>
          <w:rFonts w:eastAsia="MS Gothic" w:cs="Arial"/>
          <w:sz w:val="18"/>
          <w:szCs w:val="18"/>
        </w:rPr>
        <w:tab/>
        <w:t xml:space="preserve">1. The S-Function blocks of peripherals are different with each device series. </w:t>
      </w:r>
      <w:r w:rsidR="009B11C8" w:rsidRPr="004270A8">
        <w:rPr>
          <w:rFonts w:cs="Arial"/>
          <w:sz w:val="18"/>
          <w:szCs w:val="18"/>
        </w:rPr>
        <w:t xml:space="preserve">Therefore, user must select the correct peripherals’ settings with the current device series (peripherals’ settings on model must be the same with the </w:t>
      </w:r>
      <w:r w:rsidR="00491F55" w:rsidRPr="004270A8">
        <w:rPr>
          <w:rFonts w:cs="Arial"/>
          <w:sz w:val="18"/>
          <w:szCs w:val="18"/>
        </w:rPr>
        <w:t xml:space="preserve">settings </w:t>
      </w:r>
      <w:r w:rsidR="009B11C8" w:rsidRPr="004270A8">
        <w:rPr>
          <w:rFonts w:cs="Arial"/>
          <w:sz w:val="18"/>
          <w:szCs w:val="18"/>
        </w:rPr>
        <w:t xml:space="preserve">on SC – refer to section </w:t>
      </w:r>
      <w:r w:rsidR="009B11C8" w:rsidRPr="004270A8">
        <w:rPr>
          <w:rFonts w:cs="Arial"/>
          <w:b/>
          <w:bCs/>
          <w:sz w:val="18"/>
          <w:szCs w:val="18"/>
        </w:rPr>
        <w:fldChar w:fldCharType="begin"/>
      </w:r>
      <w:r w:rsidR="009B11C8" w:rsidRPr="004270A8">
        <w:rPr>
          <w:rFonts w:cs="Arial"/>
          <w:b/>
          <w:bCs/>
          <w:sz w:val="18"/>
          <w:szCs w:val="18"/>
        </w:rPr>
        <w:instrText xml:space="preserve"> REF _Ref95122765 \h  \* MERGEFORMAT </w:instrText>
      </w:r>
      <w:r w:rsidR="009B11C8" w:rsidRPr="004270A8">
        <w:rPr>
          <w:rFonts w:cs="Arial"/>
          <w:b/>
          <w:bCs/>
          <w:sz w:val="18"/>
          <w:szCs w:val="18"/>
        </w:rPr>
      </w:r>
      <w:r w:rsidR="009B11C8" w:rsidRPr="004270A8">
        <w:rPr>
          <w:rFonts w:cs="Arial"/>
          <w:b/>
          <w:bCs/>
          <w:sz w:val="18"/>
          <w:szCs w:val="18"/>
        </w:rPr>
        <w:fldChar w:fldCharType="separate"/>
      </w:r>
      <w:r w:rsidR="00775653" w:rsidRPr="00775653">
        <w:rPr>
          <w:rFonts w:cs="Arial"/>
          <w:b/>
          <w:bCs/>
          <w:sz w:val="18"/>
          <w:szCs w:val="18"/>
        </w:rPr>
        <w:t>3.3.3.1 Generating the peripherals’ source code by SC</w:t>
      </w:r>
      <w:r w:rsidR="009B11C8" w:rsidRPr="004270A8">
        <w:rPr>
          <w:rFonts w:cs="Arial"/>
          <w:b/>
          <w:bCs/>
          <w:sz w:val="18"/>
          <w:szCs w:val="18"/>
        </w:rPr>
        <w:fldChar w:fldCharType="end"/>
      </w:r>
      <w:r w:rsidR="009B11C8" w:rsidRPr="004270A8">
        <w:rPr>
          <w:rFonts w:cs="Arial"/>
          <w:sz w:val="18"/>
          <w:szCs w:val="18"/>
        </w:rPr>
        <w:t xml:space="preserve"> to know the configuration method). The sample S-Function blocks of each device series also include inside the </w:t>
      </w:r>
      <w:commentRangeStart w:id="396"/>
      <w:r w:rsidR="00F316EC" w:rsidRPr="00F316EC">
        <w:rPr>
          <w:rFonts w:cs="Arial"/>
          <w:sz w:val="18"/>
          <w:szCs w:val="18"/>
          <w:highlight w:val="yellow"/>
        </w:rPr>
        <w:t>“etvpf_lib.slx”</w:t>
      </w:r>
      <w:r w:rsidR="00F316EC" w:rsidRPr="00F316EC">
        <w:rPr>
          <w:rFonts w:cs="Arial"/>
          <w:sz w:val="18"/>
          <w:szCs w:val="18"/>
        </w:rPr>
        <w:t xml:space="preserve"> file</w:t>
      </w:r>
      <w:commentRangeEnd w:id="396"/>
      <w:r w:rsidR="006E65B0">
        <w:rPr>
          <w:rStyle w:val="CommentReference"/>
        </w:rPr>
        <w:commentReference w:id="396"/>
      </w:r>
      <w:r w:rsidR="009B11C8" w:rsidRPr="004270A8">
        <w:rPr>
          <w:rFonts w:cs="Arial"/>
          <w:sz w:val="18"/>
          <w:szCs w:val="18"/>
        </w:rPr>
        <w:t>.</w:t>
      </w:r>
      <w:bookmarkStart w:id="397" w:name="V10000_Simulink_Library_003"/>
      <w:bookmarkEnd w:id="397"/>
    </w:p>
    <w:p w14:paraId="2747269C" w14:textId="5B6E1EA7" w:rsidR="00A95C1F" w:rsidRPr="004270A8" w:rsidRDefault="00FB5A9A" w:rsidP="00A95C1F">
      <w:pPr>
        <w:ind w:left="1440" w:hanging="1440"/>
        <w:rPr>
          <w:rFonts w:eastAsia="MS Gothic" w:cs="Arial"/>
          <w:sz w:val="18"/>
          <w:szCs w:val="18"/>
        </w:rPr>
      </w:pPr>
      <w:r w:rsidRPr="004270A8">
        <w:rPr>
          <w:rFonts w:eastAsia="MS Gothic" w:cs="Arial"/>
          <w:sz w:val="18"/>
          <w:szCs w:val="18"/>
        </w:rPr>
        <w:tab/>
        <w:t>2. About the peripherals’ settings used for RH850/F1KM, only use the following settings.</w:t>
      </w:r>
    </w:p>
    <w:p w14:paraId="2880F45C" w14:textId="1C8620AA" w:rsidR="00FB5A9A" w:rsidRPr="004270A8" w:rsidRDefault="00FB5A9A" w:rsidP="005D175F">
      <w:pPr>
        <w:numPr>
          <w:ilvl w:val="0"/>
          <w:numId w:val="36"/>
        </w:numPr>
        <w:contextualSpacing/>
        <w:rPr>
          <w:rFonts w:eastAsia="MS Gothic" w:cs="Arial"/>
          <w:sz w:val="18"/>
          <w:szCs w:val="18"/>
        </w:rPr>
      </w:pPr>
      <w:bookmarkStart w:id="398" w:name="ADC_unit1_0"/>
      <w:r w:rsidRPr="004270A8">
        <w:rPr>
          <w:rFonts w:eastAsia="MS Gothic" w:cs="Arial"/>
          <w:sz w:val="18"/>
          <w:szCs w:val="18"/>
        </w:rPr>
        <w:t xml:space="preserve">For ADC peripheral: </w:t>
      </w:r>
      <w:r w:rsidR="00745A75" w:rsidRPr="00745A75">
        <w:rPr>
          <w:rFonts w:cs="Arial"/>
          <w:sz w:val="18"/>
          <w:szCs w:val="16"/>
        </w:rPr>
        <w:t>support for Scan Group 1</w:t>
      </w:r>
      <w:r w:rsidRPr="004270A8">
        <w:rPr>
          <w:rFonts w:eastAsia="MS Gothic" w:cs="Arial"/>
          <w:sz w:val="18"/>
          <w:szCs w:val="18"/>
        </w:rPr>
        <w:t>, Multicycle scan mode.</w:t>
      </w:r>
      <w:bookmarkEnd w:id="398"/>
    </w:p>
    <w:p w14:paraId="762B4037" w14:textId="5C68E79F" w:rsidR="00FB5A9A" w:rsidRPr="004270A8" w:rsidRDefault="00FB5A9A" w:rsidP="005D175F">
      <w:pPr>
        <w:numPr>
          <w:ilvl w:val="0"/>
          <w:numId w:val="36"/>
        </w:numPr>
        <w:contextualSpacing/>
        <w:rPr>
          <w:rFonts w:eastAsia="MS Gothic" w:cs="Arial"/>
          <w:sz w:val="18"/>
          <w:szCs w:val="18"/>
        </w:rPr>
      </w:pPr>
      <w:r w:rsidRPr="004270A8">
        <w:rPr>
          <w:rFonts w:eastAsia="MS Gothic" w:cs="Arial"/>
          <w:sz w:val="18"/>
          <w:szCs w:val="18"/>
        </w:rPr>
        <w:t>For Port peripheral: Only can use normal port (PORT) (e.g., PORT0, PORT1… defined in SC).</w:t>
      </w:r>
    </w:p>
    <w:p w14:paraId="095CD03D" w14:textId="77777777" w:rsidR="00020DF8" w:rsidRDefault="002F2C5C" w:rsidP="00A3482E">
      <w:pPr>
        <w:pStyle w:val="ListParagraph"/>
        <w:numPr>
          <w:ilvl w:val="0"/>
          <w:numId w:val="36"/>
        </w:numPr>
        <w:ind w:leftChars="0"/>
        <w:contextualSpacing/>
        <w:rPr>
          <w:rFonts w:cs="Arial"/>
          <w:sz w:val="18"/>
          <w:szCs w:val="18"/>
        </w:rPr>
      </w:pPr>
      <w:r w:rsidRPr="004270A8">
        <w:rPr>
          <w:rFonts w:cs="Arial"/>
          <w:sz w:val="18"/>
          <w:szCs w:val="18"/>
        </w:rPr>
        <w:t xml:space="preserve">For RS-CANFD peripheral: </w:t>
      </w:r>
    </w:p>
    <w:p w14:paraId="098ED976" w14:textId="57AFC1F2" w:rsidR="002C4256" w:rsidRDefault="00020DF8" w:rsidP="00020DF8">
      <w:pPr>
        <w:pStyle w:val="ListParagraph"/>
        <w:ind w:leftChars="0" w:left="2160"/>
        <w:contextualSpacing/>
        <w:rPr>
          <w:rFonts w:cs="Arial"/>
          <w:sz w:val="18"/>
          <w:szCs w:val="18"/>
        </w:rPr>
      </w:pPr>
      <w:r>
        <w:rPr>
          <w:rFonts w:cs="Arial"/>
          <w:sz w:val="18"/>
          <w:szCs w:val="18"/>
        </w:rPr>
        <w:t xml:space="preserve">For F1KM: </w:t>
      </w:r>
      <w:r w:rsidR="002F2C5C" w:rsidRPr="004270A8">
        <w:rPr>
          <w:rFonts w:cs="Arial"/>
          <w:sz w:val="18"/>
          <w:szCs w:val="18"/>
        </w:rPr>
        <w:t>Only can use CANFD unit 0 (RCFDC0), Sending/receiving Data frame/Remote frame, Standard ID/Expansion ID, Reception filter function</w:t>
      </w:r>
      <w:r w:rsidR="009B3B36" w:rsidRPr="004270A8">
        <w:rPr>
          <w:rFonts w:cs="Arial"/>
          <w:sz w:val="18"/>
          <w:szCs w:val="18"/>
          <w:highlight w:val="yellow"/>
        </w:rPr>
        <w:t>, Support CAN Por</w:t>
      </w:r>
      <w:bookmarkStart w:id="399" w:name="V10000_Req_02_004"/>
      <w:r w:rsidR="009B3B36" w:rsidRPr="004270A8">
        <w:rPr>
          <w:rFonts w:cs="Arial"/>
          <w:sz w:val="18"/>
          <w:szCs w:val="18"/>
          <w:highlight w:val="yellow"/>
        </w:rPr>
        <w:t xml:space="preserve">t I/O </w:t>
      </w:r>
      <w:bookmarkEnd w:id="399"/>
      <w:r w:rsidR="009B3B36" w:rsidRPr="004270A8">
        <w:rPr>
          <w:rFonts w:cs="Arial"/>
          <w:sz w:val="18"/>
          <w:szCs w:val="18"/>
          <w:highlight w:val="yellow"/>
        </w:rPr>
        <w:t xml:space="preserve">and </w:t>
      </w:r>
      <w:commentRangeStart w:id="400"/>
      <w:r w:rsidR="009B3B36" w:rsidRPr="004270A8">
        <w:rPr>
          <w:rFonts w:cs="Arial"/>
          <w:sz w:val="18"/>
          <w:szCs w:val="18"/>
          <w:highlight w:val="yellow"/>
        </w:rPr>
        <w:t xml:space="preserve">Vehicle Network </w:t>
      </w:r>
      <w:commentRangeEnd w:id="400"/>
      <w:r w:rsidR="009B3B36" w:rsidRPr="004270A8">
        <w:rPr>
          <w:rStyle w:val="CommentReference"/>
          <w:rFonts w:cs="Arial"/>
          <w:szCs w:val="18"/>
        </w:rPr>
        <w:commentReference w:id="400"/>
      </w:r>
      <w:r w:rsidR="009B3B36" w:rsidRPr="004270A8">
        <w:rPr>
          <w:rFonts w:cs="Arial"/>
          <w:sz w:val="18"/>
          <w:szCs w:val="18"/>
          <w:highlight w:val="yellow"/>
        </w:rPr>
        <w:t>Toolbox.</w:t>
      </w:r>
    </w:p>
    <w:p w14:paraId="6946697B" w14:textId="21C9C27E" w:rsidR="00020DF8" w:rsidRDefault="00020DF8" w:rsidP="00020DF8">
      <w:pPr>
        <w:pStyle w:val="ListParagraph"/>
        <w:ind w:leftChars="0" w:left="2160"/>
        <w:contextualSpacing/>
        <w:rPr>
          <w:rFonts w:cs="Arial"/>
          <w:sz w:val="18"/>
          <w:szCs w:val="18"/>
        </w:rPr>
      </w:pPr>
      <w:commentRangeStart w:id="401"/>
      <w:r w:rsidRPr="00020DF8">
        <w:rPr>
          <w:rFonts w:cs="Arial"/>
          <w:sz w:val="18"/>
          <w:szCs w:val="18"/>
          <w:highlight w:val="yellow"/>
        </w:rPr>
        <w:t>For U2C</w:t>
      </w:r>
      <w:commentRangeEnd w:id="401"/>
      <w:r w:rsidR="009B750A">
        <w:rPr>
          <w:rStyle w:val="CommentReference"/>
        </w:rPr>
        <w:commentReference w:id="401"/>
      </w:r>
      <w:r w:rsidRPr="00020DF8">
        <w:rPr>
          <w:rFonts w:cs="Arial"/>
          <w:sz w:val="18"/>
          <w:szCs w:val="18"/>
          <w:highlight w:val="yellow"/>
        </w:rPr>
        <w:t>: Only can use CANFD unit 0 (RCFDC0), Sending/receiving Data frame/Remote frame, Standard ID/Expansion ID, Reception filter function, and Vehicle Network Toolbox.</w:t>
      </w:r>
    </w:p>
    <w:p w14:paraId="0CB04180" w14:textId="4D498D97" w:rsidR="00020DF8" w:rsidRPr="004270A8" w:rsidRDefault="00020DF8" w:rsidP="00020DF8">
      <w:pPr>
        <w:pStyle w:val="ListParagraph"/>
        <w:ind w:leftChars="0" w:left="2160"/>
        <w:contextualSpacing/>
        <w:rPr>
          <w:rFonts w:cs="Arial"/>
          <w:sz w:val="18"/>
          <w:szCs w:val="18"/>
        </w:rPr>
      </w:pPr>
    </w:p>
    <w:p w14:paraId="7A5C5B5F" w14:textId="6CB3A257" w:rsidR="00DD0FDA" w:rsidRPr="004270A8" w:rsidRDefault="00EB7744" w:rsidP="00EB7744">
      <w:pPr>
        <w:pStyle w:val="ListParagraph"/>
        <w:numPr>
          <w:ilvl w:val="0"/>
          <w:numId w:val="36"/>
        </w:numPr>
        <w:ind w:leftChars="0"/>
        <w:rPr>
          <w:rFonts w:cs="Arial"/>
          <w:sz w:val="18"/>
          <w:szCs w:val="18"/>
          <w:highlight w:val="yellow"/>
        </w:rPr>
      </w:pPr>
      <w:r w:rsidRPr="004270A8">
        <w:rPr>
          <w:rFonts w:cs="Arial"/>
          <w:sz w:val="18"/>
          <w:szCs w:val="18"/>
          <w:highlight w:val="yellow"/>
        </w:rPr>
        <w:t>For TA</w:t>
      </w:r>
      <w:commentRangeStart w:id="402"/>
      <w:r w:rsidRPr="004270A8">
        <w:rPr>
          <w:rFonts w:cs="Arial"/>
          <w:sz w:val="18"/>
          <w:szCs w:val="18"/>
          <w:highlight w:val="yellow"/>
        </w:rPr>
        <w:t>UD</w:t>
      </w:r>
      <w:commentRangeEnd w:id="402"/>
      <w:r w:rsidR="003E55A1" w:rsidRPr="004270A8">
        <w:rPr>
          <w:rStyle w:val="CommentReference"/>
          <w:rFonts w:cs="Arial"/>
          <w:szCs w:val="18"/>
        </w:rPr>
        <w:commentReference w:id="402"/>
      </w:r>
      <w:r w:rsidRPr="004270A8">
        <w:rPr>
          <w:rFonts w:cs="Arial"/>
          <w:sz w:val="18"/>
          <w:szCs w:val="18"/>
          <w:highlight w:val="yellow"/>
        </w:rPr>
        <w:t xml:space="preserve"> peripheral: Only can use PWM Output and Triangle PWM Output, master channel</w:t>
      </w:r>
      <w:r w:rsidR="00460FF6" w:rsidRPr="004270A8">
        <w:rPr>
          <w:rFonts w:cs="Arial"/>
          <w:sz w:val="18"/>
          <w:szCs w:val="18"/>
          <w:highlight w:val="yellow"/>
        </w:rPr>
        <w:t>, pulse cycle and</w:t>
      </w:r>
      <w:r w:rsidRPr="004270A8">
        <w:rPr>
          <w:rFonts w:cs="Arial"/>
          <w:sz w:val="18"/>
          <w:szCs w:val="18"/>
          <w:highlight w:val="yellow"/>
        </w:rPr>
        <w:t xml:space="preserve"> </w:t>
      </w:r>
      <w:commentRangeStart w:id="403"/>
      <w:commentRangeStart w:id="404"/>
      <w:commentRangeStart w:id="405"/>
      <w:r w:rsidRPr="004270A8">
        <w:rPr>
          <w:rFonts w:cs="Arial"/>
          <w:sz w:val="18"/>
          <w:szCs w:val="18"/>
          <w:highlight w:val="yellow"/>
        </w:rPr>
        <w:t>duty</w:t>
      </w:r>
      <w:r w:rsidR="00B8466F" w:rsidRPr="004270A8">
        <w:rPr>
          <w:rFonts w:cs="Arial"/>
          <w:sz w:val="18"/>
          <w:szCs w:val="18"/>
          <w:highlight w:val="yellow"/>
        </w:rPr>
        <w:t xml:space="preserve"> ratio</w:t>
      </w:r>
      <w:r w:rsidRPr="004270A8">
        <w:rPr>
          <w:rFonts w:cs="Arial"/>
          <w:sz w:val="18"/>
          <w:szCs w:val="18"/>
          <w:highlight w:val="yellow"/>
        </w:rPr>
        <w:t xml:space="preserve"> value</w:t>
      </w:r>
      <w:commentRangeEnd w:id="403"/>
      <w:r w:rsidR="00BB4474" w:rsidRPr="004270A8">
        <w:rPr>
          <w:rStyle w:val="CommentReference"/>
          <w:rFonts w:cs="Arial"/>
          <w:szCs w:val="18"/>
        </w:rPr>
        <w:commentReference w:id="403"/>
      </w:r>
      <w:commentRangeEnd w:id="404"/>
      <w:r w:rsidR="00B059AD" w:rsidRPr="004270A8">
        <w:rPr>
          <w:rStyle w:val="CommentReference"/>
          <w:rFonts w:cs="Arial"/>
          <w:szCs w:val="18"/>
        </w:rPr>
        <w:commentReference w:id="404"/>
      </w:r>
      <w:commentRangeEnd w:id="405"/>
      <w:r w:rsidR="0018790D" w:rsidRPr="004270A8">
        <w:rPr>
          <w:rStyle w:val="CommentReference"/>
          <w:rFonts w:cs="Arial"/>
          <w:szCs w:val="18"/>
        </w:rPr>
        <w:commentReference w:id="405"/>
      </w:r>
      <w:r w:rsidRPr="004270A8">
        <w:rPr>
          <w:rFonts w:cs="Arial"/>
          <w:sz w:val="18"/>
          <w:szCs w:val="18"/>
          <w:highlight w:val="yellow"/>
        </w:rPr>
        <w:t xml:space="preserve"> settings. About </w:t>
      </w:r>
      <w:r w:rsidR="00460FF6" w:rsidRPr="004270A8">
        <w:rPr>
          <w:rFonts w:cs="Arial"/>
          <w:sz w:val="18"/>
          <w:szCs w:val="18"/>
          <w:highlight w:val="yellow"/>
        </w:rPr>
        <w:t>slave channel</w:t>
      </w:r>
      <w:r w:rsidR="00433C62" w:rsidRPr="004270A8">
        <w:rPr>
          <w:rFonts w:cs="Arial"/>
          <w:sz w:val="18"/>
          <w:szCs w:val="18"/>
          <w:highlight w:val="yellow"/>
        </w:rPr>
        <w:t>s</w:t>
      </w:r>
      <w:r w:rsidR="00460FF6" w:rsidRPr="004270A8">
        <w:rPr>
          <w:rFonts w:cs="Arial"/>
          <w:sz w:val="18"/>
          <w:szCs w:val="18"/>
          <w:highlight w:val="yellow"/>
        </w:rPr>
        <w:t xml:space="preserve">, </w:t>
      </w:r>
      <w:r w:rsidRPr="004270A8">
        <w:rPr>
          <w:rFonts w:cs="Arial"/>
          <w:sz w:val="18"/>
          <w:szCs w:val="18"/>
          <w:highlight w:val="yellow"/>
        </w:rPr>
        <w:t xml:space="preserve"> and clock setting please set it in SC</w:t>
      </w:r>
    </w:p>
    <w:p w14:paraId="00FAF702" w14:textId="23F5F5A6" w:rsidR="006358EE" w:rsidRPr="004270A8" w:rsidRDefault="006358EE" w:rsidP="006358EE">
      <w:pPr>
        <w:ind w:left="1440"/>
        <w:contextualSpacing/>
        <w:rPr>
          <w:rFonts w:cs="Arial"/>
          <w:sz w:val="18"/>
          <w:szCs w:val="18"/>
        </w:rPr>
      </w:pPr>
      <w:r w:rsidRPr="004270A8">
        <w:rPr>
          <w:rFonts w:cs="Arial"/>
          <w:sz w:val="18"/>
          <w:szCs w:val="18"/>
          <w:highlight w:val="yellow"/>
        </w:rPr>
        <w:t xml:space="preserve">3. </w:t>
      </w:r>
      <w:bookmarkStart w:id="406" w:name="_Hlk108453913"/>
      <w:r w:rsidR="00710E60" w:rsidRPr="004270A8">
        <w:rPr>
          <w:rFonts w:cs="Arial"/>
          <w:sz w:val="18"/>
          <w:szCs w:val="18"/>
          <w:highlight w:val="yellow"/>
        </w:rPr>
        <w:t>The S-Function blocks of peripherals are prepared for the largest device. If using the smaller device, please select the function, port name which is implemented for this device.</w:t>
      </w:r>
      <w:bookmarkEnd w:id="406"/>
    </w:p>
    <w:p w14:paraId="6330B794" w14:textId="10D3C74D" w:rsidR="003D35DA" w:rsidRPr="004270A8" w:rsidRDefault="006358EE" w:rsidP="003D35DA">
      <w:pPr>
        <w:ind w:left="1440"/>
        <w:contextualSpacing/>
        <w:rPr>
          <w:rFonts w:cs="Arial"/>
          <w:sz w:val="18"/>
          <w:szCs w:val="18"/>
        </w:rPr>
      </w:pPr>
      <w:r w:rsidRPr="004270A8">
        <w:rPr>
          <w:rFonts w:cs="Arial"/>
          <w:sz w:val="18"/>
          <w:szCs w:val="18"/>
          <w:highlight w:val="yellow"/>
        </w:rPr>
        <w:t>4</w:t>
      </w:r>
      <w:commentRangeStart w:id="407"/>
      <w:r w:rsidR="003D35DA" w:rsidRPr="004270A8">
        <w:rPr>
          <w:rFonts w:cs="Arial"/>
          <w:sz w:val="18"/>
          <w:szCs w:val="18"/>
          <w:highlight w:val="yellow"/>
        </w:rPr>
        <w:t>. About the peripherals used for RH850/U2C, only use the Port</w:t>
      </w:r>
      <w:r w:rsidR="00AF2ED3">
        <w:rPr>
          <w:rFonts w:cs="Arial"/>
          <w:sz w:val="18"/>
          <w:szCs w:val="18"/>
          <w:highlight w:val="yellow"/>
        </w:rPr>
        <w:t>,</w:t>
      </w:r>
      <w:r w:rsidR="003D35DA" w:rsidRPr="004270A8">
        <w:rPr>
          <w:rFonts w:cs="Arial"/>
          <w:sz w:val="18"/>
          <w:szCs w:val="18"/>
          <w:highlight w:val="yellow"/>
        </w:rPr>
        <w:t xml:space="preserve"> ADC</w:t>
      </w:r>
      <w:r w:rsidR="00AF2ED3">
        <w:rPr>
          <w:rFonts w:cs="Arial"/>
          <w:sz w:val="18"/>
          <w:szCs w:val="18"/>
          <w:highlight w:val="yellow"/>
        </w:rPr>
        <w:t xml:space="preserve"> and CAN</w:t>
      </w:r>
      <w:r w:rsidR="003D35DA" w:rsidRPr="004270A8">
        <w:rPr>
          <w:rFonts w:cs="Arial"/>
          <w:sz w:val="18"/>
          <w:szCs w:val="18"/>
          <w:highlight w:val="yellow"/>
        </w:rPr>
        <w:t xml:space="preserve"> peripherals.</w:t>
      </w:r>
      <w:commentRangeEnd w:id="407"/>
      <w:r w:rsidR="003D35DA" w:rsidRPr="004270A8">
        <w:rPr>
          <w:rStyle w:val="CommentReference"/>
          <w:rFonts w:cs="Arial"/>
          <w:szCs w:val="18"/>
        </w:rPr>
        <w:commentReference w:id="407"/>
      </w:r>
      <w:bookmarkStart w:id="408" w:name="V10000_Req_03_006"/>
      <w:bookmarkEnd w:id="408"/>
    </w:p>
    <w:p w14:paraId="6D02FF9D" w14:textId="3E62B3B7" w:rsidR="008B48B6" w:rsidRPr="004270A8" w:rsidRDefault="008B48B6" w:rsidP="00A95C1F">
      <w:pPr>
        <w:tabs>
          <w:tab w:val="left" w:pos="1500"/>
        </w:tabs>
        <w:ind w:left="1418" w:hanging="1418"/>
        <w:contextualSpacing/>
        <w:rPr>
          <w:rFonts w:eastAsia="MS Gothic" w:cs="Arial"/>
          <w:szCs w:val="21"/>
        </w:rPr>
      </w:pPr>
    </w:p>
    <w:p w14:paraId="6B955077" w14:textId="77777777" w:rsidR="00CC3C54" w:rsidRPr="004270A8" w:rsidRDefault="00CC3C54" w:rsidP="00A95C1F">
      <w:pPr>
        <w:tabs>
          <w:tab w:val="left" w:pos="1500"/>
        </w:tabs>
        <w:ind w:left="1418" w:hanging="1418"/>
        <w:contextualSpacing/>
        <w:rPr>
          <w:rFonts w:eastAsia="MS Gothic" w:cs="Arial"/>
          <w:szCs w:val="21"/>
        </w:rPr>
      </w:pPr>
    </w:p>
    <w:p w14:paraId="70F52442" w14:textId="020FABDD" w:rsidR="009A3C41" w:rsidRPr="004270A8" w:rsidRDefault="006855D8" w:rsidP="00732373">
      <w:pPr>
        <w:pStyle w:val="Heading3"/>
        <w:ind w:leftChars="0" w:left="0"/>
        <w:jc w:val="left"/>
        <w:rPr>
          <w:rFonts w:ascii="Arial" w:hAnsi="Arial"/>
          <w:b/>
          <w:bCs/>
          <w:sz w:val="24"/>
        </w:rPr>
      </w:pPr>
      <w:bookmarkStart w:id="409" w:name="_Ref468269254"/>
      <w:bookmarkStart w:id="410" w:name="_Ref468377273"/>
      <w:bookmarkStart w:id="411" w:name="_Ref468377312"/>
      <w:bookmarkStart w:id="412" w:name="_Ref468377361"/>
      <w:bookmarkStart w:id="413" w:name="_Ref494808628"/>
      <w:bookmarkStart w:id="414" w:name="_Ref494808642"/>
      <w:bookmarkStart w:id="415" w:name="_Toc520812147"/>
      <w:bookmarkStart w:id="416" w:name="_Toc528832997"/>
      <w:bookmarkStart w:id="417" w:name="_Toc531712038"/>
      <w:bookmarkStart w:id="418" w:name="_Toc51330636"/>
      <w:bookmarkStart w:id="419" w:name="_Toc122608738"/>
      <w:r w:rsidRPr="004270A8">
        <w:rPr>
          <w:rFonts w:ascii="Arial" w:hAnsi="Arial"/>
          <w:b/>
          <w:bCs/>
          <w:sz w:val="24"/>
        </w:rPr>
        <w:t>3</w:t>
      </w:r>
      <w:r w:rsidR="009A3C41" w:rsidRPr="004270A8">
        <w:rPr>
          <w:rFonts w:ascii="Arial" w:hAnsi="Arial"/>
          <w:b/>
          <w:bCs/>
          <w:sz w:val="24"/>
        </w:rPr>
        <w:t>.2.1</w:t>
      </w:r>
      <w:bookmarkEnd w:id="409"/>
      <w:bookmarkEnd w:id="410"/>
      <w:bookmarkEnd w:id="411"/>
      <w:bookmarkEnd w:id="412"/>
      <w:bookmarkEnd w:id="413"/>
      <w:bookmarkEnd w:id="414"/>
      <w:bookmarkEnd w:id="415"/>
      <w:bookmarkEnd w:id="416"/>
      <w:bookmarkEnd w:id="417"/>
      <w:bookmarkEnd w:id="418"/>
      <w:r w:rsidR="00F5566D" w:rsidRPr="004270A8">
        <w:rPr>
          <w:rFonts w:ascii="Arial" w:hAnsi="Arial"/>
          <w:b/>
          <w:bCs/>
          <w:sz w:val="24"/>
        </w:rPr>
        <w:t xml:space="preserve"> </w:t>
      </w:r>
      <w:r w:rsidR="00732373" w:rsidRPr="004270A8">
        <w:rPr>
          <w:rFonts w:ascii="Arial" w:hAnsi="Arial"/>
          <w:b/>
          <w:bCs/>
          <w:sz w:val="24"/>
        </w:rPr>
        <w:t>ADC peripheral</w:t>
      </w:r>
      <w:bookmarkEnd w:id="419"/>
    </w:p>
    <w:p w14:paraId="2832F922" w14:textId="3EC3FEB6" w:rsidR="001B360B" w:rsidRPr="004270A8" w:rsidRDefault="001B360B" w:rsidP="001B360B">
      <w:pPr>
        <w:spacing w:before="240"/>
        <w:rPr>
          <w:rFonts w:eastAsia="MS Gothic" w:cs="Arial"/>
          <w:szCs w:val="21"/>
        </w:rPr>
      </w:pPr>
      <w:r w:rsidRPr="004270A8">
        <w:rPr>
          <w:rFonts w:eastAsia="MS Gothic" w:cs="Arial"/>
          <w:szCs w:val="21"/>
        </w:rPr>
        <w:t>The following describes about the main features of ADC peripheral.</w:t>
      </w:r>
    </w:p>
    <w:p w14:paraId="468C60E6" w14:textId="77777777" w:rsidR="001B360B" w:rsidRPr="004270A8" w:rsidRDefault="001B360B" w:rsidP="005D175F">
      <w:pPr>
        <w:widowControl/>
        <w:numPr>
          <w:ilvl w:val="0"/>
          <w:numId w:val="32"/>
        </w:numPr>
        <w:spacing w:after="160" w:line="256" w:lineRule="auto"/>
        <w:contextualSpacing/>
        <w:jc w:val="left"/>
        <w:rPr>
          <w:rFonts w:eastAsia="MS Gothic" w:cs="Arial"/>
          <w:szCs w:val="21"/>
        </w:rPr>
      </w:pPr>
      <w:r w:rsidRPr="004270A8">
        <w:rPr>
          <w:rFonts w:eastAsia="MS Gothic" w:cs="Arial"/>
          <w:szCs w:val="21"/>
        </w:rPr>
        <w:t>Get the data from MATLAB to ADC port on model.</w:t>
      </w:r>
    </w:p>
    <w:p w14:paraId="126E1F57" w14:textId="77777777" w:rsidR="001B360B" w:rsidRPr="004270A8" w:rsidRDefault="001B360B" w:rsidP="005D175F">
      <w:pPr>
        <w:widowControl/>
        <w:numPr>
          <w:ilvl w:val="0"/>
          <w:numId w:val="32"/>
        </w:numPr>
        <w:spacing w:after="160" w:line="256" w:lineRule="auto"/>
        <w:contextualSpacing/>
        <w:jc w:val="left"/>
        <w:rPr>
          <w:rFonts w:eastAsia="MS Gothic" w:cs="Arial"/>
          <w:szCs w:val="21"/>
        </w:rPr>
      </w:pPr>
      <w:r w:rsidRPr="004270A8">
        <w:rPr>
          <w:rFonts w:eastAsia="MS Gothic" w:cs="Arial"/>
          <w:szCs w:val="21"/>
        </w:rPr>
        <w:t>Return the same value from MATLAB to user algorithms.</w:t>
      </w:r>
    </w:p>
    <w:p w14:paraId="25B50088" w14:textId="77777777" w:rsidR="001B360B" w:rsidRPr="004270A8" w:rsidRDefault="001B360B" w:rsidP="001B360B">
      <w:pPr>
        <w:rPr>
          <w:rFonts w:eastAsia="MS Gothic" w:cs="Arial"/>
          <w:szCs w:val="21"/>
        </w:rPr>
      </w:pPr>
    </w:p>
    <w:p w14:paraId="2BE23687" w14:textId="77777777" w:rsidR="001B360B" w:rsidRPr="004270A8" w:rsidRDefault="001B360B" w:rsidP="001B360B">
      <w:pPr>
        <w:jc w:val="center"/>
        <w:rPr>
          <w:rFonts w:eastAsia="MS Gothic" w:cs="Arial"/>
          <w:szCs w:val="21"/>
        </w:rPr>
      </w:pPr>
      <w:r w:rsidRPr="004270A8">
        <w:rPr>
          <w:rFonts w:eastAsia="MS Gothic" w:cs="Arial"/>
          <w:noProof/>
          <w:szCs w:val="21"/>
        </w:rPr>
        <w:drawing>
          <wp:inline distT="0" distB="0" distL="0" distR="0" wp14:anchorId="6906DF0E" wp14:editId="47A805E2">
            <wp:extent cx="1666875" cy="990600"/>
            <wp:effectExtent l="0" t="0" r="9525" b="0"/>
            <wp:docPr id="30" name="Picture 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 picture containing text&#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666875" cy="990600"/>
                    </a:xfrm>
                    <a:prstGeom prst="rect">
                      <a:avLst/>
                    </a:prstGeom>
                    <a:noFill/>
                    <a:ln>
                      <a:noFill/>
                    </a:ln>
                  </pic:spPr>
                </pic:pic>
              </a:graphicData>
            </a:graphic>
          </wp:inline>
        </w:drawing>
      </w:r>
    </w:p>
    <w:p w14:paraId="205299B5" w14:textId="77777777" w:rsidR="001B360B" w:rsidRPr="004270A8" w:rsidRDefault="001B360B" w:rsidP="001B360B">
      <w:pPr>
        <w:jc w:val="center"/>
        <w:rPr>
          <w:rFonts w:eastAsia="MS Gothic" w:cs="Arial"/>
          <w:szCs w:val="21"/>
        </w:rPr>
      </w:pPr>
    </w:p>
    <w:p w14:paraId="1BDF853B" w14:textId="72DE7C55" w:rsidR="001B360B" w:rsidRPr="004270A8" w:rsidRDefault="001B360B" w:rsidP="001B360B">
      <w:pPr>
        <w:spacing w:after="200"/>
        <w:jc w:val="center"/>
        <w:rPr>
          <w:rFonts w:eastAsia="MS Gothic" w:cs="Arial"/>
          <w:b/>
          <w:bCs/>
          <w:i/>
          <w:iCs/>
          <w:szCs w:val="21"/>
        </w:rPr>
      </w:pPr>
      <w:r w:rsidRPr="004270A8">
        <w:rPr>
          <w:rFonts w:eastAsia="MS Gothic" w:cs="Arial"/>
          <w:b/>
          <w:bCs/>
          <w:i/>
          <w:iCs/>
          <w:szCs w:val="21"/>
        </w:rPr>
        <w:t xml:space="preserve">Figure </w:t>
      </w:r>
      <w:r w:rsidR="00582BBD">
        <w:rPr>
          <w:rFonts w:eastAsia="MS Gothic" w:cs="Arial"/>
          <w:b/>
          <w:bCs/>
          <w:i/>
          <w:iCs/>
          <w:szCs w:val="21"/>
        </w:rPr>
        <w:fldChar w:fldCharType="begin"/>
      </w:r>
      <w:r w:rsidR="00582BBD">
        <w:rPr>
          <w:rFonts w:eastAsia="MS Gothic" w:cs="Arial"/>
          <w:b/>
          <w:bCs/>
          <w:i/>
          <w:iCs/>
          <w:szCs w:val="21"/>
        </w:rPr>
        <w:instrText xml:space="preserve"> STYLEREF 1 \s </w:instrText>
      </w:r>
      <w:r w:rsidR="00582BBD">
        <w:rPr>
          <w:rFonts w:eastAsia="MS Gothic" w:cs="Arial"/>
          <w:b/>
          <w:bCs/>
          <w:i/>
          <w:iCs/>
          <w:szCs w:val="21"/>
        </w:rPr>
        <w:fldChar w:fldCharType="separate"/>
      </w:r>
      <w:r w:rsidR="00775653">
        <w:rPr>
          <w:rFonts w:eastAsia="MS Gothic" w:cs="Arial"/>
          <w:b/>
          <w:bCs/>
          <w:i/>
          <w:iCs/>
          <w:noProof/>
          <w:szCs w:val="21"/>
        </w:rPr>
        <w:t>3</w:t>
      </w:r>
      <w:r w:rsidR="00582BBD">
        <w:rPr>
          <w:rFonts w:eastAsia="MS Gothic" w:cs="Arial"/>
          <w:b/>
          <w:bCs/>
          <w:i/>
          <w:iCs/>
          <w:szCs w:val="21"/>
        </w:rPr>
        <w:fldChar w:fldCharType="end"/>
      </w:r>
      <w:r w:rsidR="00582BBD">
        <w:rPr>
          <w:rFonts w:eastAsia="MS Gothic" w:cs="Arial"/>
          <w:b/>
          <w:bCs/>
          <w:i/>
          <w:iCs/>
          <w:szCs w:val="21"/>
        </w:rPr>
        <w:noBreakHyphen/>
      </w:r>
      <w:r w:rsidR="00582BBD">
        <w:rPr>
          <w:rFonts w:eastAsia="MS Gothic" w:cs="Arial"/>
          <w:b/>
          <w:bCs/>
          <w:i/>
          <w:iCs/>
          <w:szCs w:val="21"/>
        </w:rPr>
        <w:fldChar w:fldCharType="begin"/>
      </w:r>
      <w:r w:rsidR="00582BBD">
        <w:rPr>
          <w:rFonts w:eastAsia="MS Gothic" w:cs="Arial"/>
          <w:b/>
          <w:bCs/>
          <w:i/>
          <w:iCs/>
          <w:szCs w:val="21"/>
        </w:rPr>
        <w:instrText xml:space="preserve"> SEQ Figure \* ARABIC \s 1 </w:instrText>
      </w:r>
      <w:r w:rsidR="00582BBD">
        <w:rPr>
          <w:rFonts w:eastAsia="MS Gothic" w:cs="Arial"/>
          <w:b/>
          <w:bCs/>
          <w:i/>
          <w:iCs/>
          <w:szCs w:val="21"/>
        </w:rPr>
        <w:fldChar w:fldCharType="separate"/>
      </w:r>
      <w:r w:rsidR="00775653">
        <w:rPr>
          <w:rFonts w:eastAsia="MS Gothic" w:cs="Arial"/>
          <w:b/>
          <w:bCs/>
          <w:i/>
          <w:iCs/>
          <w:noProof/>
          <w:szCs w:val="21"/>
        </w:rPr>
        <w:t>1</w:t>
      </w:r>
      <w:r w:rsidR="00582BBD">
        <w:rPr>
          <w:rFonts w:eastAsia="MS Gothic" w:cs="Arial"/>
          <w:b/>
          <w:bCs/>
          <w:i/>
          <w:iCs/>
          <w:szCs w:val="21"/>
        </w:rPr>
        <w:fldChar w:fldCharType="end"/>
      </w:r>
      <w:r w:rsidRPr="004270A8">
        <w:rPr>
          <w:rFonts w:eastAsia="MS Gothic" w:cs="Arial"/>
          <w:b/>
          <w:bCs/>
          <w:i/>
          <w:iCs/>
          <w:szCs w:val="21"/>
        </w:rPr>
        <w:t xml:space="preserve"> S-Function block of ADC</w:t>
      </w:r>
    </w:p>
    <w:p w14:paraId="4B2EA760" w14:textId="77777777" w:rsidR="001B360B" w:rsidRPr="004270A8" w:rsidRDefault="001B360B" w:rsidP="001B360B">
      <w:pPr>
        <w:rPr>
          <w:rFonts w:cs="Arial"/>
          <w:szCs w:val="21"/>
        </w:rPr>
      </w:pPr>
    </w:p>
    <w:p w14:paraId="7FEC6AF6" w14:textId="41138486" w:rsidR="009441A4" w:rsidRPr="004270A8" w:rsidRDefault="009441A4">
      <w:pPr>
        <w:widowControl/>
        <w:jc w:val="left"/>
        <w:rPr>
          <w:rFonts w:eastAsiaTheme="majorEastAsia" w:cs="Arial"/>
          <w:szCs w:val="21"/>
        </w:rPr>
      </w:pPr>
    </w:p>
    <w:p w14:paraId="26CD8CB9" w14:textId="77777777" w:rsidR="003C3A52" w:rsidRPr="004270A8" w:rsidRDefault="003C3A52" w:rsidP="003C3A52">
      <w:pPr>
        <w:spacing w:before="240"/>
        <w:rPr>
          <w:rFonts w:eastAsia="MS Gothic" w:cs="Arial"/>
          <w:szCs w:val="21"/>
        </w:rPr>
      </w:pPr>
      <w:bookmarkStart w:id="420" w:name="_Toc520812148"/>
      <w:bookmarkStart w:id="421" w:name="_Toc528832998"/>
      <w:bookmarkStart w:id="422" w:name="_Toc531712039"/>
      <w:bookmarkStart w:id="423" w:name="_Toc51330637"/>
      <w:r w:rsidRPr="004270A8">
        <w:rPr>
          <w:rFonts w:eastAsia="MS Gothic" w:cs="Arial"/>
          <w:szCs w:val="21"/>
        </w:rPr>
        <w:t>The following describes about the User Interface of ADC S-Function block that support user select and change ADC ports easier during model setting.</w:t>
      </w:r>
    </w:p>
    <w:p w14:paraId="369C5C8A" w14:textId="77777777" w:rsidR="003C3A52" w:rsidRPr="004270A8" w:rsidRDefault="003C3A52" w:rsidP="003C3A52">
      <w:pPr>
        <w:rPr>
          <w:rFonts w:eastAsia="MS Gothic" w:cs="Arial"/>
          <w:szCs w:val="21"/>
        </w:rPr>
      </w:pPr>
    </w:p>
    <w:p w14:paraId="64A76E4D" w14:textId="170C5EE6" w:rsidR="003C3A52" w:rsidRPr="004270A8" w:rsidRDefault="00661791" w:rsidP="003C3A52">
      <w:pPr>
        <w:jc w:val="center"/>
        <w:rPr>
          <w:rFonts w:eastAsia="MS Gothic" w:cs="Arial"/>
          <w:szCs w:val="21"/>
        </w:rPr>
      </w:pPr>
      <w:r w:rsidRPr="004270A8">
        <w:rPr>
          <w:rFonts w:eastAsia="MS Gothic" w:cs="Arial"/>
          <w:noProof/>
          <w:szCs w:val="21"/>
        </w:rPr>
        <w:lastRenderedPageBreak/>
        <w:drawing>
          <wp:anchor distT="0" distB="0" distL="114300" distR="114300" simplePos="0" relativeHeight="251658263" behindDoc="0" locked="0" layoutInCell="1" allowOverlap="1" wp14:anchorId="3D3D72AB" wp14:editId="2D00E9D7">
            <wp:simplePos x="0" y="0"/>
            <wp:positionH relativeFrom="margin">
              <wp:align>center</wp:align>
            </wp:positionH>
            <wp:positionV relativeFrom="paragraph">
              <wp:posOffset>125170</wp:posOffset>
            </wp:positionV>
            <wp:extent cx="3457575" cy="2924175"/>
            <wp:effectExtent l="0" t="0" r="9525" b="9525"/>
            <wp:wrapTopAndBottom/>
            <wp:docPr id="31" name="Picture 1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Graphical user interface, text, application, email&#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457575" cy="2924175"/>
                    </a:xfrm>
                    <a:prstGeom prst="rect">
                      <a:avLst/>
                    </a:prstGeom>
                    <a:noFill/>
                    <a:ln>
                      <a:noFill/>
                    </a:ln>
                  </pic:spPr>
                </pic:pic>
              </a:graphicData>
            </a:graphic>
          </wp:anchor>
        </w:drawing>
      </w:r>
    </w:p>
    <w:p w14:paraId="063F64C1" w14:textId="45EDACF7" w:rsidR="003C3A52" w:rsidRPr="004270A8" w:rsidRDefault="003C3A52" w:rsidP="003C3A52">
      <w:pPr>
        <w:spacing w:after="200"/>
        <w:jc w:val="center"/>
        <w:rPr>
          <w:rFonts w:eastAsia="MS Gothic" w:cs="Arial"/>
          <w:b/>
          <w:bCs/>
          <w:i/>
          <w:iCs/>
          <w:szCs w:val="21"/>
        </w:rPr>
      </w:pPr>
      <w:r w:rsidRPr="004270A8">
        <w:rPr>
          <w:rFonts w:eastAsia="MS Gothic" w:cs="Arial"/>
          <w:b/>
          <w:bCs/>
          <w:i/>
          <w:iCs/>
          <w:szCs w:val="21"/>
        </w:rPr>
        <w:t xml:space="preserve">Figure </w:t>
      </w:r>
      <w:r w:rsidR="00582BBD">
        <w:rPr>
          <w:rFonts w:eastAsia="MS Gothic" w:cs="Arial"/>
          <w:b/>
          <w:bCs/>
          <w:i/>
          <w:iCs/>
          <w:szCs w:val="21"/>
        </w:rPr>
        <w:fldChar w:fldCharType="begin"/>
      </w:r>
      <w:r w:rsidR="00582BBD">
        <w:rPr>
          <w:rFonts w:eastAsia="MS Gothic" w:cs="Arial"/>
          <w:b/>
          <w:bCs/>
          <w:i/>
          <w:iCs/>
          <w:szCs w:val="21"/>
        </w:rPr>
        <w:instrText xml:space="preserve"> STYLEREF 1 \s </w:instrText>
      </w:r>
      <w:r w:rsidR="00582BBD">
        <w:rPr>
          <w:rFonts w:eastAsia="MS Gothic" w:cs="Arial"/>
          <w:b/>
          <w:bCs/>
          <w:i/>
          <w:iCs/>
          <w:szCs w:val="21"/>
        </w:rPr>
        <w:fldChar w:fldCharType="separate"/>
      </w:r>
      <w:r w:rsidR="00775653">
        <w:rPr>
          <w:rFonts w:eastAsia="MS Gothic" w:cs="Arial"/>
          <w:b/>
          <w:bCs/>
          <w:i/>
          <w:iCs/>
          <w:noProof/>
          <w:szCs w:val="21"/>
        </w:rPr>
        <w:t>3</w:t>
      </w:r>
      <w:r w:rsidR="00582BBD">
        <w:rPr>
          <w:rFonts w:eastAsia="MS Gothic" w:cs="Arial"/>
          <w:b/>
          <w:bCs/>
          <w:i/>
          <w:iCs/>
          <w:szCs w:val="21"/>
        </w:rPr>
        <w:fldChar w:fldCharType="end"/>
      </w:r>
      <w:r w:rsidR="00582BBD">
        <w:rPr>
          <w:rFonts w:eastAsia="MS Gothic" w:cs="Arial"/>
          <w:b/>
          <w:bCs/>
          <w:i/>
          <w:iCs/>
          <w:szCs w:val="21"/>
        </w:rPr>
        <w:noBreakHyphen/>
      </w:r>
      <w:r w:rsidR="00582BBD">
        <w:rPr>
          <w:rFonts w:eastAsia="MS Gothic" w:cs="Arial"/>
          <w:b/>
          <w:bCs/>
          <w:i/>
          <w:iCs/>
          <w:szCs w:val="21"/>
        </w:rPr>
        <w:fldChar w:fldCharType="begin"/>
      </w:r>
      <w:r w:rsidR="00582BBD">
        <w:rPr>
          <w:rFonts w:eastAsia="MS Gothic" w:cs="Arial"/>
          <w:b/>
          <w:bCs/>
          <w:i/>
          <w:iCs/>
          <w:szCs w:val="21"/>
        </w:rPr>
        <w:instrText xml:space="preserve"> SEQ Figure \* ARABIC \s 1 </w:instrText>
      </w:r>
      <w:r w:rsidR="00582BBD">
        <w:rPr>
          <w:rFonts w:eastAsia="MS Gothic" w:cs="Arial"/>
          <w:b/>
          <w:bCs/>
          <w:i/>
          <w:iCs/>
          <w:szCs w:val="21"/>
        </w:rPr>
        <w:fldChar w:fldCharType="separate"/>
      </w:r>
      <w:r w:rsidR="00775653">
        <w:rPr>
          <w:rFonts w:eastAsia="MS Gothic" w:cs="Arial"/>
          <w:b/>
          <w:bCs/>
          <w:i/>
          <w:iCs/>
          <w:noProof/>
          <w:szCs w:val="21"/>
        </w:rPr>
        <w:t>2</w:t>
      </w:r>
      <w:r w:rsidR="00582BBD">
        <w:rPr>
          <w:rFonts w:eastAsia="MS Gothic" w:cs="Arial"/>
          <w:b/>
          <w:bCs/>
          <w:i/>
          <w:iCs/>
          <w:szCs w:val="21"/>
        </w:rPr>
        <w:fldChar w:fldCharType="end"/>
      </w:r>
      <w:r w:rsidRPr="004270A8">
        <w:rPr>
          <w:rFonts w:eastAsia="MS Gothic" w:cs="Arial"/>
          <w:b/>
          <w:bCs/>
          <w:i/>
          <w:iCs/>
          <w:szCs w:val="21"/>
        </w:rPr>
        <w:t xml:space="preserve"> User Interface of ADC S-Function block</w:t>
      </w:r>
    </w:p>
    <w:p w14:paraId="4F2AC6C6" w14:textId="77777777" w:rsidR="00B44C99" w:rsidRPr="004270A8" w:rsidRDefault="00B44C99" w:rsidP="00B44C99">
      <w:pPr>
        <w:rPr>
          <w:rFonts w:cs="Arial"/>
        </w:rPr>
      </w:pPr>
      <w:r w:rsidRPr="004270A8">
        <w:rPr>
          <w:rFonts w:cs="Arial"/>
        </w:rPr>
        <w:t>The User Interface of ADC S-Function block includes “ADC Port Name”, “Unit”, “Max Channel” and “Port ID” parameters.</w:t>
      </w:r>
    </w:p>
    <w:p w14:paraId="1B8A3A45" w14:textId="77777777" w:rsidR="003C3A52" w:rsidRPr="004270A8" w:rsidRDefault="003C3A52" w:rsidP="003C3A52">
      <w:pPr>
        <w:rPr>
          <w:rFonts w:eastAsia="MS Gothic" w:cs="Arial"/>
          <w:szCs w:val="21"/>
        </w:rPr>
      </w:pPr>
    </w:p>
    <w:p w14:paraId="20EA2589" w14:textId="77777777" w:rsidR="003C3A52" w:rsidRPr="004270A8" w:rsidRDefault="003C3A52" w:rsidP="003C3A52">
      <w:pPr>
        <w:rPr>
          <w:rFonts w:eastAsia="MS Gothic" w:cs="Arial"/>
          <w:szCs w:val="21"/>
        </w:rPr>
      </w:pPr>
      <w:r w:rsidRPr="004270A8">
        <w:rPr>
          <w:rFonts w:eastAsia="MS Gothic" w:cs="Arial"/>
          <w:szCs w:val="21"/>
        </w:rPr>
        <w:t>The purpose of these parameters is specified the target port name of ADC S-Function block. When building the model, these parameters will generate at the same time with the input data.</w:t>
      </w:r>
    </w:p>
    <w:p w14:paraId="51AEC2A6" w14:textId="77777777" w:rsidR="003C3A52" w:rsidRPr="004270A8" w:rsidRDefault="003C3A52" w:rsidP="003C3A52">
      <w:pPr>
        <w:rPr>
          <w:rFonts w:eastAsia="MS Gothic" w:cs="Arial"/>
          <w:szCs w:val="21"/>
        </w:rPr>
      </w:pPr>
    </w:p>
    <w:p w14:paraId="386E37E4" w14:textId="77777777" w:rsidR="003C3A52" w:rsidRPr="004270A8" w:rsidRDefault="003C3A52" w:rsidP="003C3A52">
      <w:pPr>
        <w:rPr>
          <w:rFonts w:eastAsia="MS Gothic" w:cs="Arial"/>
          <w:szCs w:val="21"/>
        </w:rPr>
      </w:pPr>
      <w:r w:rsidRPr="004270A8">
        <w:rPr>
          <w:rFonts w:eastAsia="MS Gothic" w:cs="Arial"/>
          <w:szCs w:val="21"/>
        </w:rPr>
        <w:t>After changing ADC port name, the parameters (Unit, Max Channel, Port ID) and displaying name of S-Function block will be changed automatically based on the current ADC port name.</w:t>
      </w:r>
    </w:p>
    <w:p w14:paraId="7762FAA5" w14:textId="77777777" w:rsidR="003C3A52" w:rsidRPr="004270A8" w:rsidRDefault="003C3A52" w:rsidP="003C3A52">
      <w:pPr>
        <w:rPr>
          <w:rFonts w:eastAsia="MS Gothic" w:cs="Arial"/>
          <w:szCs w:val="21"/>
        </w:rPr>
      </w:pPr>
    </w:p>
    <w:p w14:paraId="2B367D76" w14:textId="05F23FA1" w:rsidR="003C3A52" w:rsidRPr="004270A8" w:rsidRDefault="006F5A7E" w:rsidP="003C3A52">
      <w:pPr>
        <w:jc w:val="center"/>
        <w:rPr>
          <w:rFonts w:eastAsia="MS Gothic" w:cs="Arial"/>
          <w:szCs w:val="21"/>
        </w:rPr>
      </w:pPr>
      <w:r w:rsidRPr="004270A8">
        <w:rPr>
          <w:rFonts w:eastAsia="MS Gothic" w:cs="Arial"/>
          <w:noProof/>
          <w:szCs w:val="21"/>
        </w:rPr>
        <w:drawing>
          <wp:inline distT="0" distB="0" distL="0" distR="0" wp14:anchorId="397FC6A0" wp14:editId="2BBE5DB1">
            <wp:extent cx="6193155" cy="1956435"/>
            <wp:effectExtent l="0" t="0" r="0" b="5715"/>
            <wp:docPr id="4" name="Picture 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10;&#10;Description automatically generated"/>
                    <pic:cNvPicPr/>
                  </pic:nvPicPr>
                  <pic:blipFill>
                    <a:blip r:embed="rId56"/>
                    <a:stretch>
                      <a:fillRect/>
                    </a:stretch>
                  </pic:blipFill>
                  <pic:spPr>
                    <a:xfrm>
                      <a:off x="0" y="0"/>
                      <a:ext cx="6193155" cy="1956435"/>
                    </a:xfrm>
                    <a:prstGeom prst="rect">
                      <a:avLst/>
                    </a:prstGeom>
                  </pic:spPr>
                </pic:pic>
              </a:graphicData>
            </a:graphic>
          </wp:inline>
        </w:drawing>
      </w:r>
    </w:p>
    <w:p w14:paraId="6477D289" w14:textId="77777777" w:rsidR="003C3A52" w:rsidRPr="004270A8" w:rsidRDefault="003C3A52" w:rsidP="003C3A52">
      <w:pPr>
        <w:jc w:val="center"/>
        <w:rPr>
          <w:rFonts w:eastAsia="MS Gothic" w:cs="Arial"/>
          <w:szCs w:val="21"/>
        </w:rPr>
      </w:pPr>
    </w:p>
    <w:p w14:paraId="63D4B439" w14:textId="4BFC5BD7" w:rsidR="003C3A52" w:rsidRPr="004270A8" w:rsidRDefault="003C3A52" w:rsidP="003C3A52">
      <w:pPr>
        <w:spacing w:after="200"/>
        <w:jc w:val="center"/>
        <w:rPr>
          <w:rFonts w:eastAsia="MS Gothic" w:cs="Arial"/>
          <w:b/>
          <w:bCs/>
          <w:i/>
          <w:iCs/>
          <w:szCs w:val="21"/>
        </w:rPr>
      </w:pPr>
      <w:r w:rsidRPr="004270A8">
        <w:rPr>
          <w:rFonts w:eastAsia="MS Gothic" w:cs="Arial"/>
          <w:b/>
          <w:bCs/>
          <w:i/>
          <w:iCs/>
          <w:szCs w:val="21"/>
        </w:rPr>
        <w:t xml:space="preserve">Figure </w:t>
      </w:r>
      <w:r w:rsidR="00582BBD">
        <w:rPr>
          <w:rFonts w:eastAsia="MS Gothic" w:cs="Arial"/>
          <w:b/>
          <w:bCs/>
          <w:i/>
          <w:iCs/>
          <w:szCs w:val="21"/>
        </w:rPr>
        <w:fldChar w:fldCharType="begin"/>
      </w:r>
      <w:r w:rsidR="00582BBD">
        <w:rPr>
          <w:rFonts w:eastAsia="MS Gothic" w:cs="Arial"/>
          <w:b/>
          <w:bCs/>
          <w:i/>
          <w:iCs/>
          <w:szCs w:val="21"/>
        </w:rPr>
        <w:instrText xml:space="preserve"> STYLEREF 1 \s </w:instrText>
      </w:r>
      <w:r w:rsidR="00582BBD">
        <w:rPr>
          <w:rFonts w:eastAsia="MS Gothic" w:cs="Arial"/>
          <w:b/>
          <w:bCs/>
          <w:i/>
          <w:iCs/>
          <w:szCs w:val="21"/>
        </w:rPr>
        <w:fldChar w:fldCharType="separate"/>
      </w:r>
      <w:r w:rsidR="00775653">
        <w:rPr>
          <w:rFonts w:eastAsia="MS Gothic" w:cs="Arial"/>
          <w:b/>
          <w:bCs/>
          <w:i/>
          <w:iCs/>
          <w:noProof/>
          <w:szCs w:val="21"/>
        </w:rPr>
        <w:t>3</w:t>
      </w:r>
      <w:r w:rsidR="00582BBD">
        <w:rPr>
          <w:rFonts w:eastAsia="MS Gothic" w:cs="Arial"/>
          <w:b/>
          <w:bCs/>
          <w:i/>
          <w:iCs/>
          <w:szCs w:val="21"/>
        </w:rPr>
        <w:fldChar w:fldCharType="end"/>
      </w:r>
      <w:r w:rsidR="00582BBD">
        <w:rPr>
          <w:rFonts w:eastAsia="MS Gothic" w:cs="Arial"/>
          <w:b/>
          <w:bCs/>
          <w:i/>
          <w:iCs/>
          <w:szCs w:val="21"/>
        </w:rPr>
        <w:noBreakHyphen/>
      </w:r>
      <w:r w:rsidR="00582BBD">
        <w:rPr>
          <w:rFonts w:eastAsia="MS Gothic" w:cs="Arial"/>
          <w:b/>
          <w:bCs/>
          <w:i/>
          <w:iCs/>
          <w:szCs w:val="21"/>
        </w:rPr>
        <w:fldChar w:fldCharType="begin"/>
      </w:r>
      <w:r w:rsidR="00582BBD">
        <w:rPr>
          <w:rFonts w:eastAsia="MS Gothic" w:cs="Arial"/>
          <w:b/>
          <w:bCs/>
          <w:i/>
          <w:iCs/>
          <w:szCs w:val="21"/>
        </w:rPr>
        <w:instrText xml:space="preserve"> SEQ Figure \* ARABIC \s 1 </w:instrText>
      </w:r>
      <w:r w:rsidR="00582BBD">
        <w:rPr>
          <w:rFonts w:eastAsia="MS Gothic" w:cs="Arial"/>
          <w:b/>
          <w:bCs/>
          <w:i/>
          <w:iCs/>
          <w:szCs w:val="21"/>
        </w:rPr>
        <w:fldChar w:fldCharType="separate"/>
      </w:r>
      <w:r w:rsidR="00775653">
        <w:rPr>
          <w:rFonts w:eastAsia="MS Gothic" w:cs="Arial"/>
          <w:b/>
          <w:bCs/>
          <w:i/>
          <w:iCs/>
          <w:noProof/>
          <w:szCs w:val="21"/>
        </w:rPr>
        <w:t>3</w:t>
      </w:r>
      <w:r w:rsidR="00582BBD">
        <w:rPr>
          <w:rFonts w:eastAsia="MS Gothic" w:cs="Arial"/>
          <w:b/>
          <w:bCs/>
          <w:i/>
          <w:iCs/>
          <w:szCs w:val="21"/>
        </w:rPr>
        <w:fldChar w:fldCharType="end"/>
      </w:r>
      <w:r w:rsidRPr="004270A8">
        <w:rPr>
          <w:rFonts w:eastAsia="MS Gothic" w:cs="Arial"/>
          <w:b/>
          <w:bCs/>
          <w:i/>
          <w:iCs/>
          <w:szCs w:val="21"/>
        </w:rPr>
        <w:t xml:space="preserve"> Changing port name of ADC S-Function block</w:t>
      </w:r>
    </w:p>
    <w:p w14:paraId="7212E278" w14:textId="77777777" w:rsidR="003C3A52" w:rsidRPr="004270A8" w:rsidRDefault="003C3A52" w:rsidP="003C3A52">
      <w:pPr>
        <w:rPr>
          <w:rFonts w:eastAsia="MS Gothic" w:cs="Arial"/>
          <w:szCs w:val="21"/>
        </w:rPr>
      </w:pPr>
    </w:p>
    <w:p w14:paraId="598707C9" w14:textId="77777777" w:rsidR="003C3A52" w:rsidRPr="004270A8" w:rsidRDefault="003C3A52" w:rsidP="003C3A52">
      <w:pPr>
        <w:jc w:val="center"/>
        <w:rPr>
          <w:rFonts w:eastAsia="MS Gothic" w:cs="Arial"/>
          <w:szCs w:val="21"/>
        </w:rPr>
      </w:pPr>
      <w:r w:rsidRPr="004270A8">
        <w:rPr>
          <w:rFonts w:eastAsia="MS Gothic" w:cs="Arial"/>
          <w:noProof/>
          <w:szCs w:val="21"/>
        </w:rPr>
        <w:lastRenderedPageBreak/>
        <w:drawing>
          <wp:inline distT="0" distB="0" distL="0" distR="0" wp14:anchorId="1F4E7A65" wp14:editId="56FB72B5">
            <wp:extent cx="6438900" cy="2800350"/>
            <wp:effectExtent l="0" t="0" r="0" b="0"/>
            <wp:docPr id="36" name="Picture 25"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Graphical user interface, text, application, Teams&#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438900" cy="2800350"/>
                    </a:xfrm>
                    <a:prstGeom prst="rect">
                      <a:avLst/>
                    </a:prstGeom>
                    <a:noFill/>
                    <a:ln>
                      <a:noFill/>
                    </a:ln>
                  </pic:spPr>
                </pic:pic>
              </a:graphicData>
            </a:graphic>
          </wp:inline>
        </w:drawing>
      </w:r>
    </w:p>
    <w:p w14:paraId="2C427CF7" w14:textId="77777777" w:rsidR="003C3A52" w:rsidRPr="004270A8" w:rsidRDefault="003C3A52" w:rsidP="003C3A52">
      <w:pPr>
        <w:jc w:val="center"/>
        <w:rPr>
          <w:rFonts w:eastAsia="MS Gothic" w:cs="Arial"/>
          <w:szCs w:val="21"/>
        </w:rPr>
      </w:pPr>
    </w:p>
    <w:p w14:paraId="4BACF6F9" w14:textId="2497E090" w:rsidR="00F5566D" w:rsidRPr="004270A8" w:rsidRDefault="003C3A52" w:rsidP="00641984">
      <w:pPr>
        <w:spacing w:after="200"/>
        <w:jc w:val="center"/>
        <w:rPr>
          <w:rFonts w:eastAsia="MS Gothic" w:cs="Arial"/>
          <w:b/>
          <w:bCs/>
          <w:i/>
          <w:iCs/>
          <w:szCs w:val="21"/>
        </w:rPr>
      </w:pPr>
      <w:r w:rsidRPr="004270A8">
        <w:rPr>
          <w:rFonts w:eastAsia="MS Gothic" w:cs="Arial"/>
          <w:b/>
          <w:bCs/>
          <w:i/>
          <w:iCs/>
          <w:szCs w:val="21"/>
        </w:rPr>
        <w:t xml:space="preserve">Figure </w:t>
      </w:r>
      <w:r w:rsidR="00582BBD">
        <w:rPr>
          <w:rFonts w:eastAsia="MS Gothic" w:cs="Arial"/>
          <w:b/>
          <w:bCs/>
          <w:i/>
          <w:iCs/>
          <w:szCs w:val="21"/>
        </w:rPr>
        <w:fldChar w:fldCharType="begin"/>
      </w:r>
      <w:r w:rsidR="00582BBD">
        <w:rPr>
          <w:rFonts w:eastAsia="MS Gothic" w:cs="Arial"/>
          <w:b/>
          <w:bCs/>
          <w:i/>
          <w:iCs/>
          <w:szCs w:val="21"/>
        </w:rPr>
        <w:instrText xml:space="preserve"> STYLEREF 1 \s </w:instrText>
      </w:r>
      <w:r w:rsidR="00582BBD">
        <w:rPr>
          <w:rFonts w:eastAsia="MS Gothic" w:cs="Arial"/>
          <w:b/>
          <w:bCs/>
          <w:i/>
          <w:iCs/>
          <w:szCs w:val="21"/>
        </w:rPr>
        <w:fldChar w:fldCharType="separate"/>
      </w:r>
      <w:r w:rsidR="00775653">
        <w:rPr>
          <w:rFonts w:eastAsia="MS Gothic" w:cs="Arial"/>
          <w:b/>
          <w:bCs/>
          <w:i/>
          <w:iCs/>
          <w:noProof/>
          <w:szCs w:val="21"/>
        </w:rPr>
        <w:t>3</w:t>
      </w:r>
      <w:r w:rsidR="00582BBD">
        <w:rPr>
          <w:rFonts w:eastAsia="MS Gothic" w:cs="Arial"/>
          <w:b/>
          <w:bCs/>
          <w:i/>
          <w:iCs/>
          <w:szCs w:val="21"/>
        </w:rPr>
        <w:fldChar w:fldCharType="end"/>
      </w:r>
      <w:r w:rsidR="00582BBD">
        <w:rPr>
          <w:rFonts w:eastAsia="MS Gothic" w:cs="Arial"/>
          <w:b/>
          <w:bCs/>
          <w:i/>
          <w:iCs/>
          <w:szCs w:val="21"/>
        </w:rPr>
        <w:noBreakHyphen/>
      </w:r>
      <w:r w:rsidR="00582BBD">
        <w:rPr>
          <w:rFonts w:eastAsia="MS Gothic" w:cs="Arial"/>
          <w:b/>
          <w:bCs/>
          <w:i/>
          <w:iCs/>
          <w:szCs w:val="21"/>
        </w:rPr>
        <w:fldChar w:fldCharType="begin"/>
      </w:r>
      <w:r w:rsidR="00582BBD">
        <w:rPr>
          <w:rFonts w:eastAsia="MS Gothic" w:cs="Arial"/>
          <w:b/>
          <w:bCs/>
          <w:i/>
          <w:iCs/>
          <w:szCs w:val="21"/>
        </w:rPr>
        <w:instrText xml:space="preserve"> SEQ Figure \* ARABIC \s 1 </w:instrText>
      </w:r>
      <w:r w:rsidR="00582BBD">
        <w:rPr>
          <w:rFonts w:eastAsia="MS Gothic" w:cs="Arial"/>
          <w:b/>
          <w:bCs/>
          <w:i/>
          <w:iCs/>
          <w:szCs w:val="21"/>
        </w:rPr>
        <w:fldChar w:fldCharType="separate"/>
      </w:r>
      <w:r w:rsidR="00775653">
        <w:rPr>
          <w:rFonts w:eastAsia="MS Gothic" w:cs="Arial"/>
          <w:b/>
          <w:bCs/>
          <w:i/>
          <w:iCs/>
          <w:noProof/>
          <w:szCs w:val="21"/>
        </w:rPr>
        <w:t>4</w:t>
      </w:r>
      <w:r w:rsidR="00582BBD">
        <w:rPr>
          <w:rFonts w:eastAsia="MS Gothic" w:cs="Arial"/>
          <w:b/>
          <w:bCs/>
          <w:i/>
          <w:iCs/>
          <w:szCs w:val="21"/>
        </w:rPr>
        <w:fldChar w:fldCharType="end"/>
      </w:r>
      <w:r w:rsidRPr="004270A8">
        <w:rPr>
          <w:rFonts w:eastAsia="MS Gothic" w:cs="Arial"/>
          <w:b/>
          <w:bCs/>
          <w:i/>
          <w:iCs/>
          <w:szCs w:val="21"/>
        </w:rPr>
        <w:t xml:space="preserve"> The changing result of ADC S-Function block</w:t>
      </w:r>
    </w:p>
    <w:p w14:paraId="6664F95D" w14:textId="77777777" w:rsidR="006D6278" w:rsidRPr="004270A8" w:rsidRDefault="006D6278" w:rsidP="006D6278">
      <w:pPr>
        <w:spacing w:after="200"/>
        <w:rPr>
          <w:rFonts w:eastAsia="MS Gothic" w:cs="Arial"/>
          <w:b/>
          <w:bCs/>
          <w:i/>
          <w:iCs/>
          <w:sz w:val="24"/>
          <w:szCs w:val="24"/>
        </w:rPr>
      </w:pPr>
    </w:p>
    <w:p w14:paraId="2BD060FF" w14:textId="712B8ADB" w:rsidR="009A3C41" w:rsidRPr="004270A8" w:rsidRDefault="006855D8" w:rsidP="00F3392A">
      <w:pPr>
        <w:pStyle w:val="Heading3"/>
        <w:ind w:leftChars="0" w:left="0"/>
        <w:jc w:val="left"/>
        <w:rPr>
          <w:rFonts w:ascii="Arial" w:hAnsi="Arial"/>
          <w:b/>
          <w:bCs/>
          <w:sz w:val="24"/>
        </w:rPr>
      </w:pPr>
      <w:bookmarkStart w:id="424" w:name="_Toc122608739"/>
      <w:r w:rsidRPr="004270A8">
        <w:rPr>
          <w:rFonts w:ascii="Arial" w:hAnsi="Arial"/>
          <w:b/>
          <w:bCs/>
          <w:sz w:val="24"/>
        </w:rPr>
        <w:t>3</w:t>
      </w:r>
      <w:r w:rsidR="009A3C41" w:rsidRPr="004270A8">
        <w:rPr>
          <w:rFonts w:ascii="Arial" w:hAnsi="Arial"/>
          <w:b/>
          <w:bCs/>
          <w:sz w:val="24"/>
        </w:rPr>
        <w:t>.2.2</w:t>
      </w:r>
      <w:bookmarkEnd w:id="420"/>
      <w:bookmarkEnd w:id="421"/>
      <w:bookmarkEnd w:id="422"/>
      <w:bookmarkEnd w:id="423"/>
      <w:r w:rsidR="00F5566D" w:rsidRPr="004270A8">
        <w:rPr>
          <w:rFonts w:ascii="Arial" w:hAnsi="Arial"/>
          <w:b/>
          <w:bCs/>
          <w:sz w:val="24"/>
        </w:rPr>
        <w:t xml:space="preserve"> </w:t>
      </w:r>
      <w:r w:rsidR="00732373" w:rsidRPr="004270A8">
        <w:rPr>
          <w:rFonts w:ascii="Arial" w:eastAsia="MS Gothic" w:hAnsi="Arial"/>
          <w:b/>
          <w:bCs/>
          <w:kern w:val="2"/>
          <w:sz w:val="24"/>
        </w:rPr>
        <w:t>Port peripheral</w:t>
      </w:r>
      <w:bookmarkEnd w:id="424"/>
    </w:p>
    <w:p w14:paraId="07B6A2E1" w14:textId="77777777" w:rsidR="005D52E9" w:rsidRPr="004270A8" w:rsidRDefault="005D52E9" w:rsidP="005D52E9">
      <w:pPr>
        <w:spacing w:before="240"/>
        <w:rPr>
          <w:rFonts w:eastAsia="MS Gothic" w:cs="Arial"/>
          <w:szCs w:val="21"/>
        </w:rPr>
      </w:pPr>
      <w:r w:rsidRPr="004270A8">
        <w:rPr>
          <w:rFonts w:eastAsia="MS Gothic" w:cs="Arial"/>
          <w:szCs w:val="21"/>
        </w:rPr>
        <w:t>The following describes about the main features of Port peripheral.</w:t>
      </w:r>
    </w:p>
    <w:p w14:paraId="04933DF3" w14:textId="77777777" w:rsidR="005D52E9" w:rsidRPr="004270A8" w:rsidRDefault="005D52E9" w:rsidP="005D175F">
      <w:pPr>
        <w:widowControl/>
        <w:numPr>
          <w:ilvl w:val="0"/>
          <w:numId w:val="32"/>
        </w:numPr>
        <w:spacing w:after="160" w:line="256" w:lineRule="auto"/>
        <w:contextualSpacing/>
        <w:jc w:val="left"/>
        <w:rPr>
          <w:rFonts w:eastAsia="MS Gothic" w:cs="Arial"/>
          <w:b/>
          <w:bCs/>
          <w:szCs w:val="21"/>
        </w:rPr>
      </w:pPr>
      <w:r w:rsidRPr="004270A8">
        <w:rPr>
          <w:rFonts w:eastAsia="MS Gothic" w:cs="Arial"/>
          <w:b/>
          <w:bCs/>
          <w:szCs w:val="21"/>
        </w:rPr>
        <w:t>For Port_In block:</w:t>
      </w:r>
    </w:p>
    <w:p w14:paraId="1FBC4D33" w14:textId="77777777" w:rsidR="005D52E9" w:rsidRPr="004270A8" w:rsidRDefault="005D52E9" w:rsidP="005D175F">
      <w:pPr>
        <w:widowControl/>
        <w:numPr>
          <w:ilvl w:val="0"/>
          <w:numId w:val="33"/>
        </w:numPr>
        <w:spacing w:after="160" w:line="256" w:lineRule="auto"/>
        <w:contextualSpacing/>
        <w:jc w:val="left"/>
        <w:rPr>
          <w:rFonts w:eastAsia="MS Gothic" w:cs="Arial"/>
          <w:szCs w:val="21"/>
        </w:rPr>
      </w:pPr>
      <w:r w:rsidRPr="004270A8">
        <w:rPr>
          <w:rFonts w:eastAsia="MS Gothic" w:cs="Arial"/>
          <w:szCs w:val="21"/>
        </w:rPr>
        <w:t>Get data from MATLAB and send to Port in VLAB.</w:t>
      </w:r>
    </w:p>
    <w:p w14:paraId="15EA60AA" w14:textId="77777777" w:rsidR="005D52E9" w:rsidRPr="004270A8" w:rsidRDefault="005D52E9" w:rsidP="005D175F">
      <w:pPr>
        <w:widowControl/>
        <w:numPr>
          <w:ilvl w:val="0"/>
          <w:numId w:val="33"/>
        </w:numPr>
        <w:spacing w:after="160" w:line="256" w:lineRule="auto"/>
        <w:contextualSpacing/>
        <w:jc w:val="left"/>
        <w:rPr>
          <w:rFonts w:eastAsia="MS Gothic" w:cs="Arial"/>
          <w:szCs w:val="21"/>
        </w:rPr>
      </w:pPr>
      <w:r w:rsidRPr="004270A8">
        <w:rPr>
          <w:rFonts w:eastAsia="MS Gothic" w:cs="Arial"/>
          <w:szCs w:val="21"/>
        </w:rPr>
        <w:t>Send the received value to the user algorithms.</w:t>
      </w:r>
    </w:p>
    <w:p w14:paraId="5B8B2A01" w14:textId="77777777" w:rsidR="005D52E9" w:rsidRPr="004270A8" w:rsidRDefault="005D52E9" w:rsidP="005D175F">
      <w:pPr>
        <w:widowControl/>
        <w:numPr>
          <w:ilvl w:val="0"/>
          <w:numId w:val="32"/>
        </w:numPr>
        <w:spacing w:after="160" w:line="256" w:lineRule="auto"/>
        <w:contextualSpacing/>
        <w:jc w:val="left"/>
        <w:rPr>
          <w:rFonts w:eastAsia="MS Gothic" w:cs="Arial"/>
          <w:b/>
          <w:bCs/>
          <w:szCs w:val="21"/>
        </w:rPr>
      </w:pPr>
      <w:r w:rsidRPr="004270A8">
        <w:rPr>
          <w:rFonts w:eastAsia="MS Gothic" w:cs="Arial"/>
          <w:b/>
          <w:bCs/>
          <w:szCs w:val="21"/>
        </w:rPr>
        <w:t>For Port_Out block:</w:t>
      </w:r>
    </w:p>
    <w:p w14:paraId="04D756D0" w14:textId="77777777" w:rsidR="005D52E9" w:rsidRPr="004270A8" w:rsidRDefault="005D52E9" w:rsidP="005D175F">
      <w:pPr>
        <w:widowControl/>
        <w:numPr>
          <w:ilvl w:val="0"/>
          <w:numId w:val="34"/>
        </w:numPr>
        <w:spacing w:after="160" w:line="256" w:lineRule="auto"/>
        <w:contextualSpacing/>
        <w:jc w:val="left"/>
        <w:rPr>
          <w:rFonts w:eastAsia="MS Gothic" w:cs="Arial"/>
          <w:szCs w:val="21"/>
        </w:rPr>
      </w:pPr>
      <w:r w:rsidRPr="004270A8">
        <w:rPr>
          <w:rFonts w:eastAsia="MS Gothic" w:cs="Arial"/>
          <w:szCs w:val="21"/>
        </w:rPr>
        <w:t>Set the value from user algorithms to the target port name.</w:t>
      </w:r>
    </w:p>
    <w:p w14:paraId="542A12FF" w14:textId="77777777" w:rsidR="005D52E9" w:rsidRPr="004270A8" w:rsidRDefault="005D52E9" w:rsidP="005D175F">
      <w:pPr>
        <w:widowControl/>
        <w:numPr>
          <w:ilvl w:val="0"/>
          <w:numId w:val="34"/>
        </w:numPr>
        <w:spacing w:after="160" w:line="256" w:lineRule="auto"/>
        <w:contextualSpacing/>
        <w:jc w:val="left"/>
        <w:rPr>
          <w:rFonts w:eastAsia="MS Gothic" w:cs="Arial"/>
          <w:szCs w:val="21"/>
        </w:rPr>
      </w:pPr>
      <w:r w:rsidRPr="004270A8">
        <w:rPr>
          <w:rFonts w:eastAsia="MS Gothic" w:cs="Arial"/>
          <w:szCs w:val="21"/>
        </w:rPr>
        <w:t>Send the value of port to the MATLAB (output of the MATLAB Co-simulation).</w:t>
      </w:r>
    </w:p>
    <w:p w14:paraId="6D27ABA2" w14:textId="77777777" w:rsidR="005D52E9" w:rsidRPr="004270A8" w:rsidRDefault="005D52E9" w:rsidP="005D52E9">
      <w:pPr>
        <w:rPr>
          <w:rFonts w:eastAsia="MS Gothic" w:cs="Arial"/>
          <w:szCs w:val="21"/>
        </w:rPr>
      </w:pPr>
    </w:p>
    <w:p w14:paraId="25F04E61" w14:textId="77777777" w:rsidR="005D52E9" w:rsidRPr="004270A8" w:rsidRDefault="005D52E9" w:rsidP="005D52E9">
      <w:pPr>
        <w:jc w:val="center"/>
        <w:rPr>
          <w:rFonts w:eastAsia="MS Gothic" w:cs="Arial"/>
          <w:szCs w:val="21"/>
        </w:rPr>
      </w:pPr>
      <w:r w:rsidRPr="004270A8">
        <w:rPr>
          <w:rFonts w:eastAsia="MS Gothic" w:cs="Arial"/>
          <w:noProof/>
          <w:szCs w:val="21"/>
        </w:rPr>
        <w:drawing>
          <wp:inline distT="0" distB="0" distL="0" distR="0" wp14:anchorId="053793B2" wp14:editId="4029B9BA">
            <wp:extent cx="1676400" cy="914400"/>
            <wp:effectExtent l="0" t="0" r="0" b="0"/>
            <wp:docPr id="52" name="Picture 9"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 picture containing table&#10;&#10;Description automatically generate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676400" cy="914400"/>
                    </a:xfrm>
                    <a:prstGeom prst="rect">
                      <a:avLst/>
                    </a:prstGeom>
                    <a:noFill/>
                    <a:ln>
                      <a:noFill/>
                    </a:ln>
                  </pic:spPr>
                </pic:pic>
              </a:graphicData>
            </a:graphic>
          </wp:inline>
        </w:drawing>
      </w:r>
      <w:r w:rsidRPr="004270A8">
        <w:rPr>
          <w:rFonts w:eastAsia="MS Gothic" w:cs="Arial"/>
          <w:szCs w:val="21"/>
        </w:rPr>
        <w:tab/>
      </w:r>
      <w:r w:rsidRPr="004270A8">
        <w:rPr>
          <w:rFonts w:eastAsia="MS Gothic" w:cs="Arial"/>
          <w:szCs w:val="21"/>
        </w:rPr>
        <w:tab/>
      </w:r>
      <w:r w:rsidRPr="004270A8">
        <w:rPr>
          <w:rFonts w:eastAsia="MS Gothic" w:cs="Arial"/>
          <w:szCs w:val="21"/>
        </w:rPr>
        <w:tab/>
      </w:r>
      <w:r w:rsidRPr="004270A8">
        <w:rPr>
          <w:rFonts w:eastAsia="MS Gothic" w:cs="Arial"/>
          <w:noProof/>
          <w:szCs w:val="21"/>
        </w:rPr>
        <w:drawing>
          <wp:inline distT="0" distB="0" distL="0" distR="0" wp14:anchorId="1BC6F8E7" wp14:editId="3B4771B6">
            <wp:extent cx="1676400" cy="876300"/>
            <wp:effectExtent l="0" t="0" r="0" b="0"/>
            <wp:docPr id="56" name="Picture 10"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 picture containing table&#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676400" cy="876300"/>
                    </a:xfrm>
                    <a:prstGeom prst="rect">
                      <a:avLst/>
                    </a:prstGeom>
                    <a:noFill/>
                    <a:ln>
                      <a:noFill/>
                    </a:ln>
                  </pic:spPr>
                </pic:pic>
              </a:graphicData>
            </a:graphic>
          </wp:inline>
        </w:drawing>
      </w:r>
    </w:p>
    <w:p w14:paraId="0EFBA1B4" w14:textId="77777777" w:rsidR="005D52E9" w:rsidRPr="004270A8" w:rsidRDefault="005D52E9" w:rsidP="005D52E9">
      <w:pPr>
        <w:jc w:val="center"/>
        <w:rPr>
          <w:rFonts w:eastAsia="MS Gothic" w:cs="Arial"/>
          <w:szCs w:val="21"/>
        </w:rPr>
      </w:pPr>
    </w:p>
    <w:p w14:paraId="66772E49" w14:textId="460F053C" w:rsidR="005D52E9" w:rsidRPr="004270A8" w:rsidRDefault="005D52E9" w:rsidP="005D52E9">
      <w:pPr>
        <w:spacing w:after="200"/>
        <w:jc w:val="center"/>
        <w:rPr>
          <w:rFonts w:eastAsia="MS Gothic" w:cs="Arial"/>
          <w:b/>
          <w:bCs/>
          <w:i/>
          <w:iCs/>
          <w:szCs w:val="21"/>
        </w:rPr>
      </w:pPr>
      <w:r w:rsidRPr="004270A8">
        <w:rPr>
          <w:rFonts w:eastAsia="MS Gothic" w:cs="Arial"/>
          <w:b/>
          <w:bCs/>
          <w:i/>
          <w:iCs/>
          <w:szCs w:val="21"/>
        </w:rPr>
        <w:t xml:space="preserve">Figure </w:t>
      </w:r>
      <w:r w:rsidR="00582BBD">
        <w:rPr>
          <w:rFonts w:eastAsia="MS Gothic" w:cs="Arial"/>
          <w:b/>
          <w:bCs/>
          <w:i/>
          <w:iCs/>
          <w:szCs w:val="21"/>
        </w:rPr>
        <w:fldChar w:fldCharType="begin"/>
      </w:r>
      <w:r w:rsidR="00582BBD">
        <w:rPr>
          <w:rFonts w:eastAsia="MS Gothic" w:cs="Arial"/>
          <w:b/>
          <w:bCs/>
          <w:i/>
          <w:iCs/>
          <w:szCs w:val="21"/>
        </w:rPr>
        <w:instrText xml:space="preserve"> STYLEREF 1 \s </w:instrText>
      </w:r>
      <w:r w:rsidR="00582BBD">
        <w:rPr>
          <w:rFonts w:eastAsia="MS Gothic" w:cs="Arial"/>
          <w:b/>
          <w:bCs/>
          <w:i/>
          <w:iCs/>
          <w:szCs w:val="21"/>
        </w:rPr>
        <w:fldChar w:fldCharType="separate"/>
      </w:r>
      <w:r w:rsidR="00775653">
        <w:rPr>
          <w:rFonts w:eastAsia="MS Gothic" w:cs="Arial"/>
          <w:b/>
          <w:bCs/>
          <w:i/>
          <w:iCs/>
          <w:noProof/>
          <w:szCs w:val="21"/>
        </w:rPr>
        <w:t>3</w:t>
      </w:r>
      <w:r w:rsidR="00582BBD">
        <w:rPr>
          <w:rFonts w:eastAsia="MS Gothic" w:cs="Arial"/>
          <w:b/>
          <w:bCs/>
          <w:i/>
          <w:iCs/>
          <w:szCs w:val="21"/>
        </w:rPr>
        <w:fldChar w:fldCharType="end"/>
      </w:r>
      <w:r w:rsidR="00582BBD">
        <w:rPr>
          <w:rFonts w:eastAsia="MS Gothic" w:cs="Arial"/>
          <w:b/>
          <w:bCs/>
          <w:i/>
          <w:iCs/>
          <w:szCs w:val="21"/>
        </w:rPr>
        <w:noBreakHyphen/>
      </w:r>
      <w:r w:rsidR="00582BBD">
        <w:rPr>
          <w:rFonts w:eastAsia="MS Gothic" w:cs="Arial"/>
          <w:b/>
          <w:bCs/>
          <w:i/>
          <w:iCs/>
          <w:szCs w:val="21"/>
        </w:rPr>
        <w:fldChar w:fldCharType="begin"/>
      </w:r>
      <w:r w:rsidR="00582BBD">
        <w:rPr>
          <w:rFonts w:eastAsia="MS Gothic" w:cs="Arial"/>
          <w:b/>
          <w:bCs/>
          <w:i/>
          <w:iCs/>
          <w:szCs w:val="21"/>
        </w:rPr>
        <w:instrText xml:space="preserve"> SEQ Figure \* ARABIC \s 1 </w:instrText>
      </w:r>
      <w:r w:rsidR="00582BBD">
        <w:rPr>
          <w:rFonts w:eastAsia="MS Gothic" w:cs="Arial"/>
          <w:b/>
          <w:bCs/>
          <w:i/>
          <w:iCs/>
          <w:szCs w:val="21"/>
        </w:rPr>
        <w:fldChar w:fldCharType="separate"/>
      </w:r>
      <w:r w:rsidR="00775653">
        <w:rPr>
          <w:rFonts w:eastAsia="MS Gothic" w:cs="Arial"/>
          <w:b/>
          <w:bCs/>
          <w:i/>
          <w:iCs/>
          <w:noProof/>
          <w:szCs w:val="21"/>
        </w:rPr>
        <w:t>5</w:t>
      </w:r>
      <w:r w:rsidR="00582BBD">
        <w:rPr>
          <w:rFonts w:eastAsia="MS Gothic" w:cs="Arial"/>
          <w:b/>
          <w:bCs/>
          <w:i/>
          <w:iCs/>
          <w:szCs w:val="21"/>
        </w:rPr>
        <w:fldChar w:fldCharType="end"/>
      </w:r>
      <w:r w:rsidRPr="004270A8">
        <w:rPr>
          <w:rFonts w:eastAsia="MS Gothic" w:cs="Arial"/>
          <w:b/>
          <w:bCs/>
          <w:i/>
          <w:iCs/>
          <w:szCs w:val="21"/>
        </w:rPr>
        <w:t xml:space="preserve"> S-Function block of Port</w:t>
      </w:r>
    </w:p>
    <w:p w14:paraId="46EE0550" w14:textId="77777777" w:rsidR="00A964E6" w:rsidRPr="004270A8" w:rsidRDefault="00A964E6" w:rsidP="00A964E6">
      <w:pPr>
        <w:spacing w:before="240"/>
        <w:rPr>
          <w:rFonts w:eastAsia="MS Gothic" w:cs="Arial"/>
          <w:szCs w:val="21"/>
        </w:rPr>
      </w:pPr>
      <w:bookmarkStart w:id="425" w:name="_Ref468269271"/>
      <w:bookmarkStart w:id="426" w:name="_Toc520812149"/>
      <w:bookmarkStart w:id="427" w:name="_Toc528832999"/>
      <w:bookmarkStart w:id="428" w:name="_Toc531712040"/>
      <w:bookmarkStart w:id="429" w:name="_Toc51330638"/>
      <w:r w:rsidRPr="004270A8">
        <w:rPr>
          <w:rFonts w:eastAsia="MS Gothic" w:cs="Arial"/>
          <w:szCs w:val="21"/>
        </w:rPr>
        <w:t>The following describes about the User Interface of Port S-Function block that support user select and change ports easier during model setting. The User Interface also have two types be corresponding to two types of Port S-Function block (Port_In and Port_Out).</w:t>
      </w:r>
    </w:p>
    <w:p w14:paraId="344EB05F" w14:textId="5A979FB4" w:rsidR="00A964E6" w:rsidRPr="004270A8" w:rsidRDefault="00A964E6" w:rsidP="00A964E6">
      <w:pPr>
        <w:rPr>
          <w:rFonts w:eastAsia="MS Gothic" w:cs="Arial"/>
          <w:szCs w:val="21"/>
        </w:rPr>
      </w:pPr>
    </w:p>
    <w:p w14:paraId="49D0EBFA" w14:textId="1C0256FB" w:rsidR="00A964E6" w:rsidRPr="004270A8" w:rsidRDefault="00ED3EA1" w:rsidP="00A964E6">
      <w:pPr>
        <w:jc w:val="center"/>
        <w:rPr>
          <w:rFonts w:eastAsia="MS Gothic" w:cs="Arial"/>
          <w:szCs w:val="21"/>
        </w:rPr>
      </w:pPr>
      <w:r w:rsidRPr="004270A8">
        <w:rPr>
          <w:rFonts w:eastAsia="MS Gothic" w:cs="Arial"/>
          <w:noProof/>
          <w:szCs w:val="21"/>
        </w:rPr>
        <w:lastRenderedPageBreak/>
        <w:drawing>
          <wp:anchor distT="0" distB="0" distL="114300" distR="114300" simplePos="0" relativeHeight="251658257" behindDoc="0" locked="0" layoutInCell="1" allowOverlap="1" wp14:anchorId="43ACB465" wp14:editId="18A257F4">
            <wp:simplePos x="0" y="0"/>
            <wp:positionH relativeFrom="margin">
              <wp:align>left</wp:align>
            </wp:positionH>
            <wp:positionV relativeFrom="paragraph">
              <wp:posOffset>129540</wp:posOffset>
            </wp:positionV>
            <wp:extent cx="3067050" cy="2171700"/>
            <wp:effectExtent l="0" t="0" r="0" b="0"/>
            <wp:wrapThrough wrapText="bothSides">
              <wp:wrapPolygon edited="0">
                <wp:start x="0" y="0"/>
                <wp:lineTo x="0" y="21411"/>
                <wp:lineTo x="21466" y="21411"/>
                <wp:lineTo x="21466" y="0"/>
                <wp:lineTo x="0" y="0"/>
              </wp:wrapPolygon>
            </wp:wrapThrough>
            <wp:docPr id="57" name="Picture 2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Graphical user interface, text, application, email&#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067050" cy="2171700"/>
                    </a:xfrm>
                    <a:prstGeom prst="rect">
                      <a:avLst/>
                    </a:prstGeom>
                    <a:noFill/>
                    <a:ln>
                      <a:noFill/>
                    </a:ln>
                  </pic:spPr>
                </pic:pic>
              </a:graphicData>
            </a:graphic>
            <wp14:sizeRelH relativeFrom="margin">
              <wp14:pctWidth>0</wp14:pctWidth>
            </wp14:sizeRelH>
          </wp:anchor>
        </w:drawing>
      </w:r>
      <w:r w:rsidRPr="004270A8">
        <w:rPr>
          <w:rFonts w:eastAsia="MS Gothic" w:cs="Arial"/>
          <w:noProof/>
          <w:szCs w:val="21"/>
        </w:rPr>
        <w:drawing>
          <wp:anchor distT="0" distB="0" distL="114300" distR="114300" simplePos="0" relativeHeight="251658258" behindDoc="0" locked="0" layoutInCell="1" allowOverlap="1" wp14:anchorId="088AB19A" wp14:editId="61778A26">
            <wp:simplePos x="0" y="0"/>
            <wp:positionH relativeFrom="column">
              <wp:posOffset>3173730</wp:posOffset>
            </wp:positionH>
            <wp:positionV relativeFrom="paragraph">
              <wp:posOffset>110490</wp:posOffset>
            </wp:positionV>
            <wp:extent cx="3067050" cy="2171700"/>
            <wp:effectExtent l="0" t="0" r="0" b="0"/>
            <wp:wrapThrough wrapText="bothSides">
              <wp:wrapPolygon edited="0">
                <wp:start x="0" y="0"/>
                <wp:lineTo x="0" y="21411"/>
                <wp:lineTo x="21466" y="21411"/>
                <wp:lineTo x="21466" y="0"/>
                <wp:lineTo x="0" y="0"/>
              </wp:wrapPolygon>
            </wp:wrapThrough>
            <wp:docPr id="58" name="Picture 2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Graphical user interface, text, application, email&#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067050" cy="2171700"/>
                    </a:xfrm>
                    <a:prstGeom prst="rect">
                      <a:avLst/>
                    </a:prstGeom>
                    <a:noFill/>
                    <a:ln>
                      <a:noFill/>
                    </a:ln>
                  </pic:spPr>
                </pic:pic>
              </a:graphicData>
            </a:graphic>
            <wp14:sizeRelH relativeFrom="margin">
              <wp14:pctWidth>0</wp14:pctWidth>
            </wp14:sizeRelH>
          </wp:anchor>
        </w:drawing>
      </w:r>
      <w:r w:rsidR="00A964E6" w:rsidRPr="004270A8">
        <w:rPr>
          <w:rFonts w:eastAsia="MS Gothic" w:cs="Arial"/>
          <w:noProof/>
          <w:szCs w:val="21"/>
        </w:rPr>
        <w:t xml:space="preserve"> </w:t>
      </w:r>
      <w:r w:rsidR="00A964E6" w:rsidRPr="004270A8">
        <w:rPr>
          <w:rFonts w:eastAsia="MS Gothic" w:cs="Arial"/>
          <w:szCs w:val="21"/>
        </w:rPr>
        <w:tab/>
      </w:r>
    </w:p>
    <w:p w14:paraId="6EF9A9E3" w14:textId="0058C1E9" w:rsidR="00A964E6" w:rsidRPr="004270A8" w:rsidRDefault="00A964E6" w:rsidP="00A964E6">
      <w:pPr>
        <w:jc w:val="center"/>
        <w:rPr>
          <w:rFonts w:eastAsia="MS Gothic" w:cs="Arial"/>
          <w:szCs w:val="21"/>
        </w:rPr>
      </w:pPr>
    </w:p>
    <w:p w14:paraId="7AF76205" w14:textId="27E41D20" w:rsidR="00A964E6" w:rsidRPr="004270A8" w:rsidRDefault="00A964E6" w:rsidP="00A964E6">
      <w:pPr>
        <w:spacing w:after="200"/>
        <w:jc w:val="center"/>
        <w:rPr>
          <w:rFonts w:eastAsia="MS Gothic" w:cs="Arial"/>
          <w:b/>
          <w:bCs/>
          <w:i/>
          <w:iCs/>
          <w:szCs w:val="21"/>
        </w:rPr>
      </w:pPr>
      <w:r w:rsidRPr="004270A8">
        <w:rPr>
          <w:rFonts w:eastAsia="MS Gothic" w:cs="Arial"/>
          <w:b/>
          <w:bCs/>
          <w:i/>
          <w:iCs/>
          <w:szCs w:val="21"/>
        </w:rPr>
        <w:t xml:space="preserve">Figure </w:t>
      </w:r>
      <w:r w:rsidR="00582BBD">
        <w:rPr>
          <w:rFonts w:eastAsia="MS Gothic" w:cs="Arial"/>
          <w:b/>
          <w:bCs/>
          <w:i/>
          <w:iCs/>
          <w:szCs w:val="21"/>
        </w:rPr>
        <w:fldChar w:fldCharType="begin"/>
      </w:r>
      <w:r w:rsidR="00582BBD">
        <w:rPr>
          <w:rFonts w:eastAsia="MS Gothic" w:cs="Arial"/>
          <w:b/>
          <w:bCs/>
          <w:i/>
          <w:iCs/>
          <w:szCs w:val="21"/>
        </w:rPr>
        <w:instrText xml:space="preserve"> STYLEREF 1 \s </w:instrText>
      </w:r>
      <w:r w:rsidR="00582BBD">
        <w:rPr>
          <w:rFonts w:eastAsia="MS Gothic" w:cs="Arial"/>
          <w:b/>
          <w:bCs/>
          <w:i/>
          <w:iCs/>
          <w:szCs w:val="21"/>
        </w:rPr>
        <w:fldChar w:fldCharType="separate"/>
      </w:r>
      <w:r w:rsidR="00775653">
        <w:rPr>
          <w:rFonts w:eastAsia="MS Gothic" w:cs="Arial"/>
          <w:b/>
          <w:bCs/>
          <w:i/>
          <w:iCs/>
          <w:noProof/>
          <w:szCs w:val="21"/>
        </w:rPr>
        <w:t>3</w:t>
      </w:r>
      <w:r w:rsidR="00582BBD">
        <w:rPr>
          <w:rFonts w:eastAsia="MS Gothic" w:cs="Arial"/>
          <w:b/>
          <w:bCs/>
          <w:i/>
          <w:iCs/>
          <w:szCs w:val="21"/>
        </w:rPr>
        <w:fldChar w:fldCharType="end"/>
      </w:r>
      <w:r w:rsidR="00582BBD">
        <w:rPr>
          <w:rFonts w:eastAsia="MS Gothic" w:cs="Arial"/>
          <w:b/>
          <w:bCs/>
          <w:i/>
          <w:iCs/>
          <w:szCs w:val="21"/>
        </w:rPr>
        <w:noBreakHyphen/>
      </w:r>
      <w:r w:rsidR="00582BBD">
        <w:rPr>
          <w:rFonts w:eastAsia="MS Gothic" w:cs="Arial"/>
          <w:b/>
          <w:bCs/>
          <w:i/>
          <w:iCs/>
          <w:szCs w:val="21"/>
        </w:rPr>
        <w:fldChar w:fldCharType="begin"/>
      </w:r>
      <w:r w:rsidR="00582BBD">
        <w:rPr>
          <w:rFonts w:eastAsia="MS Gothic" w:cs="Arial"/>
          <w:b/>
          <w:bCs/>
          <w:i/>
          <w:iCs/>
          <w:szCs w:val="21"/>
        </w:rPr>
        <w:instrText xml:space="preserve"> SEQ Figure \* ARABIC \s 1 </w:instrText>
      </w:r>
      <w:r w:rsidR="00582BBD">
        <w:rPr>
          <w:rFonts w:eastAsia="MS Gothic" w:cs="Arial"/>
          <w:b/>
          <w:bCs/>
          <w:i/>
          <w:iCs/>
          <w:szCs w:val="21"/>
        </w:rPr>
        <w:fldChar w:fldCharType="separate"/>
      </w:r>
      <w:r w:rsidR="00775653">
        <w:rPr>
          <w:rFonts w:eastAsia="MS Gothic" w:cs="Arial"/>
          <w:b/>
          <w:bCs/>
          <w:i/>
          <w:iCs/>
          <w:noProof/>
          <w:szCs w:val="21"/>
        </w:rPr>
        <w:t>6</w:t>
      </w:r>
      <w:r w:rsidR="00582BBD">
        <w:rPr>
          <w:rFonts w:eastAsia="MS Gothic" w:cs="Arial"/>
          <w:b/>
          <w:bCs/>
          <w:i/>
          <w:iCs/>
          <w:szCs w:val="21"/>
        </w:rPr>
        <w:fldChar w:fldCharType="end"/>
      </w:r>
      <w:r w:rsidRPr="004270A8">
        <w:rPr>
          <w:rFonts w:eastAsia="MS Gothic" w:cs="Arial"/>
          <w:b/>
          <w:bCs/>
          <w:i/>
          <w:iCs/>
          <w:szCs w:val="21"/>
        </w:rPr>
        <w:t xml:space="preserve"> User Interface of Port S-Function block</w:t>
      </w:r>
    </w:p>
    <w:p w14:paraId="48A3723C" w14:textId="68A92F53" w:rsidR="00A964E6" w:rsidRPr="004270A8" w:rsidRDefault="00A964E6" w:rsidP="00A964E6">
      <w:pPr>
        <w:rPr>
          <w:rFonts w:eastAsia="MS Gothic" w:cs="Arial"/>
          <w:szCs w:val="21"/>
        </w:rPr>
      </w:pPr>
      <w:r w:rsidRPr="004270A8">
        <w:rPr>
          <w:rFonts w:eastAsia="MS Gothic" w:cs="Arial"/>
          <w:szCs w:val="21"/>
        </w:rPr>
        <w:t>The User Interface of Port S-Function block includes “Port Name”, “Port” and “Pin” parameters.</w:t>
      </w:r>
    </w:p>
    <w:p w14:paraId="41623918" w14:textId="77777777" w:rsidR="00A964E6" w:rsidRPr="004270A8" w:rsidRDefault="00A964E6" w:rsidP="00A964E6">
      <w:pPr>
        <w:rPr>
          <w:rFonts w:eastAsia="MS Gothic" w:cs="Arial"/>
          <w:szCs w:val="21"/>
        </w:rPr>
      </w:pPr>
    </w:p>
    <w:p w14:paraId="70352AA1" w14:textId="77777777" w:rsidR="00A964E6" w:rsidRPr="004270A8" w:rsidRDefault="00A964E6" w:rsidP="00A964E6">
      <w:pPr>
        <w:rPr>
          <w:rFonts w:eastAsia="MS Gothic" w:cs="Arial"/>
          <w:szCs w:val="21"/>
        </w:rPr>
      </w:pPr>
      <w:r w:rsidRPr="004270A8">
        <w:rPr>
          <w:rFonts w:eastAsia="MS Gothic" w:cs="Arial"/>
          <w:szCs w:val="21"/>
        </w:rPr>
        <w:t>The purpose of these parameters is specified the target port name of Port S-Function block. When building the model, these parameters will generate at the same time with the input data.</w:t>
      </w:r>
    </w:p>
    <w:p w14:paraId="42B14552" w14:textId="77777777" w:rsidR="00A964E6" w:rsidRPr="004270A8" w:rsidRDefault="00A964E6" w:rsidP="00A964E6">
      <w:pPr>
        <w:rPr>
          <w:rFonts w:eastAsia="MS Gothic" w:cs="Arial"/>
          <w:szCs w:val="21"/>
        </w:rPr>
      </w:pPr>
    </w:p>
    <w:p w14:paraId="25BD24BF" w14:textId="77777777" w:rsidR="00A964E6" w:rsidRPr="004270A8" w:rsidRDefault="00A964E6" w:rsidP="00A964E6">
      <w:pPr>
        <w:rPr>
          <w:rFonts w:eastAsia="MS Gothic" w:cs="Arial"/>
          <w:szCs w:val="21"/>
        </w:rPr>
      </w:pPr>
      <w:r w:rsidRPr="004270A8">
        <w:rPr>
          <w:rFonts w:eastAsia="MS Gothic" w:cs="Arial"/>
          <w:szCs w:val="21"/>
        </w:rPr>
        <w:t>After changing port name, the parameters (Port, Pin) and displaying name of S-Function block will be changed automatically based on the current port name.</w:t>
      </w:r>
    </w:p>
    <w:p w14:paraId="64377193" w14:textId="77777777" w:rsidR="00A964E6" w:rsidRPr="004270A8" w:rsidRDefault="00A964E6" w:rsidP="00A964E6">
      <w:pPr>
        <w:rPr>
          <w:rFonts w:eastAsia="MS Gothic" w:cs="Arial"/>
          <w:szCs w:val="21"/>
        </w:rPr>
      </w:pPr>
    </w:p>
    <w:p w14:paraId="3E0D0B77" w14:textId="1A439561" w:rsidR="00A964E6" w:rsidRPr="004270A8" w:rsidRDefault="006F5A7E" w:rsidP="00A964E6">
      <w:pPr>
        <w:jc w:val="center"/>
        <w:rPr>
          <w:rFonts w:eastAsia="MS Gothic" w:cs="Arial"/>
          <w:szCs w:val="21"/>
        </w:rPr>
      </w:pPr>
      <w:r w:rsidRPr="004270A8">
        <w:rPr>
          <w:rFonts w:eastAsia="MS Gothic" w:cs="Arial"/>
          <w:noProof/>
          <w:szCs w:val="21"/>
        </w:rPr>
        <w:drawing>
          <wp:inline distT="0" distB="0" distL="0" distR="0" wp14:anchorId="2DC66B81" wp14:editId="4E5A5303">
            <wp:extent cx="6193155" cy="1574800"/>
            <wp:effectExtent l="0" t="0" r="0" b="6350"/>
            <wp:docPr id="12" name="Picture 1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graphical user interface&#10;&#10;Description automatically generated"/>
                    <pic:cNvPicPr/>
                  </pic:nvPicPr>
                  <pic:blipFill>
                    <a:blip r:embed="rId62"/>
                    <a:stretch>
                      <a:fillRect/>
                    </a:stretch>
                  </pic:blipFill>
                  <pic:spPr>
                    <a:xfrm>
                      <a:off x="0" y="0"/>
                      <a:ext cx="6193155" cy="1574800"/>
                    </a:xfrm>
                    <a:prstGeom prst="rect">
                      <a:avLst/>
                    </a:prstGeom>
                  </pic:spPr>
                </pic:pic>
              </a:graphicData>
            </a:graphic>
          </wp:inline>
        </w:drawing>
      </w:r>
    </w:p>
    <w:p w14:paraId="157D9FC3" w14:textId="77777777" w:rsidR="00A964E6" w:rsidRPr="004270A8" w:rsidRDefault="00A964E6" w:rsidP="00A964E6">
      <w:pPr>
        <w:jc w:val="center"/>
        <w:rPr>
          <w:rFonts w:eastAsia="MS Gothic" w:cs="Arial"/>
          <w:szCs w:val="21"/>
        </w:rPr>
      </w:pPr>
    </w:p>
    <w:p w14:paraId="0F66B2EA" w14:textId="536EAB76" w:rsidR="00A964E6" w:rsidRPr="004270A8" w:rsidRDefault="00A964E6" w:rsidP="00A964E6">
      <w:pPr>
        <w:spacing w:after="200"/>
        <w:jc w:val="center"/>
        <w:rPr>
          <w:rFonts w:eastAsia="MS Gothic" w:cs="Arial"/>
          <w:b/>
          <w:bCs/>
          <w:i/>
          <w:iCs/>
          <w:szCs w:val="21"/>
        </w:rPr>
      </w:pPr>
      <w:r w:rsidRPr="004270A8">
        <w:rPr>
          <w:rFonts w:eastAsia="MS Gothic" w:cs="Arial"/>
          <w:b/>
          <w:bCs/>
          <w:i/>
          <w:iCs/>
          <w:szCs w:val="21"/>
        </w:rPr>
        <w:t xml:space="preserve">Figure </w:t>
      </w:r>
      <w:r w:rsidR="00582BBD">
        <w:rPr>
          <w:rFonts w:eastAsia="MS Gothic" w:cs="Arial"/>
          <w:b/>
          <w:bCs/>
          <w:i/>
          <w:iCs/>
          <w:szCs w:val="21"/>
        </w:rPr>
        <w:fldChar w:fldCharType="begin"/>
      </w:r>
      <w:r w:rsidR="00582BBD">
        <w:rPr>
          <w:rFonts w:eastAsia="MS Gothic" w:cs="Arial"/>
          <w:b/>
          <w:bCs/>
          <w:i/>
          <w:iCs/>
          <w:szCs w:val="21"/>
        </w:rPr>
        <w:instrText xml:space="preserve"> STYLEREF 1 \s </w:instrText>
      </w:r>
      <w:r w:rsidR="00582BBD">
        <w:rPr>
          <w:rFonts w:eastAsia="MS Gothic" w:cs="Arial"/>
          <w:b/>
          <w:bCs/>
          <w:i/>
          <w:iCs/>
          <w:szCs w:val="21"/>
        </w:rPr>
        <w:fldChar w:fldCharType="separate"/>
      </w:r>
      <w:r w:rsidR="00775653">
        <w:rPr>
          <w:rFonts w:eastAsia="MS Gothic" w:cs="Arial"/>
          <w:b/>
          <w:bCs/>
          <w:i/>
          <w:iCs/>
          <w:noProof/>
          <w:szCs w:val="21"/>
        </w:rPr>
        <w:t>3</w:t>
      </w:r>
      <w:r w:rsidR="00582BBD">
        <w:rPr>
          <w:rFonts w:eastAsia="MS Gothic" w:cs="Arial"/>
          <w:b/>
          <w:bCs/>
          <w:i/>
          <w:iCs/>
          <w:szCs w:val="21"/>
        </w:rPr>
        <w:fldChar w:fldCharType="end"/>
      </w:r>
      <w:r w:rsidR="00582BBD">
        <w:rPr>
          <w:rFonts w:eastAsia="MS Gothic" w:cs="Arial"/>
          <w:b/>
          <w:bCs/>
          <w:i/>
          <w:iCs/>
          <w:szCs w:val="21"/>
        </w:rPr>
        <w:noBreakHyphen/>
      </w:r>
      <w:r w:rsidR="00582BBD">
        <w:rPr>
          <w:rFonts w:eastAsia="MS Gothic" w:cs="Arial"/>
          <w:b/>
          <w:bCs/>
          <w:i/>
          <w:iCs/>
          <w:szCs w:val="21"/>
        </w:rPr>
        <w:fldChar w:fldCharType="begin"/>
      </w:r>
      <w:r w:rsidR="00582BBD">
        <w:rPr>
          <w:rFonts w:eastAsia="MS Gothic" w:cs="Arial"/>
          <w:b/>
          <w:bCs/>
          <w:i/>
          <w:iCs/>
          <w:szCs w:val="21"/>
        </w:rPr>
        <w:instrText xml:space="preserve"> SEQ Figure \* ARABIC \s 1 </w:instrText>
      </w:r>
      <w:r w:rsidR="00582BBD">
        <w:rPr>
          <w:rFonts w:eastAsia="MS Gothic" w:cs="Arial"/>
          <w:b/>
          <w:bCs/>
          <w:i/>
          <w:iCs/>
          <w:szCs w:val="21"/>
        </w:rPr>
        <w:fldChar w:fldCharType="separate"/>
      </w:r>
      <w:r w:rsidR="00775653">
        <w:rPr>
          <w:rFonts w:eastAsia="MS Gothic" w:cs="Arial"/>
          <w:b/>
          <w:bCs/>
          <w:i/>
          <w:iCs/>
          <w:noProof/>
          <w:szCs w:val="21"/>
        </w:rPr>
        <w:t>7</w:t>
      </w:r>
      <w:r w:rsidR="00582BBD">
        <w:rPr>
          <w:rFonts w:eastAsia="MS Gothic" w:cs="Arial"/>
          <w:b/>
          <w:bCs/>
          <w:i/>
          <w:iCs/>
          <w:szCs w:val="21"/>
        </w:rPr>
        <w:fldChar w:fldCharType="end"/>
      </w:r>
      <w:r w:rsidRPr="004270A8">
        <w:rPr>
          <w:rFonts w:eastAsia="MS Gothic" w:cs="Arial"/>
          <w:b/>
          <w:bCs/>
          <w:i/>
          <w:iCs/>
          <w:szCs w:val="21"/>
        </w:rPr>
        <w:t xml:space="preserve"> Changing port name of Port S-Function block</w:t>
      </w:r>
    </w:p>
    <w:p w14:paraId="4C85DB39" w14:textId="77777777" w:rsidR="00A964E6" w:rsidRPr="004270A8" w:rsidRDefault="00A964E6" w:rsidP="00A964E6">
      <w:pPr>
        <w:jc w:val="center"/>
        <w:rPr>
          <w:rFonts w:eastAsia="MS Gothic" w:cs="Arial"/>
          <w:szCs w:val="21"/>
        </w:rPr>
      </w:pPr>
      <w:r w:rsidRPr="004270A8">
        <w:rPr>
          <w:rFonts w:eastAsia="MS Gothic" w:cs="Arial"/>
          <w:noProof/>
          <w:szCs w:val="21"/>
        </w:rPr>
        <w:drawing>
          <wp:inline distT="0" distB="0" distL="0" distR="0" wp14:anchorId="64008510" wp14:editId="3162AFA8">
            <wp:extent cx="6438900" cy="2352675"/>
            <wp:effectExtent l="0" t="0" r="0" b="9525"/>
            <wp:docPr id="61" name="Picture 30" descr="Graphical user interface, text, application, chat or text message,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Graphical user interface, text, application, chat or text message, Teams&#10;&#10;Description automatically generate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438900" cy="2352675"/>
                    </a:xfrm>
                    <a:prstGeom prst="rect">
                      <a:avLst/>
                    </a:prstGeom>
                    <a:noFill/>
                    <a:ln>
                      <a:noFill/>
                    </a:ln>
                  </pic:spPr>
                </pic:pic>
              </a:graphicData>
            </a:graphic>
          </wp:inline>
        </w:drawing>
      </w:r>
    </w:p>
    <w:p w14:paraId="4637F9FD" w14:textId="77777777" w:rsidR="00A964E6" w:rsidRPr="004270A8" w:rsidRDefault="00A964E6" w:rsidP="00A964E6">
      <w:pPr>
        <w:jc w:val="center"/>
        <w:rPr>
          <w:rFonts w:eastAsia="MS Gothic" w:cs="Arial"/>
          <w:szCs w:val="21"/>
        </w:rPr>
      </w:pPr>
    </w:p>
    <w:p w14:paraId="0DF27631" w14:textId="000CDE21" w:rsidR="00ED3EA1" w:rsidRPr="004270A8" w:rsidRDefault="00A964E6" w:rsidP="00641984">
      <w:pPr>
        <w:spacing w:after="200"/>
        <w:jc w:val="center"/>
        <w:rPr>
          <w:rFonts w:eastAsia="MS Gothic" w:cs="Arial"/>
          <w:b/>
          <w:bCs/>
          <w:i/>
          <w:iCs/>
          <w:szCs w:val="21"/>
        </w:rPr>
      </w:pPr>
      <w:r w:rsidRPr="004270A8">
        <w:rPr>
          <w:rFonts w:eastAsia="MS Gothic" w:cs="Arial"/>
          <w:b/>
          <w:bCs/>
          <w:i/>
          <w:iCs/>
          <w:szCs w:val="21"/>
        </w:rPr>
        <w:t xml:space="preserve">Figure </w:t>
      </w:r>
      <w:r w:rsidR="00582BBD">
        <w:rPr>
          <w:rFonts w:eastAsia="MS Gothic" w:cs="Arial"/>
          <w:b/>
          <w:bCs/>
          <w:i/>
          <w:iCs/>
          <w:szCs w:val="21"/>
        </w:rPr>
        <w:fldChar w:fldCharType="begin"/>
      </w:r>
      <w:r w:rsidR="00582BBD">
        <w:rPr>
          <w:rFonts w:eastAsia="MS Gothic" w:cs="Arial"/>
          <w:b/>
          <w:bCs/>
          <w:i/>
          <w:iCs/>
          <w:szCs w:val="21"/>
        </w:rPr>
        <w:instrText xml:space="preserve"> STYLEREF 1 \s </w:instrText>
      </w:r>
      <w:r w:rsidR="00582BBD">
        <w:rPr>
          <w:rFonts w:eastAsia="MS Gothic" w:cs="Arial"/>
          <w:b/>
          <w:bCs/>
          <w:i/>
          <w:iCs/>
          <w:szCs w:val="21"/>
        </w:rPr>
        <w:fldChar w:fldCharType="separate"/>
      </w:r>
      <w:r w:rsidR="00775653">
        <w:rPr>
          <w:rFonts w:eastAsia="MS Gothic" w:cs="Arial"/>
          <w:b/>
          <w:bCs/>
          <w:i/>
          <w:iCs/>
          <w:noProof/>
          <w:szCs w:val="21"/>
        </w:rPr>
        <w:t>3</w:t>
      </w:r>
      <w:r w:rsidR="00582BBD">
        <w:rPr>
          <w:rFonts w:eastAsia="MS Gothic" w:cs="Arial"/>
          <w:b/>
          <w:bCs/>
          <w:i/>
          <w:iCs/>
          <w:szCs w:val="21"/>
        </w:rPr>
        <w:fldChar w:fldCharType="end"/>
      </w:r>
      <w:r w:rsidR="00582BBD">
        <w:rPr>
          <w:rFonts w:eastAsia="MS Gothic" w:cs="Arial"/>
          <w:b/>
          <w:bCs/>
          <w:i/>
          <w:iCs/>
          <w:szCs w:val="21"/>
        </w:rPr>
        <w:noBreakHyphen/>
      </w:r>
      <w:r w:rsidR="00582BBD">
        <w:rPr>
          <w:rFonts w:eastAsia="MS Gothic" w:cs="Arial"/>
          <w:b/>
          <w:bCs/>
          <w:i/>
          <w:iCs/>
          <w:szCs w:val="21"/>
        </w:rPr>
        <w:fldChar w:fldCharType="begin"/>
      </w:r>
      <w:r w:rsidR="00582BBD">
        <w:rPr>
          <w:rFonts w:eastAsia="MS Gothic" w:cs="Arial"/>
          <w:b/>
          <w:bCs/>
          <w:i/>
          <w:iCs/>
          <w:szCs w:val="21"/>
        </w:rPr>
        <w:instrText xml:space="preserve"> SEQ Figure \* ARABIC \s 1 </w:instrText>
      </w:r>
      <w:r w:rsidR="00582BBD">
        <w:rPr>
          <w:rFonts w:eastAsia="MS Gothic" w:cs="Arial"/>
          <w:b/>
          <w:bCs/>
          <w:i/>
          <w:iCs/>
          <w:szCs w:val="21"/>
        </w:rPr>
        <w:fldChar w:fldCharType="separate"/>
      </w:r>
      <w:r w:rsidR="00775653">
        <w:rPr>
          <w:rFonts w:eastAsia="MS Gothic" w:cs="Arial"/>
          <w:b/>
          <w:bCs/>
          <w:i/>
          <w:iCs/>
          <w:noProof/>
          <w:szCs w:val="21"/>
        </w:rPr>
        <w:t>8</w:t>
      </w:r>
      <w:r w:rsidR="00582BBD">
        <w:rPr>
          <w:rFonts w:eastAsia="MS Gothic" w:cs="Arial"/>
          <w:b/>
          <w:bCs/>
          <w:i/>
          <w:iCs/>
          <w:szCs w:val="21"/>
        </w:rPr>
        <w:fldChar w:fldCharType="end"/>
      </w:r>
      <w:r w:rsidRPr="004270A8">
        <w:rPr>
          <w:rFonts w:eastAsia="MS Gothic" w:cs="Arial"/>
          <w:b/>
          <w:bCs/>
          <w:i/>
          <w:iCs/>
          <w:szCs w:val="21"/>
        </w:rPr>
        <w:t xml:space="preserve"> The changing result of Port S-Function block</w:t>
      </w:r>
      <w:bookmarkStart w:id="430" w:name="_Ref494807756"/>
      <w:bookmarkStart w:id="431" w:name="_Toc528833001"/>
      <w:bookmarkStart w:id="432" w:name="_Toc51330644"/>
      <w:bookmarkStart w:id="433" w:name="_Ref468374294"/>
      <w:bookmarkStart w:id="434" w:name="_Ref468377172"/>
      <w:bookmarkEnd w:id="425"/>
      <w:bookmarkEnd w:id="426"/>
      <w:bookmarkEnd w:id="427"/>
      <w:bookmarkEnd w:id="428"/>
      <w:bookmarkEnd w:id="429"/>
    </w:p>
    <w:p w14:paraId="5461B0AC" w14:textId="63FB5D85" w:rsidR="005A4A36" w:rsidRPr="004270A8" w:rsidRDefault="005A4A36" w:rsidP="005A4A36">
      <w:pPr>
        <w:pStyle w:val="Heading3"/>
        <w:ind w:leftChars="0" w:left="0"/>
        <w:jc w:val="left"/>
        <w:rPr>
          <w:rFonts w:ascii="Arial" w:hAnsi="Arial"/>
          <w:b/>
          <w:bCs/>
          <w:sz w:val="24"/>
        </w:rPr>
      </w:pPr>
      <w:bookmarkStart w:id="435" w:name="_Toc122608740"/>
      <w:r w:rsidRPr="004270A8">
        <w:rPr>
          <w:rFonts w:ascii="Arial" w:hAnsi="Arial"/>
          <w:b/>
          <w:bCs/>
          <w:sz w:val="24"/>
        </w:rPr>
        <w:lastRenderedPageBreak/>
        <w:t>3.2.3 RS-CANFD peripheral</w:t>
      </w:r>
      <w:bookmarkEnd w:id="435"/>
    </w:p>
    <w:p w14:paraId="5A0C966B" w14:textId="77777777" w:rsidR="000702D4" w:rsidRPr="004270A8" w:rsidRDefault="000702D4" w:rsidP="006517C7">
      <w:pPr>
        <w:rPr>
          <w:rFonts w:cs="Arial"/>
        </w:rPr>
      </w:pPr>
    </w:p>
    <w:p w14:paraId="6AB7EDC0" w14:textId="517D96BC" w:rsidR="006517C7" w:rsidRPr="004270A8" w:rsidRDefault="006517C7" w:rsidP="006517C7">
      <w:pPr>
        <w:rPr>
          <w:rFonts w:cs="Arial"/>
        </w:rPr>
      </w:pPr>
      <w:r w:rsidRPr="004270A8">
        <w:rPr>
          <w:rFonts w:cs="Arial"/>
        </w:rPr>
        <w:t>The following describes about the main features of RS-CANFD peripheral.</w:t>
      </w:r>
    </w:p>
    <w:p w14:paraId="2D28D271" w14:textId="77777777" w:rsidR="006517C7" w:rsidRPr="004270A8" w:rsidRDefault="006517C7" w:rsidP="005D175F">
      <w:pPr>
        <w:pStyle w:val="ListParagraph"/>
        <w:widowControl/>
        <w:numPr>
          <w:ilvl w:val="0"/>
          <w:numId w:val="32"/>
        </w:numPr>
        <w:spacing w:after="160" w:line="259" w:lineRule="auto"/>
        <w:ind w:leftChars="0"/>
        <w:contextualSpacing/>
        <w:jc w:val="left"/>
        <w:rPr>
          <w:rFonts w:cs="Arial"/>
          <w:b/>
          <w:bCs/>
          <w:szCs w:val="18"/>
        </w:rPr>
      </w:pPr>
      <w:r w:rsidRPr="004270A8">
        <w:rPr>
          <w:rFonts w:cs="Arial"/>
          <w:b/>
          <w:bCs/>
        </w:rPr>
        <w:t>For CAN_Transmission block:</w:t>
      </w:r>
    </w:p>
    <w:p w14:paraId="7EBF7F6A" w14:textId="77777777" w:rsidR="009B3B36" w:rsidRPr="004270A8" w:rsidRDefault="009B3B36" w:rsidP="009B3B36">
      <w:pPr>
        <w:pStyle w:val="ListParagraph"/>
        <w:widowControl/>
        <w:numPr>
          <w:ilvl w:val="0"/>
          <w:numId w:val="34"/>
        </w:numPr>
        <w:spacing w:after="160" w:line="259" w:lineRule="auto"/>
        <w:ind w:leftChars="0"/>
        <w:contextualSpacing/>
        <w:jc w:val="left"/>
        <w:rPr>
          <w:rFonts w:cs="Arial"/>
          <w:szCs w:val="18"/>
          <w:highlight w:val="yellow"/>
        </w:rPr>
      </w:pPr>
      <w:r w:rsidRPr="004270A8">
        <w:rPr>
          <w:rFonts w:cs="Arial"/>
          <w:szCs w:val="18"/>
          <w:highlight w:val="yellow"/>
        </w:rPr>
        <w:t xml:space="preserve">Get array bytes (dynamic length) from User </w:t>
      </w:r>
      <w:bookmarkStart w:id="436" w:name="V10000_Req_02_005"/>
      <w:r w:rsidRPr="004270A8">
        <w:rPr>
          <w:rFonts w:cs="Arial"/>
          <w:szCs w:val="18"/>
          <w:highlight w:val="yellow"/>
        </w:rPr>
        <w:t>algorith</w:t>
      </w:r>
      <w:bookmarkEnd w:id="436"/>
      <w:r w:rsidRPr="004270A8">
        <w:rPr>
          <w:rFonts w:cs="Arial"/>
          <w:szCs w:val="18"/>
          <w:highlight w:val="yellow"/>
        </w:rPr>
        <w:t>m, transm</w:t>
      </w:r>
      <w:commentRangeStart w:id="437"/>
      <w:r w:rsidRPr="004270A8">
        <w:rPr>
          <w:rFonts w:cs="Arial"/>
          <w:szCs w:val="18"/>
          <w:highlight w:val="yellow"/>
        </w:rPr>
        <w:t xml:space="preserve">it message </w:t>
      </w:r>
      <w:commentRangeEnd w:id="437"/>
      <w:r w:rsidRPr="004270A8">
        <w:rPr>
          <w:rStyle w:val="CommentReference"/>
          <w:rFonts w:cs="Arial"/>
        </w:rPr>
        <w:commentReference w:id="437"/>
      </w:r>
      <w:r w:rsidRPr="004270A8">
        <w:rPr>
          <w:rFonts w:cs="Arial"/>
          <w:szCs w:val="18"/>
          <w:highlight w:val="yellow"/>
        </w:rPr>
        <w:t>through RS-CANFD port, then output to MATLAB (bytes array data).</w:t>
      </w:r>
    </w:p>
    <w:p w14:paraId="23A2AAB7" w14:textId="77777777" w:rsidR="006517C7" w:rsidRPr="004270A8" w:rsidRDefault="006517C7" w:rsidP="005D175F">
      <w:pPr>
        <w:pStyle w:val="ListParagraph"/>
        <w:widowControl/>
        <w:numPr>
          <w:ilvl w:val="0"/>
          <w:numId w:val="32"/>
        </w:numPr>
        <w:spacing w:after="160" w:line="259" w:lineRule="auto"/>
        <w:ind w:leftChars="0"/>
        <w:contextualSpacing/>
        <w:jc w:val="left"/>
        <w:rPr>
          <w:rFonts w:cs="Arial"/>
          <w:b/>
          <w:bCs/>
          <w:szCs w:val="18"/>
        </w:rPr>
      </w:pPr>
      <w:r w:rsidRPr="004270A8">
        <w:rPr>
          <w:rFonts w:cs="Arial"/>
          <w:b/>
          <w:bCs/>
        </w:rPr>
        <w:t>For CAN_Reception block:</w:t>
      </w:r>
    </w:p>
    <w:p w14:paraId="60AD5367" w14:textId="77777777" w:rsidR="009B3B36" w:rsidRPr="004270A8" w:rsidRDefault="009B3B36" w:rsidP="009B3B36">
      <w:pPr>
        <w:pStyle w:val="ListParagraph"/>
        <w:widowControl/>
        <w:numPr>
          <w:ilvl w:val="0"/>
          <w:numId w:val="34"/>
        </w:numPr>
        <w:spacing w:after="160" w:line="259" w:lineRule="auto"/>
        <w:ind w:leftChars="0"/>
        <w:contextualSpacing/>
        <w:jc w:val="left"/>
        <w:rPr>
          <w:rFonts w:cs="Arial"/>
          <w:b/>
          <w:bCs/>
          <w:szCs w:val="18"/>
          <w:highlight w:val="yellow"/>
        </w:rPr>
      </w:pPr>
      <w:r w:rsidRPr="004270A8">
        <w:rPr>
          <w:rFonts w:cs="Arial"/>
          <w:szCs w:val="18"/>
          <w:highlight w:val="yellow"/>
        </w:rPr>
        <w:t>Get array bytes (dynamic length) from MATLAB, transmit through RS-CANFD port, output to user algorithm (bytes array data).</w:t>
      </w:r>
    </w:p>
    <w:p w14:paraId="4431B448" w14:textId="2647102E" w:rsidR="006517C7" w:rsidRPr="004270A8" w:rsidRDefault="006517C7" w:rsidP="006517C7">
      <w:pPr>
        <w:keepNext/>
        <w:widowControl/>
        <w:spacing w:after="160" w:line="259" w:lineRule="auto"/>
        <w:jc w:val="center"/>
        <w:rPr>
          <w:rFonts w:cs="Arial"/>
        </w:rPr>
      </w:pPr>
      <w:r w:rsidRPr="004270A8">
        <w:rPr>
          <w:rFonts w:cs="Arial"/>
          <w:noProof/>
        </w:rPr>
        <w:drawing>
          <wp:inline distT="0" distB="0" distL="0" distR="0" wp14:anchorId="237B8992" wp14:editId="55596547">
            <wp:extent cx="2349796" cy="933893"/>
            <wp:effectExtent l="0" t="0" r="0" b="0"/>
            <wp:docPr id="21504" name="Picture 17" descr="Table&#10;&#10;Description automatically generated">
              <a:extLst xmlns:a="http://schemas.openxmlformats.org/drawingml/2006/main">
                <a:ext uri="{FF2B5EF4-FFF2-40B4-BE49-F238E27FC236}">
                  <a16:creationId xmlns:a16="http://schemas.microsoft.com/office/drawing/2014/main" id="{9D8CED36-E9BB-4382-BCF9-96EF16BE566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17" descr="Table&#10;&#10;Description automatically generated">
                      <a:extLst>
                        <a:ext uri="{FF2B5EF4-FFF2-40B4-BE49-F238E27FC236}">
                          <a16:creationId xmlns:a16="http://schemas.microsoft.com/office/drawing/2014/main" id="{9D8CED36-E9BB-4382-BCF9-96EF16BE566A}"/>
                        </a:ext>
                      </a:extLst>
                    </pic:cNvPr>
                    <pic:cNvPicPr>
                      <a:picLocks noChangeAspect="1"/>
                    </pic:cNvPicPr>
                  </pic:nvPicPr>
                  <pic:blipFill>
                    <a:blip r:embed="rId64"/>
                    <a:stretch>
                      <a:fillRect/>
                    </a:stretch>
                  </pic:blipFill>
                  <pic:spPr>
                    <a:xfrm>
                      <a:off x="0" y="0"/>
                      <a:ext cx="2381879" cy="946644"/>
                    </a:xfrm>
                    <a:prstGeom prst="rect">
                      <a:avLst/>
                    </a:prstGeom>
                  </pic:spPr>
                </pic:pic>
              </a:graphicData>
            </a:graphic>
          </wp:inline>
        </w:drawing>
      </w:r>
      <w:r w:rsidR="000702D4" w:rsidRPr="004270A8">
        <w:rPr>
          <w:rFonts w:cs="Arial"/>
          <w:noProof/>
        </w:rPr>
        <w:drawing>
          <wp:inline distT="0" distB="0" distL="0" distR="0" wp14:anchorId="0F447A2C" wp14:editId="510FAC12">
            <wp:extent cx="2806810" cy="978646"/>
            <wp:effectExtent l="0" t="0" r="0" b="0"/>
            <wp:docPr id="40" name="Picture 4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able&#10;&#10;Description automatically generated"/>
                    <pic:cNvPicPr/>
                  </pic:nvPicPr>
                  <pic:blipFill>
                    <a:blip r:embed="rId65"/>
                    <a:stretch>
                      <a:fillRect/>
                    </a:stretch>
                  </pic:blipFill>
                  <pic:spPr>
                    <a:xfrm>
                      <a:off x="0" y="0"/>
                      <a:ext cx="2856000" cy="995797"/>
                    </a:xfrm>
                    <a:prstGeom prst="rect">
                      <a:avLst/>
                    </a:prstGeom>
                  </pic:spPr>
                </pic:pic>
              </a:graphicData>
            </a:graphic>
          </wp:inline>
        </w:drawing>
      </w:r>
    </w:p>
    <w:p w14:paraId="41DDF56A" w14:textId="3C0FDA9D" w:rsidR="006517C7" w:rsidRPr="004270A8" w:rsidRDefault="006517C7" w:rsidP="006517C7">
      <w:pPr>
        <w:pStyle w:val="Caption"/>
        <w:jc w:val="center"/>
        <w:rPr>
          <w:rFonts w:ascii="Arial" w:hAnsi="Arial" w:cs="Arial"/>
          <w:b/>
          <w:bCs w:val="0"/>
          <w:color w:val="000000" w:themeColor="text1"/>
        </w:rPr>
      </w:pPr>
      <w:r w:rsidRPr="004270A8">
        <w:rPr>
          <w:rFonts w:ascii="Arial" w:hAnsi="Arial" w:cs="Arial"/>
          <w:b/>
          <w:color w:val="000000" w:themeColor="text1"/>
        </w:rPr>
        <w:t xml:space="preserve">Figure </w:t>
      </w:r>
      <w:r w:rsidR="00582BBD">
        <w:rPr>
          <w:rFonts w:ascii="Arial" w:hAnsi="Arial" w:cs="Arial"/>
          <w:b/>
          <w:color w:val="000000" w:themeColor="text1"/>
        </w:rPr>
        <w:fldChar w:fldCharType="begin"/>
      </w:r>
      <w:r w:rsidR="00582BBD">
        <w:rPr>
          <w:rFonts w:ascii="Arial" w:hAnsi="Arial" w:cs="Arial"/>
          <w:b/>
          <w:color w:val="000000" w:themeColor="text1"/>
        </w:rPr>
        <w:instrText xml:space="preserve"> STYLEREF 1 \s </w:instrText>
      </w:r>
      <w:r w:rsidR="00582BBD">
        <w:rPr>
          <w:rFonts w:ascii="Arial" w:hAnsi="Arial" w:cs="Arial"/>
          <w:b/>
          <w:color w:val="000000" w:themeColor="text1"/>
        </w:rPr>
        <w:fldChar w:fldCharType="separate"/>
      </w:r>
      <w:r w:rsidR="00775653">
        <w:rPr>
          <w:rFonts w:ascii="Arial" w:hAnsi="Arial" w:cs="Arial"/>
          <w:b/>
          <w:noProof/>
          <w:color w:val="000000" w:themeColor="text1"/>
        </w:rPr>
        <w:t>3</w:t>
      </w:r>
      <w:r w:rsidR="00582BBD">
        <w:rPr>
          <w:rFonts w:ascii="Arial" w:hAnsi="Arial" w:cs="Arial"/>
          <w:b/>
          <w:color w:val="000000" w:themeColor="text1"/>
        </w:rPr>
        <w:fldChar w:fldCharType="end"/>
      </w:r>
      <w:r w:rsidR="00582BBD">
        <w:rPr>
          <w:rFonts w:ascii="Arial" w:hAnsi="Arial" w:cs="Arial"/>
          <w:b/>
          <w:color w:val="000000" w:themeColor="text1"/>
        </w:rPr>
        <w:noBreakHyphen/>
      </w:r>
      <w:r w:rsidR="00582BBD">
        <w:rPr>
          <w:rFonts w:ascii="Arial" w:hAnsi="Arial" w:cs="Arial"/>
          <w:b/>
          <w:color w:val="000000" w:themeColor="text1"/>
        </w:rPr>
        <w:fldChar w:fldCharType="begin"/>
      </w:r>
      <w:r w:rsidR="00582BBD">
        <w:rPr>
          <w:rFonts w:ascii="Arial" w:hAnsi="Arial" w:cs="Arial"/>
          <w:b/>
          <w:color w:val="000000" w:themeColor="text1"/>
        </w:rPr>
        <w:instrText xml:space="preserve"> SEQ Figure \* ARABIC \s 1 </w:instrText>
      </w:r>
      <w:r w:rsidR="00582BBD">
        <w:rPr>
          <w:rFonts w:ascii="Arial" w:hAnsi="Arial" w:cs="Arial"/>
          <w:b/>
          <w:color w:val="000000" w:themeColor="text1"/>
        </w:rPr>
        <w:fldChar w:fldCharType="separate"/>
      </w:r>
      <w:r w:rsidR="00775653">
        <w:rPr>
          <w:rFonts w:ascii="Arial" w:hAnsi="Arial" w:cs="Arial"/>
          <w:b/>
          <w:noProof/>
          <w:color w:val="000000" w:themeColor="text1"/>
        </w:rPr>
        <w:t>9</w:t>
      </w:r>
      <w:r w:rsidR="00582BBD">
        <w:rPr>
          <w:rFonts w:ascii="Arial" w:hAnsi="Arial" w:cs="Arial"/>
          <w:b/>
          <w:color w:val="000000" w:themeColor="text1"/>
        </w:rPr>
        <w:fldChar w:fldCharType="end"/>
      </w:r>
      <w:r w:rsidRPr="004270A8">
        <w:rPr>
          <w:rFonts w:ascii="Arial" w:hAnsi="Arial" w:cs="Arial"/>
          <w:b/>
          <w:color w:val="000000" w:themeColor="text1"/>
        </w:rPr>
        <w:t xml:space="preserve"> S-Function block of RS-CANFD</w:t>
      </w:r>
    </w:p>
    <w:p w14:paraId="7B1CB361" w14:textId="77777777" w:rsidR="006517C7" w:rsidRPr="004270A8" w:rsidRDefault="006517C7" w:rsidP="006517C7">
      <w:pPr>
        <w:rPr>
          <w:rFonts w:cs="Arial"/>
        </w:rPr>
      </w:pPr>
    </w:p>
    <w:p w14:paraId="1C60F62A" w14:textId="0B67012E" w:rsidR="002A4AF5" w:rsidRPr="004270A8" w:rsidRDefault="006517C7" w:rsidP="006517C7">
      <w:pPr>
        <w:rPr>
          <w:rFonts w:cs="Arial"/>
        </w:rPr>
      </w:pPr>
      <w:r w:rsidRPr="004270A8">
        <w:rPr>
          <w:rFonts w:cs="Arial"/>
        </w:rPr>
        <w:t>The following describes about the User Interface of RS-CANFD S-Function block that support user select and change RS-CANFD ports easier during model setting. The User Interface also have two types be corresponding to two RS-CANFD S-Function blocks (CAN_Transmission and CAN_Reception).</w:t>
      </w:r>
    </w:p>
    <w:p w14:paraId="6F01E95E" w14:textId="77777777" w:rsidR="006517C7" w:rsidRPr="004270A8" w:rsidRDefault="006517C7" w:rsidP="006517C7">
      <w:pPr>
        <w:rPr>
          <w:rFonts w:cs="Arial"/>
        </w:rPr>
      </w:pPr>
    </w:p>
    <w:p w14:paraId="3762AB3E" w14:textId="5C922EDA" w:rsidR="006517C7" w:rsidRPr="004270A8" w:rsidRDefault="000702D4" w:rsidP="006517C7">
      <w:pPr>
        <w:keepNext/>
        <w:widowControl/>
        <w:spacing w:after="160" w:line="259" w:lineRule="auto"/>
        <w:jc w:val="left"/>
        <w:rPr>
          <w:rFonts w:cs="Arial"/>
        </w:rPr>
      </w:pPr>
      <w:r w:rsidRPr="004270A8">
        <w:rPr>
          <w:rFonts w:cs="Arial"/>
          <w:noProof/>
        </w:rPr>
        <w:drawing>
          <wp:inline distT="0" distB="0" distL="0" distR="0" wp14:anchorId="6F1C4BD1" wp14:editId="617CA0BB">
            <wp:extent cx="6193155" cy="2071783"/>
            <wp:effectExtent l="0" t="0" r="0" b="5080"/>
            <wp:docPr id="21505"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pic:nvPicPr>
                  <pic:blipFill rotWithShape="1">
                    <a:blip r:embed="rId66"/>
                    <a:srcRect r="2477"/>
                    <a:stretch/>
                  </pic:blipFill>
                  <pic:spPr bwMode="auto">
                    <a:xfrm>
                      <a:off x="0" y="0"/>
                      <a:ext cx="6193155" cy="2071783"/>
                    </a:xfrm>
                    <a:prstGeom prst="rect">
                      <a:avLst/>
                    </a:prstGeom>
                    <a:ln>
                      <a:noFill/>
                    </a:ln>
                    <a:extLst>
                      <a:ext uri="{53640926-AAD7-44D8-BBD7-CCE9431645EC}">
                        <a14:shadowObscured xmlns:a14="http://schemas.microsoft.com/office/drawing/2010/main"/>
                      </a:ext>
                    </a:extLst>
                  </pic:spPr>
                </pic:pic>
              </a:graphicData>
            </a:graphic>
          </wp:inline>
        </w:drawing>
      </w:r>
      <w:r w:rsidR="006517C7" w:rsidRPr="004270A8">
        <w:rPr>
          <w:rFonts w:cs="Arial"/>
        </w:rPr>
        <w:t xml:space="preserve">          </w:t>
      </w:r>
    </w:p>
    <w:p w14:paraId="5F50392C" w14:textId="32F0A8D1" w:rsidR="006517C7" w:rsidRPr="004270A8" w:rsidRDefault="006517C7" w:rsidP="006517C7">
      <w:pPr>
        <w:pStyle w:val="Caption"/>
        <w:jc w:val="center"/>
        <w:rPr>
          <w:rFonts w:ascii="Arial" w:eastAsiaTheme="majorEastAsia" w:hAnsi="Arial" w:cs="Arial"/>
          <w:b/>
          <w:bCs w:val="0"/>
          <w:color w:val="000000" w:themeColor="text1"/>
          <w:sz w:val="26"/>
          <w:szCs w:val="26"/>
        </w:rPr>
      </w:pPr>
      <w:r w:rsidRPr="004270A8">
        <w:rPr>
          <w:rFonts w:ascii="Arial" w:hAnsi="Arial" w:cs="Arial"/>
          <w:b/>
          <w:color w:val="000000" w:themeColor="text1"/>
        </w:rPr>
        <w:t xml:space="preserve">Figure </w:t>
      </w:r>
      <w:r w:rsidR="00582BBD">
        <w:rPr>
          <w:rFonts w:ascii="Arial" w:hAnsi="Arial" w:cs="Arial"/>
          <w:b/>
          <w:color w:val="000000" w:themeColor="text1"/>
        </w:rPr>
        <w:fldChar w:fldCharType="begin"/>
      </w:r>
      <w:r w:rsidR="00582BBD">
        <w:rPr>
          <w:rFonts w:ascii="Arial" w:hAnsi="Arial" w:cs="Arial"/>
          <w:b/>
          <w:color w:val="000000" w:themeColor="text1"/>
        </w:rPr>
        <w:instrText xml:space="preserve"> STYLEREF 1 \s </w:instrText>
      </w:r>
      <w:r w:rsidR="00582BBD">
        <w:rPr>
          <w:rFonts w:ascii="Arial" w:hAnsi="Arial" w:cs="Arial"/>
          <w:b/>
          <w:color w:val="000000" w:themeColor="text1"/>
        </w:rPr>
        <w:fldChar w:fldCharType="separate"/>
      </w:r>
      <w:r w:rsidR="00775653">
        <w:rPr>
          <w:rFonts w:ascii="Arial" w:hAnsi="Arial" w:cs="Arial"/>
          <w:b/>
          <w:noProof/>
          <w:color w:val="000000" w:themeColor="text1"/>
        </w:rPr>
        <w:t>3</w:t>
      </w:r>
      <w:r w:rsidR="00582BBD">
        <w:rPr>
          <w:rFonts w:ascii="Arial" w:hAnsi="Arial" w:cs="Arial"/>
          <w:b/>
          <w:color w:val="000000" w:themeColor="text1"/>
        </w:rPr>
        <w:fldChar w:fldCharType="end"/>
      </w:r>
      <w:r w:rsidR="00582BBD">
        <w:rPr>
          <w:rFonts w:ascii="Arial" w:hAnsi="Arial" w:cs="Arial"/>
          <w:b/>
          <w:color w:val="000000" w:themeColor="text1"/>
        </w:rPr>
        <w:noBreakHyphen/>
      </w:r>
      <w:r w:rsidR="00582BBD">
        <w:rPr>
          <w:rFonts w:ascii="Arial" w:hAnsi="Arial" w:cs="Arial"/>
          <w:b/>
          <w:color w:val="000000" w:themeColor="text1"/>
        </w:rPr>
        <w:fldChar w:fldCharType="begin"/>
      </w:r>
      <w:r w:rsidR="00582BBD">
        <w:rPr>
          <w:rFonts w:ascii="Arial" w:hAnsi="Arial" w:cs="Arial"/>
          <w:b/>
          <w:color w:val="000000" w:themeColor="text1"/>
        </w:rPr>
        <w:instrText xml:space="preserve"> SEQ Figure \* ARABIC \s 1 </w:instrText>
      </w:r>
      <w:r w:rsidR="00582BBD">
        <w:rPr>
          <w:rFonts w:ascii="Arial" w:hAnsi="Arial" w:cs="Arial"/>
          <w:b/>
          <w:color w:val="000000" w:themeColor="text1"/>
        </w:rPr>
        <w:fldChar w:fldCharType="separate"/>
      </w:r>
      <w:r w:rsidR="00775653">
        <w:rPr>
          <w:rFonts w:ascii="Arial" w:hAnsi="Arial" w:cs="Arial"/>
          <w:b/>
          <w:noProof/>
          <w:color w:val="000000" w:themeColor="text1"/>
        </w:rPr>
        <w:t>10</w:t>
      </w:r>
      <w:r w:rsidR="00582BBD">
        <w:rPr>
          <w:rFonts w:ascii="Arial" w:hAnsi="Arial" w:cs="Arial"/>
          <w:b/>
          <w:color w:val="000000" w:themeColor="text1"/>
        </w:rPr>
        <w:fldChar w:fldCharType="end"/>
      </w:r>
      <w:r w:rsidRPr="004270A8">
        <w:rPr>
          <w:rFonts w:ascii="Arial" w:hAnsi="Arial" w:cs="Arial"/>
          <w:b/>
          <w:color w:val="000000" w:themeColor="text1"/>
        </w:rPr>
        <w:t xml:space="preserve"> User Interface of RS-CANFD S-Function block</w:t>
      </w:r>
    </w:p>
    <w:p w14:paraId="23AE2A0C" w14:textId="77777777" w:rsidR="006517C7" w:rsidRPr="004270A8" w:rsidRDefault="006517C7" w:rsidP="006517C7">
      <w:pPr>
        <w:rPr>
          <w:rFonts w:cs="Arial"/>
        </w:rPr>
      </w:pPr>
    </w:p>
    <w:p w14:paraId="6B8FD8C3" w14:textId="77777777" w:rsidR="006517C7" w:rsidRPr="004270A8" w:rsidRDefault="006517C7" w:rsidP="006517C7">
      <w:pPr>
        <w:rPr>
          <w:rFonts w:cs="Arial"/>
        </w:rPr>
      </w:pPr>
      <w:r w:rsidRPr="004270A8">
        <w:rPr>
          <w:rFonts w:cs="Arial"/>
        </w:rPr>
        <w:t xml:space="preserve">The User Interface of RS-CANFD S-Function block includes “RS-CANFD unit”, “RS-CANFD channel”, “Port Name” parameters. The “RS-CANFD unit” and “RS-CANFD channel” will be generate automatically after changing the “Port Name”. </w:t>
      </w:r>
    </w:p>
    <w:p w14:paraId="087B98D8" w14:textId="77777777" w:rsidR="006517C7" w:rsidRPr="004270A8" w:rsidRDefault="006517C7" w:rsidP="006517C7">
      <w:pPr>
        <w:rPr>
          <w:rFonts w:cs="Arial"/>
        </w:rPr>
      </w:pPr>
    </w:p>
    <w:p w14:paraId="08A34E72" w14:textId="56027A45" w:rsidR="006517C7" w:rsidRPr="004270A8" w:rsidRDefault="006517C7" w:rsidP="006517C7">
      <w:pPr>
        <w:rPr>
          <w:rFonts w:cs="Arial"/>
        </w:rPr>
      </w:pPr>
      <w:r w:rsidRPr="004270A8">
        <w:rPr>
          <w:rFonts w:cs="Arial"/>
        </w:rPr>
        <w:t>The purpose of these parameters is specified the target port name of RS-CANFD S-Function block. When building the model, these parameters will generate at the same time with the input data.</w:t>
      </w:r>
    </w:p>
    <w:p w14:paraId="38197AD0" w14:textId="10174CB1" w:rsidR="009B3B36" w:rsidRPr="004270A8" w:rsidRDefault="009B3B36" w:rsidP="006517C7">
      <w:pPr>
        <w:rPr>
          <w:rFonts w:cs="Arial"/>
        </w:rPr>
      </w:pPr>
    </w:p>
    <w:p w14:paraId="3189D6BB" w14:textId="120F3E90" w:rsidR="009B3B36" w:rsidRPr="004270A8" w:rsidRDefault="009B3B36" w:rsidP="009B3B36">
      <w:pPr>
        <w:rPr>
          <w:rFonts w:cs="Arial"/>
        </w:rPr>
      </w:pPr>
      <w:r w:rsidRPr="004270A8">
        <w:rPr>
          <w:rFonts w:cs="Arial"/>
          <w:highlight w:val="yellow"/>
        </w:rPr>
        <w:t>- For the message ID: ET</w:t>
      </w:r>
      <w:ins w:id="438" w:author="Hiroyasu Nishiumi" w:date="2022-10-20T17:19:00Z">
        <w:r w:rsidR="005D6D1F" w:rsidRPr="004270A8">
          <w:rPr>
            <w:rFonts w:cs="Arial"/>
            <w:highlight w:val="yellow"/>
          </w:rPr>
          <w:t>-</w:t>
        </w:r>
      </w:ins>
      <w:r w:rsidRPr="004270A8">
        <w:rPr>
          <w:rFonts w:cs="Arial"/>
          <w:highlight w:val="yellow"/>
        </w:rPr>
        <w:t>VPF prepared the CAN ID array</w:t>
      </w:r>
      <w:commentRangeStart w:id="439"/>
      <w:commentRangeStart w:id="440"/>
      <w:r w:rsidRPr="004270A8">
        <w:rPr>
          <w:rFonts w:cs="Arial"/>
          <w:highlight w:val="yellow"/>
        </w:rPr>
        <w:t xml:space="preserve"> (with the default ID message value as CAN unit number) for each CAN unit. Users can change it as the demand. </w:t>
      </w:r>
      <w:commentRangeEnd w:id="439"/>
      <w:r w:rsidR="00DD3ABE" w:rsidRPr="004270A8">
        <w:rPr>
          <w:rStyle w:val="CommentReference"/>
          <w:rFonts w:cs="Arial"/>
        </w:rPr>
        <w:commentReference w:id="439"/>
      </w:r>
      <w:commentRangeEnd w:id="440"/>
      <w:r w:rsidR="00C54A71" w:rsidRPr="004270A8">
        <w:rPr>
          <w:rStyle w:val="CommentReference"/>
          <w:rFonts w:cs="Arial"/>
        </w:rPr>
        <w:commentReference w:id="440"/>
      </w:r>
      <w:r w:rsidRPr="004270A8">
        <w:rPr>
          <w:rFonts w:cs="Arial"/>
          <w:highlight w:val="yellow"/>
        </w:rPr>
        <w:t>ET</w:t>
      </w:r>
      <w:ins w:id="441" w:author="Hiroyasu Nishiumi" w:date="2022-10-20T17:19:00Z">
        <w:r w:rsidR="005D6D1F" w:rsidRPr="004270A8">
          <w:rPr>
            <w:rFonts w:cs="Arial"/>
            <w:highlight w:val="yellow"/>
          </w:rPr>
          <w:t>-</w:t>
        </w:r>
      </w:ins>
      <w:r w:rsidRPr="004270A8">
        <w:rPr>
          <w:rFonts w:cs="Arial"/>
          <w:highlight w:val="yellow"/>
        </w:rPr>
        <w:t>VPF support get the ID and ex</w:t>
      </w:r>
      <w:bookmarkStart w:id="442" w:name="V10000_Req_02_006"/>
      <w:r w:rsidRPr="004270A8">
        <w:rPr>
          <w:rFonts w:cs="Arial"/>
          <w:highlight w:val="yellow"/>
        </w:rPr>
        <w:t>tension</w:t>
      </w:r>
      <w:bookmarkEnd w:id="442"/>
      <w:r w:rsidRPr="004270A8">
        <w:rPr>
          <w:rFonts w:cs="Arial"/>
          <w:highlight w:val="yellow"/>
        </w:rPr>
        <w:t xml:space="preserve"> ID from the CAN Pack an</w:t>
      </w:r>
      <w:commentRangeStart w:id="443"/>
      <w:r w:rsidRPr="004270A8">
        <w:rPr>
          <w:rFonts w:cs="Arial"/>
          <w:highlight w:val="yellow"/>
        </w:rPr>
        <w:t xml:space="preserve">d CAN </w:t>
      </w:r>
      <w:commentRangeEnd w:id="443"/>
      <w:r w:rsidRPr="004270A8">
        <w:rPr>
          <w:rStyle w:val="CommentReference"/>
          <w:rFonts w:cs="Arial"/>
          <w:highlight w:val="yellow"/>
        </w:rPr>
        <w:commentReference w:id="443"/>
      </w:r>
      <w:r w:rsidRPr="004270A8">
        <w:rPr>
          <w:rFonts w:cs="Arial"/>
          <w:highlight w:val="yellow"/>
        </w:rPr>
        <w:t>Unpack block for each unit and set to the CAN ID array when generating.</w:t>
      </w:r>
    </w:p>
    <w:p w14:paraId="68E5D7A6" w14:textId="77777777" w:rsidR="009B3B36" w:rsidRPr="004270A8" w:rsidRDefault="009B3B36" w:rsidP="006517C7">
      <w:pPr>
        <w:rPr>
          <w:rFonts w:cs="Arial"/>
        </w:rPr>
      </w:pPr>
    </w:p>
    <w:p w14:paraId="5F96F827" w14:textId="77777777" w:rsidR="009B3B36" w:rsidRPr="004270A8" w:rsidRDefault="00582176" w:rsidP="009B3B36">
      <w:pPr>
        <w:jc w:val="center"/>
        <w:rPr>
          <w:rFonts w:cs="Arial"/>
        </w:rPr>
      </w:pPr>
      <w:r w:rsidRPr="004270A8">
        <w:rPr>
          <w:rFonts w:cs="Arial"/>
        </w:rPr>
        <w:br w:type="page"/>
      </w:r>
      <w:r w:rsidR="009B3B36" w:rsidRPr="004270A8">
        <w:rPr>
          <w:rFonts w:cs="Arial"/>
          <w:noProof/>
        </w:rPr>
        <w:lastRenderedPageBreak/>
        <w:drawing>
          <wp:inline distT="0" distB="0" distL="0" distR="0" wp14:anchorId="3B583958" wp14:editId="429CB092">
            <wp:extent cx="2369820" cy="2482400"/>
            <wp:effectExtent l="0" t="0" r="0" b="0"/>
            <wp:docPr id="48" name="Picture 4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application&#10;&#10;Description automatically generated"/>
                    <pic:cNvPicPr/>
                  </pic:nvPicPr>
                  <pic:blipFill>
                    <a:blip r:embed="rId67"/>
                    <a:stretch>
                      <a:fillRect/>
                    </a:stretch>
                  </pic:blipFill>
                  <pic:spPr>
                    <a:xfrm>
                      <a:off x="0" y="0"/>
                      <a:ext cx="2377749" cy="2490706"/>
                    </a:xfrm>
                    <a:prstGeom prst="rect">
                      <a:avLst/>
                    </a:prstGeom>
                  </pic:spPr>
                </pic:pic>
              </a:graphicData>
            </a:graphic>
          </wp:inline>
        </w:drawing>
      </w:r>
      <w:r w:rsidR="009B3B36" w:rsidRPr="004270A8">
        <w:rPr>
          <w:rFonts w:cs="Arial"/>
          <w:noProof/>
        </w:rPr>
        <w:drawing>
          <wp:inline distT="0" distB="0" distL="0" distR="0" wp14:anchorId="102EB572" wp14:editId="6AF3992C">
            <wp:extent cx="2172656" cy="2472690"/>
            <wp:effectExtent l="0" t="0" r="0" b="3810"/>
            <wp:docPr id="11" name="Picture 11"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application, email&#10;&#10;Description automatically generated"/>
                    <pic:cNvPicPr/>
                  </pic:nvPicPr>
                  <pic:blipFill>
                    <a:blip r:embed="rId68"/>
                    <a:stretch>
                      <a:fillRect/>
                    </a:stretch>
                  </pic:blipFill>
                  <pic:spPr>
                    <a:xfrm>
                      <a:off x="0" y="0"/>
                      <a:ext cx="2181989" cy="2483312"/>
                    </a:xfrm>
                    <a:prstGeom prst="rect">
                      <a:avLst/>
                    </a:prstGeom>
                  </pic:spPr>
                </pic:pic>
              </a:graphicData>
            </a:graphic>
          </wp:inline>
        </w:drawing>
      </w:r>
    </w:p>
    <w:p w14:paraId="2926467F" w14:textId="77777777" w:rsidR="009B3B36" w:rsidRPr="004270A8" w:rsidRDefault="009B3B36" w:rsidP="009B3B36">
      <w:pPr>
        <w:rPr>
          <w:rFonts w:cs="Arial"/>
        </w:rPr>
      </w:pPr>
    </w:p>
    <w:p w14:paraId="3C6B4017" w14:textId="43CCD44E" w:rsidR="009B3B36" w:rsidRPr="004270A8" w:rsidRDefault="009B3B36" w:rsidP="009B3B36">
      <w:pPr>
        <w:pStyle w:val="Caption"/>
        <w:jc w:val="center"/>
        <w:rPr>
          <w:rFonts w:ascii="Arial" w:eastAsiaTheme="majorEastAsia" w:hAnsi="Arial" w:cs="Arial"/>
          <w:b/>
          <w:bCs w:val="0"/>
          <w:color w:val="000000" w:themeColor="text1"/>
          <w:sz w:val="26"/>
          <w:szCs w:val="26"/>
        </w:rPr>
      </w:pPr>
      <w:r w:rsidRPr="004270A8">
        <w:rPr>
          <w:rFonts w:ascii="Arial" w:hAnsi="Arial" w:cs="Arial"/>
          <w:b/>
          <w:color w:val="000000" w:themeColor="text1"/>
        </w:rPr>
        <w:t xml:space="preserve">Figure </w:t>
      </w:r>
      <w:r w:rsidR="00582BBD">
        <w:rPr>
          <w:rFonts w:ascii="Arial" w:hAnsi="Arial" w:cs="Arial"/>
          <w:b/>
          <w:color w:val="000000" w:themeColor="text1"/>
        </w:rPr>
        <w:fldChar w:fldCharType="begin"/>
      </w:r>
      <w:r w:rsidR="00582BBD">
        <w:rPr>
          <w:rFonts w:ascii="Arial" w:hAnsi="Arial" w:cs="Arial"/>
          <w:b/>
          <w:color w:val="000000" w:themeColor="text1"/>
        </w:rPr>
        <w:instrText xml:space="preserve"> STYLEREF 1 \s </w:instrText>
      </w:r>
      <w:r w:rsidR="00582BBD">
        <w:rPr>
          <w:rFonts w:ascii="Arial" w:hAnsi="Arial" w:cs="Arial"/>
          <w:b/>
          <w:color w:val="000000" w:themeColor="text1"/>
        </w:rPr>
        <w:fldChar w:fldCharType="separate"/>
      </w:r>
      <w:r w:rsidR="00775653">
        <w:rPr>
          <w:rFonts w:ascii="Arial" w:hAnsi="Arial" w:cs="Arial"/>
          <w:b/>
          <w:noProof/>
          <w:color w:val="000000" w:themeColor="text1"/>
        </w:rPr>
        <w:t>3</w:t>
      </w:r>
      <w:r w:rsidR="00582BBD">
        <w:rPr>
          <w:rFonts w:ascii="Arial" w:hAnsi="Arial" w:cs="Arial"/>
          <w:b/>
          <w:color w:val="000000" w:themeColor="text1"/>
        </w:rPr>
        <w:fldChar w:fldCharType="end"/>
      </w:r>
      <w:r w:rsidR="00582BBD">
        <w:rPr>
          <w:rFonts w:ascii="Arial" w:hAnsi="Arial" w:cs="Arial"/>
          <w:b/>
          <w:color w:val="000000" w:themeColor="text1"/>
        </w:rPr>
        <w:noBreakHyphen/>
      </w:r>
      <w:r w:rsidR="00582BBD">
        <w:rPr>
          <w:rFonts w:ascii="Arial" w:hAnsi="Arial" w:cs="Arial"/>
          <w:b/>
          <w:color w:val="000000" w:themeColor="text1"/>
        </w:rPr>
        <w:fldChar w:fldCharType="begin"/>
      </w:r>
      <w:r w:rsidR="00582BBD">
        <w:rPr>
          <w:rFonts w:ascii="Arial" w:hAnsi="Arial" w:cs="Arial"/>
          <w:b/>
          <w:color w:val="000000" w:themeColor="text1"/>
        </w:rPr>
        <w:instrText xml:space="preserve"> SEQ Figure \* ARABIC \s 1 </w:instrText>
      </w:r>
      <w:r w:rsidR="00582BBD">
        <w:rPr>
          <w:rFonts w:ascii="Arial" w:hAnsi="Arial" w:cs="Arial"/>
          <w:b/>
          <w:color w:val="000000" w:themeColor="text1"/>
        </w:rPr>
        <w:fldChar w:fldCharType="separate"/>
      </w:r>
      <w:r w:rsidR="00775653">
        <w:rPr>
          <w:rFonts w:ascii="Arial" w:hAnsi="Arial" w:cs="Arial"/>
          <w:b/>
          <w:noProof/>
          <w:color w:val="000000" w:themeColor="text1"/>
        </w:rPr>
        <w:t>11</w:t>
      </w:r>
      <w:r w:rsidR="00582BBD">
        <w:rPr>
          <w:rFonts w:ascii="Arial" w:hAnsi="Arial" w:cs="Arial"/>
          <w:b/>
          <w:color w:val="000000" w:themeColor="text1"/>
        </w:rPr>
        <w:fldChar w:fldCharType="end"/>
      </w:r>
      <w:r w:rsidRPr="004270A8">
        <w:rPr>
          <w:rFonts w:ascii="Arial" w:hAnsi="Arial" w:cs="Arial"/>
          <w:b/>
          <w:color w:val="000000" w:themeColor="text1"/>
        </w:rPr>
        <w:t xml:space="preserve"> Information from CAN Pack and CAN Unpack</w:t>
      </w:r>
    </w:p>
    <w:p w14:paraId="25DCAD2A" w14:textId="77777777" w:rsidR="009B3B36" w:rsidRPr="004270A8" w:rsidRDefault="009B3B36" w:rsidP="009B3B36">
      <w:pPr>
        <w:rPr>
          <w:rFonts w:cs="Arial"/>
        </w:rPr>
      </w:pPr>
    </w:p>
    <w:p w14:paraId="219C5A7D" w14:textId="7549A8C6" w:rsidR="009B3B36" w:rsidRPr="004270A8" w:rsidRDefault="009B3B36" w:rsidP="009B3B36">
      <w:pPr>
        <w:rPr>
          <w:rFonts w:cs="Arial"/>
        </w:rPr>
      </w:pPr>
      <w:r w:rsidRPr="004270A8">
        <w:rPr>
          <w:rFonts w:cs="Arial"/>
        </w:rPr>
        <w:t>- Model structure between MATLAB and VLAB:</w:t>
      </w:r>
    </w:p>
    <w:p w14:paraId="0648277C" w14:textId="77777777" w:rsidR="009B3B36" w:rsidRPr="004270A8" w:rsidRDefault="009B3B36" w:rsidP="009B3B36">
      <w:pPr>
        <w:rPr>
          <w:rFonts w:cs="Arial"/>
        </w:rPr>
      </w:pPr>
    </w:p>
    <w:p w14:paraId="191F6AC2" w14:textId="77777777" w:rsidR="009B3B36" w:rsidRPr="004270A8" w:rsidRDefault="009B3B36" w:rsidP="009B3B36">
      <w:pPr>
        <w:rPr>
          <w:rFonts w:cs="Arial"/>
        </w:rPr>
      </w:pPr>
      <w:r w:rsidRPr="004270A8">
        <w:rPr>
          <w:rFonts w:cs="Arial"/>
          <w:noProof/>
        </w:rPr>
        <w:drawing>
          <wp:inline distT="0" distB="0" distL="0" distR="0" wp14:anchorId="056C755B" wp14:editId="2CDED97C">
            <wp:extent cx="6858000" cy="2640965"/>
            <wp:effectExtent l="0" t="0" r="0" b="6985"/>
            <wp:docPr id="29" name="Picture 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69"/>
                    <a:stretch>
                      <a:fillRect/>
                    </a:stretch>
                  </pic:blipFill>
                  <pic:spPr>
                    <a:xfrm>
                      <a:off x="0" y="0"/>
                      <a:ext cx="6858000" cy="2640965"/>
                    </a:xfrm>
                    <a:prstGeom prst="rect">
                      <a:avLst/>
                    </a:prstGeom>
                  </pic:spPr>
                </pic:pic>
              </a:graphicData>
            </a:graphic>
          </wp:inline>
        </w:drawing>
      </w:r>
    </w:p>
    <w:p w14:paraId="654F5C7B" w14:textId="2E80EBE2" w:rsidR="009B3B36" w:rsidRPr="004270A8" w:rsidRDefault="009B3B36" w:rsidP="009B3B36">
      <w:pPr>
        <w:pStyle w:val="Caption"/>
        <w:jc w:val="center"/>
        <w:rPr>
          <w:rFonts w:ascii="Arial" w:eastAsiaTheme="majorEastAsia" w:hAnsi="Arial" w:cs="Arial"/>
          <w:b/>
          <w:bCs w:val="0"/>
          <w:color w:val="000000" w:themeColor="text1"/>
          <w:sz w:val="26"/>
          <w:szCs w:val="26"/>
        </w:rPr>
      </w:pPr>
      <w:r w:rsidRPr="004270A8">
        <w:rPr>
          <w:rFonts w:ascii="Arial" w:hAnsi="Arial" w:cs="Arial"/>
          <w:b/>
          <w:color w:val="000000" w:themeColor="text1"/>
        </w:rPr>
        <w:t xml:space="preserve">Figure </w:t>
      </w:r>
      <w:r w:rsidR="00582BBD">
        <w:rPr>
          <w:rFonts w:ascii="Arial" w:hAnsi="Arial" w:cs="Arial"/>
          <w:b/>
          <w:color w:val="000000" w:themeColor="text1"/>
        </w:rPr>
        <w:fldChar w:fldCharType="begin"/>
      </w:r>
      <w:r w:rsidR="00582BBD">
        <w:rPr>
          <w:rFonts w:ascii="Arial" w:hAnsi="Arial" w:cs="Arial"/>
          <w:b/>
          <w:color w:val="000000" w:themeColor="text1"/>
        </w:rPr>
        <w:instrText xml:space="preserve"> STYLEREF 1 \s </w:instrText>
      </w:r>
      <w:r w:rsidR="00582BBD">
        <w:rPr>
          <w:rFonts w:ascii="Arial" w:hAnsi="Arial" w:cs="Arial"/>
          <w:b/>
          <w:color w:val="000000" w:themeColor="text1"/>
        </w:rPr>
        <w:fldChar w:fldCharType="separate"/>
      </w:r>
      <w:r w:rsidR="00775653">
        <w:rPr>
          <w:rFonts w:ascii="Arial" w:hAnsi="Arial" w:cs="Arial"/>
          <w:b/>
          <w:noProof/>
          <w:color w:val="000000" w:themeColor="text1"/>
        </w:rPr>
        <w:t>3</w:t>
      </w:r>
      <w:r w:rsidR="00582BBD">
        <w:rPr>
          <w:rFonts w:ascii="Arial" w:hAnsi="Arial" w:cs="Arial"/>
          <w:b/>
          <w:color w:val="000000" w:themeColor="text1"/>
        </w:rPr>
        <w:fldChar w:fldCharType="end"/>
      </w:r>
      <w:r w:rsidR="00582BBD">
        <w:rPr>
          <w:rFonts w:ascii="Arial" w:hAnsi="Arial" w:cs="Arial"/>
          <w:b/>
          <w:color w:val="000000" w:themeColor="text1"/>
        </w:rPr>
        <w:noBreakHyphen/>
      </w:r>
      <w:r w:rsidR="00582BBD">
        <w:rPr>
          <w:rFonts w:ascii="Arial" w:hAnsi="Arial" w:cs="Arial"/>
          <w:b/>
          <w:color w:val="000000" w:themeColor="text1"/>
        </w:rPr>
        <w:fldChar w:fldCharType="begin"/>
      </w:r>
      <w:r w:rsidR="00582BBD">
        <w:rPr>
          <w:rFonts w:ascii="Arial" w:hAnsi="Arial" w:cs="Arial"/>
          <w:b/>
          <w:color w:val="000000" w:themeColor="text1"/>
        </w:rPr>
        <w:instrText xml:space="preserve"> SEQ Figure \* ARABIC \s 1 </w:instrText>
      </w:r>
      <w:r w:rsidR="00582BBD">
        <w:rPr>
          <w:rFonts w:ascii="Arial" w:hAnsi="Arial" w:cs="Arial"/>
          <w:b/>
          <w:color w:val="000000" w:themeColor="text1"/>
        </w:rPr>
        <w:fldChar w:fldCharType="separate"/>
      </w:r>
      <w:r w:rsidR="00775653">
        <w:rPr>
          <w:rFonts w:ascii="Arial" w:hAnsi="Arial" w:cs="Arial"/>
          <w:b/>
          <w:noProof/>
          <w:color w:val="000000" w:themeColor="text1"/>
        </w:rPr>
        <w:t>12</w:t>
      </w:r>
      <w:r w:rsidR="00582BBD">
        <w:rPr>
          <w:rFonts w:ascii="Arial" w:hAnsi="Arial" w:cs="Arial"/>
          <w:b/>
          <w:color w:val="000000" w:themeColor="text1"/>
        </w:rPr>
        <w:fldChar w:fldCharType="end"/>
      </w:r>
      <w:r w:rsidRPr="004270A8">
        <w:rPr>
          <w:rFonts w:ascii="Arial" w:hAnsi="Arial" w:cs="Arial"/>
          <w:b/>
          <w:color w:val="000000" w:themeColor="text1"/>
        </w:rPr>
        <w:t xml:space="preserve"> Model structure for using RS-CANFD</w:t>
      </w:r>
    </w:p>
    <w:p w14:paraId="309BC9E1" w14:textId="77777777" w:rsidR="009B3B36" w:rsidRPr="004270A8" w:rsidRDefault="009B3B36" w:rsidP="009B3B36">
      <w:pPr>
        <w:rPr>
          <w:rFonts w:cs="Arial"/>
        </w:rPr>
      </w:pPr>
    </w:p>
    <w:p w14:paraId="2CA7BC02" w14:textId="77777777" w:rsidR="009B3B36" w:rsidRPr="004270A8" w:rsidRDefault="009B3B36" w:rsidP="009B3B36">
      <w:pPr>
        <w:rPr>
          <w:rFonts w:cs="Arial"/>
          <w:highlight w:val="yellow"/>
        </w:rPr>
      </w:pPr>
      <w:r w:rsidRPr="004270A8">
        <w:rPr>
          <w:rFonts w:cs="Arial"/>
          <w:highlight w:val="yellow"/>
        </w:rPr>
        <w:t>User must connect CAN Reception block and CAN tra</w:t>
      </w:r>
      <w:bookmarkStart w:id="444" w:name="V10000_Req_02_007"/>
      <w:r w:rsidRPr="004270A8">
        <w:rPr>
          <w:rFonts w:cs="Arial"/>
          <w:highlight w:val="yellow"/>
        </w:rPr>
        <w:t>nsmissio</w:t>
      </w:r>
      <w:bookmarkEnd w:id="444"/>
      <w:r w:rsidRPr="004270A8">
        <w:rPr>
          <w:rFonts w:cs="Arial"/>
          <w:highlight w:val="yellow"/>
        </w:rPr>
        <w:t>n block an</w:t>
      </w:r>
      <w:commentRangeStart w:id="445"/>
      <w:r w:rsidRPr="004270A8">
        <w:rPr>
          <w:rFonts w:cs="Arial"/>
          <w:highlight w:val="yellow"/>
        </w:rPr>
        <w:t>d CAN Pack</w:t>
      </w:r>
      <w:commentRangeEnd w:id="445"/>
      <w:r w:rsidRPr="004270A8">
        <w:rPr>
          <w:rStyle w:val="CommentReference"/>
          <w:rFonts w:cs="Arial"/>
        </w:rPr>
        <w:commentReference w:id="445"/>
      </w:r>
      <w:r w:rsidRPr="004270A8">
        <w:rPr>
          <w:rFonts w:cs="Arial"/>
          <w:highlight w:val="yellow"/>
        </w:rPr>
        <w:t>/Unpack same as above structure for conduct ETVPF with RS-CANFD.</w:t>
      </w:r>
    </w:p>
    <w:p w14:paraId="39E45E43" w14:textId="77036FE7" w:rsidR="005D6D1F" w:rsidRPr="004270A8" w:rsidRDefault="005D6D1F">
      <w:pPr>
        <w:widowControl/>
        <w:jc w:val="left"/>
        <w:rPr>
          <w:ins w:id="446" w:author="Hiroyasu Nishiumi" w:date="2022-10-20T17:25:00Z"/>
          <w:rFonts w:cs="Arial"/>
          <w:highlight w:val="yellow"/>
        </w:rPr>
      </w:pPr>
      <w:ins w:id="447" w:author="Hiroyasu Nishiumi" w:date="2022-10-20T17:25:00Z">
        <w:r w:rsidRPr="004270A8">
          <w:rPr>
            <w:rFonts w:cs="Arial"/>
            <w:highlight w:val="yellow"/>
          </w:rPr>
          <w:br w:type="page"/>
        </w:r>
      </w:ins>
    </w:p>
    <w:p w14:paraId="59E8E0B6" w14:textId="48158C0B" w:rsidR="009B3B36" w:rsidRPr="004270A8" w:rsidDel="005D6D1F" w:rsidRDefault="009B3B36" w:rsidP="009B3B36">
      <w:pPr>
        <w:rPr>
          <w:del w:id="448" w:author="Hiroyasu Nishiumi" w:date="2022-10-20T17:25:00Z"/>
          <w:rFonts w:cs="Arial"/>
          <w:highlight w:val="yellow"/>
        </w:rPr>
      </w:pPr>
    </w:p>
    <w:p w14:paraId="0900F966" w14:textId="515EFF57" w:rsidR="009B3B36" w:rsidRPr="004270A8" w:rsidRDefault="009B3B36" w:rsidP="009B3B36">
      <w:pPr>
        <w:rPr>
          <w:ins w:id="449" w:author="Hiroyasu Nishiumi" w:date="2022-10-20T17:25:00Z"/>
          <w:rFonts w:cs="Arial"/>
        </w:rPr>
      </w:pPr>
      <w:r w:rsidRPr="004270A8">
        <w:rPr>
          <w:rFonts w:cs="Arial"/>
          <w:highlight w:val="yellow"/>
        </w:rPr>
        <w:t>- ETVPF support Vehicle Network Toolbox for integrating with CAN module of ETVPF.</w:t>
      </w:r>
    </w:p>
    <w:p w14:paraId="44768E63" w14:textId="4E70FC1E" w:rsidR="005D6D1F" w:rsidRPr="004270A8" w:rsidRDefault="005D6D1F" w:rsidP="009B3B36">
      <w:pPr>
        <w:rPr>
          <w:rFonts w:cs="Arial"/>
        </w:rPr>
      </w:pPr>
      <w:ins w:id="450" w:author="Hiroyasu Nishiumi" w:date="2022-10-20T17:25:00Z">
        <w:r w:rsidRPr="004270A8">
          <w:rPr>
            <w:rFonts w:cs="Arial"/>
            <w:noProof/>
          </w:rPr>
          <w:drawing>
            <wp:anchor distT="0" distB="0" distL="114300" distR="114300" simplePos="0" relativeHeight="251660322" behindDoc="0" locked="0" layoutInCell="1" allowOverlap="1" wp14:anchorId="596B60A6" wp14:editId="56DAA3F4">
              <wp:simplePos x="0" y="0"/>
              <wp:positionH relativeFrom="margin">
                <wp:posOffset>-31107</wp:posOffset>
              </wp:positionH>
              <wp:positionV relativeFrom="paragraph">
                <wp:posOffset>179490</wp:posOffset>
              </wp:positionV>
              <wp:extent cx="6214745" cy="2737485"/>
              <wp:effectExtent l="0" t="0" r="0" b="0"/>
              <wp:wrapTopAndBottom/>
              <wp:docPr id="2059" name="図 2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214745" cy="2737485"/>
                      </a:xfrm>
                      <a:prstGeom prst="rect">
                        <a:avLst/>
                      </a:prstGeom>
                      <a:noFill/>
                      <a:ln>
                        <a:noFill/>
                      </a:ln>
                    </pic:spPr>
                  </pic:pic>
                </a:graphicData>
              </a:graphic>
              <wp14:sizeRelH relativeFrom="page">
                <wp14:pctWidth>0</wp14:pctWidth>
              </wp14:sizeRelH>
              <wp14:sizeRelV relativeFrom="page">
                <wp14:pctHeight>0</wp14:pctHeight>
              </wp14:sizeRelV>
            </wp:anchor>
          </w:drawing>
        </w:r>
      </w:ins>
    </w:p>
    <w:p w14:paraId="48FDB1DC" w14:textId="4ACF96AC" w:rsidR="006379B6" w:rsidRPr="004270A8" w:rsidRDefault="006379B6" w:rsidP="009B3B36">
      <w:pPr>
        <w:rPr>
          <w:ins w:id="451" w:author="Hiroyasu Nishiumi" w:date="2022-10-20T17:26:00Z"/>
          <w:rFonts w:cs="Arial"/>
          <w:highlight w:val="yellow"/>
        </w:rPr>
      </w:pPr>
      <w:del w:id="452" w:author="Hiroyasu Nishiumi" w:date="2022-10-20T17:26:00Z">
        <w:r w:rsidRPr="004270A8" w:rsidDel="005D6D1F">
          <w:rPr>
            <w:rFonts w:cs="Arial"/>
            <w:highlight w:val="yellow"/>
          </w:rPr>
          <w:br w:type="page"/>
        </w:r>
      </w:del>
    </w:p>
    <w:p w14:paraId="4B841280" w14:textId="278700E0" w:rsidR="005D6D1F" w:rsidRPr="004270A8" w:rsidRDefault="00D84E65" w:rsidP="00D84E65">
      <w:pPr>
        <w:pStyle w:val="Caption"/>
        <w:jc w:val="center"/>
        <w:rPr>
          <w:ins w:id="453" w:author="Hiroyasu Nishiumi" w:date="2022-10-20T17:27:00Z"/>
          <w:rFonts w:ascii="Arial" w:eastAsiaTheme="majorEastAsia" w:hAnsi="Arial" w:cs="Arial"/>
          <w:b/>
          <w:bCs w:val="0"/>
          <w:color w:val="000000" w:themeColor="text1"/>
          <w:sz w:val="26"/>
          <w:szCs w:val="26"/>
        </w:rPr>
      </w:pPr>
      <w:r w:rsidRPr="004270A8">
        <w:rPr>
          <w:rFonts w:ascii="Arial" w:hAnsi="Arial" w:cs="Arial"/>
          <w:b/>
          <w:bCs w:val="0"/>
        </w:rPr>
        <w:t xml:space="preserve">Figure </w:t>
      </w:r>
      <w:r w:rsidR="00582BBD">
        <w:rPr>
          <w:rFonts w:ascii="Arial" w:hAnsi="Arial" w:cs="Arial"/>
          <w:b/>
          <w:bCs w:val="0"/>
        </w:rPr>
        <w:fldChar w:fldCharType="begin"/>
      </w:r>
      <w:r w:rsidR="00582BBD">
        <w:rPr>
          <w:rFonts w:ascii="Arial" w:hAnsi="Arial" w:cs="Arial"/>
          <w:b/>
          <w:bCs w:val="0"/>
        </w:rPr>
        <w:instrText xml:space="preserve"> STYLEREF 1 \s </w:instrText>
      </w:r>
      <w:r w:rsidR="00582BBD">
        <w:rPr>
          <w:rFonts w:ascii="Arial" w:hAnsi="Arial" w:cs="Arial"/>
          <w:b/>
          <w:bCs w:val="0"/>
        </w:rPr>
        <w:fldChar w:fldCharType="separate"/>
      </w:r>
      <w:r w:rsidR="00775653">
        <w:rPr>
          <w:rFonts w:ascii="Arial" w:hAnsi="Arial" w:cs="Arial"/>
          <w:b/>
          <w:bCs w:val="0"/>
          <w:noProof/>
        </w:rPr>
        <w:t>3</w:t>
      </w:r>
      <w:r w:rsidR="00582BBD">
        <w:rPr>
          <w:rFonts w:ascii="Arial" w:hAnsi="Arial" w:cs="Arial"/>
          <w:b/>
          <w:bCs w:val="0"/>
        </w:rPr>
        <w:fldChar w:fldCharType="end"/>
      </w:r>
      <w:r w:rsidR="00582BBD">
        <w:rPr>
          <w:rFonts w:ascii="Arial" w:hAnsi="Arial" w:cs="Arial"/>
          <w:b/>
          <w:bCs w:val="0"/>
        </w:rPr>
        <w:noBreakHyphen/>
      </w:r>
      <w:r w:rsidR="00582BBD">
        <w:rPr>
          <w:rFonts w:ascii="Arial" w:hAnsi="Arial" w:cs="Arial"/>
          <w:b/>
          <w:bCs w:val="0"/>
        </w:rPr>
        <w:fldChar w:fldCharType="begin"/>
      </w:r>
      <w:r w:rsidR="00582BBD">
        <w:rPr>
          <w:rFonts w:ascii="Arial" w:hAnsi="Arial" w:cs="Arial"/>
          <w:b/>
          <w:bCs w:val="0"/>
        </w:rPr>
        <w:instrText xml:space="preserve"> SEQ Figure \* ARABIC \s 1 </w:instrText>
      </w:r>
      <w:r w:rsidR="00582BBD">
        <w:rPr>
          <w:rFonts w:ascii="Arial" w:hAnsi="Arial" w:cs="Arial"/>
          <w:b/>
          <w:bCs w:val="0"/>
        </w:rPr>
        <w:fldChar w:fldCharType="separate"/>
      </w:r>
      <w:r w:rsidR="00775653">
        <w:rPr>
          <w:rFonts w:ascii="Arial" w:hAnsi="Arial" w:cs="Arial"/>
          <w:b/>
          <w:bCs w:val="0"/>
          <w:noProof/>
        </w:rPr>
        <w:t>13</w:t>
      </w:r>
      <w:r w:rsidR="00582BBD">
        <w:rPr>
          <w:rFonts w:ascii="Arial" w:hAnsi="Arial" w:cs="Arial"/>
          <w:b/>
          <w:bCs w:val="0"/>
        </w:rPr>
        <w:fldChar w:fldCharType="end"/>
      </w:r>
      <w:r w:rsidRPr="004270A8">
        <w:rPr>
          <w:rFonts w:ascii="Arial" w:hAnsi="Arial" w:cs="Arial"/>
          <w:b/>
          <w:color w:val="000000" w:themeColor="text1"/>
        </w:rPr>
        <w:t xml:space="preserve"> </w:t>
      </w:r>
      <w:ins w:id="454" w:author="Hiroyasu Nishiumi" w:date="2022-10-20T17:27:00Z">
        <w:r w:rsidR="005D6D1F" w:rsidRPr="004270A8">
          <w:rPr>
            <w:rFonts w:ascii="Arial" w:hAnsi="Arial" w:cs="Arial"/>
            <w:b/>
            <w:color w:val="000000" w:themeColor="text1"/>
          </w:rPr>
          <w:t>Model structure for using RS-CANFD</w:t>
        </w:r>
      </w:ins>
    </w:p>
    <w:p w14:paraId="51D198C1" w14:textId="77777777" w:rsidR="005D6D1F" w:rsidRPr="004270A8" w:rsidRDefault="005D6D1F" w:rsidP="009B3B36">
      <w:pPr>
        <w:rPr>
          <w:rFonts w:cs="Arial"/>
          <w:highlight w:val="yellow"/>
        </w:rPr>
      </w:pPr>
    </w:p>
    <w:p w14:paraId="20AF94ED" w14:textId="77777777" w:rsidR="006379B6" w:rsidRPr="004270A8" w:rsidRDefault="006379B6" w:rsidP="006379B6">
      <w:pPr>
        <w:widowControl/>
        <w:jc w:val="left"/>
        <w:rPr>
          <w:rFonts w:cs="Arial"/>
          <w:highlight w:val="yellow"/>
        </w:rPr>
      </w:pPr>
      <w:r w:rsidRPr="004270A8">
        <w:rPr>
          <w:rFonts w:cs="Arial"/>
          <w:highlight w:val="yellow"/>
        </w:rPr>
        <w:t>- Port name of CAN (F1KM-S1 and F1KM-S4 are same)</w:t>
      </w:r>
    </w:p>
    <w:p w14:paraId="7A225620" w14:textId="3E536752" w:rsidR="006379B6" w:rsidRPr="004270A8" w:rsidRDefault="006379B6" w:rsidP="006379B6">
      <w:pPr>
        <w:widowControl/>
        <w:ind w:firstLine="142"/>
        <w:jc w:val="left"/>
        <w:rPr>
          <w:rFonts w:cs="Arial"/>
          <w:highlight w:val="yellow"/>
        </w:rPr>
      </w:pPr>
      <w:r w:rsidRPr="004270A8">
        <w:rPr>
          <w:rFonts w:cs="Arial"/>
          <w:highlight w:val="yellow"/>
        </w:rPr>
        <w:t>CAN0 RX (P0_1)</w:t>
      </w:r>
    </w:p>
    <w:p w14:paraId="124EF36D" w14:textId="77777777" w:rsidR="006379B6" w:rsidRPr="004270A8" w:rsidRDefault="006379B6" w:rsidP="006379B6">
      <w:pPr>
        <w:widowControl/>
        <w:ind w:firstLine="142"/>
        <w:jc w:val="left"/>
        <w:rPr>
          <w:rFonts w:cs="Arial"/>
          <w:highlight w:val="yellow"/>
        </w:rPr>
      </w:pPr>
      <w:r w:rsidRPr="004270A8">
        <w:rPr>
          <w:rFonts w:cs="Arial"/>
          <w:highlight w:val="yellow"/>
        </w:rPr>
        <w:t>CAN0 TX  (P0_0)</w:t>
      </w:r>
    </w:p>
    <w:p w14:paraId="79DD625A" w14:textId="77777777" w:rsidR="006379B6" w:rsidRPr="004270A8" w:rsidRDefault="006379B6" w:rsidP="006379B6">
      <w:pPr>
        <w:widowControl/>
        <w:ind w:firstLine="142"/>
        <w:jc w:val="left"/>
        <w:rPr>
          <w:rFonts w:cs="Arial"/>
          <w:highlight w:val="yellow"/>
        </w:rPr>
      </w:pPr>
      <w:r w:rsidRPr="004270A8">
        <w:rPr>
          <w:rFonts w:cs="Arial"/>
          <w:highlight w:val="yellow"/>
        </w:rPr>
        <w:t>CAN1 RX (P0_2)</w:t>
      </w:r>
    </w:p>
    <w:p w14:paraId="3D131B05" w14:textId="77777777" w:rsidR="006379B6" w:rsidRPr="004270A8" w:rsidRDefault="006379B6" w:rsidP="006379B6">
      <w:pPr>
        <w:widowControl/>
        <w:ind w:firstLine="142"/>
        <w:jc w:val="left"/>
        <w:rPr>
          <w:rFonts w:cs="Arial"/>
          <w:highlight w:val="yellow"/>
        </w:rPr>
      </w:pPr>
      <w:r w:rsidRPr="004270A8">
        <w:rPr>
          <w:rFonts w:cs="Arial"/>
          <w:highlight w:val="yellow"/>
        </w:rPr>
        <w:t>CAN1 TX (P0_3)</w:t>
      </w:r>
    </w:p>
    <w:p w14:paraId="21006044" w14:textId="77777777" w:rsidR="006379B6" w:rsidRPr="004270A8" w:rsidRDefault="006379B6" w:rsidP="006379B6">
      <w:pPr>
        <w:widowControl/>
        <w:ind w:firstLine="142"/>
        <w:jc w:val="left"/>
        <w:rPr>
          <w:rFonts w:cs="Arial"/>
          <w:highlight w:val="yellow"/>
        </w:rPr>
      </w:pPr>
      <w:r w:rsidRPr="004270A8">
        <w:rPr>
          <w:rFonts w:cs="Arial"/>
          <w:highlight w:val="yellow"/>
        </w:rPr>
        <w:t>CAN2 RX (P0_5)</w:t>
      </w:r>
    </w:p>
    <w:p w14:paraId="2679D531" w14:textId="77777777" w:rsidR="006379B6" w:rsidRPr="004270A8" w:rsidRDefault="006379B6" w:rsidP="006379B6">
      <w:pPr>
        <w:widowControl/>
        <w:ind w:firstLine="142"/>
        <w:jc w:val="left"/>
        <w:rPr>
          <w:rFonts w:cs="Arial"/>
          <w:highlight w:val="yellow"/>
        </w:rPr>
      </w:pPr>
      <w:r w:rsidRPr="004270A8">
        <w:rPr>
          <w:rFonts w:cs="Arial"/>
          <w:highlight w:val="yellow"/>
        </w:rPr>
        <w:t>CAN2 TX (P0_4)</w:t>
      </w:r>
    </w:p>
    <w:p w14:paraId="2AF46D07" w14:textId="77777777" w:rsidR="006379B6" w:rsidRPr="004270A8" w:rsidRDefault="006379B6" w:rsidP="006379B6">
      <w:pPr>
        <w:widowControl/>
        <w:ind w:firstLine="142"/>
        <w:jc w:val="left"/>
        <w:rPr>
          <w:rFonts w:cs="Arial"/>
          <w:highlight w:val="yellow"/>
        </w:rPr>
      </w:pPr>
      <w:r w:rsidRPr="004270A8">
        <w:rPr>
          <w:rFonts w:cs="Arial"/>
          <w:highlight w:val="yellow"/>
        </w:rPr>
        <w:t>CAN3 RX (P0_7)</w:t>
      </w:r>
    </w:p>
    <w:p w14:paraId="7E07702B" w14:textId="77777777" w:rsidR="006379B6" w:rsidRPr="004270A8" w:rsidRDefault="006379B6" w:rsidP="006379B6">
      <w:pPr>
        <w:widowControl/>
        <w:ind w:firstLine="142"/>
        <w:jc w:val="left"/>
        <w:rPr>
          <w:rFonts w:cs="Arial"/>
          <w:highlight w:val="yellow"/>
        </w:rPr>
      </w:pPr>
      <w:r w:rsidRPr="004270A8">
        <w:rPr>
          <w:rFonts w:cs="Arial"/>
          <w:highlight w:val="yellow"/>
        </w:rPr>
        <w:t>CAN3 TX (P0_8)</w:t>
      </w:r>
    </w:p>
    <w:p w14:paraId="7E671E86" w14:textId="77777777" w:rsidR="006379B6" w:rsidRPr="004270A8" w:rsidRDefault="006379B6" w:rsidP="006379B6">
      <w:pPr>
        <w:widowControl/>
        <w:ind w:firstLine="142"/>
        <w:jc w:val="left"/>
        <w:rPr>
          <w:rFonts w:cs="Arial"/>
          <w:highlight w:val="yellow"/>
        </w:rPr>
      </w:pPr>
      <w:r w:rsidRPr="004270A8">
        <w:rPr>
          <w:rFonts w:cs="Arial"/>
          <w:highlight w:val="yellow"/>
        </w:rPr>
        <w:t>CAN4 RX (P0_9)</w:t>
      </w:r>
    </w:p>
    <w:p w14:paraId="550AF317" w14:textId="77777777" w:rsidR="006379B6" w:rsidRPr="004270A8" w:rsidRDefault="006379B6" w:rsidP="006379B6">
      <w:pPr>
        <w:widowControl/>
        <w:ind w:firstLine="142"/>
        <w:jc w:val="left"/>
        <w:rPr>
          <w:rFonts w:cs="Arial"/>
          <w:highlight w:val="yellow"/>
        </w:rPr>
      </w:pPr>
      <w:r w:rsidRPr="004270A8">
        <w:rPr>
          <w:rFonts w:cs="Arial"/>
          <w:highlight w:val="yellow"/>
        </w:rPr>
        <w:t>CAN4 TX (P0_10)</w:t>
      </w:r>
    </w:p>
    <w:p w14:paraId="201C8F4D" w14:textId="77777777" w:rsidR="006379B6" w:rsidRPr="004270A8" w:rsidRDefault="006379B6" w:rsidP="006379B6">
      <w:pPr>
        <w:widowControl/>
        <w:ind w:firstLine="142"/>
        <w:jc w:val="left"/>
        <w:rPr>
          <w:rFonts w:cs="Arial"/>
          <w:highlight w:val="yellow"/>
        </w:rPr>
      </w:pPr>
      <w:r w:rsidRPr="004270A8">
        <w:rPr>
          <w:rFonts w:cs="Arial"/>
          <w:highlight w:val="yellow"/>
        </w:rPr>
        <w:t>CAN5 RX (P0_13)</w:t>
      </w:r>
    </w:p>
    <w:p w14:paraId="64C26769" w14:textId="02B23D91" w:rsidR="009B3B36" w:rsidRPr="004270A8" w:rsidRDefault="006379B6" w:rsidP="006379B6">
      <w:pPr>
        <w:widowControl/>
        <w:ind w:firstLine="142"/>
        <w:jc w:val="left"/>
        <w:rPr>
          <w:rFonts w:cs="Arial"/>
        </w:rPr>
      </w:pPr>
      <w:r w:rsidRPr="004270A8">
        <w:rPr>
          <w:rFonts w:cs="Arial"/>
          <w:highlight w:val="yellow"/>
        </w:rPr>
        <w:t>CAN5 TX (P0_14)</w:t>
      </w:r>
    </w:p>
    <w:p w14:paraId="0E6C5EC4" w14:textId="46D90BE1" w:rsidR="006517C7" w:rsidRDefault="006517C7" w:rsidP="006517C7">
      <w:pPr>
        <w:rPr>
          <w:rFonts w:cs="Arial"/>
        </w:rPr>
      </w:pPr>
    </w:p>
    <w:p w14:paraId="0FA98F28" w14:textId="13A668DA" w:rsidR="008A3FCF" w:rsidRPr="00951B72" w:rsidRDefault="008A3FCF" w:rsidP="006517C7">
      <w:pPr>
        <w:rPr>
          <w:rFonts w:cs="Arial"/>
          <w:highlight w:val="yellow"/>
        </w:rPr>
      </w:pPr>
      <w:r w:rsidRPr="00951B72">
        <w:rPr>
          <w:rFonts w:cs="Arial"/>
          <w:highlight w:val="yellow"/>
        </w:rPr>
        <w:t xml:space="preserve">- </w:t>
      </w:r>
      <w:bookmarkStart w:id="455" w:name="V10000_CAN_U2C_001"/>
      <w:r w:rsidRPr="00951B72">
        <w:rPr>
          <w:rFonts w:cs="Arial"/>
          <w:highlight w:val="yellow"/>
        </w:rPr>
        <w:t xml:space="preserve">Port name </w:t>
      </w:r>
      <w:commentRangeStart w:id="456"/>
      <w:r w:rsidRPr="00951B72">
        <w:rPr>
          <w:rFonts w:cs="Arial"/>
          <w:highlight w:val="yellow"/>
        </w:rPr>
        <w:t xml:space="preserve">of CAN </w:t>
      </w:r>
      <w:commentRangeEnd w:id="456"/>
      <w:r w:rsidR="002755AB">
        <w:rPr>
          <w:rStyle w:val="CommentReference"/>
        </w:rPr>
        <w:commentReference w:id="456"/>
      </w:r>
      <w:r w:rsidRPr="00951B72">
        <w:rPr>
          <w:rFonts w:cs="Arial"/>
          <w:highlight w:val="yellow"/>
        </w:rPr>
        <w:t>(for U2C</w:t>
      </w:r>
      <w:bookmarkEnd w:id="455"/>
      <w:r w:rsidRPr="00951B72">
        <w:rPr>
          <w:rFonts w:cs="Arial"/>
          <w:highlight w:val="yellow"/>
        </w:rPr>
        <w:t>)</w:t>
      </w:r>
    </w:p>
    <w:p w14:paraId="23BEC347" w14:textId="731605AB" w:rsidR="00D06B14" w:rsidRPr="00AE4AF4" w:rsidRDefault="00D06B14" w:rsidP="00D06B14">
      <w:pPr>
        <w:rPr>
          <w:rFonts w:cs="Arial"/>
          <w:highlight w:val="yellow"/>
        </w:rPr>
      </w:pPr>
      <w:r>
        <w:rPr>
          <w:rFonts w:cs="Arial"/>
          <w:highlight w:val="yellow"/>
        </w:rPr>
        <w:t xml:space="preserve">  </w:t>
      </w:r>
      <w:r w:rsidRPr="00AE4AF4">
        <w:rPr>
          <w:rFonts w:cs="Arial"/>
          <w:highlight w:val="yellow"/>
        </w:rPr>
        <w:t xml:space="preserve">CAN0 </w:t>
      </w:r>
      <w:bookmarkStart w:id="457" w:name="V10000_CAN_U2C_002"/>
      <w:r w:rsidRPr="00AE4AF4">
        <w:rPr>
          <w:rFonts w:cs="Arial"/>
          <w:highlight w:val="yellow"/>
        </w:rPr>
        <w:t>RX (</w:t>
      </w:r>
      <w:bookmarkEnd w:id="457"/>
      <w:r>
        <w:rPr>
          <w:rFonts w:cs="Arial"/>
          <w:highlight w:val="yellow"/>
        </w:rPr>
        <w:t>T.B.D</w:t>
      </w:r>
      <w:r w:rsidRPr="00AE4AF4">
        <w:rPr>
          <w:rFonts w:cs="Arial"/>
          <w:highlight w:val="yellow"/>
        </w:rPr>
        <w:t>)</w:t>
      </w:r>
    </w:p>
    <w:p w14:paraId="6856427F" w14:textId="4DA7CFFA" w:rsidR="00D06B14" w:rsidRPr="00AE4AF4" w:rsidRDefault="00D06B14" w:rsidP="00D06B14">
      <w:pPr>
        <w:rPr>
          <w:rFonts w:cs="Arial"/>
          <w:highlight w:val="yellow"/>
        </w:rPr>
      </w:pPr>
      <w:r>
        <w:rPr>
          <w:rFonts w:cs="Arial"/>
          <w:highlight w:val="yellow"/>
        </w:rPr>
        <w:t xml:space="preserve">  </w:t>
      </w:r>
      <w:r w:rsidRPr="00AE4AF4">
        <w:rPr>
          <w:rFonts w:cs="Arial"/>
          <w:highlight w:val="yellow"/>
        </w:rPr>
        <w:t>CAN0 TX (</w:t>
      </w:r>
      <w:r>
        <w:rPr>
          <w:rFonts w:cs="Arial"/>
          <w:highlight w:val="yellow"/>
        </w:rPr>
        <w:t>T.B.D</w:t>
      </w:r>
      <w:r w:rsidRPr="00AE4AF4">
        <w:rPr>
          <w:rFonts w:cs="Arial"/>
          <w:highlight w:val="yellow"/>
        </w:rPr>
        <w:t>)</w:t>
      </w:r>
    </w:p>
    <w:p w14:paraId="5041FBD2" w14:textId="1EA685EE" w:rsidR="00D06B14" w:rsidRPr="00AE4AF4" w:rsidRDefault="00D06B14" w:rsidP="00D06B14">
      <w:pPr>
        <w:rPr>
          <w:rFonts w:cs="Arial"/>
          <w:highlight w:val="yellow"/>
        </w:rPr>
      </w:pPr>
      <w:r>
        <w:rPr>
          <w:rFonts w:cs="Arial"/>
          <w:highlight w:val="yellow"/>
        </w:rPr>
        <w:t xml:space="preserve">  </w:t>
      </w:r>
      <w:r w:rsidRPr="00AE4AF4">
        <w:rPr>
          <w:rFonts w:cs="Arial"/>
          <w:highlight w:val="yellow"/>
        </w:rPr>
        <w:t>CAN1 RX (</w:t>
      </w:r>
      <w:r>
        <w:rPr>
          <w:rFonts w:cs="Arial"/>
          <w:highlight w:val="yellow"/>
        </w:rPr>
        <w:t>T.B.D</w:t>
      </w:r>
      <w:r w:rsidRPr="00AE4AF4">
        <w:rPr>
          <w:rFonts w:cs="Arial"/>
          <w:highlight w:val="yellow"/>
        </w:rPr>
        <w:t>)</w:t>
      </w:r>
    </w:p>
    <w:p w14:paraId="0AD919F4" w14:textId="77777777" w:rsidR="00D06B14" w:rsidRDefault="00D06B14" w:rsidP="00D06B14">
      <w:pPr>
        <w:rPr>
          <w:highlight w:val="yellow"/>
        </w:rPr>
      </w:pPr>
      <w:r>
        <w:rPr>
          <w:rFonts w:cs="Arial"/>
          <w:highlight w:val="yellow"/>
        </w:rPr>
        <w:t xml:space="preserve">  </w:t>
      </w:r>
      <w:r w:rsidRPr="00AE4AF4">
        <w:rPr>
          <w:rFonts w:cs="Arial"/>
          <w:highlight w:val="yellow"/>
        </w:rPr>
        <w:t>CAN1 TX (</w:t>
      </w:r>
      <w:r>
        <w:rPr>
          <w:rFonts w:cs="Arial"/>
          <w:highlight w:val="yellow"/>
        </w:rPr>
        <w:t>T.B.D</w:t>
      </w:r>
      <w:r w:rsidRPr="00AE4AF4">
        <w:rPr>
          <w:rFonts w:cs="Arial"/>
          <w:highlight w:val="yellow"/>
        </w:rPr>
        <w:t>)</w:t>
      </w:r>
    </w:p>
    <w:p w14:paraId="0D5DA1B3" w14:textId="47C065C2" w:rsidR="00D06B14" w:rsidRPr="00AE4AF4" w:rsidRDefault="00D06B14" w:rsidP="00D06B14">
      <w:pPr>
        <w:rPr>
          <w:rFonts w:cs="Arial"/>
          <w:highlight w:val="yellow"/>
        </w:rPr>
      </w:pPr>
      <w:r>
        <w:rPr>
          <w:rFonts w:cs="Arial"/>
          <w:highlight w:val="yellow"/>
        </w:rPr>
        <w:t xml:space="preserve">  </w:t>
      </w:r>
      <w:r w:rsidRPr="00AE4AF4">
        <w:rPr>
          <w:rFonts w:cs="Arial"/>
          <w:highlight w:val="yellow"/>
        </w:rPr>
        <w:t xml:space="preserve">CAN2 RX </w:t>
      </w:r>
      <w:r>
        <w:rPr>
          <w:rFonts w:cs="Arial"/>
          <w:highlight w:val="yellow"/>
        </w:rPr>
        <w:t>T.B.D</w:t>
      </w:r>
      <w:r w:rsidRPr="00AE4AF4">
        <w:rPr>
          <w:rFonts w:cs="Arial"/>
          <w:highlight w:val="yellow"/>
        </w:rPr>
        <w:t>)</w:t>
      </w:r>
    </w:p>
    <w:p w14:paraId="5C10FDA8" w14:textId="1B2F0A01" w:rsidR="00D06B14" w:rsidRPr="00AE4AF4" w:rsidRDefault="00D06B14" w:rsidP="00D06B14">
      <w:pPr>
        <w:rPr>
          <w:rFonts w:cs="Arial"/>
          <w:highlight w:val="yellow"/>
        </w:rPr>
      </w:pPr>
      <w:r>
        <w:rPr>
          <w:rFonts w:cs="Arial"/>
          <w:highlight w:val="yellow"/>
        </w:rPr>
        <w:t xml:space="preserve">  </w:t>
      </w:r>
      <w:r w:rsidRPr="00AE4AF4">
        <w:rPr>
          <w:rFonts w:cs="Arial"/>
          <w:highlight w:val="yellow"/>
        </w:rPr>
        <w:t>CAN2 TX (</w:t>
      </w:r>
      <w:r>
        <w:rPr>
          <w:rFonts w:cs="Arial"/>
          <w:highlight w:val="yellow"/>
        </w:rPr>
        <w:t>T.B.D</w:t>
      </w:r>
      <w:r w:rsidRPr="00AE4AF4">
        <w:rPr>
          <w:rFonts w:cs="Arial"/>
          <w:highlight w:val="yellow"/>
        </w:rPr>
        <w:t>)</w:t>
      </w:r>
    </w:p>
    <w:p w14:paraId="12E007A0" w14:textId="277041F0" w:rsidR="00D06B14" w:rsidRPr="00AE4AF4" w:rsidRDefault="00D06B14" w:rsidP="00D06B14">
      <w:pPr>
        <w:rPr>
          <w:rFonts w:cs="Arial"/>
          <w:highlight w:val="yellow"/>
        </w:rPr>
      </w:pPr>
      <w:r>
        <w:rPr>
          <w:rFonts w:cs="Arial"/>
          <w:highlight w:val="yellow"/>
        </w:rPr>
        <w:t xml:space="preserve">  </w:t>
      </w:r>
      <w:r w:rsidRPr="00AE4AF4">
        <w:rPr>
          <w:rFonts w:cs="Arial"/>
          <w:highlight w:val="yellow"/>
        </w:rPr>
        <w:t>CAN3 RX (</w:t>
      </w:r>
      <w:r>
        <w:rPr>
          <w:rFonts w:cs="Arial"/>
          <w:highlight w:val="yellow"/>
        </w:rPr>
        <w:t>T.B.D</w:t>
      </w:r>
      <w:r w:rsidRPr="00AE4AF4">
        <w:rPr>
          <w:rFonts w:cs="Arial"/>
          <w:highlight w:val="yellow"/>
        </w:rPr>
        <w:t>)</w:t>
      </w:r>
    </w:p>
    <w:p w14:paraId="379146B0" w14:textId="2D3DC49C" w:rsidR="00D06B14" w:rsidRPr="00AE4AF4" w:rsidRDefault="00D06B14" w:rsidP="00D06B14">
      <w:pPr>
        <w:rPr>
          <w:rFonts w:cs="Arial"/>
          <w:highlight w:val="yellow"/>
        </w:rPr>
      </w:pPr>
      <w:r>
        <w:rPr>
          <w:rFonts w:cs="Arial"/>
          <w:highlight w:val="yellow"/>
        </w:rPr>
        <w:t xml:space="preserve">  </w:t>
      </w:r>
      <w:r w:rsidRPr="00AE4AF4">
        <w:rPr>
          <w:rFonts w:cs="Arial"/>
          <w:highlight w:val="yellow"/>
        </w:rPr>
        <w:t>CAN3 TX (</w:t>
      </w:r>
      <w:r>
        <w:rPr>
          <w:rFonts w:cs="Arial"/>
          <w:highlight w:val="yellow"/>
        </w:rPr>
        <w:t>T.B.D</w:t>
      </w:r>
      <w:r w:rsidRPr="00AE4AF4">
        <w:rPr>
          <w:rFonts w:cs="Arial"/>
          <w:highlight w:val="yellow"/>
        </w:rPr>
        <w:t>)</w:t>
      </w:r>
    </w:p>
    <w:p w14:paraId="5B51A54D" w14:textId="17A0C445" w:rsidR="00D06B14" w:rsidRPr="00AE4AF4" w:rsidRDefault="00D06B14" w:rsidP="00D06B14">
      <w:pPr>
        <w:rPr>
          <w:rFonts w:cs="Arial"/>
          <w:highlight w:val="yellow"/>
        </w:rPr>
      </w:pPr>
      <w:r>
        <w:rPr>
          <w:rFonts w:cs="Arial"/>
          <w:highlight w:val="yellow"/>
        </w:rPr>
        <w:t xml:space="preserve">  </w:t>
      </w:r>
      <w:r w:rsidRPr="00AE4AF4">
        <w:rPr>
          <w:rFonts w:cs="Arial"/>
          <w:highlight w:val="yellow"/>
        </w:rPr>
        <w:t>CAN4 RX (</w:t>
      </w:r>
      <w:r>
        <w:rPr>
          <w:rFonts w:cs="Arial"/>
          <w:highlight w:val="yellow"/>
        </w:rPr>
        <w:t>T.B.D</w:t>
      </w:r>
      <w:r w:rsidRPr="00AE4AF4">
        <w:rPr>
          <w:rFonts w:cs="Arial"/>
          <w:highlight w:val="yellow"/>
        </w:rPr>
        <w:t>)</w:t>
      </w:r>
    </w:p>
    <w:p w14:paraId="663F733B" w14:textId="310074AF" w:rsidR="00D06B14" w:rsidRPr="00AE4AF4" w:rsidRDefault="00D06B14" w:rsidP="00D06B14">
      <w:pPr>
        <w:rPr>
          <w:rFonts w:cs="Arial"/>
          <w:highlight w:val="yellow"/>
        </w:rPr>
      </w:pPr>
      <w:r>
        <w:rPr>
          <w:rFonts w:cs="Arial"/>
          <w:highlight w:val="yellow"/>
        </w:rPr>
        <w:t xml:space="preserve">  </w:t>
      </w:r>
      <w:r w:rsidRPr="00AE4AF4">
        <w:rPr>
          <w:rFonts w:cs="Arial"/>
          <w:highlight w:val="yellow"/>
        </w:rPr>
        <w:t>CAN4 TX (</w:t>
      </w:r>
      <w:r>
        <w:rPr>
          <w:rFonts w:cs="Arial"/>
          <w:highlight w:val="yellow"/>
        </w:rPr>
        <w:t>T.B.D</w:t>
      </w:r>
      <w:r w:rsidRPr="00AE4AF4">
        <w:rPr>
          <w:rFonts w:cs="Arial"/>
          <w:highlight w:val="yellow"/>
        </w:rPr>
        <w:t>)</w:t>
      </w:r>
    </w:p>
    <w:p w14:paraId="2B348CBB" w14:textId="66FCBBC3" w:rsidR="00D06B14" w:rsidRPr="00AE4AF4" w:rsidRDefault="00D06B14" w:rsidP="00D06B14">
      <w:pPr>
        <w:rPr>
          <w:rFonts w:cs="Arial"/>
          <w:highlight w:val="yellow"/>
        </w:rPr>
      </w:pPr>
      <w:r>
        <w:rPr>
          <w:rFonts w:cs="Arial"/>
          <w:highlight w:val="yellow"/>
        </w:rPr>
        <w:t xml:space="preserve">  </w:t>
      </w:r>
      <w:r w:rsidRPr="00AE4AF4">
        <w:rPr>
          <w:rFonts w:cs="Arial"/>
          <w:highlight w:val="yellow"/>
        </w:rPr>
        <w:t>CAN5 RX (</w:t>
      </w:r>
      <w:r>
        <w:rPr>
          <w:rFonts w:cs="Arial"/>
          <w:highlight w:val="yellow"/>
        </w:rPr>
        <w:t>T.B.D</w:t>
      </w:r>
      <w:r w:rsidRPr="00AE4AF4">
        <w:rPr>
          <w:rFonts w:cs="Arial"/>
          <w:highlight w:val="yellow"/>
        </w:rPr>
        <w:t>)</w:t>
      </w:r>
    </w:p>
    <w:p w14:paraId="1A07A3CC" w14:textId="4305D94C" w:rsidR="00D06B14" w:rsidRDefault="00D06B14" w:rsidP="00D06B14">
      <w:pPr>
        <w:rPr>
          <w:rFonts w:cs="Arial"/>
          <w:highlight w:val="yellow"/>
        </w:rPr>
      </w:pPr>
      <w:r>
        <w:rPr>
          <w:rFonts w:cs="Arial"/>
          <w:highlight w:val="yellow"/>
        </w:rPr>
        <w:t xml:space="preserve">  </w:t>
      </w:r>
      <w:r w:rsidRPr="00AE4AF4">
        <w:rPr>
          <w:rFonts w:cs="Arial"/>
          <w:highlight w:val="yellow"/>
        </w:rPr>
        <w:t>CAN5 TX (</w:t>
      </w:r>
      <w:r>
        <w:rPr>
          <w:rFonts w:cs="Arial"/>
          <w:highlight w:val="yellow"/>
        </w:rPr>
        <w:t>T.B.D</w:t>
      </w:r>
      <w:r w:rsidRPr="00AE4AF4">
        <w:rPr>
          <w:rFonts w:cs="Arial"/>
          <w:highlight w:val="yellow"/>
        </w:rPr>
        <w:t>)</w:t>
      </w:r>
    </w:p>
    <w:p w14:paraId="322395FD" w14:textId="30D25F13" w:rsidR="00D06B14" w:rsidRPr="00AE4AF4" w:rsidRDefault="00D06B14" w:rsidP="00D06B14">
      <w:pPr>
        <w:rPr>
          <w:rFonts w:cs="Arial"/>
          <w:highlight w:val="yellow"/>
        </w:rPr>
      </w:pPr>
      <w:r>
        <w:rPr>
          <w:rFonts w:cs="Arial"/>
          <w:highlight w:val="yellow"/>
        </w:rPr>
        <w:t xml:space="preserve">  </w:t>
      </w:r>
      <w:r w:rsidRPr="00AE4AF4">
        <w:rPr>
          <w:rFonts w:cs="Arial"/>
          <w:highlight w:val="yellow"/>
        </w:rPr>
        <w:t>CAN</w:t>
      </w:r>
      <w:r>
        <w:rPr>
          <w:rFonts w:cs="Arial"/>
          <w:highlight w:val="yellow"/>
        </w:rPr>
        <w:t>6</w:t>
      </w:r>
      <w:r w:rsidRPr="00AE4AF4">
        <w:rPr>
          <w:rFonts w:cs="Arial"/>
          <w:highlight w:val="yellow"/>
        </w:rPr>
        <w:t xml:space="preserve"> RX (</w:t>
      </w:r>
      <w:r>
        <w:rPr>
          <w:rFonts w:cs="Arial"/>
          <w:highlight w:val="yellow"/>
        </w:rPr>
        <w:t>T.B.D</w:t>
      </w:r>
      <w:r w:rsidRPr="00AE4AF4">
        <w:rPr>
          <w:rFonts w:cs="Arial"/>
          <w:highlight w:val="yellow"/>
        </w:rPr>
        <w:t>)</w:t>
      </w:r>
    </w:p>
    <w:p w14:paraId="1A3DCC53" w14:textId="35F0C043" w:rsidR="00D06B14" w:rsidRDefault="00D06B14" w:rsidP="00D06B14">
      <w:pPr>
        <w:rPr>
          <w:rFonts w:cs="Arial"/>
          <w:highlight w:val="yellow"/>
        </w:rPr>
      </w:pPr>
      <w:r>
        <w:rPr>
          <w:rFonts w:cs="Arial"/>
          <w:highlight w:val="yellow"/>
        </w:rPr>
        <w:t xml:space="preserve">  </w:t>
      </w:r>
      <w:r w:rsidRPr="00AE4AF4">
        <w:rPr>
          <w:rFonts w:cs="Arial"/>
          <w:highlight w:val="yellow"/>
        </w:rPr>
        <w:t>CAN</w:t>
      </w:r>
      <w:r>
        <w:rPr>
          <w:rFonts w:cs="Arial"/>
          <w:highlight w:val="yellow"/>
        </w:rPr>
        <w:t>6</w:t>
      </w:r>
      <w:r w:rsidRPr="00AE4AF4">
        <w:rPr>
          <w:rFonts w:cs="Arial"/>
          <w:highlight w:val="yellow"/>
        </w:rPr>
        <w:t xml:space="preserve"> TX (</w:t>
      </w:r>
      <w:r>
        <w:rPr>
          <w:rFonts w:cs="Arial"/>
          <w:highlight w:val="yellow"/>
        </w:rPr>
        <w:t>T.B.D</w:t>
      </w:r>
      <w:r w:rsidRPr="00AE4AF4">
        <w:rPr>
          <w:rFonts w:cs="Arial"/>
          <w:highlight w:val="yellow"/>
        </w:rPr>
        <w:t>)</w:t>
      </w:r>
    </w:p>
    <w:p w14:paraId="4FD45595" w14:textId="5D13390A" w:rsidR="00D06B14" w:rsidRPr="00AE4AF4" w:rsidRDefault="00D06B14" w:rsidP="00D06B14">
      <w:pPr>
        <w:rPr>
          <w:rFonts w:cs="Arial"/>
          <w:highlight w:val="yellow"/>
        </w:rPr>
      </w:pPr>
      <w:r>
        <w:rPr>
          <w:rFonts w:cs="Arial"/>
          <w:highlight w:val="yellow"/>
        </w:rPr>
        <w:t xml:space="preserve">  </w:t>
      </w:r>
      <w:r w:rsidRPr="00AE4AF4">
        <w:rPr>
          <w:rFonts w:cs="Arial"/>
          <w:highlight w:val="yellow"/>
        </w:rPr>
        <w:t>CAN</w:t>
      </w:r>
      <w:r>
        <w:rPr>
          <w:rFonts w:cs="Arial"/>
          <w:highlight w:val="yellow"/>
        </w:rPr>
        <w:t>7</w:t>
      </w:r>
      <w:r w:rsidRPr="00AE4AF4">
        <w:rPr>
          <w:rFonts w:cs="Arial"/>
          <w:highlight w:val="yellow"/>
        </w:rPr>
        <w:t xml:space="preserve"> RX (</w:t>
      </w:r>
      <w:r>
        <w:rPr>
          <w:rFonts w:cs="Arial"/>
          <w:highlight w:val="yellow"/>
        </w:rPr>
        <w:t>T.B.D</w:t>
      </w:r>
      <w:r w:rsidRPr="00AE4AF4">
        <w:rPr>
          <w:rFonts w:cs="Arial"/>
          <w:highlight w:val="yellow"/>
        </w:rPr>
        <w:t>)</w:t>
      </w:r>
    </w:p>
    <w:p w14:paraId="1FE40F45" w14:textId="3D8E870E" w:rsidR="00D06B14" w:rsidRDefault="00D06B14" w:rsidP="00D06B14">
      <w:pPr>
        <w:rPr>
          <w:rFonts w:cs="Arial"/>
          <w:highlight w:val="yellow"/>
        </w:rPr>
      </w:pPr>
      <w:r>
        <w:rPr>
          <w:rFonts w:cs="Arial"/>
          <w:highlight w:val="yellow"/>
        </w:rPr>
        <w:t xml:space="preserve">  </w:t>
      </w:r>
      <w:r w:rsidRPr="00AE4AF4">
        <w:rPr>
          <w:rFonts w:cs="Arial"/>
          <w:highlight w:val="yellow"/>
        </w:rPr>
        <w:t>CAN</w:t>
      </w:r>
      <w:r>
        <w:rPr>
          <w:rFonts w:cs="Arial"/>
          <w:highlight w:val="yellow"/>
        </w:rPr>
        <w:t>7</w:t>
      </w:r>
      <w:r w:rsidRPr="00AE4AF4">
        <w:rPr>
          <w:rFonts w:cs="Arial"/>
          <w:highlight w:val="yellow"/>
        </w:rPr>
        <w:t xml:space="preserve"> TX (</w:t>
      </w:r>
      <w:r>
        <w:rPr>
          <w:rFonts w:cs="Arial"/>
          <w:highlight w:val="yellow"/>
        </w:rPr>
        <w:t>T.B.D</w:t>
      </w:r>
      <w:r w:rsidRPr="00AE4AF4">
        <w:rPr>
          <w:rFonts w:cs="Arial"/>
          <w:highlight w:val="yellow"/>
        </w:rPr>
        <w:t>)</w:t>
      </w:r>
    </w:p>
    <w:p w14:paraId="688BD8CB" w14:textId="4D4C0585" w:rsidR="008A3FCF" w:rsidRPr="004270A8" w:rsidRDefault="008A3FCF" w:rsidP="006517C7">
      <w:pPr>
        <w:rPr>
          <w:rFonts w:cs="Arial"/>
        </w:rPr>
      </w:pPr>
      <w:r w:rsidRPr="00E02C17">
        <w:rPr>
          <w:rFonts w:cs="Arial"/>
          <w:b/>
          <w:bCs/>
          <w:highlight w:val="yellow"/>
        </w:rPr>
        <w:t>Remark:</w:t>
      </w:r>
      <w:r>
        <w:rPr>
          <w:rFonts w:cs="Arial"/>
          <w:highlight w:val="yellow"/>
        </w:rPr>
        <w:t xml:space="preserve"> Currently, in HWM of U2C, the target port </w:t>
      </w:r>
      <w:r w:rsidR="008C4A10">
        <w:rPr>
          <w:rFonts w:cs="Arial"/>
          <w:highlight w:val="yellow"/>
        </w:rPr>
        <w:t>has</w:t>
      </w:r>
      <w:r>
        <w:rPr>
          <w:rFonts w:cs="Arial"/>
          <w:highlight w:val="yellow"/>
        </w:rPr>
        <w:t xml:space="preserve"> not decided yet.</w:t>
      </w:r>
    </w:p>
    <w:p w14:paraId="713DE4AF" w14:textId="77777777" w:rsidR="009B3B36" w:rsidRPr="004270A8" w:rsidRDefault="009B3B36" w:rsidP="006517C7">
      <w:pPr>
        <w:rPr>
          <w:rFonts w:cs="Arial"/>
        </w:rPr>
      </w:pPr>
    </w:p>
    <w:p w14:paraId="5C154438" w14:textId="77777777" w:rsidR="005D6D1F" w:rsidRPr="00941A46" w:rsidRDefault="005D6D1F">
      <w:pPr>
        <w:widowControl/>
        <w:jc w:val="left"/>
        <w:rPr>
          <w:ins w:id="458" w:author="Hiroyasu Nishiumi" w:date="2022-10-20T17:26:00Z"/>
          <w:rFonts w:cs="Arial"/>
          <w:b/>
          <w:bCs/>
          <w:kern w:val="0"/>
          <w:sz w:val="24"/>
          <w:szCs w:val="32"/>
        </w:rPr>
      </w:pPr>
      <w:bookmarkStart w:id="459" w:name="V10000_Req_01_003"/>
      <w:ins w:id="460" w:author="Hiroyasu Nishiumi" w:date="2022-10-20T17:26:00Z">
        <w:r w:rsidRPr="00941A46">
          <w:rPr>
            <w:rFonts w:cs="Arial"/>
            <w:b/>
            <w:bCs/>
            <w:sz w:val="24"/>
            <w:szCs w:val="32"/>
          </w:rPr>
          <w:br w:type="page"/>
        </w:r>
      </w:ins>
    </w:p>
    <w:p w14:paraId="2772DA66" w14:textId="16086B9E" w:rsidR="002A4AF5" w:rsidRPr="004270A8" w:rsidRDefault="002A4AF5" w:rsidP="002A4AF5">
      <w:pPr>
        <w:pStyle w:val="Heading3"/>
        <w:ind w:leftChars="0" w:left="0"/>
        <w:rPr>
          <w:rFonts w:ascii="Arial" w:hAnsi="Arial"/>
          <w:b/>
          <w:bCs/>
          <w:sz w:val="24"/>
          <w:szCs w:val="32"/>
          <w:highlight w:val="yellow"/>
          <w:lang w:val="vi-VN"/>
        </w:rPr>
      </w:pPr>
      <w:bookmarkStart w:id="461" w:name="_Toc122608741"/>
      <w:commentRangeStart w:id="462"/>
      <w:r w:rsidRPr="004270A8">
        <w:rPr>
          <w:rFonts w:ascii="Arial" w:hAnsi="Arial"/>
          <w:b/>
          <w:bCs/>
          <w:sz w:val="24"/>
          <w:szCs w:val="32"/>
          <w:highlight w:val="yellow"/>
        </w:rPr>
        <w:lastRenderedPageBreak/>
        <w:t>3</w:t>
      </w:r>
      <w:r w:rsidRPr="004270A8">
        <w:rPr>
          <w:rFonts w:ascii="Arial" w:hAnsi="Arial"/>
          <w:b/>
          <w:bCs/>
          <w:sz w:val="24"/>
          <w:szCs w:val="32"/>
          <w:highlight w:val="yellow"/>
          <w:lang w:val="vi-VN"/>
        </w:rPr>
        <w:t>.2.4. RLIN3n peripheral</w:t>
      </w:r>
      <w:commentRangeEnd w:id="462"/>
      <w:r w:rsidR="00A24892" w:rsidRPr="004270A8">
        <w:rPr>
          <w:rStyle w:val="CommentReference"/>
          <w:rFonts w:ascii="Arial" w:hAnsi="Arial" w:cs="Arial"/>
          <w:kern w:val="2"/>
          <w:szCs w:val="20"/>
        </w:rPr>
        <w:commentReference w:id="462"/>
      </w:r>
      <w:bookmarkEnd w:id="461"/>
    </w:p>
    <w:bookmarkEnd w:id="459"/>
    <w:p w14:paraId="0691D980" w14:textId="77777777" w:rsidR="002A4AF5" w:rsidRPr="004270A8" w:rsidRDefault="002A4AF5" w:rsidP="002A4AF5">
      <w:pPr>
        <w:rPr>
          <w:rFonts w:cs="Arial"/>
          <w:highlight w:val="yellow"/>
          <w:lang w:val="vi-VN"/>
        </w:rPr>
      </w:pPr>
    </w:p>
    <w:p w14:paraId="3A6D7191" w14:textId="0A312B03" w:rsidR="002A4AF5" w:rsidRPr="004270A8" w:rsidRDefault="002A4AF5" w:rsidP="002A4AF5">
      <w:pPr>
        <w:rPr>
          <w:rFonts w:cs="Arial"/>
          <w:szCs w:val="21"/>
          <w:highlight w:val="yellow"/>
          <w:lang w:val="vi-VN"/>
        </w:rPr>
      </w:pPr>
      <w:r w:rsidRPr="004270A8">
        <w:rPr>
          <w:rFonts w:cs="Arial"/>
          <w:szCs w:val="21"/>
          <w:highlight w:val="yellow"/>
          <w:lang w:val="vi-VN"/>
        </w:rPr>
        <w:t>The following descriptions describe about the main features of RLIN3 peripheral.</w:t>
      </w:r>
    </w:p>
    <w:p w14:paraId="1B4BD11B" w14:textId="4943AD54" w:rsidR="002A4AF5" w:rsidRPr="004270A8" w:rsidRDefault="006D17BD" w:rsidP="002A4AF5">
      <w:pPr>
        <w:pStyle w:val="ListParagraph"/>
        <w:numPr>
          <w:ilvl w:val="0"/>
          <w:numId w:val="32"/>
        </w:numPr>
        <w:ind w:leftChars="0"/>
        <w:rPr>
          <w:rFonts w:cs="Arial"/>
          <w:b/>
          <w:bCs/>
          <w:szCs w:val="21"/>
          <w:highlight w:val="yellow"/>
          <w:lang w:val="vi-VN"/>
        </w:rPr>
      </w:pPr>
      <w:r w:rsidRPr="004270A8">
        <w:rPr>
          <w:rFonts w:cs="Arial"/>
          <w:b/>
          <w:bCs/>
          <w:szCs w:val="21"/>
          <w:highlight w:val="yellow"/>
          <w:lang w:val="vi-VN"/>
        </w:rPr>
        <w:t xml:space="preserve">For </w:t>
      </w:r>
      <w:r w:rsidR="002A4AF5" w:rsidRPr="004270A8">
        <w:rPr>
          <w:rFonts w:cs="Arial"/>
          <w:b/>
          <w:bCs/>
          <w:szCs w:val="21"/>
          <w:highlight w:val="yellow"/>
          <w:lang w:val="vi-VN"/>
        </w:rPr>
        <w:t xml:space="preserve">RLIN3n Transmission block: </w:t>
      </w:r>
    </w:p>
    <w:p w14:paraId="3CD716F3" w14:textId="55427568" w:rsidR="002A4AF5" w:rsidRPr="004270A8" w:rsidRDefault="002A4AF5" w:rsidP="002A4AF5">
      <w:pPr>
        <w:rPr>
          <w:rFonts w:cs="Arial"/>
          <w:szCs w:val="21"/>
          <w:highlight w:val="yellow"/>
          <w:lang w:val="vi-VN"/>
        </w:rPr>
      </w:pPr>
      <w:r w:rsidRPr="004270A8">
        <w:rPr>
          <w:rFonts w:cs="Arial"/>
          <w:szCs w:val="21"/>
          <w:highlight w:val="yellow"/>
          <w:lang w:val="vi-VN"/>
        </w:rPr>
        <w:t>- This block receives the double data type from User Algorithm and transmit 8 bits through RLIN3 port. After that, it still receives data until it gets full data of 64 bits, then it transfers data to MATLAB (double value).</w:t>
      </w:r>
    </w:p>
    <w:p w14:paraId="719EF962" w14:textId="078E1B29" w:rsidR="002A4AF5" w:rsidRPr="004270A8" w:rsidRDefault="006D17BD" w:rsidP="002A4AF5">
      <w:pPr>
        <w:pStyle w:val="ListParagraph"/>
        <w:numPr>
          <w:ilvl w:val="0"/>
          <w:numId w:val="32"/>
        </w:numPr>
        <w:ind w:leftChars="0"/>
        <w:rPr>
          <w:rFonts w:cs="Arial"/>
          <w:b/>
          <w:bCs/>
          <w:szCs w:val="21"/>
          <w:highlight w:val="yellow"/>
          <w:lang w:val="vi-VN"/>
        </w:rPr>
      </w:pPr>
      <w:r w:rsidRPr="004270A8">
        <w:rPr>
          <w:rFonts w:cs="Arial"/>
          <w:b/>
          <w:bCs/>
          <w:szCs w:val="21"/>
          <w:highlight w:val="yellow"/>
          <w:lang w:val="vi-VN"/>
        </w:rPr>
        <w:t xml:space="preserve">For </w:t>
      </w:r>
      <w:r w:rsidR="002A4AF5" w:rsidRPr="004270A8">
        <w:rPr>
          <w:rFonts w:cs="Arial"/>
          <w:b/>
          <w:bCs/>
          <w:szCs w:val="21"/>
          <w:highlight w:val="yellow"/>
          <w:lang w:val="vi-VN"/>
        </w:rPr>
        <w:t>RLIN3n Reception block:</w:t>
      </w:r>
    </w:p>
    <w:p w14:paraId="509F8A74" w14:textId="3E4C4A16" w:rsidR="002A4AF5" w:rsidRPr="004270A8" w:rsidRDefault="002A4AF5" w:rsidP="002A4AF5">
      <w:pPr>
        <w:rPr>
          <w:rFonts w:cs="Arial"/>
          <w:szCs w:val="21"/>
          <w:lang w:val="vi-VN"/>
        </w:rPr>
      </w:pPr>
      <w:r w:rsidRPr="004270A8">
        <w:rPr>
          <w:rFonts w:cs="Arial"/>
          <w:szCs w:val="21"/>
          <w:highlight w:val="yellow"/>
          <w:lang w:val="vi-VN"/>
        </w:rPr>
        <w:t>- This function receives the double data from MATLAB and transmit 8 bits through RLIN3 port. After that, it still receives data until it gets full data of 64 bits, then it transfers data to User Algorithm (double value).</w:t>
      </w:r>
    </w:p>
    <w:p w14:paraId="0FC2FED8" w14:textId="53C6A83F" w:rsidR="002A4AF5" w:rsidRPr="004270A8" w:rsidRDefault="002A4AF5" w:rsidP="002A4AF5">
      <w:pPr>
        <w:rPr>
          <w:rFonts w:cs="Arial"/>
          <w:szCs w:val="21"/>
          <w:lang w:val="vi-VN"/>
        </w:rPr>
      </w:pPr>
    </w:p>
    <w:p w14:paraId="073160D1" w14:textId="11340E14" w:rsidR="00A11AFC" w:rsidRPr="004270A8" w:rsidRDefault="00A11AFC" w:rsidP="00A11AFC">
      <w:pPr>
        <w:jc w:val="center"/>
        <w:rPr>
          <w:rFonts w:cs="Arial"/>
          <w:szCs w:val="21"/>
          <w:lang w:val="vi-VN"/>
        </w:rPr>
      </w:pPr>
      <w:r w:rsidRPr="004270A8">
        <w:rPr>
          <w:rFonts w:cs="Arial"/>
          <w:noProof/>
        </w:rPr>
        <w:drawing>
          <wp:inline distT="0" distB="0" distL="0" distR="0" wp14:anchorId="027D2692" wp14:editId="163D6ECE">
            <wp:extent cx="1695450" cy="838200"/>
            <wp:effectExtent l="0" t="0" r="0" b="0"/>
            <wp:docPr id="18" name="Picture 18"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with medium confidence"/>
                    <pic:cNvPicPr/>
                  </pic:nvPicPr>
                  <pic:blipFill>
                    <a:blip r:embed="rId71"/>
                    <a:stretch>
                      <a:fillRect/>
                    </a:stretch>
                  </pic:blipFill>
                  <pic:spPr>
                    <a:xfrm>
                      <a:off x="0" y="0"/>
                      <a:ext cx="1695450" cy="838200"/>
                    </a:xfrm>
                    <a:prstGeom prst="rect">
                      <a:avLst/>
                    </a:prstGeom>
                  </pic:spPr>
                </pic:pic>
              </a:graphicData>
            </a:graphic>
          </wp:inline>
        </w:drawing>
      </w:r>
      <w:r w:rsidRPr="004270A8">
        <w:rPr>
          <w:rFonts w:cs="Arial"/>
          <w:noProof/>
        </w:rPr>
        <w:drawing>
          <wp:inline distT="0" distB="0" distL="0" distR="0" wp14:anchorId="5B23182E" wp14:editId="6C637353">
            <wp:extent cx="1628775" cy="857250"/>
            <wp:effectExtent l="0" t="0" r="9525" b="0"/>
            <wp:docPr id="41" name="Picture 41"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with medium confidence"/>
                    <pic:cNvPicPr/>
                  </pic:nvPicPr>
                  <pic:blipFill>
                    <a:blip r:embed="rId72"/>
                    <a:stretch>
                      <a:fillRect/>
                    </a:stretch>
                  </pic:blipFill>
                  <pic:spPr>
                    <a:xfrm>
                      <a:off x="0" y="0"/>
                      <a:ext cx="1628775" cy="857250"/>
                    </a:xfrm>
                    <a:prstGeom prst="rect">
                      <a:avLst/>
                    </a:prstGeom>
                  </pic:spPr>
                </pic:pic>
              </a:graphicData>
            </a:graphic>
          </wp:inline>
        </w:drawing>
      </w:r>
    </w:p>
    <w:p w14:paraId="150CDCD3" w14:textId="1126EDAB" w:rsidR="00A11AFC" w:rsidRPr="004270A8" w:rsidRDefault="00A11AFC" w:rsidP="00A11AFC">
      <w:pPr>
        <w:jc w:val="center"/>
        <w:rPr>
          <w:rFonts w:cs="Arial"/>
          <w:b/>
          <w:bCs/>
          <w:szCs w:val="21"/>
          <w:lang w:val="vi-VN"/>
        </w:rPr>
      </w:pPr>
      <w:r w:rsidRPr="004270A8">
        <w:rPr>
          <w:rFonts w:cs="Arial"/>
          <w:b/>
          <w:bCs/>
          <w:szCs w:val="21"/>
          <w:highlight w:val="yellow"/>
          <w:lang w:val="vi-VN"/>
        </w:rPr>
        <w:t xml:space="preserve">Figure </w:t>
      </w:r>
      <w:r w:rsidR="00582BBD">
        <w:rPr>
          <w:rFonts w:cs="Arial"/>
          <w:b/>
          <w:bCs/>
          <w:szCs w:val="21"/>
          <w:highlight w:val="yellow"/>
          <w:lang w:val="vi-VN"/>
        </w:rPr>
        <w:fldChar w:fldCharType="begin"/>
      </w:r>
      <w:r w:rsidR="00582BBD">
        <w:rPr>
          <w:rFonts w:cs="Arial"/>
          <w:b/>
          <w:bCs/>
          <w:szCs w:val="21"/>
          <w:highlight w:val="yellow"/>
          <w:lang w:val="vi-VN"/>
        </w:rPr>
        <w:instrText xml:space="preserve"> STYLEREF 1 \s </w:instrText>
      </w:r>
      <w:r w:rsidR="00582BBD">
        <w:rPr>
          <w:rFonts w:cs="Arial"/>
          <w:b/>
          <w:bCs/>
          <w:szCs w:val="21"/>
          <w:highlight w:val="yellow"/>
          <w:lang w:val="vi-VN"/>
        </w:rPr>
        <w:fldChar w:fldCharType="separate"/>
      </w:r>
      <w:r w:rsidR="00775653">
        <w:rPr>
          <w:rFonts w:cs="Arial"/>
          <w:b/>
          <w:bCs/>
          <w:noProof/>
          <w:szCs w:val="21"/>
          <w:highlight w:val="yellow"/>
          <w:lang w:val="vi-VN"/>
        </w:rPr>
        <w:t>3</w:t>
      </w:r>
      <w:r w:rsidR="00582BBD">
        <w:rPr>
          <w:rFonts w:cs="Arial"/>
          <w:b/>
          <w:bCs/>
          <w:szCs w:val="21"/>
          <w:highlight w:val="yellow"/>
          <w:lang w:val="vi-VN"/>
        </w:rPr>
        <w:fldChar w:fldCharType="end"/>
      </w:r>
      <w:r w:rsidR="00582BBD">
        <w:rPr>
          <w:rFonts w:cs="Arial"/>
          <w:b/>
          <w:bCs/>
          <w:szCs w:val="21"/>
          <w:highlight w:val="yellow"/>
          <w:lang w:val="vi-VN"/>
        </w:rPr>
        <w:noBreakHyphen/>
      </w:r>
      <w:r w:rsidR="00582BBD">
        <w:rPr>
          <w:rFonts w:cs="Arial"/>
          <w:b/>
          <w:bCs/>
          <w:szCs w:val="21"/>
          <w:highlight w:val="yellow"/>
          <w:lang w:val="vi-VN"/>
        </w:rPr>
        <w:fldChar w:fldCharType="begin"/>
      </w:r>
      <w:r w:rsidR="00582BBD">
        <w:rPr>
          <w:rFonts w:cs="Arial"/>
          <w:b/>
          <w:bCs/>
          <w:szCs w:val="21"/>
          <w:highlight w:val="yellow"/>
          <w:lang w:val="vi-VN"/>
        </w:rPr>
        <w:instrText xml:space="preserve"> SEQ Figure \* ARABIC \s 1 </w:instrText>
      </w:r>
      <w:r w:rsidR="00582BBD">
        <w:rPr>
          <w:rFonts w:cs="Arial"/>
          <w:b/>
          <w:bCs/>
          <w:szCs w:val="21"/>
          <w:highlight w:val="yellow"/>
          <w:lang w:val="vi-VN"/>
        </w:rPr>
        <w:fldChar w:fldCharType="separate"/>
      </w:r>
      <w:r w:rsidR="00775653">
        <w:rPr>
          <w:rFonts w:cs="Arial"/>
          <w:b/>
          <w:bCs/>
          <w:noProof/>
          <w:szCs w:val="21"/>
          <w:highlight w:val="yellow"/>
          <w:lang w:val="vi-VN"/>
        </w:rPr>
        <w:t>14</w:t>
      </w:r>
      <w:r w:rsidR="00582BBD">
        <w:rPr>
          <w:rFonts w:cs="Arial"/>
          <w:b/>
          <w:bCs/>
          <w:szCs w:val="21"/>
          <w:highlight w:val="yellow"/>
          <w:lang w:val="vi-VN"/>
        </w:rPr>
        <w:fldChar w:fldCharType="end"/>
      </w:r>
      <w:r w:rsidR="00C808D3" w:rsidRPr="004270A8">
        <w:rPr>
          <w:rFonts w:cs="Arial"/>
          <w:b/>
          <w:color w:val="000000" w:themeColor="text1"/>
          <w:highlight w:val="yellow"/>
        </w:rPr>
        <w:t xml:space="preserve"> </w:t>
      </w:r>
      <w:r w:rsidRPr="004270A8">
        <w:rPr>
          <w:rFonts w:cs="Arial"/>
          <w:b/>
          <w:bCs/>
          <w:szCs w:val="21"/>
          <w:highlight w:val="yellow"/>
          <w:lang w:val="vi-VN"/>
        </w:rPr>
        <w:t>S-Function block of RLIN3n</w:t>
      </w:r>
    </w:p>
    <w:p w14:paraId="180D3152" w14:textId="54FA9D6C" w:rsidR="009C2312" w:rsidRPr="004270A8" w:rsidRDefault="009C2312" w:rsidP="003D35DA">
      <w:pPr>
        <w:widowControl/>
        <w:jc w:val="left"/>
        <w:rPr>
          <w:rFonts w:cs="Arial"/>
        </w:rPr>
      </w:pPr>
    </w:p>
    <w:p w14:paraId="19D8E9CD" w14:textId="0F31EF5D" w:rsidR="00C16D86" w:rsidRPr="004270A8" w:rsidRDefault="00C16D86" w:rsidP="00C16D86">
      <w:pPr>
        <w:widowControl/>
        <w:jc w:val="left"/>
        <w:rPr>
          <w:rFonts w:eastAsiaTheme="majorEastAsia" w:cs="Arial"/>
          <w:kern w:val="0"/>
          <w:szCs w:val="21"/>
        </w:rPr>
      </w:pPr>
      <w:r w:rsidRPr="004270A8">
        <w:rPr>
          <w:rFonts w:eastAsiaTheme="majorEastAsia" w:cs="Arial"/>
          <w:kern w:val="0"/>
          <w:szCs w:val="21"/>
          <w:highlight w:val="yellow"/>
        </w:rPr>
        <w:t>The following descriptions describe how the User Interface of RLIN3n S-function block is used to support user selection and change RLIN3n ports easier during t</w:t>
      </w:r>
      <w:bookmarkStart w:id="463" w:name="V10000_Req_01_004"/>
      <w:bookmarkEnd w:id="463"/>
      <w:r w:rsidRPr="004270A8">
        <w:rPr>
          <w:rFonts w:eastAsiaTheme="majorEastAsia" w:cs="Arial"/>
          <w:kern w:val="0"/>
          <w:szCs w:val="21"/>
          <w:highlight w:val="yellow"/>
        </w:rPr>
        <w:t>he setting model. The User Interface includes two types, which are corresponding to two RLIN3n S-function blocks (RLIN3n_Send and RLIN3n_Receive).</w:t>
      </w:r>
    </w:p>
    <w:p w14:paraId="09B871C5" w14:textId="2DBEE1F7" w:rsidR="00C16D86" w:rsidRPr="004270A8" w:rsidRDefault="00C16D86" w:rsidP="00C16D86">
      <w:pPr>
        <w:widowControl/>
        <w:jc w:val="left"/>
        <w:rPr>
          <w:rFonts w:eastAsiaTheme="majorEastAsia" w:cs="Arial"/>
          <w:kern w:val="0"/>
          <w:szCs w:val="21"/>
        </w:rPr>
      </w:pPr>
    </w:p>
    <w:p w14:paraId="0EEF7F4D" w14:textId="14BBE4EA" w:rsidR="00C16D86" w:rsidRPr="004270A8" w:rsidRDefault="00C16D86" w:rsidP="00C16D86">
      <w:pPr>
        <w:widowControl/>
        <w:jc w:val="left"/>
        <w:rPr>
          <w:rFonts w:eastAsiaTheme="majorEastAsia" w:cs="Arial"/>
          <w:kern w:val="0"/>
          <w:szCs w:val="21"/>
        </w:rPr>
      </w:pPr>
      <w:r w:rsidRPr="004270A8">
        <w:rPr>
          <w:rFonts w:cs="Arial"/>
          <w:noProof/>
        </w:rPr>
        <w:drawing>
          <wp:inline distT="0" distB="0" distL="0" distR="0" wp14:anchorId="0DF669C3" wp14:editId="41440D92">
            <wp:extent cx="2897580" cy="1455623"/>
            <wp:effectExtent l="0" t="0" r="0" b="0"/>
            <wp:docPr id="45" name="Picture 4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 email&#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2980720" cy="1497389"/>
                    </a:xfrm>
                    <a:prstGeom prst="rect">
                      <a:avLst/>
                    </a:prstGeom>
                  </pic:spPr>
                </pic:pic>
              </a:graphicData>
            </a:graphic>
          </wp:inline>
        </w:drawing>
      </w:r>
      <w:r w:rsidRPr="004270A8">
        <w:rPr>
          <w:rFonts w:eastAsiaTheme="majorEastAsia" w:cs="Arial"/>
          <w:kern w:val="0"/>
          <w:szCs w:val="21"/>
        </w:rPr>
        <w:tab/>
      </w:r>
      <w:r w:rsidRPr="004270A8">
        <w:rPr>
          <w:rFonts w:cs="Arial"/>
          <w:noProof/>
        </w:rPr>
        <w:drawing>
          <wp:inline distT="0" distB="0" distL="0" distR="0" wp14:anchorId="532D941C" wp14:editId="1697DC14">
            <wp:extent cx="2896417" cy="1455040"/>
            <wp:effectExtent l="0" t="0" r="0" b="0"/>
            <wp:docPr id="46" name="Picture 4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 email&#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2972852" cy="1493438"/>
                    </a:xfrm>
                    <a:prstGeom prst="rect">
                      <a:avLst/>
                    </a:prstGeom>
                  </pic:spPr>
                </pic:pic>
              </a:graphicData>
            </a:graphic>
          </wp:inline>
        </w:drawing>
      </w:r>
    </w:p>
    <w:p w14:paraId="6A1623FD" w14:textId="77777777" w:rsidR="00C16D86" w:rsidRPr="004270A8" w:rsidRDefault="00C16D86" w:rsidP="00C16D86">
      <w:pPr>
        <w:widowControl/>
        <w:jc w:val="left"/>
        <w:rPr>
          <w:rFonts w:eastAsiaTheme="majorEastAsia" w:cs="Arial"/>
          <w:kern w:val="0"/>
          <w:szCs w:val="21"/>
        </w:rPr>
      </w:pPr>
    </w:p>
    <w:p w14:paraId="0749A021" w14:textId="12215774" w:rsidR="00C16D86" w:rsidRPr="004270A8" w:rsidRDefault="00C16D86" w:rsidP="00C16D86">
      <w:pPr>
        <w:widowControl/>
        <w:jc w:val="center"/>
        <w:rPr>
          <w:rFonts w:eastAsiaTheme="majorEastAsia" w:cs="Arial"/>
          <w:b/>
          <w:bCs/>
          <w:kern w:val="0"/>
          <w:szCs w:val="21"/>
          <w:highlight w:val="yellow"/>
        </w:rPr>
      </w:pPr>
      <w:r w:rsidRPr="004270A8">
        <w:rPr>
          <w:rFonts w:eastAsiaTheme="majorEastAsia" w:cs="Arial"/>
          <w:b/>
          <w:bCs/>
          <w:kern w:val="0"/>
          <w:szCs w:val="21"/>
          <w:highlight w:val="yellow"/>
        </w:rPr>
        <w:t xml:space="preserve">Figure </w:t>
      </w:r>
      <w:r w:rsidR="00582BBD">
        <w:rPr>
          <w:rFonts w:eastAsiaTheme="majorEastAsia" w:cs="Arial"/>
          <w:b/>
          <w:bCs/>
          <w:kern w:val="0"/>
          <w:szCs w:val="21"/>
          <w:highlight w:val="yellow"/>
        </w:rPr>
        <w:fldChar w:fldCharType="begin"/>
      </w:r>
      <w:r w:rsidR="00582BBD">
        <w:rPr>
          <w:rFonts w:eastAsiaTheme="majorEastAsia" w:cs="Arial"/>
          <w:b/>
          <w:bCs/>
          <w:kern w:val="0"/>
          <w:szCs w:val="21"/>
          <w:highlight w:val="yellow"/>
        </w:rPr>
        <w:instrText xml:space="preserve"> STYLEREF 1 \s </w:instrText>
      </w:r>
      <w:r w:rsidR="00582BBD">
        <w:rPr>
          <w:rFonts w:eastAsiaTheme="majorEastAsia" w:cs="Arial"/>
          <w:b/>
          <w:bCs/>
          <w:kern w:val="0"/>
          <w:szCs w:val="21"/>
          <w:highlight w:val="yellow"/>
        </w:rPr>
        <w:fldChar w:fldCharType="separate"/>
      </w:r>
      <w:r w:rsidR="00775653">
        <w:rPr>
          <w:rFonts w:eastAsiaTheme="majorEastAsia" w:cs="Arial"/>
          <w:b/>
          <w:bCs/>
          <w:noProof/>
          <w:kern w:val="0"/>
          <w:szCs w:val="21"/>
          <w:highlight w:val="yellow"/>
        </w:rPr>
        <w:t>3</w:t>
      </w:r>
      <w:r w:rsidR="00582BBD">
        <w:rPr>
          <w:rFonts w:eastAsiaTheme="majorEastAsia" w:cs="Arial"/>
          <w:b/>
          <w:bCs/>
          <w:kern w:val="0"/>
          <w:szCs w:val="21"/>
          <w:highlight w:val="yellow"/>
        </w:rPr>
        <w:fldChar w:fldCharType="end"/>
      </w:r>
      <w:r w:rsidR="00582BBD">
        <w:rPr>
          <w:rFonts w:eastAsiaTheme="majorEastAsia" w:cs="Arial"/>
          <w:b/>
          <w:bCs/>
          <w:kern w:val="0"/>
          <w:szCs w:val="21"/>
          <w:highlight w:val="yellow"/>
        </w:rPr>
        <w:noBreakHyphen/>
      </w:r>
      <w:r w:rsidR="00582BBD">
        <w:rPr>
          <w:rFonts w:eastAsiaTheme="majorEastAsia" w:cs="Arial"/>
          <w:b/>
          <w:bCs/>
          <w:kern w:val="0"/>
          <w:szCs w:val="21"/>
          <w:highlight w:val="yellow"/>
        </w:rPr>
        <w:fldChar w:fldCharType="begin"/>
      </w:r>
      <w:r w:rsidR="00582BBD">
        <w:rPr>
          <w:rFonts w:eastAsiaTheme="majorEastAsia" w:cs="Arial"/>
          <w:b/>
          <w:bCs/>
          <w:kern w:val="0"/>
          <w:szCs w:val="21"/>
          <w:highlight w:val="yellow"/>
        </w:rPr>
        <w:instrText xml:space="preserve"> SEQ Figure \* ARABIC \s 1 </w:instrText>
      </w:r>
      <w:r w:rsidR="00582BBD">
        <w:rPr>
          <w:rFonts w:eastAsiaTheme="majorEastAsia" w:cs="Arial"/>
          <w:b/>
          <w:bCs/>
          <w:kern w:val="0"/>
          <w:szCs w:val="21"/>
          <w:highlight w:val="yellow"/>
        </w:rPr>
        <w:fldChar w:fldCharType="separate"/>
      </w:r>
      <w:r w:rsidR="00775653">
        <w:rPr>
          <w:rFonts w:eastAsiaTheme="majorEastAsia" w:cs="Arial"/>
          <w:b/>
          <w:bCs/>
          <w:noProof/>
          <w:kern w:val="0"/>
          <w:szCs w:val="21"/>
          <w:highlight w:val="yellow"/>
        </w:rPr>
        <w:t>15</w:t>
      </w:r>
      <w:r w:rsidR="00582BBD">
        <w:rPr>
          <w:rFonts w:eastAsiaTheme="majorEastAsia" w:cs="Arial"/>
          <w:b/>
          <w:bCs/>
          <w:kern w:val="0"/>
          <w:szCs w:val="21"/>
          <w:highlight w:val="yellow"/>
        </w:rPr>
        <w:fldChar w:fldCharType="end"/>
      </w:r>
      <w:r w:rsidR="00C808D3" w:rsidRPr="004270A8">
        <w:rPr>
          <w:rFonts w:cs="Arial"/>
          <w:b/>
          <w:bCs/>
          <w:color w:val="000000" w:themeColor="text1"/>
          <w:highlight w:val="yellow"/>
        </w:rPr>
        <w:t xml:space="preserve"> </w:t>
      </w:r>
      <w:r w:rsidRPr="004270A8">
        <w:rPr>
          <w:rFonts w:eastAsiaTheme="majorEastAsia" w:cs="Arial"/>
          <w:b/>
          <w:bCs/>
          <w:kern w:val="0"/>
          <w:szCs w:val="21"/>
          <w:highlight w:val="yellow"/>
        </w:rPr>
        <w:t>User Interface of RLIN3n S-Function block</w:t>
      </w:r>
    </w:p>
    <w:p w14:paraId="10DD2EA6" w14:textId="77777777" w:rsidR="00082C9A" w:rsidRPr="004270A8" w:rsidRDefault="00082C9A" w:rsidP="00C16D86">
      <w:pPr>
        <w:widowControl/>
        <w:jc w:val="center"/>
        <w:rPr>
          <w:rFonts w:eastAsiaTheme="majorEastAsia" w:cs="Arial"/>
          <w:b/>
          <w:bCs/>
          <w:kern w:val="0"/>
          <w:szCs w:val="21"/>
          <w:highlight w:val="yellow"/>
        </w:rPr>
      </w:pPr>
    </w:p>
    <w:p w14:paraId="1D98666A" w14:textId="414959C6" w:rsidR="005D45DC" w:rsidRPr="004270A8" w:rsidRDefault="005D45DC" w:rsidP="005D45DC">
      <w:pPr>
        <w:widowControl/>
        <w:jc w:val="left"/>
        <w:rPr>
          <w:rFonts w:eastAsiaTheme="majorEastAsia" w:cs="Arial"/>
          <w:kern w:val="0"/>
          <w:szCs w:val="21"/>
          <w:highlight w:val="yellow"/>
        </w:rPr>
      </w:pPr>
      <w:r w:rsidRPr="004270A8">
        <w:rPr>
          <w:rFonts w:eastAsiaTheme="majorEastAsia" w:cs="Arial"/>
          <w:kern w:val="0"/>
          <w:szCs w:val="21"/>
          <w:highlight w:val="yellow"/>
        </w:rPr>
        <w:t>The User Interface of Port S-Function block includes “RLIN3 unit” and “Select baud rate” parameters.</w:t>
      </w:r>
    </w:p>
    <w:p w14:paraId="1C45550F" w14:textId="77777777" w:rsidR="002839A6" w:rsidRPr="004270A8" w:rsidRDefault="002839A6" w:rsidP="00C16D86">
      <w:pPr>
        <w:widowControl/>
        <w:jc w:val="center"/>
        <w:rPr>
          <w:rFonts w:eastAsiaTheme="majorEastAsia" w:cs="Arial"/>
          <w:b/>
          <w:bCs/>
          <w:kern w:val="0"/>
          <w:szCs w:val="21"/>
          <w:highlight w:val="yellow"/>
        </w:rPr>
      </w:pPr>
    </w:p>
    <w:p w14:paraId="248EFA06" w14:textId="76BF7E2D" w:rsidR="00C16D86" w:rsidRPr="004270A8" w:rsidRDefault="002839A6" w:rsidP="002839A6">
      <w:pPr>
        <w:widowControl/>
        <w:rPr>
          <w:rFonts w:eastAsiaTheme="majorEastAsia" w:cs="Arial"/>
          <w:kern w:val="0"/>
          <w:szCs w:val="21"/>
          <w:highlight w:val="yellow"/>
        </w:rPr>
      </w:pPr>
      <w:r w:rsidRPr="004270A8">
        <w:rPr>
          <w:rFonts w:eastAsiaTheme="majorEastAsia" w:cs="Arial"/>
          <w:kern w:val="0"/>
          <w:szCs w:val="21"/>
          <w:highlight w:val="yellow"/>
        </w:rPr>
        <w:t>The purpose of these parameters is to specify the target port name of RLIN3n S-Function block. When building the model, these parameters will be generated at the same time as the input data.</w:t>
      </w:r>
    </w:p>
    <w:p w14:paraId="2B586DEC" w14:textId="77777777" w:rsidR="00E8267F" w:rsidRPr="004270A8" w:rsidRDefault="00E8267F" w:rsidP="002839A6">
      <w:pPr>
        <w:widowControl/>
        <w:rPr>
          <w:rFonts w:eastAsiaTheme="majorEastAsia" w:cs="Arial"/>
          <w:kern w:val="0"/>
          <w:szCs w:val="21"/>
          <w:highlight w:val="yellow"/>
        </w:rPr>
      </w:pPr>
    </w:p>
    <w:p w14:paraId="41A22C7F" w14:textId="79B2F165" w:rsidR="002839A6" w:rsidRPr="004270A8" w:rsidRDefault="002839A6" w:rsidP="002839A6">
      <w:pPr>
        <w:widowControl/>
        <w:rPr>
          <w:rFonts w:eastAsiaTheme="majorEastAsia" w:cs="Arial"/>
          <w:kern w:val="0"/>
          <w:szCs w:val="21"/>
        </w:rPr>
      </w:pPr>
      <w:r w:rsidRPr="004270A8">
        <w:rPr>
          <w:rFonts w:eastAsiaTheme="majorEastAsia" w:cs="Arial"/>
          <w:kern w:val="0"/>
          <w:szCs w:val="21"/>
          <w:highlight w:val="yellow"/>
        </w:rPr>
        <w:t>After changing the unit of RLIN3n, the displaying name of S-function block will be changed automatically based on the current selecting RLIN3n unit.</w:t>
      </w:r>
    </w:p>
    <w:p w14:paraId="2B34BC3C" w14:textId="1AD718EB" w:rsidR="001B3896" w:rsidRPr="004270A8" w:rsidRDefault="00E83C93" w:rsidP="002839A6">
      <w:pPr>
        <w:widowControl/>
        <w:rPr>
          <w:rFonts w:eastAsiaTheme="majorEastAsia" w:cs="Arial"/>
          <w:kern w:val="0"/>
          <w:szCs w:val="21"/>
        </w:rPr>
      </w:pPr>
      <w:r w:rsidRPr="004270A8">
        <w:rPr>
          <w:rFonts w:cs="Arial"/>
          <w:noProof/>
        </w:rPr>
        <w:drawing>
          <wp:anchor distT="0" distB="0" distL="114300" distR="114300" simplePos="0" relativeHeight="251666466" behindDoc="0" locked="0" layoutInCell="1" allowOverlap="1" wp14:anchorId="67B99B66" wp14:editId="7D1A7FCA">
            <wp:simplePos x="0" y="0"/>
            <wp:positionH relativeFrom="margin">
              <wp:align>right</wp:align>
            </wp:positionH>
            <wp:positionV relativeFrom="paragraph">
              <wp:posOffset>218440</wp:posOffset>
            </wp:positionV>
            <wp:extent cx="6193155" cy="1650361"/>
            <wp:effectExtent l="0" t="0" r="0" b="7620"/>
            <wp:wrapTopAndBottom/>
            <wp:docPr id="21" name="Picture 2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10;&#10;Description automatically generated"/>
                    <pic:cNvPicPr/>
                  </pic:nvPicPr>
                  <pic:blipFill>
                    <a:blip r:embed="rId75" cstate="print">
                      <a:extLst>
                        <a:ext uri="{28A0092B-C50C-407E-A947-70E740481C1C}">
                          <a14:useLocalDpi xmlns:a14="http://schemas.microsoft.com/office/drawing/2010/main" val="0"/>
                        </a:ext>
                      </a:extLst>
                    </a:blip>
                    <a:stretch>
                      <a:fillRect/>
                    </a:stretch>
                  </pic:blipFill>
                  <pic:spPr>
                    <a:xfrm>
                      <a:off x="0" y="0"/>
                      <a:ext cx="6193155" cy="1650361"/>
                    </a:xfrm>
                    <a:prstGeom prst="rect">
                      <a:avLst/>
                    </a:prstGeom>
                  </pic:spPr>
                </pic:pic>
              </a:graphicData>
            </a:graphic>
          </wp:anchor>
        </w:drawing>
      </w:r>
    </w:p>
    <w:p w14:paraId="6EC926A2" w14:textId="3875D0C6" w:rsidR="001B3896" w:rsidRPr="004270A8" w:rsidRDefault="001B3896" w:rsidP="001B3896">
      <w:pPr>
        <w:widowControl/>
        <w:jc w:val="center"/>
        <w:rPr>
          <w:rFonts w:eastAsiaTheme="majorEastAsia" w:cs="Arial"/>
          <w:kern w:val="0"/>
          <w:szCs w:val="21"/>
        </w:rPr>
      </w:pPr>
    </w:p>
    <w:p w14:paraId="38939F01" w14:textId="2DE1300C" w:rsidR="001B3896" w:rsidRPr="004270A8" w:rsidRDefault="001B3896" w:rsidP="001B3896">
      <w:pPr>
        <w:widowControl/>
        <w:jc w:val="center"/>
        <w:rPr>
          <w:rFonts w:eastAsiaTheme="majorEastAsia" w:cs="Arial"/>
          <w:b/>
          <w:bCs/>
          <w:kern w:val="0"/>
          <w:szCs w:val="21"/>
        </w:rPr>
      </w:pPr>
      <w:r w:rsidRPr="004270A8">
        <w:rPr>
          <w:rFonts w:eastAsiaTheme="majorEastAsia" w:cs="Arial"/>
          <w:b/>
          <w:bCs/>
          <w:kern w:val="0"/>
          <w:szCs w:val="21"/>
          <w:highlight w:val="yellow"/>
        </w:rPr>
        <w:t xml:space="preserve">Figure </w:t>
      </w:r>
      <w:r w:rsidR="00582BBD">
        <w:rPr>
          <w:rFonts w:eastAsiaTheme="majorEastAsia" w:cs="Arial"/>
          <w:b/>
          <w:bCs/>
          <w:kern w:val="0"/>
          <w:szCs w:val="21"/>
          <w:highlight w:val="yellow"/>
        </w:rPr>
        <w:fldChar w:fldCharType="begin"/>
      </w:r>
      <w:r w:rsidR="00582BBD">
        <w:rPr>
          <w:rFonts w:eastAsiaTheme="majorEastAsia" w:cs="Arial"/>
          <w:b/>
          <w:bCs/>
          <w:kern w:val="0"/>
          <w:szCs w:val="21"/>
          <w:highlight w:val="yellow"/>
        </w:rPr>
        <w:instrText xml:space="preserve"> STYLEREF 1 \s </w:instrText>
      </w:r>
      <w:r w:rsidR="00582BBD">
        <w:rPr>
          <w:rFonts w:eastAsiaTheme="majorEastAsia" w:cs="Arial"/>
          <w:b/>
          <w:bCs/>
          <w:kern w:val="0"/>
          <w:szCs w:val="21"/>
          <w:highlight w:val="yellow"/>
        </w:rPr>
        <w:fldChar w:fldCharType="separate"/>
      </w:r>
      <w:r w:rsidR="00775653">
        <w:rPr>
          <w:rFonts w:eastAsiaTheme="majorEastAsia" w:cs="Arial"/>
          <w:b/>
          <w:bCs/>
          <w:noProof/>
          <w:kern w:val="0"/>
          <w:szCs w:val="21"/>
          <w:highlight w:val="yellow"/>
        </w:rPr>
        <w:t>3</w:t>
      </w:r>
      <w:r w:rsidR="00582BBD">
        <w:rPr>
          <w:rFonts w:eastAsiaTheme="majorEastAsia" w:cs="Arial"/>
          <w:b/>
          <w:bCs/>
          <w:kern w:val="0"/>
          <w:szCs w:val="21"/>
          <w:highlight w:val="yellow"/>
        </w:rPr>
        <w:fldChar w:fldCharType="end"/>
      </w:r>
      <w:r w:rsidR="00582BBD">
        <w:rPr>
          <w:rFonts w:eastAsiaTheme="majorEastAsia" w:cs="Arial"/>
          <w:b/>
          <w:bCs/>
          <w:kern w:val="0"/>
          <w:szCs w:val="21"/>
          <w:highlight w:val="yellow"/>
        </w:rPr>
        <w:noBreakHyphen/>
      </w:r>
      <w:r w:rsidR="00582BBD">
        <w:rPr>
          <w:rFonts w:eastAsiaTheme="majorEastAsia" w:cs="Arial"/>
          <w:b/>
          <w:bCs/>
          <w:kern w:val="0"/>
          <w:szCs w:val="21"/>
          <w:highlight w:val="yellow"/>
        </w:rPr>
        <w:fldChar w:fldCharType="begin"/>
      </w:r>
      <w:r w:rsidR="00582BBD">
        <w:rPr>
          <w:rFonts w:eastAsiaTheme="majorEastAsia" w:cs="Arial"/>
          <w:b/>
          <w:bCs/>
          <w:kern w:val="0"/>
          <w:szCs w:val="21"/>
          <w:highlight w:val="yellow"/>
        </w:rPr>
        <w:instrText xml:space="preserve"> SEQ Figure \* ARABIC \s 1 </w:instrText>
      </w:r>
      <w:r w:rsidR="00582BBD">
        <w:rPr>
          <w:rFonts w:eastAsiaTheme="majorEastAsia" w:cs="Arial"/>
          <w:b/>
          <w:bCs/>
          <w:kern w:val="0"/>
          <w:szCs w:val="21"/>
          <w:highlight w:val="yellow"/>
        </w:rPr>
        <w:fldChar w:fldCharType="separate"/>
      </w:r>
      <w:r w:rsidR="00775653">
        <w:rPr>
          <w:rFonts w:eastAsiaTheme="majorEastAsia" w:cs="Arial"/>
          <w:b/>
          <w:bCs/>
          <w:noProof/>
          <w:kern w:val="0"/>
          <w:szCs w:val="21"/>
          <w:highlight w:val="yellow"/>
        </w:rPr>
        <w:t>16</w:t>
      </w:r>
      <w:r w:rsidR="00582BBD">
        <w:rPr>
          <w:rFonts w:eastAsiaTheme="majorEastAsia" w:cs="Arial"/>
          <w:b/>
          <w:bCs/>
          <w:kern w:val="0"/>
          <w:szCs w:val="21"/>
          <w:highlight w:val="yellow"/>
        </w:rPr>
        <w:fldChar w:fldCharType="end"/>
      </w:r>
      <w:r w:rsidR="00245C27" w:rsidRPr="004270A8">
        <w:rPr>
          <w:rFonts w:cs="Arial"/>
          <w:b/>
          <w:bCs/>
          <w:color w:val="000000" w:themeColor="text1"/>
          <w:highlight w:val="yellow"/>
        </w:rPr>
        <w:t xml:space="preserve"> </w:t>
      </w:r>
      <w:r w:rsidRPr="004270A8">
        <w:rPr>
          <w:rFonts w:eastAsiaTheme="majorEastAsia" w:cs="Arial"/>
          <w:b/>
          <w:bCs/>
          <w:kern w:val="0"/>
          <w:szCs w:val="21"/>
          <w:highlight w:val="yellow"/>
        </w:rPr>
        <w:t>The changing result of RLIN3n S-Function block</w:t>
      </w:r>
    </w:p>
    <w:p w14:paraId="23BABBB9" w14:textId="405D7A8A" w:rsidR="004A2C8C" w:rsidRPr="004270A8" w:rsidRDefault="00E2202B" w:rsidP="003E55A1">
      <w:pPr>
        <w:pStyle w:val="Heading3"/>
        <w:ind w:leftChars="0" w:left="0"/>
        <w:rPr>
          <w:rFonts w:ascii="Arial" w:hAnsi="Arial"/>
          <w:highlight w:val="yellow"/>
          <w:lang w:val="vi-VN"/>
        </w:rPr>
      </w:pPr>
      <w:r w:rsidRPr="004270A8">
        <w:rPr>
          <w:rFonts w:ascii="Arial" w:hAnsi="Arial"/>
          <w:szCs w:val="21"/>
        </w:rPr>
        <w:br w:type="page"/>
      </w:r>
      <w:bookmarkStart w:id="464" w:name="_Toc122608742"/>
      <w:r w:rsidR="004A2C8C" w:rsidRPr="004270A8">
        <w:rPr>
          <w:rFonts w:ascii="Arial" w:hAnsi="Arial"/>
          <w:b/>
          <w:bCs/>
          <w:sz w:val="24"/>
          <w:szCs w:val="32"/>
          <w:highlight w:val="yellow"/>
        </w:rPr>
        <w:lastRenderedPageBreak/>
        <w:t xml:space="preserve">3.2.5. </w:t>
      </w:r>
      <w:commentRangeStart w:id="465"/>
      <w:r w:rsidR="00C171B0" w:rsidRPr="004270A8">
        <w:rPr>
          <w:rFonts w:ascii="Arial" w:hAnsi="Arial"/>
          <w:b/>
          <w:bCs/>
          <w:sz w:val="24"/>
          <w:szCs w:val="32"/>
          <w:highlight w:val="yellow"/>
        </w:rPr>
        <w:t>TAU</w:t>
      </w:r>
      <w:bookmarkStart w:id="466" w:name="V10000_New_Req_03_003"/>
      <w:bookmarkEnd w:id="466"/>
      <w:r w:rsidR="00C171B0" w:rsidRPr="004270A8">
        <w:rPr>
          <w:rFonts w:ascii="Arial" w:hAnsi="Arial"/>
          <w:b/>
          <w:bCs/>
          <w:sz w:val="24"/>
          <w:szCs w:val="32"/>
          <w:highlight w:val="yellow"/>
        </w:rPr>
        <w:t>D</w:t>
      </w:r>
      <w:r w:rsidR="004A2C8C" w:rsidRPr="004270A8">
        <w:rPr>
          <w:rFonts w:ascii="Arial" w:hAnsi="Arial"/>
          <w:b/>
          <w:bCs/>
          <w:sz w:val="24"/>
          <w:szCs w:val="32"/>
          <w:highlight w:val="yellow"/>
        </w:rPr>
        <w:t xml:space="preserve"> peripheral</w:t>
      </w:r>
      <w:commentRangeEnd w:id="465"/>
      <w:r w:rsidR="00582176" w:rsidRPr="004270A8">
        <w:rPr>
          <w:rFonts w:ascii="Arial" w:hAnsi="Arial"/>
          <w:b/>
          <w:bCs/>
          <w:sz w:val="24"/>
          <w:szCs w:val="32"/>
          <w:highlight w:val="yellow"/>
        </w:rPr>
        <w:commentReference w:id="465"/>
      </w:r>
      <w:bookmarkEnd w:id="464"/>
    </w:p>
    <w:p w14:paraId="741F047F" w14:textId="77777777" w:rsidR="00304FA6" w:rsidRPr="004270A8" w:rsidRDefault="00304FA6" w:rsidP="00304FA6">
      <w:pPr>
        <w:spacing w:before="240"/>
        <w:rPr>
          <w:rFonts w:eastAsia="MS Gothic" w:cs="Arial"/>
          <w:szCs w:val="21"/>
          <w:highlight w:val="yellow"/>
        </w:rPr>
      </w:pPr>
      <w:r w:rsidRPr="004270A8">
        <w:rPr>
          <w:rFonts w:eastAsia="MS Gothic" w:cs="Arial"/>
          <w:szCs w:val="21"/>
          <w:highlight w:val="yellow"/>
          <w:lang w:val="vi-VN"/>
        </w:rPr>
        <w:t>The following descriptions</w:t>
      </w:r>
      <w:r w:rsidRPr="004270A8">
        <w:rPr>
          <w:rFonts w:eastAsia="MS Gothic" w:cs="Arial"/>
          <w:szCs w:val="21"/>
          <w:highlight w:val="yellow"/>
        </w:rPr>
        <w:t xml:space="preserve"> describe about the main features of TAUD peripheral.</w:t>
      </w:r>
    </w:p>
    <w:p w14:paraId="64FC7C43" w14:textId="1302F3DD" w:rsidR="00304FA6" w:rsidRPr="004270A8" w:rsidRDefault="00304FA6" w:rsidP="007434E8">
      <w:pPr>
        <w:numPr>
          <w:ilvl w:val="0"/>
          <w:numId w:val="57"/>
        </w:numPr>
        <w:ind w:left="709" w:hanging="283"/>
        <w:contextualSpacing/>
        <w:rPr>
          <w:rFonts w:eastAsia="MS Gothic" w:cs="Arial"/>
          <w:color w:val="000000"/>
          <w:szCs w:val="21"/>
          <w:highlight w:val="yellow"/>
        </w:rPr>
      </w:pPr>
      <w:r w:rsidRPr="004270A8">
        <w:rPr>
          <w:rFonts w:eastAsia="MS Gothic" w:cs="Arial"/>
          <w:color w:val="000000"/>
          <w:szCs w:val="21"/>
          <w:highlight w:val="yellow"/>
        </w:rPr>
        <w:t>This block receive</w:t>
      </w:r>
      <w:r w:rsidR="009406A1">
        <w:rPr>
          <w:rFonts w:eastAsia="MS Gothic" w:cs="Arial"/>
          <w:color w:val="000000"/>
          <w:szCs w:val="21"/>
          <w:highlight w:val="yellow"/>
        </w:rPr>
        <w:t>s</w:t>
      </w:r>
      <w:r w:rsidRPr="004270A8">
        <w:rPr>
          <w:rFonts w:eastAsia="MS Gothic" w:cs="Arial"/>
          <w:color w:val="000000"/>
          <w:szCs w:val="21"/>
          <w:highlight w:val="yellow"/>
        </w:rPr>
        <w:t xml:space="preserve"> three input Start/Stop (boolean), pulse cycle (double), duty value (array of double value) from User algorithm to control ouput of PWM signals.</w:t>
      </w:r>
    </w:p>
    <w:p w14:paraId="4538078E" w14:textId="77777777" w:rsidR="00304FA6" w:rsidRPr="004270A8" w:rsidRDefault="00304FA6" w:rsidP="007434E8">
      <w:pPr>
        <w:numPr>
          <w:ilvl w:val="0"/>
          <w:numId w:val="57"/>
        </w:numPr>
        <w:ind w:left="709" w:hanging="283"/>
        <w:contextualSpacing/>
        <w:rPr>
          <w:rFonts w:eastAsia="MS Gothic" w:cs="Arial"/>
          <w:color w:val="000000"/>
          <w:szCs w:val="21"/>
          <w:highlight w:val="yellow"/>
        </w:rPr>
      </w:pPr>
      <w:r w:rsidRPr="004270A8">
        <w:rPr>
          <w:rFonts w:eastAsia="MS Gothic" w:cs="Arial"/>
          <w:color w:val="000000"/>
          <w:szCs w:val="21"/>
          <w:highlight w:val="yellow"/>
        </w:rPr>
        <w:t>Ouput of this block is an array of data signals (master channel and slave channels). Slave channels select by User in SC.</w:t>
      </w:r>
    </w:p>
    <w:p w14:paraId="1186BE09" w14:textId="77777777" w:rsidR="00304FA6" w:rsidRPr="004270A8" w:rsidRDefault="00304FA6" w:rsidP="007434E8">
      <w:pPr>
        <w:numPr>
          <w:ilvl w:val="0"/>
          <w:numId w:val="57"/>
        </w:numPr>
        <w:ind w:hanging="294"/>
        <w:contextualSpacing/>
        <w:rPr>
          <w:rFonts w:eastAsia="MS Gothic" w:cs="Arial"/>
          <w:szCs w:val="21"/>
          <w:highlight w:val="yellow"/>
        </w:rPr>
      </w:pPr>
      <w:r w:rsidRPr="004270A8">
        <w:rPr>
          <w:rFonts w:eastAsia="MS Gothic" w:cs="Arial"/>
          <w:szCs w:val="21"/>
          <w:highlight w:val="yellow"/>
        </w:rPr>
        <w:t>PWM output: generate PWM data signal then send data to MATLAB (boolean).</w:t>
      </w:r>
    </w:p>
    <w:p w14:paraId="793524E0" w14:textId="77777777" w:rsidR="00304FA6" w:rsidRPr="004270A8" w:rsidRDefault="00304FA6" w:rsidP="007434E8">
      <w:pPr>
        <w:numPr>
          <w:ilvl w:val="0"/>
          <w:numId w:val="57"/>
        </w:numPr>
        <w:ind w:left="709" w:hanging="283"/>
        <w:contextualSpacing/>
        <w:rPr>
          <w:rFonts w:eastAsia="MS Gothic" w:cs="Arial"/>
          <w:b/>
          <w:bCs/>
          <w:color w:val="000000"/>
          <w:szCs w:val="21"/>
        </w:rPr>
      </w:pPr>
      <w:r w:rsidRPr="004270A8">
        <w:rPr>
          <w:rFonts w:eastAsia="MS Gothic" w:cs="Arial"/>
          <w:b/>
          <w:bCs/>
          <w:noProof/>
          <w:color w:val="000000"/>
          <w:szCs w:val="21"/>
        </w:rPr>
        <w:drawing>
          <wp:anchor distT="0" distB="0" distL="114300" distR="114300" simplePos="0" relativeHeight="251658266" behindDoc="0" locked="0" layoutInCell="1" allowOverlap="1" wp14:anchorId="011595DC" wp14:editId="3422BC5D">
            <wp:simplePos x="0" y="0"/>
            <wp:positionH relativeFrom="margin">
              <wp:posOffset>2527385</wp:posOffset>
            </wp:positionH>
            <wp:positionV relativeFrom="paragraph">
              <wp:posOffset>268103</wp:posOffset>
            </wp:positionV>
            <wp:extent cx="1610995" cy="810895"/>
            <wp:effectExtent l="0" t="0" r="8255" b="8255"/>
            <wp:wrapTopAndBottom/>
            <wp:docPr id="21514" name="Picture 215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1610995" cy="810895"/>
                    </a:xfrm>
                    <a:prstGeom prst="rect">
                      <a:avLst/>
                    </a:prstGeom>
                  </pic:spPr>
                </pic:pic>
              </a:graphicData>
            </a:graphic>
            <wp14:sizeRelH relativeFrom="margin">
              <wp14:pctWidth>0</wp14:pctWidth>
            </wp14:sizeRelH>
            <wp14:sizeRelV relativeFrom="margin">
              <wp14:pctHeight>0</wp14:pctHeight>
            </wp14:sizeRelV>
          </wp:anchor>
        </w:drawing>
      </w:r>
      <w:r w:rsidRPr="004270A8">
        <w:rPr>
          <w:rFonts w:eastAsia="MS Gothic" w:cs="Arial"/>
          <w:szCs w:val="21"/>
          <w:highlight w:val="yellow"/>
        </w:rPr>
        <w:t>Triangle PWM output: generate Triangle PWM data signal then send data to MATLAB (boolean)</w:t>
      </w:r>
      <w:r w:rsidRPr="004270A8">
        <w:rPr>
          <w:rFonts w:eastAsia="MS Gothic" w:cs="Arial"/>
          <w:szCs w:val="21"/>
        </w:rPr>
        <w:t>.</w:t>
      </w:r>
    </w:p>
    <w:p w14:paraId="06D49BC4" w14:textId="77777777" w:rsidR="00304FA6" w:rsidRPr="004270A8" w:rsidRDefault="00304FA6" w:rsidP="00304FA6">
      <w:pPr>
        <w:rPr>
          <w:rFonts w:eastAsia="MS Gothic" w:cs="Arial"/>
          <w:b/>
          <w:bCs/>
          <w:color w:val="000000"/>
          <w:szCs w:val="21"/>
        </w:rPr>
      </w:pPr>
    </w:p>
    <w:p w14:paraId="25686162" w14:textId="5CE0395C" w:rsidR="00304FA6" w:rsidRPr="004270A8" w:rsidRDefault="00304FA6" w:rsidP="00304FA6">
      <w:pPr>
        <w:ind w:left="2880" w:firstLine="720"/>
        <w:contextualSpacing/>
        <w:rPr>
          <w:rFonts w:eastAsia="MS Gothic" w:cs="Arial"/>
          <w:b/>
          <w:bCs/>
          <w:color w:val="000000"/>
          <w:szCs w:val="21"/>
        </w:rPr>
      </w:pPr>
      <w:r w:rsidRPr="004270A8">
        <w:rPr>
          <w:rFonts w:eastAsia="MS Gothic" w:cs="Arial"/>
          <w:szCs w:val="21"/>
          <w:highlight w:val="yellow"/>
        </w:rPr>
        <w:t xml:space="preserve"> </w:t>
      </w:r>
      <w:r w:rsidRPr="004270A8">
        <w:rPr>
          <w:rFonts w:eastAsia="MS Gothic" w:cs="Arial"/>
          <w:b/>
          <w:bCs/>
          <w:color w:val="000000"/>
          <w:szCs w:val="21"/>
          <w:highlight w:val="yellow"/>
        </w:rPr>
        <w:t xml:space="preserve">Figure </w:t>
      </w:r>
      <w:r w:rsidR="00582BBD">
        <w:rPr>
          <w:rFonts w:eastAsia="MS Gothic" w:cs="Arial"/>
          <w:b/>
          <w:bCs/>
          <w:color w:val="000000"/>
          <w:szCs w:val="21"/>
          <w:highlight w:val="yellow"/>
        </w:rPr>
        <w:fldChar w:fldCharType="begin"/>
      </w:r>
      <w:r w:rsidR="00582BBD">
        <w:rPr>
          <w:rFonts w:eastAsia="MS Gothic" w:cs="Arial"/>
          <w:b/>
          <w:bCs/>
          <w:color w:val="000000"/>
          <w:szCs w:val="21"/>
          <w:highlight w:val="yellow"/>
        </w:rPr>
        <w:instrText xml:space="preserve"> STYLEREF 1 \s </w:instrText>
      </w:r>
      <w:r w:rsidR="00582BBD">
        <w:rPr>
          <w:rFonts w:eastAsia="MS Gothic" w:cs="Arial"/>
          <w:b/>
          <w:bCs/>
          <w:color w:val="000000"/>
          <w:szCs w:val="21"/>
          <w:highlight w:val="yellow"/>
        </w:rPr>
        <w:fldChar w:fldCharType="separate"/>
      </w:r>
      <w:r w:rsidR="00775653">
        <w:rPr>
          <w:rFonts w:eastAsia="MS Gothic" w:cs="Arial"/>
          <w:b/>
          <w:bCs/>
          <w:noProof/>
          <w:color w:val="000000"/>
          <w:szCs w:val="21"/>
          <w:highlight w:val="yellow"/>
        </w:rPr>
        <w:t>3</w:t>
      </w:r>
      <w:r w:rsidR="00582BBD">
        <w:rPr>
          <w:rFonts w:eastAsia="MS Gothic" w:cs="Arial"/>
          <w:b/>
          <w:bCs/>
          <w:color w:val="000000"/>
          <w:szCs w:val="21"/>
          <w:highlight w:val="yellow"/>
        </w:rPr>
        <w:fldChar w:fldCharType="end"/>
      </w:r>
      <w:r w:rsidR="00582BBD">
        <w:rPr>
          <w:rFonts w:eastAsia="MS Gothic" w:cs="Arial"/>
          <w:b/>
          <w:bCs/>
          <w:color w:val="000000"/>
          <w:szCs w:val="21"/>
          <w:highlight w:val="yellow"/>
        </w:rPr>
        <w:noBreakHyphen/>
      </w:r>
      <w:r w:rsidR="00582BBD">
        <w:rPr>
          <w:rFonts w:eastAsia="MS Gothic" w:cs="Arial"/>
          <w:b/>
          <w:bCs/>
          <w:color w:val="000000"/>
          <w:szCs w:val="21"/>
          <w:highlight w:val="yellow"/>
        </w:rPr>
        <w:fldChar w:fldCharType="begin"/>
      </w:r>
      <w:r w:rsidR="00582BBD">
        <w:rPr>
          <w:rFonts w:eastAsia="MS Gothic" w:cs="Arial"/>
          <w:b/>
          <w:bCs/>
          <w:color w:val="000000"/>
          <w:szCs w:val="21"/>
          <w:highlight w:val="yellow"/>
        </w:rPr>
        <w:instrText xml:space="preserve"> SEQ Figure \* ARABIC \s 1 </w:instrText>
      </w:r>
      <w:r w:rsidR="00582BBD">
        <w:rPr>
          <w:rFonts w:eastAsia="MS Gothic" w:cs="Arial"/>
          <w:b/>
          <w:bCs/>
          <w:color w:val="000000"/>
          <w:szCs w:val="21"/>
          <w:highlight w:val="yellow"/>
        </w:rPr>
        <w:fldChar w:fldCharType="separate"/>
      </w:r>
      <w:r w:rsidR="00775653">
        <w:rPr>
          <w:rFonts w:eastAsia="MS Gothic" w:cs="Arial"/>
          <w:b/>
          <w:bCs/>
          <w:noProof/>
          <w:color w:val="000000"/>
          <w:szCs w:val="21"/>
          <w:highlight w:val="yellow"/>
        </w:rPr>
        <w:t>17</w:t>
      </w:r>
      <w:r w:rsidR="00582BBD">
        <w:rPr>
          <w:rFonts w:eastAsia="MS Gothic" w:cs="Arial"/>
          <w:b/>
          <w:bCs/>
          <w:color w:val="000000"/>
          <w:szCs w:val="21"/>
          <w:highlight w:val="yellow"/>
        </w:rPr>
        <w:fldChar w:fldCharType="end"/>
      </w:r>
      <w:r w:rsidRPr="004270A8">
        <w:rPr>
          <w:rFonts w:eastAsia="MS Gothic" w:cs="Arial"/>
          <w:b/>
          <w:bCs/>
          <w:color w:val="000000"/>
          <w:szCs w:val="21"/>
          <w:highlight w:val="yellow"/>
        </w:rPr>
        <w:t xml:space="preserve"> S-Function block of TAUD</w:t>
      </w:r>
    </w:p>
    <w:p w14:paraId="306CA267" w14:textId="77777777" w:rsidR="00304FA6" w:rsidRPr="004270A8" w:rsidRDefault="00304FA6" w:rsidP="00304FA6">
      <w:pPr>
        <w:ind w:left="2880" w:firstLine="720"/>
        <w:contextualSpacing/>
        <w:rPr>
          <w:rFonts w:eastAsia="MS Gothic" w:cs="Arial"/>
          <w:b/>
          <w:bCs/>
          <w:color w:val="000000"/>
          <w:szCs w:val="21"/>
        </w:rPr>
      </w:pPr>
    </w:p>
    <w:p w14:paraId="529F0CED" w14:textId="77777777" w:rsidR="00304FA6" w:rsidRPr="004270A8" w:rsidRDefault="00304FA6" w:rsidP="00304FA6">
      <w:pPr>
        <w:contextualSpacing/>
        <w:rPr>
          <w:rFonts w:eastAsia="MS Gothic" w:cs="Arial"/>
          <w:szCs w:val="21"/>
        </w:rPr>
      </w:pPr>
      <w:r w:rsidRPr="004270A8">
        <w:rPr>
          <w:rFonts w:eastAsia="MS Gothic" w:cs="Arial"/>
          <w:noProof/>
          <w:szCs w:val="21"/>
        </w:rPr>
        <w:drawing>
          <wp:anchor distT="0" distB="0" distL="114300" distR="114300" simplePos="0" relativeHeight="251658267" behindDoc="0" locked="0" layoutInCell="1" allowOverlap="1" wp14:anchorId="33A11268" wp14:editId="060EE43B">
            <wp:simplePos x="0" y="0"/>
            <wp:positionH relativeFrom="page">
              <wp:posOffset>2272030</wp:posOffset>
            </wp:positionH>
            <wp:positionV relativeFrom="paragraph">
              <wp:posOffset>412750</wp:posOffset>
            </wp:positionV>
            <wp:extent cx="3017520" cy="2053590"/>
            <wp:effectExtent l="0" t="0" r="0" b="3810"/>
            <wp:wrapTopAndBottom/>
            <wp:docPr id="21515" name="Picture 2" descr="Graphical user interface, text, application, email&#10;&#10;Description automatically generated">
              <a:extLst xmlns:a="http://schemas.openxmlformats.org/drawingml/2006/main">
                <a:ext uri="{FF2B5EF4-FFF2-40B4-BE49-F238E27FC236}">
                  <a16:creationId xmlns:a16="http://schemas.microsoft.com/office/drawing/2014/main" id="{E511FBF9-BB6C-4986-859E-F828C75D03B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 descr="Graphical user interface, text, application, email&#10;&#10;Description automatically generated">
                      <a:extLst>
                        <a:ext uri="{FF2B5EF4-FFF2-40B4-BE49-F238E27FC236}">
                          <a16:creationId xmlns:a16="http://schemas.microsoft.com/office/drawing/2014/main" id="{E511FBF9-BB6C-4986-859E-F828C75D03B7}"/>
                        </a:ext>
                      </a:extLst>
                    </pic:cNvPr>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0" y="0"/>
                      <a:ext cx="3017520" cy="2053590"/>
                    </a:xfrm>
                    <a:prstGeom prst="rect">
                      <a:avLst/>
                    </a:prstGeom>
                  </pic:spPr>
                </pic:pic>
              </a:graphicData>
            </a:graphic>
            <wp14:sizeRelH relativeFrom="margin">
              <wp14:pctWidth>0</wp14:pctWidth>
            </wp14:sizeRelH>
            <wp14:sizeRelV relativeFrom="margin">
              <wp14:pctHeight>0</wp14:pctHeight>
            </wp14:sizeRelV>
          </wp:anchor>
        </w:drawing>
      </w:r>
      <w:r w:rsidRPr="004270A8">
        <w:rPr>
          <w:rFonts w:eastAsia="MS Gothic" w:cs="Arial"/>
          <w:szCs w:val="21"/>
          <w:highlight w:val="yellow"/>
        </w:rPr>
        <w:t>The following descriptions describe how the User Interface of TAUD S-function block is used to support user selection and change TAUD ports easier during the setting model.</w:t>
      </w:r>
    </w:p>
    <w:p w14:paraId="3ABFD330" w14:textId="77777777" w:rsidR="00304FA6" w:rsidRPr="004270A8" w:rsidRDefault="00304FA6" w:rsidP="00304FA6">
      <w:pPr>
        <w:contextualSpacing/>
        <w:rPr>
          <w:rFonts w:eastAsia="MS Gothic" w:cs="Arial"/>
          <w:szCs w:val="21"/>
        </w:rPr>
      </w:pPr>
    </w:p>
    <w:p w14:paraId="6C15B246" w14:textId="4FE18206" w:rsidR="00304FA6" w:rsidRPr="004270A8" w:rsidRDefault="00304FA6" w:rsidP="00304FA6">
      <w:pPr>
        <w:spacing w:after="200"/>
        <w:jc w:val="center"/>
        <w:rPr>
          <w:rFonts w:eastAsia="MS Gothic" w:cs="Arial"/>
          <w:b/>
          <w:bCs/>
          <w:szCs w:val="21"/>
        </w:rPr>
      </w:pPr>
      <w:r w:rsidRPr="004270A8">
        <w:rPr>
          <w:rFonts w:eastAsia="MS Gothic" w:cs="Arial"/>
          <w:b/>
          <w:bCs/>
          <w:szCs w:val="21"/>
          <w:highlight w:val="yellow"/>
        </w:rPr>
        <w:t xml:space="preserve">Figure </w:t>
      </w:r>
      <w:r w:rsidR="00582BBD">
        <w:rPr>
          <w:rFonts w:eastAsia="MS Gothic" w:cs="Arial"/>
          <w:b/>
          <w:bCs/>
          <w:szCs w:val="21"/>
          <w:highlight w:val="yellow"/>
        </w:rPr>
        <w:fldChar w:fldCharType="begin"/>
      </w:r>
      <w:r w:rsidR="00582BBD">
        <w:rPr>
          <w:rFonts w:eastAsia="MS Gothic" w:cs="Arial"/>
          <w:b/>
          <w:bCs/>
          <w:szCs w:val="21"/>
          <w:highlight w:val="yellow"/>
        </w:rPr>
        <w:instrText xml:space="preserve"> STYLEREF 1 \s </w:instrText>
      </w:r>
      <w:r w:rsidR="00582BBD">
        <w:rPr>
          <w:rFonts w:eastAsia="MS Gothic" w:cs="Arial"/>
          <w:b/>
          <w:bCs/>
          <w:szCs w:val="21"/>
          <w:highlight w:val="yellow"/>
        </w:rPr>
        <w:fldChar w:fldCharType="separate"/>
      </w:r>
      <w:r w:rsidR="00775653">
        <w:rPr>
          <w:rFonts w:eastAsia="MS Gothic" w:cs="Arial"/>
          <w:b/>
          <w:bCs/>
          <w:noProof/>
          <w:szCs w:val="21"/>
          <w:highlight w:val="yellow"/>
        </w:rPr>
        <w:t>3</w:t>
      </w:r>
      <w:r w:rsidR="00582BBD">
        <w:rPr>
          <w:rFonts w:eastAsia="MS Gothic" w:cs="Arial"/>
          <w:b/>
          <w:bCs/>
          <w:szCs w:val="21"/>
          <w:highlight w:val="yellow"/>
        </w:rPr>
        <w:fldChar w:fldCharType="end"/>
      </w:r>
      <w:r w:rsidR="00582BBD">
        <w:rPr>
          <w:rFonts w:eastAsia="MS Gothic" w:cs="Arial"/>
          <w:b/>
          <w:bCs/>
          <w:szCs w:val="21"/>
          <w:highlight w:val="yellow"/>
        </w:rPr>
        <w:noBreakHyphen/>
      </w:r>
      <w:r w:rsidR="00582BBD">
        <w:rPr>
          <w:rFonts w:eastAsia="MS Gothic" w:cs="Arial"/>
          <w:b/>
          <w:bCs/>
          <w:szCs w:val="21"/>
          <w:highlight w:val="yellow"/>
        </w:rPr>
        <w:fldChar w:fldCharType="begin"/>
      </w:r>
      <w:r w:rsidR="00582BBD">
        <w:rPr>
          <w:rFonts w:eastAsia="MS Gothic" w:cs="Arial"/>
          <w:b/>
          <w:bCs/>
          <w:szCs w:val="21"/>
          <w:highlight w:val="yellow"/>
        </w:rPr>
        <w:instrText xml:space="preserve"> SEQ Figure \* ARABIC \s 1 </w:instrText>
      </w:r>
      <w:r w:rsidR="00582BBD">
        <w:rPr>
          <w:rFonts w:eastAsia="MS Gothic" w:cs="Arial"/>
          <w:b/>
          <w:bCs/>
          <w:szCs w:val="21"/>
          <w:highlight w:val="yellow"/>
        </w:rPr>
        <w:fldChar w:fldCharType="separate"/>
      </w:r>
      <w:r w:rsidR="00775653">
        <w:rPr>
          <w:rFonts w:eastAsia="MS Gothic" w:cs="Arial"/>
          <w:b/>
          <w:bCs/>
          <w:noProof/>
          <w:szCs w:val="21"/>
          <w:highlight w:val="yellow"/>
        </w:rPr>
        <w:t>18</w:t>
      </w:r>
      <w:r w:rsidR="00582BBD">
        <w:rPr>
          <w:rFonts w:eastAsia="MS Gothic" w:cs="Arial"/>
          <w:b/>
          <w:bCs/>
          <w:szCs w:val="21"/>
          <w:highlight w:val="yellow"/>
        </w:rPr>
        <w:fldChar w:fldCharType="end"/>
      </w:r>
      <w:r w:rsidRPr="004270A8">
        <w:rPr>
          <w:rFonts w:eastAsia="MS Gothic" w:cs="Arial"/>
          <w:b/>
          <w:bCs/>
          <w:szCs w:val="21"/>
          <w:highlight w:val="yellow"/>
        </w:rPr>
        <w:t xml:space="preserve"> User Interface of TAUD S-Function block</w:t>
      </w:r>
    </w:p>
    <w:p w14:paraId="17651F78" w14:textId="77777777" w:rsidR="00304FA6" w:rsidRPr="004270A8" w:rsidRDefault="00304FA6" w:rsidP="00304FA6">
      <w:pPr>
        <w:rPr>
          <w:rFonts w:eastAsia="MS Gothic" w:cs="Arial"/>
          <w:szCs w:val="21"/>
        </w:rPr>
      </w:pPr>
      <w:r w:rsidRPr="004270A8">
        <w:rPr>
          <w:rFonts w:eastAsia="MS Gothic" w:cs="Arial"/>
          <w:szCs w:val="21"/>
          <w:highlight w:val="yellow"/>
        </w:rPr>
        <w:t>The User Interface of TAUD S-Function block includes “TAUD unit”, “Mode”, “Master channel” parameters.</w:t>
      </w:r>
    </w:p>
    <w:p w14:paraId="1D74F1C6" w14:textId="77777777" w:rsidR="00304FA6" w:rsidRPr="004270A8" w:rsidRDefault="00304FA6" w:rsidP="00304FA6">
      <w:pPr>
        <w:rPr>
          <w:rFonts w:eastAsia="MS Gothic" w:cs="Arial"/>
          <w:szCs w:val="21"/>
        </w:rPr>
      </w:pPr>
    </w:p>
    <w:p w14:paraId="2A6BEEBB" w14:textId="77777777" w:rsidR="00304FA6" w:rsidRPr="004270A8" w:rsidRDefault="00304FA6" w:rsidP="00304FA6">
      <w:pPr>
        <w:rPr>
          <w:rFonts w:eastAsia="MS Gothic" w:cs="Arial"/>
          <w:szCs w:val="21"/>
        </w:rPr>
      </w:pPr>
      <w:r w:rsidRPr="004270A8">
        <w:rPr>
          <w:rFonts w:eastAsia="MS Gothic" w:cs="Arial"/>
          <w:szCs w:val="21"/>
          <w:highlight w:val="yellow"/>
        </w:rPr>
        <w:t>The purpose of these parameters is to specify the target port name of TAUD S-Function block. When building the model, these parameters will generate at the same time as the input data</w:t>
      </w:r>
      <w:r w:rsidRPr="004270A8">
        <w:rPr>
          <w:rFonts w:eastAsia="MS Gothic" w:cs="Arial"/>
          <w:szCs w:val="21"/>
        </w:rPr>
        <w:t>.</w:t>
      </w:r>
    </w:p>
    <w:p w14:paraId="09B23F73" w14:textId="77777777" w:rsidR="00304FA6" w:rsidRPr="004270A8" w:rsidRDefault="00304FA6" w:rsidP="00304FA6">
      <w:pPr>
        <w:rPr>
          <w:rFonts w:eastAsia="MS Gothic" w:cs="Arial"/>
          <w:szCs w:val="21"/>
        </w:rPr>
      </w:pPr>
      <w:r w:rsidRPr="004270A8">
        <w:rPr>
          <w:rFonts w:eastAsia="MS Gothic" w:cs="Arial"/>
          <w:szCs w:val="21"/>
        </w:rPr>
        <w:br w:type="page"/>
      </w:r>
    </w:p>
    <w:p w14:paraId="1638C525" w14:textId="1B05D222" w:rsidR="00304FA6" w:rsidRPr="004270A8" w:rsidRDefault="00D84E65" w:rsidP="00304FA6">
      <w:pPr>
        <w:rPr>
          <w:rFonts w:eastAsia="MS Gothic" w:cs="Arial"/>
          <w:szCs w:val="21"/>
        </w:rPr>
      </w:pPr>
      <w:ins w:id="467" w:author="Hiroyasu Nishiumi" w:date="2022-10-20T17:35:00Z">
        <w:r w:rsidRPr="004270A8">
          <w:rPr>
            <w:rFonts w:eastAsia="MS Gothic" w:cs="Arial"/>
            <w:noProof/>
            <w:szCs w:val="21"/>
          </w:rPr>
          <w:lastRenderedPageBreak/>
          <w:drawing>
            <wp:anchor distT="0" distB="0" distL="114300" distR="114300" simplePos="0" relativeHeight="251661346" behindDoc="0" locked="0" layoutInCell="1" allowOverlap="1" wp14:anchorId="2CD1C985" wp14:editId="0AD19D1D">
              <wp:simplePos x="0" y="0"/>
              <wp:positionH relativeFrom="margin">
                <wp:posOffset>347345</wp:posOffset>
              </wp:positionH>
              <wp:positionV relativeFrom="paragraph">
                <wp:posOffset>429260</wp:posOffset>
              </wp:positionV>
              <wp:extent cx="5411470" cy="2674620"/>
              <wp:effectExtent l="0" t="0" r="0" b="0"/>
              <wp:wrapTopAndBottom/>
              <wp:docPr id="2072" name="図 2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411470" cy="2674620"/>
                      </a:xfrm>
                      <a:prstGeom prst="rect">
                        <a:avLst/>
                      </a:prstGeom>
                      <a:noFill/>
                      <a:ln>
                        <a:noFill/>
                      </a:ln>
                    </pic:spPr>
                  </pic:pic>
                </a:graphicData>
              </a:graphic>
              <wp14:sizeRelH relativeFrom="page">
                <wp14:pctWidth>0</wp14:pctWidth>
              </wp14:sizeRelH>
              <wp14:sizeRelV relativeFrom="page">
                <wp14:pctHeight>0</wp14:pctHeight>
              </wp14:sizeRelV>
            </wp:anchor>
          </w:drawing>
        </w:r>
      </w:ins>
      <w:del w:id="468" w:author="Hiroyasu Nishiumi" w:date="2022-10-20T17:35:00Z">
        <w:r w:rsidR="00304FA6" w:rsidRPr="004270A8" w:rsidDel="00D84E65">
          <w:rPr>
            <w:rFonts w:eastAsia="MS Gothic" w:cs="Arial"/>
            <w:noProof/>
            <w:szCs w:val="21"/>
          </w:rPr>
          <w:drawing>
            <wp:anchor distT="0" distB="0" distL="114300" distR="114300" simplePos="0" relativeHeight="251658268" behindDoc="0" locked="0" layoutInCell="1" allowOverlap="1" wp14:anchorId="0A8B1A5A" wp14:editId="687A4B88">
              <wp:simplePos x="0" y="0"/>
              <wp:positionH relativeFrom="margin">
                <wp:posOffset>538792</wp:posOffset>
              </wp:positionH>
              <wp:positionV relativeFrom="paragraph">
                <wp:posOffset>406192</wp:posOffset>
              </wp:positionV>
              <wp:extent cx="6673850" cy="1917065"/>
              <wp:effectExtent l="0" t="0" r="0" b="6985"/>
              <wp:wrapTopAndBottom/>
              <wp:docPr id="21516" name="Picture 215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6673850" cy="1917065"/>
                      </a:xfrm>
                      <a:prstGeom prst="rect">
                        <a:avLst/>
                      </a:prstGeom>
                    </pic:spPr>
                  </pic:pic>
                </a:graphicData>
              </a:graphic>
              <wp14:sizeRelH relativeFrom="margin">
                <wp14:pctWidth>0</wp14:pctWidth>
              </wp14:sizeRelH>
              <wp14:sizeRelV relativeFrom="margin">
                <wp14:pctHeight>0</wp14:pctHeight>
              </wp14:sizeRelV>
            </wp:anchor>
          </w:drawing>
        </w:r>
      </w:del>
      <w:r w:rsidR="00304FA6" w:rsidRPr="004270A8">
        <w:rPr>
          <w:rFonts w:eastAsia="MS Gothic" w:cs="Arial"/>
          <w:szCs w:val="21"/>
          <w:highlight w:val="yellow"/>
        </w:rPr>
        <w:t>After changing the master channel of TAUD, the displaying name of S-function block will be changed automatically based on the current selecting TAUD master channel.</w:t>
      </w:r>
      <w:r w:rsidR="00304FA6" w:rsidRPr="004270A8">
        <w:rPr>
          <w:rFonts w:eastAsia="MS Gothic" w:cs="Arial"/>
          <w:szCs w:val="21"/>
        </w:rPr>
        <w:t xml:space="preserve">  </w:t>
      </w:r>
    </w:p>
    <w:p w14:paraId="1AEFCFEB" w14:textId="7044C91F" w:rsidR="00304FA6" w:rsidRPr="004270A8" w:rsidRDefault="00304FA6" w:rsidP="00304FA6">
      <w:pPr>
        <w:contextualSpacing/>
        <w:rPr>
          <w:rFonts w:eastAsia="MS Gothic" w:cs="Arial"/>
          <w:szCs w:val="21"/>
        </w:rPr>
      </w:pPr>
    </w:p>
    <w:p w14:paraId="7D083C0A" w14:textId="4A32F39F" w:rsidR="00304FA6" w:rsidRPr="004270A8" w:rsidRDefault="00304FA6" w:rsidP="00304FA6">
      <w:pPr>
        <w:spacing w:after="200"/>
        <w:jc w:val="center"/>
        <w:rPr>
          <w:rFonts w:eastAsia="MS Gothic" w:cs="Arial"/>
          <w:b/>
          <w:bCs/>
          <w:szCs w:val="21"/>
          <w:highlight w:val="yellow"/>
        </w:rPr>
      </w:pPr>
      <w:r w:rsidRPr="004270A8">
        <w:rPr>
          <w:rFonts w:eastAsia="MS Gothic" w:cs="Arial"/>
          <w:b/>
          <w:bCs/>
          <w:szCs w:val="21"/>
          <w:highlight w:val="yellow"/>
        </w:rPr>
        <w:t xml:space="preserve">Figure </w:t>
      </w:r>
      <w:r w:rsidR="00582BBD">
        <w:rPr>
          <w:rFonts w:eastAsia="MS Gothic" w:cs="Arial"/>
          <w:b/>
          <w:bCs/>
          <w:szCs w:val="21"/>
          <w:highlight w:val="yellow"/>
        </w:rPr>
        <w:fldChar w:fldCharType="begin"/>
      </w:r>
      <w:r w:rsidR="00582BBD">
        <w:rPr>
          <w:rFonts w:eastAsia="MS Gothic" w:cs="Arial"/>
          <w:b/>
          <w:bCs/>
          <w:szCs w:val="21"/>
          <w:highlight w:val="yellow"/>
        </w:rPr>
        <w:instrText xml:space="preserve"> STYLEREF 1 \s </w:instrText>
      </w:r>
      <w:r w:rsidR="00582BBD">
        <w:rPr>
          <w:rFonts w:eastAsia="MS Gothic" w:cs="Arial"/>
          <w:b/>
          <w:bCs/>
          <w:szCs w:val="21"/>
          <w:highlight w:val="yellow"/>
        </w:rPr>
        <w:fldChar w:fldCharType="separate"/>
      </w:r>
      <w:r w:rsidR="00775653">
        <w:rPr>
          <w:rFonts w:eastAsia="MS Gothic" w:cs="Arial"/>
          <w:b/>
          <w:bCs/>
          <w:noProof/>
          <w:szCs w:val="21"/>
          <w:highlight w:val="yellow"/>
        </w:rPr>
        <w:t>3</w:t>
      </w:r>
      <w:r w:rsidR="00582BBD">
        <w:rPr>
          <w:rFonts w:eastAsia="MS Gothic" w:cs="Arial"/>
          <w:b/>
          <w:bCs/>
          <w:szCs w:val="21"/>
          <w:highlight w:val="yellow"/>
        </w:rPr>
        <w:fldChar w:fldCharType="end"/>
      </w:r>
      <w:r w:rsidR="00582BBD">
        <w:rPr>
          <w:rFonts w:eastAsia="MS Gothic" w:cs="Arial"/>
          <w:b/>
          <w:bCs/>
          <w:szCs w:val="21"/>
          <w:highlight w:val="yellow"/>
        </w:rPr>
        <w:noBreakHyphen/>
      </w:r>
      <w:r w:rsidR="00582BBD">
        <w:rPr>
          <w:rFonts w:eastAsia="MS Gothic" w:cs="Arial"/>
          <w:b/>
          <w:bCs/>
          <w:szCs w:val="21"/>
          <w:highlight w:val="yellow"/>
        </w:rPr>
        <w:fldChar w:fldCharType="begin"/>
      </w:r>
      <w:r w:rsidR="00582BBD">
        <w:rPr>
          <w:rFonts w:eastAsia="MS Gothic" w:cs="Arial"/>
          <w:b/>
          <w:bCs/>
          <w:szCs w:val="21"/>
          <w:highlight w:val="yellow"/>
        </w:rPr>
        <w:instrText xml:space="preserve"> SEQ Figure \* ARABIC \s 1 </w:instrText>
      </w:r>
      <w:r w:rsidR="00582BBD">
        <w:rPr>
          <w:rFonts w:eastAsia="MS Gothic" w:cs="Arial"/>
          <w:b/>
          <w:bCs/>
          <w:szCs w:val="21"/>
          <w:highlight w:val="yellow"/>
        </w:rPr>
        <w:fldChar w:fldCharType="separate"/>
      </w:r>
      <w:r w:rsidR="00775653">
        <w:rPr>
          <w:rFonts w:eastAsia="MS Gothic" w:cs="Arial"/>
          <w:b/>
          <w:bCs/>
          <w:noProof/>
          <w:szCs w:val="21"/>
          <w:highlight w:val="yellow"/>
        </w:rPr>
        <w:t>19</w:t>
      </w:r>
      <w:r w:rsidR="00582BBD">
        <w:rPr>
          <w:rFonts w:eastAsia="MS Gothic" w:cs="Arial"/>
          <w:b/>
          <w:bCs/>
          <w:szCs w:val="21"/>
          <w:highlight w:val="yellow"/>
        </w:rPr>
        <w:fldChar w:fldCharType="end"/>
      </w:r>
      <w:r w:rsidRPr="004270A8">
        <w:rPr>
          <w:rFonts w:eastAsia="MS Gothic" w:cs="Arial"/>
          <w:b/>
          <w:bCs/>
          <w:szCs w:val="21"/>
          <w:highlight w:val="yellow"/>
        </w:rPr>
        <w:t xml:space="preserve"> Changing port name of TAUD S-Function block</w:t>
      </w:r>
    </w:p>
    <w:p w14:paraId="3FF44B63" w14:textId="42B7AA1C" w:rsidR="00304FA6" w:rsidRPr="004270A8" w:rsidRDefault="00304FA6" w:rsidP="00304FA6">
      <w:pPr>
        <w:numPr>
          <w:ilvl w:val="0"/>
          <w:numId w:val="34"/>
        </w:numPr>
        <w:ind w:left="142" w:hanging="142"/>
        <w:contextualSpacing/>
        <w:rPr>
          <w:rFonts w:eastAsia="MS Gothic" w:cs="Arial"/>
          <w:b/>
          <w:bCs/>
          <w:szCs w:val="21"/>
        </w:rPr>
      </w:pPr>
      <w:bookmarkStart w:id="469" w:name="V10000_Req_03_012"/>
      <w:r w:rsidRPr="004270A8">
        <w:rPr>
          <w:rFonts w:eastAsia="MS Gothic" w:cs="Arial"/>
          <w:b/>
          <w:bCs/>
          <w:noProof/>
          <w:szCs w:val="21"/>
          <w:highlight w:val="yellow"/>
        </w:rPr>
        <w:drawing>
          <wp:anchor distT="0" distB="0" distL="114300" distR="114300" simplePos="0" relativeHeight="251658269" behindDoc="0" locked="0" layoutInCell="1" allowOverlap="1" wp14:anchorId="37C6D0A5" wp14:editId="613F2B59">
            <wp:simplePos x="0" y="0"/>
            <wp:positionH relativeFrom="column">
              <wp:posOffset>850919</wp:posOffset>
            </wp:positionH>
            <wp:positionV relativeFrom="paragraph">
              <wp:posOffset>295275</wp:posOffset>
            </wp:positionV>
            <wp:extent cx="4824095" cy="2694940"/>
            <wp:effectExtent l="0" t="0" r="0" b="0"/>
            <wp:wrapTopAndBottom/>
            <wp:docPr id="21517" name="Picture 21517"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Chart, waterfall chart&#10;&#10;Description automatically generated"/>
                    <pic:cNvPicPr/>
                  </pic:nvPicPr>
                  <pic:blipFill>
                    <a:blip r:embed="rId80">
                      <a:extLst>
                        <a:ext uri="{28A0092B-C50C-407E-A947-70E740481C1C}">
                          <a14:useLocalDpi xmlns:a14="http://schemas.microsoft.com/office/drawing/2010/main" val="0"/>
                        </a:ext>
                      </a:extLst>
                    </a:blip>
                    <a:stretch>
                      <a:fillRect/>
                    </a:stretch>
                  </pic:blipFill>
                  <pic:spPr>
                    <a:xfrm>
                      <a:off x="0" y="0"/>
                      <a:ext cx="4824095" cy="2694940"/>
                    </a:xfrm>
                    <a:prstGeom prst="rect">
                      <a:avLst/>
                    </a:prstGeom>
                  </pic:spPr>
                </pic:pic>
              </a:graphicData>
            </a:graphic>
            <wp14:sizeRelH relativeFrom="margin">
              <wp14:pctWidth>0</wp14:pctWidth>
            </wp14:sizeRelH>
            <wp14:sizeRelV relativeFrom="margin">
              <wp14:pctHeight>0</wp14:pctHeight>
            </wp14:sizeRelV>
          </wp:anchor>
        </w:drawing>
      </w:r>
      <w:r w:rsidRPr="004270A8">
        <w:rPr>
          <w:rFonts w:eastAsia="MS Gothic" w:cs="Arial"/>
          <w:b/>
          <w:bCs/>
          <w:szCs w:val="21"/>
          <w:highlight w:val="yellow"/>
        </w:rPr>
        <w:t>Model structure of connection between User block with TAUD S-Function block</w:t>
      </w:r>
      <w:bookmarkEnd w:id="469"/>
      <w:r w:rsidRPr="004270A8">
        <w:rPr>
          <w:rFonts w:eastAsia="MS Gothic" w:cs="Arial"/>
          <w:b/>
          <w:bCs/>
          <w:szCs w:val="21"/>
          <w:highlight w:val="yellow"/>
        </w:rPr>
        <w:t>:</w:t>
      </w:r>
      <w:r w:rsidRPr="004270A8">
        <w:rPr>
          <w:rFonts w:eastAsia="MS Gothic" w:cs="Arial"/>
          <w:b/>
          <w:bCs/>
          <w:szCs w:val="21"/>
        </w:rPr>
        <w:t xml:space="preserve"> </w:t>
      </w:r>
    </w:p>
    <w:p w14:paraId="19FCE344" w14:textId="3F59E1D0" w:rsidR="00304FA6" w:rsidRPr="004270A8" w:rsidRDefault="00304FA6" w:rsidP="00304FA6">
      <w:pPr>
        <w:spacing w:after="200"/>
        <w:jc w:val="center"/>
        <w:rPr>
          <w:rFonts w:eastAsia="MS Gothic" w:cs="Arial"/>
          <w:b/>
          <w:bCs/>
          <w:szCs w:val="21"/>
        </w:rPr>
      </w:pPr>
      <w:r w:rsidRPr="004270A8">
        <w:rPr>
          <w:rFonts w:eastAsia="MS Gothic" w:cs="Arial"/>
          <w:b/>
          <w:bCs/>
          <w:szCs w:val="21"/>
          <w:highlight w:val="yellow"/>
        </w:rPr>
        <w:t xml:space="preserve">Figure </w:t>
      </w:r>
      <w:r w:rsidR="00582BBD">
        <w:rPr>
          <w:rFonts w:eastAsia="MS Gothic" w:cs="Arial"/>
          <w:b/>
          <w:bCs/>
          <w:szCs w:val="21"/>
          <w:highlight w:val="yellow"/>
        </w:rPr>
        <w:fldChar w:fldCharType="begin"/>
      </w:r>
      <w:r w:rsidR="00582BBD">
        <w:rPr>
          <w:rFonts w:eastAsia="MS Gothic" w:cs="Arial"/>
          <w:b/>
          <w:bCs/>
          <w:szCs w:val="21"/>
          <w:highlight w:val="yellow"/>
        </w:rPr>
        <w:instrText xml:space="preserve"> STYLEREF 1 \s </w:instrText>
      </w:r>
      <w:r w:rsidR="00582BBD">
        <w:rPr>
          <w:rFonts w:eastAsia="MS Gothic" w:cs="Arial"/>
          <w:b/>
          <w:bCs/>
          <w:szCs w:val="21"/>
          <w:highlight w:val="yellow"/>
        </w:rPr>
        <w:fldChar w:fldCharType="separate"/>
      </w:r>
      <w:r w:rsidR="00775653">
        <w:rPr>
          <w:rFonts w:eastAsia="MS Gothic" w:cs="Arial"/>
          <w:b/>
          <w:bCs/>
          <w:noProof/>
          <w:szCs w:val="21"/>
          <w:highlight w:val="yellow"/>
        </w:rPr>
        <w:t>3</w:t>
      </w:r>
      <w:r w:rsidR="00582BBD">
        <w:rPr>
          <w:rFonts w:eastAsia="MS Gothic" w:cs="Arial"/>
          <w:b/>
          <w:bCs/>
          <w:szCs w:val="21"/>
          <w:highlight w:val="yellow"/>
        </w:rPr>
        <w:fldChar w:fldCharType="end"/>
      </w:r>
      <w:r w:rsidR="00582BBD">
        <w:rPr>
          <w:rFonts w:eastAsia="MS Gothic" w:cs="Arial"/>
          <w:b/>
          <w:bCs/>
          <w:szCs w:val="21"/>
          <w:highlight w:val="yellow"/>
        </w:rPr>
        <w:noBreakHyphen/>
      </w:r>
      <w:r w:rsidR="00582BBD">
        <w:rPr>
          <w:rFonts w:eastAsia="MS Gothic" w:cs="Arial"/>
          <w:b/>
          <w:bCs/>
          <w:szCs w:val="21"/>
          <w:highlight w:val="yellow"/>
        </w:rPr>
        <w:fldChar w:fldCharType="begin"/>
      </w:r>
      <w:r w:rsidR="00582BBD">
        <w:rPr>
          <w:rFonts w:eastAsia="MS Gothic" w:cs="Arial"/>
          <w:b/>
          <w:bCs/>
          <w:szCs w:val="21"/>
          <w:highlight w:val="yellow"/>
        </w:rPr>
        <w:instrText xml:space="preserve"> SEQ Figure \* ARABIC \s 1 </w:instrText>
      </w:r>
      <w:r w:rsidR="00582BBD">
        <w:rPr>
          <w:rFonts w:eastAsia="MS Gothic" w:cs="Arial"/>
          <w:b/>
          <w:bCs/>
          <w:szCs w:val="21"/>
          <w:highlight w:val="yellow"/>
        </w:rPr>
        <w:fldChar w:fldCharType="separate"/>
      </w:r>
      <w:r w:rsidR="00775653">
        <w:rPr>
          <w:rFonts w:eastAsia="MS Gothic" w:cs="Arial"/>
          <w:b/>
          <w:bCs/>
          <w:noProof/>
          <w:szCs w:val="21"/>
          <w:highlight w:val="yellow"/>
        </w:rPr>
        <w:t>20</w:t>
      </w:r>
      <w:r w:rsidR="00582BBD">
        <w:rPr>
          <w:rFonts w:eastAsia="MS Gothic" w:cs="Arial"/>
          <w:b/>
          <w:bCs/>
          <w:szCs w:val="21"/>
          <w:highlight w:val="yellow"/>
        </w:rPr>
        <w:fldChar w:fldCharType="end"/>
      </w:r>
      <w:r w:rsidRPr="004270A8">
        <w:rPr>
          <w:rFonts w:eastAsia="MS Gothic" w:cs="Arial"/>
          <w:b/>
          <w:bCs/>
          <w:szCs w:val="21"/>
          <w:highlight w:val="yellow"/>
        </w:rPr>
        <w:t xml:space="preserve"> Model structure for using TAUD</w:t>
      </w:r>
    </w:p>
    <w:p w14:paraId="15A77A6D" w14:textId="77777777" w:rsidR="00304FA6" w:rsidRPr="004270A8" w:rsidRDefault="00304FA6" w:rsidP="00304FA6">
      <w:pPr>
        <w:contextualSpacing/>
        <w:rPr>
          <w:rFonts w:eastAsia="MS Gothic" w:cs="Arial"/>
          <w:szCs w:val="21"/>
          <w:highlight w:val="yellow"/>
        </w:rPr>
      </w:pPr>
      <w:r w:rsidRPr="004270A8">
        <w:rPr>
          <w:rFonts w:eastAsia="MS Gothic" w:cs="Arial"/>
          <w:szCs w:val="21"/>
          <w:highlight w:val="yellow"/>
        </w:rPr>
        <w:t xml:space="preserve">User must connect TAUD block same as above structure for conduct ETVPF with TAUD. To support setting for multiple channels and connection between MATLAB and VLAB, use Mux and Demux to connect from User algorithm to TAUD block. </w:t>
      </w:r>
    </w:p>
    <w:p w14:paraId="55106F74" w14:textId="77777777" w:rsidR="00304FA6" w:rsidRPr="004270A8" w:rsidRDefault="00304FA6" w:rsidP="00304FA6">
      <w:pPr>
        <w:contextualSpacing/>
        <w:rPr>
          <w:rFonts w:eastAsia="MS Gothic" w:cs="Arial"/>
          <w:szCs w:val="21"/>
          <w:highlight w:val="yellow"/>
        </w:rPr>
      </w:pPr>
    </w:p>
    <w:p w14:paraId="72909665" w14:textId="77777777" w:rsidR="00304FA6" w:rsidRPr="004270A8" w:rsidRDefault="00304FA6" w:rsidP="00304FA6">
      <w:pPr>
        <w:contextualSpacing/>
        <w:rPr>
          <w:rFonts w:eastAsia="MS Gothic" w:cs="Arial"/>
          <w:szCs w:val="21"/>
          <w:highlight w:val="yellow"/>
        </w:rPr>
      </w:pPr>
      <w:r w:rsidRPr="004270A8">
        <w:rPr>
          <w:rFonts w:eastAsia="MS Gothic" w:cs="Arial"/>
          <w:szCs w:val="21"/>
          <w:highlight w:val="yellow"/>
        </w:rPr>
        <w:t xml:space="preserve">To keep the dimension of input and output are same, Input duty array must include a dummy value for master at the end of input array. </w:t>
      </w:r>
    </w:p>
    <w:p w14:paraId="3C641233" w14:textId="28343298" w:rsidR="00304FA6" w:rsidRPr="004270A8" w:rsidRDefault="00304FA6" w:rsidP="00304FA6">
      <w:pPr>
        <w:contextualSpacing/>
        <w:rPr>
          <w:rFonts w:eastAsia="MS Gothic" w:cs="Arial"/>
          <w:szCs w:val="21"/>
          <w:highlight w:val="yellow"/>
        </w:rPr>
      </w:pPr>
      <w:r w:rsidRPr="004270A8">
        <w:rPr>
          <w:rFonts w:eastAsia="MS Gothic" w:cs="Arial"/>
          <w:szCs w:val="21"/>
          <w:highlight w:val="yellow"/>
        </w:rPr>
        <w:t xml:space="preserve">If user want to </w:t>
      </w:r>
      <w:r w:rsidR="000C21D6" w:rsidRPr="004270A8">
        <w:rPr>
          <w:rFonts w:eastAsia="MS Gothic" w:cs="Arial"/>
          <w:szCs w:val="21"/>
          <w:highlight w:val="yellow"/>
        </w:rPr>
        <w:t>NOT</w:t>
      </w:r>
      <w:r w:rsidRPr="004270A8">
        <w:rPr>
          <w:rFonts w:eastAsia="MS Gothic" w:cs="Arial"/>
          <w:szCs w:val="21"/>
          <w:highlight w:val="yellow"/>
        </w:rPr>
        <w:t xml:space="preserve"> change the input value after started</w:t>
      </w:r>
      <w:r w:rsidR="000C21D6" w:rsidRPr="004270A8">
        <w:rPr>
          <w:rFonts w:eastAsia="MS Gothic" w:cs="Arial"/>
          <w:szCs w:val="21"/>
          <w:highlight w:val="yellow"/>
        </w:rPr>
        <w:t>, u</w:t>
      </w:r>
      <w:r w:rsidRPr="004270A8">
        <w:rPr>
          <w:rFonts w:eastAsia="MS Gothic" w:cs="Arial"/>
          <w:szCs w:val="21"/>
          <w:highlight w:val="yellow"/>
        </w:rPr>
        <w:t>ser can connect inputs to constant values. The constant value is same as initial setting value.</w:t>
      </w:r>
    </w:p>
    <w:p w14:paraId="661B0272" w14:textId="4157AB19" w:rsidR="00304FA6" w:rsidRPr="004270A8" w:rsidRDefault="00304FA6" w:rsidP="00304FA6">
      <w:pPr>
        <w:contextualSpacing/>
        <w:rPr>
          <w:rFonts w:eastAsia="MS Gothic" w:cs="Arial"/>
          <w:szCs w:val="21"/>
          <w:highlight w:val="yellow"/>
        </w:rPr>
      </w:pPr>
      <w:r w:rsidRPr="004270A8">
        <w:rPr>
          <w:rFonts w:eastAsia="MS Gothic" w:cs="Arial"/>
          <w:szCs w:val="21"/>
          <w:highlight w:val="yellow"/>
        </w:rPr>
        <w:t>Example: connect Duty and Pulse to constant number</w:t>
      </w:r>
    </w:p>
    <w:p w14:paraId="5B4BAD48" w14:textId="77777777" w:rsidR="000C21D6" w:rsidRPr="004270A8" w:rsidRDefault="000C21D6" w:rsidP="00304FA6">
      <w:pPr>
        <w:contextualSpacing/>
        <w:rPr>
          <w:rFonts w:eastAsia="MS Gothic" w:cs="Arial"/>
          <w:szCs w:val="21"/>
          <w:highlight w:val="yellow"/>
        </w:rPr>
      </w:pPr>
    </w:p>
    <w:p w14:paraId="3539BA0A" w14:textId="4191D510" w:rsidR="00304FA6" w:rsidRPr="004270A8" w:rsidRDefault="00304FA6" w:rsidP="00304FA6">
      <w:pPr>
        <w:spacing w:before="240"/>
        <w:contextualSpacing/>
        <w:rPr>
          <w:rFonts w:eastAsia="MS Gothic" w:cs="Arial"/>
          <w:szCs w:val="21"/>
          <w:highlight w:val="yellow"/>
        </w:rPr>
      </w:pPr>
      <w:r w:rsidRPr="004270A8">
        <w:rPr>
          <w:rFonts w:eastAsia="MS Gothic" w:cs="Arial"/>
          <w:szCs w:val="21"/>
          <w:highlight w:val="yellow"/>
        </w:rPr>
        <w:t>Output of TAUD is an array of data signals. To get data from each channel</w:t>
      </w:r>
      <w:r w:rsidR="008A462D" w:rsidRPr="004270A8">
        <w:rPr>
          <w:rFonts w:eastAsia="MS Gothic" w:cs="Arial"/>
          <w:szCs w:val="21"/>
          <w:highlight w:val="yellow"/>
        </w:rPr>
        <w:t>,</w:t>
      </w:r>
      <w:r w:rsidRPr="004270A8">
        <w:rPr>
          <w:rFonts w:eastAsia="MS Gothic" w:cs="Arial"/>
          <w:szCs w:val="21"/>
          <w:highlight w:val="yellow"/>
        </w:rPr>
        <w:t xml:space="preserve"> user must extract data from array to single data signal by using Demux to get each data.</w:t>
      </w:r>
    </w:p>
    <w:p w14:paraId="02A2D752" w14:textId="24F577E4" w:rsidR="00304FA6" w:rsidRPr="004270A8" w:rsidRDefault="00304FA6" w:rsidP="00304FA6">
      <w:pPr>
        <w:spacing w:before="240" w:line="360" w:lineRule="auto"/>
        <w:contextualSpacing/>
        <w:rPr>
          <w:rFonts w:eastAsia="MS Gothic" w:cs="Arial"/>
          <w:szCs w:val="21"/>
        </w:rPr>
      </w:pPr>
      <w:r w:rsidRPr="004270A8">
        <w:rPr>
          <w:rFonts w:eastAsia="MS Gothic" w:cs="Arial"/>
          <w:szCs w:val="21"/>
          <w:highlight w:val="yellow"/>
        </w:rPr>
        <w:t xml:space="preserve">Output </w:t>
      </w:r>
      <w:r w:rsidR="00402D69" w:rsidRPr="004270A8">
        <w:rPr>
          <w:rFonts w:eastAsia="MS Gothic" w:cs="Arial"/>
          <w:szCs w:val="21"/>
          <w:highlight w:val="yellow"/>
        </w:rPr>
        <w:t>arrays</w:t>
      </w:r>
      <w:r w:rsidRPr="004270A8">
        <w:rPr>
          <w:rFonts w:eastAsia="MS Gothic" w:cs="Arial"/>
          <w:szCs w:val="21"/>
          <w:highlight w:val="yellow"/>
        </w:rPr>
        <w:t xml:space="preserve"> include signal of master channel and slave channels. Input for slave is also array.</w:t>
      </w:r>
    </w:p>
    <w:p w14:paraId="64246585" w14:textId="3C41AD2F" w:rsidR="00304FA6" w:rsidRPr="004270A8" w:rsidRDefault="00513732" w:rsidP="00304FA6">
      <w:pPr>
        <w:spacing w:before="240" w:line="360" w:lineRule="auto"/>
        <w:contextualSpacing/>
        <w:rPr>
          <w:rFonts w:eastAsia="MS Gothic" w:cs="Arial"/>
          <w:b/>
          <w:bCs/>
          <w:szCs w:val="21"/>
          <w:highlight w:val="yellow"/>
        </w:rPr>
      </w:pPr>
      <w:r w:rsidRPr="004270A8">
        <w:rPr>
          <w:rFonts w:eastAsia="MS Gothic" w:cs="Arial"/>
          <w:b/>
          <w:bCs/>
          <w:szCs w:val="21"/>
          <w:highlight w:val="yellow"/>
        </w:rPr>
        <w:lastRenderedPageBreak/>
        <w:t xml:space="preserve">- </w:t>
      </w:r>
      <w:r w:rsidR="00304FA6" w:rsidRPr="004270A8">
        <w:rPr>
          <w:rFonts w:eastAsia="MS Gothic" w:cs="Arial"/>
          <w:b/>
          <w:bCs/>
          <w:szCs w:val="21"/>
          <w:highlight w:val="yellow"/>
        </w:rPr>
        <w:t>Support Model in the Loop Simulation (MILS</w:t>
      </w:r>
      <w:r w:rsidR="00FB0422" w:rsidRPr="004270A8">
        <w:rPr>
          <w:rFonts w:eastAsia="MS Gothic" w:cs="Arial"/>
          <w:b/>
          <w:bCs/>
          <w:szCs w:val="21"/>
          <w:highlight w:val="yellow"/>
        </w:rPr>
        <w:fldChar w:fldCharType="begin"/>
      </w:r>
      <w:r w:rsidR="00FB0422" w:rsidRPr="004270A8">
        <w:rPr>
          <w:rFonts w:cs="Arial"/>
        </w:rPr>
        <w:instrText xml:space="preserve"> XE "</w:instrText>
      </w:r>
      <w:ins w:id="470" w:author="Hiroyasu Nishiumi" w:date="2022-10-20T10:33:00Z">
        <w:r w:rsidR="00FB0422" w:rsidRPr="004270A8">
          <w:rPr>
            <w:rFonts w:eastAsia="MS Gothic" w:cs="Arial"/>
            <w:szCs w:val="21"/>
          </w:rPr>
          <w:instrText>MILS</w:instrText>
        </w:r>
      </w:ins>
      <w:r w:rsidR="00FB0422" w:rsidRPr="004270A8">
        <w:rPr>
          <w:rFonts w:cs="Arial"/>
        </w:rPr>
        <w:instrText xml:space="preserve">" </w:instrText>
      </w:r>
      <w:r w:rsidR="00FB0422" w:rsidRPr="004270A8">
        <w:rPr>
          <w:rFonts w:eastAsia="MS Gothic" w:cs="Arial"/>
          <w:b/>
          <w:bCs/>
          <w:szCs w:val="21"/>
          <w:highlight w:val="yellow"/>
        </w:rPr>
        <w:fldChar w:fldCharType="end"/>
      </w:r>
      <w:r w:rsidR="00304FA6" w:rsidRPr="004270A8">
        <w:rPr>
          <w:rFonts w:eastAsia="MS Gothic" w:cs="Arial"/>
          <w:b/>
          <w:bCs/>
          <w:szCs w:val="21"/>
          <w:highlight w:val="yellow"/>
        </w:rPr>
        <w:t>) for TAUD block:</w:t>
      </w:r>
    </w:p>
    <w:p w14:paraId="63577EB3" w14:textId="76A91F6E" w:rsidR="00304FA6" w:rsidRPr="004270A8" w:rsidRDefault="00304FA6" w:rsidP="00304FA6">
      <w:pPr>
        <w:spacing w:before="240"/>
        <w:contextualSpacing/>
        <w:rPr>
          <w:rFonts w:eastAsia="MS Gothic" w:cs="Arial"/>
          <w:szCs w:val="21"/>
          <w:highlight w:val="yellow"/>
        </w:rPr>
      </w:pPr>
      <w:r w:rsidRPr="004270A8">
        <w:rPr>
          <w:rFonts w:eastAsia="MS Gothic" w:cs="Arial"/>
          <w:szCs w:val="21"/>
          <w:highlight w:val="yellow"/>
        </w:rPr>
        <w:t>ETVPF create TAUD block for executing MILS To use this block, user must replace the S-function TAUD to MILS TAUD block then execute MILS.</w:t>
      </w:r>
    </w:p>
    <w:p w14:paraId="5A9B764D" w14:textId="27F64406" w:rsidR="00C75D9B" w:rsidRPr="004270A8" w:rsidRDefault="00C75D9B" w:rsidP="00304FA6">
      <w:pPr>
        <w:spacing w:before="240"/>
        <w:contextualSpacing/>
        <w:rPr>
          <w:rFonts w:eastAsia="MS Gothic" w:cs="Arial"/>
          <w:szCs w:val="21"/>
          <w:highlight w:val="yellow"/>
        </w:rPr>
      </w:pPr>
      <w:r w:rsidRPr="004270A8">
        <w:rPr>
          <w:rFonts w:eastAsia="MS Gothic" w:cs="Arial"/>
          <w:szCs w:val="21"/>
          <w:highlight w:val="yellow"/>
        </w:rPr>
        <w:t xml:space="preserve">Input of MILS TAUD includes duty, </w:t>
      </w:r>
      <w:r w:rsidR="003D0C50" w:rsidRPr="004270A8">
        <w:rPr>
          <w:rFonts w:eastAsia="MS Gothic" w:cs="Arial"/>
          <w:szCs w:val="21"/>
          <w:highlight w:val="yellow"/>
        </w:rPr>
        <w:t>pulse,</w:t>
      </w:r>
      <w:r w:rsidRPr="004270A8">
        <w:rPr>
          <w:rFonts w:eastAsia="MS Gothic" w:cs="Arial"/>
          <w:szCs w:val="21"/>
          <w:highlight w:val="yellow"/>
        </w:rPr>
        <w:t xml:space="preserve"> and start/stop trigger. When running the model, the S-function “mils_taud” inside TAUD MILS will set the duty input for “PulseWidth” and pulse input for “Period” of the pulse generator. Please match the input of MILS TAUD and the initial value of the pulse generator (“PulseWidth” and “Period”).</w:t>
      </w:r>
    </w:p>
    <w:p w14:paraId="7C6B0753" w14:textId="77777777" w:rsidR="00C75D9B" w:rsidRPr="004270A8" w:rsidRDefault="00C75D9B" w:rsidP="00304FA6">
      <w:pPr>
        <w:spacing w:before="240"/>
        <w:contextualSpacing/>
        <w:rPr>
          <w:rFonts w:eastAsia="MS Gothic" w:cs="Arial"/>
          <w:szCs w:val="21"/>
          <w:highlight w:val="yellow"/>
        </w:rPr>
      </w:pPr>
    </w:p>
    <w:p w14:paraId="2EA47BA2" w14:textId="1907226E" w:rsidR="00304FA6" w:rsidRPr="004270A8" w:rsidRDefault="00304FA6" w:rsidP="00304FA6">
      <w:pPr>
        <w:spacing w:before="240"/>
        <w:contextualSpacing/>
        <w:rPr>
          <w:rFonts w:eastAsia="MS Gothic" w:cs="Arial"/>
          <w:szCs w:val="21"/>
          <w:highlight w:val="yellow"/>
        </w:rPr>
      </w:pPr>
      <w:r w:rsidRPr="004270A8">
        <w:rPr>
          <w:rFonts w:eastAsia="MS Gothic" w:cs="Arial"/>
          <w:szCs w:val="21"/>
          <w:highlight w:val="yellow"/>
        </w:rPr>
        <w:t>In MILS, user don’t need to use Mux and Demux block.</w:t>
      </w:r>
    </w:p>
    <w:p w14:paraId="7727D130" w14:textId="77777777" w:rsidR="00304FA6" w:rsidRPr="004270A8" w:rsidRDefault="00304FA6" w:rsidP="00304FA6">
      <w:pPr>
        <w:spacing w:before="240"/>
        <w:contextualSpacing/>
        <w:rPr>
          <w:rFonts w:eastAsia="MS Gothic" w:cs="Arial"/>
          <w:szCs w:val="21"/>
        </w:rPr>
      </w:pPr>
      <w:r w:rsidRPr="004270A8">
        <w:rPr>
          <w:rFonts w:eastAsia="MS Gothic" w:cs="Arial"/>
          <w:noProof/>
          <w:szCs w:val="21"/>
        </w:rPr>
        <w:drawing>
          <wp:anchor distT="0" distB="0" distL="114300" distR="114300" simplePos="0" relativeHeight="251658270" behindDoc="0" locked="0" layoutInCell="1" allowOverlap="1" wp14:anchorId="4F6ED444" wp14:editId="69D213DC">
            <wp:simplePos x="0" y="0"/>
            <wp:positionH relativeFrom="page">
              <wp:posOffset>1494155</wp:posOffset>
            </wp:positionH>
            <wp:positionV relativeFrom="paragraph">
              <wp:posOffset>303530</wp:posOffset>
            </wp:positionV>
            <wp:extent cx="4264660" cy="2396490"/>
            <wp:effectExtent l="0" t="0" r="2540" b="3810"/>
            <wp:wrapTopAndBottom/>
            <wp:docPr id="21518" name="Picture 2151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Chart&#10;&#10;Description automatically generated"/>
                    <pic:cNvPicPr/>
                  </pic:nvPicPr>
                  <pic:blipFill>
                    <a:blip r:embed="rId81">
                      <a:extLst>
                        <a:ext uri="{28A0092B-C50C-407E-A947-70E740481C1C}">
                          <a14:useLocalDpi xmlns:a14="http://schemas.microsoft.com/office/drawing/2010/main" val="0"/>
                        </a:ext>
                      </a:extLst>
                    </a:blip>
                    <a:stretch>
                      <a:fillRect/>
                    </a:stretch>
                  </pic:blipFill>
                  <pic:spPr>
                    <a:xfrm>
                      <a:off x="0" y="0"/>
                      <a:ext cx="4264660" cy="2396490"/>
                    </a:xfrm>
                    <a:prstGeom prst="rect">
                      <a:avLst/>
                    </a:prstGeom>
                  </pic:spPr>
                </pic:pic>
              </a:graphicData>
            </a:graphic>
            <wp14:sizeRelH relativeFrom="margin">
              <wp14:pctWidth>0</wp14:pctWidth>
            </wp14:sizeRelH>
            <wp14:sizeRelV relativeFrom="margin">
              <wp14:pctHeight>0</wp14:pctHeight>
            </wp14:sizeRelV>
          </wp:anchor>
        </w:drawing>
      </w:r>
      <w:r w:rsidRPr="004270A8">
        <w:rPr>
          <w:rFonts w:eastAsia="MS Gothic" w:cs="Arial"/>
          <w:szCs w:val="21"/>
          <w:highlight w:val="yellow"/>
        </w:rPr>
        <w:t>Each block support for each TAUD channel. To use multiple channels, user must connect to multiple blocks.</w:t>
      </w:r>
    </w:p>
    <w:p w14:paraId="4D910863" w14:textId="77777777" w:rsidR="00304FA6" w:rsidRPr="004270A8" w:rsidRDefault="00304FA6" w:rsidP="00304FA6">
      <w:pPr>
        <w:spacing w:before="240"/>
        <w:contextualSpacing/>
        <w:rPr>
          <w:rFonts w:eastAsia="MS Gothic" w:cs="Arial"/>
          <w:b/>
          <w:bCs/>
          <w:szCs w:val="21"/>
        </w:rPr>
      </w:pPr>
    </w:p>
    <w:p w14:paraId="2E0B9B9E" w14:textId="47DD347E" w:rsidR="00E83C93" w:rsidRPr="004270A8" w:rsidRDefault="00304FA6" w:rsidP="00304FA6">
      <w:pPr>
        <w:spacing w:after="200"/>
        <w:jc w:val="center"/>
        <w:rPr>
          <w:rFonts w:eastAsia="MS Gothic" w:cs="Arial"/>
          <w:b/>
          <w:bCs/>
          <w:szCs w:val="21"/>
          <w:highlight w:val="yellow"/>
        </w:rPr>
      </w:pPr>
      <w:r w:rsidRPr="004270A8">
        <w:rPr>
          <w:rFonts w:eastAsia="MS Gothic" w:cs="Arial"/>
          <w:b/>
          <w:bCs/>
          <w:szCs w:val="21"/>
          <w:highlight w:val="yellow"/>
        </w:rPr>
        <w:t xml:space="preserve">Figure </w:t>
      </w:r>
      <w:r w:rsidR="00582BBD">
        <w:rPr>
          <w:rFonts w:eastAsia="MS Gothic" w:cs="Arial"/>
          <w:b/>
          <w:bCs/>
          <w:szCs w:val="21"/>
          <w:highlight w:val="yellow"/>
        </w:rPr>
        <w:fldChar w:fldCharType="begin"/>
      </w:r>
      <w:r w:rsidR="00582BBD">
        <w:rPr>
          <w:rFonts w:eastAsia="MS Gothic" w:cs="Arial"/>
          <w:b/>
          <w:bCs/>
          <w:szCs w:val="21"/>
          <w:highlight w:val="yellow"/>
        </w:rPr>
        <w:instrText xml:space="preserve"> STYLEREF 1 \s </w:instrText>
      </w:r>
      <w:r w:rsidR="00582BBD">
        <w:rPr>
          <w:rFonts w:eastAsia="MS Gothic" w:cs="Arial"/>
          <w:b/>
          <w:bCs/>
          <w:szCs w:val="21"/>
          <w:highlight w:val="yellow"/>
        </w:rPr>
        <w:fldChar w:fldCharType="separate"/>
      </w:r>
      <w:r w:rsidR="00775653">
        <w:rPr>
          <w:rFonts w:eastAsia="MS Gothic" w:cs="Arial"/>
          <w:b/>
          <w:bCs/>
          <w:noProof/>
          <w:szCs w:val="21"/>
          <w:highlight w:val="yellow"/>
        </w:rPr>
        <w:t>3</w:t>
      </w:r>
      <w:r w:rsidR="00582BBD">
        <w:rPr>
          <w:rFonts w:eastAsia="MS Gothic" w:cs="Arial"/>
          <w:b/>
          <w:bCs/>
          <w:szCs w:val="21"/>
          <w:highlight w:val="yellow"/>
        </w:rPr>
        <w:fldChar w:fldCharType="end"/>
      </w:r>
      <w:r w:rsidR="00582BBD">
        <w:rPr>
          <w:rFonts w:eastAsia="MS Gothic" w:cs="Arial"/>
          <w:b/>
          <w:bCs/>
          <w:szCs w:val="21"/>
          <w:highlight w:val="yellow"/>
        </w:rPr>
        <w:noBreakHyphen/>
      </w:r>
      <w:r w:rsidR="00582BBD">
        <w:rPr>
          <w:rFonts w:eastAsia="MS Gothic" w:cs="Arial"/>
          <w:b/>
          <w:bCs/>
          <w:szCs w:val="21"/>
          <w:highlight w:val="yellow"/>
        </w:rPr>
        <w:fldChar w:fldCharType="begin"/>
      </w:r>
      <w:r w:rsidR="00582BBD">
        <w:rPr>
          <w:rFonts w:eastAsia="MS Gothic" w:cs="Arial"/>
          <w:b/>
          <w:bCs/>
          <w:szCs w:val="21"/>
          <w:highlight w:val="yellow"/>
        </w:rPr>
        <w:instrText xml:space="preserve"> SEQ Figure \* ARABIC \s 1 </w:instrText>
      </w:r>
      <w:r w:rsidR="00582BBD">
        <w:rPr>
          <w:rFonts w:eastAsia="MS Gothic" w:cs="Arial"/>
          <w:b/>
          <w:bCs/>
          <w:szCs w:val="21"/>
          <w:highlight w:val="yellow"/>
        </w:rPr>
        <w:fldChar w:fldCharType="separate"/>
      </w:r>
      <w:r w:rsidR="00775653">
        <w:rPr>
          <w:rFonts w:eastAsia="MS Gothic" w:cs="Arial"/>
          <w:b/>
          <w:bCs/>
          <w:noProof/>
          <w:szCs w:val="21"/>
          <w:highlight w:val="yellow"/>
        </w:rPr>
        <w:t>21</w:t>
      </w:r>
      <w:r w:rsidR="00582BBD">
        <w:rPr>
          <w:rFonts w:eastAsia="MS Gothic" w:cs="Arial"/>
          <w:b/>
          <w:bCs/>
          <w:szCs w:val="21"/>
          <w:highlight w:val="yellow"/>
        </w:rPr>
        <w:fldChar w:fldCharType="end"/>
      </w:r>
      <w:r w:rsidRPr="004270A8">
        <w:rPr>
          <w:rFonts w:eastAsia="MS Gothic" w:cs="Arial"/>
          <w:b/>
          <w:bCs/>
          <w:szCs w:val="21"/>
          <w:highlight w:val="yellow"/>
        </w:rPr>
        <w:t xml:space="preserve"> Model structure for using TAUD MILS</w:t>
      </w:r>
    </w:p>
    <w:p w14:paraId="4FFB91CF" w14:textId="48959896" w:rsidR="00304FA6" w:rsidRPr="004270A8" w:rsidRDefault="00FB0422" w:rsidP="00304FA6">
      <w:pPr>
        <w:spacing w:after="200"/>
        <w:jc w:val="center"/>
        <w:rPr>
          <w:rFonts w:eastAsia="MS Gothic" w:cs="Arial"/>
          <w:b/>
          <w:bCs/>
          <w:szCs w:val="21"/>
        </w:rPr>
      </w:pPr>
      <w:r w:rsidRPr="004270A8">
        <w:rPr>
          <w:rFonts w:eastAsia="MS Gothic" w:cs="Arial"/>
          <w:b/>
          <w:bCs/>
          <w:szCs w:val="21"/>
          <w:highlight w:val="yellow"/>
        </w:rPr>
        <w:fldChar w:fldCharType="begin"/>
      </w:r>
      <w:r w:rsidRPr="004270A8">
        <w:rPr>
          <w:rFonts w:cs="Arial"/>
        </w:rPr>
        <w:instrText xml:space="preserve"> XE "</w:instrText>
      </w:r>
      <w:ins w:id="471" w:author="Hiroyasu Nishiumi" w:date="2022-10-20T10:33:00Z">
        <w:r w:rsidRPr="004270A8">
          <w:rPr>
            <w:rFonts w:eastAsia="MS Gothic" w:cs="Arial"/>
            <w:szCs w:val="21"/>
          </w:rPr>
          <w:instrText>MILS</w:instrText>
        </w:r>
      </w:ins>
      <w:r w:rsidRPr="004270A8">
        <w:rPr>
          <w:rFonts w:cs="Arial"/>
        </w:rPr>
        <w:instrText xml:space="preserve">" </w:instrText>
      </w:r>
      <w:r w:rsidRPr="004270A8">
        <w:rPr>
          <w:rFonts w:eastAsia="MS Gothic" w:cs="Arial"/>
          <w:b/>
          <w:bCs/>
          <w:szCs w:val="21"/>
          <w:highlight w:val="yellow"/>
        </w:rPr>
        <w:fldChar w:fldCharType="end"/>
      </w:r>
    </w:p>
    <w:p w14:paraId="1F6F6169" w14:textId="77777777" w:rsidR="003565B7" w:rsidRPr="004270A8" w:rsidRDefault="003565B7">
      <w:pPr>
        <w:widowControl/>
        <w:jc w:val="left"/>
        <w:rPr>
          <w:rFonts w:eastAsiaTheme="majorEastAsia" w:cs="Arial"/>
          <w:b/>
          <w:bCs/>
          <w:kern w:val="0"/>
          <w:sz w:val="24"/>
          <w:szCs w:val="24"/>
        </w:rPr>
      </w:pPr>
      <w:r w:rsidRPr="004270A8">
        <w:rPr>
          <w:rFonts w:cs="Arial"/>
        </w:rPr>
        <w:br w:type="page"/>
      </w:r>
    </w:p>
    <w:p w14:paraId="734C1B17" w14:textId="515E0840" w:rsidR="00127DDA" w:rsidRPr="004270A8" w:rsidRDefault="006855D8" w:rsidP="00A92D49">
      <w:pPr>
        <w:pStyle w:val="Heading2"/>
      </w:pPr>
      <w:bookmarkStart w:id="472" w:name="_Toc122608743"/>
      <w:r w:rsidRPr="004270A8">
        <w:lastRenderedPageBreak/>
        <w:t>3</w:t>
      </w:r>
      <w:r w:rsidR="00127DDA" w:rsidRPr="004270A8">
        <w:t>.</w:t>
      </w:r>
      <w:r w:rsidR="00AC5365" w:rsidRPr="004270A8">
        <w:t>3</w:t>
      </w:r>
      <w:bookmarkEnd w:id="430"/>
      <w:bookmarkEnd w:id="431"/>
      <w:bookmarkEnd w:id="432"/>
      <w:r w:rsidR="00612061" w:rsidRPr="004270A8">
        <w:t xml:space="preserve"> </w:t>
      </w:r>
      <w:r w:rsidR="00732373" w:rsidRPr="004270A8">
        <w:t>Executing Simulator Processor in the Loop Simulation</w:t>
      </w:r>
      <w:bookmarkEnd w:id="472"/>
    </w:p>
    <w:p w14:paraId="11653C5A" w14:textId="02452374" w:rsidR="00577325" w:rsidRPr="007502D7" w:rsidRDefault="00732373" w:rsidP="007502D7">
      <w:pPr>
        <w:spacing w:before="240"/>
        <w:rPr>
          <w:rFonts w:eastAsia="MS Gothic" w:cs="Arial"/>
          <w:szCs w:val="21"/>
        </w:rPr>
      </w:pPr>
      <w:r w:rsidRPr="004270A8">
        <w:rPr>
          <w:rFonts w:eastAsia="MS Gothic" w:cs="Arial"/>
          <w:szCs w:val="21"/>
        </w:rPr>
        <w:t xml:space="preserve">The following describes how to generate a </w:t>
      </w:r>
      <w:del w:id="473" w:author="Hiroyasu Nishiumi" w:date="2022-10-20T18:40:00Z">
        <w:r w:rsidR="00364611" w:rsidRPr="004270A8" w:rsidDel="00D95B1B">
          <w:rPr>
            <w:rFonts w:eastAsia="MS Gothic" w:cs="Arial"/>
            <w:szCs w:val="21"/>
          </w:rPr>
          <w:delText>SPILS</w:delText>
        </w:r>
      </w:del>
      <w:ins w:id="474" w:author="Hiroyasu Nishiumi" w:date="2022-10-20T18:41:00Z">
        <w:r w:rsidR="00D95B1B" w:rsidRPr="004270A8">
          <w:rPr>
            <w:rFonts w:eastAsia="MS Gothic" w:cs="Arial"/>
            <w:szCs w:val="21"/>
          </w:rPr>
          <w:t>vHILS</w:t>
        </w:r>
      </w:ins>
      <w:r w:rsidRPr="004270A8">
        <w:rPr>
          <w:rFonts w:eastAsia="MS Gothic" w:cs="Arial"/>
          <w:szCs w:val="21"/>
        </w:rPr>
        <w:t xml:space="preserve"> environment necessary for Simulator Processor in the Loop Simulation (</w:t>
      </w:r>
      <w:r w:rsidRPr="004270A8">
        <w:rPr>
          <w:rFonts w:eastAsia="MS Gothic" w:cs="Arial"/>
          <w:szCs w:val="21"/>
          <w:lang w:val="pt-BR"/>
        </w:rPr>
        <w:t>hereafter referrerd to as</w:t>
      </w:r>
      <w:r w:rsidRPr="004270A8">
        <w:rPr>
          <w:rFonts w:eastAsia="MS Gothic" w:cs="Arial"/>
          <w:szCs w:val="21"/>
        </w:rPr>
        <w:t xml:space="preserve"> </w:t>
      </w:r>
      <w:del w:id="475" w:author="Hiroyasu Nishiumi" w:date="2022-10-20T18:40:00Z">
        <w:r w:rsidRPr="004270A8" w:rsidDel="00D95B1B">
          <w:rPr>
            <w:rFonts w:eastAsia="MS Gothic" w:cs="Arial"/>
            <w:szCs w:val="21"/>
          </w:rPr>
          <w:delText>SPILS</w:delText>
        </w:r>
      </w:del>
      <w:ins w:id="476" w:author="Hiroyasu Nishiumi" w:date="2022-10-20T18:41:00Z">
        <w:r w:rsidR="00D95B1B" w:rsidRPr="004270A8">
          <w:rPr>
            <w:rFonts w:eastAsia="MS Gothic" w:cs="Arial"/>
            <w:szCs w:val="21"/>
          </w:rPr>
          <w:t>vHILS</w:t>
        </w:r>
      </w:ins>
      <w:r w:rsidRPr="004270A8">
        <w:rPr>
          <w:rFonts w:eastAsia="MS Gothic" w:cs="Arial"/>
          <w:szCs w:val="21"/>
        </w:rPr>
        <w:t>) by ET-VPF.</w:t>
      </w:r>
    </w:p>
    <w:p w14:paraId="63D65229" w14:textId="77777777" w:rsidR="00E83C93" w:rsidRPr="004270A8" w:rsidRDefault="00E83C93" w:rsidP="00C16E86">
      <w:pPr>
        <w:jc w:val="left"/>
        <w:rPr>
          <w:rFonts w:cs="Arial"/>
          <w:szCs w:val="21"/>
        </w:rPr>
      </w:pPr>
    </w:p>
    <w:p w14:paraId="4B46282A" w14:textId="76DA89D8" w:rsidR="004C46C7" w:rsidRDefault="006855D8" w:rsidP="00B14154">
      <w:pPr>
        <w:pStyle w:val="Heading3"/>
        <w:ind w:leftChars="0" w:left="0"/>
        <w:jc w:val="left"/>
        <w:rPr>
          <w:rFonts w:ascii="Arial" w:eastAsia="MS Gothic" w:hAnsi="Arial"/>
          <w:b/>
          <w:bCs/>
          <w:kern w:val="2"/>
          <w:sz w:val="24"/>
        </w:rPr>
      </w:pPr>
      <w:bookmarkStart w:id="477" w:name="_Toc528833002"/>
      <w:bookmarkStart w:id="478" w:name="_Toc531712043"/>
      <w:bookmarkStart w:id="479" w:name="_Toc51330645"/>
      <w:bookmarkStart w:id="480" w:name="_Toc122608744"/>
      <w:r w:rsidRPr="004270A8">
        <w:rPr>
          <w:rFonts w:ascii="Arial" w:hAnsi="Arial"/>
          <w:b/>
          <w:bCs/>
          <w:sz w:val="24"/>
        </w:rPr>
        <w:t>3</w:t>
      </w:r>
      <w:r w:rsidR="00127DDA" w:rsidRPr="004270A8">
        <w:rPr>
          <w:rFonts w:ascii="Arial" w:hAnsi="Arial"/>
          <w:b/>
          <w:bCs/>
          <w:sz w:val="24"/>
        </w:rPr>
        <w:t>.</w:t>
      </w:r>
      <w:r w:rsidR="00AC5365" w:rsidRPr="004270A8">
        <w:rPr>
          <w:rFonts w:ascii="Arial" w:hAnsi="Arial"/>
          <w:b/>
          <w:bCs/>
          <w:sz w:val="24"/>
        </w:rPr>
        <w:t>3</w:t>
      </w:r>
      <w:r w:rsidR="00127DDA" w:rsidRPr="004270A8">
        <w:rPr>
          <w:rFonts w:ascii="Arial" w:hAnsi="Arial"/>
          <w:b/>
          <w:bCs/>
          <w:sz w:val="24"/>
        </w:rPr>
        <w:t>.1</w:t>
      </w:r>
      <w:bookmarkEnd w:id="477"/>
      <w:bookmarkEnd w:id="478"/>
      <w:bookmarkEnd w:id="479"/>
      <w:r w:rsidR="00612061" w:rsidRPr="004270A8">
        <w:rPr>
          <w:rFonts w:ascii="Arial" w:hAnsi="Arial"/>
          <w:b/>
          <w:bCs/>
          <w:sz w:val="24"/>
        </w:rPr>
        <w:t xml:space="preserve"> </w:t>
      </w:r>
      <w:r w:rsidR="00D75986" w:rsidRPr="004270A8">
        <w:rPr>
          <w:rFonts w:ascii="Arial" w:eastAsia="MS Gothic" w:hAnsi="Arial"/>
          <w:b/>
          <w:bCs/>
          <w:kern w:val="2"/>
          <w:sz w:val="24"/>
        </w:rPr>
        <w:t>Embedded sample model</w:t>
      </w:r>
      <w:bookmarkEnd w:id="480"/>
    </w:p>
    <w:p w14:paraId="1EB0BD9C" w14:textId="32999196" w:rsidR="00D81168" w:rsidRDefault="00D81168" w:rsidP="00D81168">
      <w:r w:rsidRPr="00D81168">
        <w:rPr>
          <w:highlight w:val="yellow"/>
        </w:rPr>
        <w:t>The user opens ETVPF package of the MATLAB Simulink Library Browser to choose the expected S-function blocks of peripherals.</w:t>
      </w:r>
      <w:bookmarkStart w:id="481" w:name="V10000_Simulink_Library_004"/>
      <w:bookmarkEnd w:id="481"/>
    </w:p>
    <w:p w14:paraId="0647A0B5" w14:textId="77777777" w:rsidR="00B64A81" w:rsidRPr="003C6F44" w:rsidRDefault="00B64A81" w:rsidP="00B64A81">
      <w:pPr>
        <w:pStyle w:val="ListParagraph"/>
        <w:numPr>
          <w:ilvl w:val="0"/>
          <w:numId w:val="34"/>
        </w:numPr>
        <w:ind w:leftChars="0" w:left="360"/>
        <w:contextualSpacing/>
        <w:rPr>
          <w:rFonts w:cs="Arial"/>
          <w:highlight w:val="yellow"/>
        </w:rPr>
      </w:pPr>
      <w:commentRangeStart w:id="482"/>
      <w:r w:rsidRPr="003C6F44">
        <w:rPr>
          <w:rFonts w:cs="Arial"/>
          <w:highlight w:val="yellow"/>
        </w:rPr>
        <w:t>The ETVPF package is in MATLAB Simulink Library Browser</w:t>
      </w:r>
      <w:commentRangeEnd w:id="482"/>
      <w:r>
        <w:rPr>
          <w:rStyle w:val="CommentReference"/>
        </w:rPr>
        <w:commentReference w:id="482"/>
      </w:r>
      <w:r>
        <w:rPr>
          <w:rFonts w:cs="Arial"/>
          <w:highlight w:val="yellow"/>
        </w:rPr>
        <w:t>, which contained the S-function blocks of peripherals</w:t>
      </w:r>
      <w:r w:rsidRPr="003C6F44">
        <w:rPr>
          <w:rFonts w:cs="Arial"/>
          <w:highlight w:val="yellow"/>
        </w:rPr>
        <w:t>.</w:t>
      </w:r>
    </w:p>
    <w:p w14:paraId="4872FF88" w14:textId="74EF2B1E" w:rsidR="00B64A81" w:rsidRDefault="00B64A81" w:rsidP="00D81168"/>
    <w:p w14:paraId="165611D1" w14:textId="42C9F874" w:rsidR="00582BBD" w:rsidRDefault="00582BBD" w:rsidP="00582BBD">
      <w:pPr>
        <w:spacing w:line="360" w:lineRule="auto"/>
        <w:jc w:val="center"/>
      </w:pPr>
      <w:r>
        <w:rPr>
          <w:noProof/>
        </w:rPr>
        <w:drawing>
          <wp:inline distT="0" distB="0" distL="0" distR="0" wp14:anchorId="4158FD6B" wp14:editId="0DFEDC59">
            <wp:extent cx="3657600" cy="1920240"/>
            <wp:effectExtent l="0" t="0" r="0" b="3810"/>
            <wp:docPr id="66" name="Picture 6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application&#10;&#10;Description automatically generated"/>
                    <pic:cNvPicPr/>
                  </pic:nvPicPr>
                  <pic:blipFill>
                    <a:blip r:embed="rId82"/>
                    <a:stretch>
                      <a:fillRect/>
                    </a:stretch>
                  </pic:blipFill>
                  <pic:spPr>
                    <a:xfrm>
                      <a:off x="0" y="0"/>
                      <a:ext cx="3671775" cy="1927682"/>
                    </a:xfrm>
                    <a:prstGeom prst="rect">
                      <a:avLst/>
                    </a:prstGeom>
                  </pic:spPr>
                </pic:pic>
              </a:graphicData>
            </a:graphic>
          </wp:inline>
        </w:drawing>
      </w:r>
    </w:p>
    <w:p w14:paraId="594D649D" w14:textId="610E8F01" w:rsidR="00582BBD" w:rsidRPr="00582BBD" w:rsidRDefault="00582BBD" w:rsidP="00582BBD">
      <w:pPr>
        <w:spacing w:after="200"/>
        <w:jc w:val="center"/>
        <w:rPr>
          <w:rFonts w:eastAsia="MS Gothic" w:cs="Arial"/>
          <w:b/>
          <w:bCs/>
          <w:szCs w:val="21"/>
          <w:highlight w:val="yellow"/>
        </w:rPr>
      </w:pPr>
      <w:r w:rsidRPr="00582BBD">
        <w:rPr>
          <w:rFonts w:eastAsia="MS Gothic" w:cs="Arial"/>
          <w:b/>
          <w:bCs/>
          <w:szCs w:val="21"/>
          <w:highlight w:val="yellow"/>
        </w:rPr>
        <w:t xml:space="preserve">Figure </w:t>
      </w:r>
      <w:r w:rsidRPr="00582BBD">
        <w:rPr>
          <w:rFonts w:eastAsia="MS Gothic" w:cs="Arial"/>
          <w:b/>
          <w:bCs/>
          <w:szCs w:val="21"/>
          <w:highlight w:val="yellow"/>
        </w:rPr>
        <w:fldChar w:fldCharType="begin"/>
      </w:r>
      <w:r w:rsidRPr="00582BBD">
        <w:rPr>
          <w:rFonts w:eastAsia="MS Gothic" w:cs="Arial"/>
          <w:b/>
          <w:bCs/>
          <w:szCs w:val="21"/>
          <w:highlight w:val="yellow"/>
        </w:rPr>
        <w:instrText xml:space="preserve"> STYLEREF 1 \s </w:instrText>
      </w:r>
      <w:r w:rsidRPr="00582BBD">
        <w:rPr>
          <w:rFonts w:eastAsia="MS Gothic" w:cs="Arial"/>
          <w:b/>
          <w:bCs/>
          <w:szCs w:val="21"/>
          <w:highlight w:val="yellow"/>
        </w:rPr>
        <w:fldChar w:fldCharType="separate"/>
      </w:r>
      <w:r w:rsidR="00775653">
        <w:rPr>
          <w:rFonts w:eastAsia="MS Gothic" w:cs="Arial"/>
          <w:b/>
          <w:bCs/>
          <w:noProof/>
          <w:szCs w:val="21"/>
          <w:highlight w:val="yellow"/>
        </w:rPr>
        <w:t>3</w:t>
      </w:r>
      <w:r w:rsidRPr="00582BBD">
        <w:rPr>
          <w:rFonts w:eastAsia="MS Gothic" w:cs="Arial"/>
          <w:b/>
          <w:bCs/>
          <w:szCs w:val="21"/>
          <w:highlight w:val="yellow"/>
        </w:rPr>
        <w:fldChar w:fldCharType="end"/>
      </w:r>
      <w:r w:rsidRPr="00582BBD">
        <w:rPr>
          <w:rFonts w:eastAsia="MS Gothic" w:cs="Arial"/>
          <w:b/>
          <w:bCs/>
          <w:szCs w:val="21"/>
          <w:highlight w:val="yellow"/>
        </w:rPr>
        <w:noBreakHyphen/>
      </w:r>
      <w:r w:rsidRPr="00582BBD">
        <w:rPr>
          <w:rFonts w:eastAsia="MS Gothic" w:cs="Arial"/>
          <w:b/>
          <w:bCs/>
          <w:szCs w:val="21"/>
          <w:highlight w:val="yellow"/>
        </w:rPr>
        <w:fldChar w:fldCharType="begin"/>
      </w:r>
      <w:r w:rsidRPr="00582BBD">
        <w:rPr>
          <w:rFonts w:eastAsia="MS Gothic" w:cs="Arial"/>
          <w:b/>
          <w:bCs/>
          <w:szCs w:val="21"/>
          <w:highlight w:val="yellow"/>
        </w:rPr>
        <w:instrText xml:space="preserve"> SEQ Figure \* ARABIC \s 1 </w:instrText>
      </w:r>
      <w:r w:rsidRPr="00582BBD">
        <w:rPr>
          <w:rFonts w:eastAsia="MS Gothic" w:cs="Arial"/>
          <w:b/>
          <w:bCs/>
          <w:szCs w:val="21"/>
          <w:highlight w:val="yellow"/>
        </w:rPr>
        <w:fldChar w:fldCharType="separate"/>
      </w:r>
      <w:r w:rsidR="00775653">
        <w:rPr>
          <w:rFonts w:eastAsia="MS Gothic" w:cs="Arial"/>
          <w:b/>
          <w:bCs/>
          <w:noProof/>
          <w:szCs w:val="21"/>
          <w:highlight w:val="yellow"/>
        </w:rPr>
        <w:t>22</w:t>
      </w:r>
      <w:r w:rsidRPr="00582BBD">
        <w:rPr>
          <w:rFonts w:eastAsia="MS Gothic" w:cs="Arial"/>
          <w:b/>
          <w:bCs/>
          <w:szCs w:val="21"/>
          <w:highlight w:val="yellow"/>
        </w:rPr>
        <w:fldChar w:fldCharType="end"/>
      </w:r>
      <w:r w:rsidRPr="00582BBD">
        <w:rPr>
          <w:rFonts w:eastAsia="MS Gothic" w:cs="Arial"/>
          <w:b/>
          <w:bCs/>
          <w:szCs w:val="21"/>
          <w:highlight w:val="yellow"/>
        </w:rPr>
        <w:t xml:space="preserve"> The S-function blocks of peripherals are in ETVPF package</w:t>
      </w:r>
    </w:p>
    <w:p w14:paraId="59DA6F78" w14:textId="7DD8D852" w:rsidR="009110F4" w:rsidRPr="004270A8" w:rsidRDefault="009110F4" w:rsidP="009110F4">
      <w:pPr>
        <w:spacing w:before="240"/>
        <w:rPr>
          <w:rFonts w:cs="Arial"/>
          <w:szCs w:val="21"/>
        </w:rPr>
      </w:pPr>
      <w:r w:rsidRPr="004270A8">
        <w:rPr>
          <w:rFonts w:cs="Arial"/>
          <w:szCs w:val="21"/>
        </w:rPr>
        <w:t>The sample model is Power Window model (slexPowerWindowExample.slx) that used for the following explanation with ET-VPF. The feature of peripherals (Port, ADC</w:t>
      </w:r>
      <w:r w:rsidR="00364611" w:rsidRPr="004270A8">
        <w:rPr>
          <w:rFonts w:cs="Arial"/>
          <w:szCs w:val="21"/>
        </w:rPr>
        <w:t>, RS-</w:t>
      </w:r>
      <w:r w:rsidR="009933B8" w:rsidRPr="004270A8">
        <w:rPr>
          <w:rFonts w:cs="Arial"/>
          <w:szCs w:val="21"/>
        </w:rPr>
        <w:t>CANFD</w:t>
      </w:r>
      <w:r w:rsidR="009933B8" w:rsidRPr="004270A8">
        <w:rPr>
          <w:rFonts w:cs="Arial"/>
          <w:szCs w:val="21"/>
          <w:lang w:val="vi-VN"/>
        </w:rPr>
        <w:t xml:space="preserve">, </w:t>
      </w:r>
      <w:commentRangeStart w:id="483"/>
      <w:r w:rsidR="009933B8" w:rsidRPr="004270A8">
        <w:rPr>
          <w:rFonts w:cs="Arial"/>
          <w:szCs w:val="21"/>
          <w:highlight w:val="yellow"/>
          <w:lang w:val="vi-VN"/>
        </w:rPr>
        <w:t>RLIN3n</w:t>
      </w:r>
      <w:commentRangeEnd w:id="483"/>
      <w:r w:rsidR="008A70AE" w:rsidRPr="004270A8">
        <w:rPr>
          <w:rStyle w:val="CommentReference"/>
          <w:rFonts w:cs="Arial"/>
        </w:rPr>
        <w:commentReference w:id="483"/>
      </w:r>
      <w:r w:rsidR="000D633F" w:rsidRPr="004270A8">
        <w:rPr>
          <w:rFonts w:cs="Arial"/>
          <w:szCs w:val="21"/>
        </w:rPr>
        <w:t xml:space="preserve">, </w:t>
      </w:r>
      <w:commentRangeStart w:id="484"/>
      <w:r w:rsidR="000D633F" w:rsidRPr="004270A8">
        <w:rPr>
          <w:rFonts w:cs="Arial"/>
          <w:szCs w:val="21"/>
          <w:highlight w:val="yellow"/>
        </w:rPr>
        <w:t>TAUD</w:t>
      </w:r>
      <w:commentRangeEnd w:id="484"/>
      <w:r w:rsidR="000D633F" w:rsidRPr="004270A8">
        <w:rPr>
          <w:rStyle w:val="CommentReference"/>
          <w:rFonts w:cs="Arial"/>
        </w:rPr>
        <w:commentReference w:id="484"/>
      </w:r>
      <w:r w:rsidRPr="004270A8">
        <w:rPr>
          <w:rFonts w:cs="Arial"/>
          <w:szCs w:val="21"/>
        </w:rPr>
        <w:t>) will be supported by S-Function blocks that added under the Code generation target.</w:t>
      </w:r>
    </w:p>
    <w:p w14:paraId="2BF32523" w14:textId="77777777" w:rsidR="009110F4" w:rsidRPr="004270A8" w:rsidRDefault="009110F4" w:rsidP="009110F4">
      <w:pPr>
        <w:rPr>
          <w:rFonts w:cs="Arial"/>
          <w:szCs w:val="21"/>
        </w:rPr>
      </w:pPr>
    </w:p>
    <w:p w14:paraId="29E481B0" w14:textId="57AB4075" w:rsidR="009110F4" w:rsidRPr="004270A8" w:rsidRDefault="009110F4" w:rsidP="004270A8">
      <w:pPr>
        <w:ind w:left="1440" w:hanging="873"/>
        <w:rPr>
          <w:rFonts w:cs="Arial"/>
          <w:sz w:val="18"/>
          <w:szCs w:val="18"/>
        </w:rPr>
      </w:pPr>
      <w:r w:rsidRPr="004270A8">
        <w:rPr>
          <w:rFonts w:cs="Arial"/>
          <w:sz w:val="18"/>
          <w:szCs w:val="18"/>
        </w:rPr>
        <w:t>Remarks</w:t>
      </w:r>
      <w:r w:rsidRPr="004270A8">
        <w:rPr>
          <w:rFonts w:cs="Arial"/>
          <w:sz w:val="18"/>
          <w:szCs w:val="18"/>
        </w:rPr>
        <w:tab/>
        <w:t>1. All blocks in the first layer under the Code generation target must be wrapped to a Subsystem.</w:t>
      </w:r>
    </w:p>
    <w:p w14:paraId="3E500BD6" w14:textId="01F236C0" w:rsidR="009110F4" w:rsidRPr="004270A8" w:rsidRDefault="009110F4" w:rsidP="009110F4">
      <w:pPr>
        <w:ind w:left="1440"/>
        <w:rPr>
          <w:rFonts w:cs="Arial"/>
          <w:sz w:val="18"/>
          <w:szCs w:val="18"/>
        </w:rPr>
      </w:pPr>
      <w:r w:rsidRPr="004270A8">
        <w:rPr>
          <w:rFonts w:cs="Arial"/>
          <w:sz w:val="18"/>
          <w:szCs w:val="18"/>
        </w:rPr>
        <w:t>2. The S-Function blocks of peripherals (Port, ADC</w:t>
      </w:r>
      <w:r w:rsidR="00364611" w:rsidRPr="004270A8">
        <w:rPr>
          <w:rFonts w:cs="Arial"/>
          <w:sz w:val="18"/>
          <w:szCs w:val="18"/>
        </w:rPr>
        <w:t>, RS-</w:t>
      </w:r>
      <w:r w:rsidR="009933B8" w:rsidRPr="004270A8">
        <w:rPr>
          <w:rFonts w:cs="Arial"/>
          <w:sz w:val="18"/>
          <w:szCs w:val="18"/>
        </w:rPr>
        <w:t>CANFD</w:t>
      </w:r>
      <w:r w:rsidR="009933B8" w:rsidRPr="004270A8">
        <w:rPr>
          <w:rFonts w:cs="Arial"/>
          <w:sz w:val="18"/>
          <w:szCs w:val="18"/>
          <w:lang w:val="vi-VN"/>
        </w:rPr>
        <w:t xml:space="preserve">, </w:t>
      </w:r>
      <w:commentRangeStart w:id="485"/>
      <w:r w:rsidR="009933B8" w:rsidRPr="004270A8">
        <w:rPr>
          <w:rFonts w:cs="Arial"/>
          <w:sz w:val="18"/>
          <w:szCs w:val="18"/>
          <w:highlight w:val="yellow"/>
          <w:lang w:val="vi-VN"/>
        </w:rPr>
        <w:t>RLIN3n</w:t>
      </w:r>
      <w:commentRangeEnd w:id="485"/>
      <w:r w:rsidR="008A70AE" w:rsidRPr="004270A8">
        <w:rPr>
          <w:rStyle w:val="CommentReference"/>
          <w:rFonts w:cs="Arial"/>
          <w:szCs w:val="18"/>
        </w:rPr>
        <w:commentReference w:id="485"/>
      </w:r>
      <w:r w:rsidR="00B91F91" w:rsidRPr="004270A8">
        <w:rPr>
          <w:rFonts w:cs="Arial"/>
          <w:sz w:val="18"/>
          <w:szCs w:val="18"/>
        </w:rPr>
        <w:t xml:space="preserve">, </w:t>
      </w:r>
      <w:commentRangeStart w:id="486"/>
      <w:r w:rsidR="00B91F91" w:rsidRPr="004270A8">
        <w:rPr>
          <w:rFonts w:cs="Arial"/>
          <w:sz w:val="18"/>
          <w:szCs w:val="18"/>
          <w:highlight w:val="yellow"/>
        </w:rPr>
        <w:t>TAUD</w:t>
      </w:r>
      <w:commentRangeEnd w:id="486"/>
      <w:r w:rsidR="00B91F91" w:rsidRPr="004270A8">
        <w:rPr>
          <w:rStyle w:val="CommentReference"/>
          <w:rFonts w:cs="Arial"/>
          <w:szCs w:val="18"/>
        </w:rPr>
        <w:commentReference w:id="486"/>
      </w:r>
      <w:r w:rsidRPr="004270A8">
        <w:rPr>
          <w:rFonts w:cs="Arial"/>
          <w:sz w:val="18"/>
          <w:szCs w:val="18"/>
        </w:rPr>
        <w:t>) must be in the layers under the Code generation target. If they are in outside the Code generation target, error can occur.</w:t>
      </w:r>
    </w:p>
    <w:p w14:paraId="7849BCAA" w14:textId="713154E5" w:rsidR="00D75986" w:rsidRPr="004270A8" w:rsidRDefault="00661791" w:rsidP="00D75986">
      <w:pPr>
        <w:jc w:val="center"/>
        <w:rPr>
          <w:rFonts w:eastAsia="MS Gothic" w:cs="Arial"/>
          <w:color w:val="FF0000"/>
          <w:szCs w:val="21"/>
        </w:rPr>
      </w:pPr>
      <w:r w:rsidRPr="004270A8">
        <w:rPr>
          <w:rFonts w:cs="Arial"/>
          <w:noProof/>
          <w:szCs w:val="21"/>
        </w:rPr>
        <w:drawing>
          <wp:anchor distT="0" distB="0" distL="114300" distR="114300" simplePos="0" relativeHeight="251658264" behindDoc="0" locked="0" layoutInCell="1" allowOverlap="1" wp14:anchorId="78BDA70B" wp14:editId="7D37B57B">
            <wp:simplePos x="0" y="0"/>
            <wp:positionH relativeFrom="margin">
              <wp:align>left</wp:align>
            </wp:positionH>
            <wp:positionV relativeFrom="paragraph">
              <wp:posOffset>197224</wp:posOffset>
            </wp:positionV>
            <wp:extent cx="6193155" cy="1984375"/>
            <wp:effectExtent l="0" t="0" r="0" b="0"/>
            <wp:wrapTopAndBottom/>
            <wp:docPr id="65" name="Picture 65" descr="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10;&#10;Description automatically generated"/>
                    <pic:cNvPicPr/>
                  </pic:nvPicPr>
                  <pic:blipFill>
                    <a:blip r:embed="rId83" cstate="print">
                      <a:extLst>
                        <a:ext uri="{28A0092B-C50C-407E-A947-70E740481C1C}">
                          <a14:useLocalDpi xmlns:a14="http://schemas.microsoft.com/office/drawing/2010/main" val="0"/>
                        </a:ext>
                      </a:extLst>
                    </a:blip>
                    <a:stretch>
                      <a:fillRect/>
                    </a:stretch>
                  </pic:blipFill>
                  <pic:spPr>
                    <a:xfrm>
                      <a:off x="0" y="0"/>
                      <a:ext cx="6193155" cy="1984375"/>
                    </a:xfrm>
                    <a:prstGeom prst="rect">
                      <a:avLst/>
                    </a:prstGeom>
                  </pic:spPr>
                </pic:pic>
              </a:graphicData>
            </a:graphic>
          </wp:anchor>
        </w:drawing>
      </w:r>
    </w:p>
    <w:p w14:paraId="3FD7B6D3" w14:textId="7CA0C591" w:rsidR="00D75986" w:rsidRPr="004270A8" w:rsidRDefault="00D75986" w:rsidP="00D75986">
      <w:pPr>
        <w:jc w:val="center"/>
        <w:rPr>
          <w:rFonts w:eastAsia="MS Gothic" w:cs="Arial"/>
          <w:color w:val="FF0000"/>
          <w:szCs w:val="21"/>
        </w:rPr>
      </w:pPr>
    </w:p>
    <w:p w14:paraId="7E12616A" w14:textId="6E172267" w:rsidR="00B14154" w:rsidRPr="004270A8" w:rsidRDefault="00B14154" w:rsidP="00B14154">
      <w:pPr>
        <w:spacing w:after="200"/>
        <w:jc w:val="center"/>
        <w:rPr>
          <w:rFonts w:eastAsia="MS Gothic" w:cs="Arial"/>
          <w:b/>
          <w:bCs/>
          <w:i/>
          <w:iCs/>
          <w:szCs w:val="21"/>
        </w:rPr>
      </w:pPr>
      <w:r w:rsidRPr="004270A8">
        <w:rPr>
          <w:rFonts w:eastAsia="MS Gothic" w:cs="Arial"/>
          <w:b/>
          <w:bCs/>
          <w:i/>
          <w:iCs/>
          <w:szCs w:val="21"/>
        </w:rPr>
        <w:t xml:space="preserve">Figure </w:t>
      </w:r>
      <w:r w:rsidR="00582BBD">
        <w:rPr>
          <w:rFonts w:eastAsia="MS Gothic" w:cs="Arial"/>
          <w:b/>
          <w:bCs/>
          <w:i/>
          <w:iCs/>
          <w:szCs w:val="21"/>
        </w:rPr>
        <w:fldChar w:fldCharType="begin"/>
      </w:r>
      <w:r w:rsidR="00582BBD">
        <w:rPr>
          <w:rFonts w:eastAsia="MS Gothic" w:cs="Arial"/>
          <w:b/>
          <w:bCs/>
          <w:i/>
          <w:iCs/>
          <w:szCs w:val="21"/>
        </w:rPr>
        <w:instrText xml:space="preserve"> STYLEREF 1 \s </w:instrText>
      </w:r>
      <w:r w:rsidR="00582BBD">
        <w:rPr>
          <w:rFonts w:eastAsia="MS Gothic" w:cs="Arial"/>
          <w:b/>
          <w:bCs/>
          <w:i/>
          <w:iCs/>
          <w:szCs w:val="21"/>
        </w:rPr>
        <w:fldChar w:fldCharType="separate"/>
      </w:r>
      <w:r w:rsidR="00775653">
        <w:rPr>
          <w:rFonts w:eastAsia="MS Gothic" w:cs="Arial"/>
          <w:b/>
          <w:bCs/>
          <w:i/>
          <w:iCs/>
          <w:noProof/>
          <w:szCs w:val="21"/>
        </w:rPr>
        <w:t>3</w:t>
      </w:r>
      <w:r w:rsidR="00582BBD">
        <w:rPr>
          <w:rFonts w:eastAsia="MS Gothic" w:cs="Arial"/>
          <w:b/>
          <w:bCs/>
          <w:i/>
          <w:iCs/>
          <w:szCs w:val="21"/>
        </w:rPr>
        <w:fldChar w:fldCharType="end"/>
      </w:r>
      <w:r w:rsidR="00582BBD">
        <w:rPr>
          <w:rFonts w:eastAsia="MS Gothic" w:cs="Arial"/>
          <w:b/>
          <w:bCs/>
          <w:i/>
          <w:iCs/>
          <w:szCs w:val="21"/>
        </w:rPr>
        <w:noBreakHyphen/>
      </w:r>
      <w:r w:rsidR="00582BBD">
        <w:rPr>
          <w:rFonts w:eastAsia="MS Gothic" w:cs="Arial"/>
          <w:b/>
          <w:bCs/>
          <w:i/>
          <w:iCs/>
          <w:szCs w:val="21"/>
        </w:rPr>
        <w:fldChar w:fldCharType="begin"/>
      </w:r>
      <w:r w:rsidR="00582BBD">
        <w:rPr>
          <w:rFonts w:eastAsia="MS Gothic" w:cs="Arial"/>
          <w:b/>
          <w:bCs/>
          <w:i/>
          <w:iCs/>
          <w:szCs w:val="21"/>
        </w:rPr>
        <w:instrText xml:space="preserve"> SEQ Figure \* ARABIC \s 1 </w:instrText>
      </w:r>
      <w:r w:rsidR="00582BBD">
        <w:rPr>
          <w:rFonts w:eastAsia="MS Gothic" w:cs="Arial"/>
          <w:b/>
          <w:bCs/>
          <w:i/>
          <w:iCs/>
          <w:szCs w:val="21"/>
        </w:rPr>
        <w:fldChar w:fldCharType="separate"/>
      </w:r>
      <w:r w:rsidR="00775653">
        <w:rPr>
          <w:rFonts w:eastAsia="MS Gothic" w:cs="Arial"/>
          <w:b/>
          <w:bCs/>
          <w:i/>
          <w:iCs/>
          <w:noProof/>
          <w:szCs w:val="21"/>
        </w:rPr>
        <w:t>23</w:t>
      </w:r>
      <w:r w:rsidR="00582BBD">
        <w:rPr>
          <w:rFonts w:eastAsia="MS Gothic" w:cs="Arial"/>
          <w:b/>
          <w:bCs/>
          <w:i/>
          <w:iCs/>
          <w:szCs w:val="21"/>
        </w:rPr>
        <w:fldChar w:fldCharType="end"/>
      </w:r>
      <w:r w:rsidRPr="004270A8">
        <w:rPr>
          <w:rFonts w:eastAsia="MS Gothic" w:cs="Arial"/>
          <w:b/>
          <w:bCs/>
          <w:i/>
          <w:iCs/>
          <w:szCs w:val="21"/>
        </w:rPr>
        <w:t xml:space="preserve"> The Code generation target and S-Function blocks of peripherals</w:t>
      </w:r>
    </w:p>
    <w:p w14:paraId="2DDD6A57" w14:textId="07B126EB" w:rsidR="00D75986" w:rsidRPr="004270A8" w:rsidRDefault="00D75986" w:rsidP="00771CA0">
      <w:pPr>
        <w:widowControl/>
        <w:jc w:val="left"/>
        <w:rPr>
          <w:rFonts w:eastAsia="MS Gothic" w:cs="Arial"/>
          <w:szCs w:val="21"/>
        </w:rPr>
      </w:pPr>
      <w:r w:rsidRPr="004270A8">
        <w:rPr>
          <w:rFonts w:eastAsia="MS Gothic" w:cs="Arial"/>
          <w:szCs w:val="21"/>
        </w:rPr>
        <w:t>The following tables show the information about the components of sample model.</w:t>
      </w:r>
    </w:p>
    <w:p w14:paraId="22454634" w14:textId="77777777" w:rsidR="00D75986" w:rsidRPr="004270A8" w:rsidRDefault="00D75986" w:rsidP="00D75986">
      <w:pPr>
        <w:rPr>
          <w:rFonts w:eastAsia="MS Gothic" w:cs="Arial"/>
          <w:szCs w:val="21"/>
        </w:rPr>
      </w:pPr>
    </w:p>
    <w:p w14:paraId="36055461" w14:textId="10AF446F" w:rsidR="00B14154" w:rsidRPr="004270A8" w:rsidRDefault="00B14154" w:rsidP="00CC3C54">
      <w:pPr>
        <w:jc w:val="center"/>
        <w:rPr>
          <w:rFonts w:eastAsia="MS Gothic" w:cs="Arial"/>
          <w:b/>
          <w:bCs/>
          <w:i/>
          <w:iCs/>
          <w:szCs w:val="21"/>
        </w:rPr>
      </w:pPr>
      <w:r w:rsidRPr="004270A8">
        <w:rPr>
          <w:rFonts w:eastAsia="MS Gothic" w:cs="Arial"/>
          <w:b/>
          <w:bCs/>
          <w:i/>
          <w:iCs/>
          <w:szCs w:val="21"/>
        </w:rPr>
        <w:t xml:space="preserve">Table </w:t>
      </w:r>
      <w:r w:rsidR="00117EE9" w:rsidRPr="004270A8">
        <w:rPr>
          <w:rFonts w:eastAsia="MS Gothic" w:cs="Arial"/>
          <w:b/>
          <w:bCs/>
          <w:i/>
          <w:iCs/>
          <w:szCs w:val="21"/>
        </w:rPr>
        <w:fldChar w:fldCharType="begin"/>
      </w:r>
      <w:r w:rsidR="00117EE9" w:rsidRPr="004270A8">
        <w:rPr>
          <w:rFonts w:eastAsia="MS Gothic" w:cs="Arial"/>
          <w:b/>
          <w:bCs/>
          <w:i/>
          <w:iCs/>
          <w:szCs w:val="21"/>
        </w:rPr>
        <w:instrText xml:space="preserve"> STYLEREF 1 \s </w:instrText>
      </w:r>
      <w:r w:rsidR="00117EE9" w:rsidRPr="004270A8">
        <w:rPr>
          <w:rFonts w:eastAsia="MS Gothic" w:cs="Arial"/>
          <w:b/>
          <w:bCs/>
          <w:i/>
          <w:iCs/>
          <w:szCs w:val="21"/>
        </w:rPr>
        <w:fldChar w:fldCharType="separate"/>
      </w:r>
      <w:r w:rsidR="00775653">
        <w:rPr>
          <w:rFonts w:eastAsia="MS Gothic" w:cs="Arial"/>
          <w:b/>
          <w:bCs/>
          <w:i/>
          <w:iCs/>
          <w:noProof/>
          <w:szCs w:val="21"/>
        </w:rPr>
        <w:t>3</w:t>
      </w:r>
      <w:r w:rsidR="00117EE9" w:rsidRPr="004270A8">
        <w:rPr>
          <w:rFonts w:eastAsia="MS Gothic" w:cs="Arial"/>
          <w:b/>
          <w:bCs/>
          <w:i/>
          <w:iCs/>
          <w:szCs w:val="21"/>
        </w:rPr>
        <w:fldChar w:fldCharType="end"/>
      </w:r>
      <w:r w:rsidR="00117EE9" w:rsidRPr="004270A8">
        <w:rPr>
          <w:rFonts w:eastAsia="MS Gothic" w:cs="Arial"/>
          <w:b/>
          <w:bCs/>
          <w:i/>
          <w:iCs/>
          <w:szCs w:val="21"/>
        </w:rPr>
        <w:noBreakHyphen/>
      </w:r>
      <w:r w:rsidR="00117EE9" w:rsidRPr="004270A8">
        <w:rPr>
          <w:rFonts w:eastAsia="MS Gothic" w:cs="Arial"/>
          <w:b/>
          <w:bCs/>
          <w:i/>
          <w:iCs/>
          <w:szCs w:val="21"/>
        </w:rPr>
        <w:fldChar w:fldCharType="begin"/>
      </w:r>
      <w:r w:rsidR="00117EE9" w:rsidRPr="004270A8">
        <w:rPr>
          <w:rFonts w:eastAsia="MS Gothic" w:cs="Arial"/>
          <w:b/>
          <w:bCs/>
          <w:i/>
          <w:iCs/>
          <w:szCs w:val="21"/>
        </w:rPr>
        <w:instrText xml:space="preserve"> SEQ Table \* ARABIC \s 1 </w:instrText>
      </w:r>
      <w:r w:rsidR="00117EE9" w:rsidRPr="004270A8">
        <w:rPr>
          <w:rFonts w:eastAsia="MS Gothic" w:cs="Arial"/>
          <w:b/>
          <w:bCs/>
          <w:i/>
          <w:iCs/>
          <w:szCs w:val="21"/>
        </w:rPr>
        <w:fldChar w:fldCharType="separate"/>
      </w:r>
      <w:r w:rsidR="00775653">
        <w:rPr>
          <w:rFonts w:eastAsia="MS Gothic" w:cs="Arial"/>
          <w:b/>
          <w:bCs/>
          <w:i/>
          <w:iCs/>
          <w:noProof/>
          <w:szCs w:val="21"/>
        </w:rPr>
        <w:t>2</w:t>
      </w:r>
      <w:r w:rsidR="00117EE9" w:rsidRPr="004270A8">
        <w:rPr>
          <w:rFonts w:eastAsia="MS Gothic" w:cs="Arial"/>
          <w:b/>
          <w:bCs/>
          <w:i/>
          <w:iCs/>
          <w:szCs w:val="21"/>
        </w:rPr>
        <w:fldChar w:fldCharType="end"/>
      </w:r>
      <w:r w:rsidRPr="004270A8">
        <w:rPr>
          <w:rFonts w:eastAsia="MS Gothic" w:cs="Arial"/>
          <w:b/>
          <w:bCs/>
          <w:i/>
          <w:iCs/>
          <w:szCs w:val="21"/>
        </w:rPr>
        <w:t xml:space="preserve"> Code generation target of sample model</w:t>
      </w:r>
    </w:p>
    <w:tbl>
      <w:tblPr>
        <w:tblStyle w:val="TableGrid"/>
        <w:tblW w:w="9696" w:type="dxa"/>
        <w:tblLook w:val="04A0" w:firstRow="1" w:lastRow="0" w:firstColumn="1" w:lastColumn="0" w:noHBand="0" w:noVBand="1"/>
      </w:tblPr>
      <w:tblGrid>
        <w:gridCol w:w="3256"/>
        <w:gridCol w:w="3260"/>
        <w:gridCol w:w="3180"/>
      </w:tblGrid>
      <w:tr w:rsidR="00791AB3" w:rsidRPr="004270A8" w14:paraId="1DFEDE06" w14:textId="77777777" w:rsidTr="00661791">
        <w:tc>
          <w:tcPr>
            <w:tcW w:w="3256" w:type="dxa"/>
            <w:tcBorders>
              <w:top w:val="single" w:sz="4" w:space="0" w:color="auto"/>
              <w:left w:val="single" w:sz="4" w:space="0" w:color="auto"/>
              <w:bottom w:val="single" w:sz="4" w:space="0" w:color="auto"/>
              <w:right w:val="single" w:sz="4" w:space="0" w:color="auto"/>
            </w:tcBorders>
            <w:shd w:val="clear" w:color="auto" w:fill="0070C0"/>
            <w:hideMark/>
          </w:tcPr>
          <w:p w14:paraId="544B70F6" w14:textId="77777777" w:rsidR="00791AB3" w:rsidRPr="004270A8" w:rsidRDefault="00791AB3">
            <w:pPr>
              <w:jc w:val="center"/>
              <w:rPr>
                <w:rFonts w:cs="Arial"/>
                <w:b/>
                <w:bCs/>
                <w:color w:val="FFFFFF" w:themeColor="background1"/>
                <w:szCs w:val="21"/>
              </w:rPr>
            </w:pPr>
            <w:r w:rsidRPr="004270A8">
              <w:rPr>
                <w:rFonts w:cs="Arial"/>
                <w:b/>
                <w:bCs/>
                <w:color w:val="FFFFFF" w:themeColor="background1"/>
                <w:szCs w:val="21"/>
              </w:rPr>
              <w:t>Sample model name</w:t>
            </w:r>
          </w:p>
        </w:tc>
        <w:tc>
          <w:tcPr>
            <w:tcW w:w="3260" w:type="dxa"/>
            <w:tcBorders>
              <w:top w:val="single" w:sz="4" w:space="0" w:color="auto"/>
              <w:left w:val="single" w:sz="4" w:space="0" w:color="auto"/>
              <w:bottom w:val="single" w:sz="4" w:space="0" w:color="auto"/>
              <w:right w:val="single" w:sz="4" w:space="0" w:color="auto"/>
            </w:tcBorders>
            <w:shd w:val="clear" w:color="auto" w:fill="0070C0"/>
            <w:hideMark/>
          </w:tcPr>
          <w:p w14:paraId="6D396FBF" w14:textId="77777777" w:rsidR="00791AB3" w:rsidRPr="004270A8" w:rsidRDefault="00791AB3">
            <w:pPr>
              <w:jc w:val="center"/>
              <w:rPr>
                <w:rFonts w:cs="Arial"/>
                <w:b/>
                <w:bCs/>
                <w:color w:val="FFFFFF" w:themeColor="background1"/>
                <w:szCs w:val="21"/>
              </w:rPr>
            </w:pPr>
            <w:r w:rsidRPr="004270A8">
              <w:rPr>
                <w:rFonts w:cs="Arial"/>
                <w:b/>
                <w:bCs/>
                <w:color w:val="FFFFFF" w:themeColor="background1"/>
                <w:szCs w:val="21"/>
              </w:rPr>
              <w:t>Code generation target</w:t>
            </w:r>
          </w:p>
        </w:tc>
        <w:tc>
          <w:tcPr>
            <w:tcW w:w="3180" w:type="dxa"/>
            <w:tcBorders>
              <w:top w:val="single" w:sz="4" w:space="0" w:color="auto"/>
              <w:left w:val="single" w:sz="4" w:space="0" w:color="auto"/>
              <w:bottom w:val="single" w:sz="4" w:space="0" w:color="auto"/>
              <w:right w:val="single" w:sz="4" w:space="0" w:color="auto"/>
            </w:tcBorders>
            <w:shd w:val="clear" w:color="auto" w:fill="0070C0"/>
            <w:hideMark/>
          </w:tcPr>
          <w:p w14:paraId="4F80DF2F" w14:textId="7775571E" w:rsidR="00791AB3" w:rsidRPr="004270A8" w:rsidRDefault="00791AB3">
            <w:pPr>
              <w:jc w:val="center"/>
              <w:rPr>
                <w:rFonts w:cs="Arial"/>
                <w:b/>
                <w:bCs/>
                <w:color w:val="FFFFFF" w:themeColor="background1"/>
                <w:szCs w:val="21"/>
              </w:rPr>
            </w:pPr>
            <w:r w:rsidRPr="004270A8">
              <w:rPr>
                <w:rFonts w:cs="Arial"/>
                <w:b/>
                <w:bCs/>
                <w:color w:val="FFFFFF" w:themeColor="background1"/>
                <w:szCs w:val="21"/>
              </w:rPr>
              <w:t>Block type</w:t>
            </w:r>
          </w:p>
        </w:tc>
      </w:tr>
      <w:tr w:rsidR="00791AB3" w:rsidRPr="004270A8" w14:paraId="240FBE08" w14:textId="77777777" w:rsidTr="00661791">
        <w:tc>
          <w:tcPr>
            <w:tcW w:w="3256" w:type="dxa"/>
            <w:tcBorders>
              <w:top w:val="single" w:sz="4" w:space="0" w:color="auto"/>
              <w:left w:val="single" w:sz="4" w:space="0" w:color="auto"/>
              <w:bottom w:val="single" w:sz="4" w:space="0" w:color="auto"/>
              <w:right w:val="single" w:sz="4" w:space="0" w:color="auto"/>
            </w:tcBorders>
            <w:hideMark/>
          </w:tcPr>
          <w:p w14:paraId="55985EC0" w14:textId="77777777" w:rsidR="00791AB3" w:rsidRPr="004270A8" w:rsidRDefault="00791AB3">
            <w:pPr>
              <w:rPr>
                <w:rFonts w:cs="Arial"/>
                <w:szCs w:val="21"/>
              </w:rPr>
            </w:pPr>
            <w:r w:rsidRPr="004270A8">
              <w:rPr>
                <w:rFonts w:cs="Arial"/>
                <w:szCs w:val="21"/>
              </w:rPr>
              <w:t>slexPowerWindowExample.slx</w:t>
            </w:r>
          </w:p>
        </w:tc>
        <w:tc>
          <w:tcPr>
            <w:tcW w:w="3260" w:type="dxa"/>
            <w:tcBorders>
              <w:top w:val="single" w:sz="4" w:space="0" w:color="auto"/>
              <w:left w:val="single" w:sz="4" w:space="0" w:color="auto"/>
              <w:bottom w:val="single" w:sz="4" w:space="0" w:color="auto"/>
              <w:right w:val="single" w:sz="4" w:space="0" w:color="auto"/>
            </w:tcBorders>
            <w:hideMark/>
          </w:tcPr>
          <w:p w14:paraId="5177CC08" w14:textId="77777777" w:rsidR="00791AB3" w:rsidRPr="004270A8" w:rsidRDefault="00791AB3">
            <w:pPr>
              <w:rPr>
                <w:rFonts w:cs="Arial"/>
                <w:szCs w:val="21"/>
              </w:rPr>
            </w:pPr>
            <w:r w:rsidRPr="004270A8">
              <w:rPr>
                <w:rFonts w:cs="Arial"/>
                <w:szCs w:val="21"/>
              </w:rPr>
              <w:t>Target_Block_ET_VPF</w:t>
            </w:r>
          </w:p>
        </w:tc>
        <w:tc>
          <w:tcPr>
            <w:tcW w:w="3180" w:type="dxa"/>
            <w:tcBorders>
              <w:top w:val="single" w:sz="4" w:space="0" w:color="auto"/>
              <w:left w:val="single" w:sz="4" w:space="0" w:color="auto"/>
              <w:bottom w:val="single" w:sz="4" w:space="0" w:color="auto"/>
              <w:right w:val="single" w:sz="4" w:space="0" w:color="auto"/>
            </w:tcBorders>
            <w:hideMark/>
          </w:tcPr>
          <w:p w14:paraId="7BDB3867" w14:textId="77777777" w:rsidR="00791AB3" w:rsidRPr="004270A8" w:rsidRDefault="00791AB3">
            <w:pPr>
              <w:rPr>
                <w:rFonts w:cs="Arial"/>
                <w:szCs w:val="21"/>
              </w:rPr>
            </w:pPr>
            <w:r w:rsidRPr="004270A8">
              <w:rPr>
                <w:rFonts w:cs="Arial"/>
                <w:szCs w:val="21"/>
              </w:rPr>
              <w:t>Subsystem block</w:t>
            </w:r>
          </w:p>
        </w:tc>
      </w:tr>
    </w:tbl>
    <w:p w14:paraId="17B78B14" w14:textId="607962BF" w:rsidR="00D75986" w:rsidRPr="004270A8" w:rsidRDefault="00D75986" w:rsidP="00D75986">
      <w:pPr>
        <w:rPr>
          <w:rFonts w:eastAsia="MS Gothic" w:cs="Arial"/>
          <w:szCs w:val="21"/>
        </w:rPr>
      </w:pPr>
    </w:p>
    <w:p w14:paraId="59620A2F" w14:textId="24AD7EB0" w:rsidR="00B14154" w:rsidRPr="004270A8" w:rsidRDefault="00B14154" w:rsidP="00CC3C54">
      <w:pPr>
        <w:jc w:val="center"/>
        <w:rPr>
          <w:rFonts w:eastAsia="MS Gothic" w:cs="Arial"/>
          <w:b/>
          <w:bCs/>
          <w:i/>
          <w:iCs/>
          <w:szCs w:val="21"/>
        </w:rPr>
      </w:pPr>
      <w:r w:rsidRPr="004270A8">
        <w:rPr>
          <w:rFonts w:eastAsia="MS Gothic" w:cs="Arial"/>
          <w:b/>
          <w:bCs/>
          <w:i/>
          <w:iCs/>
          <w:szCs w:val="21"/>
        </w:rPr>
        <w:t xml:space="preserve">Table </w:t>
      </w:r>
      <w:r w:rsidR="00117EE9" w:rsidRPr="004270A8">
        <w:rPr>
          <w:rFonts w:eastAsia="MS Gothic" w:cs="Arial"/>
          <w:b/>
          <w:bCs/>
          <w:i/>
          <w:iCs/>
          <w:szCs w:val="21"/>
        </w:rPr>
        <w:fldChar w:fldCharType="begin"/>
      </w:r>
      <w:r w:rsidR="00117EE9" w:rsidRPr="004270A8">
        <w:rPr>
          <w:rFonts w:eastAsia="MS Gothic" w:cs="Arial"/>
          <w:b/>
          <w:bCs/>
          <w:i/>
          <w:iCs/>
          <w:szCs w:val="21"/>
        </w:rPr>
        <w:instrText xml:space="preserve"> STYLEREF 1 \s </w:instrText>
      </w:r>
      <w:r w:rsidR="00117EE9" w:rsidRPr="004270A8">
        <w:rPr>
          <w:rFonts w:eastAsia="MS Gothic" w:cs="Arial"/>
          <w:b/>
          <w:bCs/>
          <w:i/>
          <w:iCs/>
          <w:szCs w:val="21"/>
        </w:rPr>
        <w:fldChar w:fldCharType="separate"/>
      </w:r>
      <w:r w:rsidR="00775653">
        <w:rPr>
          <w:rFonts w:eastAsia="MS Gothic" w:cs="Arial"/>
          <w:b/>
          <w:bCs/>
          <w:i/>
          <w:iCs/>
          <w:noProof/>
          <w:szCs w:val="21"/>
        </w:rPr>
        <w:t>3</w:t>
      </w:r>
      <w:r w:rsidR="00117EE9" w:rsidRPr="004270A8">
        <w:rPr>
          <w:rFonts w:eastAsia="MS Gothic" w:cs="Arial"/>
          <w:b/>
          <w:bCs/>
          <w:i/>
          <w:iCs/>
          <w:szCs w:val="21"/>
        </w:rPr>
        <w:fldChar w:fldCharType="end"/>
      </w:r>
      <w:r w:rsidR="00117EE9" w:rsidRPr="004270A8">
        <w:rPr>
          <w:rFonts w:eastAsia="MS Gothic" w:cs="Arial"/>
          <w:b/>
          <w:bCs/>
          <w:i/>
          <w:iCs/>
          <w:szCs w:val="21"/>
        </w:rPr>
        <w:noBreakHyphen/>
      </w:r>
      <w:r w:rsidR="00117EE9" w:rsidRPr="004270A8">
        <w:rPr>
          <w:rFonts w:eastAsia="MS Gothic" w:cs="Arial"/>
          <w:b/>
          <w:bCs/>
          <w:i/>
          <w:iCs/>
          <w:szCs w:val="21"/>
        </w:rPr>
        <w:fldChar w:fldCharType="begin"/>
      </w:r>
      <w:r w:rsidR="00117EE9" w:rsidRPr="004270A8">
        <w:rPr>
          <w:rFonts w:eastAsia="MS Gothic" w:cs="Arial"/>
          <w:b/>
          <w:bCs/>
          <w:i/>
          <w:iCs/>
          <w:szCs w:val="21"/>
        </w:rPr>
        <w:instrText xml:space="preserve"> SEQ Table \* ARABIC \s 1 </w:instrText>
      </w:r>
      <w:r w:rsidR="00117EE9" w:rsidRPr="004270A8">
        <w:rPr>
          <w:rFonts w:eastAsia="MS Gothic" w:cs="Arial"/>
          <w:b/>
          <w:bCs/>
          <w:i/>
          <w:iCs/>
          <w:szCs w:val="21"/>
        </w:rPr>
        <w:fldChar w:fldCharType="separate"/>
      </w:r>
      <w:r w:rsidR="00775653">
        <w:rPr>
          <w:rFonts w:eastAsia="MS Gothic" w:cs="Arial"/>
          <w:b/>
          <w:bCs/>
          <w:i/>
          <w:iCs/>
          <w:noProof/>
          <w:szCs w:val="21"/>
        </w:rPr>
        <w:t>3</w:t>
      </w:r>
      <w:r w:rsidR="00117EE9" w:rsidRPr="004270A8">
        <w:rPr>
          <w:rFonts w:eastAsia="MS Gothic" w:cs="Arial"/>
          <w:b/>
          <w:bCs/>
          <w:i/>
          <w:iCs/>
          <w:szCs w:val="21"/>
        </w:rPr>
        <w:fldChar w:fldCharType="end"/>
      </w:r>
      <w:r w:rsidRPr="004270A8">
        <w:rPr>
          <w:rFonts w:eastAsia="MS Gothic" w:cs="Arial"/>
          <w:b/>
          <w:bCs/>
          <w:i/>
          <w:iCs/>
          <w:szCs w:val="21"/>
        </w:rPr>
        <w:t xml:space="preserve"> Peripherals under Code generation target</w:t>
      </w:r>
    </w:p>
    <w:tbl>
      <w:tblPr>
        <w:tblStyle w:val="TableGrid5"/>
        <w:tblW w:w="9810" w:type="dxa"/>
        <w:tblInd w:w="-95" w:type="dxa"/>
        <w:tblLayout w:type="fixed"/>
        <w:tblLook w:val="04A0" w:firstRow="1" w:lastRow="0" w:firstColumn="1" w:lastColumn="0" w:noHBand="0" w:noVBand="1"/>
      </w:tblPr>
      <w:tblGrid>
        <w:gridCol w:w="1224"/>
        <w:gridCol w:w="1134"/>
        <w:gridCol w:w="2977"/>
        <w:gridCol w:w="3544"/>
        <w:gridCol w:w="931"/>
      </w:tblGrid>
      <w:tr w:rsidR="00771CA0" w:rsidRPr="004270A8" w14:paraId="0B41525E" w14:textId="77777777" w:rsidTr="00771CA0">
        <w:tc>
          <w:tcPr>
            <w:tcW w:w="1224" w:type="dxa"/>
            <w:shd w:val="clear" w:color="auto" w:fill="0070C0"/>
            <w:vAlign w:val="center"/>
          </w:tcPr>
          <w:p w14:paraId="19603F12" w14:textId="77777777" w:rsidR="00D75986" w:rsidRPr="004270A8" w:rsidRDefault="00D75986" w:rsidP="00D75986">
            <w:pPr>
              <w:jc w:val="center"/>
              <w:rPr>
                <w:rFonts w:ascii="Arial" w:eastAsia="MS Gothic" w:hAnsi="Arial" w:cs="Arial"/>
                <w:b/>
                <w:bCs/>
                <w:color w:val="FFFFFF"/>
                <w:sz w:val="21"/>
                <w:szCs w:val="21"/>
              </w:rPr>
            </w:pPr>
            <w:r w:rsidRPr="004270A8">
              <w:rPr>
                <w:rFonts w:ascii="Arial" w:eastAsia="MS Gothic" w:hAnsi="Arial" w:cs="Arial"/>
                <w:b/>
                <w:bCs/>
                <w:color w:val="FFFFFF"/>
                <w:sz w:val="21"/>
                <w:szCs w:val="21"/>
              </w:rPr>
              <w:lastRenderedPageBreak/>
              <w:t>Code generation target</w:t>
            </w:r>
          </w:p>
        </w:tc>
        <w:tc>
          <w:tcPr>
            <w:tcW w:w="1134" w:type="dxa"/>
            <w:shd w:val="clear" w:color="auto" w:fill="0070C0"/>
            <w:vAlign w:val="center"/>
          </w:tcPr>
          <w:p w14:paraId="1C604D5D" w14:textId="093F5578" w:rsidR="00D75986" w:rsidRPr="004270A8" w:rsidRDefault="00D75986" w:rsidP="00D75986">
            <w:pPr>
              <w:jc w:val="center"/>
              <w:rPr>
                <w:rFonts w:ascii="Arial" w:eastAsia="MS Gothic" w:hAnsi="Arial" w:cs="Arial"/>
                <w:b/>
                <w:bCs/>
                <w:color w:val="FFFFFF"/>
                <w:sz w:val="21"/>
                <w:szCs w:val="21"/>
              </w:rPr>
            </w:pPr>
            <w:bookmarkStart w:id="487" w:name="_Hlk93653231"/>
            <w:r w:rsidRPr="004270A8">
              <w:rPr>
                <w:rFonts w:ascii="Arial" w:eastAsia="MS Gothic" w:hAnsi="Arial" w:cs="Arial"/>
                <w:b/>
                <w:bCs/>
                <w:color w:val="FFFFFF"/>
                <w:sz w:val="21"/>
                <w:szCs w:val="21"/>
              </w:rPr>
              <w:t>Peripheral</w:t>
            </w:r>
            <w:bookmarkEnd w:id="487"/>
            <w:r w:rsidR="00771CA0" w:rsidRPr="004270A8">
              <w:rPr>
                <w:rFonts w:ascii="Arial" w:eastAsia="MS Gothic" w:hAnsi="Arial" w:cs="Arial"/>
                <w:b/>
                <w:bCs/>
                <w:color w:val="FFFFFF"/>
                <w:sz w:val="21"/>
                <w:szCs w:val="21"/>
              </w:rPr>
              <w:t xml:space="preserve"> block</w:t>
            </w:r>
          </w:p>
        </w:tc>
        <w:tc>
          <w:tcPr>
            <w:tcW w:w="2977" w:type="dxa"/>
            <w:shd w:val="clear" w:color="auto" w:fill="0070C0"/>
            <w:vAlign w:val="center"/>
          </w:tcPr>
          <w:p w14:paraId="3584A8A0" w14:textId="22622824" w:rsidR="00D75986" w:rsidRPr="004270A8" w:rsidRDefault="00D75986" w:rsidP="00D75986">
            <w:pPr>
              <w:jc w:val="center"/>
              <w:rPr>
                <w:rFonts w:ascii="Arial" w:eastAsia="MS Gothic" w:hAnsi="Arial" w:cs="Arial"/>
                <w:b/>
                <w:bCs/>
                <w:color w:val="FFFFFF"/>
                <w:sz w:val="21"/>
                <w:szCs w:val="21"/>
              </w:rPr>
            </w:pPr>
            <w:r w:rsidRPr="004270A8">
              <w:rPr>
                <w:rFonts w:ascii="Arial" w:eastAsia="MS Gothic" w:hAnsi="Arial" w:cs="Arial"/>
                <w:b/>
                <w:bCs/>
                <w:color w:val="FFFFFF"/>
                <w:sz w:val="21"/>
                <w:szCs w:val="21"/>
              </w:rPr>
              <w:t>Peripheral port name</w:t>
            </w:r>
          </w:p>
        </w:tc>
        <w:tc>
          <w:tcPr>
            <w:tcW w:w="3544" w:type="dxa"/>
            <w:shd w:val="clear" w:color="auto" w:fill="0070C0"/>
            <w:vAlign w:val="center"/>
          </w:tcPr>
          <w:p w14:paraId="3D45D2AC" w14:textId="77777777" w:rsidR="00D75986" w:rsidRPr="004270A8" w:rsidRDefault="00D75986" w:rsidP="00D75986">
            <w:pPr>
              <w:jc w:val="center"/>
              <w:rPr>
                <w:rFonts w:ascii="Arial" w:eastAsia="MS Gothic" w:hAnsi="Arial" w:cs="Arial"/>
                <w:b/>
                <w:bCs/>
                <w:color w:val="FFFFFF"/>
                <w:sz w:val="21"/>
                <w:szCs w:val="21"/>
              </w:rPr>
            </w:pPr>
            <w:r w:rsidRPr="004270A8">
              <w:rPr>
                <w:rFonts w:ascii="Arial" w:eastAsia="MS Gothic" w:hAnsi="Arial" w:cs="Arial"/>
                <w:b/>
                <w:bCs/>
                <w:color w:val="FFFFFF"/>
                <w:sz w:val="21"/>
                <w:szCs w:val="21"/>
              </w:rPr>
              <w:t>Block name</w:t>
            </w:r>
          </w:p>
        </w:tc>
        <w:tc>
          <w:tcPr>
            <w:tcW w:w="931" w:type="dxa"/>
            <w:shd w:val="clear" w:color="auto" w:fill="0070C0"/>
            <w:vAlign w:val="center"/>
          </w:tcPr>
          <w:p w14:paraId="3AAFF470" w14:textId="77777777" w:rsidR="00D75986" w:rsidRPr="004270A8" w:rsidRDefault="00D75986" w:rsidP="00D75986">
            <w:pPr>
              <w:jc w:val="center"/>
              <w:rPr>
                <w:rFonts w:ascii="Arial" w:eastAsia="MS Gothic" w:hAnsi="Arial" w:cs="Arial"/>
                <w:b/>
                <w:bCs/>
                <w:color w:val="FFFFFF"/>
                <w:sz w:val="21"/>
                <w:szCs w:val="21"/>
              </w:rPr>
            </w:pPr>
            <w:r w:rsidRPr="004270A8">
              <w:rPr>
                <w:rFonts w:ascii="Arial" w:eastAsia="MS Gothic" w:hAnsi="Arial" w:cs="Arial"/>
                <w:b/>
                <w:bCs/>
                <w:color w:val="FFFFFF"/>
                <w:sz w:val="21"/>
                <w:szCs w:val="21"/>
              </w:rPr>
              <w:t>Block type</w:t>
            </w:r>
          </w:p>
        </w:tc>
      </w:tr>
      <w:tr w:rsidR="00DB34FC" w:rsidRPr="004270A8" w14:paraId="7D7233D4" w14:textId="77777777" w:rsidTr="00771CA0">
        <w:tc>
          <w:tcPr>
            <w:tcW w:w="1224" w:type="dxa"/>
            <w:vMerge w:val="restart"/>
          </w:tcPr>
          <w:p w14:paraId="6401A648" w14:textId="77777777" w:rsidR="00DB34FC" w:rsidRPr="004270A8" w:rsidRDefault="00DB34FC" w:rsidP="00D75986">
            <w:pPr>
              <w:rPr>
                <w:rFonts w:ascii="Arial" w:eastAsia="MS Gothic" w:hAnsi="Arial" w:cs="Arial"/>
                <w:sz w:val="21"/>
                <w:szCs w:val="21"/>
              </w:rPr>
            </w:pPr>
            <w:r w:rsidRPr="004270A8">
              <w:rPr>
                <w:rFonts w:ascii="Arial" w:eastAsia="MS Gothic" w:hAnsi="Arial" w:cs="Arial"/>
                <w:sz w:val="21"/>
                <w:szCs w:val="21"/>
              </w:rPr>
              <w:t>Target_Block_ET_VPF</w:t>
            </w:r>
          </w:p>
        </w:tc>
        <w:tc>
          <w:tcPr>
            <w:tcW w:w="1134" w:type="dxa"/>
          </w:tcPr>
          <w:p w14:paraId="2E54F299" w14:textId="77777777" w:rsidR="00DB34FC" w:rsidRPr="004270A8" w:rsidRDefault="00DB34FC" w:rsidP="00D75986">
            <w:pPr>
              <w:rPr>
                <w:rFonts w:ascii="Arial" w:eastAsia="MS Gothic" w:hAnsi="Arial" w:cs="Arial"/>
                <w:sz w:val="21"/>
                <w:szCs w:val="21"/>
              </w:rPr>
            </w:pPr>
            <w:r w:rsidRPr="004270A8">
              <w:rPr>
                <w:rFonts w:ascii="Arial" w:eastAsia="MS Gothic" w:hAnsi="Arial" w:cs="Arial"/>
                <w:sz w:val="21"/>
                <w:szCs w:val="21"/>
              </w:rPr>
              <w:t>ADC</w:t>
            </w:r>
          </w:p>
        </w:tc>
        <w:tc>
          <w:tcPr>
            <w:tcW w:w="2977" w:type="dxa"/>
          </w:tcPr>
          <w:p w14:paraId="6C878C11" w14:textId="2D344035" w:rsidR="00DB34FC" w:rsidRPr="004270A8" w:rsidRDefault="00DB34FC" w:rsidP="00D75986">
            <w:pPr>
              <w:rPr>
                <w:rFonts w:ascii="Arial" w:eastAsia="MS Gothic" w:hAnsi="Arial" w:cs="Arial"/>
                <w:sz w:val="21"/>
                <w:szCs w:val="21"/>
              </w:rPr>
            </w:pPr>
            <w:r w:rsidRPr="004270A8">
              <w:rPr>
                <w:rFonts w:ascii="Arial" w:eastAsia="MS Gothic" w:hAnsi="Arial" w:cs="Arial"/>
                <w:sz w:val="21"/>
                <w:szCs w:val="21"/>
              </w:rPr>
              <w:t>ANI&lt;Unit&gt;&lt;Port ID&gt;</w:t>
            </w:r>
            <w:r w:rsidRPr="004270A8">
              <w:rPr>
                <w:rFonts w:ascii="Arial" w:eastAsia="MS Gothic" w:hAnsi="Arial" w:cs="Arial"/>
                <w:sz w:val="21"/>
                <w:szCs w:val="21"/>
                <w:highlight w:val="yellow"/>
              </w:rPr>
              <w:t>*1</w:t>
            </w:r>
          </w:p>
          <w:p w14:paraId="0BEB9447" w14:textId="6B7F0E9C" w:rsidR="00DB34FC" w:rsidRPr="004270A8" w:rsidRDefault="00DB34FC" w:rsidP="00D75986">
            <w:pPr>
              <w:rPr>
                <w:rFonts w:ascii="Arial" w:eastAsia="MS Gothic" w:hAnsi="Arial" w:cs="Arial"/>
                <w:sz w:val="21"/>
                <w:szCs w:val="21"/>
              </w:rPr>
            </w:pPr>
            <w:commentRangeStart w:id="488"/>
            <w:r w:rsidRPr="004270A8">
              <w:rPr>
                <w:rFonts w:ascii="Arial" w:eastAsia="MS Gothic" w:hAnsi="Arial" w:cs="Arial"/>
                <w:sz w:val="21"/>
                <w:szCs w:val="21"/>
                <w:highlight w:val="yellow"/>
              </w:rPr>
              <w:t>AN&lt;Unit&gt;&lt;Port ID&gt;</w:t>
            </w:r>
            <w:commentRangeEnd w:id="488"/>
            <w:r w:rsidRPr="004270A8">
              <w:rPr>
                <w:rStyle w:val="CommentReference"/>
                <w:rFonts w:ascii="Arial" w:eastAsia="MS Mincho" w:hAnsi="Arial" w:cs="Arial"/>
                <w:kern w:val="2"/>
                <w:szCs w:val="20"/>
                <w:lang w:eastAsia="ja-JP"/>
              </w:rPr>
              <w:commentReference w:id="488"/>
            </w:r>
            <w:bookmarkStart w:id="489" w:name="V10000_Req_03_007"/>
            <w:bookmarkEnd w:id="489"/>
            <w:r w:rsidRPr="004270A8">
              <w:rPr>
                <w:rFonts w:ascii="Arial" w:eastAsia="MS Gothic" w:hAnsi="Arial" w:cs="Arial"/>
                <w:sz w:val="21"/>
                <w:szCs w:val="21"/>
                <w:highlight w:val="yellow"/>
              </w:rPr>
              <w:t>*2</w:t>
            </w:r>
          </w:p>
        </w:tc>
        <w:tc>
          <w:tcPr>
            <w:tcW w:w="3544" w:type="dxa"/>
          </w:tcPr>
          <w:p w14:paraId="67A42036" w14:textId="77777777" w:rsidR="00DB34FC" w:rsidRPr="004270A8" w:rsidRDefault="00DB34FC" w:rsidP="00D75986">
            <w:pPr>
              <w:rPr>
                <w:rFonts w:ascii="Arial" w:eastAsia="MS Gothic" w:hAnsi="Arial" w:cs="Arial"/>
                <w:sz w:val="21"/>
                <w:szCs w:val="21"/>
              </w:rPr>
            </w:pPr>
            <w:r w:rsidRPr="004270A8">
              <w:rPr>
                <w:rFonts w:ascii="Arial" w:eastAsia="MS Gothic" w:hAnsi="Arial" w:cs="Arial"/>
                <w:sz w:val="21"/>
                <w:szCs w:val="21"/>
              </w:rPr>
              <w:t>ADC_&lt;Number&gt;</w:t>
            </w:r>
          </w:p>
        </w:tc>
        <w:tc>
          <w:tcPr>
            <w:tcW w:w="931" w:type="dxa"/>
            <w:vMerge w:val="restart"/>
          </w:tcPr>
          <w:p w14:paraId="17EAE569" w14:textId="77777777" w:rsidR="00DB34FC" w:rsidRPr="004270A8" w:rsidRDefault="00DB34FC" w:rsidP="00D75986">
            <w:pPr>
              <w:rPr>
                <w:rFonts w:ascii="Arial" w:eastAsia="MS Gothic" w:hAnsi="Arial" w:cs="Arial"/>
                <w:sz w:val="21"/>
                <w:szCs w:val="21"/>
              </w:rPr>
            </w:pPr>
            <w:r w:rsidRPr="004270A8">
              <w:rPr>
                <w:rFonts w:ascii="Arial" w:eastAsia="MS Gothic" w:hAnsi="Arial" w:cs="Arial"/>
                <w:sz w:val="21"/>
                <w:szCs w:val="21"/>
              </w:rPr>
              <w:t>S-Function block</w:t>
            </w:r>
          </w:p>
          <w:p w14:paraId="1E74AF35" w14:textId="6065DDDE" w:rsidR="00DB34FC" w:rsidRPr="004270A8" w:rsidRDefault="00DB34FC" w:rsidP="00DB34FC">
            <w:pPr>
              <w:rPr>
                <w:rFonts w:ascii="Arial" w:eastAsia="MS Gothic" w:hAnsi="Arial" w:cs="Arial"/>
                <w:sz w:val="21"/>
                <w:szCs w:val="21"/>
              </w:rPr>
            </w:pPr>
          </w:p>
        </w:tc>
      </w:tr>
      <w:tr w:rsidR="00DB34FC" w:rsidRPr="004270A8" w14:paraId="6F333813" w14:textId="77777777" w:rsidTr="00771CA0">
        <w:tc>
          <w:tcPr>
            <w:tcW w:w="1224" w:type="dxa"/>
            <w:vMerge/>
          </w:tcPr>
          <w:p w14:paraId="40605518" w14:textId="77777777" w:rsidR="00DB34FC" w:rsidRPr="004270A8" w:rsidRDefault="00DB34FC" w:rsidP="00A95C98">
            <w:pPr>
              <w:rPr>
                <w:rFonts w:ascii="Arial" w:eastAsia="MS Gothic" w:hAnsi="Arial" w:cs="Arial"/>
                <w:sz w:val="21"/>
                <w:szCs w:val="21"/>
              </w:rPr>
            </w:pPr>
          </w:p>
        </w:tc>
        <w:tc>
          <w:tcPr>
            <w:tcW w:w="1134" w:type="dxa"/>
            <w:vMerge w:val="restart"/>
          </w:tcPr>
          <w:p w14:paraId="4AAD537C" w14:textId="4A83C457" w:rsidR="00DB34FC" w:rsidRPr="004270A8" w:rsidRDefault="00DB34FC" w:rsidP="00A95C98">
            <w:pPr>
              <w:rPr>
                <w:rFonts w:ascii="Arial" w:eastAsia="MS Gothic" w:hAnsi="Arial" w:cs="Arial"/>
                <w:sz w:val="21"/>
                <w:szCs w:val="21"/>
              </w:rPr>
            </w:pPr>
            <w:r w:rsidRPr="004270A8">
              <w:rPr>
                <w:rFonts w:ascii="Arial" w:eastAsia="MS Gothic" w:hAnsi="Arial" w:cs="Arial"/>
                <w:sz w:val="21"/>
                <w:szCs w:val="21"/>
              </w:rPr>
              <w:t>Port</w:t>
            </w:r>
          </w:p>
        </w:tc>
        <w:tc>
          <w:tcPr>
            <w:tcW w:w="2977" w:type="dxa"/>
            <w:vMerge w:val="restart"/>
          </w:tcPr>
          <w:p w14:paraId="766886BF" w14:textId="332E8433" w:rsidR="00DB34FC" w:rsidRPr="004270A8" w:rsidRDefault="00DB34FC" w:rsidP="00A95C98">
            <w:pPr>
              <w:rPr>
                <w:rFonts w:ascii="Arial" w:eastAsia="MS Gothic" w:hAnsi="Arial" w:cs="Arial"/>
                <w:sz w:val="21"/>
                <w:szCs w:val="21"/>
              </w:rPr>
            </w:pPr>
            <w:r w:rsidRPr="004270A8">
              <w:rPr>
                <w:rFonts w:ascii="Arial" w:eastAsia="MS Gothic" w:hAnsi="Arial" w:cs="Arial"/>
                <w:sz w:val="21"/>
                <w:szCs w:val="21"/>
              </w:rPr>
              <w:t>P&lt;Port&gt;_&lt;Pin&gt;</w:t>
            </w:r>
          </w:p>
        </w:tc>
        <w:tc>
          <w:tcPr>
            <w:tcW w:w="3544" w:type="dxa"/>
          </w:tcPr>
          <w:p w14:paraId="23065143" w14:textId="4E049D3E" w:rsidR="00DB34FC" w:rsidRPr="004270A8" w:rsidRDefault="00DB34FC" w:rsidP="00A95C98">
            <w:pPr>
              <w:rPr>
                <w:rFonts w:ascii="Arial" w:eastAsia="MS Gothic" w:hAnsi="Arial" w:cs="Arial"/>
                <w:sz w:val="21"/>
                <w:szCs w:val="21"/>
              </w:rPr>
            </w:pPr>
            <w:r w:rsidRPr="004270A8">
              <w:rPr>
                <w:rFonts w:ascii="Arial" w:eastAsia="MS Gothic" w:hAnsi="Arial" w:cs="Arial"/>
                <w:sz w:val="21"/>
                <w:szCs w:val="21"/>
              </w:rPr>
              <w:t>Port_In_&lt;Number&gt;</w:t>
            </w:r>
          </w:p>
        </w:tc>
        <w:tc>
          <w:tcPr>
            <w:tcW w:w="931" w:type="dxa"/>
            <w:vMerge/>
          </w:tcPr>
          <w:p w14:paraId="44684531" w14:textId="28531F77" w:rsidR="00DB34FC" w:rsidRPr="004270A8" w:rsidRDefault="00DB34FC" w:rsidP="005573EB">
            <w:pPr>
              <w:rPr>
                <w:rFonts w:ascii="Arial" w:eastAsia="MS Gothic" w:hAnsi="Arial" w:cs="Arial"/>
                <w:sz w:val="21"/>
                <w:szCs w:val="21"/>
              </w:rPr>
            </w:pPr>
          </w:p>
        </w:tc>
      </w:tr>
      <w:tr w:rsidR="00DB34FC" w:rsidRPr="004270A8" w14:paraId="4B5CE7E3" w14:textId="77777777" w:rsidTr="00771CA0">
        <w:tc>
          <w:tcPr>
            <w:tcW w:w="1224" w:type="dxa"/>
            <w:vMerge/>
          </w:tcPr>
          <w:p w14:paraId="081C1AA8" w14:textId="77777777" w:rsidR="00DB34FC" w:rsidRPr="004270A8" w:rsidRDefault="00DB34FC" w:rsidP="00A95C98">
            <w:pPr>
              <w:rPr>
                <w:rFonts w:ascii="Arial" w:eastAsia="MS Gothic" w:hAnsi="Arial" w:cs="Arial"/>
                <w:sz w:val="21"/>
                <w:szCs w:val="21"/>
              </w:rPr>
            </w:pPr>
          </w:p>
        </w:tc>
        <w:tc>
          <w:tcPr>
            <w:tcW w:w="1134" w:type="dxa"/>
            <w:vMerge/>
          </w:tcPr>
          <w:p w14:paraId="39374552" w14:textId="77777777" w:rsidR="00DB34FC" w:rsidRPr="004270A8" w:rsidRDefault="00DB34FC" w:rsidP="00A95C98">
            <w:pPr>
              <w:rPr>
                <w:rFonts w:ascii="Arial" w:eastAsia="MS Gothic" w:hAnsi="Arial" w:cs="Arial"/>
                <w:sz w:val="21"/>
                <w:szCs w:val="21"/>
              </w:rPr>
            </w:pPr>
          </w:p>
        </w:tc>
        <w:tc>
          <w:tcPr>
            <w:tcW w:w="2977" w:type="dxa"/>
            <w:vMerge/>
          </w:tcPr>
          <w:p w14:paraId="186B2DAA" w14:textId="77777777" w:rsidR="00DB34FC" w:rsidRPr="004270A8" w:rsidRDefault="00DB34FC" w:rsidP="00A95C98">
            <w:pPr>
              <w:rPr>
                <w:rFonts w:ascii="Arial" w:eastAsia="MS Gothic" w:hAnsi="Arial" w:cs="Arial"/>
                <w:sz w:val="21"/>
                <w:szCs w:val="21"/>
              </w:rPr>
            </w:pPr>
          </w:p>
        </w:tc>
        <w:tc>
          <w:tcPr>
            <w:tcW w:w="3544" w:type="dxa"/>
          </w:tcPr>
          <w:p w14:paraId="62C38230" w14:textId="0B2AF640" w:rsidR="00DB34FC" w:rsidRPr="004270A8" w:rsidRDefault="00DB34FC" w:rsidP="00A95C98">
            <w:pPr>
              <w:rPr>
                <w:rFonts w:ascii="Arial" w:eastAsia="MS Gothic" w:hAnsi="Arial" w:cs="Arial"/>
                <w:sz w:val="21"/>
                <w:szCs w:val="21"/>
              </w:rPr>
            </w:pPr>
            <w:r w:rsidRPr="004270A8">
              <w:rPr>
                <w:rFonts w:ascii="Arial" w:eastAsia="MS Gothic" w:hAnsi="Arial" w:cs="Arial"/>
                <w:sz w:val="21"/>
                <w:szCs w:val="21"/>
              </w:rPr>
              <w:t>Port_Out_&lt;Number&gt;</w:t>
            </w:r>
          </w:p>
        </w:tc>
        <w:tc>
          <w:tcPr>
            <w:tcW w:w="931" w:type="dxa"/>
            <w:vMerge/>
          </w:tcPr>
          <w:p w14:paraId="01664475" w14:textId="46FD0A1F" w:rsidR="00DB34FC" w:rsidRPr="004270A8" w:rsidRDefault="00DB34FC" w:rsidP="005573EB">
            <w:pPr>
              <w:rPr>
                <w:rFonts w:ascii="Arial" w:eastAsia="MS Gothic" w:hAnsi="Arial" w:cs="Arial"/>
                <w:sz w:val="21"/>
                <w:szCs w:val="21"/>
              </w:rPr>
            </w:pPr>
          </w:p>
        </w:tc>
      </w:tr>
      <w:tr w:rsidR="00DB34FC" w:rsidRPr="004270A8" w14:paraId="1B00E3FF" w14:textId="77777777" w:rsidTr="00771CA0">
        <w:tc>
          <w:tcPr>
            <w:tcW w:w="1224" w:type="dxa"/>
            <w:vMerge/>
          </w:tcPr>
          <w:p w14:paraId="213B5955" w14:textId="77777777" w:rsidR="00DB34FC" w:rsidRPr="004270A8" w:rsidRDefault="00DB34FC" w:rsidP="00A95C98">
            <w:pPr>
              <w:rPr>
                <w:rFonts w:ascii="Arial" w:eastAsia="MS Gothic" w:hAnsi="Arial" w:cs="Arial"/>
                <w:sz w:val="21"/>
                <w:szCs w:val="21"/>
              </w:rPr>
            </w:pPr>
          </w:p>
        </w:tc>
        <w:tc>
          <w:tcPr>
            <w:tcW w:w="1134" w:type="dxa"/>
            <w:vMerge w:val="restart"/>
          </w:tcPr>
          <w:p w14:paraId="7CDEDB88" w14:textId="0357ACAB" w:rsidR="00DB34FC" w:rsidRPr="004270A8" w:rsidRDefault="00DB34FC" w:rsidP="00A95C98">
            <w:pPr>
              <w:rPr>
                <w:rFonts w:ascii="Arial" w:eastAsia="MS Gothic" w:hAnsi="Arial" w:cs="Arial"/>
                <w:sz w:val="21"/>
                <w:szCs w:val="21"/>
              </w:rPr>
            </w:pPr>
            <w:r w:rsidRPr="004270A8">
              <w:rPr>
                <w:rFonts w:ascii="Arial" w:eastAsia="MS Gothic" w:hAnsi="Arial" w:cs="Arial"/>
                <w:sz w:val="21"/>
                <w:szCs w:val="21"/>
              </w:rPr>
              <w:t>RS-CANFD</w:t>
            </w:r>
          </w:p>
        </w:tc>
        <w:tc>
          <w:tcPr>
            <w:tcW w:w="2977" w:type="dxa"/>
          </w:tcPr>
          <w:p w14:paraId="0C98DF74" w14:textId="32FC9673" w:rsidR="00DB34FC" w:rsidRPr="004270A8" w:rsidRDefault="00DB34FC" w:rsidP="00E71284">
            <w:pPr>
              <w:rPr>
                <w:rFonts w:ascii="Arial" w:eastAsia="MS Gothic" w:hAnsi="Arial" w:cs="Arial"/>
                <w:sz w:val="21"/>
                <w:szCs w:val="21"/>
              </w:rPr>
            </w:pPr>
            <w:r w:rsidRPr="004270A8">
              <w:rPr>
                <w:rFonts w:ascii="Arial" w:eastAsia="MS Gothic" w:hAnsi="Arial" w:cs="Arial"/>
                <w:sz w:val="21"/>
                <w:szCs w:val="21"/>
              </w:rPr>
              <w:t>CAN&lt;unit&gt;_TX</w:t>
            </w:r>
          </w:p>
        </w:tc>
        <w:tc>
          <w:tcPr>
            <w:tcW w:w="3544" w:type="dxa"/>
          </w:tcPr>
          <w:p w14:paraId="5FC1201C" w14:textId="7CEB7465" w:rsidR="00DB34FC" w:rsidRPr="004270A8" w:rsidRDefault="00DB34FC" w:rsidP="00A95C98">
            <w:pPr>
              <w:rPr>
                <w:rFonts w:ascii="Arial" w:eastAsia="MS Gothic" w:hAnsi="Arial" w:cs="Arial"/>
                <w:sz w:val="21"/>
                <w:szCs w:val="21"/>
              </w:rPr>
            </w:pPr>
            <w:r w:rsidRPr="004270A8">
              <w:rPr>
                <w:rFonts w:ascii="Arial" w:eastAsia="MS Gothic" w:hAnsi="Arial" w:cs="Arial"/>
                <w:sz w:val="21"/>
                <w:szCs w:val="21"/>
              </w:rPr>
              <w:t>CAN_Transmission_&lt;Number&gt;</w:t>
            </w:r>
          </w:p>
        </w:tc>
        <w:tc>
          <w:tcPr>
            <w:tcW w:w="931" w:type="dxa"/>
            <w:vMerge/>
          </w:tcPr>
          <w:p w14:paraId="0EF9AA24" w14:textId="0C020B1E" w:rsidR="00DB34FC" w:rsidRPr="004270A8" w:rsidRDefault="00DB34FC" w:rsidP="005573EB">
            <w:pPr>
              <w:rPr>
                <w:rFonts w:ascii="Arial" w:eastAsia="MS Gothic" w:hAnsi="Arial" w:cs="Arial"/>
                <w:sz w:val="21"/>
                <w:szCs w:val="21"/>
              </w:rPr>
            </w:pPr>
          </w:p>
        </w:tc>
      </w:tr>
      <w:tr w:rsidR="00DB34FC" w:rsidRPr="004270A8" w14:paraId="487B3372" w14:textId="77777777" w:rsidTr="00771CA0">
        <w:tc>
          <w:tcPr>
            <w:tcW w:w="1224" w:type="dxa"/>
            <w:vMerge/>
          </w:tcPr>
          <w:p w14:paraId="0C377AF7" w14:textId="77777777" w:rsidR="00DB34FC" w:rsidRPr="004270A8" w:rsidRDefault="00DB34FC" w:rsidP="00A95C98">
            <w:pPr>
              <w:rPr>
                <w:rFonts w:ascii="Arial" w:eastAsia="MS Gothic" w:hAnsi="Arial" w:cs="Arial"/>
                <w:sz w:val="21"/>
                <w:szCs w:val="21"/>
              </w:rPr>
            </w:pPr>
          </w:p>
        </w:tc>
        <w:tc>
          <w:tcPr>
            <w:tcW w:w="1134" w:type="dxa"/>
            <w:vMerge/>
          </w:tcPr>
          <w:p w14:paraId="47751A97" w14:textId="77777777" w:rsidR="00DB34FC" w:rsidRPr="004270A8" w:rsidRDefault="00DB34FC" w:rsidP="00A95C98">
            <w:pPr>
              <w:rPr>
                <w:rFonts w:ascii="Arial" w:eastAsia="MS Gothic" w:hAnsi="Arial" w:cs="Arial"/>
                <w:sz w:val="21"/>
                <w:szCs w:val="21"/>
              </w:rPr>
            </w:pPr>
          </w:p>
        </w:tc>
        <w:tc>
          <w:tcPr>
            <w:tcW w:w="2977" w:type="dxa"/>
          </w:tcPr>
          <w:p w14:paraId="7289E9EB" w14:textId="2E7867BD" w:rsidR="00DB34FC" w:rsidRPr="004270A8" w:rsidRDefault="00DB34FC" w:rsidP="00A95C98">
            <w:pPr>
              <w:rPr>
                <w:rFonts w:ascii="Arial" w:eastAsia="MS Gothic" w:hAnsi="Arial" w:cs="Arial"/>
                <w:sz w:val="21"/>
                <w:szCs w:val="21"/>
              </w:rPr>
            </w:pPr>
            <w:r w:rsidRPr="004270A8">
              <w:rPr>
                <w:rFonts w:ascii="Arial" w:eastAsia="MS Gothic" w:hAnsi="Arial" w:cs="Arial"/>
                <w:sz w:val="21"/>
                <w:szCs w:val="21"/>
              </w:rPr>
              <w:t>CAN&lt;unit&gt;_RX</w:t>
            </w:r>
          </w:p>
        </w:tc>
        <w:tc>
          <w:tcPr>
            <w:tcW w:w="3544" w:type="dxa"/>
          </w:tcPr>
          <w:p w14:paraId="2FDFDF1F" w14:textId="6FB768E4" w:rsidR="00DB34FC" w:rsidRPr="004270A8" w:rsidRDefault="00DB34FC" w:rsidP="00A95C98">
            <w:pPr>
              <w:rPr>
                <w:rFonts w:ascii="Arial" w:eastAsia="MS Gothic" w:hAnsi="Arial" w:cs="Arial"/>
                <w:sz w:val="21"/>
                <w:szCs w:val="21"/>
              </w:rPr>
            </w:pPr>
            <w:r w:rsidRPr="004270A8">
              <w:rPr>
                <w:rFonts w:ascii="Arial" w:eastAsia="MS Gothic" w:hAnsi="Arial" w:cs="Arial"/>
                <w:sz w:val="21"/>
                <w:szCs w:val="21"/>
              </w:rPr>
              <w:t>CAN_Reception_&lt;Number&gt;</w:t>
            </w:r>
          </w:p>
        </w:tc>
        <w:tc>
          <w:tcPr>
            <w:tcW w:w="931" w:type="dxa"/>
            <w:vMerge/>
          </w:tcPr>
          <w:p w14:paraId="3A7F80C1" w14:textId="52F8B683" w:rsidR="00DB34FC" w:rsidRPr="004270A8" w:rsidRDefault="00DB34FC" w:rsidP="005573EB">
            <w:pPr>
              <w:rPr>
                <w:rFonts w:ascii="Arial" w:eastAsia="MS Gothic" w:hAnsi="Arial" w:cs="Arial"/>
                <w:sz w:val="21"/>
                <w:szCs w:val="21"/>
              </w:rPr>
            </w:pPr>
          </w:p>
        </w:tc>
      </w:tr>
      <w:tr w:rsidR="00DB34FC" w:rsidRPr="004270A8" w14:paraId="439D4A37" w14:textId="77777777" w:rsidTr="00771CA0">
        <w:tc>
          <w:tcPr>
            <w:tcW w:w="1224" w:type="dxa"/>
            <w:vMerge/>
          </w:tcPr>
          <w:p w14:paraId="2B859743" w14:textId="77777777" w:rsidR="00DB34FC" w:rsidRPr="004270A8" w:rsidRDefault="00DB34FC" w:rsidP="00A95C98">
            <w:pPr>
              <w:rPr>
                <w:rFonts w:ascii="Arial" w:eastAsia="MS Gothic" w:hAnsi="Arial" w:cs="Arial"/>
                <w:szCs w:val="21"/>
              </w:rPr>
            </w:pPr>
          </w:p>
        </w:tc>
        <w:tc>
          <w:tcPr>
            <w:tcW w:w="1134" w:type="dxa"/>
            <w:vMerge w:val="restart"/>
          </w:tcPr>
          <w:p w14:paraId="3F08B331" w14:textId="7C5A4816" w:rsidR="00DB34FC" w:rsidRPr="004270A8" w:rsidRDefault="00DB34FC" w:rsidP="00A95C98">
            <w:pPr>
              <w:rPr>
                <w:rFonts w:ascii="Arial" w:eastAsia="MS Gothic" w:hAnsi="Arial" w:cs="Arial"/>
                <w:color w:val="000000" w:themeColor="text1"/>
                <w:sz w:val="21"/>
                <w:szCs w:val="21"/>
                <w:highlight w:val="yellow"/>
              </w:rPr>
            </w:pPr>
            <w:bookmarkStart w:id="490" w:name="V10000_Req_01_005"/>
            <w:commentRangeStart w:id="491"/>
            <w:r w:rsidRPr="004270A8">
              <w:rPr>
                <w:rFonts w:ascii="Arial" w:eastAsia="MS Gothic" w:hAnsi="Arial" w:cs="Arial"/>
                <w:color w:val="000000" w:themeColor="text1"/>
                <w:sz w:val="21"/>
                <w:szCs w:val="21"/>
                <w:highlight w:val="yellow"/>
              </w:rPr>
              <w:t>RLIN3n</w:t>
            </w:r>
            <w:commentRangeEnd w:id="491"/>
            <w:r w:rsidRPr="004270A8">
              <w:rPr>
                <w:rStyle w:val="CommentReference"/>
                <w:rFonts w:ascii="Arial" w:eastAsia="MS Mincho" w:hAnsi="Arial" w:cs="Arial"/>
                <w:color w:val="000000" w:themeColor="text1"/>
                <w:kern w:val="2"/>
                <w:szCs w:val="20"/>
                <w:lang w:eastAsia="ja-JP"/>
              </w:rPr>
              <w:commentReference w:id="491"/>
            </w:r>
            <w:bookmarkEnd w:id="490"/>
          </w:p>
        </w:tc>
        <w:tc>
          <w:tcPr>
            <w:tcW w:w="2977" w:type="dxa"/>
          </w:tcPr>
          <w:p w14:paraId="4BCF2E13" w14:textId="74637A13" w:rsidR="00DB34FC" w:rsidRPr="004270A8" w:rsidRDefault="00DB34FC" w:rsidP="00A95C98">
            <w:pPr>
              <w:rPr>
                <w:rFonts w:ascii="Arial" w:eastAsia="MS Gothic" w:hAnsi="Arial" w:cs="Arial"/>
                <w:color w:val="000000" w:themeColor="text1"/>
                <w:sz w:val="21"/>
                <w:szCs w:val="21"/>
                <w:highlight w:val="yellow"/>
              </w:rPr>
            </w:pPr>
            <w:r w:rsidRPr="004270A8">
              <w:rPr>
                <w:rFonts w:ascii="Arial" w:eastAsia="MS Gothic" w:hAnsi="Arial" w:cs="Arial"/>
                <w:color w:val="000000" w:themeColor="text1"/>
                <w:sz w:val="21"/>
                <w:szCs w:val="21"/>
                <w:highlight w:val="yellow"/>
              </w:rPr>
              <w:t>RLIN3&lt;RLIN3 unit&gt;_Send</w:t>
            </w:r>
          </w:p>
        </w:tc>
        <w:tc>
          <w:tcPr>
            <w:tcW w:w="3544" w:type="dxa"/>
          </w:tcPr>
          <w:p w14:paraId="66276F7C" w14:textId="3A53F74F" w:rsidR="00DB34FC" w:rsidRPr="004270A8" w:rsidRDefault="00DB34FC" w:rsidP="00A95C98">
            <w:pPr>
              <w:rPr>
                <w:rFonts w:ascii="Arial" w:eastAsia="MS Gothic" w:hAnsi="Arial" w:cs="Arial"/>
                <w:color w:val="000000" w:themeColor="text1"/>
                <w:sz w:val="21"/>
                <w:szCs w:val="21"/>
                <w:highlight w:val="yellow"/>
              </w:rPr>
            </w:pPr>
            <w:r w:rsidRPr="004270A8">
              <w:rPr>
                <w:rFonts w:ascii="Arial" w:eastAsia="MS Gothic" w:hAnsi="Arial" w:cs="Arial"/>
                <w:color w:val="000000" w:themeColor="text1"/>
                <w:sz w:val="21"/>
                <w:szCs w:val="21"/>
                <w:highlight w:val="yellow"/>
              </w:rPr>
              <w:t>RLIN3n_Transmission_&lt;Number&gt;</w:t>
            </w:r>
          </w:p>
        </w:tc>
        <w:tc>
          <w:tcPr>
            <w:tcW w:w="931" w:type="dxa"/>
            <w:vMerge/>
          </w:tcPr>
          <w:p w14:paraId="11ECC70F" w14:textId="2E4CA322" w:rsidR="00DB34FC" w:rsidRPr="004270A8" w:rsidRDefault="00DB34FC" w:rsidP="005573EB">
            <w:pPr>
              <w:rPr>
                <w:rFonts w:ascii="Arial" w:eastAsia="MS Gothic" w:hAnsi="Arial" w:cs="Arial"/>
                <w:color w:val="000000" w:themeColor="text1"/>
                <w:sz w:val="21"/>
                <w:szCs w:val="21"/>
                <w:highlight w:val="yellow"/>
              </w:rPr>
            </w:pPr>
          </w:p>
        </w:tc>
      </w:tr>
      <w:tr w:rsidR="00DB34FC" w:rsidRPr="004270A8" w14:paraId="02DEFC69" w14:textId="77777777" w:rsidTr="00771CA0">
        <w:tc>
          <w:tcPr>
            <w:tcW w:w="1224" w:type="dxa"/>
            <w:vMerge/>
          </w:tcPr>
          <w:p w14:paraId="7C523D29" w14:textId="77777777" w:rsidR="00DB34FC" w:rsidRPr="004270A8" w:rsidRDefault="00DB34FC" w:rsidP="00A95C98">
            <w:pPr>
              <w:rPr>
                <w:rFonts w:ascii="Arial" w:eastAsia="MS Gothic" w:hAnsi="Arial" w:cs="Arial"/>
                <w:szCs w:val="21"/>
              </w:rPr>
            </w:pPr>
          </w:p>
        </w:tc>
        <w:tc>
          <w:tcPr>
            <w:tcW w:w="1134" w:type="dxa"/>
            <w:vMerge/>
          </w:tcPr>
          <w:p w14:paraId="7A015A28" w14:textId="77777777" w:rsidR="00DB34FC" w:rsidRPr="004270A8" w:rsidRDefault="00DB34FC" w:rsidP="00A95C98">
            <w:pPr>
              <w:rPr>
                <w:rFonts w:ascii="Arial" w:eastAsia="MS Gothic" w:hAnsi="Arial" w:cs="Arial"/>
                <w:color w:val="000000" w:themeColor="text1"/>
                <w:sz w:val="21"/>
                <w:szCs w:val="21"/>
                <w:highlight w:val="yellow"/>
              </w:rPr>
            </w:pPr>
          </w:p>
        </w:tc>
        <w:tc>
          <w:tcPr>
            <w:tcW w:w="2977" w:type="dxa"/>
          </w:tcPr>
          <w:p w14:paraId="20ECB1EF" w14:textId="3426B210" w:rsidR="00DB34FC" w:rsidRPr="004270A8" w:rsidRDefault="00DB34FC" w:rsidP="00A95C98">
            <w:pPr>
              <w:rPr>
                <w:rFonts w:ascii="Arial" w:eastAsia="MS Gothic" w:hAnsi="Arial" w:cs="Arial"/>
                <w:color w:val="000000" w:themeColor="text1"/>
                <w:sz w:val="21"/>
                <w:szCs w:val="21"/>
                <w:highlight w:val="yellow"/>
              </w:rPr>
            </w:pPr>
            <w:r w:rsidRPr="004270A8">
              <w:rPr>
                <w:rFonts w:ascii="Arial" w:eastAsia="MS Gothic" w:hAnsi="Arial" w:cs="Arial"/>
                <w:color w:val="000000" w:themeColor="text1"/>
                <w:sz w:val="21"/>
                <w:szCs w:val="21"/>
                <w:highlight w:val="yellow"/>
              </w:rPr>
              <w:t>RLIN3&lt;RLIN3</w:t>
            </w:r>
            <w:r w:rsidRPr="004270A8">
              <w:rPr>
                <w:rFonts w:ascii="Arial" w:eastAsia="MS Gothic" w:hAnsi="Arial" w:cs="Arial"/>
                <w:color w:val="000000" w:themeColor="text1"/>
                <w:sz w:val="21"/>
                <w:szCs w:val="21"/>
                <w:highlight w:val="yellow"/>
                <w:lang w:val="vi-VN"/>
              </w:rPr>
              <w:t xml:space="preserve"> </w:t>
            </w:r>
            <w:r w:rsidRPr="004270A8">
              <w:rPr>
                <w:rFonts w:ascii="Arial" w:eastAsia="MS Gothic" w:hAnsi="Arial" w:cs="Arial"/>
                <w:color w:val="000000" w:themeColor="text1"/>
                <w:sz w:val="21"/>
                <w:szCs w:val="21"/>
                <w:highlight w:val="yellow"/>
              </w:rPr>
              <w:t>unit&gt;_Receive</w:t>
            </w:r>
          </w:p>
        </w:tc>
        <w:tc>
          <w:tcPr>
            <w:tcW w:w="3544" w:type="dxa"/>
          </w:tcPr>
          <w:p w14:paraId="3372EBFA" w14:textId="7FDED0E0" w:rsidR="00DB34FC" w:rsidRPr="004270A8" w:rsidRDefault="00DB34FC" w:rsidP="00A95C98">
            <w:pPr>
              <w:rPr>
                <w:rFonts w:ascii="Arial" w:eastAsia="MS Gothic" w:hAnsi="Arial" w:cs="Arial"/>
                <w:color w:val="000000" w:themeColor="text1"/>
                <w:sz w:val="21"/>
                <w:szCs w:val="21"/>
                <w:highlight w:val="yellow"/>
              </w:rPr>
            </w:pPr>
            <w:r w:rsidRPr="004270A8">
              <w:rPr>
                <w:rFonts w:ascii="Arial" w:eastAsia="MS Gothic" w:hAnsi="Arial" w:cs="Arial"/>
                <w:color w:val="000000" w:themeColor="text1"/>
                <w:sz w:val="21"/>
                <w:szCs w:val="21"/>
                <w:highlight w:val="yellow"/>
              </w:rPr>
              <w:t>RLIN3n_Reception_&lt;Number&gt;</w:t>
            </w:r>
          </w:p>
        </w:tc>
        <w:tc>
          <w:tcPr>
            <w:tcW w:w="931" w:type="dxa"/>
            <w:vMerge/>
          </w:tcPr>
          <w:p w14:paraId="5AD39A9A" w14:textId="3C0AC145" w:rsidR="00DB34FC" w:rsidRPr="004270A8" w:rsidRDefault="00DB34FC" w:rsidP="005573EB">
            <w:pPr>
              <w:rPr>
                <w:rFonts w:ascii="Arial" w:eastAsia="MS Gothic" w:hAnsi="Arial" w:cs="Arial"/>
                <w:color w:val="000000" w:themeColor="text1"/>
                <w:sz w:val="21"/>
                <w:szCs w:val="21"/>
                <w:highlight w:val="yellow"/>
              </w:rPr>
            </w:pPr>
          </w:p>
        </w:tc>
      </w:tr>
      <w:tr w:rsidR="00DB34FC" w:rsidRPr="004270A8" w14:paraId="2EEC80F3" w14:textId="77777777" w:rsidTr="00771CA0">
        <w:tc>
          <w:tcPr>
            <w:tcW w:w="1224" w:type="dxa"/>
            <w:vMerge/>
          </w:tcPr>
          <w:p w14:paraId="2DCF63E0" w14:textId="77777777" w:rsidR="00DB34FC" w:rsidRPr="004270A8" w:rsidRDefault="00DB34FC" w:rsidP="005573EB">
            <w:pPr>
              <w:rPr>
                <w:rFonts w:ascii="Arial" w:eastAsia="MS Gothic" w:hAnsi="Arial" w:cs="Arial"/>
                <w:szCs w:val="21"/>
              </w:rPr>
            </w:pPr>
          </w:p>
        </w:tc>
        <w:tc>
          <w:tcPr>
            <w:tcW w:w="1134" w:type="dxa"/>
          </w:tcPr>
          <w:p w14:paraId="08374B24" w14:textId="2694A2A9" w:rsidR="00DB34FC" w:rsidRPr="004270A8" w:rsidRDefault="00DB34FC" w:rsidP="005573EB">
            <w:pPr>
              <w:rPr>
                <w:rFonts w:ascii="Arial" w:eastAsia="MS Gothic" w:hAnsi="Arial" w:cs="Arial"/>
                <w:color w:val="000000" w:themeColor="text1"/>
                <w:szCs w:val="21"/>
                <w:highlight w:val="yellow"/>
              </w:rPr>
            </w:pPr>
            <w:commentRangeStart w:id="492"/>
            <w:r w:rsidRPr="004270A8">
              <w:rPr>
                <w:rFonts w:ascii="Arial" w:hAnsi="Arial" w:cs="Arial"/>
                <w:highlight w:val="yellow"/>
              </w:rPr>
              <w:t>TAUD</w:t>
            </w:r>
            <w:commentRangeEnd w:id="492"/>
            <w:r w:rsidRPr="004270A8">
              <w:rPr>
                <w:rStyle w:val="CommentReference"/>
                <w:rFonts w:ascii="Arial" w:hAnsi="Arial" w:cs="Arial"/>
              </w:rPr>
              <w:commentReference w:id="492"/>
            </w:r>
          </w:p>
        </w:tc>
        <w:tc>
          <w:tcPr>
            <w:tcW w:w="2977" w:type="dxa"/>
          </w:tcPr>
          <w:p w14:paraId="4C4A517C" w14:textId="02E5520E" w:rsidR="00DB34FC" w:rsidRPr="004270A8" w:rsidRDefault="00DB34FC" w:rsidP="005573EB">
            <w:pPr>
              <w:rPr>
                <w:rFonts w:ascii="Arial" w:eastAsia="MS Gothic" w:hAnsi="Arial" w:cs="Arial"/>
                <w:color w:val="000000" w:themeColor="text1"/>
                <w:szCs w:val="21"/>
                <w:highlight w:val="yellow"/>
              </w:rPr>
            </w:pPr>
            <w:r w:rsidRPr="004270A8">
              <w:rPr>
                <w:rFonts w:ascii="Arial" w:hAnsi="Arial" w:cs="Arial"/>
                <w:highlight w:val="yellow"/>
              </w:rPr>
              <w:t>TAUD&lt;Unit&gt;_&lt;master channel&gt;</w:t>
            </w:r>
            <w:bookmarkStart w:id="493" w:name="V10000_New_Req_03_004"/>
            <w:bookmarkEnd w:id="493"/>
          </w:p>
        </w:tc>
        <w:tc>
          <w:tcPr>
            <w:tcW w:w="3544" w:type="dxa"/>
          </w:tcPr>
          <w:p w14:paraId="5A24DEBB" w14:textId="3EDD47C6" w:rsidR="00DB34FC" w:rsidRPr="004270A8" w:rsidRDefault="00DB34FC" w:rsidP="005573EB">
            <w:pPr>
              <w:rPr>
                <w:rFonts w:ascii="Arial" w:eastAsia="MS Gothic" w:hAnsi="Arial" w:cs="Arial"/>
                <w:color w:val="000000" w:themeColor="text1"/>
                <w:szCs w:val="21"/>
                <w:highlight w:val="yellow"/>
              </w:rPr>
            </w:pPr>
            <w:r w:rsidRPr="004270A8">
              <w:rPr>
                <w:rFonts w:ascii="Arial" w:hAnsi="Arial" w:cs="Arial"/>
                <w:highlight w:val="yellow"/>
              </w:rPr>
              <w:t>TAUD_&lt;Number&gt;</w:t>
            </w:r>
          </w:p>
        </w:tc>
        <w:tc>
          <w:tcPr>
            <w:tcW w:w="931" w:type="dxa"/>
            <w:vMerge/>
          </w:tcPr>
          <w:p w14:paraId="5381A039" w14:textId="16870377" w:rsidR="00DB34FC" w:rsidRPr="004270A8" w:rsidRDefault="00DB34FC" w:rsidP="005573EB">
            <w:pPr>
              <w:rPr>
                <w:rFonts w:ascii="Arial" w:eastAsia="MS Gothic" w:hAnsi="Arial" w:cs="Arial"/>
                <w:color w:val="000000" w:themeColor="text1"/>
                <w:szCs w:val="21"/>
                <w:highlight w:val="yellow"/>
              </w:rPr>
            </w:pPr>
          </w:p>
        </w:tc>
      </w:tr>
    </w:tbl>
    <w:p w14:paraId="581AD3BB" w14:textId="20A52082" w:rsidR="00127DDA" w:rsidRPr="004270A8" w:rsidRDefault="00F66A8B" w:rsidP="00771CA0">
      <w:pPr>
        <w:ind w:leftChars="1552" w:left="3259"/>
        <w:jc w:val="left"/>
        <w:rPr>
          <w:rFonts w:cs="Arial"/>
          <w:szCs w:val="21"/>
          <w:highlight w:val="yellow"/>
        </w:rPr>
      </w:pPr>
      <w:bookmarkStart w:id="494" w:name="_Hlk114168994"/>
      <w:r w:rsidRPr="004270A8">
        <w:rPr>
          <w:rFonts w:cs="Arial"/>
          <w:szCs w:val="21"/>
          <w:highlight w:val="yellow"/>
        </w:rPr>
        <w:t>*1… Use for RH850/F1KM-S1 and RH850/F1KM-S4 device series.</w:t>
      </w:r>
    </w:p>
    <w:p w14:paraId="182D211D" w14:textId="43B78DC4" w:rsidR="003565B7" w:rsidRPr="004270A8" w:rsidRDefault="00F66A8B" w:rsidP="00771CA0">
      <w:pPr>
        <w:ind w:leftChars="1552" w:left="3259"/>
        <w:jc w:val="left"/>
        <w:rPr>
          <w:rFonts w:cs="Arial"/>
          <w:b/>
          <w:bCs/>
          <w:kern w:val="0"/>
          <w:sz w:val="24"/>
          <w:szCs w:val="24"/>
        </w:rPr>
      </w:pPr>
      <w:r w:rsidRPr="004270A8">
        <w:rPr>
          <w:rFonts w:cs="Arial"/>
          <w:szCs w:val="21"/>
          <w:highlight w:val="yellow"/>
        </w:rPr>
        <w:t>*2… Use for RH850/U2C device series.</w:t>
      </w:r>
      <w:bookmarkStart w:id="495" w:name="_Toc528833006"/>
      <w:bookmarkStart w:id="496" w:name="_Toc531712047"/>
      <w:bookmarkStart w:id="497" w:name="_Toc51330649"/>
      <w:bookmarkEnd w:id="494"/>
      <w:r w:rsidR="003565B7" w:rsidRPr="004270A8">
        <w:rPr>
          <w:rFonts w:cs="Arial"/>
          <w:b/>
          <w:bCs/>
          <w:sz w:val="24"/>
        </w:rPr>
        <w:br w:type="page"/>
      </w:r>
    </w:p>
    <w:p w14:paraId="5500B87A" w14:textId="471BFFB2" w:rsidR="00127DDA" w:rsidRPr="004270A8" w:rsidRDefault="006855D8" w:rsidP="00AD2238">
      <w:pPr>
        <w:pStyle w:val="Heading3"/>
        <w:ind w:leftChars="0" w:left="0"/>
        <w:rPr>
          <w:rFonts w:ascii="Arial" w:hAnsi="Arial"/>
          <w:b/>
          <w:bCs/>
          <w:sz w:val="24"/>
        </w:rPr>
      </w:pPr>
      <w:bookmarkStart w:id="498" w:name="_Toc122608745"/>
      <w:r w:rsidRPr="004270A8">
        <w:rPr>
          <w:rFonts w:ascii="Arial" w:hAnsi="Arial"/>
          <w:b/>
          <w:bCs/>
          <w:sz w:val="24"/>
        </w:rPr>
        <w:lastRenderedPageBreak/>
        <w:t>3</w:t>
      </w:r>
      <w:r w:rsidR="00127DDA" w:rsidRPr="004270A8">
        <w:rPr>
          <w:rFonts w:ascii="Arial" w:hAnsi="Arial"/>
          <w:b/>
          <w:bCs/>
          <w:sz w:val="24"/>
        </w:rPr>
        <w:t>.</w:t>
      </w:r>
      <w:r w:rsidR="00336517" w:rsidRPr="004270A8">
        <w:rPr>
          <w:rFonts w:ascii="Arial" w:hAnsi="Arial"/>
          <w:b/>
          <w:bCs/>
          <w:sz w:val="24"/>
        </w:rPr>
        <w:t>3</w:t>
      </w:r>
      <w:r w:rsidR="00127DDA" w:rsidRPr="004270A8">
        <w:rPr>
          <w:rFonts w:ascii="Arial" w:hAnsi="Arial"/>
          <w:b/>
          <w:bCs/>
          <w:sz w:val="24"/>
        </w:rPr>
        <w:t>.2</w:t>
      </w:r>
      <w:bookmarkEnd w:id="495"/>
      <w:bookmarkEnd w:id="496"/>
      <w:bookmarkEnd w:id="497"/>
      <w:r w:rsidR="00C6175C" w:rsidRPr="004270A8">
        <w:rPr>
          <w:rFonts w:ascii="Arial" w:hAnsi="Arial"/>
          <w:b/>
          <w:bCs/>
          <w:sz w:val="24"/>
        </w:rPr>
        <w:t xml:space="preserve"> </w:t>
      </w:r>
      <w:r w:rsidR="00F911C5" w:rsidRPr="004270A8">
        <w:rPr>
          <w:rFonts w:ascii="Arial" w:hAnsi="Arial"/>
          <w:b/>
          <w:bCs/>
          <w:sz w:val="24"/>
        </w:rPr>
        <w:t>Setting configuration parameters</w:t>
      </w:r>
      <w:bookmarkEnd w:id="498"/>
    </w:p>
    <w:p w14:paraId="52048677" w14:textId="77777777" w:rsidR="00F911C5" w:rsidRPr="004270A8" w:rsidRDefault="00F911C5" w:rsidP="00F911C5">
      <w:pPr>
        <w:rPr>
          <w:rFonts w:cs="Arial"/>
          <w:szCs w:val="21"/>
        </w:rPr>
      </w:pPr>
    </w:p>
    <w:p w14:paraId="008CCC62" w14:textId="7B40A7C1" w:rsidR="00800FC8" w:rsidRPr="004270A8" w:rsidRDefault="00800FC8" w:rsidP="00800FC8">
      <w:pPr>
        <w:rPr>
          <w:rFonts w:cs="Arial"/>
          <w:szCs w:val="21"/>
        </w:rPr>
      </w:pPr>
      <w:bookmarkStart w:id="499" w:name="_Toc528833009"/>
      <w:bookmarkStart w:id="500" w:name="_Toc531712050"/>
      <w:bookmarkStart w:id="501" w:name="_Toc51330652"/>
      <w:commentRangeStart w:id="502"/>
      <w:commentRangeStart w:id="503"/>
      <w:r w:rsidRPr="004270A8">
        <w:rPr>
          <w:rFonts w:cs="Arial"/>
          <w:szCs w:val="21"/>
        </w:rPr>
        <w:t xml:space="preserve">ET-VPF implements execution of </w:t>
      </w:r>
      <w:del w:id="504" w:author="Hiroyasu Nishiumi" w:date="2022-10-20T18:40:00Z">
        <w:r w:rsidR="00364611" w:rsidRPr="004270A8" w:rsidDel="00D95B1B">
          <w:rPr>
            <w:rFonts w:cs="Arial"/>
            <w:szCs w:val="21"/>
          </w:rPr>
          <w:delText>SPILS</w:delText>
        </w:r>
      </w:del>
      <w:ins w:id="505" w:author="Hiroyasu Nishiumi" w:date="2022-10-20T18:41:00Z">
        <w:r w:rsidR="00D95B1B" w:rsidRPr="004270A8">
          <w:rPr>
            <w:rFonts w:cs="Arial"/>
            <w:szCs w:val="21"/>
          </w:rPr>
          <w:t>vHILS</w:t>
        </w:r>
      </w:ins>
      <w:r w:rsidRPr="004270A8">
        <w:rPr>
          <w:rFonts w:cs="Arial"/>
          <w:szCs w:val="21"/>
        </w:rPr>
        <w:t xml:space="preserve"> environment generation by interworking with Embedded Coder. Therefore, it is necessary to check/set Embedded Coder options when using the </w:t>
      </w:r>
      <w:del w:id="506" w:author="Hiroyasu Nishiumi" w:date="2022-10-20T18:40:00Z">
        <w:r w:rsidR="00364611" w:rsidRPr="004270A8" w:rsidDel="00D95B1B">
          <w:rPr>
            <w:rFonts w:cs="Arial"/>
            <w:szCs w:val="21"/>
          </w:rPr>
          <w:delText>SPILS</w:delText>
        </w:r>
      </w:del>
      <w:ins w:id="507" w:author="Hiroyasu Nishiumi" w:date="2022-10-20T18:41:00Z">
        <w:r w:rsidR="00D95B1B" w:rsidRPr="004270A8">
          <w:rPr>
            <w:rFonts w:cs="Arial"/>
            <w:szCs w:val="21"/>
          </w:rPr>
          <w:t>vHILS</w:t>
        </w:r>
      </w:ins>
      <w:r w:rsidRPr="004270A8">
        <w:rPr>
          <w:rFonts w:cs="Arial"/>
          <w:szCs w:val="21"/>
        </w:rPr>
        <w:t xml:space="preserve"> environment generation functions provided by ET-VPF.</w:t>
      </w:r>
      <w:commentRangeEnd w:id="502"/>
      <w:r w:rsidR="00440AA7" w:rsidRPr="004270A8">
        <w:rPr>
          <w:rStyle w:val="CommentReference"/>
          <w:rFonts w:cs="Arial"/>
        </w:rPr>
        <w:commentReference w:id="502"/>
      </w:r>
      <w:commentRangeEnd w:id="503"/>
      <w:r w:rsidR="008F635E" w:rsidRPr="004270A8">
        <w:rPr>
          <w:rStyle w:val="CommentReference"/>
          <w:rFonts w:cs="Arial"/>
        </w:rPr>
        <w:commentReference w:id="503"/>
      </w:r>
    </w:p>
    <w:p w14:paraId="34898572" w14:textId="0A674536" w:rsidR="00800FC8" w:rsidRPr="004270A8" w:rsidRDefault="00800FC8" w:rsidP="00800FC8">
      <w:pPr>
        <w:rPr>
          <w:rFonts w:cs="Arial"/>
          <w:szCs w:val="21"/>
        </w:rPr>
      </w:pPr>
    </w:p>
    <w:p w14:paraId="48383081" w14:textId="489A7B91" w:rsidR="00E341D8" w:rsidRPr="004270A8" w:rsidRDefault="00E341D8" w:rsidP="00800FC8">
      <w:pPr>
        <w:rPr>
          <w:ins w:id="508" w:author="Hiroyasu Nishiumi" w:date="2022-10-21T15:49:00Z"/>
          <w:rFonts w:cs="Arial"/>
          <w:szCs w:val="21"/>
        </w:rPr>
      </w:pPr>
      <w:ins w:id="509" w:author="Hiroyasu Nishiumi" w:date="2022-10-21T15:49:00Z">
        <w:r w:rsidRPr="004270A8">
          <w:rPr>
            <w:rFonts w:cs="Arial"/>
            <w:szCs w:val="21"/>
          </w:rPr>
          <w:t>After placing peripheral blocks in the model, set the configuration parameters as follows:</w:t>
        </w:r>
      </w:ins>
    </w:p>
    <w:p w14:paraId="69834503" w14:textId="77777777" w:rsidR="00E341D8" w:rsidRPr="004270A8" w:rsidRDefault="00E341D8" w:rsidP="00800FC8">
      <w:pPr>
        <w:rPr>
          <w:rFonts w:cs="Arial"/>
          <w:szCs w:val="21"/>
        </w:rPr>
      </w:pPr>
    </w:p>
    <w:p w14:paraId="06A494C4" w14:textId="3AC2B6B8" w:rsidR="00B80A83" w:rsidRPr="007112FA" w:rsidRDefault="00800FC8" w:rsidP="007112FA">
      <w:pPr>
        <w:pStyle w:val="ListParagraph"/>
        <w:numPr>
          <w:ilvl w:val="0"/>
          <w:numId w:val="18"/>
        </w:numPr>
        <w:ind w:leftChars="0"/>
        <w:contextualSpacing/>
        <w:rPr>
          <w:rFonts w:cs="Arial"/>
          <w:szCs w:val="21"/>
        </w:rPr>
      </w:pPr>
      <w:r w:rsidRPr="004270A8">
        <w:rPr>
          <w:rFonts w:cs="Arial"/>
          <w:szCs w:val="21"/>
        </w:rPr>
        <w:t xml:space="preserve">Open MATLAB </w:t>
      </w:r>
      <w:r w:rsidR="00777D00">
        <w:rPr>
          <w:rFonts w:cs="Arial"/>
          <w:szCs w:val="21"/>
        </w:rPr>
        <w:t>R2017b</w:t>
      </w:r>
      <w:r w:rsidR="00777D00">
        <w:rPr>
          <w:rFonts w:cs="Arial"/>
          <w:szCs w:val="21"/>
          <w:lang w:val="vi-VN"/>
        </w:rPr>
        <w:t>.</w:t>
      </w:r>
    </w:p>
    <w:p w14:paraId="7EC1F58B" w14:textId="77777777" w:rsidR="00C0094A" w:rsidRPr="004270A8" w:rsidRDefault="00C0094A" w:rsidP="005D175F">
      <w:pPr>
        <w:pStyle w:val="ListParagraph"/>
        <w:numPr>
          <w:ilvl w:val="0"/>
          <w:numId w:val="18"/>
        </w:numPr>
        <w:ind w:leftChars="0"/>
        <w:contextualSpacing/>
        <w:rPr>
          <w:rFonts w:cs="Arial"/>
          <w:szCs w:val="21"/>
        </w:rPr>
      </w:pPr>
      <w:r w:rsidRPr="004270A8">
        <w:rPr>
          <w:rFonts w:cs="Arial"/>
          <w:szCs w:val="21"/>
        </w:rPr>
        <w:t>Select [Current Folder] is location which contains Power Window model. Open model, set model variables, select port name for S-Function of peripherals.</w:t>
      </w:r>
    </w:p>
    <w:p w14:paraId="75319B23" w14:textId="7604C8F8" w:rsidR="00800FC8" w:rsidRPr="004270A8" w:rsidRDefault="008C00F9" w:rsidP="005D175F">
      <w:pPr>
        <w:pStyle w:val="ListParagraph"/>
        <w:numPr>
          <w:ilvl w:val="0"/>
          <w:numId w:val="18"/>
        </w:numPr>
        <w:ind w:leftChars="0"/>
        <w:contextualSpacing/>
        <w:rPr>
          <w:rFonts w:cs="Arial"/>
          <w:szCs w:val="21"/>
        </w:rPr>
      </w:pPr>
      <w:r w:rsidRPr="004270A8">
        <w:rPr>
          <w:rFonts w:cs="Arial"/>
          <w:szCs w:val="21"/>
        </w:rPr>
        <w:t>Open the [Model Configuration Parameters] dialog box to setting for the Power Window model</w:t>
      </w:r>
      <w:r w:rsidR="00800FC8" w:rsidRPr="004270A8">
        <w:rPr>
          <w:rFonts w:cs="Arial"/>
          <w:szCs w:val="21"/>
        </w:rPr>
        <w:t>.</w:t>
      </w:r>
    </w:p>
    <w:p w14:paraId="219331C1" w14:textId="77777777" w:rsidR="009C2312" w:rsidRPr="004270A8" w:rsidRDefault="009C2312" w:rsidP="009C2312">
      <w:pPr>
        <w:ind w:left="720"/>
        <w:contextualSpacing/>
        <w:rPr>
          <w:rFonts w:cs="Arial"/>
          <w:b/>
          <w:bCs/>
          <w:szCs w:val="21"/>
        </w:rPr>
      </w:pPr>
    </w:p>
    <w:p w14:paraId="2578E453" w14:textId="6A521A18" w:rsidR="00605057" w:rsidRPr="001F5B1F" w:rsidRDefault="001F5B1F" w:rsidP="004568BC">
      <w:pPr>
        <w:pStyle w:val="ListParagraph"/>
        <w:numPr>
          <w:ilvl w:val="0"/>
          <w:numId w:val="56"/>
        </w:numPr>
        <w:ind w:leftChars="0"/>
        <w:contextualSpacing/>
        <w:rPr>
          <w:rFonts w:cs="Arial"/>
          <w:szCs w:val="21"/>
        </w:rPr>
      </w:pPr>
      <w:r w:rsidRPr="004270A8">
        <w:rPr>
          <w:rFonts w:cs="Arial"/>
          <w:noProof/>
          <w:szCs w:val="21"/>
        </w:rPr>
        <w:drawing>
          <wp:anchor distT="0" distB="0" distL="114300" distR="114300" simplePos="0" relativeHeight="251667490" behindDoc="0" locked="0" layoutInCell="1" allowOverlap="1" wp14:anchorId="3E37CE91" wp14:editId="0CC81DA7">
            <wp:simplePos x="0" y="0"/>
            <wp:positionH relativeFrom="margin">
              <wp:align>center</wp:align>
            </wp:positionH>
            <wp:positionV relativeFrom="paragraph">
              <wp:posOffset>241242</wp:posOffset>
            </wp:positionV>
            <wp:extent cx="3657600" cy="2596659"/>
            <wp:effectExtent l="0" t="0" r="0" b="0"/>
            <wp:wrapTopAndBottom/>
            <wp:docPr id="50" name="Picture 5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 application, email&#10;&#10;Description automatically generated"/>
                    <pic:cNvPicPr/>
                  </pic:nvPicPr>
                  <pic:blipFill>
                    <a:blip r:embed="rId84"/>
                    <a:stretch>
                      <a:fillRect/>
                    </a:stretch>
                  </pic:blipFill>
                  <pic:spPr>
                    <a:xfrm>
                      <a:off x="0" y="0"/>
                      <a:ext cx="3657600" cy="2596659"/>
                    </a:xfrm>
                    <a:prstGeom prst="rect">
                      <a:avLst/>
                    </a:prstGeom>
                  </pic:spPr>
                </pic:pic>
              </a:graphicData>
            </a:graphic>
          </wp:anchor>
        </w:drawing>
      </w:r>
      <w:r w:rsidR="00605057" w:rsidRPr="001F5B1F">
        <w:rPr>
          <w:rFonts w:cs="Arial"/>
          <w:b/>
          <w:bCs/>
          <w:szCs w:val="21"/>
        </w:rPr>
        <w:t>Step 1:</w:t>
      </w:r>
      <w:r w:rsidR="00605057" w:rsidRPr="001F5B1F">
        <w:rPr>
          <w:rFonts w:cs="Arial"/>
          <w:szCs w:val="21"/>
        </w:rPr>
        <w:t xml:space="preserve"> Select [Solver] -&gt; [Type] is “Fixed-step”.</w:t>
      </w:r>
    </w:p>
    <w:p w14:paraId="29DC0B1C" w14:textId="0BA23EDB" w:rsidR="00605057" w:rsidRPr="004270A8" w:rsidRDefault="00605057" w:rsidP="00605057">
      <w:pPr>
        <w:jc w:val="center"/>
        <w:rPr>
          <w:rFonts w:cs="Arial"/>
          <w:szCs w:val="21"/>
        </w:rPr>
      </w:pPr>
    </w:p>
    <w:p w14:paraId="79A30B88" w14:textId="10044ADB" w:rsidR="00605057" w:rsidRPr="004270A8" w:rsidRDefault="00605057" w:rsidP="00605057">
      <w:pPr>
        <w:pStyle w:val="Caption"/>
        <w:jc w:val="center"/>
        <w:rPr>
          <w:rFonts w:ascii="Arial" w:hAnsi="Arial" w:cs="Arial"/>
          <w:b/>
          <w:bCs w:val="0"/>
          <w:i/>
          <w:iCs/>
        </w:rPr>
      </w:pPr>
      <w:r w:rsidRPr="004270A8">
        <w:rPr>
          <w:rFonts w:ascii="Arial" w:hAnsi="Arial" w:cs="Arial"/>
          <w:b/>
          <w:i/>
          <w:iCs/>
        </w:rPr>
        <w:t xml:space="preserve">Figure </w:t>
      </w:r>
      <w:r w:rsidR="00582BBD">
        <w:rPr>
          <w:rFonts w:ascii="Arial" w:hAnsi="Arial" w:cs="Arial"/>
          <w:b/>
          <w:i/>
          <w:iCs/>
        </w:rPr>
        <w:fldChar w:fldCharType="begin"/>
      </w:r>
      <w:r w:rsidR="00582BBD">
        <w:rPr>
          <w:rFonts w:ascii="Arial" w:hAnsi="Arial" w:cs="Arial"/>
          <w:b/>
          <w:i/>
          <w:iCs/>
        </w:rPr>
        <w:instrText xml:space="preserve"> STYLEREF 1 \s </w:instrText>
      </w:r>
      <w:r w:rsidR="00582BBD">
        <w:rPr>
          <w:rFonts w:ascii="Arial" w:hAnsi="Arial" w:cs="Arial"/>
          <w:b/>
          <w:i/>
          <w:iCs/>
        </w:rPr>
        <w:fldChar w:fldCharType="separate"/>
      </w:r>
      <w:r w:rsidR="00775653">
        <w:rPr>
          <w:rFonts w:ascii="Arial" w:hAnsi="Arial" w:cs="Arial"/>
          <w:b/>
          <w:i/>
          <w:iCs/>
          <w:noProof/>
        </w:rPr>
        <w:t>3</w:t>
      </w:r>
      <w:r w:rsidR="00582BBD">
        <w:rPr>
          <w:rFonts w:ascii="Arial" w:hAnsi="Arial" w:cs="Arial"/>
          <w:b/>
          <w:i/>
          <w:iCs/>
        </w:rPr>
        <w:fldChar w:fldCharType="end"/>
      </w:r>
      <w:r w:rsidR="00582BBD">
        <w:rPr>
          <w:rFonts w:ascii="Arial" w:hAnsi="Arial" w:cs="Arial"/>
          <w:b/>
          <w:i/>
          <w:iCs/>
        </w:rPr>
        <w:noBreakHyphen/>
      </w:r>
      <w:r w:rsidR="00582BBD">
        <w:rPr>
          <w:rFonts w:ascii="Arial" w:hAnsi="Arial" w:cs="Arial"/>
          <w:b/>
          <w:i/>
          <w:iCs/>
        </w:rPr>
        <w:fldChar w:fldCharType="begin"/>
      </w:r>
      <w:r w:rsidR="00582BBD">
        <w:rPr>
          <w:rFonts w:ascii="Arial" w:hAnsi="Arial" w:cs="Arial"/>
          <w:b/>
          <w:i/>
          <w:iCs/>
        </w:rPr>
        <w:instrText xml:space="preserve"> SEQ Figure \* ARABIC \s 1 </w:instrText>
      </w:r>
      <w:r w:rsidR="00582BBD">
        <w:rPr>
          <w:rFonts w:ascii="Arial" w:hAnsi="Arial" w:cs="Arial"/>
          <w:b/>
          <w:i/>
          <w:iCs/>
        </w:rPr>
        <w:fldChar w:fldCharType="separate"/>
      </w:r>
      <w:r w:rsidR="00775653">
        <w:rPr>
          <w:rFonts w:ascii="Arial" w:hAnsi="Arial" w:cs="Arial"/>
          <w:b/>
          <w:i/>
          <w:iCs/>
          <w:noProof/>
        </w:rPr>
        <w:t>24</w:t>
      </w:r>
      <w:r w:rsidR="00582BBD">
        <w:rPr>
          <w:rFonts w:ascii="Arial" w:hAnsi="Arial" w:cs="Arial"/>
          <w:b/>
          <w:i/>
          <w:iCs/>
        </w:rPr>
        <w:fldChar w:fldCharType="end"/>
      </w:r>
      <w:r w:rsidRPr="004270A8">
        <w:rPr>
          <w:rFonts w:ascii="Arial" w:hAnsi="Arial" w:cs="Arial"/>
          <w:b/>
          <w:i/>
          <w:iCs/>
        </w:rPr>
        <w:t xml:space="preserve"> [Solver] settings</w:t>
      </w:r>
    </w:p>
    <w:p w14:paraId="7EFE62DA" w14:textId="20417601" w:rsidR="00605057" w:rsidRPr="004270A8" w:rsidRDefault="00605057" w:rsidP="00605057">
      <w:pPr>
        <w:rPr>
          <w:rFonts w:cs="Arial"/>
          <w:szCs w:val="21"/>
        </w:rPr>
      </w:pPr>
    </w:p>
    <w:p w14:paraId="6588DC06" w14:textId="77777777" w:rsidR="00605057" w:rsidRPr="004270A8" w:rsidRDefault="00605057" w:rsidP="005D175F">
      <w:pPr>
        <w:pStyle w:val="ListParagraph"/>
        <w:numPr>
          <w:ilvl w:val="0"/>
          <w:numId w:val="19"/>
        </w:numPr>
        <w:ind w:leftChars="0"/>
        <w:contextualSpacing/>
        <w:rPr>
          <w:rFonts w:cs="Arial"/>
          <w:szCs w:val="21"/>
        </w:rPr>
      </w:pPr>
      <w:r w:rsidRPr="004270A8">
        <w:rPr>
          <w:rFonts w:cs="Arial"/>
          <w:b/>
          <w:bCs/>
          <w:szCs w:val="21"/>
        </w:rPr>
        <w:t>Step 2:</w:t>
      </w:r>
      <w:r w:rsidRPr="004270A8">
        <w:rPr>
          <w:rFonts w:cs="Arial"/>
          <w:szCs w:val="21"/>
        </w:rPr>
        <w:t xml:space="preserve"> Setting for [Code Generation].</w:t>
      </w:r>
    </w:p>
    <w:p w14:paraId="4E6DAE7E" w14:textId="09F276B8" w:rsidR="00605057" w:rsidRPr="004270A8" w:rsidRDefault="00605057" w:rsidP="005D175F">
      <w:pPr>
        <w:pStyle w:val="ListParagraph"/>
        <w:numPr>
          <w:ilvl w:val="0"/>
          <w:numId w:val="43"/>
        </w:numPr>
        <w:ind w:leftChars="0"/>
        <w:contextualSpacing/>
        <w:rPr>
          <w:rFonts w:cs="Arial"/>
          <w:szCs w:val="21"/>
        </w:rPr>
      </w:pPr>
      <w:r w:rsidRPr="004270A8">
        <w:rPr>
          <w:rFonts w:cs="Arial"/>
          <w:szCs w:val="21"/>
        </w:rPr>
        <w:t>Select [System target file] is “etvpf.tlc”.</w:t>
      </w:r>
    </w:p>
    <w:p w14:paraId="60CBF79B" w14:textId="4B1F898B" w:rsidR="00605057" w:rsidRPr="004270A8" w:rsidRDefault="001F5B1F" w:rsidP="005D175F">
      <w:pPr>
        <w:pStyle w:val="ListParagraph"/>
        <w:numPr>
          <w:ilvl w:val="0"/>
          <w:numId w:val="43"/>
        </w:numPr>
        <w:ind w:leftChars="0"/>
        <w:contextualSpacing/>
        <w:rPr>
          <w:rFonts w:cs="Arial"/>
          <w:szCs w:val="21"/>
        </w:rPr>
      </w:pPr>
      <w:r w:rsidRPr="004270A8">
        <w:rPr>
          <w:rFonts w:cs="Arial"/>
          <w:noProof/>
          <w:szCs w:val="21"/>
        </w:rPr>
        <w:drawing>
          <wp:anchor distT="0" distB="0" distL="114300" distR="114300" simplePos="0" relativeHeight="251668514" behindDoc="0" locked="0" layoutInCell="1" allowOverlap="1" wp14:anchorId="5C419635" wp14:editId="0905BBFB">
            <wp:simplePos x="0" y="0"/>
            <wp:positionH relativeFrom="margin">
              <wp:align>center</wp:align>
            </wp:positionH>
            <wp:positionV relativeFrom="paragraph">
              <wp:posOffset>223900</wp:posOffset>
            </wp:positionV>
            <wp:extent cx="3703320" cy="2672989"/>
            <wp:effectExtent l="0" t="0" r="0" b="0"/>
            <wp:wrapTopAndBottom/>
            <wp:docPr id="22" name="Picture 2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 email&#10;&#10;Description automatically generated"/>
                    <pic:cNvPicPr/>
                  </pic:nvPicPr>
                  <pic:blipFill>
                    <a:blip r:embed="rId85" cstate="print">
                      <a:extLst>
                        <a:ext uri="{28A0092B-C50C-407E-A947-70E740481C1C}">
                          <a14:useLocalDpi xmlns:a14="http://schemas.microsoft.com/office/drawing/2010/main" val="0"/>
                        </a:ext>
                      </a:extLst>
                    </a:blip>
                    <a:stretch>
                      <a:fillRect/>
                    </a:stretch>
                  </pic:blipFill>
                  <pic:spPr>
                    <a:xfrm>
                      <a:off x="0" y="0"/>
                      <a:ext cx="3703320" cy="2672989"/>
                    </a:xfrm>
                    <a:prstGeom prst="rect">
                      <a:avLst/>
                    </a:prstGeom>
                  </pic:spPr>
                </pic:pic>
              </a:graphicData>
            </a:graphic>
          </wp:anchor>
        </w:drawing>
      </w:r>
      <w:r w:rsidR="00605057" w:rsidRPr="004270A8">
        <w:rPr>
          <w:rFonts w:cs="Arial"/>
          <w:szCs w:val="21"/>
        </w:rPr>
        <w:t>Select [Generate code only].</w:t>
      </w:r>
    </w:p>
    <w:p w14:paraId="72B0B0C8" w14:textId="77777777" w:rsidR="0053208D" w:rsidRPr="004270A8" w:rsidRDefault="0053208D" w:rsidP="009C2312">
      <w:pPr>
        <w:pStyle w:val="Caption"/>
        <w:jc w:val="center"/>
        <w:rPr>
          <w:rFonts w:ascii="Arial" w:hAnsi="Arial" w:cs="Arial"/>
          <w:b/>
          <w:i/>
          <w:iCs/>
        </w:rPr>
      </w:pPr>
    </w:p>
    <w:p w14:paraId="7544D7DD" w14:textId="227B6ABF" w:rsidR="00605057" w:rsidRPr="004270A8" w:rsidRDefault="00605057" w:rsidP="009C2312">
      <w:pPr>
        <w:pStyle w:val="Caption"/>
        <w:jc w:val="center"/>
        <w:rPr>
          <w:rFonts w:ascii="Arial" w:hAnsi="Arial" w:cs="Arial"/>
          <w:b/>
          <w:i/>
          <w:iCs/>
        </w:rPr>
      </w:pPr>
      <w:r w:rsidRPr="004270A8">
        <w:rPr>
          <w:rFonts w:ascii="Arial" w:hAnsi="Arial" w:cs="Arial"/>
          <w:b/>
          <w:i/>
          <w:iCs/>
        </w:rPr>
        <w:t xml:space="preserve">Figure </w:t>
      </w:r>
      <w:r w:rsidR="00582BBD">
        <w:rPr>
          <w:rFonts w:ascii="Arial" w:hAnsi="Arial" w:cs="Arial"/>
          <w:b/>
          <w:i/>
          <w:iCs/>
        </w:rPr>
        <w:fldChar w:fldCharType="begin"/>
      </w:r>
      <w:r w:rsidR="00582BBD">
        <w:rPr>
          <w:rFonts w:ascii="Arial" w:hAnsi="Arial" w:cs="Arial"/>
          <w:b/>
          <w:i/>
          <w:iCs/>
        </w:rPr>
        <w:instrText xml:space="preserve"> STYLEREF 1 \s </w:instrText>
      </w:r>
      <w:r w:rsidR="00582BBD">
        <w:rPr>
          <w:rFonts w:ascii="Arial" w:hAnsi="Arial" w:cs="Arial"/>
          <w:b/>
          <w:i/>
          <w:iCs/>
        </w:rPr>
        <w:fldChar w:fldCharType="separate"/>
      </w:r>
      <w:r w:rsidR="00775653">
        <w:rPr>
          <w:rFonts w:ascii="Arial" w:hAnsi="Arial" w:cs="Arial"/>
          <w:b/>
          <w:i/>
          <w:iCs/>
          <w:noProof/>
        </w:rPr>
        <w:t>3</w:t>
      </w:r>
      <w:r w:rsidR="00582BBD">
        <w:rPr>
          <w:rFonts w:ascii="Arial" w:hAnsi="Arial" w:cs="Arial"/>
          <w:b/>
          <w:i/>
          <w:iCs/>
        </w:rPr>
        <w:fldChar w:fldCharType="end"/>
      </w:r>
      <w:r w:rsidR="00582BBD">
        <w:rPr>
          <w:rFonts w:ascii="Arial" w:hAnsi="Arial" w:cs="Arial"/>
          <w:b/>
          <w:i/>
          <w:iCs/>
        </w:rPr>
        <w:noBreakHyphen/>
      </w:r>
      <w:r w:rsidR="00582BBD">
        <w:rPr>
          <w:rFonts w:ascii="Arial" w:hAnsi="Arial" w:cs="Arial"/>
          <w:b/>
          <w:i/>
          <w:iCs/>
        </w:rPr>
        <w:fldChar w:fldCharType="begin"/>
      </w:r>
      <w:r w:rsidR="00582BBD">
        <w:rPr>
          <w:rFonts w:ascii="Arial" w:hAnsi="Arial" w:cs="Arial"/>
          <w:b/>
          <w:i/>
          <w:iCs/>
        </w:rPr>
        <w:instrText xml:space="preserve"> SEQ Figure \* ARABIC \s 1 </w:instrText>
      </w:r>
      <w:r w:rsidR="00582BBD">
        <w:rPr>
          <w:rFonts w:ascii="Arial" w:hAnsi="Arial" w:cs="Arial"/>
          <w:b/>
          <w:i/>
          <w:iCs/>
        </w:rPr>
        <w:fldChar w:fldCharType="separate"/>
      </w:r>
      <w:r w:rsidR="00775653">
        <w:rPr>
          <w:rFonts w:ascii="Arial" w:hAnsi="Arial" w:cs="Arial"/>
          <w:b/>
          <w:i/>
          <w:iCs/>
          <w:noProof/>
        </w:rPr>
        <w:t>25</w:t>
      </w:r>
      <w:r w:rsidR="00582BBD">
        <w:rPr>
          <w:rFonts w:ascii="Arial" w:hAnsi="Arial" w:cs="Arial"/>
          <w:b/>
          <w:i/>
          <w:iCs/>
        </w:rPr>
        <w:fldChar w:fldCharType="end"/>
      </w:r>
      <w:r w:rsidRPr="004270A8">
        <w:rPr>
          <w:rFonts w:ascii="Arial" w:hAnsi="Arial" w:cs="Arial"/>
          <w:b/>
          <w:i/>
          <w:iCs/>
        </w:rPr>
        <w:t xml:space="preserve"> [Code Generation] settings</w:t>
      </w:r>
    </w:p>
    <w:p w14:paraId="22A087C0" w14:textId="45D37347" w:rsidR="00605057" w:rsidRPr="004270A8" w:rsidRDefault="00605057" w:rsidP="005D175F">
      <w:pPr>
        <w:pStyle w:val="ListParagraph"/>
        <w:numPr>
          <w:ilvl w:val="0"/>
          <w:numId w:val="19"/>
        </w:numPr>
        <w:ind w:leftChars="0"/>
        <w:contextualSpacing/>
        <w:rPr>
          <w:rFonts w:cs="Arial"/>
          <w:szCs w:val="21"/>
        </w:rPr>
      </w:pPr>
      <w:r w:rsidRPr="004270A8">
        <w:rPr>
          <w:rFonts w:cs="Arial"/>
          <w:b/>
          <w:bCs/>
          <w:szCs w:val="21"/>
        </w:rPr>
        <w:lastRenderedPageBreak/>
        <w:t>Step 3:</w:t>
      </w:r>
      <w:r w:rsidRPr="004270A8">
        <w:rPr>
          <w:rFonts w:cs="Arial"/>
          <w:szCs w:val="21"/>
        </w:rPr>
        <w:t xml:space="preserve"> In the [ET-VPF options], select necessary settings that described in the </w:t>
      </w:r>
      <w:r w:rsidRPr="004270A8">
        <w:rPr>
          <w:rFonts w:cs="Arial"/>
          <w:szCs w:val="21"/>
        </w:rPr>
        <w:fldChar w:fldCharType="begin"/>
      </w:r>
      <w:r w:rsidRPr="004270A8">
        <w:rPr>
          <w:rFonts w:cs="Arial"/>
          <w:szCs w:val="21"/>
        </w:rPr>
        <w:instrText xml:space="preserve"> REF _Ref97564607 \h  \* MERGEFORMAT </w:instrText>
      </w:r>
      <w:r w:rsidRPr="004270A8">
        <w:rPr>
          <w:rFonts w:cs="Arial"/>
          <w:szCs w:val="21"/>
        </w:rPr>
      </w:r>
      <w:r w:rsidRPr="004270A8">
        <w:rPr>
          <w:rFonts w:cs="Arial"/>
          <w:szCs w:val="21"/>
        </w:rPr>
        <w:fldChar w:fldCharType="separate"/>
      </w:r>
      <w:r w:rsidR="00775653" w:rsidRPr="00775653">
        <w:rPr>
          <w:rFonts w:cs="Arial"/>
          <w:b/>
          <w:bCs/>
          <w:szCs w:val="21"/>
        </w:rPr>
        <w:t>Table 3</w:t>
      </w:r>
      <w:r w:rsidR="00775653" w:rsidRPr="00775653">
        <w:rPr>
          <w:rFonts w:cs="Arial"/>
          <w:b/>
          <w:bCs/>
          <w:szCs w:val="21"/>
        </w:rPr>
        <w:noBreakHyphen/>
        <w:t>4 ET-VPF Options</w:t>
      </w:r>
      <w:r w:rsidRPr="004270A8">
        <w:rPr>
          <w:rFonts w:cs="Arial"/>
          <w:szCs w:val="21"/>
        </w:rPr>
        <w:fldChar w:fldCharType="end"/>
      </w:r>
      <w:r w:rsidRPr="004270A8">
        <w:rPr>
          <w:rFonts w:cs="Arial"/>
          <w:szCs w:val="21"/>
        </w:rPr>
        <w:t>.</w:t>
      </w:r>
    </w:p>
    <w:p w14:paraId="03848C06" w14:textId="77777777" w:rsidR="00605057" w:rsidRPr="004270A8" w:rsidRDefault="00605057" w:rsidP="00605057">
      <w:pPr>
        <w:rPr>
          <w:rFonts w:cs="Arial"/>
          <w:szCs w:val="21"/>
        </w:rPr>
      </w:pPr>
    </w:p>
    <w:p w14:paraId="0EFC694C" w14:textId="0A3F4E23" w:rsidR="00605057" w:rsidRPr="004270A8" w:rsidRDefault="009B6F36" w:rsidP="00605057">
      <w:pPr>
        <w:jc w:val="center"/>
        <w:rPr>
          <w:rFonts w:cs="Arial"/>
          <w:szCs w:val="21"/>
        </w:rPr>
      </w:pPr>
      <w:r w:rsidRPr="004270A8">
        <w:rPr>
          <w:rFonts w:cs="Arial"/>
          <w:noProof/>
          <w:szCs w:val="21"/>
        </w:rPr>
        <w:drawing>
          <wp:inline distT="0" distB="0" distL="0" distR="0" wp14:anchorId="39A54126" wp14:editId="515808E8">
            <wp:extent cx="4867783" cy="3587576"/>
            <wp:effectExtent l="0" t="0" r="0" b="0"/>
            <wp:docPr id="19" name="Picture 1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 email&#10;&#10;Description automatically generated"/>
                    <pic:cNvPicPr/>
                  </pic:nvPicPr>
                  <pic:blipFill>
                    <a:blip r:embed="rId86"/>
                    <a:stretch>
                      <a:fillRect/>
                    </a:stretch>
                  </pic:blipFill>
                  <pic:spPr>
                    <a:xfrm>
                      <a:off x="0" y="0"/>
                      <a:ext cx="4881338" cy="3597566"/>
                    </a:xfrm>
                    <a:prstGeom prst="rect">
                      <a:avLst/>
                    </a:prstGeom>
                  </pic:spPr>
                </pic:pic>
              </a:graphicData>
            </a:graphic>
          </wp:inline>
        </w:drawing>
      </w:r>
    </w:p>
    <w:p w14:paraId="0460350C" w14:textId="77777777" w:rsidR="00605057" w:rsidRPr="004270A8" w:rsidRDefault="00605057" w:rsidP="00605057">
      <w:pPr>
        <w:jc w:val="center"/>
        <w:rPr>
          <w:rFonts w:cs="Arial"/>
          <w:szCs w:val="21"/>
        </w:rPr>
      </w:pPr>
    </w:p>
    <w:p w14:paraId="79DFB5D1" w14:textId="0103E5C8" w:rsidR="0053208D" w:rsidRPr="004270A8" w:rsidRDefault="00605057" w:rsidP="00605057">
      <w:pPr>
        <w:pStyle w:val="Caption"/>
        <w:jc w:val="center"/>
        <w:rPr>
          <w:rFonts w:ascii="Arial" w:hAnsi="Arial" w:cs="Arial"/>
          <w:b/>
          <w:i/>
          <w:iCs/>
        </w:rPr>
      </w:pPr>
      <w:r w:rsidRPr="004270A8">
        <w:rPr>
          <w:rFonts w:ascii="Arial" w:hAnsi="Arial" w:cs="Arial"/>
          <w:b/>
          <w:i/>
          <w:iCs/>
        </w:rPr>
        <w:t xml:space="preserve">Figure </w:t>
      </w:r>
      <w:r w:rsidR="00582BBD">
        <w:rPr>
          <w:rFonts w:ascii="Arial" w:hAnsi="Arial" w:cs="Arial"/>
          <w:b/>
          <w:i/>
          <w:iCs/>
        </w:rPr>
        <w:fldChar w:fldCharType="begin"/>
      </w:r>
      <w:r w:rsidR="00582BBD">
        <w:rPr>
          <w:rFonts w:ascii="Arial" w:hAnsi="Arial" w:cs="Arial"/>
          <w:b/>
          <w:i/>
          <w:iCs/>
        </w:rPr>
        <w:instrText xml:space="preserve"> STYLEREF 1 \s </w:instrText>
      </w:r>
      <w:r w:rsidR="00582BBD">
        <w:rPr>
          <w:rFonts w:ascii="Arial" w:hAnsi="Arial" w:cs="Arial"/>
          <w:b/>
          <w:i/>
          <w:iCs/>
        </w:rPr>
        <w:fldChar w:fldCharType="separate"/>
      </w:r>
      <w:r w:rsidR="00775653">
        <w:rPr>
          <w:rFonts w:ascii="Arial" w:hAnsi="Arial" w:cs="Arial"/>
          <w:b/>
          <w:i/>
          <w:iCs/>
          <w:noProof/>
        </w:rPr>
        <w:t>3</w:t>
      </w:r>
      <w:r w:rsidR="00582BBD">
        <w:rPr>
          <w:rFonts w:ascii="Arial" w:hAnsi="Arial" w:cs="Arial"/>
          <w:b/>
          <w:i/>
          <w:iCs/>
        </w:rPr>
        <w:fldChar w:fldCharType="end"/>
      </w:r>
      <w:r w:rsidR="00582BBD">
        <w:rPr>
          <w:rFonts w:ascii="Arial" w:hAnsi="Arial" w:cs="Arial"/>
          <w:b/>
          <w:i/>
          <w:iCs/>
        </w:rPr>
        <w:noBreakHyphen/>
      </w:r>
      <w:r w:rsidR="00582BBD">
        <w:rPr>
          <w:rFonts w:ascii="Arial" w:hAnsi="Arial" w:cs="Arial"/>
          <w:b/>
          <w:i/>
          <w:iCs/>
        </w:rPr>
        <w:fldChar w:fldCharType="begin"/>
      </w:r>
      <w:r w:rsidR="00582BBD">
        <w:rPr>
          <w:rFonts w:ascii="Arial" w:hAnsi="Arial" w:cs="Arial"/>
          <w:b/>
          <w:i/>
          <w:iCs/>
        </w:rPr>
        <w:instrText xml:space="preserve"> SEQ Figure \* ARABIC \s 1 </w:instrText>
      </w:r>
      <w:r w:rsidR="00582BBD">
        <w:rPr>
          <w:rFonts w:ascii="Arial" w:hAnsi="Arial" w:cs="Arial"/>
          <w:b/>
          <w:i/>
          <w:iCs/>
        </w:rPr>
        <w:fldChar w:fldCharType="separate"/>
      </w:r>
      <w:r w:rsidR="00775653">
        <w:rPr>
          <w:rFonts w:ascii="Arial" w:hAnsi="Arial" w:cs="Arial"/>
          <w:b/>
          <w:i/>
          <w:iCs/>
          <w:noProof/>
        </w:rPr>
        <w:t>26</w:t>
      </w:r>
      <w:r w:rsidR="00582BBD">
        <w:rPr>
          <w:rFonts w:ascii="Arial" w:hAnsi="Arial" w:cs="Arial"/>
          <w:b/>
          <w:i/>
          <w:iCs/>
        </w:rPr>
        <w:fldChar w:fldCharType="end"/>
      </w:r>
      <w:r w:rsidRPr="004270A8">
        <w:rPr>
          <w:rFonts w:ascii="Arial" w:hAnsi="Arial" w:cs="Arial"/>
          <w:b/>
          <w:i/>
          <w:iCs/>
        </w:rPr>
        <w:t xml:space="preserve"> [ET-VPF options] settings</w:t>
      </w:r>
    </w:p>
    <w:p w14:paraId="42BF789B" w14:textId="14625431" w:rsidR="00CC01E0" w:rsidRPr="004270A8" w:rsidRDefault="0053208D" w:rsidP="0053208D">
      <w:pPr>
        <w:widowControl/>
        <w:jc w:val="left"/>
        <w:rPr>
          <w:rFonts w:cs="Arial"/>
          <w:szCs w:val="21"/>
        </w:rPr>
      </w:pPr>
      <w:r w:rsidRPr="004270A8">
        <w:rPr>
          <w:rFonts w:cs="Arial"/>
          <w:b/>
          <w:i/>
          <w:iCs/>
        </w:rPr>
        <w:br w:type="page"/>
      </w:r>
      <w:r w:rsidR="00CC01E0" w:rsidRPr="004270A8">
        <w:rPr>
          <w:rFonts w:cs="Arial"/>
          <w:szCs w:val="21"/>
        </w:rPr>
        <w:lastRenderedPageBreak/>
        <w:t>The following table shows the items in the [ET-VPF options] pane.</w:t>
      </w:r>
    </w:p>
    <w:p w14:paraId="4682A76D" w14:textId="77777777" w:rsidR="00CC01E0" w:rsidRPr="004270A8" w:rsidRDefault="00CC01E0" w:rsidP="00CC01E0">
      <w:pPr>
        <w:rPr>
          <w:rFonts w:cs="Arial"/>
          <w:szCs w:val="21"/>
        </w:rPr>
      </w:pPr>
    </w:p>
    <w:p w14:paraId="1D5DE7A0" w14:textId="4AEF8158" w:rsidR="00CC01E0" w:rsidRPr="004270A8" w:rsidRDefault="00CC01E0" w:rsidP="00CC01E0">
      <w:pPr>
        <w:pStyle w:val="Caption"/>
        <w:jc w:val="center"/>
        <w:rPr>
          <w:rFonts w:ascii="Arial" w:hAnsi="Arial" w:cs="Arial"/>
          <w:b/>
          <w:bCs w:val="0"/>
          <w:i/>
          <w:iCs/>
        </w:rPr>
      </w:pPr>
      <w:bookmarkStart w:id="510" w:name="_Ref97564607"/>
      <w:r w:rsidRPr="004270A8">
        <w:rPr>
          <w:rFonts w:ascii="Arial" w:hAnsi="Arial" w:cs="Arial"/>
          <w:b/>
          <w:i/>
          <w:iCs/>
        </w:rPr>
        <w:t xml:space="preserve">Table </w:t>
      </w:r>
      <w:r w:rsidR="00117EE9" w:rsidRPr="004270A8">
        <w:rPr>
          <w:rFonts w:ascii="Arial" w:hAnsi="Arial" w:cs="Arial"/>
          <w:b/>
          <w:i/>
          <w:iCs/>
        </w:rPr>
        <w:fldChar w:fldCharType="begin"/>
      </w:r>
      <w:r w:rsidR="00117EE9" w:rsidRPr="004270A8">
        <w:rPr>
          <w:rFonts w:ascii="Arial" w:hAnsi="Arial" w:cs="Arial"/>
          <w:b/>
          <w:i/>
          <w:iCs/>
        </w:rPr>
        <w:instrText xml:space="preserve"> STYLEREF 1 \s </w:instrText>
      </w:r>
      <w:r w:rsidR="00117EE9" w:rsidRPr="004270A8">
        <w:rPr>
          <w:rFonts w:ascii="Arial" w:hAnsi="Arial" w:cs="Arial"/>
          <w:b/>
          <w:i/>
          <w:iCs/>
        </w:rPr>
        <w:fldChar w:fldCharType="separate"/>
      </w:r>
      <w:r w:rsidR="00775653">
        <w:rPr>
          <w:rFonts w:ascii="Arial" w:hAnsi="Arial" w:cs="Arial"/>
          <w:b/>
          <w:i/>
          <w:iCs/>
          <w:noProof/>
        </w:rPr>
        <w:t>3</w:t>
      </w:r>
      <w:r w:rsidR="00117EE9" w:rsidRPr="004270A8">
        <w:rPr>
          <w:rFonts w:ascii="Arial" w:hAnsi="Arial" w:cs="Arial"/>
          <w:b/>
          <w:i/>
          <w:iCs/>
        </w:rPr>
        <w:fldChar w:fldCharType="end"/>
      </w:r>
      <w:r w:rsidR="00117EE9" w:rsidRPr="004270A8">
        <w:rPr>
          <w:rFonts w:ascii="Arial" w:hAnsi="Arial" w:cs="Arial"/>
          <w:b/>
          <w:i/>
          <w:iCs/>
        </w:rPr>
        <w:noBreakHyphen/>
      </w:r>
      <w:r w:rsidR="00117EE9" w:rsidRPr="004270A8">
        <w:rPr>
          <w:rFonts w:ascii="Arial" w:hAnsi="Arial" w:cs="Arial"/>
          <w:b/>
          <w:i/>
          <w:iCs/>
        </w:rPr>
        <w:fldChar w:fldCharType="begin"/>
      </w:r>
      <w:r w:rsidR="00117EE9" w:rsidRPr="004270A8">
        <w:rPr>
          <w:rFonts w:ascii="Arial" w:hAnsi="Arial" w:cs="Arial"/>
          <w:b/>
          <w:i/>
          <w:iCs/>
        </w:rPr>
        <w:instrText xml:space="preserve"> SEQ Table \* ARABIC \s 1 </w:instrText>
      </w:r>
      <w:r w:rsidR="00117EE9" w:rsidRPr="004270A8">
        <w:rPr>
          <w:rFonts w:ascii="Arial" w:hAnsi="Arial" w:cs="Arial"/>
          <w:b/>
          <w:i/>
          <w:iCs/>
        </w:rPr>
        <w:fldChar w:fldCharType="separate"/>
      </w:r>
      <w:r w:rsidR="00775653">
        <w:rPr>
          <w:rFonts w:ascii="Arial" w:hAnsi="Arial" w:cs="Arial"/>
          <w:b/>
          <w:i/>
          <w:iCs/>
          <w:noProof/>
        </w:rPr>
        <w:t>4</w:t>
      </w:r>
      <w:r w:rsidR="00117EE9" w:rsidRPr="004270A8">
        <w:rPr>
          <w:rFonts w:ascii="Arial" w:hAnsi="Arial" w:cs="Arial"/>
          <w:b/>
          <w:i/>
          <w:iCs/>
        </w:rPr>
        <w:fldChar w:fldCharType="end"/>
      </w:r>
      <w:r w:rsidRPr="004270A8">
        <w:rPr>
          <w:rFonts w:ascii="Arial" w:hAnsi="Arial" w:cs="Arial"/>
          <w:b/>
          <w:i/>
          <w:iCs/>
        </w:rPr>
        <w:t xml:space="preserve"> ET-VPF Options</w:t>
      </w:r>
      <w:bookmarkEnd w:id="510"/>
    </w:p>
    <w:tbl>
      <w:tblPr>
        <w:tblStyle w:val="TableGrid"/>
        <w:tblW w:w="9781" w:type="dxa"/>
        <w:tblInd w:w="-5" w:type="dxa"/>
        <w:tblLook w:val="04A0" w:firstRow="1" w:lastRow="0" w:firstColumn="1" w:lastColumn="0" w:noHBand="0" w:noVBand="1"/>
      </w:tblPr>
      <w:tblGrid>
        <w:gridCol w:w="3119"/>
        <w:gridCol w:w="2835"/>
        <w:gridCol w:w="3827"/>
      </w:tblGrid>
      <w:tr w:rsidR="00CC01E0" w:rsidRPr="004270A8" w14:paraId="4A712379" w14:textId="77777777" w:rsidTr="00F2659E">
        <w:tc>
          <w:tcPr>
            <w:tcW w:w="3119" w:type="dxa"/>
            <w:shd w:val="clear" w:color="auto" w:fill="0070C0"/>
          </w:tcPr>
          <w:p w14:paraId="368BB599" w14:textId="77777777" w:rsidR="00CC01E0" w:rsidRPr="004270A8" w:rsidRDefault="00CC01E0" w:rsidP="00BA1555">
            <w:pPr>
              <w:jc w:val="center"/>
              <w:rPr>
                <w:rFonts w:cs="Arial"/>
                <w:szCs w:val="21"/>
              </w:rPr>
            </w:pPr>
            <w:r w:rsidRPr="004270A8">
              <w:rPr>
                <w:rFonts w:cs="Arial"/>
                <w:b/>
                <w:bCs/>
                <w:color w:val="FFFFFF" w:themeColor="background1"/>
                <w:szCs w:val="21"/>
              </w:rPr>
              <w:t>Item name</w:t>
            </w:r>
          </w:p>
        </w:tc>
        <w:tc>
          <w:tcPr>
            <w:tcW w:w="6662" w:type="dxa"/>
            <w:gridSpan w:val="2"/>
            <w:shd w:val="clear" w:color="auto" w:fill="0070C0"/>
          </w:tcPr>
          <w:p w14:paraId="28C28B92" w14:textId="77777777" w:rsidR="00CC01E0" w:rsidRPr="004270A8" w:rsidRDefault="00CC01E0" w:rsidP="00BA1555">
            <w:pPr>
              <w:jc w:val="center"/>
              <w:rPr>
                <w:rFonts w:cs="Arial"/>
                <w:szCs w:val="21"/>
              </w:rPr>
            </w:pPr>
            <w:r w:rsidRPr="004270A8">
              <w:rPr>
                <w:rFonts w:cs="Arial"/>
                <w:b/>
                <w:bCs/>
                <w:color w:val="FFFFFF" w:themeColor="background1"/>
                <w:szCs w:val="21"/>
              </w:rPr>
              <w:t>Description</w:t>
            </w:r>
          </w:p>
        </w:tc>
      </w:tr>
      <w:tr w:rsidR="00CC01E0" w:rsidRPr="004270A8" w14:paraId="25EC7885" w14:textId="77777777" w:rsidTr="00F2659E">
        <w:tc>
          <w:tcPr>
            <w:tcW w:w="3119" w:type="dxa"/>
          </w:tcPr>
          <w:p w14:paraId="716AC513" w14:textId="34F21D26" w:rsidR="00CC01E0" w:rsidRPr="004270A8" w:rsidRDefault="00CC01E0" w:rsidP="00BA1555">
            <w:pPr>
              <w:rPr>
                <w:rFonts w:cs="Arial"/>
                <w:szCs w:val="21"/>
              </w:rPr>
            </w:pPr>
            <w:r w:rsidRPr="004270A8">
              <w:rPr>
                <w:rFonts w:cs="Arial"/>
                <w:szCs w:val="21"/>
              </w:rPr>
              <w:t>Cygwin Installation Directory *1</w:t>
            </w:r>
            <w:r w:rsidR="00407CC4">
              <w:rPr>
                <w:rFonts w:cs="Arial"/>
                <w:szCs w:val="21"/>
              </w:rPr>
              <w:t xml:space="preserve"> </w:t>
            </w:r>
            <w:r w:rsidR="00407CC4" w:rsidRPr="00407CC4">
              <w:rPr>
                <w:rFonts w:cs="Arial"/>
                <w:szCs w:val="21"/>
                <w:highlight w:val="yellow"/>
              </w:rPr>
              <w:t>*14</w:t>
            </w:r>
          </w:p>
        </w:tc>
        <w:tc>
          <w:tcPr>
            <w:tcW w:w="6662" w:type="dxa"/>
            <w:gridSpan w:val="2"/>
          </w:tcPr>
          <w:p w14:paraId="28176E3A" w14:textId="77777777" w:rsidR="00CC01E0" w:rsidRPr="004270A8" w:rsidRDefault="00CC01E0" w:rsidP="00BA1555">
            <w:pPr>
              <w:rPr>
                <w:rFonts w:cs="Arial"/>
                <w:szCs w:val="21"/>
              </w:rPr>
            </w:pPr>
            <w:r w:rsidRPr="004270A8">
              <w:rPr>
                <w:rFonts w:cs="Arial"/>
                <w:szCs w:val="21"/>
              </w:rPr>
              <w:t>Specifies the folder where Cygwin has been installed (the folder where bin/bash.exe is stored) as an absolute path.</w:t>
            </w:r>
          </w:p>
        </w:tc>
      </w:tr>
      <w:tr w:rsidR="00CC01E0" w:rsidRPr="004270A8" w14:paraId="1329B185" w14:textId="77777777" w:rsidTr="00F2659E">
        <w:tc>
          <w:tcPr>
            <w:tcW w:w="3119" w:type="dxa"/>
          </w:tcPr>
          <w:p w14:paraId="7BD84ACC" w14:textId="77777777" w:rsidR="00CC01E0" w:rsidRPr="004270A8" w:rsidRDefault="00CC01E0" w:rsidP="00BA1555">
            <w:pPr>
              <w:rPr>
                <w:rFonts w:cs="Arial"/>
                <w:szCs w:val="21"/>
              </w:rPr>
            </w:pPr>
            <w:r w:rsidRPr="004270A8">
              <w:rPr>
                <w:rFonts w:cs="Arial"/>
                <w:szCs w:val="21"/>
              </w:rPr>
              <w:t>[Use default Cygwin Installation Directory] checkbox</w:t>
            </w:r>
          </w:p>
        </w:tc>
        <w:tc>
          <w:tcPr>
            <w:tcW w:w="6662" w:type="dxa"/>
            <w:gridSpan w:val="2"/>
          </w:tcPr>
          <w:p w14:paraId="33BA7510" w14:textId="77777777" w:rsidR="00CC01E0" w:rsidRPr="004270A8" w:rsidRDefault="00CC01E0" w:rsidP="00BA1555">
            <w:pPr>
              <w:rPr>
                <w:rFonts w:cs="Arial"/>
                <w:szCs w:val="21"/>
              </w:rPr>
            </w:pPr>
            <w:r w:rsidRPr="004270A8">
              <w:rPr>
                <w:rFonts w:cs="Arial"/>
                <w:szCs w:val="21"/>
              </w:rPr>
              <w:t>Specifies the default folder where Cygwin has been installed. It is “C:/cygwin64”.</w:t>
            </w:r>
          </w:p>
        </w:tc>
      </w:tr>
      <w:tr w:rsidR="00CC01E0" w:rsidRPr="004270A8" w14:paraId="57EE2DE7" w14:textId="77777777" w:rsidTr="00F2659E">
        <w:tc>
          <w:tcPr>
            <w:tcW w:w="3119" w:type="dxa"/>
          </w:tcPr>
          <w:p w14:paraId="418BF277" w14:textId="77777777" w:rsidR="00CC01E0" w:rsidRPr="004270A8" w:rsidRDefault="00CC01E0" w:rsidP="00BA1555">
            <w:pPr>
              <w:rPr>
                <w:rFonts w:cs="Arial"/>
                <w:szCs w:val="21"/>
              </w:rPr>
            </w:pPr>
            <w:r w:rsidRPr="004270A8">
              <w:rPr>
                <w:rFonts w:cs="Arial"/>
                <w:szCs w:val="21"/>
              </w:rPr>
              <w:t>[Select Cygwin Installation Directory] button *1 *2</w:t>
            </w:r>
          </w:p>
        </w:tc>
        <w:tc>
          <w:tcPr>
            <w:tcW w:w="6662" w:type="dxa"/>
            <w:gridSpan w:val="2"/>
          </w:tcPr>
          <w:p w14:paraId="30E18D15" w14:textId="77777777" w:rsidR="00CC01E0" w:rsidRPr="004270A8" w:rsidRDefault="00CC01E0" w:rsidP="00BA1555">
            <w:pPr>
              <w:rPr>
                <w:rFonts w:cs="Arial"/>
                <w:szCs w:val="21"/>
              </w:rPr>
            </w:pPr>
            <w:r w:rsidRPr="004270A8">
              <w:rPr>
                <w:rFonts w:cs="Arial"/>
                <w:szCs w:val="21"/>
              </w:rPr>
              <w:t>Clicking this button displays the dialog box for selecting the absolute path of the folder where the Cygwin is installed. Folder specifications made in the dialog box that is opened by this button are reflected in the [Cygwin Installation Directory] field.</w:t>
            </w:r>
          </w:p>
        </w:tc>
      </w:tr>
      <w:tr w:rsidR="00CC01E0" w:rsidRPr="004270A8" w14:paraId="03D1E95C" w14:textId="77777777" w:rsidTr="00F2659E">
        <w:tc>
          <w:tcPr>
            <w:tcW w:w="3119" w:type="dxa"/>
          </w:tcPr>
          <w:p w14:paraId="6763D780" w14:textId="3D80D84F" w:rsidR="00CC01E0" w:rsidRPr="004270A8" w:rsidRDefault="00CC01E0" w:rsidP="00BA1555">
            <w:pPr>
              <w:rPr>
                <w:rFonts w:cs="Arial"/>
                <w:szCs w:val="21"/>
              </w:rPr>
            </w:pPr>
            <w:r w:rsidRPr="004270A8">
              <w:rPr>
                <w:rFonts w:cs="Arial"/>
                <w:szCs w:val="21"/>
              </w:rPr>
              <w:t>VLAB Installation Directory *3</w:t>
            </w:r>
            <w:r w:rsidR="00B47142">
              <w:rPr>
                <w:rFonts w:cs="Arial"/>
                <w:szCs w:val="21"/>
              </w:rPr>
              <w:t xml:space="preserve"> </w:t>
            </w:r>
            <w:r w:rsidR="00B47142" w:rsidRPr="00C2395A">
              <w:rPr>
                <w:rFonts w:cs="Arial"/>
                <w:szCs w:val="21"/>
                <w:highlight w:val="yellow"/>
              </w:rPr>
              <w:t>*1</w:t>
            </w:r>
            <w:r w:rsidR="00C2395A" w:rsidRPr="00C2395A">
              <w:rPr>
                <w:rFonts w:cs="Arial"/>
                <w:szCs w:val="21"/>
                <w:highlight w:val="yellow"/>
              </w:rPr>
              <w:t>4</w:t>
            </w:r>
          </w:p>
        </w:tc>
        <w:tc>
          <w:tcPr>
            <w:tcW w:w="6662" w:type="dxa"/>
            <w:gridSpan w:val="2"/>
          </w:tcPr>
          <w:p w14:paraId="7C4F2881" w14:textId="77777777" w:rsidR="00CC01E0" w:rsidRPr="004270A8" w:rsidRDefault="00CC01E0" w:rsidP="00BA1555">
            <w:pPr>
              <w:rPr>
                <w:rFonts w:cs="Arial"/>
                <w:szCs w:val="21"/>
              </w:rPr>
            </w:pPr>
            <w:r w:rsidRPr="004270A8">
              <w:rPr>
                <w:rFonts w:cs="Arial"/>
                <w:szCs w:val="21"/>
              </w:rPr>
              <w:t>Specifies the folder where VLAB has been installed (the folder where vlab-ide.exe is stored) as an absolute path.</w:t>
            </w:r>
          </w:p>
        </w:tc>
      </w:tr>
      <w:tr w:rsidR="00CC01E0" w:rsidRPr="004270A8" w14:paraId="6A28A013" w14:textId="77777777" w:rsidTr="00F2659E">
        <w:tc>
          <w:tcPr>
            <w:tcW w:w="3119" w:type="dxa"/>
          </w:tcPr>
          <w:p w14:paraId="26F211B7" w14:textId="77777777" w:rsidR="00CC01E0" w:rsidRPr="004270A8" w:rsidRDefault="00CC01E0" w:rsidP="00BA1555">
            <w:pPr>
              <w:rPr>
                <w:rFonts w:cs="Arial"/>
                <w:szCs w:val="21"/>
              </w:rPr>
            </w:pPr>
            <w:r w:rsidRPr="004270A8">
              <w:rPr>
                <w:rFonts w:cs="Arial"/>
                <w:szCs w:val="21"/>
              </w:rPr>
              <w:t>[Use default VLAB Installation Directory] checkbox</w:t>
            </w:r>
          </w:p>
        </w:tc>
        <w:tc>
          <w:tcPr>
            <w:tcW w:w="6662" w:type="dxa"/>
            <w:gridSpan w:val="2"/>
          </w:tcPr>
          <w:p w14:paraId="2F9E622A" w14:textId="77777777" w:rsidR="00CC01E0" w:rsidRPr="004270A8" w:rsidRDefault="00CC01E0" w:rsidP="00BA1555">
            <w:pPr>
              <w:rPr>
                <w:rFonts w:cs="Arial"/>
                <w:szCs w:val="21"/>
              </w:rPr>
            </w:pPr>
            <w:r w:rsidRPr="004270A8">
              <w:rPr>
                <w:rFonts w:cs="Arial"/>
                <w:szCs w:val="21"/>
              </w:rPr>
              <w:t>Specifies the default folder where VLAB has been installed. It is “C:/Program Files/Vlab”.</w:t>
            </w:r>
          </w:p>
        </w:tc>
      </w:tr>
      <w:tr w:rsidR="00CC01E0" w:rsidRPr="004270A8" w14:paraId="1675CB25" w14:textId="77777777" w:rsidTr="00F2659E">
        <w:tc>
          <w:tcPr>
            <w:tcW w:w="3119" w:type="dxa"/>
          </w:tcPr>
          <w:p w14:paraId="3391E94C" w14:textId="77777777" w:rsidR="00CC01E0" w:rsidRPr="004270A8" w:rsidRDefault="00CC01E0" w:rsidP="00BA1555">
            <w:pPr>
              <w:rPr>
                <w:rFonts w:cs="Arial"/>
                <w:szCs w:val="21"/>
              </w:rPr>
            </w:pPr>
            <w:r w:rsidRPr="004270A8">
              <w:rPr>
                <w:rFonts w:cs="Arial"/>
                <w:szCs w:val="21"/>
              </w:rPr>
              <w:t>[Select VLAB Installation Directory] button *3 *4</w:t>
            </w:r>
          </w:p>
        </w:tc>
        <w:tc>
          <w:tcPr>
            <w:tcW w:w="6662" w:type="dxa"/>
            <w:gridSpan w:val="2"/>
          </w:tcPr>
          <w:p w14:paraId="7FAFCDC4" w14:textId="77777777" w:rsidR="00CC01E0" w:rsidRPr="004270A8" w:rsidRDefault="00CC01E0" w:rsidP="00BA1555">
            <w:pPr>
              <w:rPr>
                <w:rFonts w:cs="Arial"/>
                <w:szCs w:val="21"/>
              </w:rPr>
            </w:pPr>
            <w:r w:rsidRPr="004270A8">
              <w:rPr>
                <w:rFonts w:cs="Arial"/>
                <w:szCs w:val="21"/>
              </w:rPr>
              <w:t>Clicking this button displays the dialog box for selecting the absolute path of the folder where the VLAB is installed. Folder specifications made in the dialog box that is opened by this button are reflected in the [VLAB Installation Directory] field.</w:t>
            </w:r>
          </w:p>
        </w:tc>
      </w:tr>
      <w:tr w:rsidR="00CC01E0" w:rsidRPr="004270A8" w14:paraId="2A0D1586" w14:textId="77777777" w:rsidTr="00F2659E">
        <w:tc>
          <w:tcPr>
            <w:tcW w:w="3119" w:type="dxa"/>
          </w:tcPr>
          <w:p w14:paraId="3FFF167E" w14:textId="3D41B10D" w:rsidR="00CC01E0" w:rsidRPr="004270A8" w:rsidRDefault="00CC01E0" w:rsidP="00BA1555">
            <w:pPr>
              <w:rPr>
                <w:rFonts w:cs="Arial"/>
                <w:szCs w:val="21"/>
              </w:rPr>
            </w:pPr>
            <w:r w:rsidRPr="004270A8">
              <w:rPr>
                <w:rFonts w:cs="Arial"/>
                <w:szCs w:val="21"/>
              </w:rPr>
              <w:t>SC Installation Directory *5</w:t>
            </w:r>
            <w:r w:rsidR="00B47142">
              <w:rPr>
                <w:rFonts w:cs="Arial"/>
                <w:szCs w:val="21"/>
              </w:rPr>
              <w:t xml:space="preserve"> </w:t>
            </w:r>
            <w:r w:rsidR="00B47142" w:rsidRPr="00407CC4">
              <w:rPr>
                <w:rFonts w:cs="Arial"/>
                <w:szCs w:val="21"/>
                <w:highlight w:val="yellow"/>
              </w:rPr>
              <w:t>*</w:t>
            </w:r>
            <w:r w:rsidR="00B47142" w:rsidRPr="00C2395A">
              <w:rPr>
                <w:rFonts w:cs="Arial"/>
                <w:szCs w:val="21"/>
                <w:highlight w:val="yellow"/>
              </w:rPr>
              <w:t>1</w:t>
            </w:r>
            <w:r w:rsidR="00C2395A" w:rsidRPr="00C2395A">
              <w:rPr>
                <w:rFonts w:cs="Arial"/>
                <w:szCs w:val="21"/>
                <w:highlight w:val="yellow"/>
              </w:rPr>
              <w:t>4</w:t>
            </w:r>
          </w:p>
        </w:tc>
        <w:tc>
          <w:tcPr>
            <w:tcW w:w="6662" w:type="dxa"/>
            <w:gridSpan w:val="2"/>
          </w:tcPr>
          <w:p w14:paraId="380EC7A0" w14:textId="77777777" w:rsidR="00CC01E0" w:rsidRPr="004270A8" w:rsidRDefault="00CC01E0" w:rsidP="00BA1555">
            <w:pPr>
              <w:rPr>
                <w:rFonts w:cs="Arial"/>
                <w:szCs w:val="21"/>
              </w:rPr>
            </w:pPr>
            <w:r w:rsidRPr="004270A8">
              <w:rPr>
                <w:rFonts w:cs="Arial"/>
                <w:szCs w:val="21"/>
              </w:rPr>
              <w:t>Specifies the folder where Smart Configurator has been installed (the folder where SmartConfigurator.exe is stored) as an absolute path.</w:t>
            </w:r>
          </w:p>
        </w:tc>
      </w:tr>
      <w:tr w:rsidR="00CC01E0" w:rsidRPr="004270A8" w14:paraId="62A554E0" w14:textId="77777777" w:rsidTr="00F2659E">
        <w:tc>
          <w:tcPr>
            <w:tcW w:w="3119" w:type="dxa"/>
          </w:tcPr>
          <w:p w14:paraId="52FF8BB2" w14:textId="77777777" w:rsidR="00CC01E0" w:rsidRPr="004270A8" w:rsidRDefault="00CC01E0" w:rsidP="00BA1555">
            <w:pPr>
              <w:rPr>
                <w:rFonts w:cs="Arial"/>
                <w:szCs w:val="21"/>
              </w:rPr>
            </w:pPr>
            <w:r w:rsidRPr="004270A8">
              <w:rPr>
                <w:rFonts w:cs="Arial"/>
                <w:szCs w:val="21"/>
              </w:rPr>
              <w:t>[Use default Smart Configurator Installation Directory] checkbox</w:t>
            </w:r>
          </w:p>
        </w:tc>
        <w:tc>
          <w:tcPr>
            <w:tcW w:w="6662" w:type="dxa"/>
            <w:gridSpan w:val="2"/>
          </w:tcPr>
          <w:p w14:paraId="309F1996" w14:textId="77777777" w:rsidR="00CC01E0" w:rsidRPr="004270A8" w:rsidRDefault="00CC01E0" w:rsidP="00BA1555">
            <w:pPr>
              <w:rPr>
                <w:rFonts w:cs="Arial"/>
                <w:szCs w:val="21"/>
              </w:rPr>
            </w:pPr>
            <w:r w:rsidRPr="004270A8">
              <w:rPr>
                <w:rFonts w:cs="Arial"/>
                <w:szCs w:val="21"/>
              </w:rPr>
              <w:t>Specifies the default folder where Smart Configurator has been installed. It is “C:/Program Files (x86)/Renesas Electronics/SmartConfigurator/RH850/eclipse”.</w:t>
            </w:r>
          </w:p>
        </w:tc>
      </w:tr>
      <w:tr w:rsidR="00CC01E0" w:rsidRPr="004270A8" w14:paraId="46602AE8" w14:textId="77777777" w:rsidTr="00F2659E">
        <w:tc>
          <w:tcPr>
            <w:tcW w:w="3119" w:type="dxa"/>
          </w:tcPr>
          <w:p w14:paraId="7BB5F6DA" w14:textId="77777777" w:rsidR="00CC01E0" w:rsidRPr="004270A8" w:rsidRDefault="00CC01E0" w:rsidP="00BA1555">
            <w:pPr>
              <w:rPr>
                <w:rFonts w:cs="Arial"/>
                <w:szCs w:val="21"/>
              </w:rPr>
            </w:pPr>
            <w:r w:rsidRPr="004270A8">
              <w:rPr>
                <w:rFonts w:cs="Arial"/>
                <w:szCs w:val="21"/>
              </w:rPr>
              <w:t>[Select Smart Configurator Installation Directory] button *5 *6</w:t>
            </w:r>
          </w:p>
        </w:tc>
        <w:tc>
          <w:tcPr>
            <w:tcW w:w="6662" w:type="dxa"/>
            <w:gridSpan w:val="2"/>
          </w:tcPr>
          <w:p w14:paraId="0ECC1577" w14:textId="77777777" w:rsidR="00CC01E0" w:rsidRPr="004270A8" w:rsidRDefault="00CC01E0" w:rsidP="00BA1555">
            <w:pPr>
              <w:rPr>
                <w:rFonts w:cs="Arial"/>
                <w:szCs w:val="21"/>
              </w:rPr>
            </w:pPr>
            <w:r w:rsidRPr="004270A8">
              <w:rPr>
                <w:rFonts w:cs="Arial"/>
                <w:szCs w:val="21"/>
              </w:rPr>
              <w:t>Clicking this button displays the dialog box for selecting the absolute path of the folder where the Smart Configurator is installed. Folder specifications made in the dialog box that is opened by this button are reflected in the [SC Installation Directory] field.</w:t>
            </w:r>
          </w:p>
        </w:tc>
      </w:tr>
      <w:tr w:rsidR="00CC01E0" w:rsidRPr="004270A8" w14:paraId="67977774" w14:textId="77777777" w:rsidTr="00F2659E">
        <w:tc>
          <w:tcPr>
            <w:tcW w:w="3119" w:type="dxa"/>
            <w:vMerge w:val="restart"/>
          </w:tcPr>
          <w:p w14:paraId="725AD45B" w14:textId="77777777" w:rsidR="00CC01E0" w:rsidRPr="004270A8" w:rsidRDefault="00CC01E0" w:rsidP="00BA1555">
            <w:pPr>
              <w:rPr>
                <w:rFonts w:cs="Arial"/>
                <w:szCs w:val="21"/>
              </w:rPr>
            </w:pPr>
            <w:r w:rsidRPr="004270A8">
              <w:rPr>
                <w:rFonts w:cs="Arial"/>
                <w:szCs w:val="21"/>
              </w:rPr>
              <w:t>IDE Mode</w:t>
            </w:r>
          </w:p>
        </w:tc>
        <w:tc>
          <w:tcPr>
            <w:tcW w:w="6662" w:type="dxa"/>
            <w:gridSpan w:val="2"/>
          </w:tcPr>
          <w:p w14:paraId="21918B3D" w14:textId="77777777" w:rsidR="00CC01E0" w:rsidRPr="004270A8" w:rsidRDefault="00CC01E0" w:rsidP="00BA1555">
            <w:pPr>
              <w:rPr>
                <w:rFonts w:cs="Arial"/>
                <w:szCs w:val="21"/>
              </w:rPr>
            </w:pPr>
            <w:r w:rsidRPr="004270A8">
              <w:rPr>
                <w:rFonts w:cs="Arial"/>
                <w:szCs w:val="21"/>
              </w:rPr>
              <w:t>Selects the type of project file that is loaded when the VLAB starts and whether or not a series of processing including download of a load module is performed after the VLAB start-up.</w:t>
            </w:r>
          </w:p>
        </w:tc>
      </w:tr>
      <w:tr w:rsidR="00CC01E0" w:rsidRPr="004270A8" w14:paraId="5BCE1A64" w14:textId="77777777" w:rsidTr="00F2659E">
        <w:tc>
          <w:tcPr>
            <w:tcW w:w="3119" w:type="dxa"/>
            <w:vMerge/>
          </w:tcPr>
          <w:p w14:paraId="38CE843E" w14:textId="77777777" w:rsidR="00CC01E0" w:rsidRPr="004270A8" w:rsidRDefault="00CC01E0" w:rsidP="00BA1555">
            <w:pPr>
              <w:rPr>
                <w:rFonts w:cs="Arial"/>
                <w:szCs w:val="21"/>
              </w:rPr>
            </w:pPr>
          </w:p>
        </w:tc>
        <w:tc>
          <w:tcPr>
            <w:tcW w:w="2835" w:type="dxa"/>
            <w:vAlign w:val="center"/>
          </w:tcPr>
          <w:p w14:paraId="65B415F6" w14:textId="77777777" w:rsidR="00CC01E0" w:rsidRPr="004270A8" w:rsidRDefault="00CC01E0" w:rsidP="00BA1555">
            <w:pPr>
              <w:rPr>
                <w:rFonts w:cs="Arial"/>
                <w:szCs w:val="21"/>
              </w:rPr>
            </w:pPr>
            <w:r w:rsidRPr="004270A8">
              <w:rPr>
                <w:rFonts w:cs="Arial"/>
                <w:kern w:val="0"/>
                <w:szCs w:val="21"/>
              </w:rPr>
              <w:t>Create Project (default)</w:t>
            </w:r>
          </w:p>
        </w:tc>
        <w:tc>
          <w:tcPr>
            <w:tcW w:w="3827" w:type="dxa"/>
            <w:vAlign w:val="center"/>
          </w:tcPr>
          <w:p w14:paraId="48BB7D98" w14:textId="77777777" w:rsidR="00CC01E0" w:rsidRPr="004270A8" w:rsidRDefault="00CC01E0" w:rsidP="00BA1555">
            <w:pPr>
              <w:rPr>
                <w:rFonts w:cs="Arial"/>
                <w:szCs w:val="21"/>
              </w:rPr>
            </w:pPr>
            <w:r w:rsidRPr="004270A8">
              <w:rPr>
                <w:rFonts w:cs="Arial"/>
                <w:szCs w:val="21"/>
              </w:rPr>
              <w:t>The default project file provided by ET-VPF is loaded.</w:t>
            </w:r>
          </w:p>
        </w:tc>
      </w:tr>
      <w:tr w:rsidR="00CC01E0" w:rsidRPr="004270A8" w14:paraId="66687218" w14:textId="77777777" w:rsidTr="00F2659E">
        <w:tc>
          <w:tcPr>
            <w:tcW w:w="3119" w:type="dxa"/>
            <w:vMerge w:val="restart"/>
          </w:tcPr>
          <w:p w14:paraId="0CD756EE" w14:textId="77777777" w:rsidR="00CC01E0" w:rsidRPr="004270A8" w:rsidRDefault="00CC01E0" w:rsidP="00BA1555">
            <w:pPr>
              <w:rPr>
                <w:rFonts w:cs="Arial"/>
                <w:szCs w:val="21"/>
              </w:rPr>
            </w:pPr>
            <w:r w:rsidRPr="004270A8">
              <w:rPr>
                <w:rFonts w:cs="Arial"/>
                <w:szCs w:val="21"/>
              </w:rPr>
              <w:t>Build Tool *7</w:t>
            </w:r>
          </w:p>
        </w:tc>
        <w:tc>
          <w:tcPr>
            <w:tcW w:w="6662" w:type="dxa"/>
            <w:gridSpan w:val="2"/>
          </w:tcPr>
          <w:p w14:paraId="3C2EB1D1" w14:textId="77777777" w:rsidR="00CC01E0" w:rsidRPr="004270A8" w:rsidRDefault="00CC01E0" w:rsidP="00BA1555">
            <w:pPr>
              <w:rPr>
                <w:rFonts w:cs="Arial"/>
                <w:szCs w:val="21"/>
              </w:rPr>
            </w:pPr>
            <w:r w:rsidRPr="004270A8">
              <w:rPr>
                <w:rFonts w:cs="Arial"/>
                <w:szCs w:val="21"/>
              </w:rPr>
              <w:t>Selects the Build tool for the generated project, this indicates the compiler will be used to generate the load module.</w:t>
            </w:r>
          </w:p>
        </w:tc>
      </w:tr>
      <w:tr w:rsidR="00CC01E0" w:rsidRPr="004270A8" w14:paraId="50CAE2F2" w14:textId="77777777" w:rsidTr="00F2659E">
        <w:tc>
          <w:tcPr>
            <w:tcW w:w="3119" w:type="dxa"/>
            <w:vMerge/>
          </w:tcPr>
          <w:p w14:paraId="4FEDF462" w14:textId="77777777" w:rsidR="00CC01E0" w:rsidRPr="004270A8" w:rsidRDefault="00CC01E0" w:rsidP="00BA1555">
            <w:pPr>
              <w:rPr>
                <w:rFonts w:cs="Arial"/>
                <w:szCs w:val="21"/>
              </w:rPr>
            </w:pPr>
          </w:p>
        </w:tc>
        <w:tc>
          <w:tcPr>
            <w:tcW w:w="2835" w:type="dxa"/>
            <w:vAlign w:val="center"/>
          </w:tcPr>
          <w:p w14:paraId="76C5427E" w14:textId="77777777" w:rsidR="00CC01E0" w:rsidRPr="004270A8" w:rsidRDefault="00CC01E0" w:rsidP="00BA1555">
            <w:pPr>
              <w:rPr>
                <w:rFonts w:cs="Arial"/>
                <w:szCs w:val="21"/>
              </w:rPr>
            </w:pPr>
            <w:r w:rsidRPr="004270A8">
              <w:rPr>
                <w:rFonts w:cs="Arial"/>
                <w:szCs w:val="21"/>
              </w:rPr>
              <w:t>Renesas Compiler *8</w:t>
            </w:r>
          </w:p>
        </w:tc>
        <w:tc>
          <w:tcPr>
            <w:tcW w:w="3827" w:type="dxa"/>
            <w:vAlign w:val="center"/>
          </w:tcPr>
          <w:p w14:paraId="0894D563" w14:textId="3A01CF3A" w:rsidR="00CC01E0" w:rsidRPr="004270A8" w:rsidRDefault="00CC01E0" w:rsidP="00BA1555">
            <w:pPr>
              <w:rPr>
                <w:rFonts w:cs="Arial"/>
                <w:szCs w:val="21"/>
              </w:rPr>
            </w:pPr>
            <w:r w:rsidRPr="004270A8">
              <w:rPr>
                <w:rFonts w:cs="Arial"/>
                <w:szCs w:val="21"/>
              </w:rPr>
              <w:t xml:space="preserve">Selects any of Renesas compilers, which will be determined by CS+ is reflected in the [CS+ Installation Directory] field. </w:t>
            </w:r>
          </w:p>
        </w:tc>
      </w:tr>
      <w:tr w:rsidR="00CC01E0" w:rsidRPr="004270A8" w14:paraId="2E9FC388" w14:textId="77777777" w:rsidTr="00F2659E">
        <w:tc>
          <w:tcPr>
            <w:tcW w:w="3119" w:type="dxa"/>
          </w:tcPr>
          <w:p w14:paraId="12714FA9" w14:textId="4EE632C6" w:rsidR="00CC01E0" w:rsidRPr="004270A8" w:rsidRDefault="00CC01E0" w:rsidP="00BA1555">
            <w:pPr>
              <w:rPr>
                <w:rFonts w:cs="Arial"/>
                <w:szCs w:val="21"/>
              </w:rPr>
            </w:pPr>
            <w:r w:rsidRPr="004270A8">
              <w:rPr>
                <w:rFonts w:cs="Arial"/>
                <w:szCs w:val="21"/>
              </w:rPr>
              <w:t>CS+ Installation Directory *9</w:t>
            </w:r>
            <w:r w:rsidR="00CE0E9B">
              <w:rPr>
                <w:rFonts w:cs="Arial"/>
                <w:szCs w:val="21"/>
              </w:rPr>
              <w:t xml:space="preserve"> </w:t>
            </w:r>
            <w:r w:rsidR="00CE0E9B" w:rsidRPr="00CE0E9B">
              <w:rPr>
                <w:rFonts w:cs="Arial"/>
                <w:szCs w:val="21"/>
                <w:highlight w:val="yellow"/>
              </w:rPr>
              <w:t>*14</w:t>
            </w:r>
          </w:p>
        </w:tc>
        <w:tc>
          <w:tcPr>
            <w:tcW w:w="6662" w:type="dxa"/>
            <w:gridSpan w:val="2"/>
          </w:tcPr>
          <w:p w14:paraId="2009AF88" w14:textId="1D911C0A" w:rsidR="00CC01E0" w:rsidRPr="004270A8" w:rsidRDefault="00CC01E0" w:rsidP="00BA1555">
            <w:pPr>
              <w:rPr>
                <w:rFonts w:cs="Arial"/>
                <w:szCs w:val="21"/>
              </w:rPr>
            </w:pPr>
            <w:r w:rsidRPr="004270A8">
              <w:rPr>
                <w:rFonts w:cs="Arial"/>
                <w:szCs w:val="21"/>
              </w:rPr>
              <w:t>Specifies the folder where CS+ has been installed (the folder where CubeSuiteW+.exe is stored) as an absolute path</w:t>
            </w:r>
            <w:commentRangeStart w:id="511"/>
            <w:commentRangeStart w:id="512"/>
            <w:r w:rsidRPr="004270A8">
              <w:rPr>
                <w:rFonts w:cs="Arial"/>
                <w:szCs w:val="21"/>
              </w:rPr>
              <w:t>.</w:t>
            </w:r>
            <w:commentRangeEnd w:id="511"/>
            <w:r w:rsidR="006E7BA0" w:rsidRPr="004270A8">
              <w:rPr>
                <w:rStyle w:val="CommentReference"/>
                <w:rFonts w:cs="Arial"/>
              </w:rPr>
              <w:commentReference w:id="511"/>
            </w:r>
            <w:commentRangeEnd w:id="512"/>
            <w:r w:rsidR="008F635E" w:rsidRPr="004270A8">
              <w:rPr>
                <w:rStyle w:val="CommentReference"/>
                <w:rFonts w:cs="Arial"/>
              </w:rPr>
              <w:commentReference w:id="512"/>
            </w:r>
            <w:ins w:id="513" w:author="Hiroyasu Nishiumi" w:date="2022-10-20T17:39:00Z">
              <w:r w:rsidR="00C52368" w:rsidRPr="004270A8">
                <w:rPr>
                  <w:rFonts w:cs="Arial"/>
                </w:rPr>
                <w:t xml:space="preserve"> </w:t>
              </w:r>
              <w:r w:rsidR="00C52368" w:rsidRPr="004270A8">
                <w:rPr>
                  <w:rFonts w:cs="Arial"/>
                  <w:szCs w:val="21"/>
                </w:rPr>
                <w:t>It's used for the path for Renesas compiler</w:t>
              </w:r>
            </w:ins>
            <w:ins w:id="514" w:author="Hiroyasu Nishiumi" w:date="2022-10-20T17:40:00Z">
              <w:r w:rsidR="00C52368" w:rsidRPr="004270A8">
                <w:rPr>
                  <w:rFonts w:cs="Arial"/>
                  <w:szCs w:val="21"/>
                </w:rPr>
                <w:t>.</w:t>
              </w:r>
            </w:ins>
          </w:p>
        </w:tc>
      </w:tr>
      <w:tr w:rsidR="00CC01E0" w:rsidRPr="004270A8" w14:paraId="32B9ADD6" w14:textId="77777777" w:rsidTr="00F2659E">
        <w:tc>
          <w:tcPr>
            <w:tcW w:w="3119" w:type="dxa"/>
          </w:tcPr>
          <w:p w14:paraId="421D0B0D" w14:textId="77777777" w:rsidR="00CC01E0" w:rsidRPr="004270A8" w:rsidRDefault="00CC01E0" w:rsidP="00BA1555">
            <w:pPr>
              <w:rPr>
                <w:rFonts w:cs="Arial"/>
                <w:szCs w:val="21"/>
              </w:rPr>
            </w:pPr>
            <w:r w:rsidRPr="004270A8">
              <w:rPr>
                <w:rFonts w:cs="Arial"/>
                <w:szCs w:val="21"/>
              </w:rPr>
              <w:t>[Use default CS+ Installation Directory] checkbox</w:t>
            </w:r>
          </w:p>
        </w:tc>
        <w:tc>
          <w:tcPr>
            <w:tcW w:w="6662" w:type="dxa"/>
            <w:gridSpan w:val="2"/>
          </w:tcPr>
          <w:p w14:paraId="6F3DD8F9" w14:textId="094798B7" w:rsidR="00CC01E0" w:rsidRPr="004270A8" w:rsidRDefault="00CC01E0" w:rsidP="00BA1555">
            <w:pPr>
              <w:rPr>
                <w:rFonts w:cs="Arial"/>
                <w:szCs w:val="21"/>
              </w:rPr>
            </w:pPr>
            <w:r w:rsidRPr="004270A8">
              <w:rPr>
                <w:rFonts w:cs="Arial"/>
                <w:szCs w:val="21"/>
              </w:rPr>
              <w:t>Specifies the default folder where CS+ has been installed.</w:t>
            </w:r>
          </w:p>
        </w:tc>
      </w:tr>
      <w:tr w:rsidR="00CC01E0" w:rsidRPr="004270A8" w14:paraId="196B7034" w14:textId="77777777" w:rsidTr="00F2659E">
        <w:tc>
          <w:tcPr>
            <w:tcW w:w="3119" w:type="dxa"/>
          </w:tcPr>
          <w:p w14:paraId="184EBB71" w14:textId="77777777" w:rsidR="00CC01E0" w:rsidRPr="004270A8" w:rsidRDefault="00CC01E0" w:rsidP="00BA1555">
            <w:pPr>
              <w:rPr>
                <w:rFonts w:cs="Arial"/>
                <w:szCs w:val="21"/>
              </w:rPr>
            </w:pPr>
            <w:r w:rsidRPr="004270A8">
              <w:rPr>
                <w:rFonts w:cs="Arial"/>
                <w:szCs w:val="21"/>
              </w:rPr>
              <w:t>[Select CS+ Installation Directory] button (*9 *10)</w:t>
            </w:r>
          </w:p>
        </w:tc>
        <w:tc>
          <w:tcPr>
            <w:tcW w:w="6662" w:type="dxa"/>
            <w:gridSpan w:val="2"/>
          </w:tcPr>
          <w:p w14:paraId="1F79A995" w14:textId="77777777" w:rsidR="00CC01E0" w:rsidRPr="004270A8" w:rsidRDefault="00CC01E0" w:rsidP="00BA1555">
            <w:pPr>
              <w:rPr>
                <w:rFonts w:cs="Arial"/>
                <w:szCs w:val="21"/>
              </w:rPr>
            </w:pPr>
            <w:r w:rsidRPr="004270A8">
              <w:rPr>
                <w:rFonts w:cs="Arial"/>
                <w:szCs w:val="21"/>
              </w:rPr>
              <w:t>Clicking this button displays the dialog box for selecting the absolute path of the folder where the CS+ is installed. Folder specifications made in the dialog box that is opened by this button are reflected in the [CS+ Installation Directory] field.</w:t>
            </w:r>
          </w:p>
        </w:tc>
      </w:tr>
    </w:tbl>
    <w:p w14:paraId="025E0A34" w14:textId="19E1ADBF" w:rsidR="00713D91" w:rsidRPr="004270A8" w:rsidRDefault="00713D91" w:rsidP="00CC01E0">
      <w:pPr>
        <w:rPr>
          <w:rFonts w:cs="Arial"/>
          <w:szCs w:val="21"/>
        </w:rPr>
      </w:pPr>
    </w:p>
    <w:p w14:paraId="01D3275F" w14:textId="77777777" w:rsidR="00713D91" w:rsidRPr="004270A8" w:rsidRDefault="00713D91">
      <w:pPr>
        <w:widowControl/>
        <w:jc w:val="left"/>
        <w:rPr>
          <w:rFonts w:cs="Arial"/>
          <w:szCs w:val="21"/>
        </w:rPr>
      </w:pPr>
      <w:r w:rsidRPr="004270A8">
        <w:rPr>
          <w:rFonts w:cs="Arial"/>
          <w:szCs w:val="21"/>
        </w:rPr>
        <w:br w:type="page"/>
      </w:r>
    </w:p>
    <w:p w14:paraId="629127C0" w14:textId="56229503" w:rsidR="00F2659E" w:rsidRPr="004270A8" w:rsidRDefault="00F2659E" w:rsidP="00F2659E">
      <w:pPr>
        <w:pStyle w:val="Caption"/>
        <w:jc w:val="center"/>
        <w:rPr>
          <w:rFonts w:ascii="Arial" w:hAnsi="Arial" w:cs="Arial"/>
          <w:b/>
          <w:bCs w:val="0"/>
          <w:i/>
          <w:iCs/>
        </w:rPr>
      </w:pPr>
      <w:r w:rsidRPr="004270A8">
        <w:rPr>
          <w:rFonts w:ascii="Arial" w:hAnsi="Arial" w:cs="Arial"/>
          <w:b/>
          <w:i/>
          <w:iCs/>
        </w:rPr>
        <w:lastRenderedPageBreak/>
        <w:t xml:space="preserve">Table </w:t>
      </w:r>
      <w:r w:rsidR="00117EE9" w:rsidRPr="004270A8">
        <w:rPr>
          <w:rFonts w:ascii="Arial" w:hAnsi="Arial" w:cs="Arial"/>
          <w:b/>
          <w:i/>
          <w:iCs/>
        </w:rPr>
        <w:fldChar w:fldCharType="begin"/>
      </w:r>
      <w:r w:rsidR="00117EE9" w:rsidRPr="004270A8">
        <w:rPr>
          <w:rFonts w:ascii="Arial" w:hAnsi="Arial" w:cs="Arial"/>
          <w:b/>
          <w:i/>
          <w:iCs/>
        </w:rPr>
        <w:instrText xml:space="preserve"> STYLEREF 1 \s </w:instrText>
      </w:r>
      <w:r w:rsidR="00117EE9" w:rsidRPr="004270A8">
        <w:rPr>
          <w:rFonts w:ascii="Arial" w:hAnsi="Arial" w:cs="Arial"/>
          <w:b/>
          <w:i/>
          <w:iCs/>
        </w:rPr>
        <w:fldChar w:fldCharType="separate"/>
      </w:r>
      <w:r w:rsidR="00775653">
        <w:rPr>
          <w:rFonts w:ascii="Arial" w:hAnsi="Arial" w:cs="Arial"/>
          <w:b/>
          <w:i/>
          <w:iCs/>
          <w:noProof/>
        </w:rPr>
        <w:t>3</w:t>
      </w:r>
      <w:r w:rsidR="00117EE9" w:rsidRPr="004270A8">
        <w:rPr>
          <w:rFonts w:ascii="Arial" w:hAnsi="Arial" w:cs="Arial"/>
          <w:b/>
          <w:i/>
          <w:iCs/>
        </w:rPr>
        <w:fldChar w:fldCharType="end"/>
      </w:r>
      <w:r w:rsidR="00117EE9" w:rsidRPr="004270A8">
        <w:rPr>
          <w:rFonts w:ascii="Arial" w:hAnsi="Arial" w:cs="Arial"/>
          <w:b/>
          <w:i/>
          <w:iCs/>
        </w:rPr>
        <w:noBreakHyphen/>
      </w:r>
      <w:r w:rsidR="00117EE9" w:rsidRPr="004270A8">
        <w:rPr>
          <w:rFonts w:ascii="Arial" w:hAnsi="Arial" w:cs="Arial"/>
          <w:b/>
          <w:i/>
          <w:iCs/>
        </w:rPr>
        <w:fldChar w:fldCharType="begin"/>
      </w:r>
      <w:r w:rsidR="00117EE9" w:rsidRPr="004270A8">
        <w:rPr>
          <w:rFonts w:ascii="Arial" w:hAnsi="Arial" w:cs="Arial"/>
          <w:b/>
          <w:i/>
          <w:iCs/>
        </w:rPr>
        <w:instrText xml:space="preserve"> SEQ Table \* ARABIC \s 1 </w:instrText>
      </w:r>
      <w:r w:rsidR="00117EE9" w:rsidRPr="004270A8">
        <w:rPr>
          <w:rFonts w:ascii="Arial" w:hAnsi="Arial" w:cs="Arial"/>
          <w:b/>
          <w:i/>
          <w:iCs/>
        </w:rPr>
        <w:fldChar w:fldCharType="separate"/>
      </w:r>
      <w:r w:rsidR="00775653">
        <w:rPr>
          <w:rFonts w:ascii="Arial" w:hAnsi="Arial" w:cs="Arial"/>
          <w:b/>
          <w:i/>
          <w:iCs/>
          <w:noProof/>
        </w:rPr>
        <w:t>5</w:t>
      </w:r>
      <w:r w:rsidR="00117EE9" w:rsidRPr="004270A8">
        <w:rPr>
          <w:rFonts w:ascii="Arial" w:hAnsi="Arial" w:cs="Arial"/>
          <w:b/>
          <w:i/>
          <w:iCs/>
        </w:rPr>
        <w:fldChar w:fldCharType="end"/>
      </w:r>
      <w:r w:rsidRPr="004270A8">
        <w:rPr>
          <w:rFonts w:ascii="Arial" w:hAnsi="Arial" w:cs="Arial"/>
          <w:b/>
          <w:i/>
          <w:iCs/>
        </w:rPr>
        <w:t xml:space="preserve"> ET-VPF Options </w:t>
      </w:r>
      <w:r w:rsidR="00E755E1" w:rsidRPr="004270A8">
        <w:rPr>
          <w:rFonts w:ascii="Arial" w:hAnsi="Arial" w:cs="Arial"/>
          <w:b/>
          <w:i/>
          <w:iCs/>
        </w:rPr>
        <w:t>(Cont.)</w:t>
      </w:r>
    </w:p>
    <w:tbl>
      <w:tblPr>
        <w:tblStyle w:val="TableGrid"/>
        <w:tblW w:w="9781" w:type="dxa"/>
        <w:tblInd w:w="-5" w:type="dxa"/>
        <w:tblLook w:val="04A0" w:firstRow="1" w:lastRow="0" w:firstColumn="1" w:lastColumn="0" w:noHBand="0" w:noVBand="1"/>
      </w:tblPr>
      <w:tblGrid>
        <w:gridCol w:w="3119"/>
        <w:gridCol w:w="2835"/>
        <w:gridCol w:w="3827"/>
      </w:tblGrid>
      <w:tr w:rsidR="00F2659E" w:rsidRPr="004270A8" w14:paraId="726A1D28" w14:textId="77777777" w:rsidTr="00B8508B">
        <w:tc>
          <w:tcPr>
            <w:tcW w:w="3119" w:type="dxa"/>
            <w:shd w:val="clear" w:color="auto" w:fill="0070C0"/>
          </w:tcPr>
          <w:p w14:paraId="75AEE2DD" w14:textId="77777777" w:rsidR="00F2659E" w:rsidRPr="004270A8" w:rsidRDefault="00F2659E" w:rsidP="00B8508B">
            <w:pPr>
              <w:jc w:val="center"/>
              <w:rPr>
                <w:rFonts w:cs="Arial"/>
                <w:szCs w:val="21"/>
              </w:rPr>
            </w:pPr>
            <w:r w:rsidRPr="004270A8">
              <w:rPr>
                <w:rFonts w:cs="Arial"/>
                <w:b/>
                <w:bCs/>
                <w:color w:val="FFFFFF" w:themeColor="background1"/>
                <w:szCs w:val="21"/>
              </w:rPr>
              <w:t>Item name</w:t>
            </w:r>
          </w:p>
        </w:tc>
        <w:tc>
          <w:tcPr>
            <w:tcW w:w="6662" w:type="dxa"/>
            <w:gridSpan w:val="2"/>
            <w:shd w:val="clear" w:color="auto" w:fill="0070C0"/>
          </w:tcPr>
          <w:p w14:paraId="51422AA0" w14:textId="77777777" w:rsidR="00F2659E" w:rsidRPr="004270A8" w:rsidRDefault="00F2659E" w:rsidP="00B8508B">
            <w:pPr>
              <w:jc w:val="center"/>
              <w:rPr>
                <w:rFonts w:cs="Arial"/>
                <w:szCs w:val="21"/>
              </w:rPr>
            </w:pPr>
            <w:r w:rsidRPr="004270A8">
              <w:rPr>
                <w:rFonts w:cs="Arial"/>
                <w:b/>
                <w:bCs/>
                <w:color w:val="FFFFFF" w:themeColor="background1"/>
                <w:szCs w:val="21"/>
              </w:rPr>
              <w:t>Description</w:t>
            </w:r>
          </w:p>
        </w:tc>
      </w:tr>
      <w:tr w:rsidR="00F2659E" w:rsidRPr="004270A8" w14:paraId="4AD85A73" w14:textId="77777777" w:rsidTr="00B8508B">
        <w:trPr>
          <w:trHeight w:val="323"/>
        </w:trPr>
        <w:tc>
          <w:tcPr>
            <w:tcW w:w="3119" w:type="dxa"/>
            <w:vMerge w:val="restart"/>
          </w:tcPr>
          <w:p w14:paraId="0FCB76D7" w14:textId="77777777" w:rsidR="00F2659E" w:rsidRPr="004270A8" w:rsidRDefault="00F2659E" w:rsidP="00B8508B">
            <w:pPr>
              <w:rPr>
                <w:rFonts w:cs="Arial"/>
                <w:szCs w:val="21"/>
              </w:rPr>
            </w:pPr>
            <w:r w:rsidRPr="004270A8">
              <w:rPr>
                <w:rFonts w:cs="Arial"/>
                <w:szCs w:val="21"/>
              </w:rPr>
              <w:t>Device Series *11</w:t>
            </w:r>
          </w:p>
        </w:tc>
        <w:tc>
          <w:tcPr>
            <w:tcW w:w="6662" w:type="dxa"/>
            <w:gridSpan w:val="2"/>
          </w:tcPr>
          <w:p w14:paraId="0B9AC085" w14:textId="77777777" w:rsidR="00F2659E" w:rsidRPr="004270A8" w:rsidRDefault="00F2659E" w:rsidP="00B8508B">
            <w:pPr>
              <w:rPr>
                <w:rFonts w:cs="Arial"/>
                <w:szCs w:val="21"/>
              </w:rPr>
            </w:pPr>
            <w:r w:rsidRPr="004270A8">
              <w:rPr>
                <w:rFonts w:cs="Arial"/>
                <w:szCs w:val="21"/>
              </w:rPr>
              <w:t>Selects the series name of the microcontroller being used.</w:t>
            </w:r>
          </w:p>
        </w:tc>
      </w:tr>
      <w:tr w:rsidR="00F2659E" w:rsidRPr="004270A8" w14:paraId="67A26044" w14:textId="77777777" w:rsidTr="009C2312">
        <w:trPr>
          <w:trHeight w:val="588"/>
        </w:trPr>
        <w:tc>
          <w:tcPr>
            <w:tcW w:w="3119" w:type="dxa"/>
            <w:vMerge/>
          </w:tcPr>
          <w:p w14:paraId="6912C717" w14:textId="77777777" w:rsidR="00F2659E" w:rsidRPr="004270A8" w:rsidRDefault="00F2659E" w:rsidP="00B8508B">
            <w:pPr>
              <w:rPr>
                <w:rFonts w:cs="Arial"/>
                <w:szCs w:val="21"/>
              </w:rPr>
            </w:pPr>
          </w:p>
        </w:tc>
        <w:tc>
          <w:tcPr>
            <w:tcW w:w="2835" w:type="dxa"/>
          </w:tcPr>
          <w:p w14:paraId="106CAAFB" w14:textId="77777777" w:rsidR="00F2659E" w:rsidRPr="004270A8" w:rsidRDefault="00F2659E" w:rsidP="00B8508B">
            <w:pPr>
              <w:rPr>
                <w:rFonts w:cs="Arial"/>
                <w:szCs w:val="21"/>
              </w:rPr>
            </w:pPr>
            <w:r w:rsidRPr="004270A8">
              <w:rPr>
                <w:rFonts w:cs="Arial"/>
                <w:szCs w:val="21"/>
              </w:rPr>
              <w:t>&lt;Device Series Name&gt; *12</w:t>
            </w:r>
          </w:p>
        </w:tc>
        <w:tc>
          <w:tcPr>
            <w:tcW w:w="3827" w:type="dxa"/>
          </w:tcPr>
          <w:p w14:paraId="04D3202B" w14:textId="77777777" w:rsidR="00775653" w:rsidRPr="004270A8" w:rsidRDefault="00F2659E" w:rsidP="00775653">
            <w:pPr>
              <w:jc w:val="left"/>
              <w:rPr>
                <w:rFonts w:eastAsia="MS Gothic" w:cs="Arial"/>
                <w:b/>
                <w:bCs/>
                <w:i/>
                <w:iCs/>
                <w:szCs w:val="21"/>
              </w:rPr>
            </w:pPr>
            <w:r w:rsidRPr="004270A8">
              <w:rPr>
                <w:rFonts w:cs="Arial"/>
                <w:szCs w:val="21"/>
              </w:rPr>
              <w:t xml:space="preserve">The supported Device Series described in </w:t>
            </w:r>
            <w:r w:rsidRPr="004270A8">
              <w:rPr>
                <w:rFonts w:cs="Arial"/>
                <w:szCs w:val="21"/>
              </w:rPr>
              <w:fldChar w:fldCharType="begin"/>
            </w:r>
            <w:r w:rsidRPr="004270A8">
              <w:rPr>
                <w:rFonts w:cs="Arial"/>
                <w:szCs w:val="21"/>
              </w:rPr>
              <w:instrText xml:space="preserve"> REF E10000_Table_1_1 \h  \* MERGEFORMAT </w:instrText>
            </w:r>
            <w:r w:rsidRPr="004270A8">
              <w:rPr>
                <w:rFonts w:cs="Arial"/>
                <w:szCs w:val="21"/>
              </w:rPr>
            </w:r>
            <w:r w:rsidRPr="004270A8">
              <w:rPr>
                <w:rFonts w:cs="Arial"/>
                <w:szCs w:val="21"/>
              </w:rPr>
              <w:fldChar w:fldCharType="separate"/>
            </w:r>
            <w:r w:rsidR="00775653" w:rsidRPr="00775653">
              <w:rPr>
                <w:rFonts w:eastAsia="MS Gothic" w:cs="Arial"/>
                <w:b/>
                <w:bCs/>
                <w:szCs w:val="21"/>
              </w:rPr>
              <w:t xml:space="preserve">Table </w:t>
            </w:r>
            <w:r w:rsidR="00775653" w:rsidRPr="00775653">
              <w:rPr>
                <w:rFonts w:eastAsia="MS Gothic" w:cs="Arial"/>
                <w:b/>
                <w:bCs/>
                <w:noProof/>
                <w:szCs w:val="21"/>
              </w:rPr>
              <w:t>1</w:t>
            </w:r>
            <w:r w:rsidR="00775653" w:rsidRPr="00775653">
              <w:rPr>
                <w:rFonts w:eastAsia="MS Gothic" w:cs="Arial"/>
                <w:b/>
                <w:bCs/>
                <w:noProof/>
                <w:szCs w:val="21"/>
              </w:rPr>
              <w:noBreakHyphen/>
              <w:t>1</w:t>
            </w:r>
            <w:r w:rsidR="00775653" w:rsidRPr="00775653">
              <w:rPr>
                <w:rFonts w:eastAsia="MS Gothic" w:cs="Arial"/>
                <w:b/>
                <w:bCs/>
                <w:szCs w:val="21"/>
              </w:rPr>
              <w:t xml:space="preserve"> Supported devices</w:t>
            </w:r>
          </w:p>
          <w:p w14:paraId="33E808B2" w14:textId="4623D456" w:rsidR="009C2312" w:rsidRPr="004270A8" w:rsidRDefault="00F2659E" w:rsidP="009C2312">
            <w:pPr>
              <w:jc w:val="left"/>
              <w:rPr>
                <w:rFonts w:cs="Arial"/>
                <w:szCs w:val="21"/>
              </w:rPr>
            </w:pPr>
            <w:r w:rsidRPr="004270A8">
              <w:rPr>
                <w:rFonts w:cs="Arial"/>
                <w:szCs w:val="21"/>
              </w:rPr>
              <w:fldChar w:fldCharType="end"/>
            </w:r>
          </w:p>
        </w:tc>
      </w:tr>
      <w:tr w:rsidR="00F2659E" w:rsidRPr="004270A8" w14:paraId="53A694E7" w14:textId="77777777" w:rsidTr="00E755E1">
        <w:trPr>
          <w:trHeight w:val="657"/>
        </w:trPr>
        <w:tc>
          <w:tcPr>
            <w:tcW w:w="3119" w:type="dxa"/>
            <w:vMerge/>
          </w:tcPr>
          <w:p w14:paraId="5B53F51B" w14:textId="77777777" w:rsidR="00F2659E" w:rsidRPr="004270A8" w:rsidRDefault="00F2659E" w:rsidP="00B8508B">
            <w:pPr>
              <w:rPr>
                <w:rFonts w:cs="Arial"/>
                <w:szCs w:val="21"/>
              </w:rPr>
            </w:pPr>
          </w:p>
        </w:tc>
        <w:tc>
          <w:tcPr>
            <w:tcW w:w="2835" w:type="dxa"/>
          </w:tcPr>
          <w:p w14:paraId="3EEEF5EF" w14:textId="77777777" w:rsidR="00F2659E" w:rsidRPr="004270A8" w:rsidRDefault="00F2659E" w:rsidP="00B8508B">
            <w:pPr>
              <w:rPr>
                <w:rFonts w:cs="Arial"/>
                <w:szCs w:val="21"/>
              </w:rPr>
            </w:pPr>
            <w:r w:rsidRPr="004270A8">
              <w:rPr>
                <w:rFonts w:cs="Arial"/>
                <w:szCs w:val="21"/>
              </w:rPr>
              <w:t>N/A</w:t>
            </w:r>
          </w:p>
        </w:tc>
        <w:tc>
          <w:tcPr>
            <w:tcW w:w="3827" w:type="dxa"/>
          </w:tcPr>
          <w:p w14:paraId="705DA597" w14:textId="4408C0DE" w:rsidR="00F2659E" w:rsidRPr="004270A8" w:rsidRDefault="00F2659E" w:rsidP="00B8508B">
            <w:pPr>
              <w:rPr>
                <w:rFonts w:cs="Arial"/>
                <w:szCs w:val="21"/>
              </w:rPr>
            </w:pPr>
            <w:r w:rsidRPr="004270A8">
              <w:rPr>
                <w:rFonts w:cs="Arial"/>
                <w:szCs w:val="21"/>
              </w:rPr>
              <w:t>Default value of Device Series</w:t>
            </w:r>
            <w:ins w:id="515" w:author="Hiroyasu Nishiumi" w:date="2022-10-20T17:41:00Z">
              <w:r w:rsidR="00C52368" w:rsidRPr="004270A8">
                <w:rPr>
                  <w:rFonts w:cs="Arial"/>
                  <w:szCs w:val="21"/>
                </w:rPr>
                <w:t>.</w:t>
              </w:r>
            </w:ins>
            <w:del w:id="516" w:author="Hiroyasu Nishiumi" w:date="2022-10-20T17:41:00Z">
              <w:r w:rsidRPr="004270A8" w:rsidDel="00C52368">
                <w:rPr>
                  <w:rFonts w:cs="Arial"/>
                  <w:szCs w:val="21"/>
                </w:rPr>
                <w:delText xml:space="preserve">, it will automatically be selected </w:delText>
              </w:r>
              <w:commentRangeStart w:id="517"/>
              <w:commentRangeStart w:id="518"/>
              <w:commentRangeStart w:id="519"/>
              <w:commentRangeStart w:id="520"/>
              <w:commentRangeStart w:id="521"/>
              <w:r w:rsidRPr="004270A8" w:rsidDel="00C52368">
                <w:rPr>
                  <w:rFonts w:cs="Arial"/>
                  <w:szCs w:val="21"/>
                </w:rPr>
                <w:delText>when there is no license available.</w:delText>
              </w:r>
              <w:commentRangeEnd w:id="517"/>
              <w:r w:rsidR="006E7BA0" w:rsidRPr="004270A8" w:rsidDel="00C52368">
                <w:rPr>
                  <w:rStyle w:val="CommentReference"/>
                  <w:rFonts w:cs="Arial"/>
                </w:rPr>
                <w:commentReference w:id="517"/>
              </w:r>
              <w:commentRangeEnd w:id="518"/>
              <w:r w:rsidR="00F315BD" w:rsidRPr="004270A8" w:rsidDel="00C52368">
                <w:rPr>
                  <w:rStyle w:val="CommentReference"/>
                  <w:rFonts w:cs="Arial"/>
                </w:rPr>
                <w:commentReference w:id="518"/>
              </w:r>
              <w:commentRangeEnd w:id="519"/>
              <w:r w:rsidR="00F66A77" w:rsidRPr="004270A8" w:rsidDel="00C52368">
                <w:rPr>
                  <w:rStyle w:val="CommentReference"/>
                  <w:rFonts w:cs="Arial"/>
                </w:rPr>
                <w:commentReference w:id="519"/>
              </w:r>
              <w:commentRangeEnd w:id="520"/>
              <w:r w:rsidR="00265EC6" w:rsidRPr="004270A8" w:rsidDel="00C52368">
                <w:rPr>
                  <w:rStyle w:val="CommentReference"/>
                  <w:rFonts w:cs="Arial"/>
                </w:rPr>
                <w:commentReference w:id="520"/>
              </w:r>
              <w:commentRangeEnd w:id="521"/>
              <w:r w:rsidR="00F05BC3" w:rsidRPr="004270A8" w:rsidDel="00C52368">
                <w:rPr>
                  <w:rStyle w:val="CommentReference"/>
                  <w:rFonts w:cs="Arial"/>
                </w:rPr>
                <w:commentReference w:id="521"/>
              </w:r>
            </w:del>
          </w:p>
        </w:tc>
      </w:tr>
      <w:tr w:rsidR="00F2659E" w:rsidRPr="004270A8" w14:paraId="1C811F7E" w14:textId="77777777" w:rsidTr="00B8508B">
        <w:tc>
          <w:tcPr>
            <w:tcW w:w="3119" w:type="dxa"/>
          </w:tcPr>
          <w:p w14:paraId="38AB5648" w14:textId="77777777" w:rsidR="00F2659E" w:rsidRPr="004270A8" w:rsidRDefault="00F2659E" w:rsidP="00B8508B">
            <w:pPr>
              <w:rPr>
                <w:rFonts w:cs="Arial"/>
                <w:szCs w:val="21"/>
              </w:rPr>
            </w:pPr>
            <w:r w:rsidRPr="004270A8">
              <w:rPr>
                <w:rFonts w:cs="Arial"/>
                <w:szCs w:val="21"/>
              </w:rPr>
              <w:t>OSTM PCLK *13</w:t>
            </w:r>
          </w:p>
        </w:tc>
        <w:tc>
          <w:tcPr>
            <w:tcW w:w="6662" w:type="dxa"/>
            <w:gridSpan w:val="2"/>
          </w:tcPr>
          <w:p w14:paraId="2019E55F" w14:textId="77777777" w:rsidR="00F2659E" w:rsidRPr="004270A8" w:rsidRDefault="00F2659E" w:rsidP="00B8508B">
            <w:pPr>
              <w:rPr>
                <w:rFonts w:cs="Arial"/>
                <w:szCs w:val="21"/>
              </w:rPr>
            </w:pPr>
            <w:r w:rsidRPr="004270A8">
              <w:rPr>
                <w:rFonts w:cs="Arial"/>
                <w:szCs w:val="21"/>
              </w:rPr>
              <w:t xml:space="preserve">The OS Timer value </w:t>
            </w:r>
            <w:r w:rsidRPr="004270A8">
              <w:rPr>
                <w:rStyle w:val="jlqj4b"/>
                <w:rFonts w:cs="Arial"/>
                <w:szCs w:val="21"/>
                <w:lang w:val="en"/>
              </w:rPr>
              <w:t>corresponding to each device series.</w:t>
            </w:r>
          </w:p>
        </w:tc>
      </w:tr>
      <w:tr w:rsidR="00F2659E" w:rsidRPr="004270A8" w14:paraId="1109447D" w14:textId="77777777" w:rsidTr="00B8508B">
        <w:tc>
          <w:tcPr>
            <w:tcW w:w="3119" w:type="dxa"/>
          </w:tcPr>
          <w:p w14:paraId="20A1DE2C" w14:textId="30F5F363" w:rsidR="00F2659E" w:rsidRPr="004270A8" w:rsidRDefault="00F2659E" w:rsidP="00B8508B">
            <w:pPr>
              <w:rPr>
                <w:rFonts w:cs="Arial"/>
                <w:szCs w:val="21"/>
              </w:rPr>
            </w:pPr>
            <w:r w:rsidRPr="004270A8">
              <w:rPr>
                <w:rFonts w:cs="Arial"/>
                <w:szCs w:val="21"/>
              </w:rPr>
              <w:t xml:space="preserve">[Check Available License] button </w:t>
            </w:r>
            <w:del w:id="522" w:author="Hiroyasu Nishiumi" w:date="2022-10-20T17:42:00Z">
              <w:r w:rsidRPr="004270A8" w:rsidDel="00C52368">
                <w:rPr>
                  <w:rFonts w:cs="Arial"/>
                  <w:szCs w:val="21"/>
                </w:rPr>
                <w:delText>*14</w:delText>
              </w:r>
            </w:del>
          </w:p>
        </w:tc>
        <w:tc>
          <w:tcPr>
            <w:tcW w:w="6662" w:type="dxa"/>
            <w:gridSpan w:val="2"/>
          </w:tcPr>
          <w:p w14:paraId="7CD4F6B4" w14:textId="795F4CA6" w:rsidR="00F2659E" w:rsidRPr="004270A8" w:rsidRDefault="00F2659E" w:rsidP="00B8508B">
            <w:pPr>
              <w:rPr>
                <w:rFonts w:cs="Arial"/>
                <w:szCs w:val="21"/>
              </w:rPr>
            </w:pPr>
            <w:r w:rsidRPr="004270A8">
              <w:rPr>
                <w:rFonts w:cs="Arial"/>
                <w:szCs w:val="21"/>
              </w:rPr>
              <w:t xml:space="preserve">Displays list of </w:t>
            </w:r>
            <w:commentRangeStart w:id="523"/>
            <w:commentRangeStart w:id="524"/>
            <w:del w:id="525" w:author="Hiroyasu Nishiumi" w:date="2022-10-20T17:42:00Z">
              <w:r w:rsidRPr="004270A8" w:rsidDel="00C52368">
                <w:rPr>
                  <w:rFonts w:cs="Arial"/>
                  <w:szCs w:val="21"/>
                </w:rPr>
                <w:delText xml:space="preserve">available </w:delText>
              </w:r>
              <w:commentRangeEnd w:id="523"/>
              <w:r w:rsidR="00F66A77" w:rsidRPr="004270A8" w:rsidDel="00C52368">
                <w:rPr>
                  <w:rStyle w:val="CommentReference"/>
                  <w:rFonts w:cs="Arial"/>
                </w:rPr>
                <w:commentReference w:id="523"/>
              </w:r>
              <w:commentRangeEnd w:id="524"/>
              <w:r w:rsidR="00265EC6" w:rsidRPr="004270A8" w:rsidDel="00C52368">
                <w:rPr>
                  <w:rStyle w:val="CommentReference"/>
                  <w:rFonts w:cs="Arial"/>
                </w:rPr>
                <w:commentReference w:id="524"/>
              </w:r>
            </w:del>
            <w:r w:rsidRPr="004270A8">
              <w:rPr>
                <w:rFonts w:cs="Arial"/>
                <w:szCs w:val="21"/>
              </w:rPr>
              <w:t>requiring licenses in ET-VPF System.</w:t>
            </w:r>
          </w:p>
        </w:tc>
      </w:tr>
      <w:tr w:rsidR="00F2659E" w:rsidRPr="004270A8" w14:paraId="010ECDDE" w14:textId="77777777" w:rsidTr="00B8508B">
        <w:tc>
          <w:tcPr>
            <w:tcW w:w="3119" w:type="dxa"/>
          </w:tcPr>
          <w:p w14:paraId="2B9534DF" w14:textId="77777777" w:rsidR="00F2659E" w:rsidRPr="004270A8" w:rsidRDefault="00F2659E" w:rsidP="00B8508B">
            <w:pPr>
              <w:rPr>
                <w:rFonts w:cs="Arial"/>
                <w:szCs w:val="21"/>
              </w:rPr>
            </w:pPr>
            <w:r w:rsidRPr="004270A8">
              <w:rPr>
                <w:rFonts w:cs="Arial"/>
                <w:szCs w:val="21"/>
              </w:rPr>
              <w:t>[About] button</w:t>
            </w:r>
          </w:p>
        </w:tc>
        <w:tc>
          <w:tcPr>
            <w:tcW w:w="6662" w:type="dxa"/>
            <w:gridSpan w:val="2"/>
          </w:tcPr>
          <w:p w14:paraId="161A111A" w14:textId="77777777" w:rsidR="00F2659E" w:rsidRPr="004270A8" w:rsidRDefault="00F2659E" w:rsidP="00B8508B">
            <w:pPr>
              <w:rPr>
                <w:rFonts w:cs="Arial"/>
                <w:szCs w:val="21"/>
              </w:rPr>
            </w:pPr>
            <w:r w:rsidRPr="004270A8">
              <w:rPr>
                <w:rFonts w:cs="Arial"/>
                <w:szCs w:val="21"/>
              </w:rPr>
              <w:t xml:space="preserve">Displays version information and copyright information of ET-VPF. </w:t>
            </w:r>
          </w:p>
        </w:tc>
      </w:tr>
    </w:tbl>
    <w:p w14:paraId="2FFC72B3" w14:textId="77777777" w:rsidR="00F2659E" w:rsidRPr="004270A8" w:rsidRDefault="00F2659E" w:rsidP="00F2659E">
      <w:pPr>
        <w:rPr>
          <w:rFonts w:cs="Arial"/>
          <w:szCs w:val="21"/>
        </w:rPr>
      </w:pPr>
    </w:p>
    <w:p w14:paraId="6CBA1653" w14:textId="77777777" w:rsidR="00CC01E0" w:rsidRPr="004270A8" w:rsidRDefault="00CC01E0" w:rsidP="00CC01E0">
      <w:pPr>
        <w:ind w:left="810"/>
        <w:rPr>
          <w:rFonts w:cs="Arial"/>
          <w:szCs w:val="21"/>
        </w:rPr>
      </w:pPr>
      <w:r w:rsidRPr="004270A8">
        <w:rPr>
          <w:rFonts w:cs="Arial"/>
          <w:szCs w:val="21"/>
        </w:rPr>
        <w:t>*1… When Cygwin has not been installed in the folder specified with the dialog box (bin/bash.exe file does not exist in the specified folder), an error is output, and the information of the specified folder is not reflected in [Cygwin Installation Directory].</w:t>
      </w:r>
    </w:p>
    <w:p w14:paraId="39F75927" w14:textId="77777777" w:rsidR="00CC01E0" w:rsidRPr="004270A8" w:rsidRDefault="00CC01E0" w:rsidP="00CC01E0">
      <w:pPr>
        <w:ind w:left="810"/>
        <w:rPr>
          <w:rFonts w:cs="Arial"/>
          <w:szCs w:val="21"/>
        </w:rPr>
      </w:pPr>
      <w:r w:rsidRPr="004270A8">
        <w:rPr>
          <w:rFonts w:cs="Arial"/>
          <w:szCs w:val="21"/>
        </w:rPr>
        <w:t xml:space="preserve">        This setting is only valid if “Create Project” is selected for [IDE Mode], the [Use default Cygwin Installation Directory] checkbox is not checked.</w:t>
      </w:r>
    </w:p>
    <w:p w14:paraId="61240668" w14:textId="77777777" w:rsidR="00CC01E0" w:rsidRPr="004270A8" w:rsidRDefault="00CC01E0" w:rsidP="00CC01E0">
      <w:pPr>
        <w:ind w:left="810"/>
        <w:rPr>
          <w:rFonts w:cs="Arial"/>
          <w:szCs w:val="21"/>
        </w:rPr>
      </w:pPr>
      <w:r w:rsidRPr="004270A8">
        <w:rPr>
          <w:rFonts w:cs="Arial"/>
          <w:szCs w:val="21"/>
        </w:rPr>
        <w:t>*2… When the [Use default Cygwin Installation Directory] checkbox is checked, if the [Select Cygwin Installation Directory] button is clicked, an error message displays.</w:t>
      </w:r>
    </w:p>
    <w:p w14:paraId="3E16AA6F" w14:textId="77777777" w:rsidR="00CC01E0" w:rsidRPr="004270A8" w:rsidRDefault="00CC01E0" w:rsidP="00CC01E0">
      <w:pPr>
        <w:ind w:left="810"/>
        <w:rPr>
          <w:rFonts w:cs="Arial"/>
          <w:szCs w:val="21"/>
        </w:rPr>
      </w:pPr>
      <w:r w:rsidRPr="004270A8">
        <w:rPr>
          <w:rFonts w:cs="Arial"/>
          <w:szCs w:val="21"/>
        </w:rPr>
        <w:t>*3… When VLAB has not been installed in the folder specified with the dialog box (vlab-ide.exe file does not exist in the specified folder), an error is output, and the information of the specified folder is not reflected in [VLAB Installation Directory].</w:t>
      </w:r>
    </w:p>
    <w:p w14:paraId="06953853" w14:textId="77777777" w:rsidR="00CC01E0" w:rsidRPr="004270A8" w:rsidRDefault="00CC01E0" w:rsidP="00CC01E0">
      <w:pPr>
        <w:ind w:left="810"/>
        <w:rPr>
          <w:rFonts w:cs="Arial"/>
          <w:szCs w:val="21"/>
        </w:rPr>
      </w:pPr>
      <w:r w:rsidRPr="004270A8">
        <w:rPr>
          <w:rFonts w:cs="Arial"/>
          <w:szCs w:val="21"/>
        </w:rPr>
        <w:t xml:space="preserve">       This setting is only valid if “Create Project” is selected for [IDE Mode], the [Use default VLAB Installation Directory] checkbox is not checked.</w:t>
      </w:r>
    </w:p>
    <w:p w14:paraId="259E6D05" w14:textId="77777777" w:rsidR="00CC01E0" w:rsidRPr="004270A8" w:rsidRDefault="00CC01E0" w:rsidP="00CC01E0">
      <w:pPr>
        <w:ind w:left="810"/>
        <w:rPr>
          <w:rFonts w:cs="Arial"/>
          <w:szCs w:val="21"/>
        </w:rPr>
      </w:pPr>
      <w:r w:rsidRPr="004270A8">
        <w:rPr>
          <w:rFonts w:cs="Arial"/>
          <w:szCs w:val="21"/>
        </w:rPr>
        <w:t>*4… When the [Use default VLAB Installation Directory] checkbox is checked, if the [Select VLAB Installation Directory] button is clicked, an error message displays.</w:t>
      </w:r>
    </w:p>
    <w:p w14:paraId="49C91A61" w14:textId="77777777" w:rsidR="00CC01E0" w:rsidRPr="004270A8" w:rsidRDefault="00CC01E0" w:rsidP="00CC01E0">
      <w:pPr>
        <w:ind w:left="810"/>
        <w:rPr>
          <w:rFonts w:cs="Arial"/>
          <w:szCs w:val="21"/>
        </w:rPr>
      </w:pPr>
      <w:r w:rsidRPr="004270A8">
        <w:rPr>
          <w:rFonts w:cs="Arial"/>
          <w:szCs w:val="21"/>
        </w:rPr>
        <w:t>*5… When Smart Configurator has not been installed in the folder specified with the dialog box (SmartConfigurator.exe file does not exist in the specified folder), an error is output, and the information of the specified folder is not reflected in [SC Installation Directory].</w:t>
      </w:r>
    </w:p>
    <w:p w14:paraId="3CED8FBA" w14:textId="1CE6296F" w:rsidR="003D35DA" w:rsidRPr="004270A8" w:rsidRDefault="00CC01E0" w:rsidP="006358EE">
      <w:pPr>
        <w:ind w:left="810"/>
        <w:rPr>
          <w:rFonts w:cs="Arial"/>
          <w:szCs w:val="21"/>
        </w:rPr>
      </w:pPr>
      <w:r w:rsidRPr="004270A8">
        <w:rPr>
          <w:rFonts w:cs="Arial"/>
          <w:szCs w:val="21"/>
        </w:rPr>
        <w:t xml:space="preserve">       This setting is only valid if “Create Project” is selected for [IDE Mode], the [Use default Smart Configurator Installation Directory] checkbox is not checked.</w:t>
      </w:r>
    </w:p>
    <w:p w14:paraId="66E2C0CC" w14:textId="2444745C" w:rsidR="006358EE" w:rsidRPr="004270A8" w:rsidRDefault="006358EE" w:rsidP="006358EE">
      <w:pPr>
        <w:ind w:left="1260"/>
        <w:rPr>
          <w:rFonts w:cs="Arial"/>
          <w:sz w:val="18"/>
          <w:szCs w:val="18"/>
        </w:rPr>
      </w:pPr>
      <w:commentRangeStart w:id="526"/>
      <w:r w:rsidRPr="004270A8">
        <w:rPr>
          <w:rFonts w:cs="Arial"/>
          <w:sz w:val="18"/>
          <w:szCs w:val="18"/>
          <w:highlight w:val="yellow"/>
        </w:rPr>
        <w:t>Remark</w:t>
      </w:r>
      <w:r w:rsidRPr="004270A8">
        <w:rPr>
          <w:rFonts w:cs="Arial"/>
          <w:sz w:val="18"/>
          <w:szCs w:val="18"/>
          <w:highlight w:val="yellow"/>
        </w:rPr>
        <w:tab/>
        <w:t>This setting is unavailable if using RH850/U2C device series.</w:t>
      </w:r>
      <w:commentRangeEnd w:id="526"/>
      <w:r w:rsidRPr="004270A8">
        <w:rPr>
          <w:rStyle w:val="CommentReference"/>
          <w:rFonts w:cs="Arial"/>
          <w:szCs w:val="18"/>
        </w:rPr>
        <w:commentReference w:id="526"/>
      </w:r>
      <w:bookmarkStart w:id="527" w:name="V10000_Req_03_008"/>
      <w:bookmarkEnd w:id="527"/>
    </w:p>
    <w:p w14:paraId="516D5634" w14:textId="5F49153F" w:rsidR="00CC01E0" w:rsidRPr="004270A8" w:rsidRDefault="00CC01E0" w:rsidP="00CC01E0">
      <w:pPr>
        <w:ind w:left="810"/>
        <w:rPr>
          <w:rFonts w:cs="Arial"/>
          <w:szCs w:val="21"/>
        </w:rPr>
      </w:pPr>
      <w:r w:rsidRPr="004270A8">
        <w:rPr>
          <w:rFonts w:cs="Arial"/>
          <w:szCs w:val="21"/>
        </w:rPr>
        <w:t>*6… When the [Use default Smart Configurator Installation Directory] checkbox is checked, if the [Select Smart Configurator Installation Directory] button is clicked, an error message displays.</w:t>
      </w:r>
    </w:p>
    <w:p w14:paraId="11C0FC23" w14:textId="6A3E3EC6" w:rsidR="006358EE" w:rsidRPr="004270A8" w:rsidRDefault="006358EE" w:rsidP="006358EE">
      <w:pPr>
        <w:ind w:left="1260"/>
        <w:rPr>
          <w:rFonts w:cs="Arial"/>
          <w:szCs w:val="21"/>
        </w:rPr>
      </w:pPr>
      <w:r w:rsidRPr="004270A8">
        <w:rPr>
          <w:rFonts w:cs="Arial"/>
          <w:sz w:val="18"/>
          <w:szCs w:val="18"/>
          <w:highlight w:val="yellow"/>
        </w:rPr>
        <w:t>Remark</w:t>
      </w:r>
      <w:r w:rsidRPr="004270A8">
        <w:rPr>
          <w:rFonts w:cs="Arial"/>
          <w:sz w:val="18"/>
          <w:szCs w:val="18"/>
          <w:highlight w:val="yellow"/>
        </w:rPr>
        <w:tab/>
        <w:t>This setting is unavailable if using RH850/U2C device series</w:t>
      </w:r>
      <w:r w:rsidRPr="004270A8">
        <w:rPr>
          <w:rFonts w:cs="Arial"/>
          <w:szCs w:val="21"/>
          <w:highlight w:val="yellow"/>
        </w:rPr>
        <w:t>.</w:t>
      </w:r>
    </w:p>
    <w:p w14:paraId="6A90F72F" w14:textId="77777777" w:rsidR="00CC01E0" w:rsidRPr="004270A8" w:rsidRDefault="00CC01E0" w:rsidP="00CC01E0">
      <w:pPr>
        <w:ind w:left="810"/>
        <w:rPr>
          <w:rFonts w:cs="Arial"/>
          <w:szCs w:val="21"/>
        </w:rPr>
      </w:pPr>
      <w:r w:rsidRPr="004270A8">
        <w:rPr>
          <w:rFonts w:cs="Arial"/>
          <w:szCs w:val="21"/>
        </w:rPr>
        <w:t>*7… This setting is only valid if “Create Project” is selected for [IDE Mode].</w:t>
      </w:r>
    </w:p>
    <w:p w14:paraId="5667AE4C" w14:textId="77777777" w:rsidR="00CC01E0" w:rsidRPr="004270A8" w:rsidRDefault="00CC01E0" w:rsidP="00CC01E0">
      <w:pPr>
        <w:ind w:left="810"/>
        <w:rPr>
          <w:rFonts w:cs="Arial"/>
          <w:szCs w:val="21"/>
        </w:rPr>
      </w:pPr>
      <w:r w:rsidRPr="004270A8">
        <w:rPr>
          <w:rFonts w:cs="Arial"/>
          <w:szCs w:val="21"/>
        </w:rPr>
        <w:t>*8… When [Build Tool] is set to “Renesas Compiler”, the build tool is decided by CS+ at the source code compiling time.</w:t>
      </w:r>
    </w:p>
    <w:p w14:paraId="62968CD9" w14:textId="77777777" w:rsidR="00CC01E0" w:rsidRPr="004270A8" w:rsidRDefault="00CC01E0" w:rsidP="00CC01E0">
      <w:pPr>
        <w:ind w:left="810"/>
        <w:rPr>
          <w:rFonts w:cs="Arial"/>
          <w:szCs w:val="21"/>
        </w:rPr>
      </w:pPr>
      <w:r w:rsidRPr="004270A8">
        <w:rPr>
          <w:rFonts w:cs="Arial"/>
          <w:szCs w:val="21"/>
        </w:rPr>
        <w:t>*9… When CS+ has not been installed in the folder specified with the dialog box (CubeSuiteW+.exe file does not exist in the specified folder), an error is output, and the information of the specified folder is not reflected in [CS+ Installation Directory].</w:t>
      </w:r>
    </w:p>
    <w:p w14:paraId="44A6489C" w14:textId="77777777" w:rsidR="00CC01E0" w:rsidRPr="004270A8" w:rsidRDefault="00CC01E0" w:rsidP="00CC01E0">
      <w:pPr>
        <w:ind w:left="810"/>
        <w:rPr>
          <w:rFonts w:cs="Arial"/>
          <w:szCs w:val="21"/>
        </w:rPr>
      </w:pPr>
      <w:r w:rsidRPr="004270A8">
        <w:rPr>
          <w:rFonts w:cs="Arial"/>
          <w:szCs w:val="21"/>
        </w:rPr>
        <w:t xml:space="preserve">       This setting is only valid if “Create Project” is selected for [IDE Mode], the [Use default CS+ Installation Directory] checkbox is not checked.</w:t>
      </w:r>
    </w:p>
    <w:p w14:paraId="3A3C521A" w14:textId="77777777" w:rsidR="00CC01E0" w:rsidRPr="004270A8" w:rsidRDefault="00CC01E0" w:rsidP="00CC01E0">
      <w:pPr>
        <w:ind w:left="810"/>
        <w:rPr>
          <w:rFonts w:cs="Arial"/>
          <w:szCs w:val="21"/>
        </w:rPr>
      </w:pPr>
      <w:r w:rsidRPr="004270A8">
        <w:rPr>
          <w:rFonts w:cs="Arial"/>
          <w:szCs w:val="21"/>
        </w:rPr>
        <w:t>*10… When the [Use default IDE Install Directory] checkbox is checked, if the [Select IDE Install Directory] is clicked, an error message displays.</w:t>
      </w:r>
    </w:p>
    <w:p w14:paraId="37268996" w14:textId="603DB509" w:rsidR="00CC01E0" w:rsidRPr="004270A8" w:rsidRDefault="00CC01E0" w:rsidP="00CC01E0">
      <w:pPr>
        <w:ind w:left="810"/>
        <w:rPr>
          <w:rFonts w:cs="Arial"/>
          <w:szCs w:val="21"/>
        </w:rPr>
      </w:pPr>
      <w:r w:rsidRPr="004270A8">
        <w:rPr>
          <w:rFonts w:cs="Arial"/>
          <w:szCs w:val="21"/>
        </w:rPr>
        <w:t xml:space="preserve">*11… This setting is only valid if “Create Project” is selected for [IDE Mode], the “Embedded Target for </w:t>
      </w:r>
      <w:ins w:id="528" w:author="Hiroyasu Nishiumi" w:date="2022-04-27T10:59:00Z">
        <w:r w:rsidR="00DB0182" w:rsidRPr="004270A8">
          <w:rPr>
            <w:rFonts w:cs="Arial"/>
            <w:szCs w:val="21"/>
          </w:rPr>
          <w:t xml:space="preserve">RH850 </w:t>
        </w:r>
      </w:ins>
      <w:r w:rsidRPr="004270A8">
        <w:rPr>
          <w:rFonts w:cs="Arial"/>
          <w:szCs w:val="21"/>
        </w:rPr>
        <w:t>Virtual Platform</w:t>
      </w:r>
      <w:del w:id="529" w:author="Hiroyasu Nishiumi" w:date="2022-04-27T10:59:00Z">
        <w:r w:rsidRPr="004270A8" w:rsidDel="00DB0182">
          <w:rPr>
            <w:rFonts w:cs="Arial"/>
            <w:szCs w:val="21"/>
          </w:rPr>
          <w:delText xml:space="preserve"> RH850</w:delText>
        </w:r>
      </w:del>
      <w:r w:rsidRPr="004270A8">
        <w:rPr>
          <w:rFonts w:cs="Arial"/>
          <w:szCs w:val="21"/>
        </w:rPr>
        <w:t>” license is valid to use.</w:t>
      </w:r>
    </w:p>
    <w:p w14:paraId="637A0C9C" w14:textId="77777777" w:rsidR="00775653" w:rsidRPr="004270A8" w:rsidRDefault="00CC01E0" w:rsidP="00775653">
      <w:pPr>
        <w:ind w:left="806"/>
        <w:jc w:val="left"/>
        <w:rPr>
          <w:rFonts w:eastAsia="MS Gothic" w:cs="Arial"/>
          <w:b/>
          <w:bCs/>
          <w:i/>
          <w:iCs/>
          <w:szCs w:val="21"/>
        </w:rPr>
      </w:pPr>
      <w:r w:rsidRPr="004270A8">
        <w:rPr>
          <w:rFonts w:cs="Arial"/>
          <w:szCs w:val="21"/>
        </w:rPr>
        <w:t>*12… The list of supported devices in the current ET-VPF version (refer to</w:t>
      </w:r>
      <w:r w:rsidR="00E83C93" w:rsidRPr="004270A8">
        <w:rPr>
          <w:rFonts w:cs="Arial"/>
          <w:szCs w:val="21"/>
        </w:rPr>
        <w:t xml:space="preserve"> </w:t>
      </w:r>
      <w:r w:rsidR="00E83C93" w:rsidRPr="004270A8">
        <w:rPr>
          <w:rFonts w:eastAsia="MS Gothic" w:cs="Arial"/>
          <w:b/>
          <w:bCs/>
          <w:szCs w:val="21"/>
        </w:rPr>
        <w:fldChar w:fldCharType="begin"/>
      </w:r>
      <w:r w:rsidR="00E83C93" w:rsidRPr="004270A8">
        <w:rPr>
          <w:rFonts w:cs="Arial"/>
          <w:szCs w:val="21"/>
        </w:rPr>
        <w:instrText xml:space="preserve"> REF _Ref117614542 </w:instrText>
      </w:r>
      <w:r w:rsidR="004270A8">
        <w:rPr>
          <w:rFonts w:cs="Arial"/>
          <w:szCs w:val="21"/>
        </w:rPr>
        <w:instrText xml:space="preserve"> \* MERGEFORMAT </w:instrText>
      </w:r>
      <w:r w:rsidR="00E83C93" w:rsidRPr="004270A8">
        <w:rPr>
          <w:rFonts w:eastAsia="MS Gothic" w:cs="Arial"/>
          <w:b/>
          <w:bCs/>
          <w:szCs w:val="21"/>
        </w:rPr>
        <w:fldChar w:fldCharType="separate"/>
      </w:r>
      <w:r w:rsidR="00775653" w:rsidRPr="004270A8">
        <w:rPr>
          <w:rFonts w:eastAsia="MS Gothic" w:cs="Arial"/>
          <w:b/>
          <w:bCs/>
          <w:i/>
          <w:iCs/>
          <w:szCs w:val="21"/>
        </w:rPr>
        <w:t xml:space="preserve">Table </w:t>
      </w:r>
      <w:r w:rsidR="00775653">
        <w:rPr>
          <w:rFonts w:eastAsia="MS Gothic" w:cs="Arial"/>
          <w:b/>
          <w:bCs/>
          <w:i/>
          <w:iCs/>
          <w:noProof/>
          <w:szCs w:val="21"/>
        </w:rPr>
        <w:t>1</w:t>
      </w:r>
      <w:r w:rsidR="00775653" w:rsidRPr="004270A8">
        <w:rPr>
          <w:rFonts w:eastAsia="MS Gothic" w:cs="Arial"/>
          <w:b/>
          <w:bCs/>
          <w:i/>
          <w:iCs/>
          <w:noProof/>
          <w:szCs w:val="21"/>
        </w:rPr>
        <w:noBreakHyphen/>
      </w:r>
      <w:r w:rsidR="00775653">
        <w:rPr>
          <w:rFonts w:eastAsia="MS Gothic" w:cs="Arial"/>
          <w:b/>
          <w:bCs/>
          <w:i/>
          <w:iCs/>
          <w:noProof/>
          <w:szCs w:val="21"/>
        </w:rPr>
        <w:t>1</w:t>
      </w:r>
      <w:r w:rsidR="00775653" w:rsidRPr="004270A8">
        <w:rPr>
          <w:rFonts w:eastAsia="MS Gothic" w:cs="Arial"/>
          <w:b/>
          <w:bCs/>
          <w:i/>
          <w:iCs/>
          <w:szCs w:val="21"/>
        </w:rPr>
        <w:t xml:space="preserve"> Supported devices</w:t>
      </w:r>
      <w:r w:rsidR="00E83C93" w:rsidRPr="004270A8">
        <w:rPr>
          <w:rFonts w:eastAsia="MS Gothic" w:cs="Arial"/>
          <w:b/>
          <w:bCs/>
          <w:szCs w:val="21"/>
        </w:rPr>
        <w:fldChar w:fldCharType="end"/>
      </w:r>
      <w:r w:rsidR="00E83C93" w:rsidRPr="004270A8">
        <w:rPr>
          <w:rFonts w:cs="Arial"/>
          <w:szCs w:val="21"/>
        </w:rPr>
        <w:t>).</w:t>
      </w:r>
      <w:r w:rsidR="00003937" w:rsidRPr="004270A8">
        <w:rPr>
          <w:rFonts w:cs="Arial"/>
          <w:szCs w:val="21"/>
        </w:rPr>
        <w:t xml:space="preserve"> </w:t>
      </w:r>
      <w:r w:rsidR="00003937" w:rsidRPr="004270A8">
        <w:rPr>
          <w:rFonts w:cs="Arial"/>
          <w:szCs w:val="21"/>
        </w:rPr>
        <w:fldChar w:fldCharType="begin"/>
      </w:r>
      <w:r w:rsidR="00003937" w:rsidRPr="004270A8">
        <w:rPr>
          <w:rFonts w:cs="Arial"/>
          <w:szCs w:val="21"/>
        </w:rPr>
        <w:instrText xml:space="preserve"> REF E10000_Table_1_1 \h  \* MERGEFORMAT </w:instrText>
      </w:r>
      <w:r w:rsidR="00003937" w:rsidRPr="004270A8">
        <w:rPr>
          <w:rFonts w:cs="Arial"/>
          <w:szCs w:val="21"/>
        </w:rPr>
      </w:r>
      <w:r w:rsidR="00003937" w:rsidRPr="004270A8">
        <w:rPr>
          <w:rFonts w:cs="Arial"/>
          <w:szCs w:val="21"/>
        </w:rPr>
        <w:fldChar w:fldCharType="separate"/>
      </w:r>
      <w:r w:rsidR="00775653" w:rsidRPr="00775653">
        <w:rPr>
          <w:rFonts w:eastAsia="MS Gothic" w:cs="Arial"/>
          <w:b/>
          <w:bCs/>
          <w:szCs w:val="21"/>
        </w:rPr>
        <w:t>Table</w:t>
      </w:r>
      <w:r w:rsidR="00775653" w:rsidRPr="004270A8">
        <w:rPr>
          <w:rFonts w:eastAsia="MS Gothic" w:cs="Arial"/>
          <w:b/>
          <w:bCs/>
          <w:i/>
          <w:iCs/>
          <w:szCs w:val="21"/>
        </w:rPr>
        <w:t xml:space="preserve"> </w:t>
      </w:r>
      <w:r w:rsidR="00775653">
        <w:rPr>
          <w:rFonts w:eastAsia="MS Gothic" w:cs="Arial"/>
          <w:b/>
          <w:bCs/>
          <w:i/>
          <w:iCs/>
          <w:noProof/>
          <w:szCs w:val="21"/>
        </w:rPr>
        <w:t>1</w:t>
      </w:r>
      <w:r w:rsidR="00775653" w:rsidRPr="004270A8">
        <w:rPr>
          <w:rFonts w:eastAsia="MS Gothic" w:cs="Arial"/>
          <w:b/>
          <w:bCs/>
          <w:i/>
          <w:iCs/>
          <w:noProof/>
          <w:szCs w:val="21"/>
        </w:rPr>
        <w:noBreakHyphen/>
      </w:r>
      <w:r w:rsidR="00775653">
        <w:rPr>
          <w:rFonts w:eastAsia="MS Gothic" w:cs="Arial"/>
          <w:b/>
          <w:bCs/>
          <w:i/>
          <w:iCs/>
          <w:noProof/>
          <w:szCs w:val="21"/>
        </w:rPr>
        <w:t>1</w:t>
      </w:r>
      <w:r w:rsidR="00775653" w:rsidRPr="004270A8">
        <w:rPr>
          <w:rFonts w:eastAsia="MS Gothic" w:cs="Arial"/>
          <w:b/>
          <w:bCs/>
          <w:i/>
          <w:iCs/>
          <w:szCs w:val="21"/>
        </w:rPr>
        <w:t xml:space="preserve"> Supported devices</w:t>
      </w:r>
    </w:p>
    <w:p w14:paraId="42985BEC" w14:textId="1F0FA794" w:rsidR="00E83C93" w:rsidRPr="004270A8" w:rsidRDefault="00003937" w:rsidP="00E83C93">
      <w:pPr>
        <w:jc w:val="left"/>
        <w:rPr>
          <w:rFonts w:cs="Arial"/>
          <w:szCs w:val="21"/>
        </w:rPr>
      </w:pPr>
      <w:r w:rsidRPr="004270A8">
        <w:rPr>
          <w:rFonts w:cs="Arial"/>
          <w:szCs w:val="21"/>
        </w:rPr>
        <w:fldChar w:fldCharType="end"/>
      </w:r>
      <w:r w:rsidR="00E83C93" w:rsidRPr="004270A8">
        <w:rPr>
          <w:rFonts w:cs="Arial"/>
          <w:szCs w:val="21"/>
        </w:rPr>
        <w:br w:type="page"/>
      </w:r>
    </w:p>
    <w:p w14:paraId="07DFB20A" w14:textId="6E0ABC59" w:rsidR="00117EE9" w:rsidRDefault="00CC01E0" w:rsidP="00117EE9">
      <w:pPr>
        <w:ind w:left="806"/>
        <w:jc w:val="left"/>
        <w:rPr>
          <w:rFonts w:cs="Arial"/>
          <w:szCs w:val="21"/>
        </w:rPr>
      </w:pPr>
      <w:r w:rsidRPr="004270A8">
        <w:rPr>
          <w:rFonts w:cs="Arial"/>
          <w:szCs w:val="21"/>
        </w:rPr>
        <w:lastRenderedPageBreak/>
        <w:t xml:space="preserve">*13… </w:t>
      </w:r>
      <w:ins w:id="530" w:author="Hiroyasu Nishiumi" w:date="2022-10-20T18:39:00Z">
        <w:r w:rsidR="00117EE9" w:rsidRPr="004270A8">
          <w:rPr>
            <w:rFonts w:cs="Arial"/>
            <w:szCs w:val="21"/>
          </w:rPr>
          <w:t>Set following [OSTM PCLK] value Depending on the selected [Device Series]. These values are set as default values.</w:t>
        </w:r>
      </w:ins>
      <w:ins w:id="531" w:author="Hiroyasu Nishiumi" w:date="2022-10-20T18:37:00Z">
        <w:r w:rsidR="00117EE9" w:rsidRPr="004270A8">
          <w:rPr>
            <w:rFonts w:cs="Arial"/>
            <w:szCs w:val="21"/>
          </w:rPr>
          <w:t xml:space="preserve"> </w:t>
        </w:r>
      </w:ins>
      <w:ins w:id="532" w:author="Hiroyasu Nishiumi" w:date="2022-10-20T17:44:00Z">
        <w:r w:rsidR="00C52368" w:rsidRPr="004270A8">
          <w:rPr>
            <w:rFonts w:cs="Arial"/>
            <w:szCs w:val="21"/>
          </w:rPr>
          <w:t>These values are set as default values.</w:t>
        </w:r>
      </w:ins>
    </w:p>
    <w:p w14:paraId="28E838F2" w14:textId="77777777" w:rsidR="00117EE9" w:rsidRPr="004270A8" w:rsidRDefault="00117EE9" w:rsidP="00B47142">
      <w:pPr>
        <w:jc w:val="left"/>
        <w:rPr>
          <w:ins w:id="533" w:author="Hiroyasu Nishiumi" w:date="2022-10-20T18:30:00Z"/>
          <w:rFonts w:cs="Arial"/>
          <w:szCs w:val="21"/>
        </w:rPr>
      </w:pPr>
    </w:p>
    <w:p w14:paraId="5C72A921" w14:textId="0EF09F3A" w:rsidR="00117EE9" w:rsidRPr="004270A8" w:rsidRDefault="00117EE9" w:rsidP="00E83C93">
      <w:pPr>
        <w:pStyle w:val="Caption"/>
        <w:jc w:val="center"/>
        <w:rPr>
          <w:ins w:id="534" w:author="Hiroyasu Nishiumi" w:date="2022-10-20T18:30:00Z"/>
          <w:rFonts w:ascii="Arial" w:hAnsi="Arial" w:cs="Arial"/>
          <w:b/>
          <w:bCs w:val="0"/>
          <w:i/>
          <w:iCs/>
        </w:rPr>
      </w:pPr>
      <w:r w:rsidRPr="004270A8">
        <w:rPr>
          <w:rFonts w:ascii="Arial" w:hAnsi="Arial" w:cs="Arial"/>
          <w:b/>
          <w:bCs w:val="0"/>
          <w:i/>
          <w:iCs/>
        </w:rPr>
        <w:t xml:space="preserve">Table </w:t>
      </w:r>
      <w:r w:rsidRPr="004270A8">
        <w:rPr>
          <w:rFonts w:ascii="Arial" w:hAnsi="Arial" w:cs="Arial"/>
          <w:b/>
          <w:bCs w:val="0"/>
          <w:i/>
          <w:iCs/>
        </w:rPr>
        <w:fldChar w:fldCharType="begin"/>
      </w:r>
      <w:r w:rsidRPr="004270A8">
        <w:rPr>
          <w:rFonts w:ascii="Arial" w:hAnsi="Arial" w:cs="Arial"/>
          <w:b/>
          <w:bCs w:val="0"/>
          <w:i/>
          <w:iCs/>
        </w:rPr>
        <w:instrText xml:space="preserve"> STYLEREF 1 \s </w:instrText>
      </w:r>
      <w:r w:rsidRPr="004270A8">
        <w:rPr>
          <w:rFonts w:ascii="Arial" w:hAnsi="Arial" w:cs="Arial"/>
          <w:b/>
          <w:bCs w:val="0"/>
          <w:i/>
          <w:iCs/>
        </w:rPr>
        <w:fldChar w:fldCharType="separate"/>
      </w:r>
      <w:r w:rsidR="00775653">
        <w:rPr>
          <w:rFonts w:ascii="Arial" w:hAnsi="Arial" w:cs="Arial"/>
          <w:b/>
          <w:bCs w:val="0"/>
          <w:i/>
          <w:iCs/>
          <w:noProof/>
        </w:rPr>
        <w:t>3</w:t>
      </w:r>
      <w:r w:rsidRPr="004270A8">
        <w:rPr>
          <w:rFonts w:ascii="Arial" w:hAnsi="Arial" w:cs="Arial"/>
          <w:b/>
          <w:bCs w:val="0"/>
          <w:i/>
          <w:iCs/>
        </w:rPr>
        <w:fldChar w:fldCharType="end"/>
      </w:r>
      <w:r w:rsidRPr="004270A8">
        <w:rPr>
          <w:rFonts w:ascii="Arial" w:hAnsi="Arial" w:cs="Arial"/>
          <w:b/>
          <w:bCs w:val="0"/>
          <w:i/>
          <w:iCs/>
        </w:rPr>
        <w:noBreakHyphen/>
      </w:r>
      <w:r w:rsidRPr="004270A8">
        <w:rPr>
          <w:rFonts w:ascii="Arial" w:hAnsi="Arial" w:cs="Arial"/>
          <w:b/>
          <w:bCs w:val="0"/>
          <w:i/>
          <w:iCs/>
        </w:rPr>
        <w:fldChar w:fldCharType="begin"/>
      </w:r>
      <w:r w:rsidRPr="004270A8">
        <w:rPr>
          <w:rFonts w:ascii="Arial" w:hAnsi="Arial" w:cs="Arial"/>
          <w:b/>
          <w:bCs w:val="0"/>
          <w:i/>
          <w:iCs/>
        </w:rPr>
        <w:instrText xml:space="preserve"> SEQ Table \* ARABIC \s 1 </w:instrText>
      </w:r>
      <w:r w:rsidRPr="004270A8">
        <w:rPr>
          <w:rFonts w:ascii="Arial" w:hAnsi="Arial" w:cs="Arial"/>
          <w:b/>
          <w:bCs w:val="0"/>
          <w:i/>
          <w:iCs/>
        </w:rPr>
        <w:fldChar w:fldCharType="separate"/>
      </w:r>
      <w:r w:rsidR="00775653">
        <w:rPr>
          <w:rFonts w:ascii="Arial" w:hAnsi="Arial" w:cs="Arial"/>
          <w:b/>
          <w:bCs w:val="0"/>
          <w:i/>
          <w:iCs/>
          <w:noProof/>
        </w:rPr>
        <w:t>6</w:t>
      </w:r>
      <w:r w:rsidRPr="004270A8">
        <w:rPr>
          <w:rFonts w:ascii="Arial" w:hAnsi="Arial" w:cs="Arial"/>
          <w:b/>
          <w:bCs w:val="0"/>
          <w:i/>
          <w:iCs/>
        </w:rPr>
        <w:fldChar w:fldCharType="end"/>
      </w:r>
      <w:r w:rsidRPr="004270A8">
        <w:rPr>
          <w:rFonts w:ascii="Arial" w:hAnsi="Arial" w:cs="Arial"/>
          <w:b/>
          <w:bCs w:val="0"/>
          <w:i/>
          <w:iCs/>
        </w:rPr>
        <w:t xml:space="preserve"> </w:t>
      </w:r>
      <w:ins w:id="535" w:author="Hiroyasu Nishiumi" w:date="2022-10-20T18:36:00Z">
        <w:r w:rsidRPr="004270A8">
          <w:rPr>
            <w:rFonts w:ascii="Arial" w:hAnsi="Arial" w:cs="Arial"/>
            <w:b/>
            <w:bCs w:val="0"/>
            <w:i/>
            <w:iCs/>
          </w:rPr>
          <w:t>OSTM PCLK Settings</w:t>
        </w:r>
      </w:ins>
    </w:p>
    <w:tbl>
      <w:tblPr>
        <w:tblW w:w="0" w:type="auto"/>
        <w:tblInd w:w="25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91"/>
        <w:gridCol w:w="1985"/>
      </w:tblGrid>
      <w:tr w:rsidR="00117EE9" w:rsidRPr="004270A8" w14:paraId="0341AF23" w14:textId="77777777" w:rsidTr="00117EE9">
        <w:trPr>
          <w:ins w:id="536" w:author="Hiroyasu Nishiumi" w:date="2022-10-20T18:33:00Z"/>
        </w:trPr>
        <w:tc>
          <w:tcPr>
            <w:tcW w:w="2591" w:type="dxa"/>
            <w:shd w:val="clear" w:color="auto" w:fill="0070C0"/>
          </w:tcPr>
          <w:p w14:paraId="395DA28C" w14:textId="77777777" w:rsidR="00117EE9" w:rsidRPr="004270A8" w:rsidRDefault="00117EE9" w:rsidP="004568BC">
            <w:pPr>
              <w:jc w:val="left"/>
              <w:rPr>
                <w:ins w:id="537" w:author="Hiroyasu Nishiumi" w:date="2022-10-20T18:33:00Z"/>
                <w:rFonts w:eastAsia="MS Gothic" w:cs="Arial"/>
                <w:b/>
                <w:bCs/>
                <w:color w:val="FFFFFF" w:themeColor="background1"/>
                <w:szCs w:val="21"/>
              </w:rPr>
            </w:pPr>
            <w:ins w:id="538" w:author="Hiroyasu Nishiumi" w:date="2022-10-20T18:33:00Z">
              <w:r w:rsidRPr="004270A8">
                <w:rPr>
                  <w:rFonts w:eastAsia="MS Gothic" w:cs="Arial"/>
                  <w:b/>
                  <w:bCs/>
                  <w:color w:val="FFFFFF" w:themeColor="background1"/>
                  <w:szCs w:val="21"/>
                </w:rPr>
                <w:t>Device Series</w:t>
              </w:r>
            </w:ins>
          </w:p>
        </w:tc>
        <w:tc>
          <w:tcPr>
            <w:tcW w:w="1985" w:type="dxa"/>
            <w:shd w:val="clear" w:color="auto" w:fill="0070C0"/>
          </w:tcPr>
          <w:p w14:paraId="5831A2DC" w14:textId="77777777" w:rsidR="00117EE9" w:rsidRPr="004270A8" w:rsidRDefault="00117EE9" w:rsidP="004568BC">
            <w:pPr>
              <w:jc w:val="left"/>
              <w:rPr>
                <w:ins w:id="539" w:author="Hiroyasu Nishiumi" w:date="2022-10-20T18:33:00Z"/>
                <w:rFonts w:eastAsia="MS Gothic" w:cs="Arial"/>
                <w:b/>
                <w:bCs/>
                <w:color w:val="FFFFFF" w:themeColor="background1"/>
                <w:szCs w:val="21"/>
              </w:rPr>
            </w:pPr>
            <w:ins w:id="540" w:author="Hiroyasu Nishiumi" w:date="2022-10-20T18:33:00Z">
              <w:r w:rsidRPr="004270A8">
                <w:rPr>
                  <w:rFonts w:eastAsia="MS Gothic" w:cs="Arial"/>
                  <w:b/>
                  <w:bCs/>
                  <w:color w:val="FFFFFF" w:themeColor="background1"/>
                  <w:szCs w:val="21"/>
                </w:rPr>
                <w:t>OSTM PCLK [Hz]</w:t>
              </w:r>
            </w:ins>
          </w:p>
        </w:tc>
      </w:tr>
      <w:tr w:rsidR="00117EE9" w:rsidRPr="004270A8" w14:paraId="7EC91E86" w14:textId="77777777" w:rsidTr="00117EE9">
        <w:trPr>
          <w:trHeight w:val="283"/>
          <w:ins w:id="541" w:author="Hiroyasu Nishiumi" w:date="2022-10-20T18:33:00Z"/>
        </w:trPr>
        <w:tc>
          <w:tcPr>
            <w:tcW w:w="2591" w:type="dxa"/>
          </w:tcPr>
          <w:p w14:paraId="09E883B2" w14:textId="77777777" w:rsidR="00117EE9" w:rsidRPr="004270A8" w:rsidRDefault="00117EE9" w:rsidP="004568BC">
            <w:pPr>
              <w:jc w:val="left"/>
              <w:rPr>
                <w:ins w:id="542" w:author="Hiroyasu Nishiumi" w:date="2022-10-20T18:33:00Z"/>
                <w:rFonts w:eastAsia="MS Gothic" w:cs="Arial"/>
                <w:szCs w:val="21"/>
              </w:rPr>
            </w:pPr>
            <w:ins w:id="543" w:author="Hiroyasu Nishiumi" w:date="2022-10-20T18:33:00Z">
              <w:r w:rsidRPr="004270A8">
                <w:rPr>
                  <w:rFonts w:eastAsia="MS Gothic" w:cs="Arial"/>
                  <w:szCs w:val="21"/>
                </w:rPr>
                <w:t>RH850/F1KM-S1</w:t>
              </w:r>
            </w:ins>
          </w:p>
        </w:tc>
        <w:tc>
          <w:tcPr>
            <w:tcW w:w="1985" w:type="dxa"/>
          </w:tcPr>
          <w:p w14:paraId="3810FD10" w14:textId="77777777" w:rsidR="00117EE9" w:rsidRPr="004270A8" w:rsidRDefault="00117EE9" w:rsidP="004568BC">
            <w:pPr>
              <w:jc w:val="left"/>
              <w:rPr>
                <w:ins w:id="544" w:author="Hiroyasu Nishiumi" w:date="2022-10-20T18:33:00Z"/>
                <w:rFonts w:eastAsia="MS Gothic" w:cs="Arial"/>
                <w:szCs w:val="21"/>
              </w:rPr>
            </w:pPr>
            <w:ins w:id="545" w:author="Hiroyasu Nishiumi" w:date="2022-10-20T18:33:00Z">
              <w:r w:rsidRPr="004270A8">
                <w:rPr>
                  <w:rFonts w:eastAsia="MS Gothic" w:cs="Arial"/>
                  <w:szCs w:val="21"/>
                </w:rPr>
                <w:t>4000000</w:t>
              </w:r>
            </w:ins>
          </w:p>
        </w:tc>
      </w:tr>
      <w:tr w:rsidR="00117EE9" w:rsidRPr="004270A8" w14:paraId="168321A1" w14:textId="77777777" w:rsidTr="00117EE9">
        <w:trPr>
          <w:ins w:id="546" w:author="Hiroyasu Nishiumi" w:date="2022-10-20T18:33:00Z"/>
        </w:trPr>
        <w:tc>
          <w:tcPr>
            <w:tcW w:w="2591" w:type="dxa"/>
          </w:tcPr>
          <w:p w14:paraId="04A4F5CA" w14:textId="6CEEF6EC" w:rsidR="00117EE9" w:rsidRPr="00941A46" w:rsidRDefault="00941A46" w:rsidP="004568BC">
            <w:pPr>
              <w:jc w:val="left"/>
              <w:rPr>
                <w:ins w:id="547" w:author="Hiroyasu Nishiumi" w:date="2022-10-20T18:33:00Z"/>
                <w:rFonts w:eastAsia="MS Gothic" w:cs="Arial"/>
                <w:szCs w:val="21"/>
                <w:highlight w:val="yellow"/>
              </w:rPr>
            </w:pPr>
            <w:commentRangeStart w:id="548"/>
            <w:r w:rsidRPr="00941A46">
              <w:rPr>
                <w:rFonts w:cs="Arial"/>
                <w:szCs w:val="21"/>
                <w:highlight w:val="yellow"/>
              </w:rPr>
              <w:t>RH850/F1KM-S4</w:t>
            </w:r>
            <w:commentRangeEnd w:id="548"/>
            <w:r w:rsidRPr="00941A46">
              <w:rPr>
                <w:rStyle w:val="CommentReference"/>
                <w:highlight w:val="yellow"/>
              </w:rPr>
              <w:commentReference w:id="548"/>
            </w:r>
          </w:p>
        </w:tc>
        <w:tc>
          <w:tcPr>
            <w:tcW w:w="1985" w:type="dxa"/>
          </w:tcPr>
          <w:p w14:paraId="47760AA4" w14:textId="77777777" w:rsidR="00117EE9" w:rsidRPr="00941A46" w:rsidRDefault="00117EE9" w:rsidP="004568BC">
            <w:pPr>
              <w:jc w:val="left"/>
              <w:rPr>
                <w:ins w:id="549" w:author="Hiroyasu Nishiumi" w:date="2022-10-20T18:33:00Z"/>
                <w:rFonts w:eastAsia="MS Gothic" w:cs="Arial"/>
                <w:szCs w:val="21"/>
                <w:highlight w:val="yellow"/>
              </w:rPr>
            </w:pPr>
            <w:ins w:id="550" w:author="Hiroyasu Nishiumi" w:date="2022-10-20T18:33:00Z">
              <w:r w:rsidRPr="00941A46">
                <w:rPr>
                  <w:rFonts w:eastAsia="MS Gothic" w:cs="Arial"/>
                  <w:szCs w:val="21"/>
                  <w:highlight w:val="yellow"/>
                </w:rPr>
                <w:t>2000000</w:t>
              </w:r>
            </w:ins>
          </w:p>
        </w:tc>
      </w:tr>
      <w:tr w:rsidR="00117EE9" w:rsidRPr="004270A8" w14:paraId="056941F7" w14:textId="77777777" w:rsidTr="00117EE9">
        <w:trPr>
          <w:ins w:id="551" w:author="Hiroyasu Nishiumi" w:date="2022-10-20T18:33:00Z"/>
        </w:trPr>
        <w:tc>
          <w:tcPr>
            <w:tcW w:w="2591" w:type="dxa"/>
          </w:tcPr>
          <w:p w14:paraId="3FADCE1E" w14:textId="36E7E4B2" w:rsidR="00117EE9" w:rsidRPr="00941A46" w:rsidRDefault="00941A46" w:rsidP="004568BC">
            <w:pPr>
              <w:jc w:val="left"/>
              <w:rPr>
                <w:ins w:id="552" w:author="Hiroyasu Nishiumi" w:date="2022-10-20T18:33:00Z"/>
                <w:rFonts w:eastAsia="MS Gothic" w:cs="Arial"/>
                <w:szCs w:val="21"/>
                <w:highlight w:val="yellow"/>
              </w:rPr>
            </w:pPr>
            <w:commentRangeStart w:id="553"/>
            <w:r w:rsidRPr="006358EE">
              <w:rPr>
                <w:rFonts w:cs="Arial"/>
                <w:szCs w:val="21"/>
                <w:highlight w:val="yellow"/>
              </w:rPr>
              <w:t>RH850/U2C</w:t>
            </w:r>
            <w:commentRangeEnd w:id="553"/>
            <w:r>
              <w:rPr>
                <w:rStyle w:val="CommentReference"/>
              </w:rPr>
              <w:commentReference w:id="553"/>
            </w:r>
          </w:p>
        </w:tc>
        <w:tc>
          <w:tcPr>
            <w:tcW w:w="1985" w:type="dxa"/>
          </w:tcPr>
          <w:p w14:paraId="09C92A52" w14:textId="3EC7A32A" w:rsidR="00117EE9" w:rsidRPr="00941A46" w:rsidRDefault="00117EE9" w:rsidP="004568BC">
            <w:pPr>
              <w:jc w:val="left"/>
              <w:rPr>
                <w:ins w:id="554" w:author="Hiroyasu Nishiumi" w:date="2022-10-20T18:33:00Z"/>
                <w:rFonts w:eastAsia="MS Gothic" w:cs="Arial"/>
                <w:szCs w:val="21"/>
                <w:highlight w:val="yellow"/>
              </w:rPr>
            </w:pPr>
            <w:ins w:id="555" w:author="Hiroyasu Nishiumi" w:date="2022-10-20T18:33:00Z">
              <w:r w:rsidRPr="00941A46">
                <w:rPr>
                  <w:rFonts w:eastAsia="MS Gothic" w:cs="Arial"/>
                  <w:szCs w:val="21"/>
                  <w:highlight w:val="yellow"/>
                </w:rPr>
                <w:t>8000000</w:t>
              </w:r>
            </w:ins>
            <w:r w:rsidR="00F9596F">
              <w:rPr>
                <w:rFonts w:eastAsia="MS Gothic" w:cs="Arial"/>
                <w:szCs w:val="21"/>
                <w:highlight w:val="yellow"/>
              </w:rPr>
              <w:t>0</w:t>
            </w:r>
          </w:p>
        </w:tc>
      </w:tr>
    </w:tbl>
    <w:p w14:paraId="39964BA6" w14:textId="77777777" w:rsidR="00C2395A" w:rsidRDefault="00C2395A" w:rsidP="00C2395A">
      <w:pPr>
        <w:pStyle w:val="ListParagraph"/>
        <w:rPr>
          <w:rFonts w:cs="Arial"/>
          <w:szCs w:val="21"/>
          <w:highlight w:val="yellow"/>
        </w:rPr>
      </w:pPr>
    </w:p>
    <w:p w14:paraId="55E0EC2E" w14:textId="77777777" w:rsidR="00C2395A" w:rsidRPr="004270A8" w:rsidDel="00117EE9" w:rsidRDefault="00C2395A" w:rsidP="00C2395A">
      <w:pPr>
        <w:pStyle w:val="ListParagraph"/>
        <w:rPr>
          <w:rFonts w:cs="Arial"/>
          <w:szCs w:val="21"/>
        </w:rPr>
      </w:pPr>
      <w:r w:rsidRPr="00B47142">
        <w:rPr>
          <w:rFonts w:cs="Arial"/>
          <w:szCs w:val="21"/>
          <w:highlight w:val="yellow"/>
        </w:rPr>
        <w:t xml:space="preserve">*14… </w:t>
      </w:r>
      <w:r w:rsidRPr="006C6628">
        <w:rPr>
          <w:rFonts w:cs="Arial"/>
          <w:szCs w:val="21"/>
          <w:highlight w:val="yellow"/>
        </w:rPr>
        <w:t>The path of CS+, Cygwin, Smart Configurator and VLAB is only support the special characters that described in the following table.</w:t>
      </w:r>
      <w:bookmarkStart w:id="556" w:name="V10000_REL_Comment_004"/>
      <w:bookmarkEnd w:id="556"/>
    </w:p>
    <w:p w14:paraId="30D1887D" w14:textId="77777777" w:rsidR="00C2395A" w:rsidRPr="006C6628" w:rsidRDefault="00C2395A" w:rsidP="00C2395A">
      <w:pPr>
        <w:pStyle w:val="ListParagraph"/>
        <w:rPr>
          <w:rFonts w:cs="Arial"/>
          <w:szCs w:val="21"/>
        </w:rPr>
      </w:pPr>
      <w:del w:id="557" w:author="Hiroyasu Nishiumi" w:date="2022-10-20T18:30:00Z">
        <w:r w:rsidRPr="004270A8" w:rsidDel="00117EE9">
          <w:rPr>
            <w:rFonts w:cs="Arial"/>
            <w:szCs w:val="21"/>
          </w:rPr>
          <w:delText>When “Renesas” and “RH850/F1KM-S1</w:delText>
        </w:r>
        <w:r w:rsidRPr="004270A8" w:rsidDel="00117EE9">
          <w:rPr>
            <w:rFonts w:cs="Arial"/>
            <w:szCs w:val="21"/>
            <w:lang w:val="vi-VN"/>
          </w:rPr>
          <w:delText xml:space="preserve">” </w:delText>
        </w:r>
        <w:r w:rsidRPr="004270A8" w:rsidDel="00117EE9">
          <w:rPr>
            <w:rFonts w:cs="Arial"/>
            <w:szCs w:val="21"/>
          </w:rPr>
          <w:delText>selected, the [OSTM PCLK] must be set to “4000000”. This value is also set as default value.</w:delText>
        </w:r>
      </w:del>
    </w:p>
    <w:p w14:paraId="716DECD6" w14:textId="4E606240" w:rsidR="00C2395A" w:rsidRPr="004270A8" w:rsidRDefault="00C2395A" w:rsidP="00C2395A">
      <w:pPr>
        <w:pStyle w:val="Caption"/>
        <w:jc w:val="center"/>
        <w:rPr>
          <w:ins w:id="558" w:author="Hiroyasu Nishiumi" w:date="2022-10-20T18:30:00Z"/>
          <w:rFonts w:ascii="Arial" w:hAnsi="Arial" w:cs="Arial"/>
          <w:b/>
          <w:bCs w:val="0"/>
          <w:i/>
          <w:iCs/>
        </w:rPr>
      </w:pPr>
      <w:bookmarkStart w:id="559" w:name="_Ref120516972"/>
      <w:r w:rsidRPr="009674C6">
        <w:rPr>
          <w:rFonts w:ascii="Arial" w:hAnsi="Arial" w:cs="Arial"/>
          <w:b/>
          <w:bCs w:val="0"/>
          <w:i/>
          <w:iCs/>
          <w:highlight w:val="yellow"/>
        </w:rPr>
        <w:t xml:space="preserve">Table </w:t>
      </w:r>
      <w:r w:rsidRPr="009674C6">
        <w:rPr>
          <w:rFonts w:ascii="Arial" w:hAnsi="Arial" w:cs="Arial"/>
          <w:b/>
          <w:bCs w:val="0"/>
          <w:i/>
          <w:iCs/>
          <w:highlight w:val="yellow"/>
        </w:rPr>
        <w:fldChar w:fldCharType="begin"/>
      </w:r>
      <w:r w:rsidRPr="009674C6">
        <w:rPr>
          <w:rFonts w:ascii="Arial" w:hAnsi="Arial" w:cs="Arial"/>
          <w:b/>
          <w:bCs w:val="0"/>
          <w:i/>
          <w:iCs/>
          <w:highlight w:val="yellow"/>
        </w:rPr>
        <w:instrText xml:space="preserve"> STYLEREF 1 \s </w:instrText>
      </w:r>
      <w:r w:rsidRPr="009674C6">
        <w:rPr>
          <w:rFonts w:ascii="Arial" w:hAnsi="Arial" w:cs="Arial"/>
          <w:b/>
          <w:bCs w:val="0"/>
          <w:i/>
          <w:iCs/>
          <w:highlight w:val="yellow"/>
        </w:rPr>
        <w:fldChar w:fldCharType="separate"/>
      </w:r>
      <w:r w:rsidR="00775653">
        <w:rPr>
          <w:rFonts w:ascii="Arial" w:hAnsi="Arial" w:cs="Arial"/>
          <w:b/>
          <w:bCs w:val="0"/>
          <w:i/>
          <w:iCs/>
          <w:noProof/>
          <w:highlight w:val="yellow"/>
        </w:rPr>
        <w:t>3</w:t>
      </w:r>
      <w:r w:rsidRPr="009674C6">
        <w:rPr>
          <w:rFonts w:ascii="Arial" w:hAnsi="Arial" w:cs="Arial"/>
          <w:b/>
          <w:bCs w:val="0"/>
          <w:i/>
          <w:iCs/>
          <w:highlight w:val="yellow"/>
        </w:rPr>
        <w:fldChar w:fldCharType="end"/>
      </w:r>
      <w:r w:rsidRPr="009674C6">
        <w:rPr>
          <w:rFonts w:ascii="Arial" w:hAnsi="Arial" w:cs="Arial"/>
          <w:b/>
          <w:bCs w:val="0"/>
          <w:i/>
          <w:iCs/>
          <w:highlight w:val="yellow"/>
        </w:rPr>
        <w:noBreakHyphen/>
      </w:r>
      <w:r w:rsidRPr="009674C6">
        <w:rPr>
          <w:rFonts w:ascii="Arial" w:hAnsi="Arial" w:cs="Arial"/>
          <w:b/>
          <w:bCs w:val="0"/>
          <w:i/>
          <w:iCs/>
          <w:highlight w:val="yellow"/>
        </w:rPr>
        <w:fldChar w:fldCharType="begin"/>
      </w:r>
      <w:r w:rsidRPr="009674C6">
        <w:rPr>
          <w:rFonts w:ascii="Arial" w:hAnsi="Arial" w:cs="Arial"/>
          <w:b/>
          <w:bCs w:val="0"/>
          <w:i/>
          <w:iCs/>
          <w:highlight w:val="yellow"/>
        </w:rPr>
        <w:instrText xml:space="preserve"> SEQ Table \* ARABIC \s 1 </w:instrText>
      </w:r>
      <w:r w:rsidRPr="009674C6">
        <w:rPr>
          <w:rFonts w:ascii="Arial" w:hAnsi="Arial" w:cs="Arial"/>
          <w:b/>
          <w:bCs w:val="0"/>
          <w:i/>
          <w:iCs/>
          <w:highlight w:val="yellow"/>
        </w:rPr>
        <w:fldChar w:fldCharType="separate"/>
      </w:r>
      <w:r w:rsidR="00775653">
        <w:rPr>
          <w:rFonts w:ascii="Arial" w:hAnsi="Arial" w:cs="Arial"/>
          <w:b/>
          <w:bCs w:val="0"/>
          <w:i/>
          <w:iCs/>
          <w:noProof/>
          <w:highlight w:val="yellow"/>
        </w:rPr>
        <w:t>7</w:t>
      </w:r>
      <w:r w:rsidRPr="009674C6">
        <w:rPr>
          <w:rFonts w:ascii="Arial" w:hAnsi="Arial" w:cs="Arial"/>
          <w:b/>
          <w:bCs w:val="0"/>
          <w:i/>
          <w:iCs/>
          <w:highlight w:val="yellow"/>
        </w:rPr>
        <w:fldChar w:fldCharType="end"/>
      </w:r>
      <w:r w:rsidRPr="009674C6">
        <w:rPr>
          <w:rFonts w:ascii="Arial" w:hAnsi="Arial" w:cs="Arial"/>
          <w:b/>
          <w:bCs w:val="0"/>
          <w:i/>
          <w:iCs/>
          <w:highlight w:val="yellow"/>
        </w:rPr>
        <w:t xml:space="preserve"> The supported special characters</w:t>
      </w:r>
      <w:bookmarkEnd w:id="559"/>
    </w:p>
    <w:tbl>
      <w:tblPr>
        <w:tblW w:w="0" w:type="auto"/>
        <w:tblInd w:w="8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10"/>
        <w:gridCol w:w="1530"/>
        <w:gridCol w:w="1890"/>
        <w:gridCol w:w="1260"/>
        <w:gridCol w:w="2548"/>
      </w:tblGrid>
      <w:tr w:rsidR="00C069FD" w:rsidRPr="004270A8" w14:paraId="1B813CB1" w14:textId="4AC057D7" w:rsidTr="00C069FD">
        <w:trPr>
          <w:ins w:id="560" w:author="Hiroyasu Nishiumi" w:date="2022-10-20T18:33:00Z"/>
        </w:trPr>
        <w:tc>
          <w:tcPr>
            <w:tcW w:w="1710" w:type="dxa"/>
            <w:shd w:val="clear" w:color="auto" w:fill="0070C0"/>
          </w:tcPr>
          <w:p w14:paraId="2123CE3F" w14:textId="77777777" w:rsidR="00C069FD" w:rsidRPr="004270A8" w:rsidRDefault="00C069FD" w:rsidP="00C069FD">
            <w:pPr>
              <w:jc w:val="center"/>
              <w:rPr>
                <w:ins w:id="561" w:author="Hiroyasu Nishiumi" w:date="2022-10-20T18:33:00Z"/>
                <w:rFonts w:eastAsia="MS Gothic" w:cs="Arial"/>
                <w:b/>
                <w:bCs/>
                <w:color w:val="FFFFFF" w:themeColor="background1"/>
                <w:szCs w:val="21"/>
              </w:rPr>
            </w:pPr>
            <w:r>
              <w:rPr>
                <w:rFonts w:eastAsia="MS Gothic" w:cs="Arial"/>
                <w:b/>
                <w:bCs/>
                <w:color w:val="FFFFFF" w:themeColor="background1"/>
                <w:szCs w:val="21"/>
              </w:rPr>
              <w:t>Special Characters</w:t>
            </w:r>
          </w:p>
        </w:tc>
        <w:tc>
          <w:tcPr>
            <w:tcW w:w="1530" w:type="dxa"/>
            <w:shd w:val="clear" w:color="auto" w:fill="0070C0"/>
          </w:tcPr>
          <w:p w14:paraId="75AC0E24" w14:textId="77777777" w:rsidR="00C069FD" w:rsidRPr="004270A8" w:rsidRDefault="00C069FD" w:rsidP="00C069FD">
            <w:pPr>
              <w:jc w:val="center"/>
              <w:rPr>
                <w:ins w:id="562" w:author="Hiroyasu Nishiumi" w:date="2022-10-20T18:33:00Z"/>
                <w:rFonts w:eastAsia="MS Gothic" w:cs="Arial"/>
                <w:b/>
                <w:bCs/>
                <w:color w:val="FFFFFF" w:themeColor="background1"/>
                <w:szCs w:val="21"/>
              </w:rPr>
            </w:pPr>
            <w:r>
              <w:rPr>
                <w:rFonts w:eastAsia="MS Gothic" w:cs="Arial"/>
                <w:b/>
                <w:bCs/>
                <w:color w:val="FFFFFF" w:themeColor="background1"/>
                <w:szCs w:val="21"/>
              </w:rPr>
              <w:t>CS+ and Cygwin</w:t>
            </w:r>
          </w:p>
        </w:tc>
        <w:tc>
          <w:tcPr>
            <w:tcW w:w="1890" w:type="dxa"/>
            <w:shd w:val="clear" w:color="auto" w:fill="0070C0"/>
          </w:tcPr>
          <w:p w14:paraId="64A77150" w14:textId="77777777" w:rsidR="00C069FD" w:rsidRPr="004270A8" w:rsidRDefault="00C069FD" w:rsidP="00C069FD">
            <w:pPr>
              <w:jc w:val="center"/>
              <w:rPr>
                <w:rFonts w:eastAsia="MS Gothic" w:cs="Arial"/>
                <w:b/>
                <w:bCs/>
                <w:color w:val="FFFFFF" w:themeColor="background1"/>
                <w:szCs w:val="21"/>
              </w:rPr>
            </w:pPr>
            <w:r w:rsidRPr="009674C6">
              <w:rPr>
                <w:rFonts w:eastAsia="MS Gothic" w:cs="Arial"/>
                <w:b/>
                <w:bCs/>
                <w:color w:val="FFFFFF" w:themeColor="background1"/>
                <w:szCs w:val="21"/>
              </w:rPr>
              <w:t>Smart Configurator</w:t>
            </w:r>
          </w:p>
        </w:tc>
        <w:tc>
          <w:tcPr>
            <w:tcW w:w="1260" w:type="dxa"/>
            <w:shd w:val="clear" w:color="auto" w:fill="0070C0"/>
          </w:tcPr>
          <w:p w14:paraId="06B2FC2F" w14:textId="77777777" w:rsidR="00C069FD" w:rsidRPr="004270A8" w:rsidRDefault="00C069FD" w:rsidP="00C069FD">
            <w:pPr>
              <w:jc w:val="center"/>
              <w:rPr>
                <w:rFonts w:eastAsia="MS Gothic" w:cs="Arial"/>
                <w:b/>
                <w:bCs/>
                <w:color w:val="FFFFFF" w:themeColor="background1"/>
                <w:szCs w:val="21"/>
              </w:rPr>
            </w:pPr>
            <w:r>
              <w:rPr>
                <w:rFonts w:eastAsia="MS Gothic" w:cs="Arial"/>
                <w:b/>
                <w:bCs/>
                <w:color w:val="FFFFFF" w:themeColor="background1"/>
                <w:szCs w:val="21"/>
              </w:rPr>
              <w:t>VLAB</w:t>
            </w:r>
          </w:p>
        </w:tc>
        <w:tc>
          <w:tcPr>
            <w:tcW w:w="2548" w:type="dxa"/>
            <w:shd w:val="clear" w:color="auto" w:fill="0070C0"/>
          </w:tcPr>
          <w:p w14:paraId="4FF6B736" w14:textId="34392E4E" w:rsidR="00C069FD" w:rsidRDefault="00C069FD" w:rsidP="00C069FD">
            <w:pPr>
              <w:jc w:val="center"/>
              <w:rPr>
                <w:rFonts w:eastAsia="MS Gothic" w:cs="Arial"/>
                <w:b/>
                <w:bCs/>
                <w:color w:val="FFFFFF" w:themeColor="background1"/>
                <w:szCs w:val="21"/>
              </w:rPr>
            </w:pPr>
            <w:r w:rsidRPr="009954DA">
              <w:rPr>
                <w:rFonts w:cs="Arial"/>
                <w:b/>
                <w:bCs/>
                <w:color w:val="FFFFFF" w:themeColor="background1"/>
                <w:szCs w:val="18"/>
              </w:rPr>
              <w:t>&lt;ET-VPF installation folder&gt;</w:t>
            </w:r>
          </w:p>
        </w:tc>
      </w:tr>
      <w:tr w:rsidR="002A77EA" w:rsidRPr="004270A8" w14:paraId="6DBD2BD9" w14:textId="46DF5FDE" w:rsidTr="00C069FD">
        <w:trPr>
          <w:trHeight w:val="283"/>
          <w:ins w:id="563" w:author="Hiroyasu Nishiumi" w:date="2022-10-20T18:33:00Z"/>
        </w:trPr>
        <w:tc>
          <w:tcPr>
            <w:tcW w:w="1710" w:type="dxa"/>
          </w:tcPr>
          <w:p w14:paraId="48020CD2" w14:textId="77777777" w:rsidR="002A77EA" w:rsidRPr="009674C6" w:rsidRDefault="002A77EA" w:rsidP="002A77EA">
            <w:pPr>
              <w:jc w:val="center"/>
              <w:rPr>
                <w:ins w:id="564" w:author="Hiroyasu Nishiumi" w:date="2022-10-20T18:33:00Z"/>
                <w:rFonts w:eastAsia="MS Gothic" w:cs="Arial"/>
                <w:szCs w:val="21"/>
                <w:highlight w:val="yellow"/>
              </w:rPr>
            </w:pPr>
            <w:r w:rsidRPr="009674C6">
              <w:rPr>
                <w:rFonts w:eastAsia="MS Gothic" w:cs="Arial"/>
                <w:szCs w:val="21"/>
                <w:highlight w:val="yellow"/>
              </w:rPr>
              <w:t>!</w:t>
            </w:r>
          </w:p>
        </w:tc>
        <w:tc>
          <w:tcPr>
            <w:tcW w:w="1530" w:type="dxa"/>
          </w:tcPr>
          <w:p w14:paraId="11B2A8D0" w14:textId="77777777" w:rsidR="002A77EA" w:rsidRPr="009674C6" w:rsidRDefault="002A77EA" w:rsidP="002A77EA">
            <w:pPr>
              <w:jc w:val="center"/>
              <w:rPr>
                <w:ins w:id="565" w:author="Hiroyasu Nishiumi" w:date="2022-10-20T18:33:00Z"/>
                <w:rFonts w:eastAsia="MS Gothic" w:cs="Arial"/>
                <w:szCs w:val="21"/>
                <w:highlight w:val="yellow"/>
              </w:rPr>
            </w:pPr>
            <w:r w:rsidRPr="00F653C0">
              <w:rPr>
                <w:rFonts w:eastAsia="Symbol" w:cs="Arial"/>
                <w:szCs w:val="21"/>
                <w:highlight w:val="yellow"/>
              </w:rPr>
              <w:t>O</w:t>
            </w:r>
          </w:p>
        </w:tc>
        <w:tc>
          <w:tcPr>
            <w:tcW w:w="1890" w:type="dxa"/>
          </w:tcPr>
          <w:p w14:paraId="0E02E2D8" w14:textId="77777777" w:rsidR="002A77EA" w:rsidRPr="009674C6" w:rsidRDefault="002A77EA" w:rsidP="002A77EA">
            <w:pPr>
              <w:jc w:val="center"/>
              <w:rPr>
                <w:rFonts w:eastAsia="MS Gothic" w:cs="Arial"/>
                <w:szCs w:val="21"/>
                <w:highlight w:val="yellow"/>
              </w:rPr>
            </w:pPr>
            <w:r w:rsidRPr="00F653C0">
              <w:rPr>
                <w:rFonts w:eastAsia="Symbol" w:cs="Arial"/>
                <w:szCs w:val="21"/>
                <w:highlight w:val="yellow"/>
              </w:rPr>
              <w:t>O</w:t>
            </w:r>
          </w:p>
        </w:tc>
        <w:tc>
          <w:tcPr>
            <w:tcW w:w="1260" w:type="dxa"/>
          </w:tcPr>
          <w:p w14:paraId="1FC5438D" w14:textId="77777777" w:rsidR="002A77EA" w:rsidRPr="009674C6" w:rsidRDefault="002A77EA" w:rsidP="002A77EA">
            <w:pPr>
              <w:jc w:val="center"/>
              <w:rPr>
                <w:rFonts w:eastAsia="MS Gothic" w:cs="Arial"/>
                <w:szCs w:val="21"/>
                <w:highlight w:val="yellow"/>
              </w:rPr>
            </w:pPr>
            <w:r w:rsidRPr="007F05B8">
              <w:rPr>
                <w:rFonts w:eastAsia="Symbol" w:cs="Arial"/>
                <w:szCs w:val="21"/>
                <w:highlight w:val="yellow"/>
              </w:rPr>
              <w:t>O</w:t>
            </w:r>
          </w:p>
        </w:tc>
        <w:tc>
          <w:tcPr>
            <w:tcW w:w="2548" w:type="dxa"/>
          </w:tcPr>
          <w:p w14:paraId="026DABE8" w14:textId="589BFCAB" w:rsidR="002A77EA" w:rsidRPr="007F05B8" w:rsidRDefault="002A77EA" w:rsidP="002A77EA">
            <w:pPr>
              <w:jc w:val="center"/>
              <w:rPr>
                <w:rFonts w:eastAsia="Symbol" w:cs="Arial"/>
                <w:szCs w:val="21"/>
                <w:highlight w:val="yellow"/>
              </w:rPr>
            </w:pPr>
            <w:r w:rsidRPr="00AD5FEC">
              <w:rPr>
                <w:rFonts w:eastAsia="Symbol" w:cs="Arial"/>
                <w:szCs w:val="18"/>
                <w:highlight w:val="yellow"/>
              </w:rPr>
              <w:t>O</w:t>
            </w:r>
          </w:p>
        </w:tc>
      </w:tr>
      <w:tr w:rsidR="002A77EA" w:rsidRPr="004270A8" w14:paraId="190B6389" w14:textId="4468981B" w:rsidTr="00C069FD">
        <w:trPr>
          <w:ins w:id="566" w:author="Hiroyasu Nishiumi" w:date="2022-10-20T18:33:00Z"/>
        </w:trPr>
        <w:tc>
          <w:tcPr>
            <w:tcW w:w="1710" w:type="dxa"/>
          </w:tcPr>
          <w:p w14:paraId="0D480372" w14:textId="77777777" w:rsidR="002A77EA" w:rsidRPr="009674C6" w:rsidRDefault="002A77EA" w:rsidP="002A77EA">
            <w:pPr>
              <w:jc w:val="center"/>
              <w:rPr>
                <w:ins w:id="567" w:author="Hiroyasu Nishiumi" w:date="2022-10-20T18:33:00Z"/>
                <w:rFonts w:eastAsia="MS Gothic" w:cs="Arial"/>
                <w:szCs w:val="21"/>
                <w:highlight w:val="yellow"/>
              </w:rPr>
            </w:pPr>
            <w:r w:rsidRPr="009674C6">
              <w:rPr>
                <w:rFonts w:eastAsia="MS Gothic" w:cs="Arial"/>
                <w:szCs w:val="21"/>
                <w:highlight w:val="yellow"/>
              </w:rPr>
              <w:t>@</w:t>
            </w:r>
          </w:p>
        </w:tc>
        <w:tc>
          <w:tcPr>
            <w:tcW w:w="1530" w:type="dxa"/>
          </w:tcPr>
          <w:p w14:paraId="1EB8D733" w14:textId="77777777" w:rsidR="002A77EA" w:rsidRPr="009674C6" w:rsidRDefault="002A77EA" w:rsidP="002A77EA">
            <w:pPr>
              <w:jc w:val="center"/>
              <w:rPr>
                <w:ins w:id="568" w:author="Hiroyasu Nishiumi" w:date="2022-10-20T18:33:00Z"/>
                <w:rFonts w:eastAsia="MS Gothic" w:cs="Arial"/>
                <w:szCs w:val="21"/>
                <w:highlight w:val="yellow"/>
              </w:rPr>
            </w:pPr>
            <w:r w:rsidRPr="00F653C0">
              <w:rPr>
                <w:rFonts w:eastAsia="Symbol" w:cs="Arial"/>
                <w:szCs w:val="21"/>
                <w:highlight w:val="yellow"/>
              </w:rPr>
              <w:t>O</w:t>
            </w:r>
          </w:p>
        </w:tc>
        <w:tc>
          <w:tcPr>
            <w:tcW w:w="1890" w:type="dxa"/>
          </w:tcPr>
          <w:p w14:paraId="34248E81" w14:textId="77777777" w:rsidR="002A77EA" w:rsidRPr="009674C6" w:rsidRDefault="002A77EA" w:rsidP="002A77EA">
            <w:pPr>
              <w:jc w:val="center"/>
              <w:rPr>
                <w:rFonts w:eastAsia="MS Gothic" w:cs="Arial"/>
                <w:szCs w:val="21"/>
                <w:highlight w:val="yellow"/>
              </w:rPr>
            </w:pPr>
            <w:r w:rsidRPr="00F653C0">
              <w:rPr>
                <w:rFonts w:eastAsia="Symbol" w:cs="Arial"/>
                <w:szCs w:val="21"/>
                <w:highlight w:val="yellow"/>
              </w:rPr>
              <w:t>O</w:t>
            </w:r>
          </w:p>
        </w:tc>
        <w:tc>
          <w:tcPr>
            <w:tcW w:w="1260" w:type="dxa"/>
          </w:tcPr>
          <w:p w14:paraId="797BAF92" w14:textId="77777777" w:rsidR="002A77EA" w:rsidRPr="009674C6" w:rsidRDefault="002A77EA" w:rsidP="002A77EA">
            <w:pPr>
              <w:jc w:val="center"/>
              <w:rPr>
                <w:rFonts w:eastAsia="MS Gothic" w:cs="Arial"/>
                <w:szCs w:val="21"/>
                <w:highlight w:val="yellow"/>
              </w:rPr>
            </w:pPr>
            <w:r w:rsidRPr="007F05B8">
              <w:rPr>
                <w:rFonts w:eastAsia="Symbol" w:cs="Arial"/>
                <w:szCs w:val="21"/>
                <w:highlight w:val="yellow"/>
              </w:rPr>
              <w:t>O</w:t>
            </w:r>
          </w:p>
        </w:tc>
        <w:tc>
          <w:tcPr>
            <w:tcW w:w="2548" w:type="dxa"/>
          </w:tcPr>
          <w:p w14:paraId="7BA01FD2" w14:textId="73391C96" w:rsidR="002A77EA" w:rsidRPr="007F05B8" w:rsidRDefault="002A77EA" w:rsidP="002A77EA">
            <w:pPr>
              <w:jc w:val="center"/>
              <w:rPr>
                <w:rFonts w:eastAsia="Symbol" w:cs="Arial"/>
                <w:szCs w:val="21"/>
                <w:highlight w:val="yellow"/>
              </w:rPr>
            </w:pPr>
            <w:r w:rsidRPr="00AD5FEC">
              <w:rPr>
                <w:rFonts w:eastAsia="Symbol" w:cs="Arial"/>
                <w:szCs w:val="18"/>
                <w:highlight w:val="yellow"/>
              </w:rPr>
              <w:t>O</w:t>
            </w:r>
          </w:p>
        </w:tc>
      </w:tr>
      <w:tr w:rsidR="002A77EA" w:rsidRPr="004270A8" w14:paraId="2563D245" w14:textId="48F1AE3B" w:rsidTr="00C069FD">
        <w:trPr>
          <w:ins w:id="569" w:author="Hiroyasu Nishiumi" w:date="2022-10-20T18:33:00Z"/>
        </w:trPr>
        <w:tc>
          <w:tcPr>
            <w:tcW w:w="1710" w:type="dxa"/>
          </w:tcPr>
          <w:p w14:paraId="64F63D08" w14:textId="77777777" w:rsidR="002A77EA" w:rsidRPr="009674C6" w:rsidRDefault="002A77EA" w:rsidP="002A77EA">
            <w:pPr>
              <w:jc w:val="center"/>
              <w:rPr>
                <w:ins w:id="570" w:author="Hiroyasu Nishiumi" w:date="2022-10-20T18:33:00Z"/>
                <w:rFonts w:eastAsia="MS Gothic" w:cs="Arial"/>
                <w:szCs w:val="21"/>
                <w:highlight w:val="yellow"/>
              </w:rPr>
            </w:pPr>
            <w:r w:rsidRPr="009674C6">
              <w:rPr>
                <w:rFonts w:eastAsia="MS Gothic" w:cs="Arial"/>
                <w:szCs w:val="21"/>
                <w:highlight w:val="yellow"/>
              </w:rPr>
              <w:t>#</w:t>
            </w:r>
          </w:p>
        </w:tc>
        <w:tc>
          <w:tcPr>
            <w:tcW w:w="1530" w:type="dxa"/>
          </w:tcPr>
          <w:p w14:paraId="559059EF" w14:textId="77777777" w:rsidR="002A77EA" w:rsidRPr="00F653C0" w:rsidRDefault="002A77EA" w:rsidP="002A77EA">
            <w:pPr>
              <w:jc w:val="center"/>
              <w:rPr>
                <w:ins w:id="571" w:author="Hiroyasu Nishiumi" w:date="2022-10-20T18:33:00Z"/>
                <w:rFonts w:eastAsia="MS Gothic" w:cs="Arial"/>
                <w:szCs w:val="21"/>
                <w:highlight w:val="yellow"/>
              </w:rPr>
            </w:pPr>
            <w:r>
              <w:rPr>
                <w:rFonts w:eastAsia="MS Gothic" w:cs="Arial"/>
                <w:szCs w:val="21"/>
                <w:highlight w:val="yellow"/>
              </w:rPr>
              <w:t>-</w:t>
            </w:r>
          </w:p>
        </w:tc>
        <w:tc>
          <w:tcPr>
            <w:tcW w:w="1890" w:type="dxa"/>
          </w:tcPr>
          <w:p w14:paraId="1DD71399" w14:textId="77777777" w:rsidR="002A77EA" w:rsidRPr="009674C6" w:rsidRDefault="002A77EA" w:rsidP="002A77EA">
            <w:pPr>
              <w:jc w:val="center"/>
              <w:rPr>
                <w:rFonts w:eastAsia="MS Gothic" w:cs="Arial"/>
                <w:szCs w:val="21"/>
                <w:highlight w:val="yellow"/>
              </w:rPr>
            </w:pPr>
            <w:r>
              <w:rPr>
                <w:rFonts w:eastAsia="MS Gothic" w:cs="Arial"/>
                <w:szCs w:val="21"/>
                <w:highlight w:val="yellow"/>
              </w:rPr>
              <w:t>-</w:t>
            </w:r>
          </w:p>
        </w:tc>
        <w:tc>
          <w:tcPr>
            <w:tcW w:w="1260" w:type="dxa"/>
          </w:tcPr>
          <w:p w14:paraId="5F178C07" w14:textId="77777777" w:rsidR="002A77EA" w:rsidRPr="009674C6" w:rsidRDefault="002A77EA" w:rsidP="002A77EA">
            <w:pPr>
              <w:jc w:val="center"/>
              <w:rPr>
                <w:rFonts w:eastAsia="MS Gothic" w:cs="Arial"/>
                <w:szCs w:val="21"/>
                <w:highlight w:val="yellow"/>
              </w:rPr>
            </w:pPr>
            <w:r w:rsidRPr="00302E33">
              <w:rPr>
                <w:rFonts w:eastAsia="Symbol" w:cs="Arial"/>
                <w:szCs w:val="21"/>
                <w:highlight w:val="yellow"/>
              </w:rPr>
              <w:t>O</w:t>
            </w:r>
          </w:p>
        </w:tc>
        <w:tc>
          <w:tcPr>
            <w:tcW w:w="2548" w:type="dxa"/>
          </w:tcPr>
          <w:p w14:paraId="7AB5D97C" w14:textId="710A98FB" w:rsidR="002A77EA" w:rsidRPr="00302E33" w:rsidRDefault="002A77EA" w:rsidP="002A77EA">
            <w:pPr>
              <w:jc w:val="center"/>
              <w:rPr>
                <w:rFonts w:eastAsia="Symbol" w:cs="Arial"/>
                <w:szCs w:val="21"/>
                <w:highlight w:val="yellow"/>
              </w:rPr>
            </w:pPr>
            <w:r>
              <w:rPr>
                <w:rFonts w:eastAsia="Symbol" w:cs="Arial"/>
                <w:szCs w:val="18"/>
                <w:highlight w:val="yellow"/>
              </w:rPr>
              <w:t>-</w:t>
            </w:r>
          </w:p>
        </w:tc>
      </w:tr>
      <w:tr w:rsidR="002A77EA" w:rsidRPr="004270A8" w14:paraId="347B860C" w14:textId="2D6551E6" w:rsidTr="00C069FD">
        <w:tc>
          <w:tcPr>
            <w:tcW w:w="1710" w:type="dxa"/>
          </w:tcPr>
          <w:p w14:paraId="01865FDC" w14:textId="77777777" w:rsidR="002A77EA" w:rsidRPr="009674C6" w:rsidRDefault="002A77EA" w:rsidP="002A77EA">
            <w:pPr>
              <w:jc w:val="center"/>
              <w:rPr>
                <w:rFonts w:eastAsia="MS Gothic" w:cs="Arial"/>
                <w:szCs w:val="21"/>
                <w:highlight w:val="yellow"/>
              </w:rPr>
            </w:pPr>
            <w:r w:rsidRPr="009674C6">
              <w:rPr>
                <w:rFonts w:eastAsia="MS Gothic" w:cs="Arial"/>
                <w:szCs w:val="21"/>
                <w:highlight w:val="yellow"/>
              </w:rPr>
              <w:t>$</w:t>
            </w:r>
          </w:p>
        </w:tc>
        <w:tc>
          <w:tcPr>
            <w:tcW w:w="1530" w:type="dxa"/>
          </w:tcPr>
          <w:p w14:paraId="1B1836A4" w14:textId="77777777" w:rsidR="002A77EA" w:rsidRPr="009674C6" w:rsidRDefault="002A77EA" w:rsidP="002A77EA">
            <w:pPr>
              <w:jc w:val="center"/>
              <w:rPr>
                <w:rFonts w:eastAsia="MS Gothic" w:cs="Arial"/>
                <w:szCs w:val="21"/>
                <w:highlight w:val="yellow"/>
              </w:rPr>
            </w:pPr>
            <w:r>
              <w:rPr>
                <w:rFonts w:eastAsia="MS Gothic" w:cs="Arial"/>
                <w:szCs w:val="21"/>
                <w:highlight w:val="yellow"/>
              </w:rPr>
              <w:t>-</w:t>
            </w:r>
          </w:p>
        </w:tc>
        <w:tc>
          <w:tcPr>
            <w:tcW w:w="1890" w:type="dxa"/>
          </w:tcPr>
          <w:p w14:paraId="0AF50281" w14:textId="77777777" w:rsidR="002A77EA" w:rsidRPr="009674C6" w:rsidRDefault="002A77EA" w:rsidP="002A77EA">
            <w:pPr>
              <w:jc w:val="center"/>
              <w:rPr>
                <w:rFonts w:eastAsia="MS Gothic" w:cs="Arial"/>
                <w:szCs w:val="21"/>
                <w:highlight w:val="yellow"/>
              </w:rPr>
            </w:pPr>
            <w:r w:rsidRPr="00F653C0">
              <w:rPr>
                <w:rFonts w:eastAsia="Symbol" w:cs="Arial"/>
                <w:szCs w:val="21"/>
                <w:highlight w:val="yellow"/>
              </w:rPr>
              <w:t>O</w:t>
            </w:r>
          </w:p>
        </w:tc>
        <w:tc>
          <w:tcPr>
            <w:tcW w:w="1260" w:type="dxa"/>
          </w:tcPr>
          <w:p w14:paraId="746DD46E" w14:textId="77777777" w:rsidR="002A77EA" w:rsidRPr="009674C6" w:rsidRDefault="002A77EA" w:rsidP="002A77EA">
            <w:pPr>
              <w:jc w:val="center"/>
              <w:rPr>
                <w:rFonts w:eastAsia="MS Gothic" w:cs="Arial"/>
                <w:szCs w:val="21"/>
                <w:highlight w:val="yellow"/>
              </w:rPr>
            </w:pPr>
            <w:r w:rsidRPr="00F653C0">
              <w:rPr>
                <w:rFonts w:eastAsia="Symbol" w:cs="Arial"/>
                <w:szCs w:val="21"/>
                <w:highlight w:val="yellow"/>
              </w:rPr>
              <w:t>O</w:t>
            </w:r>
          </w:p>
        </w:tc>
        <w:tc>
          <w:tcPr>
            <w:tcW w:w="2548" w:type="dxa"/>
          </w:tcPr>
          <w:p w14:paraId="2303B51B" w14:textId="3E9BC401" w:rsidR="002A77EA" w:rsidRPr="00F653C0" w:rsidRDefault="002A77EA" w:rsidP="002A77EA">
            <w:pPr>
              <w:jc w:val="center"/>
              <w:rPr>
                <w:rFonts w:eastAsia="Symbol" w:cs="Arial"/>
                <w:szCs w:val="21"/>
                <w:highlight w:val="yellow"/>
              </w:rPr>
            </w:pPr>
            <w:r>
              <w:rPr>
                <w:rFonts w:eastAsia="Symbol" w:cs="Arial"/>
                <w:szCs w:val="18"/>
                <w:highlight w:val="yellow"/>
              </w:rPr>
              <w:t>-</w:t>
            </w:r>
          </w:p>
        </w:tc>
      </w:tr>
      <w:tr w:rsidR="002A77EA" w:rsidRPr="004270A8" w14:paraId="267ADC1A" w14:textId="60478A66" w:rsidTr="00C069FD">
        <w:tc>
          <w:tcPr>
            <w:tcW w:w="1710" w:type="dxa"/>
          </w:tcPr>
          <w:p w14:paraId="01D242D2" w14:textId="77777777" w:rsidR="002A77EA" w:rsidRPr="009674C6" w:rsidRDefault="002A77EA" w:rsidP="002A77EA">
            <w:pPr>
              <w:jc w:val="center"/>
              <w:rPr>
                <w:rFonts w:eastAsia="MS Gothic" w:cs="Arial"/>
                <w:szCs w:val="21"/>
                <w:highlight w:val="yellow"/>
              </w:rPr>
            </w:pPr>
            <w:r w:rsidRPr="009674C6">
              <w:rPr>
                <w:rFonts w:eastAsia="MS Gothic" w:cs="Arial"/>
                <w:szCs w:val="21"/>
                <w:highlight w:val="yellow"/>
              </w:rPr>
              <w:t>%</w:t>
            </w:r>
          </w:p>
        </w:tc>
        <w:tc>
          <w:tcPr>
            <w:tcW w:w="1530" w:type="dxa"/>
          </w:tcPr>
          <w:p w14:paraId="7A5A1833" w14:textId="77777777" w:rsidR="002A77EA" w:rsidRPr="009674C6" w:rsidRDefault="002A77EA" w:rsidP="002A77EA">
            <w:pPr>
              <w:jc w:val="center"/>
              <w:rPr>
                <w:rFonts w:eastAsia="MS Gothic" w:cs="Arial"/>
                <w:szCs w:val="21"/>
                <w:highlight w:val="yellow"/>
              </w:rPr>
            </w:pPr>
            <w:r>
              <w:rPr>
                <w:rFonts w:eastAsia="MS Gothic" w:cs="Arial"/>
                <w:szCs w:val="21"/>
                <w:highlight w:val="yellow"/>
              </w:rPr>
              <w:t>-</w:t>
            </w:r>
          </w:p>
        </w:tc>
        <w:tc>
          <w:tcPr>
            <w:tcW w:w="1890" w:type="dxa"/>
          </w:tcPr>
          <w:p w14:paraId="6D5F5948" w14:textId="77777777" w:rsidR="002A77EA" w:rsidRPr="009674C6" w:rsidRDefault="002A77EA" w:rsidP="002A77EA">
            <w:pPr>
              <w:jc w:val="center"/>
              <w:rPr>
                <w:rFonts w:eastAsia="MS Gothic" w:cs="Arial"/>
                <w:szCs w:val="21"/>
                <w:highlight w:val="yellow"/>
              </w:rPr>
            </w:pPr>
            <w:r>
              <w:rPr>
                <w:rFonts w:eastAsia="MS Gothic" w:cs="Arial"/>
                <w:szCs w:val="21"/>
                <w:highlight w:val="yellow"/>
              </w:rPr>
              <w:t>-</w:t>
            </w:r>
          </w:p>
        </w:tc>
        <w:tc>
          <w:tcPr>
            <w:tcW w:w="1260" w:type="dxa"/>
          </w:tcPr>
          <w:p w14:paraId="7DF1208E" w14:textId="77777777" w:rsidR="002A77EA" w:rsidRPr="009674C6" w:rsidRDefault="002A77EA" w:rsidP="002A77EA">
            <w:pPr>
              <w:jc w:val="center"/>
              <w:rPr>
                <w:rFonts w:eastAsia="MS Gothic" w:cs="Arial"/>
                <w:szCs w:val="21"/>
                <w:highlight w:val="yellow"/>
              </w:rPr>
            </w:pPr>
            <w:r>
              <w:rPr>
                <w:rFonts w:eastAsia="MS Gothic" w:cs="Arial"/>
                <w:szCs w:val="21"/>
                <w:highlight w:val="yellow"/>
              </w:rPr>
              <w:t>-</w:t>
            </w:r>
          </w:p>
        </w:tc>
        <w:tc>
          <w:tcPr>
            <w:tcW w:w="2548" w:type="dxa"/>
          </w:tcPr>
          <w:p w14:paraId="339550BC" w14:textId="78BB26B6" w:rsidR="002A77EA" w:rsidRDefault="002A77EA" w:rsidP="002A77EA">
            <w:pPr>
              <w:jc w:val="center"/>
              <w:rPr>
                <w:rFonts w:eastAsia="MS Gothic" w:cs="Arial"/>
                <w:szCs w:val="21"/>
                <w:highlight w:val="yellow"/>
              </w:rPr>
            </w:pPr>
            <w:r w:rsidRPr="00AD5FEC">
              <w:rPr>
                <w:rFonts w:eastAsia="Symbol" w:cs="Arial"/>
                <w:szCs w:val="18"/>
                <w:highlight w:val="yellow"/>
              </w:rPr>
              <w:t>O</w:t>
            </w:r>
          </w:p>
        </w:tc>
      </w:tr>
      <w:tr w:rsidR="002A77EA" w:rsidRPr="004270A8" w14:paraId="7CFBD4D8" w14:textId="0247026F" w:rsidTr="00C069FD">
        <w:tc>
          <w:tcPr>
            <w:tcW w:w="1710" w:type="dxa"/>
          </w:tcPr>
          <w:p w14:paraId="525A964E" w14:textId="77777777" w:rsidR="002A77EA" w:rsidRPr="009674C6" w:rsidRDefault="002A77EA" w:rsidP="002A77EA">
            <w:pPr>
              <w:jc w:val="center"/>
              <w:rPr>
                <w:rFonts w:eastAsia="MS Gothic" w:cs="Arial"/>
                <w:szCs w:val="21"/>
                <w:highlight w:val="yellow"/>
              </w:rPr>
            </w:pPr>
            <w:r w:rsidRPr="009674C6">
              <w:rPr>
                <w:rFonts w:eastAsia="MS Gothic" w:cs="Arial"/>
                <w:szCs w:val="21"/>
                <w:highlight w:val="yellow"/>
              </w:rPr>
              <w:t>^</w:t>
            </w:r>
          </w:p>
        </w:tc>
        <w:tc>
          <w:tcPr>
            <w:tcW w:w="1530" w:type="dxa"/>
          </w:tcPr>
          <w:p w14:paraId="78450566" w14:textId="77777777" w:rsidR="002A77EA" w:rsidRPr="009674C6" w:rsidRDefault="002A77EA" w:rsidP="002A77EA">
            <w:pPr>
              <w:jc w:val="center"/>
              <w:rPr>
                <w:rFonts w:eastAsia="MS Gothic" w:cs="Arial"/>
                <w:szCs w:val="21"/>
                <w:highlight w:val="yellow"/>
              </w:rPr>
            </w:pPr>
            <w:r>
              <w:rPr>
                <w:rFonts w:eastAsia="MS Gothic" w:cs="Arial"/>
                <w:szCs w:val="21"/>
                <w:highlight w:val="yellow"/>
              </w:rPr>
              <w:t>-</w:t>
            </w:r>
          </w:p>
        </w:tc>
        <w:tc>
          <w:tcPr>
            <w:tcW w:w="1890" w:type="dxa"/>
          </w:tcPr>
          <w:p w14:paraId="0AED1CCF" w14:textId="77777777" w:rsidR="002A77EA" w:rsidRPr="009674C6" w:rsidRDefault="002A77EA" w:rsidP="002A77EA">
            <w:pPr>
              <w:jc w:val="center"/>
              <w:rPr>
                <w:rFonts w:eastAsia="MS Gothic" w:cs="Arial"/>
                <w:szCs w:val="21"/>
                <w:highlight w:val="yellow"/>
              </w:rPr>
            </w:pPr>
            <w:r>
              <w:rPr>
                <w:rFonts w:eastAsia="MS Gothic" w:cs="Arial"/>
                <w:szCs w:val="21"/>
                <w:highlight w:val="yellow"/>
              </w:rPr>
              <w:t>-</w:t>
            </w:r>
          </w:p>
        </w:tc>
        <w:tc>
          <w:tcPr>
            <w:tcW w:w="1260" w:type="dxa"/>
          </w:tcPr>
          <w:p w14:paraId="4576E354" w14:textId="77777777" w:rsidR="002A77EA" w:rsidRPr="009674C6" w:rsidRDefault="002A77EA" w:rsidP="002A77EA">
            <w:pPr>
              <w:jc w:val="center"/>
              <w:rPr>
                <w:rFonts w:eastAsia="MS Gothic" w:cs="Arial"/>
                <w:szCs w:val="21"/>
                <w:highlight w:val="yellow"/>
              </w:rPr>
            </w:pPr>
            <w:r w:rsidRPr="00157821">
              <w:rPr>
                <w:rFonts w:eastAsia="Symbol" w:cs="Arial"/>
                <w:szCs w:val="21"/>
                <w:highlight w:val="yellow"/>
              </w:rPr>
              <w:t>O</w:t>
            </w:r>
          </w:p>
        </w:tc>
        <w:tc>
          <w:tcPr>
            <w:tcW w:w="2548" w:type="dxa"/>
          </w:tcPr>
          <w:p w14:paraId="79351065" w14:textId="3EC917D7" w:rsidR="002A77EA" w:rsidRPr="00157821" w:rsidRDefault="002A77EA" w:rsidP="002A77EA">
            <w:pPr>
              <w:jc w:val="center"/>
              <w:rPr>
                <w:rFonts w:eastAsia="Symbol" w:cs="Arial"/>
                <w:szCs w:val="21"/>
                <w:highlight w:val="yellow"/>
              </w:rPr>
            </w:pPr>
            <w:r w:rsidRPr="00AD5FEC">
              <w:rPr>
                <w:rFonts w:eastAsia="Symbol" w:cs="Arial"/>
                <w:szCs w:val="18"/>
                <w:highlight w:val="yellow"/>
              </w:rPr>
              <w:t>O</w:t>
            </w:r>
          </w:p>
        </w:tc>
      </w:tr>
      <w:tr w:rsidR="002A77EA" w:rsidRPr="004270A8" w14:paraId="13F97A4F" w14:textId="03C2FC1E" w:rsidTr="00C069FD">
        <w:tc>
          <w:tcPr>
            <w:tcW w:w="1710" w:type="dxa"/>
          </w:tcPr>
          <w:p w14:paraId="64215FAC" w14:textId="77777777" w:rsidR="002A77EA" w:rsidRPr="009674C6" w:rsidRDefault="002A77EA" w:rsidP="002A77EA">
            <w:pPr>
              <w:jc w:val="center"/>
              <w:rPr>
                <w:rFonts w:eastAsia="MS Gothic" w:cs="Arial"/>
                <w:szCs w:val="21"/>
                <w:highlight w:val="yellow"/>
              </w:rPr>
            </w:pPr>
            <w:r w:rsidRPr="009674C6">
              <w:rPr>
                <w:rFonts w:eastAsia="MS Gothic" w:cs="Arial"/>
                <w:szCs w:val="21"/>
                <w:highlight w:val="yellow"/>
              </w:rPr>
              <w:t>&amp;</w:t>
            </w:r>
          </w:p>
        </w:tc>
        <w:tc>
          <w:tcPr>
            <w:tcW w:w="1530" w:type="dxa"/>
          </w:tcPr>
          <w:p w14:paraId="6F603767" w14:textId="77777777" w:rsidR="002A77EA" w:rsidRPr="009674C6" w:rsidRDefault="002A77EA" w:rsidP="002A77EA">
            <w:pPr>
              <w:jc w:val="center"/>
              <w:rPr>
                <w:rFonts w:eastAsia="MS Gothic" w:cs="Arial"/>
                <w:szCs w:val="21"/>
                <w:highlight w:val="yellow"/>
              </w:rPr>
            </w:pPr>
            <w:r>
              <w:rPr>
                <w:rFonts w:eastAsia="MS Gothic" w:cs="Arial"/>
                <w:szCs w:val="21"/>
                <w:highlight w:val="yellow"/>
              </w:rPr>
              <w:t>-</w:t>
            </w:r>
          </w:p>
        </w:tc>
        <w:tc>
          <w:tcPr>
            <w:tcW w:w="1890" w:type="dxa"/>
          </w:tcPr>
          <w:p w14:paraId="593A562A" w14:textId="77777777" w:rsidR="002A77EA" w:rsidRPr="009674C6" w:rsidRDefault="002A77EA" w:rsidP="002A77EA">
            <w:pPr>
              <w:jc w:val="center"/>
              <w:rPr>
                <w:rFonts w:eastAsia="MS Gothic" w:cs="Arial"/>
                <w:szCs w:val="21"/>
                <w:highlight w:val="yellow"/>
              </w:rPr>
            </w:pPr>
            <w:r>
              <w:rPr>
                <w:rFonts w:eastAsia="MS Gothic" w:cs="Arial"/>
                <w:szCs w:val="21"/>
                <w:highlight w:val="yellow"/>
              </w:rPr>
              <w:t>-</w:t>
            </w:r>
          </w:p>
        </w:tc>
        <w:tc>
          <w:tcPr>
            <w:tcW w:w="1260" w:type="dxa"/>
          </w:tcPr>
          <w:p w14:paraId="2E086AE4" w14:textId="77777777" w:rsidR="002A77EA" w:rsidRPr="009674C6" w:rsidRDefault="002A77EA" w:rsidP="002A77EA">
            <w:pPr>
              <w:jc w:val="center"/>
              <w:rPr>
                <w:rFonts w:eastAsia="MS Gothic" w:cs="Arial"/>
                <w:szCs w:val="21"/>
                <w:highlight w:val="yellow"/>
              </w:rPr>
            </w:pPr>
            <w:r w:rsidRPr="00157821">
              <w:rPr>
                <w:rFonts w:eastAsia="Symbol" w:cs="Arial"/>
                <w:szCs w:val="21"/>
                <w:highlight w:val="yellow"/>
              </w:rPr>
              <w:t>O</w:t>
            </w:r>
          </w:p>
        </w:tc>
        <w:tc>
          <w:tcPr>
            <w:tcW w:w="2548" w:type="dxa"/>
          </w:tcPr>
          <w:p w14:paraId="6A4EB408" w14:textId="43A47988" w:rsidR="002A77EA" w:rsidRPr="00157821" w:rsidRDefault="002A77EA" w:rsidP="002A77EA">
            <w:pPr>
              <w:jc w:val="center"/>
              <w:rPr>
                <w:rFonts w:eastAsia="Symbol" w:cs="Arial"/>
                <w:szCs w:val="21"/>
                <w:highlight w:val="yellow"/>
              </w:rPr>
            </w:pPr>
            <w:r w:rsidRPr="00AD5FEC">
              <w:rPr>
                <w:rFonts w:eastAsia="Symbol" w:cs="Arial"/>
                <w:szCs w:val="18"/>
                <w:highlight w:val="yellow"/>
              </w:rPr>
              <w:t>O</w:t>
            </w:r>
          </w:p>
        </w:tc>
      </w:tr>
      <w:tr w:rsidR="002A77EA" w:rsidRPr="004270A8" w14:paraId="6396F59F" w14:textId="685D8C64" w:rsidTr="00C069FD">
        <w:tc>
          <w:tcPr>
            <w:tcW w:w="1710" w:type="dxa"/>
          </w:tcPr>
          <w:p w14:paraId="64D5D521" w14:textId="77777777" w:rsidR="002A77EA" w:rsidRPr="009674C6" w:rsidRDefault="002A77EA" w:rsidP="002A77EA">
            <w:pPr>
              <w:jc w:val="center"/>
              <w:rPr>
                <w:rFonts w:eastAsia="MS Gothic" w:cs="Arial"/>
                <w:szCs w:val="21"/>
                <w:highlight w:val="yellow"/>
              </w:rPr>
            </w:pPr>
            <w:r w:rsidRPr="009674C6">
              <w:rPr>
                <w:rFonts w:eastAsia="MS Gothic" w:cs="Arial"/>
                <w:szCs w:val="21"/>
                <w:highlight w:val="yellow"/>
              </w:rPr>
              <w:t>~</w:t>
            </w:r>
          </w:p>
        </w:tc>
        <w:tc>
          <w:tcPr>
            <w:tcW w:w="1530" w:type="dxa"/>
          </w:tcPr>
          <w:p w14:paraId="7A5E482C" w14:textId="77777777" w:rsidR="002A77EA" w:rsidRPr="009674C6" w:rsidRDefault="002A77EA" w:rsidP="002A77EA">
            <w:pPr>
              <w:jc w:val="center"/>
              <w:rPr>
                <w:rFonts w:eastAsia="MS Gothic" w:cs="Arial"/>
                <w:szCs w:val="21"/>
                <w:highlight w:val="yellow"/>
              </w:rPr>
            </w:pPr>
            <w:r w:rsidRPr="00F653C0">
              <w:rPr>
                <w:rFonts w:eastAsia="Symbol" w:cs="Arial"/>
                <w:szCs w:val="21"/>
                <w:highlight w:val="yellow"/>
              </w:rPr>
              <w:t>O</w:t>
            </w:r>
          </w:p>
        </w:tc>
        <w:tc>
          <w:tcPr>
            <w:tcW w:w="1890" w:type="dxa"/>
          </w:tcPr>
          <w:p w14:paraId="0E03C37D" w14:textId="77777777" w:rsidR="002A77EA" w:rsidRPr="009674C6" w:rsidRDefault="002A77EA" w:rsidP="002A77EA">
            <w:pPr>
              <w:jc w:val="center"/>
              <w:rPr>
                <w:rFonts w:eastAsia="MS Gothic" w:cs="Arial"/>
                <w:szCs w:val="21"/>
                <w:highlight w:val="yellow"/>
              </w:rPr>
            </w:pPr>
            <w:r w:rsidRPr="00A7342B">
              <w:rPr>
                <w:rFonts w:eastAsia="Symbol" w:cs="Arial"/>
                <w:szCs w:val="21"/>
                <w:highlight w:val="yellow"/>
              </w:rPr>
              <w:t>O</w:t>
            </w:r>
          </w:p>
        </w:tc>
        <w:tc>
          <w:tcPr>
            <w:tcW w:w="1260" w:type="dxa"/>
          </w:tcPr>
          <w:p w14:paraId="416F3D7F" w14:textId="77777777" w:rsidR="002A77EA" w:rsidRPr="009674C6" w:rsidRDefault="002A77EA" w:rsidP="002A77EA">
            <w:pPr>
              <w:jc w:val="center"/>
              <w:rPr>
                <w:rFonts w:eastAsia="MS Gothic" w:cs="Arial"/>
                <w:szCs w:val="21"/>
                <w:highlight w:val="yellow"/>
              </w:rPr>
            </w:pPr>
            <w:r w:rsidRPr="008F433E">
              <w:rPr>
                <w:rFonts w:eastAsia="Symbol" w:cs="Arial"/>
                <w:szCs w:val="21"/>
                <w:highlight w:val="yellow"/>
              </w:rPr>
              <w:t>O</w:t>
            </w:r>
          </w:p>
        </w:tc>
        <w:tc>
          <w:tcPr>
            <w:tcW w:w="2548" w:type="dxa"/>
          </w:tcPr>
          <w:p w14:paraId="67DFD156" w14:textId="17D73BDD" w:rsidR="002A77EA" w:rsidRPr="008F433E" w:rsidRDefault="002A77EA" w:rsidP="002A77EA">
            <w:pPr>
              <w:jc w:val="center"/>
              <w:rPr>
                <w:rFonts w:eastAsia="Symbol" w:cs="Arial"/>
                <w:szCs w:val="21"/>
                <w:highlight w:val="yellow"/>
              </w:rPr>
            </w:pPr>
            <w:r w:rsidRPr="00AD5FEC">
              <w:rPr>
                <w:rFonts w:eastAsia="Symbol" w:cs="Arial"/>
                <w:szCs w:val="18"/>
                <w:highlight w:val="yellow"/>
              </w:rPr>
              <w:t>O</w:t>
            </w:r>
          </w:p>
        </w:tc>
      </w:tr>
      <w:tr w:rsidR="002A77EA" w:rsidRPr="004270A8" w14:paraId="52543A1D" w14:textId="106EB77F" w:rsidTr="00C069FD">
        <w:tc>
          <w:tcPr>
            <w:tcW w:w="1710" w:type="dxa"/>
          </w:tcPr>
          <w:p w14:paraId="3159AF5A" w14:textId="77777777" w:rsidR="002A77EA" w:rsidRPr="009674C6" w:rsidRDefault="002A77EA" w:rsidP="002A77EA">
            <w:pPr>
              <w:jc w:val="center"/>
              <w:rPr>
                <w:rFonts w:eastAsia="MS Gothic" w:cs="Arial"/>
                <w:szCs w:val="21"/>
                <w:highlight w:val="yellow"/>
              </w:rPr>
            </w:pPr>
            <w:r w:rsidRPr="009674C6">
              <w:rPr>
                <w:rFonts w:eastAsia="MS Gothic" w:cs="Arial"/>
                <w:szCs w:val="21"/>
                <w:highlight w:val="yellow"/>
              </w:rPr>
              <w:t>`</w:t>
            </w:r>
          </w:p>
        </w:tc>
        <w:tc>
          <w:tcPr>
            <w:tcW w:w="1530" w:type="dxa"/>
          </w:tcPr>
          <w:p w14:paraId="58A8DA53" w14:textId="77777777" w:rsidR="002A77EA" w:rsidRPr="009674C6" w:rsidRDefault="002A77EA" w:rsidP="002A77EA">
            <w:pPr>
              <w:jc w:val="center"/>
              <w:rPr>
                <w:rFonts w:eastAsia="MS Gothic" w:cs="Arial"/>
                <w:szCs w:val="21"/>
                <w:highlight w:val="yellow"/>
              </w:rPr>
            </w:pPr>
            <w:r>
              <w:rPr>
                <w:rFonts w:eastAsia="MS Gothic" w:cs="Arial"/>
                <w:szCs w:val="21"/>
                <w:highlight w:val="yellow"/>
              </w:rPr>
              <w:t>-</w:t>
            </w:r>
          </w:p>
        </w:tc>
        <w:tc>
          <w:tcPr>
            <w:tcW w:w="1890" w:type="dxa"/>
          </w:tcPr>
          <w:p w14:paraId="60CC78B1" w14:textId="77777777" w:rsidR="002A77EA" w:rsidRPr="009674C6" w:rsidRDefault="002A77EA" w:rsidP="002A77EA">
            <w:pPr>
              <w:jc w:val="center"/>
              <w:rPr>
                <w:rFonts w:eastAsia="MS Gothic" w:cs="Arial"/>
                <w:szCs w:val="21"/>
                <w:highlight w:val="yellow"/>
              </w:rPr>
            </w:pPr>
            <w:r w:rsidRPr="00A7342B">
              <w:rPr>
                <w:rFonts w:eastAsia="Symbol" w:cs="Arial"/>
                <w:szCs w:val="21"/>
                <w:highlight w:val="yellow"/>
              </w:rPr>
              <w:t>O</w:t>
            </w:r>
          </w:p>
        </w:tc>
        <w:tc>
          <w:tcPr>
            <w:tcW w:w="1260" w:type="dxa"/>
          </w:tcPr>
          <w:p w14:paraId="1F3F16A3" w14:textId="77777777" w:rsidR="002A77EA" w:rsidRPr="009674C6" w:rsidRDefault="002A77EA" w:rsidP="002A77EA">
            <w:pPr>
              <w:jc w:val="center"/>
              <w:rPr>
                <w:rFonts w:eastAsia="MS Gothic" w:cs="Arial"/>
                <w:szCs w:val="21"/>
                <w:highlight w:val="yellow"/>
              </w:rPr>
            </w:pPr>
            <w:r w:rsidRPr="008F433E">
              <w:rPr>
                <w:rFonts w:eastAsia="Symbol" w:cs="Arial"/>
                <w:szCs w:val="21"/>
                <w:highlight w:val="yellow"/>
              </w:rPr>
              <w:t>O</w:t>
            </w:r>
          </w:p>
        </w:tc>
        <w:tc>
          <w:tcPr>
            <w:tcW w:w="2548" w:type="dxa"/>
          </w:tcPr>
          <w:p w14:paraId="02824228" w14:textId="37203E84" w:rsidR="002A77EA" w:rsidRPr="008F433E" w:rsidRDefault="002A77EA" w:rsidP="002A77EA">
            <w:pPr>
              <w:jc w:val="center"/>
              <w:rPr>
                <w:rFonts w:eastAsia="Symbol" w:cs="Arial"/>
                <w:szCs w:val="21"/>
                <w:highlight w:val="yellow"/>
              </w:rPr>
            </w:pPr>
            <w:r w:rsidRPr="00AD5FEC">
              <w:rPr>
                <w:rFonts w:eastAsia="Symbol" w:cs="Arial"/>
                <w:szCs w:val="18"/>
                <w:highlight w:val="yellow"/>
              </w:rPr>
              <w:t>O</w:t>
            </w:r>
          </w:p>
        </w:tc>
      </w:tr>
      <w:tr w:rsidR="002A77EA" w:rsidRPr="004270A8" w14:paraId="2B4802B4" w14:textId="5A30A2CA" w:rsidTr="00C069FD">
        <w:tc>
          <w:tcPr>
            <w:tcW w:w="1710" w:type="dxa"/>
          </w:tcPr>
          <w:p w14:paraId="04464EA5" w14:textId="77777777" w:rsidR="002A77EA" w:rsidRPr="009674C6" w:rsidRDefault="002A77EA" w:rsidP="002A77EA">
            <w:pPr>
              <w:jc w:val="center"/>
              <w:rPr>
                <w:rFonts w:eastAsia="MS Gothic" w:cs="Arial"/>
                <w:szCs w:val="21"/>
                <w:highlight w:val="yellow"/>
              </w:rPr>
            </w:pPr>
            <w:r w:rsidRPr="009674C6">
              <w:rPr>
                <w:rFonts w:eastAsia="MS Gothic" w:cs="Arial"/>
                <w:szCs w:val="21"/>
                <w:highlight w:val="yellow"/>
              </w:rPr>
              <w:t>-</w:t>
            </w:r>
          </w:p>
        </w:tc>
        <w:tc>
          <w:tcPr>
            <w:tcW w:w="1530" w:type="dxa"/>
          </w:tcPr>
          <w:p w14:paraId="1843B6D5" w14:textId="77777777" w:rsidR="002A77EA" w:rsidRPr="009674C6" w:rsidRDefault="002A77EA" w:rsidP="002A77EA">
            <w:pPr>
              <w:jc w:val="center"/>
              <w:rPr>
                <w:rFonts w:eastAsia="MS Gothic" w:cs="Arial"/>
                <w:szCs w:val="21"/>
                <w:highlight w:val="yellow"/>
              </w:rPr>
            </w:pPr>
            <w:r w:rsidRPr="00F653C0">
              <w:rPr>
                <w:rFonts w:eastAsia="Symbol" w:cs="Arial"/>
                <w:szCs w:val="21"/>
                <w:highlight w:val="yellow"/>
              </w:rPr>
              <w:t>O</w:t>
            </w:r>
          </w:p>
        </w:tc>
        <w:tc>
          <w:tcPr>
            <w:tcW w:w="1890" w:type="dxa"/>
          </w:tcPr>
          <w:p w14:paraId="78C9C744" w14:textId="77777777" w:rsidR="002A77EA" w:rsidRPr="009674C6" w:rsidRDefault="002A77EA" w:rsidP="002A77EA">
            <w:pPr>
              <w:jc w:val="center"/>
              <w:rPr>
                <w:rFonts w:eastAsia="MS Gothic" w:cs="Arial"/>
                <w:szCs w:val="21"/>
                <w:highlight w:val="yellow"/>
              </w:rPr>
            </w:pPr>
            <w:r w:rsidRPr="00A7342B">
              <w:rPr>
                <w:rFonts w:eastAsia="Symbol" w:cs="Arial"/>
                <w:szCs w:val="21"/>
                <w:highlight w:val="yellow"/>
              </w:rPr>
              <w:t>O</w:t>
            </w:r>
          </w:p>
        </w:tc>
        <w:tc>
          <w:tcPr>
            <w:tcW w:w="1260" w:type="dxa"/>
          </w:tcPr>
          <w:p w14:paraId="6FEE7D40" w14:textId="77777777" w:rsidR="002A77EA" w:rsidRPr="009674C6" w:rsidRDefault="002A77EA" w:rsidP="002A77EA">
            <w:pPr>
              <w:jc w:val="center"/>
              <w:rPr>
                <w:rFonts w:eastAsia="MS Gothic" w:cs="Arial"/>
                <w:szCs w:val="21"/>
                <w:highlight w:val="yellow"/>
              </w:rPr>
            </w:pPr>
            <w:r w:rsidRPr="008F433E">
              <w:rPr>
                <w:rFonts w:eastAsia="Symbol" w:cs="Arial"/>
                <w:szCs w:val="21"/>
                <w:highlight w:val="yellow"/>
              </w:rPr>
              <w:t>O</w:t>
            </w:r>
          </w:p>
        </w:tc>
        <w:tc>
          <w:tcPr>
            <w:tcW w:w="2548" w:type="dxa"/>
          </w:tcPr>
          <w:p w14:paraId="16E20A50" w14:textId="6B0B0E64" w:rsidR="002A77EA" w:rsidRPr="008F433E" w:rsidRDefault="002A77EA" w:rsidP="002A77EA">
            <w:pPr>
              <w:jc w:val="center"/>
              <w:rPr>
                <w:rFonts w:eastAsia="Symbol" w:cs="Arial"/>
                <w:szCs w:val="21"/>
                <w:highlight w:val="yellow"/>
              </w:rPr>
            </w:pPr>
            <w:r w:rsidRPr="00AD5FEC">
              <w:rPr>
                <w:rFonts w:eastAsia="Symbol" w:cs="Arial"/>
                <w:szCs w:val="18"/>
                <w:highlight w:val="yellow"/>
              </w:rPr>
              <w:t>O</w:t>
            </w:r>
          </w:p>
        </w:tc>
      </w:tr>
      <w:tr w:rsidR="002A77EA" w:rsidRPr="004270A8" w14:paraId="14CE4A76" w14:textId="78B24AE4" w:rsidTr="00C069FD">
        <w:tc>
          <w:tcPr>
            <w:tcW w:w="1710" w:type="dxa"/>
          </w:tcPr>
          <w:p w14:paraId="049C7003" w14:textId="77777777" w:rsidR="002A77EA" w:rsidRPr="009674C6" w:rsidRDefault="002A77EA" w:rsidP="002A77EA">
            <w:pPr>
              <w:jc w:val="center"/>
              <w:rPr>
                <w:rFonts w:eastAsia="MS Gothic" w:cs="Arial"/>
                <w:szCs w:val="21"/>
                <w:highlight w:val="yellow"/>
              </w:rPr>
            </w:pPr>
            <w:r w:rsidRPr="009674C6">
              <w:rPr>
                <w:rFonts w:eastAsia="MS Gothic" w:cs="Arial"/>
                <w:szCs w:val="21"/>
                <w:highlight w:val="yellow"/>
              </w:rPr>
              <w:t>_</w:t>
            </w:r>
          </w:p>
        </w:tc>
        <w:tc>
          <w:tcPr>
            <w:tcW w:w="1530" w:type="dxa"/>
          </w:tcPr>
          <w:p w14:paraId="0081D48C" w14:textId="77777777" w:rsidR="002A77EA" w:rsidRPr="009674C6" w:rsidRDefault="002A77EA" w:rsidP="002A77EA">
            <w:pPr>
              <w:jc w:val="center"/>
              <w:rPr>
                <w:rFonts w:eastAsia="MS Gothic" w:cs="Arial"/>
                <w:szCs w:val="21"/>
                <w:highlight w:val="yellow"/>
              </w:rPr>
            </w:pPr>
            <w:r w:rsidRPr="00F653C0">
              <w:rPr>
                <w:rFonts w:eastAsia="Symbol" w:cs="Arial"/>
                <w:szCs w:val="21"/>
                <w:highlight w:val="yellow"/>
              </w:rPr>
              <w:t>O</w:t>
            </w:r>
          </w:p>
        </w:tc>
        <w:tc>
          <w:tcPr>
            <w:tcW w:w="1890" w:type="dxa"/>
          </w:tcPr>
          <w:p w14:paraId="0FC3ADD8" w14:textId="77777777" w:rsidR="002A77EA" w:rsidRPr="009674C6" w:rsidRDefault="002A77EA" w:rsidP="002A77EA">
            <w:pPr>
              <w:jc w:val="center"/>
              <w:rPr>
                <w:rFonts w:eastAsia="MS Gothic" w:cs="Arial"/>
                <w:szCs w:val="21"/>
                <w:highlight w:val="yellow"/>
              </w:rPr>
            </w:pPr>
            <w:r w:rsidRPr="00A7342B">
              <w:rPr>
                <w:rFonts w:eastAsia="Symbol" w:cs="Arial"/>
                <w:szCs w:val="21"/>
                <w:highlight w:val="yellow"/>
              </w:rPr>
              <w:t>O</w:t>
            </w:r>
          </w:p>
        </w:tc>
        <w:tc>
          <w:tcPr>
            <w:tcW w:w="1260" w:type="dxa"/>
          </w:tcPr>
          <w:p w14:paraId="60F0E6AC" w14:textId="77777777" w:rsidR="002A77EA" w:rsidRPr="009674C6" w:rsidRDefault="002A77EA" w:rsidP="002A77EA">
            <w:pPr>
              <w:jc w:val="center"/>
              <w:rPr>
                <w:rFonts w:eastAsia="MS Gothic" w:cs="Arial"/>
                <w:szCs w:val="21"/>
                <w:highlight w:val="yellow"/>
              </w:rPr>
            </w:pPr>
            <w:r w:rsidRPr="008F433E">
              <w:rPr>
                <w:rFonts w:eastAsia="Symbol" w:cs="Arial"/>
                <w:szCs w:val="21"/>
                <w:highlight w:val="yellow"/>
              </w:rPr>
              <w:t>O</w:t>
            </w:r>
          </w:p>
        </w:tc>
        <w:tc>
          <w:tcPr>
            <w:tcW w:w="2548" w:type="dxa"/>
          </w:tcPr>
          <w:p w14:paraId="6AF016FE" w14:textId="2233F443" w:rsidR="002A77EA" w:rsidRPr="008F433E" w:rsidRDefault="002A77EA" w:rsidP="002A77EA">
            <w:pPr>
              <w:jc w:val="center"/>
              <w:rPr>
                <w:rFonts w:eastAsia="Symbol" w:cs="Arial"/>
                <w:szCs w:val="21"/>
                <w:highlight w:val="yellow"/>
              </w:rPr>
            </w:pPr>
            <w:r w:rsidRPr="00AD5FEC">
              <w:rPr>
                <w:rFonts w:eastAsia="Symbol" w:cs="Arial"/>
                <w:szCs w:val="18"/>
                <w:highlight w:val="yellow"/>
              </w:rPr>
              <w:t>O</w:t>
            </w:r>
          </w:p>
        </w:tc>
      </w:tr>
      <w:tr w:rsidR="002A77EA" w:rsidRPr="004270A8" w14:paraId="4EFB5AE6" w14:textId="17AF0C61" w:rsidTr="00C069FD">
        <w:tc>
          <w:tcPr>
            <w:tcW w:w="1710" w:type="dxa"/>
          </w:tcPr>
          <w:p w14:paraId="490B574D" w14:textId="77777777" w:rsidR="002A77EA" w:rsidRPr="009674C6" w:rsidRDefault="002A77EA" w:rsidP="002A77EA">
            <w:pPr>
              <w:jc w:val="center"/>
              <w:rPr>
                <w:rFonts w:eastAsia="MS Gothic" w:cs="Arial"/>
                <w:szCs w:val="21"/>
                <w:highlight w:val="yellow"/>
              </w:rPr>
            </w:pPr>
            <w:r w:rsidRPr="009674C6">
              <w:rPr>
                <w:rFonts w:eastAsia="MS Gothic" w:cs="Arial"/>
                <w:szCs w:val="21"/>
                <w:highlight w:val="yellow"/>
              </w:rPr>
              <w:t>+</w:t>
            </w:r>
          </w:p>
        </w:tc>
        <w:tc>
          <w:tcPr>
            <w:tcW w:w="1530" w:type="dxa"/>
          </w:tcPr>
          <w:p w14:paraId="5320F4EC" w14:textId="77777777" w:rsidR="002A77EA" w:rsidRPr="009674C6" w:rsidRDefault="002A77EA" w:rsidP="002A77EA">
            <w:pPr>
              <w:jc w:val="center"/>
              <w:rPr>
                <w:rFonts w:eastAsia="MS Gothic" w:cs="Arial"/>
                <w:szCs w:val="21"/>
                <w:highlight w:val="yellow"/>
              </w:rPr>
            </w:pPr>
            <w:r w:rsidRPr="00F653C0">
              <w:rPr>
                <w:rFonts w:eastAsia="Symbol" w:cs="Arial"/>
                <w:szCs w:val="21"/>
                <w:highlight w:val="yellow"/>
              </w:rPr>
              <w:t>O</w:t>
            </w:r>
          </w:p>
        </w:tc>
        <w:tc>
          <w:tcPr>
            <w:tcW w:w="1890" w:type="dxa"/>
          </w:tcPr>
          <w:p w14:paraId="3260D44E" w14:textId="77777777" w:rsidR="002A77EA" w:rsidRPr="009674C6" w:rsidRDefault="002A77EA" w:rsidP="002A77EA">
            <w:pPr>
              <w:jc w:val="center"/>
              <w:rPr>
                <w:rFonts w:eastAsia="MS Gothic" w:cs="Arial"/>
                <w:szCs w:val="21"/>
                <w:highlight w:val="yellow"/>
              </w:rPr>
            </w:pPr>
            <w:r w:rsidRPr="00A7342B">
              <w:rPr>
                <w:rFonts w:eastAsia="Symbol" w:cs="Arial"/>
                <w:szCs w:val="21"/>
                <w:highlight w:val="yellow"/>
              </w:rPr>
              <w:t>O</w:t>
            </w:r>
          </w:p>
        </w:tc>
        <w:tc>
          <w:tcPr>
            <w:tcW w:w="1260" w:type="dxa"/>
          </w:tcPr>
          <w:p w14:paraId="47BD949E" w14:textId="77777777" w:rsidR="002A77EA" w:rsidRPr="009674C6" w:rsidRDefault="002A77EA" w:rsidP="002A77EA">
            <w:pPr>
              <w:jc w:val="center"/>
              <w:rPr>
                <w:rFonts w:eastAsia="MS Gothic" w:cs="Arial"/>
                <w:szCs w:val="21"/>
                <w:highlight w:val="yellow"/>
              </w:rPr>
            </w:pPr>
            <w:r w:rsidRPr="008F433E">
              <w:rPr>
                <w:rFonts w:eastAsia="Symbol" w:cs="Arial"/>
                <w:szCs w:val="21"/>
                <w:highlight w:val="yellow"/>
              </w:rPr>
              <w:t>O</w:t>
            </w:r>
          </w:p>
        </w:tc>
        <w:tc>
          <w:tcPr>
            <w:tcW w:w="2548" w:type="dxa"/>
          </w:tcPr>
          <w:p w14:paraId="317AB3B0" w14:textId="3E2E7167" w:rsidR="002A77EA" w:rsidRPr="008F433E" w:rsidRDefault="002A77EA" w:rsidP="002A77EA">
            <w:pPr>
              <w:jc w:val="center"/>
              <w:rPr>
                <w:rFonts w:eastAsia="Symbol" w:cs="Arial"/>
                <w:szCs w:val="21"/>
                <w:highlight w:val="yellow"/>
              </w:rPr>
            </w:pPr>
            <w:r w:rsidRPr="00AD5FEC">
              <w:rPr>
                <w:rFonts w:eastAsia="Symbol" w:cs="Arial"/>
                <w:szCs w:val="18"/>
                <w:highlight w:val="yellow"/>
              </w:rPr>
              <w:t>O</w:t>
            </w:r>
          </w:p>
        </w:tc>
      </w:tr>
      <w:tr w:rsidR="002A77EA" w:rsidRPr="004270A8" w14:paraId="433407EC" w14:textId="4B4C4798" w:rsidTr="00C069FD">
        <w:tc>
          <w:tcPr>
            <w:tcW w:w="1710" w:type="dxa"/>
          </w:tcPr>
          <w:p w14:paraId="1BDAF9CE" w14:textId="77777777" w:rsidR="002A77EA" w:rsidRPr="009674C6" w:rsidRDefault="002A77EA" w:rsidP="002A77EA">
            <w:pPr>
              <w:jc w:val="center"/>
              <w:rPr>
                <w:rFonts w:eastAsia="MS Gothic" w:cs="Arial"/>
                <w:szCs w:val="21"/>
                <w:highlight w:val="yellow"/>
              </w:rPr>
            </w:pPr>
            <w:r w:rsidRPr="009674C6">
              <w:rPr>
                <w:rFonts w:eastAsia="MS Gothic" w:cs="Arial"/>
                <w:szCs w:val="21"/>
                <w:highlight w:val="yellow"/>
              </w:rPr>
              <w:t>=</w:t>
            </w:r>
          </w:p>
        </w:tc>
        <w:tc>
          <w:tcPr>
            <w:tcW w:w="1530" w:type="dxa"/>
          </w:tcPr>
          <w:p w14:paraId="3AAE1BEB" w14:textId="77777777" w:rsidR="002A77EA" w:rsidRPr="009674C6" w:rsidRDefault="002A77EA" w:rsidP="002A77EA">
            <w:pPr>
              <w:jc w:val="center"/>
              <w:rPr>
                <w:rFonts w:eastAsia="MS Gothic" w:cs="Arial"/>
                <w:szCs w:val="21"/>
                <w:highlight w:val="yellow"/>
              </w:rPr>
            </w:pPr>
            <w:r>
              <w:rPr>
                <w:rFonts w:eastAsia="MS Gothic" w:cs="Arial"/>
                <w:szCs w:val="21"/>
                <w:highlight w:val="yellow"/>
              </w:rPr>
              <w:t>-</w:t>
            </w:r>
          </w:p>
        </w:tc>
        <w:tc>
          <w:tcPr>
            <w:tcW w:w="1890" w:type="dxa"/>
          </w:tcPr>
          <w:p w14:paraId="4471D62B" w14:textId="77777777" w:rsidR="002A77EA" w:rsidRPr="009674C6" w:rsidRDefault="002A77EA" w:rsidP="002A77EA">
            <w:pPr>
              <w:jc w:val="center"/>
              <w:rPr>
                <w:rFonts w:eastAsia="MS Gothic" w:cs="Arial"/>
                <w:szCs w:val="21"/>
                <w:highlight w:val="yellow"/>
              </w:rPr>
            </w:pPr>
            <w:r w:rsidRPr="00A7342B">
              <w:rPr>
                <w:rFonts w:eastAsia="Symbol" w:cs="Arial"/>
                <w:szCs w:val="21"/>
                <w:highlight w:val="yellow"/>
              </w:rPr>
              <w:t>O</w:t>
            </w:r>
          </w:p>
        </w:tc>
        <w:tc>
          <w:tcPr>
            <w:tcW w:w="1260" w:type="dxa"/>
          </w:tcPr>
          <w:p w14:paraId="5E321A9E" w14:textId="77777777" w:rsidR="002A77EA" w:rsidRPr="009674C6" w:rsidRDefault="002A77EA" w:rsidP="002A77EA">
            <w:pPr>
              <w:jc w:val="center"/>
              <w:rPr>
                <w:rFonts w:eastAsia="MS Gothic" w:cs="Arial"/>
                <w:szCs w:val="21"/>
                <w:highlight w:val="yellow"/>
              </w:rPr>
            </w:pPr>
            <w:r w:rsidRPr="008F433E">
              <w:rPr>
                <w:rFonts w:eastAsia="Symbol" w:cs="Arial"/>
                <w:szCs w:val="21"/>
                <w:highlight w:val="yellow"/>
              </w:rPr>
              <w:t>O</w:t>
            </w:r>
          </w:p>
        </w:tc>
        <w:tc>
          <w:tcPr>
            <w:tcW w:w="2548" w:type="dxa"/>
          </w:tcPr>
          <w:p w14:paraId="48637832" w14:textId="16C145B3" w:rsidR="002A77EA" w:rsidRPr="008F433E" w:rsidRDefault="002A77EA" w:rsidP="002A77EA">
            <w:pPr>
              <w:jc w:val="center"/>
              <w:rPr>
                <w:rFonts w:eastAsia="Symbol" w:cs="Arial"/>
                <w:szCs w:val="21"/>
                <w:highlight w:val="yellow"/>
              </w:rPr>
            </w:pPr>
            <w:r w:rsidRPr="00AD5FEC">
              <w:rPr>
                <w:rFonts w:eastAsia="Symbol" w:cs="Arial"/>
                <w:szCs w:val="18"/>
                <w:highlight w:val="yellow"/>
              </w:rPr>
              <w:t>O</w:t>
            </w:r>
          </w:p>
        </w:tc>
      </w:tr>
      <w:tr w:rsidR="002A77EA" w:rsidRPr="004270A8" w14:paraId="1243B825" w14:textId="2B06F82C" w:rsidTr="00C069FD">
        <w:tc>
          <w:tcPr>
            <w:tcW w:w="1710" w:type="dxa"/>
          </w:tcPr>
          <w:p w14:paraId="3E20D17C" w14:textId="77777777" w:rsidR="002A77EA" w:rsidRPr="009674C6" w:rsidRDefault="002A77EA" w:rsidP="002A77EA">
            <w:pPr>
              <w:jc w:val="center"/>
              <w:rPr>
                <w:rFonts w:eastAsia="MS Gothic" w:cs="Arial"/>
                <w:szCs w:val="21"/>
                <w:highlight w:val="yellow"/>
              </w:rPr>
            </w:pPr>
            <w:r>
              <w:rPr>
                <w:rFonts w:eastAsia="MS Gothic" w:cs="Arial"/>
                <w:szCs w:val="21"/>
                <w:highlight w:val="yellow"/>
              </w:rPr>
              <w:t>(</w:t>
            </w:r>
          </w:p>
        </w:tc>
        <w:tc>
          <w:tcPr>
            <w:tcW w:w="1530" w:type="dxa"/>
          </w:tcPr>
          <w:p w14:paraId="0C115958" w14:textId="77777777" w:rsidR="002A77EA" w:rsidRPr="009674C6" w:rsidRDefault="002A77EA" w:rsidP="002A77EA">
            <w:pPr>
              <w:jc w:val="center"/>
              <w:rPr>
                <w:rFonts w:eastAsia="MS Gothic" w:cs="Arial"/>
                <w:szCs w:val="21"/>
                <w:highlight w:val="yellow"/>
              </w:rPr>
            </w:pPr>
            <w:r>
              <w:rPr>
                <w:rFonts w:eastAsia="MS Gothic" w:cs="Arial"/>
                <w:szCs w:val="21"/>
                <w:highlight w:val="yellow"/>
              </w:rPr>
              <w:t>-</w:t>
            </w:r>
          </w:p>
        </w:tc>
        <w:tc>
          <w:tcPr>
            <w:tcW w:w="1890" w:type="dxa"/>
          </w:tcPr>
          <w:p w14:paraId="109D2989" w14:textId="77777777" w:rsidR="002A77EA" w:rsidRPr="009674C6" w:rsidRDefault="002A77EA" w:rsidP="002A77EA">
            <w:pPr>
              <w:jc w:val="center"/>
              <w:rPr>
                <w:rFonts w:eastAsia="MS Gothic" w:cs="Arial"/>
                <w:szCs w:val="21"/>
                <w:highlight w:val="yellow"/>
              </w:rPr>
            </w:pPr>
            <w:r w:rsidRPr="00A7342B">
              <w:rPr>
                <w:rFonts w:eastAsia="Symbol" w:cs="Arial"/>
                <w:szCs w:val="21"/>
                <w:highlight w:val="yellow"/>
              </w:rPr>
              <w:t>O</w:t>
            </w:r>
          </w:p>
        </w:tc>
        <w:tc>
          <w:tcPr>
            <w:tcW w:w="1260" w:type="dxa"/>
          </w:tcPr>
          <w:p w14:paraId="784F38D2" w14:textId="77777777" w:rsidR="002A77EA" w:rsidRPr="009674C6" w:rsidRDefault="002A77EA" w:rsidP="002A77EA">
            <w:pPr>
              <w:jc w:val="center"/>
              <w:rPr>
                <w:rFonts w:eastAsia="MS Gothic" w:cs="Arial"/>
                <w:szCs w:val="21"/>
                <w:highlight w:val="yellow"/>
              </w:rPr>
            </w:pPr>
            <w:r w:rsidRPr="008F433E">
              <w:rPr>
                <w:rFonts w:eastAsia="Symbol" w:cs="Arial"/>
                <w:szCs w:val="21"/>
                <w:highlight w:val="yellow"/>
              </w:rPr>
              <w:t>O</w:t>
            </w:r>
          </w:p>
        </w:tc>
        <w:tc>
          <w:tcPr>
            <w:tcW w:w="2548" w:type="dxa"/>
          </w:tcPr>
          <w:p w14:paraId="456B79F0" w14:textId="0F9BB03C" w:rsidR="002A77EA" w:rsidRPr="008F433E" w:rsidRDefault="002A77EA" w:rsidP="002A77EA">
            <w:pPr>
              <w:jc w:val="center"/>
              <w:rPr>
                <w:rFonts w:eastAsia="Symbol" w:cs="Arial"/>
                <w:szCs w:val="21"/>
                <w:highlight w:val="yellow"/>
              </w:rPr>
            </w:pPr>
            <w:r>
              <w:rPr>
                <w:rFonts w:eastAsia="Symbol" w:cs="Arial"/>
                <w:szCs w:val="18"/>
                <w:highlight w:val="yellow"/>
              </w:rPr>
              <w:t>-</w:t>
            </w:r>
          </w:p>
        </w:tc>
      </w:tr>
      <w:tr w:rsidR="002A77EA" w:rsidRPr="004270A8" w14:paraId="6A533FCC" w14:textId="4731D0BE" w:rsidTr="00C069FD">
        <w:tc>
          <w:tcPr>
            <w:tcW w:w="1710" w:type="dxa"/>
          </w:tcPr>
          <w:p w14:paraId="4AFC0DA0" w14:textId="77777777" w:rsidR="002A77EA" w:rsidRPr="009674C6" w:rsidRDefault="002A77EA" w:rsidP="002A77EA">
            <w:pPr>
              <w:jc w:val="center"/>
              <w:rPr>
                <w:rFonts w:eastAsia="MS Gothic" w:cs="Arial"/>
                <w:szCs w:val="21"/>
                <w:highlight w:val="yellow"/>
              </w:rPr>
            </w:pPr>
            <w:r>
              <w:rPr>
                <w:rFonts w:eastAsia="MS Gothic" w:cs="Arial"/>
                <w:szCs w:val="21"/>
                <w:highlight w:val="yellow"/>
              </w:rPr>
              <w:t>)</w:t>
            </w:r>
          </w:p>
        </w:tc>
        <w:tc>
          <w:tcPr>
            <w:tcW w:w="1530" w:type="dxa"/>
          </w:tcPr>
          <w:p w14:paraId="42A39714" w14:textId="77777777" w:rsidR="002A77EA" w:rsidRPr="009674C6" w:rsidRDefault="002A77EA" w:rsidP="002A77EA">
            <w:pPr>
              <w:jc w:val="center"/>
              <w:rPr>
                <w:rFonts w:eastAsia="MS Gothic" w:cs="Arial"/>
                <w:szCs w:val="21"/>
                <w:highlight w:val="yellow"/>
              </w:rPr>
            </w:pPr>
            <w:r>
              <w:rPr>
                <w:rFonts w:eastAsia="MS Gothic" w:cs="Arial"/>
                <w:szCs w:val="21"/>
                <w:highlight w:val="yellow"/>
              </w:rPr>
              <w:t>-</w:t>
            </w:r>
          </w:p>
        </w:tc>
        <w:tc>
          <w:tcPr>
            <w:tcW w:w="1890" w:type="dxa"/>
          </w:tcPr>
          <w:p w14:paraId="18E7BFF2" w14:textId="77777777" w:rsidR="002A77EA" w:rsidRPr="009674C6" w:rsidRDefault="002A77EA" w:rsidP="002A77EA">
            <w:pPr>
              <w:jc w:val="center"/>
              <w:rPr>
                <w:rFonts w:eastAsia="MS Gothic" w:cs="Arial"/>
                <w:szCs w:val="21"/>
                <w:highlight w:val="yellow"/>
              </w:rPr>
            </w:pPr>
            <w:r w:rsidRPr="00A7342B">
              <w:rPr>
                <w:rFonts w:eastAsia="Symbol" w:cs="Arial"/>
                <w:szCs w:val="21"/>
                <w:highlight w:val="yellow"/>
              </w:rPr>
              <w:t>O</w:t>
            </w:r>
          </w:p>
        </w:tc>
        <w:tc>
          <w:tcPr>
            <w:tcW w:w="1260" w:type="dxa"/>
          </w:tcPr>
          <w:p w14:paraId="0DBB6D0D" w14:textId="77777777" w:rsidR="002A77EA" w:rsidRPr="009674C6" w:rsidRDefault="002A77EA" w:rsidP="002A77EA">
            <w:pPr>
              <w:jc w:val="center"/>
              <w:rPr>
                <w:rFonts w:eastAsia="MS Gothic" w:cs="Arial"/>
                <w:szCs w:val="21"/>
                <w:highlight w:val="yellow"/>
              </w:rPr>
            </w:pPr>
            <w:r w:rsidRPr="008F433E">
              <w:rPr>
                <w:rFonts w:eastAsia="Symbol" w:cs="Arial"/>
                <w:szCs w:val="21"/>
                <w:highlight w:val="yellow"/>
              </w:rPr>
              <w:t>O</w:t>
            </w:r>
          </w:p>
        </w:tc>
        <w:tc>
          <w:tcPr>
            <w:tcW w:w="2548" w:type="dxa"/>
          </w:tcPr>
          <w:p w14:paraId="5D21D9B8" w14:textId="62C496DB" w:rsidR="002A77EA" w:rsidRPr="008F433E" w:rsidRDefault="002A77EA" w:rsidP="002A77EA">
            <w:pPr>
              <w:jc w:val="center"/>
              <w:rPr>
                <w:rFonts w:eastAsia="Symbol" w:cs="Arial"/>
                <w:szCs w:val="21"/>
                <w:highlight w:val="yellow"/>
              </w:rPr>
            </w:pPr>
            <w:r>
              <w:rPr>
                <w:rFonts w:eastAsia="Symbol" w:cs="Arial"/>
                <w:szCs w:val="18"/>
                <w:highlight w:val="yellow"/>
              </w:rPr>
              <w:t>-</w:t>
            </w:r>
          </w:p>
        </w:tc>
      </w:tr>
      <w:tr w:rsidR="002A77EA" w:rsidRPr="004270A8" w14:paraId="19B30279" w14:textId="76AA59BB" w:rsidTr="00C069FD">
        <w:tc>
          <w:tcPr>
            <w:tcW w:w="1710" w:type="dxa"/>
          </w:tcPr>
          <w:p w14:paraId="16C3582B" w14:textId="77777777" w:rsidR="002A77EA" w:rsidRPr="009674C6" w:rsidRDefault="002A77EA" w:rsidP="002A77EA">
            <w:pPr>
              <w:jc w:val="center"/>
              <w:rPr>
                <w:rFonts w:eastAsia="MS Gothic" w:cs="Arial"/>
                <w:szCs w:val="21"/>
                <w:highlight w:val="yellow"/>
              </w:rPr>
            </w:pPr>
            <w:r>
              <w:rPr>
                <w:rFonts w:eastAsia="MS Gothic" w:cs="Arial"/>
                <w:szCs w:val="21"/>
                <w:highlight w:val="yellow"/>
              </w:rPr>
              <w:t>[</w:t>
            </w:r>
          </w:p>
        </w:tc>
        <w:tc>
          <w:tcPr>
            <w:tcW w:w="1530" w:type="dxa"/>
          </w:tcPr>
          <w:p w14:paraId="5F1A220A" w14:textId="77777777" w:rsidR="002A77EA" w:rsidRPr="009674C6" w:rsidRDefault="002A77EA" w:rsidP="002A77EA">
            <w:pPr>
              <w:jc w:val="center"/>
              <w:rPr>
                <w:rFonts w:eastAsia="MS Gothic" w:cs="Arial"/>
                <w:szCs w:val="21"/>
                <w:highlight w:val="yellow"/>
              </w:rPr>
            </w:pPr>
            <w:r w:rsidRPr="00F653C0">
              <w:rPr>
                <w:rFonts w:eastAsia="Symbol" w:cs="Arial"/>
                <w:szCs w:val="21"/>
                <w:highlight w:val="yellow"/>
              </w:rPr>
              <w:t>O</w:t>
            </w:r>
          </w:p>
        </w:tc>
        <w:tc>
          <w:tcPr>
            <w:tcW w:w="1890" w:type="dxa"/>
          </w:tcPr>
          <w:p w14:paraId="0898D139" w14:textId="77777777" w:rsidR="002A77EA" w:rsidRPr="009674C6" w:rsidRDefault="002A77EA" w:rsidP="002A77EA">
            <w:pPr>
              <w:jc w:val="center"/>
              <w:rPr>
                <w:rFonts w:eastAsia="MS Gothic" w:cs="Arial"/>
                <w:szCs w:val="21"/>
                <w:highlight w:val="yellow"/>
              </w:rPr>
            </w:pPr>
            <w:r w:rsidRPr="00A7342B">
              <w:rPr>
                <w:rFonts w:eastAsia="Symbol" w:cs="Arial"/>
                <w:szCs w:val="21"/>
                <w:highlight w:val="yellow"/>
              </w:rPr>
              <w:t>O</w:t>
            </w:r>
          </w:p>
        </w:tc>
        <w:tc>
          <w:tcPr>
            <w:tcW w:w="1260" w:type="dxa"/>
          </w:tcPr>
          <w:p w14:paraId="699F2749" w14:textId="77777777" w:rsidR="002A77EA" w:rsidRPr="009674C6" w:rsidRDefault="002A77EA" w:rsidP="002A77EA">
            <w:pPr>
              <w:jc w:val="center"/>
              <w:rPr>
                <w:rFonts w:eastAsia="MS Gothic" w:cs="Arial"/>
                <w:szCs w:val="21"/>
                <w:highlight w:val="yellow"/>
              </w:rPr>
            </w:pPr>
            <w:r w:rsidRPr="008F433E">
              <w:rPr>
                <w:rFonts w:eastAsia="Symbol" w:cs="Arial"/>
                <w:szCs w:val="21"/>
                <w:highlight w:val="yellow"/>
              </w:rPr>
              <w:t>O</w:t>
            </w:r>
          </w:p>
        </w:tc>
        <w:tc>
          <w:tcPr>
            <w:tcW w:w="2548" w:type="dxa"/>
          </w:tcPr>
          <w:p w14:paraId="00415EBD" w14:textId="2ADC3E14" w:rsidR="002A77EA" w:rsidRPr="008F433E" w:rsidRDefault="002A77EA" w:rsidP="002A77EA">
            <w:pPr>
              <w:jc w:val="center"/>
              <w:rPr>
                <w:rFonts w:eastAsia="Symbol" w:cs="Arial"/>
                <w:szCs w:val="21"/>
                <w:highlight w:val="yellow"/>
              </w:rPr>
            </w:pPr>
            <w:r w:rsidRPr="00AD5FEC">
              <w:rPr>
                <w:rFonts w:eastAsia="Symbol" w:cs="Arial"/>
                <w:szCs w:val="18"/>
                <w:highlight w:val="yellow"/>
              </w:rPr>
              <w:t>O</w:t>
            </w:r>
          </w:p>
        </w:tc>
      </w:tr>
      <w:tr w:rsidR="002A77EA" w:rsidRPr="004270A8" w14:paraId="32A867F4" w14:textId="66DC1940" w:rsidTr="00C069FD">
        <w:tc>
          <w:tcPr>
            <w:tcW w:w="1710" w:type="dxa"/>
          </w:tcPr>
          <w:p w14:paraId="0372A577" w14:textId="77777777" w:rsidR="002A77EA" w:rsidRPr="009674C6" w:rsidRDefault="002A77EA" w:rsidP="002A77EA">
            <w:pPr>
              <w:jc w:val="center"/>
              <w:rPr>
                <w:rFonts w:eastAsia="MS Gothic" w:cs="Arial"/>
                <w:szCs w:val="21"/>
                <w:highlight w:val="yellow"/>
              </w:rPr>
            </w:pPr>
            <w:r>
              <w:rPr>
                <w:rFonts w:eastAsia="MS Gothic" w:cs="Arial"/>
                <w:szCs w:val="21"/>
                <w:highlight w:val="yellow"/>
              </w:rPr>
              <w:t>]</w:t>
            </w:r>
          </w:p>
        </w:tc>
        <w:tc>
          <w:tcPr>
            <w:tcW w:w="1530" w:type="dxa"/>
          </w:tcPr>
          <w:p w14:paraId="604280F9" w14:textId="77777777" w:rsidR="002A77EA" w:rsidRPr="009674C6" w:rsidRDefault="002A77EA" w:rsidP="002A77EA">
            <w:pPr>
              <w:jc w:val="center"/>
              <w:rPr>
                <w:rFonts w:eastAsia="MS Gothic" w:cs="Arial"/>
                <w:szCs w:val="21"/>
                <w:highlight w:val="yellow"/>
              </w:rPr>
            </w:pPr>
            <w:r w:rsidRPr="00F653C0">
              <w:rPr>
                <w:rFonts w:eastAsia="Symbol" w:cs="Arial"/>
                <w:szCs w:val="21"/>
                <w:highlight w:val="yellow"/>
              </w:rPr>
              <w:t>O</w:t>
            </w:r>
          </w:p>
        </w:tc>
        <w:tc>
          <w:tcPr>
            <w:tcW w:w="1890" w:type="dxa"/>
          </w:tcPr>
          <w:p w14:paraId="725AB9E1" w14:textId="77777777" w:rsidR="002A77EA" w:rsidRPr="009674C6" w:rsidRDefault="002A77EA" w:rsidP="002A77EA">
            <w:pPr>
              <w:jc w:val="center"/>
              <w:rPr>
                <w:rFonts w:eastAsia="MS Gothic" w:cs="Arial"/>
                <w:szCs w:val="21"/>
                <w:highlight w:val="yellow"/>
              </w:rPr>
            </w:pPr>
            <w:r w:rsidRPr="00A7342B">
              <w:rPr>
                <w:rFonts w:eastAsia="Symbol" w:cs="Arial"/>
                <w:szCs w:val="21"/>
                <w:highlight w:val="yellow"/>
              </w:rPr>
              <w:t>O</w:t>
            </w:r>
          </w:p>
        </w:tc>
        <w:tc>
          <w:tcPr>
            <w:tcW w:w="1260" w:type="dxa"/>
          </w:tcPr>
          <w:p w14:paraId="1D99DC62" w14:textId="77777777" w:rsidR="002A77EA" w:rsidRPr="009674C6" w:rsidRDefault="002A77EA" w:rsidP="002A77EA">
            <w:pPr>
              <w:jc w:val="center"/>
              <w:rPr>
                <w:rFonts w:eastAsia="MS Gothic" w:cs="Arial"/>
                <w:szCs w:val="21"/>
                <w:highlight w:val="yellow"/>
              </w:rPr>
            </w:pPr>
            <w:r w:rsidRPr="008F433E">
              <w:rPr>
                <w:rFonts w:eastAsia="Symbol" w:cs="Arial"/>
                <w:szCs w:val="21"/>
                <w:highlight w:val="yellow"/>
              </w:rPr>
              <w:t>O</w:t>
            </w:r>
          </w:p>
        </w:tc>
        <w:tc>
          <w:tcPr>
            <w:tcW w:w="2548" w:type="dxa"/>
          </w:tcPr>
          <w:p w14:paraId="24C1ACFB" w14:textId="5E465C08" w:rsidR="002A77EA" w:rsidRPr="008F433E" w:rsidRDefault="002A77EA" w:rsidP="002A77EA">
            <w:pPr>
              <w:jc w:val="center"/>
              <w:rPr>
                <w:rFonts w:eastAsia="Symbol" w:cs="Arial"/>
                <w:szCs w:val="21"/>
                <w:highlight w:val="yellow"/>
              </w:rPr>
            </w:pPr>
            <w:r w:rsidRPr="00AD5FEC">
              <w:rPr>
                <w:rFonts w:eastAsia="Symbol" w:cs="Arial"/>
                <w:szCs w:val="18"/>
                <w:highlight w:val="yellow"/>
              </w:rPr>
              <w:t>O</w:t>
            </w:r>
          </w:p>
        </w:tc>
      </w:tr>
      <w:tr w:rsidR="002A77EA" w:rsidRPr="004270A8" w14:paraId="172E6BAD" w14:textId="3515DD4B" w:rsidTr="00C069FD">
        <w:tc>
          <w:tcPr>
            <w:tcW w:w="1710" w:type="dxa"/>
          </w:tcPr>
          <w:p w14:paraId="01A8D901" w14:textId="77777777" w:rsidR="002A77EA" w:rsidRPr="009674C6" w:rsidRDefault="002A77EA" w:rsidP="002A77EA">
            <w:pPr>
              <w:jc w:val="center"/>
              <w:rPr>
                <w:rFonts w:eastAsia="MS Gothic" w:cs="Arial"/>
                <w:szCs w:val="21"/>
                <w:highlight w:val="yellow"/>
              </w:rPr>
            </w:pPr>
            <w:r>
              <w:rPr>
                <w:rFonts w:eastAsia="MS Gothic" w:cs="Arial"/>
                <w:szCs w:val="21"/>
                <w:highlight w:val="yellow"/>
              </w:rPr>
              <w:t>{</w:t>
            </w:r>
          </w:p>
        </w:tc>
        <w:tc>
          <w:tcPr>
            <w:tcW w:w="1530" w:type="dxa"/>
          </w:tcPr>
          <w:p w14:paraId="4599BB47" w14:textId="77777777" w:rsidR="002A77EA" w:rsidRPr="009674C6" w:rsidRDefault="002A77EA" w:rsidP="002A77EA">
            <w:pPr>
              <w:jc w:val="center"/>
              <w:rPr>
                <w:rFonts w:eastAsia="MS Gothic" w:cs="Arial"/>
                <w:szCs w:val="21"/>
                <w:highlight w:val="yellow"/>
              </w:rPr>
            </w:pPr>
            <w:r w:rsidRPr="00F653C0">
              <w:rPr>
                <w:rFonts w:eastAsia="Symbol" w:cs="Arial"/>
                <w:szCs w:val="21"/>
                <w:highlight w:val="yellow"/>
              </w:rPr>
              <w:t>O</w:t>
            </w:r>
          </w:p>
        </w:tc>
        <w:tc>
          <w:tcPr>
            <w:tcW w:w="1890" w:type="dxa"/>
          </w:tcPr>
          <w:p w14:paraId="35B26A50" w14:textId="77777777" w:rsidR="002A77EA" w:rsidRPr="009674C6" w:rsidRDefault="002A77EA" w:rsidP="002A77EA">
            <w:pPr>
              <w:jc w:val="center"/>
              <w:rPr>
                <w:rFonts w:eastAsia="MS Gothic" w:cs="Arial"/>
                <w:szCs w:val="21"/>
                <w:highlight w:val="yellow"/>
              </w:rPr>
            </w:pPr>
            <w:r w:rsidRPr="00A7342B">
              <w:rPr>
                <w:rFonts w:eastAsia="Symbol" w:cs="Arial"/>
                <w:szCs w:val="21"/>
                <w:highlight w:val="yellow"/>
              </w:rPr>
              <w:t>O</w:t>
            </w:r>
          </w:p>
        </w:tc>
        <w:tc>
          <w:tcPr>
            <w:tcW w:w="1260" w:type="dxa"/>
          </w:tcPr>
          <w:p w14:paraId="18A54400" w14:textId="77777777" w:rsidR="002A77EA" w:rsidRPr="009674C6" w:rsidRDefault="002A77EA" w:rsidP="002A77EA">
            <w:pPr>
              <w:jc w:val="center"/>
              <w:rPr>
                <w:rFonts w:eastAsia="MS Gothic" w:cs="Arial"/>
                <w:szCs w:val="21"/>
                <w:highlight w:val="yellow"/>
              </w:rPr>
            </w:pPr>
            <w:r w:rsidRPr="008F433E">
              <w:rPr>
                <w:rFonts w:eastAsia="Symbol" w:cs="Arial"/>
                <w:szCs w:val="21"/>
                <w:highlight w:val="yellow"/>
              </w:rPr>
              <w:t>O</w:t>
            </w:r>
          </w:p>
        </w:tc>
        <w:tc>
          <w:tcPr>
            <w:tcW w:w="2548" w:type="dxa"/>
          </w:tcPr>
          <w:p w14:paraId="22D7645C" w14:textId="4C4585C8" w:rsidR="002A77EA" w:rsidRPr="008F433E" w:rsidRDefault="002A77EA" w:rsidP="002A77EA">
            <w:pPr>
              <w:jc w:val="center"/>
              <w:rPr>
                <w:rFonts w:eastAsia="Symbol" w:cs="Arial"/>
                <w:szCs w:val="21"/>
                <w:highlight w:val="yellow"/>
              </w:rPr>
            </w:pPr>
            <w:r w:rsidRPr="00AD5FEC">
              <w:rPr>
                <w:rFonts w:eastAsia="Symbol" w:cs="Arial"/>
                <w:szCs w:val="18"/>
                <w:highlight w:val="yellow"/>
              </w:rPr>
              <w:t>O</w:t>
            </w:r>
          </w:p>
        </w:tc>
      </w:tr>
      <w:tr w:rsidR="002A77EA" w:rsidRPr="004270A8" w14:paraId="7AE07110" w14:textId="3C31D64B" w:rsidTr="00C069FD">
        <w:tc>
          <w:tcPr>
            <w:tcW w:w="1710" w:type="dxa"/>
          </w:tcPr>
          <w:p w14:paraId="6AE57DBF" w14:textId="77777777" w:rsidR="002A77EA" w:rsidRDefault="002A77EA" w:rsidP="002A77EA">
            <w:pPr>
              <w:jc w:val="center"/>
              <w:rPr>
                <w:rFonts w:eastAsia="MS Gothic" w:cs="Arial"/>
                <w:szCs w:val="21"/>
                <w:highlight w:val="yellow"/>
              </w:rPr>
            </w:pPr>
            <w:r>
              <w:rPr>
                <w:rFonts w:eastAsia="MS Gothic" w:cs="Arial"/>
                <w:szCs w:val="21"/>
                <w:highlight w:val="yellow"/>
              </w:rPr>
              <w:t>}</w:t>
            </w:r>
          </w:p>
        </w:tc>
        <w:tc>
          <w:tcPr>
            <w:tcW w:w="1530" w:type="dxa"/>
          </w:tcPr>
          <w:p w14:paraId="0116078B" w14:textId="77777777" w:rsidR="002A77EA" w:rsidRPr="009674C6" w:rsidRDefault="002A77EA" w:rsidP="002A77EA">
            <w:pPr>
              <w:jc w:val="center"/>
              <w:rPr>
                <w:rFonts w:eastAsia="MS Gothic" w:cs="Arial"/>
                <w:szCs w:val="21"/>
                <w:highlight w:val="yellow"/>
              </w:rPr>
            </w:pPr>
            <w:r w:rsidRPr="00F653C0">
              <w:rPr>
                <w:rFonts w:eastAsia="Symbol" w:cs="Arial"/>
                <w:szCs w:val="21"/>
                <w:highlight w:val="yellow"/>
              </w:rPr>
              <w:t>O</w:t>
            </w:r>
          </w:p>
        </w:tc>
        <w:tc>
          <w:tcPr>
            <w:tcW w:w="1890" w:type="dxa"/>
          </w:tcPr>
          <w:p w14:paraId="452C1C6A" w14:textId="77777777" w:rsidR="002A77EA" w:rsidRPr="009674C6" w:rsidRDefault="002A77EA" w:rsidP="002A77EA">
            <w:pPr>
              <w:jc w:val="center"/>
              <w:rPr>
                <w:rFonts w:eastAsia="MS Gothic" w:cs="Arial"/>
                <w:szCs w:val="21"/>
                <w:highlight w:val="yellow"/>
              </w:rPr>
            </w:pPr>
            <w:r w:rsidRPr="00A7342B">
              <w:rPr>
                <w:rFonts w:eastAsia="Symbol" w:cs="Arial"/>
                <w:szCs w:val="21"/>
                <w:highlight w:val="yellow"/>
              </w:rPr>
              <w:t>O</w:t>
            </w:r>
          </w:p>
        </w:tc>
        <w:tc>
          <w:tcPr>
            <w:tcW w:w="1260" w:type="dxa"/>
          </w:tcPr>
          <w:p w14:paraId="484ADBD6" w14:textId="77777777" w:rsidR="002A77EA" w:rsidRPr="009674C6" w:rsidRDefault="002A77EA" w:rsidP="002A77EA">
            <w:pPr>
              <w:jc w:val="center"/>
              <w:rPr>
                <w:rFonts w:eastAsia="MS Gothic" w:cs="Arial"/>
                <w:szCs w:val="21"/>
                <w:highlight w:val="yellow"/>
              </w:rPr>
            </w:pPr>
            <w:r w:rsidRPr="008F433E">
              <w:rPr>
                <w:rFonts w:eastAsia="Symbol" w:cs="Arial"/>
                <w:szCs w:val="21"/>
                <w:highlight w:val="yellow"/>
              </w:rPr>
              <w:t>O</w:t>
            </w:r>
          </w:p>
        </w:tc>
        <w:tc>
          <w:tcPr>
            <w:tcW w:w="2548" w:type="dxa"/>
          </w:tcPr>
          <w:p w14:paraId="5EF6CFEA" w14:textId="222A328F" w:rsidR="002A77EA" w:rsidRPr="008F433E" w:rsidRDefault="002A77EA" w:rsidP="002A77EA">
            <w:pPr>
              <w:jc w:val="center"/>
              <w:rPr>
                <w:rFonts w:eastAsia="Symbol" w:cs="Arial"/>
                <w:szCs w:val="21"/>
                <w:highlight w:val="yellow"/>
              </w:rPr>
            </w:pPr>
            <w:r w:rsidRPr="00AD5FEC">
              <w:rPr>
                <w:rFonts w:eastAsia="Symbol" w:cs="Arial"/>
                <w:szCs w:val="18"/>
                <w:highlight w:val="yellow"/>
              </w:rPr>
              <w:t>O</w:t>
            </w:r>
          </w:p>
        </w:tc>
      </w:tr>
      <w:tr w:rsidR="002A77EA" w:rsidRPr="004270A8" w14:paraId="3809FC1B" w14:textId="3D932797" w:rsidTr="00C069FD">
        <w:tc>
          <w:tcPr>
            <w:tcW w:w="1710" w:type="dxa"/>
          </w:tcPr>
          <w:p w14:paraId="0F5E683A" w14:textId="77777777" w:rsidR="002A77EA" w:rsidRDefault="002A77EA" w:rsidP="002A77EA">
            <w:pPr>
              <w:jc w:val="center"/>
              <w:rPr>
                <w:rFonts w:eastAsia="MS Gothic" w:cs="Arial"/>
                <w:szCs w:val="21"/>
                <w:highlight w:val="yellow"/>
              </w:rPr>
            </w:pPr>
            <w:r>
              <w:rPr>
                <w:rFonts w:eastAsia="MS Gothic" w:cs="Arial"/>
                <w:szCs w:val="21"/>
                <w:highlight w:val="yellow"/>
              </w:rPr>
              <w:t>,</w:t>
            </w:r>
          </w:p>
        </w:tc>
        <w:tc>
          <w:tcPr>
            <w:tcW w:w="1530" w:type="dxa"/>
          </w:tcPr>
          <w:p w14:paraId="33D144D3" w14:textId="77777777" w:rsidR="002A77EA" w:rsidRPr="009674C6" w:rsidRDefault="002A77EA" w:rsidP="002A77EA">
            <w:pPr>
              <w:jc w:val="center"/>
              <w:rPr>
                <w:rFonts w:eastAsia="MS Gothic" w:cs="Arial"/>
                <w:szCs w:val="21"/>
                <w:highlight w:val="yellow"/>
              </w:rPr>
            </w:pPr>
            <w:r>
              <w:rPr>
                <w:rFonts w:eastAsia="MS Gothic" w:cs="Arial"/>
                <w:szCs w:val="21"/>
                <w:highlight w:val="yellow"/>
              </w:rPr>
              <w:t>-</w:t>
            </w:r>
          </w:p>
        </w:tc>
        <w:tc>
          <w:tcPr>
            <w:tcW w:w="1890" w:type="dxa"/>
          </w:tcPr>
          <w:p w14:paraId="7E4A1EA0" w14:textId="77777777" w:rsidR="002A77EA" w:rsidRPr="009674C6" w:rsidRDefault="002A77EA" w:rsidP="002A77EA">
            <w:pPr>
              <w:jc w:val="center"/>
              <w:rPr>
                <w:rFonts w:eastAsia="MS Gothic" w:cs="Arial"/>
                <w:szCs w:val="21"/>
                <w:highlight w:val="yellow"/>
              </w:rPr>
            </w:pPr>
            <w:r>
              <w:rPr>
                <w:rFonts w:eastAsia="MS Gothic" w:cs="Arial"/>
                <w:szCs w:val="21"/>
                <w:highlight w:val="yellow"/>
              </w:rPr>
              <w:t>-</w:t>
            </w:r>
          </w:p>
        </w:tc>
        <w:tc>
          <w:tcPr>
            <w:tcW w:w="1260" w:type="dxa"/>
          </w:tcPr>
          <w:p w14:paraId="7C85E75E" w14:textId="77777777" w:rsidR="002A77EA" w:rsidRPr="009674C6" w:rsidRDefault="002A77EA" w:rsidP="002A77EA">
            <w:pPr>
              <w:jc w:val="center"/>
              <w:rPr>
                <w:rFonts w:eastAsia="MS Gothic" w:cs="Arial"/>
                <w:szCs w:val="21"/>
                <w:highlight w:val="yellow"/>
              </w:rPr>
            </w:pPr>
            <w:r>
              <w:rPr>
                <w:rFonts w:eastAsia="MS Gothic" w:cs="Arial"/>
                <w:szCs w:val="21"/>
                <w:highlight w:val="yellow"/>
              </w:rPr>
              <w:t>-</w:t>
            </w:r>
          </w:p>
        </w:tc>
        <w:tc>
          <w:tcPr>
            <w:tcW w:w="2548" w:type="dxa"/>
          </w:tcPr>
          <w:p w14:paraId="51628EB1" w14:textId="47E256D0" w:rsidR="002A77EA" w:rsidRDefault="002A77EA" w:rsidP="002A77EA">
            <w:pPr>
              <w:jc w:val="center"/>
              <w:rPr>
                <w:rFonts w:eastAsia="MS Gothic" w:cs="Arial"/>
                <w:szCs w:val="21"/>
                <w:highlight w:val="yellow"/>
              </w:rPr>
            </w:pPr>
            <w:r>
              <w:rPr>
                <w:rFonts w:cs="Arial"/>
                <w:szCs w:val="18"/>
                <w:highlight w:val="yellow"/>
              </w:rPr>
              <w:t>-</w:t>
            </w:r>
          </w:p>
        </w:tc>
      </w:tr>
      <w:tr w:rsidR="002A77EA" w:rsidRPr="004270A8" w14:paraId="1773D93F" w14:textId="4D08F70A" w:rsidTr="00C069FD">
        <w:tc>
          <w:tcPr>
            <w:tcW w:w="1710" w:type="dxa"/>
          </w:tcPr>
          <w:p w14:paraId="7219747E" w14:textId="77777777" w:rsidR="002A77EA" w:rsidRDefault="002A77EA" w:rsidP="002A77EA">
            <w:pPr>
              <w:jc w:val="center"/>
              <w:rPr>
                <w:rFonts w:eastAsia="MS Gothic" w:cs="Arial"/>
                <w:szCs w:val="21"/>
                <w:highlight w:val="yellow"/>
              </w:rPr>
            </w:pPr>
            <w:r>
              <w:rPr>
                <w:rFonts w:eastAsia="MS Gothic" w:cs="Arial"/>
                <w:szCs w:val="21"/>
                <w:highlight w:val="yellow"/>
              </w:rPr>
              <w:t>.</w:t>
            </w:r>
          </w:p>
        </w:tc>
        <w:tc>
          <w:tcPr>
            <w:tcW w:w="1530" w:type="dxa"/>
          </w:tcPr>
          <w:p w14:paraId="5596FA10" w14:textId="77777777" w:rsidR="002A77EA" w:rsidRPr="009674C6" w:rsidRDefault="002A77EA" w:rsidP="002A77EA">
            <w:pPr>
              <w:jc w:val="center"/>
              <w:rPr>
                <w:rFonts w:eastAsia="MS Gothic" w:cs="Arial"/>
                <w:szCs w:val="21"/>
                <w:highlight w:val="yellow"/>
              </w:rPr>
            </w:pPr>
            <w:r w:rsidRPr="00F653C0">
              <w:rPr>
                <w:rFonts w:eastAsia="Symbol" w:cs="Arial"/>
                <w:szCs w:val="21"/>
                <w:highlight w:val="yellow"/>
              </w:rPr>
              <w:t>O</w:t>
            </w:r>
          </w:p>
        </w:tc>
        <w:tc>
          <w:tcPr>
            <w:tcW w:w="1890" w:type="dxa"/>
          </w:tcPr>
          <w:p w14:paraId="1C040E0F" w14:textId="77777777" w:rsidR="002A77EA" w:rsidRPr="009674C6" w:rsidRDefault="002A77EA" w:rsidP="002A77EA">
            <w:pPr>
              <w:jc w:val="center"/>
              <w:rPr>
                <w:rFonts w:eastAsia="MS Gothic" w:cs="Arial"/>
                <w:szCs w:val="21"/>
                <w:highlight w:val="yellow"/>
              </w:rPr>
            </w:pPr>
            <w:r w:rsidRPr="00F653C0">
              <w:rPr>
                <w:rFonts w:eastAsia="Symbol" w:cs="Arial"/>
                <w:szCs w:val="21"/>
                <w:highlight w:val="yellow"/>
              </w:rPr>
              <w:t>O</w:t>
            </w:r>
          </w:p>
        </w:tc>
        <w:tc>
          <w:tcPr>
            <w:tcW w:w="1260" w:type="dxa"/>
          </w:tcPr>
          <w:p w14:paraId="629C0B8C" w14:textId="77777777" w:rsidR="002A77EA" w:rsidRPr="009674C6" w:rsidRDefault="002A77EA" w:rsidP="002A77EA">
            <w:pPr>
              <w:jc w:val="center"/>
              <w:rPr>
                <w:rFonts w:eastAsia="MS Gothic" w:cs="Arial"/>
                <w:szCs w:val="21"/>
                <w:highlight w:val="yellow"/>
              </w:rPr>
            </w:pPr>
            <w:r w:rsidRPr="00F653C0">
              <w:rPr>
                <w:rFonts w:eastAsia="Symbol" w:cs="Arial"/>
                <w:szCs w:val="21"/>
                <w:highlight w:val="yellow"/>
              </w:rPr>
              <w:t>O</w:t>
            </w:r>
          </w:p>
        </w:tc>
        <w:tc>
          <w:tcPr>
            <w:tcW w:w="2548" w:type="dxa"/>
          </w:tcPr>
          <w:p w14:paraId="6BFA1332" w14:textId="5129529C" w:rsidR="002A77EA" w:rsidRPr="00F653C0" w:rsidRDefault="002A77EA" w:rsidP="002A77EA">
            <w:pPr>
              <w:jc w:val="center"/>
              <w:rPr>
                <w:rFonts w:eastAsia="Symbol" w:cs="Arial"/>
                <w:szCs w:val="21"/>
                <w:highlight w:val="yellow"/>
              </w:rPr>
            </w:pPr>
            <w:r>
              <w:rPr>
                <w:rFonts w:eastAsia="Symbol" w:cs="Arial"/>
                <w:szCs w:val="18"/>
                <w:highlight w:val="yellow"/>
              </w:rPr>
              <w:t>-</w:t>
            </w:r>
          </w:p>
        </w:tc>
      </w:tr>
      <w:tr w:rsidR="002A77EA" w:rsidRPr="004270A8" w14:paraId="6747BCCB" w14:textId="73BF59D3" w:rsidTr="00C069FD">
        <w:tc>
          <w:tcPr>
            <w:tcW w:w="1710" w:type="dxa"/>
          </w:tcPr>
          <w:p w14:paraId="52620221" w14:textId="77777777" w:rsidR="002A77EA" w:rsidRDefault="002A77EA" w:rsidP="002A77EA">
            <w:pPr>
              <w:jc w:val="center"/>
              <w:rPr>
                <w:rFonts w:eastAsia="MS Gothic" w:cs="Arial"/>
                <w:szCs w:val="21"/>
                <w:highlight w:val="yellow"/>
              </w:rPr>
            </w:pPr>
            <w:r>
              <w:rPr>
                <w:rFonts w:eastAsia="MS Gothic" w:cs="Arial"/>
                <w:szCs w:val="21"/>
                <w:highlight w:val="yellow"/>
              </w:rPr>
              <w:t>‘</w:t>
            </w:r>
          </w:p>
        </w:tc>
        <w:tc>
          <w:tcPr>
            <w:tcW w:w="1530" w:type="dxa"/>
          </w:tcPr>
          <w:p w14:paraId="14F88754" w14:textId="77777777" w:rsidR="002A77EA" w:rsidRPr="009674C6" w:rsidRDefault="002A77EA" w:rsidP="002A77EA">
            <w:pPr>
              <w:jc w:val="center"/>
              <w:rPr>
                <w:rFonts w:eastAsia="MS Gothic" w:cs="Arial"/>
                <w:szCs w:val="21"/>
                <w:highlight w:val="yellow"/>
              </w:rPr>
            </w:pPr>
            <w:r>
              <w:rPr>
                <w:rFonts w:eastAsia="MS Gothic" w:cs="Arial"/>
                <w:szCs w:val="21"/>
                <w:highlight w:val="yellow"/>
              </w:rPr>
              <w:t>-</w:t>
            </w:r>
          </w:p>
        </w:tc>
        <w:tc>
          <w:tcPr>
            <w:tcW w:w="1890" w:type="dxa"/>
          </w:tcPr>
          <w:p w14:paraId="1D6C651A" w14:textId="77777777" w:rsidR="002A77EA" w:rsidRPr="009674C6" w:rsidRDefault="002A77EA" w:rsidP="002A77EA">
            <w:pPr>
              <w:jc w:val="center"/>
              <w:rPr>
                <w:rFonts w:eastAsia="MS Gothic" w:cs="Arial"/>
                <w:szCs w:val="21"/>
                <w:highlight w:val="yellow"/>
              </w:rPr>
            </w:pPr>
            <w:r>
              <w:rPr>
                <w:rFonts w:eastAsia="MS Gothic" w:cs="Arial"/>
                <w:szCs w:val="21"/>
                <w:highlight w:val="yellow"/>
              </w:rPr>
              <w:t>-</w:t>
            </w:r>
          </w:p>
        </w:tc>
        <w:tc>
          <w:tcPr>
            <w:tcW w:w="1260" w:type="dxa"/>
          </w:tcPr>
          <w:p w14:paraId="626F6A23" w14:textId="77777777" w:rsidR="002A77EA" w:rsidRPr="009674C6" w:rsidRDefault="002A77EA" w:rsidP="002A77EA">
            <w:pPr>
              <w:jc w:val="center"/>
              <w:rPr>
                <w:rFonts w:eastAsia="MS Gothic" w:cs="Arial"/>
                <w:szCs w:val="21"/>
                <w:highlight w:val="yellow"/>
              </w:rPr>
            </w:pPr>
            <w:r>
              <w:rPr>
                <w:rFonts w:eastAsia="MS Gothic" w:cs="Arial"/>
                <w:szCs w:val="21"/>
                <w:highlight w:val="yellow"/>
              </w:rPr>
              <w:t>-</w:t>
            </w:r>
          </w:p>
        </w:tc>
        <w:tc>
          <w:tcPr>
            <w:tcW w:w="2548" w:type="dxa"/>
          </w:tcPr>
          <w:p w14:paraId="0EE5ECD1" w14:textId="39531DD6" w:rsidR="002A77EA" w:rsidRDefault="002A77EA" w:rsidP="002A77EA">
            <w:pPr>
              <w:jc w:val="center"/>
              <w:rPr>
                <w:rFonts w:eastAsia="MS Gothic" w:cs="Arial"/>
                <w:szCs w:val="21"/>
                <w:highlight w:val="yellow"/>
              </w:rPr>
            </w:pPr>
            <w:r>
              <w:rPr>
                <w:rFonts w:cs="Arial"/>
                <w:szCs w:val="18"/>
                <w:highlight w:val="yellow"/>
              </w:rPr>
              <w:t>-</w:t>
            </w:r>
          </w:p>
        </w:tc>
      </w:tr>
      <w:tr w:rsidR="002A77EA" w:rsidRPr="004270A8" w14:paraId="6937C2B5" w14:textId="25BAB677" w:rsidTr="00C069FD">
        <w:tc>
          <w:tcPr>
            <w:tcW w:w="1710" w:type="dxa"/>
          </w:tcPr>
          <w:p w14:paraId="4622B028" w14:textId="77777777" w:rsidR="002A77EA" w:rsidRDefault="002A77EA" w:rsidP="002A77EA">
            <w:pPr>
              <w:jc w:val="center"/>
              <w:rPr>
                <w:rFonts w:eastAsia="MS Gothic" w:cs="Arial"/>
                <w:szCs w:val="21"/>
                <w:highlight w:val="yellow"/>
              </w:rPr>
            </w:pPr>
            <w:r>
              <w:rPr>
                <w:rFonts w:eastAsia="MS Gothic" w:cs="Arial"/>
                <w:szCs w:val="21"/>
                <w:highlight w:val="yellow"/>
              </w:rPr>
              <w:t>‘’</w:t>
            </w:r>
          </w:p>
        </w:tc>
        <w:tc>
          <w:tcPr>
            <w:tcW w:w="1530" w:type="dxa"/>
          </w:tcPr>
          <w:p w14:paraId="3BCCC466" w14:textId="77777777" w:rsidR="002A77EA" w:rsidRPr="009674C6" w:rsidRDefault="002A77EA" w:rsidP="002A77EA">
            <w:pPr>
              <w:jc w:val="center"/>
              <w:rPr>
                <w:rFonts w:eastAsia="MS Gothic" w:cs="Arial"/>
                <w:szCs w:val="21"/>
                <w:highlight w:val="yellow"/>
              </w:rPr>
            </w:pPr>
            <w:r>
              <w:rPr>
                <w:rFonts w:eastAsia="MS Gothic" w:cs="Arial"/>
                <w:szCs w:val="21"/>
                <w:highlight w:val="yellow"/>
              </w:rPr>
              <w:t>-</w:t>
            </w:r>
          </w:p>
        </w:tc>
        <w:tc>
          <w:tcPr>
            <w:tcW w:w="1890" w:type="dxa"/>
          </w:tcPr>
          <w:p w14:paraId="39975D0A" w14:textId="77777777" w:rsidR="002A77EA" w:rsidRPr="009674C6" w:rsidRDefault="002A77EA" w:rsidP="002A77EA">
            <w:pPr>
              <w:jc w:val="center"/>
              <w:rPr>
                <w:rFonts w:eastAsia="MS Gothic" w:cs="Arial"/>
                <w:szCs w:val="21"/>
                <w:highlight w:val="yellow"/>
              </w:rPr>
            </w:pPr>
            <w:r w:rsidRPr="006B02F9">
              <w:rPr>
                <w:rFonts w:eastAsia="Symbol" w:cs="Arial"/>
                <w:szCs w:val="21"/>
                <w:highlight w:val="yellow"/>
              </w:rPr>
              <w:t>O</w:t>
            </w:r>
          </w:p>
        </w:tc>
        <w:tc>
          <w:tcPr>
            <w:tcW w:w="1260" w:type="dxa"/>
          </w:tcPr>
          <w:p w14:paraId="7ED91641" w14:textId="77777777" w:rsidR="002A77EA" w:rsidRPr="009674C6" w:rsidRDefault="002A77EA" w:rsidP="002A77EA">
            <w:pPr>
              <w:jc w:val="center"/>
              <w:rPr>
                <w:rFonts w:eastAsia="MS Gothic" w:cs="Arial"/>
                <w:szCs w:val="21"/>
                <w:highlight w:val="yellow"/>
              </w:rPr>
            </w:pPr>
            <w:r w:rsidRPr="00302E33">
              <w:rPr>
                <w:rFonts w:eastAsia="Symbol" w:cs="Arial"/>
                <w:szCs w:val="21"/>
                <w:highlight w:val="yellow"/>
              </w:rPr>
              <w:t>O</w:t>
            </w:r>
          </w:p>
        </w:tc>
        <w:tc>
          <w:tcPr>
            <w:tcW w:w="2548" w:type="dxa"/>
          </w:tcPr>
          <w:p w14:paraId="06F6B0FA" w14:textId="44AC7B8D" w:rsidR="002A77EA" w:rsidRPr="00302E33" w:rsidRDefault="002A77EA" w:rsidP="002A77EA">
            <w:pPr>
              <w:jc w:val="center"/>
              <w:rPr>
                <w:rFonts w:eastAsia="Symbol" w:cs="Arial"/>
                <w:szCs w:val="21"/>
                <w:highlight w:val="yellow"/>
              </w:rPr>
            </w:pPr>
            <w:r>
              <w:rPr>
                <w:rFonts w:eastAsia="Symbol" w:cs="Arial"/>
                <w:szCs w:val="18"/>
                <w:highlight w:val="yellow"/>
              </w:rPr>
              <w:t>-</w:t>
            </w:r>
          </w:p>
        </w:tc>
      </w:tr>
      <w:tr w:rsidR="002A77EA" w:rsidRPr="004270A8" w14:paraId="0F8F8FF6" w14:textId="40F00DB5" w:rsidTr="00C069FD">
        <w:tc>
          <w:tcPr>
            <w:tcW w:w="1710" w:type="dxa"/>
          </w:tcPr>
          <w:p w14:paraId="4C94EAAA" w14:textId="77777777" w:rsidR="002A77EA" w:rsidRDefault="002A77EA" w:rsidP="002A77EA">
            <w:pPr>
              <w:jc w:val="center"/>
              <w:rPr>
                <w:rFonts w:eastAsia="MS Gothic" w:cs="Arial"/>
                <w:szCs w:val="21"/>
                <w:highlight w:val="yellow"/>
              </w:rPr>
            </w:pPr>
            <w:r>
              <w:rPr>
                <w:rFonts w:eastAsia="MS Gothic" w:cs="Arial"/>
                <w:szCs w:val="21"/>
                <w:highlight w:val="yellow"/>
              </w:rPr>
              <w:t>;</w:t>
            </w:r>
          </w:p>
        </w:tc>
        <w:tc>
          <w:tcPr>
            <w:tcW w:w="1530" w:type="dxa"/>
          </w:tcPr>
          <w:p w14:paraId="07FB49E9" w14:textId="77777777" w:rsidR="002A77EA" w:rsidRPr="009674C6" w:rsidRDefault="002A77EA" w:rsidP="002A77EA">
            <w:pPr>
              <w:jc w:val="center"/>
              <w:rPr>
                <w:rFonts w:eastAsia="MS Gothic" w:cs="Arial"/>
                <w:szCs w:val="21"/>
                <w:highlight w:val="yellow"/>
              </w:rPr>
            </w:pPr>
            <w:r>
              <w:rPr>
                <w:rFonts w:eastAsia="MS Gothic" w:cs="Arial"/>
                <w:szCs w:val="21"/>
                <w:highlight w:val="yellow"/>
              </w:rPr>
              <w:t>-</w:t>
            </w:r>
          </w:p>
        </w:tc>
        <w:tc>
          <w:tcPr>
            <w:tcW w:w="1890" w:type="dxa"/>
          </w:tcPr>
          <w:p w14:paraId="4E4F346E" w14:textId="77777777" w:rsidR="002A77EA" w:rsidRPr="009674C6" w:rsidRDefault="002A77EA" w:rsidP="002A77EA">
            <w:pPr>
              <w:jc w:val="center"/>
              <w:rPr>
                <w:rFonts w:eastAsia="MS Gothic" w:cs="Arial"/>
                <w:szCs w:val="21"/>
                <w:highlight w:val="yellow"/>
              </w:rPr>
            </w:pPr>
            <w:r>
              <w:rPr>
                <w:rFonts w:eastAsia="MS Gothic" w:cs="Arial"/>
                <w:szCs w:val="21"/>
                <w:highlight w:val="yellow"/>
              </w:rPr>
              <w:t>-</w:t>
            </w:r>
          </w:p>
        </w:tc>
        <w:tc>
          <w:tcPr>
            <w:tcW w:w="1260" w:type="dxa"/>
          </w:tcPr>
          <w:p w14:paraId="4F9B300F" w14:textId="77777777" w:rsidR="002A77EA" w:rsidRPr="009674C6" w:rsidRDefault="002A77EA" w:rsidP="002A77EA">
            <w:pPr>
              <w:jc w:val="center"/>
              <w:rPr>
                <w:rFonts w:eastAsia="MS Gothic" w:cs="Arial"/>
                <w:szCs w:val="21"/>
                <w:highlight w:val="yellow"/>
              </w:rPr>
            </w:pPr>
            <w:r>
              <w:rPr>
                <w:rFonts w:eastAsia="MS Gothic" w:cs="Arial"/>
                <w:szCs w:val="21"/>
                <w:highlight w:val="yellow"/>
              </w:rPr>
              <w:t>-</w:t>
            </w:r>
          </w:p>
        </w:tc>
        <w:tc>
          <w:tcPr>
            <w:tcW w:w="2548" w:type="dxa"/>
          </w:tcPr>
          <w:p w14:paraId="544ABD02" w14:textId="280C9DC6" w:rsidR="002A77EA" w:rsidRDefault="002A77EA" w:rsidP="002A77EA">
            <w:pPr>
              <w:jc w:val="center"/>
              <w:rPr>
                <w:rFonts w:eastAsia="MS Gothic" w:cs="Arial"/>
                <w:szCs w:val="21"/>
                <w:highlight w:val="yellow"/>
              </w:rPr>
            </w:pPr>
            <w:r>
              <w:rPr>
                <w:rFonts w:cs="Arial"/>
                <w:szCs w:val="18"/>
                <w:highlight w:val="yellow"/>
              </w:rPr>
              <w:t>-</w:t>
            </w:r>
          </w:p>
        </w:tc>
      </w:tr>
      <w:tr w:rsidR="002A77EA" w:rsidRPr="004270A8" w14:paraId="73E9A92F" w14:textId="5241D0EA" w:rsidTr="00C069FD">
        <w:tc>
          <w:tcPr>
            <w:tcW w:w="1710" w:type="dxa"/>
          </w:tcPr>
          <w:p w14:paraId="1192820C" w14:textId="77777777" w:rsidR="002A77EA" w:rsidRDefault="002A77EA" w:rsidP="002A77EA">
            <w:pPr>
              <w:jc w:val="center"/>
              <w:rPr>
                <w:rFonts w:eastAsia="MS Gothic" w:cs="Arial"/>
                <w:szCs w:val="21"/>
                <w:highlight w:val="yellow"/>
              </w:rPr>
            </w:pPr>
            <w:r>
              <w:rPr>
                <w:rFonts w:eastAsia="MS Gothic" w:cs="Arial"/>
                <w:szCs w:val="21"/>
                <w:highlight w:val="yellow"/>
              </w:rPr>
              <w:t>space</w:t>
            </w:r>
          </w:p>
        </w:tc>
        <w:tc>
          <w:tcPr>
            <w:tcW w:w="1530" w:type="dxa"/>
          </w:tcPr>
          <w:p w14:paraId="3C93CA3F" w14:textId="77777777" w:rsidR="002A77EA" w:rsidRPr="009674C6" w:rsidRDefault="002A77EA" w:rsidP="002A77EA">
            <w:pPr>
              <w:jc w:val="center"/>
              <w:rPr>
                <w:rFonts w:eastAsia="MS Gothic" w:cs="Arial"/>
                <w:szCs w:val="21"/>
                <w:highlight w:val="yellow"/>
              </w:rPr>
            </w:pPr>
            <w:r>
              <w:rPr>
                <w:rFonts w:eastAsia="MS Gothic" w:cs="Arial"/>
                <w:szCs w:val="21"/>
                <w:highlight w:val="yellow"/>
              </w:rPr>
              <w:t>-</w:t>
            </w:r>
          </w:p>
        </w:tc>
        <w:tc>
          <w:tcPr>
            <w:tcW w:w="1890" w:type="dxa"/>
          </w:tcPr>
          <w:p w14:paraId="0CC29C18" w14:textId="77777777" w:rsidR="002A77EA" w:rsidRPr="009674C6" w:rsidRDefault="002A77EA" w:rsidP="002A77EA">
            <w:pPr>
              <w:jc w:val="center"/>
              <w:rPr>
                <w:rFonts w:eastAsia="MS Gothic" w:cs="Arial"/>
                <w:szCs w:val="21"/>
                <w:highlight w:val="yellow"/>
              </w:rPr>
            </w:pPr>
            <w:r w:rsidRPr="00F653C0">
              <w:rPr>
                <w:rFonts w:eastAsia="Symbol" w:cs="Arial"/>
                <w:szCs w:val="21"/>
                <w:highlight w:val="yellow"/>
              </w:rPr>
              <w:t>O</w:t>
            </w:r>
          </w:p>
        </w:tc>
        <w:tc>
          <w:tcPr>
            <w:tcW w:w="1260" w:type="dxa"/>
          </w:tcPr>
          <w:p w14:paraId="20EB09F4" w14:textId="77777777" w:rsidR="002A77EA" w:rsidRPr="009674C6" w:rsidRDefault="002A77EA" w:rsidP="002A77EA">
            <w:pPr>
              <w:jc w:val="center"/>
              <w:rPr>
                <w:rFonts w:eastAsia="MS Gothic" w:cs="Arial"/>
                <w:szCs w:val="21"/>
                <w:highlight w:val="yellow"/>
              </w:rPr>
            </w:pPr>
            <w:r w:rsidRPr="00F653C0">
              <w:rPr>
                <w:rFonts w:eastAsia="Symbol" w:cs="Arial"/>
                <w:szCs w:val="21"/>
                <w:highlight w:val="yellow"/>
              </w:rPr>
              <w:t>O</w:t>
            </w:r>
          </w:p>
        </w:tc>
        <w:tc>
          <w:tcPr>
            <w:tcW w:w="2548" w:type="dxa"/>
          </w:tcPr>
          <w:p w14:paraId="41F87D05" w14:textId="070D8EB3" w:rsidR="002A77EA" w:rsidRPr="00F653C0" w:rsidRDefault="002A77EA" w:rsidP="002A77EA">
            <w:pPr>
              <w:jc w:val="center"/>
              <w:rPr>
                <w:rFonts w:eastAsia="Symbol" w:cs="Arial"/>
                <w:szCs w:val="21"/>
                <w:highlight w:val="yellow"/>
              </w:rPr>
            </w:pPr>
            <w:r>
              <w:rPr>
                <w:rFonts w:eastAsia="Symbol" w:cs="Arial"/>
                <w:szCs w:val="18"/>
                <w:highlight w:val="yellow"/>
              </w:rPr>
              <w:t>-</w:t>
            </w:r>
          </w:p>
        </w:tc>
      </w:tr>
    </w:tbl>
    <w:p w14:paraId="660C5E38" w14:textId="77777777" w:rsidR="00C2395A" w:rsidRPr="004270A8" w:rsidRDefault="00C2395A" w:rsidP="00C2395A">
      <w:pPr>
        <w:spacing w:before="240" w:after="120"/>
        <w:ind w:left="810"/>
        <w:jc w:val="left"/>
        <w:rPr>
          <w:rFonts w:eastAsia="MS Gothic" w:cs="Arial"/>
          <w:i/>
          <w:iCs/>
          <w:szCs w:val="21"/>
        </w:rPr>
      </w:pPr>
      <w:r w:rsidRPr="006C6628">
        <w:rPr>
          <w:rFonts w:eastAsia="MS Gothic" w:cs="Arial"/>
          <w:i/>
          <w:iCs/>
          <w:szCs w:val="21"/>
          <w:highlight w:val="yellow"/>
        </w:rPr>
        <w:t xml:space="preserve">*  </w:t>
      </w:r>
      <w:r w:rsidRPr="006C6628">
        <w:rPr>
          <w:rFonts w:eastAsia="Symbol" w:cs="Arial"/>
          <w:szCs w:val="21"/>
          <w:highlight w:val="yellow"/>
        </w:rPr>
        <w:t>O</w:t>
      </w:r>
      <w:r w:rsidRPr="006C6628">
        <w:rPr>
          <w:rFonts w:eastAsia="MS Gothic" w:cs="Arial"/>
          <w:i/>
          <w:iCs/>
          <w:szCs w:val="21"/>
          <w:highlight w:val="yellow"/>
        </w:rPr>
        <w:t xml:space="preserve"> : Can use</w:t>
      </w:r>
      <w:r w:rsidRPr="006C6628">
        <w:rPr>
          <w:rFonts w:eastAsia="MS Gothic" w:cs="Arial"/>
          <w:i/>
          <w:iCs/>
          <w:szCs w:val="21"/>
          <w:highlight w:val="yellow"/>
        </w:rPr>
        <w:br/>
        <w:t xml:space="preserve">    -: Cannot use</w:t>
      </w:r>
    </w:p>
    <w:p w14:paraId="28B1DEC9" w14:textId="77777777" w:rsidR="00F9596F" w:rsidRPr="004270A8" w:rsidDel="00117EE9" w:rsidRDefault="00F9596F" w:rsidP="00117EE9">
      <w:pPr>
        <w:ind w:left="806"/>
        <w:jc w:val="left"/>
        <w:rPr>
          <w:del w:id="572" w:author="Hiroyasu Nishiumi" w:date="2022-10-20T18:30:00Z"/>
          <w:rFonts w:cs="Arial"/>
          <w:szCs w:val="21"/>
        </w:rPr>
      </w:pPr>
    </w:p>
    <w:p w14:paraId="153B12AB" w14:textId="5212CC8A" w:rsidR="00F35254" w:rsidRPr="004270A8" w:rsidDel="00117EE9" w:rsidRDefault="00F35254" w:rsidP="00E341D8">
      <w:pPr>
        <w:ind w:left="806"/>
        <w:jc w:val="left"/>
        <w:rPr>
          <w:del w:id="573" w:author="Hiroyasu Nishiumi" w:date="2022-10-20T18:30:00Z"/>
          <w:rFonts w:cs="Arial"/>
          <w:szCs w:val="21"/>
        </w:rPr>
      </w:pPr>
      <w:bookmarkStart w:id="574" w:name="V10000_Req_01_007"/>
      <w:del w:id="575" w:author="Hiroyasu Nishiumi" w:date="2022-10-20T18:30:00Z">
        <w:r w:rsidRPr="004270A8" w:rsidDel="00117EE9">
          <w:rPr>
            <w:rFonts w:cs="Arial"/>
            <w:szCs w:val="21"/>
            <w:highlight w:val="yellow"/>
          </w:rPr>
          <w:delText xml:space="preserve">When “Renesas” and </w:delText>
        </w:r>
        <w:r w:rsidRPr="004270A8" w:rsidDel="00117EE9">
          <w:rPr>
            <w:rFonts w:cs="Arial"/>
            <w:szCs w:val="21"/>
            <w:highlight w:val="yellow"/>
            <w:lang w:val="vi-VN"/>
          </w:rPr>
          <w:delText>“</w:delText>
        </w:r>
        <w:commentRangeStart w:id="576"/>
        <w:r w:rsidRPr="004270A8" w:rsidDel="00117EE9">
          <w:rPr>
            <w:rFonts w:cs="Arial"/>
            <w:szCs w:val="21"/>
            <w:highlight w:val="yellow"/>
          </w:rPr>
          <w:delText>RH850/F1KM-S4</w:delText>
        </w:r>
        <w:commentRangeEnd w:id="576"/>
        <w:r w:rsidRPr="004270A8" w:rsidDel="00117EE9">
          <w:rPr>
            <w:rStyle w:val="CommentReference"/>
            <w:rFonts w:cs="Arial"/>
            <w:highlight w:val="yellow"/>
          </w:rPr>
          <w:commentReference w:id="576"/>
        </w:r>
        <w:r w:rsidRPr="004270A8" w:rsidDel="00117EE9">
          <w:rPr>
            <w:rFonts w:cs="Arial"/>
            <w:szCs w:val="21"/>
            <w:highlight w:val="yellow"/>
          </w:rPr>
          <w:delText>” are selected, the [OSTM PCLK] must be set to “2000000”. This value is also set as default value.</w:delText>
        </w:r>
      </w:del>
    </w:p>
    <w:bookmarkEnd w:id="574"/>
    <w:p w14:paraId="046884E8" w14:textId="3BDE11F4" w:rsidR="006358EE" w:rsidRPr="004270A8" w:rsidRDefault="006358EE" w:rsidP="00E341D8">
      <w:pPr>
        <w:ind w:left="806"/>
        <w:jc w:val="left"/>
        <w:rPr>
          <w:rFonts w:cs="Arial"/>
          <w:szCs w:val="21"/>
        </w:rPr>
      </w:pPr>
      <w:del w:id="577" w:author="Hiroyasu Nishiumi" w:date="2022-10-20T18:30:00Z">
        <w:r w:rsidRPr="004270A8" w:rsidDel="00117EE9">
          <w:rPr>
            <w:rFonts w:cs="Arial"/>
            <w:szCs w:val="21"/>
            <w:highlight w:val="yellow"/>
          </w:rPr>
          <w:delText>When “Renesas” and “</w:delText>
        </w:r>
        <w:commentRangeStart w:id="578"/>
        <w:r w:rsidRPr="004270A8" w:rsidDel="00117EE9">
          <w:rPr>
            <w:rFonts w:cs="Arial"/>
            <w:szCs w:val="21"/>
            <w:highlight w:val="yellow"/>
          </w:rPr>
          <w:delText>RH850/U2C</w:delText>
        </w:r>
        <w:commentRangeEnd w:id="578"/>
        <w:r w:rsidR="00590D9C" w:rsidRPr="004270A8" w:rsidDel="00117EE9">
          <w:rPr>
            <w:rStyle w:val="CommentReference"/>
            <w:rFonts w:cs="Arial"/>
          </w:rPr>
          <w:commentReference w:id="578"/>
        </w:r>
        <w:r w:rsidRPr="004270A8" w:rsidDel="00117EE9">
          <w:rPr>
            <w:rFonts w:cs="Arial"/>
            <w:szCs w:val="21"/>
            <w:highlight w:val="yellow"/>
          </w:rPr>
          <w:delText>” are selected, the [OSTM PCLK] must be set to “</w:delText>
        </w:r>
        <w:commentRangeStart w:id="579"/>
        <w:r w:rsidR="00C65162" w:rsidRPr="004270A8" w:rsidDel="00117EE9">
          <w:rPr>
            <w:rFonts w:cs="Arial"/>
            <w:szCs w:val="21"/>
            <w:highlight w:val="yellow"/>
          </w:rPr>
          <w:delText>80</w:delText>
        </w:r>
        <w:commentRangeStart w:id="580"/>
        <w:r w:rsidRPr="004270A8" w:rsidDel="00117EE9">
          <w:rPr>
            <w:rFonts w:cs="Arial"/>
            <w:szCs w:val="21"/>
            <w:highlight w:val="yellow"/>
          </w:rPr>
          <w:delText>000000</w:delText>
        </w:r>
        <w:commentRangeEnd w:id="580"/>
        <w:r w:rsidR="00590D9C" w:rsidRPr="004270A8" w:rsidDel="00117EE9">
          <w:rPr>
            <w:rStyle w:val="CommentReference"/>
            <w:rFonts w:cs="Arial"/>
            <w:highlight w:val="yellow"/>
          </w:rPr>
          <w:commentReference w:id="580"/>
        </w:r>
        <w:commentRangeEnd w:id="579"/>
        <w:r w:rsidR="00C65162" w:rsidRPr="004270A8" w:rsidDel="00117EE9">
          <w:rPr>
            <w:rStyle w:val="CommentReference"/>
            <w:rFonts w:cs="Arial"/>
          </w:rPr>
          <w:commentReference w:id="579"/>
        </w:r>
        <w:r w:rsidRPr="004270A8" w:rsidDel="00117EE9">
          <w:rPr>
            <w:rFonts w:cs="Arial"/>
            <w:szCs w:val="21"/>
            <w:highlight w:val="yellow"/>
          </w:rPr>
          <w:delText>”. This value is also set as the default value.</w:delText>
        </w:r>
      </w:del>
    </w:p>
    <w:p w14:paraId="258B32D7" w14:textId="26B157AD" w:rsidR="00CC01E0" w:rsidRPr="004270A8" w:rsidDel="00C52368" w:rsidRDefault="00CC01E0" w:rsidP="006358EE">
      <w:pPr>
        <w:ind w:left="806"/>
        <w:jc w:val="left"/>
        <w:rPr>
          <w:del w:id="581" w:author="Hiroyasu Nishiumi" w:date="2022-10-20T17:42:00Z"/>
          <w:rFonts w:cs="Arial"/>
          <w:szCs w:val="21"/>
        </w:rPr>
      </w:pPr>
      <w:del w:id="582" w:author="Hiroyasu Nishiumi" w:date="2022-10-20T17:42:00Z">
        <w:r w:rsidRPr="004270A8" w:rsidDel="00C52368">
          <w:rPr>
            <w:rFonts w:cs="Arial"/>
            <w:szCs w:val="21"/>
          </w:rPr>
          <w:delText xml:space="preserve">*14… When clicking on this button, the dialog box displays and shows list of </w:delText>
        </w:r>
        <w:commentRangeStart w:id="583"/>
        <w:commentRangeStart w:id="584"/>
        <w:r w:rsidRPr="004270A8" w:rsidDel="00C52368">
          <w:rPr>
            <w:rFonts w:cs="Arial"/>
            <w:szCs w:val="21"/>
          </w:rPr>
          <w:delText>requiring licenses</w:delText>
        </w:r>
        <w:commentRangeEnd w:id="583"/>
        <w:r w:rsidR="006E7BA0" w:rsidRPr="004270A8" w:rsidDel="00C52368">
          <w:rPr>
            <w:rStyle w:val="CommentReference"/>
            <w:rFonts w:cs="Arial"/>
          </w:rPr>
          <w:commentReference w:id="583"/>
        </w:r>
        <w:commentRangeEnd w:id="584"/>
        <w:r w:rsidR="00556A23" w:rsidRPr="004270A8" w:rsidDel="00C52368">
          <w:rPr>
            <w:rStyle w:val="CommentReference"/>
            <w:rFonts w:cs="Arial"/>
          </w:rPr>
          <w:commentReference w:id="584"/>
        </w:r>
        <w:r w:rsidRPr="004270A8" w:rsidDel="00C52368">
          <w:rPr>
            <w:rFonts w:cs="Arial"/>
            <w:szCs w:val="21"/>
          </w:rPr>
          <w:delText>. These can be used freely.</w:delText>
        </w:r>
      </w:del>
    </w:p>
    <w:p w14:paraId="4961C0FE" w14:textId="584156E6" w:rsidR="00CC01E0" w:rsidRPr="004270A8" w:rsidRDefault="00CC01E0" w:rsidP="005D175F">
      <w:pPr>
        <w:pStyle w:val="ListParagraph"/>
        <w:numPr>
          <w:ilvl w:val="0"/>
          <w:numId w:val="19"/>
        </w:numPr>
        <w:ind w:leftChars="0"/>
        <w:contextualSpacing/>
        <w:rPr>
          <w:ins w:id="585" w:author="Hiroyasu Nishiumi" w:date="2022-10-20T18:39:00Z"/>
          <w:rFonts w:cs="Arial"/>
          <w:szCs w:val="21"/>
        </w:rPr>
      </w:pPr>
      <w:r w:rsidRPr="004270A8">
        <w:rPr>
          <w:rFonts w:cs="Arial"/>
          <w:b/>
          <w:bCs/>
          <w:szCs w:val="21"/>
        </w:rPr>
        <w:t>Step 4:</w:t>
      </w:r>
      <w:r w:rsidRPr="004270A8">
        <w:rPr>
          <w:rFonts w:cs="Arial"/>
          <w:szCs w:val="21"/>
        </w:rPr>
        <w:t xml:space="preserve"> Click [Apply] button then save model.</w:t>
      </w:r>
    </w:p>
    <w:p w14:paraId="5DAF8E1E" w14:textId="77777777" w:rsidR="00117EE9" w:rsidRPr="004270A8" w:rsidRDefault="00117EE9" w:rsidP="00E341D8">
      <w:pPr>
        <w:pStyle w:val="ListParagraph"/>
        <w:ind w:leftChars="0" w:left="1080"/>
        <w:contextualSpacing/>
        <w:rPr>
          <w:rFonts w:cs="Arial"/>
          <w:szCs w:val="21"/>
        </w:rPr>
      </w:pPr>
    </w:p>
    <w:p w14:paraId="7003E330" w14:textId="37DBF576" w:rsidR="00F2659E" w:rsidRPr="004270A8" w:rsidRDefault="00CC01E0" w:rsidP="005D175F">
      <w:pPr>
        <w:pStyle w:val="ListParagraph"/>
        <w:widowControl/>
        <w:numPr>
          <w:ilvl w:val="0"/>
          <w:numId w:val="19"/>
        </w:numPr>
        <w:ind w:leftChars="0"/>
        <w:contextualSpacing/>
        <w:jc w:val="left"/>
        <w:rPr>
          <w:rFonts w:cs="Arial"/>
          <w:szCs w:val="21"/>
        </w:rPr>
      </w:pPr>
      <w:r w:rsidRPr="004270A8">
        <w:rPr>
          <w:rFonts w:cs="Arial"/>
          <w:b/>
          <w:bCs/>
          <w:szCs w:val="21"/>
        </w:rPr>
        <w:t>Step 5:</w:t>
      </w:r>
      <w:r w:rsidRPr="004270A8">
        <w:rPr>
          <w:rFonts w:cs="Arial"/>
          <w:szCs w:val="21"/>
        </w:rPr>
        <w:t xml:space="preserve"> Click [OK] or [X] button to close the [Model Configuration Parameters] dialog box.</w:t>
      </w:r>
    </w:p>
    <w:p w14:paraId="7F615FA1" w14:textId="46860A64" w:rsidR="00C2395A" w:rsidRDefault="00C2395A" w:rsidP="0001051F">
      <w:pPr>
        <w:widowControl/>
        <w:contextualSpacing/>
        <w:jc w:val="left"/>
        <w:rPr>
          <w:rFonts w:cs="Arial"/>
          <w:szCs w:val="21"/>
        </w:rPr>
      </w:pPr>
      <w:r>
        <w:rPr>
          <w:rFonts w:cs="Arial"/>
          <w:szCs w:val="21"/>
        </w:rPr>
        <w:br w:type="page"/>
      </w:r>
    </w:p>
    <w:p w14:paraId="0D6CAA3B" w14:textId="415DE847" w:rsidR="00127DDA" w:rsidRPr="004270A8" w:rsidRDefault="006855D8" w:rsidP="00310331">
      <w:pPr>
        <w:pStyle w:val="Heading3"/>
        <w:ind w:leftChars="0" w:left="0"/>
        <w:rPr>
          <w:rFonts w:ascii="Arial" w:hAnsi="Arial"/>
          <w:b/>
          <w:bCs/>
          <w:szCs w:val="21"/>
        </w:rPr>
      </w:pPr>
      <w:bookmarkStart w:id="586" w:name="_Toc122608746"/>
      <w:r w:rsidRPr="004270A8">
        <w:rPr>
          <w:rFonts w:ascii="Arial" w:hAnsi="Arial"/>
          <w:b/>
          <w:bCs/>
          <w:szCs w:val="21"/>
        </w:rPr>
        <w:lastRenderedPageBreak/>
        <w:t>3</w:t>
      </w:r>
      <w:r w:rsidR="00127DDA" w:rsidRPr="004270A8">
        <w:rPr>
          <w:rFonts w:ascii="Arial" w:hAnsi="Arial"/>
          <w:b/>
          <w:bCs/>
          <w:szCs w:val="21"/>
        </w:rPr>
        <w:t>.</w:t>
      </w:r>
      <w:r w:rsidR="00336517" w:rsidRPr="004270A8">
        <w:rPr>
          <w:rFonts w:ascii="Arial" w:hAnsi="Arial"/>
          <w:b/>
          <w:bCs/>
          <w:szCs w:val="21"/>
        </w:rPr>
        <w:t>3</w:t>
      </w:r>
      <w:r w:rsidR="00127DDA" w:rsidRPr="004270A8">
        <w:rPr>
          <w:rFonts w:ascii="Arial" w:hAnsi="Arial"/>
          <w:b/>
          <w:bCs/>
          <w:szCs w:val="21"/>
        </w:rPr>
        <w:t>.3</w:t>
      </w:r>
      <w:bookmarkEnd w:id="499"/>
      <w:bookmarkEnd w:id="500"/>
      <w:bookmarkEnd w:id="501"/>
      <w:r w:rsidR="00163311" w:rsidRPr="004270A8">
        <w:rPr>
          <w:rFonts w:ascii="Arial" w:hAnsi="Arial"/>
          <w:b/>
          <w:bCs/>
          <w:szCs w:val="21"/>
        </w:rPr>
        <w:t xml:space="preserve"> </w:t>
      </w:r>
      <w:r w:rsidR="00675C0D" w:rsidRPr="004270A8">
        <w:rPr>
          <w:rFonts w:ascii="Arial" w:hAnsi="Arial"/>
          <w:b/>
          <w:bCs/>
          <w:szCs w:val="21"/>
        </w:rPr>
        <w:t xml:space="preserve">Generating a </w:t>
      </w:r>
      <w:del w:id="587" w:author="Hiroyasu Nishiumi" w:date="2022-10-20T18:40:00Z">
        <w:r w:rsidR="00364611" w:rsidRPr="004270A8" w:rsidDel="00D95B1B">
          <w:rPr>
            <w:rFonts w:ascii="Arial" w:hAnsi="Arial"/>
            <w:b/>
            <w:bCs/>
            <w:szCs w:val="21"/>
          </w:rPr>
          <w:delText>SPILS</w:delText>
        </w:r>
      </w:del>
      <w:ins w:id="588" w:author="Hiroyasu Nishiumi" w:date="2022-10-20T18:41:00Z">
        <w:r w:rsidR="00D95B1B" w:rsidRPr="004270A8">
          <w:rPr>
            <w:rFonts w:ascii="Arial" w:hAnsi="Arial"/>
            <w:b/>
            <w:bCs/>
            <w:szCs w:val="21"/>
          </w:rPr>
          <w:t>vHILS</w:t>
        </w:r>
      </w:ins>
      <w:r w:rsidR="00675C0D" w:rsidRPr="004270A8">
        <w:rPr>
          <w:rFonts w:ascii="Arial" w:hAnsi="Arial"/>
          <w:b/>
          <w:bCs/>
          <w:szCs w:val="21"/>
        </w:rPr>
        <w:t xml:space="preserve"> environment</w:t>
      </w:r>
      <w:bookmarkEnd w:id="586"/>
    </w:p>
    <w:p w14:paraId="7C476AF5" w14:textId="672BBB71" w:rsidR="00675C0D" w:rsidRPr="004270A8" w:rsidRDefault="00675C0D" w:rsidP="00310331">
      <w:pPr>
        <w:spacing w:before="240"/>
        <w:rPr>
          <w:rFonts w:eastAsia="MS Gothic" w:cs="Arial"/>
          <w:szCs w:val="21"/>
        </w:rPr>
      </w:pPr>
      <w:r w:rsidRPr="004270A8">
        <w:rPr>
          <w:rFonts w:eastAsia="MS Gothic" w:cs="Arial"/>
          <w:szCs w:val="21"/>
        </w:rPr>
        <w:t xml:space="preserve">This section explains how to execute generation of the </w:t>
      </w:r>
      <w:r w:rsidR="00D95B1B" w:rsidRPr="004270A8">
        <w:rPr>
          <w:rFonts w:eastAsia="MS Gothic" w:cs="Arial"/>
          <w:szCs w:val="21"/>
        </w:rPr>
        <w:t>vHILS</w:t>
      </w:r>
      <w:r w:rsidRPr="004270A8">
        <w:rPr>
          <w:rFonts w:eastAsia="MS Gothic" w:cs="Arial"/>
          <w:szCs w:val="21"/>
        </w:rPr>
        <w:t xml:space="preserve"> environment</w:t>
      </w:r>
      <w:r w:rsidR="00E341D8" w:rsidRPr="004270A8">
        <w:rPr>
          <w:rFonts w:eastAsia="MS Gothic" w:cs="Arial"/>
          <w:szCs w:val="21"/>
        </w:rPr>
        <w:fldChar w:fldCharType="begin"/>
      </w:r>
      <w:r w:rsidR="00E341D8" w:rsidRPr="004270A8">
        <w:rPr>
          <w:rFonts w:cs="Arial"/>
        </w:rPr>
        <w:instrText xml:space="preserve"> XE "</w:instrText>
      </w:r>
      <w:r w:rsidR="00E341D8" w:rsidRPr="004270A8">
        <w:rPr>
          <w:rFonts w:eastAsia="MS Gothic" w:cs="Arial"/>
          <w:szCs w:val="21"/>
        </w:rPr>
        <w:instrText>vHILS environment</w:instrText>
      </w:r>
      <w:r w:rsidR="00E341D8" w:rsidRPr="004270A8">
        <w:rPr>
          <w:rFonts w:cs="Arial"/>
        </w:rPr>
        <w:instrText xml:space="preserve">" </w:instrText>
      </w:r>
      <w:r w:rsidR="00E341D8" w:rsidRPr="004270A8">
        <w:rPr>
          <w:rFonts w:eastAsia="MS Gothic" w:cs="Arial"/>
          <w:szCs w:val="21"/>
        </w:rPr>
        <w:fldChar w:fldCharType="end"/>
      </w:r>
      <w:r w:rsidRPr="004270A8">
        <w:rPr>
          <w:rFonts w:eastAsia="MS Gothic" w:cs="Arial"/>
          <w:szCs w:val="21"/>
        </w:rPr>
        <w:t xml:space="preserve"> required for </w:t>
      </w:r>
      <w:del w:id="589" w:author="Hiroyasu Nishiumi" w:date="2022-10-20T18:40:00Z">
        <w:r w:rsidRPr="004270A8" w:rsidDel="00D95B1B">
          <w:rPr>
            <w:rFonts w:eastAsia="MS Gothic" w:cs="Arial"/>
            <w:szCs w:val="21"/>
          </w:rPr>
          <w:delText>SPILS</w:delText>
        </w:r>
      </w:del>
      <w:ins w:id="590" w:author="Hiroyasu Nishiumi" w:date="2022-10-20T18:41:00Z">
        <w:r w:rsidR="00D95B1B" w:rsidRPr="004270A8">
          <w:rPr>
            <w:rFonts w:eastAsia="MS Gothic" w:cs="Arial"/>
            <w:szCs w:val="21"/>
          </w:rPr>
          <w:t>vHILS</w:t>
        </w:r>
      </w:ins>
      <w:r w:rsidRPr="004270A8">
        <w:rPr>
          <w:rFonts w:eastAsia="MS Gothic" w:cs="Arial"/>
          <w:szCs w:val="21"/>
        </w:rPr>
        <w:t>.</w:t>
      </w:r>
    </w:p>
    <w:p w14:paraId="5ADF2786" w14:textId="77777777" w:rsidR="00675C0D" w:rsidRPr="004270A8" w:rsidRDefault="00675C0D" w:rsidP="00675C0D">
      <w:pPr>
        <w:rPr>
          <w:rFonts w:eastAsia="MS Gothic" w:cs="Arial"/>
          <w:szCs w:val="21"/>
        </w:rPr>
      </w:pPr>
    </w:p>
    <w:p w14:paraId="3DFC1686" w14:textId="3D20D2D4" w:rsidR="00675C0D" w:rsidRPr="004270A8" w:rsidRDefault="00675C0D" w:rsidP="00675C0D">
      <w:pPr>
        <w:rPr>
          <w:rFonts w:eastAsia="MS Gothic" w:cs="Arial"/>
          <w:szCs w:val="21"/>
        </w:rPr>
      </w:pPr>
      <w:r w:rsidRPr="004270A8">
        <w:rPr>
          <w:rFonts w:eastAsia="MS Gothic" w:cs="Arial"/>
          <w:szCs w:val="21"/>
        </w:rPr>
        <w:t xml:space="preserve">ET-VPF provides the following command, which can be used in the MATLAB command window. This command automatically executes a series of operations for generation of a </w:t>
      </w:r>
      <w:del w:id="591" w:author="Hiroyasu Nishiumi" w:date="2022-10-20T18:40:00Z">
        <w:r w:rsidR="00364611" w:rsidRPr="004270A8" w:rsidDel="00D95B1B">
          <w:rPr>
            <w:rFonts w:eastAsia="MS Gothic" w:cs="Arial"/>
            <w:szCs w:val="21"/>
          </w:rPr>
          <w:delText>SPILS</w:delText>
        </w:r>
      </w:del>
      <w:ins w:id="592" w:author="Hiroyasu Nishiumi" w:date="2022-10-20T18:41:00Z">
        <w:r w:rsidR="00D95B1B" w:rsidRPr="004270A8">
          <w:rPr>
            <w:rFonts w:eastAsia="MS Gothic" w:cs="Arial"/>
            <w:szCs w:val="21"/>
          </w:rPr>
          <w:t>vHILS</w:t>
        </w:r>
      </w:ins>
      <w:r w:rsidRPr="004270A8">
        <w:rPr>
          <w:rFonts w:eastAsia="MS Gothic" w:cs="Arial"/>
          <w:szCs w:val="21"/>
        </w:rPr>
        <w:t xml:space="preserve"> environment.</w:t>
      </w:r>
    </w:p>
    <w:p w14:paraId="0AF8DA2A" w14:textId="77777777" w:rsidR="00675C0D" w:rsidRPr="004270A8" w:rsidRDefault="00675C0D" w:rsidP="00675C0D">
      <w:pPr>
        <w:rPr>
          <w:rFonts w:eastAsia="MS Gothic" w:cs="Arial"/>
          <w:szCs w:val="21"/>
        </w:rPr>
      </w:pPr>
    </w:p>
    <w:p w14:paraId="08F29A82" w14:textId="073A95B8" w:rsidR="00730408" w:rsidRPr="004270A8" w:rsidRDefault="00730408" w:rsidP="00CC3C54">
      <w:pPr>
        <w:jc w:val="center"/>
        <w:rPr>
          <w:rFonts w:eastAsia="MS Gothic" w:cs="Arial"/>
          <w:b/>
          <w:bCs/>
          <w:i/>
          <w:iCs/>
          <w:szCs w:val="21"/>
        </w:rPr>
      </w:pPr>
      <w:r w:rsidRPr="004270A8">
        <w:rPr>
          <w:rFonts w:eastAsia="MS Gothic" w:cs="Arial"/>
          <w:b/>
          <w:bCs/>
          <w:i/>
          <w:iCs/>
          <w:szCs w:val="21"/>
        </w:rPr>
        <w:t xml:space="preserve">Table </w:t>
      </w:r>
      <w:r w:rsidR="00117EE9" w:rsidRPr="004270A8">
        <w:rPr>
          <w:rFonts w:eastAsia="MS Gothic" w:cs="Arial"/>
          <w:b/>
          <w:bCs/>
          <w:i/>
          <w:iCs/>
          <w:szCs w:val="21"/>
        </w:rPr>
        <w:fldChar w:fldCharType="begin"/>
      </w:r>
      <w:r w:rsidR="00117EE9" w:rsidRPr="004270A8">
        <w:rPr>
          <w:rFonts w:eastAsia="MS Gothic" w:cs="Arial"/>
          <w:b/>
          <w:bCs/>
          <w:i/>
          <w:iCs/>
          <w:szCs w:val="21"/>
        </w:rPr>
        <w:instrText xml:space="preserve"> STYLEREF 1 \s </w:instrText>
      </w:r>
      <w:r w:rsidR="00117EE9" w:rsidRPr="004270A8">
        <w:rPr>
          <w:rFonts w:eastAsia="MS Gothic" w:cs="Arial"/>
          <w:b/>
          <w:bCs/>
          <w:i/>
          <w:iCs/>
          <w:szCs w:val="21"/>
        </w:rPr>
        <w:fldChar w:fldCharType="separate"/>
      </w:r>
      <w:r w:rsidR="00775653">
        <w:rPr>
          <w:rFonts w:eastAsia="MS Gothic" w:cs="Arial"/>
          <w:b/>
          <w:bCs/>
          <w:i/>
          <w:iCs/>
          <w:noProof/>
          <w:szCs w:val="21"/>
        </w:rPr>
        <w:t>3</w:t>
      </w:r>
      <w:r w:rsidR="00117EE9" w:rsidRPr="004270A8">
        <w:rPr>
          <w:rFonts w:eastAsia="MS Gothic" w:cs="Arial"/>
          <w:b/>
          <w:bCs/>
          <w:i/>
          <w:iCs/>
          <w:szCs w:val="21"/>
        </w:rPr>
        <w:fldChar w:fldCharType="end"/>
      </w:r>
      <w:r w:rsidR="00117EE9" w:rsidRPr="004270A8">
        <w:rPr>
          <w:rFonts w:eastAsia="MS Gothic" w:cs="Arial"/>
          <w:b/>
          <w:bCs/>
          <w:i/>
          <w:iCs/>
          <w:szCs w:val="21"/>
        </w:rPr>
        <w:noBreakHyphen/>
      </w:r>
      <w:r w:rsidR="00117EE9" w:rsidRPr="004270A8">
        <w:rPr>
          <w:rFonts w:eastAsia="MS Gothic" w:cs="Arial"/>
          <w:b/>
          <w:bCs/>
          <w:i/>
          <w:iCs/>
          <w:szCs w:val="21"/>
        </w:rPr>
        <w:fldChar w:fldCharType="begin"/>
      </w:r>
      <w:r w:rsidR="00117EE9" w:rsidRPr="004270A8">
        <w:rPr>
          <w:rFonts w:eastAsia="MS Gothic" w:cs="Arial"/>
          <w:b/>
          <w:bCs/>
          <w:i/>
          <w:iCs/>
          <w:szCs w:val="21"/>
        </w:rPr>
        <w:instrText xml:space="preserve"> SEQ Table \* ARABIC \s 1 </w:instrText>
      </w:r>
      <w:r w:rsidR="00117EE9" w:rsidRPr="004270A8">
        <w:rPr>
          <w:rFonts w:eastAsia="MS Gothic" w:cs="Arial"/>
          <w:b/>
          <w:bCs/>
          <w:i/>
          <w:iCs/>
          <w:szCs w:val="21"/>
        </w:rPr>
        <w:fldChar w:fldCharType="separate"/>
      </w:r>
      <w:r w:rsidR="00775653">
        <w:rPr>
          <w:rFonts w:eastAsia="MS Gothic" w:cs="Arial"/>
          <w:b/>
          <w:bCs/>
          <w:i/>
          <w:iCs/>
          <w:noProof/>
          <w:szCs w:val="21"/>
        </w:rPr>
        <w:t>8</w:t>
      </w:r>
      <w:r w:rsidR="00117EE9" w:rsidRPr="004270A8">
        <w:rPr>
          <w:rFonts w:eastAsia="MS Gothic" w:cs="Arial"/>
          <w:b/>
          <w:bCs/>
          <w:i/>
          <w:iCs/>
          <w:szCs w:val="21"/>
        </w:rPr>
        <w:fldChar w:fldCharType="end"/>
      </w:r>
      <w:r w:rsidRPr="004270A8">
        <w:rPr>
          <w:rFonts w:eastAsia="MS Gothic" w:cs="Arial"/>
          <w:b/>
          <w:bCs/>
          <w:i/>
          <w:iCs/>
          <w:szCs w:val="21"/>
        </w:rPr>
        <w:t xml:space="preserve"> Provided command</w:t>
      </w:r>
    </w:p>
    <w:tbl>
      <w:tblPr>
        <w:tblStyle w:val="TableGrid6"/>
        <w:tblW w:w="9781" w:type="dxa"/>
        <w:tblInd w:w="-5" w:type="dxa"/>
        <w:tblLook w:val="04A0" w:firstRow="1" w:lastRow="0" w:firstColumn="1" w:lastColumn="0" w:noHBand="0" w:noVBand="1"/>
      </w:tblPr>
      <w:tblGrid>
        <w:gridCol w:w="2410"/>
        <w:gridCol w:w="7371"/>
      </w:tblGrid>
      <w:tr w:rsidR="00675C0D" w:rsidRPr="004270A8" w14:paraId="2FE8CCE1" w14:textId="77777777" w:rsidTr="00F2659E">
        <w:tc>
          <w:tcPr>
            <w:tcW w:w="2410" w:type="dxa"/>
            <w:shd w:val="clear" w:color="auto" w:fill="0070C0"/>
          </w:tcPr>
          <w:p w14:paraId="40BC1B16" w14:textId="77777777" w:rsidR="00675C0D" w:rsidRPr="004270A8" w:rsidRDefault="00675C0D" w:rsidP="00675C0D">
            <w:pPr>
              <w:jc w:val="center"/>
              <w:rPr>
                <w:rFonts w:ascii="Arial" w:eastAsia="MS Gothic" w:hAnsi="Arial" w:cs="Arial"/>
                <w:b/>
                <w:bCs/>
                <w:color w:val="FFFFFF"/>
                <w:sz w:val="21"/>
                <w:szCs w:val="21"/>
              </w:rPr>
            </w:pPr>
            <w:r w:rsidRPr="004270A8">
              <w:rPr>
                <w:rFonts w:ascii="Arial" w:eastAsia="MS Gothic" w:hAnsi="Arial" w:cs="Arial"/>
                <w:b/>
                <w:bCs/>
                <w:color w:val="FFFFFF"/>
                <w:sz w:val="21"/>
                <w:szCs w:val="21"/>
              </w:rPr>
              <w:t>Command name</w:t>
            </w:r>
          </w:p>
        </w:tc>
        <w:tc>
          <w:tcPr>
            <w:tcW w:w="7371" w:type="dxa"/>
            <w:shd w:val="clear" w:color="auto" w:fill="0070C0"/>
          </w:tcPr>
          <w:p w14:paraId="0B680086" w14:textId="77777777" w:rsidR="00675C0D" w:rsidRPr="004270A8" w:rsidRDefault="00675C0D" w:rsidP="00675C0D">
            <w:pPr>
              <w:jc w:val="center"/>
              <w:rPr>
                <w:rFonts w:ascii="Arial" w:eastAsia="MS Gothic" w:hAnsi="Arial" w:cs="Arial"/>
                <w:b/>
                <w:bCs/>
                <w:color w:val="FFFFFF"/>
                <w:sz w:val="21"/>
                <w:szCs w:val="21"/>
              </w:rPr>
            </w:pPr>
            <w:r w:rsidRPr="004270A8">
              <w:rPr>
                <w:rFonts w:ascii="Arial" w:eastAsia="MS Gothic" w:hAnsi="Arial" w:cs="Arial"/>
                <w:b/>
                <w:bCs/>
                <w:color w:val="FFFFFF"/>
                <w:sz w:val="21"/>
                <w:szCs w:val="21"/>
              </w:rPr>
              <w:t>Description</w:t>
            </w:r>
          </w:p>
        </w:tc>
      </w:tr>
      <w:tr w:rsidR="00675C0D" w:rsidRPr="004270A8" w14:paraId="4AD82128" w14:textId="77777777" w:rsidTr="00C03677">
        <w:tc>
          <w:tcPr>
            <w:tcW w:w="2410" w:type="dxa"/>
            <w:shd w:val="clear" w:color="auto" w:fill="auto"/>
          </w:tcPr>
          <w:p w14:paraId="1108900F" w14:textId="77777777" w:rsidR="00675C0D" w:rsidRPr="004270A8" w:rsidRDefault="00675C0D" w:rsidP="00675C0D">
            <w:pPr>
              <w:rPr>
                <w:rFonts w:ascii="Arial" w:eastAsia="MS Gothic" w:hAnsi="Arial" w:cs="Arial"/>
                <w:sz w:val="21"/>
                <w:szCs w:val="21"/>
              </w:rPr>
            </w:pPr>
            <w:r w:rsidRPr="004270A8">
              <w:rPr>
                <w:rFonts w:ascii="Arial" w:eastAsia="MS Gothic" w:hAnsi="Arial" w:cs="Arial"/>
                <w:sz w:val="21"/>
                <w:szCs w:val="21"/>
              </w:rPr>
              <w:t>run_vlab</w:t>
            </w:r>
          </w:p>
        </w:tc>
        <w:tc>
          <w:tcPr>
            <w:tcW w:w="7371" w:type="dxa"/>
          </w:tcPr>
          <w:p w14:paraId="108B4B65" w14:textId="09D2ECDC" w:rsidR="00675C0D" w:rsidRPr="004270A8" w:rsidRDefault="00675C0D" w:rsidP="00675C0D">
            <w:pPr>
              <w:rPr>
                <w:rFonts w:ascii="Arial" w:eastAsia="MS Gothic" w:hAnsi="Arial" w:cs="Arial"/>
                <w:sz w:val="21"/>
                <w:szCs w:val="21"/>
              </w:rPr>
            </w:pPr>
            <w:r w:rsidRPr="004270A8">
              <w:rPr>
                <w:rFonts w:ascii="Arial" w:eastAsia="MS Gothic" w:hAnsi="Arial" w:cs="Arial"/>
                <w:sz w:val="21"/>
                <w:szCs w:val="21"/>
              </w:rPr>
              <w:t xml:space="preserve">Generates a </w:t>
            </w:r>
            <w:del w:id="593" w:author="Hiroyasu Nishiumi" w:date="2022-10-20T18:40:00Z">
              <w:r w:rsidR="00364611" w:rsidRPr="004270A8" w:rsidDel="00D95B1B">
                <w:rPr>
                  <w:rFonts w:ascii="Arial" w:eastAsia="MS Gothic" w:hAnsi="Arial" w:cs="Arial"/>
                  <w:sz w:val="21"/>
                  <w:szCs w:val="21"/>
                </w:rPr>
                <w:delText>SPILS</w:delText>
              </w:r>
            </w:del>
            <w:ins w:id="594" w:author="Hiroyasu Nishiumi" w:date="2022-10-20T18:41:00Z">
              <w:r w:rsidR="00D95B1B" w:rsidRPr="004270A8">
                <w:rPr>
                  <w:rFonts w:ascii="Arial" w:eastAsia="MS Gothic" w:hAnsi="Arial" w:cs="Arial"/>
                  <w:sz w:val="21"/>
                  <w:szCs w:val="21"/>
                </w:rPr>
                <w:t>vHILS</w:t>
              </w:r>
            </w:ins>
            <w:r w:rsidRPr="004270A8">
              <w:rPr>
                <w:rFonts w:ascii="Arial" w:eastAsia="MS Gothic" w:hAnsi="Arial" w:cs="Arial"/>
                <w:sz w:val="21"/>
                <w:szCs w:val="21"/>
              </w:rPr>
              <w:t xml:space="preserve"> environment and executes </w:t>
            </w:r>
            <w:del w:id="595" w:author="Hiroyasu Nishiumi" w:date="2022-10-20T18:40:00Z">
              <w:r w:rsidRPr="004270A8" w:rsidDel="00D95B1B">
                <w:rPr>
                  <w:rFonts w:ascii="Arial" w:eastAsia="MS Gothic" w:hAnsi="Arial" w:cs="Arial"/>
                  <w:sz w:val="21"/>
                  <w:szCs w:val="21"/>
                </w:rPr>
                <w:delText>SPILS</w:delText>
              </w:r>
            </w:del>
            <w:ins w:id="596" w:author="Hiroyasu Nishiumi" w:date="2022-10-20T18:41:00Z">
              <w:r w:rsidR="00D95B1B" w:rsidRPr="004270A8">
                <w:rPr>
                  <w:rFonts w:ascii="Arial" w:eastAsia="MS Gothic" w:hAnsi="Arial" w:cs="Arial"/>
                  <w:sz w:val="21"/>
                  <w:szCs w:val="21"/>
                </w:rPr>
                <w:t>vHILS</w:t>
              </w:r>
            </w:ins>
            <w:r w:rsidRPr="004270A8">
              <w:rPr>
                <w:rFonts w:ascii="Arial" w:eastAsia="MS Gothic" w:hAnsi="Arial" w:cs="Arial"/>
                <w:sz w:val="21"/>
                <w:szCs w:val="21"/>
              </w:rPr>
              <w:t xml:space="preserve"> automatically</w:t>
            </w:r>
          </w:p>
        </w:tc>
      </w:tr>
    </w:tbl>
    <w:p w14:paraId="607CCF99" w14:textId="77777777" w:rsidR="00675C0D" w:rsidRPr="004270A8" w:rsidRDefault="00675C0D" w:rsidP="00675C0D">
      <w:pPr>
        <w:rPr>
          <w:rFonts w:eastAsia="MS Gothic" w:cs="Arial"/>
          <w:szCs w:val="21"/>
        </w:rPr>
      </w:pPr>
    </w:p>
    <w:p w14:paraId="2F351925" w14:textId="2D730488" w:rsidR="00675C0D" w:rsidRPr="004270A8" w:rsidRDefault="00675C0D" w:rsidP="00283075">
      <w:pPr>
        <w:pStyle w:val="ListParagraph"/>
        <w:numPr>
          <w:ilvl w:val="0"/>
          <w:numId w:val="65"/>
        </w:numPr>
        <w:ind w:leftChars="0"/>
        <w:contextualSpacing/>
        <w:rPr>
          <w:rFonts w:eastAsia="MS Gothic" w:cs="Arial"/>
          <w:szCs w:val="21"/>
        </w:rPr>
      </w:pPr>
      <w:r w:rsidRPr="004270A8">
        <w:rPr>
          <w:rFonts w:eastAsia="MS Gothic" w:cs="Arial"/>
          <w:szCs w:val="21"/>
        </w:rPr>
        <w:t>Select the Code generation target on model.</w:t>
      </w:r>
    </w:p>
    <w:p w14:paraId="09E25BBC" w14:textId="449EE938" w:rsidR="00675C0D" w:rsidRPr="004270A8" w:rsidRDefault="00675C0D" w:rsidP="00283075">
      <w:pPr>
        <w:numPr>
          <w:ilvl w:val="0"/>
          <w:numId w:val="65"/>
        </w:numPr>
        <w:contextualSpacing/>
        <w:rPr>
          <w:rFonts w:eastAsia="MS Gothic" w:cs="Arial"/>
          <w:szCs w:val="21"/>
        </w:rPr>
      </w:pPr>
      <w:r w:rsidRPr="004270A8">
        <w:rPr>
          <w:rFonts w:eastAsia="MS Gothic" w:cs="Arial"/>
          <w:szCs w:val="21"/>
        </w:rPr>
        <w:t xml:space="preserve">Execute generation of </w:t>
      </w:r>
      <w:del w:id="597" w:author="Hiroyasu Nishiumi" w:date="2022-10-20T18:40:00Z">
        <w:r w:rsidR="00364611" w:rsidRPr="004270A8" w:rsidDel="00D95B1B">
          <w:rPr>
            <w:rFonts w:eastAsia="MS Gothic" w:cs="Arial"/>
            <w:szCs w:val="21"/>
          </w:rPr>
          <w:delText>SPILS</w:delText>
        </w:r>
      </w:del>
      <w:ins w:id="598" w:author="Hiroyasu Nishiumi" w:date="2022-10-20T18:41:00Z">
        <w:r w:rsidR="00D95B1B" w:rsidRPr="004270A8">
          <w:rPr>
            <w:rFonts w:eastAsia="MS Gothic" w:cs="Arial"/>
            <w:szCs w:val="21"/>
          </w:rPr>
          <w:t>vHILS</w:t>
        </w:r>
      </w:ins>
      <w:r w:rsidRPr="004270A8">
        <w:rPr>
          <w:rFonts w:eastAsia="MS Gothic" w:cs="Arial"/>
          <w:szCs w:val="21"/>
        </w:rPr>
        <w:t xml:space="preserve"> environment by entering the provided command in the MATLAB Command Window, using the following syntax.</w:t>
      </w:r>
    </w:p>
    <w:p w14:paraId="12A87ED8" w14:textId="2B7FF2B1" w:rsidR="00675C0D" w:rsidRPr="004270A8" w:rsidRDefault="00675C0D" w:rsidP="00675C0D">
      <w:pPr>
        <w:ind w:left="720"/>
        <w:contextualSpacing/>
        <w:rPr>
          <w:rFonts w:eastAsia="MS Gothic" w:cs="Arial"/>
          <w:szCs w:val="21"/>
        </w:rPr>
      </w:pPr>
      <w:r w:rsidRPr="004270A8">
        <w:rPr>
          <w:rFonts w:eastAsia="MS Gothic" w:cs="Arial"/>
          <w:szCs w:val="21"/>
        </w:rPr>
        <w:t>Here "&gt;&gt;" denotes the command prompt and "[Enter]" denotes entry of the Enter key.</w:t>
      </w:r>
    </w:p>
    <w:p w14:paraId="668E492A" w14:textId="77777777" w:rsidR="00800FC8" w:rsidRPr="004270A8" w:rsidRDefault="00800FC8" w:rsidP="00675C0D">
      <w:pPr>
        <w:ind w:left="720"/>
        <w:contextualSpacing/>
        <w:rPr>
          <w:rFonts w:eastAsia="MS Gothic" w:cs="Arial"/>
          <w:szCs w:val="21"/>
        </w:rPr>
      </w:pPr>
    </w:p>
    <w:p w14:paraId="6516F2D8" w14:textId="77777777" w:rsidR="00675C0D" w:rsidRPr="004270A8" w:rsidRDefault="00675C0D" w:rsidP="00675C0D">
      <w:pPr>
        <w:ind w:leftChars="850" w:left="1785" w:firstLine="1"/>
        <w:rPr>
          <w:rFonts w:eastAsia="MS Gothic" w:cs="Arial"/>
          <w:szCs w:val="21"/>
        </w:rPr>
      </w:pPr>
      <w:r w:rsidRPr="004270A8">
        <w:rPr>
          <w:rFonts w:eastAsia="MS Gothic" w:cs="Arial"/>
          <w:noProof/>
          <w:szCs w:val="21"/>
          <w:lang w:eastAsia="en-US"/>
        </w:rPr>
        <mc:AlternateContent>
          <mc:Choice Requires="wps">
            <w:drawing>
              <wp:anchor distT="0" distB="0" distL="114300" distR="114300" simplePos="0" relativeHeight="251658255" behindDoc="0" locked="0" layoutInCell="1" allowOverlap="1" wp14:anchorId="029F3484" wp14:editId="30AE644D">
                <wp:simplePos x="0" y="0"/>
                <wp:positionH relativeFrom="margin">
                  <wp:align>center</wp:align>
                </wp:positionH>
                <wp:positionV relativeFrom="paragraph">
                  <wp:posOffset>51435</wp:posOffset>
                </wp:positionV>
                <wp:extent cx="4450080" cy="272415"/>
                <wp:effectExtent l="0" t="0" r="26670" b="13335"/>
                <wp:wrapNone/>
                <wp:docPr id="2064" name="Rectangle 38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450080" cy="272415"/>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107763" dir="2700000" algn="ctr" rotWithShape="0">
                                  <a:srgbClr val="808080">
                                    <a:alpha val="50000"/>
                                  </a:srgbClr>
                                </a:outerShdw>
                              </a:effectLst>
                            </a14:hiddenEffects>
                          </a:ext>
                        </a:extLst>
                      </wps:spPr>
                      <wps:txbx>
                        <w:txbxContent>
                          <w:p w14:paraId="7D713D3E" w14:textId="77777777" w:rsidR="001D58C1" w:rsidRPr="00AC47A1" w:rsidRDefault="001D58C1" w:rsidP="00675C0D">
                            <w:pPr>
                              <w:rPr>
                                <w:rFonts w:cs="Arial"/>
                                <w:szCs w:val="18"/>
                              </w:rPr>
                            </w:pPr>
                            <w:r w:rsidRPr="00AC47A1">
                              <w:rPr>
                                <w:rFonts w:cs="Arial"/>
                                <w:szCs w:val="18"/>
                              </w:rPr>
                              <w:t xml:space="preserve">&gt;&gt; </w:t>
                            </w:r>
                            <w:r>
                              <w:rPr>
                                <w:rFonts w:cs="Arial"/>
                                <w:szCs w:val="18"/>
                              </w:rPr>
                              <w:t>run_vlab</w:t>
                            </w:r>
                            <w:r w:rsidRPr="00AC47A1">
                              <w:rPr>
                                <w:rFonts w:cs="Arial"/>
                                <w:szCs w:val="18"/>
                              </w:rPr>
                              <w:t xml:space="preserve"> [Enter]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29F3484" id="Rectangle 382" o:spid="_x0000_s1038" style="position:absolute;left:0;text-align:left;margin-left:0;margin-top:4.05pt;width:350.4pt;height:21.45pt;z-index:251658255;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">
                <v:shadow opacity=".5" offset="6pt,6pt"/>
                <v:textbox>
                  <w:txbxContent>
                    <w:p w14:paraId="7D713D3E" w14:textId="77777777" w:rsidR="001D58C1" w:rsidRPr="00AC47A1" w:rsidRDefault="001D58C1" w:rsidP="00675C0D">
                      <w:pPr>
                        <w:rPr>
                          <w:rFonts w:cs="Arial"/>
                          <w:szCs w:val="18"/>
                        </w:rPr>
                      </w:pPr>
                      <w:r w:rsidRPr="00AC47A1">
                        <w:rPr>
                          <w:rFonts w:cs="Arial"/>
                          <w:szCs w:val="18"/>
                        </w:rPr>
                        <w:t xml:space="preserve">&gt;&gt; </w:t>
                      </w:r>
                      <w:r>
                        <w:rPr>
                          <w:rFonts w:cs="Arial"/>
                          <w:szCs w:val="18"/>
                        </w:rPr>
                        <w:t>run_vlab</w:t>
                      </w:r>
                      <w:r w:rsidRPr="00AC47A1">
                        <w:rPr>
                          <w:rFonts w:cs="Arial"/>
                          <w:szCs w:val="18"/>
                        </w:rPr>
                        <w:t xml:space="preserve"> [Enter]</w:t>
                      </w:r>
                    </w:p>
                  </w:txbxContent>
                </v:textbox>
                <w10:wrap anchorx="margin"/>
              </v:rect>
            </w:pict>
          </mc:Fallback>
        </mc:AlternateContent>
      </w:r>
    </w:p>
    <w:p w14:paraId="3C6F2229" w14:textId="77777777" w:rsidR="00675C0D" w:rsidRPr="004270A8" w:rsidRDefault="00675C0D" w:rsidP="00675C0D">
      <w:pPr>
        <w:ind w:leftChars="850" w:left="1785" w:firstLine="1"/>
        <w:rPr>
          <w:rFonts w:eastAsia="MS Gothic" w:cs="Arial"/>
          <w:szCs w:val="21"/>
        </w:rPr>
      </w:pPr>
    </w:p>
    <w:p w14:paraId="0E7E42A2" w14:textId="77777777" w:rsidR="00675C0D" w:rsidRPr="004270A8" w:rsidRDefault="00675C0D" w:rsidP="00675C0D">
      <w:pPr>
        <w:ind w:left="720"/>
        <w:contextualSpacing/>
        <w:rPr>
          <w:rFonts w:eastAsia="MS Gothic" w:cs="Arial"/>
          <w:szCs w:val="21"/>
        </w:rPr>
      </w:pPr>
    </w:p>
    <w:p w14:paraId="1CCEFC1F" w14:textId="77777777" w:rsidR="00675C0D" w:rsidRPr="004270A8" w:rsidRDefault="00675C0D" w:rsidP="00675C0D">
      <w:pPr>
        <w:rPr>
          <w:rFonts w:eastAsia="MS Gothic" w:cs="Arial"/>
          <w:szCs w:val="21"/>
        </w:rPr>
      </w:pPr>
    </w:p>
    <w:p w14:paraId="4BAAFEBD" w14:textId="4EB57E46" w:rsidR="00675C0D" w:rsidRPr="004270A8" w:rsidRDefault="00675C0D" w:rsidP="00283075">
      <w:pPr>
        <w:pStyle w:val="ListParagraph"/>
        <w:numPr>
          <w:ilvl w:val="0"/>
          <w:numId w:val="65"/>
        </w:numPr>
        <w:ind w:leftChars="0"/>
        <w:contextualSpacing/>
        <w:rPr>
          <w:rFonts w:eastAsia="MS Gothic" w:cs="Arial"/>
          <w:szCs w:val="21"/>
        </w:rPr>
      </w:pPr>
      <w:r w:rsidRPr="004270A8">
        <w:rPr>
          <w:rFonts w:eastAsia="MS Gothic" w:cs="Arial"/>
          <w:szCs w:val="21"/>
        </w:rPr>
        <w:t>After executing “</w:t>
      </w:r>
      <w:r w:rsidRPr="004270A8">
        <w:rPr>
          <w:rFonts w:eastAsia="MS Gothic" w:cs="Arial"/>
          <w:b/>
          <w:bCs/>
          <w:szCs w:val="21"/>
        </w:rPr>
        <w:t>run_vlab</w:t>
      </w:r>
      <w:r w:rsidRPr="004270A8">
        <w:rPr>
          <w:rFonts w:eastAsia="MS Gothic" w:cs="Arial"/>
          <w:szCs w:val="21"/>
        </w:rPr>
        <w:t>” command, the SC_project folder will be created. And a message box is displayed to notify for user about the full path of SC_project.</w:t>
      </w:r>
    </w:p>
    <w:p w14:paraId="580F7705" w14:textId="77777777" w:rsidR="00B3693B" w:rsidRPr="004270A8" w:rsidRDefault="00B3693B" w:rsidP="00B3693B">
      <w:pPr>
        <w:rPr>
          <w:rFonts w:eastAsia="MS Gothic" w:cs="Arial"/>
          <w:szCs w:val="21"/>
        </w:rPr>
      </w:pPr>
    </w:p>
    <w:p w14:paraId="79FB6B74" w14:textId="0C096288" w:rsidR="00675C0D" w:rsidRPr="004270A8" w:rsidRDefault="00B3693B" w:rsidP="004270A8">
      <w:pPr>
        <w:ind w:left="1700" w:hanging="849"/>
        <w:rPr>
          <w:rFonts w:eastAsia="MS Gothic" w:cs="Arial"/>
          <w:sz w:val="18"/>
          <w:szCs w:val="18"/>
        </w:rPr>
      </w:pPr>
      <w:r w:rsidRPr="004270A8">
        <w:rPr>
          <w:rFonts w:eastAsia="MS Gothic" w:cs="Arial"/>
          <w:sz w:val="18"/>
          <w:szCs w:val="18"/>
          <w:highlight w:val="yellow"/>
        </w:rPr>
        <w:t>Remark</w:t>
      </w:r>
      <w:r w:rsidRPr="004270A8">
        <w:rPr>
          <w:rFonts w:eastAsia="MS Gothic" w:cs="Arial"/>
          <w:sz w:val="18"/>
          <w:szCs w:val="18"/>
          <w:highlight w:val="yellow"/>
        </w:rPr>
        <w:tab/>
      </w:r>
      <w:commentRangeStart w:id="599"/>
      <w:r w:rsidRPr="004270A8">
        <w:rPr>
          <w:rFonts w:eastAsia="MS Gothic" w:cs="Arial"/>
          <w:sz w:val="18"/>
          <w:szCs w:val="18"/>
          <w:highlight w:val="yellow"/>
        </w:rPr>
        <w:t xml:space="preserve">If using RH850/U2C device series, this message box is not displayed and do not execute the feature which described in section </w:t>
      </w:r>
      <w:r w:rsidRPr="004270A8">
        <w:rPr>
          <w:rFonts w:eastAsia="MS Gothic" w:cs="Arial"/>
          <w:b/>
          <w:bCs/>
          <w:sz w:val="18"/>
          <w:szCs w:val="18"/>
          <w:highlight w:val="yellow"/>
        </w:rPr>
        <w:fldChar w:fldCharType="begin"/>
      </w:r>
      <w:r w:rsidRPr="004270A8">
        <w:rPr>
          <w:rFonts w:eastAsia="MS Gothic" w:cs="Arial"/>
          <w:b/>
          <w:bCs/>
          <w:sz w:val="18"/>
          <w:szCs w:val="18"/>
          <w:highlight w:val="yellow"/>
        </w:rPr>
        <w:instrText xml:space="preserve"> REF _Ref95122765 \h  \* MERGEFORMAT </w:instrText>
      </w:r>
      <w:r w:rsidRPr="004270A8">
        <w:rPr>
          <w:rFonts w:eastAsia="MS Gothic" w:cs="Arial"/>
          <w:b/>
          <w:bCs/>
          <w:sz w:val="18"/>
          <w:szCs w:val="18"/>
          <w:highlight w:val="yellow"/>
        </w:rPr>
      </w:r>
      <w:r w:rsidRPr="004270A8">
        <w:rPr>
          <w:rFonts w:eastAsia="MS Gothic" w:cs="Arial"/>
          <w:b/>
          <w:bCs/>
          <w:sz w:val="18"/>
          <w:szCs w:val="18"/>
          <w:highlight w:val="yellow"/>
        </w:rPr>
        <w:fldChar w:fldCharType="separate"/>
      </w:r>
      <w:r w:rsidR="00775653" w:rsidRPr="00775653">
        <w:rPr>
          <w:rFonts w:cs="Arial"/>
          <w:b/>
          <w:bCs/>
          <w:sz w:val="18"/>
          <w:szCs w:val="18"/>
          <w:highlight w:val="yellow"/>
        </w:rPr>
        <w:t>3.3.3.1 Generating the peripherals’ source code by SC</w:t>
      </w:r>
      <w:r w:rsidRPr="004270A8">
        <w:rPr>
          <w:rFonts w:eastAsia="MS Gothic" w:cs="Arial"/>
          <w:b/>
          <w:bCs/>
          <w:sz w:val="18"/>
          <w:szCs w:val="18"/>
          <w:highlight w:val="yellow"/>
        </w:rPr>
        <w:fldChar w:fldCharType="end"/>
      </w:r>
      <w:r w:rsidRPr="004270A8">
        <w:rPr>
          <w:rFonts w:eastAsia="MS Gothic" w:cs="Arial"/>
          <w:sz w:val="18"/>
          <w:szCs w:val="18"/>
          <w:highlight w:val="yellow"/>
        </w:rPr>
        <w:t>.</w:t>
      </w:r>
      <w:commentRangeEnd w:id="599"/>
      <w:r w:rsidRPr="004270A8">
        <w:rPr>
          <w:rStyle w:val="CommentReference"/>
          <w:rFonts w:cs="Arial"/>
          <w:szCs w:val="18"/>
        </w:rPr>
        <w:commentReference w:id="599"/>
      </w:r>
      <w:bookmarkStart w:id="600" w:name="V10000_Req_03_009"/>
      <w:bookmarkEnd w:id="600"/>
    </w:p>
    <w:p w14:paraId="4EE84F62" w14:textId="77777777" w:rsidR="00B3693B" w:rsidRPr="004270A8" w:rsidRDefault="00B3693B" w:rsidP="00B3693B">
      <w:pPr>
        <w:rPr>
          <w:rFonts w:eastAsia="MS Gothic" w:cs="Arial"/>
          <w:szCs w:val="21"/>
        </w:rPr>
      </w:pPr>
    </w:p>
    <w:p w14:paraId="3D563654" w14:textId="77777777" w:rsidR="00675C0D" w:rsidRPr="004270A8" w:rsidRDefault="00675C0D" w:rsidP="00675C0D">
      <w:pPr>
        <w:jc w:val="center"/>
        <w:rPr>
          <w:rFonts w:eastAsia="MS Gothic" w:cs="Arial"/>
          <w:szCs w:val="21"/>
        </w:rPr>
      </w:pPr>
      <w:r w:rsidRPr="004270A8">
        <w:rPr>
          <w:rFonts w:eastAsia="MS Gothic" w:cs="Arial"/>
          <w:noProof/>
          <w:szCs w:val="21"/>
        </w:rPr>
        <w:drawing>
          <wp:inline distT="0" distB="0" distL="0" distR="0" wp14:anchorId="2D4AA83B" wp14:editId="2424AA24">
            <wp:extent cx="3372321" cy="962159"/>
            <wp:effectExtent l="0" t="0" r="0" b="9525"/>
            <wp:docPr id="16" name="Picture 1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 Teams&#10;&#10;Description automatically generated"/>
                    <pic:cNvPicPr/>
                  </pic:nvPicPr>
                  <pic:blipFill>
                    <a:blip r:embed="rId87">
                      <a:extLst>
                        <a:ext uri="{28A0092B-C50C-407E-A947-70E740481C1C}">
                          <a14:useLocalDpi xmlns:a14="http://schemas.microsoft.com/office/drawing/2010/main" val="0"/>
                        </a:ext>
                      </a:extLst>
                    </a:blip>
                    <a:stretch>
                      <a:fillRect/>
                    </a:stretch>
                  </pic:blipFill>
                  <pic:spPr>
                    <a:xfrm>
                      <a:off x="0" y="0"/>
                      <a:ext cx="3372321" cy="962159"/>
                    </a:xfrm>
                    <a:prstGeom prst="rect">
                      <a:avLst/>
                    </a:prstGeom>
                  </pic:spPr>
                </pic:pic>
              </a:graphicData>
            </a:graphic>
          </wp:inline>
        </w:drawing>
      </w:r>
    </w:p>
    <w:p w14:paraId="2F6F11A7" w14:textId="77777777" w:rsidR="00675C0D" w:rsidRPr="004270A8" w:rsidRDefault="00675C0D" w:rsidP="00675C0D">
      <w:pPr>
        <w:jc w:val="center"/>
        <w:rPr>
          <w:rFonts w:eastAsia="MS Gothic" w:cs="Arial"/>
          <w:szCs w:val="21"/>
        </w:rPr>
      </w:pPr>
    </w:p>
    <w:p w14:paraId="33FF3DF5" w14:textId="34B9A7E1" w:rsidR="005173AE" w:rsidRPr="004270A8" w:rsidRDefault="005173AE" w:rsidP="005173AE">
      <w:pPr>
        <w:spacing w:after="200"/>
        <w:jc w:val="center"/>
        <w:rPr>
          <w:rFonts w:eastAsia="MS Gothic" w:cs="Arial"/>
          <w:b/>
          <w:bCs/>
          <w:i/>
          <w:iCs/>
          <w:szCs w:val="21"/>
        </w:rPr>
      </w:pPr>
      <w:bookmarkStart w:id="601" w:name="_Ref494809088"/>
      <w:bookmarkStart w:id="602" w:name="_Ref536545143"/>
      <w:bookmarkStart w:id="603" w:name="_Toc528833010"/>
      <w:bookmarkStart w:id="604" w:name="_Ref531940762"/>
      <w:bookmarkStart w:id="605" w:name="_Toc51330653"/>
      <w:r w:rsidRPr="004270A8">
        <w:rPr>
          <w:rFonts w:eastAsia="MS Gothic" w:cs="Arial"/>
          <w:b/>
          <w:bCs/>
          <w:i/>
          <w:iCs/>
          <w:szCs w:val="21"/>
        </w:rPr>
        <w:t xml:space="preserve">Figure </w:t>
      </w:r>
      <w:r w:rsidR="00582BBD">
        <w:rPr>
          <w:rFonts w:eastAsia="MS Gothic" w:cs="Arial"/>
          <w:b/>
          <w:bCs/>
          <w:i/>
          <w:iCs/>
          <w:szCs w:val="21"/>
        </w:rPr>
        <w:fldChar w:fldCharType="begin"/>
      </w:r>
      <w:r w:rsidR="00582BBD">
        <w:rPr>
          <w:rFonts w:eastAsia="MS Gothic" w:cs="Arial"/>
          <w:b/>
          <w:bCs/>
          <w:i/>
          <w:iCs/>
          <w:szCs w:val="21"/>
        </w:rPr>
        <w:instrText xml:space="preserve"> STYLEREF 1 \s </w:instrText>
      </w:r>
      <w:r w:rsidR="00582BBD">
        <w:rPr>
          <w:rFonts w:eastAsia="MS Gothic" w:cs="Arial"/>
          <w:b/>
          <w:bCs/>
          <w:i/>
          <w:iCs/>
          <w:szCs w:val="21"/>
        </w:rPr>
        <w:fldChar w:fldCharType="separate"/>
      </w:r>
      <w:r w:rsidR="00775653">
        <w:rPr>
          <w:rFonts w:eastAsia="MS Gothic" w:cs="Arial"/>
          <w:b/>
          <w:bCs/>
          <w:i/>
          <w:iCs/>
          <w:noProof/>
          <w:szCs w:val="21"/>
        </w:rPr>
        <w:t>3</w:t>
      </w:r>
      <w:r w:rsidR="00582BBD">
        <w:rPr>
          <w:rFonts w:eastAsia="MS Gothic" w:cs="Arial"/>
          <w:b/>
          <w:bCs/>
          <w:i/>
          <w:iCs/>
          <w:szCs w:val="21"/>
        </w:rPr>
        <w:fldChar w:fldCharType="end"/>
      </w:r>
      <w:r w:rsidR="00582BBD">
        <w:rPr>
          <w:rFonts w:eastAsia="MS Gothic" w:cs="Arial"/>
          <w:b/>
          <w:bCs/>
          <w:i/>
          <w:iCs/>
          <w:szCs w:val="21"/>
        </w:rPr>
        <w:noBreakHyphen/>
      </w:r>
      <w:r w:rsidR="00582BBD">
        <w:rPr>
          <w:rFonts w:eastAsia="MS Gothic" w:cs="Arial"/>
          <w:b/>
          <w:bCs/>
          <w:i/>
          <w:iCs/>
          <w:szCs w:val="21"/>
        </w:rPr>
        <w:fldChar w:fldCharType="begin"/>
      </w:r>
      <w:r w:rsidR="00582BBD">
        <w:rPr>
          <w:rFonts w:eastAsia="MS Gothic" w:cs="Arial"/>
          <w:b/>
          <w:bCs/>
          <w:i/>
          <w:iCs/>
          <w:szCs w:val="21"/>
        </w:rPr>
        <w:instrText xml:space="preserve"> SEQ Figure \* ARABIC \s 1 </w:instrText>
      </w:r>
      <w:r w:rsidR="00582BBD">
        <w:rPr>
          <w:rFonts w:eastAsia="MS Gothic" w:cs="Arial"/>
          <w:b/>
          <w:bCs/>
          <w:i/>
          <w:iCs/>
          <w:szCs w:val="21"/>
        </w:rPr>
        <w:fldChar w:fldCharType="separate"/>
      </w:r>
      <w:r w:rsidR="00775653">
        <w:rPr>
          <w:rFonts w:eastAsia="MS Gothic" w:cs="Arial"/>
          <w:b/>
          <w:bCs/>
          <w:i/>
          <w:iCs/>
          <w:noProof/>
          <w:szCs w:val="21"/>
        </w:rPr>
        <w:t>27</w:t>
      </w:r>
      <w:r w:rsidR="00582BBD">
        <w:rPr>
          <w:rFonts w:eastAsia="MS Gothic" w:cs="Arial"/>
          <w:b/>
          <w:bCs/>
          <w:i/>
          <w:iCs/>
          <w:szCs w:val="21"/>
        </w:rPr>
        <w:fldChar w:fldCharType="end"/>
      </w:r>
      <w:r w:rsidRPr="004270A8">
        <w:rPr>
          <w:rFonts w:eastAsia="MS Gothic" w:cs="Arial"/>
          <w:b/>
          <w:bCs/>
          <w:i/>
          <w:iCs/>
          <w:szCs w:val="21"/>
        </w:rPr>
        <w:t xml:space="preserve"> Message box notify the full path of SC_project</w:t>
      </w:r>
    </w:p>
    <w:p w14:paraId="266283E6" w14:textId="347FF4E8" w:rsidR="00B3693B" w:rsidRPr="004270A8" w:rsidRDefault="00B3693B" w:rsidP="005173AE">
      <w:pPr>
        <w:spacing w:after="200"/>
        <w:jc w:val="center"/>
        <w:rPr>
          <w:rFonts w:eastAsia="MS Gothic" w:cs="Arial"/>
          <w:b/>
          <w:bCs/>
          <w:i/>
          <w:iCs/>
          <w:szCs w:val="21"/>
        </w:rPr>
      </w:pPr>
      <w:r w:rsidRPr="004270A8">
        <w:rPr>
          <w:rFonts w:eastAsia="MS Gothic" w:cs="Arial"/>
          <w:b/>
          <w:bCs/>
          <w:i/>
          <w:iCs/>
          <w:szCs w:val="21"/>
        </w:rPr>
        <w:br w:type="page"/>
      </w:r>
    </w:p>
    <w:p w14:paraId="2E93A71C" w14:textId="4CA676DC" w:rsidR="003E21A2" w:rsidRPr="004270A8" w:rsidRDefault="006855D8" w:rsidP="003E21A2">
      <w:pPr>
        <w:pStyle w:val="Heading4"/>
        <w:ind w:leftChars="0" w:left="0"/>
        <w:rPr>
          <w:rFonts w:cs="Arial"/>
          <w:szCs w:val="21"/>
        </w:rPr>
      </w:pPr>
      <w:bookmarkStart w:id="606" w:name="_Ref95122765"/>
      <w:r w:rsidRPr="004270A8">
        <w:rPr>
          <w:rFonts w:cs="Arial"/>
          <w:szCs w:val="21"/>
        </w:rPr>
        <w:lastRenderedPageBreak/>
        <w:t>3</w:t>
      </w:r>
      <w:r w:rsidR="003E21A2" w:rsidRPr="004270A8">
        <w:rPr>
          <w:rFonts w:cs="Arial"/>
          <w:szCs w:val="21"/>
        </w:rPr>
        <w:t>.3.3.1 Generating the peripherals’ source code by SC</w:t>
      </w:r>
      <w:bookmarkEnd w:id="606"/>
    </w:p>
    <w:p w14:paraId="0361911B" w14:textId="37992423" w:rsidR="003E21A2" w:rsidRPr="004270A8" w:rsidRDefault="003E21A2" w:rsidP="00283075">
      <w:pPr>
        <w:numPr>
          <w:ilvl w:val="0"/>
          <w:numId w:val="66"/>
        </w:numPr>
        <w:spacing w:before="240"/>
        <w:contextualSpacing/>
        <w:rPr>
          <w:rFonts w:eastAsia="MS Gothic" w:cs="Arial"/>
          <w:szCs w:val="21"/>
        </w:rPr>
      </w:pPr>
      <w:r w:rsidRPr="004270A8">
        <w:rPr>
          <w:rFonts w:eastAsia="MS Gothic" w:cs="Arial"/>
          <w:szCs w:val="21"/>
        </w:rPr>
        <w:t>After that, the SC Window will be displayed. User can configure detail settings and generate peripherals’ source code</w:t>
      </w:r>
      <w:r w:rsidR="00A92D49" w:rsidRPr="004270A8">
        <w:rPr>
          <w:rFonts w:eastAsia="MS Gothic" w:cs="Arial"/>
          <w:szCs w:val="21"/>
        </w:rPr>
        <w:fldChar w:fldCharType="begin"/>
      </w:r>
      <w:r w:rsidR="00A92D49" w:rsidRPr="004270A8">
        <w:rPr>
          <w:rFonts w:cs="Arial"/>
        </w:rPr>
        <w:instrText xml:space="preserve"> XE "</w:instrText>
      </w:r>
      <w:r w:rsidR="00A92D49" w:rsidRPr="004270A8">
        <w:rPr>
          <w:rFonts w:eastAsia="MS Gothic" w:cs="Arial"/>
          <w:szCs w:val="21"/>
        </w:rPr>
        <w:instrText>peripherals’ source code</w:instrText>
      </w:r>
      <w:r w:rsidR="00A92D49" w:rsidRPr="004270A8">
        <w:rPr>
          <w:rFonts w:cs="Arial"/>
        </w:rPr>
        <w:instrText xml:space="preserve">" </w:instrText>
      </w:r>
      <w:r w:rsidR="00A92D49" w:rsidRPr="004270A8">
        <w:rPr>
          <w:rFonts w:eastAsia="MS Gothic" w:cs="Arial"/>
          <w:szCs w:val="21"/>
        </w:rPr>
        <w:fldChar w:fldCharType="end"/>
      </w:r>
      <w:r w:rsidRPr="004270A8">
        <w:rPr>
          <w:rFonts w:eastAsia="MS Gothic" w:cs="Arial"/>
          <w:szCs w:val="21"/>
        </w:rPr>
        <w:t xml:space="preserve"> as below:</w:t>
      </w:r>
    </w:p>
    <w:p w14:paraId="51086EAE" w14:textId="77777777" w:rsidR="003E21A2" w:rsidRPr="004270A8" w:rsidRDefault="003E21A2" w:rsidP="005D175F">
      <w:pPr>
        <w:numPr>
          <w:ilvl w:val="0"/>
          <w:numId w:val="20"/>
        </w:numPr>
        <w:contextualSpacing/>
        <w:rPr>
          <w:rFonts w:eastAsia="MS Gothic" w:cs="Arial"/>
          <w:szCs w:val="21"/>
        </w:rPr>
      </w:pPr>
      <w:r w:rsidRPr="004270A8">
        <w:rPr>
          <w:rFonts w:eastAsia="MS Gothic" w:cs="Arial"/>
          <w:b/>
          <w:bCs/>
          <w:szCs w:val="21"/>
        </w:rPr>
        <w:t xml:space="preserve">Step 1: </w:t>
      </w:r>
      <w:r w:rsidRPr="004270A8">
        <w:rPr>
          <w:rFonts w:eastAsia="MS Gothic" w:cs="Arial"/>
          <w:szCs w:val="21"/>
        </w:rPr>
        <w:t>Select [New Configuration File] or [File] -&gt; [New…] to create new SC project.</w:t>
      </w:r>
    </w:p>
    <w:p w14:paraId="4B8AFA0D" w14:textId="77777777" w:rsidR="003E21A2" w:rsidRPr="004270A8" w:rsidRDefault="003E21A2" w:rsidP="003E21A2">
      <w:pPr>
        <w:rPr>
          <w:rFonts w:eastAsia="MS Gothic" w:cs="Arial"/>
          <w:szCs w:val="21"/>
        </w:rPr>
      </w:pPr>
    </w:p>
    <w:p w14:paraId="2DA7B3B1" w14:textId="4FC6AEBE" w:rsidR="003E21A2" w:rsidRPr="004270A8" w:rsidRDefault="003E21A2" w:rsidP="003E21A2">
      <w:pPr>
        <w:jc w:val="center"/>
        <w:rPr>
          <w:rFonts w:eastAsia="MS Gothic" w:cs="Arial"/>
          <w:szCs w:val="21"/>
        </w:rPr>
      </w:pPr>
      <w:r w:rsidRPr="004270A8">
        <w:rPr>
          <w:rFonts w:eastAsia="MS Gothic" w:cs="Arial"/>
          <w:noProof/>
          <w:szCs w:val="21"/>
        </w:rPr>
        <w:drawing>
          <wp:inline distT="0" distB="0" distL="0" distR="0" wp14:anchorId="62A06F65" wp14:editId="3FDE6DBA">
            <wp:extent cx="5267448" cy="1601470"/>
            <wp:effectExtent l="0" t="0" r="9525" b="0"/>
            <wp:docPr id="49" name="Picture 49"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application, Word&#10;&#10;Description automatically generated"/>
                    <pic:cNvPicPr/>
                  </pic:nvPicPr>
                  <pic:blipFill>
                    <a:blip r:embed="rId88"/>
                    <a:stretch>
                      <a:fillRect/>
                    </a:stretch>
                  </pic:blipFill>
                  <pic:spPr>
                    <a:xfrm>
                      <a:off x="0" y="0"/>
                      <a:ext cx="5271960" cy="1602842"/>
                    </a:xfrm>
                    <a:prstGeom prst="rect">
                      <a:avLst/>
                    </a:prstGeom>
                  </pic:spPr>
                </pic:pic>
              </a:graphicData>
            </a:graphic>
          </wp:inline>
        </w:drawing>
      </w:r>
    </w:p>
    <w:p w14:paraId="142A8FD5" w14:textId="77777777" w:rsidR="0001051F" w:rsidRPr="004270A8" w:rsidRDefault="0001051F" w:rsidP="003E21A2">
      <w:pPr>
        <w:jc w:val="center"/>
        <w:rPr>
          <w:rFonts w:eastAsia="MS Gothic" w:cs="Arial"/>
          <w:szCs w:val="21"/>
        </w:rPr>
      </w:pPr>
    </w:p>
    <w:p w14:paraId="15A56784" w14:textId="290741F1" w:rsidR="003E21A2" w:rsidRPr="004270A8" w:rsidRDefault="00A0501E" w:rsidP="00A0501E">
      <w:pPr>
        <w:spacing w:after="200"/>
        <w:jc w:val="center"/>
        <w:rPr>
          <w:rFonts w:eastAsia="MS Gothic" w:cs="Arial"/>
          <w:b/>
          <w:bCs/>
          <w:i/>
          <w:iCs/>
          <w:szCs w:val="21"/>
        </w:rPr>
      </w:pPr>
      <w:bookmarkStart w:id="607" w:name="_Hlk95031345"/>
      <w:r w:rsidRPr="004270A8">
        <w:rPr>
          <w:rFonts w:eastAsia="MS Gothic" w:cs="Arial"/>
          <w:b/>
          <w:bCs/>
          <w:i/>
          <w:iCs/>
          <w:szCs w:val="21"/>
        </w:rPr>
        <w:t xml:space="preserve">Figure </w:t>
      </w:r>
      <w:r w:rsidR="00582BBD">
        <w:rPr>
          <w:rFonts w:eastAsia="MS Gothic" w:cs="Arial"/>
          <w:b/>
          <w:bCs/>
          <w:i/>
          <w:iCs/>
          <w:szCs w:val="21"/>
        </w:rPr>
        <w:fldChar w:fldCharType="begin"/>
      </w:r>
      <w:r w:rsidR="00582BBD">
        <w:rPr>
          <w:rFonts w:eastAsia="MS Gothic" w:cs="Arial"/>
          <w:b/>
          <w:bCs/>
          <w:i/>
          <w:iCs/>
          <w:szCs w:val="21"/>
        </w:rPr>
        <w:instrText xml:space="preserve"> STYLEREF 1 \s </w:instrText>
      </w:r>
      <w:r w:rsidR="00582BBD">
        <w:rPr>
          <w:rFonts w:eastAsia="MS Gothic" w:cs="Arial"/>
          <w:b/>
          <w:bCs/>
          <w:i/>
          <w:iCs/>
          <w:szCs w:val="21"/>
        </w:rPr>
        <w:fldChar w:fldCharType="separate"/>
      </w:r>
      <w:r w:rsidR="00775653">
        <w:rPr>
          <w:rFonts w:eastAsia="MS Gothic" w:cs="Arial"/>
          <w:b/>
          <w:bCs/>
          <w:i/>
          <w:iCs/>
          <w:noProof/>
          <w:szCs w:val="21"/>
        </w:rPr>
        <w:t>3</w:t>
      </w:r>
      <w:r w:rsidR="00582BBD">
        <w:rPr>
          <w:rFonts w:eastAsia="MS Gothic" w:cs="Arial"/>
          <w:b/>
          <w:bCs/>
          <w:i/>
          <w:iCs/>
          <w:szCs w:val="21"/>
        </w:rPr>
        <w:fldChar w:fldCharType="end"/>
      </w:r>
      <w:r w:rsidR="00582BBD">
        <w:rPr>
          <w:rFonts w:eastAsia="MS Gothic" w:cs="Arial"/>
          <w:b/>
          <w:bCs/>
          <w:i/>
          <w:iCs/>
          <w:szCs w:val="21"/>
        </w:rPr>
        <w:noBreakHyphen/>
      </w:r>
      <w:r w:rsidR="00582BBD">
        <w:rPr>
          <w:rFonts w:eastAsia="MS Gothic" w:cs="Arial"/>
          <w:b/>
          <w:bCs/>
          <w:i/>
          <w:iCs/>
          <w:szCs w:val="21"/>
        </w:rPr>
        <w:fldChar w:fldCharType="begin"/>
      </w:r>
      <w:r w:rsidR="00582BBD">
        <w:rPr>
          <w:rFonts w:eastAsia="MS Gothic" w:cs="Arial"/>
          <w:b/>
          <w:bCs/>
          <w:i/>
          <w:iCs/>
          <w:szCs w:val="21"/>
        </w:rPr>
        <w:instrText xml:space="preserve"> SEQ Figure \* ARABIC \s 1 </w:instrText>
      </w:r>
      <w:r w:rsidR="00582BBD">
        <w:rPr>
          <w:rFonts w:eastAsia="MS Gothic" w:cs="Arial"/>
          <w:b/>
          <w:bCs/>
          <w:i/>
          <w:iCs/>
          <w:szCs w:val="21"/>
        </w:rPr>
        <w:fldChar w:fldCharType="separate"/>
      </w:r>
      <w:r w:rsidR="00775653">
        <w:rPr>
          <w:rFonts w:eastAsia="MS Gothic" w:cs="Arial"/>
          <w:b/>
          <w:bCs/>
          <w:i/>
          <w:iCs/>
          <w:noProof/>
          <w:szCs w:val="21"/>
        </w:rPr>
        <w:t>28</w:t>
      </w:r>
      <w:r w:rsidR="00582BBD">
        <w:rPr>
          <w:rFonts w:eastAsia="MS Gothic" w:cs="Arial"/>
          <w:b/>
          <w:bCs/>
          <w:i/>
          <w:iCs/>
          <w:szCs w:val="21"/>
        </w:rPr>
        <w:fldChar w:fldCharType="end"/>
      </w:r>
      <w:r w:rsidRPr="004270A8">
        <w:rPr>
          <w:rFonts w:eastAsia="MS Gothic" w:cs="Arial"/>
          <w:b/>
          <w:bCs/>
          <w:i/>
          <w:iCs/>
          <w:szCs w:val="21"/>
        </w:rPr>
        <w:t xml:space="preserve"> Creating new SC project</w:t>
      </w:r>
      <w:bookmarkEnd w:id="607"/>
    </w:p>
    <w:p w14:paraId="3AB8CA1B" w14:textId="323E6432" w:rsidR="00834970" w:rsidRPr="004270A8" w:rsidRDefault="00834970">
      <w:pPr>
        <w:widowControl/>
        <w:jc w:val="left"/>
        <w:rPr>
          <w:rFonts w:eastAsia="MS Gothic" w:cs="Arial"/>
          <w:b/>
          <w:bCs/>
          <w:szCs w:val="21"/>
        </w:rPr>
      </w:pPr>
    </w:p>
    <w:p w14:paraId="3E25F051" w14:textId="32066761" w:rsidR="003E21A2" w:rsidRPr="004270A8" w:rsidRDefault="003E21A2" w:rsidP="005D175F">
      <w:pPr>
        <w:numPr>
          <w:ilvl w:val="0"/>
          <w:numId w:val="20"/>
        </w:numPr>
        <w:contextualSpacing/>
        <w:rPr>
          <w:rFonts w:eastAsia="MS Gothic" w:cs="Arial"/>
          <w:szCs w:val="21"/>
        </w:rPr>
      </w:pPr>
      <w:r w:rsidRPr="004270A8">
        <w:rPr>
          <w:rFonts w:eastAsia="MS Gothic" w:cs="Arial"/>
          <w:b/>
          <w:bCs/>
          <w:szCs w:val="21"/>
        </w:rPr>
        <w:t>Step 2:</w:t>
      </w:r>
      <w:r w:rsidRPr="004270A8">
        <w:rPr>
          <w:rFonts w:eastAsia="MS Gothic" w:cs="Arial"/>
          <w:szCs w:val="21"/>
        </w:rPr>
        <w:t xml:space="preserve"> Select platform and toolchain settings:</w:t>
      </w:r>
    </w:p>
    <w:p w14:paraId="4265E5A2" w14:textId="53ACF130" w:rsidR="00751A28" w:rsidRPr="004270A8" w:rsidRDefault="00751A28" w:rsidP="00283075">
      <w:pPr>
        <w:pStyle w:val="ListParagraph"/>
        <w:numPr>
          <w:ilvl w:val="0"/>
          <w:numId w:val="70"/>
        </w:numPr>
        <w:ind w:leftChars="0" w:left="1418"/>
        <w:contextualSpacing/>
        <w:rPr>
          <w:rFonts w:cs="Arial"/>
          <w:szCs w:val="21"/>
        </w:rPr>
      </w:pPr>
      <w:r w:rsidRPr="004270A8">
        <w:rPr>
          <w:rFonts w:cs="Arial"/>
          <w:szCs w:val="21"/>
        </w:rPr>
        <w:t xml:space="preserve">Select Device name in [Device] setting </w:t>
      </w:r>
      <w:r w:rsidRPr="004270A8">
        <w:rPr>
          <w:rFonts w:cs="Arial"/>
          <w:b/>
          <w:bCs/>
          <w:szCs w:val="21"/>
        </w:rPr>
        <w:t>(1)</w:t>
      </w:r>
      <w:r w:rsidRPr="004270A8">
        <w:rPr>
          <w:rFonts w:cs="Arial"/>
          <w:szCs w:val="21"/>
        </w:rPr>
        <w:t xml:space="preserve"> (</w:t>
      </w:r>
      <w:r w:rsidRPr="004270A8">
        <w:rPr>
          <w:rFonts w:cs="Arial"/>
          <w:b/>
          <w:bCs/>
          <w:i/>
          <w:iCs/>
          <w:szCs w:val="21"/>
        </w:rPr>
        <w:t>Note:</w:t>
      </w:r>
      <w:r w:rsidRPr="004270A8">
        <w:rPr>
          <w:rFonts w:cs="Arial"/>
          <w:szCs w:val="21"/>
        </w:rPr>
        <w:t xml:space="preserve"> Currently, only </w:t>
      </w:r>
      <w:r w:rsidR="00283075" w:rsidRPr="004270A8">
        <w:rPr>
          <w:rFonts w:cs="Arial"/>
          <w:szCs w:val="21"/>
        </w:rPr>
        <w:t>RH850/</w:t>
      </w:r>
      <w:r w:rsidRPr="004270A8">
        <w:rPr>
          <w:rFonts w:cs="Arial"/>
          <w:szCs w:val="21"/>
        </w:rPr>
        <w:t>F1KM device series are supported).</w:t>
      </w:r>
    </w:p>
    <w:p w14:paraId="5A2742EE" w14:textId="77777777" w:rsidR="00751A28" w:rsidRPr="004270A8" w:rsidRDefault="00751A28" w:rsidP="00283075">
      <w:pPr>
        <w:pStyle w:val="ListParagraph"/>
        <w:numPr>
          <w:ilvl w:val="0"/>
          <w:numId w:val="70"/>
        </w:numPr>
        <w:ind w:leftChars="0" w:left="1418"/>
        <w:contextualSpacing/>
        <w:rPr>
          <w:rFonts w:cs="Arial"/>
          <w:szCs w:val="21"/>
        </w:rPr>
      </w:pPr>
      <w:r w:rsidRPr="004270A8">
        <w:rPr>
          <w:rFonts w:cs="Arial"/>
          <w:szCs w:val="21"/>
        </w:rPr>
        <w:t xml:space="preserve">Select Toolchain type in [Toolchain] setting </w:t>
      </w:r>
      <w:r w:rsidRPr="004270A8">
        <w:rPr>
          <w:rFonts w:cs="Arial"/>
          <w:b/>
          <w:bCs/>
          <w:szCs w:val="21"/>
        </w:rPr>
        <w:t>(2)</w:t>
      </w:r>
      <w:r w:rsidRPr="004270A8">
        <w:rPr>
          <w:rFonts w:cs="Arial"/>
          <w:szCs w:val="21"/>
        </w:rPr>
        <w:t xml:space="preserve"> (</w:t>
      </w:r>
      <w:r w:rsidRPr="004270A8">
        <w:rPr>
          <w:rFonts w:cs="Arial"/>
          <w:b/>
          <w:bCs/>
          <w:i/>
          <w:iCs/>
          <w:szCs w:val="21"/>
        </w:rPr>
        <w:t xml:space="preserve">Note: </w:t>
      </w:r>
      <w:r w:rsidRPr="004270A8">
        <w:rPr>
          <w:rFonts w:cs="Arial"/>
          <w:szCs w:val="21"/>
        </w:rPr>
        <w:t>Currently, only Renesas toolchains are supported).</w:t>
      </w:r>
    </w:p>
    <w:p w14:paraId="2F3F7E73" w14:textId="77777777" w:rsidR="00751A28" w:rsidRPr="004270A8" w:rsidRDefault="00751A28" w:rsidP="00283075">
      <w:pPr>
        <w:pStyle w:val="ListParagraph"/>
        <w:numPr>
          <w:ilvl w:val="0"/>
          <w:numId w:val="70"/>
        </w:numPr>
        <w:ind w:leftChars="0" w:left="1418"/>
        <w:contextualSpacing/>
        <w:rPr>
          <w:rFonts w:cs="Arial"/>
          <w:szCs w:val="21"/>
        </w:rPr>
      </w:pPr>
      <w:r w:rsidRPr="004270A8">
        <w:rPr>
          <w:rFonts w:cs="Arial"/>
          <w:szCs w:val="21"/>
        </w:rPr>
        <w:t xml:space="preserve">Fill [File name] and select [Location] settings </w:t>
      </w:r>
      <w:r w:rsidRPr="004270A8">
        <w:rPr>
          <w:rFonts w:cs="Arial"/>
          <w:b/>
          <w:bCs/>
          <w:szCs w:val="21"/>
        </w:rPr>
        <w:t>(3)</w:t>
      </w:r>
      <w:r w:rsidRPr="004270A8">
        <w:rPr>
          <w:rFonts w:cs="Arial"/>
          <w:szCs w:val="21"/>
        </w:rPr>
        <w:t xml:space="preserve"> (</w:t>
      </w:r>
      <w:r w:rsidRPr="004270A8">
        <w:rPr>
          <w:rFonts w:cs="Arial"/>
          <w:b/>
          <w:bCs/>
          <w:i/>
          <w:iCs/>
          <w:szCs w:val="21"/>
        </w:rPr>
        <w:t xml:space="preserve">Note: </w:t>
      </w:r>
      <w:r w:rsidRPr="004270A8">
        <w:rPr>
          <w:rFonts w:cs="Arial"/>
          <w:szCs w:val="21"/>
        </w:rPr>
        <w:t>The [Location] must be the full path of SC project displayed in message box).</w:t>
      </w:r>
    </w:p>
    <w:p w14:paraId="31E2E163" w14:textId="77777777" w:rsidR="00751A28" w:rsidRPr="004270A8" w:rsidRDefault="00751A28" w:rsidP="00283075">
      <w:pPr>
        <w:pStyle w:val="ListParagraph"/>
        <w:numPr>
          <w:ilvl w:val="0"/>
          <w:numId w:val="70"/>
        </w:numPr>
        <w:ind w:leftChars="0" w:left="1418"/>
        <w:contextualSpacing/>
        <w:rPr>
          <w:rFonts w:cs="Arial"/>
          <w:szCs w:val="21"/>
        </w:rPr>
      </w:pPr>
      <w:r w:rsidRPr="004270A8">
        <w:rPr>
          <w:rFonts w:cs="Arial"/>
          <w:szCs w:val="21"/>
        </w:rPr>
        <w:t xml:space="preserve">Click [Finish] button </w:t>
      </w:r>
      <w:r w:rsidRPr="004270A8">
        <w:rPr>
          <w:rFonts w:cs="Arial"/>
          <w:b/>
          <w:bCs/>
          <w:szCs w:val="21"/>
        </w:rPr>
        <w:t>(4)</w:t>
      </w:r>
      <w:r w:rsidRPr="004270A8">
        <w:rPr>
          <w:rFonts w:cs="Arial"/>
          <w:szCs w:val="21"/>
        </w:rPr>
        <w:t>.</w:t>
      </w:r>
    </w:p>
    <w:p w14:paraId="4B6B7F0E" w14:textId="77777777" w:rsidR="003E21A2" w:rsidRPr="004270A8" w:rsidRDefault="003E21A2" w:rsidP="003E21A2">
      <w:pPr>
        <w:rPr>
          <w:rFonts w:eastAsia="MS Gothic" w:cs="Arial"/>
          <w:szCs w:val="21"/>
        </w:rPr>
      </w:pPr>
    </w:p>
    <w:p w14:paraId="75F60FA1" w14:textId="4823497D" w:rsidR="003E21A2" w:rsidRPr="004270A8" w:rsidRDefault="006F5CB0" w:rsidP="003E21A2">
      <w:pPr>
        <w:jc w:val="center"/>
        <w:rPr>
          <w:rFonts w:eastAsia="MS Gothic" w:cs="Arial"/>
          <w:szCs w:val="21"/>
        </w:rPr>
      </w:pPr>
      <w:r w:rsidRPr="004270A8">
        <w:rPr>
          <w:rFonts w:eastAsia="MS Gothic" w:cs="Arial"/>
          <w:noProof/>
          <w:szCs w:val="21"/>
        </w:rPr>
        <mc:AlternateContent>
          <mc:Choice Requires="wpg">
            <w:drawing>
              <wp:anchor distT="0" distB="0" distL="114300" distR="114300" simplePos="0" relativeHeight="251658265" behindDoc="0" locked="0" layoutInCell="1" allowOverlap="1" wp14:anchorId="39E3677B" wp14:editId="2EE82211">
                <wp:simplePos x="0" y="0"/>
                <wp:positionH relativeFrom="margin">
                  <wp:align>center</wp:align>
                </wp:positionH>
                <wp:positionV relativeFrom="paragraph">
                  <wp:posOffset>14630</wp:posOffset>
                </wp:positionV>
                <wp:extent cx="4362450" cy="3891915"/>
                <wp:effectExtent l="0" t="0" r="0" b="0"/>
                <wp:wrapTopAndBottom/>
                <wp:docPr id="21508" name="グループ化 8"/>
                <wp:cNvGraphicFramePr/>
                <a:graphic xmlns:a="http://schemas.openxmlformats.org/drawingml/2006/main">
                  <a:graphicData uri="http://schemas.microsoft.com/office/word/2010/wordprocessingGroup">
                    <wpg:wgp>
                      <wpg:cNvGrpSpPr/>
                      <wpg:grpSpPr>
                        <a:xfrm>
                          <a:off x="0" y="0"/>
                          <a:ext cx="4362450" cy="3891915"/>
                          <a:chOff x="0" y="0"/>
                          <a:chExt cx="4362450" cy="3891915"/>
                        </a:xfrm>
                      </wpg:grpSpPr>
                      <pic:pic xmlns:pic="http://schemas.openxmlformats.org/drawingml/2006/picture">
                        <pic:nvPicPr>
                          <pic:cNvPr id="21509" name="Picture 19" descr="Graphical user interface, text, application&#10;&#10;Description automatically generated"/>
                          <pic:cNvPicPr/>
                        </pic:nvPicPr>
                        <pic:blipFill>
                          <a:blip r:embed="rId89">
                            <a:extLst>
                              <a:ext uri="{28A0092B-C50C-407E-A947-70E740481C1C}">
                                <a14:useLocalDpi xmlns:a14="http://schemas.microsoft.com/office/drawing/2010/main" val="0"/>
                              </a:ext>
                            </a:extLst>
                          </a:blip>
                          <a:stretch>
                            <a:fillRect/>
                          </a:stretch>
                        </pic:blipFill>
                        <pic:spPr>
                          <a:xfrm>
                            <a:off x="0" y="0"/>
                            <a:ext cx="4362450" cy="3891915"/>
                          </a:xfrm>
                          <a:prstGeom prst="rect">
                            <a:avLst/>
                          </a:prstGeom>
                        </pic:spPr>
                      </pic:pic>
                      <pic:pic xmlns:pic="http://schemas.openxmlformats.org/drawingml/2006/picture">
                        <pic:nvPicPr>
                          <pic:cNvPr id="21510" name="図 21510"/>
                          <pic:cNvPicPr>
                            <a:picLocks noChangeAspect="1"/>
                          </pic:cNvPicPr>
                        </pic:nvPicPr>
                        <pic:blipFill rotWithShape="1">
                          <a:blip r:embed="rId90"/>
                          <a:srcRect r="23105"/>
                          <a:stretch/>
                        </pic:blipFill>
                        <pic:spPr>
                          <a:xfrm>
                            <a:off x="604838" y="1359378"/>
                            <a:ext cx="1347787" cy="1427162"/>
                          </a:xfrm>
                          <a:prstGeom prst="rect">
                            <a:avLst/>
                          </a:prstGeom>
                        </pic:spPr>
                      </pic:pic>
                    </wpg:wgp>
                  </a:graphicData>
                </a:graphic>
              </wp:anchor>
            </w:drawing>
          </mc:Choice>
          <mc:Fallback xmlns:arto="http://schemas.microsoft.com/office/word/2006/arto" xmlns:a16="http://schemas.microsoft.com/office/drawing/2014/main" xmlns:a14="http://schemas.microsoft.com/office/drawing/2010/main" xmlns:pic="http://schemas.openxmlformats.org/drawingml/2006/picture" xmlns:a="http://schemas.openxmlformats.org/drawingml/2006/main">
            <w:pict w14:anchorId="59E5F37B">
              <v:group id="グループ化 8" style="position:absolute;left:0;text-align:left;margin-left:0;margin-top:1.15pt;width:343.5pt;height:306.45pt;z-index:251997184;mso-position-horizontal:center;mso-position-horizontal-relative:margin" coordsize="43624,38919" o:spid="_x0000_s1026" w14:anchorId="2DD0FAFA"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">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Picture 19" style="position:absolute;width:43624;height:38919;visibility:visible;mso-wrap-style:square" alt="Graphical user interface, text, application&#10;&#10;Description automatically generated"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">
                  <v:imagedata o:title="Graphical user interface, text, application&#10;&#10;Description automatically generated" r:id="rId91"/>
                </v:shape>
                <v:shape id="図 21510" style="position:absolute;left:6048;top:13593;width:13478;height:14272;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">
                  <v:imagedata cropright="15142f" o:title="" r:id="rId92"/>
                </v:shape>
                <w10:wrap type="topAndBottom" anchorx="margin"/>
              </v:group>
            </w:pict>
          </mc:Fallback>
        </mc:AlternateContent>
      </w:r>
    </w:p>
    <w:p w14:paraId="5F8B29DE" w14:textId="0E0E8E4E" w:rsidR="00834970" w:rsidRPr="004270A8" w:rsidRDefault="00286693" w:rsidP="00283075">
      <w:pPr>
        <w:spacing w:after="200"/>
        <w:jc w:val="center"/>
        <w:rPr>
          <w:rFonts w:eastAsia="MS Gothic" w:cs="Arial"/>
          <w:b/>
          <w:bCs/>
          <w:szCs w:val="21"/>
        </w:rPr>
      </w:pPr>
      <w:r w:rsidRPr="004270A8">
        <w:rPr>
          <w:rFonts w:eastAsia="MS Gothic" w:cs="Arial"/>
          <w:b/>
          <w:bCs/>
          <w:i/>
          <w:iCs/>
          <w:szCs w:val="21"/>
        </w:rPr>
        <w:t xml:space="preserve">Figure </w:t>
      </w:r>
      <w:r w:rsidR="00582BBD">
        <w:rPr>
          <w:rFonts w:eastAsia="MS Gothic" w:cs="Arial"/>
          <w:b/>
          <w:bCs/>
          <w:i/>
          <w:iCs/>
          <w:szCs w:val="21"/>
        </w:rPr>
        <w:fldChar w:fldCharType="begin"/>
      </w:r>
      <w:r w:rsidR="00582BBD">
        <w:rPr>
          <w:rFonts w:eastAsia="MS Gothic" w:cs="Arial"/>
          <w:b/>
          <w:bCs/>
          <w:i/>
          <w:iCs/>
          <w:szCs w:val="21"/>
        </w:rPr>
        <w:instrText xml:space="preserve"> STYLEREF 1 \s </w:instrText>
      </w:r>
      <w:r w:rsidR="00582BBD">
        <w:rPr>
          <w:rFonts w:eastAsia="MS Gothic" w:cs="Arial"/>
          <w:b/>
          <w:bCs/>
          <w:i/>
          <w:iCs/>
          <w:szCs w:val="21"/>
        </w:rPr>
        <w:fldChar w:fldCharType="separate"/>
      </w:r>
      <w:r w:rsidR="00775653">
        <w:rPr>
          <w:rFonts w:eastAsia="MS Gothic" w:cs="Arial"/>
          <w:b/>
          <w:bCs/>
          <w:i/>
          <w:iCs/>
          <w:noProof/>
          <w:szCs w:val="21"/>
        </w:rPr>
        <w:t>3</w:t>
      </w:r>
      <w:r w:rsidR="00582BBD">
        <w:rPr>
          <w:rFonts w:eastAsia="MS Gothic" w:cs="Arial"/>
          <w:b/>
          <w:bCs/>
          <w:i/>
          <w:iCs/>
          <w:szCs w:val="21"/>
        </w:rPr>
        <w:fldChar w:fldCharType="end"/>
      </w:r>
      <w:r w:rsidR="00582BBD">
        <w:rPr>
          <w:rFonts w:eastAsia="MS Gothic" w:cs="Arial"/>
          <w:b/>
          <w:bCs/>
          <w:i/>
          <w:iCs/>
          <w:szCs w:val="21"/>
        </w:rPr>
        <w:noBreakHyphen/>
      </w:r>
      <w:r w:rsidR="00582BBD">
        <w:rPr>
          <w:rFonts w:eastAsia="MS Gothic" w:cs="Arial"/>
          <w:b/>
          <w:bCs/>
          <w:i/>
          <w:iCs/>
          <w:szCs w:val="21"/>
        </w:rPr>
        <w:fldChar w:fldCharType="begin"/>
      </w:r>
      <w:r w:rsidR="00582BBD">
        <w:rPr>
          <w:rFonts w:eastAsia="MS Gothic" w:cs="Arial"/>
          <w:b/>
          <w:bCs/>
          <w:i/>
          <w:iCs/>
          <w:szCs w:val="21"/>
        </w:rPr>
        <w:instrText xml:space="preserve"> SEQ Figure \* ARABIC \s 1 </w:instrText>
      </w:r>
      <w:r w:rsidR="00582BBD">
        <w:rPr>
          <w:rFonts w:eastAsia="MS Gothic" w:cs="Arial"/>
          <w:b/>
          <w:bCs/>
          <w:i/>
          <w:iCs/>
          <w:szCs w:val="21"/>
        </w:rPr>
        <w:fldChar w:fldCharType="separate"/>
      </w:r>
      <w:r w:rsidR="00775653">
        <w:rPr>
          <w:rFonts w:eastAsia="MS Gothic" w:cs="Arial"/>
          <w:b/>
          <w:bCs/>
          <w:i/>
          <w:iCs/>
          <w:noProof/>
          <w:szCs w:val="21"/>
        </w:rPr>
        <w:t>29</w:t>
      </w:r>
      <w:r w:rsidR="00582BBD">
        <w:rPr>
          <w:rFonts w:eastAsia="MS Gothic" w:cs="Arial"/>
          <w:b/>
          <w:bCs/>
          <w:i/>
          <w:iCs/>
          <w:szCs w:val="21"/>
        </w:rPr>
        <w:fldChar w:fldCharType="end"/>
      </w:r>
      <w:r w:rsidRPr="004270A8">
        <w:rPr>
          <w:rFonts w:eastAsia="MS Gothic" w:cs="Arial"/>
          <w:b/>
          <w:bCs/>
          <w:i/>
          <w:iCs/>
          <w:szCs w:val="21"/>
        </w:rPr>
        <w:t xml:space="preserve"> Selecting SC settings</w:t>
      </w:r>
    </w:p>
    <w:p w14:paraId="0CF798EC" w14:textId="33ECDC32" w:rsidR="003E21A2" w:rsidRPr="004270A8" w:rsidRDefault="003E21A2" w:rsidP="005D175F">
      <w:pPr>
        <w:numPr>
          <w:ilvl w:val="0"/>
          <w:numId w:val="20"/>
        </w:numPr>
        <w:contextualSpacing/>
        <w:rPr>
          <w:rFonts w:eastAsia="MS Gothic" w:cs="Arial"/>
          <w:szCs w:val="21"/>
        </w:rPr>
      </w:pPr>
      <w:r w:rsidRPr="004270A8">
        <w:rPr>
          <w:rFonts w:eastAsia="MS Gothic" w:cs="Arial"/>
          <w:b/>
          <w:bCs/>
          <w:szCs w:val="21"/>
        </w:rPr>
        <w:lastRenderedPageBreak/>
        <w:t>Step 3:</w:t>
      </w:r>
      <w:r w:rsidRPr="004270A8">
        <w:rPr>
          <w:rFonts w:eastAsia="MS Gothic" w:cs="Arial"/>
          <w:szCs w:val="21"/>
        </w:rPr>
        <w:t xml:space="preserve"> Import available XML file to SC.</w:t>
      </w:r>
      <w:r w:rsidR="003D1E38" w:rsidRPr="004270A8">
        <w:rPr>
          <w:rFonts w:cs="Arial"/>
          <w:highlight w:val="yellow"/>
        </w:rPr>
        <w:t xml:space="preserve"> (Skip this step if model contains only CAN)</w:t>
      </w:r>
      <w:bookmarkStart w:id="608" w:name="V10000_REL_Comment_001"/>
      <w:bookmarkEnd w:id="608"/>
    </w:p>
    <w:p w14:paraId="2D8522D1" w14:textId="4DA3F0C3" w:rsidR="00834B99" w:rsidRPr="004270A8" w:rsidRDefault="00834B99" w:rsidP="005D175F">
      <w:pPr>
        <w:numPr>
          <w:ilvl w:val="0"/>
          <w:numId w:val="22"/>
        </w:numPr>
        <w:contextualSpacing/>
        <w:rPr>
          <w:rFonts w:eastAsia="MS Gothic" w:cs="Arial"/>
          <w:szCs w:val="21"/>
        </w:rPr>
      </w:pPr>
      <w:r w:rsidRPr="004270A8">
        <w:rPr>
          <w:rFonts w:eastAsia="MS Gothic" w:cs="Arial"/>
          <w:szCs w:val="21"/>
        </w:rPr>
        <w:t xml:space="preserve">The </w:t>
      </w:r>
      <w:r w:rsidR="003E21A2" w:rsidRPr="004270A8">
        <w:rPr>
          <w:rFonts w:eastAsia="MS Gothic" w:cs="Arial"/>
          <w:szCs w:val="21"/>
        </w:rPr>
        <w:t xml:space="preserve">XML file </w:t>
      </w:r>
      <w:r w:rsidRPr="004270A8">
        <w:rPr>
          <w:rFonts w:cs="Arial"/>
          <w:szCs w:val="21"/>
        </w:rPr>
        <w:t xml:space="preserve">of each device name is provided to support user importing the components easier. This XML file </w:t>
      </w:r>
      <w:r w:rsidR="003417F3" w:rsidRPr="004270A8">
        <w:rPr>
          <w:rFonts w:cs="Arial"/>
          <w:szCs w:val="21"/>
        </w:rPr>
        <w:t>(with name is “newxml.xml”) will be generated to the working directory.</w:t>
      </w:r>
    </w:p>
    <w:p w14:paraId="5CB50A51" w14:textId="4EABAF13" w:rsidR="003E21A2" w:rsidRPr="004270A8" w:rsidRDefault="003E21A2" w:rsidP="00B8508B">
      <w:pPr>
        <w:numPr>
          <w:ilvl w:val="0"/>
          <w:numId w:val="22"/>
        </w:numPr>
        <w:contextualSpacing/>
        <w:rPr>
          <w:rFonts w:eastAsia="MS Gothic" w:cs="Arial"/>
          <w:szCs w:val="21"/>
        </w:rPr>
      </w:pPr>
      <w:r w:rsidRPr="004270A8">
        <w:rPr>
          <w:rFonts w:eastAsia="MS Gothic" w:cs="Arial"/>
          <w:szCs w:val="21"/>
        </w:rPr>
        <w:t xml:space="preserve">To import available XML file: Select [Component] </w:t>
      </w:r>
      <w:r w:rsidRPr="004270A8">
        <w:rPr>
          <w:rFonts w:eastAsia="MS Gothic" w:cs="Arial"/>
          <w:b/>
          <w:bCs/>
          <w:szCs w:val="21"/>
        </w:rPr>
        <w:t>(1)</w:t>
      </w:r>
      <w:r w:rsidRPr="004270A8">
        <w:rPr>
          <w:rFonts w:eastAsia="MS Gothic" w:cs="Arial"/>
          <w:szCs w:val="21"/>
        </w:rPr>
        <w:t xml:space="preserve">, select [Import Configuration] </w:t>
      </w:r>
      <w:r w:rsidRPr="004270A8">
        <w:rPr>
          <w:rFonts w:eastAsia="MS Gothic" w:cs="Arial"/>
          <w:b/>
          <w:bCs/>
          <w:szCs w:val="21"/>
        </w:rPr>
        <w:t>(2)</w:t>
      </w:r>
      <w:r w:rsidRPr="004270A8">
        <w:rPr>
          <w:rFonts w:eastAsia="MS Gothic" w:cs="Arial"/>
          <w:szCs w:val="21"/>
        </w:rPr>
        <w:t xml:space="preserve"> settings.</w:t>
      </w:r>
    </w:p>
    <w:p w14:paraId="622D8E2B" w14:textId="77777777" w:rsidR="002B5179" w:rsidRPr="004270A8" w:rsidRDefault="002B5179" w:rsidP="003E21A2">
      <w:pPr>
        <w:rPr>
          <w:rFonts w:eastAsia="MS Gothic" w:cs="Arial"/>
          <w:szCs w:val="21"/>
        </w:rPr>
      </w:pPr>
    </w:p>
    <w:p w14:paraId="2859BD9D" w14:textId="77777777" w:rsidR="003E21A2" w:rsidRPr="004270A8" w:rsidRDefault="003E21A2" w:rsidP="003E21A2">
      <w:pPr>
        <w:jc w:val="center"/>
        <w:rPr>
          <w:rFonts w:eastAsia="MS Gothic" w:cs="Arial"/>
          <w:szCs w:val="21"/>
        </w:rPr>
      </w:pPr>
      <w:r w:rsidRPr="004270A8">
        <w:rPr>
          <w:rFonts w:eastAsia="MS Gothic" w:cs="Arial"/>
          <w:noProof/>
          <w:szCs w:val="21"/>
        </w:rPr>
        <w:drawing>
          <wp:inline distT="0" distB="0" distL="0" distR="0" wp14:anchorId="61E14AF8" wp14:editId="509CF9B4">
            <wp:extent cx="5148230" cy="2777662"/>
            <wp:effectExtent l="0" t="0" r="0" b="3810"/>
            <wp:docPr id="3" name="Picture 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pic:nvPicPr>
                  <pic:blipFill>
                    <a:blip r:embed="rId93">
                      <a:extLst>
                        <a:ext uri="{28A0092B-C50C-407E-A947-70E740481C1C}">
                          <a14:useLocalDpi xmlns:a14="http://schemas.microsoft.com/office/drawing/2010/main" val="0"/>
                        </a:ext>
                      </a:extLst>
                    </a:blip>
                    <a:stretch>
                      <a:fillRect/>
                    </a:stretch>
                  </pic:blipFill>
                  <pic:spPr>
                    <a:xfrm>
                      <a:off x="0" y="0"/>
                      <a:ext cx="5185588" cy="2797818"/>
                    </a:xfrm>
                    <a:prstGeom prst="rect">
                      <a:avLst/>
                    </a:prstGeom>
                  </pic:spPr>
                </pic:pic>
              </a:graphicData>
            </a:graphic>
          </wp:inline>
        </w:drawing>
      </w:r>
    </w:p>
    <w:p w14:paraId="15CBF100" w14:textId="77777777" w:rsidR="003E21A2" w:rsidRPr="004270A8" w:rsidRDefault="003E21A2" w:rsidP="003E21A2">
      <w:pPr>
        <w:jc w:val="center"/>
        <w:rPr>
          <w:rFonts w:eastAsia="MS Gothic" w:cs="Arial"/>
          <w:szCs w:val="21"/>
        </w:rPr>
      </w:pPr>
    </w:p>
    <w:p w14:paraId="441DF18B" w14:textId="47EB25C1" w:rsidR="00AF4483" w:rsidRPr="004270A8" w:rsidRDefault="00AF4483" w:rsidP="00AF4483">
      <w:pPr>
        <w:spacing w:after="200"/>
        <w:jc w:val="center"/>
        <w:rPr>
          <w:rFonts w:eastAsia="MS Gothic" w:cs="Arial"/>
          <w:b/>
          <w:bCs/>
          <w:i/>
          <w:iCs/>
          <w:szCs w:val="21"/>
        </w:rPr>
      </w:pPr>
      <w:r w:rsidRPr="004270A8">
        <w:rPr>
          <w:rFonts w:eastAsia="MS Gothic" w:cs="Arial"/>
          <w:b/>
          <w:bCs/>
          <w:i/>
          <w:iCs/>
          <w:szCs w:val="21"/>
        </w:rPr>
        <w:t xml:space="preserve">Figure </w:t>
      </w:r>
      <w:r w:rsidR="00582BBD">
        <w:rPr>
          <w:rFonts w:eastAsia="MS Gothic" w:cs="Arial"/>
          <w:b/>
          <w:bCs/>
          <w:i/>
          <w:iCs/>
          <w:szCs w:val="21"/>
        </w:rPr>
        <w:fldChar w:fldCharType="begin"/>
      </w:r>
      <w:r w:rsidR="00582BBD">
        <w:rPr>
          <w:rFonts w:eastAsia="MS Gothic" w:cs="Arial"/>
          <w:b/>
          <w:bCs/>
          <w:i/>
          <w:iCs/>
          <w:szCs w:val="21"/>
        </w:rPr>
        <w:instrText xml:space="preserve"> STYLEREF 1 \s </w:instrText>
      </w:r>
      <w:r w:rsidR="00582BBD">
        <w:rPr>
          <w:rFonts w:eastAsia="MS Gothic" w:cs="Arial"/>
          <w:b/>
          <w:bCs/>
          <w:i/>
          <w:iCs/>
          <w:szCs w:val="21"/>
        </w:rPr>
        <w:fldChar w:fldCharType="separate"/>
      </w:r>
      <w:r w:rsidR="00775653">
        <w:rPr>
          <w:rFonts w:eastAsia="MS Gothic" w:cs="Arial"/>
          <w:b/>
          <w:bCs/>
          <w:i/>
          <w:iCs/>
          <w:noProof/>
          <w:szCs w:val="21"/>
        </w:rPr>
        <w:t>3</w:t>
      </w:r>
      <w:r w:rsidR="00582BBD">
        <w:rPr>
          <w:rFonts w:eastAsia="MS Gothic" w:cs="Arial"/>
          <w:b/>
          <w:bCs/>
          <w:i/>
          <w:iCs/>
          <w:szCs w:val="21"/>
        </w:rPr>
        <w:fldChar w:fldCharType="end"/>
      </w:r>
      <w:r w:rsidR="00582BBD">
        <w:rPr>
          <w:rFonts w:eastAsia="MS Gothic" w:cs="Arial"/>
          <w:b/>
          <w:bCs/>
          <w:i/>
          <w:iCs/>
          <w:szCs w:val="21"/>
        </w:rPr>
        <w:noBreakHyphen/>
      </w:r>
      <w:r w:rsidR="00582BBD">
        <w:rPr>
          <w:rFonts w:eastAsia="MS Gothic" w:cs="Arial"/>
          <w:b/>
          <w:bCs/>
          <w:i/>
          <w:iCs/>
          <w:szCs w:val="21"/>
        </w:rPr>
        <w:fldChar w:fldCharType="begin"/>
      </w:r>
      <w:r w:rsidR="00582BBD">
        <w:rPr>
          <w:rFonts w:eastAsia="MS Gothic" w:cs="Arial"/>
          <w:b/>
          <w:bCs/>
          <w:i/>
          <w:iCs/>
          <w:szCs w:val="21"/>
        </w:rPr>
        <w:instrText xml:space="preserve"> SEQ Figure \* ARABIC \s 1 </w:instrText>
      </w:r>
      <w:r w:rsidR="00582BBD">
        <w:rPr>
          <w:rFonts w:eastAsia="MS Gothic" w:cs="Arial"/>
          <w:b/>
          <w:bCs/>
          <w:i/>
          <w:iCs/>
          <w:szCs w:val="21"/>
        </w:rPr>
        <w:fldChar w:fldCharType="separate"/>
      </w:r>
      <w:r w:rsidR="00775653">
        <w:rPr>
          <w:rFonts w:eastAsia="MS Gothic" w:cs="Arial"/>
          <w:b/>
          <w:bCs/>
          <w:i/>
          <w:iCs/>
          <w:noProof/>
          <w:szCs w:val="21"/>
        </w:rPr>
        <w:t>30</w:t>
      </w:r>
      <w:r w:rsidR="00582BBD">
        <w:rPr>
          <w:rFonts w:eastAsia="MS Gothic" w:cs="Arial"/>
          <w:b/>
          <w:bCs/>
          <w:i/>
          <w:iCs/>
          <w:szCs w:val="21"/>
        </w:rPr>
        <w:fldChar w:fldCharType="end"/>
      </w:r>
      <w:r w:rsidRPr="004270A8">
        <w:rPr>
          <w:rFonts w:eastAsia="MS Gothic" w:cs="Arial"/>
          <w:b/>
          <w:bCs/>
          <w:i/>
          <w:iCs/>
          <w:szCs w:val="21"/>
        </w:rPr>
        <w:t xml:space="preserve"> Importing Configuration</w:t>
      </w:r>
    </w:p>
    <w:p w14:paraId="7D501F81" w14:textId="77777777" w:rsidR="000E70CE" w:rsidRPr="004270A8" w:rsidRDefault="000E70CE" w:rsidP="005D175F">
      <w:pPr>
        <w:pStyle w:val="ListParagraph"/>
        <w:numPr>
          <w:ilvl w:val="0"/>
          <w:numId w:val="40"/>
        </w:numPr>
        <w:ind w:leftChars="0"/>
        <w:contextualSpacing/>
        <w:rPr>
          <w:rFonts w:cs="Arial"/>
          <w:szCs w:val="21"/>
        </w:rPr>
      </w:pPr>
      <w:r w:rsidRPr="004270A8">
        <w:rPr>
          <w:rFonts w:cs="Arial"/>
          <w:szCs w:val="21"/>
        </w:rPr>
        <w:t xml:space="preserve">Select [Import File] </w:t>
      </w:r>
      <w:r w:rsidRPr="004270A8">
        <w:rPr>
          <w:rFonts w:cs="Arial"/>
          <w:b/>
          <w:bCs/>
          <w:szCs w:val="21"/>
        </w:rPr>
        <w:t xml:space="preserve">(1) </w:t>
      </w:r>
      <w:r w:rsidRPr="004270A8">
        <w:rPr>
          <w:rFonts w:cs="Arial"/>
          <w:szCs w:val="21"/>
        </w:rPr>
        <w:t>and select the available XML file (newxml.xml).</w:t>
      </w:r>
    </w:p>
    <w:p w14:paraId="05D5A52F" w14:textId="77777777" w:rsidR="000E70CE" w:rsidRPr="004270A8" w:rsidRDefault="000E70CE" w:rsidP="005D175F">
      <w:pPr>
        <w:pStyle w:val="ListParagraph"/>
        <w:numPr>
          <w:ilvl w:val="0"/>
          <w:numId w:val="40"/>
        </w:numPr>
        <w:ind w:leftChars="0"/>
        <w:contextualSpacing/>
        <w:rPr>
          <w:rFonts w:cs="Arial"/>
          <w:szCs w:val="21"/>
        </w:rPr>
      </w:pPr>
      <w:r w:rsidRPr="004270A8">
        <w:rPr>
          <w:rFonts w:cs="Arial"/>
          <w:szCs w:val="21"/>
        </w:rPr>
        <w:t xml:space="preserve">Click [Select All] button </w:t>
      </w:r>
      <w:r w:rsidRPr="004270A8">
        <w:rPr>
          <w:rFonts w:cs="Arial"/>
          <w:b/>
          <w:bCs/>
          <w:szCs w:val="21"/>
        </w:rPr>
        <w:t xml:space="preserve">(2) </w:t>
      </w:r>
      <w:r w:rsidRPr="004270A8">
        <w:rPr>
          <w:rFonts w:cs="Arial"/>
          <w:szCs w:val="21"/>
        </w:rPr>
        <w:t>if all configurations are necessary (</w:t>
      </w:r>
      <w:r w:rsidRPr="004270A8">
        <w:rPr>
          <w:rFonts w:cs="Arial"/>
          <w:b/>
          <w:bCs/>
          <w:i/>
          <w:iCs/>
          <w:szCs w:val="21"/>
        </w:rPr>
        <w:t>Note:</w:t>
      </w:r>
      <w:r w:rsidRPr="004270A8">
        <w:rPr>
          <w:rFonts w:cs="Arial"/>
          <w:szCs w:val="21"/>
        </w:rPr>
        <w:t xml:space="preserve"> Only select the necessary configurations).</w:t>
      </w:r>
    </w:p>
    <w:p w14:paraId="702E9F5D" w14:textId="77777777" w:rsidR="000E70CE" w:rsidRPr="004270A8" w:rsidRDefault="000E70CE" w:rsidP="005D175F">
      <w:pPr>
        <w:pStyle w:val="ListParagraph"/>
        <w:numPr>
          <w:ilvl w:val="0"/>
          <w:numId w:val="40"/>
        </w:numPr>
        <w:ind w:leftChars="0"/>
        <w:contextualSpacing/>
        <w:rPr>
          <w:rFonts w:cs="Arial"/>
          <w:szCs w:val="21"/>
        </w:rPr>
      </w:pPr>
      <w:r w:rsidRPr="004270A8">
        <w:rPr>
          <w:rFonts w:cs="Arial"/>
          <w:szCs w:val="21"/>
        </w:rPr>
        <w:t xml:space="preserve">Click [Next &gt;] button </w:t>
      </w:r>
      <w:r w:rsidRPr="004270A8">
        <w:rPr>
          <w:rFonts w:cs="Arial"/>
          <w:b/>
          <w:bCs/>
          <w:szCs w:val="21"/>
        </w:rPr>
        <w:t>(3)</w:t>
      </w:r>
      <w:r w:rsidRPr="004270A8">
        <w:rPr>
          <w:rFonts w:cs="Arial"/>
          <w:szCs w:val="21"/>
        </w:rPr>
        <w:t>.</w:t>
      </w:r>
    </w:p>
    <w:p w14:paraId="173CCBD8" w14:textId="77777777" w:rsidR="003E21A2" w:rsidRPr="004270A8" w:rsidRDefault="003E21A2" w:rsidP="003E21A2">
      <w:pPr>
        <w:rPr>
          <w:rFonts w:eastAsia="MS Gothic" w:cs="Arial"/>
          <w:szCs w:val="21"/>
        </w:rPr>
      </w:pPr>
    </w:p>
    <w:p w14:paraId="1264DA50" w14:textId="2CFAEFD4" w:rsidR="003E21A2" w:rsidRPr="004270A8" w:rsidRDefault="00F206DD" w:rsidP="003E21A2">
      <w:pPr>
        <w:jc w:val="center"/>
        <w:rPr>
          <w:rFonts w:eastAsia="MS Gothic" w:cs="Arial"/>
          <w:szCs w:val="21"/>
        </w:rPr>
      </w:pPr>
      <w:r w:rsidRPr="004270A8">
        <w:rPr>
          <w:rFonts w:cs="Arial"/>
          <w:noProof/>
          <w:szCs w:val="21"/>
        </w:rPr>
        <w:drawing>
          <wp:inline distT="0" distB="0" distL="0" distR="0" wp14:anchorId="60649AF9" wp14:editId="0E9A2165">
            <wp:extent cx="3535045" cy="3057525"/>
            <wp:effectExtent l="0" t="0" r="0" b="0"/>
            <wp:docPr id="13" name="Picture 13"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text, application&#10;&#10;Description automatically generated"/>
                    <pic:cNvPicPr/>
                  </pic:nvPicPr>
                  <pic:blipFill>
                    <a:blip r:embed="rId94" cstate="print">
                      <a:extLst>
                        <a:ext uri="{28A0092B-C50C-407E-A947-70E740481C1C}">
                          <a14:useLocalDpi xmlns:a14="http://schemas.microsoft.com/office/drawing/2010/main" val="0"/>
                        </a:ext>
                      </a:extLst>
                    </a:blip>
                    <a:stretch>
                      <a:fillRect/>
                    </a:stretch>
                  </pic:blipFill>
                  <pic:spPr>
                    <a:xfrm>
                      <a:off x="0" y="0"/>
                      <a:ext cx="3535045" cy="3057525"/>
                    </a:xfrm>
                    <a:prstGeom prst="rect">
                      <a:avLst/>
                    </a:prstGeom>
                  </pic:spPr>
                </pic:pic>
              </a:graphicData>
            </a:graphic>
          </wp:inline>
        </w:drawing>
      </w:r>
    </w:p>
    <w:p w14:paraId="31CF7381" w14:textId="77777777" w:rsidR="0001051F" w:rsidRPr="004270A8" w:rsidRDefault="0001051F" w:rsidP="003E21A2">
      <w:pPr>
        <w:jc w:val="center"/>
        <w:rPr>
          <w:rFonts w:eastAsia="MS Gothic" w:cs="Arial"/>
          <w:szCs w:val="21"/>
        </w:rPr>
      </w:pPr>
    </w:p>
    <w:p w14:paraId="4217F56C" w14:textId="0E5A4D2F" w:rsidR="003E21A2" w:rsidRPr="004270A8" w:rsidRDefault="004B7EF3" w:rsidP="004B7EF3">
      <w:pPr>
        <w:spacing w:after="200"/>
        <w:jc w:val="center"/>
        <w:rPr>
          <w:rFonts w:eastAsia="MS Gothic" w:cs="Arial"/>
          <w:b/>
          <w:bCs/>
          <w:i/>
          <w:iCs/>
          <w:szCs w:val="21"/>
        </w:rPr>
      </w:pPr>
      <w:r w:rsidRPr="004270A8">
        <w:rPr>
          <w:rFonts w:eastAsia="MS Gothic" w:cs="Arial"/>
          <w:b/>
          <w:bCs/>
          <w:i/>
          <w:iCs/>
          <w:szCs w:val="21"/>
        </w:rPr>
        <w:t xml:space="preserve">Figure </w:t>
      </w:r>
      <w:r w:rsidR="00582BBD">
        <w:rPr>
          <w:rFonts w:eastAsia="MS Gothic" w:cs="Arial"/>
          <w:b/>
          <w:bCs/>
          <w:i/>
          <w:iCs/>
          <w:szCs w:val="21"/>
        </w:rPr>
        <w:fldChar w:fldCharType="begin"/>
      </w:r>
      <w:r w:rsidR="00582BBD">
        <w:rPr>
          <w:rFonts w:eastAsia="MS Gothic" w:cs="Arial"/>
          <w:b/>
          <w:bCs/>
          <w:i/>
          <w:iCs/>
          <w:szCs w:val="21"/>
        </w:rPr>
        <w:instrText xml:space="preserve"> STYLEREF 1 \s </w:instrText>
      </w:r>
      <w:r w:rsidR="00582BBD">
        <w:rPr>
          <w:rFonts w:eastAsia="MS Gothic" w:cs="Arial"/>
          <w:b/>
          <w:bCs/>
          <w:i/>
          <w:iCs/>
          <w:szCs w:val="21"/>
        </w:rPr>
        <w:fldChar w:fldCharType="separate"/>
      </w:r>
      <w:r w:rsidR="00775653">
        <w:rPr>
          <w:rFonts w:eastAsia="MS Gothic" w:cs="Arial"/>
          <w:b/>
          <w:bCs/>
          <w:i/>
          <w:iCs/>
          <w:noProof/>
          <w:szCs w:val="21"/>
        </w:rPr>
        <w:t>3</w:t>
      </w:r>
      <w:r w:rsidR="00582BBD">
        <w:rPr>
          <w:rFonts w:eastAsia="MS Gothic" w:cs="Arial"/>
          <w:b/>
          <w:bCs/>
          <w:i/>
          <w:iCs/>
          <w:szCs w:val="21"/>
        </w:rPr>
        <w:fldChar w:fldCharType="end"/>
      </w:r>
      <w:r w:rsidR="00582BBD">
        <w:rPr>
          <w:rFonts w:eastAsia="MS Gothic" w:cs="Arial"/>
          <w:b/>
          <w:bCs/>
          <w:i/>
          <w:iCs/>
          <w:szCs w:val="21"/>
        </w:rPr>
        <w:noBreakHyphen/>
      </w:r>
      <w:r w:rsidR="00582BBD">
        <w:rPr>
          <w:rFonts w:eastAsia="MS Gothic" w:cs="Arial"/>
          <w:b/>
          <w:bCs/>
          <w:i/>
          <w:iCs/>
          <w:szCs w:val="21"/>
        </w:rPr>
        <w:fldChar w:fldCharType="begin"/>
      </w:r>
      <w:r w:rsidR="00582BBD">
        <w:rPr>
          <w:rFonts w:eastAsia="MS Gothic" w:cs="Arial"/>
          <w:b/>
          <w:bCs/>
          <w:i/>
          <w:iCs/>
          <w:szCs w:val="21"/>
        </w:rPr>
        <w:instrText xml:space="preserve"> SEQ Figure \* ARABIC \s 1 </w:instrText>
      </w:r>
      <w:r w:rsidR="00582BBD">
        <w:rPr>
          <w:rFonts w:eastAsia="MS Gothic" w:cs="Arial"/>
          <w:b/>
          <w:bCs/>
          <w:i/>
          <w:iCs/>
          <w:szCs w:val="21"/>
        </w:rPr>
        <w:fldChar w:fldCharType="separate"/>
      </w:r>
      <w:r w:rsidR="00775653">
        <w:rPr>
          <w:rFonts w:eastAsia="MS Gothic" w:cs="Arial"/>
          <w:b/>
          <w:bCs/>
          <w:i/>
          <w:iCs/>
          <w:noProof/>
          <w:szCs w:val="21"/>
        </w:rPr>
        <w:t>31</w:t>
      </w:r>
      <w:r w:rsidR="00582BBD">
        <w:rPr>
          <w:rFonts w:eastAsia="MS Gothic" w:cs="Arial"/>
          <w:b/>
          <w:bCs/>
          <w:i/>
          <w:iCs/>
          <w:szCs w:val="21"/>
        </w:rPr>
        <w:fldChar w:fldCharType="end"/>
      </w:r>
      <w:r w:rsidRPr="004270A8">
        <w:rPr>
          <w:rFonts w:eastAsia="MS Gothic" w:cs="Arial"/>
          <w:b/>
          <w:bCs/>
          <w:i/>
          <w:iCs/>
          <w:szCs w:val="21"/>
        </w:rPr>
        <w:t xml:space="preserve"> Importing available XML file</w:t>
      </w:r>
    </w:p>
    <w:p w14:paraId="211B89AD" w14:textId="053366A8" w:rsidR="0001051F" w:rsidRPr="004270A8" w:rsidRDefault="0001051F" w:rsidP="003E21A2">
      <w:pPr>
        <w:rPr>
          <w:rFonts w:eastAsia="MS Gothic" w:cs="Arial"/>
          <w:szCs w:val="21"/>
        </w:rPr>
      </w:pPr>
      <w:r w:rsidRPr="004270A8">
        <w:rPr>
          <w:rFonts w:eastAsia="MS Gothic" w:cs="Arial"/>
          <w:szCs w:val="21"/>
        </w:rPr>
        <w:br w:type="page"/>
      </w:r>
    </w:p>
    <w:p w14:paraId="387D6B65" w14:textId="77777777" w:rsidR="003E21A2" w:rsidRPr="004270A8" w:rsidRDefault="003E21A2" w:rsidP="005D175F">
      <w:pPr>
        <w:numPr>
          <w:ilvl w:val="0"/>
          <w:numId w:val="21"/>
        </w:numPr>
        <w:contextualSpacing/>
        <w:rPr>
          <w:rFonts w:eastAsia="MS Gothic" w:cs="Arial"/>
          <w:szCs w:val="21"/>
        </w:rPr>
      </w:pPr>
      <w:r w:rsidRPr="004270A8">
        <w:rPr>
          <w:rFonts w:eastAsia="MS Gothic" w:cs="Arial"/>
          <w:szCs w:val="21"/>
        </w:rPr>
        <w:lastRenderedPageBreak/>
        <w:t xml:space="preserve">The configuration of all peripherals is prepared. Click [Finish] button to </w:t>
      </w:r>
      <w:bookmarkStart w:id="609" w:name="_Hlk93993126"/>
      <w:r w:rsidRPr="004270A8">
        <w:rPr>
          <w:rFonts w:eastAsia="MS Gothic" w:cs="Arial"/>
          <w:szCs w:val="21"/>
        </w:rPr>
        <w:t>complete importing configuration</w:t>
      </w:r>
      <w:bookmarkEnd w:id="609"/>
      <w:r w:rsidRPr="004270A8">
        <w:rPr>
          <w:rFonts w:eastAsia="MS Gothic" w:cs="Arial"/>
          <w:szCs w:val="21"/>
        </w:rPr>
        <w:t>.</w:t>
      </w:r>
    </w:p>
    <w:p w14:paraId="3E8DC859" w14:textId="77777777" w:rsidR="003E21A2" w:rsidRPr="004270A8" w:rsidRDefault="003E21A2" w:rsidP="003E21A2">
      <w:pPr>
        <w:rPr>
          <w:rFonts w:eastAsia="MS Gothic" w:cs="Arial"/>
          <w:szCs w:val="21"/>
        </w:rPr>
      </w:pPr>
    </w:p>
    <w:p w14:paraId="604BE32F" w14:textId="7EF52057" w:rsidR="003E21A2" w:rsidRPr="004270A8" w:rsidRDefault="00824B9C" w:rsidP="003E21A2">
      <w:pPr>
        <w:jc w:val="center"/>
        <w:rPr>
          <w:rFonts w:eastAsia="MS Gothic" w:cs="Arial"/>
          <w:szCs w:val="21"/>
        </w:rPr>
      </w:pPr>
      <w:r w:rsidRPr="004270A8">
        <w:rPr>
          <w:rFonts w:cs="Arial"/>
          <w:noProof/>
          <w:szCs w:val="21"/>
        </w:rPr>
        <w:drawing>
          <wp:inline distT="0" distB="0" distL="0" distR="0" wp14:anchorId="1CE69F3F" wp14:editId="5F3F865D">
            <wp:extent cx="5597732" cy="1743739"/>
            <wp:effectExtent l="0" t="0" r="3175" b="8890"/>
            <wp:docPr id="15" name="Picture 15" descr="A computer screen capture&#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58" name="Picture 58" descr="A computer screen capture&#10;&#10;Description automatically generated with low confidenc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609985" cy="1747556"/>
                    </a:xfrm>
                    <a:prstGeom prst="rect">
                      <a:avLst/>
                    </a:prstGeom>
                  </pic:spPr>
                </pic:pic>
              </a:graphicData>
            </a:graphic>
          </wp:inline>
        </w:drawing>
      </w:r>
    </w:p>
    <w:p w14:paraId="5A576EA5" w14:textId="77777777" w:rsidR="003E21A2" w:rsidRPr="004270A8" w:rsidRDefault="003E21A2" w:rsidP="003E21A2">
      <w:pPr>
        <w:jc w:val="center"/>
        <w:rPr>
          <w:rFonts w:eastAsia="MS Gothic" w:cs="Arial"/>
          <w:szCs w:val="21"/>
        </w:rPr>
      </w:pPr>
    </w:p>
    <w:p w14:paraId="1BD50DA9" w14:textId="16E1968D" w:rsidR="00536FA6" w:rsidRPr="004270A8" w:rsidRDefault="00536FA6" w:rsidP="00536FA6">
      <w:pPr>
        <w:spacing w:after="200"/>
        <w:jc w:val="center"/>
        <w:rPr>
          <w:rFonts w:eastAsia="MS Gothic" w:cs="Arial"/>
          <w:b/>
          <w:bCs/>
          <w:i/>
          <w:iCs/>
          <w:szCs w:val="21"/>
        </w:rPr>
      </w:pPr>
      <w:r w:rsidRPr="004270A8">
        <w:rPr>
          <w:rFonts w:eastAsia="MS Gothic" w:cs="Arial"/>
          <w:b/>
          <w:bCs/>
          <w:i/>
          <w:iCs/>
          <w:szCs w:val="21"/>
        </w:rPr>
        <w:t xml:space="preserve">Figure </w:t>
      </w:r>
      <w:r w:rsidR="00582BBD">
        <w:rPr>
          <w:rFonts w:eastAsia="MS Gothic" w:cs="Arial"/>
          <w:b/>
          <w:bCs/>
          <w:i/>
          <w:iCs/>
          <w:szCs w:val="21"/>
        </w:rPr>
        <w:fldChar w:fldCharType="begin"/>
      </w:r>
      <w:r w:rsidR="00582BBD">
        <w:rPr>
          <w:rFonts w:eastAsia="MS Gothic" w:cs="Arial"/>
          <w:b/>
          <w:bCs/>
          <w:i/>
          <w:iCs/>
          <w:szCs w:val="21"/>
        </w:rPr>
        <w:instrText xml:space="preserve"> STYLEREF 1 \s </w:instrText>
      </w:r>
      <w:r w:rsidR="00582BBD">
        <w:rPr>
          <w:rFonts w:eastAsia="MS Gothic" w:cs="Arial"/>
          <w:b/>
          <w:bCs/>
          <w:i/>
          <w:iCs/>
          <w:szCs w:val="21"/>
        </w:rPr>
        <w:fldChar w:fldCharType="separate"/>
      </w:r>
      <w:r w:rsidR="00775653">
        <w:rPr>
          <w:rFonts w:eastAsia="MS Gothic" w:cs="Arial"/>
          <w:b/>
          <w:bCs/>
          <w:i/>
          <w:iCs/>
          <w:noProof/>
          <w:szCs w:val="21"/>
        </w:rPr>
        <w:t>3</w:t>
      </w:r>
      <w:r w:rsidR="00582BBD">
        <w:rPr>
          <w:rFonts w:eastAsia="MS Gothic" w:cs="Arial"/>
          <w:b/>
          <w:bCs/>
          <w:i/>
          <w:iCs/>
          <w:szCs w:val="21"/>
        </w:rPr>
        <w:fldChar w:fldCharType="end"/>
      </w:r>
      <w:r w:rsidR="00582BBD">
        <w:rPr>
          <w:rFonts w:eastAsia="MS Gothic" w:cs="Arial"/>
          <w:b/>
          <w:bCs/>
          <w:i/>
          <w:iCs/>
          <w:szCs w:val="21"/>
        </w:rPr>
        <w:noBreakHyphen/>
      </w:r>
      <w:r w:rsidR="00582BBD">
        <w:rPr>
          <w:rFonts w:eastAsia="MS Gothic" w:cs="Arial"/>
          <w:b/>
          <w:bCs/>
          <w:i/>
          <w:iCs/>
          <w:szCs w:val="21"/>
        </w:rPr>
        <w:fldChar w:fldCharType="begin"/>
      </w:r>
      <w:r w:rsidR="00582BBD">
        <w:rPr>
          <w:rFonts w:eastAsia="MS Gothic" w:cs="Arial"/>
          <w:b/>
          <w:bCs/>
          <w:i/>
          <w:iCs/>
          <w:szCs w:val="21"/>
        </w:rPr>
        <w:instrText xml:space="preserve"> SEQ Figure \* ARABIC \s 1 </w:instrText>
      </w:r>
      <w:r w:rsidR="00582BBD">
        <w:rPr>
          <w:rFonts w:eastAsia="MS Gothic" w:cs="Arial"/>
          <w:b/>
          <w:bCs/>
          <w:i/>
          <w:iCs/>
          <w:szCs w:val="21"/>
        </w:rPr>
        <w:fldChar w:fldCharType="separate"/>
      </w:r>
      <w:r w:rsidR="00775653">
        <w:rPr>
          <w:rFonts w:eastAsia="MS Gothic" w:cs="Arial"/>
          <w:b/>
          <w:bCs/>
          <w:i/>
          <w:iCs/>
          <w:noProof/>
          <w:szCs w:val="21"/>
        </w:rPr>
        <w:t>32</w:t>
      </w:r>
      <w:r w:rsidR="00582BBD">
        <w:rPr>
          <w:rFonts w:eastAsia="MS Gothic" w:cs="Arial"/>
          <w:b/>
          <w:bCs/>
          <w:i/>
          <w:iCs/>
          <w:szCs w:val="21"/>
        </w:rPr>
        <w:fldChar w:fldCharType="end"/>
      </w:r>
      <w:r w:rsidRPr="004270A8">
        <w:rPr>
          <w:rFonts w:eastAsia="MS Gothic" w:cs="Arial"/>
          <w:b/>
          <w:bCs/>
          <w:i/>
          <w:iCs/>
          <w:szCs w:val="21"/>
        </w:rPr>
        <w:t xml:space="preserve"> Completed importing configuration</w:t>
      </w:r>
    </w:p>
    <w:p w14:paraId="19A0E245" w14:textId="6EF8D3B7" w:rsidR="003E21A2" w:rsidRPr="004270A8" w:rsidRDefault="003E21A2" w:rsidP="003E21A2">
      <w:pPr>
        <w:rPr>
          <w:rFonts w:eastAsia="MS Gothic" w:cs="Arial"/>
          <w:szCs w:val="21"/>
        </w:rPr>
      </w:pPr>
    </w:p>
    <w:p w14:paraId="3DDA9B11" w14:textId="0A598E7D" w:rsidR="00BF4864" w:rsidRPr="004270A8" w:rsidRDefault="003E21A2" w:rsidP="00BF4864">
      <w:pPr>
        <w:ind w:left="2880" w:hanging="1440"/>
        <w:rPr>
          <w:rFonts w:cs="Arial"/>
          <w:sz w:val="18"/>
          <w:szCs w:val="18"/>
        </w:rPr>
      </w:pPr>
      <w:r w:rsidRPr="004270A8">
        <w:rPr>
          <w:rFonts w:eastAsia="MS Gothic" w:cs="Arial"/>
          <w:sz w:val="18"/>
          <w:szCs w:val="18"/>
        </w:rPr>
        <w:t>Remark</w:t>
      </w:r>
      <w:r w:rsidR="002C49C4" w:rsidRPr="004270A8">
        <w:rPr>
          <w:rFonts w:eastAsia="MS Gothic" w:cs="Arial"/>
          <w:sz w:val="18"/>
          <w:szCs w:val="18"/>
        </w:rPr>
        <w:t>s</w:t>
      </w:r>
      <w:r w:rsidRPr="004270A8">
        <w:rPr>
          <w:rFonts w:eastAsia="MS Gothic" w:cs="Arial"/>
          <w:sz w:val="18"/>
          <w:szCs w:val="18"/>
        </w:rPr>
        <w:tab/>
      </w:r>
      <w:r w:rsidR="001A3B1E" w:rsidRPr="004270A8">
        <w:rPr>
          <w:rFonts w:eastAsia="MS Gothic" w:cs="Arial"/>
          <w:sz w:val="18"/>
          <w:szCs w:val="18"/>
        </w:rPr>
        <w:t>1</w:t>
      </w:r>
      <w:r w:rsidR="001A3B1E" w:rsidRPr="004270A8">
        <w:rPr>
          <w:rFonts w:eastAsia="MS Gothic" w:cs="Arial"/>
          <w:sz w:val="18"/>
          <w:szCs w:val="18"/>
          <w:lang w:val="vi-VN"/>
        </w:rPr>
        <w:t xml:space="preserve">. </w:t>
      </w:r>
      <w:commentRangeStart w:id="610"/>
      <w:commentRangeStart w:id="611"/>
      <w:r w:rsidR="00294361" w:rsidRPr="004270A8">
        <w:rPr>
          <w:rFonts w:cs="Arial"/>
          <w:sz w:val="18"/>
          <w:szCs w:val="18"/>
        </w:rPr>
        <w:t>ET-VPF also support executes configuration functions of peripherals automatically. To do this, the configuration function name must be a determined format. Therefore, when generate peripherals’ source code by SC, the configuration name must be default name</w:t>
      </w:r>
      <w:commentRangeEnd w:id="610"/>
      <w:r w:rsidR="006E7BA0" w:rsidRPr="004270A8">
        <w:rPr>
          <w:rStyle w:val="CommentReference"/>
          <w:rFonts w:cs="Arial"/>
          <w:szCs w:val="18"/>
        </w:rPr>
        <w:commentReference w:id="610"/>
      </w:r>
      <w:commentRangeEnd w:id="611"/>
      <w:r w:rsidR="0080556F" w:rsidRPr="004270A8">
        <w:rPr>
          <w:rStyle w:val="CommentReference"/>
          <w:rFonts w:cs="Arial"/>
          <w:szCs w:val="18"/>
        </w:rPr>
        <w:commentReference w:id="611"/>
      </w:r>
      <w:r w:rsidR="00294361" w:rsidRPr="004270A8">
        <w:rPr>
          <w:rFonts w:cs="Arial"/>
          <w:sz w:val="18"/>
          <w:szCs w:val="18"/>
        </w:rPr>
        <w:t>.</w:t>
      </w:r>
    </w:p>
    <w:p w14:paraId="43A178EC" w14:textId="1197F5BE" w:rsidR="001A3B1E" w:rsidRPr="004270A8" w:rsidRDefault="001A3B1E" w:rsidP="00BF4864">
      <w:pPr>
        <w:ind w:left="2880" w:hanging="1440"/>
        <w:rPr>
          <w:rFonts w:cs="Arial"/>
          <w:sz w:val="18"/>
          <w:szCs w:val="18"/>
          <w:lang w:val="vi-VN"/>
        </w:rPr>
      </w:pPr>
      <w:bookmarkStart w:id="612" w:name="V10000_Req_01_006"/>
      <w:r w:rsidRPr="004270A8">
        <w:rPr>
          <w:rFonts w:cs="Arial"/>
          <w:sz w:val="18"/>
          <w:szCs w:val="18"/>
        </w:rPr>
        <w:tab/>
      </w:r>
      <w:r w:rsidRPr="004270A8">
        <w:rPr>
          <w:rFonts w:cs="Arial"/>
          <w:sz w:val="18"/>
          <w:szCs w:val="18"/>
          <w:highlight w:val="yellow"/>
        </w:rPr>
        <w:t>2</w:t>
      </w:r>
      <w:r w:rsidRPr="004270A8">
        <w:rPr>
          <w:rFonts w:cs="Arial"/>
          <w:sz w:val="18"/>
          <w:szCs w:val="18"/>
          <w:highlight w:val="yellow"/>
          <w:lang w:val="vi-VN"/>
        </w:rPr>
        <w:t xml:space="preserve">. For each </w:t>
      </w:r>
      <w:commentRangeStart w:id="613"/>
      <w:r w:rsidRPr="004270A8">
        <w:rPr>
          <w:rFonts w:cs="Arial"/>
          <w:sz w:val="18"/>
          <w:szCs w:val="18"/>
          <w:highlight w:val="yellow"/>
          <w:lang w:val="vi-VN"/>
        </w:rPr>
        <w:t xml:space="preserve">RLIN3n </w:t>
      </w:r>
      <w:commentRangeEnd w:id="613"/>
      <w:r w:rsidR="008A70AE" w:rsidRPr="004270A8">
        <w:rPr>
          <w:rStyle w:val="CommentReference"/>
          <w:rFonts w:cs="Arial"/>
          <w:szCs w:val="18"/>
        </w:rPr>
        <w:commentReference w:id="613"/>
      </w:r>
      <w:r w:rsidRPr="004270A8">
        <w:rPr>
          <w:rFonts w:cs="Arial"/>
          <w:sz w:val="18"/>
          <w:szCs w:val="18"/>
          <w:highlight w:val="yellow"/>
          <w:lang w:val="vi-VN"/>
        </w:rPr>
        <w:t>unit, it only has one configuration function, which corresponds to UART resource (e.g., RLIN30 corresponds to “UART0” resource). If we use two RLIN3n units with the same UART resource, the error will occur.</w:t>
      </w:r>
    </w:p>
    <w:p w14:paraId="0DBB3F43" w14:textId="2CE2867A" w:rsidR="003F4FF7" w:rsidRPr="004270A8" w:rsidRDefault="003F4FF7" w:rsidP="00BF4864">
      <w:pPr>
        <w:ind w:left="2880" w:hanging="1440"/>
        <w:rPr>
          <w:rFonts w:cs="Arial"/>
          <w:sz w:val="18"/>
          <w:szCs w:val="18"/>
        </w:rPr>
      </w:pPr>
      <w:r w:rsidRPr="004270A8">
        <w:rPr>
          <w:rFonts w:cs="Arial"/>
          <w:sz w:val="18"/>
          <w:szCs w:val="18"/>
          <w:lang w:val="vi-VN"/>
        </w:rPr>
        <w:tab/>
      </w:r>
      <w:r w:rsidRPr="004270A8">
        <w:rPr>
          <w:rFonts w:cs="Arial"/>
          <w:sz w:val="18"/>
          <w:szCs w:val="18"/>
          <w:highlight w:val="yellow"/>
        </w:rPr>
        <w:t>3. For TAUD, user must select the clock source and slave channels in SC GUI.</w:t>
      </w:r>
    </w:p>
    <w:bookmarkEnd w:id="612"/>
    <w:p w14:paraId="11EEF4A4" w14:textId="7EFEF205" w:rsidR="0053208D" w:rsidRPr="004270A8" w:rsidRDefault="0053208D" w:rsidP="00BF4864">
      <w:pPr>
        <w:ind w:left="2880" w:hanging="1440"/>
        <w:rPr>
          <w:rFonts w:cs="Arial"/>
          <w:szCs w:val="21"/>
        </w:rPr>
      </w:pPr>
    </w:p>
    <w:p w14:paraId="389F7E72" w14:textId="27781DA1" w:rsidR="00834B99" w:rsidRPr="004270A8" w:rsidRDefault="000578F0" w:rsidP="005D175F">
      <w:pPr>
        <w:numPr>
          <w:ilvl w:val="0"/>
          <w:numId w:val="20"/>
        </w:numPr>
        <w:contextualSpacing/>
        <w:rPr>
          <w:rFonts w:eastAsia="MS Gothic" w:cs="Arial"/>
          <w:szCs w:val="21"/>
        </w:rPr>
      </w:pPr>
      <w:r w:rsidRPr="004270A8">
        <w:rPr>
          <w:rFonts w:cs="Arial"/>
          <w:noProof/>
        </w:rPr>
        <w:drawing>
          <wp:anchor distT="0" distB="0" distL="114300" distR="114300" simplePos="0" relativeHeight="251658271" behindDoc="0" locked="0" layoutInCell="1" allowOverlap="1" wp14:anchorId="17680574" wp14:editId="405C5635">
            <wp:simplePos x="0" y="0"/>
            <wp:positionH relativeFrom="margin">
              <wp:posOffset>399415</wp:posOffset>
            </wp:positionH>
            <wp:positionV relativeFrom="paragraph">
              <wp:posOffset>418465</wp:posOffset>
            </wp:positionV>
            <wp:extent cx="5601335" cy="3011805"/>
            <wp:effectExtent l="0" t="0" r="0" b="0"/>
            <wp:wrapTopAndBottom/>
            <wp:docPr id="34" name="Picture 3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application&#10;&#10;Description automatically generated"/>
                    <pic:cNvPicPr/>
                  </pic:nvPicPr>
                  <pic:blipFill>
                    <a:blip r:embed="rId96">
                      <a:extLst>
                        <a:ext uri="{28A0092B-C50C-407E-A947-70E740481C1C}">
                          <a14:useLocalDpi xmlns:a14="http://schemas.microsoft.com/office/drawing/2010/main" val="0"/>
                        </a:ext>
                      </a:extLst>
                    </a:blip>
                    <a:stretch>
                      <a:fillRect/>
                    </a:stretch>
                  </pic:blipFill>
                  <pic:spPr>
                    <a:xfrm>
                      <a:off x="0" y="0"/>
                      <a:ext cx="5601335" cy="3011805"/>
                    </a:xfrm>
                    <a:prstGeom prst="rect">
                      <a:avLst/>
                    </a:prstGeom>
                  </pic:spPr>
                </pic:pic>
              </a:graphicData>
            </a:graphic>
          </wp:anchor>
        </w:drawing>
      </w:r>
      <w:r w:rsidR="003E21A2" w:rsidRPr="004270A8">
        <w:rPr>
          <w:rFonts w:eastAsia="MS Gothic" w:cs="Arial"/>
          <w:b/>
          <w:bCs/>
          <w:szCs w:val="21"/>
        </w:rPr>
        <w:t xml:space="preserve">Step </w:t>
      </w:r>
      <w:r w:rsidR="00834970" w:rsidRPr="004270A8">
        <w:rPr>
          <w:rFonts w:eastAsia="MS Gothic" w:cs="Arial"/>
          <w:b/>
          <w:bCs/>
          <w:szCs w:val="21"/>
        </w:rPr>
        <w:t>4</w:t>
      </w:r>
      <w:r w:rsidR="003E21A2" w:rsidRPr="004270A8">
        <w:rPr>
          <w:rFonts w:eastAsia="MS Gothic" w:cs="Arial"/>
          <w:b/>
          <w:bCs/>
          <w:szCs w:val="21"/>
        </w:rPr>
        <w:t>:</w:t>
      </w:r>
      <w:r w:rsidR="003E21A2" w:rsidRPr="004270A8">
        <w:rPr>
          <w:rFonts w:eastAsia="MS Gothic" w:cs="Arial"/>
          <w:szCs w:val="21"/>
        </w:rPr>
        <w:t xml:space="preserve"> Change detail settings</w:t>
      </w:r>
      <w:r w:rsidR="003D1E38" w:rsidRPr="004270A8">
        <w:rPr>
          <w:rFonts w:eastAsia="MS Gothic" w:cs="Arial"/>
          <w:szCs w:val="21"/>
        </w:rPr>
        <w:t xml:space="preserve"> </w:t>
      </w:r>
      <w:r w:rsidR="003D1E38" w:rsidRPr="004270A8">
        <w:rPr>
          <w:rFonts w:cs="Arial"/>
          <w:highlight w:val="yellow"/>
        </w:rPr>
        <w:t>(skip this action if model contains only CAN</w:t>
      </w:r>
      <w:r w:rsidR="003D1E38" w:rsidRPr="004270A8">
        <w:rPr>
          <w:rFonts w:cs="Arial"/>
        </w:rPr>
        <w:t>)</w:t>
      </w:r>
      <w:bookmarkStart w:id="614" w:name="V10000_REL_Comment_002"/>
      <w:bookmarkEnd w:id="614"/>
      <w:r w:rsidR="003E21A2" w:rsidRPr="004270A8">
        <w:rPr>
          <w:rFonts w:eastAsia="MS Gothic" w:cs="Arial"/>
          <w:szCs w:val="21"/>
        </w:rPr>
        <w:t xml:space="preserve"> and generate source code for peripheral</w:t>
      </w:r>
      <w:r w:rsidR="00834B99" w:rsidRPr="004270A8">
        <w:rPr>
          <w:rFonts w:eastAsia="MS Gothic" w:cs="Arial"/>
          <w:szCs w:val="21"/>
        </w:rPr>
        <w:t>s</w:t>
      </w:r>
      <w:r w:rsidR="003E21A2" w:rsidRPr="004270A8">
        <w:rPr>
          <w:rFonts w:eastAsia="MS Gothic" w:cs="Arial"/>
          <w:szCs w:val="21"/>
        </w:rPr>
        <w:t>.</w:t>
      </w:r>
    </w:p>
    <w:p w14:paraId="3EDDC345" w14:textId="146951E9" w:rsidR="000578F0" w:rsidRPr="004270A8" w:rsidRDefault="000578F0" w:rsidP="000578F0">
      <w:pPr>
        <w:ind w:left="1080"/>
        <w:contextualSpacing/>
        <w:rPr>
          <w:rFonts w:eastAsia="MS Gothic" w:cs="Arial"/>
          <w:szCs w:val="21"/>
        </w:rPr>
      </w:pPr>
    </w:p>
    <w:p w14:paraId="44203951" w14:textId="5CF01A4F" w:rsidR="00283075" w:rsidRPr="004270A8" w:rsidRDefault="003F4FF7" w:rsidP="00FD757F">
      <w:pPr>
        <w:pStyle w:val="ListParagraph"/>
        <w:spacing w:after="200"/>
        <w:ind w:leftChars="0" w:left="2410"/>
        <w:rPr>
          <w:rFonts w:cs="Arial"/>
          <w:b/>
          <w:bCs/>
        </w:rPr>
      </w:pPr>
      <w:r w:rsidRPr="004270A8">
        <w:rPr>
          <w:rFonts w:eastAsia="MS Gothic" w:cs="Arial"/>
          <w:b/>
          <w:bCs/>
          <w:i/>
          <w:iCs/>
          <w:szCs w:val="21"/>
        </w:rPr>
        <w:t xml:space="preserve">Figure </w:t>
      </w:r>
      <w:r w:rsidR="00582BBD">
        <w:rPr>
          <w:rFonts w:eastAsia="MS Gothic" w:cs="Arial"/>
          <w:b/>
          <w:bCs/>
          <w:i/>
          <w:iCs/>
          <w:szCs w:val="21"/>
        </w:rPr>
        <w:fldChar w:fldCharType="begin"/>
      </w:r>
      <w:r w:rsidR="00582BBD">
        <w:rPr>
          <w:rFonts w:eastAsia="MS Gothic" w:cs="Arial"/>
          <w:b/>
          <w:bCs/>
          <w:i/>
          <w:iCs/>
          <w:szCs w:val="21"/>
        </w:rPr>
        <w:instrText xml:space="preserve"> STYLEREF 1 \s </w:instrText>
      </w:r>
      <w:r w:rsidR="00582BBD">
        <w:rPr>
          <w:rFonts w:eastAsia="MS Gothic" w:cs="Arial"/>
          <w:b/>
          <w:bCs/>
          <w:i/>
          <w:iCs/>
          <w:szCs w:val="21"/>
        </w:rPr>
        <w:fldChar w:fldCharType="separate"/>
      </w:r>
      <w:r w:rsidR="00775653">
        <w:rPr>
          <w:rFonts w:eastAsia="MS Gothic" w:cs="Arial"/>
          <w:b/>
          <w:bCs/>
          <w:i/>
          <w:iCs/>
          <w:noProof/>
          <w:szCs w:val="21"/>
        </w:rPr>
        <w:t>3</w:t>
      </w:r>
      <w:r w:rsidR="00582BBD">
        <w:rPr>
          <w:rFonts w:eastAsia="MS Gothic" w:cs="Arial"/>
          <w:b/>
          <w:bCs/>
          <w:i/>
          <w:iCs/>
          <w:szCs w:val="21"/>
        </w:rPr>
        <w:fldChar w:fldCharType="end"/>
      </w:r>
      <w:r w:rsidR="00582BBD">
        <w:rPr>
          <w:rFonts w:eastAsia="MS Gothic" w:cs="Arial"/>
          <w:b/>
          <w:bCs/>
          <w:i/>
          <w:iCs/>
          <w:szCs w:val="21"/>
        </w:rPr>
        <w:noBreakHyphen/>
      </w:r>
      <w:r w:rsidR="00582BBD">
        <w:rPr>
          <w:rFonts w:eastAsia="MS Gothic" w:cs="Arial"/>
          <w:b/>
          <w:bCs/>
          <w:i/>
          <w:iCs/>
          <w:szCs w:val="21"/>
        </w:rPr>
        <w:fldChar w:fldCharType="begin"/>
      </w:r>
      <w:r w:rsidR="00582BBD">
        <w:rPr>
          <w:rFonts w:eastAsia="MS Gothic" w:cs="Arial"/>
          <w:b/>
          <w:bCs/>
          <w:i/>
          <w:iCs/>
          <w:szCs w:val="21"/>
        </w:rPr>
        <w:instrText xml:space="preserve"> SEQ Figure \* ARABIC \s 1 </w:instrText>
      </w:r>
      <w:r w:rsidR="00582BBD">
        <w:rPr>
          <w:rFonts w:eastAsia="MS Gothic" w:cs="Arial"/>
          <w:b/>
          <w:bCs/>
          <w:i/>
          <w:iCs/>
          <w:szCs w:val="21"/>
        </w:rPr>
        <w:fldChar w:fldCharType="separate"/>
      </w:r>
      <w:r w:rsidR="00775653">
        <w:rPr>
          <w:rFonts w:eastAsia="MS Gothic" w:cs="Arial"/>
          <w:b/>
          <w:bCs/>
          <w:i/>
          <w:iCs/>
          <w:noProof/>
          <w:szCs w:val="21"/>
        </w:rPr>
        <w:t>33</w:t>
      </w:r>
      <w:r w:rsidR="00582BBD">
        <w:rPr>
          <w:rFonts w:eastAsia="MS Gothic" w:cs="Arial"/>
          <w:b/>
          <w:bCs/>
          <w:i/>
          <w:iCs/>
          <w:szCs w:val="21"/>
        </w:rPr>
        <w:fldChar w:fldCharType="end"/>
      </w:r>
      <w:r w:rsidRPr="004270A8">
        <w:rPr>
          <w:rFonts w:eastAsia="MS Gothic" w:cs="Arial"/>
          <w:b/>
          <w:bCs/>
          <w:i/>
          <w:iCs/>
          <w:szCs w:val="21"/>
        </w:rPr>
        <w:t xml:space="preserve"> </w:t>
      </w:r>
      <w:r w:rsidR="0085646D" w:rsidRPr="004270A8">
        <w:rPr>
          <w:rFonts w:cs="Arial"/>
          <w:b/>
          <w:bCs/>
        </w:rPr>
        <w:t>Setting slave channels and clock source for TAUD</w:t>
      </w:r>
      <w:r w:rsidR="00283075" w:rsidRPr="004270A8">
        <w:rPr>
          <w:rFonts w:cs="Arial"/>
          <w:b/>
          <w:bCs/>
        </w:rPr>
        <w:br/>
      </w:r>
    </w:p>
    <w:p w14:paraId="099B6C0D" w14:textId="23683573" w:rsidR="003E21A2" w:rsidRPr="004270A8" w:rsidRDefault="003F4FF7" w:rsidP="000578F0">
      <w:pPr>
        <w:widowControl/>
        <w:jc w:val="left"/>
        <w:rPr>
          <w:rFonts w:cs="Arial"/>
          <w:b/>
          <w:bCs/>
        </w:rPr>
      </w:pPr>
      <w:r w:rsidRPr="004270A8">
        <w:rPr>
          <w:rFonts w:cs="Arial"/>
          <w:noProof/>
          <w:szCs w:val="21"/>
        </w:rPr>
        <w:lastRenderedPageBreak/>
        <w:drawing>
          <wp:anchor distT="0" distB="0" distL="114300" distR="114300" simplePos="0" relativeHeight="251658260" behindDoc="0" locked="0" layoutInCell="1" allowOverlap="1" wp14:anchorId="55A2A73A" wp14:editId="12CA47C7">
            <wp:simplePos x="0" y="0"/>
            <wp:positionH relativeFrom="margin">
              <wp:align>center</wp:align>
            </wp:positionH>
            <wp:positionV relativeFrom="paragraph">
              <wp:posOffset>76894</wp:posOffset>
            </wp:positionV>
            <wp:extent cx="5943600" cy="2987675"/>
            <wp:effectExtent l="0" t="0" r="0" b="3175"/>
            <wp:wrapTopAndBottom/>
            <wp:docPr id="17" name="Picture 17"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pic:nvPicPr>
                  <pic:blipFill>
                    <a:blip r:embed="rId97">
                      <a:extLst>
                        <a:ext uri="{28A0092B-C50C-407E-A947-70E740481C1C}">
                          <a14:useLocalDpi xmlns:a14="http://schemas.microsoft.com/office/drawing/2010/main" val="0"/>
                        </a:ext>
                      </a:extLst>
                    </a:blip>
                    <a:stretch>
                      <a:fillRect/>
                    </a:stretch>
                  </pic:blipFill>
                  <pic:spPr>
                    <a:xfrm>
                      <a:off x="0" y="0"/>
                      <a:ext cx="5943600" cy="2987675"/>
                    </a:xfrm>
                    <a:prstGeom prst="rect">
                      <a:avLst/>
                    </a:prstGeom>
                  </pic:spPr>
                </pic:pic>
              </a:graphicData>
            </a:graphic>
            <wp14:sizeRelH relativeFrom="margin">
              <wp14:pctWidth>0</wp14:pctWidth>
            </wp14:sizeRelH>
            <wp14:sizeRelV relativeFrom="margin">
              <wp14:pctHeight>0</wp14:pctHeight>
            </wp14:sizeRelV>
          </wp:anchor>
        </w:drawing>
      </w:r>
    </w:p>
    <w:p w14:paraId="5C90CFEF" w14:textId="6CAB0DD4" w:rsidR="008569FA" w:rsidRPr="004270A8" w:rsidRDefault="008569FA" w:rsidP="008569FA">
      <w:pPr>
        <w:spacing w:after="200"/>
        <w:jc w:val="center"/>
        <w:rPr>
          <w:rFonts w:eastAsia="MS Gothic" w:cs="Arial"/>
          <w:b/>
          <w:bCs/>
          <w:i/>
          <w:iCs/>
          <w:szCs w:val="21"/>
        </w:rPr>
      </w:pPr>
      <w:r w:rsidRPr="004270A8">
        <w:rPr>
          <w:rFonts w:eastAsia="MS Gothic" w:cs="Arial"/>
          <w:b/>
          <w:bCs/>
          <w:i/>
          <w:iCs/>
          <w:szCs w:val="21"/>
        </w:rPr>
        <w:t xml:space="preserve">Figure </w:t>
      </w:r>
      <w:r w:rsidR="00582BBD">
        <w:rPr>
          <w:rFonts w:eastAsia="MS Gothic" w:cs="Arial"/>
          <w:b/>
          <w:bCs/>
          <w:i/>
          <w:iCs/>
          <w:szCs w:val="21"/>
        </w:rPr>
        <w:fldChar w:fldCharType="begin"/>
      </w:r>
      <w:r w:rsidR="00582BBD">
        <w:rPr>
          <w:rFonts w:eastAsia="MS Gothic" w:cs="Arial"/>
          <w:b/>
          <w:bCs/>
          <w:i/>
          <w:iCs/>
          <w:szCs w:val="21"/>
        </w:rPr>
        <w:instrText xml:space="preserve"> STYLEREF 1 \s </w:instrText>
      </w:r>
      <w:r w:rsidR="00582BBD">
        <w:rPr>
          <w:rFonts w:eastAsia="MS Gothic" w:cs="Arial"/>
          <w:b/>
          <w:bCs/>
          <w:i/>
          <w:iCs/>
          <w:szCs w:val="21"/>
        </w:rPr>
        <w:fldChar w:fldCharType="separate"/>
      </w:r>
      <w:r w:rsidR="00775653">
        <w:rPr>
          <w:rFonts w:eastAsia="MS Gothic" w:cs="Arial"/>
          <w:b/>
          <w:bCs/>
          <w:i/>
          <w:iCs/>
          <w:noProof/>
          <w:szCs w:val="21"/>
        </w:rPr>
        <w:t>3</w:t>
      </w:r>
      <w:r w:rsidR="00582BBD">
        <w:rPr>
          <w:rFonts w:eastAsia="MS Gothic" w:cs="Arial"/>
          <w:b/>
          <w:bCs/>
          <w:i/>
          <w:iCs/>
          <w:szCs w:val="21"/>
        </w:rPr>
        <w:fldChar w:fldCharType="end"/>
      </w:r>
      <w:r w:rsidR="00582BBD">
        <w:rPr>
          <w:rFonts w:eastAsia="MS Gothic" w:cs="Arial"/>
          <w:b/>
          <w:bCs/>
          <w:i/>
          <w:iCs/>
          <w:szCs w:val="21"/>
        </w:rPr>
        <w:noBreakHyphen/>
      </w:r>
      <w:r w:rsidR="00582BBD">
        <w:rPr>
          <w:rFonts w:eastAsia="MS Gothic" w:cs="Arial"/>
          <w:b/>
          <w:bCs/>
          <w:i/>
          <w:iCs/>
          <w:szCs w:val="21"/>
        </w:rPr>
        <w:fldChar w:fldCharType="begin"/>
      </w:r>
      <w:r w:rsidR="00582BBD">
        <w:rPr>
          <w:rFonts w:eastAsia="MS Gothic" w:cs="Arial"/>
          <w:b/>
          <w:bCs/>
          <w:i/>
          <w:iCs/>
          <w:szCs w:val="21"/>
        </w:rPr>
        <w:instrText xml:space="preserve"> SEQ Figure \* ARABIC \s 1 </w:instrText>
      </w:r>
      <w:r w:rsidR="00582BBD">
        <w:rPr>
          <w:rFonts w:eastAsia="MS Gothic" w:cs="Arial"/>
          <w:b/>
          <w:bCs/>
          <w:i/>
          <w:iCs/>
          <w:szCs w:val="21"/>
        </w:rPr>
        <w:fldChar w:fldCharType="separate"/>
      </w:r>
      <w:r w:rsidR="00775653">
        <w:rPr>
          <w:rFonts w:eastAsia="MS Gothic" w:cs="Arial"/>
          <w:b/>
          <w:bCs/>
          <w:i/>
          <w:iCs/>
          <w:noProof/>
          <w:szCs w:val="21"/>
        </w:rPr>
        <w:t>34</w:t>
      </w:r>
      <w:r w:rsidR="00582BBD">
        <w:rPr>
          <w:rFonts w:eastAsia="MS Gothic" w:cs="Arial"/>
          <w:b/>
          <w:bCs/>
          <w:i/>
          <w:iCs/>
          <w:szCs w:val="21"/>
        </w:rPr>
        <w:fldChar w:fldCharType="end"/>
      </w:r>
      <w:r w:rsidRPr="004270A8">
        <w:rPr>
          <w:rFonts w:eastAsia="MS Gothic" w:cs="Arial"/>
          <w:b/>
          <w:bCs/>
          <w:i/>
          <w:iCs/>
          <w:szCs w:val="21"/>
        </w:rPr>
        <w:t xml:space="preserve"> Selecting detail settings and generating peripherals’ source code</w:t>
      </w:r>
    </w:p>
    <w:p w14:paraId="47CFE879" w14:textId="77777777" w:rsidR="00BF4864" w:rsidRPr="004270A8" w:rsidRDefault="00BF4864" w:rsidP="00BF4864">
      <w:pPr>
        <w:ind w:left="720"/>
        <w:rPr>
          <w:rFonts w:eastAsia="MS Gothic" w:cs="Arial"/>
          <w:szCs w:val="21"/>
        </w:rPr>
      </w:pPr>
    </w:p>
    <w:p w14:paraId="0E1649CB" w14:textId="7D6F9863" w:rsidR="00BF4864" w:rsidRPr="004270A8" w:rsidRDefault="00BF4864" w:rsidP="00BF4864">
      <w:pPr>
        <w:ind w:left="2880" w:hanging="1440"/>
        <w:rPr>
          <w:rFonts w:eastAsia="MS Gothic" w:cs="Arial"/>
          <w:sz w:val="18"/>
          <w:szCs w:val="18"/>
        </w:rPr>
      </w:pPr>
      <w:r w:rsidRPr="004270A8">
        <w:rPr>
          <w:rFonts w:eastAsia="MS Gothic" w:cs="Arial"/>
          <w:szCs w:val="21"/>
        </w:rPr>
        <w:t>R</w:t>
      </w:r>
      <w:r w:rsidRPr="004270A8">
        <w:rPr>
          <w:rFonts w:eastAsia="MS Gothic" w:cs="Arial"/>
          <w:sz w:val="18"/>
          <w:szCs w:val="18"/>
        </w:rPr>
        <w:t>emark</w:t>
      </w:r>
      <w:r w:rsidRPr="004270A8">
        <w:rPr>
          <w:rFonts w:eastAsia="MS Gothic" w:cs="Arial"/>
          <w:sz w:val="18"/>
          <w:szCs w:val="18"/>
        </w:rPr>
        <w:tab/>
        <w:t xml:space="preserve">When change detail settings, these settings must be the same with the peripherals’ settings on model. If these settings are different with the peripherals’ settings on model, it causes </w:t>
      </w:r>
      <w:del w:id="615" w:author="Hiroyasu Nishiumi" w:date="2022-10-20T18:40:00Z">
        <w:r w:rsidRPr="004270A8" w:rsidDel="00D95B1B">
          <w:rPr>
            <w:rFonts w:eastAsia="MS Gothic" w:cs="Arial"/>
            <w:sz w:val="18"/>
            <w:szCs w:val="18"/>
          </w:rPr>
          <w:delText>SPIL S</w:delText>
        </w:r>
      </w:del>
      <w:ins w:id="616" w:author="Hiroyasu Nishiumi" w:date="2022-10-20T18:41:00Z">
        <w:r w:rsidR="00D95B1B" w:rsidRPr="004270A8">
          <w:rPr>
            <w:rFonts w:eastAsia="MS Gothic" w:cs="Arial"/>
            <w:sz w:val="18"/>
            <w:szCs w:val="18"/>
          </w:rPr>
          <w:t>vHILS</w:t>
        </w:r>
      </w:ins>
      <w:del w:id="617" w:author="Hiroyasu Nishiumi" w:date="2022-10-26T16:57:00Z">
        <w:r w:rsidRPr="004270A8" w:rsidDel="004270A8">
          <w:rPr>
            <w:rFonts w:eastAsia="MS Gothic" w:cs="Arial"/>
            <w:sz w:val="18"/>
            <w:szCs w:val="18"/>
          </w:rPr>
          <w:delText>imulation</w:delText>
        </w:r>
      </w:del>
      <w:ins w:id="618" w:author="Hiroyasu Nishiumi" w:date="2022-10-26T16:57:00Z">
        <w:r w:rsidR="004270A8" w:rsidRPr="004270A8">
          <w:rPr>
            <w:rFonts w:eastAsia="MS Gothic" w:cs="Arial"/>
            <w:sz w:val="18"/>
            <w:szCs w:val="18"/>
          </w:rPr>
          <w:t xml:space="preserve"> execution</w:t>
        </w:r>
      </w:ins>
      <w:r w:rsidRPr="004270A8">
        <w:rPr>
          <w:rFonts w:eastAsia="MS Gothic" w:cs="Arial"/>
          <w:sz w:val="18"/>
          <w:szCs w:val="18"/>
        </w:rPr>
        <w:t xml:space="preserve"> incorrect.</w:t>
      </w:r>
    </w:p>
    <w:p w14:paraId="77CEE737" w14:textId="77777777" w:rsidR="003E21A2" w:rsidRPr="004270A8" w:rsidRDefault="003E21A2" w:rsidP="003E21A2">
      <w:pPr>
        <w:rPr>
          <w:rFonts w:eastAsia="MS Gothic" w:cs="Arial"/>
          <w:sz w:val="18"/>
          <w:szCs w:val="18"/>
        </w:rPr>
      </w:pPr>
    </w:p>
    <w:p w14:paraId="57892D61" w14:textId="64E1A58E" w:rsidR="003E21A2" w:rsidRPr="004270A8" w:rsidRDefault="003E21A2" w:rsidP="005D175F">
      <w:pPr>
        <w:numPr>
          <w:ilvl w:val="0"/>
          <w:numId w:val="20"/>
        </w:numPr>
        <w:contextualSpacing/>
        <w:rPr>
          <w:rFonts w:eastAsia="MS Gothic" w:cs="Arial"/>
          <w:szCs w:val="21"/>
        </w:rPr>
      </w:pPr>
      <w:r w:rsidRPr="004270A8">
        <w:rPr>
          <w:rFonts w:eastAsia="MS Gothic" w:cs="Arial"/>
          <w:b/>
          <w:bCs/>
          <w:szCs w:val="21"/>
        </w:rPr>
        <w:t xml:space="preserve">Step </w:t>
      </w:r>
      <w:r w:rsidR="00834970" w:rsidRPr="004270A8">
        <w:rPr>
          <w:rFonts w:eastAsia="MS Gothic" w:cs="Arial"/>
          <w:b/>
          <w:bCs/>
          <w:szCs w:val="21"/>
        </w:rPr>
        <w:t>5</w:t>
      </w:r>
      <w:r w:rsidRPr="004270A8">
        <w:rPr>
          <w:rFonts w:eastAsia="MS Gothic" w:cs="Arial"/>
          <w:b/>
          <w:bCs/>
          <w:szCs w:val="21"/>
        </w:rPr>
        <w:t>:</w:t>
      </w:r>
      <w:r w:rsidRPr="004270A8">
        <w:rPr>
          <w:rFonts w:eastAsia="MS Gothic" w:cs="Arial"/>
          <w:szCs w:val="21"/>
        </w:rPr>
        <w:t xml:space="preserve"> Close SC Window.</w:t>
      </w:r>
    </w:p>
    <w:p w14:paraId="449EBA94" w14:textId="4B108F1A" w:rsidR="0053208D" w:rsidRPr="004270A8" w:rsidRDefault="0053208D">
      <w:pPr>
        <w:widowControl/>
        <w:jc w:val="left"/>
        <w:rPr>
          <w:rFonts w:eastAsia="MS Gothic" w:cs="Arial"/>
          <w:szCs w:val="21"/>
        </w:rPr>
      </w:pPr>
    </w:p>
    <w:p w14:paraId="18689F87" w14:textId="71FE3FBE" w:rsidR="003E21A2" w:rsidRPr="004270A8" w:rsidRDefault="003E21A2" w:rsidP="00283075">
      <w:pPr>
        <w:numPr>
          <w:ilvl w:val="0"/>
          <w:numId w:val="66"/>
        </w:numPr>
        <w:contextualSpacing/>
        <w:rPr>
          <w:rFonts w:eastAsia="MS Gothic" w:cs="Arial"/>
          <w:szCs w:val="21"/>
        </w:rPr>
      </w:pPr>
      <w:r w:rsidRPr="004270A8">
        <w:rPr>
          <w:rFonts w:eastAsia="MS Gothic" w:cs="Arial"/>
          <w:szCs w:val="21"/>
        </w:rPr>
        <w:t>The source code of peripherals will be generated under SC_project folder.</w:t>
      </w:r>
    </w:p>
    <w:p w14:paraId="00BCB6C5" w14:textId="41E03E1B" w:rsidR="003E21A2" w:rsidRPr="004270A8" w:rsidRDefault="00D95B1B" w:rsidP="003E21A2">
      <w:pPr>
        <w:rPr>
          <w:rFonts w:eastAsia="MS Gothic" w:cs="Arial"/>
          <w:szCs w:val="21"/>
        </w:rPr>
      </w:pPr>
      <w:ins w:id="619" w:author="Hiroyasu Nishiumi" w:date="2022-10-20T18:47:00Z">
        <w:r w:rsidRPr="004270A8">
          <w:rPr>
            <w:rFonts w:eastAsia="MS Gothic" w:cs="Arial"/>
            <w:noProof/>
            <w:szCs w:val="21"/>
          </w:rPr>
          <mc:AlternateContent>
            <mc:Choice Requires="wpg">
              <w:drawing>
                <wp:anchor distT="0" distB="0" distL="114300" distR="114300" simplePos="0" relativeHeight="251663394" behindDoc="0" locked="0" layoutInCell="1" allowOverlap="1" wp14:anchorId="1C086DE7" wp14:editId="4398A959">
                  <wp:simplePos x="0" y="0"/>
                  <wp:positionH relativeFrom="column">
                    <wp:posOffset>988060</wp:posOffset>
                  </wp:positionH>
                  <wp:positionV relativeFrom="paragraph">
                    <wp:posOffset>236855</wp:posOffset>
                  </wp:positionV>
                  <wp:extent cx="5642610" cy="1533525"/>
                  <wp:effectExtent l="0" t="0" r="0" b="9525"/>
                  <wp:wrapTopAndBottom/>
                  <wp:docPr id="2076" name="グループ化 6"/>
                  <wp:cNvGraphicFramePr/>
                  <a:graphic xmlns:a="http://schemas.openxmlformats.org/drawingml/2006/main">
                    <a:graphicData uri="http://schemas.microsoft.com/office/word/2010/wordprocessingGroup">
                      <wpg:wgp>
                        <wpg:cNvGrpSpPr/>
                        <wpg:grpSpPr>
                          <a:xfrm>
                            <a:off x="0" y="0"/>
                            <a:ext cx="5642610" cy="1533525"/>
                            <a:chOff x="0" y="0"/>
                            <a:chExt cx="5642610" cy="1533525"/>
                          </a:xfrm>
                        </wpg:grpSpPr>
                        <pic:pic xmlns:pic="http://schemas.openxmlformats.org/drawingml/2006/picture">
                          <pic:nvPicPr>
                            <pic:cNvPr id="2077" name="Picture 1" descr="Graphical user interface, text, application&#10;&#10;Description automatically generated"/>
                            <pic:cNvPicPr/>
                          </pic:nvPicPr>
                          <pic:blipFill>
                            <a:blip r:embed="rId98"/>
                            <a:stretch>
                              <a:fillRect/>
                            </a:stretch>
                          </pic:blipFill>
                          <pic:spPr>
                            <a:xfrm>
                              <a:off x="0" y="0"/>
                              <a:ext cx="3924300" cy="1533525"/>
                            </a:xfrm>
                            <a:prstGeom prst="rect">
                              <a:avLst/>
                            </a:prstGeom>
                          </pic:spPr>
                        </pic:pic>
                        <wps:wsp>
                          <wps:cNvPr id="2078" name="正方形/長方形 2078"/>
                          <wps:cNvSpPr/>
                          <wps:spPr>
                            <a:xfrm>
                              <a:off x="163830" y="29528"/>
                              <a:ext cx="5478780" cy="198120"/>
                            </a:xfrm>
                            <a:prstGeom prst="rect">
                              <a:avLst/>
                            </a:prstGeom>
                            <a:ln>
                              <a:noFill/>
                            </a:ln>
                          </wps:spPr>
                          <wps:style>
                            <a:lnRef idx="2">
                              <a:schemeClr val="accent1"/>
                            </a:lnRef>
                            <a:fillRef idx="1">
                              <a:schemeClr val="lt1"/>
                            </a:fillRef>
                            <a:effectRef idx="0">
                              <a:schemeClr val="accent1"/>
                            </a:effectRef>
                            <a:fontRef idx="minor">
                              <a:schemeClr val="dk1"/>
                            </a:fontRef>
                          </wps:style>
                          <wps:bodyPr rtlCol="0" anchor="ctr"/>
                        </wps:wsp>
                        <pic:pic xmlns:pic="http://schemas.openxmlformats.org/drawingml/2006/picture">
                          <pic:nvPicPr>
                            <pic:cNvPr id="2079" name="図 2079"/>
                            <pic:cNvPicPr>
                              <a:picLocks noChangeAspect="1"/>
                            </pic:cNvPicPr>
                          </pic:nvPicPr>
                          <pic:blipFill>
                            <a:blip r:embed="rId99"/>
                            <a:stretch>
                              <a:fillRect/>
                            </a:stretch>
                          </pic:blipFill>
                          <pic:spPr>
                            <a:xfrm>
                              <a:off x="248312" y="0"/>
                              <a:ext cx="3362325" cy="257175"/>
                            </a:xfrm>
                            <a:prstGeom prst="rect">
                              <a:avLst/>
                            </a:prstGeom>
                          </pic:spPr>
                        </pic:pic>
                      </wpg:wgp>
                    </a:graphicData>
                  </a:graphic>
                </wp:anchor>
              </w:drawing>
            </mc:Choice>
            <mc:Fallback>
              <w:pict>
                <v:group w14:anchorId="5D6C43C1" id="グループ化 6" o:spid="_x0000_s1026" style="position:absolute;left:0;text-align:left;margin-left:77.8pt;margin-top:18.65pt;width:444.3pt;height:120.75pt;z-index:251663394" coordsize="56426,153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alt="Graphical user interface, text, application&#10;&#10;Description automatically generated" style="position:absolute;width:39243;height:15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">
                    <v:imagedata r:id="rId100" o:title="Graphical user interface, text, application&#10;&#10;Description automatically generated"/>
                  </v:shape>
                  <v:rect id="正方形/長方形 2078" o:spid="_x0000_s1028" style="position:absolute;left:1638;top:295;width:54788;height:19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" fillcolor="white [3201]" stroked="f" strokeweight="2pt"/>
                  <v:shape id="図 2079" o:spid="_x0000_s1029" type="#_x0000_t75" style="position:absolute;left:2483;width:33623;height:25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">
                    <v:imagedata r:id="rId101" o:title=""/>
                  </v:shape>
                  <w10:wrap type="topAndBottom"/>
                </v:group>
              </w:pict>
            </mc:Fallback>
          </mc:AlternateContent>
        </w:r>
      </w:ins>
    </w:p>
    <w:p w14:paraId="6B8713A5" w14:textId="77777777" w:rsidR="003E21A2" w:rsidRPr="004270A8" w:rsidRDefault="003E21A2" w:rsidP="003E21A2">
      <w:pPr>
        <w:jc w:val="center"/>
        <w:rPr>
          <w:rFonts w:eastAsia="MS Gothic" w:cs="Arial"/>
          <w:color w:val="FF0000"/>
          <w:szCs w:val="21"/>
        </w:rPr>
      </w:pPr>
    </w:p>
    <w:p w14:paraId="70959823" w14:textId="2FE5FDFD" w:rsidR="0001051F" w:rsidRPr="004270A8" w:rsidRDefault="00FA3C62" w:rsidP="0085646D">
      <w:pPr>
        <w:spacing w:after="200"/>
        <w:jc w:val="center"/>
        <w:rPr>
          <w:rFonts w:eastAsia="MS Gothic" w:cs="Arial"/>
          <w:b/>
          <w:bCs/>
          <w:i/>
          <w:iCs/>
          <w:szCs w:val="21"/>
        </w:rPr>
      </w:pPr>
      <w:r w:rsidRPr="004270A8">
        <w:rPr>
          <w:rFonts w:eastAsia="MS Gothic" w:cs="Arial"/>
          <w:b/>
          <w:bCs/>
          <w:i/>
          <w:iCs/>
          <w:szCs w:val="21"/>
        </w:rPr>
        <w:t xml:space="preserve">Figure </w:t>
      </w:r>
      <w:r w:rsidR="00582BBD">
        <w:rPr>
          <w:rFonts w:eastAsia="MS Gothic" w:cs="Arial"/>
          <w:b/>
          <w:bCs/>
          <w:i/>
          <w:iCs/>
          <w:szCs w:val="21"/>
        </w:rPr>
        <w:fldChar w:fldCharType="begin"/>
      </w:r>
      <w:r w:rsidR="00582BBD">
        <w:rPr>
          <w:rFonts w:eastAsia="MS Gothic" w:cs="Arial"/>
          <w:b/>
          <w:bCs/>
          <w:i/>
          <w:iCs/>
          <w:szCs w:val="21"/>
        </w:rPr>
        <w:instrText xml:space="preserve"> STYLEREF 1 \s </w:instrText>
      </w:r>
      <w:r w:rsidR="00582BBD">
        <w:rPr>
          <w:rFonts w:eastAsia="MS Gothic" w:cs="Arial"/>
          <w:b/>
          <w:bCs/>
          <w:i/>
          <w:iCs/>
          <w:szCs w:val="21"/>
        </w:rPr>
        <w:fldChar w:fldCharType="separate"/>
      </w:r>
      <w:r w:rsidR="00775653">
        <w:rPr>
          <w:rFonts w:eastAsia="MS Gothic" w:cs="Arial"/>
          <w:b/>
          <w:bCs/>
          <w:i/>
          <w:iCs/>
          <w:noProof/>
          <w:szCs w:val="21"/>
        </w:rPr>
        <w:t>3</w:t>
      </w:r>
      <w:r w:rsidR="00582BBD">
        <w:rPr>
          <w:rFonts w:eastAsia="MS Gothic" w:cs="Arial"/>
          <w:b/>
          <w:bCs/>
          <w:i/>
          <w:iCs/>
          <w:szCs w:val="21"/>
        </w:rPr>
        <w:fldChar w:fldCharType="end"/>
      </w:r>
      <w:r w:rsidR="00582BBD">
        <w:rPr>
          <w:rFonts w:eastAsia="MS Gothic" w:cs="Arial"/>
          <w:b/>
          <w:bCs/>
          <w:i/>
          <w:iCs/>
          <w:szCs w:val="21"/>
        </w:rPr>
        <w:noBreakHyphen/>
      </w:r>
      <w:r w:rsidR="00582BBD">
        <w:rPr>
          <w:rFonts w:eastAsia="MS Gothic" w:cs="Arial"/>
          <w:b/>
          <w:bCs/>
          <w:i/>
          <w:iCs/>
          <w:szCs w:val="21"/>
        </w:rPr>
        <w:fldChar w:fldCharType="begin"/>
      </w:r>
      <w:r w:rsidR="00582BBD">
        <w:rPr>
          <w:rFonts w:eastAsia="MS Gothic" w:cs="Arial"/>
          <w:b/>
          <w:bCs/>
          <w:i/>
          <w:iCs/>
          <w:szCs w:val="21"/>
        </w:rPr>
        <w:instrText xml:space="preserve"> SEQ Figure \* ARABIC \s 1 </w:instrText>
      </w:r>
      <w:r w:rsidR="00582BBD">
        <w:rPr>
          <w:rFonts w:eastAsia="MS Gothic" w:cs="Arial"/>
          <w:b/>
          <w:bCs/>
          <w:i/>
          <w:iCs/>
          <w:szCs w:val="21"/>
        </w:rPr>
        <w:fldChar w:fldCharType="separate"/>
      </w:r>
      <w:r w:rsidR="00775653">
        <w:rPr>
          <w:rFonts w:eastAsia="MS Gothic" w:cs="Arial"/>
          <w:b/>
          <w:bCs/>
          <w:i/>
          <w:iCs/>
          <w:noProof/>
          <w:szCs w:val="21"/>
        </w:rPr>
        <w:t>35</w:t>
      </w:r>
      <w:r w:rsidR="00582BBD">
        <w:rPr>
          <w:rFonts w:eastAsia="MS Gothic" w:cs="Arial"/>
          <w:b/>
          <w:bCs/>
          <w:i/>
          <w:iCs/>
          <w:szCs w:val="21"/>
        </w:rPr>
        <w:fldChar w:fldCharType="end"/>
      </w:r>
      <w:r w:rsidRPr="004270A8">
        <w:rPr>
          <w:rFonts w:eastAsia="MS Gothic" w:cs="Arial"/>
          <w:b/>
          <w:bCs/>
          <w:i/>
          <w:iCs/>
          <w:szCs w:val="21"/>
        </w:rPr>
        <w:t xml:space="preserve"> The peripherals’ source code generated under SC_project</w:t>
      </w:r>
    </w:p>
    <w:p w14:paraId="5E175A3D" w14:textId="5F2870A9" w:rsidR="0085646D" w:rsidRPr="004270A8" w:rsidRDefault="0085646D" w:rsidP="0085646D">
      <w:pPr>
        <w:rPr>
          <w:rFonts w:cs="Arial"/>
        </w:rPr>
      </w:pPr>
      <w:r w:rsidRPr="004270A8">
        <w:rPr>
          <w:rFonts w:cs="Arial"/>
        </w:rPr>
        <w:br w:type="page"/>
      </w:r>
    </w:p>
    <w:p w14:paraId="6CBC6C0A" w14:textId="22DD9A88" w:rsidR="00322AFE" w:rsidRPr="004270A8" w:rsidRDefault="006855D8" w:rsidP="00322AFE">
      <w:pPr>
        <w:pStyle w:val="Heading4"/>
        <w:ind w:leftChars="0" w:left="0"/>
        <w:rPr>
          <w:rFonts w:cs="Arial"/>
          <w:szCs w:val="21"/>
        </w:rPr>
      </w:pPr>
      <w:bookmarkStart w:id="620" w:name="_Toc314505612"/>
      <w:bookmarkStart w:id="621" w:name="_Toc528833062"/>
      <w:bookmarkStart w:id="622" w:name="_Toc531712113"/>
      <w:bookmarkStart w:id="623" w:name="_Toc51330712"/>
      <w:bookmarkEnd w:id="433"/>
      <w:bookmarkEnd w:id="434"/>
      <w:bookmarkEnd w:id="601"/>
      <w:bookmarkEnd w:id="602"/>
      <w:bookmarkEnd w:id="603"/>
      <w:bookmarkEnd w:id="604"/>
      <w:bookmarkEnd w:id="605"/>
      <w:r w:rsidRPr="004270A8">
        <w:rPr>
          <w:rFonts w:cs="Arial"/>
          <w:szCs w:val="21"/>
        </w:rPr>
        <w:lastRenderedPageBreak/>
        <w:t>3</w:t>
      </w:r>
      <w:r w:rsidR="00322AFE" w:rsidRPr="004270A8">
        <w:rPr>
          <w:rFonts w:cs="Arial"/>
          <w:szCs w:val="21"/>
        </w:rPr>
        <w:t xml:space="preserve">.3.3.2 Generating the target </w:t>
      </w:r>
      <w:del w:id="624" w:author="Hiroyasu Nishiumi" w:date="2022-10-20T18:40:00Z">
        <w:r w:rsidR="00364611" w:rsidRPr="004270A8" w:rsidDel="00D95B1B">
          <w:rPr>
            <w:rFonts w:cs="Arial"/>
            <w:szCs w:val="21"/>
          </w:rPr>
          <w:delText>SPILS</w:delText>
        </w:r>
      </w:del>
      <w:ins w:id="625" w:author="Hiroyasu Nishiumi" w:date="2022-10-20T18:41:00Z">
        <w:r w:rsidR="00D95B1B" w:rsidRPr="004270A8">
          <w:rPr>
            <w:rFonts w:cs="Arial"/>
            <w:szCs w:val="21"/>
          </w:rPr>
          <w:t>vHILS</w:t>
        </w:r>
      </w:ins>
      <w:r w:rsidR="00322AFE" w:rsidRPr="004270A8">
        <w:rPr>
          <w:rFonts w:cs="Arial"/>
          <w:szCs w:val="21"/>
        </w:rPr>
        <w:t xml:space="preserve"> environment</w:t>
      </w:r>
    </w:p>
    <w:p w14:paraId="437D25FD" w14:textId="77777777" w:rsidR="00322AFE" w:rsidRPr="004270A8" w:rsidRDefault="00322AFE" w:rsidP="00322AFE">
      <w:pPr>
        <w:rPr>
          <w:rFonts w:cs="Arial"/>
          <w:szCs w:val="21"/>
        </w:rPr>
      </w:pPr>
    </w:p>
    <w:p w14:paraId="0F1A4F4B" w14:textId="44334BB9" w:rsidR="00322AFE" w:rsidRPr="004270A8" w:rsidRDefault="00322AFE" w:rsidP="000578F0">
      <w:pPr>
        <w:ind w:leftChars="135" w:left="283"/>
        <w:contextualSpacing/>
        <w:rPr>
          <w:rFonts w:eastAsia="MS Gothic" w:cs="Arial"/>
          <w:szCs w:val="21"/>
        </w:rPr>
      </w:pPr>
      <w:r w:rsidRPr="004270A8">
        <w:rPr>
          <w:rFonts w:eastAsia="MS Gothic" w:cs="Arial"/>
          <w:szCs w:val="21"/>
        </w:rPr>
        <w:t xml:space="preserve">The target </w:t>
      </w:r>
      <w:del w:id="626" w:author="Hiroyasu Nishiumi" w:date="2022-10-20T18:40:00Z">
        <w:r w:rsidR="00364611" w:rsidRPr="004270A8" w:rsidDel="00D95B1B">
          <w:rPr>
            <w:rFonts w:eastAsia="MS Gothic" w:cs="Arial"/>
            <w:szCs w:val="21"/>
          </w:rPr>
          <w:delText>SPILS</w:delText>
        </w:r>
      </w:del>
      <w:ins w:id="627" w:author="Hiroyasu Nishiumi" w:date="2022-10-20T18:41:00Z">
        <w:r w:rsidR="00D95B1B" w:rsidRPr="004270A8">
          <w:rPr>
            <w:rFonts w:eastAsia="MS Gothic" w:cs="Arial"/>
            <w:szCs w:val="21"/>
          </w:rPr>
          <w:t>vHILS</w:t>
        </w:r>
      </w:ins>
      <w:r w:rsidRPr="004270A8">
        <w:rPr>
          <w:rFonts w:eastAsia="MS Gothic" w:cs="Arial"/>
          <w:szCs w:val="21"/>
        </w:rPr>
        <w:t xml:space="preserve"> environment will be generated in the working directory (the location which contains target model).</w:t>
      </w:r>
    </w:p>
    <w:p w14:paraId="4F2A3C12" w14:textId="60A72C7C" w:rsidR="00512C2D" w:rsidRPr="004270A8" w:rsidRDefault="00512C2D" w:rsidP="000578F0">
      <w:pPr>
        <w:pStyle w:val="ListParagraph"/>
        <w:ind w:leftChars="135" w:left="283"/>
        <w:rPr>
          <w:rFonts w:cs="Arial"/>
          <w:szCs w:val="21"/>
        </w:rPr>
      </w:pPr>
      <w:r w:rsidRPr="004270A8">
        <w:rPr>
          <w:rFonts w:cs="Arial"/>
          <w:szCs w:val="21"/>
        </w:rPr>
        <w:t xml:space="preserve">The target </w:t>
      </w:r>
      <w:del w:id="628" w:author="Hiroyasu Nishiumi" w:date="2022-10-20T18:40:00Z">
        <w:r w:rsidR="00364611" w:rsidRPr="004270A8" w:rsidDel="00D95B1B">
          <w:rPr>
            <w:rFonts w:cs="Arial"/>
            <w:szCs w:val="21"/>
          </w:rPr>
          <w:delText>SPILS</w:delText>
        </w:r>
      </w:del>
      <w:ins w:id="629" w:author="Hiroyasu Nishiumi" w:date="2022-10-20T18:41:00Z">
        <w:r w:rsidR="00D95B1B" w:rsidRPr="004270A8">
          <w:rPr>
            <w:rFonts w:cs="Arial"/>
            <w:szCs w:val="21"/>
          </w:rPr>
          <w:t>vHILS</w:t>
        </w:r>
      </w:ins>
      <w:r w:rsidRPr="004270A8">
        <w:rPr>
          <w:rFonts w:cs="Arial"/>
          <w:szCs w:val="21"/>
        </w:rPr>
        <w:t xml:space="preserve"> environment includes “slprj” and “&lt;Code generation target&gt;_etvpf” folders. And the necessary files will be generated in these folders.</w:t>
      </w:r>
    </w:p>
    <w:p w14:paraId="39DD3D39" w14:textId="77777777" w:rsidR="00322AFE" w:rsidRPr="004270A8" w:rsidRDefault="00322AFE" w:rsidP="005D175F">
      <w:pPr>
        <w:numPr>
          <w:ilvl w:val="0"/>
          <w:numId w:val="23"/>
        </w:numPr>
        <w:contextualSpacing/>
        <w:rPr>
          <w:rFonts w:eastAsia="MS Gothic" w:cs="Arial"/>
          <w:szCs w:val="21"/>
        </w:rPr>
      </w:pPr>
      <w:r w:rsidRPr="004270A8">
        <w:rPr>
          <w:rFonts w:eastAsia="MS Gothic" w:cs="Arial"/>
          <w:szCs w:val="21"/>
        </w:rPr>
        <w:t>Source files of target device.</w:t>
      </w:r>
    </w:p>
    <w:p w14:paraId="77829257" w14:textId="77777777" w:rsidR="00322AFE" w:rsidRPr="004270A8" w:rsidRDefault="00322AFE" w:rsidP="005D175F">
      <w:pPr>
        <w:numPr>
          <w:ilvl w:val="0"/>
          <w:numId w:val="23"/>
        </w:numPr>
        <w:contextualSpacing/>
        <w:rPr>
          <w:rFonts w:eastAsia="MS Gothic" w:cs="Arial"/>
          <w:szCs w:val="21"/>
        </w:rPr>
      </w:pPr>
      <w:r w:rsidRPr="004270A8">
        <w:rPr>
          <w:rFonts w:eastAsia="MS Gothic" w:cs="Arial"/>
          <w:szCs w:val="21"/>
        </w:rPr>
        <w:t>C source files.</w:t>
      </w:r>
    </w:p>
    <w:p w14:paraId="6734FD41" w14:textId="77777777" w:rsidR="00322AFE" w:rsidRPr="004270A8" w:rsidRDefault="00322AFE" w:rsidP="005D175F">
      <w:pPr>
        <w:numPr>
          <w:ilvl w:val="0"/>
          <w:numId w:val="23"/>
        </w:numPr>
        <w:contextualSpacing/>
        <w:rPr>
          <w:rFonts w:eastAsia="MS Gothic" w:cs="Arial"/>
          <w:szCs w:val="21"/>
        </w:rPr>
      </w:pPr>
      <w:r w:rsidRPr="004270A8">
        <w:rPr>
          <w:rFonts w:eastAsia="MS Gothic" w:cs="Arial"/>
          <w:szCs w:val="21"/>
        </w:rPr>
        <w:t>Make file</w:t>
      </w:r>
    </w:p>
    <w:p w14:paraId="76E484F2" w14:textId="77777777" w:rsidR="00322AFE" w:rsidRPr="004270A8" w:rsidRDefault="00322AFE" w:rsidP="005D175F">
      <w:pPr>
        <w:numPr>
          <w:ilvl w:val="0"/>
          <w:numId w:val="23"/>
        </w:numPr>
        <w:contextualSpacing/>
        <w:rPr>
          <w:rFonts w:eastAsia="MS Gothic" w:cs="Arial"/>
          <w:szCs w:val="21"/>
        </w:rPr>
      </w:pPr>
      <w:r w:rsidRPr="004270A8">
        <w:rPr>
          <w:rFonts w:eastAsia="MS Gothic" w:cs="Arial"/>
          <w:szCs w:val="21"/>
        </w:rPr>
        <w:t>VLAB execution file</w:t>
      </w:r>
    </w:p>
    <w:p w14:paraId="37CD2C0E" w14:textId="77777777" w:rsidR="00322AFE" w:rsidRPr="004270A8" w:rsidRDefault="00322AFE" w:rsidP="005D175F">
      <w:pPr>
        <w:numPr>
          <w:ilvl w:val="0"/>
          <w:numId w:val="23"/>
        </w:numPr>
        <w:contextualSpacing/>
        <w:rPr>
          <w:rFonts w:eastAsia="MS Gothic" w:cs="Arial"/>
          <w:szCs w:val="21"/>
        </w:rPr>
      </w:pPr>
      <w:r w:rsidRPr="004270A8">
        <w:rPr>
          <w:rFonts w:eastAsia="MS Gothic" w:cs="Arial"/>
          <w:szCs w:val="21"/>
        </w:rPr>
        <w:t>Peripherals’ wrapper source files</w:t>
      </w:r>
    </w:p>
    <w:p w14:paraId="551FDD8A" w14:textId="77777777" w:rsidR="00322AFE" w:rsidRPr="004270A8" w:rsidRDefault="00322AFE" w:rsidP="005D175F">
      <w:pPr>
        <w:numPr>
          <w:ilvl w:val="0"/>
          <w:numId w:val="23"/>
        </w:numPr>
        <w:contextualSpacing/>
        <w:rPr>
          <w:rFonts w:eastAsia="MS Gothic" w:cs="Arial"/>
          <w:szCs w:val="21"/>
        </w:rPr>
      </w:pPr>
      <w:r w:rsidRPr="004270A8">
        <w:rPr>
          <w:rFonts w:eastAsia="MS Gothic" w:cs="Arial"/>
          <w:szCs w:val="21"/>
        </w:rPr>
        <w:t>Python source files.</w:t>
      </w:r>
    </w:p>
    <w:p w14:paraId="4282E9C6" w14:textId="77777777" w:rsidR="00322AFE" w:rsidRPr="004270A8" w:rsidRDefault="00322AFE" w:rsidP="005D175F">
      <w:pPr>
        <w:numPr>
          <w:ilvl w:val="0"/>
          <w:numId w:val="23"/>
        </w:numPr>
        <w:contextualSpacing/>
        <w:rPr>
          <w:rFonts w:eastAsia="MS Gothic" w:cs="Arial"/>
          <w:szCs w:val="21"/>
        </w:rPr>
      </w:pPr>
      <w:r w:rsidRPr="004270A8">
        <w:rPr>
          <w:rFonts w:eastAsia="MS Gothic" w:cs="Arial"/>
          <w:szCs w:val="21"/>
        </w:rPr>
        <w:t>Define.h, OSTM_define.h, target.out.</w:t>
      </w:r>
    </w:p>
    <w:p w14:paraId="334F2753" w14:textId="77777777" w:rsidR="00322AFE" w:rsidRPr="004270A8" w:rsidRDefault="00322AFE" w:rsidP="000578F0">
      <w:pPr>
        <w:ind w:left="284"/>
        <w:contextualSpacing/>
        <w:rPr>
          <w:rFonts w:eastAsia="MS Gothic" w:cs="Arial"/>
          <w:szCs w:val="21"/>
        </w:rPr>
      </w:pPr>
    </w:p>
    <w:p w14:paraId="7EA45F2F" w14:textId="74252AF5" w:rsidR="00322AFE" w:rsidRPr="004270A8" w:rsidRDefault="00322AFE" w:rsidP="000578F0">
      <w:pPr>
        <w:ind w:left="284"/>
        <w:contextualSpacing/>
        <w:rPr>
          <w:rFonts w:eastAsia="MS Gothic" w:cs="Arial"/>
          <w:szCs w:val="21"/>
        </w:rPr>
      </w:pPr>
      <w:r w:rsidRPr="004270A8">
        <w:rPr>
          <w:rFonts w:eastAsia="MS Gothic" w:cs="Arial"/>
          <w:szCs w:val="21"/>
        </w:rPr>
        <w:t>The model file is copied (the destination model file has the same name as the original model file but "_etvpf" suffix is added).</w:t>
      </w:r>
    </w:p>
    <w:p w14:paraId="02E48B95" w14:textId="798B8528" w:rsidR="00322AFE" w:rsidRPr="004270A8" w:rsidRDefault="001D4960" w:rsidP="000578F0">
      <w:pPr>
        <w:ind w:left="284"/>
        <w:contextualSpacing/>
        <w:rPr>
          <w:rFonts w:eastAsia="MS Gothic" w:cs="Arial"/>
          <w:szCs w:val="21"/>
        </w:rPr>
      </w:pPr>
      <w:r w:rsidRPr="004270A8">
        <w:rPr>
          <w:rFonts w:cs="Arial"/>
          <w:szCs w:val="21"/>
        </w:rPr>
        <w:t xml:space="preserve">The Subsystem under the Code generation target block is replaced with the block for </w:t>
      </w:r>
      <w:ins w:id="630" w:author="Hiroyasu Nishiumi" w:date="2022-10-20T18:42:00Z">
        <w:r w:rsidR="00D95B1B" w:rsidRPr="004270A8">
          <w:rPr>
            <w:rFonts w:cs="Arial"/>
            <w:szCs w:val="21"/>
          </w:rPr>
          <w:t>vHILS</w:t>
        </w:r>
      </w:ins>
      <w:del w:id="631" w:author="Hiroyasu Nishiumi" w:date="2022-10-20T18:43:00Z">
        <w:r w:rsidRPr="004270A8" w:rsidDel="00D95B1B">
          <w:rPr>
            <w:rFonts w:cs="Arial"/>
            <w:szCs w:val="21"/>
          </w:rPr>
          <w:delText>PIL</w:delText>
        </w:r>
      </w:del>
      <w:r w:rsidRPr="004270A8">
        <w:rPr>
          <w:rFonts w:cs="Arial"/>
          <w:szCs w:val="21"/>
        </w:rPr>
        <w:t xml:space="preserve"> sequential execution (with </w:t>
      </w:r>
      <w:r w:rsidR="0076551F" w:rsidRPr="004270A8">
        <w:rPr>
          <w:rFonts w:cs="Arial"/>
          <w:szCs w:val="21"/>
        </w:rPr>
        <w:t xml:space="preserve">block </w:t>
      </w:r>
      <w:r w:rsidRPr="004270A8">
        <w:rPr>
          <w:rFonts w:cs="Arial"/>
          <w:szCs w:val="21"/>
        </w:rPr>
        <w:t>name is “VLAB Bridge”) for the model file to be copied</w:t>
      </w:r>
      <w:r w:rsidR="00322AFE" w:rsidRPr="004270A8">
        <w:rPr>
          <w:rFonts w:eastAsia="MS Gothic" w:cs="Arial"/>
          <w:szCs w:val="21"/>
        </w:rPr>
        <w:t>.</w:t>
      </w:r>
    </w:p>
    <w:p w14:paraId="6D1293C5" w14:textId="09EA5637" w:rsidR="0076551F" w:rsidRPr="004270A8" w:rsidRDefault="00D95B1B" w:rsidP="00E107FB">
      <w:pPr>
        <w:ind w:left="720"/>
        <w:contextualSpacing/>
        <w:rPr>
          <w:rFonts w:eastAsia="MS Gothic" w:cs="Arial"/>
          <w:szCs w:val="21"/>
        </w:rPr>
      </w:pPr>
      <w:r w:rsidRPr="004270A8">
        <w:rPr>
          <w:rFonts w:cs="Arial"/>
          <w:noProof/>
          <w:szCs w:val="21"/>
        </w:rPr>
        <mc:AlternateContent>
          <mc:Choice Requires="wpg">
            <w:drawing>
              <wp:anchor distT="0" distB="0" distL="114300" distR="114300" simplePos="0" relativeHeight="251665442" behindDoc="0" locked="0" layoutInCell="1" allowOverlap="1" wp14:anchorId="68CCD5B2" wp14:editId="4483C589">
                <wp:simplePos x="0" y="0"/>
                <wp:positionH relativeFrom="column">
                  <wp:posOffset>1116330</wp:posOffset>
                </wp:positionH>
                <wp:positionV relativeFrom="paragraph">
                  <wp:posOffset>279400</wp:posOffset>
                </wp:positionV>
                <wp:extent cx="3943985" cy="2560320"/>
                <wp:effectExtent l="0" t="0" r="0" b="0"/>
                <wp:wrapTopAndBottom/>
                <wp:docPr id="60" name="グループ化 6"/>
                <wp:cNvGraphicFramePr/>
                <a:graphic xmlns:a="http://schemas.openxmlformats.org/drawingml/2006/main">
                  <a:graphicData uri="http://schemas.microsoft.com/office/word/2010/wordprocessingGroup">
                    <wpg:wgp>
                      <wpg:cNvGrpSpPr/>
                      <wpg:grpSpPr>
                        <a:xfrm>
                          <a:off x="0" y="0"/>
                          <a:ext cx="3943985" cy="2560320"/>
                          <a:chOff x="0" y="0"/>
                          <a:chExt cx="3943985" cy="2560320"/>
                        </a:xfrm>
                      </wpg:grpSpPr>
                      <wpg:grpSp>
                        <wpg:cNvPr id="961" name="グループ化 961"/>
                        <wpg:cNvGrpSpPr/>
                        <wpg:grpSpPr>
                          <a:xfrm>
                            <a:off x="0" y="0"/>
                            <a:ext cx="3943985" cy="2560320"/>
                            <a:chOff x="0" y="0"/>
                            <a:chExt cx="3943985" cy="2560320"/>
                          </a:xfrm>
                        </wpg:grpSpPr>
                        <pic:pic xmlns:pic="http://schemas.openxmlformats.org/drawingml/2006/picture">
                          <pic:nvPicPr>
                            <pic:cNvPr id="962" name="Picture 20" descr="Graphical user interface, application&#10;&#10;Description automatically generated"/>
                            <pic:cNvPicPr>
                              <a:picLocks noChangeAspect="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943985" cy="2560320"/>
                            </a:xfrm>
                            <a:prstGeom prst="rect">
                              <a:avLst/>
                            </a:prstGeom>
                            <a:noFill/>
                            <a:ln>
                              <a:noFill/>
                            </a:ln>
                          </pic:spPr>
                        </pic:pic>
                        <wps:wsp>
                          <wps:cNvPr id="969" name="正方形/長方形 969"/>
                          <wps:cNvSpPr/>
                          <wps:spPr>
                            <a:xfrm>
                              <a:off x="1354773" y="873444"/>
                              <a:ext cx="1051560" cy="269556"/>
                            </a:xfrm>
                            <a:prstGeom prst="rect">
                              <a:avLst/>
                            </a:prstGeom>
                            <a:ln>
                              <a:noFill/>
                            </a:ln>
                          </wps:spPr>
                          <wps:style>
                            <a:lnRef idx="2">
                              <a:schemeClr val="accent1"/>
                            </a:lnRef>
                            <a:fillRef idx="1">
                              <a:schemeClr val="lt1"/>
                            </a:fillRef>
                            <a:effectRef idx="0">
                              <a:schemeClr val="accent1"/>
                            </a:effectRef>
                            <a:fontRef idx="minor">
                              <a:schemeClr val="dk1"/>
                            </a:fontRef>
                          </wps:style>
                          <wps:bodyPr rtlCol="0" anchor="ctr"/>
                        </wps:wsp>
                      </wpg:grpSp>
                      <wps:wsp>
                        <wps:cNvPr id="972" name="正方形/長方形 972"/>
                        <wps:cNvSpPr/>
                        <wps:spPr>
                          <a:xfrm>
                            <a:off x="2922588" y="2407285"/>
                            <a:ext cx="719455" cy="127040"/>
                          </a:xfrm>
                          <a:prstGeom prst="rect">
                            <a:avLst/>
                          </a:prstGeom>
                          <a:noFill/>
                          <a:ln w="28575">
                            <a:solidFill>
                              <a:srgbClr val="FF0000"/>
                            </a:solidFill>
                          </a:ln>
                        </wps:spPr>
                        <wps:style>
                          <a:lnRef idx="2">
                            <a:schemeClr val="accent2"/>
                          </a:lnRef>
                          <a:fillRef idx="1">
                            <a:schemeClr val="lt1"/>
                          </a:fillRef>
                          <a:effectRef idx="0">
                            <a:schemeClr val="accent2"/>
                          </a:effectRef>
                          <a:fontRef idx="minor">
                            <a:schemeClr val="dk1"/>
                          </a:fontRef>
                        </wps:style>
                        <wps:bodyPr rtlCol="0" anchor="ctr"/>
                      </wps:wsp>
                    </wpg:wgp>
                  </a:graphicData>
                </a:graphic>
              </wp:anchor>
            </w:drawing>
          </mc:Choice>
          <mc:Fallback>
            <w:pict>
              <v:group w14:anchorId="24ED51D8" id="グループ化 6" o:spid="_x0000_s1026" style="position:absolute;left:0;text-align:left;margin-left:87.9pt;margin-top:22pt;width:310.55pt;height:201.6pt;z-index:251665442" coordsize="39439,256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">
                <v:group id="グループ化 961" o:spid="_x0000_s1027" style="position:absolute;width:39439;height:25603" coordsize="39439,256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">
                  <v:shape id="Picture 20" o:spid="_x0000_s1028" type="#_x0000_t75" alt="Graphical user interface, application&#10;&#10;Description automatically generated" style="position:absolute;width:39439;height:256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">
                    <v:imagedata r:id="rId103" o:title="Graphical user interface, application&#10;&#10;Description automatically generated"/>
                  </v:shape>
                  <v:rect id="正方形/長方形 969" o:spid="_x0000_s1029" style="position:absolute;left:13547;top:8734;width:10516;height:26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" fillcolor="white [3201]" stroked="f" strokeweight="2pt"/>
                </v:group>
                <v:rect id="正方形/長方形 972" o:spid="_x0000_s1030" style="position:absolute;left:29225;top:24072;width:7195;height:12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" filled="f" strokecolor="red" strokeweight="2.25pt"/>
                <w10:wrap type="topAndBottom"/>
              </v:group>
            </w:pict>
          </mc:Fallback>
        </mc:AlternateContent>
      </w:r>
    </w:p>
    <w:p w14:paraId="7E1AF333" w14:textId="77777777" w:rsidR="001D4960" w:rsidRPr="004270A8" w:rsidRDefault="001D4960" w:rsidP="001D4960">
      <w:pPr>
        <w:jc w:val="center"/>
        <w:rPr>
          <w:rFonts w:cs="Arial"/>
          <w:szCs w:val="21"/>
        </w:rPr>
      </w:pPr>
    </w:p>
    <w:p w14:paraId="6AF0F6E4" w14:textId="426F1A09" w:rsidR="001D4960" w:rsidRPr="004270A8" w:rsidRDefault="001D4960" w:rsidP="001D4960">
      <w:pPr>
        <w:pStyle w:val="Caption"/>
        <w:jc w:val="center"/>
        <w:rPr>
          <w:rFonts w:ascii="Arial" w:hAnsi="Arial" w:cs="Arial"/>
          <w:b/>
          <w:i/>
          <w:iCs/>
        </w:rPr>
      </w:pPr>
      <w:r w:rsidRPr="004270A8">
        <w:rPr>
          <w:rFonts w:ascii="Arial" w:hAnsi="Arial" w:cs="Arial"/>
          <w:b/>
          <w:bCs w:val="0"/>
          <w:i/>
          <w:iCs/>
        </w:rPr>
        <w:t xml:space="preserve">Figure </w:t>
      </w:r>
      <w:r w:rsidR="00582BBD">
        <w:rPr>
          <w:rFonts w:ascii="Arial" w:hAnsi="Arial" w:cs="Arial"/>
          <w:b/>
          <w:bCs w:val="0"/>
          <w:i/>
          <w:iCs/>
        </w:rPr>
        <w:fldChar w:fldCharType="begin"/>
      </w:r>
      <w:r w:rsidR="00582BBD">
        <w:rPr>
          <w:rFonts w:ascii="Arial" w:hAnsi="Arial" w:cs="Arial"/>
          <w:b/>
          <w:bCs w:val="0"/>
          <w:i/>
          <w:iCs/>
        </w:rPr>
        <w:instrText xml:space="preserve"> STYLEREF 1 \s </w:instrText>
      </w:r>
      <w:r w:rsidR="00582BBD">
        <w:rPr>
          <w:rFonts w:ascii="Arial" w:hAnsi="Arial" w:cs="Arial"/>
          <w:b/>
          <w:bCs w:val="0"/>
          <w:i/>
          <w:iCs/>
        </w:rPr>
        <w:fldChar w:fldCharType="separate"/>
      </w:r>
      <w:r w:rsidR="00775653">
        <w:rPr>
          <w:rFonts w:ascii="Arial" w:hAnsi="Arial" w:cs="Arial"/>
          <w:b/>
          <w:bCs w:val="0"/>
          <w:i/>
          <w:iCs/>
          <w:noProof/>
        </w:rPr>
        <w:t>3</w:t>
      </w:r>
      <w:r w:rsidR="00582BBD">
        <w:rPr>
          <w:rFonts w:ascii="Arial" w:hAnsi="Arial" w:cs="Arial"/>
          <w:b/>
          <w:bCs w:val="0"/>
          <w:i/>
          <w:iCs/>
        </w:rPr>
        <w:fldChar w:fldCharType="end"/>
      </w:r>
      <w:r w:rsidR="00582BBD">
        <w:rPr>
          <w:rFonts w:ascii="Arial" w:hAnsi="Arial" w:cs="Arial"/>
          <w:b/>
          <w:bCs w:val="0"/>
          <w:i/>
          <w:iCs/>
        </w:rPr>
        <w:noBreakHyphen/>
      </w:r>
      <w:r w:rsidR="00582BBD">
        <w:rPr>
          <w:rFonts w:ascii="Arial" w:hAnsi="Arial" w:cs="Arial"/>
          <w:b/>
          <w:bCs w:val="0"/>
          <w:i/>
          <w:iCs/>
        </w:rPr>
        <w:fldChar w:fldCharType="begin"/>
      </w:r>
      <w:r w:rsidR="00582BBD">
        <w:rPr>
          <w:rFonts w:ascii="Arial" w:hAnsi="Arial" w:cs="Arial"/>
          <w:b/>
          <w:bCs w:val="0"/>
          <w:i/>
          <w:iCs/>
        </w:rPr>
        <w:instrText xml:space="preserve"> SEQ Figure \* ARABIC \s 1 </w:instrText>
      </w:r>
      <w:r w:rsidR="00582BBD">
        <w:rPr>
          <w:rFonts w:ascii="Arial" w:hAnsi="Arial" w:cs="Arial"/>
          <w:b/>
          <w:bCs w:val="0"/>
          <w:i/>
          <w:iCs/>
        </w:rPr>
        <w:fldChar w:fldCharType="separate"/>
      </w:r>
      <w:r w:rsidR="00775653">
        <w:rPr>
          <w:rFonts w:ascii="Arial" w:hAnsi="Arial" w:cs="Arial"/>
          <w:b/>
          <w:bCs w:val="0"/>
          <w:i/>
          <w:iCs/>
          <w:noProof/>
        </w:rPr>
        <w:t>36</w:t>
      </w:r>
      <w:r w:rsidR="00582BBD">
        <w:rPr>
          <w:rFonts w:ascii="Arial" w:hAnsi="Arial" w:cs="Arial"/>
          <w:b/>
          <w:bCs w:val="0"/>
          <w:i/>
          <w:iCs/>
        </w:rPr>
        <w:fldChar w:fldCharType="end"/>
      </w:r>
      <w:r w:rsidRPr="004270A8">
        <w:rPr>
          <w:rFonts w:ascii="Arial" w:hAnsi="Arial" w:cs="Arial"/>
          <w:b/>
          <w:bCs w:val="0"/>
          <w:i/>
          <w:iCs/>
        </w:rPr>
        <w:t xml:space="preserve"> Example of replacing to the block for PIL sequential execution</w:t>
      </w:r>
    </w:p>
    <w:p w14:paraId="0459AE47" w14:textId="77777777" w:rsidR="001D4960" w:rsidRPr="004270A8" w:rsidRDefault="001D4960" w:rsidP="00322AFE">
      <w:pPr>
        <w:ind w:left="720"/>
        <w:contextualSpacing/>
        <w:rPr>
          <w:rFonts w:eastAsia="MS Gothic" w:cs="Arial"/>
          <w:szCs w:val="21"/>
        </w:rPr>
      </w:pPr>
    </w:p>
    <w:p w14:paraId="205FC631" w14:textId="2218398D" w:rsidR="001318CC" w:rsidRPr="004270A8" w:rsidRDefault="00E107FB" w:rsidP="001318CC">
      <w:pPr>
        <w:rPr>
          <w:rFonts w:cs="Arial"/>
          <w:szCs w:val="21"/>
        </w:rPr>
      </w:pPr>
      <w:r w:rsidRPr="004270A8">
        <w:rPr>
          <w:rFonts w:cs="Arial"/>
          <w:szCs w:val="21"/>
        </w:rPr>
        <w:br w:type="page"/>
      </w:r>
    </w:p>
    <w:p w14:paraId="7D15A61A" w14:textId="4D84A961" w:rsidR="001318CC" w:rsidRPr="004270A8" w:rsidRDefault="006855D8" w:rsidP="001318CC">
      <w:pPr>
        <w:pStyle w:val="Heading3"/>
        <w:ind w:leftChars="0" w:left="0"/>
        <w:rPr>
          <w:rFonts w:ascii="Arial" w:hAnsi="Arial"/>
          <w:b/>
          <w:bCs/>
          <w:szCs w:val="21"/>
        </w:rPr>
      </w:pPr>
      <w:bookmarkStart w:id="632" w:name="_Toc122608747"/>
      <w:r w:rsidRPr="004270A8">
        <w:rPr>
          <w:rFonts w:ascii="Arial" w:hAnsi="Arial"/>
          <w:b/>
          <w:bCs/>
          <w:szCs w:val="21"/>
        </w:rPr>
        <w:lastRenderedPageBreak/>
        <w:t>3</w:t>
      </w:r>
      <w:r w:rsidR="001318CC" w:rsidRPr="004270A8">
        <w:rPr>
          <w:rFonts w:ascii="Arial" w:hAnsi="Arial"/>
          <w:b/>
          <w:bCs/>
          <w:szCs w:val="21"/>
        </w:rPr>
        <w:t>.3.4 Compiling generated source code</w:t>
      </w:r>
      <w:bookmarkEnd w:id="632"/>
    </w:p>
    <w:p w14:paraId="3DDDD0DB" w14:textId="77777777" w:rsidR="001318CC" w:rsidRPr="004270A8" w:rsidRDefault="001318CC" w:rsidP="001318CC">
      <w:pPr>
        <w:rPr>
          <w:rFonts w:cs="Arial"/>
          <w:szCs w:val="21"/>
        </w:rPr>
      </w:pPr>
    </w:p>
    <w:p w14:paraId="01A23987" w14:textId="77777777" w:rsidR="001318CC" w:rsidRPr="004270A8" w:rsidRDefault="001318CC" w:rsidP="00283075">
      <w:pPr>
        <w:pStyle w:val="ListParagraph"/>
        <w:numPr>
          <w:ilvl w:val="0"/>
          <w:numId w:val="72"/>
        </w:numPr>
        <w:ind w:leftChars="0"/>
        <w:contextualSpacing/>
        <w:rPr>
          <w:rFonts w:eastAsia="MS Gothic" w:cs="Arial"/>
          <w:szCs w:val="21"/>
        </w:rPr>
      </w:pPr>
      <w:r w:rsidRPr="004270A8">
        <w:rPr>
          <w:rFonts w:eastAsia="MS Gothic" w:cs="Arial"/>
          <w:szCs w:val="21"/>
        </w:rPr>
        <w:t>After that, the C source files, and source files of target device (with the extension is *.c, *.850) will be compiled to object files (with the extension is *.o, *.ao) via Cygwin.</w:t>
      </w:r>
    </w:p>
    <w:p w14:paraId="4785ACF6" w14:textId="77777777" w:rsidR="001318CC" w:rsidRPr="004270A8" w:rsidRDefault="001318CC" w:rsidP="001318CC">
      <w:pPr>
        <w:ind w:left="720"/>
        <w:contextualSpacing/>
        <w:rPr>
          <w:rFonts w:eastAsia="MS Gothic" w:cs="Arial"/>
          <w:szCs w:val="21"/>
        </w:rPr>
      </w:pPr>
      <w:r w:rsidRPr="004270A8">
        <w:rPr>
          <w:rFonts w:eastAsia="MS Gothic" w:cs="Arial"/>
          <w:szCs w:val="21"/>
        </w:rPr>
        <w:t>The information related to the compiling will be displayed on MATLAB Command Window.</w:t>
      </w:r>
    </w:p>
    <w:p w14:paraId="6E4926B1" w14:textId="77777777" w:rsidR="001318CC" w:rsidRPr="004270A8" w:rsidRDefault="001318CC" w:rsidP="001318CC">
      <w:pPr>
        <w:rPr>
          <w:rFonts w:eastAsia="MS Gothic" w:cs="Arial"/>
          <w:szCs w:val="21"/>
        </w:rPr>
      </w:pPr>
    </w:p>
    <w:p w14:paraId="075E4AFE" w14:textId="1C7E0EC0" w:rsidR="001318CC" w:rsidRPr="004270A8" w:rsidRDefault="006A4C85" w:rsidP="001318CC">
      <w:pPr>
        <w:jc w:val="center"/>
        <w:rPr>
          <w:rFonts w:eastAsia="MS Gothic" w:cs="Arial"/>
          <w:szCs w:val="21"/>
        </w:rPr>
      </w:pPr>
      <w:r w:rsidRPr="004270A8">
        <w:rPr>
          <w:rFonts w:eastAsia="MS Gothic" w:cs="Arial"/>
          <w:noProof/>
          <w:szCs w:val="21"/>
        </w:rPr>
        <w:drawing>
          <wp:inline distT="0" distB="0" distL="0" distR="0" wp14:anchorId="2B08A628" wp14:editId="172E6204">
            <wp:extent cx="5812155" cy="1778270"/>
            <wp:effectExtent l="0" t="0" r="0" b="0"/>
            <wp:docPr id="55" name="Picture 5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able&#10;&#10;Description automatically generated"/>
                    <pic:cNvPicPr/>
                  </pic:nvPicPr>
                  <pic:blipFill>
                    <a:blip r:embed="rId104"/>
                    <a:stretch>
                      <a:fillRect/>
                    </a:stretch>
                  </pic:blipFill>
                  <pic:spPr>
                    <a:xfrm>
                      <a:off x="0" y="0"/>
                      <a:ext cx="5823469" cy="1781732"/>
                    </a:xfrm>
                    <a:prstGeom prst="rect">
                      <a:avLst/>
                    </a:prstGeom>
                  </pic:spPr>
                </pic:pic>
              </a:graphicData>
            </a:graphic>
          </wp:inline>
        </w:drawing>
      </w:r>
    </w:p>
    <w:p w14:paraId="476F9AF6" w14:textId="77777777" w:rsidR="001318CC" w:rsidRPr="004270A8" w:rsidRDefault="001318CC" w:rsidP="001318CC">
      <w:pPr>
        <w:jc w:val="center"/>
        <w:rPr>
          <w:rFonts w:eastAsia="MS Gothic" w:cs="Arial"/>
          <w:szCs w:val="21"/>
        </w:rPr>
      </w:pPr>
    </w:p>
    <w:p w14:paraId="3C80E05E" w14:textId="53A53705" w:rsidR="001318CC" w:rsidRPr="004270A8" w:rsidRDefault="00A158CE" w:rsidP="00A158CE">
      <w:pPr>
        <w:spacing w:after="200"/>
        <w:jc w:val="center"/>
        <w:rPr>
          <w:rFonts w:eastAsia="MS Gothic" w:cs="Arial"/>
          <w:b/>
          <w:bCs/>
          <w:i/>
          <w:iCs/>
          <w:szCs w:val="21"/>
        </w:rPr>
      </w:pPr>
      <w:r w:rsidRPr="004270A8">
        <w:rPr>
          <w:rFonts w:eastAsia="MS Gothic" w:cs="Arial"/>
          <w:b/>
          <w:bCs/>
          <w:i/>
          <w:iCs/>
          <w:szCs w:val="21"/>
        </w:rPr>
        <w:t xml:space="preserve">Figure </w:t>
      </w:r>
      <w:r w:rsidR="00582BBD">
        <w:rPr>
          <w:rFonts w:eastAsia="MS Gothic" w:cs="Arial"/>
          <w:b/>
          <w:bCs/>
          <w:i/>
          <w:iCs/>
          <w:szCs w:val="21"/>
        </w:rPr>
        <w:fldChar w:fldCharType="begin"/>
      </w:r>
      <w:r w:rsidR="00582BBD">
        <w:rPr>
          <w:rFonts w:eastAsia="MS Gothic" w:cs="Arial"/>
          <w:b/>
          <w:bCs/>
          <w:i/>
          <w:iCs/>
          <w:szCs w:val="21"/>
        </w:rPr>
        <w:instrText xml:space="preserve"> STYLEREF 1 \s </w:instrText>
      </w:r>
      <w:r w:rsidR="00582BBD">
        <w:rPr>
          <w:rFonts w:eastAsia="MS Gothic" w:cs="Arial"/>
          <w:b/>
          <w:bCs/>
          <w:i/>
          <w:iCs/>
          <w:szCs w:val="21"/>
        </w:rPr>
        <w:fldChar w:fldCharType="separate"/>
      </w:r>
      <w:r w:rsidR="00775653">
        <w:rPr>
          <w:rFonts w:eastAsia="MS Gothic" w:cs="Arial"/>
          <w:b/>
          <w:bCs/>
          <w:i/>
          <w:iCs/>
          <w:noProof/>
          <w:szCs w:val="21"/>
        </w:rPr>
        <w:t>3</w:t>
      </w:r>
      <w:r w:rsidR="00582BBD">
        <w:rPr>
          <w:rFonts w:eastAsia="MS Gothic" w:cs="Arial"/>
          <w:b/>
          <w:bCs/>
          <w:i/>
          <w:iCs/>
          <w:szCs w:val="21"/>
        </w:rPr>
        <w:fldChar w:fldCharType="end"/>
      </w:r>
      <w:r w:rsidR="00582BBD">
        <w:rPr>
          <w:rFonts w:eastAsia="MS Gothic" w:cs="Arial"/>
          <w:b/>
          <w:bCs/>
          <w:i/>
          <w:iCs/>
          <w:szCs w:val="21"/>
        </w:rPr>
        <w:noBreakHyphen/>
      </w:r>
      <w:r w:rsidR="00582BBD">
        <w:rPr>
          <w:rFonts w:eastAsia="MS Gothic" w:cs="Arial"/>
          <w:b/>
          <w:bCs/>
          <w:i/>
          <w:iCs/>
          <w:szCs w:val="21"/>
        </w:rPr>
        <w:fldChar w:fldCharType="begin"/>
      </w:r>
      <w:r w:rsidR="00582BBD">
        <w:rPr>
          <w:rFonts w:eastAsia="MS Gothic" w:cs="Arial"/>
          <w:b/>
          <w:bCs/>
          <w:i/>
          <w:iCs/>
          <w:szCs w:val="21"/>
        </w:rPr>
        <w:instrText xml:space="preserve"> SEQ Figure \* ARABIC \s 1 </w:instrText>
      </w:r>
      <w:r w:rsidR="00582BBD">
        <w:rPr>
          <w:rFonts w:eastAsia="MS Gothic" w:cs="Arial"/>
          <w:b/>
          <w:bCs/>
          <w:i/>
          <w:iCs/>
          <w:szCs w:val="21"/>
        </w:rPr>
        <w:fldChar w:fldCharType="separate"/>
      </w:r>
      <w:r w:rsidR="00775653">
        <w:rPr>
          <w:rFonts w:eastAsia="MS Gothic" w:cs="Arial"/>
          <w:b/>
          <w:bCs/>
          <w:i/>
          <w:iCs/>
          <w:noProof/>
          <w:szCs w:val="21"/>
        </w:rPr>
        <w:t>37</w:t>
      </w:r>
      <w:r w:rsidR="00582BBD">
        <w:rPr>
          <w:rFonts w:eastAsia="MS Gothic" w:cs="Arial"/>
          <w:b/>
          <w:bCs/>
          <w:i/>
          <w:iCs/>
          <w:szCs w:val="21"/>
        </w:rPr>
        <w:fldChar w:fldCharType="end"/>
      </w:r>
      <w:r w:rsidRPr="004270A8">
        <w:rPr>
          <w:rFonts w:eastAsia="MS Gothic" w:cs="Arial"/>
          <w:b/>
          <w:bCs/>
          <w:i/>
          <w:iCs/>
          <w:szCs w:val="21"/>
        </w:rPr>
        <w:t xml:space="preserve"> Compiling is displayed on MATLAB Command Window</w:t>
      </w:r>
    </w:p>
    <w:p w14:paraId="0735E548" w14:textId="67E15735" w:rsidR="00921A1D" w:rsidRPr="004270A8" w:rsidRDefault="001D322B" w:rsidP="00283075">
      <w:pPr>
        <w:pStyle w:val="ListParagraph"/>
        <w:numPr>
          <w:ilvl w:val="0"/>
          <w:numId w:val="72"/>
        </w:numPr>
        <w:ind w:leftChars="0"/>
        <w:rPr>
          <w:rFonts w:eastAsia="MS Gothic" w:cs="Arial"/>
          <w:szCs w:val="21"/>
        </w:rPr>
      </w:pPr>
      <w:r w:rsidRPr="004270A8">
        <w:rPr>
          <w:rFonts w:eastAsia="MS Gothic" w:cs="Arial"/>
          <w:szCs w:val="21"/>
        </w:rPr>
        <w:t>Then, the “target.out” file is also generated. After that, the object files and the “target.out” file are also stored in the working directory, under “&lt;Code generation target&gt;_etvpf” folder.</w:t>
      </w:r>
      <w:r w:rsidR="00921A1D" w:rsidRPr="004270A8">
        <w:rPr>
          <w:rFonts w:cs="Arial"/>
          <w:szCs w:val="21"/>
        </w:rPr>
        <w:br w:type="page"/>
      </w:r>
    </w:p>
    <w:p w14:paraId="7D65F593" w14:textId="434C50E5" w:rsidR="001318CC" w:rsidRPr="004270A8" w:rsidRDefault="006855D8" w:rsidP="001318CC">
      <w:pPr>
        <w:pStyle w:val="Heading3"/>
        <w:ind w:leftChars="0" w:left="0"/>
        <w:rPr>
          <w:rFonts w:ascii="Arial" w:hAnsi="Arial"/>
          <w:b/>
          <w:bCs/>
          <w:szCs w:val="21"/>
        </w:rPr>
      </w:pPr>
      <w:bookmarkStart w:id="633" w:name="_Toc122608748"/>
      <w:r w:rsidRPr="004270A8">
        <w:rPr>
          <w:rFonts w:ascii="Arial" w:hAnsi="Arial"/>
          <w:b/>
          <w:bCs/>
          <w:szCs w:val="21"/>
        </w:rPr>
        <w:lastRenderedPageBreak/>
        <w:t>3</w:t>
      </w:r>
      <w:r w:rsidR="001318CC" w:rsidRPr="004270A8">
        <w:rPr>
          <w:rFonts w:ascii="Arial" w:hAnsi="Arial"/>
          <w:b/>
          <w:bCs/>
          <w:szCs w:val="21"/>
        </w:rPr>
        <w:t xml:space="preserve">.3.5 Executing </w:t>
      </w:r>
      <w:del w:id="634" w:author="Hiroyasu Nishiumi" w:date="2022-10-20T18:40:00Z">
        <w:r w:rsidR="001318CC" w:rsidRPr="004270A8" w:rsidDel="00D95B1B">
          <w:rPr>
            <w:rFonts w:ascii="Arial" w:hAnsi="Arial"/>
            <w:b/>
            <w:bCs/>
            <w:szCs w:val="21"/>
          </w:rPr>
          <w:delText>SPILS</w:delText>
        </w:r>
      </w:del>
      <w:ins w:id="635" w:author="Hiroyasu Nishiumi" w:date="2022-10-20T18:41:00Z">
        <w:r w:rsidR="00D95B1B" w:rsidRPr="004270A8">
          <w:rPr>
            <w:rFonts w:ascii="Arial" w:hAnsi="Arial"/>
            <w:b/>
            <w:bCs/>
            <w:szCs w:val="21"/>
          </w:rPr>
          <w:t>vHILS</w:t>
        </w:r>
      </w:ins>
      <w:bookmarkEnd w:id="633"/>
    </w:p>
    <w:p w14:paraId="36E5918C" w14:textId="77777777" w:rsidR="00A34985" w:rsidRPr="004270A8" w:rsidRDefault="00A34985" w:rsidP="00A34985">
      <w:pPr>
        <w:rPr>
          <w:rFonts w:cs="Arial"/>
          <w:szCs w:val="21"/>
        </w:rPr>
      </w:pPr>
    </w:p>
    <w:p w14:paraId="1CC56D7C" w14:textId="041C616B" w:rsidR="001318CC" w:rsidRPr="004270A8" w:rsidRDefault="001318CC" w:rsidP="00283075">
      <w:pPr>
        <w:pStyle w:val="ListParagraph"/>
        <w:numPr>
          <w:ilvl w:val="0"/>
          <w:numId w:val="73"/>
        </w:numPr>
        <w:ind w:leftChars="0"/>
        <w:contextualSpacing/>
        <w:rPr>
          <w:rFonts w:eastAsia="MS Gothic" w:cs="Arial"/>
          <w:szCs w:val="21"/>
        </w:rPr>
      </w:pPr>
      <w:r w:rsidRPr="004270A8">
        <w:rPr>
          <w:rFonts w:eastAsia="MS Gothic" w:cs="Arial"/>
          <w:szCs w:val="21"/>
        </w:rPr>
        <w:t xml:space="preserve">After the compiling completed, the VLAB is opened. The RH850 Virtual Platform of RH850/F1KM, </w:t>
      </w:r>
      <w:commentRangeStart w:id="636"/>
      <w:r w:rsidR="00B3693B" w:rsidRPr="004270A8">
        <w:rPr>
          <w:rFonts w:eastAsia="MS Gothic" w:cs="Arial"/>
          <w:szCs w:val="21"/>
          <w:highlight w:val="yellow"/>
        </w:rPr>
        <w:t>RH850/U2C</w:t>
      </w:r>
      <w:bookmarkStart w:id="637" w:name="V10000_Req_03_010"/>
      <w:bookmarkEnd w:id="637"/>
      <w:r w:rsidR="00B3693B" w:rsidRPr="004270A8">
        <w:rPr>
          <w:rFonts w:eastAsia="MS Gothic" w:cs="Arial"/>
          <w:szCs w:val="21"/>
        </w:rPr>
        <w:t xml:space="preserve"> </w:t>
      </w:r>
      <w:commentRangeEnd w:id="636"/>
      <w:r w:rsidR="00B3693B" w:rsidRPr="004270A8">
        <w:rPr>
          <w:rStyle w:val="CommentReference"/>
          <w:rFonts w:cs="Arial"/>
        </w:rPr>
        <w:commentReference w:id="636"/>
      </w:r>
      <w:r w:rsidR="00B3693B" w:rsidRPr="004270A8">
        <w:rPr>
          <w:rFonts w:eastAsia="MS Gothic" w:cs="Arial"/>
          <w:szCs w:val="21"/>
        </w:rPr>
        <w:t xml:space="preserve">toolbox, </w:t>
      </w:r>
      <w:r w:rsidRPr="004270A8">
        <w:rPr>
          <w:rFonts w:eastAsia="MS Gothic" w:cs="Arial"/>
          <w:szCs w:val="21"/>
        </w:rPr>
        <w:t>“target.out” and source files in the working directory are loaded.</w:t>
      </w:r>
    </w:p>
    <w:p w14:paraId="5D05F3A7" w14:textId="59653563" w:rsidR="001318CC" w:rsidRPr="004270A8" w:rsidRDefault="001318CC" w:rsidP="001318CC">
      <w:pPr>
        <w:ind w:left="720"/>
        <w:contextualSpacing/>
        <w:rPr>
          <w:rFonts w:eastAsia="MS Gothic" w:cs="Arial"/>
          <w:szCs w:val="21"/>
        </w:rPr>
      </w:pPr>
      <w:r w:rsidRPr="004270A8">
        <w:rPr>
          <w:rFonts w:eastAsia="MS Gothic" w:cs="Arial"/>
          <w:szCs w:val="21"/>
        </w:rPr>
        <w:t xml:space="preserve">The </w:t>
      </w:r>
      <w:del w:id="638" w:author="Hiroyasu Nishiumi" w:date="2022-10-20T18:40:00Z">
        <w:r w:rsidRPr="004270A8" w:rsidDel="00D95B1B">
          <w:rPr>
            <w:rFonts w:eastAsia="MS Gothic" w:cs="Arial"/>
            <w:szCs w:val="21"/>
          </w:rPr>
          <w:delText>SPILS</w:delText>
        </w:r>
      </w:del>
      <w:ins w:id="639" w:author="Hiroyasu Nishiumi" w:date="2022-10-20T18:41:00Z">
        <w:r w:rsidR="00D95B1B" w:rsidRPr="004270A8">
          <w:rPr>
            <w:rFonts w:eastAsia="MS Gothic" w:cs="Arial"/>
            <w:szCs w:val="21"/>
          </w:rPr>
          <w:t>vHILS</w:t>
        </w:r>
      </w:ins>
      <w:r w:rsidRPr="004270A8">
        <w:rPr>
          <w:rFonts w:eastAsia="MS Gothic" w:cs="Arial"/>
          <w:szCs w:val="21"/>
        </w:rPr>
        <w:t xml:space="preserve"> execution start on both Simul</w:t>
      </w:r>
      <w:r w:rsidR="0065100C" w:rsidRPr="004270A8">
        <w:rPr>
          <w:rFonts w:eastAsia="MS Gothic" w:cs="Arial"/>
          <w:szCs w:val="21"/>
        </w:rPr>
        <w:t>i</w:t>
      </w:r>
      <w:r w:rsidRPr="004270A8">
        <w:rPr>
          <w:rFonts w:eastAsia="MS Gothic" w:cs="Arial"/>
          <w:szCs w:val="21"/>
        </w:rPr>
        <w:t>nk model and VLAB.</w:t>
      </w:r>
    </w:p>
    <w:p w14:paraId="4861440E" w14:textId="77777777" w:rsidR="001318CC" w:rsidRPr="004270A8" w:rsidRDefault="001318CC" w:rsidP="001318CC">
      <w:pPr>
        <w:rPr>
          <w:rFonts w:eastAsia="MS Gothic" w:cs="Arial"/>
          <w:szCs w:val="21"/>
        </w:rPr>
      </w:pPr>
    </w:p>
    <w:p w14:paraId="567CA6A0" w14:textId="57F557D6" w:rsidR="001318CC" w:rsidRPr="004270A8" w:rsidRDefault="0001051F" w:rsidP="001318CC">
      <w:pPr>
        <w:jc w:val="center"/>
        <w:rPr>
          <w:rFonts w:eastAsia="MS Gothic" w:cs="Arial"/>
          <w:szCs w:val="21"/>
        </w:rPr>
      </w:pPr>
      <w:r w:rsidRPr="004270A8">
        <w:rPr>
          <w:rFonts w:eastAsia="MS Gothic" w:cs="Arial"/>
          <w:noProof/>
          <w:szCs w:val="21"/>
        </w:rPr>
        <w:drawing>
          <wp:inline distT="0" distB="0" distL="0" distR="0" wp14:anchorId="4C50E276" wp14:editId="3FBA02B0">
            <wp:extent cx="5189850" cy="3955312"/>
            <wp:effectExtent l="0" t="0" r="0" b="7620"/>
            <wp:docPr id="51" name="Picture 51"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diagram&#10;&#10;Description automatically generated"/>
                    <pic:cNvPicPr/>
                  </pic:nvPicPr>
                  <pic:blipFill>
                    <a:blip r:embed="rId105"/>
                    <a:stretch>
                      <a:fillRect/>
                    </a:stretch>
                  </pic:blipFill>
                  <pic:spPr>
                    <a:xfrm>
                      <a:off x="0" y="0"/>
                      <a:ext cx="5201897" cy="3964493"/>
                    </a:xfrm>
                    <a:prstGeom prst="rect">
                      <a:avLst/>
                    </a:prstGeom>
                  </pic:spPr>
                </pic:pic>
              </a:graphicData>
            </a:graphic>
          </wp:inline>
        </w:drawing>
      </w:r>
    </w:p>
    <w:p w14:paraId="7A3792B7" w14:textId="77777777" w:rsidR="0001051F" w:rsidRPr="004270A8" w:rsidRDefault="0001051F" w:rsidP="001318CC">
      <w:pPr>
        <w:jc w:val="center"/>
        <w:rPr>
          <w:rFonts w:eastAsia="MS Gothic" w:cs="Arial"/>
          <w:szCs w:val="21"/>
        </w:rPr>
      </w:pPr>
    </w:p>
    <w:p w14:paraId="716C90D0" w14:textId="099F3A18" w:rsidR="00921A1D" w:rsidRPr="004270A8" w:rsidRDefault="00265975" w:rsidP="0053208D">
      <w:pPr>
        <w:spacing w:after="200"/>
        <w:jc w:val="center"/>
        <w:rPr>
          <w:rFonts w:eastAsia="MS Gothic" w:cs="Arial"/>
          <w:b/>
          <w:bCs/>
          <w:i/>
          <w:iCs/>
          <w:szCs w:val="21"/>
        </w:rPr>
      </w:pPr>
      <w:r w:rsidRPr="004270A8">
        <w:rPr>
          <w:rFonts w:eastAsia="MS Gothic" w:cs="Arial"/>
          <w:b/>
          <w:bCs/>
          <w:i/>
          <w:iCs/>
          <w:szCs w:val="21"/>
        </w:rPr>
        <w:t xml:space="preserve">Figure </w:t>
      </w:r>
      <w:r w:rsidR="00582BBD">
        <w:rPr>
          <w:rFonts w:eastAsia="MS Gothic" w:cs="Arial"/>
          <w:b/>
          <w:bCs/>
          <w:i/>
          <w:iCs/>
          <w:szCs w:val="21"/>
        </w:rPr>
        <w:fldChar w:fldCharType="begin"/>
      </w:r>
      <w:r w:rsidR="00582BBD">
        <w:rPr>
          <w:rFonts w:eastAsia="MS Gothic" w:cs="Arial"/>
          <w:b/>
          <w:bCs/>
          <w:i/>
          <w:iCs/>
          <w:szCs w:val="21"/>
        </w:rPr>
        <w:instrText xml:space="preserve"> STYLEREF 1 \s </w:instrText>
      </w:r>
      <w:r w:rsidR="00582BBD">
        <w:rPr>
          <w:rFonts w:eastAsia="MS Gothic" w:cs="Arial"/>
          <w:b/>
          <w:bCs/>
          <w:i/>
          <w:iCs/>
          <w:szCs w:val="21"/>
        </w:rPr>
        <w:fldChar w:fldCharType="separate"/>
      </w:r>
      <w:r w:rsidR="00775653">
        <w:rPr>
          <w:rFonts w:eastAsia="MS Gothic" w:cs="Arial"/>
          <w:b/>
          <w:bCs/>
          <w:i/>
          <w:iCs/>
          <w:noProof/>
          <w:szCs w:val="21"/>
        </w:rPr>
        <w:t>3</w:t>
      </w:r>
      <w:r w:rsidR="00582BBD">
        <w:rPr>
          <w:rFonts w:eastAsia="MS Gothic" w:cs="Arial"/>
          <w:b/>
          <w:bCs/>
          <w:i/>
          <w:iCs/>
          <w:szCs w:val="21"/>
        </w:rPr>
        <w:fldChar w:fldCharType="end"/>
      </w:r>
      <w:r w:rsidR="00582BBD">
        <w:rPr>
          <w:rFonts w:eastAsia="MS Gothic" w:cs="Arial"/>
          <w:b/>
          <w:bCs/>
          <w:i/>
          <w:iCs/>
          <w:szCs w:val="21"/>
        </w:rPr>
        <w:noBreakHyphen/>
      </w:r>
      <w:r w:rsidR="00582BBD">
        <w:rPr>
          <w:rFonts w:eastAsia="MS Gothic" w:cs="Arial"/>
          <w:b/>
          <w:bCs/>
          <w:i/>
          <w:iCs/>
          <w:szCs w:val="21"/>
        </w:rPr>
        <w:fldChar w:fldCharType="begin"/>
      </w:r>
      <w:r w:rsidR="00582BBD">
        <w:rPr>
          <w:rFonts w:eastAsia="MS Gothic" w:cs="Arial"/>
          <w:b/>
          <w:bCs/>
          <w:i/>
          <w:iCs/>
          <w:szCs w:val="21"/>
        </w:rPr>
        <w:instrText xml:space="preserve"> SEQ Figure \* ARABIC \s 1 </w:instrText>
      </w:r>
      <w:r w:rsidR="00582BBD">
        <w:rPr>
          <w:rFonts w:eastAsia="MS Gothic" w:cs="Arial"/>
          <w:b/>
          <w:bCs/>
          <w:i/>
          <w:iCs/>
          <w:szCs w:val="21"/>
        </w:rPr>
        <w:fldChar w:fldCharType="separate"/>
      </w:r>
      <w:r w:rsidR="00775653">
        <w:rPr>
          <w:rFonts w:eastAsia="MS Gothic" w:cs="Arial"/>
          <w:b/>
          <w:bCs/>
          <w:i/>
          <w:iCs/>
          <w:noProof/>
          <w:szCs w:val="21"/>
        </w:rPr>
        <w:t>38</w:t>
      </w:r>
      <w:r w:rsidR="00582BBD">
        <w:rPr>
          <w:rFonts w:eastAsia="MS Gothic" w:cs="Arial"/>
          <w:b/>
          <w:bCs/>
          <w:i/>
          <w:iCs/>
          <w:szCs w:val="21"/>
        </w:rPr>
        <w:fldChar w:fldCharType="end"/>
      </w:r>
      <w:r w:rsidRPr="004270A8">
        <w:rPr>
          <w:rFonts w:eastAsia="MS Gothic" w:cs="Arial"/>
          <w:b/>
          <w:bCs/>
          <w:i/>
          <w:iCs/>
          <w:szCs w:val="21"/>
        </w:rPr>
        <w:t xml:space="preserve"> The </w:t>
      </w:r>
      <w:del w:id="640" w:author="Hiroyasu Nishiumi" w:date="2022-10-20T18:40:00Z">
        <w:r w:rsidRPr="004270A8" w:rsidDel="00D95B1B">
          <w:rPr>
            <w:rFonts w:eastAsia="MS Gothic" w:cs="Arial"/>
            <w:b/>
            <w:bCs/>
            <w:i/>
            <w:iCs/>
            <w:szCs w:val="21"/>
          </w:rPr>
          <w:delText>SPILS</w:delText>
        </w:r>
      </w:del>
      <w:ins w:id="641" w:author="Hiroyasu Nishiumi" w:date="2022-10-20T18:41:00Z">
        <w:r w:rsidR="00D95B1B" w:rsidRPr="004270A8">
          <w:rPr>
            <w:rFonts w:eastAsia="MS Gothic" w:cs="Arial"/>
            <w:b/>
            <w:bCs/>
            <w:i/>
            <w:iCs/>
            <w:szCs w:val="21"/>
          </w:rPr>
          <w:t>vHILS</w:t>
        </w:r>
      </w:ins>
      <w:r w:rsidRPr="004270A8">
        <w:rPr>
          <w:rFonts w:eastAsia="MS Gothic" w:cs="Arial"/>
          <w:b/>
          <w:bCs/>
          <w:i/>
          <w:iCs/>
          <w:szCs w:val="21"/>
        </w:rPr>
        <w:t xml:space="preserve"> execution</w:t>
      </w:r>
    </w:p>
    <w:p w14:paraId="0C8CF8F5" w14:textId="6574A451" w:rsidR="0001051F" w:rsidRPr="004270A8" w:rsidRDefault="0001051F" w:rsidP="0001051F">
      <w:pPr>
        <w:contextualSpacing/>
        <w:rPr>
          <w:rFonts w:eastAsia="MS Gothic" w:cs="Arial"/>
          <w:szCs w:val="21"/>
        </w:rPr>
      </w:pPr>
      <w:r w:rsidRPr="004270A8">
        <w:rPr>
          <w:rFonts w:eastAsia="MS Gothic" w:cs="Arial"/>
          <w:szCs w:val="21"/>
        </w:rPr>
        <w:br w:type="page"/>
      </w:r>
    </w:p>
    <w:p w14:paraId="5013B23B" w14:textId="3A5290E2" w:rsidR="00A42592" w:rsidRPr="004270A8" w:rsidRDefault="00A42592" w:rsidP="00283075">
      <w:pPr>
        <w:pStyle w:val="ListParagraph"/>
        <w:numPr>
          <w:ilvl w:val="0"/>
          <w:numId w:val="73"/>
        </w:numPr>
        <w:ind w:leftChars="0"/>
        <w:contextualSpacing/>
        <w:rPr>
          <w:rFonts w:eastAsia="MS Gothic" w:cs="Arial"/>
          <w:szCs w:val="21"/>
        </w:rPr>
      </w:pPr>
      <w:r w:rsidRPr="004270A8">
        <w:rPr>
          <w:rFonts w:eastAsia="MS Gothic" w:cs="Arial"/>
          <w:szCs w:val="21"/>
        </w:rPr>
        <w:lastRenderedPageBreak/>
        <w:t>The result of scope is below, MIL and ET-VPF results are the same.</w:t>
      </w:r>
    </w:p>
    <w:p w14:paraId="0A3E6110" w14:textId="77777777" w:rsidR="00674738" w:rsidRPr="004270A8" w:rsidRDefault="00674738" w:rsidP="00A42592">
      <w:pPr>
        <w:rPr>
          <w:rFonts w:eastAsia="MS Gothic" w:cs="Arial"/>
          <w:noProof/>
          <w:szCs w:val="21"/>
        </w:rPr>
      </w:pPr>
    </w:p>
    <w:p w14:paraId="783C96E1" w14:textId="1307BFA7" w:rsidR="00A42592" w:rsidRPr="004270A8" w:rsidRDefault="00674738" w:rsidP="00A42592">
      <w:pPr>
        <w:jc w:val="center"/>
        <w:rPr>
          <w:rFonts w:eastAsia="MS Gothic" w:cs="Arial"/>
          <w:szCs w:val="21"/>
        </w:rPr>
      </w:pPr>
      <w:r w:rsidRPr="004270A8">
        <w:rPr>
          <w:rFonts w:cs="Arial"/>
          <w:noProof/>
        </w:rPr>
        <w:drawing>
          <wp:inline distT="0" distB="0" distL="0" distR="0" wp14:anchorId="68EB8E1F" wp14:editId="61D6341B">
            <wp:extent cx="4417530" cy="3991555"/>
            <wp:effectExtent l="0" t="0" r="2540" b="9525"/>
            <wp:docPr id="47" name="Picture 4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10;&#10;Description automatically generated"/>
                    <pic:cNvPicPr/>
                  </pic:nvPicPr>
                  <pic:blipFill>
                    <a:blip r:embed="rId106"/>
                    <a:stretch>
                      <a:fillRect/>
                    </a:stretch>
                  </pic:blipFill>
                  <pic:spPr>
                    <a:xfrm>
                      <a:off x="0" y="0"/>
                      <a:ext cx="4449921" cy="4020822"/>
                    </a:xfrm>
                    <a:prstGeom prst="rect">
                      <a:avLst/>
                    </a:prstGeom>
                  </pic:spPr>
                </pic:pic>
              </a:graphicData>
            </a:graphic>
          </wp:inline>
        </w:drawing>
      </w:r>
    </w:p>
    <w:p w14:paraId="2B50308D" w14:textId="77777777" w:rsidR="0001051F" w:rsidRPr="004270A8" w:rsidRDefault="0001051F" w:rsidP="00A42592">
      <w:pPr>
        <w:jc w:val="center"/>
        <w:rPr>
          <w:rFonts w:eastAsia="MS Gothic" w:cs="Arial"/>
          <w:szCs w:val="21"/>
        </w:rPr>
      </w:pPr>
    </w:p>
    <w:p w14:paraId="72D1DC44" w14:textId="6EAA83DA" w:rsidR="00A42592" w:rsidRPr="004270A8" w:rsidRDefault="00A42592" w:rsidP="0053208D">
      <w:pPr>
        <w:spacing w:after="200"/>
        <w:jc w:val="center"/>
        <w:rPr>
          <w:rFonts w:eastAsia="MS Gothic" w:cs="Arial"/>
          <w:szCs w:val="21"/>
        </w:rPr>
      </w:pPr>
      <w:r w:rsidRPr="004270A8">
        <w:rPr>
          <w:rFonts w:eastAsia="MS Gothic" w:cs="Arial"/>
          <w:b/>
          <w:bCs/>
          <w:i/>
          <w:iCs/>
          <w:szCs w:val="21"/>
          <w:highlight w:val="yellow"/>
        </w:rPr>
        <w:t xml:space="preserve">Figure </w:t>
      </w:r>
      <w:r w:rsidR="00582BBD">
        <w:rPr>
          <w:rFonts w:eastAsia="MS Gothic" w:cs="Arial"/>
          <w:b/>
          <w:bCs/>
          <w:i/>
          <w:iCs/>
          <w:szCs w:val="21"/>
          <w:highlight w:val="yellow"/>
        </w:rPr>
        <w:fldChar w:fldCharType="begin"/>
      </w:r>
      <w:r w:rsidR="00582BBD">
        <w:rPr>
          <w:rFonts w:eastAsia="MS Gothic" w:cs="Arial"/>
          <w:b/>
          <w:bCs/>
          <w:i/>
          <w:iCs/>
          <w:szCs w:val="21"/>
          <w:highlight w:val="yellow"/>
        </w:rPr>
        <w:instrText xml:space="preserve"> STYLEREF 1 \s </w:instrText>
      </w:r>
      <w:r w:rsidR="00582BBD">
        <w:rPr>
          <w:rFonts w:eastAsia="MS Gothic" w:cs="Arial"/>
          <w:b/>
          <w:bCs/>
          <w:i/>
          <w:iCs/>
          <w:szCs w:val="21"/>
          <w:highlight w:val="yellow"/>
        </w:rPr>
        <w:fldChar w:fldCharType="separate"/>
      </w:r>
      <w:r w:rsidR="00775653">
        <w:rPr>
          <w:rFonts w:eastAsia="MS Gothic" w:cs="Arial"/>
          <w:b/>
          <w:bCs/>
          <w:i/>
          <w:iCs/>
          <w:noProof/>
          <w:szCs w:val="21"/>
          <w:highlight w:val="yellow"/>
        </w:rPr>
        <w:t>3</w:t>
      </w:r>
      <w:r w:rsidR="00582BBD">
        <w:rPr>
          <w:rFonts w:eastAsia="MS Gothic" w:cs="Arial"/>
          <w:b/>
          <w:bCs/>
          <w:i/>
          <w:iCs/>
          <w:szCs w:val="21"/>
          <w:highlight w:val="yellow"/>
        </w:rPr>
        <w:fldChar w:fldCharType="end"/>
      </w:r>
      <w:r w:rsidR="00582BBD">
        <w:rPr>
          <w:rFonts w:eastAsia="MS Gothic" w:cs="Arial"/>
          <w:b/>
          <w:bCs/>
          <w:i/>
          <w:iCs/>
          <w:szCs w:val="21"/>
          <w:highlight w:val="yellow"/>
        </w:rPr>
        <w:noBreakHyphen/>
      </w:r>
      <w:r w:rsidR="00582BBD">
        <w:rPr>
          <w:rFonts w:eastAsia="MS Gothic" w:cs="Arial"/>
          <w:b/>
          <w:bCs/>
          <w:i/>
          <w:iCs/>
          <w:szCs w:val="21"/>
          <w:highlight w:val="yellow"/>
        </w:rPr>
        <w:fldChar w:fldCharType="begin"/>
      </w:r>
      <w:r w:rsidR="00582BBD">
        <w:rPr>
          <w:rFonts w:eastAsia="MS Gothic" w:cs="Arial"/>
          <w:b/>
          <w:bCs/>
          <w:i/>
          <w:iCs/>
          <w:szCs w:val="21"/>
          <w:highlight w:val="yellow"/>
        </w:rPr>
        <w:instrText xml:space="preserve"> SEQ Figure \* ARABIC \s 1 </w:instrText>
      </w:r>
      <w:r w:rsidR="00582BBD">
        <w:rPr>
          <w:rFonts w:eastAsia="MS Gothic" w:cs="Arial"/>
          <w:b/>
          <w:bCs/>
          <w:i/>
          <w:iCs/>
          <w:szCs w:val="21"/>
          <w:highlight w:val="yellow"/>
        </w:rPr>
        <w:fldChar w:fldCharType="separate"/>
      </w:r>
      <w:r w:rsidR="00775653">
        <w:rPr>
          <w:rFonts w:eastAsia="MS Gothic" w:cs="Arial"/>
          <w:b/>
          <w:bCs/>
          <w:i/>
          <w:iCs/>
          <w:noProof/>
          <w:szCs w:val="21"/>
          <w:highlight w:val="yellow"/>
        </w:rPr>
        <w:t>39</w:t>
      </w:r>
      <w:r w:rsidR="00582BBD">
        <w:rPr>
          <w:rFonts w:eastAsia="MS Gothic" w:cs="Arial"/>
          <w:b/>
          <w:bCs/>
          <w:i/>
          <w:iCs/>
          <w:szCs w:val="21"/>
          <w:highlight w:val="yellow"/>
        </w:rPr>
        <w:fldChar w:fldCharType="end"/>
      </w:r>
      <w:r w:rsidRPr="004270A8">
        <w:rPr>
          <w:rFonts w:eastAsia="MS Gothic" w:cs="Arial"/>
          <w:b/>
          <w:bCs/>
          <w:i/>
          <w:iCs/>
          <w:szCs w:val="21"/>
          <w:highlight w:val="yellow"/>
        </w:rPr>
        <w:t xml:space="preserve"> The result of scope</w:t>
      </w:r>
    </w:p>
    <w:p w14:paraId="3B74A7CB" w14:textId="420A89D3" w:rsidR="001318CC" w:rsidRPr="004270A8" w:rsidRDefault="00A42592" w:rsidP="004270A8">
      <w:pPr>
        <w:ind w:left="1440" w:hanging="873"/>
        <w:rPr>
          <w:rFonts w:cs="Arial"/>
          <w:sz w:val="18"/>
          <w:szCs w:val="18"/>
          <w:rPrChange w:id="642" w:author="Hiroyasu Nishiumi" w:date="2022-10-26T16:58:00Z">
            <w:rPr>
              <w:rFonts w:cs="Arial"/>
              <w:szCs w:val="21"/>
            </w:rPr>
          </w:rPrChange>
        </w:rPr>
      </w:pPr>
      <w:r w:rsidRPr="004270A8">
        <w:rPr>
          <w:rFonts w:eastAsia="MS Gothic" w:cs="Arial"/>
          <w:sz w:val="18"/>
          <w:szCs w:val="18"/>
          <w:rPrChange w:id="643" w:author="Hiroyasu Nishiumi" w:date="2022-10-26T16:58:00Z">
            <w:rPr>
              <w:rFonts w:eastAsia="MS Gothic" w:cs="Arial"/>
              <w:szCs w:val="21"/>
            </w:rPr>
          </w:rPrChange>
        </w:rPr>
        <w:t>Remark</w:t>
      </w:r>
      <w:r w:rsidRPr="004270A8">
        <w:rPr>
          <w:rFonts w:eastAsia="MS Gothic" w:cs="Arial"/>
          <w:sz w:val="18"/>
          <w:szCs w:val="18"/>
          <w:rPrChange w:id="644" w:author="Hiroyasu Nishiumi" w:date="2022-10-26T16:58:00Z">
            <w:rPr>
              <w:rFonts w:eastAsia="MS Gothic" w:cs="Arial"/>
              <w:szCs w:val="21"/>
            </w:rPr>
          </w:rPrChange>
        </w:rPr>
        <w:tab/>
        <w:t>Please ignore the first step. Because, at that time, MATLAB and VLAB is connect and dummy value is sent to MATLAB by the MATLAB Co-simulation.</w:t>
      </w:r>
      <w:r w:rsidR="009E3BA7" w:rsidRPr="004270A8">
        <w:rPr>
          <w:rFonts w:cs="Arial"/>
          <w:sz w:val="18"/>
          <w:szCs w:val="18"/>
          <w:rPrChange w:id="645" w:author="Hiroyasu Nishiumi" w:date="2022-10-26T16:58:00Z">
            <w:rPr>
              <w:rFonts w:cs="Arial"/>
              <w:szCs w:val="21"/>
            </w:rPr>
          </w:rPrChange>
        </w:rPr>
        <w:br w:type="page"/>
      </w:r>
    </w:p>
    <w:p w14:paraId="11D735D5" w14:textId="41AA93AF" w:rsidR="00385B43" w:rsidRPr="004270A8" w:rsidRDefault="006855D8" w:rsidP="00A92D49">
      <w:pPr>
        <w:pStyle w:val="Heading2"/>
      </w:pPr>
      <w:bookmarkStart w:id="646" w:name="_Toc122608749"/>
      <w:r w:rsidRPr="004270A8">
        <w:lastRenderedPageBreak/>
        <w:t>3</w:t>
      </w:r>
      <w:r w:rsidR="00385B43" w:rsidRPr="004270A8">
        <w:t>.4 Time measurement</w:t>
      </w:r>
      <w:bookmarkEnd w:id="646"/>
    </w:p>
    <w:p w14:paraId="40654D4E" w14:textId="09680592" w:rsidR="00385B43" w:rsidRPr="004270A8" w:rsidRDefault="00385B43" w:rsidP="00385B43">
      <w:pPr>
        <w:spacing w:before="240" w:after="240"/>
        <w:rPr>
          <w:rFonts w:cs="Arial"/>
          <w:kern w:val="0"/>
          <w:szCs w:val="21"/>
        </w:rPr>
      </w:pPr>
      <w:r w:rsidRPr="004270A8">
        <w:rPr>
          <w:rFonts w:cs="Arial"/>
          <w:kern w:val="0"/>
          <w:szCs w:val="21"/>
        </w:rPr>
        <w:t>This section describes time measurement method</w:t>
      </w:r>
      <w:r w:rsidR="00A92D49" w:rsidRPr="004270A8">
        <w:rPr>
          <w:rFonts w:cs="Arial"/>
          <w:kern w:val="0"/>
          <w:szCs w:val="21"/>
        </w:rPr>
        <w:fldChar w:fldCharType="begin"/>
      </w:r>
      <w:r w:rsidR="00A92D49" w:rsidRPr="004270A8">
        <w:rPr>
          <w:rFonts w:cs="Arial"/>
        </w:rPr>
        <w:instrText xml:space="preserve"> XE "</w:instrText>
      </w:r>
      <w:r w:rsidR="00A92D49" w:rsidRPr="004270A8">
        <w:rPr>
          <w:rFonts w:cs="Arial"/>
          <w:kern w:val="0"/>
          <w:szCs w:val="21"/>
        </w:rPr>
        <w:instrText>time measurement method</w:instrText>
      </w:r>
      <w:r w:rsidR="00A92D49" w:rsidRPr="004270A8">
        <w:rPr>
          <w:rFonts w:cs="Arial"/>
        </w:rPr>
        <w:instrText xml:space="preserve">" </w:instrText>
      </w:r>
      <w:r w:rsidR="00A92D49" w:rsidRPr="004270A8">
        <w:rPr>
          <w:rFonts w:cs="Arial"/>
          <w:kern w:val="0"/>
          <w:szCs w:val="21"/>
        </w:rPr>
        <w:fldChar w:fldCharType="end"/>
      </w:r>
      <w:r w:rsidRPr="004270A8">
        <w:rPr>
          <w:rFonts w:cs="Arial"/>
          <w:kern w:val="0"/>
          <w:szCs w:val="21"/>
        </w:rPr>
        <w:t xml:space="preserve"> which used in ET-VPF</w:t>
      </w:r>
    </w:p>
    <w:p w14:paraId="76AA6C7B" w14:textId="77777777" w:rsidR="000578F0" w:rsidRPr="004270A8" w:rsidRDefault="000578F0" w:rsidP="00385B43">
      <w:pPr>
        <w:spacing w:before="240" w:after="240"/>
        <w:rPr>
          <w:rFonts w:cs="Arial"/>
          <w:kern w:val="0"/>
          <w:szCs w:val="21"/>
        </w:rPr>
      </w:pPr>
    </w:p>
    <w:p w14:paraId="73879D87" w14:textId="024376C8" w:rsidR="00385B43" w:rsidRPr="004270A8" w:rsidRDefault="006855D8" w:rsidP="00385B43">
      <w:pPr>
        <w:pStyle w:val="Heading3"/>
        <w:ind w:leftChars="0" w:left="0"/>
        <w:rPr>
          <w:rFonts w:ascii="Arial" w:hAnsi="Arial"/>
          <w:b/>
          <w:bCs/>
          <w:sz w:val="24"/>
        </w:rPr>
      </w:pPr>
      <w:bookmarkStart w:id="647" w:name="_Toc122608750"/>
      <w:r w:rsidRPr="004270A8">
        <w:rPr>
          <w:rFonts w:ascii="Arial" w:hAnsi="Arial"/>
          <w:b/>
          <w:bCs/>
          <w:sz w:val="24"/>
        </w:rPr>
        <w:t>3</w:t>
      </w:r>
      <w:r w:rsidR="00385B43" w:rsidRPr="004270A8">
        <w:rPr>
          <w:rFonts w:ascii="Arial" w:hAnsi="Arial"/>
          <w:b/>
          <w:bCs/>
          <w:sz w:val="24"/>
        </w:rPr>
        <w:t>.4.1 Structure of Simulink Model for measurement</w:t>
      </w:r>
      <w:bookmarkEnd w:id="647"/>
    </w:p>
    <w:p w14:paraId="7130808A" w14:textId="77777777" w:rsidR="000578F0" w:rsidRPr="004270A8" w:rsidRDefault="000578F0" w:rsidP="000578F0">
      <w:pPr>
        <w:rPr>
          <w:rFonts w:cs="Arial"/>
        </w:rPr>
      </w:pPr>
    </w:p>
    <w:p w14:paraId="2D60C892" w14:textId="77777777" w:rsidR="00385B43" w:rsidRPr="004270A8" w:rsidRDefault="00385B43" w:rsidP="00385B43">
      <w:pPr>
        <w:jc w:val="center"/>
        <w:rPr>
          <w:rFonts w:eastAsia="MS Gothic" w:cs="Arial"/>
          <w:szCs w:val="21"/>
        </w:rPr>
      </w:pPr>
      <w:r w:rsidRPr="004270A8">
        <w:rPr>
          <w:rFonts w:eastAsia="MS Gothic" w:cs="Arial"/>
          <w:noProof/>
          <w:szCs w:val="21"/>
        </w:rPr>
        <w:drawing>
          <wp:inline distT="0" distB="0" distL="0" distR="0" wp14:anchorId="2F151431" wp14:editId="56B45F29">
            <wp:extent cx="6457950" cy="3800475"/>
            <wp:effectExtent l="0" t="0" r="0" b="9525"/>
            <wp:docPr id="5" name="Picture 12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Graphical user interface&#10;&#10;Description automatically generated"/>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457950" cy="3800475"/>
                    </a:xfrm>
                    <a:prstGeom prst="rect">
                      <a:avLst/>
                    </a:prstGeom>
                    <a:noFill/>
                    <a:ln>
                      <a:noFill/>
                    </a:ln>
                  </pic:spPr>
                </pic:pic>
              </a:graphicData>
            </a:graphic>
          </wp:inline>
        </w:drawing>
      </w:r>
    </w:p>
    <w:p w14:paraId="74FB559D" w14:textId="77777777" w:rsidR="00385B43" w:rsidRPr="004270A8" w:rsidRDefault="00385B43" w:rsidP="00385B43">
      <w:pPr>
        <w:jc w:val="center"/>
        <w:rPr>
          <w:rFonts w:eastAsia="MS Gothic" w:cs="Arial"/>
          <w:szCs w:val="21"/>
        </w:rPr>
      </w:pPr>
    </w:p>
    <w:p w14:paraId="0B0279C2" w14:textId="28A88495" w:rsidR="00031E52" w:rsidRPr="004270A8" w:rsidRDefault="00031E52" w:rsidP="00031E52">
      <w:pPr>
        <w:spacing w:after="200"/>
        <w:jc w:val="center"/>
        <w:rPr>
          <w:rFonts w:eastAsia="MS Gothic" w:cs="Arial"/>
          <w:b/>
          <w:bCs/>
          <w:i/>
          <w:iCs/>
          <w:szCs w:val="21"/>
        </w:rPr>
      </w:pPr>
      <w:r w:rsidRPr="004270A8">
        <w:rPr>
          <w:rFonts w:eastAsia="MS Gothic" w:cs="Arial"/>
          <w:b/>
          <w:bCs/>
          <w:i/>
          <w:iCs/>
          <w:szCs w:val="21"/>
        </w:rPr>
        <w:t xml:space="preserve">Figure </w:t>
      </w:r>
      <w:r w:rsidR="00582BBD">
        <w:rPr>
          <w:rFonts w:eastAsia="MS Gothic" w:cs="Arial"/>
          <w:b/>
          <w:bCs/>
          <w:i/>
          <w:iCs/>
          <w:szCs w:val="21"/>
        </w:rPr>
        <w:fldChar w:fldCharType="begin"/>
      </w:r>
      <w:r w:rsidR="00582BBD">
        <w:rPr>
          <w:rFonts w:eastAsia="MS Gothic" w:cs="Arial"/>
          <w:b/>
          <w:bCs/>
          <w:i/>
          <w:iCs/>
          <w:szCs w:val="21"/>
        </w:rPr>
        <w:instrText xml:space="preserve"> STYLEREF 1 \s </w:instrText>
      </w:r>
      <w:r w:rsidR="00582BBD">
        <w:rPr>
          <w:rFonts w:eastAsia="MS Gothic" w:cs="Arial"/>
          <w:b/>
          <w:bCs/>
          <w:i/>
          <w:iCs/>
          <w:szCs w:val="21"/>
        </w:rPr>
        <w:fldChar w:fldCharType="separate"/>
      </w:r>
      <w:r w:rsidR="00775653">
        <w:rPr>
          <w:rFonts w:eastAsia="MS Gothic" w:cs="Arial"/>
          <w:b/>
          <w:bCs/>
          <w:i/>
          <w:iCs/>
          <w:noProof/>
          <w:szCs w:val="21"/>
        </w:rPr>
        <w:t>3</w:t>
      </w:r>
      <w:r w:rsidR="00582BBD">
        <w:rPr>
          <w:rFonts w:eastAsia="MS Gothic" w:cs="Arial"/>
          <w:b/>
          <w:bCs/>
          <w:i/>
          <w:iCs/>
          <w:szCs w:val="21"/>
        </w:rPr>
        <w:fldChar w:fldCharType="end"/>
      </w:r>
      <w:r w:rsidR="00582BBD">
        <w:rPr>
          <w:rFonts w:eastAsia="MS Gothic" w:cs="Arial"/>
          <w:b/>
          <w:bCs/>
          <w:i/>
          <w:iCs/>
          <w:szCs w:val="21"/>
        </w:rPr>
        <w:noBreakHyphen/>
      </w:r>
      <w:r w:rsidR="00582BBD">
        <w:rPr>
          <w:rFonts w:eastAsia="MS Gothic" w:cs="Arial"/>
          <w:b/>
          <w:bCs/>
          <w:i/>
          <w:iCs/>
          <w:szCs w:val="21"/>
        </w:rPr>
        <w:fldChar w:fldCharType="begin"/>
      </w:r>
      <w:r w:rsidR="00582BBD">
        <w:rPr>
          <w:rFonts w:eastAsia="MS Gothic" w:cs="Arial"/>
          <w:b/>
          <w:bCs/>
          <w:i/>
          <w:iCs/>
          <w:szCs w:val="21"/>
        </w:rPr>
        <w:instrText xml:space="preserve"> SEQ Figure \* ARABIC \s 1 </w:instrText>
      </w:r>
      <w:r w:rsidR="00582BBD">
        <w:rPr>
          <w:rFonts w:eastAsia="MS Gothic" w:cs="Arial"/>
          <w:b/>
          <w:bCs/>
          <w:i/>
          <w:iCs/>
          <w:szCs w:val="21"/>
        </w:rPr>
        <w:fldChar w:fldCharType="separate"/>
      </w:r>
      <w:r w:rsidR="00775653">
        <w:rPr>
          <w:rFonts w:eastAsia="MS Gothic" w:cs="Arial"/>
          <w:b/>
          <w:bCs/>
          <w:i/>
          <w:iCs/>
          <w:noProof/>
          <w:szCs w:val="21"/>
        </w:rPr>
        <w:t>40</w:t>
      </w:r>
      <w:r w:rsidR="00582BBD">
        <w:rPr>
          <w:rFonts w:eastAsia="MS Gothic" w:cs="Arial"/>
          <w:b/>
          <w:bCs/>
          <w:i/>
          <w:iCs/>
          <w:szCs w:val="21"/>
        </w:rPr>
        <w:fldChar w:fldCharType="end"/>
      </w:r>
      <w:r w:rsidRPr="004270A8">
        <w:rPr>
          <w:rFonts w:eastAsia="MS Gothic" w:cs="Arial"/>
          <w:b/>
          <w:bCs/>
          <w:i/>
          <w:iCs/>
          <w:szCs w:val="21"/>
        </w:rPr>
        <w:t xml:space="preserve"> Structure of Simulink model for measurement</w:t>
      </w:r>
    </w:p>
    <w:p w14:paraId="336515F6" w14:textId="77777777" w:rsidR="00385B43" w:rsidRPr="004270A8" w:rsidRDefault="00385B43" w:rsidP="00385B43">
      <w:pPr>
        <w:rPr>
          <w:rFonts w:eastAsia="MS Gothic" w:cs="Arial"/>
          <w:bCs/>
          <w:szCs w:val="21"/>
        </w:rPr>
      </w:pPr>
    </w:p>
    <w:p w14:paraId="48085DFA" w14:textId="520C2E39" w:rsidR="00385B43" w:rsidRPr="004270A8" w:rsidRDefault="00385B43">
      <w:pPr>
        <w:ind w:leftChars="336" w:left="1557" w:hangingChars="473" w:hanging="851"/>
        <w:rPr>
          <w:rFonts w:eastAsia="MS Gothic" w:cs="Arial"/>
          <w:sz w:val="18"/>
          <w:szCs w:val="18"/>
          <w:rPrChange w:id="648" w:author="Hiroyasu Nishiumi" w:date="2022-10-26T16:58:00Z">
            <w:rPr>
              <w:rFonts w:eastAsia="MS Gothic" w:cs="Arial"/>
              <w:szCs w:val="21"/>
            </w:rPr>
          </w:rPrChange>
        </w:rPr>
        <w:pPrChange w:id="649" w:author="Hiroyasu Nishiumi" w:date="2022-10-26T17:00:00Z">
          <w:pPr/>
        </w:pPrChange>
      </w:pPr>
      <w:r w:rsidRPr="004270A8">
        <w:rPr>
          <w:rFonts w:eastAsia="MS Gothic" w:cs="Arial"/>
          <w:bCs/>
          <w:sz w:val="18"/>
          <w:szCs w:val="18"/>
          <w:rPrChange w:id="650" w:author="Hiroyasu Nishiumi" w:date="2022-10-26T16:58:00Z">
            <w:rPr>
              <w:rFonts w:eastAsia="MS Gothic" w:cs="Arial"/>
              <w:bCs/>
              <w:szCs w:val="21"/>
            </w:rPr>
          </w:rPrChange>
        </w:rPr>
        <w:t>Remarks</w:t>
      </w:r>
      <w:r w:rsidRPr="004270A8">
        <w:rPr>
          <w:rFonts w:eastAsia="MS Gothic" w:cs="Arial"/>
          <w:sz w:val="18"/>
          <w:szCs w:val="18"/>
          <w:rPrChange w:id="651" w:author="Hiroyasu Nishiumi" w:date="2022-10-26T16:58:00Z">
            <w:rPr>
              <w:rFonts w:eastAsia="MS Gothic" w:cs="Arial"/>
              <w:szCs w:val="21"/>
            </w:rPr>
          </w:rPrChange>
        </w:rPr>
        <w:tab/>
      </w:r>
      <w:r w:rsidR="00124235" w:rsidRPr="004270A8">
        <w:rPr>
          <w:rFonts w:eastAsia="MS Gothic" w:cs="Arial"/>
          <w:sz w:val="18"/>
          <w:szCs w:val="18"/>
          <w:lang w:val="vi-VN"/>
          <w:rPrChange w:id="652" w:author="Hiroyasu Nishiumi" w:date="2022-10-26T16:58:00Z">
            <w:rPr>
              <w:rFonts w:eastAsia="MS Gothic" w:cs="Arial"/>
              <w:szCs w:val="21"/>
              <w:lang w:val="vi-VN"/>
            </w:rPr>
          </w:rPrChange>
        </w:rPr>
        <w:t xml:space="preserve"> </w:t>
      </w:r>
      <w:r w:rsidR="00124235" w:rsidRPr="004270A8">
        <w:rPr>
          <w:rFonts w:eastAsia="MS Gothic" w:cs="Arial"/>
          <w:sz w:val="18"/>
          <w:szCs w:val="18"/>
          <w:lang w:val="vi-VN"/>
          <w:rPrChange w:id="653" w:author="Hiroyasu Nishiumi" w:date="2022-10-26T16:58:00Z">
            <w:rPr>
              <w:rFonts w:eastAsia="MS Gothic" w:cs="Arial"/>
              <w:szCs w:val="21"/>
              <w:lang w:val="vi-VN"/>
            </w:rPr>
          </w:rPrChange>
        </w:rPr>
        <w:tab/>
      </w:r>
      <w:r w:rsidRPr="004270A8">
        <w:rPr>
          <w:rFonts w:eastAsia="MS Gothic" w:cs="Arial"/>
          <w:sz w:val="18"/>
          <w:szCs w:val="18"/>
          <w:rPrChange w:id="654" w:author="Hiroyasu Nishiumi" w:date="2022-10-26T16:58:00Z">
            <w:rPr>
              <w:rFonts w:eastAsia="MS Gothic" w:cs="Arial"/>
              <w:szCs w:val="21"/>
            </w:rPr>
          </w:rPrChange>
        </w:rPr>
        <w:t>(*1): The measured block meet all requirement for measurement.</w:t>
      </w:r>
    </w:p>
    <w:p w14:paraId="040A10F9" w14:textId="3295741A" w:rsidR="00385B43" w:rsidRPr="004270A8" w:rsidRDefault="00385B43" w:rsidP="00124235">
      <w:pPr>
        <w:ind w:left="1700"/>
        <w:rPr>
          <w:rFonts w:eastAsia="MS Gothic" w:cs="Arial"/>
          <w:sz w:val="18"/>
          <w:szCs w:val="18"/>
          <w:rPrChange w:id="655" w:author="Hiroyasu Nishiumi" w:date="2022-10-26T16:58:00Z">
            <w:rPr>
              <w:rFonts w:eastAsia="MS Gothic" w:cs="Arial"/>
              <w:szCs w:val="21"/>
            </w:rPr>
          </w:rPrChange>
        </w:rPr>
      </w:pPr>
      <w:r w:rsidRPr="004270A8">
        <w:rPr>
          <w:rFonts w:eastAsia="MS Gothic" w:cs="Arial"/>
          <w:sz w:val="18"/>
          <w:szCs w:val="18"/>
          <w:rPrChange w:id="656" w:author="Hiroyasu Nishiumi" w:date="2022-10-26T16:58:00Z">
            <w:rPr>
              <w:rFonts w:eastAsia="MS Gothic" w:cs="Arial"/>
              <w:szCs w:val="21"/>
            </w:rPr>
          </w:rPrChange>
        </w:rPr>
        <w:t>(*2): User decision: Not measure this block. So, they don't need to transform it to Atomic</w:t>
      </w:r>
      <w:r w:rsidR="00FB0422" w:rsidRPr="004270A8">
        <w:rPr>
          <w:rFonts w:eastAsia="MS Gothic" w:cs="Arial"/>
          <w:sz w:val="18"/>
          <w:szCs w:val="18"/>
          <w:rPrChange w:id="657" w:author="Hiroyasu Nishiumi" w:date="2022-10-26T16:58:00Z">
            <w:rPr>
              <w:rFonts w:eastAsia="MS Gothic" w:cs="Arial"/>
              <w:szCs w:val="21"/>
            </w:rPr>
          </w:rPrChange>
        </w:rPr>
        <w:fldChar w:fldCharType="begin"/>
      </w:r>
      <w:r w:rsidR="00FB0422" w:rsidRPr="004270A8">
        <w:rPr>
          <w:rFonts w:cs="Arial"/>
          <w:sz w:val="18"/>
          <w:szCs w:val="16"/>
          <w:rPrChange w:id="658" w:author="Hiroyasu Nishiumi" w:date="2022-10-26T16:58:00Z">
            <w:rPr/>
          </w:rPrChange>
        </w:rPr>
        <w:instrText xml:space="preserve"> XE "</w:instrText>
      </w:r>
      <w:r w:rsidR="00FB0422" w:rsidRPr="004270A8">
        <w:rPr>
          <w:rFonts w:eastAsia="MS Gothic" w:cs="Arial"/>
          <w:sz w:val="18"/>
          <w:szCs w:val="18"/>
          <w:rPrChange w:id="659" w:author="Hiroyasu Nishiumi" w:date="2022-10-26T16:58:00Z">
            <w:rPr>
              <w:rFonts w:eastAsia="MS Gothic" w:cs="Arial"/>
              <w:szCs w:val="21"/>
            </w:rPr>
          </w:rPrChange>
        </w:rPr>
        <w:instrText>Atomic</w:instrText>
      </w:r>
      <w:r w:rsidR="00FB0422" w:rsidRPr="004270A8">
        <w:rPr>
          <w:rFonts w:cs="Arial"/>
          <w:sz w:val="18"/>
          <w:szCs w:val="16"/>
          <w:rPrChange w:id="660" w:author="Hiroyasu Nishiumi" w:date="2022-10-26T16:58:00Z">
            <w:rPr/>
          </w:rPrChange>
        </w:rPr>
        <w:instrText xml:space="preserve">" </w:instrText>
      </w:r>
      <w:r w:rsidR="00FB0422" w:rsidRPr="004270A8">
        <w:rPr>
          <w:rFonts w:eastAsia="MS Gothic" w:cs="Arial"/>
          <w:sz w:val="18"/>
          <w:szCs w:val="18"/>
          <w:rPrChange w:id="661" w:author="Hiroyasu Nishiumi" w:date="2022-10-26T16:58:00Z">
            <w:rPr>
              <w:rFonts w:eastAsia="MS Gothic" w:cs="Arial"/>
              <w:szCs w:val="21"/>
            </w:rPr>
          </w:rPrChange>
        </w:rPr>
        <w:fldChar w:fldCharType="end"/>
      </w:r>
      <w:r w:rsidRPr="004270A8">
        <w:rPr>
          <w:rFonts w:eastAsia="MS Gothic" w:cs="Arial"/>
          <w:sz w:val="18"/>
          <w:szCs w:val="18"/>
          <w:rPrChange w:id="662" w:author="Hiroyasu Nishiumi" w:date="2022-10-26T16:58:00Z">
            <w:rPr>
              <w:rFonts w:eastAsia="MS Gothic" w:cs="Arial"/>
              <w:szCs w:val="21"/>
            </w:rPr>
          </w:rPrChange>
        </w:rPr>
        <w:t xml:space="preserve"> Subsystem. Refer to section</w:t>
      </w:r>
      <w:r w:rsidR="008C12DC" w:rsidRPr="004270A8">
        <w:rPr>
          <w:rFonts w:eastAsia="MS Gothic" w:cs="Arial"/>
          <w:sz w:val="18"/>
          <w:szCs w:val="18"/>
          <w:rPrChange w:id="663" w:author="Hiroyasu Nishiumi" w:date="2022-10-26T16:58:00Z">
            <w:rPr>
              <w:rFonts w:eastAsia="MS Gothic" w:cs="Arial"/>
              <w:szCs w:val="21"/>
            </w:rPr>
          </w:rPrChange>
        </w:rPr>
        <w:t xml:space="preserve"> </w:t>
      </w:r>
      <w:r w:rsidR="008C12DC" w:rsidRPr="004270A8">
        <w:rPr>
          <w:rFonts w:eastAsia="MS Gothic" w:cs="Arial"/>
          <w:sz w:val="18"/>
          <w:szCs w:val="18"/>
          <w:rPrChange w:id="664" w:author="Hiroyasu Nishiumi" w:date="2022-10-26T16:58:00Z">
            <w:rPr>
              <w:rFonts w:eastAsia="MS Gothic" w:cs="Arial"/>
              <w:szCs w:val="21"/>
            </w:rPr>
          </w:rPrChange>
        </w:rPr>
        <w:fldChar w:fldCharType="begin"/>
      </w:r>
      <w:r w:rsidR="008C12DC" w:rsidRPr="004270A8">
        <w:rPr>
          <w:rFonts w:eastAsia="MS Gothic" w:cs="Arial"/>
          <w:sz w:val="18"/>
          <w:szCs w:val="18"/>
          <w:rPrChange w:id="665" w:author="Hiroyasu Nishiumi" w:date="2022-10-26T16:58:00Z">
            <w:rPr>
              <w:rFonts w:eastAsia="MS Gothic" w:cs="Arial"/>
              <w:szCs w:val="21"/>
            </w:rPr>
          </w:rPrChange>
        </w:rPr>
        <w:instrText xml:space="preserve"> REF _Ref95123412 \h </w:instrText>
      </w:r>
      <w:r w:rsidR="00B8552E" w:rsidRPr="004270A8">
        <w:rPr>
          <w:rFonts w:eastAsia="MS Gothic" w:cs="Arial"/>
          <w:sz w:val="18"/>
          <w:szCs w:val="18"/>
          <w:rPrChange w:id="666" w:author="Hiroyasu Nishiumi" w:date="2022-10-26T16:58:00Z">
            <w:rPr>
              <w:rFonts w:eastAsia="MS Gothic" w:cs="Arial"/>
              <w:szCs w:val="21"/>
            </w:rPr>
          </w:rPrChange>
        </w:rPr>
        <w:instrText xml:space="preserve"> \* MERGEFORMAT </w:instrText>
      </w:r>
      <w:r w:rsidR="008C12DC" w:rsidRPr="004270A8">
        <w:rPr>
          <w:rFonts w:eastAsia="MS Gothic" w:cs="Arial"/>
          <w:sz w:val="18"/>
          <w:szCs w:val="18"/>
          <w:rPrChange w:id="667" w:author="Hiroyasu Nishiumi" w:date="2022-10-26T16:58:00Z">
            <w:rPr>
              <w:rFonts w:eastAsia="MS Gothic" w:cs="Arial"/>
              <w:sz w:val="18"/>
              <w:szCs w:val="18"/>
            </w:rPr>
          </w:rPrChange>
        </w:rPr>
      </w:r>
      <w:r w:rsidR="008C12DC" w:rsidRPr="004270A8">
        <w:rPr>
          <w:rFonts w:eastAsia="MS Gothic" w:cs="Arial"/>
          <w:sz w:val="18"/>
          <w:szCs w:val="18"/>
          <w:rPrChange w:id="668" w:author="Hiroyasu Nishiumi" w:date="2022-10-26T16:58:00Z">
            <w:rPr>
              <w:rFonts w:eastAsia="MS Gothic" w:cs="Arial"/>
              <w:szCs w:val="21"/>
            </w:rPr>
          </w:rPrChange>
        </w:rPr>
        <w:fldChar w:fldCharType="separate"/>
      </w:r>
      <w:r w:rsidR="00775653" w:rsidRPr="00775653">
        <w:rPr>
          <w:rFonts w:cs="Arial"/>
          <w:b/>
          <w:bCs/>
          <w:sz w:val="18"/>
          <w:szCs w:val="18"/>
        </w:rPr>
        <w:t>3.4.3 How to change Normal Subsystem to Atomic Subsystem</w:t>
      </w:r>
      <w:r w:rsidR="008C12DC" w:rsidRPr="004270A8">
        <w:rPr>
          <w:rFonts w:eastAsia="MS Gothic" w:cs="Arial"/>
          <w:sz w:val="18"/>
          <w:szCs w:val="18"/>
          <w:rPrChange w:id="669" w:author="Hiroyasu Nishiumi" w:date="2022-10-26T16:58:00Z">
            <w:rPr>
              <w:rFonts w:eastAsia="MS Gothic" w:cs="Arial"/>
              <w:szCs w:val="21"/>
            </w:rPr>
          </w:rPrChange>
        </w:rPr>
        <w:fldChar w:fldCharType="end"/>
      </w:r>
      <w:r w:rsidRPr="004270A8">
        <w:rPr>
          <w:rFonts w:eastAsia="MS Gothic" w:cs="Arial"/>
          <w:sz w:val="18"/>
          <w:szCs w:val="18"/>
          <w:rPrChange w:id="670" w:author="Hiroyasu Nishiumi" w:date="2022-10-26T16:58:00Z">
            <w:rPr>
              <w:rFonts w:eastAsia="MS Gothic" w:cs="Arial"/>
              <w:szCs w:val="21"/>
            </w:rPr>
          </w:rPrChange>
        </w:rPr>
        <w:t>.</w:t>
      </w:r>
    </w:p>
    <w:p w14:paraId="1139C912" w14:textId="76ED407D" w:rsidR="00385B43" w:rsidRPr="004270A8" w:rsidRDefault="00385B43" w:rsidP="00124235">
      <w:pPr>
        <w:ind w:left="1700"/>
        <w:rPr>
          <w:rFonts w:eastAsia="MS Gothic" w:cs="Arial"/>
          <w:sz w:val="18"/>
          <w:szCs w:val="18"/>
          <w:rPrChange w:id="671" w:author="Hiroyasu Nishiumi" w:date="2022-10-26T16:58:00Z">
            <w:rPr>
              <w:rFonts w:eastAsia="MS Gothic" w:cs="Arial"/>
              <w:szCs w:val="21"/>
            </w:rPr>
          </w:rPrChange>
        </w:rPr>
      </w:pPr>
      <w:r w:rsidRPr="004270A8">
        <w:rPr>
          <w:rFonts w:eastAsia="MS Gothic" w:cs="Arial"/>
          <w:sz w:val="18"/>
          <w:szCs w:val="18"/>
          <w:rPrChange w:id="672" w:author="Hiroyasu Nishiumi" w:date="2022-10-26T16:58:00Z">
            <w:rPr>
              <w:rFonts w:eastAsia="MS Gothic" w:cs="Arial"/>
              <w:szCs w:val="21"/>
            </w:rPr>
          </w:rPrChange>
        </w:rPr>
        <w:t>(*3): Although it is Atomic Subsystem, but user do not define in the input_subsystem.txt file.</w:t>
      </w:r>
    </w:p>
    <w:p w14:paraId="70E37C3F" w14:textId="77777777" w:rsidR="00385B43" w:rsidRPr="004270A8" w:rsidRDefault="00385B43" w:rsidP="00385B43">
      <w:pPr>
        <w:rPr>
          <w:rFonts w:eastAsia="MS Gothic" w:cs="Arial"/>
          <w:szCs w:val="21"/>
        </w:rPr>
      </w:pPr>
    </w:p>
    <w:p w14:paraId="62226C61" w14:textId="77777777" w:rsidR="00385B43" w:rsidRPr="004270A8" w:rsidRDefault="00385B43" w:rsidP="00385B43">
      <w:pPr>
        <w:rPr>
          <w:rFonts w:eastAsia="MS Gothic" w:cs="Arial"/>
          <w:szCs w:val="21"/>
        </w:rPr>
      </w:pPr>
      <w:r w:rsidRPr="004270A8">
        <w:rPr>
          <w:rFonts w:eastAsia="MS Gothic" w:cs="Arial"/>
          <w:szCs w:val="21"/>
        </w:rPr>
        <w:t>Below is the requirement for the measured block:</w:t>
      </w:r>
    </w:p>
    <w:p w14:paraId="5DA4A9DE" w14:textId="77777777" w:rsidR="00385B43" w:rsidRPr="004270A8" w:rsidRDefault="00385B43" w:rsidP="00385B43">
      <w:pPr>
        <w:ind w:firstLine="720"/>
        <w:rPr>
          <w:rFonts w:eastAsia="MS Gothic" w:cs="Arial"/>
          <w:szCs w:val="21"/>
        </w:rPr>
      </w:pPr>
      <w:r w:rsidRPr="004270A8">
        <w:rPr>
          <w:rFonts w:eastAsia="MS Gothic" w:cs="Arial"/>
          <w:szCs w:val="21"/>
        </w:rPr>
        <w:t>1. Only measure for the block inside the User Block.</w:t>
      </w:r>
    </w:p>
    <w:p w14:paraId="11158151" w14:textId="20D7FF54" w:rsidR="00385B43" w:rsidRPr="004270A8" w:rsidRDefault="00385B43" w:rsidP="00385B43">
      <w:pPr>
        <w:ind w:left="720"/>
        <w:rPr>
          <w:rFonts w:eastAsia="MS Gothic" w:cs="Arial"/>
          <w:szCs w:val="21"/>
        </w:rPr>
      </w:pPr>
      <w:r w:rsidRPr="004270A8">
        <w:rPr>
          <w:rFonts w:eastAsia="MS Gothic" w:cs="Arial"/>
          <w:szCs w:val="21"/>
        </w:rPr>
        <w:t>2. Only measure for the block that define in the input_subsystem.txt. Refer to section</w:t>
      </w:r>
      <w:r w:rsidR="00CB5702" w:rsidRPr="004270A8">
        <w:rPr>
          <w:rFonts w:eastAsia="MS Gothic" w:cs="Arial"/>
          <w:szCs w:val="21"/>
        </w:rPr>
        <w:t xml:space="preserve"> </w:t>
      </w:r>
      <w:r w:rsidR="00CB5702" w:rsidRPr="004270A8">
        <w:rPr>
          <w:rFonts w:eastAsia="MS Gothic" w:cs="Arial"/>
          <w:szCs w:val="21"/>
        </w:rPr>
        <w:fldChar w:fldCharType="begin"/>
      </w:r>
      <w:r w:rsidR="00CB5702" w:rsidRPr="004270A8">
        <w:rPr>
          <w:rFonts w:eastAsia="MS Gothic" w:cs="Arial"/>
          <w:szCs w:val="21"/>
        </w:rPr>
        <w:instrText xml:space="preserve"> REF _Ref95123462 \h </w:instrText>
      </w:r>
      <w:r w:rsidR="00B8552E" w:rsidRPr="004270A8">
        <w:rPr>
          <w:rFonts w:eastAsia="MS Gothic" w:cs="Arial"/>
          <w:szCs w:val="21"/>
        </w:rPr>
        <w:instrText xml:space="preserve"> \* MERGEFORMAT </w:instrText>
      </w:r>
      <w:r w:rsidR="00CB5702" w:rsidRPr="004270A8">
        <w:rPr>
          <w:rFonts w:eastAsia="MS Gothic" w:cs="Arial"/>
          <w:szCs w:val="21"/>
        </w:rPr>
      </w:r>
      <w:r w:rsidR="00CB5702" w:rsidRPr="004270A8">
        <w:rPr>
          <w:rFonts w:eastAsia="MS Gothic" w:cs="Arial"/>
          <w:szCs w:val="21"/>
        </w:rPr>
        <w:fldChar w:fldCharType="separate"/>
      </w:r>
      <w:r w:rsidR="00775653" w:rsidRPr="00775653">
        <w:rPr>
          <w:rFonts w:cs="Arial"/>
          <w:b/>
          <w:bCs/>
          <w:szCs w:val="21"/>
        </w:rPr>
        <w:t>3.4.2 Input file for Measurement</w:t>
      </w:r>
      <w:r w:rsidR="00CB5702" w:rsidRPr="004270A8">
        <w:rPr>
          <w:rFonts w:eastAsia="MS Gothic" w:cs="Arial"/>
          <w:szCs w:val="21"/>
        </w:rPr>
        <w:fldChar w:fldCharType="end"/>
      </w:r>
      <w:r w:rsidR="00CB5702" w:rsidRPr="004270A8">
        <w:rPr>
          <w:rFonts w:eastAsia="MS Gothic" w:cs="Arial"/>
          <w:szCs w:val="21"/>
        </w:rPr>
        <w:t>.</w:t>
      </w:r>
    </w:p>
    <w:p w14:paraId="010EC7D6" w14:textId="77777777" w:rsidR="00385B43" w:rsidRPr="004270A8" w:rsidRDefault="00385B43" w:rsidP="00385B43">
      <w:pPr>
        <w:ind w:firstLine="720"/>
        <w:rPr>
          <w:rFonts w:eastAsia="MS Gothic" w:cs="Arial"/>
          <w:szCs w:val="21"/>
        </w:rPr>
      </w:pPr>
      <w:r w:rsidRPr="004270A8">
        <w:rPr>
          <w:rFonts w:eastAsia="MS Gothic" w:cs="Arial"/>
          <w:szCs w:val="21"/>
        </w:rPr>
        <w:t>3. It must be the Atomic Subsystem.</w:t>
      </w:r>
    </w:p>
    <w:p w14:paraId="17D7F502" w14:textId="56363415" w:rsidR="00302586" w:rsidRPr="004270A8" w:rsidRDefault="00302586" w:rsidP="00385B43">
      <w:pPr>
        <w:rPr>
          <w:rFonts w:cs="Arial"/>
          <w:szCs w:val="21"/>
        </w:rPr>
      </w:pPr>
      <w:r w:rsidRPr="004270A8">
        <w:rPr>
          <w:rFonts w:cs="Arial"/>
          <w:szCs w:val="21"/>
        </w:rPr>
        <w:br w:type="page"/>
      </w:r>
    </w:p>
    <w:p w14:paraId="1ACD2A03" w14:textId="440A9A5A" w:rsidR="00DD6147" w:rsidRPr="004270A8" w:rsidRDefault="006855D8" w:rsidP="00806E5B">
      <w:pPr>
        <w:pStyle w:val="Heading3"/>
        <w:ind w:leftChars="0" w:left="0"/>
        <w:rPr>
          <w:rFonts w:ascii="Arial" w:hAnsi="Arial"/>
          <w:b/>
          <w:bCs/>
          <w:kern w:val="2"/>
          <w:szCs w:val="21"/>
        </w:rPr>
      </w:pPr>
      <w:bookmarkStart w:id="673" w:name="_Ref95123462"/>
      <w:bookmarkStart w:id="674" w:name="_Ref95123750"/>
      <w:bookmarkStart w:id="675" w:name="_Toc122608751"/>
      <w:r w:rsidRPr="004270A8">
        <w:rPr>
          <w:rFonts w:ascii="Arial" w:hAnsi="Arial"/>
          <w:b/>
          <w:bCs/>
          <w:szCs w:val="21"/>
        </w:rPr>
        <w:lastRenderedPageBreak/>
        <w:t>3</w:t>
      </w:r>
      <w:r w:rsidR="00DD6147" w:rsidRPr="004270A8">
        <w:rPr>
          <w:rFonts w:ascii="Arial" w:hAnsi="Arial"/>
          <w:b/>
          <w:bCs/>
          <w:szCs w:val="21"/>
        </w:rPr>
        <w:t xml:space="preserve">.4.2 </w:t>
      </w:r>
      <w:r w:rsidR="00DD6147" w:rsidRPr="004270A8">
        <w:rPr>
          <w:rFonts w:ascii="Arial" w:hAnsi="Arial"/>
          <w:b/>
          <w:bCs/>
          <w:kern w:val="2"/>
          <w:szCs w:val="21"/>
        </w:rPr>
        <w:t>Input file for Measurement</w:t>
      </w:r>
      <w:bookmarkEnd w:id="673"/>
      <w:bookmarkEnd w:id="674"/>
      <w:bookmarkEnd w:id="675"/>
    </w:p>
    <w:p w14:paraId="53409D5F" w14:textId="77777777" w:rsidR="00DD6147" w:rsidRPr="004270A8" w:rsidRDefault="00DD6147" w:rsidP="00806E5B">
      <w:pPr>
        <w:spacing w:before="240"/>
        <w:rPr>
          <w:rFonts w:cs="Arial"/>
          <w:szCs w:val="21"/>
        </w:rPr>
      </w:pPr>
      <w:r w:rsidRPr="004270A8">
        <w:rPr>
          <w:rFonts w:cs="Arial"/>
          <w:szCs w:val="21"/>
        </w:rPr>
        <w:t>In the model folder, to decide which measured block, preparing the input_subsystem.txt with below format:</w:t>
      </w:r>
    </w:p>
    <w:p w14:paraId="70E22D23" w14:textId="77777777" w:rsidR="00DD6147" w:rsidRPr="004270A8" w:rsidRDefault="00DD6147" w:rsidP="00DD6147">
      <w:pPr>
        <w:rPr>
          <w:rFonts w:cs="Arial"/>
          <w:szCs w:val="21"/>
        </w:rPr>
      </w:pPr>
    </w:p>
    <w:p w14:paraId="2FEA7993" w14:textId="16A592CC" w:rsidR="00DD6147" w:rsidRPr="004270A8" w:rsidRDefault="00DD6147" w:rsidP="00806E5B">
      <w:pPr>
        <w:pBdr>
          <w:top w:val="single" w:sz="4" w:space="1" w:color="auto"/>
          <w:left w:val="single" w:sz="4" w:space="0" w:color="auto"/>
          <w:bottom w:val="single" w:sz="4" w:space="1" w:color="auto"/>
          <w:right w:val="single" w:sz="4" w:space="4" w:color="auto"/>
        </w:pBdr>
        <w:rPr>
          <w:rFonts w:cs="Arial"/>
          <w:szCs w:val="21"/>
        </w:rPr>
      </w:pPr>
      <w:r w:rsidRPr="004270A8">
        <w:rPr>
          <w:rFonts w:cs="Arial"/>
          <w:szCs w:val="21"/>
        </w:rPr>
        <w:t>&lt;Path of Atomic_Subsystem_name_1&gt;</w:t>
      </w:r>
      <w:r w:rsidR="004F5D9B">
        <w:rPr>
          <w:rFonts w:cs="Arial"/>
          <w:szCs w:val="21"/>
        </w:rPr>
        <w:t>,&lt;First core&gt;</w:t>
      </w:r>
    </w:p>
    <w:p w14:paraId="5146B892" w14:textId="4D52BFB6" w:rsidR="00DD6147" w:rsidRPr="004270A8" w:rsidRDefault="00DD6147" w:rsidP="00806E5B">
      <w:pPr>
        <w:pBdr>
          <w:top w:val="single" w:sz="4" w:space="1" w:color="auto"/>
          <w:left w:val="single" w:sz="4" w:space="0" w:color="auto"/>
          <w:bottom w:val="single" w:sz="4" w:space="1" w:color="auto"/>
          <w:right w:val="single" w:sz="4" w:space="4" w:color="auto"/>
        </w:pBdr>
        <w:rPr>
          <w:rFonts w:cs="Arial"/>
          <w:szCs w:val="21"/>
        </w:rPr>
      </w:pPr>
      <w:r w:rsidRPr="004270A8">
        <w:rPr>
          <w:rFonts w:cs="Arial"/>
          <w:szCs w:val="21"/>
        </w:rPr>
        <w:t>&lt;Path of Atomic_Subsystem_name_2&gt;</w:t>
      </w:r>
      <w:r w:rsidR="004F5D9B">
        <w:rPr>
          <w:rFonts w:cs="Arial"/>
          <w:szCs w:val="21"/>
        </w:rPr>
        <w:t>,&lt;First core&gt;</w:t>
      </w:r>
    </w:p>
    <w:p w14:paraId="21238D69" w14:textId="77777777" w:rsidR="00DD6147" w:rsidRPr="004270A8" w:rsidRDefault="00DD6147" w:rsidP="00806E5B">
      <w:pPr>
        <w:pBdr>
          <w:top w:val="single" w:sz="4" w:space="1" w:color="auto"/>
          <w:left w:val="single" w:sz="4" w:space="0" w:color="auto"/>
          <w:bottom w:val="single" w:sz="4" w:space="1" w:color="auto"/>
          <w:right w:val="single" w:sz="4" w:space="4" w:color="auto"/>
        </w:pBdr>
        <w:rPr>
          <w:rFonts w:cs="Arial"/>
          <w:szCs w:val="21"/>
        </w:rPr>
      </w:pPr>
      <w:r w:rsidRPr="004270A8">
        <w:rPr>
          <w:rFonts w:cs="Arial"/>
          <w:szCs w:val="21"/>
        </w:rPr>
        <w:t>…</w:t>
      </w:r>
    </w:p>
    <w:p w14:paraId="26FDCA84" w14:textId="6E4104A9" w:rsidR="00DD6147" w:rsidRPr="004270A8" w:rsidRDefault="00DD6147" w:rsidP="00806E5B">
      <w:pPr>
        <w:pBdr>
          <w:top w:val="single" w:sz="4" w:space="1" w:color="auto"/>
          <w:left w:val="single" w:sz="4" w:space="0" w:color="auto"/>
          <w:bottom w:val="single" w:sz="4" w:space="1" w:color="auto"/>
          <w:right w:val="single" w:sz="4" w:space="4" w:color="auto"/>
        </w:pBdr>
        <w:rPr>
          <w:rFonts w:cs="Arial"/>
          <w:szCs w:val="21"/>
        </w:rPr>
      </w:pPr>
      <w:r w:rsidRPr="004270A8">
        <w:rPr>
          <w:rFonts w:cs="Arial"/>
          <w:szCs w:val="21"/>
        </w:rPr>
        <w:t>&lt;Path of Atomic_Subsystem_name_N&gt;</w:t>
      </w:r>
      <w:r w:rsidR="004F5D9B">
        <w:rPr>
          <w:rFonts w:cs="Arial"/>
          <w:szCs w:val="21"/>
        </w:rPr>
        <w:t>,&lt;First core&gt;</w:t>
      </w:r>
    </w:p>
    <w:p w14:paraId="714F0331" w14:textId="70FD041B" w:rsidR="00DD6147" w:rsidRPr="004270A8" w:rsidRDefault="00DD6147" w:rsidP="00DD6147">
      <w:pPr>
        <w:rPr>
          <w:rFonts w:cs="Arial"/>
          <w:szCs w:val="21"/>
        </w:rPr>
      </w:pPr>
    </w:p>
    <w:p w14:paraId="7F3A5573" w14:textId="77777777" w:rsidR="00DD6147" w:rsidRPr="004270A8" w:rsidRDefault="00DD6147" w:rsidP="00DD6147">
      <w:pPr>
        <w:rPr>
          <w:rFonts w:cs="Arial"/>
          <w:bCs/>
          <w:szCs w:val="21"/>
        </w:rPr>
      </w:pPr>
      <w:r w:rsidRPr="004270A8">
        <w:rPr>
          <w:rFonts w:cs="Arial"/>
          <w:bCs/>
          <w:szCs w:val="21"/>
        </w:rPr>
        <w:t>For example:</w:t>
      </w:r>
    </w:p>
    <w:p w14:paraId="7AC60D33" w14:textId="1659F064" w:rsidR="00DD6147" w:rsidRPr="004270A8" w:rsidRDefault="00DD6147" w:rsidP="00DD6147">
      <w:pPr>
        <w:jc w:val="center"/>
        <w:rPr>
          <w:rFonts w:cs="Arial"/>
          <w:szCs w:val="21"/>
        </w:rPr>
      </w:pPr>
      <w:r w:rsidRPr="004270A8">
        <w:rPr>
          <w:rFonts w:cs="Arial"/>
          <w:noProof/>
          <w:szCs w:val="21"/>
          <w:lang w:eastAsia="en-US"/>
        </w:rPr>
        <w:drawing>
          <wp:inline distT="0" distB="0" distL="0" distR="0" wp14:anchorId="2ADF4AAD" wp14:editId="271BE7A4">
            <wp:extent cx="4606290" cy="1009015"/>
            <wp:effectExtent l="0" t="0" r="3810" b="635"/>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Text&#10;&#10;Description automatically generated"/>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606290" cy="1009015"/>
                    </a:xfrm>
                    <a:prstGeom prst="rect">
                      <a:avLst/>
                    </a:prstGeom>
                    <a:noFill/>
                    <a:ln>
                      <a:noFill/>
                    </a:ln>
                  </pic:spPr>
                </pic:pic>
              </a:graphicData>
            </a:graphic>
          </wp:inline>
        </w:drawing>
      </w:r>
    </w:p>
    <w:p w14:paraId="1367EF9E" w14:textId="77777777" w:rsidR="0001051F" w:rsidRPr="004270A8" w:rsidRDefault="0001051F" w:rsidP="00DD6147">
      <w:pPr>
        <w:jc w:val="center"/>
        <w:rPr>
          <w:rFonts w:cs="Arial"/>
          <w:szCs w:val="21"/>
        </w:rPr>
      </w:pPr>
    </w:p>
    <w:p w14:paraId="0FBA634B" w14:textId="3129582E" w:rsidR="00DD6147" w:rsidRPr="004270A8" w:rsidRDefault="00806E5B" w:rsidP="00806E5B">
      <w:pPr>
        <w:spacing w:after="200"/>
        <w:jc w:val="center"/>
        <w:rPr>
          <w:rFonts w:eastAsia="MS Gothic" w:cs="Arial"/>
          <w:b/>
          <w:bCs/>
          <w:i/>
          <w:iCs/>
          <w:szCs w:val="21"/>
        </w:rPr>
      </w:pPr>
      <w:r w:rsidRPr="004270A8">
        <w:rPr>
          <w:rFonts w:eastAsia="MS Gothic" w:cs="Arial"/>
          <w:b/>
          <w:bCs/>
          <w:i/>
          <w:iCs/>
          <w:szCs w:val="21"/>
        </w:rPr>
        <w:t xml:space="preserve">Figure </w:t>
      </w:r>
      <w:r w:rsidR="00582BBD">
        <w:rPr>
          <w:rFonts w:eastAsia="MS Gothic" w:cs="Arial"/>
          <w:b/>
          <w:bCs/>
          <w:i/>
          <w:iCs/>
          <w:szCs w:val="21"/>
        </w:rPr>
        <w:fldChar w:fldCharType="begin"/>
      </w:r>
      <w:r w:rsidR="00582BBD">
        <w:rPr>
          <w:rFonts w:eastAsia="MS Gothic" w:cs="Arial"/>
          <w:b/>
          <w:bCs/>
          <w:i/>
          <w:iCs/>
          <w:szCs w:val="21"/>
        </w:rPr>
        <w:instrText xml:space="preserve"> STYLEREF 1 \s </w:instrText>
      </w:r>
      <w:r w:rsidR="00582BBD">
        <w:rPr>
          <w:rFonts w:eastAsia="MS Gothic" w:cs="Arial"/>
          <w:b/>
          <w:bCs/>
          <w:i/>
          <w:iCs/>
          <w:szCs w:val="21"/>
        </w:rPr>
        <w:fldChar w:fldCharType="separate"/>
      </w:r>
      <w:r w:rsidR="00775653">
        <w:rPr>
          <w:rFonts w:eastAsia="MS Gothic" w:cs="Arial"/>
          <w:b/>
          <w:bCs/>
          <w:i/>
          <w:iCs/>
          <w:noProof/>
          <w:szCs w:val="21"/>
        </w:rPr>
        <w:t>3</w:t>
      </w:r>
      <w:r w:rsidR="00582BBD">
        <w:rPr>
          <w:rFonts w:eastAsia="MS Gothic" w:cs="Arial"/>
          <w:b/>
          <w:bCs/>
          <w:i/>
          <w:iCs/>
          <w:szCs w:val="21"/>
        </w:rPr>
        <w:fldChar w:fldCharType="end"/>
      </w:r>
      <w:r w:rsidR="00582BBD">
        <w:rPr>
          <w:rFonts w:eastAsia="MS Gothic" w:cs="Arial"/>
          <w:b/>
          <w:bCs/>
          <w:i/>
          <w:iCs/>
          <w:szCs w:val="21"/>
        </w:rPr>
        <w:noBreakHyphen/>
      </w:r>
      <w:r w:rsidR="00582BBD">
        <w:rPr>
          <w:rFonts w:eastAsia="MS Gothic" w:cs="Arial"/>
          <w:b/>
          <w:bCs/>
          <w:i/>
          <w:iCs/>
          <w:szCs w:val="21"/>
        </w:rPr>
        <w:fldChar w:fldCharType="begin"/>
      </w:r>
      <w:r w:rsidR="00582BBD">
        <w:rPr>
          <w:rFonts w:eastAsia="MS Gothic" w:cs="Arial"/>
          <w:b/>
          <w:bCs/>
          <w:i/>
          <w:iCs/>
          <w:szCs w:val="21"/>
        </w:rPr>
        <w:instrText xml:space="preserve"> SEQ Figure \* ARABIC \s 1 </w:instrText>
      </w:r>
      <w:r w:rsidR="00582BBD">
        <w:rPr>
          <w:rFonts w:eastAsia="MS Gothic" w:cs="Arial"/>
          <w:b/>
          <w:bCs/>
          <w:i/>
          <w:iCs/>
          <w:szCs w:val="21"/>
        </w:rPr>
        <w:fldChar w:fldCharType="separate"/>
      </w:r>
      <w:r w:rsidR="00775653">
        <w:rPr>
          <w:rFonts w:eastAsia="MS Gothic" w:cs="Arial"/>
          <w:b/>
          <w:bCs/>
          <w:i/>
          <w:iCs/>
          <w:noProof/>
          <w:szCs w:val="21"/>
        </w:rPr>
        <w:t>41</w:t>
      </w:r>
      <w:r w:rsidR="00582BBD">
        <w:rPr>
          <w:rFonts w:eastAsia="MS Gothic" w:cs="Arial"/>
          <w:b/>
          <w:bCs/>
          <w:i/>
          <w:iCs/>
          <w:szCs w:val="21"/>
        </w:rPr>
        <w:fldChar w:fldCharType="end"/>
      </w:r>
      <w:r w:rsidRPr="004270A8">
        <w:rPr>
          <w:rFonts w:eastAsia="MS Gothic" w:cs="Arial"/>
          <w:b/>
          <w:bCs/>
          <w:i/>
          <w:iCs/>
          <w:szCs w:val="21"/>
        </w:rPr>
        <w:t xml:space="preserve"> Examples of input_subsystem.txt for Time Measurement</w:t>
      </w:r>
    </w:p>
    <w:p w14:paraId="3909E00E" w14:textId="77777777" w:rsidR="000578F0" w:rsidRPr="004270A8" w:rsidRDefault="000578F0" w:rsidP="00806E5B">
      <w:pPr>
        <w:spacing w:after="200"/>
        <w:jc w:val="center"/>
        <w:rPr>
          <w:rFonts w:cs="Arial"/>
          <w:szCs w:val="21"/>
        </w:rPr>
      </w:pPr>
    </w:p>
    <w:p w14:paraId="406DEF76" w14:textId="21E759B3" w:rsidR="00DD6147" w:rsidRPr="004270A8" w:rsidRDefault="006855D8" w:rsidP="00DD6147">
      <w:pPr>
        <w:pStyle w:val="Heading3"/>
        <w:ind w:leftChars="0" w:left="0"/>
        <w:rPr>
          <w:rFonts w:ascii="Arial" w:hAnsi="Arial"/>
          <w:b/>
          <w:bCs/>
          <w:sz w:val="24"/>
        </w:rPr>
      </w:pPr>
      <w:bookmarkStart w:id="676" w:name="_Ref95123412"/>
      <w:bookmarkStart w:id="677" w:name="_Toc122608752"/>
      <w:r w:rsidRPr="004270A8">
        <w:rPr>
          <w:rFonts w:ascii="Arial" w:hAnsi="Arial"/>
          <w:b/>
          <w:bCs/>
          <w:sz w:val="24"/>
        </w:rPr>
        <w:t>3</w:t>
      </w:r>
      <w:r w:rsidR="00DD6147" w:rsidRPr="004270A8">
        <w:rPr>
          <w:rFonts w:ascii="Arial" w:hAnsi="Arial"/>
          <w:b/>
          <w:bCs/>
          <w:sz w:val="24"/>
        </w:rPr>
        <w:t>.4.3 How to change Normal Subsystem to Atomic Subsystem</w:t>
      </w:r>
      <w:bookmarkEnd w:id="676"/>
      <w:bookmarkEnd w:id="677"/>
    </w:p>
    <w:p w14:paraId="01258637" w14:textId="22FA3B52" w:rsidR="00DD6147" w:rsidRPr="004270A8" w:rsidRDefault="00DD6147" w:rsidP="00DD6147">
      <w:pPr>
        <w:spacing w:before="240"/>
        <w:rPr>
          <w:rFonts w:eastAsia="MS Gothic" w:cs="Arial"/>
          <w:szCs w:val="21"/>
        </w:rPr>
      </w:pPr>
      <w:r w:rsidRPr="004270A8">
        <w:rPr>
          <w:rFonts w:eastAsia="MS Gothic" w:cs="Arial"/>
          <w:szCs w:val="21"/>
        </w:rPr>
        <w:t>To change the Normal Subsystem to Atomic</w:t>
      </w:r>
      <w:r w:rsidR="00FB0422" w:rsidRPr="004270A8">
        <w:rPr>
          <w:rFonts w:eastAsia="MS Gothic" w:cs="Arial"/>
          <w:szCs w:val="21"/>
        </w:rPr>
        <w:fldChar w:fldCharType="begin"/>
      </w:r>
      <w:r w:rsidR="00FB0422" w:rsidRPr="004270A8">
        <w:rPr>
          <w:rFonts w:cs="Arial"/>
        </w:rPr>
        <w:instrText xml:space="preserve"> XE "</w:instrText>
      </w:r>
      <w:r w:rsidR="00FB0422" w:rsidRPr="004270A8">
        <w:rPr>
          <w:rFonts w:eastAsia="MS Gothic" w:cs="Arial"/>
          <w:szCs w:val="21"/>
        </w:rPr>
        <w:instrText>Atomic</w:instrText>
      </w:r>
      <w:r w:rsidR="00FB0422" w:rsidRPr="004270A8">
        <w:rPr>
          <w:rFonts w:cs="Arial"/>
        </w:rPr>
        <w:instrText xml:space="preserve">" </w:instrText>
      </w:r>
      <w:r w:rsidR="00FB0422" w:rsidRPr="004270A8">
        <w:rPr>
          <w:rFonts w:eastAsia="MS Gothic" w:cs="Arial"/>
          <w:szCs w:val="21"/>
        </w:rPr>
        <w:fldChar w:fldCharType="end"/>
      </w:r>
      <w:r w:rsidRPr="004270A8">
        <w:rPr>
          <w:rFonts w:eastAsia="MS Gothic" w:cs="Arial"/>
          <w:szCs w:val="21"/>
        </w:rPr>
        <w:t xml:space="preserve"> Subsystem, do the following step:</w:t>
      </w:r>
    </w:p>
    <w:p w14:paraId="179AAAA0" w14:textId="77777777" w:rsidR="00DD6147" w:rsidRPr="004270A8" w:rsidRDefault="00DD6147" w:rsidP="005D175F">
      <w:pPr>
        <w:numPr>
          <w:ilvl w:val="0"/>
          <w:numId w:val="24"/>
        </w:numPr>
        <w:contextualSpacing/>
        <w:rPr>
          <w:rFonts w:eastAsia="MS Gothic" w:cs="Arial"/>
          <w:szCs w:val="21"/>
        </w:rPr>
      </w:pPr>
      <w:r w:rsidRPr="004270A8">
        <w:rPr>
          <w:rFonts w:eastAsia="MS Gothic" w:cs="Arial"/>
          <w:szCs w:val="21"/>
        </w:rPr>
        <w:t>Right click on the Normal Subsystem -&gt; Select Property</w:t>
      </w:r>
    </w:p>
    <w:p w14:paraId="239069E9" w14:textId="77777777" w:rsidR="00DD6147" w:rsidRPr="004270A8" w:rsidRDefault="00DD6147" w:rsidP="005D175F">
      <w:pPr>
        <w:numPr>
          <w:ilvl w:val="0"/>
          <w:numId w:val="24"/>
        </w:numPr>
        <w:contextualSpacing/>
        <w:rPr>
          <w:rFonts w:eastAsia="MS Gothic" w:cs="Arial"/>
          <w:szCs w:val="21"/>
        </w:rPr>
      </w:pPr>
      <w:r w:rsidRPr="004270A8">
        <w:rPr>
          <w:rFonts w:eastAsia="MS Gothic" w:cs="Arial"/>
          <w:szCs w:val="21"/>
        </w:rPr>
        <w:t>In the Main tab, select the [treat as atomic unit] setting.</w:t>
      </w:r>
    </w:p>
    <w:p w14:paraId="763BCDF2" w14:textId="77777777" w:rsidR="00DD6147" w:rsidRPr="004270A8" w:rsidRDefault="00DD6147" w:rsidP="005D175F">
      <w:pPr>
        <w:numPr>
          <w:ilvl w:val="0"/>
          <w:numId w:val="24"/>
        </w:numPr>
        <w:contextualSpacing/>
        <w:rPr>
          <w:rFonts w:eastAsia="MS Gothic" w:cs="Arial"/>
          <w:szCs w:val="21"/>
        </w:rPr>
      </w:pPr>
      <w:r w:rsidRPr="004270A8">
        <w:rPr>
          <w:rFonts w:eastAsia="MS Gothic" w:cs="Arial"/>
          <w:szCs w:val="21"/>
        </w:rPr>
        <w:t>In the Code Generation tab, set [Function packaging] to “Reusable function”.</w:t>
      </w:r>
    </w:p>
    <w:p w14:paraId="6F58AB3E" w14:textId="77777777" w:rsidR="00DD6147" w:rsidRPr="004270A8" w:rsidRDefault="00DD6147" w:rsidP="00DD6147">
      <w:pPr>
        <w:rPr>
          <w:rFonts w:eastAsia="MS Gothic" w:cs="Arial"/>
          <w:szCs w:val="21"/>
        </w:rPr>
      </w:pPr>
    </w:p>
    <w:p w14:paraId="37AE6887" w14:textId="77777777" w:rsidR="00DD6147" w:rsidRPr="004270A8" w:rsidRDefault="00DD6147" w:rsidP="00DD6147">
      <w:pPr>
        <w:jc w:val="center"/>
        <w:rPr>
          <w:rFonts w:eastAsia="MS Gothic" w:cs="Arial"/>
          <w:szCs w:val="21"/>
        </w:rPr>
      </w:pPr>
      <w:r w:rsidRPr="004270A8">
        <w:rPr>
          <w:rFonts w:eastAsia="MS Gothic" w:cs="Arial"/>
          <w:noProof/>
          <w:szCs w:val="21"/>
        </w:rPr>
        <w:drawing>
          <wp:inline distT="0" distB="0" distL="0" distR="0" wp14:anchorId="44FE02E1" wp14:editId="5FC14FEC">
            <wp:extent cx="2466975" cy="2406650"/>
            <wp:effectExtent l="0" t="0" r="9525" b="0"/>
            <wp:docPr id="8" name="Picture 6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Graphical user interface, text, application, email&#10;&#10;Description automatically generated"/>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466975" cy="2406650"/>
                    </a:xfrm>
                    <a:prstGeom prst="rect">
                      <a:avLst/>
                    </a:prstGeom>
                    <a:noFill/>
                    <a:ln>
                      <a:noFill/>
                    </a:ln>
                  </pic:spPr>
                </pic:pic>
              </a:graphicData>
            </a:graphic>
          </wp:inline>
        </w:drawing>
      </w:r>
      <w:r w:rsidRPr="004270A8">
        <w:rPr>
          <w:rFonts w:eastAsia="MS Gothic" w:cs="Arial"/>
          <w:szCs w:val="21"/>
        </w:rPr>
        <w:tab/>
      </w:r>
      <w:r w:rsidRPr="004270A8">
        <w:rPr>
          <w:rFonts w:eastAsia="MS Gothic" w:cs="Arial"/>
          <w:szCs w:val="21"/>
        </w:rPr>
        <w:tab/>
      </w:r>
      <w:r w:rsidRPr="004270A8">
        <w:rPr>
          <w:rFonts w:eastAsia="MS Gothic" w:cs="Arial"/>
          <w:noProof/>
          <w:szCs w:val="21"/>
        </w:rPr>
        <w:drawing>
          <wp:inline distT="0" distB="0" distL="0" distR="0" wp14:anchorId="1623F6F0" wp14:editId="7CC525BB">
            <wp:extent cx="2458720" cy="2406650"/>
            <wp:effectExtent l="0" t="0" r="0" b="0"/>
            <wp:docPr id="7" name="Picture 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raphical user interface, text, application, email&#10;&#10;Description automatically generated"/>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458720" cy="2406650"/>
                    </a:xfrm>
                    <a:prstGeom prst="rect">
                      <a:avLst/>
                    </a:prstGeom>
                    <a:noFill/>
                    <a:ln>
                      <a:noFill/>
                    </a:ln>
                  </pic:spPr>
                </pic:pic>
              </a:graphicData>
            </a:graphic>
          </wp:inline>
        </w:drawing>
      </w:r>
    </w:p>
    <w:p w14:paraId="38ECD863" w14:textId="77777777" w:rsidR="00DD6147" w:rsidRPr="004270A8" w:rsidRDefault="00DD6147" w:rsidP="00DD6147">
      <w:pPr>
        <w:jc w:val="center"/>
        <w:rPr>
          <w:rFonts w:eastAsia="MS Gothic" w:cs="Arial"/>
          <w:szCs w:val="21"/>
        </w:rPr>
      </w:pPr>
    </w:p>
    <w:p w14:paraId="4A63AA5E" w14:textId="5820767D" w:rsidR="00DD6147" w:rsidRPr="004270A8" w:rsidRDefault="00717046" w:rsidP="00717046">
      <w:pPr>
        <w:jc w:val="center"/>
        <w:rPr>
          <w:rFonts w:cs="Arial"/>
          <w:b/>
          <w:bCs/>
          <w:i/>
          <w:iCs/>
          <w:szCs w:val="21"/>
        </w:rPr>
      </w:pPr>
      <w:bookmarkStart w:id="678" w:name="_Hlk95032241"/>
      <w:r w:rsidRPr="004270A8">
        <w:rPr>
          <w:rFonts w:cs="Arial"/>
          <w:b/>
          <w:bCs/>
          <w:i/>
          <w:iCs/>
          <w:szCs w:val="21"/>
        </w:rPr>
        <w:t xml:space="preserve">Figure </w:t>
      </w:r>
      <w:r w:rsidR="00582BBD">
        <w:rPr>
          <w:rFonts w:cs="Arial"/>
          <w:b/>
          <w:bCs/>
          <w:i/>
          <w:iCs/>
          <w:szCs w:val="21"/>
        </w:rPr>
        <w:fldChar w:fldCharType="begin"/>
      </w:r>
      <w:r w:rsidR="00582BBD">
        <w:rPr>
          <w:rFonts w:cs="Arial"/>
          <w:b/>
          <w:bCs/>
          <w:i/>
          <w:iCs/>
          <w:szCs w:val="21"/>
        </w:rPr>
        <w:instrText xml:space="preserve"> STYLEREF 1 \s </w:instrText>
      </w:r>
      <w:r w:rsidR="00582BBD">
        <w:rPr>
          <w:rFonts w:cs="Arial"/>
          <w:b/>
          <w:bCs/>
          <w:i/>
          <w:iCs/>
          <w:szCs w:val="21"/>
        </w:rPr>
        <w:fldChar w:fldCharType="separate"/>
      </w:r>
      <w:r w:rsidR="00775653">
        <w:rPr>
          <w:rFonts w:cs="Arial"/>
          <w:b/>
          <w:bCs/>
          <w:i/>
          <w:iCs/>
          <w:noProof/>
          <w:szCs w:val="21"/>
        </w:rPr>
        <w:t>3</w:t>
      </w:r>
      <w:r w:rsidR="00582BBD">
        <w:rPr>
          <w:rFonts w:cs="Arial"/>
          <w:b/>
          <w:bCs/>
          <w:i/>
          <w:iCs/>
          <w:szCs w:val="21"/>
        </w:rPr>
        <w:fldChar w:fldCharType="end"/>
      </w:r>
      <w:r w:rsidR="00582BBD">
        <w:rPr>
          <w:rFonts w:cs="Arial"/>
          <w:b/>
          <w:bCs/>
          <w:i/>
          <w:iCs/>
          <w:szCs w:val="21"/>
        </w:rPr>
        <w:noBreakHyphen/>
      </w:r>
      <w:r w:rsidR="00582BBD">
        <w:rPr>
          <w:rFonts w:cs="Arial"/>
          <w:b/>
          <w:bCs/>
          <w:i/>
          <w:iCs/>
          <w:szCs w:val="21"/>
        </w:rPr>
        <w:fldChar w:fldCharType="begin"/>
      </w:r>
      <w:r w:rsidR="00582BBD">
        <w:rPr>
          <w:rFonts w:cs="Arial"/>
          <w:b/>
          <w:bCs/>
          <w:i/>
          <w:iCs/>
          <w:szCs w:val="21"/>
        </w:rPr>
        <w:instrText xml:space="preserve"> SEQ Figure \* ARABIC \s 1 </w:instrText>
      </w:r>
      <w:r w:rsidR="00582BBD">
        <w:rPr>
          <w:rFonts w:cs="Arial"/>
          <w:b/>
          <w:bCs/>
          <w:i/>
          <w:iCs/>
          <w:szCs w:val="21"/>
        </w:rPr>
        <w:fldChar w:fldCharType="separate"/>
      </w:r>
      <w:r w:rsidR="00775653">
        <w:rPr>
          <w:rFonts w:cs="Arial"/>
          <w:b/>
          <w:bCs/>
          <w:i/>
          <w:iCs/>
          <w:noProof/>
          <w:szCs w:val="21"/>
        </w:rPr>
        <w:t>42</w:t>
      </w:r>
      <w:r w:rsidR="00582BBD">
        <w:rPr>
          <w:rFonts w:cs="Arial"/>
          <w:b/>
          <w:bCs/>
          <w:i/>
          <w:iCs/>
          <w:szCs w:val="21"/>
        </w:rPr>
        <w:fldChar w:fldCharType="end"/>
      </w:r>
      <w:r w:rsidRPr="004270A8">
        <w:rPr>
          <w:rFonts w:cs="Arial"/>
          <w:b/>
          <w:bCs/>
          <w:i/>
          <w:iCs/>
          <w:szCs w:val="21"/>
        </w:rPr>
        <w:t xml:space="preserve"> Change Normal Subsystem to Atomic Subsystem</w:t>
      </w:r>
      <w:bookmarkEnd w:id="678"/>
    </w:p>
    <w:p w14:paraId="3549622B" w14:textId="1BD499E2" w:rsidR="00302586" w:rsidRPr="004270A8" w:rsidRDefault="00302586" w:rsidP="00B07B3D">
      <w:pPr>
        <w:rPr>
          <w:rFonts w:cs="Arial"/>
          <w:szCs w:val="21"/>
        </w:rPr>
      </w:pPr>
      <w:r w:rsidRPr="004270A8">
        <w:rPr>
          <w:rFonts w:cs="Arial"/>
          <w:szCs w:val="21"/>
        </w:rPr>
        <w:br w:type="page"/>
      </w:r>
    </w:p>
    <w:p w14:paraId="5B47D786" w14:textId="13BFA298" w:rsidR="00BE5569" w:rsidRPr="004270A8" w:rsidRDefault="006855D8" w:rsidP="00BE5569">
      <w:pPr>
        <w:pStyle w:val="Heading3"/>
        <w:ind w:leftChars="0" w:left="0"/>
        <w:rPr>
          <w:rFonts w:ascii="Arial" w:hAnsi="Arial"/>
          <w:b/>
          <w:bCs/>
          <w:sz w:val="24"/>
        </w:rPr>
      </w:pPr>
      <w:bookmarkStart w:id="679" w:name="_Toc122608753"/>
      <w:r w:rsidRPr="004270A8">
        <w:rPr>
          <w:rFonts w:ascii="Arial" w:hAnsi="Arial"/>
          <w:b/>
          <w:bCs/>
          <w:sz w:val="24"/>
        </w:rPr>
        <w:lastRenderedPageBreak/>
        <w:t>3</w:t>
      </w:r>
      <w:r w:rsidR="00BE5569" w:rsidRPr="004270A8">
        <w:rPr>
          <w:rFonts w:ascii="Arial" w:hAnsi="Arial"/>
          <w:b/>
          <w:bCs/>
          <w:sz w:val="24"/>
        </w:rPr>
        <w:t>.4.</w:t>
      </w:r>
      <w:r w:rsidR="00DA1F22" w:rsidRPr="004270A8">
        <w:rPr>
          <w:rFonts w:ascii="Arial" w:hAnsi="Arial"/>
          <w:b/>
          <w:bCs/>
          <w:sz w:val="24"/>
        </w:rPr>
        <w:t>4</w:t>
      </w:r>
      <w:r w:rsidR="00BE5569" w:rsidRPr="004270A8">
        <w:rPr>
          <w:rFonts w:ascii="Arial" w:hAnsi="Arial"/>
          <w:b/>
          <w:bCs/>
          <w:sz w:val="24"/>
        </w:rPr>
        <w:t xml:space="preserve"> Graph Viewer</w:t>
      </w:r>
      <w:bookmarkEnd w:id="679"/>
    </w:p>
    <w:p w14:paraId="39CD6F85" w14:textId="713112A7" w:rsidR="00D95B1B" w:rsidRPr="004270A8" w:rsidRDefault="00D95B1B" w:rsidP="00D95B1B">
      <w:pPr>
        <w:rPr>
          <w:rFonts w:cs="Arial"/>
        </w:rPr>
      </w:pPr>
    </w:p>
    <w:p w14:paraId="02A58BDB" w14:textId="1DD45D2B" w:rsidR="00D95B1B" w:rsidRPr="004270A8" w:rsidRDefault="00D95B1B" w:rsidP="00D95B1B">
      <w:pPr>
        <w:rPr>
          <w:rFonts w:cs="Arial"/>
          <w:lang w:val="pt-BR"/>
        </w:rPr>
      </w:pPr>
      <w:ins w:id="680" w:author="Hiroyasu Nishiumi" w:date="2022-10-20T18:50:00Z">
        <w:r w:rsidRPr="004270A8">
          <w:rPr>
            <w:rFonts w:eastAsia="MS Gothic" w:cs="Arial"/>
            <w:szCs w:val="21"/>
          </w:rPr>
          <w:t>The following describes how to</w:t>
        </w:r>
      </w:ins>
      <w:ins w:id="681" w:author="Hiroyasu Nishiumi" w:date="2022-10-20T18:51:00Z">
        <w:r w:rsidRPr="004270A8">
          <w:rPr>
            <w:rFonts w:eastAsia="MS Gothic" w:cs="Arial"/>
            <w:szCs w:val="21"/>
          </w:rPr>
          <w:t xml:space="preserve"> display the time measurement results using Graph Viewer</w:t>
        </w:r>
      </w:ins>
      <w:r w:rsidR="00FB0422" w:rsidRPr="004270A8">
        <w:rPr>
          <w:rFonts w:eastAsia="MS Gothic" w:cs="Arial"/>
          <w:szCs w:val="21"/>
        </w:rPr>
        <w:fldChar w:fldCharType="begin"/>
      </w:r>
      <w:r w:rsidR="00FB0422" w:rsidRPr="004270A8">
        <w:rPr>
          <w:rFonts w:cs="Arial"/>
        </w:rPr>
        <w:instrText xml:space="preserve"> XE "</w:instrText>
      </w:r>
      <w:ins w:id="682" w:author="Hiroyasu Nishiumi" w:date="2022-10-20T18:51:00Z">
        <w:r w:rsidR="00FB0422" w:rsidRPr="004270A8">
          <w:rPr>
            <w:rFonts w:eastAsia="MS Gothic" w:cs="Arial"/>
            <w:szCs w:val="21"/>
          </w:rPr>
          <w:instrText>Graph Viewer</w:instrText>
        </w:r>
      </w:ins>
      <w:r w:rsidR="00FB0422" w:rsidRPr="004270A8">
        <w:rPr>
          <w:rFonts w:cs="Arial"/>
        </w:rPr>
        <w:instrText xml:space="preserve">" </w:instrText>
      </w:r>
      <w:r w:rsidR="00FB0422" w:rsidRPr="004270A8">
        <w:rPr>
          <w:rFonts w:eastAsia="MS Gothic" w:cs="Arial"/>
          <w:szCs w:val="21"/>
        </w:rPr>
        <w:fldChar w:fldCharType="end"/>
      </w:r>
      <w:ins w:id="683" w:author="Hiroyasu Nishiumi" w:date="2022-10-20T18:49:00Z">
        <w:r w:rsidRPr="004270A8">
          <w:rPr>
            <w:rFonts w:cs="Arial"/>
            <w:lang w:val="pt-BR"/>
          </w:rPr>
          <w:t>.</w:t>
        </w:r>
      </w:ins>
    </w:p>
    <w:p w14:paraId="7706FA75" w14:textId="77777777" w:rsidR="000578F0" w:rsidRPr="004270A8" w:rsidRDefault="000578F0" w:rsidP="00D95B1B">
      <w:pPr>
        <w:rPr>
          <w:rFonts w:cs="Arial"/>
          <w:lang w:val="pt-BR"/>
        </w:rPr>
      </w:pPr>
    </w:p>
    <w:p w14:paraId="33F2BC68" w14:textId="474F415C" w:rsidR="00BE5569" w:rsidRPr="004270A8" w:rsidRDefault="006855D8" w:rsidP="00BE5569">
      <w:pPr>
        <w:pStyle w:val="Heading4"/>
        <w:spacing w:before="240"/>
        <w:ind w:leftChars="0" w:left="0"/>
        <w:rPr>
          <w:rFonts w:cs="Arial"/>
          <w:sz w:val="24"/>
          <w:szCs w:val="24"/>
        </w:rPr>
      </w:pPr>
      <w:r w:rsidRPr="004270A8">
        <w:rPr>
          <w:rFonts w:cs="Arial"/>
          <w:sz w:val="24"/>
          <w:szCs w:val="24"/>
        </w:rPr>
        <w:t>3</w:t>
      </w:r>
      <w:r w:rsidR="00BE5569" w:rsidRPr="004270A8">
        <w:rPr>
          <w:rFonts w:cs="Arial"/>
          <w:sz w:val="24"/>
          <w:szCs w:val="24"/>
        </w:rPr>
        <w:t>.4.</w:t>
      </w:r>
      <w:r w:rsidR="00DA1F22" w:rsidRPr="004270A8">
        <w:rPr>
          <w:rFonts w:cs="Arial"/>
          <w:sz w:val="24"/>
          <w:szCs w:val="24"/>
        </w:rPr>
        <w:t>4</w:t>
      </w:r>
      <w:r w:rsidR="00BE5569" w:rsidRPr="004270A8">
        <w:rPr>
          <w:rFonts w:cs="Arial"/>
          <w:sz w:val="24"/>
          <w:szCs w:val="24"/>
        </w:rPr>
        <w:t>.1 Input data</w:t>
      </w:r>
    </w:p>
    <w:p w14:paraId="5F8790D0" w14:textId="77777777" w:rsidR="00D95B1B" w:rsidRPr="004270A8" w:rsidRDefault="00D95B1B" w:rsidP="00D86262">
      <w:pPr>
        <w:spacing w:before="240"/>
        <w:rPr>
          <w:ins w:id="684" w:author="Hiroyasu Nishiumi" w:date="2022-10-20T18:51:00Z"/>
          <w:rFonts w:cs="Arial"/>
          <w:szCs w:val="21"/>
        </w:rPr>
      </w:pPr>
      <w:ins w:id="685" w:author="Hiroyasu Nishiumi" w:date="2022-10-20T18:51:00Z">
        <w:r w:rsidRPr="004270A8">
          <w:rPr>
            <w:rFonts w:cs="Arial"/>
            <w:szCs w:val="21"/>
          </w:rPr>
          <w:t>Graph Viewer has two input files:</w:t>
        </w:r>
      </w:ins>
    </w:p>
    <w:p w14:paraId="77B47B5B" w14:textId="0DD7EBD2" w:rsidR="00D86262" w:rsidRPr="004270A8" w:rsidDel="00D95B1B" w:rsidRDefault="00D86262" w:rsidP="00D86262">
      <w:pPr>
        <w:spacing w:before="240"/>
        <w:rPr>
          <w:del w:id="686" w:author="Hiroyasu Nishiumi" w:date="2022-10-20T18:51:00Z"/>
          <w:rFonts w:cs="Arial"/>
          <w:szCs w:val="21"/>
        </w:rPr>
      </w:pPr>
      <w:commentRangeStart w:id="687"/>
      <w:commentRangeStart w:id="688"/>
      <w:del w:id="689" w:author="Hiroyasu Nishiumi" w:date="2022-10-20T18:51:00Z">
        <w:r w:rsidRPr="004270A8" w:rsidDel="00D95B1B">
          <w:rPr>
            <w:rFonts w:cs="Arial"/>
            <w:szCs w:val="21"/>
          </w:rPr>
          <w:delText>Execution time dictionary:</w:delText>
        </w:r>
      </w:del>
    </w:p>
    <w:p w14:paraId="61ED56C1" w14:textId="4B1FB4BD" w:rsidR="00D86262" w:rsidRPr="004270A8" w:rsidDel="00D95B1B" w:rsidRDefault="00D86262" w:rsidP="00D86262">
      <w:pPr>
        <w:rPr>
          <w:del w:id="690" w:author="Hiroyasu Nishiumi" w:date="2022-10-20T18:51:00Z"/>
          <w:rFonts w:cs="Arial"/>
          <w:szCs w:val="21"/>
        </w:rPr>
      </w:pPr>
      <w:del w:id="691" w:author="Hiroyasu Nishiumi" w:date="2022-10-20T18:51:00Z">
        <w:r w:rsidRPr="004270A8" w:rsidDel="00D95B1B">
          <w:rPr>
            <w:rFonts w:cs="Arial"/>
            <w:szCs w:val="21"/>
          </w:rPr>
          <w:tab/>
          <w:delText>“Subsystem1”: [start end start end start end ….]</w:delText>
        </w:r>
      </w:del>
    </w:p>
    <w:p w14:paraId="69261E53" w14:textId="4414FF4E" w:rsidR="00D86262" w:rsidRPr="004270A8" w:rsidDel="00D95B1B" w:rsidRDefault="00D86262" w:rsidP="00D86262">
      <w:pPr>
        <w:rPr>
          <w:del w:id="692" w:author="Hiroyasu Nishiumi" w:date="2022-10-20T18:51:00Z"/>
          <w:rFonts w:cs="Arial"/>
          <w:szCs w:val="21"/>
        </w:rPr>
      </w:pPr>
      <w:del w:id="693" w:author="Hiroyasu Nishiumi" w:date="2022-10-20T18:51:00Z">
        <w:r w:rsidRPr="004270A8" w:rsidDel="00D95B1B">
          <w:rPr>
            <w:rFonts w:cs="Arial"/>
            <w:szCs w:val="21"/>
          </w:rPr>
          <w:tab/>
          <w:delText>“Subsystem2”: [start end start end start end ….]</w:delText>
        </w:r>
      </w:del>
    </w:p>
    <w:p w14:paraId="76664BC9" w14:textId="52E05919" w:rsidR="00D86262" w:rsidRPr="004270A8" w:rsidDel="00D95B1B" w:rsidRDefault="00D86262" w:rsidP="00D86262">
      <w:pPr>
        <w:rPr>
          <w:del w:id="694" w:author="Hiroyasu Nishiumi" w:date="2022-10-20T18:51:00Z"/>
          <w:rFonts w:cs="Arial"/>
          <w:szCs w:val="21"/>
        </w:rPr>
      </w:pPr>
      <w:del w:id="695" w:author="Hiroyasu Nishiumi" w:date="2022-10-20T18:51:00Z">
        <w:r w:rsidRPr="004270A8" w:rsidDel="00D95B1B">
          <w:rPr>
            <w:rFonts w:cs="Arial"/>
            <w:szCs w:val="21"/>
          </w:rPr>
          <w:tab/>
          <w:delText>“Subsystem3”: [start end start end start end ….]</w:delText>
        </w:r>
      </w:del>
    </w:p>
    <w:p w14:paraId="4D7664F7" w14:textId="03C70753" w:rsidR="00D86262" w:rsidRPr="004270A8" w:rsidDel="00D95B1B" w:rsidRDefault="00D86262" w:rsidP="00D86262">
      <w:pPr>
        <w:rPr>
          <w:del w:id="696" w:author="Hiroyasu Nishiumi" w:date="2022-10-20T18:51:00Z"/>
          <w:rFonts w:cs="Arial"/>
          <w:szCs w:val="21"/>
        </w:rPr>
      </w:pPr>
    </w:p>
    <w:p w14:paraId="30B105AF" w14:textId="59F3B275" w:rsidR="00D86262" w:rsidRPr="004270A8" w:rsidDel="00D95B1B" w:rsidRDefault="00D86262" w:rsidP="00D86262">
      <w:pPr>
        <w:rPr>
          <w:del w:id="697" w:author="Hiroyasu Nishiumi" w:date="2022-10-20T18:51:00Z"/>
          <w:rFonts w:cs="Arial"/>
          <w:szCs w:val="21"/>
        </w:rPr>
      </w:pPr>
      <w:del w:id="698" w:author="Hiroyasu Nishiumi" w:date="2022-10-20T18:51:00Z">
        <w:r w:rsidRPr="004270A8" w:rsidDel="00D95B1B">
          <w:rPr>
            <w:rFonts w:cs="Arial"/>
            <w:szCs w:val="21"/>
          </w:rPr>
          <w:delText>By using this method, can get/set start and end time by using the function label.</w:delText>
        </w:r>
        <w:commentRangeEnd w:id="687"/>
        <w:r w:rsidR="006E7BA0" w:rsidRPr="004270A8" w:rsidDel="00D95B1B">
          <w:rPr>
            <w:rStyle w:val="CommentReference"/>
            <w:rFonts w:cs="Arial"/>
          </w:rPr>
          <w:commentReference w:id="687"/>
        </w:r>
        <w:commentRangeEnd w:id="688"/>
        <w:r w:rsidR="00C11415" w:rsidRPr="004270A8" w:rsidDel="00D95B1B">
          <w:rPr>
            <w:rStyle w:val="CommentReference"/>
            <w:rFonts w:cs="Arial"/>
          </w:rPr>
          <w:commentReference w:id="688"/>
        </w:r>
      </w:del>
    </w:p>
    <w:p w14:paraId="61922DBB" w14:textId="0EAF4CE8" w:rsidR="00BE5569" w:rsidRPr="004270A8" w:rsidRDefault="00BE5569" w:rsidP="00BE5569">
      <w:pPr>
        <w:spacing w:before="240"/>
        <w:rPr>
          <w:rFonts w:eastAsia="MS Gothic" w:cs="Arial"/>
          <w:szCs w:val="21"/>
        </w:rPr>
      </w:pPr>
      <w:r w:rsidRPr="004270A8">
        <w:rPr>
          <w:rFonts w:eastAsia="MS Gothic" w:cs="Arial"/>
          <w:szCs w:val="21"/>
        </w:rPr>
        <w:t xml:space="preserve">Input 1: </w:t>
      </w:r>
      <w:r w:rsidR="00C07386" w:rsidRPr="004270A8">
        <w:rPr>
          <w:rFonts w:eastAsia="MS Gothic" w:cs="Arial"/>
          <w:szCs w:val="21"/>
        </w:rPr>
        <w:t>e</w:t>
      </w:r>
      <w:r w:rsidRPr="004270A8">
        <w:rPr>
          <w:rFonts w:eastAsia="MS Gothic" w:cs="Arial"/>
          <w:szCs w:val="21"/>
        </w:rPr>
        <w:t>xecution</w:t>
      </w:r>
      <w:r w:rsidR="00C07386" w:rsidRPr="004270A8">
        <w:rPr>
          <w:rFonts w:eastAsia="MS Gothic" w:cs="Arial"/>
          <w:szCs w:val="21"/>
        </w:rPr>
        <w:t>_</w:t>
      </w:r>
      <w:r w:rsidRPr="004270A8">
        <w:rPr>
          <w:rFonts w:eastAsia="MS Gothic" w:cs="Arial"/>
          <w:szCs w:val="21"/>
        </w:rPr>
        <w:t xml:space="preserve">data.csv file </w:t>
      </w:r>
      <w:r w:rsidR="00D86262" w:rsidRPr="004270A8">
        <w:rPr>
          <w:rFonts w:eastAsia="MS Gothic" w:cs="Arial"/>
          <w:szCs w:val="21"/>
        </w:rPr>
        <w:t>refer to upper data structure</w:t>
      </w:r>
      <w:r w:rsidRPr="004270A8">
        <w:rPr>
          <w:rFonts w:eastAsia="MS Gothic" w:cs="Arial"/>
          <w:szCs w:val="21"/>
        </w:rPr>
        <w:t>.</w:t>
      </w:r>
    </w:p>
    <w:p w14:paraId="3FF13CF8" w14:textId="77777777" w:rsidR="00BE5569" w:rsidRPr="004270A8" w:rsidRDefault="00BE5569" w:rsidP="005D175F">
      <w:pPr>
        <w:widowControl/>
        <w:numPr>
          <w:ilvl w:val="0"/>
          <w:numId w:val="25"/>
        </w:numPr>
        <w:spacing w:after="160" w:line="256" w:lineRule="auto"/>
        <w:contextualSpacing/>
        <w:jc w:val="left"/>
        <w:rPr>
          <w:rFonts w:eastAsia="MS Gothic" w:cs="Arial"/>
          <w:szCs w:val="21"/>
        </w:rPr>
      </w:pPr>
      <w:r w:rsidRPr="004270A8">
        <w:rPr>
          <w:rFonts w:eastAsia="MS Gothic" w:cs="Arial"/>
          <w:szCs w:val="21"/>
        </w:rPr>
        <w:t>Its unit is picosecond.</w:t>
      </w:r>
    </w:p>
    <w:p w14:paraId="24BCCE5C" w14:textId="77777777" w:rsidR="00BE5569" w:rsidRPr="004270A8" w:rsidRDefault="00BE5569" w:rsidP="005D175F">
      <w:pPr>
        <w:widowControl/>
        <w:numPr>
          <w:ilvl w:val="0"/>
          <w:numId w:val="25"/>
        </w:numPr>
        <w:spacing w:after="160" w:line="256" w:lineRule="auto"/>
        <w:contextualSpacing/>
        <w:jc w:val="left"/>
        <w:rPr>
          <w:rFonts w:eastAsia="MS Gothic" w:cs="Arial"/>
          <w:szCs w:val="21"/>
        </w:rPr>
      </w:pPr>
      <w:r w:rsidRPr="004270A8">
        <w:rPr>
          <w:rFonts w:eastAsia="MS Gothic" w:cs="Arial"/>
          <w:szCs w:val="21"/>
        </w:rPr>
        <w:t>It contains the execution time of each step and start end of each subsystem.</w:t>
      </w:r>
    </w:p>
    <w:p w14:paraId="7A457835" w14:textId="5E4FCC8B" w:rsidR="00BE5569" w:rsidRPr="004270A8" w:rsidDel="00D95B1B" w:rsidRDefault="00BE5569" w:rsidP="005D175F">
      <w:pPr>
        <w:widowControl/>
        <w:numPr>
          <w:ilvl w:val="0"/>
          <w:numId w:val="25"/>
        </w:numPr>
        <w:spacing w:after="160" w:line="256" w:lineRule="auto"/>
        <w:contextualSpacing/>
        <w:jc w:val="left"/>
        <w:rPr>
          <w:del w:id="699" w:author="Hiroyasu Nishiumi" w:date="2022-10-20T18:52:00Z"/>
          <w:rFonts w:eastAsia="MS Gothic" w:cs="Arial"/>
          <w:szCs w:val="21"/>
        </w:rPr>
      </w:pPr>
      <w:del w:id="700" w:author="Hiroyasu Nishiumi" w:date="2022-10-20T18:52:00Z">
        <w:r w:rsidRPr="004270A8" w:rsidDel="00D95B1B">
          <w:rPr>
            <w:rFonts w:eastAsia="MS Gothic" w:cs="Arial"/>
            <w:szCs w:val="21"/>
          </w:rPr>
          <w:delText>The value of start end is relative value.</w:delText>
        </w:r>
      </w:del>
    </w:p>
    <w:p w14:paraId="562192D2" w14:textId="77777777" w:rsidR="00BE5569" w:rsidRPr="004270A8" w:rsidRDefault="00BE5569" w:rsidP="00BE5569">
      <w:pPr>
        <w:rPr>
          <w:rFonts w:eastAsia="MS Gothic" w:cs="Arial"/>
          <w:szCs w:val="21"/>
        </w:rPr>
      </w:pPr>
    </w:p>
    <w:p w14:paraId="610A6F02" w14:textId="77777777" w:rsidR="00BE5569" w:rsidRPr="004270A8" w:rsidRDefault="00BE5569" w:rsidP="00BE5569">
      <w:pPr>
        <w:jc w:val="center"/>
        <w:rPr>
          <w:rFonts w:eastAsia="MS Gothic" w:cs="Arial"/>
          <w:szCs w:val="21"/>
        </w:rPr>
      </w:pPr>
      <w:r w:rsidRPr="004270A8">
        <w:rPr>
          <w:rFonts w:eastAsia="MS Gothic" w:cs="Arial"/>
          <w:noProof/>
          <w:szCs w:val="21"/>
        </w:rPr>
        <w:drawing>
          <wp:inline distT="0" distB="0" distL="0" distR="0" wp14:anchorId="13B357FB" wp14:editId="6242FE64">
            <wp:extent cx="5736590" cy="3657600"/>
            <wp:effectExtent l="0" t="0" r="0" b="0"/>
            <wp:docPr id="24" name="Picture 85"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Graphical user interface, application, table, Excel&#10;&#10;Description automatically generated"/>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36590" cy="3657600"/>
                    </a:xfrm>
                    <a:prstGeom prst="rect">
                      <a:avLst/>
                    </a:prstGeom>
                    <a:noFill/>
                    <a:ln>
                      <a:noFill/>
                    </a:ln>
                  </pic:spPr>
                </pic:pic>
              </a:graphicData>
            </a:graphic>
          </wp:inline>
        </w:drawing>
      </w:r>
    </w:p>
    <w:p w14:paraId="68518F11" w14:textId="77777777" w:rsidR="00BE5569" w:rsidRPr="004270A8" w:rsidRDefault="00BE5569" w:rsidP="00BE5569">
      <w:pPr>
        <w:rPr>
          <w:rFonts w:eastAsia="MS Gothic" w:cs="Arial"/>
          <w:szCs w:val="21"/>
        </w:rPr>
      </w:pPr>
    </w:p>
    <w:p w14:paraId="1BEA7C3C" w14:textId="77777777" w:rsidR="00BE5569" w:rsidRPr="004270A8" w:rsidRDefault="00BE5569" w:rsidP="00BE5569">
      <w:pPr>
        <w:rPr>
          <w:rFonts w:eastAsia="MS Gothic" w:cs="Arial"/>
          <w:szCs w:val="21"/>
        </w:rPr>
      </w:pPr>
    </w:p>
    <w:p w14:paraId="0DACC358" w14:textId="3FA4CAB5" w:rsidR="00BE5569" w:rsidRPr="004270A8" w:rsidRDefault="00BE5569" w:rsidP="00BE5569">
      <w:pPr>
        <w:rPr>
          <w:rFonts w:eastAsia="MS Gothic" w:cs="Arial"/>
          <w:b/>
          <w:bCs/>
          <w:szCs w:val="21"/>
        </w:rPr>
      </w:pPr>
      <w:r w:rsidRPr="004270A8">
        <w:rPr>
          <w:rFonts w:eastAsia="MS Gothic" w:cs="Arial"/>
          <w:szCs w:val="21"/>
        </w:rPr>
        <w:t xml:space="preserve">Input 2: input_subsystem.txt file </w:t>
      </w:r>
      <w:ins w:id="701" w:author="Hiroyasu Nishiumi" w:date="2022-10-20T18:53:00Z">
        <w:r w:rsidR="00C7695D" w:rsidRPr="004270A8">
          <w:rPr>
            <w:rFonts w:eastAsia="MS Gothic" w:cs="Arial"/>
            <w:szCs w:val="21"/>
          </w:rPr>
          <w:t xml:space="preserve">that specifies the subsystem to be measured, </w:t>
        </w:r>
      </w:ins>
      <w:r w:rsidRPr="004270A8">
        <w:rPr>
          <w:rFonts w:eastAsia="MS Gothic" w:cs="Arial"/>
          <w:szCs w:val="21"/>
        </w:rPr>
        <w:t>refer to section</w:t>
      </w:r>
      <w:r w:rsidR="00CB5702" w:rsidRPr="004270A8">
        <w:rPr>
          <w:rFonts w:eastAsia="MS Gothic" w:cs="Arial"/>
          <w:szCs w:val="21"/>
        </w:rPr>
        <w:t xml:space="preserve"> </w:t>
      </w:r>
      <w:r w:rsidR="00CB5702" w:rsidRPr="004270A8">
        <w:rPr>
          <w:rFonts w:eastAsia="MS Gothic" w:cs="Arial"/>
          <w:szCs w:val="21"/>
        </w:rPr>
        <w:fldChar w:fldCharType="begin"/>
      </w:r>
      <w:r w:rsidR="00CB5702" w:rsidRPr="004270A8">
        <w:rPr>
          <w:rFonts w:eastAsia="MS Gothic" w:cs="Arial"/>
          <w:szCs w:val="21"/>
        </w:rPr>
        <w:instrText xml:space="preserve"> REF _Ref95123750 \h  \* MERGEFORMAT </w:instrText>
      </w:r>
      <w:r w:rsidR="00CB5702" w:rsidRPr="004270A8">
        <w:rPr>
          <w:rFonts w:eastAsia="MS Gothic" w:cs="Arial"/>
          <w:szCs w:val="21"/>
        </w:rPr>
      </w:r>
      <w:r w:rsidR="00CB5702" w:rsidRPr="004270A8">
        <w:rPr>
          <w:rFonts w:eastAsia="MS Gothic" w:cs="Arial"/>
          <w:szCs w:val="21"/>
        </w:rPr>
        <w:fldChar w:fldCharType="separate"/>
      </w:r>
      <w:r w:rsidR="00775653" w:rsidRPr="00775653">
        <w:rPr>
          <w:rFonts w:cs="Arial"/>
          <w:b/>
          <w:bCs/>
          <w:szCs w:val="21"/>
        </w:rPr>
        <w:t>3.4.2 Input file for Measurement</w:t>
      </w:r>
      <w:r w:rsidR="00CB5702" w:rsidRPr="004270A8">
        <w:rPr>
          <w:rFonts w:eastAsia="MS Gothic" w:cs="Arial"/>
          <w:szCs w:val="21"/>
        </w:rPr>
        <w:fldChar w:fldCharType="end"/>
      </w:r>
      <w:r w:rsidR="00CB5702" w:rsidRPr="004270A8">
        <w:rPr>
          <w:rFonts w:eastAsia="MS Gothic" w:cs="Arial"/>
          <w:szCs w:val="21"/>
        </w:rPr>
        <w:t>.</w:t>
      </w:r>
    </w:p>
    <w:p w14:paraId="37CECDA1" w14:textId="77777777" w:rsidR="00BE5569" w:rsidRPr="004270A8" w:rsidRDefault="00BE5569" w:rsidP="00BE5569">
      <w:pPr>
        <w:rPr>
          <w:rFonts w:eastAsia="MS Gothic" w:cs="Arial"/>
          <w:b/>
          <w:bCs/>
          <w:szCs w:val="21"/>
        </w:rPr>
      </w:pPr>
      <w:r w:rsidRPr="004270A8">
        <w:rPr>
          <w:rFonts w:eastAsia="MS Gothic" w:cs="Arial"/>
          <w:b/>
          <w:bCs/>
          <w:szCs w:val="21"/>
        </w:rPr>
        <w:br w:type="page"/>
      </w:r>
    </w:p>
    <w:p w14:paraId="1FA90FF0" w14:textId="373CE03B" w:rsidR="009A599B" w:rsidRPr="004270A8" w:rsidRDefault="006855D8" w:rsidP="009A599B">
      <w:pPr>
        <w:pStyle w:val="Heading4"/>
        <w:ind w:leftChars="0" w:left="0"/>
        <w:rPr>
          <w:rFonts w:cs="Arial"/>
          <w:sz w:val="24"/>
          <w:szCs w:val="24"/>
        </w:rPr>
      </w:pPr>
      <w:r w:rsidRPr="004270A8">
        <w:rPr>
          <w:rFonts w:cs="Arial"/>
          <w:sz w:val="24"/>
          <w:szCs w:val="24"/>
        </w:rPr>
        <w:lastRenderedPageBreak/>
        <w:t>3</w:t>
      </w:r>
      <w:r w:rsidR="009A599B" w:rsidRPr="004270A8">
        <w:rPr>
          <w:rFonts w:cs="Arial"/>
          <w:sz w:val="24"/>
          <w:szCs w:val="24"/>
        </w:rPr>
        <w:t>.4.</w:t>
      </w:r>
      <w:r w:rsidR="00DA1F22" w:rsidRPr="004270A8">
        <w:rPr>
          <w:rFonts w:cs="Arial"/>
          <w:sz w:val="24"/>
          <w:szCs w:val="24"/>
        </w:rPr>
        <w:t>4</w:t>
      </w:r>
      <w:r w:rsidR="009A599B" w:rsidRPr="004270A8">
        <w:rPr>
          <w:rFonts w:cs="Arial"/>
          <w:sz w:val="24"/>
          <w:szCs w:val="24"/>
        </w:rPr>
        <w:t>.2 Output figure</w:t>
      </w:r>
    </w:p>
    <w:p w14:paraId="424A5DBF" w14:textId="7DF3749C" w:rsidR="009A599B" w:rsidRPr="004270A8" w:rsidRDefault="009A599B" w:rsidP="009A599B">
      <w:pPr>
        <w:spacing w:before="240"/>
        <w:rPr>
          <w:rFonts w:eastAsia="MS Gothic" w:cs="Arial"/>
          <w:szCs w:val="21"/>
        </w:rPr>
      </w:pPr>
      <w:r w:rsidRPr="004270A8">
        <w:rPr>
          <w:rFonts w:eastAsia="MS Gothic" w:cs="Arial"/>
          <w:szCs w:val="21"/>
        </w:rPr>
        <w:t>The following is the output figure that will be displayed when executing command of Graph Viewer (ETVPF_Launch_GraphViewer.m) in the MATLAB Command Window, using the following syntax.</w:t>
      </w:r>
    </w:p>
    <w:p w14:paraId="39FB400E" w14:textId="77777777" w:rsidR="009A599B" w:rsidRPr="004270A8" w:rsidRDefault="009A599B" w:rsidP="009A599B">
      <w:pPr>
        <w:rPr>
          <w:rFonts w:eastAsia="MS Gothic" w:cs="Arial"/>
          <w:szCs w:val="21"/>
        </w:rPr>
      </w:pPr>
    </w:p>
    <w:p w14:paraId="76D5207D" w14:textId="77777777" w:rsidR="009A599B" w:rsidRPr="004270A8" w:rsidRDefault="009A599B" w:rsidP="009A599B">
      <w:pPr>
        <w:rPr>
          <w:rFonts w:eastAsia="MS Gothic" w:cs="Arial"/>
          <w:szCs w:val="21"/>
        </w:rPr>
      </w:pPr>
      <w:r w:rsidRPr="004270A8">
        <w:rPr>
          <w:rFonts w:eastAsia="MS Gothic" w:cs="Arial"/>
          <w:szCs w:val="21"/>
        </w:rPr>
        <w:t>Here "&gt;&gt;" denotes the command prompt and "[Enter]" denotes entry of the Enter key.</w:t>
      </w:r>
    </w:p>
    <w:p w14:paraId="694C5F95" w14:textId="77777777" w:rsidR="009A599B" w:rsidRPr="004270A8" w:rsidRDefault="009A599B" w:rsidP="009A599B">
      <w:pPr>
        <w:ind w:leftChars="850" w:left="1785" w:firstLine="1"/>
        <w:rPr>
          <w:rFonts w:eastAsia="MS Gothic" w:cs="Arial"/>
          <w:szCs w:val="21"/>
        </w:rPr>
      </w:pPr>
      <w:r w:rsidRPr="004270A8">
        <w:rPr>
          <w:rFonts w:eastAsia="MS Gothic" w:cs="Arial"/>
          <w:noProof/>
          <w:szCs w:val="21"/>
        </w:rPr>
        <mc:AlternateContent>
          <mc:Choice Requires="wps">
            <w:drawing>
              <wp:anchor distT="0" distB="0" distL="114300" distR="114300" simplePos="0" relativeHeight="251658256" behindDoc="0" locked="0" layoutInCell="1" allowOverlap="1" wp14:anchorId="22FB2F5D" wp14:editId="1954D56F">
                <wp:simplePos x="0" y="0"/>
                <wp:positionH relativeFrom="margin">
                  <wp:align>center</wp:align>
                </wp:positionH>
                <wp:positionV relativeFrom="paragraph">
                  <wp:posOffset>51435</wp:posOffset>
                </wp:positionV>
                <wp:extent cx="4450080" cy="272415"/>
                <wp:effectExtent l="0" t="0" r="26670" b="13335"/>
                <wp:wrapNone/>
                <wp:docPr id="25" name="Rectangle 38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450080" cy="272415"/>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107763" dir="2700000" algn="ctr" rotWithShape="0">
                                  <a:srgbClr val="808080">
                                    <a:alpha val="50000"/>
                                  </a:srgbClr>
                                </a:outerShdw>
                              </a:effectLst>
                            </a14:hiddenEffects>
                          </a:ext>
                        </a:extLst>
                      </wps:spPr>
                      <wps:txbx>
                        <w:txbxContent>
                          <w:p w14:paraId="70E2ED98" w14:textId="337D90A2" w:rsidR="001D58C1" w:rsidRDefault="001D58C1" w:rsidP="009A599B">
                            <w:pPr>
                              <w:rPr>
                                <w:rFonts w:cs="Arial"/>
                                <w:szCs w:val="18"/>
                              </w:rPr>
                            </w:pPr>
                            <w:r>
                              <w:rPr>
                                <w:rFonts w:cs="Arial"/>
                                <w:szCs w:val="18"/>
                              </w:rPr>
                              <w:t xml:space="preserve">&gt;&gt; </w:t>
                            </w:r>
                            <w:r>
                              <w:rPr>
                                <w:rFonts w:cs="Arial"/>
                              </w:rPr>
                              <w:t>ETVPF_Launch_GraphViewer</w:t>
                            </w:r>
                            <w:r>
                              <w:rPr>
                                <w:rFonts w:cs="Arial"/>
                                <w:szCs w:val="18"/>
                              </w:rPr>
                              <w:t xml:space="preserve"> [Enter]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2FB2F5D" id="_x0000_s1039" style="position:absolute;left:0;text-align:left;margin-left:0;margin-top:4.05pt;width:350.4pt;height:21.45pt;z-index:2516582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">
                <v:shadow opacity=".5" offset="6pt,6pt"/>
                <v:textbox>
                  <w:txbxContent>
                    <w:p w14:paraId="70E2ED98" w14:textId="337D90A2" w:rsidR="001D58C1" w:rsidRDefault="001D58C1" w:rsidP="009A599B">
                      <w:pPr>
                        <w:rPr>
                          <w:rFonts w:cs="Arial"/>
                          <w:szCs w:val="18"/>
                        </w:rPr>
                      </w:pPr>
                      <w:r>
                        <w:rPr>
                          <w:rFonts w:cs="Arial"/>
                          <w:szCs w:val="18"/>
                        </w:rPr>
                        <w:t xml:space="preserve">&gt;&gt; </w:t>
                      </w:r>
                      <w:r>
                        <w:rPr>
                          <w:rFonts w:cs="Arial"/>
                        </w:rPr>
                        <w:t>ETVPF_Launch_GraphViewer</w:t>
                      </w:r>
                      <w:r>
                        <w:rPr>
                          <w:rFonts w:cs="Arial"/>
                          <w:szCs w:val="18"/>
                        </w:rPr>
                        <w:t xml:space="preserve"> [Enter]</w:t>
                      </w:r>
                    </w:p>
                  </w:txbxContent>
                </v:textbox>
                <w10:wrap anchorx="margin"/>
              </v:rect>
            </w:pict>
          </mc:Fallback>
        </mc:AlternateContent>
      </w:r>
    </w:p>
    <w:p w14:paraId="31FBC0DB" w14:textId="77777777" w:rsidR="009A599B" w:rsidRPr="004270A8" w:rsidRDefault="009A599B" w:rsidP="009A599B">
      <w:pPr>
        <w:ind w:leftChars="850" w:left="1785" w:firstLine="1"/>
        <w:rPr>
          <w:rFonts w:eastAsia="MS Gothic" w:cs="Arial"/>
          <w:szCs w:val="21"/>
        </w:rPr>
      </w:pPr>
    </w:p>
    <w:p w14:paraId="2222505A" w14:textId="77777777" w:rsidR="009A599B" w:rsidRPr="004270A8" w:rsidRDefault="009A599B" w:rsidP="009A599B">
      <w:pPr>
        <w:ind w:left="720"/>
        <w:contextualSpacing/>
        <w:rPr>
          <w:rFonts w:eastAsia="MS Gothic" w:cs="Arial"/>
          <w:szCs w:val="21"/>
        </w:rPr>
      </w:pPr>
    </w:p>
    <w:p w14:paraId="1971486A" w14:textId="77777777" w:rsidR="009A599B" w:rsidRPr="004270A8" w:rsidRDefault="009A599B" w:rsidP="009A599B">
      <w:pPr>
        <w:rPr>
          <w:rFonts w:eastAsia="MS Gothic" w:cs="Arial"/>
          <w:szCs w:val="21"/>
        </w:rPr>
      </w:pPr>
    </w:p>
    <w:p w14:paraId="29F3DB6F" w14:textId="2E1D201F" w:rsidR="009A599B" w:rsidRPr="004270A8" w:rsidRDefault="0018043B" w:rsidP="009A599B">
      <w:pPr>
        <w:jc w:val="center"/>
        <w:rPr>
          <w:rFonts w:eastAsia="MS Gothic" w:cs="Arial"/>
          <w:szCs w:val="21"/>
        </w:rPr>
      </w:pPr>
      <w:r w:rsidRPr="004270A8">
        <w:rPr>
          <w:rFonts w:cs="Arial"/>
          <w:noProof/>
        </w:rPr>
        <w:drawing>
          <wp:inline distT="0" distB="0" distL="0" distR="0" wp14:anchorId="531031A8" wp14:editId="79374E69">
            <wp:extent cx="6193155" cy="3096578"/>
            <wp:effectExtent l="0" t="0" r="0" b="8890"/>
            <wp:docPr id="43" name="Picture 4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10;&#10;Description automatically generated"/>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193155" cy="3096578"/>
                    </a:xfrm>
                    <a:prstGeom prst="rect">
                      <a:avLst/>
                    </a:prstGeom>
                    <a:noFill/>
                    <a:ln>
                      <a:noFill/>
                    </a:ln>
                  </pic:spPr>
                </pic:pic>
              </a:graphicData>
            </a:graphic>
          </wp:inline>
        </w:drawing>
      </w:r>
    </w:p>
    <w:p w14:paraId="0B35EB66" w14:textId="77777777" w:rsidR="009A599B" w:rsidRPr="004270A8" w:rsidRDefault="009A599B" w:rsidP="009A599B">
      <w:pPr>
        <w:jc w:val="center"/>
        <w:rPr>
          <w:rFonts w:eastAsia="MS Gothic" w:cs="Arial"/>
          <w:szCs w:val="21"/>
        </w:rPr>
      </w:pPr>
    </w:p>
    <w:p w14:paraId="0B37F136" w14:textId="63FF4978" w:rsidR="009A599B" w:rsidRPr="004270A8" w:rsidRDefault="009A599B" w:rsidP="00B8552E">
      <w:pPr>
        <w:spacing w:after="200"/>
        <w:jc w:val="center"/>
        <w:rPr>
          <w:rFonts w:eastAsia="MS Gothic" w:cs="Arial"/>
          <w:szCs w:val="21"/>
        </w:rPr>
      </w:pPr>
      <w:r w:rsidRPr="004270A8">
        <w:rPr>
          <w:rFonts w:eastAsia="MS Gothic" w:cs="Arial"/>
          <w:b/>
          <w:bCs/>
          <w:i/>
          <w:iCs/>
          <w:szCs w:val="21"/>
        </w:rPr>
        <w:t xml:space="preserve">Figure </w:t>
      </w:r>
      <w:r w:rsidR="00582BBD">
        <w:rPr>
          <w:rFonts w:eastAsia="MS Gothic" w:cs="Arial"/>
          <w:b/>
          <w:bCs/>
          <w:i/>
          <w:iCs/>
          <w:szCs w:val="21"/>
        </w:rPr>
        <w:fldChar w:fldCharType="begin"/>
      </w:r>
      <w:r w:rsidR="00582BBD">
        <w:rPr>
          <w:rFonts w:eastAsia="MS Gothic" w:cs="Arial"/>
          <w:b/>
          <w:bCs/>
          <w:i/>
          <w:iCs/>
          <w:szCs w:val="21"/>
        </w:rPr>
        <w:instrText xml:space="preserve"> STYLEREF 1 \s </w:instrText>
      </w:r>
      <w:r w:rsidR="00582BBD">
        <w:rPr>
          <w:rFonts w:eastAsia="MS Gothic" w:cs="Arial"/>
          <w:b/>
          <w:bCs/>
          <w:i/>
          <w:iCs/>
          <w:szCs w:val="21"/>
        </w:rPr>
        <w:fldChar w:fldCharType="separate"/>
      </w:r>
      <w:r w:rsidR="00775653">
        <w:rPr>
          <w:rFonts w:eastAsia="MS Gothic" w:cs="Arial"/>
          <w:b/>
          <w:bCs/>
          <w:i/>
          <w:iCs/>
          <w:noProof/>
          <w:szCs w:val="21"/>
        </w:rPr>
        <w:t>3</w:t>
      </w:r>
      <w:r w:rsidR="00582BBD">
        <w:rPr>
          <w:rFonts w:eastAsia="MS Gothic" w:cs="Arial"/>
          <w:b/>
          <w:bCs/>
          <w:i/>
          <w:iCs/>
          <w:szCs w:val="21"/>
        </w:rPr>
        <w:fldChar w:fldCharType="end"/>
      </w:r>
      <w:r w:rsidR="00582BBD">
        <w:rPr>
          <w:rFonts w:eastAsia="MS Gothic" w:cs="Arial"/>
          <w:b/>
          <w:bCs/>
          <w:i/>
          <w:iCs/>
          <w:szCs w:val="21"/>
        </w:rPr>
        <w:noBreakHyphen/>
      </w:r>
      <w:r w:rsidR="00582BBD">
        <w:rPr>
          <w:rFonts w:eastAsia="MS Gothic" w:cs="Arial"/>
          <w:b/>
          <w:bCs/>
          <w:i/>
          <w:iCs/>
          <w:szCs w:val="21"/>
        </w:rPr>
        <w:fldChar w:fldCharType="begin"/>
      </w:r>
      <w:r w:rsidR="00582BBD">
        <w:rPr>
          <w:rFonts w:eastAsia="MS Gothic" w:cs="Arial"/>
          <w:b/>
          <w:bCs/>
          <w:i/>
          <w:iCs/>
          <w:szCs w:val="21"/>
        </w:rPr>
        <w:instrText xml:space="preserve"> SEQ Figure \* ARABIC \s 1 </w:instrText>
      </w:r>
      <w:r w:rsidR="00582BBD">
        <w:rPr>
          <w:rFonts w:eastAsia="MS Gothic" w:cs="Arial"/>
          <w:b/>
          <w:bCs/>
          <w:i/>
          <w:iCs/>
          <w:szCs w:val="21"/>
        </w:rPr>
        <w:fldChar w:fldCharType="separate"/>
      </w:r>
      <w:r w:rsidR="00775653">
        <w:rPr>
          <w:rFonts w:eastAsia="MS Gothic" w:cs="Arial"/>
          <w:b/>
          <w:bCs/>
          <w:i/>
          <w:iCs/>
          <w:noProof/>
          <w:szCs w:val="21"/>
        </w:rPr>
        <w:t>43</w:t>
      </w:r>
      <w:r w:rsidR="00582BBD">
        <w:rPr>
          <w:rFonts w:eastAsia="MS Gothic" w:cs="Arial"/>
          <w:b/>
          <w:bCs/>
          <w:i/>
          <w:iCs/>
          <w:szCs w:val="21"/>
        </w:rPr>
        <w:fldChar w:fldCharType="end"/>
      </w:r>
      <w:r w:rsidRPr="004270A8">
        <w:rPr>
          <w:rFonts w:eastAsia="MS Gothic" w:cs="Arial"/>
          <w:b/>
          <w:bCs/>
          <w:i/>
          <w:iCs/>
          <w:szCs w:val="21"/>
        </w:rPr>
        <w:t xml:space="preserve"> Output figure of time measurement</w:t>
      </w:r>
    </w:p>
    <w:p w14:paraId="7C2D6D72" w14:textId="29336463" w:rsidR="009A599B" w:rsidRPr="004270A8" w:rsidRDefault="009A599B">
      <w:pPr>
        <w:ind w:leftChars="406" w:left="1276" w:hangingChars="235" w:hanging="423"/>
        <w:rPr>
          <w:rFonts w:eastAsia="MS Gothic" w:cs="Arial"/>
          <w:sz w:val="18"/>
          <w:szCs w:val="18"/>
          <w:rPrChange w:id="702" w:author="Hiroyasu Nishiumi" w:date="2022-10-26T16:58:00Z">
            <w:rPr>
              <w:rFonts w:eastAsia="MS Gothic" w:cs="Arial"/>
              <w:szCs w:val="21"/>
            </w:rPr>
          </w:rPrChange>
        </w:rPr>
        <w:pPrChange w:id="703" w:author="Hiroyasu Nishiumi" w:date="2022-10-26T17:01:00Z">
          <w:pPr/>
        </w:pPrChange>
      </w:pPr>
      <w:r w:rsidRPr="004270A8">
        <w:rPr>
          <w:rFonts w:eastAsia="MS Gothic" w:cs="Arial"/>
          <w:bCs/>
          <w:sz w:val="18"/>
          <w:szCs w:val="18"/>
          <w:rPrChange w:id="704" w:author="Hiroyasu Nishiumi" w:date="2022-10-26T16:58:00Z">
            <w:rPr>
              <w:rFonts w:eastAsia="MS Gothic" w:cs="Arial"/>
              <w:bCs/>
              <w:szCs w:val="21"/>
            </w:rPr>
          </w:rPrChange>
        </w:rPr>
        <w:t>Remark</w:t>
      </w:r>
      <w:r w:rsidRPr="004270A8">
        <w:rPr>
          <w:rFonts w:eastAsia="MS Gothic" w:cs="Arial"/>
          <w:bCs/>
          <w:sz w:val="18"/>
          <w:szCs w:val="18"/>
          <w:rPrChange w:id="705" w:author="Hiroyasu Nishiumi" w:date="2022-10-26T16:58:00Z">
            <w:rPr>
              <w:rFonts w:eastAsia="MS Gothic" w:cs="Arial"/>
              <w:bCs/>
              <w:szCs w:val="21"/>
            </w:rPr>
          </w:rPrChange>
        </w:rPr>
        <w:tab/>
      </w:r>
      <w:del w:id="706" w:author="Hiroyasu Nishiumi" w:date="2022-10-26T17:00:00Z">
        <w:r w:rsidRPr="004270A8" w:rsidDel="004270A8">
          <w:rPr>
            <w:rFonts w:eastAsia="MS Gothic" w:cs="Arial"/>
            <w:bCs/>
            <w:sz w:val="18"/>
            <w:szCs w:val="18"/>
            <w:rPrChange w:id="707" w:author="Hiroyasu Nishiumi" w:date="2022-10-26T16:58:00Z">
              <w:rPr>
                <w:rFonts w:eastAsia="MS Gothic" w:cs="Arial"/>
                <w:bCs/>
                <w:szCs w:val="21"/>
              </w:rPr>
            </w:rPrChange>
          </w:rPr>
          <w:tab/>
        </w:r>
      </w:del>
      <w:r w:rsidRPr="004270A8">
        <w:rPr>
          <w:rFonts w:eastAsia="MS Gothic" w:cs="Arial"/>
          <w:sz w:val="18"/>
          <w:szCs w:val="18"/>
          <w:rPrChange w:id="708" w:author="Hiroyasu Nishiumi" w:date="2022-10-26T16:58:00Z">
            <w:rPr>
              <w:rFonts w:eastAsia="MS Gothic" w:cs="Arial"/>
              <w:szCs w:val="21"/>
            </w:rPr>
          </w:rPrChange>
        </w:rPr>
        <w:t>Currently, in the Graph Viewer do not have the execution time of peripheral source code.</w:t>
      </w:r>
    </w:p>
    <w:p w14:paraId="75CC9D88" w14:textId="77777777" w:rsidR="009A599B" w:rsidRPr="004270A8" w:rsidRDefault="009A599B" w:rsidP="009A599B">
      <w:pPr>
        <w:rPr>
          <w:rFonts w:eastAsia="MS Gothic" w:cs="Arial"/>
          <w:sz w:val="18"/>
          <w:szCs w:val="18"/>
          <w:rPrChange w:id="709" w:author="Hiroyasu Nishiumi" w:date="2022-10-26T16:58:00Z">
            <w:rPr>
              <w:rFonts w:eastAsia="MS Gothic" w:cs="Arial"/>
              <w:szCs w:val="21"/>
            </w:rPr>
          </w:rPrChange>
        </w:rPr>
      </w:pPr>
    </w:p>
    <w:p w14:paraId="6878C70E" w14:textId="77777777" w:rsidR="00264131" w:rsidRPr="004270A8" w:rsidRDefault="00264131" w:rsidP="009A599B">
      <w:pPr>
        <w:rPr>
          <w:rFonts w:eastAsia="MS Gothic" w:cs="Arial"/>
          <w:szCs w:val="21"/>
        </w:rPr>
      </w:pPr>
      <w:r w:rsidRPr="004270A8">
        <w:rPr>
          <w:rFonts w:eastAsia="MS Gothic" w:cs="Arial"/>
          <w:szCs w:val="21"/>
        </w:rPr>
        <w:br w:type="page"/>
      </w:r>
    </w:p>
    <w:p w14:paraId="45C452A2" w14:textId="45C66E0D" w:rsidR="009A599B" w:rsidRPr="004270A8" w:rsidRDefault="009A599B" w:rsidP="009A599B">
      <w:pPr>
        <w:rPr>
          <w:rFonts w:eastAsia="MS Gothic" w:cs="Arial"/>
          <w:szCs w:val="21"/>
        </w:rPr>
      </w:pPr>
      <w:r w:rsidRPr="004270A8">
        <w:rPr>
          <w:rFonts w:eastAsia="MS Gothic" w:cs="Arial"/>
          <w:szCs w:val="21"/>
        </w:rPr>
        <w:lastRenderedPageBreak/>
        <w:t xml:space="preserve">Users can perform some other functions as followings: </w:t>
      </w:r>
    </w:p>
    <w:p w14:paraId="5E23F037" w14:textId="4891F9B0" w:rsidR="009A599B" w:rsidRPr="004270A8" w:rsidRDefault="009A599B" w:rsidP="005D175F">
      <w:pPr>
        <w:numPr>
          <w:ilvl w:val="0"/>
          <w:numId w:val="26"/>
        </w:numPr>
        <w:contextualSpacing/>
        <w:rPr>
          <w:rFonts w:eastAsia="MS Gothic" w:cs="Arial"/>
          <w:szCs w:val="21"/>
        </w:rPr>
      </w:pPr>
      <w:r w:rsidRPr="004270A8">
        <w:rPr>
          <w:rFonts w:eastAsia="MS Gothic" w:cs="Arial"/>
          <w:szCs w:val="21"/>
        </w:rPr>
        <w:t>Press [Show Step Graph] to shows execution time of each Subsystem for one step or more steps belong to user choose in “Start Step” and “End Steps”.</w:t>
      </w:r>
    </w:p>
    <w:p w14:paraId="23C359A8" w14:textId="4B847737" w:rsidR="009A599B" w:rsidRPr="004270A8" w:rsidRDefault="0018043B" w:rsidP="009A599B">
      <w:pPr>
        <w:jc w:val="center"/>
        <w:rPr>
          <w:rFonts w:eastAsia="MS Gothic" w:cs="Arial"/>
          <w:szCs w:val="21"/>
        </w:rPr>
      </w:pPr>
      <w:r w:rsidRPr="004270A8">
        <w:rPr>
          <w:rFonts w:cs="Arial"/>
          <w:noProof/>
        </w:rPr>
        <w:drawing>
          <wp:inline distT="0" distB="0" distL="0" distR="0" wp14:anchorId="02BA6BA2" wp14:editId="48F029C4">
            <wp:extent cx="6193155" cy="3096578"/>
            <wp:effectExtent l="0" t="0" r="0" b="8890"/>
            <wp:docPr id="44" name="Picture 4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10;&#10;Description automatically generated"/>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6193155" cy="3096578"/>
                    </a:xfrm>
                    <a:prstGeom prst="rect">
                      <a:avLst/>
                    </a:prstGeom>
                    <a:noFill/>
                    <a:ln>
                      <a:noFill/>
                    </a:ln>
                  </pic:spPr>
                </pic:pic>
              </a:graphicData>
            </a:graphic>
          </wp:inline>
        </w:drawing>
      </w:r>
    </w:p>
    <w:p w14:paraId="1853362F" w14:textId="77777777" w:rsidR="009A599B" w:rsidRPr="004270A8" w:rsidRDefault="009A599B" w:rsidP="009A599B">
      <w:pPr>
        <w:jc w:val="center"/>
        <w:rPr>
          <w:rFonts w:eastAsia="MS Gothic" w:cs="Arial"/>
          <w:szCs w:val="21"/>
        </w:rPr>
      </w:pPr>
    </w:p>
    <w:p w14:paraId="4B526CBC" w14:textId="4E3B19FE" w:rsidR="009A599B" w:rsidRPr="004270A8" w:rsidRDefault="009A599B" w:rsidP="000578F0">
      <w:pPr>
        <w:jc w:val="center"/>
        <w:rPr>
          <w:rFonts w:eastAsia="MS Gothic" w:cs="Arial"/>
          <w:b/>
          <w:bCs/>
          <w:i/>
          <w:iCs/>
          <w:szCs w:val="21"/>
        </w:rPr>
      </w:pPr>
      <w:r w:rsidRPr="004270A8">
        <w:rPr>
          <w:rFonts w:eastAsia="MS Gothic" w:cs="Arial"/>
          <w:b/>
          <w:bCs/>
          <w:i/>
          <w:iCs/>
          <w:szCs w:val="21"/>
        </w:rPr>
        <w:t xml:space="preserve">Figure </w:t>
      </w:r>
      <w:r w:rsidR="00582BBD">
        <w:rPr>
          <w:rFonts w:eastAsia="MS Gothic" w:cs="Arial"/>
          <w:b/>
          <w:bCs/>
          <w:i/>
          <w:iCs/>
          <w:szCs w:val="21"/>
        </w:rPr>
        <w:fldChar w:fldCharType="begin"/>
      </w:r>
      <w:r w:rsidR="00582BBD">
        <w:rPr>
          <w:rFonts w:eastAsia="MS Gothic" w:cs="Arial"/>
          <w:b/>
          <w:bCs/>
          <w:i/>
          <w:iCs/>
          <w:szCs w:val="21"/>
        </w:rPr>
        <w:instrText xml:space="preserve"> STYLEREF 1 \s </w:instrText>
      </w:r>
      <w:r w:rsidR="00582BBD">
        <w:rPr>
          <w:rFonts w:eastAsia="MS Gothic" w:cs="Arial"/>
          <w:b/>
          <w:bCs/>
          <w:i/>
          <w:iCs/>
          <w:szCs w:val="21"/>
        </w:rPr>
        <w:fldChar w:fldCharType="separate"/>
      </w:r>
      <w:r w:rsidR="00775653">
        <w:rPr>
          <w:rFonts w:eastAsia="MS Gothic" w:cs="Arial"/>
          <w:b/>
          <w:bCs/>
          <w:i/>
          <w:iCs/>
          <w:noProof/>
          <w:szCs w:val="21"/>
        </w:rPr>
        <w:t>3</w:t>
      </w:r>
      <w:r w:rsidR="00582BBD">
        <w:rPr>
          <w:rFonts w:eastAsia="MS Gothic" w:cs="Arial"/>
          <w:b/>
          <w:bCs/>
          <w:i/>
          <w:iCs/>
          <w:szCs w:val="21"/>
        </w:rPr>
        <w:fldChar w:fldCharType="end"/>
      </w:r>
      <w:r w:rsidR="00582BBD">
        <w:rPr>
          <w:rFonts w:eastAsia="MS Gothic" w:cs="Arial"/>
          <w:b/>
          <w:bCs/>
          <w:i/>
          <w:iCs/>
          <w:szCs w:val="21"/>
        </w:rPr>
        <w:noBreakHyphen/>
      </w:r>
      <w:r w:rsidR="00582BBD">
        <w:rPr>
          <w:rFonts w:eastAsia="MS Gothic" w:cs="Arial"/>
          <w:b/>
          <w:bCs/>
          <w:i/>
          <w:iCs/>
          <w:szCs w:val="21"/>
        </w:rPr>
        <w:fldChar w:fldCharType="begin"/>
      </w:r>
      <w:r w:rsidR="00582BBD">
        <w:rPr>
          <w:rFonts w:eastAsia="MS Gothic" w:cs="Arial"/>
          <w:b/>
          <w:bCs/>
          <w:i/>
          <w:iCs/>
          <w:szCs w:val="21"/>
        </w:rPr>
        <w:instrText xml:space="preserve"> SEQ Figure \* ARABIC \s 1 </w:instrText>
      </w:r>
      <w:r w:rsidR="00582BBD">
        <w:rPr>
          <w:rFonts w:eastAsia="MS Gothic" w:cs="Arial"/>
          <w:b/>
          <w:bCs/>
          <w:i/>
          <w:iCs/>
          <w:szCs w:val="21"/>
        </w:rPr>
        <w:fldChar w:fldCharType="separate"/>
      </w:r>
      <w:r w:rsidR="00775653">
        <w:rPr>
          <w:rFonts w:eastAsia="MS Gothic" w:cs="Arial"/>
          <w:b/>
          <w:bCs/>
          <w:i/>
          <w:iCs/>
          <w:noProof/>
          <w:szCs w:val="21"/>
        </w:rPr>
        <w:t>44</w:t>
      </w:r>
      <w:r w:rsidR="00582BBD">
        <w:rPr>
          <w:rFonts w:eastAsia="MS Gothic" w:cs="Arial"/>
          <w:b/>
          <w:bCs/>
          <w:i/>
          <w:iCs/>
          <w:szCs w:val="21"/>
        </w:rPr>
        <w:fldChar w:fldCharType="end"/>
      </w:r>
      <w:r w:rsidRPr="004270A8">
        <w:rPr>
          <w:rFonts w:eastAsia="MS Gothic" w:cs="Arial"/>
          <w:b/>
          <w:bCs/>
          <w:i/>
          <w:iCs/>
          <w:szCs w:val="21"/>
        </w:rPr>
        <w:t xml:space="preserve"> Press [Show Step Graph] to show execution time each Subsystem</w:t>
      </w:r>
    </w:p>
    <w:p w14:paraId="4BA44A34" w14:textId="77777777" w:rsidR="000578F0" w:rsidRPr="004270A8" w:rsidRDefault="000578F0" w:rsidP="009A599B">
      <w:pPr>
        <w:spacing w:after="200"/>
        <w:jc w:val="center"/>
        <w:rPr>
          <w:rFonts w:eastAsia="MS Gothic" w:cs="Arial"/>
          <w:b/>
          <w:bCs/>
          <w:i/>
          <w:iCs/>
          <w:szCs w:val="21"/>
        </w:rPr>
      </w:pPr>
    </w:p>
    <w:p w14:paraId="216FA8F7" w14:textId="77777777" w:rsidR="009A599B" w:rsidRPr="004270A8" w:rsidRDefault="009A599B" w:rsidP="00264131">
      <w:pPr>
        <w:ind w:firstLine="720"/>
        <w:contextualSpacing/>
        <w:rPr>
          <w:rFonts w:eastAsia="MS Gothic" w:cs="Arial"/>
          <w:szCs w:val="21"/>
        </w:rPr>
      </w:pPr>
      <w:r w:rsidRPr="004270A8">
        <w:rPr>
          <w:rFonts w:eastAsia="MS Gothic" w:cs="Arial"/>
          <w:szCs w:val="21"/>
        </w:rPr>
        <w:t>Set “Start Step” and “End Start” (e.g., Start Step = 1, End Step = 1).</w:t>
      </w:r>
    </w:p>
    <w:p w14:paraId="53B1DE27" w14:textId="77777777" w:rsidR="009A599B" w:rsidRPr="004270A8" w:rsidRDefault="009A599B" w:rsidP="009A599B">
      <w:pPr>
        <w:rPr>
          <w:rFonts w:eastAsia="MS Gothic" w:cs="Arial"/>
          <w:szCs w:val="21"/>
        </w:rPr>
      </w:pPr>
    </w:p>
    <w:p w14:paraId="69A45083" w14:textId="6F9023C8" w:rsidR="009A599B" w:rsidRPr="004270A8" w:rsidRDefault="00DE35B8" w:rsidP="009A599B">
      <w:pPr>
        <w:jc w:val="center"/>
        <w:rPr>
          <w:rFonts w:eastAsia="MS Gothic" w:cs="Arial"/>
          <w:szCs w:val="21"/>
        </w:rPr>
      </w:pPr>
      <w:r w:rsidRPr="004270A8">
        <w:rPr>
          <w:rFonts w:eastAsia="MS Gothic" w:cs="Arial"/>
          <w:noProof/>
          <w:szCs w:val="21"/>
        </w:rPr>
        <w:drawing>
          <wp:inline distT="0" distB="0" distL="0" distR="0" wp14:anchorId="07B9A2D3" wp14:editId="3028534E">
            <wp:extent cx="6193155" cy="3088640"/>
            <wp:effectExtent l="0" t="0" r="0" b="0"/>
            <wp:docPr id="42" name="Picture 42"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Chart&#10;&#10;Description automatically generated with medium confidence"/>
                    <pic:cNvPicPr/>
                  </pic:nvPicPr>
                  <pic:blipFill>
                    <a:blip r:embed="rId114"/>
                    <a:stretch>
                      <a:fillRect/>
                    </a:stretch>
                  </pic:blipFill>
                  <pic:spPr>
                    <a:xfrm>
                      <a:off x="0" y="0"/>
                      <a:ext cx="6193155" cy="3088640"/>
                    </a:xfrm>
                    <a:prstGeom prst="rect">
                      <a:avLst/>
                    </a:prstGeom>
                  </pic:spPr>
                </pic:pic>
              </a:graphicData>
            </a:graphic>
          </wp:inline>
        </w:drawing>
      </w:r>
    </w:p>
    <w:p w14:paraId="5FB1A354" w14:textId="77777777" w:rsidR="009A599B" w:rsidRPr="004270A8" w:rsidRDefault="009A599B" w:rsidP="009A599B">
      <w:pPr>
        <w:jc w:val="center"/>
        <w:rPr>
          <w:rFonts w:eastAsia="MS Gothic" w:cs="Arial"/>
          <w:szCs w:val="21"/>
        </w:rPr>
      </w:pPr>
    </w:p>
    <w:p w14:paraId="3CD3C361" w14:textId="6E420270" w:rsidR="009A599B" w:rsidRPr="004270A8" w:rsidRDefault="009A599B" w:rsidP="009A599B">
      <w:pPr>
        <w:spacing w:after="200"/>
        <w:jc w:val="center"/>
        <w:rPr>
          <w:rFonts w:eastAsia="MS Gothic" w:cs="Arial"/>
          <w:b/>
          <w:bCs/>
          <w:i/>
          <w:iCs/>
          <w:szCs w:val="21"/>
        </w:rPr>
      </w:pPr>
      <w:r w:rsidRPr="004270A8">
        <w:rPr>
          <w:rFonts w:eastAsia="MS Gothic" w:cs="Arial"/>
          <w:b/>
          <w:bCs/>
          <w:i/>
          <w:iCs/>
          <w:szCs w:val="21"/>
        </w:rPr>
        <w:t xml:space="preserve">Figure </w:t>
      </w:r>
      <w:r w:rsidR="00582BBD">
        <w:rPr>
          <w:rFonts w:eastAsia="MS Gothic" w:cs="Arial"/>
          <w:b/>
          <w:bCs/>
          <w:i/>
          <w:iCs/>
          <w:szCs w:val="21"/>
        </w:rPr>
        <w:fldChar w:fldCharType="begin"/>
      </w:r>
      <w:r w:rsidR="00582BBD">
        <w:rPr>
          <w:rFonts w:eastAsia="MS Gothic" w:cs="Arial"/>
          <w:b/>
          <w:bCs/>
          <w:i/>
          <w:iCs/>
          <w:szCs w:val="21"/>
        </w:rPr>
        <w:instrText xml:space="preserve"> STYLEREF 1 \s </w:instrText>
      </w:r>
      <w:r w:rsidR="00582BBD">
        <w:rPr>
          <w:rFonts w:eastAsia="MS Gothic" w:cs="Arial"/>
          <w:b/>
          <w:bCs/>
          <w:i/>
          <w:iCs/>
          <w:szCs w:val="21"/>
        </w:rPr>
        <w:fldChar w:fldCharType="separate"/>
      </w:r>
      <w:r w:rsidR="00775653">
        <w:rPr>
          <w:rFonts w:eastAsia="MS Gothic" w:cs="Arial"/>
          <w:b/>
          <w:bCs/>
          <w:i/>
          <w:iCs/>
          <w:noProof/>
          <w:szCs w:val="21"/>
        </w:rPr>
        <w:t>3</w:t>
      </w:r>
      <w:r w:rsidR="00582BBD">
        <w:rPr>
          <w:rFonts w:eastAsia="MS Gothic" w:cs="Arial"/>
          <w:b/>
          <w:bCs/>
          <w:i/>
          <w:iCs/>
          <w:szCs w:val="21"/>
        </w:rPr>
        <w:fldChar w:fldCharType="end"/>
      </w:r>
      <w:r w:rsidR="00582BBD">
        <w:rPr>
          <w:rFonts w:eastAsia="MS Gothic" w:cs="Arial"/>
          <w:b/>
          <w:bCs/>
          <w:i/>
          <w:iCs/>
          <w:szCs w:val="21"/>
        </w:rPr>
        <w:noBreakHyphen/>
      </w:r>
      <w:r w:rsidR="00582BBD">
        <w:rPr>
          <w:rFonts w:eastAsia="MS Gothic" w:cs="Arial"/>
          <w:b/>
          <w:bCs/>
          <w:i/>
          <w:iCs/>
          <w:szCs w:val="21"/>
        </w:rPr>
        <w:fldChar w:fldCharType="begin"/>
      </w:r>
      <w:r w:rsidR="00582BBD">
        <w:rPr>
          <w:rFonts w:eastAsia="MS Gothic" w:cs="Arial"/>
          <w:b/>
          <w:bCs/>
          <w:i/>
          <w:iCs/>
          <w:szCs w:val="21"/>
        </w:rPr>
        <w:instrText xml:space="preserve"> SEQ Figure \* ARABIC \s 1 </w:instrText>
      </w:r>
      <w:r w:rsidR="00582BBD">
        <w:rPr>
          <w:rFonts w:eastAsia="MS Gothic" w:cs="Arial"/>
          <w:b/>
          <w:bCs/>
          <w:i/>
          <w:iCs/>
          <w:szCs w:val="21"/>
        </w:rPr>
        <w:fldChar w:fldCharType="separate"/>
      </w:r>
      <w:r w:rsidR="00775653">
        <w:rPr>
          <w:rFonts w:eastAsia="MS Gothic" w:cs="Arial"/>
          <w:b/>
          <w:bCs/>
          <w:i/>
          <w:iCs/>
          <w:noProof/>
          <w:szCs w:val="21"/>
        </w:rPr>
        <w:t>45</w:t>
      </w:r>
      <w:r w:rsidR="00582BBD">
        <w:rPr>
          <w:rFonts w:eastAsia="MS Gothic" w:cs="Arial"/>
          <w:b/>
          <w:bCs/>
          <w:i/>
          <w:iCs/>
          <w:szCs w:val="21"/>
        </w:rPr>
        <w:fldChar w:fldCharType="end"/>
      </w:r>
      <w:r w:rsidRPr="004270A8">
        <w:rPr>
          <w:rFonts w:eastAsia="MS Gothic" w:cs="Arial"/>
          <w:b/>
          <w:bCs/>
          <w:i/>
          <w:iCs/>
          <w:szCs w:val="21"/>
        </w:rPr>
        <w:t xml:space="preserve"> Example of Execution Time Detail at step 1</w:t>
      </w:r>
    </w:p>
    <w:p w14:paraId="63B6B2BE" w14:textId="77777777" w:rsidR="00264131" w:rsidRPr="004270A8" w:rsidRDefault="00264131" w:rsidP="009A599B">
      <w:pPr>
        <w:rPr>
          <w:rFonts w:cs="Arial"/>
          <w:szCs w:val="21"/>
        </w:rPr>
      </w:pPr>
      <w:r w:rsidRPr="004270A8">
        <w:rPr>
          <w:rFonts w:cs="Arial"/>
          <w:szCs w:val="21"/>
        </w:rPr>
        <w:br w:type="page"/>
      </w:r>
    </w:p>
    <w:p w14:paraId="7FA3D6CA" w14:textId="77777777" w:rsidR="00264131" w:rsidRPr="004270A8" w:rsidRDefault="00264131" w:rsidP="005D175F">
      <w:pPr>
        <w:pStyle w:val="BodyText"/>
        <w:numPr>
          <w:ilvl w:val="0"/>
          <w:numId w:val="52"/>
        </w:numPr>
        <w:tabs>
          <w:tab w:val="left" w:pos="1890"/>
        </w:tabs>
        <w:rPr>
          <w:rFonts w:cs="Arial"/>
          <w:szCs w:val="18"/>
        </w:rPr>
      </w:pPr>
      <w:r w:rsidRPr="004270A8">
        <w:rPr>
          <w:rFonts w:cs="Arial"/>
          <w:szCs w:val="18"/>
        </w:rPr>
        <w:lastRenderedPageBreak/>
        <w:t>Change scale of step by press [Change Scale] button then set “Start Step” and “End Start” (e.g., Start Step = 1, End Step = 228).</w:t>
      </w:r>
    </w:p>
    <w:p w14:paraId="4B73EFBB" w14:textId="77777777" w:rsidR="00264131" w:rsidRPr="004270A8" w:rsidRDefault="00264131" w:rsidP="00264131">
      <w:pPr>
        <w:pStyle w:val="BodyText"/>
        <w:tabs>
          <w:tab w:val="left" w:pos="1890"/>
        </w:tabs>
        <w:ind w:left="720"/>
        <w:rPr>
          <w:rFonts w:cs="Arial"/>
          <w:szCs w:val="18"/>
        </w:rPr>
      </w:pPr>
    </w:p>
    <w:p w14:paraId="39C0A596" w14:textId="77777777" w:rsidR="00264131" w:rsidRPr="004270A8" w:rsidRDefault="00264131" w:rsidP="00264131">
      <w:pPr>
        <w:pStyle w:val="ListParagraph"/>
        <w:jc w:val="left"/>
        <w:rPr>
          <w:rFonts w:cs="Arial"/>
        </w:rPr>
      </w:pPr>
      <w:r w:rsidRPr="004270A8">
        <w:rPr>
          <w:rFonts w:cs="Arial"/>
          <w:noProof/>
        </w:rPr>
        <w:drawing>
          <wp:inline distT="0" distB="0" distL="0" distR="0" wp14:anchorId="2C683A3F" wp14:editId="156EBDA2">
            <wp:extent cx="5475767" cy="2737884"/>
            <wp:effectExtent l="0" t="0" r="0" b="5715"/>
            <wp:docPr id="9" name="Picture 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Chart&#10;&#10;Description automatically generated"/>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494920" cy="2747460"/>
                    </a:xfrm>
                    <a:prstGeom prst="rect">
                      <a:avLst/>
                    </a:prstGeom>
                    <a:noFill/>
                    <a:ln>
                      <a:noFill/>
                    </a:ln>
                  </pic:spPr>
                </pic:pic>
              </a:graphicData>
            </a:graphic>
          </wp:inline>
        </w:drawing>
      </w:r>
    </w:p>
    <w:p w14:paraId="2E9D3E5D" w14:textId="77777777" w:rsidR="00264131" w:rsidRPr="004270A8" w:rsidRDefault="00264131" w:rsidP="00264131">
      <w:pPr>
        <w:pStyle w:val="ListParagraph"/>
        <w:jc w:val="left"/>
        <w:rPr>
          <w:rFonts w:cs="Arial"/>
        </w:rPr>
      </w:pPr>
    </w:p>
    <w:p w14:paraId="616E4B94" w14:textId="42CDBF5A" w:rsidR="00264131" w:rsidRPr="004270A8" w:rsidRDefault="00264131" w:rsidP="00264131">
      <w:pPr>
        <w:pStyle w:val="Caption"/>
        <w:jc w:val="center"/>
        <w:rPr>
          <w:rFonts w:ascii="Arial" w:hAnsi="Arial" w:cs="Arial"/>
          <w:b/>
          <w:bCs w:val="0"/>
          <w:i/>
          <w:iCs/>
        </w:rPr>
      </w:pPr>
      <w:r w:rsidRPr="004270A8">
        <w:rPr>
          <w:rFonts w:ascii="Arial" w:hAnsi="Arial" w:cs="Arial"/>
          <w:b/>
          <w:bCs w:val="0"/>
          <w:i/>
          <w:iCs/>
        </w:rPr>
        <w:t xml:space="preserve">Figure </w:t>
      </w:r>
      <w:r w:rsidR="00582BBD">
        <w:rPr>
          <w:rFonts w:ascii="Arial" w:hAnsi="Arial" w:cs="Arial"/>
          <w:b/>
          <w:bCs w:val="0"/>
          <w:i/>
          <w:iCs/>
        </w:rPr>
        <w:fldChar w:fldCharType="begin"/>
      </w:r>
      <w:r w:rsidR="00582BBD">
        <w:rPr>
          <w:rFonts w:ascii="Arial" w:hAnsi="Arial" w:cs="Arial"/>
          <w:b/>
          <w:bCs w:val="0"/>
          <w:i/>
          <w:iCs/>
        </w:rPr>
        <w:instrText xml:space="preserve"> STYLEREF 1 \s </w:instrText>
      </w:r>
      <w:r w:rsidR="00582BBD">
        <w:rPr>
          <w:rFonts w:ascii="Arial" w:hAnsi="Arial" w:cs="Arial"/>
          <w:b/>
          <w:bCs w:val="0"/>
          <w:i/>
          <w:iCs/>
        </w:rPr>
        <w:fldChar w:fldCharType="separate"/>
      </w:r>
      <w:r w:rsidR="00775653">
        <w:rPr>
          <w:rFonts w:ascii="Arial" w:hAnsi="Arial" w:cs="Arial"/>
          <w:b/>
          <w:bCs w:val="0"/>
          <w:i/>
          <w:iCs/>
          <w:noProof/>
        </w:rPr>
        <w:t>3</w:t>
      </w:r>
      <w:r w:rsidR="00582BBD">
        <w:rPr>
          <w:rFonts w:ascii="Arial" w:hAnsi="Arial" w:cs="Arial"/>
          <w:b/>
          <w:bCs w:val="0"/>
          <w:i/>
          <w:iCs/>
        </w:rPr>
        <w:fldChar w:fldCharType="end"/>
      </w:r>
      <w:r w:rsidR="00582BBD">
        <w:rPr>
          <w:rFonts w:ascii="Arial" w:hAnsi="Arial" w:cs="Arial"/>
          <w:b/>
          <w:bCs w:val="0"/>
          <w:i/>
          <w:iCs/>
        </w:rPr>
        <w:noBreakHyphen/>
      </w:r>
      <w:r w:rsidR="00582BBD">
        <w:rPr>
          <w:rFonts w:ascii="Arial" w:hAnsi="Arial" w:cs="Arial"/>
          <w:b/>
          <w:bCs w:val="0"/>
          <w:i/>
          <w:iCs/>
        </w:rPr>
        <w:fldChar w:fldCharType="begin"/>
      </w:r>
      <w:r w:rsidR="00582BBD">
        <w:rPr>
          <w:rFonts w:ascii="Arial" w:hAnsi="Arial" w:cs="Arial"/>
          <w:b/>
          <w:bCs w:val="0"/>
          <w:i/>
          <w:iCs/>
        </w:rPr>
        <w:instrText xml:space="preserve"> SEQ Figure \* ARABIC \s 1 </w:instrText>
      </w:r>
      <w:r w:rsidR="00582BBD">
        <w:rPr>
          <w:rFonts w:ascii="Arial" w:hAnsi="Arial" w:cs="Arial"/>
          <w:b/>
          <w:bCs w:val="0"/>
          <w:i/>
          <w:iCs/>
        </w:rPr>
        <w:fldChar w:fldCharType="separate"/>
      </w:r>
      <w:r w:rsidR="00775653">
        <w:rPr>
          <w:rFonts w:ascii="Arial" w:hAnsi="Arial" w:cs="Arial"/>
          <w:b/>
          <w:bCs w:val="0"/>
          <w:i/>
          <w:iCs/>
          <w:noProof/>
        </w:rPr>
        <w:t>46</w:t>
      </w:r>
      <w:r w:rsidR="00582BBD">
        <w:rPr>
          <w:rFonts w:ascii="Arial" w:hAnsi="Arial" w:cs="Arial"/>
          <w:b/>
          <w:bCs w:val="0"/>
          <w:i/>
          <w:iCs/>
        </w:rPr>
        <w:fldChar w:fldCharType="end"/>
      </w:r>
      <w:r w:rsidRPr="004270A8">
        <w:rPr>
          <w:rFonts w:ascii="Arial" w:hAnsi="Arial" w:cs="Arial"/>
          <w:b/>
          <w:bCs w:val="0"/>
          <w:i/>
          <w:iCs/>
        </w:rPr>
        <w:t xml:space="preserve"> Press [Change Scale] to change scale of step</w:t>
      </w:r>
    </w:p>
    <w:p w14:paraId="5F5645C7" w14:textId="73EB7F1F" w:rsidR="00264131" w:rsidRPr="004270A8" w:rsidRDefault="00264131" w:rsidP="00264131">
      <w:pPr>
        <w:rPr>
          <w:rFonts w:cs="Arial"/>
          <w:i/>
          <w:iCs/>
        </w:rPr>
      </w:pPr>
    </w:p>
    <w:p w14:paraId="2C78AD1E" w14:textId="77777777" w:rsidR="00264131" w:rsidRPr="004270A8" w:rsidRDefault="00264131" w:rsidP="00264131">
      <w:pPr>
        <w:rPr>
          <w:rFonts w:cs="Arial"/>
        </w:rPr>
      </w:pPr>
    </w:p>
    <w:p w14:paraId="0BBFDB68" w14:textId="77777777" w:rsidR="00264131" w:rsidRPr="004270A8" w:rsidRDefault="00264131" w:rsidP="00264131">
      <w:pPr>
        <w:ind w:left="720"/>
        <w:jc w:val="center"/>
        <w:rPr>
          <w:rFonts w:cs="Arial"/>
        </w:rPr>
      </w:pPr>
      <w:r w:rsidRPr="004270A8">
        <w:rPr>
          <w:rFonts w:cs="Arial"/>
          <w:noProof/>
        </w:rPr>
        <w:drawing>
          <wp:inline distT="0" distB="0" distL="0" distR="0" wp14:anchorId="56279149" wp14:editId="46FD8FDC">
            <wp:extent cx="1690370" cy="1552575"/>
            <wp:effectExtent l="0" t="0" r="5080" b="9525"/>
            <wp:docPr id="26" name="Picture 2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application&#10;&#10;Description automatically generated"/>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690370" cy="1552575"/>
                    </a:xfrm>
                    <a:prstGeom prst="rect">
                      <a:avLst/>
                    </a:prstGeom>
                    <a:noFill/>
                    <a:ln>
                      <a:noFill/>
                    </a:ln>
                  </pic:spPr>
                </pic:pic>
              </a:graphicData>
            </a:graphic>
          </wp:inline>
        </w:drawing>
      </w:r>
    </w:p>
    <w:p w14:paraId="5A50DEC6" w14:textId="77777777" w:rsidR="00264131" w:rsidRPr="004270A8" w:rsidRDefault="00264131" w:rsidP="00264131">
      <w:pPr>
        <w:ind w:left="720"/>
        <w:jc w:val="center"/>
        <w:rPr>
          <w:rFonts w:cs="Arial"/>
        </w:rPr>
      </w:pPr>
    </w:p>
    <w:p w14:paraId="6B7F4265" w14:textId="79F1AC60" w:rsidR="00264131" w:rsidRPr="004270A8" w:rsidRDefault="00264131" w:rsidP="00264131">
      <w:pPr>
        <w:pStyle w:val="Caption"/>
        <w:jc w:val="center"/>
        <w:rPr>
          <w:rFonts w:ascii="Arial" w:hAnsi="Arial" w:cs="Arial"/>
          <w:b/>
          <w:bCs w:val="0"/>
          <w:i/>
          <w:iCs/>
        </w:rPr>
      </w:pPr>
      <w:r w:rsidRPr="004270A8">
        <w:rPr>
          <w:rFonts w:ascii="Arial" w:hAnsi="Arial" w:cs="Arial"/>
          <w:b/>
          <w:bCs w:val="0"/>
          <w:i/>
          <w:iCs/>
        </w:rPr>
        <w:t xml:space="preserve">Figure </w:t>
      </w:r>
      <w:r w:rsidR="00582BBD">
        <w:rPr>
          <w:rFonts w:ascii="Arial" w:hAnsi="Arial" w:cs="Arial"/>
          <w:b/>
          <w:bCs w:val="0"/>
          <w:i/>
          <w:iCs/>
        </w:rPr>
        <w:fldChar w:fldCharType="begin"/>
      </w:r>
      <w:r w:rsidR="00582BBD">
        <w:rPr>
          <w:rFonts w:ascii="Arial" w:hAnsi="Arial" w:cs="Arial"/>
          <w:b/>
          <w:bCs w:val="0"/>
          <w:i/>
          <w:iCs/>
        </w:rPr>
        <w:instrText xml:space="preserve"> STYLEREF 1 \s </w:instrText>
      </w:r>
      <w:r w:rsidR="00582BBD">
        <w:rPr>
          <w:rFonts w:ascii="Arial" w:hAnsi="Arial" w:cs="Arial"/>
          <w:b/>
          <w:bCs w:val="0"/>
          <w:i/>
          <w:iCs/>
        </w:rPr>
        <w:fldChar w:fldCharType="separate"/>
      </w:r>
      <w:r w:rsidR="00775653">
        <w:rPr>
          <w:rFonts w:ascii="Arial" w:hAnsi="Arial" w:cs="Arial"/>
          <w:b/>
          <w:bCs w:val="0"/>
          <w:i/>
          <w:iCs/>
          <w:noProof/>
        </w:rPr>
        <w:t>3</w:t>
      </w:r>
      <w:r w:rsidR="00582BBD">
        <w:rPr>
          <w:rFonts w:ascii="Arial" w:hAnsi="Arial" w:cs="Arial"/>
          <w:b/>
          <w:bCs w:val="0"/>
          <w:i/>
          <w:iCs/>
        </w:rPr>
        <w:fldChar w:fldCharType="end"/>
      </w:r>
      <w:r w:rsidR="00582BBD">
        <w:rPr>
          <w:rFonts w:ascii="Arial" w:hAnsi="Arial" w:cs="Arial"/>
          <w:b/>
          <w:bCs w:val="0"/>
          <w:i/>
          <w:iCs/>
        </w:rPr>
        <w:noBreakHyphen/>
      </w:r>
      <w:r w:rsidR="00582BBD">
        <w:rPr>
          <w:rFonts w:ascii="Arial" w:hAnsi="Arial" w:cs="Arial"/>
          <w:b/>
          <w:bCs w:val="0"/>
          <w:i/>
          <w:iCs/>
        </w:rPr>
        <w:fldChar w:fldCharType="begin"/>
      </w:r>
      <w:r w:rsidR="00582BBD">
        <w:rPr>
          <w:rFonts w:ascii="Arial" w:hAnsi="Arial" w:cs="Arial"/>
          <w:b/>
          <w:bCs w:val="0"/>
          <w:i/>
          <w:iCs/>
        </w:rPr>
        <w:instrText xml:space="preserve"> SEQ Figure \* ARABIC \s 1 </w:instrText>
      </w:r>
      <w:r w:rsidR="00582BBD">
        <w:rPr>
          <w:rFonts w:ascii="Arial" w:hAnsi="Arial" w:cs="Arial"/>
          <w:b/>
          <w:bCs w:val="0"/>
          <w:i/>
          <w:iCs/>
        </w:rPr>
        <w:fldChar w:fldCharType="separate"/>
      </w:r>
      <w:r w:rsidR="00775653">
        <w:rPr>
          <w:rFonts w:ascii="Arial" w:hAnsi="Arial" w:cs="Arial"/>
          <w:b/>
          <w:bCs w:val="0"/>
          <w:i/>
          <w:iCs/>
          <w:noProof/>
        </w:rPr>
        <w:t>47</w:t>
      </w:r>
      <w:r w:rsidR="00582BBD">
        <w:rPr>
          <w:rFonts w:ascii="Arial" w:hAnsi="Arial" w:cs="Arial"/>
          <w:b/>
          <w:bCs w:val="0"/>
          <w:i/>
          <w:iCs/>
        </w:rPr>
        <w:fldChar w:fldCharType="end"/>
      </w:r>
      <w:r w:rsidRPr="004270A8">
        <w:rPr>
          <w:rFonts w:ascii="Arial" w:hAnsi="Arial" w:cs="Arial"/>
          <w:b/>
          <w:bCs w:val="0"/>
          <w:i/>
          <w:iCs/>
        </w:rPr>
        <w:t xml:space="preserve"> Set “Start Step” and “End Step” value</w:t>
      </w:r>
    </w:p>
    <w:p w14:paraId="0C230F2F" w14:textId="77777777" w:rsidR="00264131" w:rsidRPr="004270A8" w:rsidRDefault="00264131" w:rsidP="00264131">
      <w:pPr>
        <w:ind w:left="720"/>
        <w:rPr>
          <w:rFonts w:cs="Arial"/>
        </w:rPr>
      </w:pPr>
    </w:p>
    <w:p w14:paraId="380A4688" w14:textId="77777777" w:rsidR="00264131" w:rsidRPr="004270A8" w:rsidRDefault="00264131" w:rsidP="00264131">
      <w:pPr>
        <w:ind w:left="720"/>
        <w:rPr>
          <w:rFonts w:cs="Arial"/>
        </w:rPr>
      </w:pPr>
      <w:r w:rsidRPr="004270A8">
        <w:rPr>
          <w:rFonts w:cs="Arial"/>
        </w:rPr>
        <w:t>Then pressing [OK], the graph scale will change accordingly.</w:t>
      </w:r>
    </w:p>
    <w:p w14:paraId="7D409BAE" w14:textId="77777777" w:rsidR="00264131" w:rsidRPr="004270A8" w:rsidRDefault="00264131" w:rsidP="005D175F">
      <w:pPr>
        <w:pStyle w:val="BodyText"/>
        <w:numPr>
          <w:ilvl w:val="0"/>
          <w:numId w:val="52"/>
        </w:numPr>
        <w:tabs>
          <w:tab w:val="left" w:pos="1890"/>
        </w:tabs>
        <w:rPr>
          <w:rFonts w:cs="Arial"/>
          <w:szCs w:val="18"/>
        </w:rPr>
      </w:pPr>
      <w:r w:rsidRPr="004270A8">
        <w:rPr>
          <w:rFonts w:cs="Arial"/>
          <w:szCs w:val="18"/>
        </w:rPr>
        <w:br w:type="page"/>
      </w:r>
    </w:p>
    <w:p w14:paraId="32A15EF8" w14:textId="7FEA8BEE" w:rsidR="00264131" w:rsidRPr="004270A8" w:rsidRDefault="00264131" w:rsidP="005D175F">
      <w:pPr>
        <w:pStyle w:val="BodyText"/>
        <w:numPr>
          <w:ilvl w:val="0"/>
          <w:numId w:val="53"/>
        </w:numPr>
        <w:tabs>
          <w:tab w:val="left" w:pos="1890"/>
        </w:tabs>
        <w:rPr>
          <w:rFonts w:cs="Arial"/>
          <w:szCs w:val="21"/>
        </w:rPr>
      </w:pPr>
      <w:r w:rsidRPr="004270A8">
        <w:rPr>
          <w:rFonts w:cs="Arial"/>
          <w:szCs w:val="21"/>
        </w:rPr>
        <w:lastRenderedPageBreak/>
        <w:t>Press [MAX/min] to shows which steps has the maximum execution time</w:t>
      </w:r>
      <w:r w:rsidR="00A92D49" w:rsidRPr="004270A8">
        <w:rPr>
          <w:rFonts w:cs="Arial"/>
          <w:szCs w:val="21"/>
        </w:rPr>
        <w:fldChar w:fldCharType="begin"/>
      </w:r>
      <w:r w:rsidR="00A92D49" w:rsidRPr="004270A8">
        <w:rPr>
          <w:rFonts w:cs="Arial"/>
        </w:rPr>
        <w:instrText xml:space="preserve"> XE "</w:instrText>
      </w:r>
      <w:r w:rsidR="00A92D49" w:rsidRPr="004270A8">
        <w:rPr>
          <w:rFonts w:cs="Arial"/>
          <w:szCs w:val="21"/>
        </w:rPr>
        <w:instrText>maximum execution time</w:instrText>
      </w:r>
      <w:r w:rsidR="00A92D49" w:rsidRPr="004270A8">
        <w:rPr>
          <w:rFonts w:cs="Arial"/>
        </w:rPr>
        <w:instrText xml:space="preserve">" </w:instrText>
      </w:r>
      <w:r w:rsidR="00A92D49" w:rsidRPr="004270A8">
        <w:rPr>
          <w:rFonts w:cs="Arial"/>
          <w:szCs w:val="21"/>
        </w:rPr>
        <w:fldChar w:fldCharType="end"/>
      </w:r>
      <w:r w:rsidRPr="004270A8">
        <w:rPr>
          <w:rFonts w:cs="Arial"/>
          <w:szCs w:val="21"/>
        </w:rPr>
        <w:t xml:space="preserve"> and minimum execution time</w:t>
      </w:r>
      <w:r w:rsidR="00A92D49" w:rsidRPr="004270A8">
        <w:rPr>
          <w:rFonts w:cs="Arial"/>
          <w:szCs w:val="21"/>
        </w:rPr>
        <w:fldChar w:fldCharType="begin"/>
      </w:r>
      <w:r w:rsidR="00A92D49" w:rsidRPr="004270A8">
        <w:rPr>
          <w:rFonts w:cs="Arial"/>
        </w:rPr>
        <w:instrText xml:space="preserve"> XE "</w:instrText>
      </w:r>
      <w:r w:rsidR="00A92D49" w:rsidRPr="004270A8">
        <w:rPr>
          <w:rFonts w:cs="Arial"/>
          <w:szCs w:val="21"/>
        </w:rPr>
        <w:instrText>minimum execution time</w:instrText>
      </w:r>
      <w:r w:rsidR="00A92D49" w:rsidRPr="004270A8">
        <w:rPr>
          <w:rFonts w:cs="Arial"/>
        </w:rPr>
        <w:instrText xml:space="preserve">" </w:instrText>
      </w:r>
      <w:r w:rsidR="00A92D49" w:rsidRPr="004270A8">
        <w:rPr>
          <w:rFonts w:cs="Arial"/>
          <w:szCs w:val="21"/>
        </w:rPr>
        <w:fldChar w:fldCharType="end"/>
      </w:r>
      <w:r w:rsidRPr="004270A8">
        <w:rPr>
          <w:rFonts w:cs="Arial"/>
          <w:szCs w:val="21"/>
        </w:rPr>
        <w:t xml:space="preserve">. </w:t>
      </w:r>
    </w:p>
    <w:p w14:paraId="73C51433" w14:textId="77777777" w:rsidR="00264131" w:rsidRPr="004270A8" w:rsidRDefault="00264131" w:rsidP="00264131">
      <w:pPr>
        <w:pStyle w:val="ListParagraph"/>
        <w:rPr>
          <w:rFonts w:cs="Arial"/>
        </w:rPr>
      </w:pPr>
    </w:p>
    <w:p w14:paraId="6AA4ED00" w14:textId="77777777" w:rsidR="00264131" w:rsidRPr="004270A8" w:rsidRDefault="00264131" w:rsidP="00264131">
      <w:pPr>
        <w:pStyle w:val="ListParagraph"/>
        <w:rPr>
          <w:rFonts w:cs="Arial"/>
        </w:rPr>
      </w:pPr>
      <w:r w:rsidRPr="004270A8">
        <w:rPr>
          <w:rFonts w:cs="Arial"/>
          <w:noProof/>
        </w:rPr>
        <w:drawing>
          <wp:inline distT="0" distB="0" distL="0" distR="0" wp14:anchorId="0884CBCF" wp14:editId="4CA4F387">
            <wp:extent cx="5667153" cy="2833577"/>
            <wp:effectExtent l="0" t="0" r="0" b="5080"/>
            <wp:docPr id="27" name="Picture 27"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Chart&#10;&#10;Description automatically generated with medium confidence"/>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673163" cy="2836582"/>
                    </a:xfrm>
                    <a:prstGeom prst="rect">
                      <a:avLst/>
                    </a:prstGeom>
                    <a:noFill/>
                    <a:ln>
                      <a:noFill/>
                    </a:ln>
                  </pic:spPr>
                </pic:pic>
              </a:graphicData>
            </a:graphic>
          </wp:inline>
        </w:drawing>
      </w:r>
    </w:p>
    <w:p w14:paraId="5424F83C" w14:textId="77777777" w:rsidR="00264131" w:rsidRPr="004270A8" w:rsidRDefault="00264131" w:rsidP="00264131">
      <w:pPr>
        <w:pStyle w:val="ListParagraph"/>
        <w:rPr>
          <w:rFonts w:cs="Arial"/>
        </w:rPr>
      </w:pPr>
    </w:p>
    <w:p w14:paraId="2953EA78" w14:textId="0E97302A" w:rsidR="00264131" w:rsidRPr="004270A8" w:rsidRDefault="00264131" w:rsidP="00264131">
      <w:pPr>
        <w:pStyle w:val="Caption"/>
        <w:jc w:val="center"/>
        <w:rPr>
          <w:rFonts w:ascii="Arial" w:hAnsi="Arial" w:cs="Arial"/>
          <w:b/>
          <w:bCs w:val="0"/>
          <w:i/>
          <w:iCs/>
        </w:rPr>
      </w:pPr>
      <w:r w:rsidRPr="004270A8">
        <w:rPr>
          <w:rFonts w:ascii="Arial" w:hAnsi="Arial" w:cs="Arial"/>
          <w:b/>
          <w:bCs w:val="0"/>
          <w:i/>
          <w:iCs/>
        </w:rPr>
        <w:t xml:space="preserve">Figure </w:t>
      </w:r>
      <w:r w:rsidR="00582BBD">
        <w:rPr>
          <w:rFonts w:ascii="Arial" w:hAnsi="Arial" w:cs="Arial"/>
          <w:b/>
          <w:bCs w:val="0"/>
          <w:i/>
          <w:iCs/>
        </w:rPr>
        <w:fldChar w:fldCharType="begin"/>
      </w:r>
      <w:r w:rsidR="00582BBD">
        <w:rPr>
          <w:rFonts w:ascii="Arial" w:hAnsi="Arial" w:cs="Arial"/>
          <w:b/>
          <w:bCs w:val="0"/>
          <w:i/>
          <w:iCs/>
        </w:rPr>
        <w:instrText xml:space="preserve"> STYLEREF 1 \s </w:instrText>
      </w:r>
      <w:r w:rsidR="00582BBD">
        <w:rPr>
          <w:rFonts w:ascii="Arial" w:hAnsi="Arial" w:cs="Arial"/>
          <w:b/>
          <w:bCs w:val="0"/>
          <w:i/>
          <w:iCs/>
        </w:rPr>
        <w:fldChar w:fldCharType="separate"/>
      </w:r>
      <w:r w:rsidR="00775653">
        <w:rPr>
          <w:rFonts w:ascii="Arial" w:hAnsi="Arial" w:cs="Arial"/>
          <w:b/>
          <w:bCs w:val="0"/>
          <w:i/>
          <w:iCs/>
          <w:noProof/>
        </w:rPr>
        <w:t>3</w:t>
      </w:r>
      <w:r w:rsidR="00582BBD">
        <w:rPr>
          <w:rFonts w:ascii="Arial" w:hAnsi="Arial" w:cs="Arial"/>
          <w:b/>
          <w:bCs w:val="0"/>
          <w:i/>
          <w:iCs/>
        </w:rPr>
        <w:fldChar w:fldCharType="end"/>
      </w:r>
      <w:r w:rsidR="00582BBD">
        <w:rPr>
          <w:rFonts w:ascii="Arial" w:hAnsi="Arial" w:cs="Arial"/>
          <w:b/>
          <w:bCs w:val="0"/>
          <w:i/>
          <w:iCs/>
        </w:rPr>
        <w:noBreakHyphen/>
      </w:r>
      <w:r w:rsidR="00582BBD">
        <w:rPr>
          <w:rFonts w:ascii="Arial" w:hAnsi="Arial" w:cs="Arial"/>
          <w:b/>
          <w:bCs w:val="0"/>
          <w:i/>
          <w:iCs/>
        </w:rPr>
        <w:fldChar w:fldCharType="begin"/>
      </w:r>
      <w:r w:rsidR="00582BBD">
        <w:rPr>
          <w:rFonts w:ascii="Arial" w:hAnsi="Arial" w:cs="Arial"/>
          <w:b/>
          <w:bCs w:val="0"/>
          <w:i/>
          <w:iCs/>
        </w:rPr>
        <w:instrText xml:space="preserve"> SEQ Figure \* ARABIC \s 1 </w:instrText>
      </w:r>
      <w:r w:rsidR="00582BBD">
        <w:rPr>
          <w:rFonts w:ascii="Arial" w:hAnsi="Arial" w:cs="Arial"/>
          <w:b/>
          <w:bCs w:val="0"/>
          <w:i/>
          <w:iCs/>
        </w:rPr>
        <w:fldChar w:fldCharType="separate"/>
      </w:r>
      <w:r w:rsidR="00775653">
        <w:rPr>
          <w:rFonts w:ascii="Arial" w:hAnsi="Arial" w:cs="Arial"/>
          <w:b/>
          <w:bCs w:val="0"/>
          <w:i/>
          <w:iCs/>
          <w:noProof/>
        </w:rPr>
        <w:t>48</w:t>
      </w:r>
      <w:r w:rsidR="00582BBD">
        <w:rPr>
          <w:rFonts w:ascii="Arial" w:hAnsi="Arial" w:cs="Arial"/>
          <w:b/>
          <w:bCs w:val="0"/>
          <w:i/>
          <w:iCs/>
        </w:rPr>
        <w:fldChar w:fldCharType="end"/>
      </w:r>
      <w:r w:rsidRPr="004270A8">
        <w:rPr>
          <w:rFonts w:ascii="Arial" w:hAnsi="Arial" w:cs="Arial"/>
          <w:b/>
          <w:bCs w:val="0"/>
          <w:i/>
          <w:iCs/>
        </w:rPr>
        <w:t xml:space="preserve"> Show Max/Min execution time</w:t>
      </w:r>
    </w:p>
    <w:p w14:paraId="0CB0B098" w14:textId="77777777" w:rsidR="00264131" w:rsidRPr="004270A8" w:rsidRDefault="00264131" w:rsidP="00264131">
      <w:pPr>
        <w:rPr>
          <w:rFonts w:cs="Arial"/>
        </w:rPr>
      </w:pPr>
    </w:p>
    <w:p w14:paraId="1356BAD0" w14:textId="77777777" w:rsidR="00264131" w:rsidRPr="004270A8" w:rsidRDefault="00264131" w:rsidP="00264131">
      <w:pPr>
        <w:pStyle w:val="BodyText"/>
        <w:tabs>
          <w:tab w:val="left" w:pos="1890"/>
        </w:tabs>
        <w:ind w:left="720"/>
        <w:rPr>
          <w:rFonts w:cs="Arial"/>
          <w:szCs w:val="18"/>
        </w:rPr>
      </w:pPr>
      <w:r w:rsidRPr="004270A8">
        <w:rPr>
          <w:rFonts w:cs="Arial"/>
          <w:szCs w:val="18"/>
        </w:rPr>
        <w:t>Then the Max Min Dialog show step has execution time maximum/minimum and the value of execution time of this step.</w:t>
      </w:r>
    </w:p>
    <w:p w14:paraId="01498067" w14:textId="77777777" w:rsidR="00264131" w:rsidRPr="004270A8" w:rsidRDefault="00264131" w:rsidP="00264131">
      <w:pPr>
        <w:pStyle w:val="BodyText"/>
        <w:tabs>
          <w:tab w:val="left" w:pos="1890"/>
        </w:tabs>
        <w:ind w:left="720"/>
        <w:rPr>
          <w:rFonts w:cs="Arial"/>
          <w:szCs w:val="18"/>
        </w:rPr>
      </w:pPr>
      <w:r w:rsidRPr="004270A8">
        <w:rPr>
          <w:rFonts w:cs="Arial"/>
          <w:szCs w:val="18"/>
        </w:rPr>
        <w:t>Press [Show step graph] in Maximum/Minimum Section to shows execution time detail of this step.</w:t>
      </w:r>
    </w:p>
    <w:p w14:paraId="7BCFA3CA" w14:textId="1816BCC2" w:rsidR="00264131" w:rsidRPr="004270A8" w:rsidRDefault="00264131" w:rsidP="00264131">
      <w:pPr>
        <w:pStyle w:val="BodyText"/>
        <w:tabs>
          <w:tab w:val="left" w:pos="1890"/>
        </w:tabs>
        <w:ind w:left="720"/>
        <w:rPr>
          <w:rFonts w:cs="Arial"/>
          <w:szCs w:val="18"/>
        </w:rPr>
      </w:pPr>
    </w:p>
    <w:p w14:paraId="3B5429EE" w14:textId="77777777" w:rsidR="00264131" w:rsidRPr="004270A8" w:rsidRDefault="00264131" w:rsidP="00264131">
      <w:pPr>
        <w:pStyle w:val="BodyText"/>
        <w:tabs>
          <w:tab w:val="left" w:pos="1890"/>
        </w:tabs>
        <w:ind w:left="720"/>
        <w:rPr>
          <w:rFonts w:cs="Arial"/>
          <w:szCs w:val="18"/>
        </w:rPr>
      </w:pPr>
    </w:p>
    <w:p w14:paraId="67CB7B4F" w14:textId="77777777" w:rsidR="00264131" w:rsidRPr="004270A8" w:rsidRDefault="00264131" w:rsidP="00264131">
      <w:pPr>
        <w:pStyle w:val="BodyText"/>
        <w:tabs>
          <w:tab w:val="left" w:pos="1890"/>
        </w:tabs>
        <w:ind w:left="720"/>
        <w:jc w:val="center"/>
        <w:rPr>
          <w:rFonts w:cs="Arial"/>
          <w:szCs w:val="18"/>
        </w:rPr>
      </w:pPr>
      <w:r w:rsidRPr="004270A8">
        <w:rPr>
          <w:rFonts w:cs="Arial"/>
          <w:noProof/>
        </w:rPr>
        <w:drawing>
          <wp:inline distT="0" distB="0" distL="0" distR="0" wp14:anchorId="25AEE2B4" wp14:editId="413BDE78">
            <wp:extent cx="2306955" cy="1828800"/>
            <wp:effectExtent l="0" t="0" r="0" b="0"/>
            <wp:docPr id="28" name="Picture 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 application&#10;&#10;Description automatically generated"/>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306955" cy="1828800"/>
                    </a:xfrm>
                    <a:prstGeom prst="rect">
                      <a:avLst/>
                    </a:prstGeom>
                    <a:noFill/>
                    <a:ln>
                      <a:noFill/>
                    </a:ln>
                  </pic:spPr>
                </pic:pic>
              </a:graphicData>
            </a:graphic>
          </wp:inline>
        </w:drawing>
      </w:r>
    </w:p>
    <w:p w14:paraId="044685E8" w14:textId="77777777" w:rsidR="00264131" w:rsidRPr="004270A8" w:rsidRDefault="00264131" w:rsidP="00264131">
      <w:pPr>
        <w:pStyle w:val="BodyText"/>
        <w:tabs>
          <w:tab w:val="left" w:pos="1890"/>
        </w:tabs>
        <w:ind w:left="720"/>
        <w:jc w:val="center"/>
        <w:rPr>
          <w:rFonts w:cs="Arial"/>
          <w:szCs w:val="18"/>
        </w:rPr>
      </w:pPr>
    </w:p>
    <w:p w14:paraId="208BC098" w14:textId="143CAF3F" w:rsidR="00264131" w:rsidRPr="004270A8" w:rsidRDefault="00264131" w:rsidP="00264131">
      <w:pPr>
        <w:pStyle w:val="Caption"/>
        <w:jc w:val="center"/>
        <w:rPr>
          <w:rFonts w:ascii="Arial" w:hAnsi="Arial" w:cs="Arial"/>
          <w:b/>
          <w:bCs w:val="0"/>
          <w:i/>
          <w:iCs/>
        </w:rPr>
      </w:pPr>
      <w:r w:rsidRPr="004270A8">
        <w:rPr>
          <w:rFonts w:ascii="Arial" w:hAnsi="Arial" w:cs="Arial"/>
          <w:b/>
          <w:bCs w:val="0"/>
          <w:i/>
          <w:iCs/>
        </w:rPr>
        <w:t xml:space="preserve">Figure </w:t>
      </w:r>
      <w:r w:rsidR="00582BBD">
        <w:rPr>
          <w:rFonts w:ascii="Arial" w:hAnsi="Arial" w:cs="Arial"/>
          <w:b/>
          <w:bCs w:val="0"/>
          <w:i/>
          <w:iCs/>
        </w:rPr>
        <w:fldChar w:fldCharType="begin"/>
      </w:r>
      <w:r w:rsidR="00582BBD">
        <w:rPr>
          <w:rFonts w:ascii="Arial" w:hAnsi="Arial" w:cs="Arial"/>
          <w:b/>
          <w:bCs w:val="0"/>
          <w:i/>
          <w:iCs/>
        </w:rPr>
        <w:instrText xml:space="preserve"> STYLEREF 1 \s </w:instrText>
      </w:r>
      <w:r w:rsidR="00582BBD">
        <w:rPr>
          <w:rFonts w:ascii="Arial" w:hAnsi="Arial" w:cs="Arial"/>
          <w:b/>
          <w:bCs w:val="0"/>
          <w:i/>
          <w:iCs/>
        </w:rPr>
        <w:fldChar w:fldCharType="separate"/>
      </w:r>
      <w:r w:rsidR="00775653">
        <w:rPr>
          <w:rFonts w:ascii="Arial" w:hAnsi="Arial" w:cs="Arial"/>
          <w:b/>
          <w:bCs w:val="0"/>
          <w:i/>
          <w:iCs/>
          <w:noProof/>
        </w:rPr>
        <w:t>3</w:t>
      </w:r>
      <w:r w:rsidR="00582BBD">
        <w:rPr>
          <w:rFonts w:ascii="Arial" w:hAnsi="Arial" w:cs="Arial"/>
          <w:b/>
          <w:bCs w:val="0"/>
          <w:i/>
          <w:iCs/>
        </w:rPr>
        <w:fldChar w:fldCharType="end"/>
      </w:r>
      <w:r w:rsidR="00582BBD">
        <w:rPr>
          <w:rFonts w:ascii="Arial" w:hAnsi="Arial" w:cs="Arial"/>
          <w:b/>
          <w:bCs w:val="0"/>
          <w:i/>
          <w:iCs/>
        </w:rPr>
        <w:noBreakHyphen/>
      </w:r>
      <w:r w:rsidR="00582BBD">
        <w:rPr>
          <w:rFonts w:ascii="Arial" w:hAnsi="Arial" w:cs="Arial"/>
          <w:b/>
          <w:bCs w:val="0"/>
          <w:i/>
          <w:iCs/>
        </w:rPr>
        <w:fldChar w:fldCharType="begin"/>
      </w:r>
      <w:r w:rsidR="00582BBD">
        <w:rPr>
          <w:rFonts w:ascii="Arial" w:hAnsi="Arial" w:cs="Arial"/>
          <w:b/>
          <w:bCs w:val="0"/>
          <w:i/>
          <w:iCs/>
        </w:rPr>
        <w:instrText xml:space="preserve"> SEQ Figure \* ARABIC \s 1 </w:instrText>
      </w:r>
      <w:r w:rsidR="00582BBD">
        <w:rPr>
          <w:rFonts w:ascii="Arial" w:hAnsi="Arial" w:cs="Arial"/>
          <w:b/>
          <w:bCs w:val="0"/>
          <w:i/>
          <w:iCs/>
        </w:rPr>
        <w:fldChar w:fldCharType="separate"/>
      </w:r>
      <w:r w:rsidR="00775653">
        <w:rPr>
          <w:rFonts w:ascii="Arial" w:hAnsi="Arial" w:cs="Arial"/>
          <w:b/>
          <w:bCs w:val="0"/>
          <w:i/>
          <w:iCs/>
          <w:noProof/>
        </w:rPr>
        <w:t>49</w:t>
      </w:r>
      <w:r w:rsidR="00582BBD">
        <w:rPr>
          <w:rFonts w:ascii="Arial" w:hAnsi="Arial" w:cs="Arial"/>
          <w:b/>
          <w:bCs w:val="0"/>
          <w:i/>
          <w:iCs/>
        </w:rPr>
        <w:fldChar w:fldCharType="end"/>
      </w:r>
      <w:r w:rsidRPr="004270A8">
        <w:rPr>
          <w:rFonts w:ascii="Arial" w:hAnsi="Arial" w:cs="Arial"/>
          <w:b/>
          <w:bCs w:val="0"/>
          <w:i/>
          <w:iCs/>
        </w:rPr>
        <w:t xml:space="preserve"> Max/Min Dialog</w:t>
      </w:r>
    </w:p>
    <w:p w14:paraId="0C7A15E3" w14:textId="7BDCE128" w:rsidR="005F5BAA" w:rsidRPr="004270A8" w:rsidRDefault="005F5BAA" w:rsidP="009A599B">
      <w:pPr>
        <w:rPr>
          <w:rFonts w:cs="Arial"/>
          <w:szCs w:val="21"/>
        </w:rPr>
      </w:pPr>
      <w:r w:rsidRPr="004270A8">
        <w:rPr>
          <w:rFonts w:cs="Arial"/>
          <w:szCs w:val="21"/>
        </w:rPr>
        <w:br w:type="page"/>
      </w:r>
    </w:p>
    <w:p w14:paraId="1244D945" w14:textId="77777777" w:rsidR="00896DEB" w:rsidRPr="004270A8" w:rsidRDefault="00896DEB">
      <w:pPr>
        <w:pStyle w:val="Heading1"/>
        <w:rPr>
          <w:rFonts w:cs="Arial"/>
          <w:b/>
          <w:bCs/>
        </w:rPr>
        <w:sectPr w:rsidR="00896DEB" w:rsidRPr="004270A8" w:rsidSect="00896DEB">
          <w:headerReference w:type="default" r:id="rId119"/>
          <w:type w:val="continuous"/>
          <w:pgSz w:w="11907" w:h="16839"/>
          <w:pgMar w:top="1701" w:right="1077" w:bottom="1191" w:left="1077" w:header="680" w:footer="510" w:gutter="0"/>
          <w:cols w:space="720"/>
          <w:docGrid w:linePitch="286"/>
        </w:sectPr>
      </w:pPr>
      <w:bookmarkStart w:id="712" w:name="_Ref95124746"/>
    </w:p>
    <w:p w14:paraId="0D565086" w14:textId="751CDD74" w:rsidR="009A599B" w:rsidRPr="004270A8" w:rsidRDefault="009A599B">
      <w:pPr>
        <w:pStyle w:val="Heading1"/>
        <w:rPr>
          <w:rFonts w:cs="Arial"/>
          <w:b/>
          <w:bCs/>
        </w:rPr>
      </w:pPr>
      <w:bookmarkStart w:id="713" w:name="_Ref117189273"/>
      <w:bookmarkStart w:id="714" w:name="_Toc122608754"/>
      <w:r w:rsidRPr="004270A8">
        <w:rPr>
          <w:rFonts w:cs="Arial"/>
          <w:b/>
          <w:bCs/>
        </w:rPr>
        <w:lastRenderedPageBreak/>
        <w:t>Points for Caution</w:t>
      </w:r>
      <w:bookmarkEnd w:id="712"/>
      <w:bookmarkEnd w:id="713"/>
      <w:bookmarkEnd w:id="714"/>
      <w:r w:rsidR="00A92D49" w:rsidRPr="004270A8">
        <w:rPr>
          <w:rFonts w:cs="Arial"/>
          <w:b/>
          <w:bCs/>
        </w:rPr>
        <w:fldChar w:fldCharType="begin"/>
      </w:r>
      <w:r w:rsidR="00A92D49" w:rsidRPr="004270A8">
        <w:rPr>
          <w:rFonts w:cs="Arial"/>
        </w:rPr>
        <w:instrText xml:space="preserve"> XE "</w:instrText>
      </w:r>
      <w:r w:rsidR="00A92D49" w:rsidRPr="004270A8">
        <w:rPr>
          <w:rFonts w:cs="Arial"/>
          <w:b/>
          <w:bCs/>
        </w:rPr>
        <w:instrText>Points for Caution</w:instrText>
      </w:r>
      <w:r w:rsidR="00A92D49" w:rsidRPr="004270A8">
        <w:rPr>
          <w:rFonts w:cs="Arial"/>
        </w:rPr>
        <w:instrText xml:space="preserve">" </w:instrText>
      </w:r>
      <w:r w:rsidR="00A92D49" w:rsidRPr="004270A8">
        <w:rPr>
          <w:rFonts w:cs="Arial"/>
          <w:b/>
          <w:bCs/>
        </w:rPr>
        <w:fldChar w:fldCharType="end"/>
      </w:r>
    </w:p>
    <w:p w14:paraId="6063F99F" w14:textId="77777777" w:rsidR="009A599B" w:rsidRPr="004270A8" w:rsidRDefault="009A599B" w:rsidP="009A599B">
      <w:pPr>
        <w:widowControl/>
        <w:spacing w:before="240"/>
        <w:rPr>
          <w:rFonts w:eastAsia="MS Gothic" w:cs="Arial"/>
          <w:kern w:val="0"/>
          <w:szCs w:val="21"/>
        </w:rPr>
      </w:pPr>
      <w:r w:rsidRPr="004270A8">
        <w:rPr>
          <w:rFonts w:eastAsia="MS Gothic" w:cs="Arial"/>
          <w:kern w:val="0"/>
          <w:szCs w:val="21"/>
        </w:rPr>
        <w:t>This section describes limitations and points to note when using ET-VPF.</w:t>
      </w:r>
    </w:p>
    <w:p w14:paraId="766C3062" w14:textId="77777777" w:rsidR="009A599B" w:rsidRPr="004270A8" w:rsidRDefault="009A599B" w:rsidP="009A599B">
      <w:pPr>
        <w:widowControl/>
        <w:rPr>
          <w:rFonts w:eastAsia="MS Gothic" w:cs="Arial"/>
          <w:kern w:val="0"/>
          <w:szCs w:val="21"/>
        </w:rPr>
      </w:pPr>
    </w:p>
    <w:p w14:paraId="548689DA" w14:textId="2AB863E1" w:rsidR="00953E39" w:rsidRPr="004270A8" w:rsidRDefault="00953E39" w:rsidP="00A92D49">
      <w:pPr>
        <w:pStyle w:val="Heading2"/>
        <w:rPr>
          <w:ins w:id="715" w:author="Hiroyasu Nishiumi" w:date="2022-04-26T20:13:00Z"/>
        </w:rPr>
      </w:pPr>
      <w:bookmarkStart w:id="716" w:name="_Toc122608755"/>
      <w:ins w:id="717" w:author="Hiroyasu Nishiumi" w:date="2022-04-26T20:11:00Z">
        <w:r w:rsidRPr="004270A8">
          <w:t xml:space="preserve">4.1 </w:t>
        </w:r>
      </w:ins>
      <w:ins w:id="718" w:author="Hiroyasu Nishiumi" w:date="2022-04-26T20:12:00Z">
        <w:r w:rsidRPr="004270A8">
          <w:t>Features</w:t>
        </w:r>
      </w:ins>
      <w:bookmarkEnd w:id="716"/>
    </w:p>
    <w:p w14:paraId="7EDC6864" w14:textId="659BE46F" w:rsidR="00953E39" w:rsidRPr="004270A8" w:rsidRDefault="00953E39" w:rsidP="00953E39">
      <w:pPr>
        <w:rPr>
          <w:ins w:id="719" w:author="Hiroyasu Nishiumi" w:date="2022-04-26T20:13:00Z"/>
          <w:rFonts w:cs="Arial"/>
        </w:rPr>
      </w:pPr>
    </w:p>
    <w:p w14:paraId="2F8927D3" w14:textId="342A442F" w:rsidR="009A599B" w:rsidRPr="004270A8" w:rsidRDefault="009A599B" w:rsidP="009A599B">
      <w:pPr>
        <w:rPr>
          <w:rFonts w:eastAsia="MS Gothic" w:cs="Arial"/>
          <w:szCs w:val="21"/>
        </w:rPr>
      </w:pPr>
      <w:r w:rsidRPr="004270A8">
        <w:rPr>
          <w:rFonts w:eastAsia="MS Gothic" w:cs="Arial"/>
          <w:kern w:val="0"/>
          <w:szCs w:val="21"/>
        </w:rPr>
        <w:t>The descriptions of affected features are removed in ET-VPF User’s Manual.</w:t>
      </w:r>
    </w:p>
    <w:p w14:paraId="3BC985D2" w14:textId="77777777" w:rsidR="009A599B" w:rsidRPr="004270A8" w:rsidRDefault="009A599B" w:rsidP="009A599B">
      <w:pPr>
        <w:rPr>
          <w:rFonts w:eastAsia="MS Gothic" w:cs="Arial"/>
          <w:szCs w:val="21"/>
        </w:rPr>
      </w:pPr>
    </w:p>
    <w:p w14:paraId="3D1F9DA9" w14:textId="61EED123" w:rsidR="009A599B" w:rsidRPr="004270A8" w:rsidRDefault="009A599B" w:rsidP="005D175F">
      <w:pPr>
        <w:numPr>
          <w:ilvl w:val="0"/>
          <w:numId w:val="27"/>
        </w:numPr>
        <w:contextualSpacing/>
        <w:rPr>
          <w:rFonts w:eastAsia="MS Gothic" w:cs="Arial"/>
          <w:szCs w:val="21"/>
        </w:rPr>
      </w:pPr>
      <w:r w:rsidRPr="004270A8">
        <w:rPr>
          <w:rFonts w:eastAsia="MS Gothic" w:cs="Arial"/>
          <w:szCs w:val="21"/>
        </w:rPr>
        <w:t>In the current SC (version 1.5.0), do not have RH850/F1KM-S4 - 272 pins device series. Therefore, this device series cannot use in this development.</w:t>
      </w:r>
    </w:p>
    <w:p w14:paraId="21DA0FAC" w14:textId="77777777" w:rsidR="000578F0" w:rsidRPr="004270A8" w:rsidRDefault="000578F0" w:rsidP="000578F0">
      <w:pPr>
        <w:ind w:left="720"/>
        <w:contextualSpacing/>
        <w:rPr>
          <w:rFonts w:eastAsia="MS Gothic" w:cs="Arial"/>
          <w:szCs w:val="21"/>
        </w:rPr>
      </w:pPr>
    </w:p>
    <w:p w14:paraId="2FF0B748" w14:textId="71F4C25A" w:rsidR="009A599B" w:rsidRPr="004270A8" w:rsidRDefault="009A599B" w:rsidP="005D175F">
      <w:pPr>
        <w:numPr>
          <w:ilvl w:val="0"/>
          <w:numId w:val="27"/>
        </w:numPr>
        <w:contextualSpacing/>
        <w:rPr>
          <w:rFonts w:eastAsia="MS Gothic" w:cs="Arial"/>
          <w:szCs w:val="21"/>
        </w:rPr>
      </w:pPr>
      <w:r w:rsidRPr="004270A8">
        <w:rPr>
          <w:rFonts w:eastAsia="MS Gothic" w:cs="Arial"/>
          <w:szCs w:val="21"/>
        </w:rPr>
        <w:t>The name for measured blocks must be unique.</w:t>
      </w:r>
    </w:p>
    <w:p w14:paraId="40B40EF6" w14:textId="22D5A195" w:rsidR="009A599B" w:rsidRPr="004270A8" w:rsidRDefault="009A599B" w:rsidP="009A599B">
      <w:pPr>
        <w:ind w:left="720"/>
        <w:contextualSpacing/>
        <w:rPr>
          <w:rFonts w:eastAsia="MS Gothic" w:cs="Arial"/>
          <w:szCs w:val="21"/>
        </w:rPr>
      </w:pPr>
      <w:r w:rsidRPr="004270A8">
        <w:rPr>
          <w:rFonts w:eastAsia="MS Gothic" w:cs="Arial"/>
          <w:szCs w:val="21"/>
        </w:rPr>
        <w:t>Current method to get the generated function for measured block is using the information in the comment. Its comment only has the Subsystem name. Then, cannot identify the target measured block by the Subsystem full path.</w:t>
      </w:r>
    </w:p>
    <w:p w14:paraId="78A4911D" w14:textId="77777777" w:rsidR="000578F0" w:rsidRPr="004270A8" w:rsidRDefault="000578F0" w:rsidP="009A599B">
      <w:pPr>
        <w:ind w:left="720"/>
        <w:contextualSpacing/>
        <w:rPr>
          <w:rFonts w:eastAsia="MS Gothic" w:cs="Arial"/>
          <w:szCs w:val="21"/>
        </w:rPr>
      </w:pPr>
    </w:p>
    <w:p w14:paraId="0E0342A6" w14:textId="0EEEDD13" w:rsidR="006B5293" w:rsidRPr="004270A8" w:rsidDel="00C7695D" w:rsidRDefault="006B5293" w:rsidP="005D175F">
      <w:pPr>
        <w:pStyle w:val="ListParagraph"/>
        <w:numPr>
          <w:ilvl w:val="0"/>
          <w:numId w:val="54"/>
        </w:numPr>
        <w:ind w:leftChars="0"/>
        <w:contextualSpacing/>
        <w:rPr>
          <w:del w:id="720" w:author="Hiroyasu Nishiumi" w:date="2022-10-20T18:55:00Z"/>
          <w:rFonts w:cs="Arial"/>
          <w:strike/>
          <w:highlight w:val="yellow"/>
        </w:rPr>
      </w:pPr>
      <w:del w:id="721" w:author="Hiroyasu Nishiumi" w:date="2022-10-20T18:55:00Z">
        <w:r w:rsidRPr="004270A8" w:rsidDel="00C7695D">
          <w:rPr>
            <w:rFonts w:cs="Arial"/>
            <w:strike/>
            <w:highlight w:val="yellow"/>
          </w:rPr>
          <w:delText>For RS-CANFD</w:delText>
        </w:r>
      </w:del>
    </w:p>
    <w:p w14:paraId="2E208CBC" w14:textId="0A15B2EF" w:rsidR="006B5293" w:rsidRPr="004270A8" w:rsidDel="00C7695D" w:rsidRDefault="006B5293" w:rsidP="005D175F">
      <w:pPr>
        <w:pStyle w:val="ListParagraph"/>
        <w:numPr>
          <w:ilvl w:val="1"/>
          <w:numId w:val="54"/>
        </w:numPr>
        <w:ind w:leftChars="0"/>
        <w:contextualSpacing/>
        <w:rPr>
          <w:del w:id="722" w:author="Hiroyasu Nishiumi" w:date="2022-10-20T18:55:00Z"/>
          <w:rFonts w:cs="Arial"/>
          <w:strike/>
          <w:highlight w:val="yellow"/>
        </w:rPr>
      </w:pPr>
      <w:del w:id="723" w:author="Hiroyasu Nishiumi" w:date="2022-10-20T18:55:00Z">
        <w:r w:rsidRPr="004270A8" w:rsidDel="00C7695D">
          <w:rPr>
            <w:rFonts w:cs="Arial"/>
            <w:strike/>
            <w:highlight w:val="yellow"/>
          </w:rPr>
          <w:delText>This alpha version does not support the</w:delText>
        </w:r>
        <w:commentRangeStart w:id="724"/>
        <w:r w:rsidRPr="004270A8" w:rsidDel="00C7695D">
          <w:rPr>
            <w:rFonts w:cs="Arial"/>
            <w:strike/>
            <w:highlight w:val="yellow"/>
          </w:rPr>
          <w:delText xml:space="preserve"> remote frame </w:delText>
        </w:r>
        <w:commentRangeEnd w:id="724"/>
        <w:r w:rsidR="00864D10" w:rsidRPr="004270A8" w:rsidDel="00C7695D">
          <w:rPr>
            <w:rStyle w:val="CommentReference"/>
            <w:rFonts w:cs="Arial"/>
          </w:rPr>
          <w:commentReference w:id="724"/>
        </w:r>
        <w:r w:rsidRPr="004270A8" w:rsidDel="00C7695D">
          <w:rPr>
            <w:rFonts w:cs="Arial"/>
            <w:strike/>
            <w:highlight w:val="yellow"/>
          </w:rPr>
          <w:delText>and extend id</w:delText>
        </w:r>
        <w:r w:rsidR="00F85FED" w:rsidRPr="004270A8" w:rsidDel="00C7695D">
          <w:rPr>
            <w:rFonts w:cs="Arial"/>
            <w:strike/>
            <w:highlight w:val="yellow"/>
          </w:rPr>
          <w:delText xml:space="preserve"> and receiving filter function</w:delText>
        </w:r>
        <w:r w:rsidRPr="004270A8" w:rsidDel="00C7695D">
          <w:rPr>
            <w:rFonts w:cs="Arial"/>
            <w:strike/>
            <w:highlight w:val="yellow"/>
          </w:rPr>
          <w:delText xml:space="preserve">. </w:delText>
        </w:r>
      </w:del>
    </w:p>
    <w:p w14:paraId="31C3C524" w14:textId="6D0F9304" w:rsidR="006B5293" w:rsidRPr="004270A8" w:rsidDel="00C7695D" w:rsidRDefault="006B5293" w:rsidP="005D175F">
      <w:pPr>
        <w:pStyle w:val="ListParagraph"/>
        <w:numPr>
          <w:ilvl w:val="1"/>
          <w:numId w:val="54"/>
        </w:numPr>
        <w:ind w:leftChars="0"/>
        <w:contextualSpacing/>
        <w:rPr>
          <w:del w:id="725" w:author="Hiroyasu Nishiumi" w:date="2022-10-20T18:55:00Z"/>
          <w:rFonts w:cs="Arial"/>
          <w:strike/>
          <w:highlight w:val="yellow"/>
        </w:rPr>
      </w:pPr>
      <w:del w:id="726" w:author="Hiroyasu Nishiumi" w:date="2022-10-20T18:55:00Z">
        <w:r w:rsidRPr="004270A8" w:rsidDel="00C7695D">
          <w:rPr>
            <w:rFonts w:cs="Arial"/>
            <w:strike/>
            <w:highlight w:val="yellow"/>
          </w:rPr>
          <w:delText>For the data size, data size for sending and receiving are fixed to 8 bytes (double value).</w:delText>
        </w:r>
      </w:del>
    </w:p>
    <w:p w14:paraId="3E6EBC70" w14:textId="3CDC74D6" w:rsidR="006B5293" w:rsidRPr="004270A8" w:rsidDel="00C7695D" w:rsidRDefault="006B5293" w:rsidP="005D175F">
      <w:pPr>
        <w:pStyle w:val="ListParagraph"/>
        <w:numPr>
          <w:ilvl w:val="1"/>
          <w:numId w:val="54"/>
        </w:numPr>
        <w:ind w:leftChars="0"/>
        <w:contextualSpacing/>
        <w:rPr>
          <w:del w:id="727" w:author="Hiroyasu Nishiumi" w:date="2022-10-20T18:55:00Z"/>
          <w:rFonts w:cs="Arial"/>
          <w:strike/>
          <w:highlight w:val="yellow"/>
        </w:rPr>
      </w:pPr>
      <w:del w:id="728" w:author="Hiroyasu Nishiumi" w:date="2022-10-20T18:55:00Z">
        <w:r w:rsidRPr="004270A8" w:rsidDel="00C7695D">
          <w:rPr>
            <w:rFonts w:cs="Arial"/>
            <w:strike/>
            <w:highlight w:val="yellow"/>
          </w:rPr>
          <w:delText>For the message id, currently, the message ID is fixed to the CAN unit number.</w:delText>
        </w:r>
      </w:del>
    </w:p>
    <w:p w14:paraId="6227BFD0" w14:textId="3C7BF404" w:rsidR="006B5293" w:rsidRPr="004270A8" w:rsidDel="00C7695D" w:rsidRDefault="006B5293" w:rsidP="006B5293">
      <w:pPr>
        <w:pStyle w:val="ListParagraph"/>
        <w:rPr>
          <w:del w:id="729" w:author="Hiroyasu Nishiumi" w:date="2022-10-20T18:55:00Z"/>
          <w:rFonts w:cs="Arial"/>
          <w:strike/>
          <w:highlight w:val="yellow"/>
        </w:rPr>
      </w:pPr>
      <w:del w:id="730" w:author="Hiroyasu Nishiumi" w:date="2022-10-20T18:55:00Z">
        <w:r w:rsidRPr="004270A8" w:rsidDel="00C7695D">
          <w:rPr>
            <w:rFonts w:cs="Arial"/>
            <w:strike/>
            <w:highlight w:val="yellow"/>
          </w:rPr>
          <w:delText>These limitations will be support in the next version.</w:delText>
        </w:r>
      </w:del>
    </w:p>
    <w:p w14:paraId="1219A521" w14:textId="10B6850A" w:rsidR="00310B21" w:rsidRPr="004270A8" w:rsidDel="00C7695D" w:rsidRDefault="00A05E7F" w:rsidP="00310B21">
      <w:pPr>
        <w:pStyle w:val="ListParagraph"/>
        <w:numPr>
          <w:ilvl w:val="0"/>
          <w:numId w:val="54"/>
        </w:numPr>
        <w:ind w:leftChars="0"/>
        <w:contextualSpacing/>
        <w:rPr>
          <w:del w:id="731" w:author="Hiroyasu Nishiumi" w:date="2022-10-20T18:55:00Z"/>
          <w:rFonts w:eastAsia="MS Gothic" w:cs="Arial"/>
          <w:strike/>
          <w:szCs w:val="21"/>
          <w:highlight w:val="yellow"/>
        </w:rPr>
      </w:pPr>
      <w:del w:id="732" w:author="Hiroyasu Nishiumi" w:date="2022-10-20T18:55:00Z">
        <w:r w:rsidRPr="004270A8" w:rsidDel="00C7695D">
          <w:rPr>
            <w:rFonts w:eastAsia="MS Gothic" w:cs="Arial"/>
            <w:strike/>
            <w:szCs w:val="21"/>
            <w:highlight w:val="yellow"/>
          </w:rPr>
          <w:delText>Support only CAN TOKEN Port</w:delText>
        </w:r>
        <w:r w:rsidR="00310B21" w:rsidRPr="004270A8" w:rsidDel="00C7695D">
          <w:rPr>
            <w:rFonts w:eastAsia="MS Gothic" w:cs="Arial"/>
            <w:strike/>
            <w:szCs w:val="21"/>
            <w:highlight w:val="yellow"/>
          </w:rPr>
          <w:delText>:</w:delText>
        </w:r>
      </w:del>
    </w:p>
    <w:p w14:paraId="12C9C425" w14:textId="4BE0BAFC" w:rsidR="00B80A82" w:rsidRPr="004270A8" w:rsidDel="00C7695D" w:rsidRDefault="00310B21" w:rsidP="00B3693B">
      <w:pPr>
        <w:pStyle w:val="ListParagraph"/>
        <w:ind w:leftChars="0" w:left="720"/>
        <w:contextualSpacing/>
        <w:rPr>
          <w:del w:id="733" w:author="Hiroyasu Nishiumi" w:date="2022-10-20T18:55:00Z"/>
          <w:rFonts w:eastAsia="MS Gothic" w:cs="Arial"/>
          <w:strike/>
          <w:szCs w:val="21"/>
          <w:highlight w:val="yellow"/>
        </w:rPr>
      </w:pPr>
      <w:del w:id="734" w:author="Hiroyasu Nishiumi" w:date="2022-10-20T18:55:00Z">
        <w:r w:rsidRPr="004270A8" w:rsidDel="00C7695D">
          <w:rPr>
            <w:rFonts w:eastAsia="MS Gothic" w:cs="Arial"/>
            <w:strike/>
            <w:szCs w:val="21"/>
            <w:highlight w:val="yellow"/>
          </w:rPr>
          <w:delText xml:space="preserve">In the VLAB environment, </w:delText>
        </w:r>
        <w:r w:rsidR="00B80A82" w:rsidRPr="004270A8" w:rsidDel="00C7695D">
          <w:rPr>
            <w:rFonts w:eastAsia="MS Gothic" w:cs="Arial"/>
            <w:strike/>
            <w:szCs w:val="21"/>
            <w:highlight w:val="yellow"/>
          </w:rPr>
          <w:delText xml:space="preserve">ETVPF use the TOKEN Port which is virtual CAN port of VLAB (For example: CAN0RX is RSCAN0_TOKEN_RX_DATA0 and RH850.RSCAN0_TOKEN_RX_CTRL0) to connect to the CAN Bus to keep the simulation speed. </w:delText>
        </w:r>
      </w:del>
    </w:p>
    <w:p w14:paraId="4C8112C3" w14:textId="6DAADDFB" w:rsidR="00B80A82" w:rsidRPr="004270A8" w:rsidDel="00C7695D" w:rsidRDefault="00310B21" w:rsidP="00B3693B">
      <w:pPr>
        <w:pStyle w:val="ListParagraph"/>
        <w:ind w:leftChars="0" w:left="720"/>
        <w:contextualSpacing/>
        <w:rPr>
          <w:del w:id="735" w:author="Hiroyasu Nishiumi" w:date="2022-10-20T18:55:00Z"/>
          <w:rFonts w:eastAsia="MS Gothic" w:cs="Arial"/>
          <w:strike/>
          <w:szCs w:val="21"/>
          <w:highlight w:val="yellow"/>
        </w:rPr>
      </w:pPr>
      <w:del w:id="736" w:author="Hiroyasu Nishiumi" w:date="2022-10-20T18:55:00Z">
        <w:r w:rsidRPr="004270A8" w:rsidDel="00C7695D">
          <w:rPr>
            <w:rFonts w:eastAsia="MS Gothic" w:cs="Arial"/>
            <w:strike/>
            <w:szCs w:val="21"/>
            <w:highlight w:val="yellow"/>
          </w:rPr>
          <w:delText xml:space="preserve">ETVPF </w:delText>
        </w:r>
        <w:r w:rsidR="00B80A82" w:rsidRPr="004270A8" w:rsidDel="00C7695D">
          <w:rPr>
            <w:rFonts w:eastAsia="MS Gothic" w:cs="Arial"/>
            <w:strike/>
            <w:szCs w:val="21"/>
            <w:highlight w:val="yellow"/>
          </w:rPr>
          <w:delText>do</w:delText>
        </w:r>
        <w:r w:rsidRPr="004270A8" w:rsidDel="00C7695D">
          <w:rPr>
            <w:rFonts w:eastAsia="MS Gothic" w:cs="Arial"/>
            <w:strike/>
            <w:szCs w:val="21"/>
            <w:highlight w:val="yellow"/>
          </w:rPr>
          <w:delText xml:space="preserve"> not use the </w:delText>
        </w:r>
        <w:r w:rsidR="00B80A82" w:rsidRPr="004270A8" w:rsidDel="00C7695D">
          <w:rPr>
            <w:rFonts w:eastAsia="MS Gothic" w:cs="Arial"/>
            <w:strike/>
            <w:szCs w:val="21"/>
            <w:highlight w:val="yellow"/>
          </w:rPr>
          <w:delText xml:space="preserve">CAN </w:delText>
        </w:r>
        <w:r w:rsidRPr="004270A8" w:rsidDel="00C7695D">
          <w:rPr>
            <w:rFonts w:eastAsia="MS Gothic" w:cs="Arial"/>
            <w:strike/>
            <w:szCs w:val="21"/>
            <w:highlight w:val="yellow"/>
          </w:rPr>
          <w:delText>Port I/O for connecting between CAN module (CAN TX and CAN RX) and the CAN Bus.</w:delText>
        </w:r>
        <w:r w:rsidR="00B80A82" w:rsidRPr="004270A8" w:rsidDel="00C7695D">
          <w:rPr>
            <w:rFonts w:eastAsia="MS Gothic" w:cs="Arial"/>
            <w:strike/>
            <w:szCs w:val="21"/>
            <w:highlight w:val="yellow"/>
          </w:rPr>
          <w:delText xml:space="preserve"> Therefore, w</w:delText>
        </w:r>
        <w:r w:rsidRPr="004270A8" w:rsidDel="00C7695D">
          <w:rPr>
            <w:rFonts w:eastAsia="MS Gothic" w:cs="Arial"/>
            <w:strike/>
            <w:szCs w:val="21"/>
            <w:highlight w:val="yellow"/>
          </w:rPr>
          <w:delText>hen using real device, user must map the CAN module to the Port I/O before connecting to the CAN Bus.</w:delText>
        </w:r>
      </w:del>
    </w:p>
    <w:p w14:paraId="0A7FCD4C" w14:textId="6072B84C" w:rsidR="006B5293" w:rsidRPr="004270A8" w:rsidDel="00C7695D" w:rsidRDefault="00310B21" w:rsidP="00310B21">
      <w:pPr>
        <w:pStyle w:val="ListParagraph"/>
        <w:ind w:leftChars="0" w:left="720"/>
        <w:contextualSpacing/>
        <w:rPr>
          <w:del w:id="737" w:author="Hiroyasu Nishiumi" w:date="2022-10-20T18:55:00Z"/>
          <w:rFonts w:eastAsia="MS Gothic" w:cs="Arial"/>
          <w:strike/>
          <w:szCs w:val="21"/>
        </w:rPr>
      </w:pPr>
      <w:del w:id="738" w:author="Hiroyasu Nishiumi" w:date="2022-10-20T18:55:00Z">
        <w:r w:rsidRPr="004270A8" w:rsidDel="00C7695D">
          <w:rPr>
            <w:rFonts w:eastAsia="MS Gothic" w:cs="Arial"/>
            <w:strike/>
            <w:szCs w:val="21"/>
            <w:highlight w:val="yellow"/>
          </w:rPr>
          <w:delText xml:space="preserve">Because using the TOKEN Port, ETVPF </w:delText>
        </w:r>
        <w:r w:rsidR="00B80A82" w:rsidRPr="004270A8" w:rsidDel="00C7695D">
          <w:rPr>
            <w:rFonts w:eastAsia="MS Gothic" w:cs="Arial"/>
            <w:strike/>
            <w:szCs w:val="21"/>
            <w:highlight w:val="yellow"/>
          </w:rPr>
          <w:delText>will</w:delText>
        </w:r>
        <w:r w:rsidRPr="004270A8" w:rsidDel="00C7695D">
          <w:rPr>
            <w:rFonts w:eastAsia="MS Gothic" w:cs="Arial"/>
            <w:strike/>
            <w:szCs w:val="21"/>
            <w:highlight w:val="yellow"/>
          </w:rPr>
          <w:delText xml:space="preserve"> not </w:delText>
        </w:r>
        <w:r w:rsidR="00B80A82" w:rsidRPr="004270A8" w:rsidDel="00C7695D">
          <w:rPr>
            <w:rFonts w:eastAsia="MS Gothic" w:cs="Arial"/>
            <w:strike/>
            <w:szCs w:val="21"/>
            <w:highlight w:val="yellow"/>
          </w:rPr>
          <w:delText>guarantee</w:delText>
        </w:r>
        <w:r w:rsidRPr="004270A8" w:rsidDel="00C7695D">
          <w:rPr>
            <w:rFonts w:eastAsia="MS Gothic" w:cs="Arial"/>
            <w:strike/>
            <w:szCs w:val="21"/>
            <w:highlight w:val="yellow"/>
          </w:rPr>
          <w:delText xml:space="preserve"> the behavior of using the Port I/O in real device</w:delText>
        </w:r>
        <w:r w:rsidR="00637D0D" w:rsidRPr="004270A8" w:rsidDel="00C7695D">
          <w:rPr>
            <w:rFonts w:eastAsia="MS Gothic" w:cs="Arial"/>
            <w:strike/>
            <w:szCs w:val="21"/>
            <w:highlight w:val="yellow"/>
          </w:rPr>
          <w:delText>.</w:delText>
        </w:r>
      </w:del>
    </w:p>
    <w:p w14:paraId="7A7BD498" w14:textId="77777777" w:rsidR="00F85FED" w:rsidRPr="004270A8" w:rsidRDefault="00F85FED" w:rsidP="00F85FED">
      <w:pPr>
        <w:pStyle w:val="ListParagraph"/>
        <w:numPr>
          <w:ilvl w:val="0"/>
          <w:numId w:val="54"/>
        </w:numPr>
        <w:ind w:leftChars="0"/>
        <w:contextualSpacing/>
        <w:rPr>
          <w:rFonts w:eastAsia="MS Gothic" w:cs="Arial"/>
          <w:szCs w:val="21"/>
        </w:rPr>
      </w:pPr>
      <w:r w:rsidRPr="004270A8">
        <w:rPr>
          <w:rFonts w:eastAsia="MS Gothic" w:cs="Arial"/>
          <w:szCs w:val="21"/>
        </w:rPr>
        <w:t>There are some functions of driver code which are not guaranteed:</w:t>
      </w:r>
    </w:p>
    <w:p w14:paraId="7B97C280" w14:textId="20ECD2B9" w:rsidR="00F85FED" w:rsidRPr="004270A8" w:rsidRDefault="00F85FED" w:rsidP="00F85FED">
      <w:pPr>
        <w:pStyle w:val="ListParagraph"/>
        <w:numPr>
          <w:ilvl w:val="0"/>
          <w:numId w:val="34"/>
        </w:numPr>
        <w:ind w:leftChars="0"/>
        <w:contextualSpacing/>
        <w:rPr>
          <w:rFonts w:eastAsia="MS Gothic" w:cs="Arial"/>
          <w:szCs w:val="21"/>
        </w:rPr>
      </w:pPr>
      <w:r w:rsidRPr="004270A8">
        <w:rPr>
          <w:rFonts w:eastAsia="MS Gothic" w:cs="Arial"/>
          <w:szCs w:val="21"/>
        </w:rPr>
        <w:t>R_Config_&lt;CAN Channel&gt;_Transmission_Stop function: Because ET</w:t>
      </w:r>
      <w:r w:rsidR="00914DF1" w:rsidRPr="004270A8">
        <w:rPr>
          <w:rFonts w:eastAsia="MS Gothic" w:cs="Arial"/>
          <w:szCs w:val="21"/>
        </w:rPr>
        <w:t>-</w:t>
      </w:r>
      <w:r w:rsidRPr="004270A8">
        <w:rPr>
          <w:rFonts w:eastAsia="MS Gothic" w:cs="Arial"/>
          <w:szCs w:val="21"/>
        </w:rPr>
        <w:t xml:space="preserve">VPF guideline is not for stopping, it is only for executing </w:t>
      </w:r>
      <w:del w:id="739" w:author="Hiroyasu Nishiumi" w:date="2022-10-20T18:40:00Z">
        <w:r w:rsidRPr="004270A8" w:rsidDel="00D95B1B">
          <w:rPr>
            <w:rFonts w:eastAsia="MS Gothic" w:cs="Arial"/>
            <w:szCs w:val="21"/>
          </w:rPr>
          <w:delText>SPILS</w:delText>
        </w:r>
      </w:del>
      <w:ins w:id="740" w:author="Hiroyasu Nishiumi" w:date="2022-10-20T18:41:00Z">
        <w:r w:rsidR="00D95B1B" w:rsidRPr="004270A8">
          <w:rPr>
            <w:rFonts w:eastAsia="MS Gothic" w:cs="Arial"/>
            <w:szCs w:val="21"/>
          </w:rPr>
          <w:t>vHILS</w:t>
        </w:r>
      </w:ins>
      <w:r w:rsidRPr="004270A8">
        <w:rPr>
          <w:rFonts w:eastAsia="MS Gothic" w:cs="Arial"/>
          <w:szCs w:val="21"/>
        </w:rPr>
        <w:t>. Therefore, this function is just for user reference and not guaranteed.</w:t>
      </w:r>
    </w:p>
    <w:p w14:paraId="6F5D02A4" w14:textId="138C808F" w:rsidR="00F85FED" w:rsidRDefault="00F85FED" w:rsidP="00710E60">
      <w:pPr>
        <w:pStyle w:val="ListParagraph"/>
        <w:numPr>
          <w:ilvl w:val="0"/>
          <w:numId w:val="34"/>
        </w:numPr>
        <w:ind w:leftChars="0"/>
        <w:contextualSpacing/>
        <w:rPr>
          <w:rFonts w:eastAsia="MS Gothic" w:cs="Arial"/>
          <w:szCs w:val="21"/>
        </w:rPr>
      </w:pPr>
      <w:r w:rsidRPr="004270A8">
        <w:rPr>
          <w:rFonts w:eastAsia="MS Gothic" w:cs="Arial"/>
          <w:szCs w:val="21"/>
        </w:rPr>
        <w:t xml:space="preserve">CAN_Common_Reception_Init function: for executing </w:t>
      </w:r>
      <w:del w:id="741" w:author="Hiroyasu Nishiumi" w:date="2022-10-20T18:40:00Z">
        <w:r w:rsidRPr="004270A8" w:rsidDel="00D95B1B">
          <w:rPr>
            <w:rFonts w:eastAsia="MS Gothic" w:cs="Arial"/>
            <w:szCs w:val="21"/>
          </w:rPr>
          <w:delText>SPILS</w:delText>
        </w:r>
      </w:del>
      <w:ins w:id="742" w:author="Hiroyasu Nishiumi" w:date="2022-10-20T18:41:00Z">
        <w:r w:rsidR="00D95B1B" w:rsidRPr="004270A8">
          <w:rPr>
            <w:rFonts w:eastAsia="MS Gothic" w:cs="Arial"/>
            <w:szCs w:val="21"/>
          </w:rPr>
          <w:t>vHILS</w:t>
        </w:r>
      </w:ins>
      <w:r w:rsidRPr="004270A8">
        <w:rPr>
          <w:rFonts w:eastAsia="MS Gothic" w:cs="Arial"/>
          <w:szCs w:val="21"/>
        </w:rPr>
        <w:t>, ET</w:t>
      </w:r>
      <w:r w:rsidR="00914DF1" w:rsidRPr="004270A8">
        <w:rPr>
          <w:rFonts w:eastAsia="MS Gothic" w:cs="Arial"/>
          <w:szCs w:val="21"/>
        </w:rPr>
        <w:t>-</w:t>
      </w:r>
      <w:r w:rsidRPr="004270A8">
        <w:rPr>
          <w:rFonts w:eastAsia="MS Gothic" w:cs="Arial"/>
          <w:szCs w:val="21"/>
        </w:rPr>
        <w:t>VPF use the CAN_Common_Init function for initializing for both transmission and reception. Therefore, this function is just for user reference and not guaranteed.</w:t>
      </w:r>
    </w:p>
    <w:p w14:paraId="102CAF37" w14:textId="77777777" w:rsidR="00941A46" w:rsidRPr="004270A8" w:rsidRDefault="00941A46" w:rsidP="00941A46">
      <w:pPr>
        <w:pStyle w:val="ListParagraph"/>
        <w:ind w:leftChars="0" w:left="1080"/>
        <w:contextualSpacing/>
        <w:rPr>
          <w:rFonts w:eastAsia="MS Gothic" w:cs="Arial"/>
          <w:szCs w:val="21"/>
        </w:rPr>
      </w:pPr>
    </w:p>
    <w:p w14:paraId="1292F25B" w14:textId="53044F56" w:rsidR="00710E60" w:rsidRPr="004270A8" w:rsidRDefault="00710E60" w:rsidP="00710E60">
      <w:pPr>
        <w:pStyle w:val="ListParagraph"/>
        <w:numPr>
          <w:ilvl w:val="0"/>
          <w:numId w:val="54"/>
        </w:numPr>
        <w:ind w:leftChars="0"/>
        <w:contextualSpacing/>
        <w:rPr>
          <w:rFonts w:cs="Arial"/>
          <w:kern w:val="0"/>
          <w:szCs w:val="18"/>
          <w:highlight w:val="yellow"/>
        </w:rPr>
      </w:pPr>
      <w:bookmarkStart w:id="743" w:name="_Toc531712071"/>
      <w:commentRangeStart w:id="744"/>
      <w:r w:rsidRPr="004270A8">
        <w:rPr>
          <w:rFonts w:cs="Arial"/>
          <w:kern w:val="0"/>
          <w:szCs w:val="18"/>
          <w:highlight w:val="yellow"/>
        </w:rPr>
        <w:t>The features for RH850/U2C are preliminary because it's under development.</w:t>
      </w:r>
      <w:commentRangeEnd w:id="744"/>
      <w:r w:rsidRPr="004270A8">
        <w:rPr>
          <w:rStyle w:val="CommentReference"/>
          <w:rFonts w:cs="Arial"/>
          <w:highlight w:val="yellow"/>
        </w:rPr>
        <w:commentReference w:id="744"/>
      </w:r>
      <w:bookmarkStart w:id="745" w:name="V10000_Req_03_011"/>
      <w:bookmarkEnd w:id="745"/>
    </w:p>
    <w:p w14:paraId="6764867C" w14:textId="77777777" w:rsidR="00880732" w:rsidRPr="004270A8" w:rsidRDefault="00880732" w:rsidP="00880732">
      <w:pPr>
        <w:contextualSpacing/>
        <w:rPr>
          <w:rFonts w:cs="Arial"/>
          <w:kern w:val="0"/>
          <w:szCs w:val="18"/>
          <w:highlight w:val="yellow"/>
        </w:rPr>
      </w:pPr>
    </w:p>
    <w:p w14:paraId="704B1B8D" w14:textId="77777777" w:rsidR="00C2395A" w:rsidRPr="00E85421" w:rsidRDefault="00646C41" w:rsidP="00C2395A">
      <w:pPr>
        <w:pStyle w:val="ListParagraph"/>
        <w:numPr>
          <w:ilvl w:val="0"/>
          <w:numId w:val="54"/>
        </w:numPr>
        <w:ind w:leftChars="0"/>
        <w:contextualSpacing/>
        <w:rPr>
          <w:rFonts w:cs="Arial"/>
          <w:kern w:val="0"/>
          <w:szCs w:val="18"/>
          <w:highlight w:val="yellow"/>
        </w:rPr>
      </w:pPr>
      <w:r w:rsidRPr="00C2395A">
        <w:rPr>
          <w:rFonts w:cs="Arial"/>
          <w:kern w:val="0"/>
          <w:szCs w:val="18"/>
          <w:highlight w:val="yellow"/>
        </w:rPr>
        <w:t xml:space="preserve">For </w:t>
      </w:r>
      <w:r w:rsidR="00C2395A" w:rsidRPr="00E85421">
        <w:rPr>
          <w:rFonts w:cs="Arial"/>
          <w:kern w:val="0"/>
          <w:szCs w:val="18"/>
          <w:highlight w:val="yellow"/>
        </w:rPr>
        <w:t xml:space="preserve">ADC in RH850/U2C this version only supports for </w:t>
      </w:r>
      <w:commentRangeStart w:id="746"/>
      <w:commentRangeStart w:id="747"/>
      <w:r w:rsidR="00C2395A" w:rsidRPr="00E85421">
        <w:rPr>
          <w:rFonts w:cs="Arial"/>
          <w:kern w:val="0"/>
          <w:szCs w:val="18"/>
          <w:highlight w:val="yellow"/>
        </w:rPr>
        <w:t>Unit 1</w:t>
      </w:r>
      <w:commentRangeEnd w:id="747"/>
      <w:r w:rsidR="00C2395A">
        <w:rPr>
          <w:rFonts w:cs="Arial"/>
          <w:kern w:val="0"/>
          <w:szCs w:val="18"/>
          <w:highlight w:val="yellow"/>
        </w:rPr>
        <w:t xml:space="preserve"> </w:t>
      </w:r>
      <w:r w:rsidR="00C2395A" w:rsidRPr="00E85421">
        <w:rPr>
          <w:rFonts w:cs="Arial"/>
          <w:kern w:val="0"/>
          <w:szCs w:val="18"/>
          <w:highlight w:val="yellow"/>
        </w:rPr>
        <w:t>(ADC</w:t>
      </w:r>
      <w:r w:rsidR="00C2395A">
        <w:rPr>
          <w:rFonts w:cs="Arial"/>
          <w:kern w:val="0"/>
          <w:szCs w:val="18"/>
          <w:highlight w:val="yellow"/>
        </w:rPr>
        <w:t>K1</w:t>
      </w:r>
      <w:r w:rsidR="00C2395A" w:rsidRPr="00E85421">
        <w:rPr>
          <w:rFonts w:cs="Arial"/>
          <w:kern w:val="0"/>
          <w:szCs w:val="18"/>
          <w:highlight w:val="yellow"/>
        </w:rPr>
        <w:t>)</w:t>
      </w:r>
      <w:commentRangeEnd w:id="746"/>
      <w:r w:rsidR="0085758E">
        <w:rPr>
          <w:rStyle w:val="CommentReference"/>
        </w:rPr>
        <w:commentReference w:id="746"/>
      </w:r>
      <w:r w:rsidR="00C2395A" w:rsidRPr="00E85421">
        <w:rPr>
          <w:rFonts w:cs="Arial"/>
          <w:kern w:val="0"/>
          <w:szCs w:val="18"/>
          <w:highlight w:val="yellow"/>
        </w:rPr>
        <w:t>,</w:t>
      </w:r>
      <w:r w:rsidR="00C2395A" w:rsidRPr="00E85421">
        <w:rPr>
          <w:rStyle w:val="CommentReference"/>
          <w:rFonts w:cs="Arial"/>
          <w:highlight w:val="yellow"/>
        </w:rPr>
        <w:commentReference w:id="747"/>
      </w:r>
      <w:r w:rsidR="00C2395A" w:rsidRPr="00E85421">
        <w:rPr>
          <w:rFonts w:cs="Arial"/>
          <w:kern w:val="0"/>
          <w:szCs w:val="18"/>
          <w:highlight w:val="yellow"/>
        </w:rPr>
        <w:t xml:space="preserve"> Scan group 1</w:t>
      </w:r>
      <w:r w:rsidR="00C2395A">
        <w:rPr>
          <w:rFonts w:cs="Arial"/>
          <w:kern w:val="0"/>
          <w:szCs w:val="18"/>
          <w:highlight w:val="yellow"/>
        </w:rPr>
        <w:t>,</w:t>
      </w:r>
      <w:r w:rsidR="00C2395A" w:rsidRPr="006C6628">
        <w:rPr>
          <w:rFonts w:cs="Arial"/>
          <w:kern w:val="0"/>
          <w:szCs w:val="18"/>
          <w:highlight w:val="yellow"/>
        </w:rPr>
        <w:t xml:space="preserve"> Multicycle scan mode.</w:t>
      </w:r>
    </w:p>
    <w:p w14:paraId="0C6CDD52" w14:textId="1C8624D6" w:rsidR="00C2395A" w:rsidRPr="00E85421" w:rsidRDefault="00C2395A" w:rsidP="00C2395A">
      <w:pPr>
        <w:ind w:left="720"/>
        <w:contextualSpacing/>
        <w:rPr>
          <w:rFonts w:cs="Arial"/>
          <w:kern w:val="0"/>
          <w:szCs w:val="18"/>
          <w:highlight w:val="yellow"/>
        </w:rPr>
      </w:pPr>
      <w:bookmarkStart w:id="748" w:name="_Hlk120281724"/>
      <w:r w:rsidRPr="00E85421">
        <w:rPr>
          <w:rFonts w:cs="Arial"/>
          <w:kern w:val="0"/>
          <w:szCs w:val="18"/>
          <w:highlight w:val="yellow"/>
        </w:rPr>
        <w:t>For ADC in RH850/F1KM this version only supports for Scan group 1</w:t>
      </w:r>
      <w:r>
        <w:rPr>
          <w:rFonts w:cs="Arial"/>
          <w:kern w:val="0"/>
          <w:szCs w:val="18"/>
          <w:highlight w:val="yellow"/>
        </w:rPr>
        <w:t xml:space="preserve">, </w:t>
      </w:r>
      <w:r w:rsidRPr="006C6628">
        <w:rPr>
          <w:rFonts w:cs="Arial"/>
          <w:kern w:val="0"/>
          <w:szCs w:val="18"/>
          <w:highlight w:val="yellow"/>
        </w:rPr>
        <w:t>Multicycle scan mode</w:t>
      </w:r>
      <w:r w:rsidRPr="00E85421">
        <w:rPr>
          <w:rFonts w:cs="Arial"/>
          <w:kern w:val="0"/>
          <w:szCs w:val="18"/>
          <w:highlight w:val="yellow"/>
        </w:rPr>
        <w:t>.</w:t>
      </w:r>
      <w:bookmarkStart w:id="749" w:name="V10000_REL_Comment_005"/>
      <w:bookmarkEnd w:id="749"/>
    </w:p>
    <w:bookmarkEnd w:id="748"/>
    <w:p w14:paraId="56D269B5" w14:textId="4773583F" w:rsidR="00880732" w:rsidRPr="00C2395A" w:rsidRDefault="00880732" w:rsidP="00C2395A">
      <w:pPr>
        <w:pStyle w:val="ListParagraph"/>
        <w:ind w:leftChars="0" w:left="720"/>
        <w:contextualSpacing/>
        <w:rPr>
          <w:rFonts w:cs="Arial"/>
          <w:kern w:val="0"/>
          <w:szCs w:val="18"/>
          <w:highlight w:val="yellow"/>
        </w:rPr>
      </w:pPr>
    </w:p>
    <w:p w14:paraId="0AC65840" w14:textId="7ED0FD43" w:rsidR="00FF575B" w:rsidRPr="004270A8" w:rsidRDefault="009333D6" w:rsidP="00710E60">
      <w:pPr>
        <w:pStyle w:val="ListParagraph"/>
        <w:numPr>
          <w:ilvl w:val="0"/>
          <w:numId w:val="54"/>
        </w:numPr>
        <w:ind w:leftChars="0"/>
        <w:contextualSpacing/>
        <w:rPr>
          <w:rFonts w:cs="Arial"/>
          <w:kern w:val="0"/>
          <w:szCs w:val="18"/>
          <w:highlight w:val="yellow"/>
        </w:rPr>
      </w:pPr>
      <w:r>
        <w:rPr>
          <w:noProof/>
        </w:rPr>
        <w:drawing>
          <wp:inline distT="0" distB="0" distL="0" distR="0" wp14:anchorId="5508C9BB" wp14:editId="2A6E6FE4">
            <wp:extent cx="660634" cy="154744"/>
            <wp:effectExtent l="0" t="0" r="6350" b="0"/>
            <wp:docPr id="21513" name="Picture 21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729136" cy="170790"/>
                    </a:xfrm>
                    <a:prstGeom prst="rect">
                      <a:avLst/>
                    </a:prstGeom>
                  </pic:spPr>
                </pic:pic>
              </a:graphicData>
            </a:graphic>
          </wp:inline>
        </w:drawing>
      </w:r>
      <w:r w:rsidRPr="004270A8">
        <w:rPr>
          <w:rFonts w:cs="Arial"/>
          <w:kern w:val="0"/>
          <w:szCs w:val="18"/>
          <w:highlight w:val="yellow"/>
        </w:rPr>
        <w:t xml:space="preserve"> </w:t>
      </w:r>
      <w:commentRangeStart w:id="750"/>
      <w:commentRangeStart w:id="751"/>
      <w:r w:rsidR="00FF575B" w:rsidRPr="004270A8">
        <w:rPr>
          <w:rFonts w:cs="Arial"/>
          <w:kern w:val="0"/>
          <w:szCs w:val="18"/>
          <w:highlight w:val="yellow"/>
        </w:rPr>
        <w:t xml:space="preserve">pin is </w:t>
      </w:r>
      <w:del w:id="752" w:author="Hiroyasu Nishiumi" w:date="2022-10-20T19:57:00Z">
        <w:r w:rsidR="00FF575B" w:rsidRPr="004270A8" w:rsidDel="003E4896">
          <w:rPr>
            <w:rFonts w:cs="Arial"/>
            <w:kern w:val="0"/>
            <w:szCs w:val="18"/>
            <w:highlight w:val="yellow"/>
          </w:rPr>
          <w:delText>assign</w:delText>
        </w:r>
      </w:del>
      <w:ins w:id="753" w:author="Hiroyasu Nishiumi" w:date="2022-10-20T19:57:00Z">
        <w:r w:rsidR="003E4896" w:rsidRPr="004270A8">
          <w:rPr>
            <w:rFonts w:cs="Arial"/>
            <w:kern w:val="0"/>
            <w:szCs w:val="18"/>
            <w:highlight w:val="yellow"/>
          </w:rPr>
          <w:t>assigned</w:t>
        </w:r>
      </w:ins>
      <w:r w:rsidR="00FF575B" w:rsidRPr="004270A8">
        <w:rPr>
          <w:rFonts w:cs="Arial"/>
          <w:kern w:val="0"/>
          <w:szCs w:val="18"/>
          <w:highlight w:val="yellow"/>
        </w:rPr>
        <w:t xml:space="preserve"> </w:t>
      </w:r>
      <w:del w:id="754" w:author="Hiroyasu Nishiumi" w:date="2022-10-20T19:58:00Z">
        <w:r w:rsidR="00FF575B" w:rsidRPr="004270A8" w:rsidDel="003E4896">
          <w:rPr>
            <w:rFonts w:cs="Arial"/>
            <w:kern w:val="0"/>
            <w:szCs w:val="18"/>
            <w:highlight w:val="yellow"/>
          </w:rPr>
          <w:delText>P27 group (</w:delText>
        </w:r>
      </w:del>
      <w:del w:id="755" w:author="Hiroyasu Nishiumi" w:date="2022-10-20T19:59:00Z">
        <w:r w:rsidR="00FF575B" w:rsidRPr="004270A8" w:rsidDel="003E4896">
          <w:rPr>
            <w:rFonts w:cs="Arial"/>
            <w:kern w:val="0"/>
            <w:szCs w:val="18"/>
            <w:highlight w:val="yellow"/>
          </w:rPr>
          <w:delText>P27_0</w:delText>
        </w:r>
      </w:del>
      <w:ins w:id="756" w:author="Hiroyasu Nishiumi" w:date="2022-10-20T19:59:00Z">
        <w:r w:rsidR="003E4896" w:rsidRPr="004270A8">
          <w:rPr>
            <w:rFonts w:cs="Arial"/>
            <w:kern w:val="0"/>
            <w:szCs w:val="18"/>
            <w:highlight w:val="yellow"/>
          </w:rPr>
          <w:t xml:space="preserve">P8-6 </w:t>
        </w:r>
      </w:ins>
      <w:ins w:id="757" w:author="Hiroyasu Nishiumi" w:date="2022-10-20T19:58:00Z">
        <w:r w:rsidR="003E4896" w:rsidRPr="004270A8">
          <w:rPr>
            <w:rFonts w:cs="Arial"/>
            <w:kern w:val="0"/>
            <w:szCs w:val="18"/>
            <w:highlight w:val="yellow"/>
          </w:rPr>
          <w:t xml:space="preserve">(for RH850/F1KM-S1 and RH850/F1KM-S4) or </w:t>
        </w:r>
      </w:ins>
      <w:ins w:id="758" w:author="Hiroyasu Nishiumi" w:date="2022-10-20T19:59:00Z">
        <w:r w:rsidR="003E4896" w:rsidRPr="004270A8">
          <w:rPr>
            <w:rFonts w:cs="Arial"/>
            <w:kern w:val="0"/>
            <w:szCs w:val="18"/>
            <w:highlight w:val="yellow"/>
          </w:rPr>
          <w:t>P27_0 (for RH850/U2C)</w:t>
        </w:r>
      </w:ins>
      <w:ins w:id="759" w:author="Hiroyasu Nishiumi" w:date="2022-10-20T20:00:00Z">
        <w:r w:rsidR="003E4896" w:rsidRPr="004270A8">
          <w:rPr>
            <w:rFonts w:cs="Arial"/>
            <w:kern w:val="0"/>
            <w:szCs w:val="18"/>
            <w:highlight w:val="yellow"/>
          </w:rPr>
          <w:t>, so use other port.</w:t>
        </w:r>
      </w:ins>
      <w:r w:rsidR="00090631">
        <w:rPr>
          <w:rFonts w:cs="Arial"/>
          <w:kern w:val="0"/>
          <w:szCs w:val="18"/>
          <w:highlight w:val="yellow"/>
        </w:rPr>
        <w:t xml:space="preserve"> </w:t>
      </w:r>
      <w:commentRangeStart w:id="760"/>
      <w:del w:id="761" w:author="Hiroyasu Nishiumi" w:date="2022-10-20T20:00:00Z">
        <w:r w:rsidR="00FF575B" w:rsidRPr="004270A8" w:rsidDel="003E4896">
          <w:rPr>
            <w:rFonts w:cs="Arial"/>
            <w:kern w:val="0"/>
            <w:szCs w:val="18"/>
            <w:highlight w:val="yellow"/>
          </w:rPr>
          <w:delText>only</w:delText>
        </w:r>
      </w:del>
      <w:commentRangeEnd w:id="760"/>
      <w:r w:rsidR="00315A79" w:rsidRPr="004270A8">
        <w:rPr>
          <w:rStyle w:val="CommentReference"/>
          <w:rFonts w:cs="Arial"/>
        </w:rPr>
        <w:commentReference w:id="760"/>
      </w:r>
      <w:del w:id="762" w:author="Hiroyasu Nishiumi" w:date="2022-10-20T20:00:00Z">
        <w:r w:rsidR="00FF575B" w:rsidRPr="004270A8" w:rsidDel="003E4896">
          <w:rPr>
            <w:rFonts w:cs="Arial"/>
            <w:kern w:val="0"/>
            <w:szCs w:val="18"/>
            <w:highlight w:val="yellow"/>
          </w:rPr>
          <w:delText>)</w:delText>
        </w:r>
      </w:del>
      <w:commentRangeEnd w:id="750"/>
      <w:r w:rsidR="00850A49" w:rsidRPr="004270A8">
        <w:rPr>
          <w:rStyle w:val="CommentReference"/>
          <w:rFonts w:cs="Arial"/>
        </w:rPr>
        <w:commentReference w:id="750"/>
      </w:r>
      <w:commentRangeEnd w:id="751"/>
      <w:r w:rsidR="006201A9" w:rsidRPr="004270A8">
        <w:rPr>
          <w:rStyle w:val="CommentReference"/>
          <w:rFonts w:cs="Arial"/>
        </w:rPr>
        <w:commentReference w:id="751"/>
      </w:r>
    </w:p>
    <w:p w14:paraId="36B5B093" w14:textId="77777777" w:rsidR="00880732" w:rsidRPr="009333D6" w:rsidRDefault="00880732" w:rsidP="00880732">
      <w:pPr>
        <w:contextualSpacing/>
        <w:rPr>
          <w:rFonts w:cs="Arial"/>
          <w:kern w:val="0"/>
          <w:szCs w:val="18"/>
          <w:highlight w:val="yellow"/>
        </w:rPr>
      </w:pPr>
    </w:p>
    <w:p w14:paraId="7B4D6302" w14:textId="7C6D351E" w:rsidR="005173C9" w:rsidRPr="009333D6" w:rsidRDefault="005173C9" w:rsidP="00B3263D">
      <w:pPr>
        <w:pStyle w:val="ListParagraph"/>
        <w:numPr>
          <w:ilvl w:val="0"/>
          <w:numId w:val="54"/>
        </w:numPr>
        <w:ind w:leftChars="0"/>
        <w:rPr>
          <w:rFonts w:eastAsia="MS Gothic" w:cs="Arial"/>
          <w:kern w:val="0"/>
          <w:szCs w:val="21"/>
          <w:highlight w:val="yellow"/>
        </w:rPr>
      </w:pPr>
      <w:bookmarkStart w:id="763" w:name="V10000_Req_03_013"/>
      <w:r w:rsidRPr="009333D6">
        <w:rPr>
          <w:rFonts w:eastAsia="MS Gothic" w:cs="Arial"/>
          <w:kern w:val="0"/>
          <w:szCs w:val="21"/>
          <w:highlight w:val="yellow"/>
        </w:rPr>
        <w:t xml:space="preserve">To synchronize the </w:t>
      </w:r>
      <w:bookmarkEnd w:id="763"/>
      <w:r w:rsidRPr="009333D6">
        <w:rPr>
          <w:rFonts w:eastAsia="MS Gothic" w:cs="Arial"/>
          <w:kern w:val="0"/>
          <w:szCs w:val="21"/>
          <w:highlight w:val="yellow"/>
        </w:rPr>
        <w:t>communication between VLAB and MATLAB, sampling time must higher than the execution time of algorithm each step</w:t>
      </w:r>
      <w:r w:rsidR="004850DC" w:rsidRPr="009333D6">
        <w:rPr>
          <w:rFonts w:eastAsia="MS Gothic" w:cs="Arial"/>
          <w:kern w:val="0"/>
          <w:szCs w:val="21"/>
          <w:highlight w:val="yellow"/>
        </w:rPr>
        <w:t>. When the execution time higher than sampling time, the output is not guaranteed.</w:t>
      </w:r>
      <w:r w:rsidR="00B3263D" w:rsidRPr="009333D6">
        <w:rPr>
          <w:rFonts w:eastAsia="MS Gothic" w:cs="Arial"/>
          <w:kern w:val="0"/>
          <w:szCs w:val="21"/>
          <w:highlight w:val="yellow"/>
        </w:rPr>
        <w:t xml:space="preserve"> For specific execution time, it describes in the “Time” column of execution_data.csv in “&lt;Code generation target&gt;_etvpf” folder.</w:t>
      </w:r>
    </w:p>
    <w:p w14:paraId="62DC42F4" w14:textId="77777777" w:rsidR="005173C9" w:rsidRPr="009333D6" w:rsidRDefault="005173C9" w:rsidP="005173C9">
      <w:pPr>
        <w:rPr>
          <w:rFonts w:eastAsia="MS Gothic" w:cs="Arial"/>
          <w:kern w:val="0"/>
          <w:szCs w:val="21"/>
          <w:highlight w:val="yellow"/>
        </w:rPr>
      </w:pPr>
    </w:p>
    <w:p w14:paraId="370174F7" w14:textId="40AD91C3" w:rsidR="005173C9" w:rsidRPr="009333D6" w:rsidRDefault="005173C9" w:rsidP="005173C9">
      <w:pPr>
        <w:numPr>
          <w:ilvl w:val="0"/>
          <w:numId w:val="54"/>
        </w:numPr>
        <w:contextualSpacing/>
        <w:rPr>
          <w:rFonts w:eastAsia="MS Gothic" w:cs="Arial"/>
          <w:kern w:val="0"/>
          <w:szCs w:val="21"/>
          <w:highlight w:val="yellow"/>
        </w:rPr>
      </w:pPr>
      <w:r w:rsidRPr="009333D6">
        <w:rPr>
          <w:rFonts w:eastAsia="MS Gothic" w:cs="Arial"/>
          <w:kern w:val="0"/>
          <w:szCs w:val="21"/>
          <w:highlight w:val="yellow"/>
        </w:rPr>
        <w:t xml:space="preserve">Duty time and pulse time of </w:t>
      </w:r>
      <w:bookmarkStart w:id="764" w:name="V10000_New_Req_03_006"/>
      <w:commentRangeStart w:id="765"/>
      <w:r w:rsidRPr="009333D6">
        <w:rPr>
          <w:rFonts w:cs="Arial"/>
          <w:kern w:val="0"/>
          <w:szCs w:val="21"/>
          <w:highlight w:val="yellow"/>
        </w:rPr>
        <w:t>TAUD</w:t>
      </w:r>
      <w:bookmarkEnd w:id="764"/>
      <w:commentRangeEnd w:id="765"/>
      <w:r w:rsidRPr="009333D6">
        <w:rPr>
          <w:rStyle w:val="CommentReference"/>
          <w:rFonts w:cs="Arial"/>
          <w:sz w:val="21"/>
          <w:szCs w:val="21"/>
          <w:highlight w:val="yellow"/>
        </w:rPr>
        <w:commentReference w:id="765"/>
      </w:r>
      <w:r w:rsidR="00C3786C">
        <w:rPr>
          <w:rFonts w:cs="Arial"/>
          <w:kern w:val="0"/>
          <w:szCs w:val="21"/>
          <w:highlight w:val="yellow"/>
        </w:rPr>
        <w:t xml:space="preserve"> </w:t>
      </w:r>
      <w:r w:rsidRPr="009333D6">
        <w:rPr>
          <w:rFonts w:eastAsia="MS Gothic" w:cs="Arial"/>
          <w:kern w:val="0"/>
          <w:szCs w:val="21"/>
          <w:highlight w:val="yellow"/>
        </w:rPr>
        <w:t>must be higher than sampling time.</w:t>
      </w:r>
    </w:p>
    <w:p w14:paraId="4DF0F7E7" w14:textId="77777777" w:rsidR="005173C9" w:rsidRPr="004270A8" w:rsidRDefault="005173C9" w:rsidP="005173C9">
      <w:pPr>
        <w:ind w:firstLine="720"/>
        <w:rPr>
          <w:rFonts w:eastAsia="MS Gothic" w:cs="Arial"/>
          <w:kern w:val="0"/>
          <w:szCs w:val="21"/>
          <w:highlight w:val="yellow"/>
        </w:rPr>
      </w:pPr>
      <w:r w:rsidRPr="009333D6">
        <w:rPr>
          <w:rFonts w:eastAsia="MS Gothic" w:cs="Arial"/>
          <w:kern w:val="0"/>
          <w:szCs w:val="21"/>
          <w:highlight w:val="yellow"/>
        </w:rPr>
        <w:t xml:space="preserve">As </w:t>
      </w:r>
      <w:r w:rsidRPr="004270A8">
        <w:rPr>
          <w:rFonts w:eastAsia="MS Gothic" w:cs="Arial"/>
          <w:kern w:val="0"/>
          <w:szCs w:val="21"/>
          <w:highlight w:val="yellow"/>
        </w:rPr>
        <w:t xml:space="preserve">ETVPF spec, signal of PWM Output will be sent to MATLAB each sampling time </w:t>
      </w:r>
    </w:p>
    <w:p w14:paraId="30634065" w14:textId="3911BEA1" w:rsidR="005173C9" w:rsidRPr="004270A8" w:rsidRDefault="005173C9" w:rsidP="005173C9">
      <w:pPr>
        <w:ind w:left="720"/>
        <w:rPr>
          <w:rFonts w:eastAsia="MS Gothic" w:cs="Arial"/>
          <w:kern w:val="0"/>
          <w:szCs w:val="21"/>
          <w:highlight w:val="yellow"/>
        </w:rPr>
      </w:pPr>
      <w:r w:rsidRPr="004270A8">
        <w:rPr>
          <w:rFonts w:eastAsia="MS Gothic" w:cs="Arial"/>
          <w:kern w:val="0"/>
          <w:szCs w:val="21"/>
          <w:highlight w:val="yellow"/>
        </w:rPr>
        <w:t xml:space="preserve">For TAUD, when using duty time and pulse time smaller than sampling time, during receive output of PWM from VPF to MATLAB, some signal may be missed. </w:t>
      </w:r>
      <w:r w:rsidR="00AE6FDD">
        <w:rPr>
          <w:rFonts w:eastAsia="MS Gothic" w:cs="Arial"/>
          <w:kern w:val="0"/>
          <w:szCs w:val="21"/>
          <w:highlight w:val="yellow"/>
        </w:rPr>
        <w:t>Thus,</w:t>
      </w:r>
      <w:r w:rsidRPr="004270A8">
        <w:rPr>
          <w:rFonts w:eastAsia="MS Gothic" w:cs="Arial"/>
          <w:kern w:val="0"/>
          <w:szCs w:val="21"/>
          <w:highlight w:val="yellow"/>
        </w:rPr>
        <w:t xml:space="preserve"> Duty time and pulse time of TAUD must be higher than sampling time. </w:t>
      </w:r>
    </w:p>
    <w:p w14:paraId="6AAA369C" w14:textId="77777777" w:rsidR="005173C9" w:rsidRPr="004270A8" w:rsidRDefault="005173C9" w:rsidP="005173C9">
      <w:pPr>
        <w:ind w:left="720"/>
        <w:rPr>
          <w:rFonts w:eastAsia="MS Gothic" w:cs="Arial"/>
          <w:kern w:val="0"/>
          <w:szCs w:val="21"/>
          <w:highlight w:val="yellow"/>
        </w:rPr>
      </w:pPr>
    </w:p>
    <w:p w14:paraId="1EFDE94C" w14:textId="77777777" w:rsidR="005173C9" w:rsidRPr="004270A8" w:rsidRDefault="005173C9" w:rsidP="005173C9">
      <w:pPr>
        <w:numPr>
          <w:ilvl w:val="0"/>
          <w:numId w:val="54"/>
        </w:numPr>
        <w:contextualSpacing/>
        <w:rPr>
          <w:rFonts w:eastAsia="MS Gothic" w:cs="Arial"/>
          <w:kern w:val="0"/>
          <w:szCs w:val="21"/>
          <w:highlight w:val="yellow"/>
        </w:rPr>
      </w:pPr>
      <w:commentRangeStart w:id="766"/>
      <w:r w:rsidRPr="004270A8">
        <w:rPr>
          <w:rFonts w:eastAsia="MS Gothic" w:cs="Arial"/>
          <w:kern w:val="0"/>
          <w:szCs w:val="21"/>
          <w:highlight w:val="yellow"/>
        </w:rPr>
        <w:t>TAUD output signal of VPF delays a little bit</w:t>
      </w:r>
      <w:commentRangeEnd w:id="766"/>
      <w:r w:rsidR="00A36C87" w:rsidRPr="004270A8">
        <w:rPr>
          <w:rStyle w:val="CommentReference"/>
          <w:rFonts w:cs="Arial"/>
        </w:rPr>
        <w:commentReference w:id="766"/>
      </w:r>
    </w:p>
    <w:p w14:paraId="0DEBCE4C" w14:textId="77777777" w:rsidR="005173C9" w:rsidRPr="004270A8" w:rsidRDefault="005173C9" w:rsidP="005173C9">
      <w:pPr>
        <w:ind w:left="720"/>
        <w:contextualSpacing/>
        <w:rPr>
          <w:rFonts w:eastAsia="MS Gothic" w:cs="Arial"/>
          <w:kern w:val="0"/>
          <w:szCs w:val="21"/>
          <w:highlight w:val="yellow"/>
        </w:rPr>
      </w:pPr>
      <w:r w:rsidRPr="004270A8">
        <w:rPr>
          <w:rFonts w:eastAsia="MS Gothic" w:cs="Arial"/>
          <w:kern w:val="0"/>
          <w:szCs w:val="21"/>
          <w:highlight w:val="yellow"/>
        </w:rPr>
        <w:t>In actual VPF, the TAUD clock has some delay at initialization and it may be the same as the actual chip (not ideal as spec, high value immediately when start TAUD).</w:t>
      </w:r>
    </w:p>
    <w:p w14:paraId="2A55EA3D" w14:textId="2D50781D" w:rsidR="005173C9" w:rsidRPr="004270A8" w:rsidRDefault="005173C9" w:rsidP="005173C9">
      <w:pPr>
        <w:ind w:left="720"/>
        <w:contextualSpacing/>
        <w:rPr>
          <w:rFonts w:eastAsia="MS Gothic" w:cs="Arial"/>
          <w:kern w:val="0"/>
          <w:szCs w:val="21"/>
        </w:rPr>
      </w:pPr>
      <w:r w:rsidRPr="004270A8">
        <w:rPr>
          <w:rFonts w:eastAsia="MS Gothic" w:cs="Arial"/>
          <w:kern w:val="0"/>
          <w:szCs w:val="21"/>
          <w:highlight w:val="yellow"/>
        </w:rPr>
        <w:t>For workaround, we prepared a unit delay block at the output of MILS</w:t>
      </w:r>
      <w:r w:rsidR="00FB0422" w:rsidRPr="004270A8">
        <w:rPr>
          <w:rFonts w:eastAsia="MS Gothic" w:cs="Arial"/>
          <w:kern w:val="0"/>
          <w:szCs w:val="21"/>
          <w:highlight w:val="yellow"/>
        </w:rPr>
        <w:fldChar w:fldCharType="begin"/>
      </w:r>
      <w:r w:rsidR="00FB0422" w:rsidRPr="004270A8">
        <w:rPr>
          <w:rFonts w:cs="Arial"/>
        </w:rPr>
        <w:instrText xml:space="preserve"> XE "</w:instrText>
      </w:r>
      <w:ins w:id="767" w:author="Hiroyasu Nishiumi" w:date="2022-10-20T10:33:00Z">
        <w:r w:rsidR="00FB0422" w:rsidRPr="004270A8">
          <w:rPr>
            <w:rFonts w:eastAsia="MS Gothic" w:cs="Arial"/>
            <w:szCs w:val="21"/>
          </w:rPr>
          <w:instrText>MILS</w:instrText>
        </w:r>
      </w:ins>
      <w:r w:rsidR="00FB0422" w:rsidRPr="004270A8">
        <w:rPr>
          <w:rFonts w:cs="Arial"/>
        </w:rPr>
        <w:instrText xml:space="preserve">" </w:instrText>
      </w:r>
      <w:r w:rsidR="00FB0422" w:rsidRPr="004270A8">
        <w:rPr>
          <w:rFonts w:eastAsia="MS Gothic" w:cs="Arial"/>
          <w:kern w:val="0"/>
          <w:szCs w:val="21"/>
          <w:highlight w:val="yellow"/>
        </w:rPr>
        <w:fldChar w:fldCharType="end"/>
      </w:r>
      <w:r w:rsidRPr="004270A8">
        <w:rPr>
          <w:rFonts w:eastAsia="MS Gothic" w:cs="Arial"/>
          <w:kern w:val="0"/>
          <w:szCs w:val="21"/>
          <w:highlight w:val="yellow"/>
        </w:rPr>
        <w:t xml:space="preserve"> TAUD block. By applied this method, waveform of MILS and </w:t>
      </w:r>
      <w:del w:id="768" w:author="Hiroyasu Nishiumi" w:date="2022-10-20T18:40:00Z">
        <w:r w:rsidRPr="004270A8" w:rsidDel="00D95B1B">
          <w:rPr>
            <w:rFonts w:eastAsia="MS Gothic" w:cs="Arial"/>
            <w:kern w:val="0"/>
            <w:szCs w:val="21"/>
            <w:highlight w:val="yellow"/>
          </w:rPr>
          <w:delText>SPILS</w:delText>
        </w:r>
      </w:del>
      <w:ins w:id="769" w:author="Hiroyasu Nishiumi" w:date="2022-10-20T18:41:00Z">
        <w:r w:rsidR="00D95B1B" w:rsidRPr="004270A8">
          <w:rPr>
            <w:rFonts w:eastAsia="MS Gothic" w:cs="Arial"/>
            <w:kern w:val="0"/>
            <w:szCs w:val="21"/>
            <w:highlight w:val="yellow"/>
          </w:rPr>
          <w:t>vHILS</w:t>
        </w:r>
      </w:ins>
      <w:r w:rsidRPr="004270A8">
        <w:rPr>
          <w:rFonts w:eastAsia="MS Gothic" w:cs="Arial"/>
          <w:kern w:val="0"/>
          <w:szCs w:val="21"/>
          <w:highlight w:val="yellow"/>
        </w:rPr>
        <w:t xml:space="preserve"> are the same, except the first step value we not sure (currently the initial value of unit delay is 0)</w:t>
      </w:r>
    </w:p>
    <w:p w14:paraId="3D07FB94" w14:textId="77777777" w:rsidR="005173C9" w:rsidRPr="004270A8" w:rsidRDefault="005173C9" w:rsidP="005173C9">
      <w:pPr>
        <w:ind w:left="720"/>
        <w:contextualSpacing/>
        <w:rPr>
          <w:rFonts w:eastAsia="MS Gothic" w:cs="Arial"/>
          <w:kern w:val="0"/>
          <w:szCs w:val="21"/>
          <w:highlight w:val="yellow"/>
        </w:rPr>
      </w:pPr>
    </w:p>
    <w:p w14:paraId="764B394D" w14:textId="01FB5C16" w:rsidR="005173C9" w:rsidRPr="004270A8" w:rsidRDefault="005173C9" w:rsidP="005173C9">
      <w:pPr>
        <w:numPr>
          <w:ilvl w:val="0"/>
          <w:numId w:val="54"/>
        </w:numPr>
        <w:contextualSpacing/>
        <w:rPr>
          <w:rFonts w:eastAsia="MS Gothic" w:cs="Arial"/>
          <w:kern w:val="0"/>
          <w:szCs w:val="21"/>
          <w:highlight w:val="yellow"/>
        </w:rPr>
      </w:pPr>
      <w:r w:rsidRPr="004270A8">
        <w:rPr>
          <w:rFonts w:eastAsia="MS Gothic" w:cs="Arial"/>
          <w:kern w:val="0"/>
          <w:szCs w:val="21"/>
          <w:highlight w:val="yellow"/>
        </w:rPr>
        <w:t>TAUD MILS</w:t>
      </w:r>
      <w:r w:rsidR="00FB0422" w:rsidRPr="004270A8">
        <w:rPr>
          <w:rFonts w:eastAsia="MS Gothic" w:cs="Arial"/>
          <w:kern w:val="0"/>
          <w:szCs w:val="21"/>
          <w:highlight w:val="yellow"/>
        </w:rPr>
        <w:fldChar w:fldCharType="begin"/>
      </w:r>
      <w:r w:rsidR="00FB0422" w:rsidRPr="004270A8">
        <w:rPr>
          <w:rFonts w:cs="Arial"/>
        </w:rPr>
        <w:instrText xml:space="preserve"> XE "</w:instrText>
      </w:r>
      <w:ins w:id="770" w:author="Hiroyasu Nishiumi" w:date="2022-10-20T10:33:00Z">
        <w:r w:rsidR="00FB0422" w:rsidRPr="004270A8">
          <w:rPr>
            <w:rFonts w:eastAsia="MS Gothic" w:cs="Arial"/>
            <w:szCs w:val="21"/>
          </w:rPr>
          <w:instrText>MILS</w:instrText>
        </w:r>
      </w:ins>
      <w:r w:rsidR="00FB0422" w:rsidRPr="004270A8">
        <w:rPr>
          <w:rFonts w:cs="Arial"/>
        </w:rPr>
        <w:instrText xml:space="preserve">" </w:instrText>
      </w:r>
      <w:r w:rsidR="00FB0422" w:rsidRPr="004270A8">
        <w:rPr>
          <w:rFonts w:eastAsia="MS Gothic" w:cs="Arial"/>
          <w:kern w:val="0"/>
          <w:szCs w:val="21"/>
          <w:highlight w:val="yellow"/>
        </w:rPr>
        <w:fldChar w:fldCharType="end"/>
      </w:r>
      <w:r w:rsidRPr="004270A8">
        <w:rPr>
          <w:rFonts w:eastAsia="MS Gothic" w:cs="Arial"/>
          <w:kern w:val="0"/>
          <w:szCs w:val="21"/>
          <w:highlight w:val="yellow"/>
        </w:rPr>
        <w:t xml:space="preserve"> for Triangle PWM Output is not supported.</w:t>
      </w:r>
    </w:p>
    <w:p w14:paraId="3EE22553" w14:textId="77777777" w:rsidR="005173C9" w:rsidRPr="004270A8" w:rsidRDefault="005173C9" w:rsidP="005173C9">
      <w:pPr>
        <w:ind w:left="720"/>
        <w:contextualSpacing/>
        <w:rPr>
          <w:rFonts w:eastAsia="MS Gothic" w:cs="Arial"/>
          <w:kern w:val="0"/>
          <w:szCs w:val="21"/>
          <w:highlight w:val="yellow"/>
        </w:rPr>
      </w:pPr>
    </w:p>
    <w:p w14:paraId="3E80AA90" w14:textId="77777777" w:rsidR="003565B7" w:rsidRPr="009333D6" w:rsidRDefault="003565B7">
      <w:pPr>
        <w:widowControl/>
        <w:jc w:val="left"/>
        <w:rPr>
          <w:rFonts w:eastAsia="MS Gothic" w:cs="Arial"/>
          <w:kern w:val="0"/>
          <w:szCs w:val="21"/>
        </w:rPr>
      </w:pPr>
      <w:r w:rsidRPr="009333D6">
        <w:rPr>
          <w:rFonts w:eastAsia="MS Gothic" w:cs="Arial"/>
          <w:kern w:val="0"/>
          <w:szCs w:val="21"/>
        </w:rPr>
        <w:br w:type="page"/>
      </w:r>
    </w:p>
    <w:p w14:paraId="04BEBFCA" w14:textId="4856A18E" w:rsidR="005173C9" w:rsidRPr="004270A8" w:rsidRDefault="005173C9" w:rsidP="005173C9">
      <w:pPr>
        <w:numPr>
          <w:ilvl w:val="0"/>
          <w:numId w:val="54"/>
        </w:numPr>
        <w:contextualSpacing/>
        <w:rPr>
          <w:rFonts w:eastAsia="MS Gothic" w:cs="Arial"/>
          <w:kern w:val="0"/>
          <w:szCs w:val="21"/>
          <w:highlight w:val="yellow"/>
        </w:rPr>
      </w:pPr>
      <w:r w:rsidRPr="004270A8">
        <w:rPr>
          <w:rFonts w:eastAsia="MS Gothic" w:cs="Arial"/>
          <w:kern w:val="0"/>
          <w:szCs w:val="21"/>
          <w:highlight w:val="yellow"/>
        </w:rPr>
        <w:lastRenderedPageBreak/>
        <w:t>For CA mode, user can enable it, but it is just the evaluation feature in this version</w:t>
      </w:r>
    </w:p>
    <w:p w14:paraId="24D06BAC" w14:textId="52631578" w:rsidR="005173C9" w:rsidRPr="004270A8" w:rsidRDefault="005173C9" w:rsidP="005173C9">
      <w:pPr>
        <w:ind w:firstLine="720"/>
        <w:rPr>
          <w:rFonts w:eastAsia="MS Gothic" w:cs="Arial"/>
          <w:kern w:val="0"/>
          <w:szCs w:val="21"/>
          <w:highlight w:val="yellow"/>
        </w:rPr>
      </w:pPr>
      <w:r w:rsidRPr="004270A8">
        <w:rPr>
          <w:rFonts w:eastAsia="MS Gothic" w:cs="Arial"/>
          <w:kern w:val="0"/>
          <w:szCs w:val="21"/>
          <w:highlight w:val="yellow"/>
        </w:rPr>
        <w:t>If user wan</w:t>
      </w:r>
      <w:r w:rsidR="00C3786C">
        <w:rPr>
          <w:rFonts w:eastAsia="MS Gothic" w:cs="Arial"/>
          <w:kern w:val="0"/>
          <w:szCs w:val="21"/>
          <w:highlight w:val="yellow"/>
        </w:rPr>
        <w:t>ts</w:t>
      </w:r>
      <w:r w:rsidRPr="004270A8">
        <w:rPr>
          <w:rFonts w:eastAsia="MS Gothic" w:cs="Arial"/>
          <w:kern w:val="0"/>
          <w:szCs w:val="21"/>
          <w:highlight w:val="yellow"/>
        </w:rPr>
        <w:t xml:space="preserve"> to use CA mode, please follow the below steps:</w:t>
      </w:r>
    </w:p>
    <w:p w14:paraId="7F192FBF" w14:textId="77777777" w:rsidR="003565B7" w:rsidRPr="004270A8" w:rsidRDefault="003565B7" w:rsidP="005173C9">
      <w:pPr>
        <w:ind w:firstLine="720"/>
        <w:rPr>
          <w:rFonts w:eastAsia="MS Gothic" w:cs="Arial"/>
          <w:kern w:val="0"/>
          <w:szCs w:val="21"/>
          <w:highlight w:val="yellow"/>
        </w:rPr>
      </w:pPr>
    </w:p>
    <w:p w14:paraId="6ABF5D4E" w14:textId="747330F8" w:rsidR="005173C9" w:rsidRPr="004270A8" w:rsidRDefault="005173C9" w:rsidP="005173C9">
      <w:pPr>
        <w:ind w:left="720"/>
        <w:contextualSpacing/>
        <w:rPr>
          <w:rFonts w:eastAsia="MS Gothic" w:cs="Arial"/>
          <w:kern w:val="0"/>
          <w:szCs w:val="21"/>
          <w:highlight w:val="yellow"/>
        </w:rPr>
      </w:pPr>
      <w:r w:rsidRPr="004270A8">
        <w:rPr>
          <w:rFonts w:eastAsia="MS Gothic" w:cs="Arial"/>
          <w:b/>
          <w:bCs/>
          <w:kern w:val="0"/>
          <w:szCs w:val="21"/>
          <w:highlight w:val="yellow"/>
        </w:rPr>
        <w:t>Step 1</w:t>
      </w:r>
      <w:r w:rsidRPr="004270A8">
        <w:rPr>
          <w:rFonts w:eastAsia="MS Gothic" w:cs="Arial"/>
          <w:kern w:val="0"/>
          <w:szCs w:val="21"/>
          <w:highlight w:val="yellow"/>
        </w:rPr>
        <w:t>: Run ETVPF for the first time and keep the environment.</w:t>
      </w:r>
    </w:p>
    <w:p w14:paraId="022A7D3A" w14:textId="77777777" w:rsidR="003565B7" w:rsidRPr="004270A8" w:rsidRDefault="003565B7" w:rsidP="005173C9">
      <w:pPr>
        <w:ind w:left="720"/>
        <w:contextualSpacing/>
        <w:rPr>
          <w:rFonts w:eastAsia="MS Gothic" w:cs="Arial"/>
          <w:kern w:val="0"/>
          <w:szCs w:val="21"/>
          <w:highlight w:val="yellow"/>
        </w:rPr>
      </w:pPr>
    </w:p>
    <w:p w14:paraId="4A6B5F8A" w14:textId="77777777" w:rsidR="005173C9" w:rsidRPr="004270A8" w:rsidRDefault="005173C9" w:rsidP="005173C9">
      <w:pPr>
        <w:ind w:left="720"/>
        <w:contextualSpacing/>
        <w:rPr>
          <w:rFonts w:eastAsia="MS Gothic" w:cs="Arial"/>
          <w:kern w:val="0"/>
          <w:szCs w:val="21"/>
          <w:highlight w:val="yellow"/>
        </w:rPr>
      </w:pPr>
      <w:r w:rsidRPr="004270A8">
        <w:rPr>
          <w:rFonts w:eastAsia="MS Gothic" w:cs="Arial"/>
          <w:b/>
          <w:bCs/>
          <w:kern w:val="0"/>
          <w:szCs w:val="21"/>
          <w:highlight w:val="yellow"/>
        </w:rPr>
        <w:t>Step 2</w:t>
      </w:r>
      <w:r w:rsidRPr="004270A8">
        <w:rPr>
          <w:rFonts w:eastAsia="MS Gothic" w:cs="Arial"/>
          <w:kern w:val="0"/>
          <w:szCs w:val="21"/>
          <w:highlight w:val="yellow"/>
        </w:rPr>
        <w:t>: Change some strings in ETVPF_testbench_sample.py to replace FastIss to CAIss.</w:t>
      </w:r>
    </w:p>
    <w:p w14:paraId="143D01AF" w14:textId="77777777" w:rsidR="005173C9" w:rsidRPr="004270A8" w:rsidRDefault="005173C9" w:rsidP="003565B7">
      <w:pPr>
        <w:numPr>
          <w:ilvl w:val="0"/>
          <w:numId w:val="74"/>
        </w:numPr>
        <w:ind w:left="1843"/>
        <w:contextualSpacing/>
        <w:jc w:val="left"/>
        <w:rPr>
          <w:rFonts w:eastAsia="MS Gothic" w:cs="Arial"/>
          <w:kern w:val="0"/>
          <w:szCs w:val="21"/>
          <w:highlight w:val="yellow"/>
        </w:rPr>
      </w:pPr>
      <w:r w:rsidRPr="004270A8">
        <w:rPr>
          <w:rFonts w:eastAsia="MS Gothic" w:cs="Arial"/>
          <w:kern w:val="0"/>
          <w:szCs w:val="21"/>
          <w:highlight w:val="yellow"/>
        </w:rPr>
        <w:t xml:space="preserve">vlab.read_register("RH850.CPUSS.PE1_FastIss.r31")  change to vlab.read_register("RH850.CPUSS.PE1_CAIss.r31")  </w:t>
      </w:r>
    </w:p>
    <w:p w14:paraId="0376542B" w14:textId="77777777" w:rsidR="005173C9" w:rsidRPr="004270A8" w:rsidRDefault="005173C9" w:rsidP="003565B7">
      <w:pPr>
        <w:numPr>
          <w:ilvl w:val="0"/>
          <w:numId w:val="74"/>
        </w:numPr>
        <w:ind w:left="1843"/>
        <w:contextualSpacing/>
        <w:jc w:val="left"/>
        <w:rPr>
          <w:rFonts w:eastAsia="MS Gothic" w:cs="Arial"/>
          <w:kern w:val="0"/>
          <w:szCs w:val="21"/>
          <w:highlight w:val="yellow"/>
        </w:rPr>
      </w:pPr>
      <w:r w:rsidRPr="004270A8">
        <w:rPr>
          <w:rFonts w:eastAsia="MS Gothic" w:cs="Arial"/>
          <w:kern w:val="0"/>
          <w:szCs w:val="21"/>
          <w:highlight w:val="yellow"/>
        </w:rPr>
        <w:t>vlab.load('rh850.f1km', ['--device-type=S1', '-t', './sim.py']) change to vlab.load('rh850.f1km', ['--device-type=S1', '-t', './sim.py', '-iss=ca'])</w:t>
      </w:r>
    </w:p>
    <w:p w14:paraId="130BD1D2" w14:textId="77777777" w:rsidR="003565B7" w:rsidRPr="004270A8" w:rsidRDefault="003565B7" w:rsidP="005173C9">
      <w:pPr>
        <w:ind w:left="720"/>
        <w:contextualSpacing/>
        <w:rPr>
          <w:rFonts w:eastAsia="MS Gothic" w:cs="Arial"/>
          <w:b/>
          <w:bCs/>
          <w:kern w:val="0"/>
          <w:szCs w:val="21"/>
          <w:highlight w:val="yellow"/>
        </w:rPr>
      </w:pPr>
    </w:p>
    <w:p w14:paraId="6D87B4EF" w14:textId="37109AB5" w:rsidR="005173C9" w:rsidRPr="004270A8" w:rsidRDefault="005173C9" w:rsidP="005173C9">
      <w:pPr>
        <w:ind w:left="720"/>
        <w:contextualSpacing/>
        <w:rPr>
          <w:rFonts w:eastAsia="MS Gothic" w:cs="Arial"/>
          <w:kern w:val="0"/>
          <w:szCs w:val="21"/>
          <w:highlight w:val="yellow"/>
        </w:rPr>
      </w:pPr>
      <w:r w:rsidRPr="004270A8">
        <w:rPr>
          <w:rFonts w:eastAsia="MS Gothic" w:cs="Arial"/>
          <w:b/>
          <w:bCs/>
          <w:kern w:val="0"/>
          <w:szCs w:val="21"/>
          <w:highlight w:val="yellow"/>
        </w:rPr>
        <w:t>Step 3</w:t>
      </w:r>
      <w:r w:rsidRPr="004270A8">
        <w:rPr>
          <w:rFonts w:eastAsia="MS Gothic" w:cs="Arial"/>
          <w:kern w:val="0"/>
          <w:szCs w:val="21"/>
          <w:highlight w:val="yellow"/>
        </w:rPr>
        <w:t>: Rerun the current Simulink model manually</w:t>
      </w:r>
    </w:p>
    <w:p w14:paraId="2D3F60B4" w14:textId="77777777" w:rsidR="003565B7" w:rsidRPr="004270A8" w:rsidRDefault="003565B7" w:rsidP="005173C9">
      <w:pPr>
        <w:ind w:left="720"/>
        <w:contextualSpacing/>
        <w:rPr>
          <w:rFonts w:eastAsia="MS Gothic" w:cs="Arial"/>
          <w:b/>
          <w:bCs/>
          <w:kern w:val="0"/>
          <w:szCs w:val="21"/>
          <w:highlight w:val="yellow"/>
        </w:rPr>
      </w:pPr>
    </w:p>
    <w:p w14:paraId="30253BEF" w14:textId="5439174A" w:rsidR="00152833" w:rsidRPr="004270A8" w:rsidRDefault="005173C9" w:rsidP="005173C9">
      <w:pPr>
        <w:ind w:left="720"/>
        <w:contextualSpacing/>
        <w:rPr>
          <w:rFonts w:eastAsia="MS Gothic" w:cs="Arial"/>
          <w:kern w:val="0"/>
          <w:szCs w:val="21"/>
          <w:highlight w:val="yellow"/>
        </w:rPr>
      </w:pPr>
      <w:r w:rsidRPr="004270A8">
        <w:rPr>
          <w:rFonts w:eastAsia="MS Gothic" w:cs="Arial"/>
          <w:b/>
          <w:bCs/>
          <w:kern w:val="0"/>
          <w:szCs w:val="21"/>
          <w:highlight w:val="yellow"/>
        </w:rPr>
        <w:t>Step 4</w:t>
      </w:r>
      <w:r w:rsidRPr="004270A8">
        <w:rPr>
          <w:rFonts w:eastAsia="MS Gothic" w:cs="Arial"/>
          <w:kern w:val="0"/>
          <w:szCs w:val="21"/>
          <w:highlight w:val="yellow"/>
        </w:rPr>
        <w:t>: Rerun the ETVPF_testbench_sample.py manually.</w:t>
      </w:r>
    </w:p>
    <w:p w14:paraId="06CA965E" w14:textId="77777777" w:rsidR="003565B7" w:rsidRPr="004270A8" w:rsidRDefault="003565B7" w:rsidP="005173C9">
      <w:pPr>
        <w:ind w:left="720"/>
        <w:contextualSpacing/>
        <w:rPr>
          <w:ins w:id="771" w:author="Hiroyasu Nishiumi" w:date="2022-04-28T15:57:00Z"/>
          <w:rFonts w:eastAsia="MS Gothic" w:cs="Arial"/>
          <w:kern w:val="0"/>
          <w:szCs w:val="21"/>
          <w:highlight w:val="yellow"/>
        </w:rPr>
      </w:pPr>
    </w:p>
    <w:p w14:paraId="2C69A07B" w14:textId="6BB15E8B" w:rsidR="00F12428" w:rsidRPr="0082193F" w:rsidRDefault="00F12428" w:rsidP="00F12428">
      <w:pPr>
        <w:numPr>
          <w:ilvl w:val="0"/>
          <w:numId w:val="54"/>
        </w:numPr>
        <w:contextualSpacing/>
        <w:rPr>
          <w:rFonts w:eastAsia="MS Gothic" w:cs="Arial"/>
          <w:kern w:val="0"/>
          <w:szCs w:val="21"/>
          <w:highlight w:val="yellow"/>
        </w:rPr>
      </w:pPr>
      <w:r w:rsidRPr="0082193F">
        <w:rPr>
          <w:rFonts w:eastAsia="MS Gothic" w:cs="Arial"/>
          <w:kern w:val="0"/>
          <w:szCs w:val="21"/>
          <w:highlight w:val="yellow"/>
        </w:rPr>
        <w:t xml:space="preserve">The installation path of </w:t>
      </w:r>
      <w:r>
        <w:rPr>
          <w:rFonts w:eastAsia="MS Gothic" w:cs="Arial"/>
          <w:kern w:val="0"/>
          <w:szCs w:val="21"/>
          <w:highlight w:val="yellow"/>
        </w:rPr>
        <w:t xml:space="preserve">ET-VPF package, </w:t>
      </w:r>
      <w:r w:rsidRPr="0082193F">
        <w:rPr>
          <w:rFonts w:eastAsia="MS Gothic" w:cs="Arial"/>
          <w:kern w:val="0"/>
          <w:szCs w:val="21"/>
          <w:highlight w:val="yellow"/>
        </w:rPr>
        <w:t>CS+, Cygwin, Smart Configurator and VLAB cannot contain some special characters (refer to</w:t>
      </w:r>
      <w:r>
        <w:rPr>
          <w:rFonts w:eastAsia="MS Gothic" w:cs="Arial"/>
          <w:kern w:val="0"/>
          <w:szCs w:val="21"/>
          <w:highlight w:val="yellow"/>
        </w:rPr>
        <w:t xml:space="preserve"> </w:t>
      </w:r>
      <w:r>
        <w:rPr>
          <w:rFonts w:eastAsia="MS Gothic" w:cs="Arial"/>
          <w:kern w:val="0"/>
          <w:szCs w:val="21"/>
          <w:highlight w:val="yellow"/>
        </w:rPr>
        <w:fldChar w:fldCharType="begin"/>
      </w:r>
      <w:r>
        <w:rPr>
          <w:rFonts w:eastAsia="MS Gothic" w:cs="Arial"/>
          <w:kern w:val="0"/>
          <w:szCs w:val="21"/>
          <w:highlight w:val="yellow"/>
        </w:rPr>
        <w:instrText xml:space="preserve"> REF _Ref120516972 \h </w:instrText>
      </w:r>
      <w:r>
        <w:rPr>
          <w:rFonts w:eastAsia="MS Gothic" w:cs="Arial"/>
          <w:kern w:val="0"/>
          <w:szCs w:val="21"/>
          <w:highlight w:val="yellow"/>
        </w:rPr>
      </w:r>
      <w:r>
        <w:rPr>
          <w:rFonts w:eastAsia="MS Gothic" w:cs="Arial"/>
          <w:kern w:val="0"/>
          <w:szCs w:val="21"/>
          <w:highlight w:val="yellow"/>
        </w:rPr>
        <w:fldChar w:fldCharType="separate"/>
      </w:r>
      <w:r w:rsidR="00775653" w:rsidRPr="009674C6">
        <w:rPr>
          <w:rFonts w:cs="Arial"/>
          <w:b/>
          <w:i/>
          <w:iCs/>
          <w:highlight w:val="yellow"/>
        </w:rPr>
        <w:t xml:space="preserve">Table </w:t>
      </w:r>
      <w:r w:rsidR="00775653">
        <w:rPr>
          <w:rFonts w:cs="Arial"/>
          <w:b/>
          <w:bCs/>
          <w:i/>
          <w:iCs/>
          <w:noProof/>
          <w:highlight w:val="yellow"/>
        </w:rPr>
        <w:t>3</w:t>
      </w:r>
      <w:r w:rsidR="00775653" w:rsidRPr="009674C6">
        <w:rPr>
          <w:rFonts w:cs="Arial"/>
          <w:b/>
          <w:i/>
          <w:iCs/>
          <w:highlight w:val="yellow"/>
        </w:rPr>
        <w:noBreakHyphen/>
      </w:r>
      <w:r w:rsidR="00775653">
        <w:rPr>
          <w:rFonts w:cs="Arial"/>
          <w:b/>
          <w:bCs/>
          <w:i/>
          <w:iCs/>
          <w:noProof/>
          <w:highlight w:val="yellow"/>
        </w:rPr>
        <w:t>7</w:t>
      </w:r>
      <w:r w:rsidR="00775653" w:rsidRPr="009674C6">
        <w:rPr>
          <w:rFonts w:cs="Arial"/>
          <w:b/>
          <w:i/>
          <w:iCs/>
          <w:highlight w:val="yellow"/>
        </w:rPr>
        <w:t xml:space="preserve"> The supported special characters</w:t>
      </w:r>
      <w:r>
        <w:rPr>
          <w:rFonts w:eastAsia="MS Gothic" w:cs="Arial"/>
          <w:kern w:val="0"/>
          <w:szCs w:val="21"/>
          <w:highlight w:val="yellow"/>
        </w:rPr>
        <w:fldChar w:fldCharType="end"/>
      </w:r>
      <w:r>
        <w:rPr>
          <w:rFonts w:eastAsia="MS Gothic" w:cs="Arial"/>
          <w:kern w:val="0"/>
          <w:szCs w:val="21"/>
          <w:highlight w:val="yellow"/>
        </w:rPr>
        <w:t xml:space="preserve"> for more detail</w:t>
      </w:r>
      <w:r w:rsidRPr="0082193F">
        <w:rPr>
          <w:rFonts w:eastAsia="MS Gothic" w:cs="Arial"/>
          <w:kern w:val="0"/>
          <w:szCs w:val="21"/>
          <w:highlight w:val="yellow"/>
        </w:rPr>
        <w:t>).</w:t>
      </w:r>
      <w:bookmarkStart w:id="772" w:name="V10000_REL_Comment_008"/>
      <w:bookmarkEnd w:id="772"/>
    </w:p>
    <w:p w14:paraId="2B5C7642" w14:textId="77777777" w:rsidR="003565B7" w:rsidRPr="004270A8" w:rsidRDefault="003565B7">
      <w:pPr>
        <w:widowControl/>
        <w:jc w:val="left"/>
        <w:rPr>
          <w:rFonts w:eastAsiaTheme="majorEastAsia" w:cs="Arial"/>
          <w:b/>
          <w:bCs/>
          <w:kern w:val="0"/>
          <w:sz w:val="24"/>
          <w:szCs w:val="24"/>
        </w:rPr>
      </w:pPr>
      <w:r w:rsidRPr="004270A8">
        <w:rPr>
          <w:rFonts w:cs="Arial"/>
        </w:rPr>
        <w:br w:type="page"/>
      </w:r>
    </w:p>
    <w:p w14:paraId="04EA087F" w14:textId="231302BB" w:rsidR="00EF3631" w:rsidRPr="004270A8" w:rsidRDefault="00EF3631" w:rsidP="00A92D49">
      <w:pPr>
        <w:pStyle w:val="Heading2"/>
        <w:rPr>
          <w:ins w:id="773" w:author="Hiroyasu Nishiumi" w:date="2022-04-28T15:08:00Z"/>
        </w:rPr>
      </w:pPr>
      <w:bookmarkStart w:id="774" w:name="_Toc122608756"/>
      <w:ins w:id="775" w:author="Hiroyasu Nishiumi" w:date="2022-04-28T15:11:00Z">
        <w:r w:rsidRPr="004270A8">
          <w:lastRenderedPageBreak/>
          <w:t xml:space="preserve">4.2 </w:t>
        </w:r>
      </w:ins>
      <w:ins w:id="776" w:author="Hiroyasu Nishiumi" w:date="2022-04-28T15:08:00Z">
        <w:r w:rsidRPr="004270A8">
          <w:t>Simulink Models</w:t>
        </w:r>
        <w:bookmarkEnd w:id="743"/>
        <w:bookmarkEnd w:id="774"/>
      </w:ins>
    </w:p>
    <w:p w14:paraId="2154B081" w14:textId="1DD6EFCB" w:rsidR="00EF3631" w:rsidRPr="004270A8" w:rsidRDefault="00EF3631" w:rsidP="00EF3631">
      <w:pPr>
        <w:rPr>
          <w:rFonts w:cs="Arial"/>
        </w:rPr>
      </w:pPr>
    </w:p>
    <w:p w14:paraId="59B9F059" w14:textId="77777777" w:rsidR="003565B7" w:rsidRPr="004270A8" w:rsidRDefault="003565B7" w:rsidP="00EF3631">
      <w:pPr>
        <w:rPr>
          <w:ins w:id="777" w:author="Hiroyasu Nishiumi" w:date="2022-04-28T15:08:00Z"/>
          <w:rFonts w:cs="Arial"/>
        </w:rPr>
      </w:pPr>
    </w:p>
    <w:p w14:paraId="490404F6" w14:textId="0CB8A3EC" w:rsidR="00EF3631" w:rsidRPr="004270A8" w:rsidRDefault="00EF3631" w:rsidP="00EF3631">
      <w:pPr>
        <w:pStyle w:val="Heading3"/>
        <w:ind w:leftChars="0" w:left="0"/>
        <w:rPr>
          <w:ins w:id="778" w:author="Hiroyasu Nishiumi" w:date="2022-04-28T15:08:00Z"/>
          <w:rFonts w:ascii="Arial" w:hAnsi="Arial"/>
          <w:b/>
          <w:bCs/>
          <w:sz w:val="24"/>
        </w:rPr>
      </w:pPr>
      <w:bookmarkStart w:id="779" w:name="_Toc122608757"/>
      <w:ins w:id="780" w:author="Hiroyasu Nishiumi" w:date="2022-04-28T15:10:00Z">
        <w:r w:rsidRPr="004270A8">
          <w:rPr>
            <w:rFonts w:ascii="Arial" w:hAnsi="Arial"/>
            <w:b/>
            <w:bCs/>
            <w:sz w:val="24"/>
          </w:rPr>
          <w:t>4.2.1</w:t>
        </w:r>
      </w:ins>
      <w:ins w:id="781" w:author="Hiroyasu Nishiumi" w:date="2022-04-28T15:08:00Z">
        <w:r w:rsidRPr="004270A8">
          <w:rPr>
            <w:rFonts w:ascii="Arial" w:hAnsi="Arial"/>
            <w:b/>
            <w:bCs/>
            <w:sz w:val="24"/>
          </w:rPr>
          <w:t xml:space="preserve"> Available Strings for Paths and Block Names</w:t>
        </w:r>
        <w:bookmarkEnd w:id="779"/>
      </w:ins>
    </w:p>
    <w:p w14:paraId="3A3F1F7B" w14:textId="77777777" w:rsidR="00EF3631" w:rsidRPr="004270A8" w:rsidRDefault="00EF3631" w:rsidP="00EF3631">
      <w:pPr>
        <w:ind w:left="360"/>
        <w:rPr>
          <w:ins w:id="782" w:author="Hiroyasu Nishiumi" w:date="2022-04-28T15:08:00Z"/>
          <w:rFonts w:cs="Arial"/>
        </w:rPr>
      </w:pPr>
    </w:p>
    <w:p w14:paraId="22A78634" w14:textId="77777777" w:rsidR="00EF3631" w:rsidRPr="004270A8" w:rsidRDefault="00EF3631" w:rsidP="005F6E8C">
      <w:pPr>
        <w:rPr>
          <w:ins w:id="783" w:author="Hiroyasu Nishiumi" w:date="2022-04-28T15:08:00Z"/>
          <w:rFonts w:cs="Arial"/>
        </w:rPr>
      </w:pPr>
      <w:ins w:id="784" w:author="Hiroyasu Nishiumi" w:date="2022-04-28T15:08:00Z">
        <w:r w:rsidRPr="004270A8">
          <w:rPr>
            <w:rFonts w:cs="Arial"/>
          </w:rPr>
          <w:t>Do not use 2-byte characters (Japanese, etc.), spaces, slashes, line feeds, or hyphens for the names of code generation target blocks or paths to folders where the Simulink models are saved. If 2-byte characters are used for code generation target block names, they will be replaced with strings given by MATLAB, and if hyphens or spaces are used, their subsequent strings will be omitted. A series of ET-VPF operations is possible but not guaranteed.</w:t>
        </w:r>
      </w:ins>
    </w:p>
    <w:p w14:paraId="0FD44E89" w14:textId="2139A490" w:rsidR="00EF3631" w:rsidRPr="004270A8" w:rsidRDefault="00EF3631" w:rsidP="00EF3631">
      <w:pPr>
        <w:rPr>
          <w:rFonts w:cs="Arial"/>
        </w:rPr>
      </w:pPr>
    </w:p>
    <w:p w14:paraId="3B6AE2FB" w14:textId="77777777" w:rsidR="003565B7" w:rsidRPr="004270A8" w:rsidRDefault="003565B7" w:rsidP="00EF3631">
      <w:pPr>
        <w:rPr>
          <w:ins w:id="785" w:author="Hiroyasu Nishiumi" w:date="2022-04-28T15:08:00Z"/>
          <w:rFonts w:cs="Arial"/>
        </w:rPr>
      </w:pPr>
    </w:p>
    <w:p w14:paraId="5ED5A8D9" w14:textId="246110E2" w:rsidR="00EF3631" w:rsidRPr="004270A8" w:rsidRDefault="00EF3631" w:rsidP="00645BD5">
      <w:pPr>
        <w:pStyle w:val="Heading3"/>
        <w:ind w:leftChars="0" w:left="0"/>
        <w:rPr>
          <w:ins w:id="786" w:author="Hiroyasu Nishiumi" w:date="2022-04-28T15:08:00Z"/>
          <w:rFonts w:ascii="Arial" w:hAnsi="Arial"/>
          <w:b/>
          <w:bCs/>
          <w:sz w:val="24"/>
        </w:rPr>
      </w:pPr>
      <w:bookmarkStart w:id="787" w:name="_Toc122608758"/>
      <w:ins w:id="788" w:author="Hiroyasu Nishiumi" w:date="2022-04-28T15:11:00Z">
        <w:r w:rsidRPr="004270A8">
          <w:rPr>
            <w:rFonts w:ascii="Arial" w:hAnsi="Arial"/>
            <w:b/>
            <w:bCs/>
            <w:sz w:val="24"/>
          </w:rPr>
          <w:t>4.2.2</w:t>
        </w:r>
      </w:ins>
      <w:ins w:id="789" w:author="Hiroyasu Nishiumi" w:date="2022-04-28T15:08:00Z">
        <w:r w:rsidRPr="004270A8">
          <w:rPr>
            <w:rFonts w:ascii="Arial" w:hAnsi="Arial"/>
            <w:b/>
            <w:bCs/>
            <w:sz w:val="24"/>
          </w:rPr>
          <w:t xml:space="preserve"> Models Handling Complex Number Data</w:t>
        </w:r>
        <w:bookmarkEnd w:id="787"/>
      </w:ins>
    </w:p>
    <w:p w14:paraId="45BB66D2" w14:textId="77777777" w:rsidR="00EF3631" w:rsidRPr="004270A8" w:rsidRDefault="00EF3631" w:rsidP="00EF3631">
      <w:pPr>
        <w:ind w:left="360"/>
        <w:rPr>
          <w:ins w:id="790" w:author="Hiroyasu Nishiumi" w:date="2022-04-28T15:08:00Z"/>
          <w:rFonts w:cs="Arial"/>
        </w:rPr>
      </w:pPr>
    </w:p>
    <w:p w14:paraId="416465E6" w14:textId="7301E1DC" w:rsidR="00EF3631" w:rsidRPr="004270A8" w:rsidRDefault="00EF3631" w:rsidP="005F6E8C">
      <w:pPr>
        <w:rPr>
          <w:rFonts w:cs="Arial"/>
        </w:rPr>
      </w:pPr>
      <w:ins w:id="791" w:author="Hiroyasu Nishiumi" w:date="2022-04-28T15:08:00Z">
        <w:r w:rsidRPr="004270A8">
          <w:rPr>
            <w:rFonts w:cs="Arial"/>
          </w:rPr>
          <w:t>Code generation from the MATLAB/Simulink models (subsystems) handling the complex number data is not supported.</w:t>
        </w:r>
      </w:ins>
    </w:p>
    <w:p w14:paraId="2A42A7B7" w14:textId="77777777" w:rsidR="003565B7" w:rsidRPr="004270A8" w:rsidRDefault="003565B7" w:rsidP="005F6E8C">
      <w:pPr>
        <w:rPr>
          <w:ins w:id="792" w:author="Hiroyasu Nishiumi" w:date="2022-04-28T15:08:00Z"/>
          <w:rFonts w:cs="Arial"/>
        </w:rPr>
      </w:pPr>
    </w:p>
    <w:p w14:paraId="51693D5D" w14:textId="3E2FC724" w:rsidR="00EF3631" w:rsidRPr="004270A8" w:rsidRDefault="00EF3631" w:rsidP="00A92D49">
      <w:pPr>
        <w:pStyle w:val="Heading2"/>
      </w:pPr>
      <w:bookmarkStart w:id="793" w:name="_Toc531712076"/>
      <w:bookmarkStart w:id="794" w:name="_Toc122608759"/>
      <w:ins w:id="795" w:author="Hiroyasu Nishiumi" w:date="2022-04-28T15:11:00Z">
        <w:r w:rsidRPr="004270A8">
          <w:t>4.3</w:t>
        </w:r>
      </w:ins>
      <w:ins w:id="796" w:author="Hiroyasu Nishiumi" w:date="2022-04-28T15:08:00Z">
        <w:r w:rsidRPr="004270A8">
          <w:t xml:space="preserve"> Construction and Simulation</w:t>
        </w:r>
      </w:ins>
      <w:bookmarkEnd w:id="793"/>
      <w:bookmarkEnd w:id="794"/>
    </w:p>
    <w:p w14:paraId="49F786D8" w14:textId="77777777" w:rsidR="003565B7" w:rsidRPr="004270A8" w:rsidRDefault="003565B7" w:rsidP="003565B7">
      <w:pPr>
        <w:rPr>
          <w:ins w:id="797" w:author="Hiroyasu Nishiumi" w:date="2022-04-28T15:08:00Z"/>
          <w:rFonts w:cs="Arial"/>
        </w:rPr>
      </w:pPr>
    </w:p>
    <w:p w14:paraId="4D6403DB" w14:textId="77777777" w:rsidR="00EF3631" w:rsidRPr="004270A8" w:rsidRDefault="00EF3631" w:rsidP="00EF3631">
      <w:pPr>
        <w:rPr>
          <w:ins w:id="798" w:author="Hiroyasu Nishiumi" w:date="2022-04-28T15:08:00Z"/>
          <w:rFonts w:cs="Arial"/>
        </w:rPr>
      </w:pPr>
    </w:p>
    <w:p w14:paraId="10F4D80E" w14:textId="51303D62" w:rsidR="00EF3631" w:rsidRPr="004270A8" w:rsidRDefault="00EF3631" w:rsidP="00645BD5">
      <w:pPr>
        <w:pStyle w:val="Heading3"/>
        <w:ind w:leftChars="0" w:left="0"/>
        <w:rPr>
          <w:ins w:id="799" w:author="Hiroyasu Nishiumi" w:date="2022-04-28T15:08:00Z"/>
          <w:rFonts w:ascii="Arial" w:hAnsi="Arial"/>
          <w:b/>
          <w:bCs/>
          <w:sz w:val="24"/>
        </w:rPr>
      </w:pPr>
      <w:bookmarkStart w:id="800" w:name="_Toc122608760"/>
      <w:ins w:id="801" w:author="Hiroyasu Nishiumi" w:date="2022-04-28T15:12:00Z">
        <w:r w:rsidRPr="004270A8">
          <w:rPr>
            <w:rFonts w:ascii="Arial" w:hAnsi="Arial"/>
            <w:b/>
            <w:bCs/>
            <w:sz w:val="24"/>
          </w:rPr>
          <w:t>4.3.1</w:t>
        </w:r>
      </w:ins>
      <w:ins w:id="802" w:author="Hiroyasu Nishiumi" w:date="2022-04-28T15:08:00Z">
        <w:r w:rsidRPr="004270A8">
          <w:rPr>
            <w:rFonts w:ascii="Arial" w:hAnsi="Arial"/>
            <w:b/>
            <w:bCs/>
            <w:sz w:val="24"/>
          </w:rPr>
          <w:t xml:space="preserve"> Length of Path to Code Generation Folder</w:t>
        </w:r>
        <w:bookmarkEnd w:id="800"/>
      </w:ins>
    </w:p>
    <w:p w14:paraId="1C114F5B" w14:textId="77777777" w:rsidR="00EF3631" w:rsidRPr="004270A8" w:rsidRDefault="00EF3631" w:rsidP="00EF3631">
      <w:pPr>
        <w:ind w:left="360"/>
        <w:rPr>
          <w:ins w:id="803" w:author="Hiroyasu Nishiumi" w:date="2022-04-28T15:08:00Z"/>
          <w:rFonts w:cs="Arial"/>
        </w:rPr>
      </w:pPr>
    </w:p>
    <w:p w14:paraId="5F1E075C" w14:textId="77777777" w:rsidR="00EF3631" w:rsidRPr="004270A8" w:rsidRDefault="00EF3631" w:rsidP="005F6E8C">
      <w:pPr>
        <w:rPr>
          <w:ins w:id="804" w:author="Hiroyasu Nishiumi" w:date="2022-04-28T15:08:00Z"/>
          <w:rFonts w:cs="Arial"/>
        </w:rPr>
      </w:pPr>
      <w:ins w:id="805" w:author="Hiroyasu Nishiumi" w:date="2022-04-28T15:08:00Z">
        <w:r w:rsidRPr="004270A8">
          <w:rPr>
            <w:rFonts w:cs="Arial"/>
          </w:rPr>
          <w:t>The path length to files and directories is restricted in the Windows platform (limit of 260 characters). If the path length to the code generation folder containing source code generated by the Simulink model is too long, MATLAB will display an error message on MATLAB Command Window.</w:t>
        </w:r>
      </w:ins>
    </w:p>
    <w:p w14:paraId="1E0D4232" w14:textId="77777777" w:rsidR="00EF3631" w:rsidRPr="004270A8" w:rsidRDefault="00EF3631" w:rsidP="005F6E8C">
      <w:pPr>
        <w:rPr>
          <w:ins w:id="806" w:author="Hiroyasu Nishiumi" w:date="2022-04-28T15:08:00Z"/>
          <w:rFonts w:cs="Arial"/>
        </w:rPr>
      </w:pPr>
    </w:p>
    <w:p w14:paraId="7DB12F9C" w14:textId="77777777" w:rsidR="00EF3631" w:rsidRPr="004270A8" w:rsidRDefault="00EF3631" w:rsidP="005F6E8C">
      <w:pPr>
        <w:rPr>
          <w:ins w:id="807" w:author="Hiroyasu Nishiumi" w:date="2022-04-28T15:08:00Z"/>
          <w:rFonts w:cs="Arial"/>
        </w:rPr>
      </w:pPr>
      <w:ins w:id="808" w:author="Hiroyasu Nishiumi" w:date="2022-04-28T15:08:00Z">
        <w:r w:rsidRPr="004270A8">
          <w:rPr>
            <w:rFonts w:cs="Arial"/>
          </w:rPr>
          <w:t>Error: Build failed because the build file name(s) exceed the Windows limit of 260 characters. Build from a working directory with a shorter path, to allow build files to be created with shorter filenames. “&lt;invalid file name&gt;”</w:t>
        </w:r>
      </w:ins>
    </w:p>
    <w:p w14:paraId="117C5D66" w14:textId="4E44A654" w:rsidR="00EF3631" w:rsidRPr="004270A8" w:rsidRDefault="00EF3631" w:rsidP="005F6E8C">
      <w:pPr>
        <w:rPr>
          <w:rFonts w:cs="Arial"/>
        </w:rPr>
      </w:pPr>
    </w:p>
    <w:p w14:paraId="3AADBA29" w14:textId="77777777" w:rsidR="003565B7" w:rsidRPr="004270A8" w:rsidRDefault="003565B7" w:rsidP="005F6E8C">
      <w:pPr>
        <w:rPr>
          <w:ins w:id="809" w:author="Hiroyasu Nishiumi" w:date="2022-04-28T15:08:00Z"/>
          <w:rFonts w:cs="Arial"/>
        </w:rPr>
      </w:pPr>
    </w:p>
    <w:p w14:paraId="6B17D0EB" w14:textId="533005A9" w:rsidR="00EF3631" w:rsidRPr="004270A8" w:rsidRDefault="00EF3631" w:rsidP="00645BD5">
      <w:pPr>
        <w:pStyle w:val="Heading3"/>
        <w:ind w:leftChars="0" w:left="0"/>
        <w:rPr>
          <w:ins w:id="810" w:author="Hiroyasu Nishiumi" w:date="2022-04-28T15:08:00Z"/>
          <w:rFonts w:ascii="Arial" w:hAnsi="Arial"/>
          <w:b/>
          <w:bCs/>
          <w:sz w:val="24"/>
        </w:rPr>
      </w:pPr>
      <w:bookmarkStart w:id="811" w:name="_Toc122608761"/>
      <w:ins w:id="812" w:author="Hiroyasu Nishiumi" w:date="2022-04-28T15:12:00Z">
        <w:r w:rsidRPr="004270A8">
          <w:rPr>
            <w:rFonts w:ascii="Arial" w:hAnsi="Arial"/>
            <w:b/>
            <w:bCs/>
            <w:sz w:val="24"/>
          </w:rPr>
          <w:t>4.3.2</w:t>
        </w:r>
      </w:ins>
      <w:ins w:id="813" w:author="Hiroyasu Nishiumi" w:date="2022-04-28T15:08:00Z">
        <w:r w:rsidRPr="004270A8">
          <w:rPr>
            <w:rFonts w:ascii="Arial" w:hAnsi="Arial"/>
            <w:b/>
            <w:bCs/>
            <w:sz w:val="24"/>
          </w:rPr>
          <w:t xml:space="preserve"> Notes on Power Management</w:t>
        </w:r>
        <w:bookmarkEnd w:id="811"/>
      </w:ins>
    </w:p>
    <w:p w14:paraId="0BB6B06D" w14:textId="77777777" w:rsidR="00EF3631" w:rsidRPr="004270A8" w:rsidRDefault="00EF3631" w:rsidP="00EF3631">
      <w:pPr>
        <w:ind w:left="360"/>
        <w:rPr>
          <w:ins w:id="814" w:author="Hiroyasu Nishiumi" w:date="2022-04-28T15:08:00Z"/>
          <w:rFonts w:cs="Arial"/>
        </w:rPr>
      </w:pPr>
    </w:p>
    <w:p w14:paraId="7A9AEC2F" w14:textId="77777777" w:rsidR="00EF3631" w:rsidRPr="004270A8" w:rsidRDefault="00EF3631" w:rsidP="005F6E8C">
      <w:pPr>
        <w:rPr>
          <w:ins w:id="815" w:author="Hiroyasu Nishiumi" w:date="2022-04-28T15:08:00Z"/>
          <w:rFonts w:cs="Arial"/>
        </w:rPr>
      </w:pPr>
      <w:ins w:id="816" w:author="Hiroyasu Nishiumi" w:date="2022-04-28T15:08:00Z">
        <w:r w:rsidRPr="004270A8">
          <w:rPr>
            <w:rFonts w:cs="Arial"/>
          </w:rPr>
          <w:t>If the PC goes to sleep or hibernate mode while working on ET-VPF, an error may occur during the operation after rebooting.</w:t>
        </w:r>
      </w:ins>
    </w:p>
    <w:p w14:paraId="2463B5D2" w14:textId="3BA5BE92" w:rsidR="00EF3631" w:rsidRPr="004270A8" w:rsidRDefault="00EF3631" w:rsidP="00EF3631">
      <w:pPr>
        <w:ind w:left="360"/>
        <w:rPr>
          <w:rFonts w:cs="Arial"/>
        </w:rPr>
      </w:pPr>
    </w:p>
    <w:p w14:paraId="608CBF61" w14:textId="77777777" w:rsidR="003565B7" w:rsidRPr="004270A8" w:rsidRDefault="003565B7" w:rsidP="00EF3631">
      <w:pPr>
        <w:ind w:left="360"/>
        <w:rPr>
          <w:ins w:id="817" w:author="Hiroyasu Nishiumi" w:date="2022-04-28T15:08:00Z"/>
          <w:rFonts w:cs="Arial"/>
        </w:rPr>
      </w:pPr>
    </w:p>
    <w:p w14:paraId="2042FEC0" w14:textId="7E2074FD" w:rsidR="00EF3631" w:rsidRPr="004270A8" w:rsidRDefault="00EF3631" w:rsidP="00645BD5">
      <w:pPr>
        <w:pStyle w:val="Heading3"/>
        <w:ind w:leftChars="0" w:left="0"/>
        <w:rPr>
          <w:ins w:id="818" w:author="Hiroyasu Nishiumi" w:date="2022-04-28T15:08:00Z"/>
          <w:rFonts w:ascii="Arial" w:hAnsi="Arial"/>
          <w:b/>
          <w:bCs/>
          <w:sz w:val="24"/>
        </w:rPr>
      </w:pPr>
      <w:bookmarkStart w:id="819" w:name="_Toc122608762"/>
      <w:ins w:id="820" w:author="Hiroyasu Nishiumi" w:date="2022-04-28T15:12:00Z">
        <w:r w:rsidRPr="004270A8">
          <w:rPr>
            <w:rFonts w:ascii="Arial" w:hAnsi="Arial"/>
            <w:b/>
            <w:bCs/>
            <w:sz w:val="24"/>
          </w:rPr>
          <w:t>4.3.3</w:t>
        </w:r>
      </w:ins>
      <w:ins w:id="821" w:author="Hiroyasu Nishiumi" w:date="2022-04-28T15:08:00Z">
        <w:r w:rsidRPr="004270A8">
          <w:rPr>
            <w:rFonts w:ascii="Arial" w:hAnsi="Arial"/>
            <w:b/>
            <w:bCs/>
            <w:sz w:val="24"/>
          </w:rPr>
          <w:t xml:space="preserve"> </w:t>
        </w:r>
      </w:ins>
      <w:ins w:id="822" w:author="Hiroyasu Nishiumi" w:date="2022-04-28T15:56:00Z">
        <w:r w:rsidR="00777FF6" w:rsidRPr="004270A8">
          <w:rPr>
            <w:rFonts w:ascii="Arial" w:hAnsi="Arial"/>
            <w:b/>
            <w:bCs/>
            <w:sz w:val="24"/>
          </w:rPr>
          <w:t>L</w:t>
        </w:r>
      </w:ins>
      <w:ins w:id="823" w:author="Hiroyasu Nishiumi" w:date="2022-04-28T15:08:00Z">
        <w:r w:rsidRPr="004270A8">
          <w:rPr>
            <w:rFonts w:ascii="Arial" w:hAnsi="Arial"/>
            <w:b/>
            <w:bCs/>
            <w:sz w:val="24"/>
          </w:rPr>
          <w:t xml:space="preserve">ength of </w:t>
        </w:r>
      </w:ins>
      <w:ins w:id="824" w:author="Hiroyasu Nishiumi" w:date="2022-04-28T15:56:00Z">
        <w:r w:rsidR="00777FF6" w:rsidRPr="004270A8">
          <w:rPr>
            <w:rFonts w:ascii="Arial" w:hAnsi="Arial"/>
            <w:b/>
            <w:bCs/>
            <w:sz w:val="24"/>
          </w:rPr>
          <w:t>S</w:t>
        </w:r>
      </w:ins>
      <w:ins w:id="825" w:author="Hiroyasu Nishiumi" w:date="2022-04-28T15:08:00Z">
        <w:r w:rsidRPr="004270A8">
          <w:rPr>
            <w:rFonts w:ascii="Arial" w:hAnsi="Arial"/>
            <w:b/>
            <w:bCs/>
            <w:sz w:val="24"/>
          </w:rPr>
          <w:t xml:space="preserve">cript </w:t>
        </w:r>
      </w:ins>
      <w:ins w:id="826" w:author="Hiroyasu Nishiumi" w:date="2022-04-28T15:56:00Z">
        <w:r w:rsidR="00777FF6" w:rsidRPr="004270A8">
          <w:rPr>
            <w:rFonts w:ascii="Arial" w:hAnsi="Arial"/>
            <w:b/>
            <w:bCs/>
            <w:sz w:val="24"/>
          </w:rPr>
          <w:t>F</w:t>
        </w:r>
      </w:ins>
      <w:ins w:id="827" w:author="Hiroyasu Nishiumi" w:date="2022-04-28T15:08:00Z">
        <w:r w:rsidRPr="004270A8">
          <w:rPr>
            <w:rFonts w:ascii="Arial" w:hAnsi="Arial"/>
            <w:b/>
            <w:bCs/>
            <w:sz w:val="24"/>
          </w:rPr>
          <w:t xml:space="preserve">ile </w:t>
        </w:r>
      </w:ins>
      <w:ins w:id="828" w:author="Hiroyasu Nishiumi" w:date="2022-04-28T15:56:00Z">
        <w:r w:rsidR="00777FF6" w:rsidRPr="004270A8">
          <w:rPr>
            <w:rFonts w:ascii="Arial" w:hAnsi="Arial"/>
            <w:b/>
            <w:bCs/>
            <w:sz w:val="24"/>
          </w:rPr>
          <w:t>Na</w:t>
        </w:r>
      </w:ins>
      <w:ins w:id="829" w:author="Hiroyasu Nishiumi" w:date="2022-04-28T15:08:00Z">
        <w:r w:rsidRPr="004270A8">
          <w:rPr>
            <w:rFonts w:ascii="Arial" w:hAnsi="Arial"/>
            <w:b/>
            <w:bCs/>
            <w:sz w:val="24"/>
          </w:rPr>
          <w:t>me</w:t>
        </w:r>
        <w:bookmarkEnd w:id="819"/>
      </w:ins>
    </w:p>
    <w:p w14:paraId="4533CDD6" w14:textId="77777777" w:rsidR="00EF3631" w:rsidRPr="004270A8" w:rsidRDefault="00EF3631" w:rsidP="00EF3631">
      <w:pPr>
        <w:ind w:left="360"/>
        <w:rPr>
          <w:ins w:id="830" w:author="Hiroyasu Nishiumi" w:date="2022-04-28T15:08:00Z"/>
          <w:rFonts w:cs="Arial"/>
        </w:rPr>
      </w:pPr>
    </w:p>
    <w:p w14:paraId="6F6C6C85" w14:textId="77777777" w:rsidR="00EF3631" w:rsidRPr="004270A8" w:rsidRDefault="00EF3631" w:rsidP="005F6E8C">
      <w:pPr>
        <w:rPr>
          <w:ins w:id="831" w:author="Hiroyasu Nishiumi" w:date="2022-04-28T15:08:00Z"/>
          <w:rFonts w:cs="Arial"/>
        </w:rPr>
      </w:pPr>
      <w:ins w:id="832" w:author="Hiroyasu Nishiumi" w:date="2022-04-28T15:08:00Z">
        <w:r w:rsidRPr="004270A8">
          <w:rPr>
            <w:rFonts w:cs="Arial"/>
          </w:rPr>
          <w:t>For the length of script file name, it is limited by MATLAB. If its name is 64 characters or more, MATLAB will not allow executing it and an error will occur.</w:t>
        </w:r>
      </w:ins>
    </w:p>
    <w:p w14:paraId="0E259577" w14:textId="541A8CD3" w:rsidR="00A829CD" w:rsidRPr="004270A8" w:rsidRDefault="00A829CD" w:rsidP="00A829CD">
      <w:pPr>
        <w:rPr>
          <w:rFonts w:cs="Arial"/>
          <w:b/>
          <w:bCs/>
          <w:sz w:val="24"/>
          <w:szCs w:val="22"/>
        </w:rPr>
      </w:pPr>
    </w:p>
    <w:p w14:paraId="19996700" w14:textId="77777777" w:rsidR="003565B7" w:rsidRPr="004270A8" w:rsidRDefault="003565B7" w:rsidP="00A829CD">
      <w:pPr>
        <w:rPr>
          <w:ins w:id="833" w:author="Hiroyasu Nishiumi" w:date="2022-04-27T10:53:00Z"/>
          <w:rFonts w:cs="Arial"/>
          <w:b/>
          <w:bCs/>
          <w:sz w:val="24"/>
          <w:szCs w:val="22"/>
        </w:rPr>
      </w:pPr>
    </w:p>
    <w:p w14:paraId="0F62915A" w14:textId="27B9ACEF" w:rsidR="00DC2C9F" w:rsidRPr="004270A8" w:rsidRDefault="00DC2C9F" w:rsidP="00DC2C9F">
      <w:pPr>
        <w:pStyle w:val="31"/>
        <w:ind w:left="723" w:hanging="723"/>
        <w:rPr>
          <w:rFonts w:ascii="Arial" w:hAnsi="Arial"/>
          <w:b/>
          <w:bCs/>
        </w:rPr>
      </w:pPr>
      <w:bookmarkStart w:id="834" w:name="_Toc122608763"/>
      <w:ins w:id="835" w:author="Hiroyasu Nishiumi" w:date="2022-04-26T20:15:00Z">
        <w:r w:rsidRPr="004270A8">
          <w:rPr>
            <w:rFonts w:ascii="Arial" w:hAnsi="Arial"/>
            <w:b/>
            <w:bCs/>
            <w:sz w:val="24"/>
            <w:szCs w:val="32"/>
          </w:rPr>
          <w:t>4.</w:t>
        </w:r>
      </w:ins>
      <w:ins w:id="836" w:author="Hiroyasu Nishiumi" w:date="2022-04-28T15:12:00Z">
        <w:r w:rsidR="00EF3631" w:rsidRPr="004270A8">
          <w:rPr>
            <w:rFonts w:ascii="Arial" w:hAnsi="Arial"/>
            <w:b/>
            <w:bCs/>
            <w:sz w:val="24"/>
            <w:szCs w:val="32"/>
          </w:rPr>
          <w:t>3.4</w:t>
        </w:r>
      </w:ins>
      <w:ins w:id="837" w:author="Hiroyasu Nishiumi" w:date="2022-04-26T20:15:00Z">
        <w:r w:rsidRPr="004270A8">
          <w:rPr>
            <w:rFonts w:ascii="Arial" w:hAnsi="Arial"/>
            <w:b/>
            <w:bCs/>
            <w:sz w:val="24"/>
            <w:szCs w:val="32"/>
          </w:rPr>
          <w:t xml:space="preserve"> </w:t>
        </w:r>
      </w:ins>
      <w:ins w:id="838" w:author="Hiroyasu Nishiumi" w:date="2022-04-26T20:31:00Z">
        <w:r w:rsidR="00DE6FE0" w:rsidRPr="004270A8">
          <w:rPr>
            <w:rFonts w:ascii="Arial" w:hAnsi="Arial"/>
            <w:b/>
            <w:bCs/>
            <w:sz w:val="24"/>
            <w:szCs w:val="32"/>
          </w:rPr>
          <w:t>Install Drive and Work Drive</w:t>
        </w:r>
      </w:ins>
      <w:bookmarkEnd w:id="834"/>
    </w:p>
    <w:p w14:paraId="152FCEDB" w14:textId="25487806" w:rsidR="00DC2C9F" w:rsidRPr="004270A8" w:rsidRDefault="00DC2C9F" w:rsidP="00DC2C9F">
      <w:pPr>
        <w:rPr>
          <w:rFonts w:cs="Arial"/>
        </w:rPr>
      </w:pPr>
    </w:p>
    <w:p w14:paraId="68313EB1" w14:textId="43BFDC35" w:rsidR="00DC2C9F" w:rsidRPr="004270A8" w:rsidRDefault="00DE6FE0" w:rsidP="00DC2C9F">
      <w:pPr>
        <w:rPr>
          <w:ins w:id="839" w:author="Hiroyasu Nishiumi" w:date="2022-04-26T20:37:00Z"/>
          <w:rFonts w:cs="Arial"/>
          <w:szCs w:val="21"/>
        </w:rPr>
      </w:pPr>
      <w:ins w:id="840" w:author="Hiroyasu Nishiumi" w:date="2022-04-26T20:33:00Z">
        <w:r w:rsidRPr="004270A8">
          <w:rPr>
            <w:rFonts w:cs="Arial"/>
          </w:rPr>
          <w:t xml:space="preserve">Make sure the </w:t>
        </w:r>
      </w:ins>
      <w:ins w:id="841" w:author="Hiroyasu Nishiumi" w:date="2022-04-28T15:56:00Z">
        <w:r w:rsidR="00777FF6" w:rsidRPr="004270A8">
          <w:rPr>
            <w:rFonts w:cs="Arial"/>
          </w:rPr>
          <w:t xml:space="preserve">ET-VPF </w:t>
        </w:r>
      </w:ins>
      <w:ins w:id="842" w:author="Hiroyasu Nishiumi" w:date="2022-04-26T20:33:00Z">
        <w:r w:rsidRPr="004270A8">
          <w:rPr>
            <w:rFonts w:cs="Arial"/>
          </w:rPr>
          <w:t>installation drive and the working drive that stores the model are the same.</w:t>
        </w:r>
      </w:ins>
      <w:ins w:id="843" w:author="Hiroyasu Nishiumi" w:date="2022-04-26T20:37:00Z">
        <w:r w:rsidR="00022CE1" w:rsidRPr="004270A8">
          <w:rPr>
            <w:rFonts w:cs="Arial"/>
            <w:szCs w:val="21"/>
          </w:rPr>
          <w:t xml:space="preserve"> Otherwise, an error </w:t>
        </w:r>
      </w:ins>
      <w:ins w:id="844" w:author="Hiroyasu Nishiumi" w:date="2022-04-28T15:08:00Z">
        <w:r w:rsidR="005F6E8C" w:rsidRPr="004270A8">
          <w:rPr>
            <w:rFonts w:cs="Arial"/>
          </w:rPr>
          <w:t xml:space="preserve">will </w:t>
        </w:r>
      </w:ins>
      <w:ins w:id="845" w:author="Hiroyasu Nishiumi" w:date="2022-04-26T20:37:00Z">
        <w:r w:rsidR="00022CE1" w:rsidRPr="004270A8">
          <w:rPr>
            <w:rFonts w:cs="Arial"/>
            <w:szCs w:val="21"/>
          </w:rPr>
          <w:t>occur.</w:t>
        </w:r>
      </w:ins>
    </w:p>
    <w:p w14:paraId="65AB3342" w14:textId="5AAEC9F1" w:rsidR="005F5BAA" w:rsidRPr="004270A8" w:rsidRDefault="005F5BAA" w:rsidP="009A599B">
      <w:pPr>
        <w:rPr>
          <w:rFonts w:cs="Arial"/>
          <w:szCs w:val="21"/>
        </w:rPr>
      </w:pPr>
      <w:r w:rsidRPr="004270A8">
        <w:rPr>
          <w:rFonts w:cs="Arial"/>
          <w:szCs w:val="21"/>
        </w:rPr>
        <w:br w:type="page"/>
      </w:r>
    </w:p>
    <w:p w14:paraId="1F072CDA" w14:textId="77777777" w:rsidR="00896DEB" w:rsidRPr="004270A8" w:rsidRDefault="00896DEB">
      <w:pPr>
        <w:pStyle w:val="Heading1"/>
        <w:rPr>
          <w:rFonts w:cs="Arial"/>
          <w:b/>
          <w:bCs/>
        </w:rPr>
        <w:sectPr w:rsidR="00896DEB" w:rsidRPr="004270A8" w:rsidSect="00896DEB">
          <w:headerReference w:type="default" r:id="rId121"/>
          <w:type w:val="continuous"/>
          <w:pgSz w:w="11907" w:h="16839"/>
          <w:pgMar w:top="1701" w:right="1077" w:bottom="1191" w:left="1077" w:header="680" w:footer="510" w:gutter="0"/>
          <w:cols w:space="720"/>
          <w:docGrid w:linePitch="286"/>
        </w:sectPr>
      </w:pPr>
      <w:bookmarkStart w:id="848" w:name="_Ref95124778"/>
    </w:p>
    <w:p w14:paraId="4D98093E" w14:textId="22B26154" w:rsidR="003404BF" w:rsidRPr="004270A8" w:rsidRDefault="003404BF">
      <w:pPr>
        <w:pStyle w:val="Heading1"/>
        <w:rPr>
          <w:rFonts w:cs="Arial"/>
          <w:b/>
          <w:bCs/>
        </w:rPr>
      </w:pPr>
      <w:bookmarkStart w:id="849" w:name="_Ref117189305"/>
      <w:bookmarkStart w:id="850" w:name="_Toc122608764"/>
      <w:r w:rsidRPr="004270A8">
        <w:rPr>
          <w:rFonts w:cs="Arial"/>
          <w:b/>
          <w:bCs/>
        </w:rPr>
        <w:lastRenderedPageBreak/>
        <w:t>Error Messages</w:t>
      </w:r>
      <w:bookmarkEnd w:id="848"/>
      <w:bookmarkEnd w:id="849"/>
      <w:bookmarkEnd w:id="850"/>
    </w:p>
    <w:p w14:paraId="24BB3518" w14:textId="6831E6D6" w:rsidR="003565B7" w:rsidRPr="004270A8" w:rsidRDefault="003404BF" w:rsidP="003565B7">
      <w:pPr>
        <w:spacing w:before="240"/>
        <w:rPr>
          <w:rFonts w:cs="Arial"/>
          <w:szCs w:val="21"/>
        </w:rPr>
      </w:pPr>
      <w:r w:rsidRPr="004270A8">
        <w:rPr>
          <w:rFonts w:cs="Arial"/>
          <w:szCs w:val="21"/>
        </w:rPr>
        <w:t>This section explains the error messages</w:t>
      </w:r>
      <w:r w:rsidR="00A92D49" w:rsidRPr="004270A8">
        <w:rPr>
          <w:rFonts w:cs="Arial"/>
          <w:szCs w:val="21"/>
        </w:rPr>
        <w:fldChar w:fldCharType="begin"/>
      </w:r>
      <w:r w:rsidR="00A92D49" w:rsidRPr="004270A8">
        <w:rPr>
          <w:rFonts w:cs="Arial"/>
        </w:rPr>
        <w:instrText xml:space="preserve"> XE "</w:instrText>
      </w:r>
      <w:r w:rsidR="00A92D49" w:rsidRPr="004270A8">
        <w:rPr>
          <w:rFonts w:cs="Arial"/>
          <w:szCs w:val="21"/>
        </w:rPr>
        <w:instrText>error messages</w:instrText>
      </w:r>
      <w:r w:rsidR="00A92D49" w:rsidRPr="004270A8">
        <w:rPr>
          <w:rFonts w:cs="Arial"/>
        </w:rPr>
        <w:instrText xml:space="preserve">" </w:instrText>
      </w:r>
      <w:r w:rsidR="00A92D49" w:rsidRPr="004270A8">
        <w:rPr>
          <w:rFonts w:cs="Arial"/>
          <w:szCs w:val="21"/>
        </w:rPr>
        <w:fldChar w:fldCharType="end"/>
      </w:r>
      <w:r w:rsidRPr="004270A8">
        <w:rPr>
          <w:rFonts w:cs="Arial"/>
          <w:szCs w:val="21"/>
        </w:rPr>
        <w:t xml:space="preserve"> output by ET-VPF.</w:t>
      </w:r>
      <w:r w:rsidR="003565B7" w:rsidRPr="004270A8">
        <w:rPr>
          <w:rFonts w:cs="Arial"/>
          <w:szCs w:val="21"/>
        </w:rPr>
        <w:br/>
      </w:r>
    </w:p>
    <w:p w14:paraId="24E0EF70" w14:textId="03960109" w:rsidR="003404BF" w:rsidRPr="004270A8" w:rsidRDefault="006855D8" w:rsidP="00A92D49">
      <w:pPr>
        <w:pStyle w:val="Heading2"/>
      </w:pPr>
      <w:bookmarkStart w:id="851" w:name="_Toc122608765"/>
      <w:r w:rsidRPr="004270A8">
        <w:t>5</w:t>
      </w:r>
      <w:r w:rsidR="003404BF" w:rsidRPr="004270A8">
        <w:t>.1 Overview</w:t>
      </w:r>
      <w:bookmarkEnd w:id="851"/>
    </w:p>
    <w:p w14:paraId="519E42D8" w14:textId="218E8124" w:rsidR="003404BF" w:rsidRPr="004270A8" w:rsidRDefault="003404BF" w:rsidP="003404BF">
      <w:pPr>
        <w:spacing w:before="240"/>
        <w:ind w:right="43"/>
        <w:rPr>
          <w:rFonts w:eastAsia="MS Gothic" w:cs="Arial"/>
          <w:szCs w:val="21"/>
        </w:rPr>
      </w:pPr>
      <w:r w:rsidRPr="004270A8">
        <w:rPr>
          <w:rFonts w:eastAsia="MS Gothic" w:cs="Arial"/>
          <w:szCs w:val="21"/>
        </w:rPr>
        <w:t xml:space="preserve">Error messages are output to notify you of information that you should know about events that occur while you are setting [ET-VPF options] in the Configuration Parameters dialog box or while a </w:t>
      </w:r>
      <w:del w:id="852" w:author="Hiroyasu Nishiumi" w:date="2022-10-20T18:40:00Z">
        <w:r w:rsidRPr="004270A8" w:rsidDel="00D95B1B">
          <w:rPr>
            <w:rFonts w:eastAsia="MS Gothic" w:cs="Arial"/>
            <w:szCs w:val="21"/>
          </w:rPr>
          <w:delText>SPIL s</w:delText>
        </w:r>
      </w:del>
      <w:ins w:id="853" w:author="Hiroyasu Nishiumi" w:date="2022-10-20T18:41:00Z">
        <w:r w:rsidR="00D95B1B" w:rsidRPr="004270A8">
          <w:rPr>
            <w:rFonts w:eastAsia="MS Gothic" w:cs="Arial"/>
            <w:szCs w:val="21"/>
          </w:rPr>
          <w:t>vHILS</w:t>
        </w:r>
      </w:ins>
      <w:r w:rsidRPr="004270A8">
        <w:rPr>
          <w:rFonts w:eastAsia="MS Gothic" w:cs="Arial"/>
          <w:szCs w:val="21"/>
        </w:rPr>
        <w:t xml:space="preserve">imulation is running. </w:t>
      </w:r>
    </w:p>
    <w:p w14:paraId="3F772D5D" w14:textId="77777777" w:rsidR="003404BF" w:rsidRPr="004270A8" w:rsidRDefault="003404BF" w:rsidP="003404BF">
      <w:pPr>
        <w:rPr>
          <w:rFonts w:eastAsia="MS Gothic" w:cs="Arial"/>
          <w:szCs w:val="21"/>
        </w:rPr>
      </w:pPr>
    </w:p>
    <w:p w14:paraId="06A4335E" w14:textId="253CA860" w:rsidR="003404BF" w:rsidRPr="004270A8" w:rsidRDefault="003404BF" w:rsidP="004270A8">
      <w:pPr>
        <w:ind w:left="1418" w:hanging="851"/>
        <w:rPr>
          <w:rFonts w:eastAsia="MS Gothic" w:cs="Arial"/>
          <w:sz w:val="18"/>
          <w:szCs w:val="18"/>
          <w:rPrChange w:id="854" w:author="Hiroyasu Nishiumi" w:date="2022-10-26T16:58:00Z">
            <w:rPr>
              <w:rFonts w:eastAsia="MS Gothic" w:cs="Arial"/>
              <w:szCs w:val="21"/>
            </w:rPr>
          </w:rPrChange>
        </w:rPr>
      </w:pPr>
      <w:r w:rsidRPr="004270A8">
        <w:rPr>
          <w:rFonts w:eastAsia="MS Gothic" w:cs="Arial"/>
          <w:sz w:val="18"/>
          <w:szCs w:val="18"/>
          <w:rPrChange w:id="855" w:author="Hiroyasu Nishiumi" w:date="2022-10-26T16:58:00Z">
            <w:rPr>
              <w:rFonts w:eastAsia="MS Gothic" w:cs="Arial"/>
              <w:szCs w:val="21"/>
            </w:rPr>
          </w:rPrChange>
        </w:rPr>
        <w:t>Remark</w:t>
      </w:r>
      <w:r w:rsidRPr="004270A8">
        <w:rPr>
          <w:rFonts w:eastAsia="MS Gothic" w:cs="Arial"/>
          <w:sz w:val="18"/>
          <w:szCs w:val="18"/>
          <w:rPrChange w:id="856" w:author="Hiroyasu Nishiumi" w:date="2022-10-26T16:58:00Z">
            <w:rPr>
              <w:rFonts w:eastAsia="MS Gothic" w:cs="Arial"/>
              <w:szCs w:val="21"/>
            </w:rPr>
          </w:rPrChange>
        </w:rPr>
        <w:tab/>
        <w:t>Error messages output by ET-VPF are not linked to VLAB. Therefore, no help is displayed even if you press the F1 key after ET-VPF displays an error message.</w:t>
      </w:r>
    </w:p>
    <w:p w14:paraId="2314344F" w14:textId="77777777" w:rsidR="003565B7" w:rsidRPr="004270A8" w:rsidRDefault="003565B7" w:rsidP="005F5BAA">
      <w:pPr>
        <w:ind w:left="1418" w:hanging="1418"/>
        <w:rPr>
          <w:rFonts w:eastAsia="MS Gothic" w:cs="Arial"/>
          <w:szCs w:val="21"/>
        </w:rPr>
      </w:pPr>
    </w:p>
    <w:p w14:paraId="3235A591" w14:textId="77777777" w:rsidR="003565B7" w:rsidRPr="004270A8" w:rsidRDefault="003565B7">
      <w:pPr>
        <w:widowControl/>
        <w:jc w:val="left"/>
        <w:rPr>
          <w:rFonts w:eastAsiaTheme="majorEastAsia" w:cs="Arial"/>
          <w:b/>
          <w:bCs/>
          <w:kern w:val="0"/>
          <w:sz w:val="24"/>
          <w:szCs w:val="24"/>
        </w:rPr>
      </w:pPr>
      <w:r w:rsidRPr="004270A8">
        <w:rPr>
          <w:rFonts w:cs="Arial"/>
        </w:rPr>
        <w:br w:type="page"/>
      </w:r>
    </w:p>
    <w:p w14:paraId="645345C2" w14:textId="31F56088" w:rsidR="003404BF" w:rsidRPr="004270A8" w:rsidRDefault="006855D8" w:rsidP="00A92D49">
      <w:pPr>
        <w:pStyle w:val="Heading2"/>
      </w:pPr>
      <w:bookmarkStart w:id="857" w:name="_Toc122608766"/>
      <w:r w:rsidRPr="004270A8">
        <w:lastRenderedPageBreak/>
        <w:t>5</w:t>
      </w:r>
      <w:r w:rsidR="003404BF" w:rsidRPr="004270A8">
        <w:t xml:space="preserve">.2 Errors Detected in Configuration Parameters Dialog </w:t>
      </w:r>
      <w:r w:rsidR="006F5CB0" w:rsidRPr="004270A8">
        <w:t>Boxes</w:t>
      </w:r>
      <w:bookmarkEnd w:id="857"/>
    </w:p>
    <w:p w14:paraId="2413B855" w14:textId="77777777" w:rsidR="003404BF" w:rsidRPr="004270A8" w:rsidRDefault="003404BF" w:rsidP="003404BF">
      <w:pPr>
        <w:spacing w:before="240"/>
        <w:rPr>
          <w:rFonts w:eastAsia="MS Gothic" w:cs="Arial"/>
          <w:szCs w:val="21"/>
        </w:rPr>
      </w:pPr>
      <w:r w:rsidRPr="004270A8">
        <w:rPr>
          <w:rFonts w:eastAsia="MS Gothic" w:cs="Arial"/>
          <w:szCs w:val="21"/>
        </w:rPr>
        <w:t xml:space="preserve">The following table lists the messages that are output when an error is detected while settings are being made in the Configuration Parameters dialog box. </w:t>
      </w:r>
    </w:p>
    <w:p w14:paraId="239365BB" w14:textId="77777777" w:rsidR="003404BF" w:rsidRPr="004270A8" w:rsidRDefault="003404BF" w:rsidP="003404BF">
      <w:pPr>
        <w:rPr>
          <w:rFonts w:eastAsia="MS Gothic" w:cs="Arial"/>
          <w:szCs w:val="21"/>
        </w:rPr>
      </w:pPr>
    </w:p>
    <w:p w14:paraId="6660314D" w14:textId="77777777" w:rsidR="003565B7" w:rsidRPr="004270A8" w:rsidRDefault="003404BF" w:rsidP="003565B7">
      <w:pPr>
        <w:rPr>
          <w:rFonts w:eastAsia="MS Gothic" w:cs="Arial"/>
          <w:szCs w:val="21"/>
        </w:rPr>
      </w:pPr>
      <w:r w:rsidRPr="004270A8">
        <w:rPr>
          <w:rFonts w:eastAsia="MS Gothic" w:cs="Arial"/>
          <w:szCs w:val="21"/>
        </w:rPr>
        <w:t>These error messages are output to the ET-VPF Error dialog box.</w:t>
      </w:r>
    </w:p>
    <w:p w14:paraId="789C5260" w14:textId="77777777" w:rsidR="003565B7" w:rsidRPr="004270A8" w:rsidRDefault="003565B7" w:rsidP="003565B7">
      <w:pPr>
        <w:rPr>
          <w:rFonts w:eastAsia="MS Gothic" w:cs="Arial"/>
          <w:szCs w:val="21"/>
        </w:rPr>
      </w:pPr>
    </w:p>
    <w:p w14:paraId="54D8C6A3" w14:textId="71081BC0" w:rsidR="003404BF" w:rsidRPr="004270A8" w:rsidRDefault="003404BF" w:rsidP="003565B7">
      <w:pPr>
        <w:jc w:val="center"/>
        <w:rPr>
          <w:rFonts w:eastAsia="MS Gothic" w:cs="Arial"/>
          <w:b/>
          <w:bCs/>
          <w:i/>
          <w:iCs/>
          <w:szCs w:val="21"/>
        </w:rPr>
      </w:pPr>
      <w:r w:rsidRPr="004270A8">
        <w:rPr>
          <w:rFonts w:eastAsia="MS Gothic" w:cs="Arial"/>
          <w:b/>
          <w:bCs/>
          <w:i/>
          <w:iCs/>
          <w:szCs w:val="21"/>
        </w:rPr>
        <w:t xml:space="preserve">Table </w:t>
      </w:r>
      <w:r w:rsidR="00117EE9" w:rsidRPr="004270A8">
        <w:rPr>
          <w:rFonts w:eastAsia="MS Gothic" w:cs="Arial"/>
          <w:b/>
          <w:bCs/>
          <w:i/>
          <w:iCs/>
          <w:szCs w:val="21"/>
        </w:rPr>
        <w:fldChar w:fldCharType="begin"/>
      </w:r>
      <w:r w:rsidR="00117EE9" w:rsidRPr="004270A8">
        <w:rPr>
          <w:rFonts w:eastAsia="MS Gothic" w:cs="Arial"/>
          <w:b/>
          <w:bCs/>
          <w:i/>
          <w:iCs/>
          <w:szCs w:val="21"/>
        </w:rPr>
        <w:instrText xml:space="preserve"> STYLEREF 1 \s </w:instrText>
      </w:r>
      <w:r w:rsidR="00117EE9" w:rsidRPr="004270A8">
        <w:rPr>
          <w:rFonts w:eastAsia="MS Gothic" w:cs="Arial"/>
          <w:b/>
          <w:bCs/>
          <w:i/>
          <w:iCs/>
          <w:szCs w:val="21"/>
        </w:rPr>
        <w:fldChar w:fldCharType="separate"/>
      </w:r>
      <w:r w:rsidR="00775653">
        <w:rPr>
          <w:rFonts w:eastAsia="MS Gothic" w:cs="Arial"/>
          <w:b/>
          <w:bCs/>
          <w:i/>
          <w:iCs/>
          <w:noProof/>
          <w:szCs w:val="21"/>
        </w:rPr>
        <w:t>5</w:t>
      </w:r>
      <w:r w:rsidR="00117EE9" w:rsidRPr="004270A8">
        <w:rPr>
          <w:rFonts w:eastAsia="MS Gothic" w:cs="Arial"/>
          <w:b/>
          <w:bCs/>
          <w:i/>
          <w:iCs/>
          <w:szCs w:val="21"/>
        </w:rPr>
        <w:fldChar w:fldCharType="end"/>
      </w:r>
      <w:r w:rsidR="00117EE9" w:rsidRPr="004270A8">
        <w:rPr>
          <w:rFonts w:eastAsia="MS Gothic" w:cs="Arial"/>
          <w:b/>
          <w:bCs/>
          <w:i/>
          <w:iCs/>
          <w:szCs w:val="21"/>
        </w:rPr>
        <w:noBreakHyphen/>
      </w:r>
      <w:r w:rsidR="00117EE9" w:rsidRPr="004270A8">
        <w:rPr>
          <w:rFonts w:eastAsia="MS Gothic" w:cs="Arial"/>
          <w:b/>
          <w:bCs/>
          <w:i/>
          <w:iCs/>
          <w:szCs w:val="21"/>
        </w:rPr>
        <w:fldChar w:fldCharType="begin"/>
      </w:r>
      <w:r w:rsidR="00117EE9" w:rsidRPr="004270A8">
        <w:rPr>
          <w:rFonts w:eastAsia="MS Gothic" w:cs="Arial"/>
          <w:b/>
          <w:bCs/>
          <w:i/>
          <w:iCs/>
          <w:szCs w:val="21"/>
        </w:rPr>
        <w:instrText xml:space="preserve"> SEQ Table \* ARABIC \s 1 </w:instrText>
      </w:r>
      <w:r w:rsidR="00117EE9" w:rsidRPr="004270A8">
        <w:rPr>
          <w:rFonts w:eastAsia="MS Gothic" w:cs="Arial"/>
          <w:b/>
          <w:bCs/>
          <w:i/>
          <w:iCs/>
          <w:szCs w:val="21"/>
        </w:rPr>
        <w:fldChar w:fldCharType="separate"/>
      </w:r>
      <w:r w:rsidR="00775653">
        <w:rPr>
          <w:rFonts w:eastAsia="MS Gothic" w:cs="Arial"/>
          <w:b/>
          <w:bCs/>
          <w:i/>
          <w:iCs/>
          <w:noProof/>
          <w:szCs w:val="21"/>
        </w:rPr>
        <w:t>1</w:t>
      </w:r>
      <w:r w:rsidR="00117EE9" w:rsidRPr="004270A8">
        <w:rPr>
          <w:rFonts w:eastAsia="MS Gothic" w:cs="Arial"/>
          <w:b/>
          <w:bCs/>
          <w:i/>
          <w:iCs/>
          <w:szCs w:val="21"/>
        </w:rPr>
        <w:fldChar w:fldCharType="end"/>
      </w:r>
      <w:r w:rsidRPr="004270A8">
        <w:rPr>
          <w:rFonts w:eastAsia="MS Gothic" w:cs="Arial"/>
          <w:b/>
          <w:bCs/>
          <w:i/>
          <w:iCs/>
          <w:szCs w:val="21"/>
        </w:rPr>
        <w:t xml:space="preserve"> Error messages display when setting in the Configuration Parameters dialog box</w:t>
      </w:r>
    </w:p>
    <w:tbl>
      <w:tblPr>
        <w:tblW w:w="9497" w:type="dxa"/>
        <w:tblInd w:w="269" w:type="dxa"/>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ayout w:type="fixed"/>
        <w:tblCellMar>
          <w:left w:w="96" w:type="dxa"/>
          <w:right w:w="96" w:type="dxa"/>
        </w:tblCellMar>
        <w:tblLook w:val="04A0" w:firstRow="1" w:lastRow="0" w:firstColumn="1" w:lastColumn="0" w:noHBand="0" w:noVBand="1"/>
      </w:tblPr>
      <w:tblGrid>
        <w:gridCol w:w="1855"/>
        <w:gridCol w:w="7642"/>
      </w:tblGrid>
      <w:tr w:rsidR="00254F57" w:rsidRPr="004270A8" w14:paraId="16769292" w14:textId="77777777" w:rsidTr="00E71284">
        <w:trPr>
          <w:cantSplit/>
          <w:trHeight w:val="483"/>
          <w:tblHeader/>
        </w:trPr>
        <w:tc>
          <w:tcPr>
            <w:tcW w:w="1855" w:type="dxa"/>
            <w:tcBorders>
              <w:top w:val="single" w:sz="12" w:space="0" w:color="auto"/>
              <w:left w:val="single" w:sz="12" w:space="0" w:color="auto"/>
              <w:bottom w:val="single" w:sz="6" w:space="0" w:color="auto"/>
              <w:right w:val="single" w:sz="6" w:space="0" w:color="auto"/>
            </w:tcBorders>
            <w:shd w:val="clear" w:color="auto" w:fill="D9D9D9" w:themeFill="background1" w:themeFillShade="D9"/>
          </w:tcPr>
          <w:p w14:paraId="7DF5FCFD" w14:textId="1195FAAA" w:rsidR="00254F57" w:rsidRPr="004270A8" w:rsidRDefault="00254F57" w:rsidP="00254F57">
            <w:pPr>
              <w:spacing w:line="256" w:lineRule="auto"/>
              <w:rPr>
                <w:rFonts w:cs="Arial"/>
                <w:noProof/>
                <w:szCs w:val="21"/>
              </w:rPr>
            </w:pPr>
            <w:r w:rsidRPr="004270A8">
              <w:rPr>
                <w:rFonts w:cs="Arial"/>
                <w:noProof/>
                <w:szCs w:val="21"/>
              </w:rPr>
              <w:t>[Message]</w:t>
            </w:r>
          </w:p>
        </w:tc>
        <w:tc>
          <w:tcPr>
            <w:tcW w:w="7642" w:type="dxa"/>
            <w:tcBorders>
              <w:top w:val="single" w:sz="12" w:space="0" w:color="auto"/>
              <w:left w:val="single" w:sz="6" w:space="0" w:color="auto"/>
              <w:bottom w:val="single" w:sz="6" w:space="0" w:color="auto"/>
              <w:right w:val="single" w:sz="12" w:space="0" w:color="auto"/>
            </w:tcBorders>
            <w:shd w:val="clear" w:color="auto" w:fill="D9D9D9" w:themeFill="background1" w:themeFillShade="D9"/>
            <w:vAlign w:val="center"/>
          </w:tcPr>
          <w:p w14:paraId="41BDF9B0" w14:textId="77777777" w:rsidR="00254F57" w:rsidRPr="004270A8" w:rsidRDefault="00254F57" w:rsidP="00254F57">
            <w:pPr>
              <w:spacing w:line="256" w:lineRule="auto"/>
              <w:rPr>
                <w:rFonts w:cs="Arial"/>
                <w:noProof/>
                <w:szCs w:val="21"/>
              </w:rPr>
            </w:pPr>
            <w:r w:rsidRPr="004270A8">
              <w:rPr>
                <w:rFonts w:cs="Arial"/>
                <w:noProof/>
                <w:szCs w:val="21"/>
              </w:rPr>
              <w:t>E0101</w:t>
            </w:r>
          </w:p>
          <w:p w14:paraId="0E02A4BD" w14:textId="3020BC0A" w:rsidR="00254F57" w:rsidRPr="004270A8" w:rsidRDefault="00254F57" w:rsidP="00254F57">
            <w:pPr>
              <w:spacing w:line="256" w:lineRule="auto"/>
              <w:rPr>
                <w:rFonts w:cs="Arial"/>
                <w:noProof/>
                <w:szCs w:val="21"/>
              </w:rPr>
            </w:pPr>
            <w:r w:rsidRPr="004270A8">
              <w:rPr>
                <w:rFonts w:cs="Arial"/>
                <w:noProof/>
                <w:szCs w:val="21"/>
              </w:rPr>
              <w:t>The cygwin directory setting is incorrect.</w:t>
            </w:r>
          </w:p>
        </w:tc>
      </w:tr>
      <w:tr w:rsidR="00254F57" w:rsidRPr="004270A8" w14:paraId="50A6F1CE" w14:textId="77777777" w:rsidTr="00E71284">
        <w:trPr>
          <w:cantSplit/>
          <w:trHeight w:val="309"/>
          <w:tblHeader/>
        </w:trPr>
        <w:tc>
          <w:tcPr>
            <w:tcW w:w="1855" w:type="dxa"/>
            <w:tcBorders>
              <w:top w:val="single" w:sz="6" w:space="0" w:color="auto"/>
              <w:left w:val="single" w:sz="12" w:space="0" w:color="auto"/>
              <w:bottom w:val="single" w:sz="6" w:space="0" w:color="auto"/>
              <w:right w:val="single" w:sz="6" w:space="0" w:color="auto"/>
            </w:tcBorders>
            <w:shd w:val="clear" w:color="auto" w:fill="D9D9D9" w:themeFill="background1" w:themeFillShade="D9"/>
          </w:tcPr>
          <w:p w14:paraId="5DE1AF72" w14:textId="72DAA312" w:rsidR="00254F57" w:rsidRPr="004270A8" w:rsidRDefault="00254F57" w:rsidP="00254F57">
            <w:pPr>
              <w:spacing w:line="256" w:lineRule="auto"/>
              <w:rPr>
                <w:rFonts w:cs="Arial"/>
                <w:noProof/>
                <w:szCs w:val="21"/>
              </w:rPr>
            </w:pPr>
            <w:r w:rsidRPr="004270A8">
              <w:rPr>
                <w:rFonts w:cs="Arial"/>
                <w:noProof/>
                <w:szCs w:val="21"/>
              </w:rPr>
              <w:t>[Explanation]</w:t>
            </w:r>
          </w:p>
        </w:tc>
        <w:tc>
          <w:tcPr>
            <w:tcW w:w="7642" w:type="dxa"/>
            <w:tcBorders>
              <w:top w:val="single" w:sz="6" w:space="0" w:color="auto"/>
              <w:left w:val="single" w:sz="6" w:space="0" w:color="auto"/>
              <w:bottom w:val="single" w:sz="6" w:space="0" w:color="auto"/>
              <w:right w:val="single" w:sz="12" w:space="0" w:color="auto"/>
            </w:tcBorders>
            <w:shd w:val="clear" w:color="auto" w:fill="D9D9D9" w:themeFill="background1" w:themeFillShade="D9"/>
            <w:vAlign w:val="center"/>
          </w:tcPr>
          <w:p w14:paraId="3614A266" w14:textId="48AEE8C4" w:rsidR="00254F57" w:rsidRPr="004270A8" w:rsidRDefault="00254F57" w:rsidP="00254F57">
            <w:pPr>
              <w:spacing w:line="256" w:lineRule="auto"/>
              <w:rPr>
                <w:rFonts w:cs="Arial"/>
                <w:noProof/>
                <w:szCs w:val="21"/>
              </w:rPr>
            </w:pPr>
            <w:r w:rsidRPr="004270A8">
              <w:rPr>
                <w:rFonts w:cs="Arial"/>
                <w:noProof/>
                <w:szCs w:val="21"/>
              </w:rPr>
              <w:t>This error message is displayed when information on the correct installation destination has not been set in [Cygwin Path].</w:t>
            </w:r>
          </w:p>
        </w:tc>
      </w:tr>
      <w:tr w:rsidR="00254F57" w:rsidRPr="004270A8" w14:paraId="5A8C660B" w14:textId="77777777" w:rsidTr="00E71284">
        <w:trPr>
          <w:cantSplit/>
          <w:trHeight w:val="178"/>
          <w:tblHeader/>
        </w:trPr>
        <w:tc>
          <w:tcPr>
            <w:tcW w:w="1855" w:type="dxa"/>
            <w:tcBorders>
              <w:top w:val="single" w:sz="6" w:space="0" w:color="auto"/>
              <w:left w:val="single" w:sz="12" w:space="0" w:color="auto"/>
              <w:bottom w:val="single" w:sz="12" w:space="0" w:color="auto"/>
              <w:right w:val="single" w:sz="6" w:space="0" w:color="auto"/>
            </w:tcBorders>
            <w:shd w:val="clear" w:color="auto" w:fill="D9D9D9" w:themeFill="background1" w:themeFillShade="D9"/>
          </w:tcPr>
          <w:p w14:paraId="2F974201" w14:textId="79249186" w:rsidR="00254F57" w:rsidRPr="004270A8" w:rsidRDefault="00254F57" w:rsidP="00254F57">
            <w:pPr>
              <w:spacing w:line="256" w:lineRule="auto"/>
              <w:rPr>
                <w:rFonts w:cs="Arial"/>
                <w:noProof/>
                <w:szCs w:val="21"/>
              </w:rPr>
            </w:pPr>
            <w:r w:rsidRPr="004270A8">
              <w:rPr>
                <w:rFonts w:cs="Arial"/>
                <w:noProof/>
                <w:szCs w:val="21"/>
              </w:rPr>
              <w:t>[Action by User]</w:t>
            </w:r>
          </w:p>
        </w:tc>
        <w:tc>
          <w:tcPr>
            <w:tcW w:w="7642" w:type="dxa"/>
            <w:tcBorders>
              <w:top w:val="single" w:sz="6" w:space="0" w:color="auto"/>
              <w:left w:val="single" w:sz="6" w:space="0" w:color="auto"/>
              <w:bottom w:val="single" w:sz="12" w:space="0" w:color="auto"/>
              <w:right w:val="single" w:sz="12" w:space="0" w:color="auto"/>
            </w:tcBorders>
            <w:shd w:val="clear" w:color="auto" w:fill="D9D9D9" w:themeFill="background1" w:themeFillShade="D9"/>
            <w:vAlign w:val="center"/>
          </w:tcPr>
          <w:p w14:paraId="0AEFB838" w14:textId="77777777" w:rsidR="00254F57" w:rsidRPr="004270A8" w:rsidRDefault="00254F57" w:rsidP="005D175F">
            <w:pPr>
              <w:pStyle w:val="ListParagraph"/>
              <w:numPr>
                <w:ilvl w:val="0"/>
                <w:numId w:val="28"/>
              </w:numPr>
              <w:spacing w:line="256" w:lineRule="auto"/>
              <w:ind w:leftChars="0" w:left="466"/>
              <w:contextualSpacing/>
              <w:rPr>
                <w:rFonts w:cs="Arial"/>
                <w:noProof/>
                <w:szCs w:val="21"/>
              </w:rPr>
            </w:pPr>
            <w:r w:rsidRPr="004270A8">
              <w:rPr>
                <w:rFonts w:cs="Arial"/>
                <w:noProof/>
                <w:szCs w:val="21"/>
              </w:rPr>
              <w:t xml:space="preserve">Set the correct path of the installation destination of Cygwin to [Cygwin Path]. </w:t>
            </w:r>
            <w:r w:rsidRPr="004270A8">
              <w:rPr>
                <w:rFonts w:cs="Arial"/>
                <w:noProof/>
                <w:szCs w:val="21"/>
              </w:rPr>
              <w:br/>
              <w:t>The folder containing “/bin/bash.exe” must be specified.</w:t>
            </w:r>
          </w:p>
          <w:p w14:paraId="23A3B611" w14:textId="297AFD9C" w:rsidR="00254F57" w:rsidRPr="004270A8" w:rsidRDefault="00254F57" w:rsidP="005D175F">
            <w:pPr>
              <w:pStyle w:val="ListParagraph"/>
              <w:numPr>
                <w:ilvl w:val="0"/>
                <w:numId w:val="28"/>
              </w:numPr>
              <w:spacing w:line="256" w:lineRule="auto"/>
              <w:ind w:leftChars="0" w:left="466"/>
              <w:contextualSpacing/>
              <w:rPr>
                <w:rFonts w:cs="Arial"/>
                <w:noProof/>
                <w:szCs w:val="21"/>
              </w:rPr>
            </w:pPr>
            <w:r w:rsidRPr="004270A8">
              <w:rPr>
                <w:rFonts w:cs="Arial"/>
                <w:noProof/>
                <w:szCs w:val="21"/>
              </w:rPr>
              <w:t>Check that Cygwin has normally been installed.</w:t>
            </w:r>
          </w:p>
        </w:tc>
      </w:tr>
      <w:tr w:rsidR="00254F57" w:rsidRPr="004270A8" w14:paraId="1D592E5E" w14:textId="77777777" w:rsidTr="00E71284">
        <w:trPr>
          <w:cantSplit/>
          <w:trHeight w:val="453"/>
          <w:tblHeader/>
        </w:trPr>
        <w:tc>
          <w:tcPr>
            <w:tcW w:w="1855" w:type="dxa"/>
            <w:tcBorders>
              <w:top w:val="single" w:sz="12" w:space="0" w:color="auto"/>
              <w:left w:val="single" w:sz="12" w:space="0" w:color="auto"/>
              <w:bottom w:val="single" w:sz="6" w:space="0" w:color="auto"/>
              <w:right w:val="single" w:sz="6" w:space="0" w:color="auto"/>
            </w:tcBorders>
          </w:tcPr>
          <w:p w14:paraId="573392DB" w14:textId="6E60052A" w:rsidR="00254F57" w:rsidRPr="004270A8" w:rsidRDefault="00254F57" w:rsidP="00254F57">
            <w:pPr>
              <w:spacing w:line="256" w:lineRule="auto"/>
              <w:rPr>
                <w:rFonts w:cs="Arial"/>
                <w:noProof/>
                <w:szCs w:val="21"/>
              </w:rPr>
            </w:pPr>
            <w:r w:rsidRPr="004270A8">
              <w:rPr>
                <w:rFonts w:cs="Arial"/>
                <w:noProof/>
                <w:szCs w:val="21"/>
              </w:rPr>
              <w:t>[Message]</w:t>
            </w:r>
          </w:p>
        </w:tc>
        <w:tc>
          <w:tcPr>
            <w:tcW w:w="7642" w:type="dxa"/>
            <w:tcBorders>
              <w:top w:val="single" w:sz="12" w:space="0" w:color="auto"/>
              <w:left w:val="single" w:sz="6" w:space="0" w:color="auto"/>
              <w:bottom w:val="single" w:sz="6" w:space="0" w:color="auto"/>
              <w:right w:val="single" w:sz="12" w:space="0" w:color="auto"/>
            </w:tcBorders>
            <w:vAlign w:val="center"/>
          </w:tcPr>
          <w:p w14:paraId="74B2FEA3" w14:textId="77777777" w:rsidR="00254F57" w:rsidRPr="004270A8" w:rsidRDefault="00254F57" w:rsidP="00254F57">
            <w:pPr>
              <w:spacing w:line="256" w:lineRule="auto"/>
              <w:rPr>
                <w:rFonts w:cs="Arial"/>
                <w:noProof/>
                <w:szCs w:val="21"/>
              </w:rPr>
            </w:pPr>
            <w:r w:rsidRPr="004270A8">
              <w:rPr>
                <w:rFonts w:cs="Arial"/>
                <w:noProof/>
                <w:szCs w:val="21"/>
              </w:rPr>
              <w:t>E0102</w:t>
            </w:r>
          </w:p>
          <w:p w14:paraId="3A1D9E93" w14:textId="11DFA017" w:rsidR="00254F57" w:rsidRPr="004270A8" w:rsidRDefault="00254F57" w:rsidP="00254F57">
            <w:pPr>
              <w:spacing w:line="256" w:lineRule="auto"/>
              <w:rPr>
                <w:rFonts w:cs="Arial"/>
                <w:noProof/>
                <w:szCs w:val="21"/>
              </w:rPr>
            </w:pPr>
            <w:r w:rsidRPr="004270A8">
              <w:rPr>
                <w:rFonts w:cs="Arial"/>
                <w:noProof/>
                <w:szCs w:val="21"/>
              </w:rPr>
              <w:t>The VLAB directory setting is incorrect.</w:t>
            </w:r>
          </w:p>
        </w:tc>
      </w:tr>
      <w:tr w:rsidR="00254F57" w:rsidRPr="004270A8" w14:paraId="01B60C7F" w14:textId="77777777" w:rsidTr="00E71284">
        <w:trPr>
          <w:cantSplit/>
          <w:trHeight w:val="309"/>
          <w:tblHeader/>
        </w:trPr>
        <w:tc>
          <w:tcPr>
            <w:tcW w:w="1855" w:type="dxa"/>
            <w:tcBorders>
              <w:top w:val="single" w:sz="6" w:space="0" w:color="auto"/>
              <w:left w:val="single" w:sz="12" w:space="0" w:color="auto"/>
              <w:bottom w:val="single" w:sz="6" w:space="0" w:color="auto"/>
              <w:right w:val="single" w:sz="6" w:space="0" w:color="auto"/>
            </w:tcBorders>
          </w:tcPr>
          <w:p w14:paraId="01549223" w14:textId="4B0D42FC" w:rsidR="00254F57" w:rsidRPr="004270A8" w:rsidRDefault="00254F57" w:rsidP="00254F57">
            <w:pPr>
              <w:spacing w:line="256" w:lineRule="auto"/>
              <w:rPr>
                <w:rFonts w:cs="Arial"/>
                <w:noProof/>
                <w:szCs w:val="21"/>
              </w:rPr>
            </w:pPr>
            <w:r w:rsidRPr="004270A8">
              <w:rPr>
                <w:rFonts w:cs="Arial"/>
                <w:noProof/>
                <w:szCs w:val="21"/>
              </w:rPr>
              <w:t>[Explanation]</w:t>
            </w:r>
          </w:p>
        </w:tc>
        <w:tc>
          <w:tcPr>
            <w:tcW w:w="7642" w:type="dxa"/>
            <w:tcBorders>
              <w:top w:val="single" w:sz="6" w:space="0" w:color="auto"/>
              <w:left w:val="single" w:sz="6" w:space="0" w:color="auto"/>
              <w:bottom w:val="single" w:sz="6" w:space="0" w:color="auto"/>
              <w:right w:val="single" w:sz="12" w:space="0" w:color="auto"/>
            </w:tcBorders>
            <w:vAlign w:val="center"/>
          </w:tcPr>
          <w:p w14:paraId="2476EEDB" w14:textId="56CF92F7" w:rsidR="00254F57" w:rsidRPr="004270A8" w:rsidRDefault="00254F57" w:rsidP="00254F57">
            <w:pPr>
              <w:spacing w:line="256" w:lineRule="auto"/>
              <w:rPr>
                <w:rFonts w:cs="Arial"/>
                <w:noProof/>
                <w:szCs w:val="21"/>
              </w:rPr>
            </w:pPr>
            <w:r w:rsidRPr="004270A8">
              <w:rPr>
                <w:rFonts w:cs="Arial"/>
                <w:noProof/>
                <w:szCs w:val="21"/>
              </w:rPr>
              <w:t>This error message is displayed when information on the correct installation destination has not been set in [VLAB Path].</w:t>
            </w:r>
          </w:p>
        </w:tc>
      </w:tr>
      <w:tr w:rsidR="00254F57" w:rsidRPr="004270A8" w14:paraId="419E0482" w14:textId="77777777" w:rsidTr="00E71284">
        <w:trPr>
          <w:cantSplit/>
          <w:trHeight w:val="178"/>
          <w:tblHeader/>
        </w:trPr>
        <w:tc>
          <w:tcPr>
            <w:tcW w:w="1855" w:type="dxa"/>
            <w:tcBorders>
              <w:top w:val="single" w:sz="6" w:space="0" w:color="auto"/>
              <w:left w:val="single" w:sz="12" w:space="0" w:color="auto"/>
              <w:bottom w:val="single" w:sz="12" w:space="0" w:color="auto"/>
              <w:right w:val="single" w:sz="6" w:space="0" w:color="auto"/>
            </w:tcBorders>
          </w:tcPr>
          <w:p w14:paraId="400A274F" w14:textId="7445EA44" w:rsidR="00254F57" w:rsidRPr="004270A8" w:rsidRDefault="00254F57" w:rsidP="00254F57">
            <w:pPr>
              <w:spacing w:line="256" w:lineRule="auto"/>
              <w:rPr>
                <w:rFonts w:cs="Arial"/>
                <w:noProof/>
                <w:szCs w:val="21"/>
              </w:rPr>
            </w:pPr>
            <w:r w:rsidRPr="004270A8">
              <w:rPr>
                <w:rFonts w:cs="Arial"/>
                <w:noProof/>
                <w:szCs w:val="21"/>
              </w:rPr>
              <w:t>[Action by User]</w:t>
            </w:r>
          </w:p>
        </w:tc>
        <w:tc>
          <w:tcPr>
            <w:tcW w:w="7642" w:type="dxa"/>
            <w:tcBorders>
              <w:top w:val="single" w:sz="6" w:space="0" w:color="auto"/>
              <w:left w:val="single" w:sz="6" w:space="0" w:color="auto"/>
              <w:bottom w:val="single" w:sz="12" w:space="0" w:color="auto"/>
              <w:right w:val="single" w:sz="12" w:space="0" w:color="auto"/>
            </w:tcBorders>
            <w:vAlign w:val="center"/>
          </w:tcPr>
          <w:p w14:paraId="3939190E" w14:textId="77777777" w:rsidR="00254F57" w:rsidRPr="004270A8" w:rsidRDefault="00254F57" w:rsidP="005D175F">
            <w:pPr>
              <w:pStyle w:val="ListParagraph"/>
              <w:numPr>
                <w:ilvl w:val="0"/>
                <w:numId w:val="29"/>
              </w:numPr>
              <w:spacing w:line="256" w:lineRule="auto"/>
              <w:ind w:leftChars="0"/>
              <w:contextualSpacing/>
              <w:rPr>
                <w:rFonts w:cs="Arial"/>
                <w:noProof/>
                <w:szCs w:val="21"/>
              </w:rPr>
            </w:pPr>
            <w:r w:rsidRPr="004270A8">
              <w:rPr>
                <w:rFonts w:cs="Arial"/>
                <w:noProof/>
                <w:szCs w:val="21"/>
              </w:rPr>
              <w:t xml:space="preserve">Set the correct path of the installation destination of VLAB to [VLAB Path]. </w:t>
            </w:r>
            <w:r w:rsidRPr="004270A8">
              <w:rPr>
                <w:rFonts w:cs="Arial"/>
                <w:noProof/>
                <w:szCs w:val="21"/>
              </w:rPr>
              <w:br/>
              <w:t>The folder containing “vlab-ide.exe” must be specified.</w:t>
            </w:r>
          </w:p>
          <w:p w14:paraId="7EF2BF33" w14:textId="5E830CB8" w:rsidR="00254F57" w:rsidRPr="004270A8" w:rsidRDefault="00254F57" w:rsidP="005D175F">
            <w:pPr>
              <w:pStyle w:val="ListParagraph"/>
              <w:numPr>
                <w:ilvl w:val="0"/>
                <w:numId w:val="29"/>
              </w:numPr>
              <w:spacing w:line="256" w:lineRule="auto"/>
              <w:ind w:leftChars="0"/>
              <w:contextualSpacing/>
              <w:rPr>
                <w:rFonts w:cs="Arial"/>
                <w:noProof/>
                <w:szCs w:val="21"/>
              </w:rPr>
            </w:pPr>
            <w:r w:rsidRPr="004270A8">
              <w:rPr>
                <w:rFonts w:cs="Arial"/>
                <w:noProof/>
                <w:szCs w:val="21"/>
              </w:rPr>
              <w:t>Check that VLAB has normally been installed.</w:t>
            </w:r>
          </w:p>
        </w:tc>
      </w:tr>
      <w:tr w:rsidR="00254F57" w:rsidRPr="004270A8" w14:paraId="0750AE94" w14:textId="77777777" w:rsidTr="00E71284">
        <w:trPr>
          <w:cantSplit/>
          <w:trHeight w:val="240"/>
          <w:tblHeader/>
        </w:trPr>
        <w:tc>
          <w:tcPr>
            <w:tcW w:w="1855" w:type="dxa"/>
            <w:tcBorders>
              <w:top w:val="single" w:sz="12" w:space="0" w:color="auto"/>
              <w:left w:val="single" w:sz="12" w:space="0" w:color="auto"/>
              <w:bottom w:val="single" w:sz="6" w:space="0" w:color="auto"/>
              <w:right w:val="single" w:sz="6" w:space="0" w:color="auto"/>
            </w:tcBorders>
            <w:shd w:val="clear" w:color="auto" w:fill="D9D9D9" w:themeFill="background1" w:themeFillShade="D9"/>
          </w:tcPr>
          <w:p w14:paraId="661FC82A" w14:textId="648BD87E" w:rsidR="00254F57" w:rsidRPr="004270A8" w:rsidRDefault="00254F57" w:rsidP="00254F57">
            <w:pPr>
              <w:spacing w:line="256" w:lineRule="auto"/>
              <w:rPr>
                <w:rFonts w:cs="Arial"/>
                <w:noProof/>
                <w:szCs w:val="21"/>
              </w:rPr>
            </w:pPr>
            <w:r w:rsidRPr="004270A8">
              <w:rPr>
                <w:rFonts w:cs="Arial"/>
                <w:noProof/>
                <w:szCs w:val="21"/>
              </w:rPr>
              <w:t>[Message]</w:t>
            </w:r>
          </w:p>
        </w:tc>
        <w:tc>
          <w:tcPr>
            <w:tcW w:w="7642" w:type="dxa"/>
            <w:tcBorders>
              <w:top w:val="single" w:sz="12" w:space="0" w:color="auto"/>
              <w:left w:val="single" w:sz="6" w:space="0" w:color="auto"/>
              <w:bottom w:val="single" w:sz="6" w:space="0" w:color="auto"/>
              <w:right w:val="single" w:sz="12" w:space="0" w:color="auto"/>
            </w:tcBorders>
            <w:shd w:val="clear" w:color="auto" w:fill="D9D9D9" w:themeFill="background1" w:themeFillShade="D9"/>
            <w:vAlign w:val="center"/>
          </w:tcPr>
          <w:p w14:paraId="63FD37F5" w14:textId="77777777" w:rsidR="00254F57" w:rsidRPr="004270A8" w:rsidRDefault="00254F57" w:rsidP="00254F57">
            <w:pPr>
              <w:spacing w:line="256" w:lineRule="auto"/>
              <w:rPr>
                <w:rFonts w:cs="Arial"/>
                <w:noProof/>
                <w:szCs w:val="21"/>
              </w:rPr>
            </w:pPr>
            <w:r w:rsidRPr="004270A8">
              <w:rPr>
                <w:rFonts w:cs="Arial"/>
                <w:noProof/>
                <w:szCs w:val="21"/>
              </w:rPr>
              <w:t>E0103</w:t>
            </w:r>
          </w:p>
          <w:p w14:paraId="299D0189" w14:textId="04589836" w:rsidR="00254F57" w:rsidRPr="004270A8" w:rsidRDefault="00254F57" w:rsidP="00254F57">
            <w:pPr>
              <w:spacing w:line="256" w:lineRule="auto"/>
              <w:rPr>
                <w:rFonts w:cs="Arial"/>
                <w:noProof/>
                <w:szCs w:val="21"/>
              </w:rPr>
            </w:pPr>
            <w:r w:rsidRPr="004270A8">
              <w:rPr>
                <w:rFonts w:cs="Arial"/>
                <w:noProof/>
                <w:szCs w:val="21"/>
              </w:rPr>
              <w:t>The CS+ directory setting is incorrect.</w:t>
            </w:r>
          </w:p>
        </w:tc>
      </w:tr>
      <w:tr w:rsidR="00254F57" w:rsidRPr="004270A8" w14:paraId="3873C941" w14:textId="77777777" w:rsidTr="00E71284">
        <w:trPr>
          <w:cantSplit/>
          <w:trHeight w:val="309"/>
          <w:tblHeader/>
        </w:trPr>
        <w:tc>
          <w:tcPr>
            <w:tcW w:w="1855" w:type="dxa"/>
            <w:tcBorders>
              <w:top w:val="single" w:sz="6" w:space="0" w:color="auto"/>
              <w:left w:val="single" w:sz="12" w:space="0" w:color="auto"/>
              <w:bottom w:val="single" w:sz="6" w:space="0" w:color="auto"/>
              <w:right w:val="single" w:sz="6" w:space="0" w:color="auto"/>
            </w:tcBorders>
            <w:shd w:val="clear" w:color="auto" w:fill="D9D9D9" w:themeFill="background1" w:themeFillShade="D9"/>
          </w:tcPr>
          <w:p w14:paraId="3D461405" w14:textId="55D3F9CD" w:rsidR="00254F57" w:rsidRPr="004270A8" w:rsidRDefault="00254F57" w:rsidP="00254F57">
            <w:pPr>
              <w:spacing w:line="256" w:lineRule="auto"/>
              <w:rPr>
                <w:rFonts w:cs="Arial"/>
                <w:noProof/>
                <w:szCs w:val="21"/>
              </w:rPr>
            </w:pPr>
            <w:r w:rsidRPr="004270A8">
              <w:rPr>
                <w:rFonts w:cs="Arial"/>
                <w:noProof/>
                <w:szCs w:val="21"/>
              </w:rPr>
              <w:t>[Explanation]</w:t>
            </w:r>
          </w:p>
        </w:tc>
        <w:tc>
          <w:tcPr>
            <w:tcW w:w="7642" w:type="dxa"/>
            <w:tcBorders>
              <w:top w:val="single" w:sz="6" w:space="0" w:color="auto"/>
              <w:left w:val="single" w:sz="6" w:space="0" w:color="auto"/>
              <w:bottom w:val="single" w:sz="6" w:space="0" w:color="auto"/>
              <w:right w:val="single" w:sz="12" w:space="0" w:color="auto"/>
            </w:tcBorders>
            <w:shd w:val="clear" w:color="auto" w:fill="D9D9D9" w:themeFill="background1" w:themeFillShade="D9"/>
            <w:vAlign w:val="center"/>
          </w:tcPr>
          <w:p w14:paraId="447ADCC2" w14:textId="4023116D" w:rsidR="00254F57" w:rsidRPr="004270A8" w:rsidRDefault="00254F57" w:rsidP="00254F57">
            <w:pPr>
              <w:spacing w:line="256" w:lineRule="auto"/>
              <w:rPr>
                <w:rFonts w:cs="Arial"/>
                <w:noProof/>
                <w:szCs w:val="21"/>
              </w:rPr>
            </w:pPr>
            <w:r w:rsidRPr="004270A8">
              <w:rPr>
                <w:rFonts w:cs="Arial"/>
                <w:noProof/>
                <w:szCs w:val="21"/>
              </w:rPr>
              <w:t>This error message is displayed when information on the correct installation destination has not been set in [CS+ Path].</w:t>
            </w:r>
          </w:p>
        </w:tc>
      </w:tr>
      <w:tr w:rsidR="00254F57" w:rsidRPr="004270A8" w14:paraId="694766A8" w14:textId="77777777" w:rsidTr="00E71284">
        <w:trPr>
          <w:cantSplit/>
          <w:trHeight w:val="304"/>
          <w:tblHeader/>
        </w:trPr>
        <w:tc>
          <w:tcPr>
            <w:tcW w:w="1855" w:type="dxa"/>
            <w:tcBorders>
              <w:top w:val="single" w:sz="6" w:space="0" w:color="auto"/>
              <w:left w:val="single" w:sz="12" w:space="0" w:color="auto"/>
              <w:bottom w:val="single" w:sz="12" w:space="0" w:color="auto"/>
              <w:right w:val="single" w:sz="6" w:space="0" w:color="auto"/>
            </w:tcBorders>
            <w:shd w:val="clear" w:color="auto" w:fill="D9D9D9" w:themeFill="background1" w:themeFillShade="D9"/>
          </w:tcPr>
          <w:p w14:paraId="4CFCA717" w14:textId="1C606847" w:rsidR="00254F57" w:rsidRPr="004270A8" w:rsidRDefault="00254F57" w:rsidP="00254F57">
            <w:pPr>
              <w:spacing w:line="256" w:lineRule="auto"/>
              <w:rPr>
                <w:rFonts w:cs="Arial"/>
                <w:noProof/>
                <w:szCs w:val="21"/>
              </w:rPr>
            </w:pPr>
            <w:r w:rsidRPr="004270A8">
              <w:rPr>
                <w:rFonts w:cs="Arial"/>
                <w:noProof/>
                <w:szCs w:val="21"/>
              </w:rPr>
              <w:t>[Action by User]</w:t>
            </w:r>
          </w:p>
        </w:tc>
        <w:tc>
          <w:tcPr>
            <w:tcW w:w="7642" w:type="dxa"/>
            <w:tcBorders>
              <w:top w:val="single" w:sz="6" w:space="0" w:color="auto"/>
              <w:left w:val="single" w:sz="6" w:space="0" w:color="auto"/>
              <w:bottom w:val="single" w:sz="12" w:space="0" w:color="auto"/>
              <w:right w:val="single" w:sz="12" w:space="0" w:color="auto"/>
            </w:tcBorders>
            <w:shd w:val="clear" w:color="auto" w:fill="D9D9D9" w:themeFill="background1" w:themeFillShade="D9"/>
            <w:vAlign w:val="center"/>
          </w:tcPr>
          <w:p w14:paraId="398D31ED" w14:textId="77777777" w:rsidR="00254F57" w:rsidRPr="004270A8" w:rsidRDefault="00254F57" w:rsidP="005D175F">
            <w:pPr>
              <w:pStyle w:val="ListParagraph"/>
              <w:numPr>
                <w:ilvl w:val="0"/>
                <w:numId w:val="30"/>
              </w:numPr>
              <w:spacing w:line="256" w:lineRule="auto"/>
              <w:ind w:leftChars="0"/>
              <w:contextualSpacing/>
              <w:rPr>
                <w:rFonts w:cs="Arial"/>
                <w:noProof/>
                <w:szCs w:val="21"/>
              </w:rPr>
            </w:pPr>
            <w:r w:rsidRPr="004270A8">
              <w:rPr>
                <w:rFonts w:cs="Arial"/>
                <w:noProof/>
                <w:szCs w:val="21"/>
              </w:rPr>
              <w:t xml:space="preserve">Set the correct path of the installation destination of CS+ to [CS+ Path]. </w:t>
            </w:r>
            <w:r w:rsidRPr="004270A8">
              <w:rPr>
                <w:rFonts w:cs="Arial"/>
                <w:noProof/>
                <w:szCs w:val="21"/>
              </w:rPr>
              <w:br/>
              <w:t>The folder containing “CubeSuiteW+.exe” must be specified.</w:t>
            </w:r>
          </w:p>
          <w:p w14:paraId="7147C46C" w14:textId="78C12B88" w:rsidR="00254F57" w:rsidRPr="004270A8" w:rsidRDefault="00254F57" w:rsidP="005D175F">
            <w:pPr>
              <w:pStyle w:val="ListParagraph"/>
              <w:numPr>
                <w:ilvl w:val="0"/>
                <w:numId w:val="30"/>
              </w:numPr>
              <w:spacing w:line="256" w:lineRule="auto"/>
              <w:ind w:leftChars="0"/>
              <w:contextualSpacing/>
              <w:rPr>
                <w:rFonts w:cs="Arial"/>
                <w:noProof/>
                <w:szCs w:val="21"/>
              </w:rPr>
            </w:pPr>
            <w:r w:rsidRPr="004270A8">
              <w:rPr>
                <w:rFonts w:cs="Arial"/>
                <w:noProof/>
                <w:szCs w:val="21"/>
              </w:rPr>
              <w:t>Check that CS+ has normally been installed.</w:t>
            </w:r>
          </w:p>
        </w:tc>
      </w:tr>
      <w:tr w:rsidR="00254F57" w:rsidRPr="004270A8" w14:paraId="16411A27" w14:textId="77777777" w:rsidTr="00E71284">
        <w:trPr>
          <w:cantSplit/>
          <w:trHeight w:val="304"/>
          <w:tblHeader/>
        </w:trPr>
        <w:tc>
          <w:tcPr>
            <w:tcW w:w="1855" w:type="dxa"/>
            <w:tcBorders>
              <w:top w:val="single" w:sz="12" w:space="0" w:color="auto"/>
              <w:left w:val="single" w:sz="12" w:space="0" w:color="auto"/>
              <w:bottom w:val="single" w:sz="4" w:space="0" w:color="auto"/>
              <w:right w:val="single" w:sz="6" w:space="0" w:color="auto"/>
            </w:tcBorders>
          </w:tcPr>
          <w:p w14:paraId="733A2BF2" w14:textId="25B009D4" w:rsidR="00254F57" w:rsidRPr="004270A8" w:rsidRDefault="00254F57" w:rsidP="00254F57">
            <w:pPr>
              <w:spacing w:line="256" w:lineRule="auto"/>
              <w:rPr>
                <w:rFonts w:cs="Arial"/>
                <w:noProof/>
                <w:szCs w:val="21"/>
              </w:rPr>
            </w:pPr>
            <w:r w:rsidRPr="004270A8">
              <w:rPr>
                <w:rFonts w:cs="Arial"/>
                <w:noProof/>
                <w:szCs w:val="21"/>
              </w:rPr>
              <w:t>[Message]</w:t>
            </w:r>
          </w:p>
        </w:tc>
        <w:tc>
          <w:tcPr>
            <w:tcW w:w="7642" w:type="dxa"/>
            <w:tcBorders>
              <w:top w:val="single" w:sz="12" w:space="0" w:color="auto"/>
              <w:left w:val="single" w:sz="6" w:space="0" w:color="auto"/>
              <w:bottom w:val="single" w:sz="4" w:space="0" w:color="auto"/>
              <w:right w:val="single" w:sz="12" w:space="0" w:color="auto"/>
            </w:tcBorders>
            <w:vAlign w:val="center"/>
          </w:tcPr>
          <w:p w14:paraId="6D75C296" w14:textId="77777777" w:rsidR="00254F57" w:rsidRPr="004270A8" w:rsidRDefault="00254F57" w:rsidP="00254F57">
            <w:pPr>
              <w:spacing w:line="256" w:lineRule="auto"/>
              <w:rPr>
                <w:rFonts w:cs="Arial"/>
                <w:noProof/>
                <w:szCs w:val="21"/>
              </w:rPr>
            </w:pPr>
            <w:r w:rsidRPr="004270A8">
              <w:rPr>
                <w:rFonts w:cs="Arial"/>
                <w:noProof/>
                <w:szCs w:val="21"/>
              </w:rPr>
              <w:t>E0104</w:t>
            </w:r>
          </w:p>
          <w:p w14:paraId="49EFF970" w14:textId="59B6D3A6" w:rsidR="00254F57" w:rsidRPr="004270A8" w:rsidRDefault="00254F57" w:rsidP="00254F57">
            <w:pPr>
              <w:spacing w:line="256" w:lineRule="auto"/>
              <w:rPr>
                <w:rFonts w:cs="Arial"/>
                <w:noProof/>
                <w:szCs w:val="21"/>
              </w:rPr>
            </w:pPr>
            <w:r w:rsidRPr="004270A8">
              <w:rPr>
                <w:rFonts w:cs="Arial"/>
                <w:noProof/>
                <w:szCs w:val="21"/>
              </w:rPr>
              <w:t>The Smart Configurator directory setting is incorrect.</w:t>
            </w:r>
          </w:p>
        </w:tc>
      </w:tr>
      <w:tr w:rsidR="00254F57" w:rsidRPr="004270A8" w14:paraId="4B882055" w14:textId="77777777" w:rsidTr="00E71284">
        <w:trPr>
          <w:cantSplit/>
          <w:trHeight w:val="304"/>
          <w:tblHeader/>
        </w:trPr>
        <w:tc>
          <w:tcPr>
            <w:tcW w:w="1855" w:type="dxa"/>
            <w:tcBorders>
              <w:top w:val="single" w:sz="4" w:space="0" w:color="auto"/>
              <w:left w:val="single" w:sz="12" w:space="0" w:color="auto"/>
              <w:bottom w:val="single" w:sz="4" w:space="0" w:color="auto"/>
              <w:right w:val="single" w:sz="6" w:space="0" w:color="auto"/>
            </w:tcBorders>
          </w:tcPr>
          <w:p w14:paraId="5A950330" w14:textId="55E27B84" w:rsidR="00254F57" w:rsidRPr="004270A8" w:rsidRDefault="00254F57" w:rsidP="00254F57">
            <w:pPr>
              <w:spacing w:line="256" w:lineRule="auto"/>
              <w:rPr>
                <w:rFonts w:cs="Arial"/>
                <w:noProof/>
                <w:szCs w:val="21"/>
              </w:rPr>
            </w:pPr>
            <w:r w:rsidRPr="004270A8">
              <w:rPr>
                <w:rFonts w:cs="Arial"/>
                <w:noProof/>
                <w:szCs w:val="21"/>
              </w:rPr>
              <w:t>[Explanation]</w:t>
            </w:r>
          </w:p>
        </w:tc>
        <w:tc>
          <w:tcPr>
            <w:tcW w:w="7642" w:type="dxa"/>
            <w:tcBorders>
              <w:top w:val="single" w:sz="4" w:space="0" w:color="auto"/>
              <w:left w:val="single" w:sz="6" w:space="0" w:color="auto"/>
              <w:bottom w:val="single" w:sz="4" w:space="0" w:color="auto"/>
              <w:right w:val="single" w:sz="12" w:space="0" w:color="auto"/>
            </w:tcBorders>
            <w:vAlign w:val="center"/>
          </w:tcPr>
          <w:p w14:paraId="21A82B0C" w14:textId="6CA96C97" w:rsidR="00254F57" w:rsidRPr="004270A8" w:rsidRDefault="00254F57" w:rsidP="00254F57">
            <w:pPr>
              <w:spacing w:line="256" w:lineRule="auto"/>
              <w:rPr>
                <w:rFonts w:cs="Arial"/>
                <w:noProof/>
                <w:szCs w:val="21"/>
              </w:rPr>
            </w:pPr>
            <w:r w:rsidRPr="004270A8">
              <w:rPr>
                <w:rFonts w:cs="Arial"/>
                <w:noProof/>
                <w:szCs w:val="21"/>
              </w:rPr>
              <w:t xml:space="preserve">This error message is displayed when information on the correct installation destination has not been set in [SC Path]. </w:t>
            </w:r>
          </w:p>
        </w:tc>
      </w:tr>
      <w:tr w:rsidR="00254F57" w:rsidRPr="004270A8" w14:paraId="692E68C9" w14:textId="77777777" w:rsidTr="00E71284">
        <w:trPr>
          <w:cantSplit/>
          <w:trHeight w:val="304"/>
          <w:tblHeader/>
        </w:trPr>
        <w:tc>
          <w:tcPr>
            <w:tcW w:w="1855" w:type="dxa"/>
            <w:tcBorders>
              <w:top w:val="single" w:sz="4" w:space="0" w:color="auto"/>
              <w:left w:val="single" w:sz="12" w:space="0" w:color="auto"/>
              <w:bottom w:val="single" w:sz="12" w:space="0" w:color="auto"/>
              <w:right w:val="single" w:sz="6" w:space="0" w:color="auto"/>
            </w:tcBorders>
          </w:tcPr>
          <w:p w14:paraId="404D46D4" w14:textId="3AB7BD70" w:rsidR="00254F57" w:rsidRPr="004270A8" w:rsidRDefault="00254F57" w:rsidP="00254F57">
            <w:pPr>
              <w:spacing w:line="256" w:lineRule="auto"/>
              <w:rPr>
                <w:rFonts w:cs="Arial"/>
                <w:noProof/>
                <w:szCs w:val="21"/>
              </w:rPr>
            </w:pPr>
            <w:r w:rsidRPr="004270A8">
              <w:rPr>
                <w:rFonts w:cs="Arial"/>
                <w:noProof/>
                <w:szCs w:val="21"/>
              </w:rPr>
              <w:t>[Action by User]</w:t>
            </w:r>
          </w:p>
        </w:tc>
        <w:tc>
          <w:tcPr>
            <w:tcW w:w="7642" w:type="dxa"/>
            <w:tcBorders>
              <w:top w:val="single" w:sz="4" w:space="0" w:color="auto"/>
              <w:left w:val="single" w:sz="6" w:space="0" w:color="auto"/>
              <w:bottom w:val="single" w:sz="12" w:space="0" w:color="auto"/>
              <w:right w:val="single" w:sz="12" w:space="0" w:color="auto"/>
            </w:tcBorders>
            <w:vAlign w:val="center"/>
          </w:tcPr>
          <w:p w14:paraId="35EB50C6" w14:textId="77777777" w:rsidR="00254F57" w:rsidRPr="004270A8" w:rsidRDefault="00254F57" w:rsidP="005D175F">
            <w:pPr>
              <w:pStyle w:val="ListParagraph"/>
              <w:numPr>
                <w:ilvl w:val="0"/>
                <w:numId w:val="31"/>
              </w:numPr>
              <w:spacing w:line="256" w:lineRule="auto"/>
              <w:ind w:leftChars="0"/>
              <w:contextualSpacing/>
              <w:rPr>
                <w:rFonts w:cs="Arial"/>
                <w:noProof/>
                <w:szCs w:val="21"/>
              </w:rPr>
            </w:pPr>
            <w:r w:rsidRPr="004270A8">
              <w:rPr>
                <w:rFonts w:cs="Arial"/>
                <w:noProof/>
                <w:szCs w:val="21"/>
              </w:rPr>
              <w:t>Set the correct path of the installation destination of Smart Configurator to [SC Path]. The folder containing “SmartConfigurator.exe” must be specified.</w:t>
            </w:r>
          </w:p>
          <w:p w14:paraId="5C4549D5" w14:textId="1F8682AA" w:rsidR="00254F57" w:rsidRPr="004270A8" w:rsidRDefault="00254F57" w:rsidP="00254F57">
            <w:pPr>
              <w:spacing w:line="256" w:lineRule="auto"/>
              <w:ind w:left="90"/>
              <w:contextualSpacing/>
              <w:rPr>
                <w:rFonts w:cs="Arial"/>
                <w:noProof/>
                <w:szCs w:val="21"/>
              </w:rPr>
            </w:pPr>
            <w:r w:rsidRPr="004270A8">
              <w:rPr>
                <w:rFonts w:cs="Arial"/>
                <w:noProof/>
                <w:szCs w:val="21"/>
              </w:rPr>
              <w:t>2.   Check that Smart Configurator has normally been installed.</w:t>
            </w:r>
          </w:p>
        </w:tc>
      </w:tr>
    </w:tbl>
    <w:p w14:paraId="4442EFD2" w14:textId="3536463D" w:rsidR="003565B7" w:rsidRPr="004270A8" w:rsidRDefault="00254F57" w:rsidP="00CC3C54">
      <w:pPr>
        <w:jc w:val="center"/>
        <w:rPr>
          <w:rFonts w:cs="Arial"/>
          <w:szCs w:val="21"/>
        </w:rPr>
      </w:pPr>
      <w:r w:rsidRPr="004270A8">
        <w:rPr>
          <w:rFonts w:cs="Arial"/>
          <w:szCs w:val="21"/>
        </w:rPr>
        <w:br w:type="page"/>
      </w:r>
    </w:p>
    <w:p w14:paraId="7E317117" w14:textId="524210D8" w:rsidR="003565B7" w:rsidRPr="004270A8" w:rsidRDefault="003565B7" w:rsidP="00CC3C54">
      <w:pPr>
        <w:jc w:val="center"/>
        <w:rPr>
          <w:rFonts w:cs="Arial"/>
          <w:szCs w:val="21"/>
        </w:rPr>
      </w:pPr>
      <w:r w:rsidRPr="004270A8">
        <w:rPr>
          <w:rFonts w:eastAsia="MS Gothic" w:cs="Arial"/>
          <w:b/>
          <w:bCs/>
          <w:i/>
          <w:iCs/>
          <w:szCs w:val="21"/>
        </w:rPr>
        <w:lastRenderedPageBreak/>
        <w:t xml:space="preserve">Table </w:t>
      </w:r>
      <w:r w:rsidRPr="004270A8">
        <w:rPr>
          <w:rFonts w:eastAsia="MS Gothic" w:cs="Arial"/>
          <w:b/>
          <w:bCs/>
          <w:i/>
          <w:iCs/>
          <w:szCs w:val="21"/>
        </w:rPr>
        <w:fldChar w:fldCharType="begin"/>
      </w:r>
      <w:r w:rsidRPr="004270A8">
        <w:rPr>
          <w:rFonts w:eastAsia="MS Gothic" w:cs="Arial"/>
          <w:b/>
          <w:bCs/>
          <w:i/>
          <w:iCs/>
          <w:szCs w:val="21"/>
        </w:rPr>
        <w:instrText xml:space="preserve"> STYLEREF 1 \s </w:instrText>
      </w:r>
      <w:r w:rsidRPr="004270A8">
        <w:rPr>
          <w:rFonts w:eastAsia="MS Gothic" w:cs="Arial"/>
          <w:b/>
          <w:bCs/>
          <w:i/>
          <w:iCs/>
          <w:szCs w:val="21"/>
        </w:rPr>
        <w:fldChar w:fldCharType="separate"/>
      </w:r>
      <w:r w:rsidR="00775653">
        <w:rPr>
          <w:rFonts w:eastAsia="MS Gothic" w:cs="Arial"/>
          <w:b/>
          <w:bCs/>
          <w:i/>
          <w:iCs/>
          <w:noProof/>
          <w:szCs w:val="21"/>
        </w:rPr>
        <w:t>5</w:t>
      </w:r>
      <w:r w:rsidRPr="004270A8">
        <w:rPr>
          <w:rFonts w:eastAsia="MS Gothic" w:cs="Arial"/>
          <w:b/>
          <w:bCs/>
          <w:i/>
          <w:iCs/>
          <w:szCs w:val="21"/>
        </w:rPr>
        <w:fldChar w:fldCharType="end"/>
      </w:r>
      <w:r w:rsidRPr="004270A8">
        <w:rPr>
          <w:rFonts w:eastAsia="MS Gothic" w:cs="Arial"/>
          <w:b/>
          <w:bCs/>
          <w:i/>
          <w:iCs/>
          <w:szCs w:val="21"/>
        </w:rPr>
        <w:noBreakHyphen/>
      </w:r>
      <w:r w:rsidRPr="004270A8">
        <w:rPr>
          <w:rFonts w:eastAsia="MS Gothic" w:cs="Arial"/>
          <w:b/>
          <w:bCs/>
          <w:i/>
          <w:iCs/>
          <w:szCs w:val="21"/>
        </w:rPr>
        <w:fldChar w:fldCharType="begin"/>
      </w:r>
      <w:r w:rsidRPr="004270A8">
        <w:rPr>
          <w:rFonts w:eastAsia="MS Gothic" w:cs="Arial"/>
          <w:b/>
          <w:bCs/>
          <w:i/>
          <w:iCs/>
          <w:szCs w:val="21"/>
        </w:rPr>
        <w:instrText xml:space="preserve"> SEQ Table \* ARABIC \s 1 </w:instrText>
      </w:r>
      <w:r w:rsidRPr="004270A8">
        <w:rPr>
          <w:rFonts w:eastAsia="MS Gothic" w:cs="Arial"/>
          <w:b/>
          <w:bCs/>
          <w:i/>
          <w:iCs/>
          <w:szCs w:val="21"/>
        </w:rPr>
        <w:fldChar w:fldCharType="separate"/>
      </w:r>
      <w:r w:rsidR="00775653">
        <w:rPr>
          <w:rFonts w:eastAsia="MS Gothic" w:cs="Arial"/>
          <w:b/>
          <w:bCs/>
          <w:i/>
          <w:iCs/>
          <w:noProof/>
          <w:szCs w:val="21"/>
        </w:rPr>
        <w:t>2</w:t>
      </w:r>
      <w:r w:rsidRPr="004270A8">
        <w:rPr>
          <w:rFonts w:eastAsia="MS Gothic" w:cs="Arial"/>
          <w:b/>
          <w:bCs/>
          <w:i/>
          <w:iCs/>
          <w:szCs w:val="21"/>
        </w:rPr>
        <w:fldChar w:fldCharType="end"/>
      </w:r>
      <w:r w:rsidRPr="004270A8">
        <w:rPr>
          <w:rFonts w:eastAsia="MS Gothic" w:cs="Arial"/>
          <w:b/>
          <w:bCs/>
          <w:i/>
          <w:iCs/>
          <w:szCs w:val="21"/>
        </w:rPr>
        <w:t xml:space="preserve"> Error messages display when setting in the Configuration Parameters dialog box (cont.)</w:t>
      </w:r>
    </w:p>
    <w:tbl>
      <w:tblPr>
        <w:tblW w:w="9497" w:type="dxa"/>
        <w:tblInd w:w="269" w:type="dxa"/>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ayout w:type="fixed"/>
        <w:tblCellMar>
          <w:left w:w="96" w:type="dxa"/>
          <w:right w:w="96" w:type="dxa"/>
        </w:tblCellMar>
        <w:tblLook w:val="04A0" w:firstRow="1" w:lastRow="0" w:firstColumn="1" w:lastColumn="0" w:noHBand="0" w:noVBand="1"/>
      </w:tblPr>
      <w:tblGrid>
        <w:gridCol w:w="1855"/>
        <w:gridCol w:w="7642"/>
      </w:tblGrid>
      <w:tr w:rsidR="003565B7" w:rsidRPr="004270A8" w14:paraId="5161075C" w14:textId="77777777" w:rsidTr="005C7324">
        <w:trPr>
          <w:cantSplit/>
          <w:trHeight w:val="304"/>
          <w:tblHeader/>
        </w:trPr>
        <w:tc>
          <w:tcPr>
            <w:tcW w:w="1855" w:type="dxa"/>
            <w:tcBorders>
              <w:top w:val="single" w:sz="12" w:space="0" w:color="auto"/>
              <w:left w:val="single" w:sz="12" w:space="0" w:color="auto"/>
              <w:bottom w:val="single" w:sz="4" w:space="0" w:color="auto"/>
              <w:right w:val="single" w:sz="4" w:space="0" w:color="auto"/>
            </w:tcBorders>
            <w:shd w:val="clear" w:color="auto" w:fill="D9D9D9" w:themeFill="background1" w:themeFillShade="D9"/>
          </w:tcPr>
          <w:p w14:paraId="671291BD" w14:textId="77777777" w:rsidR="003565B7" w:rsidRPr="004270A8" w:rsidRDefault="003565B7" w:rsidP="004568BC">
            <w:pPr>
              <w:spacing w:line="256" w:lineRule="auto"/>
              <w:rPr>
                <w:rFonts w:cs="Arial"/>
                <w:noProof/>
                <w:szCs w:val="21"/>
              </w:rPr>
            </w:pPr>
            <w:r w:rsidRPr="004270A8">
              <w:rPr>
                <w:rFonts w:cs="Arial"/>
                <w:noProof/>
                <w:szCs w:val="21"/>
              </w:rPr>
              <w:t>[Message]</w:t>
            </w:r>
          </w:p>
        </w:tc>
        <w:tc>
          <w:tcPr>
            <w:tcW w:w="7642" w:type="dxa"/>
            <w:tcBorders>
              <w:top w:val="single" w:sz="12" w:space="0" w:color="auto"/>
              <w:left w:val="single" w:sz="4" w:space="0" w:color="auto"/>
              <w:bottom w:val="single" w:sz="4" w:space="0" w:color="auto"/>
              <w:right w:val="single" w:sz="12" w:space="0" w:color="auto"/>
            </w:tcBorders>
            <w:shd w:val="clear" w:color="auto" w:fill="D9D9D9" w:themeFill="background1" w:themeFillShade="D9"/>
            <w:vAlign w:val="center"/>
          </w:tcPr>
          <w:p w14:paraId="4E6DFB97" w14:textId="77777777" w:rsidR="003565B7" w:rsidRPr="004270A8" w:rsidRDefault="003565B7" w:rsidP="004568BC">
            <w:pPr>
              <w:rPr>
                <w:rFonts w:cs="Arial"/>
                <w:noProof/>
                <w:szCs w:val="21"/>
              </w:rPr>
            </w:pPr>
            <w:r w:rsidRPr="004270A8">
              <w:rPr>
                <w:rFonts w:cs="Arial"/>
                <w:noProof/>
                <w:szCs w:val="21"/>
              </w:rPr>
              <w:t>E0106</w:t>
            </w:r>
          </w:p>
          <w:p w14:paraId="6C59BA54" w14:textId="77777777" w:rsidR="003565B7" w:rsidRPr="004270A8" w:rsidRDefault="003565B7" w:rsidP="004568BC">
            <w:pPr>
              <w:rPr>
                <w:rFonts w:cs="Arial"/>
                <w:noProof/>
                <w:szCs w:val="21"/>
              </w:rPr>
            </w:pPr>
            <w:r w:rsidRPr="004270A8">
              <w:rPr>
                <w:rFonts w:cs="Arial"/>
                <w:noProof/>
                <w:szCs w:val="21"/>
              </w:rPr>
              <w:t>The default directory is selected as the current installation directory.</w:t>
            </w:r>
          </w:p>
          <w:p w14:paraId="494E06A0" w14:textId="77777777" w:rsidR="003565B7" w:rsidRPr="004270A8" w:rsidRDefault="003565B7" w:rsidP="004568BC">
            <w:pPr>
              <w:spacing w:line="256" w:lineRule="auto"/>
              <w:contextualSpacing/>
              <w:rPr>
                <w:rFonts w:cs="Arial"/>
                <w:noProof/>
                <w:szCs w:val="21"/>
              </w:rPr>
            </w:pPr>
            <w:r w:rsidRPr="004270A8">
              <w:rPr>
                <w:rFonts w:cs="Arial"/>
                <w:noProof/>
                <w:szCs w:val="21"/>
              </w:rPr>
              <w:t>Deselect the use of the default directory.</w:t>
            </w:r>
          </w:p>
        </w:tc>
      </w:tr>
      <w:tr w:rsidR="003565B7" w:rsidRPr="004270A8" w14:paraId="670DF47C" w14:textId="77777777" w:rsidTr="005C7324">
        <w:trPr>
          <w:cantSplit/>
          <w:trHeight w:val="304"/>
          <w:tblHeader/>
        </w:trPr>
        <w:tc>
          <w:tcPr>
            <w:tcW w:w="1855" w:type="dxa"/>
            <w:tcBorders>
              <w:top w:val="single" w:sz="4" w:space="0" w:color="auto"/>
              <w:left w:val="single" w:sz="12" w:space="0" w:color="auto"/>
              <w:bottom w:val="single" w:sz="4" w:space="0" w:color="auto"/>
              <w:right w:val="single" w:sz="4" w:space="0" w:color="auto"/>
            </w:tcBorders>
            <w:shd w:val="clear" w:color="auto" w:fill="D9D9D9" w:themeFill="background1" w:themeFillShade="D9"/>
          </w:tcPr>
          <w:p w14:paraId="12642918" w14:textId="77777777" w:rsidR="003565B7" w:rsidRPr="004270A8" w:rsidRDefault="003565B7" w:rsidP="004568BC">
            <w:pPr>
              <w:spacing w:line="256" w:lineRule="auto"/>
              <w:rPr>
                <w:rFonts w:cs="Arial"/>
                <w:noProof/>
                <w:szCs w:val="21"/>
              </w:rPr>
            </w:pPr>
            <w:r w:rsidRPr="004270A8">
              <w:rPr>
                <w:rFonts w:cs="Arial"/>
                <w:noProof/>
                <w:szCs w:val="21"/>
              </w:rPr>
              <w:t>[Explanation]</w:t>
            </w:r>
          </w:p>
        </w:tc>
        <w:tc>
          <w:tcPr>
            <w:tcW w:w="7642" w:type="dxa"/>
            <w:tcBorders>
              <w:top w:val="single" w:sz="4" w:space="0" w:color="auto"/>
              <w:left w:val="single" w:sz="4" w:space="0" w:color="auto"/>
              <w:bottom w:val="single" w:sz="4" w:space="0" w:color="auto"/>
              <w:right w:val="single" w:sz="12" w:space="0" w:color="auto"/>
            </w:tcBorders>
            <w:shd w:val="clear" w:color="auto" w:fill="D9D9D9" w:themeFill="background1" w:themeFillShade="D9"/>
          </w:tcPr>
          <w:p w14:paraId="27893AF0" w14:textId="77777777" w:rsidR="003565B7" w:rsidRPr="004270A8" w:rsidRDefault="003565B7" w:rsidP="004568BC">
            <w:pPr>
              <w:pStyle w:val="ListParagraph"/>
              <w:numPr>
                <w:ilvl w:val="0"/>
                <w:numId w:val="44"/>
              </w:numPr>
              <w:ind w:leftChars="0" w:left="466"/>
              <w:contextualSpacing/>
              <w:rPr>
                <w:rFonts w:eastAsiaTheme="majorEastAsia" w:cs="Arial"/>
                <w:szCs w:val="21"/>
              </w:rPr>
            </w:pPr>
            <w:r w:rsidRPr="004270A8">
              <w:rPr>
                <w:rFonts w:cs="Arial"/>
                <w:szCs w:val="21"/>
              </w:rPr>
              <w:t>This error message displayed when [Select Cygwin Installation Directory] button is clicked, while the [Use default Cygwin Installation Directory] checkbox is checked.</w:t>
            </w:r>
          </w:p>
          <w:p w14:paraId="56A6CC06" w14:textId="77777777" w:rsidR="003565B7" w:rsidRPr="004270A8" w:rsidRDefault="003565B7" w:rsidP="004568BC">
            <w:pPr>
              <w:pStyle w:val="ListParagraph"/>
              <w:numPr>
                <w:ilvl w:val="0"/>
                <w:numId w:val="44"/>
              </w:numPr>
              <w:ind w:leftChars="0" w:left="466"/>
              <w:contextualSpacing/>
              <w:rPr>
                <w:rFonts w:eastAsiaTheme="majorEastAsia" w:cs="Arial"/>
                <w:szCs w:val="21"/>
              </w:rPr>
            </w:pPr>
            <w:r w:rsidRPr="004270A8">
              <w:rPr>
                <w:rFonts w:cs="Arial"/>
                <w:szCs w:val="21"/>
              </w:rPr>
              <w:t>This error message displayed when [Select VLAB Installation Directory] button is clicked, while the [Use default VLAB Installation Directory] checkbox is checked.</w:t>
            </w:r>
          </w:p>
          <w:p w14:paraId="57EDDCEB" w14:textId="77777777" w:rsidR="003565B7" w:rsidRPr="004270A8" w:rsidRDefault="003565B7" w:rsidP="004568BC">
            <w:pPr>
              <w:pStyle w:val="ListParagraph"/>
              <w:numPr>
                <w:ilvl w:val="0"/>
                <w:numId w:val="44"/>
              </w:numPr>
              <w:ind w:leftChars="0" w:left="466"/>
              <w:contextualSpacing/>
              <w:rPr>
                <w:rFonts w:eastAsiaTheme="majorEastAsia" w:cs="Arial"/>
                <w:szCs w:val="21"/>
              </w:rPr>
            </w:pPr>
            <w:r w:rsidRPr="004270A8">
              <w:rPr>
                <w:rFonts w:cs="Arial"/>
                <w:szCs w:val="21"/>
              </w:rPr>
              <w:t>This error message displayed when [Select Smart Configurator Installation Directory] button is clicked, while the [Use default Smart Configurator Installation Directory] checkbox is checked.</w:t>
            </w:r>
          </w:p>
          <w:p w14:paraId="5B40FBEF" w14:textId="77777777" w:rsidR="003565B7" w:rsidRPr="004270A8" w:rsidRDefault="003565B7" w:rsidP="004568BC">
            <w:pPr>
              <w:spacing w:line="256" w:lineRule="auto"/>
              <w:ind w:left="456" w:hanging="456"/>
              <w:contextualSpacing/>
              <w:rPr>
                <w:rFonts w:cs="Arial"/>
                <w:noProof/>
                <w:szCs w:val="21"/>
              </w:rPr>
            </w:pPr>
            <w:r w:rsidRPr="004270A8">
              <w:rPr>
                <w:rFonts w:cs="Arial"/>
                <w:szCs w:val="21"/>
              </w:rPr>
              <w:t xml:space="preserve">  4.  This error message displayed when [Select CS+ Installation Directory] button is       clicked, while the [Use default CS+ Installation Directory] checkbox is checked.</w:t>
            </w:r>
          </w:p>
        </w:tc>
      </w:tr>
      <w:tr w:rsidR="003565B7" w:rsidRPr="004270A8" w14:paraId="295E2125" w14:textId="77777777" w:rsidTr="005C7324">
        <w:trPr>
          <w:cantSplit/>
          <w:trHeight w:val="304"/>
          <w:tblHeader/>
        </w:trPr>
        <w:tc>
          <w:tcPr>
            <w:tcW w:w="1855" w:type="dxa"/>
            <w:tcBorders>
              <w:top w:val="single" w:sz="4" w:space="0" w:color="auto"/>
              <w:left w:val="single" w:sz="12" w:space="0" w:color="auto"/>
              <w:bottom w:val="single" w:sz="12" w:space="0" w:color="auto"/>
              <w:right w:val="single" w:sz="4" w:space="0" w:color="auto"/>
            </w:tcBorders>
            <w:shd w:val="clear" w:color="auto" w:fill="D9D9D9" w:themeFill="background1" w:themeFillShade="D9"/>
          </w:tcPr>
          <w:p w14:paraId="1D693222" w14:textId="77777777" w:rsidR="003565B7" w:rsidRPr="004270A8" w:rsidRDefault="003565B7" w:rsidP="004568BC">
            <w:pPr>
              <w:spacing w:line="256" w:lineRule="auto"/>
              <w:rPr>
                <w:rFonts w:cs="Arial"/>
                <w:noProof/>
                <w:szCs w:val="21"/>
              </w:rPr>
            </w:pPr>
            <w:r w:rsidRPr="004270A8">
              <w:rPr>
                <w:rFonts w:cs="Arial"/>
                <w:noProof/>
                <w:szCs w:val="21"/>
              </w:rPr>
              <w:t>[Action by User]</w:t>
            </w:r>
          </w:p>
        </w:tc>
        <w:tc>
          <w:tcPr>
            <w:tcW w:w="7642" w:type="dxa"/>
            <w:tcBorders>
              <w:top w:val="single" w:sz="4" w:space="0" w:color="auto"/>
              <w:left w:val="single" w:sz="4" w:space="0" w:color="auto"/>
              <w:bottom w:val="single" w:sz="12" w:space="0" w:color="auto"/>
              <w:right w:val="single" w:sz="12" w:space="0" w:color="auto"/>
            </w:tcBorders>
            <w:shd w:val="clear" w:color="auto" w:fill="D9D9D9" w:themeFill="background1" w:themeFillShade="D9"/>
          </w:tcPr>
          <w:p w14:paraId="67B50A35" w14:textId="77777777" w:rsidR="003565B7" w:rsidRPr="004270A8" w:rsidRDefault="003565B7" w:rsidP="004568BC">
            <w:pPr>
              <w:pStyle w:val="ListParagraph"/>
              <w:numPr>
                <w:ilvl w:val="0"/>
                <w:numId w:val="45"/>
              </w:numPr>
              <w:ind w:leftChars="0" w:left="466"/>
              <w:contextualSpacing/>
              <w:rPr>
                <w:rFonts w:eastAsiaTheme="majorEastAsia" w:cs="Arial"/>
                <w:szCs w:val="21"/>
              </w:rPr>
            </w:pPr>
            <w:r w:rsidRPr="004270A8">
              <w:rPr>
                <w:rFonts w:cs="Arial"/>
                <w:szCs w:val="21"/>
              </w:rPr>
              <w:t>Uncheck [Use default Cygwin Installation Directory] checkbox.</w:t>
            </w:r>
          </w:p>
          <w:p w14:paraId="27557483" w14:textId="77777777" w:rsidR="003565B7" w:rsidRPr="004270A8" w:rsidRDefault="003565B7" w:rsidP="004568BC">
            <w:pPr>
              <w:pStyle w:val="ListParagraph"/>
              <w:numPr>
                <w:ilvl w:val="0"/>
                <w:numId w:val="45"/>
              </w:numPr>
              <w:ind w:leftChars="0" w:left="466"/>
              <w:contextualSpacing/>
              <w:rPr>
                <w:rFonts w:eastAsiaTheme="majorEastAsia" w:cs="Arial"/>
                <w:szCs w:val="21"/>
              </w:rPr>
            </w:pPr>
            <w:r w:rsidRPr="004270A8">
              <w:rPr>
                <w:rFonts w:cs="Arial"/>
                <w:szCs w:val="21"/>
              </w:rPr>
              <w:t>Uncheck [Use default VLAB Installation Directory] checkbox.</w:t>
            </w:r>
          </w:p>
          <w:p w14:paraId="14639697" w14:textId="77777777" w:rsidR="003565B7" w:rsidRPr="004270A8" w:rsidRDefault="003565B7" w:rsidP="004568BC">
            <w:pPr>
              <w:pStyle w:val="ListParagraph"/>
              <w:numPr>
                <w:ilvl w:val="0"/>
                <w:numId w:val="45"/>
              </w:numPr>
              <w:ind w:leftChars="0" w:left="466"/>
              <w:contextualSpacing/>
              <w:rPr>
                <w:rFonts w:eastAsiaTheme="majorEastAsia" w:cs="Arial"/>
                <w:szCs w:val="21"/>
              </w:rPr>
            </w:pPr>
            <w:r w:rsidRPr="004270A8">
              <w:rPr>
                <w:rFonts w:cs="Arial"/>
                <w:szCs w:val="21"/>
              </w:rPr>
              <w:t>Uncheck [Use default Smart Configurator Installation Directory] checkbox.</w:t>
            </w:r>
          </w:p>
          <w:p w14:paraId="4B94DFE5" w14:textId="77777777" w:rsidR="003565B7" w:rsidRPr="004270A8" w:rsidRDefault="003565B7" w:rsidP="004568BC">
            <w:pPr>
              <w:spacing w:line="256" w:lineRule="auto"/>
              <w:contextualSpacing/>
              <w:rPr>
                <w:rFonts w:cs="Arial"/>
                <w:noProof/>
                <w:szCs w:val="21"/>
              </w:rPr>
            </w:pPr>
            <w:r w:rsidRPr="004270A8">
              <w:rPr>
                <w:rFonts w:cs="Arial"/>
                <w:szCs w:val="21"/>
              </w:rPr>
              <w:t xml:space="preserve">  4.   Uncheck [Use default CS+ Installation Directory] checkbox.</w:t>
            </w:r>
          </w:p>
        </w:tc>
      </w:tr>
      <w:tr w:rsidR="00254F57" w:rsidRPr="004270A8" w14:paraId="5252ACF7" w14:textId="77777777" w:rsidTr="005C7324">
        <w:trPr>
          <w:cantSplit/>
          <w:trHeight w:val="304"/>
          <w:tblHeader/>
        </w:trPr>
        <w:tc>
          <w:tcPr>
            <w:tcW w:w="1855" w:type="dxa"/>
            <w:tcBorders>
              <w:top w:val="single" w:sz="12" w:space="0" w:color="auto"/>
              <w:left w:val="single" w:sz="12" w:space="0" w:color="auto"/>
              <w:bottom w:val="single" w:sz="4" w:space="0" w:color="auto"/>
              <w:right w:val="single" w:sz="6" w:space="0" w:color="auto"/>
            </w:tcBorders>
            <w:shd w:val="clear" w:color="auto" w:fill="auto"/>
            <w:hideMark/>
          </w:tcPr>
          <w:p w14:paraId="3476E340" w14:textId="1D3DE629" w:rsidR="00254F57" w:rsidRPr="004270A8" w:rsidRDefault="00254F57" w:rsidP="00254F57">
            <w:pPr>
              <w:spacing w:line="256" w:lineRule="auto"/>
              <w:rPr>
                <w:rFonts w:cs="Arial"/>
                <w:noProof/>
                <w:szCs w:val="21"/>
              </w:rPr>
            </w:pPr>
            <w:r w:rsidRPr="004270A8">
              <w:rPr>
                <w:rFonts w:cs="Arial"/>
                <w:noProof/>
                <w:szCs w:val="21"/>
              </w:rPr>
              <w:t>[Message]</w:t>
            </w:r>
          </w:p>
        </w:tc>
        <w:tc>
          <w:tcPr>
            <w:tcW w:w="7642" w:type="dxa"/>
            <w:tcBorders>
              <w:top w:val="single" w:sz="12" w:space="0" w:color="auto"/>
              <w:left w:val="single" w:sz="6" w:space="0" w:color="auto"/>
              <w:bottom w:val="single" w:sz="4" w:space="0" w:color="auto"/>
              <w:right w:val="single" w:sz="12" w:space="0" w:color="auto"/>
            </w:tcBorders>
            <w:shd w:val="clear" w:color="auto" w:fill="auto"/>
            <w:vAlign w:val="center"/>
            <w:hideMark/>
          </w:tcPr>
          <w:p w14:paraId="4FF8EE3C" w14:textId="77777777" w:rsidR="00254F57" w:rsidRPr="004270A8" w:rsidRDefault="00254F57" w:rsidP="00254F57">
            <w:pPr>
              <w:spacing w:line="256" w:lineRule="auto"/>
              <w:rPr>
                <w:rFonts w:cs="Arial"/>
                <w:noProof/>
                <w:szCs w:val="21"/>
              </w:rPr>
            </w:pPr>
            <w:r w:rsidRPr="004270A8">
              <w:rPr>
                <w:rFonts w:cs="Arial"/>
                <w:noProof/>
                <w:szCs w:val="21"/>
              </w:rPr>
              <w:t>E0110</w:t>
            </w:r>
          </w:p>
          <w:p w14:paraId="1BD8416D" w14:textId="77777777" w:rsidR="00254F57" w:rsidRPr="004270A8" w:rsidRDefault="00254F57" w:rsidP="00254F57">
            <w:pPr>
              <w:spacing w:line="256" w:lineRule="auto"/>
              <w:rPr>
                <w:rFonts w:cs="Arial"/>
                <w:noProof/>
                <w:szCs w:val="21"/>
              </w:rPr>
            </w:pPr>
            <w:r w:rsidRPr="004270A8">
              <w:rPr>
                <w:rFonts w:cs="Arial"/>
                <w:noProof/>
                <w:szCs w:val="21"/>
              </w:rPr>
              <w:t>A license is not registered.</w:t>
            </w:r>
          </w:p>
        </w:tc>
      </w:tr>
      <w:tr w:rsidR="00254F57" w:rsidRPr="004270A8" w14:paraId="789F249F" w14:textId="77777777" w:rsidTr="005C7324">
        <w:trPr>
          <w:cantSplit/>
          <w:trHeight w:val="304"/>
          <w:tblHeader/>
        </w:trPr>
        <w:tc>
          <w:tcPr>
            <w:tcW w:w="1855" w:type="dxa"/>
            <w:tcBorders>
              <w:top w:val="single" w:sz="4" w:space="0" w:color="auto"/>
              <w:left w:val="single" w:sz="12" w:space="0" w:color="auto"/>
              <w:bottom w:val="single" w:sz="4" w:space="0" w:color="auto"/>
              <w:right w:val="single" w:sz="6" w:space="0" w:color="auto"/>
            </w:tcBorders>
            <w:shd w:val="clear" w:color="auto" w:fill="auto"/>
            <w:hideMark/>
          </w:tcPr>
          <w:p w14:paraId="48C26CAD" w14:textId="77777777" w:rsidR="00254F57" w:rsidRPr="004270A8" w:rsidRDefault="00254F57" w:rsidP="00254F57">
            <w:pPr>
              <w:spacing w:line="256" w:lineRule="auto"/>
              <w:rPr>
                <w:rFonts w:cs="Arial"/>
                <w:noProof/>
                <w:szCs w:val="21"/>
              </w:rPr>
            </w:pPr>
            <w:r w:rsidRPr="004270A8">
              <w:rPr>
                <w:rFonts w:cs="Arial"/>
                <w:noProof/>
                <w:szCs w:val="21"/>
              </w:rPr>
              <w:t>[Explanation]</w:t>
            </w:r>
          </w:p>
        </w:tc>
        <w:tc>
          <w:tcPr>
            <w:tcW w:w="7642" w:type="dxa"/>
            <w:tcBorders>
              <w:top w:val="single" w:sz="4" w:space="0" w:color="auto"/>
              <w:left w:val="single" w:sz="6" w:space="0" w:color="auto"/>
              <w:bottom w:val="single" w:sz="4" w:space="0" w:color="auto"/>
              <w:right w:val="single" w:sz="12" w:space="0" w:color="auto"/>
            </w:tcBorders>
            <w:shd w:val="clear" w:color="auto" w:fill="auto"/>
            <w:vAlign w:val="center"/>
            <w:hideMark/>
          </w:tcPr>
          <w:p w14:paraId="65D006BB" w14:textId="77777777" w:rsidR="00254F57" w:rsidRPr="004270A8" w:rsidRDefault="00254F57" w:rsidP="00254F57">
            <w:pPr>
              <w:spacing w:line="256" w:lineRule="auto"/>
              <w:rPr>
                <w:rFonts w:cs="Arial"/>
                <w:noProof/>
                <w:szCs w:val="21"/>
              </w:rPr>
            </w:pPr>
            <w:r w:rsidRPr="004270A8">
              <w:rPr>
                <w:rFonts w:cs="Arial"/>
                <w:noProof/>
                <w:szCs w:val="21"/>
              </w:rPr>
              <w:t>This message displays when no license or license was expired on your system.</w:t>
            </w:r>
          </w:p>
        </w:tc>
      </w:tr>
      <w:tr w:rsidR="00254F57" w:rsidRPr="004270A8" w14:paraId="042B9E30" w14:textId="77777777" w:rsidTr="005C7324">
        <w:trPr>
          <w:cantSplit/>
          <w:trHeight w:val="304"/>
          <w:tblHeader/>
        </w:trPr>
        <w:tc>
          <w:tcPr>
            <w:tcW w:w="1855" w:type="dxa"/>
            <w:tcBorders>
              <w:top w:val="single" w:sz="4" w:space="0" w:color="auto"/>
              <w:left w:val="single" w:sz="12" w:space="0" w:color="auto"/>
              <w:bottom w:val="single" w:sz="12" w:space="0" w:color="auto"/>
              <w:right w:val="single" w:sz="6" w:space="0" w:color="auto"/>
            </w:tcBorders>
            <w:shd w:val="clear" w:color="auto" w:fill="auto"/>
            <w:hideMark/>
          </w:tcPr>
          <w:p w14:paraId="0C4CEF29" w14:textId="77777777" w:rsidR="00254F57" w:rsidRPr="004270A8" w:rsidRDefault="00254F57" w:rsidP="00254F57">
            <w:pPr>
              <w:spacing w:line="256" w:lineRule="auto"/>
              <w:rPr>
                <w:rFonts w:cs="Arial"/>
                <w:noProof/>
                <w:szCs w:val="21"/>
              </w:rPr>
            </w:pPr>
            <w:r w:rsidRPr="004270A8">
              <w:rPr>
                <w:rFonts w:cs="Arial"/>
                <w:noProof/>
                <w:szCs w:val="21"/>
              </w:rPr>
              <w:t>[Action by User]</w:t>
            </w:r>
          </w:p>
        </w:tc>
        <w:tc>
          <w:tcPr>
            <w:tcW w:w="7642" w:type="dxa"/>
            <w:tcBorders>
              <w:top w:val="single" w:sz="4" w:space="0" w:color="auto"/>
              <w:left w:val="single" w:sz="6" w:space="0" w:color="auto"/>
              <w:bottom w:val="single" w:sz="12" w:space="0" w:color="auto"/>
              <w:right w:val="single" w:sz="12" w:space="0" w:color="auto"/>
            </w:tcBorders>
            <w:shd w:val="clear" w:color="auto" w:fill="auto"/>
            <w:vAlign w:val="center"/>
            <w:hideMark/>
          </w:tcPr>
          <w:p w14:paraId="7E7FB40F" w14:textId="77777777" w:rsidR="00254F57" w:rsidRPr="004270A8" w:rsidRDefault="00254F57" w:rsidP="005D175F">
            <w:pPr>
              <w:pStyle w:val="ListParagraph"/>
              <w:numPr>
                <w:ilvl w:val="0"/>
                <w:numId w:val="51"/>
              </w:numPr>
              <w:spacing w:line="256" w:lineRule="auto"/>
              <w:ind w:leftChars="0"/>
              <w:contextualSpacing/>
              <w:rPr>
                <w:rFonts w:cs="Arial"/>
                <w:noProof/>
                <w:szCs w:val="21"/>
              </w:rPr>
            </w:pPr>
            <w:r w:rsidRPr="004270A8">
              <w:rPr>
                <w:rFonts w:cs="Arial"/>
                <w:noProof/>
                <w:szCs w:val="21"/>
              </w:rPr>
              <w:t>Register ET-VPF License with Renesas Electronics Corporation.</w:t>
            </w:r>
          </w:p>
        </w:tc>
      </w:tr>
      <w:tr w:rsidR="00254F57" w:rsidRPr="004270A8" w14:paraId="29E85182" w14:textId="77777777" w:rsidTr="005C7324">
        <w:trPr>
          <w:cantSplit/>
          <w:trHeight w:val="304"/>
          <w:tblHeader/>
        </w:trPr>
        <w:tc>
          <w:tcPr>
            <w:tcW w:w="1855" w:type="dxa"/>
            <w:tcBorders>
              <w:top w:val="nil"/>
              <w:left w:val="single" w:sz="12" w:space="0" w:color="auto"/>
              <w:bottom w:val="single" w:sz="4" w:space="0" w:color="auto"/>
              <w:right w:val="single" w:sz="6" w:space="0" w:color="auto"/>
            </w:tcBorders>
            <w:shd w:val="clear" w:color="auto" w:fill="D9D9D9" w:themeFill="background1" w:themeFillShade="D9"/>
            <w:hideMark/>
          </w:tcPr>
          <w:p w14:paraId="186038EF" w14:textId="77777777" w:rsidR="00254F57" w:rsidRPr="004270A8" w:rsidRDefault="00254F57" w:rsidP="00254F57">
            <w:pPr>
              <w:spacing w:line="256" w:lineRule="auto"/>
              <w:rPr>
                <w:rFonts w:cs="Arial"/>
                <w:noProof/>
                <w:szCs w:val="21"/>
              </w:rPr>
            </w:pPr>
            <w:r w:rsidRPr="004270A8">
              <w:rPr>
                <w:rFonts w:cs="Arial"/>
                <w:noProof/>
                <w:szCs w:val="21"/>
              </w:rPr>
              <w:t>[Message]</w:t>
            </w:r>
          </w:p>
        </w:tc>
        <w:tc>
          <w:tcPr>
            <w:tcW w:w="7642" w:type="dxa"/>
            <w:tcBorders>
              <w:top w:val="nil"/>
              <w:left w:val="single" w:sz="6" w:space="0" w:color="auto"/>
              <w:bottom w:val="single" w:sz="4" w:space="0" w:color="auto"/>
              <w:right w:val="single" w:sz="12" w:space="0" w:color="auto"/>
            </w:tcBorders>
            <w:shd w:val="clear" w:color="auto" w:fill="D9D9D9" w:themeFill="background1" w:themeFillShade="D9"/>
            <w:vAlign w:val="center"/>
            <w:hideMark/>
          </w:tcPr>
          <w:p w14:paraId="3E74E3B8" w14:textId="77777777" w:rsidR="00254F57" w:rsidRPr="004270A8" w:rsidRDefault="00254F57" w:rsidP="00254F57">
            <w:pPr>
              <w:spacing w:line="256" w:lineRule="auto"/>
              <w:rPr>
                <w:rFonts w:cs="Arial"/>
                <w:noProof/>
                <w:szCs w:val="21"/>
              </w:rPr>
            </w:pPr>
            <w:r w:rsidRPr="004270A8">
              <w:rPr>
                <w:rFonts w:cs="Arial"/>
                <w:noProof/>
                <w:szCs w:val="21"/>
              </w:rPr>
              <w:t xml:space="preserve">E0111 </w:t>
            </w:r>
          </w:p>
          <w:p w14:paraId="2550DAD8" w14:textId="77777777" w:rsidR="00254F57" w:rsidRPr="004270A8" w:rsidRDefault="00254F57" w:rsidP="00254F57">
            <w:pPr>
              <w:spacing w:line="256" w:lineRule="auto"/>
              <w:rPr>
                <w:rFonts w:cs="Arial"/>
                <w:noProof/>
                <w:szCs w:val="21"/>
              </w:rPr>
            </w:pPr>
            <w:r w:rsidRPr="004270A8">
              <w:rPr>
                <w:rFonts w:cs="Arial"/>
                <w:noProof/>
                <w:szCs w:val="21"/>
              </w:rPr>
              <w:t>&lt;Device Series&gt; is not available. Register a valid license.</w:t>
            </w:r>
          </w:p>
        </w:tc>
      </w:tr>
      <w:tr w:rsidR="00254F57" w:rsidRPr="004270A8" w14:paraId="4A365407" w14:textId="77777777" w:rsidTr="005C7324">
        <w:trPr>
          <w:cantSplit/>
          <w:trHeight w:val="304"/>
          <w:tblHeader/>
        </w:trPr>
        <w:tc>
          <w:tcPr>
            <w:tcW w:w="1855" w:type="dxa"/>
            <w:tcBorders>
              <w:top w:val="single" w:sz="4" w:space="0" w:color="auto"/>
              <w:left w:val="single" w:sz="12" w:space="0" w:color="auto"/>
              <w:bottom w:val="single" w:sz="4" w:space="0" w:color="auto"/>
              <w:right w:val="single" w:sz="6" w:space="0" w:color="auto"/>
            </w:tcBorders>
            <w:shd w:val="clear" w:color="auto" w:fill="D9D9D9" w:themeFill="background1" w:themeFillShade="D9"/>
            <w:hideMark/>
          </w:tcPr>
          <w:p w14:paraId="508BB52D" w14:textId="77777777" w:rsidR="00254F57" w:rsidRPr="004270A8" w:rsidRDefault="00254F57" w:rsidP="00254F57">
            <w:pPr>
              <w:spacing w:line="256" w:lineRule="auto"/>
              <w:rPr>
                <w:rFonts w:cs="Arial"/>
                <w:noProof/>
                <w:szCs w:val="21"/>
              </w:rPr>
            </w:pPr>
            <w:r w:rsidRPr="004270A8">
              <w:rPr>
                <w:rFonts w:cs="Arial"/>
                <w:noProof/>
                <w:szCs w:val="21"/>
              </w:rPr>
              <w:t>[Explanation]</w:t>
            </w:r>
          </w:p>
        </w:tc>
        <w:tc>
          <w:tcPr>
            <w:tcW w:w="7642" w:type="dxa"/>
            <w:tcBorders>
              <w:top w:val="single" w:sz="4" w:space="0" w:color="auto"/>
              <w:left w:val="single" w:sz="6" w:space="0" w:color="auto"/>
              <w:bottom w:val="single" w:sz="4" w:space="0" w:color="auto"/>
              <w:right w:val="single" w:sz="12" w:space="0" w:color="auto"/>
            </w:tcBorders>
            <w:shd w:val="clear" w:color="auto" w:fill="D9D9D9" w:themeFill="background1" w:themeFillShade="D9"/>
            <w:vAlign w:val="center"/>
            <w:hideMark/>
          </w:tcPr>
          <w:p w14:paraId="1AB26E18" w14:textId="77777777" w:rsidR="00254F57" w:rsidRPr="004270A8" w:rsidRDefault="00254F57" w:rsidP="00254F57">
            <w:pPr>
              <w:spacing w:line="256" w:lineRule="auto"/>
              <w:rPr>
                <w:rFonts w:cs="Arial"/>
                <w:noProof/>
                <w:szCs w:val="21"/>
              </w:rPr>
            </w:pPr>
            <w:r w:rsidRPr="004270A8">
              <w:rPr>
                <w:rFonts w:cs="Arial"/>
                <w:noProof/>
                <w:szCs w:val="21"/>
              </w:rPr>
              <w:t>This error message displayed when either the license for any RH850 device series is invalid.</w:t>
            </w:r>
          </w:p>
        </w:tc>
      </w:tr>
      <w:tr w:rsidR="00254F57" w:rsidRPr="004270A8" w14:paraId="440AB157" w14:textId="77777777" w:rsidTr="005C7324">
        <w:trPr>
          <w:cantSplit/>
          <w:trHeight w:val="304"/>
          <w:tblHeader/>
        </w:trPr>
        <w:tc>
          <w:tcPr>
            <w:tcW w:w="1855" w:type="dxa"/>
            <w:tcBorders>
              <w:top w:val="single" w:sz="4" w:space="0" w:color="auto"/>
              <w:left w:val="single" w:sz="12" w:space="0" w:color="auto"/>
              <w:bottom w:val="single" w:sz="12" w:space="0" w:color="auto"/>
              <w:right w:val="single" w:sz="6" w:space="0" w:color="auto"/>
            </w:tcBorders>
            <w:shd w:val="clear" w:color="auto" w:fill="D9D9D9" w:themeFill="background1" w:themeFillShade="D9"/>
            <w:hideMark/>
          </w:tcPr>
          <w:p w14:paraId="21426B0F" w14:textId="77777777" w:rsidR="00254F57" w:rsidRPr="004270A8" w:rsidRDefault="00254F57" w:rsidP="00254F57">
            <w:pPr>
              <w:spacing w:line="256" w:lineRule="auto"/>
              <w:rPr>
                <w:rFonts w:cs="Arial"/>
                <w:noProof/>
                <w:szCs w:val="21"/>
              </w:rPr>
            </w:pPr>
            <w:r w:rsidRPr="004270A8">
              <w:rPr>
                <w:rFonts w:cs="Arial"/>
                <w:noProof/>
                <w:szCs w:val="21"/>
              </w:rPr>
              <w:t>[Action by User]</w:t>
            </w:r>
          </w:p>
        </w:tc>
        <w:tc>
          <w:tcPr>
            <w:tcW w:w="7642" w:type="dxa"/>
            <w:tcBorders>
              <w:top w:val="single" w:sz="4" w:space="0" w:color="auto"/>
              <w:left w:val="single" w:sz="6" w:space="0" w:color="auto"/>
              <w:bottom w:val="single" w:sz="12" w:space="0" w:color="auto"/>
              <w:right w:val="single" w:sz="12" w:space="0" w:color="auto"/>
            </w:tcBorders>
            <w:shd w:val="clear" w:color="auto" w:fill="D9D9D9" w:themeFill="background1" w:themeFillShade="D9"/>
            <w:vAlign w:val="center"/>
            <w:hideMark/>
          </w:tcPr>
          <w:p w14:paraId="0C11E21D" w14:textId="5C9F136C" w:rsidR="00254F57" w:rsidRPr="004270A8" w:rsidRDefault="00254F57" w:rsidP="003E4896">
            <w:pPr>
              <w:pStyle w:val="ListParagraph"/>
              <w:numPr>
                <w:ilvl w:val="0"/>
                <w:numId w:val="50"/>
              </w:numPr>
              <w:spacing w:line="256" w:lineRule="auto"/>
              <w:ind w:leftChars="0"/>
              <w:contextualSpacing/>
              <w:rPr>
                <w:ins w:id="858" w:author="Hiroyasu Nishiumi" w:date="2022-10-20T20:02:00Z"/>
                <w:rFonts w:cs="Arial"/>
                <w:noProof/>
                <w:szCs w:val="21"/>
              </w:rPr>
            </w:pPr>
            <w:r w:rsidRPr="004270A8">
              <w:rPr>
                <w:rFonts w:cs="Arial"/>
                <w:noProof/>
                <w:szCs w:val="21"/>
              </w:rPr>
              <w:t>If you don’t have the license for RH850 device series,</w:t>
            </w:r>
            <w:del w:id="859" w:author="Hiroyasu Nishiumi" w:date="2022-10-20T20:03:00Z">
              <w:r w:rsidRPr="004270A8" w:rsidDel="003E4896">
                <w:rPr>
                  <w:rFonts w:cs="Arial"/>
                  <w:noProof/>
                  <w:szCs w:val="21"/>
                </w:rPr>
                <w:delText xml:space="preserve"> </w:delText>
              </w:r>
            </w:del>
            <w:ins w:id="860" w:author="Hiroyasu Nishiumi" w:date="2022-10-20T20:03:00Z">
              <w:r w:rsidR="003E4896" w:rsidRPr="004270A8">
                <w:rPr>
                  <w:rFonts w:cs="Arial"/>
                  <w:noProof/>
                  <w:szCs w:val="21"/>
                </w:rPr>
                <w:t xml:space="preserve"> </w:t>
              </w:r>
              <w:r w:rsidR="003E4896" w:rsidRPr="004270A8">
                <w:rPr>
                  <w:rFonts w:cs="Arial"/>
                  <w:szCs w:val="21"/>
                </w:rPr>
                <w:t xml:space="preserve">please contact a Renesas Electronics sales office. </w:t>
              </w:r>
            </w:ins>
            <w:del w:id="861" w:author="Hiroyasu Nishiumi" w:date="2022-10-20T20:03:00Z">
              <w:r w:rsidRPr="004270A8" w:rsidDel="003E4896">
                <w:rPr>
                  <w:rFonts w:cs="Arial"/>
                  <w:noProof/>
                  <w:szCs w:val="21"/>
                </w:rPr>
                <w:delText>register with Renesas Electronics.</w:delText>
              </w:r>
            </w:del>
          </w:p>
          <w:p w14:paraId="2B9B6B41" w14:textId="77777777" w:rsidR="003E4896" w:rsidRPr="004270A8" w:rsidDel="003E4896" w:rsidRDefault="003E4896" w:rsidP="005D175F">
            <w:pPr>
              <w:pStyle w:val="ListParagraph"/>
              <w:numPr>
                <w:ilvl w:val="0"/>
                <w:numId w:val="50"/>
              </w:numPr>
              <w:spacing w:line="256" w:lineRule="auto"/>
              <w:ind w:leftChars="0"/>
              <w:contextualSpacing/>
              <w:rPr>
                <w:del w:id="862" w:author="Hiroyasu Nishiumi" w:date="2022-10-20T20:02:00Z"/>
                <w:rFonts w:cs="Arial"/>
                <w:noProof/>
                <w:szCs w:val="21"/>
              </w:rPr>
            </w:pPr>
          </w:p>
          <w:p w14:paraId="1610ECE8" w14:textId="77777777" w:rsidR="003E4896" w:rsidRPr="004270A8" w:rsidRDefault="00254F57" w:rsidP="003E4896">
            <w:pPr>
              <w:pStyle w:val="ListParagraph"/>
              <w:numPr>
                <w:ilvl w:val="0"/>
                <w:numId w:val="50"/>
              </w:numPr>
              <w:spacing w:line="256" w:lineRule="auto"/>
              <w:ind w:leftChars="0"/>
              <w:contextualSpacing/>
              <w:rPr>
                <w:ins w:id="863" w:author="Hiroyasu Nishiumi" w:date="2022-10-20T20:02:00Z"/>
                <w:rFonts w:cs="Arial"/>
                <w:noProof/>
                <w:szCs w:val="21"/>
              </w:rPr>
            </w:pPr>
            <w:r w:rsidRPr="004270A8">
              <w:rPr>
                <w:rFonts w:cs="Arial"/>
                <w:noProof/>
                <w:szCs w:val="21"/>
              </w:rPr>
              <w:t>If you have got license RH850 device series, check if it is put in the ET-VPF installation.</w:t>
            </w:r>
          </w:p>
          <w:p w14:paraId="251C26D6" w14:textId="1DE284E4" w:rsidR="00254F57" w:rsidRPr="004270A8" w:rsidRDefault="00254F57">
            <w:pPr>
              <w:pStyle w:val="ListParagraph"/>
              <w:numPr>
                <w:ilvl w:val="0"/>
                <w:numId w:val="50"/>
              </w:numPr>
              <w:spacing w:line="256" w:lineRule="auto"/>
              <w:ind w:leftChars="0"/>
              <w:contextualSpacing/>
              <w:rPr>
                <w:rFonts w:cs="Arial"/>
                <w:noProof/>
                <w:szCs w:val="21"/>
              </w:rPr>
              <w:pPrChange w:id="864" w:author="Hiroyasu Nishiumi" w:date="2022-10-20T20:02:00Z">
                <w:pPr>
                  <w:spacing w:line="256" w:lineRule="auto"/>
                  <w:ind w:left="90"/>
                  <w:contextualSpacing/>
                </w:pPr>
              </w:pPrChange>
            </w:pPr>
            <w:del w:id="865" w:author="Hiroyasu Nishiumi" w:date="2022-10-20T20:02:00Z">
              <w:r w:rsidRPr="004270A8" w:rsidDel="003E4896">
                <w:rPr>
                  <w:rFonts w:cs="Arial"/>
                  <w:noProof/>
                  <w:szCs w:val="21"/>
                </w:rPr>
                <w:br/>
              </w:r>
            </w:del>
            <w:r w:rsidRPr="004270A8">
              <w:rPr>
                <w:rFonts w:cs="Arial"/>
                <w:noProof/>
                <w:szCs w:val="21"/>
              </w:rPr>
              <w:t>To confirm the availability of the license, please [Check Available License] on [ET-VPF options] panel.</w:t>
            </w:r>
          </w:p>
        </w:tc>
      </w:tr>
    </w:tbl>
    <w:p w14:paraId="69422906" w14:textId="77777777" w:rsidR="00355E6E" w:rsidRPr="004270A8" w:rsidRDefault="00355E6E" w:rsidP="00355E6E">
      <w:pPr>
        <w:rPr>
          <w:rFonts w:eastAsia="MS Gothic" w:cs="Arial"/>
          <w:szCs w:val="21"/>
        </w:rPr>
      </w:pPr>
      <w:r w:rsidRPr="004270A8">
        <w:rPr>
          <w:rFonts w:cs="Arial"/>
          <w:szCs w:val="21"/>
        </w:rPr>
        <w:br w:type="page"/>
      </w:r>
    </w:p>
    <w:p w14:paraId="3D52733D" w14:textId="725E80F7" w:rsidR="001F2BF0" w:rsidRPr="004270A8" w:rsidRDefault="001F2BF0" w:rsidP="00A92D49">
      <w:pPr>
        <w:pStyle w:val="Heading2"/>
      </w:pPr>
      <w:bookmarkStart w:id="866" w:name="_Toc122608767"/>
      <w:r w:rsidRPr="004270A8">
        <w:lastRenderedPageBreak/>
        <w:t xml:space="preserve">5.3 Errors during </w:t>
      </w:r>
      <w:del w:id="867" w:author="Hiroyasu Nishiumi" w:date="2022-10-20T18:40:00Z">
        <w:r w:rsidRPr="004270A8" w:rsidDel="00D95B1B">
          <w:delText>SPILS</w:delText>
        </w:r>
      </w:del>
      <w:ins w:id="868" w:author="Hiroyasu Nishiumi" w:date="2022-10-20T18:41:00Z">
        <w:r w:rsidR="00D95B1B" w:rsidRPr="004270A8">
          <w:t>vHILS</w:t>
        </w:r>
      </w:ins>
      <w:r w:rsidRPr="004270A8">
        <w:t xml:space="preserve"> execution</w:t>
      </w:r>
      <w:bookmarkEnd w:id="866"/>
    </w:p>
    <w:p w14:paraId="4FBCDE83" w14:textId="44EC131D" w:rsidR="001F2BF0" w:rsidRPr="004270A8" w:rsidRDefault="001F2BF0" w:rsidP="001F2BF0">
      <w:pPr>
        <w:spacing w:before="240"/>
        <w:rPr>
          <w:rFonts w:eastAsia="MS Gothic" w:cs="Arial"/>
          <w:szCs w:val="21"/>
        </w:rPr>
      </w:pPr>
      <w:r w:rsidRPr="004270A8">
        <w:rPr>
          <w:rFonts w:eastAsia="MS Gothic" w:cs="Arial"/>
          <w:szCs w:val="21"/>
        </w:rPr>
        <w:t xml:space="preserve">The following describes error messages detected when you get visual display of the execution time in algorithm verification after executed </w:t>
      </w:r>
      <w:del w:id="869" w:author="Hiroyasu Nishiumi" w:date="2022-10-20T18:40:00Z">
        <w:r w:rsidRPr="004270A8" w:rsidDel="00D95B1B">
          <w:rPr>
            <w:rFonts w:eastAsia="MS Gothic" w:cs="Arial"/>
            <w:szCs w:val="21"/>
          </w:rPr>
          <w:delText>SPILS</w:delText>
        </w:r>
      </w:del>
      <w:ins w:id="870" w:author="Hiroyasu Nishiumi" w:date="2022-10-20T18:41:00Z">
        <w:r w:rsidR="00D95B1B" w:rsidRPr="004270A8">
          <w:rPr>
            <w:rFonts w:eastAsia="MS Gothic" w:cs="Arial"/>
            <w:szCs w:val="21"/>
          </w:rPr>
          <w:t>vHILS</w:t>
        </w:r>
      </w:ins>
      <w:r w:rsidRPr="004270A8">
        <w:rPr>
          <w:rFonts w:eastAsia="MS Gothic" w:cs="Arial"/>
          <w:szCs w:val="21"/>
        </w:rPr>
        <w:t xml:space="preserve">. Error dialog boxes during </w:t>
      </w:r>
      <w:del w:id="871" w:author="Hiroyasu Nishiumi" w:date="2022-10-20T18:40:00Z">
        <w:r w:rsidRPr="004270A8" w:rsidDel="00D95B1B">
          <w:rPr>
            <w:rFonts w:eastAsia="MS Gothic" w:cs="Arial"/>
            <w:szCs w:val="21"/>
          </w:rPr>
          <w:delText>SPILS</w:delText>
        </w:r>
      </w:del>
      <w:ins w:id="872" w:author="Hiroyasu Nishiumi" w:date="2022-10-20T18:41:00Z">
        <w:r w:rsidR="00D95B1B" w:rsidRPr="004270A8">
          <w:rPr>
            <w:rFonts w:eastAsia="MS Gothic" w:cs="Arial"/>
            <w:szCs w:val="21"/>
          </w:rPr>
          <w:t>vHILS</w:t>
        </w:r>
      </w:ins>
      <w:r w:rsidRPr="004270A8">
        <w:rPr>
          <w:rFonts w:eastAsia="MS Gothic" w:cs="Arial"/>
          <w:szCs w:val="21"/>
        </w:rPr>
        <w:t xml:space="preserve"> are output from MATLAB/Simulink</w:t>
      </w:r>
    </w:p>
    <w:p w14:paraId="1BB119DD" w14:textId="77777777" w:rsidR="001F2BF0" w:rsidRPr="004270A8" w:rsidRDefault="001F2BF0" w:rsidP="001F2BF0">
      <w:pPr>
        <w:rPr>
          <w:rFonts w:eastAsia="MS Gothic" w:cs="Arial"/>
          <w:szCs w:val="21"/>
        </w:rPr>
      </w:pPr>
    </w:p>
    <w:p w14:paraId="7439F7B1" w14:textId="5741CE82" w:rsidR="001F2BF0" w:rsidRPr="004270A8" w:rsidRDefault="001F2BF0" w:rsidP="00CC3C54">
      <w:pPr>
        <w:jc w:val="center"/>
        <w:rPr>
          <w:rFonts w:eastAsia="MS Gothic" w:cs="Arial"/>
          <w:b/>
          <w:bCs/>
          <w:i/>
          <w:iCs/>
          <w:szCs w:val="21"/>
        </w:rPr>
      </w:pPr>
      <w:r w:rsidRPr="004270A8">
        <w:rPr>
          <w:rFonts w:eastAsia="MS Gothic" w:cs="Arial"/>
          <w:b/>
          <w:bCs/>
          <w:i/>
          <w:iCs/>
          <w:szCs w:val="21"/>
        </w:rPr>
        <w:t xml:space="preserve">Table </w:t>
      </w:r>
      <w:r w:rsidR="00117EE9" w:rsidRPr="004270A8">
        <w:rPr>
          <w:rFonts w:eastAsia="MS Gothic" w:cs="Arial"/>
          <w:b/>
          <w:bCs/>
          <w:i/>
          <w:iCs/>
          <w:szCs w:val="21"/>
        </w:rPr>
        <w:fldChar w:fldCharType="begin"/>
      </w:r>
      <w:r w:rsidR="00117EE9" w:rsidRPr="004270A8">
        <w:rPr>
          <w:rFonts w:eastAsia="MS Gothic" w:cs="Arial"/>
          <w:b/>
          <w:bCs/>
          <w:i/>
          <w:iCs/>
          <w:szCs w:val="21"/>
        </w:rPr>
        <w:instrText xml:space="preserve"> STYLEREF 1 \s </w:instrText>
      </w:r>
      <w:r w:rsidR="00117EE9" w:rsidRPr="004270A8">
        <w:rPr>
          <w:rFonts w:eastAsia="MS Gothic" w:cs="Arial"/>
          <w:b/>
          <w:bCs/>
          <w:i/>
          <w:iCs/>
          <w:szCs w:val="21"/>
        </w:rPr>
        <w:fldChar w:fldCharType="separate"/>
      </w:r>
      <w:r w:rsidR="00775653">
        <w:rPr>
          <w:rFonts w:eastAsia="MS Gothic" w:cs="Arial"/>
          <w:b/>
          <w:bCs/>
          <w:i/>
          <w:iCs/>
          <w:noProof/>
          <w:szCs w:val="21"/>
        </w:rPr>
        <w:t>5</w:t>
      </w:r>
      <w:r w:rsidR="00117EE9" w:rsidRPr="004270A8">
        <w:rPr>
          <w:rFonts w:eastAsia="MS Gothic" w:cs="Arial"/>
          <w:b/>
          <w:bCs/>
          <w:i/>
          <w:iCs/>
          <w:szCs w:val="21"/>
        </w:rPr>
        <w:fldChar w:fldCharType="end"/>
      </w:r>
      <w:r w:rsidR="00117EE9" w:rsidRPr="004270A8">
        <w:rPr>
          <w:rFonts w:eastAsia="MS Gothic" w:cs="Arial"/>
          <w:b/>
          <w:bCs/>
          <w:i/>
          <w:iCs/>
          <w:szCs w:val="21"/>
        </w:rPr>
        <w:noBreakHyphen/>
      </w:r>
      <w:r w:rsidR="00117EE9" w:rsidRPr="004270A8">
        <w:rPr>
          <w:rFonts w:eastAsia="MS Gothic" w:cs="Arial"/>
          <w:b/>
          <w:bCs/>
          <w:i/>
          <w:iCs/>
          <w:szCs w:val="21"/>
        </w:rPr>
        <w:fldChar w:fldCharType="begin"/>
      </w:r>
      <w:r w:rsidR="00117EE9" w:rsidRPr="004270A8">
        <w:rPr>
          <w:rFonts w:eastAsia="MS Gothic" w:cs="Arial"/>
          <w:b/>
          <w:bCs/>
          <w:i/>
          <w:iCs/>
          <w:szCs w:val="21"/>
        </w:rPr>
        <w:instrText xml:space="preserve"> SEQ Table \* ARABIC \s 1 </w:instrText>
      </w:r>
      <w:r w:rsidR="00117EE9" w:rsidRPr="004270A8">
        <w:rPr>
          <w:rFonts w:eastAsia="MS Gothic" w:cs="Arial"/>
          <w:b/>
          <w:bCs/>
          <w:i/>
          <w:iCs/>
          <w:szCs w:val="21"/>
        </w:rPr>
        <w:fldChar w:fldCharType="separate"/>
      </w:r>
      <w:r w:rsidR="00775653">
        <w:rPr>
          <w:rFonts w:eastAsia="MS Gothic" w:cs="Arial"/>
          <w:b/>
          <w:bCs/>
          <w:i/>
          <w:iCs/>
          <w:noProof/>
          <w:szCs w:val="21"/>
        </w:rPr>
        <w:t>3</w:t>
      </w:r>
      <w:r w:rsidR="00117EE9" w:rsidRPr="004270A8">
        <w:rPr>
          <w:rFonts w:eastAsia="MS Gothic" w:cs="Arial"/>
          <w:b/>
          <w:bCs/>
          <w:i/>
          <w:iCs/>
          <w:szCs w:val="21"/>
        </w:rPr>
        <w:fldChar w:fldCharType="end"/>
      </w:r>
      <w:r w:rsidRPr="004270A8">
        <w:rPr>
          <w:rFonts w:eastAsia="MS Gothic" w:cs="Arial"/>
          <w:b/>
          <w:bCs/>
          <w:i/>
          <w:iCs/>
          <w:szCs w:val="21"/>
        </w:rPr>
        <w:t xml:space="preserve"> Error messages display when getting the execution time</w:t>
      </w:r>
    </w:p>
    <w:tbl>
      <w:tblPr>
        <w:tblW w:w="10206" w:type="dxa"/>
        <w:tblInd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6" w:type="dxa"/>
          <w:right w:w="96" w:type="dxa"/>
        </w:tblCellMar>
        <w:tblLook w:val="04A0" w:firstRow="1" w:lastRow="0" w:firstColumn="1" w:lastColumn="0" w:noHBand="0" w:noVBand="1"/>
      </w:tblPr>
      <w:tblGrid>
        <w:gridCol w:w="1932"/>
        <w:gridCol w:w="8274"/>
      </w:tblGrid>
      <w:tr w:rsidR="001F2BF0" w:rsidRPr="004270A8" w14:paraId="2B532A2A" w14:textId="77777777" w:rsidTr="00533F58">
        <w:trPr>
          <w:cantSplit/>
          <w:trHeight w:val="194"/>
          <w:tblHeader/>
        </w:trPr>
        <w:tc>
          <w:tcPr>
            <w:tcW w:w="1932" w:type="dxa"/>
            <w:tcBorders>
              <w:top w:val="single" w:sz="12" w:space="0" w:color="auto"/>
              <w:left w:val="single" w:sz="12" w:space="0" w:color="auto"/>
              <w:bottom w:val="single" w:sz="4" w:space="0" w:color="auto"/>
              <w:right w:val="single" w:sz="4" w:space="0" w:color="auto"/>
            </w:tcBorders>
            <w:hideMark/>
          </w:tcPr>
          <w:p w14:paraId="6EE03B48" w14:textId="77777777" w:rsidR="001F2BF0" w:rsidRPr="004270A8" w:rsidRDefault="001F2BF0" w:rsidP="001F2BF0">
            <w:pPr>
              <w:adjustRightInd w:val="0"/>
              <w:spacing w:line="300" w:lineRule="exact"/>
              <w:jc w:val="left"/>
              <w:rPr>
                <w:rFonts w:eastAsia="MS Gothic" w:cs="Arial"/>
                <w:kern w:val="0"/>
                <w:szCs w:val="21"/>
              </w:rPr>
            </w:pPr>
            <w:r w:rsidRPr="004270A8">
              <w:rPr>
                <w:rFonts w:eastAsia="MS Gothic" w:cs="Arial"/>
                <w:kern w:val="0"/>
                <w:szCs w:val="21"/>
              </w:rPr>
              <w:t>[Message]</w:t>
            </w:r>
          </w:p>
        </w:tc>
        <w:tc>
          <w:tcPr>
            <w:tcW w:w="8274" w:type="dxa"/>
            <w:tcBorders>
              <w:top w:val="single" w:sz="12" w:space="0" w:color="auto"/>
              <w:left w:val="single" w:sz="4" w:space="0" w:color="auto"/>
              <w:bottom w:val="single" w:sz="4" w:space="0" w:color="auto"/>
              <w:right w:val="single" w:sz="12" w:space="0" w:color="auto"/>
            </w:tcBorders>
            <w:hideMark/>
          </w:tcPr>
          <w:p w14:paraId="2B4F2E45" w14:textId="77777777" w:rsidR="001F2BF0" w:rsidRPr="004270A8" w:rsidRDefault="001F2BF0" w:rsidP="001F2BF0">
            <w:pPr>
              <w:spacing w:line="256" w:lineRule="auto"/>
              <w:jc w:val="left"/>
              <w:rPr>
                <w:rFonts w:eastAsia="MS Gothic" w:cs="Arial"/>
                <w:szCs w:val="21"/>
              </w:rPr>
            </w:pPr>
            <w:bookmarkStart w:id="873" w:name="V50001_Req7_06"/>
            <w:r w:rsidRPr="004270A8">
              <w:rPr>
                <w:rFonts w:eastAsia="MS Gothic" w:cs="Arial"/>
                <w:szCs w:val="21"/>
              </w:rPr>
              <w:t>E0201</w:t>
            </w:r>
            <w:bookmarkEnd w:id="873"/>
          </w:p>
          <w:p w14:paraId="17AEE350" w14:textId="77777777" w:rsidR="001F2BF0" w:rsidRPr="004270A8" w:rsidRDefault="001F2BF0" w:rsidP="001F2BF0">
            <w:pPr>
              <w:spacing w:line="256" w:lineRule="auto"/>
              <w:jc w:val="left"/>
              <w:rPr>
                <w:rFonts w:eastAsia="MS Gothic" w:cs="Arial"/>
                <w:szCs w:val="21"/>
              </w:rPr>
            </w:pPr>
            <w:r w:rsidRPr="004270A8">
              <w:rPr>
                <w:rFonts w:eastAsia="MS Gothic" w:cs="Arial"/>
                <w:szCs w:val="21"/>
              </w:rPr>
              <w:t>Wrong measurement data. Please check data input files.</w:t>
            </w:r>
          </w:p>
        </w:tc>
      </w:tr>
      <w:tr w:rsidR="001F2BF0" w:rsidRPr="004270A8" w14:paraId="27DDC865" w14:textId="77777777" w:rsidTr="00533F58">
        <w:trPr>
          <w:cantSplit/>
          <w:trHeight w:val="50"/>
          <w:tblHeader/>
        </w:trPr>
        <w:tc>
          <w:tcPr>
            <w:tcW w:w="1932" w:type="dxa"/>
            <w:tcBorders>
              <w:top w:val="single" w:sz="4" w:space="0" w:color="auto"/>
              <w:left w:val="single" w:sz="12" w:space="0" w:color="auto"/>
              <w:bottom w:val="single" w:sz="4" w:space="0" w:color="auto"/>
              <w:right w:val="single" w:sz="4" w:space="0" w:color="auto"/>
            </w:tcBorders>
            <w:hideMark/>
          </w:tcPr>
          <w:p w14:paraId="30854648" w14:textId="77777777" w:rsidR="001F2BF0" w:rsidRPr="004270A8" w:rsidRDefault="001F2BF0" w:rsidP="001F2BF0">
            <w:pPr>
              <w:spacing w:line="256" w:lineRule="auto"/>
              <w:jc w:val="left"/>
              <w:rPr>
                <w:rFonts w:eastAsia="MS Gothic" w:cs="Arial"/>
                <w:szCs w:val="21"/>
              </w:rPr>
            </w:pPr>
            <w:r w:rsidRPr="004270A8">
              <w:rPr>
                <w:rFonts w:eastAsia="MS Gothic" w:cs="Arial"/>
                <w:szCs w:val="21"/>
              </w:rPr>
              <w:t>[Explanation]</w:t>
            </w:r>
          </w:p>
        </w:tc>
        <w:tc>
          <w:tcPr>
            <w:tcW w:w="8274" w:type="dxa"/>
            <w:tcBorders>
              <w:top w:val="single" w:sz="4" w:space="0" w:color="auto"/>
              <w:left w:val="single" w:sz="4" w:space="0" w:color="auto"/>
              <w:bottom w:val="single" w:sz="4" w:space="0" w:color="auto"/>
              <w:right w:val="single" w:sz="12" w:space="0" w:color="auto"/>
            </w:tcBorders>
            <w:hideMark/>
          </w:tcPr>
          <w:p w14:paraId="03E5F467" w14:textId="77777777" w:rsidR="001F2BF0" w:rsidRPr="004270A8" w:rsidRDefault="001F2BF0" w:rsidP="001F2BF0">
            <w:pPr>
              <w:spacing w:line="256" w:lineRule="auto"/>
              <w:jc w:val="left"/>
              <w:rPr>
                <w:rFonts w:eastAsia="MS Gothic" w:cs="Arial"/>
                <w:noProof/>
                <w:szCs w:val="21"/>
              </w:rPr>
            </w:pPr>
            <w:r w:rsidRPr="004270A8">
              <w:rPr>
                <w:rFonts w:eastAsia="MS Gothic" w:cs="Arial"/>
                <w:szCs w:val="21"/>
              </w:rPr>
              <w:t>The execution time measurement result is wrong or empty.</w:t>
            </w:r>
          </w:p>
        </w:tc>
      </w:tr>
      <w:tr w:rsidR="001F2BF0" w:rsidRPr="004270A8" w14:paraId="331ABD0A" w14:textId="77777777" w:rsidTr="00533F58">
        <w:trPr>
          <w:cantSplit/>
          <w:trHeight w:val="194"/>
          <w:tblHeader/>
        </w:trPr>
        <w:tc>
          <w:tcPr>
            <w:tcW w:w="1932" w:type="dxa"/>
            <w:tcBorders>
              <w:top w:val="single" w:sz="4" w:space="0" w:color="auto"/>
              <w:left w:val="single" w:sz="12" w:space="0" w:color="auto"/>
              <w:bottom w:val="single" w:sz="12" w:space="0" w:color="auto"/>
              <w:right w:val="single" w:sz="4" w:space="0" w:color="auto"/>
            </w:tcBorders>
            <w:hideMark/>
          </w:tcPr>
          <w:p w14:paraId="025D8E48" w14:textId="77777777" w:rsidR="001F2BF0" w:rsidRPr="004270A8" w:rsidRDefault="001F2BF0" w:rsidP="001F2BF0">
            <w:pPr>
              <w:adjustRightInd w:val="0"/>
              <w:spacing w:line="300" w:lineRule="exact"/>
              <w:jc w:val="left"/>
              <w:rPr>
                <w:rFonts w:eastAsia="MS Gothic" w:cs="Arial"/>
                <w:kern w:val="0"/>
                <w:szCs w:val="21"/>
              </w:rPr>
            </w:pPr>
            <w:r w:rsidRPr="004270A8">
              <w:rPr>
                <w:rFonts w:eastAsia="MS Gothic" w:cs="Arial"/>
                <w:kern w:val="0"/>
                <w:szCs w:val="21"/>
              </w:rPr>
              <w:t>[Action by User]</w:t>
            </w:r>
          </w:p>
        </w:tc>
        <w:tc>
          <w:tcPr>
            <w:tcW w:w="8274" w:type="dxa"/>
            <w:tcBorders>
              <w:top w:val="single" w:sz="4" w:space="0" w:color="auto"/>
              <w:left w:val="single" w:sz="4" w:space="0" w:color="auto"/>
              <w:bottom w:val="single" w:sz="12" w:space="0" w:color="auto"/>
              <w:right w:val="single" w:sz="12" w:space="0" w:color="auto"/>
            </w:tcBorders>
            <w:hideMark/>
          </w:tcPr>
          <w:p w14:paraId="5A280D7D" w14:textId="77777777" w:rsidR="001F2BF0" w:rsidRPr="004270A8" w:rsidRDefault="001F2BF0" w:rsidP="005D175F">
            <w:pPr>
              <w:numPr>
                <w:ilvl w:val="0"/>
                <w:numId w:val="35"/>
              </w:numPr>
              <w:spacing w:line="256" w:lineRule="auto"/>
              <w:ind w:left="381"/>
              <w:contextualSpacing/>
              <w:jc w:val="left"/>
              <w:rPr>
                <w:rFonts w:eastAsia="MS Gothic" w:cs="Arial"/>
                <w:szCs w:val="21"/>
              </w:rPr>
            </w:pPr>
            <w:r w:rsidRPr="004270A8">
              <w:rPr>
                <w:rFonts w:eastAsia="MS Gothic" w:cs="Arial"/>
                <w:szCs w:val="21"/>
              </w:rPr>
              <w:t>Check if the model settings, components are correctly.</w:t>
            </w:r>
          </w:p>
          <w:p w14:paraId="4D9A4A21" w14:textId="10A15B23" w:rsidR="001F2BF0" w:rsidRPr="004270A8" w:rsidRDefault="001F2BF0" w:rsidP="005D175F">
            <w:pPr>
              <w:numPr>
                <w:ilvl w:val="0"/>
                <w:numId w:val="35"/>
              </w:numPr>
              <w:spacing w:line="256" w:lineRule="auto"/>
              <w:ind w:left="381"/>
              <w:contextualSpacing/>
              <w:jc w:val="left"/>
              <w:rPr>
                <w:rFonts w:eastAsia="MS Gothic" w:cs="Arial"/>
                <w:szCs w:val="21"/>
              </w:rPr>
            </w:pPr>
            <w:r w:rsidRPr="004270A8">
              <w:rPr>
                <w:rFonts w:eastAsia="MS Gothic" w:cs="Arial"/>
                <w:szCs w:val="21"/>
              </w:rPr>
              <w:t xml:space="preserve">If above information is correct, re-execute </w:t>
            </w:r>
            <w:del w:id="874" w:author="Hiroyasu Nishiumi" w:date="2022-10-20T18:40:00Z">
              <w:r w:rsidRPr="004270A8" w:rsidDel="00D95B1B">
                <w:rPr>
                  <w:rFonts w:eastAsia="MS Gothic" w:cs="Arial"/>
                  <w:szCs w:val="21"/>
                </w:rPr>
                <w:delText>SPILS</w:delText>
              </w:r>
            </w:del>
            <w:ins w:id="875" w:author="Hiroyasu Nishiumi" w:date="2022-10-20T18:41:00Z">
              <w:r w:rsidR="00D95B1B" w:rsidRPr="004270A8">
                <w:rPr>
                  <w:rFonts w:eastAsia="MS Gothic" w:cs="Arial"/>
                  <w:szCs w:val="21"/>
                </w:rPr>
                <w:t>vHILS</w:t>
              </w:r>
            </w:ins>
            <w:r w:rsidRPr="004270A8">
              <w:rPr>
                <w:rFonts w:eastAsia="MS Gothic" w:cs="Arial"/>
                <w:szCs w:val="21"/>
              </w:rPr>
              <w:t xml:space="preserve"> to generate execution time measurement result again.</w:t>
            </w:r>
          </w:p>
        </w:tc>
      </w:tr>
    </w:tbl>
    <w:p w14:paraId="32C2FBF1" w14:textId="77777777" w:rsidR="001F2BF0" w:rsidRPr="004270A8" w:rsidRDefault="001F2BF0" w:rsidP="001F2BF0">
      <w:pPr>
        <w:rPr>
          <w:rFonts w:cs="Arial"/>
        </w:rPr>
      </w:pPr>
    </w:p>
    <w:p w14:paraId="54B63ED6" w14:textId="77777777" w:rsidR="000E5429" w:rsidRPr="004270A8" w:rsidRDefault="000E5429" w:rsidP="000E5429">
      <w:pPr>
        <w:rPr>
          <w:rFonts w:cs="Arial"/>
        </w:rPr>
      </w:pPr>
    </w:p>
    <w:p w14:paraId="43936632" w14:textId="77777777" w:rsidR="000E5429" w:rsidRPr="004270A8" w:rsidRDefault="000E5429" w:rsidP="000E5429">
      <w:pPr>
        <w:rPr>
          <w:rFonts w:cs="Arial"/>
        </w:rPr>
      </w:pPr>
    </w:p>
    <w:p w14:paraId="3496ADCB" w14:textId="77777777" w:rsidR="000E5429" w:rsidRPr="004270A8" w:rsidRDefault="000E5429" w:rsidP="000E5429">
      <w:pPr>
        <w:rPr>
          <w:rFonts w:cs="Arial"/>
        </w:rPr>
      </w:pPr>
    </w:p>
    <w:p w14:paraId="6359BECE" w14:textId="77777777" w:rsidR="005C7324" w:rsidRPr="004270A8" w:rsidRDefault="005C7324" w:rsidP="008C4DA3">
      <w:pPr>
        <w:widowControl/>
        <w:jc w:val="left"/>
        <w:rPr>
          <w:rFonts w:cs="Arial"/>
        </w:rPr>
        <w:sectPr w:rsidR="005C7324" w:rsidRPr="004270A8" w:rsidSect="00264131">
          <w:headerReference w:type="default" r:id="rId122"/>
          <w:pgSz w:w="11907" w:h="16839"/>
          <w:pgMar w:top="1701" w:right="1077" w:bottom="1191" w:left="1077" w:header="680" w:footer="510" w:gutter="0"/>
          <w:cols w:space="720"/>
        </w:sectPr>
      </w:pPr>
    </w:p>
    <w:p w14:paraId="39F7D38C" w14:textId="22F0149D" w:rsidR="001F2BF0" w:rsidRPr="004270A8" w:rsidRDefault="001F2BF0" w:rsidP="001F2BF0">
      <w:pPr>
        <w:rPr>
          <w:rFonts w:cs="Arial"/>
        </w:rPr>
      </w:pPr>
    </w:p>
    <w:p w14:paraId="21631BCB" w14:textId="77777777" w:rsidR="002F5F19" w:rsidRPr="004270A8" w:rsidRDefault="002F5F19" w:rsidP="00D64C90">
      <w:pPr>
        <w:pStyle w:val="a2"/>
        <w:jc w:val="left"/>
        <w:rPr>
          <w:rFonts w:cs="Arial"/>
        </w:rPr>
        <w:sectPr w:rsidR="002F5F19" w:rsidRPr="004270A8" w:rsidSect="00264131">
          <w:headerReference w:type="default" r:id="rId123"/>
          <w:pgSz w:w="11907" w:h="16839"/>
          <w:pgMar w:top="1701" w:right="1077" w:bottom="1191" w:left="1077" w:header="680" w:footer="510" w:gutter="0"/>
          <w:cols w:space="720"/>
        </w:sectPr>
      </w:pPr>
    </w:p>
    <w:p w14:paraId="64E69033" w14:textId="4FDE0155" w:rsidR="00CF7812" w:rsidRPr="004270A8" w:rsidRDefault="00E4799D" w:rsidP="00D64C90">
      <w:pPr>
        <w:pStyle w:val="a2"/>
        <w:jc w:val="left"/>
        <w:rPr>
          <w:rFonts w:cs="Arial"/>
        </w:rPr>
      </w:pPr>
      <w:bookmarkStart w:id="876" w:name="_Toc122608768"/>
      <w:r w:rsidRPr="004270A8">
        <w:rPr>
          <w:rFonts w:cs="Arial"/>
        </w:rPr>
        <w:t>Index</w:t>
      </w:r>
      <w:bookmarkEnd w:id="620"/>
      <w:bookmarkEnd w:id="621"/>
      <w:bookmarkEnd w:id="622"/>
      <w:bookmarkEnd w:id="623"/>
      <w:bookmarkEnd w:id="876"/>
    </w:p>
    <w:p w14:paraId="7C36DB2D" w14:textId="1ED2F459" w:rsidR="00CF7812" w:rsidRPr="004270A8" w:rsidRDefault="00CF7812" w:rsidP="00D64C90">
      <w:pPr>
        <w:ind w:left="180" w:firstLine="162"/>
        <w:jc w:val="left"/>
        <w:rPr>
          <w:rFonts w:cs="Arial"/>
        </w:rPr>
      </w:pPr>
    </w:p>
    <w:p w14:paraId="46711878" w14:textId="77777777" w:rsidR="00C36135" w:rsidRDefault="004038B6" w:rsidP="00D64C90">
      <w:pPr>
        <w:jc w:val="left"/>
        <w:rPr>
          <w:rFonts w:cs="Arial"/>
          <w:noProof/>
        </w:rPr>
        <w:sectPr w:rsidR="00C36135" w:rsidSect="00C36135">
          <w:type w:val="continuous"/>
          <w:pgSz w:w="11907" w:h="16839"/>
          <w:pgMar w:top="1701" w:right="1077" w:bottom="1191" w:left="1077" w:header="680" w:footer="510" w:gutter="0"/>
          <w:cols w:space="720"/>
        </w:sectPr>
      </w:pPr>
      <w:r w:rsidRPr="004270A8">
        <w:rPr>
          <w:rFonts w:cs="Arial"/>
        </w:rPr>
        <w:fldChar w:fldCharType="begin"/>
      </w:r>
      <w:r w:rsidRPr="004270A8">
        <w:rPr>
          <w:rFonts w:cs="Arial"/>
        </w:rPr>
        <w:instrText xml:space="preserve"> INDEX \e "</w:instrText>
      </w:r>
      <w:r w:rsidRPr="004270A8">
        <w:rPr>
          <w:rFonts w:cs="Arial"/>
        </w:rPr>
        <w:tab/>
        <w:instrText xml:space="preserve">" \h "M" \y \c "2" \z "1041" </w:instrText>
      </w:r>
      <w:r w:rsidRPr="004270A8">
        <w:rPr>
          <w:rFonts w:cs="Arial"/>
        </w:rPr>
        <w:fldChar w:fldCharType="separate"/>
      </w:r>
    </w:p>
    <w:p w14:paraId="7BC4979F" w14:textId="77777777" w:rsidR="00C36135" w:rsidRDefault="00C36135">
      <w:pPr>
        <w:pStyle w:val="IndexHeading"/>
        <w:keepNext/>
        <w:tabs>
          <w:tab w:val="right" w:leader="dot" w:pos="4506"/>
        </w:tabs>
        <w:rPr>
          <w:rFonts w:asciiTheme="minorHAnsi" w:hAnsiTheme="minorHAnsi" w:cstheme="minorBidi"/>
          <w:b w:val="0"/>
          <w:bCs w:val="0"/>
          <w:noProof/>
        </w:rPr>
      </w:pPr>
      <w:r>
        <w:rPr>
          <w:rFonts w:hint="eastAsia"/>
          <w:noProof/>
        </w:rPr>
        <w:t>Ａ</w:t>
      </w:r>
    </w:p>
    <w:p w14:paraId="3FF99B68" w14:textId="77777777" w:rsidR="00C36135" w:rsidRDefault="00C36135">
      <w:pPr>
        <w:pStyle w:val="Index1"/>
        <w:tabs>
          <w:tab w:val="right" w:leader="dot" w:pos="4506"/>
        </w:tabs>
        <w:rPr>
          <w:noProof/>
        </w:rPr>
      </w:pPr>
      <w:r w:rsidRPr="00CA02E3">
        <w:rPr>
          <w:rFonts w:eastAsia="MS Gothic" w:cs="Arial"/>
          <w:noProof/>
        </w:rPr>
        <w:t>Atomic</w:t>
      </w:r>
      <w:r>
        <w:rPr>
          <w:noProof/>
        </w:rPr>
        <w:tab/>
        <w:t>44, 45</w:t>
      </w:r>
    </w:p>
    <w:p w14:paraId="65CBCD4E" w14:textId="77777777" w:rsidR="00C36135" w:rsidRDefault="00C36135">
      <w:pPr>
        <w:pStyle w:val="IndexHeading"/>
        <w:keepNext/>
        <w:tabs>
          <w:tab w:val="right" w:leader="dot" w:pos="4506"/>
        </w:tabs>
        <w:rPr>
          <w:rFonts w:asciiTheme="minorHAnsi" w:hAnsiTheme="minorHAnsi" w:cstheme="minorBidi"/>
          <w:b w:val="0"/>
          <w:bCs w:val="0"/>
          <w:noProof/>
        </w:rPr>
      </w:pPr>
      <w:r>
        <w:rPr>
          <w:rFonts w:hint="eastAsia"/>
          <w:noProof/>
        </w:rPr>
        <w:t>Ｅ</w:t>
      </w:r>
    </w:p>
    <w:p w14:paraId="56901216" w14:textId="77777777" w:rsidR="00C36135" w:rsidRDefault="00C36135">
      <w:pPr>
        <w:pStyle w:val="Index1"/>
        <w:tabs>
          <w:tab w:val="right" w:leader="dot" w:pos="4506"/>
        </w:tabs>
        <w:rPr>
          <w:noProof/>
        </w:rPr>
      </w:pPr>
      <w:r w:rsidRPr="00CA02E3">
        <w:rPr>
          <w:rFonts w:cs="Arial"/>
          <w:noProof/>
        </w:rPr>
        <w:t>error messages</w:t>
      </w:r>
      <w:r>
        <w:rPr>
          <w:noProof/>
        </w:rPr>
        <w:tab/>
        <w:t>54</w:t>
      </w:r>
    </w:p>
    <w:p w14:paraId="7012AD48" w14:textId="77777777" w:rsidR="00C36135" w:rsidRDefault="00C36135">
      <w:pPr>
        <w:pStyle w:val="IndexHeading"/>
        <w:keepNext/>
        <w:tabs>
          <w:tab w:val="right" w:leader="dot" w:pos="4506"/>
        </w:tabs>
        <w:rPr>
          <w:rFonts w:asciiTheme="minorHAnsi" w:hAnsiTheme="minorHAnsi" w:cstheme="minorBidi"/>
          <w:b w:val="0"/>
          <w:bCs w:val="0"/>
          <w:noProof/>
        </w:rPr>
      </w:pPr>
      <w:r>
        <w:rPr>
          <w:rFonts w:hint="eastAsia"/>
          <w:noProof/>
        </w:rPr>
        <w:t>Ｇ</w:t>
      </w:r>
    </w:p>
    <w:p w14:paraId="178E9473" w14:textId="77777777" w:rsidR="00C36135" w:rsidRDefault="00C36135">
      <w:pPr>
        <w:pStyle w:val="Index1"/>
        <w:tabs>
          <w:tab w:val="right" w:leader="dot" w:pos="4506"/>
        </w:tabs>
        <w:rPr>
          <w:noProof/>
        </w:rPr>
      </w:pPr>
      <w:r w:rsidRPr="00CA02E3">
        <w:rPr>
          <w:rFonts w:eastAsia="MS Gothic" w:cs="Arial"/>
          <w:noProof/>
        </w:rPr>
        <w:t>Graph Viewer</w:t>
      </w:r>
      <w:r>
        <w:rPr>
          <w:noProof/>
        </w:rPr>
        <w:tab/>
        <w:t>46</w:t>
      </w:r>
    </w:p>
    <w:p w14:paraId="53E1CBD4" w14:textId="77777777" w:rsidR="00C36135" w:rsidRDefault="00C36135">
      <w:pPr>
        <w:pStyle w:val="IndexHeading"/>
        <w:keepNext/>
        <w:tabs>
          <w:tab w:val="right" w:leader="dot" w:pos="4506"/>
        </w:tabs>
        <w:rPr>
          <w:rFonts w:asciiTheme="minorHAnsi" w:hAnsiTheme="minorHAnsi" w:cstheme="minorBidi"/>
          <w:b w:val="0"/>
          <w:bCs w:val="0"/>
          <w:noProof/>
        </w:rPr>
      </w:pPr>
      <w:r>
        <w:rPr>
          <w:rFonts w:hint="eastAsia"/>
          <w:noProof/>
        </w:rPr>
        <w:t>Ｉ</w:t>
      </w:r>
    </w:p>
    <w:p w14:paraId="18556BDE" w14:textId="77777777" w:rsidR="00C36135" w:rsidRDefault="00C36135">
      <w:pPr>
        <w:pStyle w:val="Index1"/>
        <w:tabs>
          <w:tab w:val="right" w:leader="dot" w:pos="4506"/>
        </w:tabs>
        <w:rPr>
          <w:noProof/>
        </w:rPr>
      </w:pPr>
      <w:r>
        <w:rPr>
          <w:noProof/>
        </w:rPr>
        <w:t>Installation</w:t>
      </w:r>
      <w:r>
        <w:rPr>
          <w:noProof/>
        </w:rPr>
        <w:tab/>
        <w:t>11</w:t>
      </w:r>
    </w:p>
    <w:p w14:paraId="2017F40C" w14:textId="77777777" w:rsidR="00C36135" w:rsidRDefault="00C36135">
      <w:pPr>
        <w:pStyle w:val="IndexHeading"/>
        <w:keepNext/>
        <w:tabs>
          <w:tab w:val="right" w:leader="dot" w:pos="4506"/>
        </w:tabs>
        <w:rPr>
          <w:rFonts w:asciiTheme="minorHAnsi" w:hAnsiTheme="minorHAnsi" w:cstheme="minorBidi"/>
          <w:b w:val="0"/>
          <w:bCs w:val="0"/>
          <w:noProof/>
        </w:rPr>
      </w:pPr>
      <w:r>
        <w:rPr>
          <w:rFonts w:hint="eastAsia"/>
          <w:noProof/>
        </w:rPr>
        <w:t>Ｌ</w:t>
      </w:r>
    </w:p>
    <w:p w14:paraId="51FA4660" w14:textId="77777777" w:rsidR="00C36135" w:rsidRDefault="00C36135">
      <w:pPr>
        <w:pStyle w:val="Index1"/>
        <w:tabs>
          <w:tab w:val="right" w:leader="dot" w:pos="4506"/>
        </w:tabs>
        <w:rPr>
          <w:noProof/>
        </w:rPr>
      </w:pPr>
      <w:r w:rsidRPr="00CA02E3">
        <w:rPr>
          <w:rFonts w:cs="Arial"/>
          <w:noProof/>
        </w:rPr>
        <w:t>License types</w:t>
      </w:r>
      <w:r>
        <w:rPr>
          <w:noProof/>
        </w:rPr>
        <w:tab/>
        <w:t>8</w:t>
      </w:r>
    </w:p>
    <w:p w14:paraId="096ABECC" w14:textId="77777777" w:rsidR="00C36135" w:rsidRDefault="00C36135">
      <w:pPr>
        <w:pStyle w:val="IndexHeading"/>
        <w:keepNext/>
        <w:tabs>
          <w:tab w:val="right" w:leader="dot" w:pos="4506"/>
        </w:tabs>
        <w:rPr>
          <w:rFonts w:asciiTheme="minorHAnsi" w:hAnsiTheme="minorHAnsi" w:cstheme="minorBidi"/>
          <w:b w:val="0"/>
          <w:bCs w:val="0"/>
          <w:noProof/>
        </w:rPr>
      </w:pPr>
      <w:r>
        <w:rPr>
          <w:rFonts w:hint="eastAsia"/>
          <w:noProof/>
        </w:rPr>
        <w:t>Ｍ</w:t>
      </w:r>
    </w:p>
    <w:p w14:paraId="5F265D7E" w14:textId="77777777" w:rsidR="00C36135" w:rsidRDefault="00C36135">
      <w:pPr>
        <w:pStyle w:val="Index1"/>
        <w:tabs>
          <w:tab w:val="right" w:leader="dot" w:pos="4506"/>
        </w:tabs>
        <w:rPr>
          <w:noProof/>
        </w:rPr>
      </w:pPr>
      <w:r w:rsidRPr="00CA02E3">
        <w:rPr>
          <w:rFonts w:cs="Arial"/>
          <w:noProof/>
        </w:rPr>
        <w:t>maximum execution time</w:t>
      </w:r>
      <w:r>
        <w:rPr>
          <w:noProof/>
        </w:rPr>
        <w:tab/>
        <w:t>50</w:t>
      </w:r>
    </w:p>
    <w:p w14:paraId="5DDD8C41" w14:textId="77777777" w:rsidR="00C36135" w:rsidRDefault="00C36135">
      <w:pPr>
        <w:pStyle w:val="Index1"/>
        <w:tabs>
          <w:tab w:val="right" w:leader="dot" w:pos="4506"/>
        </w:tabs>
        <w:rPr>
          <w:noProof/>
        </w:rPr>
      </w:pPr>
      <w:r w:rsidRPr="00CA02E3">
        <w:rPr>
          <w:rFonts w:eastAsia="MS Gothic" w:cs="Arial"/>
          <w:noProof/>
        </w:rPr>
        <w:t>MILS</w:t>
      </w:r>
      <w:r>
        <w:rPr>
          <w:noProof/>
        </w:rPr>
        <w:tab/>
        <w:t>5, 27, 51</w:t>
      </w:r>
    </w:p>
    <w:p w14:paraId="175A7F85" w14:textId="77777777" w:rsidR="00C36135" w:rsidRDefault="00C36135">
      <w:pPr>
        <w:pStyle w:val="Index1"/>
        <w:tabs>
          <w:tab w:val="right" w:leader="dot" w:pos="4506"/>
        </w:tabs>
        <w:rPr>
          <w:noProof/>
        </w:rPr>
      </w:pPr>
      <w:r w:rsidRPr="00CA02E3">
        <w:rPr>
          <w:rFonts w:cs="Arial"/>
          <w:noProof/>
        </w:rPr>
        <w:t>minimum execution time</w:t>
      </w:r>
      <w:r>
        <w:rPr>
          <w:noProof/>
        </w:rPr>
        <w:tab/>
        <w:t>50</w:t>
      </w:r>
    </w:p>
    <w:p w14:paraId="05DAC5FF" w14:textId="77777777" w:rsidR="00C36135" w:rsidRDefault="00C36135">
      <w:pPr>
        <w:pStyle w:val="IndexHeading"/>
        <w:keepNext/>
        <w:tabs>
          <w:tab w:val="right" w:leader="dot" w:pos="4506"/>
        </w:tabs>
        <w:rPr>
          <w:rFonts w:asciiTheme="minorHAnsi" w:hAnsiTheme="minorHAnsi" w:cstheme="minorBidi"/>
          <w:b w:val="0"/>
          <w:bCs w:val="0"/>
          <w:noProof/>
        </w:rPr>
      </w:pPr>
      <w:r>
        <w:rPr>
          <w:rFonts w:hint="eastAsia"/>
          <w:noProof/>
        </w:rPr>
        <w:t>Ｏ</w:t>
      </w:r>
    </w:p>
    <w:p w14:paraId="34EA6F5A" w14:textId="77777777" w:rsidR="00C36135" w:rsidRDefault="00C36135">
      <w:pPr>
        <w:pStyle w:val="Index1"/>
        <w:tabs>
          <w:tab w:val="right" w:leader="dot" w:pos="4506"/>
        </w:tabs>
        <w:rPr>
          <w:noProof/>
        </w:rPr>
      </w:pPr>
      <w:r>
        <w:rPr>
          <w:noProof/>
        </w:rPr>
        <w:t>Operating Environment</w:t>
      </w:r>
      <w:r>
        <w:rPr>
          <w:noProof/>
        </w:rPr>
        <w:tab/>
        <w:t>6</w:t>
      </w:r>
    </w:p>
    <w:p w14:paraId="20BE8D83" w14:textId="77777777" w:rsidR="00C36135" w:rsidRDefault="00C36135">
      <w:pPr>
        <w:pStyle w:val="IndexHeading"/>
        <w:keepNext/>
        <w:tabs>
          <w:tab w:val="right" w:leader="dot" w:pos="4506"/>
        </w:tabs>
        <w:rPr>
          <w:rFonts w:asciiTheme="minorHAnsi" w:hAnsiTheme="minorHAnsi" w:cstheme="minorBidi"/>
          <w:b w:val="0"/>
          <w:bCs w:val="0"/>
          <w:noProof/>
        </w:rPr>
      </w:pPr>
      <w:r>
        <w:rPr>
          <w:rFonts w:hint="eastAsia"/>
          <w:noProof/>
        </w:rPr>
        <w:t>Ｐ</w:t>
      </w:r>
    </w:p>
    <w:p w14:paraId="4947AECF" w14:textId="77777777" w:rsidR="00C36135" w:rsidRDefault="00C36135">
      <w:pPr>
        <w:pStyle w:val="Index1"/>
        <w:tabs>
          <w:tab w:val="right" w:leader="dot" w:pos="4506"/>
        </w:tabs>
        <w:rPr>
          <w:noProof/>
        </w:rPr>
      </w:pPr>
      <w:r w:rsidRPr="00CA02E3">
        <w:rPr>
          <w:rFonts w:cs="Arial"/>
          <w:noProof/>
          <w:lang w:val="pt-BR"/>
        </w:rPr>
        <w:t>peripheral block</w:t>
      </w:r>
      <w:r>
        <w:rPr>
          <w:noProof/>
        </w:rPr>
        <w:tab/>
        <w:t>15</w:t>
      </w:r>
    </w:p>
    <w:p w14:paraId="5E0A1B55" w14:textId="77777777" w:rsidR="00C36135" w:rsidRDefault="00C36135">
      <w:pPr>
        <w:pStyle w:val="Index1"/>
        <w:tabs>
          <w:tab w:val="right" w:leader="dot" w:pos="4506"/>
        </w:tabs>
        <w:rPr>
          <w:noProof/>
        </w:rPr>
      </w:pPr>
      <w:r w:rsidRPr="00CA02E3">
        <w:rPr>
          <w:rFonts w:eastAsia="MS Gothic" w:cs="Arial"/>
          <w:noProof/>
        </w:rPr>
        <w:t>peripherals’ source cod</w:t>
      </w:r>
      <w:r>
        <w:rPr>
          <w:noProof/>
        </w:rPr>
        <w:tab/>
        <w:t>5</w:t>
      </w:r>
    </w:p>
    <w:p w14:paraId="44C76771" w14:textId="77777777" w:rsidR="00C36135" w:rsidRDefault="00C36135">
      <w:pPr>
        <w:pStyle w:val="Index1"/>
        <w:tabs>
          <w:tab w:val="right" w:leader="dot" w:pos="4506"/>
        </w:tabs>
        <w:rPr>
          <w:noProof/>
        </w:rPr>
      </w:pPr>
      <w:r w:rsidRPr="00CA02E3">
        <w:rPr>
          <w:rFonts w:eastAsia="MS Gothic" w:cs="Arial"/>
          <w:noProof/>
        </w:rPr>
        <w:t>peripherals’ source code</w:t>
      </w:r>
      <w:r>
        <w:rPr>
          <w:noProof/>
        </w:rPr>
        <w:tab/>
        <w:t>36</w:t>
      </w:r>
    </w:p>
    <w:p w14:paraId="30D8328B" w14:textId="77777777" w:rsidR="00C36135" w:rsidRDefault="00C36135">
      <w:pPr>
        <w:pStyle w:val="Index1"/>
        <w:tabs>
          <w:tab w:val="right" w:leader="dot" w:pos="4506"/>
        </w:tabs>
        <w:rPr>
          <w:noProof/>
        </w:rPr>
      </w:pPr>
      <w:r w:rsidRPr="00CA02E3">
        <w:rPr>
          <w:rFonts w:cs="Arial"/>
          <w:b/>
          <w:bCs/>
          <w:noProof/>
        </w:rPr>
        <w:t>Points for Caution</w:t>
      </w:r>
      <w:r>
        <w:rPr>
          <w:noProof/>
        </w:rPr>
        <w:tab/>
        <w:t>51</w:t>
      </w:r>
    </w:p>
    <w:p w14:paraId="7117C5D3" w14:textId="77777777" w:rsidR="00C36135" w:rsidRDefault="00C36135">
      <w:pPr>
        <w:pStyle w:val="IndexHeading"/>
        <w:keepNext/>
        <w:tabs>
          <w:tab w:val="right" w:leader="dot" w:pos="4506"/>
        </w:tabs>
        <w:rPr>
          <w:rFonts w:asciiTheme="minorHAnsi" w:hAnsiTheme="minorHAnsi" w:cstheme="minorBidi"/>
          <w:b w:val="0"/>
          <w:bCs w:val="0"/>
          <w:noProof/>
        </w:rPr>
      </w:pPr>
      <w:r>
        <w:rPr>
          <w:rFonts w:hint="eastAsia"/>
          <w:noProof/>
        </w:rPr>
        <w:t>Ｓ</w:t>
      </w:r>
    </w:p>
    <w:p w14:paraId="380D2CDC" w14:textId="77777777" w:rsidR="00C36135" w:rsidRDefault="00C36135">
      <w:pPr>
        <w:pStyle w:val="Index1"/>
        <w:tabs>
          <w:tab w:val="right" w:leader="dot" w:pos="4506"/>
        </w:tabs>
        <w:rPr>
          <w:noProof/>
        </w:rPr>
      </w:pPr>
      <w:r w:rsidRPr="00CA02E3">
        <w:rPr>
          <w:rFonts w:cs="Arial"/>
          <w:noProof/>
        </w:rPr>
        <w:t>Simulink</w:t>
      </w:r>
      <w:r>
        <w:rPr>
          <w:noProof/>
        </w:rPr>
        <w:tab/>
        <w:t>6</w:t>
      </w:r>
    </w:p>
    <w:p w14:paraId="6C7EBB7A" w14:textId="77777777" w:rsidR="00C36135" w:rsidRDefault="00C36135">
      <w:pPr>
        <w:pStyle w:val="IndexHeading"/>
        <w:keepNext/>
        <w:tabs>
          <w:tab w:val="right" w:leader="dot" w:pos="4506"/>
        </w:tabs>
        <w:rPr>
          <w:rFonts w:asciiTheme="minorHAnsi" w:hAnsiTheme="minorHAnsi" w:cstheme="minorBidi"/>
          <w:b w:val="0"/>
          <w:bCs w:val="0"/>
          <w:noProof/>
        </w:rPr>
      </w:pPr>
      <w:r>
        <w:rPr>
          <w:rFonts w:hint="eastAsia"/>
          <w:noProof/>
        </w:rPr>
        <w:t>Ｔ</w:t>
      </w:r>
    </w:p>
    <w:p w14:paraId="54EB2311" w14:textId="77777777" w:rsidR="00C36135" w:rsidRDefault="00C36135">
      <w:pPr>
        <w:pStyle w:val="Index1"/>
        <w:tabs>
          <w:tab w:val="right" w:leader="dot" w:pos="4506"/>
        </w:tabs>
        <w:rPr>
          <w:noProof/>
        </w:rPr>
      </w:pPr>
      <w:r w:rsidRPr="00CA02E3">
        <w:rPr>
          <w:rFonts w:cs="Arial"/>
          <w:noProof/>
        </w:rPr>
        <w:t>time measurement method</w:t>
      </w:r>
      <w:r>
        <w:rPr>
          <w:noProof/>
        </w:rPr>
        <w:tab/>
        <w:t>44</w:t>
      </w:r>
    </w:p>
    <w:p w14:paraId="5BAD24CE" w14:textId="77777777" w:rsidR="00C36135" w:rsidRDefault="00C36135">
      <w:pPr>
        <w:pStyle w:val="IndexHeading"/>
        <w:keepNext/>
        <w:tabs>
          <w:tab w:val="right" w:leader="dot" w:pos="4506"/>
        </w:tabs>
        <w:rPr>
          <w:rFonts w:asciiTheme="minorHAnsi" w:hAnsiTheme="minorHAnsi" w:cstheme="minorBidi"/>
          <w:b w:val="0"/>
          <w:bCs w:val="0"/>
          <w:noProof/>
        </w:rPr>
      </w:pPr>
      <w:r>
        <w:rPr>
          <w:rFonts w:hint="eastAsia"/>
          <w:noProof/>
        </w:rPr>
        <w:t>Ｕ</w:t>
      </w:r>
    </w:p>
    <w:p w14:paraId="1C69E6AD" w14:textId="77777777" w:rsidR="00C36135" w:rsidRDefault="00C36135">
      <w:pPr>
        <w:pStyle w:val="Index1"/>
        <w:tabs>
          <w:tab w:val="right" w:leader="dot" w:pos="4506"/>
        </w:tabs>
        <w:rPr>
          <w:noProof/>
        </w:rPr>
      </w:pPr>
      <w:r>
        <w:rPr>
          <w:noProof/>
        </w:rPr>
        <w:t>Uninstallation</w:t>
      </w:r>
      <w:r>
        <w:rPr>
          <w:noProof/>
        </w:rPr>
        <w:tab/>
        <w:t>13</w:t>
      </w:r>
    </w:p>
    <w:p w14:paraId="25C34DA5" w14:textId="77777777" w:rsidR="00C36135" w:rsidRDefault="00C36135">
      <w:pPr>
        <w:pStyle w:val="IndexHeading"/>
        <w:keepNext/>
        <w:tabs>
          <w:tab w:val="right" w:leader="dot" w:pos="4506"/>
        </w:tabs>
        <w:rPr>
          <w:rFonts w:asciiTheme="minorHAnsi" w:hAnsiTheme="minorHAnsi" w:cstheme="minorBidi"/>
          <w:b w:val="0"/>
          <w:bCs w:val="0"/>
          <w:noProof/>
        </w:rPr>
      </w:pPr>
      <w:r>
        <w:rPr>
          <w:rFonts w:hint="eastAsia"/>
          <w:noProof/>
        </w:rPr>
        <w:t>Ｖ</w:t>
      </w:r>
    </w:p>
    <w:p w14:paraId="508681C4" w14:textId="77777777" w:rsidR="00C36135" w:rsidRDefault="00C36135">
      <w:pPr>
        <w:pStyle w:val="Index1"/>
        <w:tabs>
          <w:tab w:val="right" w:leader="dot" w:pos="4506"/>
        </w:tabs>
        <w:rPr>
          <w:noProof/>
        </w:rPr>
      </w:pPr>
      <w:r w:rsidRPr="00CA02E3">
        <w:rPr>
          <w:rFonts w:eastAsia="MS Gothic" w:cs="Arial"/>
          <w:noProof/>
        </w:rPr>
        <w:t>vHILS</w:t>
      </w:r>
      <w:r>
        <w:rPr>
          <w:noProof/>
        </w:rPr>
        <w:tab/>
        <w:t>5</w:t>
      </w:r>
    </w:p>
    <w:p w14:paraId="532D1957" w14:textId="77777777" w:rsidR="00C36135" w:rsidRDefault="00C36135">
      <w:pPr>
        <w:pStyle w:val="Index1"/>
        <w:tabs>
          <w:tab w:val="right" w:leader="dot" w:pos="4506"/>
        </w:tabs>
        <w:rPr>
          <w:noProof/>
        </w:rPr>
      </w:pPr>
      <w:r w:rsidRPr="00CA02E3">
        <w:rPr>
          <w:rFonts w:eastAsia="MS Gothic" w:cs="Arial"/>
          <w:noProof/>
        </w:rPr>
        <w:t>vHILS environment</w:t>
      </w:r>
      <w:r>
        <w:rPr>
          <w:noProof/>
        </w:rPr>
        <w:tab/>
        <w:t>35</w:t>
      </w:r>
    </w:p>
    <w:p w14:paraId="0431EFFB" w14:textId="77777777" w:rsidR="00C36135" w:rsidRDefault="00C36135">
      <w:pPr>
        <w:pStyle w:val="Index1"/>
        <w:tabs>
          <w:tab w:val="right" w:leader="dot" w:pos="4506"/>
        </w:tabs>
        <w:rPr>
          <w:noProof/>
        </w:rPr>
      </w:pPr>
      <w:r w:rsidRPr="00CA02E3">
        <w:rPr>
          <w:rFonts w:cs="Arial"/>
          <w:noProof/>
          <w:highlight w:val="yellow"/>
        </w:rPr>
        <w:t>VLAB</w:t>
      </w:r>
      <w:r>
        <w:rPr>
          <w:noProof/>
        </w:rPr>
        <w:tab/>
        <w:t>6</w:t>
      </w:r>
    </w:p>
    <w:p w14:paraId="0AD02DB4" w14:textId="77777777" w:rsidR="00C36135" w:rsidRDefault="00C36135">
      <w:pPr>
        <w:pStyle w:val="Index1"/>
        <w:tabs>
          <w:tab w:val="right" w:leader="dot" w:pos="4506"/>
        </w:tabs>
        <w:rPr>
          <w:noProof/>
        </w:rPr>
      </w:pPr>
      <w:r w:rsidRPr="00CA02E3">
        <w:rPr>
          <w:rFonts w:eastAsia="MS Gothic" w:cs="Arial"/>
          <w:noProof/>
        </w:rPr>
        <w:t>VPF</w:t>
      </w:r>
      <w:r>
        <w:rPr>
          <w:noProof/>
        </w:rPr>
        <w:tab/>
        <w:t>5</w:t>
      </w:r>
    </w:p>
    <w:p w14:paraId="1947E83F" w14:textId="76A581CA" w:rsidR="00C36135" w:rsidRDefault="00C36135" w:rsidP="00D64C90">
      <w:pPr>
        <w:jc w:val="left"/>
        <w:rPr>
          <w:rFonts w:cs="Arial"/>
          <w:noProof/>
        </w:rPr>
        <w:sectPr w:rsidR="00C36135" w:rsidSect="00C36135">
          <w:type w:val="continuous"/>
          <w:pgSz w:w="11907" w:h="16839"/>
          <w:pgMar w:top="1701" w:right="1077" w:bottom="1191" w:left="1077" w:header="680" w:footer="510" w:gutter="0"/>
          <w:cols w:num="2" w:space="720"/>
        </w:sectPr>
      </w:pPr>
    </w:p>
    <w:p w14:paraId="5D5B0F79" w14:textId="19317450" w:rsidR="008A26E8" w:rsidRPr="004270A8" w:rsidRDefault="004038B6" w:rsidP="00D64C90">
      <w:pPr>
        <w:jc w:val="left"/>
        <w:rPr>
          <w:rFonts w:cs="Arial"/>
        </w:rPr>
      </w:pPr>
      <w:r w:rsidRPr="004270A8">
        <w:rPr>
          <w:rFonts w:cs="Arial"/>
        </w:rPr>
        <w:fldChar w:fldCharType="end"/>
      </w:r>
    </w:p>
    <w:p w14:paraId="2B357C0A" w14:textId="77777777" w:rsidR="00152700" w:rsidRPr="004270A8" w:rsidRDefault="00152700" w:rsidP="00D64C90">
      <w:pPr>
        <w:ind w:left="180" w:firstLine="162"/>
        <w:jc w:val="left"/>
        <w:rPr>
          <w:rFonts w:cs="Arial"/>
        </w:rPr>
        <w:sectPr w:rsidR="00152700" w:rsidRPr="004270A8" w:rsidSect="00C36135">
          <w:type w:val="continuous"/>
          <w:pgSz w:w="11907" w:h="16839"/>
          <w:pgMar w:top="1701" w:right="1077" w:bottom="1191" w:left="1077" w:header="680" w:footer="510" w:gutter="0"/>
          <w:cols w:space="720"/>
        </w:sectPr>
      </w:pPr>
    </w:p>
    <w:tbl>
      <w:tblPr>
        <w:tblW w:w="9781" w:type="dxa"/>
        <w:tblInd w:w="-10" w:type="dxa"/>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ayout w:type="fixed"/>
        <w:tblCellMar>
          <w:left w:w="96" w:type="dxa"/>
          <w:right w:w="96" w:type="dxa"/>
        </w:tblCellMar>
        <w:tblLook w:val="04A0" w:firstRow="1" w:lastRow="0" w:firstColumn="1" w:lastColumn="0" w:noHBand="0" w:noVBand="1"/>
      </w:tblPr>
      <w:tblGrid>
        <w:gridCol w:w="2562"/>
        <w:gridCol w:w="7219"/>
      </w:tblGrid>
      <w:tr w:rsidR="0048540B" w:rsidRPr="004270A8" w14:paraId="6ACBD184" w14:textId="77777777" w:rsidTr="00E71284">
        <w:trPr>
          <w:cantSplit/>
          <w:trHeight w:val="442"/>
          <w:tblHeader/>
        </w:trPr>
        <w:tc>
          <w:tcPr>
            <w:tcW w:w="2562" w:type="dxa"/>
            <w:tcBorders>
              <w:top w:val="single" w:sz="8" w:space="0" w:color="auto"/>
              <w:left w:val="single" w:sz="8" w:space="0" w:color="auto"/>
              <w:bottom w:val="single" w:sz="8" w:space="0" w:color="auto"/>
              <w:right w:val="single" w:sz="4" w:space="0" w:color="auto"/>
            </w:tcBorders>
            <w:vAlign w:val="center"/>
          </w:tcPr>
          <w:p w14:paraId="20C3BC48" w14:textId="26A18304" w:rsidR="0048540B" w:rsidRPr="004270A8" w:rsidRDefault="0048540B" w:rsidP="00BF108F">
            <w:pPr>
              <w:pStyle w:val="Heading1"/>
              <w:numPr>
                <w:ilvl w:val="0"/>
                <w:numId w:val="0"/>
              </w:numPr>
              <w:ind w:left="425" w:hanging="425"/>
              <w:rPr>
                <w:rFonts w:cs="Arial"/>
              </w:rPr>
            </w:pPr>
            <w:bookmarkStart w:id="877" w:name="_Toc526870038"/>
            <w:bookmarkStart w:id="878" w:name="_Toc531712114"/>
            <w:bookmarkStart w:id="879" w:name="_Toc51330713"/>
            <w:bookmarkStart w:id="880" w:name="_Toc122608769"/>
            <w:r w:rsidRPr="004270A8">
              <w:rPr>
                <w:rFonts w:cs="Arial"/>
              </w:rPr>
              <w:lastRenderedPageBreak/>
              <w:t>REVISION HISTORY</w:t>
            </w:r>
            <w:bookmarkEnd w:id="877"/>
            <w:bookmarkEnd w:id="878"/>
            <w:bookmarkEnd w:id="879"/>
            <w:bookmarkEnd w:id="880"/>
          </w:p>
        </w:tc>
        <w:tc>
          <w:tcPr>
            <w:tcW w:w="7219" w:type="dxa"/>
            <w:tcBorders>
              <w:top w:val="single" w:sz="8" w:space="0" w:color="auto"/>
              <w:left w:val="single" w:sz="4" w:space="0" w:color="auto"/>
              <w:bottom w:val="single" w:sz="8" w:space="0" w:color="auto"/>
              <w:right w:val="single" w:sz="8" w:space="0" w:color="auto"/>
            </w:tcBorders>
            <w:vAlign w:val="center"/>
          </w:tcPr>
          <w:p w14:paraId="7F5CC670" w14:textId="5F88245C" w:rsidR="006B7573" w:rsidRPr="004270A8" w:rsidRDefault="006B7573" w:rsidP="006B7573">
            <w:pPr>
              <w:rPr>
                <w:rFonts w:eastAsia="MS Gothic" w:cs="Arial"/>
              </w:rPr>
            </w:pPr>
            <w:r w:rsidRPr="004270A8">
              <w:rPr>
                <w:rFonts w:eastAsia="MS Gothic" w:cs="Arial"/>
              </w:rPr>
              <w:t xml:space="preserve">Embedded Target for </w:t>
            </w:r>
            <w:ins w:id="881" w:author="Hiroyasu Nishiumi" w:date="2022-04-27T10:59:00Z">
              <w:r w:rsidR="00DB0182" w:rsidRPr="004270A8">
                <w:rPr>
                  <w:rFonts w:eastAsia="MS Gothic" w:cs="Arial"/>
                </w:rPr>
                <w:t xml:space="preserve">RH850 </w:t>
              </w:r>
            </w:ins>
            <w:r w:rsidRPr="004270A8">
              <w:rPr>
                <w:rFonts w:eastAsia="MS Gothic" w:cs="Arial"/>
              </w:rPr>
              <w:t xml:space="preserve">Virtual Platform </w:t>
            </w:r>
            <w:r w:rsidR="003E4626" w:rsidRPr="004270A8">
              <w:rPr>
                <w:rFonts w:eastAsia="MS Gothic" w:cs="Arial"/>
                <w:highlight w:val="yellow"/>
              </w:rPr>
              <w:t>V</w:t>
            </w:r>
            <w:r w:rsidRPr="004270A8">
              <w:rPr>
                <w:rFonts w:eastAsia="MS Gothic" w:cs="Arial"/>
                <w:highlight w:val="yellow"/>
              </w:rPr>
              <w:t>1.00.00</w:t>
            </w:r>
          </w:p>
          <w:p w14:paraId="034AFC7C" w14:textId="77777777" w:rsidR="006B7573" w:rsidRPr="004270A8" w:rsidRDefault="006B7573" w:rsidP="006B7573">
            <w:pPr>
              <w:rPr>
                <w:rFonts w:eastAsia="MS Gothic" w:cs="Arial"/>
              </w:rPr>
            </w:pPr>
            <w:r w:rsidRPr="004270A8">
              <w:rPr>
                <w:rFonts w:eastAsia="MS Gothic" w:cs="Arial"/>
              </w:rPr>
              <w:t>RH850 Model-Based Development Tool</w:t>
            </w:r>
          </w:p>
          <w:p w14:paraId="2FD3C8D1" w14:textId="19378DE3" w:rsidR="0048540B" w:rsidRPr="004270A8" w:rsidRDefault="0048540B" w:rsidP="006B7573">
            <w:pPr>
              <w:rPr>
                <w:rFonts w:eastAsia="MS Gothic" w:cs="Arial"/>
              </w:rPr>
            </w:pPr>
            <w:r w:rsidRPr="004270A8">
              <w:rPr>
                <w:rFonts w:eastAsia="MS Gothic" w:cs="Arial"/>
              </w:rPr>
              <w:t>User’s Manual</w:t>
            </w:r>
          </w:p>
        </w:tc>
      </w:tr>
    </w:tbl>
    <w:p w14:paraId="28319BC2" w14:textId="77777777" w:rsidR="0048540B" w:rsidRPr="004270A8" w:rsidRDefault="0048540B" w:rsidP="0048540B">
      <w:pPr>
        <w:widowControl/>
        <w:spacing w:line="300" w:lineRule="exact"/>
        <w:jc w:val="left"/>
        <w:rPr>
          <w:rFonts w:eastAsia="MS Gothic" w:cs="Arial"/>
          <w:kern w:val="0"/>
          <w:sz w:val="20"/>
          <w:highlight w:val="yellow"/>
        </w:rPr>
      </w:pPr>
    </w:p>
    <w:tbl>
      <w:tblPr>
        <w:tblW w:w="9781" w:type="dxa"/>
        <w:tblInd w:w="-10" w:type="dxa"/>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ayout w:type="fixed"/>
        <w:tblCellMar>
          <w:left w:w="96" w:type="dxa"/>
          <w:right w:w="96" w:type="dxa"/>
        </w:tblCellMar>
        <w:tblLook w:val="04A0" w:firstRow="1" w:lastRow="0" w:firstColumn="1" w:lastColumn="0" w:noHBand="0" w:noVBand="1"/>
      </w:tblPr>
      <w:tblGrid>
        <w:gridCol w:w="752"/>
        <w:gridCol w:w="1800"/>
        <w:gridCol w:w="992"/>
        <w:gridCol w:w="6237"/>
      </w:tblGrid>
      <w:tr w:rsidR="0048540B" w:rsidRPr="004270A8" w14:paraId="22CF1A45" w14:textId="77777777" w:rsidTr="00E71284">
        <w:trPr>
          <w:cantSplit/>
          <w:trHeight w:val="260"/>
          <w:tblHeader/>
        </w:trPr>
        <w:tc>
          <w:tcPr>
            <w:tcW w:w="752" w:type="dxa"/>
            <w:vMerge w:val="restart"/>
            <w:tcBorders>
              <w:top w:val="single" w:sz="8" w:space="0" w:color="auto"/>
              <w:left w:val="single" w:sz="8" w:space="0" w:color="auto"/>
              <w:bottom w:val="single" w:sz="8" w:space="0" w:color="auto"/>
              <w:right w:val="single" w:sz="4" w:space="0" w:color="auto"/>
            </w:tcBorders>
            <w:vAlign w:val="center"/>
            <w:hideMark/>
          </w:tcPr>
          <w:p w14:paraId="12311D0C" w14:textId="77777777" w:rsidR="0048540B" w:rsidRPr="004270A8" w:rsidRDefault="0048540B" w:rsidP="0048540B">
            <w:pPr>
              <w:jc w:val="center"/>
              <w:rPr>
                <w:rFonts w:eastAsia="MS Gothic" w:cs="Arial"/>
                <w:highlight w:val="yellow"/>
              </w:rPr>
            </w:pPr>
            <w:r w:rsidRPr="004270A8">
              <w:rPr>
                <w:rFonts w:eastAsia="MS Gothic" w:cs="Arial"/>
                <w:highlight w:val="yellow"/>
              </w:rPr>
              <w:t>Rev.</w:t>
            </w:r>
          </w:p>
        </w:tc>
        <w:tc>
          <w:tcPr>
            <w:tcW w:w="1800" w:type="dxa"/>
            <w:vMerge w:val="restart"/>
            <w:tcBorders>
              <w:top w:val="single" w:sz="8" w:space="0" w:color="auto"/>
              <w:left w:val="single" w:sz="4" w:space="0" w:color="auto"/>
              <w:bottom w:val="single" w:sz="8" w:space="0" w:color="auto"/>
              <w:right w:val="single" w:sz="4" w:space="0" w:color="auto"/>
            </w:tcBorders>
            <w:vAlign w:val="center"/>
            <w:hideMark/>
          </w:tcPr>
          <w:p w14:paraId="01341859" w14:textId="77777777" w:rsidR="0048540B" w:rsidRPr="004270A8" w:rsidRDefault="0048540B" w:rsidP="0048540B">
            <w:pPr>
              <w:jc w:val="center"/>
              <w:rPr>
                <w:rFonts w:eastAsia="MS Gothic" w:cs="Arial"/>
                <w:highlight w:val="yellow"/>
              </w:rPr>
            </w:pPr>
            <w:r w:rsidRPr="004270A8">
              <w:rPr>
                <w:rFonts w:eastAsia="MS Gothic" w:cs="Arial"/>
                <w:highlight w:val="yellow"/>
              </w:rPr>
              <w:t>Date</w:t>
            </w:r>
          </w:p>
        </w:tc>
        <w:tc>
          <w:tcPr>
            <w:tcW w:w="7229" w:type="dxa"/>
            <w:gridSpan w:val="2"/>
            <w:tcBorders>
              <w:top w:val="single" w:sz="8" w:space="0" w:color="auto"/>
              <w:left w:val="single" w:sz="4" w:space="0" w:color="auto"/>
              <w:bottom w:val="single" w:sz="4" w:space="0" w:color="auto"/>
              <w:right w:val="single" w:sz="8" w:space="0" w:color="auto"/>
            </w:tcBorders>
            <w:hideMark/>
          </w:tcPr>
          <w:p w14:paraId="4696D0A5" w14:textId="77777777" w:rsidR="0048540B" w:rsidRPr="004270A8" w:rsidRDefault="0048540B" w:rsidP="0048540B">
            <w:pPr>
              <w:jc w:val="center"/>
              <w:rPr>
                <w:rFonts w:eastAsia="MS Gothic" w:cs="Arial"/>
                <w:highlight w:val="yellow"/>
              </w:rPr>
            </w:pPr>
            <w:r w:rsidRPr="004270A8">
              <w:rPr>
                <w:rFonts w:eastAsia="MS Gothic" w:cs="Arial"/>
                <w:highlight w:val="yellow"/>
              </w:rPr>
              <w:t>Description</w:t>
            </w:r>
          </w:p>
        </w:tc>
      </w:tr>
      <w:tr w:rsidR="000F60BB" w:rsidRPr="004270A8" w14:paraId="4905C556" w14:textId="77777777" w:rsidTr="00E71284">
        <w:trPr>
          <w:cantSplit/>
          <w:trHeight w:val="260"/>
          <w:tblHeader/>
        </w:trPr>
        <w:tc>
          <w:tcPr>
            <w:tcW w:w="752" w:type="dxa"/>
            <w:vMerge/>
            <w:tcBorders>
              <w:top w:val="single" w:sz="8" w:space="0" w:color="auto"/>
              <w:left w:val="single" w:sz="8" w:space="0" w:color="auto"/>
              <w:bottom w:val="single" w:sz="4" w:space="0" w:color="auto"/>
              <w:right w:val="single" w:sz="4" w:space="0" w:color="auto"/>
            </w:tcBorders>
            <w:vAlign w:val="center"/>
            <w:hideMark/>
          </w:tcPr>
          <w:p w14:paraId="7E2F7D37" w14:textId="77777777" w:rsidR="0048540B" w:rsidRPr="004270A8" w:rsidRDefault="0048540B" w:rsidP="0048540B">
            <w:pPr>
              <w:jc w:val="center"/>
              <w:rPr>
                <w:rFonts w:eastAsia="MS Gothic" w:cs="Arial"/>
                <w:highlight w:val="yellow"/>
              </w:rPr>
            </w:pPr>
          </w:p>
        </w:tc>
        <w:tc>
          <w:tcPr>
            <w:tcW w:w="1800" w:type="dxa"/>
            <w:vMerge/>
            <w:tcBorders>
              <w:top w:val="single" w:sz="8" w:space="0" w:color="auto"/>
              <w:left w:val="single" w:sz="4" w:space="0" w:color="auto"/>
              <w:bottom w:val="single" w:sz="4" w:space="0" w:color="auto"/>
              <w:right w:val="single" w:sz="4" w:space="0" w:color="auto"/>
            </w:tcBorders>
            <w:vAlign w:val="center"/>
            <w:hideMark/>
          </w:tcPr>
          <w:p w14:paraId="7EE39100" w14:textId="77777777" w:rsidR="0048540B" w:rsidRPr="004270A8" w:rsidRDefault="0048540B" w:rsidP="0048540B">
            <w:pPr>
              <w:jc w:val="center"/>
              <w:rPr>
                <w:rFonts w:eastAsia="MS Gothic" w:cs="Arial"/>
                <w:highlight w:val="yellow"/>
              </w:rPr>
            </w:pPr>
          </w:p>
        </w:tc>
        <w:tc>
          <w:tcPr>
            <w:tcW w:w="992" w:type="dxa"/>
            <w:tcBorders>
              <w:top w:val="single" w:sz="4" w:space="0" w:color="auto"/>
              <w:left w:val="single" w:sz="4" w:space="0" w:color="auto"/>
              <w:bottom w:val="single" w:sz="4" w:space="0" w:color="auto"/>
              <w:right w:val="single" w:sz="4" w:space="0" w:color="auto"/>
            </w:tcBorders>
            <w:hideMark/>
          </w:tcPr>
          <w:p w14:paraId="7B3EAE19" w14:textId="77777777" w:rsidR="0048540B" w:rsidRPr="004270A8" w:rsidRDefault="0048540B" w:rsidP="0048540B">
            <w:pPr>
              <w:jc w:val="center"/>
              <w:rPr>
                <w:rFonts w:eastAsia="MS Gothic" w:cs="Arial"/>
                <w:highlight w:val="yellow"/>
              </w:rPr>
            </w:pPr>
            <w:r w:rsidRPr="004270A8">
              <w:rPr>
                <w:rFonts w:eastAsia="MS Gothic" w:cs="Arial"/>
                <w:highlight w:val="yellow"/>
              </w:rPr>
              <w:t>Page</w:t>
            </w:r>
          </w:p>
        </w:tc>
        <w:tc>
          <w:tcPr>
            <w:tcW w:w="6237" w:type="dxa"/>
            <w:tcBorders>
              <w:top w:val="single" w:sz="4" w:space="0" w:color="auto"/>
              <w:left w:val="single" w:sz="4" w:space="0" w:color="auto"/>
              <w:bottom w:val="single" w:sz="4" w:space="0" w:color="auto"/>
              <w:right w:val="single" w:sz="8" w:space="0" w:color="auto"/>
            </w:tcBorders>
            <w:hideMark/>
          </w:tcPr>
          <w:p w14:paraId="2EA9F416" w14:textId="77777777" w:rsidR="0048540B" w:rsidRPr="004270A8" w:rsidRDefault="0048540B" w:rsidP="0048540B">
            <w:pPr>
              <w:jc w:val="center"/>
              <w:rPr>
                <w:rFonts w:eastAsia="MS Gothic" w:cs="Arial"/>
                <w:highlight w:val="yellow"/>
              </w:rPr>
            </w:pPr>
            <w:r w:rsidRPr="004270A8">
              <w:rPr>
                <w:rFonts w:eastAsia="MS Gothic" w:cs="Arial"/>
                <w:highlight w:val="yellow"/>
              </w:rPr>
              <w:t>Summary</w:t>
            </w:r>
          </w:p>
        </w:tc>
      </w:tr>
      <w:tr w:rsidR="0048540B" w:rsidRPr="004270A8" w14:paraId="7204F6B3" w14:textId="77777777" w:rsidTr="006564AF">
        <w:trPr>
          <w:cantSplit/>
          <w:trHeight w:val="611"/>
          <w:tblHeader/>
        </w:trPr>
        <w:tc>
          <w:tcPr>
            <w:tcW w:w="752" w:type="dxa"/>
            <w:tcBorders>
              <w:top w:val="single" w:sz="4" w:space="0" w:color="auto"/>
              <w:left w:val="single" w:sz="4" w:space="0" w:color="auto"/>
              <w:bottom w:val="single" w:sz="4" w:space="0" w:color="auto"/>
              <w:right w:val="single" w:sz="4" w:space="0" w:color="auto"/>
            </w:tcBorders>
          </w:tcPr>
          <w:p w14:paraId="7D7049CF" w14:textId="3BB02FFC" w:rsidR="0048540B" w:rsidRPr="004270A8" w:rsidRDefault="00BC5F4E" w:rsidP="0048540B">
            <w:pPr>
              <w:jc w:val="center"/>
              <w:rPr>
                <w:rFonts w:eastAsia="MS Gothic" w:cs="Arial"/>
                <w:highlight w:val="yellow"/>
              </w:rPr>
            </w:pPr>
            <w:r w:rsidRPr="004270A8">
              <w:rPr>
                <w:rFonts w:eastAsia="MS Gothic" w:cs="Arial"/>
                <w:highlight w:val="yellow"/>
              </w:rPr>
              <w:t>0.01</w:t>
            </w:r>
          </w:p>
        </w:tc>
        <w:tc>
          <w:tcPr>
            <w:tcW w:w="1800" w:type="dxa"/>
            <w:tcBorders>
              <w:top w:val="single" w:sz="4" w:space="0" w:color="auto"/>
              <w:left w:val="single" w:sz="4" w:space="0" w:color="auto"/>
              <w:bottom w:val="single" w:sz="4" w:space="0" w:color="auto"/>
              <w:right w:val="single" w:sz="4" w:space="0" w:color="auto"/>
            </w:tcBorders>
          </w:tcPr>
          <w:p w14:paraId="57CC74AC" w14:textId="60E43489" w:rsidR="0048540B" w:rsidRPr="004270A8" w:rsidRDefault="000212B1" w:rsidP="0048540B">
            <w:pPr>
              <w:jc w:val="center"/>
              <w:rPr>
                <w:rFonts w:eastAsia="MS Gothic" w:cs="Arial"/>
                <w:highlight w:val="yellow"/>
              </w:rPr>
            </w:pPr>
            <w:r w:rsidRPr="004270A8">
              <w:rPr>
                <w:rFonts w:eastAsia="MS Gothic" w:cs="Arial"/>
                <w:highlight w:val="yellow"/>
              </w:rPr>
              <w:t>Ju</w:t>
            </w:r>
            <w:r w:rsidR="00D32B3B" w:rsidRPr="004270A8">
              <w:rPr>
                <w:rFonts w:eastAsia="MS Gothic" w:cs="Arial"/>
                <w:highlight w:val="yellow"/>
              </w:rPr>
              <w:t>ne</w:t>
            </w:r>
            <w:r w:rsidR="006558CE" w:rsidRPr="004270A8">
              <w:rPr>
                <w:rFonts w:eastAsia="MS Gothic" w:cs="Arial"/>
                <w:highlight w:val="yellow"/>
              </w:rPr>
              <w:t xml:space="preserve"> </w:t>
            </w:r>
            <w:r w:rsidR="00D32B3B" w:rsidRPr="004270A8">
              <w:rPr>
                <w:rFonts w:eastAsia="MS Gothic" w:cs="Arial"/>
                <w:highlight w:val="yellow"/>
              </w:rPr>
              <w:t>28</w:t>
            </w:r>
            <w:r w:rsidR="0048540B" w:rsidRPr="004270A8">
              <w:rPr>
                <w:rFonts w:eastAsia="MS Gothic" w:cs="Arial"/>
                <w:highlight w:val="yellow"/>
              </w:rPr>
              <w:t>, 20</w:t>
            </w:r>
            <w:r w:rsidR="001019AD" w:rsidRPr="004270A8">
              <w:rPr>
                <w:rFonts w:eastAsia="MS Gothic" w:cs="Arial"/>
                <w:highlight w:val="yellow"/>
              </w:rPr>
              <w:t>2</w:t>
            </w:r>
            <w:r w:rsidR="006B7573" w:rsidRPr="004270A8">
              <w:rPr>
                <w:rFonts w:eastAsia="MS Gothic" w:cs="Arial"/>
                <w:highlight w:val="yellow"/>
              </w:rPr>
              <w:t>2</w:t>
            </w:r>
          </w:p>
        </w:tc>
        <w:tc>
          <w:tcPr>
            <w:tcW w:w="992" w:type="dxa"/>
            <w:tcBorders>
              <w:top w:val="single" w:sz="4" w:space="0" w:color="auto"/>
              <w:left w:val="single" w:sz="4" w:space="0" w:color="auto"/>
              <w:bottom w:val="single" w:sz="4" w:space="0" w:color="auto"/>
              <w:right w:val="single" w:sz="4" w:space="0" w:color="auto"/>
            </w:tcBorders>
          </w:tcPr>
          <w:p w14:paraId="59A4C8AB" w14:textId="64F5C85A" w:rsidR="0048540B" w:rsidRPr="004270A8" w:rsidRDefault="007D6F16" w:rsidP="0048540B">
            <w:pPr>
              <w:jc w:val="center"/>
              <w:rPr>
                <w:rFonts w:eastAsia="MS Gothic" w:cs="Arial"/>
                <w:highlight w:val="yellow"/>
              </w:rPr>
            </w:pPr>
            <w:r w:rsidRPr="004270A8">
              <w:rPr>
                <w:rFonts w:eastAsia="MS Gothic" w:cs="Arial"/>
                <w:highlight w:val="yellow"/>
              </w:rPr>
              <w:fldChar w:fldCharType="begin"/>
            </w:r>
            <w:r w:rsidRPr="004270A8">
              <w:rPr>
                <w:rFonts w:eastAsia="MS Gothic" w:cs="Arial"/>
                <w:highlight w:val="yellow"/>
              </w:rPr>
              <w:instrText xml:space="preserve"> PAGEREF V10000_Req_01_007 \h </w:instrText>
            </w:r>
            <w:r w:rsidRPr="004270A8">
              <w:rPr>
                <w:rFonts w:eastAsia="MS Gothic" w:cs="Arial"/>
                <w:highlight w:val="yellow"/>
              </w:rPr>
            </w:r>
            <w:r w:rsidRPr="004270A8">
              <w:rPr>
                <w:rFonts w:eastAsia="MS Gothic" w:cs="Arial"/>
                <w:highlight w:val="yellow"/>
              </w:rPr>
              <w:fldChar w:fldCharType="separate"/>
            </w:r>
            <w:r w:rsidR="00775653">
              <w:rPr>
                <w:rFonts w:eastAsia="MS Gothic" w:cs="Arial"/>
                <w:noProof/>
                <w:highlight w:val="yellow"/>
              </w:rPr>
              <w:t>36</w:t>
            </w:r>
            <w:r w:rsidRPr="004270A8">
              <w:rPr>
                <w:rFonts w:eastAsia="MS Gothic" w:cs="Arial"/>
                <w:highlight w:val="yellow"/>
              </w:rPr>
              <w:fldChar w:fldCharType="end"/>
            </w:r>
          </w:p>
        </w:tc>
        <w:tc>
          <w:tcPr>
            <w:tcW w:w="6237" w:type="dxa"/>
            <w:tcBorders>
              <w:top w:val="single" w:sz="4" w:space="0" w:color="auto"/>
              <w:left w:val="single" w:sz="4" w:space="0" w:color="auto"/>
              <w:bottom w:val="single" w:sz="4" w:space="0" w:color="auto"/>
              <w:right w:val="single" w:sz="4" w:space="0" w:color="auto"/>
            </w:tcBorders>
          </w:tcPr>
          <w:p w14:paraId="21B32E53" w14:textId="53D69F81" w:rsidR="0048540B" w:rsidRPr="004270A8" w:rsidRDefault="005C7272" w:rsidP="0048540B">
            <w:pPr>
              <w:jc w:val="left"/>
              <w:rPr>
                <w:rFonts w:eastAsia="MS Gothic" w:cs="Arial"/>
                <w:highlight w:val="yellow"/>
              </w:rPr>
            </w:pPr>
            <w:commentRangeStart w:id="882"/>
            <w:r w:rsidRPr="004270A8">
              <w:rPr>
                <w:rFonts w:eastAsia="MS Gothic" w:cs="Arial"/>
                <w:highlight w:val="yellow"/>
              </w:rPr>
              <w:t>Update the contents that related to F1KM-</w:t>
            </w:r>
            <w:r w:rsidR="006564AF" w:rsidRPr="004270A8">
              <w:rPr>
                <w:rFonts w:eastAsia="MS Gothic" w:cs="Arial"/>
                <w:highlight w:val="yellow"/>
              </w:rPr>
              <w:t>S4</w:t>
            </w:r>
            <w:commentRangeEnd w:id="882"/>
            <w:r w:rsidR="00264E01" w:rsidRPr="004270A8">
              <w:rPr>
                <w:rStyle w:val="CommentReference"/>
                <w:rFonts w:cs="Arial"/>
                <w:highlight w:val="yellow"/>
              </w:rPr>
              <w:commentReference w:id="882"/>
            </w:r>
          </w:p>
        </w:tc>
      </w:tr>
      <w:tr w:rsidR="006558CE" w:rsidRPr="004270A8" w14:paraId="342CFEAD" w14:textId="77777777" w:rsidTr="00E71284">
        <w:trPr>
          <w:cantSplit/>
          <w:trHeight w:val="260"/>
          <w:tblHeader/>
        </w:trPr>
        <w:tc>
          <w:tcPr>
            <w:tcW w:w="752" w:type="dxa"/>
            <w:tcBorders>
              <w:top w:val="single" w:sz="4" w:space="0" w:color="auto"/>
              <w:left w:val="single" w:sz="4" w:space="0" w:color="auto"/>
              <w:bottom w:val="single" w:sz="4" w:space="0" w:color="auto"/>
              <w:right w:val="single" w:sz="4" w:space="0" w:color="auto"/>
            </w:tcBorders>
          </w:tcPr>
          <w:p w14:paraId="6727988F" w14:textId="3C34B3EF" w:rsidR="006558CE" w:rsidRPr="004270A8" w:rsidRDefault="00C6082B" w:rsidP="0048540B">
            <w:pPr>
              <w:jc w:val="center"/>
              <w:rPr>
                <w:rFonts w:eastAsia="MS Gothic" w:cs="Arial"/>
                <w:highlight w:val="yellow"/>
              </w:rPr>
            </w:pPr>
            <w:r w:rsidRPr="004270A8">
              <w:rPr>
                <w:rFonts w:eastAsia="MS Gothic" w:cs="Arial"/>
                <w:highlight w:val="yellow"/>
              </w:rPr>
              <w:t>0.0</w:t>
            </w:r>
            <w:r w:rsidR="00313870" w:rsidRPr="004270A8">
              <w:rPr>
                <w:rFonts w:eastAsia="MS Gothic" w:cs="Arial"/>
                <w:highlight w:val="yellow"/>
              </w:rPr>
              <w:t>1</w:t>
            </w:r>
          </w:p>
        </w:tc>
        <w:tc>
          <w:tcPr>
            <w:tcW w:w="1800" w:type="dxa"/>
            <w:tcBorders>
              <w:top w:val="single" w:sz="4" w:space="0" w:color="auto"/>
              <w:left w:val="single" w:sz="4" w:space="0" w:color="auto"/>
              <w:bottom w:val="single" w:sz="4" w:space="0" w:color="auto"/>
              <w:right w:val="single" w:sz="4" w:space="0" w:color="auto"/>
            </w:tcBorders>
          </w:tcPr>
          <w:p w14:paraId="7514815C" w14:textId="132CF080" w:rsidR="006558CE" w:rsidRPr="004270A8" w:rsidRDefault="00C6082B" w:rsidP="0048540B">
            <w:pPr>
              <w:jc w:val="center"/>
              <w:rPr>
                <w:rFonts w:eastAsia="MS Gothic" w:cs="Arial"/>
                <w:highlight w:val="yellow"/>
              </w:rPr>
            </w:pPr>
            <w:r w:rsidRPr="004270A8">
              <w:rPr>
                <w:rFonts w:eastAsia="MS Gothic" w:cs="Arial"/>
                <w:highlight w:val="yellow"/>
              </w:rPr>
              <w:t>Ju</w:t>
            </w:r>
            <w:r w:rsidR="00D32B3B" w:rsidRPr="004270A8">
              <w:rPr>
                <w:rFonts w:eastAsia="MS Gothic" w:cs="Arial"/>
                <w:highlight w:val="yellow"/>
              </w:rPr>
              <w:t>ne</w:t>
            </w:r>
            <w:r w:rsidRPr="004270A8">
              <w:rPr>
                <w:rFonts w:eastAsia="MS Gothic" w:cs="Arial"/>
                <w:highlight w:val="yellow"/>
              </w:rPr>
              <w:t xml:space="preserve"> </w:t>
            </w:r>
            <w:r w:rsidR="00D32B3B" w:rsidRPr="004270A8">
              <w:rPr>
                <w:rFonts w:eastAsia="MS Gothic" w:cs="Arial"/>
                <w:highlight w:val="yellow"/>
              </w:rPr>
              <w:t>28</w:t>
            </w:r>
            <w:r w:rsidRPr="004270A8">
              <w:rPr>
                <w:rFonts w:eastAsia="MS Gothic" w:cs="Arial"/>
                <w:highlight w:val="yellow"/>
              </w:rPr>
              <w:t>. 2022</w:t>
            </w:r>
          </w:p>
        </w:tc>
        <w:tc>
          <w:tcPr>
            <w:tcW w:w="992" w:type="dxa"/>
            <w:tcBorders>
              <w:top w:val="single" w:sz="4" w:space="0" w:color="auto"/>
              <w:left w:val="single" w:sz="4" w:space="0" w:color="auto"/>
              <w:bottom w:val="single" w:sz="4" w:space="0" w:color="auto"/>
              <w:right w:val="single" w:sz="4" w:space="0" w:color="auto"/>
            </w:tcBorders>
          </w:tcPr>
          <w:p w14:paraId="2EB39757" w14:textId="23272EED" w:rsidR="006558CE" w:rsidRPr="004270A8" w:rsidRDefault="00D83B13" w:rsidP="0048540B">
            <w:pPr>
              <w:jc w:val="center"/>
              <w:rPr>
                <w:rFonts w:eastAsia="MS Gothic" w:cs="Arial"/>
                <w:highlight w:val="yellow"/>
                <w:lang w:val="vi-VN"/>
              </w:rPr>
            </w:pPr>
            <w:r w:rsidRPr="004270A8">
              <w:rPr>
                <w:rFonts w:eastAsia="MS Gothic" w:cs="Arial"/>
                <w:highlight w:val="yellow"/>
                <w:lang w:val="vi-VN"/>
              </w:rPr>
              <w:fldChar w:fldCharType="begin"/>
            </w:r>
            <w:r w:rsidRPr="004270A8">
              <w:rPr>
                <w:rFonts w:eastAsia="MS Gothic" w:cs="Arial"/>
                <w:highlight w:val="yellow"/>
                <w:lang w:val="vi-VN"/>
              </w:rPr>
              <w:instrText xml:space="preserve"> PAGEREF V10000_Req_01_001 \h </w:instrText>
            </w:r>
            <w:r w:rsidRPr="004270A8">
              <w:rPr>
                <w:rFonts w:eastAsia="MS Gothic" w:cs="Arial"/>
                <w:highlight w:val="yellow"/>
                <w:lang w:val="vi-VN"/>
              </w:rPr>
            </w:r>
            <w:r w:rsidRPr="004270A8">
              <w:rPr>
                <w:rFonts w:eastAsia="MS Gothic" w:cs="Arial"/>
                <w:highlight w:val="yellow"/>
                <w:lang w:val="vi-VN"/>
              </w:rPr>
              <w:fldChar w:fldCharType="separate"/>
            </w:r>
            <w:r w:rsidR="00775653">
              <w:rPr>
                <w:rFonts w:eastAsia="MS Gothic" w:cs="Arial"/>
                <w:noProof/>
                <w:highlight w:val="yellow"/>
                <w:lang w:val="vi-VN"/>
              </w:rPr>
              <w:t>16</w:t>
            </w:r>
            <w:r w:rsidRPr="004270A8">
              <w:rPr>
                <w:rFonts w:eastAsia="MS Gothic" w:cs="Arial"/>
                <w:highlight w:val="yellow"/>
                <w:lang w:val="vi-VN"/>
              </w:rPr>
              <w:fldChar w:fldCharType="end"/>
            </w:r>
            <w:r w:rsidRPr="004270A8">
              <w:rPr>
                <w:rFonts w:eastAsia="MS Gothic" w:cs="Arial"/>
                <w:highlight w:val="yellow"/>
              </w:rPr>
              <w:t xml:space="preserve">, </w:t>
            </w:r>
            <w:r w:rsidRPr="004270A8">
              <w:rPr>
                <w:rFonts w:eastAsia="MS Gothic" w:cs="Arial"/>
                <w:highlight w:val="yellow"/>
                <w:lang w:val="vi-VN"/>
              </w:rPr>
              <w:fldChar w:fldCharType="begin"/>
            </w:r>
            <w:r w:rsidRPr="004270A8">
              <w:rPr>
                <w:rFonts w:eastAsia="MS Gothic" w:cs="Arial"/>
                <w:highlight w:val="yellow"/>
                <w:lang w:val="vi-VN"/>
              </w:rPr>
              <w:instrText xml:space="preserve"> PAGEREF V10000_Req_01_002 \h </w:instrText>
            </w:r>
            <w:r w:rsidRPr="004270A8">
              <w:rPr>
                <w:rFonts w:eastAsia="MS Gothic" w:cs="Arial"/>
                <w:highlight w:val="yellow"/>
                <w:lang w:val="vi-VN"/>
              </w:rPr>
            </w:r>
            <w:r w:rsidRPr="004270A8">
              <w:rPr>
                <w:rFonts w:eastAsia="MS Gothic" w:cs="Arial"/>
                <w:highlight w:val="yellow"/>
                <w:lang w:val="vi-VN"/>
              </w:rPr>
              <w:fldChar w:fldCharType="separate"/>
            </w:r>
            <w:r w:rsidR="00775653">
              <w:rPr>
                <w:rFonts w:eastAsia="MS Gothic" w:cs="Arial"/>
                <w:noProof/>
                <w:highlight w:val="yellow"/>
                <w:lang w:val="vi-VN"/>
              </w:rPr>
              <w:t>18</w:t>
            </w:r>
            <w:r w:rsidRPr="004270A8">
              <w:rPr>
                <w:rFonts w:eastAsia="MS Gothic" w:cs="Arial"/>
                <w:highlight w:val="yellow"/>
                <w:lang w:val="vi-VN"/>
              </w:rPr>
              <w:fldChar w:fldCharType="end"/>
            </w:r>
            <w:r w:rsidRPr="004270A8">
              <w:rPr>
                <w:rFonts w:eastAsia="MS Gothic" w:cs="Arial"/>
                <w:highlight w:val="yellow"/>
              </w:rPr>
              <w:t xml:space="preserve">, </w:t>
            </w:r>
            <w:r w:rsidRPr="004270A8">
              <w:rPr>
                <w:rFonts w:eastAsia="MS Gothic" w:cs="Arial"/>
                <w:highlight w:val="yellow"/>
                <w:lang w:val="vi-VN"/>
              </w:rPr>
              <w:fldChar w:fldCharType="begin"/>
            </w:r>
            <w:r w:rsidRPr="004270A8">
              <w:rPr>
                <w:rFonts w:eastAsia="MS Gothic" w:cs="Arial"/>
                <w:highlight w:val="yellow"/>
                <w:lang w:val="vi-VN"/>
              </w:rPr>
              <w:instrText xml:space="preserve"> PAGEREF V10000_Req_01_003 \h </w:instrText>
            </w:r>
            <w:r w:rsidRPr="004270A8">
              <w:rPr>
                <w:rFonts w:eastAsia="MS Gothic" w:cs="Arial"/>
                <w:highlight w:val="yellow"/>
                <w:lang w:val="vi-VN"/>
              </w:rPr>
            </w:r>
            <w:r w:rsidRPr="004270A8">
              <w:rPr>
                <w:rFonts w:eastAsia="MS Gothic" w:cs="Arial"/>
                <w:highlight w:val="yellow"/>
                <w:lang w:val="vi-VN"/>
              </w:rPr>
              <w:fldChar w:fldCharType="separate"/>
            </w:r>
            <w:r w:rsidR="00775653">
              <w:rPr>
                <w:rFonts w:eastAsia="MS Gothic" w:cs="Arial"/>
                <w:noProof/>
                <w:highlight w:val="yellow"/>
                <w:lang w:val="vi-VN"/>
              </w:rPr>
              <w:t>26</w:t>
            </w:r>
            <w:r w:rsidRPr="004270A8">
              <w:rPr>
                <w:rFonts w:eastAsia="MS Gothic" w:cs="Arial"/>
                <w:highlight w:val="yellow"/>
                <w:lang w:val="vi-VN"/>
              </w:rPr>
              <w:fldChar w:fldCharType="end"/>
            </w:r>
            <w:r w:rsidRPr="004270A8">
              <w:rPr>
                <w:rFonts w:eastAsia="MS Gothic" w:cs="Arial"/>
                <w:highlight w:val="yellow"/>
              </w:rPr>
              <w:t xml:space="preserve">, </w:t>
            </w:r>
            <w:r w:rsidRPr="004270A8">
              <w:rPr>
                <w:rFonts w:eastAsia="MS Gothic" w:cs="Arial"/>
                <w:highlight w:val="yellow"/>
                <w:lang w:val="vi-VN"/>
              </w:rPr>
              <w:fldChar w:fldCharType="begin"/>
            </w:r>
            <w:r w:rsidRPr="004270A8">
              <w:rPr>
                <w:rFonts w:eastAsia="MS Gothic" w:cs="Arial"/>
                <w:highlight w:val="yellow"/>
                <w:lang w:val="vi-VN"/>
              </w:rPr>
              <w:instrText xml:space="preserve"> PAGEREF V10000_Req_01_004 \h </w:instrText>
            </w:r>
            <w:r w:rsidRPr="004270A8">
              <w:rPr>
                <w:rFonts w:eastAsia="MS Gothic" w:cs="Arial"/>
                <w:highlight w:val="yellow"/>
                <w:lang w:val="vi-VN"/>
              </w:rPr>
            </w:r>
            <w:r w:rsidRPr="004270A8">
              <w:rPr>
                <w:rFonts w:eastAsia="MS Gothic" w:cs="Arial"/>
                <w:highlight w:val="yellow"/>
                <w:lang w:val="vi-VN"/>
              </w:rPr>
              <w:fldChar w:fldCharType="separate"/>
            </w:r>
            <w:r w:rsidR="00775653">
              <w:rPr>
                <w:rFonts w:eastAsia="MS Gothic" w:cs="Arial"/>
                <w:noProof/>
                <w:highlight w:val="yellow"/>
                <w:lang w:val="vi-VN"/>
              </w:rPr>
              <w:t>26</w:t>
            </w:r>
            <w:r w:rsidRPr="004270A8">
              <w:rPr>
                <w:rFonts w:eastAsia="MS Gothic" w:cs="Arial"/>
                <w:highlight w:val="yellow"/>
                <w:lang w:val="vi-VN"/>
              </w:rPr>
              <w:fldChar w:fldCharType="end"/>
            </w:r>
            <w:r w:rsidRPr="004270A8">
              <w:rPr>
                <w:rFonts w:eastAsia="MS Gothic" w:cs="Arial"/>
                <w:highlight w:val="yellow"/>
              </w:rPr>
              <w:t xml:space="preserve">, </w:t>
            </w:r>
            <w:r w:rsidRPr="004270A8">
              <w:rPr>
                <w:rFonts w:eastAsia="MS Gothic" w:cs="Arial"/>
                <w:highlight w:val="yellow"/>
                <w:lang w:val="vi-VN"/>
              </w:rPr>
              <w:fldChar w:fldCharType="begin"/>
            </w:r>
            <w:r w:rsidRPr="004270A8">
              <w:rPr>
                <w:rFonts w:eastAsia="MS Gothic" w:cs="Arial"/>
                <w:highlight w:val="yellow"/>
                <w:lang w:val="vi-VN"/>
              </w:rPr>
              <w:instrText xml:space="preserve"> PAGEREF V10000_Req_01_005 \h </w:instrText>
            </w:r>
            <w:r w:rsidRPr="004270A8">
              <w:rPr>
                <w:rFonts w:eastAsia="MS Gothic" w:cs="Arial"/>
                <w:highlight w:val="yellow"/>
                <w:lang w:val="vi-VN"/>
              </w:rPr>
            </w:r>
            <w:r w:rsidRPr="004270A8">
              <w:rPr>
                <w:rFonts w:eastAsia="MS Gothic" w:cs="Arial"/>
                <w:highlight w:val="yellow"/>
                <w:lang w:val="vi-VN"/>
              </w:rPr>
              <w:fldChar w:fldCharType="separate"/>
            </w:r>
            <w:r w:rsidR="00775653">
              <w:rPr>
                <w:rFonts w:eastAsia="MS Gothic" w:cs="Arial"/>
                <w:noProof/>
                <w:highlight w:val="yellow"/>
                <w:lang w:val="vi-VN"/>
              </w:rPr>
              <w:t>31</w:t>
            </w:r>
            <w:r w:rsidRPr="004270A8">
              <w:rPr>
                <w:rFonts w:eastAsia="MS Gothic" w:cs="Arial"/>
                <w:highlight w:val="yellow"/>
                <w:lang w:val="vi-VN"/>
              </w:rPr>
              <w:fldChar w:fldCharType="end"/>
            </w:r>
            <w:r w:rsidRPr="004270A8">
              <w:rPr>
                <w:rFonts w:eastAsia="MS Gothic" w:cs="Arial"/>
                <w:highlight w:val="yellow"/>
              </w:rPr>
              <w:t xml:space="preserve">, </w:t>
            </w:r>
            <w:r w:rsidRPr="004270A8">
              <w:rPr>
                <w:rFonts w:eastAsia="MS Gothic" w:cs="Arial"/>
                <w:highlight w:val="yellow"/>
                <w:lang w:val="vi-VN"/>
              </w:rPr>
              <w:fldChar w:fldCharType="begin"/>
            </w:r>
            <w:r w:rsidRPr="004270A8">
              <w:rPr>
                <w:rFonts w:eastAsia="MS Gothic" w:cs="Arial"/>
                <w:highlight w:val="yellow"/>
                <w:lang w:val="vi-VN"/>
              </w:rPr>
              <w:instrText xml:space="preserve"> PAGEREF V10000_Req_01_006 \h </w:instrText>
            </w:r>
            <w:r w:rsidRPr="004270A8">
              <w:rPr>
                <w:rFonts w:eastAsia="MS Gothic" w:cs="Arial"/>
                <w:highlight w:val="yellow"/>
                <w:lang w:val="vi-VN"/>
              </w:rPr>
            </w:r>
            <w:r w:rsidRPr="004270A8">
              <w:rPr>
                <w:rFonts w:eastAsia="MS Gothic" w:cs="Arial"/>
                <w:highlight w:val="yellow"/>
                <w:lang w:val="vi-VN"/>
              </w:rPr>
              <w:fldChar w:fldCharType="separate"/>
            </w:r>
            <w:r w:rsidR="00775653">
              <w:rPr>
                <w:rFonts w:eastAsia="MS Gothic" w:cs="Arial"/>
                <w:noProof/>
                <w:highlight w:val="yellow"/>
                <w:lang w:val="vi-VN"/>
              </w:rPr>
              <w:t>40</w:t>
            </w:r>
            <w:r w:rsidRPr="004270A8">
              <w:rPr>
                <w:rFonts w:eastAsia="MS Gothic" w:cs="Arial"/>
                <w:highlight w:val="yellow"/>
                <w:lang w:val="vi-VN"/>
              </w:rPr>
              <w:fldChar w:fldCharType="end"/>
            </w:r>
          </w:p>
        </w:tc>
        <w:tc>
          <w:tcPr>
            <w:tcW w:w="6237" w:type="dxa"/>
            <w:tcBorders>
              <w:top w:val="single" w:sz="4" w:space="0" w:color="auto"/>
              <w:left w:val="single" w:sz="4" w:space="0" w:color="auto"/>
              <w:bottom w:val="single" w:sz="4" w:space="0" w:color="auto"/>
              <w:right w:val="single" w:sz="4" w:space="0" w:color="auto"/>
            </w:tcBorders>
          </w:tcPr>
          <w:p w14:paraId="3AC1B441" w14:textId="0DFDB27A" w:rsidR="006558CE" w:rsidRPr="004270A8" w:rsidRDefault="00F86615" w:rsidP="0048540B">
            <w:pPr>
              <w:jc w:val="left"/>
              <w:rPr>
                <w:rFonts w:eastAsia="MS Gothic" w:cs="Arial"/>
                <w:highlight w:val="yellow"/>
              </w:rPr>
            </w:pPr>
            <w:commentRangeStart w:id="883"/>
            <w:r w:rsidRPr="004270A8">
              <w:rPr>
                <w:rFonts w:eastAsia="MS Gothic" w:cs="Arial"/>
                <w:highlight w:val="yellow"/>
              </w:rPr>
              <w:t>Update the contents that related to RLIN3n</w:t>
            </w:r>
            <w:commentRangeEnd w:id="883"/>
            <w:r w:rsidR="00A370D1" w:rsidRPr="004270A8">
              <w:rPr>
                <w:rStyle w:val="CommentReference"/>
                <w:rFonts w:cs="Arial"/>
                <w:highlight w:val="yellow"/>
              </w:rPr>
              <w:commentReference w:id="883"/>
            </w:r>
          </w:p>
        </w:tc>
      </w:tr>
      <w:tr w:rsidR="00D32B3B" w:rsidRPr="004270A8" w14:paraId="37E5397A" w14:textId="77777777" w:rsidTr="00E71284">
        <w:trPr>
          <w:cantSplit/>
          <w:trHeight w:val="260"/>
          <w:tblHeader/>
        </w:trPr>
        <w:tc>
          <w:tcPr>
            <w:tcW w:w="752" w:type="dxa"/>
            <w:tcBorders>
              <w:top w:val="single" w:sz="4" w:space="0" w:color="auto"/>
              <w:left w:val="single" w:sz="4" w:space="0" w:color="auto"/>
              <w:bottom w:val="single" w:sz="4" w:space="0" w:color="auto"/>
              <w:right w:val="single" w:sz="4" w:space="0" w:color="auto"/>
            </w:tcBorders>
          </w:tcPr>
          <w:p w14:paraId="3E11188F" w14:textId="32B5EB62" w:rsidR="00D32B3B" w:rsidRPr="004270A8" w:rsidRDefault="00D32B3B" w:rsidP="0048540B">
            <w:pPr>
              <w:jc w:val="center"/>
              <w:rPr>
                <w:rFonts w:eastAsia="MS Gothic" w:cs="Arial"/>
                <w:highlight w:val="yellow"/>
              </w:rPr>
            </w:pPr>
            <w:r w:rsidRPr="004270A8">
              <w:rPr>
                <w:rFonts w:eastAsia="MS Gothic" w:cs="Arial"/>
                <w:highlight w:val="yellow"/>
              </w:rPr>
              <w:t>0.0</w:t>
            </w:r>
            <w:r w:rsidR="00313870" w:rsidRPr="004270A8">
              <w:rPr>
                <w:rFonts w:eastAsia="MS Gothic" w:cs="Arial"/>
                <w:highlight w:val="yellow"/>
              </w:rPr>
              <w:t>2</w:t>
            </w:r>
          </w:p>
        </w:tc>
        <w:tc>
          <w:tcPr>
            <w:tcW w:w="1800" w:type="dxa"/>
            <w:tcBorders>
              <w:top w:val="single" w:sz="4" w:space="0" w:color="auto"/>
              <w:left w:val="single" w:sz="4" w:space="0" w:color="auto"/>
              <w:bottom w:val="single" w:sz="4" w:space="0" w:color="auto"/>
              <w:right w:val="single" w:sz="4" w:space="0" w:color="auto"/>
            </w:tcBorders>
          </w:tcPr>
          <w:p w14:paraId="30E7EDA8" w14:textId="22EA8D8F" w:rsidR="00D32B3B" w:rsidRPr="004270A8" w:rsidRDefault="00D32B3B" w:rsidP="0048540B">
            <w:pPr>
              <w:jc w:val="center"/>
              <w:rPr>
                <w:rFonts w:eastAsia="MS Gothic" w:cs="Arial"/>
                <w:highlight w:val="yellow"/>
              </w:rPr>
            </w:pPr>
            <w:r w:rsidRPr="004270A8">
              <w:rPr>
                <w:rFonts w:eastAsia="MS Gothic" w:cs="Arial"/>
                <w:highlight w:val="yellow"/>
              </w:rPr>
              <w:t>July 01, 2022</w:t>
            </w:r>
          </w:p>
        </w:tc>
        <w:tc>
          <w:tcPr>
            <w:tcW w:w="992" w:type="dxa"/>
            <w:tcBorders>
              <w:top w:val="single" w:sz="4" w:space="0" w:color="auto"/>
              <w:left w:val="single" w:sz="4" w:space="0" w:color="auto"/>
              <w:bottom w:val="single" w:sz="4" w:space="0" w:color="auto"/>
              <w:right w:val="single" w:sz="4" w:space="0" w:color="auto"/>
            </w:tcBorders>
          </w:tcPr>
          <w:p w14:paraId="4C95195A" w14:textId="3461DC1E" w:rsidR="00D32B3B" w:rsidRPr="004270A8" w:rsidRDefault="00D83B13" w:rsidP="0048540B">
            <w:pPr>
              <w:jc w:val="center"/>
              <w:rPr>
                <w:rFonts w:eastAsia="MS Gothic" w:cs="Arial"/>
                <w:highlight w:val="yellow"/>
              </w:rPr>
            </w:pPr>
            <w:r w:rsidRPr="004270A8">
              <w:rPr>
                <w:rFonts w:eastAsia="MS Gothic" w:cs="Arial"/>
                <w:highlight w:val="yellow"/>
              </w:rPr>
              <w:fldChar w:fldCharType="begin"/>
            </w:r>
            <w:r w:rsidRPr="004270A8">
              <w:rPr>
                <w:rFonts w:eastAsia="MS Gothic" w:cs="Arial"/>
                <w:highlight w:val="yellow"/>
              </w:rPr>
              <w:instrText xml:space="preserve"> PAGEREF V10000_Req_03_001 \h </w:instrText>
            </w:r>
            <w:r w:rsidRPr="004270A8">
              <w:rPr>
                <w:rFonts w:eastAsia="MS Gothic" w:cs="Arial"/>
                <w:highlight w:val="yellow"/>
              </w:rPr>
            </w:r>
            <w:r w:rsidRPr="004270A8">
              <w:rPr>
                <w:rFonts w:eastAsia="MS Gothic" w:cs="Arial"/>
                <w:highlight w:val="yellow"/>
              </w:rPr>
              <w:fldChar w:fldCharType="separate"/>
            </w:r>
            <w:r w:rsidR="00775653">
              <w:rPr>
                <w:rFonts w:eastAsia="MS Gothic" w:cs="Arial"/>
                <w:noProof/>
                <w:highlight w:val="yellow"/>
              </w:rPr>
              <w:t>7</w:t>
            </w:r>
            <w:r w:rsidRPr="004270A8">
              <w:rPr>
                <w:rFonts w:eastAsia="MS Gothic" w:cs="Arial"/>
                <w:highlight w:val="yellow"/>
              </w:rPr>
              <w:fldChar w:fldCharType="end"/>
            </w:r>
            <w:r w:rsidRPr="004270A8">
              <w:rPr>
                <w:rFonts w:eastAsia="MS Gothic" w:cs="Arial"/>
                <w:highlight w:val="yellow"/>
              </w:rPr>
              <w:t xml:space="preserve">, </w:t>
            </w:r>
            <w:r w:rsidR="00A664DA" w:rsidRPr="004270A8">
              <w:rPr>
                <w:rFonts w:eastAsia="MS Gothic" w:cs="Arial"/>
                <w:highlight w:val="yellow"/>
              </w:rPr>
              <w:fldChar w:fldCharType="begin"/>
            </w:r>
            <w:r w:rsidR="00A664DA" w:rsidRPr="004270A8">
              <w:rPr>
                <w:rFonts w:eastAsia="MS Gothic" w:cs="Arial"/>
                <w:highlight w:val="yellow"/>
              </w:rPr>
              <w:instrText xml:space="preserve"> PAGEREF V10000_Req_03_002 \h </w:instrText>
            </w:r>
            <w:r w:rsidR="00A664DA" w:rsidRPr="004270A8">
              <w:rPr>
                <w:rFonts w:eastAsia="MS Gothic" w:cs="Arial"/>
                <w:highlight w:val="yellow"/>
              </w:rPr>
            </w:r>
            <w:r w:rsidR="00A664DA" w:rsidRPr="004270A8">
              <w:rPr>
                <w:rFonts w:eastAsia="MS Gothic" w:cs="Arial"/>
                <w:highlight w:val="yellow"/>
              </w:rPr>
              <w:fldChar w:fldCharType="separate"/>
            </w:r>
            <w:r w:rsidR="00775653">
              <w:rPr>
                <w:rFonts w:eastAsia="MS Gothic" w:cs="Arial"/>
                <w:noProof/>
                <w:highlight w:val="yellow"/>
              </w:rPr>
              <w:t>8</w:t>
            </w:r>
            <w:r w:rsidR="00A664DA" w:rsidRPr="004270A8">
              <w:rPr>
                <w:rFonts w:eastAsia="MS Gothic" w:cs="Arial"/>
                <w:highlight w:val="yellow"/>
              </w:rPr>
              <w:fldChar w:fldCharType="end"/>
            </w:r>
            <w:r w:rsidRPr="004270A8">
              <w:rPr>
                <w:rFonts w:eastAsia="MS Gothic" w:cs="Arial"/>
                <w:highlight w:val="yellow"/>
              </w:rPr>
              <w:t xml:space="preserve">, </w:t>
            </w:r>
            <w:r w:rsidRPr="004270A8">
              <w:rPr>
                <w:rFonts w:eastAsia="MS Gothic" w:cs="Arial"/>
                <w:highlight w:val="yellow"/>
              </w:rPr>
              <w:fldChar w:fldCharType="begin"/>
            </w:r>
            <w:r w:rsidRPr="004270A8">
              <w:rPr>
                <w:rFonts w:eastAsia="MS Gothic" w:cs="Arial"/>
                <w:highlight w:val="yellow"/>
              </w:rPr>
              <w:instrText xml:space="preserve"> PAGEREF V10000_Req_03_003 \h </w:instrText>
            </w:r>
            <w:r w:rsidRPr="004270A8">
              <w:rPr>
                <w:rFonts w:eastAsia="MS Gothic" w:cs="Arial"/>
                <w:highlight w:val="yellow"/>
              </w:rPr>
            </w:r>
            <w:r w:rsidRPr="004270A8">
              <w:rPr>
                <w:rFonts w:eastAsia="MS Gothic" w:cs="Arial"/>
                <w:highlight w:val="yellow"/>
              </w:rPr>
              <w:fldChar w:fldCharType="separate"/>
            </w:r>
            <w:r w:rsidR="00775653">
              <w:rPr>
                <w:rFonts w:eastAsia="MS Gothic" w:cs="Arial"/>
                <w:noProof/>
                <w:highlight w:val="yellow"/>
              </w:rPr>
              <w:t>9</w:t>
            </w:r>
            <w:r w:rsidRPr="004270A8">
              <w:rPr>
                <w:rFonts w:eastAsia="MS Gothic" w:cs="Arial"/>
                <w:highlight w:val="yellow"/>
              </w:rPr>
              <w:fldChar w:fldCharType="end"/>
            </w:r>
            <w:r w:rsidRPr="004270A8">
              <w:rPr>
                <w:rFonts w:eastAsia="MS Gothic" w:cs="Arial"/>
                <w:highlight w:val="yellow"/>
              </w:rPr>
              <w:t xml:space="preserve">, </w:t>
            </w:r>
            <w:r w:rsidRPr="004270A8">
              <w:rPr>
                <w:rFonts w:eastAsia="MS Gothic" w:cs="Arial"/>
                <w:highlight w:val="yellow"/>
              </w:rPr>
              <w:fldChar w:fldCharType="begin"/>
            </w:r>
            <w:r w:rsidRPr="004270A8">
              <w:rPr>
                <w:rFonts w:eastAsia="MS Gothic" w:cs="Arial"/>
                <w:highlight w:val="yellow"/>
              </w:rPr>
              <w:instrText xml:space="preserve"> PAGEREF V10000_Req_03_004 \h </w:instrText>
            </w:r>
            <w:r w:rsidRPr="004270A8">
              <w:rPr>
                <w:rFonts w:eastAsia="MS Gothic" w:cs="Arial"/>
                <w:highlight w:val="yellow"/>
              </w:rPr>
            </w:r>
            <w:r w:rsidRPr="004270A8">
              <w:rPr>
                <w:rFonts w:eastAsia="MS Gothic" w:cs="Arial"/>
                <w:highlight w:val="yellow"/>
              </w:rPr>
              <w:fldChar w:fldCharType="separate"/>
            </w:r>
            <w:r w:rsidR="00775653">
              <w:rPr>
                <w:rFonts w:eastAsia="MS Gothic" w:cs="Arial"/>
                <w:noProof/>
                <w:highlight w:val="yellow"/>
              </w:rPr>
              <w:t>11</w:t>
            </w:r>
            <w:r w:rsidRPr="004270A8">
              <w:rPr>
                <w:rFonts w:eastAsia="MS Gothic" w:cs="Arial"/>
                <w:highlight w:val="yellow"/>
              </w:rPr>
              <w:fldChar w:fldCharType="end"/>
            </w:r>
            <w:r w:rsidRPr="004270A8">
              <w:rPr>
                <w:rFonts w:eastAsia="MS Gothic" w:cs="Arial"/>
                <w:highlight w:val="yellow"/>
              </w:rPr>
              <w:t xml:space="preserve">, </w:t>
            </w:r>
            <w:r w:rsidRPr="004270A8">
              <w:rPr>
                <w:rFonts w:eastAsia="MS Gothic" w:cs="Arial"/>
                <w:highlight w:val="yellow"/>
              </w:rPr>
              <w:fldChar w:fldCharType="begin"/>
            </w:r>
            <w:r w:rsidRPr="004270A8">
              <w:rPr>
                <w:rFonts w:eastAsia="MS Gothic" w:cs="Arial"/>
                <w:highlight w:val="yellow"/>
              </w:rPr>
              <w:instrText xml:space="preserve"> PAGEREF V10000_Req_03_005 \h </w:instrText>
            </w:r>
            <w:r w:rsidRPr="004270A8">
              <w:rPr>
                <w:rFonts w:eastAsia="MS Gothic" w:cs="Arial"/>
                <w:highlight w:val="yellow"/>
              </w:rPr>
            </w:r>
            <w:r w:rsidRPr="004270A8">
              <w:rPr>
                <w:rFonts w:eastAsia="MS Gothic" w:cs="Arial"/>
                <w:highlight w:val="yellow"/>
              </w:rPr>
              <w:fldChar w:fldCharType="separate"/>
            </w:r>
            <w:r w:rsidR="00775653">
              <w:rPr>
                <w:rFonts w:eastAsia="MS Gothic" w:cs="Arial"/>
                <w:noProof/>
                <w:highlight w:val="yellow"/>
              </w:rPr>
              <w:t>12</w:t>
            </w:r>
            <w:r w:rsidRPr="004270A8">
              <w:rPr>
                <w:rFonts w:eastAsia="MS Gothic" w:cs="Arial"/>
                <w:highlight w:val="yellow"/>
              </w:rPr>
              <w:fldChar w:fldCharType="end"/>
            </w:r>
            <w:r w:rsidRPr="004270A8">
              <w:rPr>
                <w:rFonts w:eastAsia="MS Gothic" w:cs="Arial"/>
                <w:highlight w:val="yellow"/>
              </w:rPr>
              <w:t xml:space="preserve">, </w:t>
            </w:r>
            <w:r w:rsidRPr="004270A8">
              <w:rPr>
                <w:rFonts w:eastAsia="MS Gothic" w:cs="Arial"/>
                <w:highlight w:val="yellow"/>
              </w:rPr>
              <w:fldChar w:fldCharType="begin"/>
            </w:r>
            <w:r w:rsidRPr="004270A8">
              <w:rPr>
                <w:rFonts w:eastAsia="MS Gothic" w:cs="Arial"/>
                <w:highlight w:val="yellow"/>
              </w:rPr>
              <w:instrText xml:space="preserve"> PAGEREF V10000_Req_03_006 \h </w:instrText>
            </w:r>
            <w:r w:rsidRPr="004270A8">
              <w:rPr>
                <w:rFonts w:eastAsia="MS Gothic" w:cs="Arial"/>
                <w:highlight w:val="yellow"/>
              </w:rPr>
            </w:r>
            <w:r w:rsidRPr="004270A8">
              <w:rPr>
                <w:rFonts w:eastAsia="MS Gothic" w:cs="Arial"/>
                <w:highlight w:val="yellow"/>
              </w:rPr>
              <w:fldChar w:fldCharType="separate"/>
            </w:r>
            <w:r w:rsidR="00775653">
              <w:rPr>
                <w:rFonts w:eastAsia="MS Gothic" w:cs="Arial"/>
                <w:noProof/>
                <w:highlight w:val="yellow"/>
              </w:rPr>
              <w:t>18</w:t>
            </w:r>
            <w:r w:rsidRPr="004270A8">
              <w:rPr>
                <w:rFonts w:eastAsia="MS Gothic" w:cs="Arial"/>
                <w:highlight w:val="yellow"/>
              </w:rPr>
              <w:fldChar w:fldCharType="end"/>
            </w:r>
            <w:r w:rsidRPr="004270A8">
              <w:rPr>
                <w:rFonts w:eastAsia="MS Gothic" w:cs="Arial"/>
                <w:highlight w:val="yellow"/>
              </w:rPr>
              <w:t xml:space="preserve">, </w:t>
            </w:r>
            <w:r w:rsidRPr="004270A8">
              <w:rPr>
                <w:rFonts w:eastAsia="MS Gothic" w:cs="Arial"/>
                <w:highlight w:val="yellow"/>
              </w:rPr>
              <w:fldChar w:fldCharType="begin"/>
            </w:r>
            <w:r w:rsidRPr="004270A8">
              <w:rPr>
                <w:rFonts w:eastAsia="MS Gothic" w:cs="Arial"/>
                <w:highlight w:val="yellow"/>
              </w:rPr>
              <w:instrText xml:space="preserve"> PAGEREF V10000_Req_03_007 \h </w:instrText>
            </w:r>
            <w:r w:rsidRPr="004270A8">
              <w:rPr>
                <w:rFonts w:eastAsia="MS Gothic" w:cs="Arial"/>
                <w:highlight w:val="yellow"/>
              </w:rPr>
            </w:r>
            <w:r w:rsidRPr="004270A8">
              <w:rPr>
                <w:rFonts w:eastAsia="MS Gothic" w:cs="Arial"/>
                <w:highlight w:val="yellow"/>
              </w:rPr>
              <w:fldChar w:fldCharType="separate"/>
            </w:r>
            <w:r w:rsidR="00775653">
              <w:rPr>
                <w:rFonts w:eastAsia="MS Gothic" w:cs="Arial"/>
                <w:noProof/>
                <w:highlight w:val="yellow"/>
              </w:rPr>
              <w:t>31</w:t>
            </w:r>
            <w:r w:rsidRPr="004270A8">
              <w:rPr>
                <w:rFonts w:eastAsia="MS Gothic" w:cs="Arial"/>
                <w:highlight w:val="yellow"/>
              </w:rPr>
              <w:fldChar w:fldCharType="end"/>
            </w:r>
            <w:r w:rsidRPr="004270A8">
              <w:rPr>
                <w:rFonts w:eastAsia="MS Gothic" w:cs="Arial"/>
                <w:highlight w:val="yellow"/>
              </w:rPr>
              <w:t xml:space="preserve">, </w:t>
            </w:r>
            <w:r w:rsidRPr="004270A8">
              <w:rPr>
                <w:rFonts w:eastAsia="MS Gothic" w:cs="Arial"/>
                <w:highlight w:val="yellow"/>
              </w:rPr>
              <w:fldChar w:fldCharType="begin"/>
            </w:r>
            <w:r w:rsidRPr="004270A8">
              <w:rPr>
                <w:rFonts w:eastAsia="MS Gothic" w:cs="Arial"/>
                <w:highlight w:val="yellow"/>
              </w:rPr>
              <w:instrText xml:space="preserve"> PAGEREF V10000_Req_03_008 \h </w:instrText>
            </w:r>
            <w:r w:rsidRPr="004270A8">
              <w:rPr>
                <w:rFonts w:eastAsia="MS Gothic" w:cs="Arial"/>
                <w:highlight w:val="yellow"/>
              </w:rPr>
            </w:r>
            <w:r w:rsidRPr="004270A8">
              <w:rPr>
                <w:rFonts w:eastAsia="MS Gothic" w:cs="Arial"/>
                <w:highlight w:val="yellow"/>
              </w:rPr>
              <w:fldChar w:fldCharType="separate"/>
            </w:r>
            <w:r w:rsidR="00775653">
              <w:rPr>
                <w:rFonts w:eastAsia="MS Gothic" w:cs="Arial"/>
                <w:noProof/>
                <w:highlight w:val="yellow"/>
              </w:rPr>
              <w:t>35</w:t>
            </w:r>
            <w:r w:rsidRPr="004270A8">
              <w:rPr>
                <w:rFonts w:eastAsia="MS Gothic" w:cs="Arial"/>
                <w:highlight w:val="yellow"/>
              </w:rPr>
              <w:fldChar w:fldCharType="end"/>
            </w:r>
            <w:r w:rsidRPr="004270A8">
              <w:rPr>
                <w:rFonts w:eastAsia="MS Gothic" w:cs="Arial"/>
                <w:highlight w:val="yellow"/>
              </w:rPr>
              <w:t xml:space="preserve">, </w:t>
            </w:r>
            <w:r w:rsidRPr="004270A8">
              <w:rPr>
                <w:rFonts w:eastAsia="MS Gothic" w:cs="Arial"/>
                <w:highlight w:val="yellow"/>
              </w:rPr>
              <w:fldChar w:fldCharType="begin"/>
            </w:r>
            <w:r w:rsidRPr="004270A8">
              <w:rPr>
                <w:rFonts w:eastAsia="MS Gothic" w:cs="Arial"/>
                <w:highlight w:val="yellow"/>
              </w:rPr>
              <w:instrText xml:space="preserve"> PAGEREF V10000_Req_03_009 \h </w:instrText>
            </w:r>
            <w:r w:rsidRPr="004270A8">
              <w:rPr>
                <w:rFonts w:eastAsia="MS Gothic" w:cs="Arial"/>
                <w:highlight w:val="yellow"/>
              </w:rPr>
            </w:r>
            <w:r w:rsidRPr="004270A8">
              <w:rPr>
                <w:rFonts w:eastAsia="MS Gothic" w:cs="Arial"/>
                <w:highlight w:val="yellow"/>
              </w:rPr>
              <w:fldChar w:fldCharType="separate"/>
            </w:r>
            <w:r w:rsidR="00775653">
              <w:rPr>
                <w:rFonts w:eastAsia="MS Gothic" w:cs="Arial"/>
                <w:noProof/>
                <w:highlight w:val="yellow"/>
              </w:rPr>
              <w:t>37</w:t>
            </w:r>
            <w:r w:rsidRPr="004270A8">
              <w:rPr>
                <w:rFonts w:eastAsia="MS Gothic" w:cs="Arial"/>
                <w:highlight w:val="yellow"/>
              </w:rPr>
              <w:fldChar w:fldCharType="end"/>
            </w:r>
            <w:r w:rsidRPr="004270A8">
              <w:rPr>
                <w:rFonts w:eastAsia="MS Gothic" w:cs="Arial"/>
                <w:highlight w:val="yellow"/>
              </w:rPr>
              <w:t xml:space="preserve">, </w:t>
            </w:r>
            <w:r w:rsidRPr="004270A8">
              <w:rPr>
                <w:rFonts w:eastAsia="MS Gothic" w:cs="Arial"/>
                <w:highlight w:val="yellow"/>
              </w:rPr>
              <w:fldChar w:fldCharType="begin"/>
            </w:r>
            <w:r w:rsidRPr="004270A8">
              <w:rPr>
                <w:rFonts w:eastAsia="MS Gothic" w:cs="Arial"/>
                <w:highlight w:val="yellow"/>
              </w:rPr>
              <w:instrText xml:space="preserve"> PAGEREF V10000_Req_03_010 \h </w:instrText>
            </w:r>
            <w:r w:rsidRPr="004270A8">
              <w:rPr>
                <w:rFonts w:eastAsia="MS Gothic" w:cs="Arial"/>
                <w:highlight w:val="yellow"/>
              </w:rPr>
            </w:r>
            <w:r w:rsidRPr="004270A8">
              <w:rPr>
                <w:rFonts w:eastAsia="MS Gothic" w:cs="Arial"/>
                <w:highlight w:val="yellow"/>
              </w:rPr>
              <w:fldChar w:fldCharType="separate"/>
            </w:r>
            <w:r w:rsidR="00775653">
              <w:rPr>
                <w:rFonts w:eastAsia="MS Gothic" w:cs="Arial"/>
                <w:noProof/>
                <w:highlight w:val="yellow"/>
              </w:rPr>
              <w:t>44</w:t>
            </w:r>
            <w:r w:rsidRPr="004270A8">
              <w:rPr>
                <w:rFonts w:eastAsia="MS Gothic" w:cs="Arial"/>
                <w:highlight w:val="yellow"/>
              </w:rPr>
              <w:fldChar w:fldCharType="end"/>
            </w:r>
            <w:r w:rsidRPr="004270A8">
              <w:rPr>
                <w:rFonts w:eastAsia="MS Gothic" w:cs="Arial"/>
                <w:highlight w:val="yellow"/>
              </w:rPr>
              <w:t xml:space="preserve">, </w:t>
            </w:r>
            <w:r w:rsidRPr="004270A8">
              <w:rPr>
                <w:rFonts w:eastAsia="MS Gothic" w:cs="Arial"/>
                <w:highlight w:val="yellow"/>
              </w:rPr>
              <w:fldChar w:fldCharType="begin"/>
            </w:r>
            <w:r w:rsidRPr="004270A8">
              <w:rPr>
                <w:rFonts w:eastAsia="MS Gothic" w:cs="Arial"/>
                <w:highlight w:val="yellow"/>
              </w:rPr>
              <w:instrText xml:space="preserve"> PAGEREF V10000_Req_03_011 \h </w:instrText>
            </w:r>
            <w:r w:rsidRPr="004270A8">
              <w:rPr>
                <w:rFonts w:eastAsia="MS Gothic" w:cs="Arial"/>
                <w:highlight w:val="yellow"/>
              </w:rPr>
            </w:r>
            <w:r w:rsidRPr="004270A8">
              <w:rPr>
                <w:rFonts w:eastAsia="MS Gothic" w:cs="Arial"/>
                <w:highlight w:val="yellow"/>
              </w:rPr>
              <w:fldChar w:fldCharType="separate"/>
            </w:r>
            <w:r w:rsidR="00775653">
              <w:rPr>
                <w:rFonts w:eastAsia="MS Gothic" w:cs="Arial"/>
                <w:noProof/>
                <w:highlight w:val="yellow"/>
              </w:rPr>
              <w:t>53</w:t>
            </w:r>
            <w:r w:rsidRPr="004270A8">
              <w:rPr>
                <w:rFonts w:eastAsia="MS Gothic" w:cs="Arial"/>
                <w:highlight w:val="yellow"/>
              </w:rPr>
              <w:fldChar w:fldCharType="end"/>
            </w:r>
          </w:p>
        </w:tc>
        <w:tc>
          <w:tcPr>
            <w:tcW w:w="6237" w:type="dxa"/>
            <w:tcBorders>
              <w:top w:val="single" w:sz="4" w:space="0" w:color="auto"/>
              <w:left w:val="single" w:sz="4" w:space="0" w:color="auto"/>
              <w:bottom w:val="single" w:sz="4" w:space="0" w:color="auto"/>
              <w:right w:val="single" w:sz="4" w:space="0" w:color="auto"/>
            </w:tcBorders>
          </w:tcPr>
          <w:p w14:paraId="2F67A4CF" w14:textId="77777777" w:rsidR="00D32B3B" w:rsidRPr="004270A8" w:rsidRDefault="00710E60" w:rsidP="0048540B">
            <w:pPr>
              <w:jc w:val="left"/>
              <w:rPr>
                <w:rFonts w:eastAsia="MS Gothic" w:cs="Arial"/>
                <w:highlight w:val="yellow"/>
              </w:rPr>
            </w:pPr>
            <w:commentRangeStart w:id="884"/>
            <w:r w:rsidRPr="004270A8">
              <w:rPr>
                <w:rFonts w:eastAsia="MS Gothic" w:cs="Arial"/>
                <w:highlight w:val="yellow"/>
              </w:rPr>
              <w:t>Update the contents of U2C alpha version</w:t>
            </w:r>
            <w:commentRangeEnd w:id="884"/>
            <w:r w:rsidRPr="004270A8">
              <w:rPr>
                <w:rStyle w:val="CommentReference"/>
                <w:rFonts w:cs="Arial"/>
              </w:rPr>
              <w:commentReference w:id="884"/>
            </w:r>
          </w:p>
          <w:p w14:paraId="0EFA6AF0" w14:textId="5DB19D0A" w:rsidR="006E3246" w:rsidRPr="004270A8" w:rsidRDefault="006E3246" w:rsidP="0048540B">
            <w:pPr>
              <w:jc w:val="left"/>
              <w:rPr>
                <w:rFonts w:eastAsia="MS Gothic" w:cs="Arial"/>
                <w:highlight w:val="yellow"/>
              </w:rPr>
            </w:pPr>
            <w:commentRangeStart w:id="885"/>
            <w:r w:rsidRPr="004270A8">
              <w:rPr>
                <w:rFonts w:eastAsia="MS Gothic" w:cs="Arial"/>
                <w:highlight w:val="yellow"/>
              </w:rPr>
              <w:t>Update the contents of Port, ADC for U2C</w:t>
            </w:r>
            <w:commentRangeEnd w:id="885"/>
            <w:r w:rsidRPr="004270A8">
              <w:rPr>
                <w:rStyle w:val="CommentReference"/>
                <w:rFonts w:cs="Arial"/>
              </w:rPr>
              <w:commentReference w:id="885"/>
            </w:r>
          </w:p>
        </w:tc>
      </w:tr>
      <w:tr w:rsidR="00AA65A7" w:rsidRPr="004270A8" w14:paraId="34FE5A9F" w14:textId="77777777" w:rsidTr="00E71284">
        <w:trPr>
          <w:cantSplit/>
          <w:trHeight w:val="260"/>
          <w:tblHeader/>
        </w:trPr>
        <w:tc>
          <w:tcPr>
            <w:tcW w:w="752" w:type="dxa"/>
            <w:tcBorders>
              <w:top w:val="single" w:sz="4" w:space="0" w:color="auto"/>
              <w:left w:val="single" w:sz="4" w:space="0" w:color="auto"/>
              <w:bottom w:val="single" w:sz="4" w:space="0" w:color="auto"/>
              <w:right w:val="single" w:sz="4" w:space="0" w:color="auto"/>
            </w:tcBorders>
          </w:tcPr>
          <w:p w14:paraId="3C0FE045" w14:textId="76CF0B9E" w:rsidR="00AA65A7" w:rsidRPr="004270A8" w:rsidRDefault="00AA65A7" w:rsidP="00AA65A7">
            <w:pPr>
              <w:jc w:val="center"/>
              <w:rPr>
                <w:rFonts w:eastAsia="MS Gothic" w:cs="Arial"/>
                <w:highlight w:val="yellow"/>
              </w:rPr>
            </w:pPr>
            <w:r w:rsidRPr="004270A8">
              <w:rPr>
                <w:rFonts w:eastAsia="MS Gothic" w:cs="Arial"/>
                <w:highlight w:val="yellow"/>
              </w:rPr>
              <w:t>0.03</w:t>
            </w:r>
          </w:p>
        </w:tc>
        <w:tc>
          <w:tcPr>
            <w:tcW w:w="1800" w:type="dxa"/>
            <w:tcBorders>
              <w:top w:val="single" w:sz="4" w:space="0" w:color="auto"/>
              <w:left w:val="single" w:sz="4" w:space="0" w:color="auto"/>
              <w:bottom w:val="single" w:sz="4" w:space="0" w:color="auto"/>
              <w:right w:val="single" w:sz="4" w:space="0" w:color="auto"/>
            </w:tcBorders>
          </w:tcPr>
          <w:p w14:paraId="481B830B" w14:textId="21373757" w:rsidR="00AA65A7" w:rsidRPr="004270A8" w:rsidRDefault="00AA65A7" w:rsidP="00AA65A7">
            <w:pPr>
              <w:jc w:val="center"/>
              <w:rPr>
                <w:rFonts w:eastAsia="MS Gothic" w:cs="Arial"/>
                <w:highlight w:val="yellow"/>
              </w:rPr>
            </w:pPr>
            <w:r w:rsidRPr="004270A8">
              <w:rPr>
                <w:rFonts w:eastAsia="Arial" w:cs="Arial"/>
                <w:highlight w:val="yellow"/>
              </w:rPr>
              <w:t>Jul</w:t>
            </w:r>
            <w:r w:rsidR="004D6E37" w:rsidRPr="004270A8">
              <w:rPr>
                <w:rFonts w:eastAsia="Arial" w:cs="Arial"/>
                <w:highlight w:val="yellow"/>
              </w:rPr>
              <w:t>y</w:t>
            </w:r>
            <w:r w:rsidRPr="004270A8">
              <w:rPr>
                <w:rFonts w:eastAsia="Arial" w:cs="Arial"/>
                <w:highlight w:val="yellow"/>
              </w:rPr>
              <w:t xml:space="preserve"> 18, 2022</w:t>
            </w:r>
          </w:p>
        </w:tc>
        <w:tc>
          <w:tcPr>
            <w:tcW w:w="992" w:type="dxa"/>
            <w:tcBorders>
              <w:top w:val="single" w:sz="4" w:space="0" w:color="auto"/>
              <w:left w:val="single" w:sz="4" w:space="0" w:color="auto"/>
              <w:bottom w:val="single" w:sz="4" w:space="0" w:color="auto"/>
              <w:right w:val="single" w:sz="4" w:space="0" w:color="auto"/>
            </w:tcBorders>
          </w:tcPr>
          <w:p w14:paraId="627F1DE0" w14:textId="5A24BCD0" w:rsidR="00AA65A7" w:rsidRPr="004270A8" w:rsidRDefault="001E3B16" w:rsidP="00AA65A7">
            <w:pPr>
              <w:jc w:val="center"/>
              <w:rPr>
                <w:rFonts w:eastAsia="MS Gothic" w:cs="Arial"/>
                <w:highlight w:val="yellow"/>
              </w:rPr>
            </w:pPr>
            <w:r w:rsidRPr="004270A8">
              <w:rPr>
                <w:rFonts w:eastAsia="MS Gothic" w:cs="Arial"/>
                <w:highlight w:val="yellow"/>
              </w:rPr>
              <w:fldChar w:fldCharType="begin"/>
            </w:r>
            <w:r w:rsidRPr="004270A8">
              <w:rPr>
                <w:rFonts w:eastAsia="MS Gothic" w:cs="Arial"/>
                <w:highlight w:val="yellow"/>
              </w:rPr>
              <w:instrText xml:space="preserve"> PAGEREF V10000_New_Req_03_001 \h </w:instrText>
            </w:r>
            <w:r w:rsidRPr="004270A8">
              <w:rPr>
                <w:rFonts w:eastAsia="MS Gothic" w:cs="Arial"/>
                <w:highlight w:val="yellow"/>
              </w:rPr>
            </w:r>
            <w:r w:rsidRPr="004270A8">
              <w:rPr>
                <w:rFonts w:eastAsia="MS Gothic" w:cs="Arial"/>
                <w:highlight w:val="yellow"/>
              </w:rPr>
              <w:fldChar w:fldCharType="separate"/>
            </w:r>
            <w:r w:rsidR="00775653">
              <w:rPr>
                <w:rFonts w:eastAsia="MS Gothic" w:cs="Arial"/>
                <w:noProof/>
                <w:highlight w:val="yellow"/>
              </w:rPr>
              <w:t>16</w:t>
            </w:r>
            <w:r w:rsidRPr="004270A8">
              <w:rPr>
                <w:rFonts w:eastAsia="MS Gothic" w:cs="Arial"/>
                <w:highlight w:val="yellow"/>
              </w:rPr>
              <w:fldChar w:fldCharType="end"/>
            </w:r>
            <w:r w:rsidRPr="004270A8">
              <w:rPr>
                <w:rFonts w:eastAsia="MS Gothic" w:cs="Arial"/>
                <w:highlight w:val="yellow"/>
              </w:rPr>
              <w:t xml:space="preserve">, </w:t>
            </w:r>
            <w:r w:rsidRPr="004270A8">
              <w:rPr>
                <w:rFonts w:eastAsia="MS Gothic" w:cs="Arial"/>
                <w:highlight w:val="yellow"/>
              </w:rPr>
              <w:fldChar w:fldCharType="begin"/>
            </w:r>
            <w:r w:rsidRPr="004270A8">
              <w:rPr>
                <w:rFonts w:eastAsia="MS Gothic" w:cs="Arial"/>
                <w:highlight w:val="yellow"/>
              </w:rPr>
              <w:instrText xml:space="preserve"> PAGEREF V10000_New_Req_03_002 \h </w:instrText>
            </w:r>
            <w:r w:rsidRPr="004270A8">
              <w:rPr>
                <w:rFonts w:eastAsia="MS Gothic" w:cs="Arial"/>
                <w:highlight w:val="yellow"/>
              </w:rPr>
            </w:r>
            <w:r w:rsidRPr="004270A8">
              <w:rPr>
                <w:rFonts w:eastAsia="MS Gothic" w:cs="Arial"/>
                <w:highlight w:val="yellow"/>
              </w:rPr>
              <w:fldChar w:fldCharType="separate"/>
            </w:r>
            <w:r w:rsidR="00775653">
              <w:rPr>
                <w:rFonts w:eastAsia="MS Gothic" w:cs="Arial"/>
                <w:noProof/>
                <w:highlight w:val="yellow"/>
              </w:rPr>
              <w:t>18</w:t>
            </w:r>
            <w:r w:rsidRPr="004270A8">
              <w:rPr>
                <w:rFonts w:eastAsia="MS Gothic" w:cs="Arial"/>
                <w:highlight w:val="yellow"/>
              </w:rPr>
              <w:fldChar w:fldCharType="end"/>
            </w:r>
            <w:r w:rsidRPr="004270A8">
              <w:rPr>
                <w:rFonts w:eastAsia="MS Gothic" w:cs="Arial"/>
                <w:highlight w:val="yellow"/>
              </w:rPr>
              <w:t xml:space="preserve">, </w:t>
            </w:r>
            <w:r w:rsidRPr="004270A8">
              <w:rPr>
                <w:rFonts w:eastAsia="MS Gothic" w:cs="Arial"/>
                <w:highlight w:val="yellow"/>
              </w:rPr>
              <w:fldChar w:fldCharType="begin"/>
            </w:r>
            <w:r w:rsidRPr="004270A8">
              <w:rPr>
                <w:rFonts w:eastAsia="MS Gothic" w:cs="Arial"/>
                <w:highlight w:val="yellow"/>
              </w:rPr>
              <w:instrText xml:space="preserve"> PAGEREF V10000_New_Req_03_003 \h </w:instrText>
            </w:r>
            <w:r w:rsidRPr="004270A8">
              <w:rPr>
                <w:rFonts w:eastAsia="MS Gothic" w:cs="Arial"/>
                <w:highlight w:val="yellow"/>
              </w:rPr>
            </w:r>
            <w:r w:rsidRPr="004270A8">
              <w:rPr>
                <w:rFonts w:eastAsia="MS Gothic" w:cs="Arial"/>
                <w:highlight w:val="yellow"/>
              </w:rPr>
              <w:fldChar w:fldCharType="separate"/>
            </w:r>
            <w:r w:rsidR="00775653">
              <w:rPr>
                <w:rFonts w:eastAsia="MS Gothic" w:cs="Arial"/>
                <w:noProof/>
                <w:highlight w:val="yellow"/>
              </w:rPr>
              <w:t>27</w:t>
            </w:r>
            <w:r w:rsidRPr="004270A8">
              <w:rPr>
                <w:rFonts w:eastAsia="MS Gothic" w:cs="Arial"/>
                <w:highlight w:val="yellow"/>
              </w:rPr>
              <w:fldChar w:fldCharType="end"/>
            </w:r>
            <w:r w:rsidRPr="004270A8">
              <w:rPr>
                <w:rFonts w:eastAsia="MS Gothic" w:cs="Arial"/>
                <w:highlight w:val="yellow"/>
              </w:rPr>
              <w:t xml:space="preserve">, </w:t>
            </w:r>
            <w:r w:rsidRPr="004270A8">
              <w:rPr>
                <w:rFonts w:eastAsia="MS Gothic" w:cs="Arial"/>
                <w:highlight w:val="yellow"/>
              </w:rPr>
              <w:fldChar w:fldCharType="begin"/>
            </w:r>
            <w:r w:rsidRPr="004270A8">
              <w:rPr>
                <w:rFonts w:eastAsia="MS Gothic" w:cs="Arial"/>
                <w:highlight w:val="yellow"/>
              </w:rPr>
              <w:instrText xml:space="preserve"> PAGEREF V10000_New_Req_03_004 \h </w:instrText>
            </w:r>
            <w:r w:rsidRPr="004270A8">
              <w:rPr>
                <w:rFonts w:eastAsia="MS Gothic" w:cs="Arial"/>
                <w:highlight w:val="yellow"/>
              </w:rPr>
            </w:r>
            <w:r w:rsidRPr="004270A8">
              <w:rPr>
                <w:rFonts w:eastAsia="MS Gothic" w:cs="Arial"/>
                <w:highlight w:val="yellow"/>
              </w:rPr>
              <w:fldChar w:fldCharType="separate"/>
            </w:r>
            <w:r w:rsidR="00775653">
              <w:rPr>
                <w:rFonts w:eastAsia="MS Gothic" w:cs="Arial"/>
                <w:noProof/>
                <w:highlight w:val="yellow"/>
              </w:rPr>
              <w:t>31</w:t>
            </w:r>
            <w:r w:rsidRPr="004270A8">
              <w:rPr>
                <w:rFonts w:eastAsia="MS Gothic" w:cs="Arial"/>
                <w:highlight w:val="yellow"/>
              </w:rPr>
              <w:fldChar w:fldCharType="end"/>
            </w:r>
            <w:r w:rsidRPr="004270A8">
              <w:rPr>
                <w:rFonts w:eastAsia="MS Gothic" w:cs="Arial"/>
                <w:highlight w:val="yellow"/>
              </w:rPr>
              <w:t xml:space="preserve">, </w:t>
            </w:r>
            <w:r w:rsidRPr="004270A8">
              <w:rPr>
                <w:rFonts w:eastAsia="MS Gothic" w:cs="Arial"/>
                <w:highlight w:val="yellow"/>
              </w:rPr>
              <w:fldChar w:fldCharType="begin"/>
            </w:r>
            <w:r w:rsidRPr="004270A8">
              <w:rPr>
                <w:rFonts w:eastAsia="MS Gothic" w:cs="Arial"/>
                <w:highlight w:val="yellow"/>
              </w:rPr>
              <w:instrText xml:space="preserve"> PAGEREF V10000_New_Req_03_005 \h </w:instrText>
            </w:r>
            <w:r w:rsidRPr="004270A8">
              <w:rPr>
                <w:rFonts w:eastAsia="MS Gothic" w:cs="Arial"/>
                <w:highlight w:val="yellow"/>
              </w:rPr>
            </w:r>
            <w:r w:rsidRPr="004270A8">
              <w:rPr>
                <w:rFonts w:eastAsia="MS Gothic" w:cs="Arial"/>
                <w:highlight w:val="yellow"/>
              </w:rPr>
              <w:fldChar w:fldCharType="separate"/>
            </w:r>
            <w:r w:rsidR="00775653">
              <w:rPr>
                <w:rFonts w:eastAsia="MS Gothic" w:cs="Arial"/>
                <w:noProof/>
                <w:highlight w:val="yellow"/>
              </w:rPr>
              <w:t>62</w:t>
            </w:r>
            <w:r w:rsidRPr="004270A8">
              <w:rPr>
                <w:rFonts w:eastAsia="MS Gothic" w:cs="Arial"/>
                <w:highlight w:val="yellow"/>
              </w:rPr>
              <w:fldChar w:fldCharType="end"/>
            </w:r>
          </w:p>
        </w:tc>
        <w:tc>
          <w:tcPr>
            <w:tcW w:w="6237" w:type="dxa"/>
            <w:tcBorders>
              <w:top w:val="single" w:sz="4" w:space="0" w:color="auto"/>
              <w:left w:val="single" w:sz="4" w:space="0" w:color="auto"/>
              <w:bottom w:val="single" w:sz="4" w:space="0" w:color="auto"/>
              <w:right w:val="single" w:sz="4" w:space="0" w:color="auto"/>
            </w:tcBorders>
          </w:tcPr>
          <w:p w14:paraId="41AA1542" w14:textId="0DD90223" w:rsidR="00AA65A7" w:rsidRPr="004270A8" w:rsidRDefault="00AA65A7" w:rsidP="00AA65A7">
            <w:pPr>
              <w:jc w:val="left"/>
              <w:rPr>
                <w:rFonts w:eastAsia="MS Gothic" w:cs="Arial"/>
                <w:highlight w:val="yellow"/>
              </w:rPr>
            </w:pPr>
            <w:commentRangeStart w:id="886"/>
            <w:r w:rsidRPr="004270A8">
              <w:rPr>
                <w:rFonts w:cs="Arial"/>
                <w:szCs w:val="18"/>
                <w:highlight w:val="yellow"/>
              </w:rPr>
              <w:t>Up</w:t>
            </w:r>
            <w:bookmarkStart w:id="887" w:name="V10000_New_Req_03_005"/>
            <w:bookmarkEnd w:id="887"/>
            <w:r w:rsidRPr="004270A8">
              <w:rPr>
                <w:rFonts w:cs="Arial"/>
                <w:szCs w:val="18"/>
                <w:highlight w:val="yellow"/>
              </w:rPr>
              <w:t>date the contents that related to TAUD</w:t>
            </w:r>
            <w:commentRangeEnd w:id="886"/>
            <w:r w:rsidR="0009332B" w:rsidRPr="004270A8">
              <w:rPr>
                <w:rStyle w:val="CommentReference"/>
                <w:rFonts w:cs="Arial"/>
              </w:rPr>
              <w:commentReference w:id="886"/>
            </w:r>
          </w:p>
        </w:tc>
      </w:tr>
      <w:tr w:rsidR="009B3B36" w:rsidRPr="004270A8" w14:paraId="46FCA056" w14:textId="77777777" w:rsidTr="00E71284">
        <w:trPr>
          <w:cantSplit/>
          <w:trHeight w:val="260"/>
          <w:tblHeader/>
        </w:trPr>
        <w:tc>
          <w:tcPr>
            <w:tcW w:w="752" w:type="dxa"/>
            <w:tcBorders>
              <w:top w:val="single" w:sz="4" w:space="0" w:color="auto"/>
              <w:left w:val="single" w:sz="4" w:space="0" w:color="auto"/>
              <w:bottom w:val="single" w:sz="4" w:space="0" w:color="auto"/>
              <w:right w:val="single" w:sz="4" w:space="0" w:color="auto"/>
            </w:tcBorders>
          </w:tcPr>
          <w:p w14:paraId="72DFED89" w14:textId="2C708BB4" w:rsidR="009B3B36" w:rsidRPr="004270A8" w:rsidRDefault="009B3B36" w:rsidP="00AA65A7">
            <w:pPr>
              <w:jc w:val="center"/>
              <w:rPr>
                <w:rFonts w:eastAsia="MS Gothic" w:cs="Arial"/>
                <w:highlight w:val="yellow"/>
                <w:lang w:val="vi-VN"/>
              </w:rPr>
            </w:pPr>
            <w:r w:rsidRPr="004270A8">
              <w:rPr>
                <w:rFonts w:eastAsia="MS Gothic" w:cs="Arial"/>
                <w:highlight w:val="yellow"/>
              </w:rPr>
              <w:t>0.0</w:t>
            </w:r>
            <w:r w:rsidR="00690792" w:rsidRPr="004270A8">
              <w:rPr>
                <w:rFonts w:eastAsia="MS Gothic" w:cs="Arial"/>
                <w:highlight w:val="yellow"/>
                <w:lang w:val="vi-VN"/>
              </w:rPr>
              <w:t>3</w:t>
            </w:r>
          </w:p>
        </w:tc>
        <w:tc>
          <w:tcPr>
            <w:tcW w:w="1800" w:type="dxa"/>
            <w:tcBorders>
              <w:top w:val="single" w:sz="4" w:space="0" w:color="auto"/>
              <w:left w:val="single" w:sz="4" w:space="0" w:color="auto"/>
              <w:bottom w:val="single" w:sz="4" w:space="0" w:color="auto"/>
              <w:right w:val="single" w:sz="4" w:space="0" w:color="auto"/>
            </w:tcBorders>
          </w:tcPr>
          <w:p w14:paraId="13A8980F" w14:textId="3880A575" w:rsidR="009B3B36" w:rsidRPr="004270A8" w:rsidRDefault="009B3B36" w:rsidP="00AA65A7">
            <w:pPr>
              <w:jc w:val="center"/>
              <w:rPr>
                <w:rFonts w:eastAsia="Arial" w:cs="Arial"/>
                <w:highlight w:val="yellow"/>
              </w:rPr>
            </w:pPr>
            <w:r w:rsidRPr="004270A8">
              <w:rPr>
                <w:rFonts w:eastAsia="Arial" w:cs="Arial"/>
                <w:highlight w:val="yellow"/>
              </w:rPr>
              <w:t>Jul</w:t>
            </w:r>
            <w:r w:rsidR="004D6E37" w:rsidRPr="004270A8">
              <w:rPr>
                <w:rFonts w:eastAsia="Arial" w:cs="Arial"/>
                <w:highlight w:val="yellow"/>
              </w:rPr>
              <w:t>y</w:t>
            </w:r>
            <w:r w:rsidRPr="004270A8">
              <w:rPr>
                <w:rFonts w:eastAsia="Arial" w:cs="Arial"/>
                <w:highlight w:val="yellow"/>
              </w:rPr>
              <w:t xml:space="preserve"> 19, 2022</w:t>
            </w:r>
          </w:p>
        </w:tc>
        <w:tc>
          <w:tcPr>
            <w:tcW w:w="992" w:type="dxa"/>
            <w:tcBorders>
              <w:top w:val="single" w:sz="4" w:space="0" w:color="auto"/>
              <w:left w:val="single" w:sz="4" w:space="0" w:color="auto"/>
              <w:bottom w:val="single" w:sz="4" w:space="0" w:color="auto"/>
              <w:right w:val="single" w:sz="4" w:space="0" w:color="auto"/>
            </w:tcBorders>
          </w:tcPr>
          <w:p w14:paraId="45DE3185" w14:textId="305E668A" w:rsidR="009B3B36" w:rsidRPr="004270A8" w:rsidRDefault="004679EB" w:rsidP="00AA65A7">
            <w:pPr>
              <w:jc w:val="center"/>
              <w:rPr>
                <w:rFonts w:eastAsia="MS Gothic" w:cs="Arial"/>
                <w:highlight w:val="yellow"/>
              </w:rPr>
            </w:pPr>
            <w:r w:rsidRPr="004270A8">
              <w:rPr>
                <w:rFonts w:eastAsia="MS Gothic" w:cs="Arial"/>
                <w:highlight w:val="yellow"/>
              </w:rPr>
              <w:fldChar w:fldCharType="begin"/>
            </w:r>
            <w:r w:rsidRPr="004270A8">
              <w:rPr>
                <w:rFonts w:eastAsia="MS Gothic" w:cs="Arial"/>
                <w:highlight w:val="yellow"/>
              </w:rPr>
              <w:instrText xml:space="preserve"> PAGEREF V10000_Req_02_004 \h </w:instrText>
            </w:r>
            <w:r w:rsidRPr="004270A8">
              <w:rPr>
                <w:rFonts w:eastAsia="MS Gothic" w:cs="Arial"/>
                <w:highlight w:val="yellow"/>
              </w:rPr>
            </w:r>
            <w:r w:rsidRPr="004270A8">
              <w:rPr>
                <w:rFonts w:eastAsia="MS Gothic" w:cs="Arial"/>
                <w:highlight w:val="yellow"/>
              </w:rPr>
              <w:fldChar w:fldCharType="separate"/>
            </w:r>
            <w:r w:rsidR="00775653">
              <w:rPr>
                <w:rFonts w:eastAsia="MS Gothic" w:cs="Arial"/>
                <w:noProof/>
                <w:highlight w:val="yellow"/>
              </w:rPr>
              <w:t>18</w:t>
            </w:r>
            <w:r w:rsidRPr="004270A8">
              <w:rPr>
                <w:rFonts w:eastAsia="MS Gothic" w:cs="Arial"/>
                <w:highlight w:val="yellow"/>
              </w:rPr>
              <w:fldChar w:fldCharType="end"/>
            </w:r>
            <w:r w:rsidRPr="004270A8">
              <w:rPr>
                <w:rFonts w:eastAsia="MS Gothic" w:cs="Arial"/>
                <w:highlight w:val="yellow"/>
              </w:rPr>
              <w:t>,</w:t>
            </w:r>
            <w:r w:rsidRPr="004270A8">
              <w:rPr>
                <w:rFonts w:eastAsia="MS Gothic" w:cs="Arial"/>
                <w:highlight w:val="yellow"/>
              </w:rPr>
              <w:fldChar w:fldCharType="begin"/>
            </w:r>
            <w:r w:rsidRPr="004270A8">
              <w:rPr>
                <w:rFonts w:eastAsia="MS Gothic" w:cs="Arial"/>
                <w:highlight w:val="yellow"/>
              </w:rPr>
              <w:instrText xml:space="preserve"> PAGEREF V10000_Req_02_006 \h </w:instrText>
            </w:r>
            <w:r w:rsidRPr="004270A8">
              <w:rPr>
                <w:rFonts w:eastAsia="MS Gothic" w:cs="Arial"/>
                <w:highlight w:val="yellow"/>
              </w:rPr>
            </w:r>
            <w:r w:rsidRPr="004270A8">
              <w:rPr>
                <w:rFonts w:eastAsia="MS Gothic" w:cs="Arial"/>
                <w:highlight w:val="yellow"/>
              </w:rPr>
              <w:fldChar w:fldCharType="separate"/>
            </w:r>
            <w:r w:rsidR="00775653">
              <w:rPr>
                <w:rFonts w:eastAsia="MS Gothic" w:cs="Arial"/>
                <w:noProof/>
                <w:highlight w:val="yellow"/>
              </w:rPr>
              <w:t>22</w:t>
            </w:r>
            <w:r w:rsidRPr="004270A8">
              <w:rPr>
                <w:rFonts w:eastAsia="MS Gothic" w:cs="Arial"/>
                <w:highlight w:val="yellow"/>
              </w:rPr>
              <w:fldChar w:fldCharType="end"/>
            </w:r>
            <w:r w:rsidRPr="004270A8">
              <w:rPr>
                <w:rFonts w:eastAsia="MS Gothic" w:cs="Arial"/>
                <w:highlight w:val="yellow"/>
              </w:rPr>
              <w:t>,</w:t>
            </w:r>
            <w:r w:rsidRPr="004270A8">
              <w:rPr>
                <w:rFonts w:eastAsia="MS Gothic" w:cs="Arial"/>
                <w:highlight w:val="yellow"/>
              </w:rPr>
              <w:fldChar w:fldCharType="begin"/>
            </w:r>
            <w:r w:rsidRPr="004270A8">
              <w:rPr>
                <w:rFonts w:eastAsia="MS Gothic" w:cs="Arial"/>
                <w:highlight w:val="yellow"/>
              </w:rPr>
              <w:instrText xml:space="preserve"> PAGEREF V10000_Req_02_007 \h </w:instrText>
            </w:r>
            <w:r w:rsidRPr="004270A8">
              <w:rPr>
                <w:rFonts w:eastAsia="MS Gothic" w:cs="Arial"/>
                <w:highlight w:val="yellow"/>
              </w:rPr>
            </w:r>
            <w:r w:rsidRPr="004270A8">
              <w:rPr>
                <w:rFonts w:eastAsia="MS Gothic" w:cs="Arial"/>
                <w:highlight w:val="yellow"/>
              </w:rPr>
              <w:fldChar w:fldCharType="separate"/>
            </w:r>
            <w:r w:rsidR="00775653">
              <w:rPr>
                <w:rFonts w:eastAsia="MS Gothic" w:cs="Arial"/>
                <w:noProof/>
                <w:highlight w:val="yellow"/>
              </w:rPr>
              <w:t>23</w:t>
            </w:r>
            <w:r w:rsidRPr="004270A8">
              <w:rPr>
                <w:rFonts w:eastAsia="MS Gothic" w:cs="Arial"/>
                <w:highlight w:val="yellow"/>
              </w:rPr>
              <w:fldChar w:fldCharType="end"/>
            </w:r>
          </w:p>
        </w:tc>
        <w:tc>
          <w:tcPr>
            <w:tcW w:w="6237" w:type="dxa"/>
            <w:tcBorders>
              <w:top w:val="single" w:sz="4" w:space="0" w:color="auto"/>
              <w:left w:val="single" w:sz="4" w:space="0" w:color="auto"/>
              <w:bottom w:val="single" w:sz="4" w:space="0" w:color="auto"/>
              <w:right w:val="single" w:sz="4" w:space="0" w:color="auto"/>
            </w:tcBorders>
          </w:tcPr>
          <w:p w14:paraId="781E8C63" w14:textId="41994DE4" w:rsidR="009B3B36" w:rsidRPr="004270A8" w:rsidRDefault="009B3B36" w:rsidP="00AA65A7">
            <w:pPr>
              <w:jc w:val="left"/>
              <w:rPr>
                <w:rFonts w:cs="Arial"/>
                <w:szCs w:val="18"/>
                <w:highlight w:val="yellow"/>
              </w:rPr>
            </w:pPr>
            <w:r w:rsidRPr="004270A8">
              <w:rPr>
                <w:rFonts w:cs="Arial"/>
                <w:szCs w:val="18"/>
                <w:highlight w:val="yellow"/>
              </w:rPr>
              <w:t xml:space="preserve">Update the contents that related to </w:t>
            </w:r>
            <w:commentRangeStart w:id="888"/>
            <w:r w:rsidRPr="004270A8">
              <w:rPr>
                <w:rFonts w:cs="Arial"/>
                <w:szCs w:val="18"/>
                <w:highlight w:val="yellow"/>
              </w:rPr>
              <w:t>CAN</w:t>
            </w:r>
            <w:commentRangeEnd w:id="888"/>
            <w:r w:rsidR="009B0D89" w:rsidRPr="004270A8">
              <w:rPr>
                <w:rStyle w:val="CommentReference"/>
                <w:rFonts w:cs="Arial"/>
              </w:rPr>
              <w:commentReference w:id="888"/>
            </w:r>
          </w:p>
        </w:tc>
      </w:tr>
      <w:tr w:rsidR="00690792" w:rsidRPr="004270A8" w14:paraId="54CEFC9C" w14:textId="77777777" w:rsidTr="00E71284">
        <w:trPr>
          <w:cantSplit/>
          <w:trHeight w:val="260"/>
          <w:tblHeader/>
        </w:trPr>
        <w:tc>
          <w:tcPr>
            <w:tcW w:w="752" w:type="dxa"/>
            <w:tcBorders>
              <w:top w:val="single" w:sz="4" w:space="0" w:color="auto"/>
              <w:left w:val="single" w:sz="4" w:space="0" w:color="auto"/>
              <w:bottom w:val="single" w:sz="4" w:space="0" w:color="auto"/>
              <w:right w:val="single" w:sz="4" w:space="0" w:color="auto"/>
            </w:tcBorders>
          </w:tcPr>
          <w:p w14:paraId="6D65B5AB" w14:textId="3F7E29E7" w:rsidR="00690792" w:rsidRPr="004270A8" w:rsidRDefault="00690792" w:rsidP="00AA65A7">
            <w:pPr>
              <w:jc w:val="center"/>
              <w:rPr>
                <w:rFonts w:eastAsia="MS Gothic" w:cs="Arial"/>
                <w:highlight w:val="yellow"/>
                <w:lang w:val="vi-VN"/>
              </w:rPr>
            </w:pPr>
            <w:r w:rsidRPr="004270A8">
              <w:rPr>
                <w:rFonts w:eastAsia="MS Gothic" w:cs="Arial"/>
                <w:highlight w:val="yellow"/>
                <w:lang w:val="vi-VN"/>
              </w:rPr>
              <w:t>0.04</w:t>
            </w:r>
          </w:p>
        </w:tc>
        <w:tc>
          <w:tcPr>
            <w:tcW w:w="1800" w:type="dxa"/>
            <w:tcBorders>
              <w:top w:val="single" w:sz="4" w:space="0" w:color="auto"/>
              <w:left w:val="single" w:sz="4" w:space="0" w:color="auto"/>
              <w:bottom w:val="single" w:sz="4" w:space="0" w:color="auto"/>
              <w:right w:val="single" w:sz="4" w:space="0" w:color="auto"/>
            </w:tcBorders>
          </w:tcPr>
          <w:p w14:paraId="71F746F2" w14:textId="6BFDC580" w:rsidR="00690792" w:rsidRPr="004270A8" w:rsidRDefault="00D61C97" w:rsidP="00D61C97">
            <w:pPr>
              <w:rPr>
                <w:rFonts w:eastAsia="Arial" w:cs="Arial"/>
                <w:highlight w:val="yellow"/>
                <w:lang w:val="vi-VN"/>
              </w:rPr>
            </w:pPr>
            <w:r>
              <w:rPr>
                <w:rFonts w:eastAsia="Arial" w:cs="Arial"/>
                <w:highlight w:val="yellow"/>
              </w:rPr>
              <w:t>August</w:t>
            </w:r>
            <w:r w:rsidR="00690792" w:rsidRPr="004270A8">
              <w:rPr>
                <w:rFonts w:eastAsia="Arial" w:cs="Arial"/>
                <w:highlight w:val="yellow"/>
                <w:lang w:val="vi-VN"/>
              </w:rPr>
              <w:t xml:space="preserve"> 22, 2022</w:t>
            </w:r>
          </w:p>
        </w:tc>
        <w:tc>
          <w:tcPr>
            <w:tcW w:w="992" w:type="dxa"/>
            <w:tcBorders>
              <w:top w:val="single" w:sz="4" w:space="0" w:color="auto"/>
              <w:left w:val="single" w:sz="4" w:space="0" w:color="auto"/>
              <w:bottom w:val="single" w:sz="4" w:space="0" w:color="auto"/>
              <w:right w:val="single" w:sz="4" w:space="0" w:color="auto"/>
            </w:tcBorders>
          </w:tcPr>
          <w:p w14:paraId="3669AC6C" w14:textId="7D776A16" w:rsidR="00690792" w:rsidRPr="004270A8" w:rsidRDefault="004B31B3" w:rsidP="00AA65A7">
            <w:pPr>
              <w:jc w:val="center"/>
              <w:rPr>
                <w:rFonts w:eastAsia="MS Gothic" w:cs="Arial"/>
                <w:highlight w:val="yellow"/>
              </w:rPr>
            </w:pPr>
            <w:r w:rsidRPr="004270A8">
              <w:rPr>
                <w:rFonts w:eastAsia="MS Gothic" w:cs="Arial"/>
                <w:highlight w:val="yellow"/>
              </w:rPr>
              <w:fldChar w:fldCharType="begin"/>
            </w:r>
            <w:r w:rsidRPr="004270A8">
              <w:rPr>
                <w:rFonts w:eastAsia="MS Gothic" w:cs="Arial"/>
                <w:highlight w:val="yellow"/>
              </w:rPr>
              <w:instrText xml:space="preserve"> PAGEREF V10000_Req_03_012 \h </w:instrText>
            </w:r>
            <w:r w:rsidRPr="004270A8">
              <w:rPr>
                <w:rFonts w:eastAsia="MS Gothic" w:cs="Arial"/>
                <w:highlight w:val="yellow"/>
              </w:rPr>
            </w:r>
            <w:r w:rsidRPr="004270A8">
              <w:rPr>
                <w:rFonts w:eastAsia="MS Gothic" w:cs="Arial"/>
                <w:highlight w:val="yellow"/>
              </w:rPr>
              <w:fldChar w:fldCharType="separate"/>
            </w:r>
            <w:r w:rsidR="00775653">
              <w:rPr>
                <w:rFonts w:eastAsia="MS Gothic" w:cs="Arial"/>
                <w:noProof/>
                <w:highlight w:val="yellow"/>
              </w:rPr>
              <w:t>28</w:t>
            </w:r>
            <w:r w:rsidRPr="004270A8">
              <w:rPr>
                <w:rFonts w:eastAsia="MS Gothic" w:cs="Arial"/>
                <w:highlight w:val="yellow"/>
              </w:rPr>
              <w:fldChar w:fldCharType="end"/>
            </w:r>
            <w:r w:rsidRPr="004270A8">
              <w:rPr>
                <w:rFonts w:eastAsia="MS Gothic" w:cs="Arial"/>
                <w:highlight w:val="yellow"/>
              </w:rPr>
              <w:t xml:space="preserve">, </w:t>
            </w:r>
            <w:r w:rsidRPr="004270A8">
              <w:rPr>
                <w:rFonts w:eastAsia="MS Gothic" w:cs="Arial"/>
                <w:highlight w:val="yellow"/>
              </w:rPr>
              <w:fldChar w:fldCharType="begin"/>
            </w:r>
            <w:r w:rsidRPr="004270A8">
              <w:rPr>
                <w:rFonts w:eastAsia="MS Gothic" w:cs="Arial"/>
                <w:highlight w:val="yellow"/>
              </w:rPr>
              <w:instrText xml:space="preserve"> PAGEREF V10000_Req_03_013 \h </w:instrText>
            </w:r>
            <w:r w:rsidRPr="004270A8">
              <w:rPr>
                <w:rFonts w:eastAsia="MS Gothic" w:cs="Arial"/>
                <w:highlight w:val="yellow"/>
              </w:rPr>
            </w:r>
            <w:r w:rsidRPr="004270A8">
              <w:rPr>
                <w:rFonts w:eastAsia="MS Gothic" w:cs="Arial"/>
                <w:highlight w:val="yellow"/>
              </w:rPr>
              <w:fldChar w:fldCharType="separate"/>
            </w:r>
            <w:r w:rsidR="00775653">
              <w:rPr>
                <w:rFonts w:eastAsia="MS Gothic" w:cs="Arial"/>
                <w:noProof/>
                <w:highlight w:val="yellow"/>
              </w:rPr>
              <w:t>53</w:t>
            </w:r>
            <w:r w:rsidRPr="004270A8">
              <w:rPr>
                <w:rFonts w:eastAsia="MS Gothic" w:cs="Arial"/>
                <w:highlight w:val="yellow"/>
              </w:rPr>
              <w:fldChar w:fldCharType="end"/>
            </w:r>
          </w:p>
        </w:tc>
        <w:tc>
          <w:tcPr>
            <w:tcW w:w="6237" w:type="dxa"/>
            <w:tcBorders>
              <w:top w:val="single" w:sz="4" w:space="0" w:color="auto"/>
              <w:left w:val="single" w:sz="4" w:space="0" w:color="auto"/>
              <w:bottom w:val="single" w:sz="4" w:space="0" w:color="auto"/>
              <w:right w:val="single" w:sz="4" w:space="0" w:color="auto"/>
            </w:tcBorders>
          </w:tcPr>
          <w:p w14:paraId="0F08847A" w14:textId="1FFFFB4E" w:rsidR="00690792" w:rsidRPr="004270A8" w:rsidRDefault="00690792" w:rsidP="00AA65A7">
            <w:pPr>
              <w:jc w:val="left"/>
              <w:rPr>
                <w:rFonts w:cs="Arial"/>
                <w:szCs w:val="18"/>
                <w:highlight w:val="yellow"/>
              </w:rPr>
            </w:pPr>
            <w:r w:rsidRPr="004270A8">
              <w:rPr>
                <w:rFonts w:cs="Arial"/>
                <w:szCs w:val="18"/>
                <w:highlight w:val="yellow"/>
                <w:lang w:val="vi-VN"/>
              </w:rPr>
              <w:t>Update after implement coding phase</w:t>
            </w:r>
          </w:p>
        </w:tc>
      </w:tr>
      <w:tr w:rsidR="004D6E37" w:rsidRPr="004270A8" w14:paraId="5D4AD284" w14:textId="77777777" w:rsidTr="00E71284">
        <w:trPr>
          <w:cantSplit/>
          <w:trHeight w:val="260"/>
          <w:tblHeader/>
        </w:trPr>
        <w:tc>
          <w:tcPr>
            <w:tcW w:w="752" w:type="dxa"/>
            <w:tcBorders>
              <w:top w:val="single" w:sz="4" w:space="0" w:color="auto"/>
              <w:left w:val="single" w:sz="4" w:space="0" w:color="auto"/>
              <w:bottom w:val="single" w:sz="4" w:space="0" w:color="auto"/>
              <w:right w:val="single" w:sz="4" w:space="0" w:color="auto"/>
            </w:tcBorders>
          </w:tcPr>
          <w:p w14:paraId="06BCCB58" w14:textId="69AAE211" w:rsidR="004D6E37" w:rsidRPr="004270A8" w:rsidRDefault="004D6E37" w:rsidP="00AA65A7">
            <w:pPr>
              <w:jc w:val="center"/>
              <w:rPr>
                <w:rFonts w:eastAsia="MS Gothic" w:cs="Arial"/>
                <w:highlight w:val="yellow"/>
              </w:rPr>
            </w:pPr>
            <w:r w:rsidRPr="004270A8">
              <w:rPr>
                <w:rFonts w:eastAsia="MS Gothic" w:cs="Arial"/>
                <w:highlight w:val="yellow"/>
              </w:rPr>
              <w:t>0.05</w:t>
            </w:r>
          </w:p>
        </w:tc>
        <w:tc>
          <w:tcPr>
            <w:tcW w:w="1800" w:type="dxa"/>
            <w:tcBorders>
              <w:top w:val="single" w:sz="4" w:space="0" w:color="auto"/>
              <w:left w:val="single" w:sz="4" w:space="0" w:color="auto"/>
              <w:bottom w:val="single" w:sz="4" w:space="0" w:color="auto"/>
              <w:right w:val="single" w:sz="4" w:space="0" w:color="auto"/>
            </w:tcBorders>
          </w:tcPr>
          <w:p w14:paraId="13D194A9" w14:textId="2242130F" w:rsidR="004D6E37" w:rsidRPr="004270A8" w:rsidRDefault="004D6E37" w:rsidP="00AA65A7">
            <w:pPr>
              <w:jc w:val="center"/>
              <w:rPr>
                <w:rFonts w:eastAsia="Arial" w:cs="Arial"/>
                <w:highlight w:val="yellow"/>
              </w:rPr>
            </w:pPr>
            <w:r w:rsidRPr="004270A8">
              <w:rPr>
                <w:rFonts w:eastAsia="Arial" w:cs="Arial"/>
                <w:highlight w:val="yellow"/>
              </w:rPr>
              <w:t>September 19, 2022</w:t>
            </w:r>
          </w:p>
        </w:tc>
        <w:tc>
          <w:tcPr>
            <w:tcW w:w="992" w:type="dxa"/>
            <w:tcBorders>
              <w:top w:val="single" w:sz="4" w:space="0" w:color="auto"/>
              <w:left w:val="single" w:sz="4" w:space="0" w:color="auto"/>
              <w:bottom w:val="single" w:sz="4" w:space="0" w:color="auto"/>
              <w:right w:val="single" w:sz="4" w:space="0" w:color="auto"/>
            </w:tcBorders>
          </w:tcPr>
          <w:p w14:paraId="6A40D8E1" w14:textId="0A4CF6CB" w:rsidR="004D6E37" w:rsidRPr="004270A8" w:rsidRDefault="004D6E37" w:rsidP="00AA65A7">
            <w:pPr>
              <w:jc w:val="center"/>
              <w:rPr>
                <w:rFonts w:eastAsia="MS Gothic" w:cs="Arial"/>
                <w:highlight w:val="yellow"/>
              </w:rPr>
            </w:pPr>
            <w:r w:rsidRPr="004270A8">
              <w:rPr>
                <w:rFonts w:eastAsia="MS Gothic" w:cs="Arial"/>
                <w:highlight w:val="yellow"/>
              </w:rPr>
              <w:fldChar w:fldCharType="begin"/>
            </w:r>
            <w:r w:rsidRPr="004270A8">
              <w:rPr>
                <w:rFonts w:eastAsia="MS Gothic" w:cs="Arial"/>
                <w:highlight w:val="yellow"/>
              </w:rPr>
              <w:instrText xml:space="preserve"> PAGEREF V10000_REL_Comment_001 \h </w:instrText>
            </w:r>
            <w:r w:rsidRPr="004270A8">
              <w:rPr>
                <w:rFonts w:eastAsia="MS Gothic" w:cs="Arial"/>
                <w:highlight w:val="yellow"/>
              </w:rPr>
            </w:r>
            <w:r w:rsidRPr="004270A8">
              <w:rPr>
                <w:rFonts w:eastAsia="MS Gothic" w:cs="Arial"/>
                <w:highlight w:val="yellow"/>
              </w:rPr>
              <w:fldChar w:fldCharType="separate"/>
            </w:r>
            <w:r w:rsidR="00775653">
              <w:rPr>
                <w:rFonts w:eastAsia="MS Gothic" w:cs="Arial"/>
                <w:noProof/>
                <w:highlight w:val="yellow"/>
              </w:rPr>
              <w:t>39</w:t>
            </w:r>
            <w:r w:rsidRPr="004270A8">
              <w:rPr>
                <w:rFonts w:eastAsia="MS Gothic" w:cs="Arial"/>
                <w:highlight w:val="yellow"/>
              </w:rPr>
              <w:fldChar w:fldCharType="end"/>
            </w:r>
            <w:r w:rsidRPr="004270A8">
              <w:rPr>
                <w:rFonts w:eastAsia="MS Gothic" w:cs="Arial"/>
                <w:highlight w:val="yellow"/>
              </w:rPr>
              <w:t xml:space="preserve">, </w:t>
            </w:r>
            <w:r w:rsidRPr="004270A8">
              <w:rPr>
                <w:rFonts w:eastAsia="MS Gothic" w:cs="Arial"/>
                <w:highlight w:val="yellow"/>
              </w:rPr>
              <w:fldChar w:fldCharType="begin"/>
            </w:r>
            <w:r w:rsidRPr="004270A8">
              <w:rPr>
                <w:rFonts w:eastAsia="MS Gothic" w:cs="Arial"/>
                <w:highlight w:val="yellow"/>
              </w:rPr>
              <w:instrText xml:space="preserve"> PAGEREF V10000_REL_Comment_002 \h </w:instrText>
            </w:r>
            <w:r w:rsidRPr="004270A8">
              <w:rPr>
                <w:rFonts w:eastAsia="MS Gothic" w:cs="Arial"/>
                <w:highlight w:val="yellow"/>
              </w:rPr>
            </w:r>
            <w:r w:rsidRPr="004270A8">
              <w:rPr>
                <w:rFonts w:eastAsia="MS Gothic" w:cs="Arial"/>
                <w:highlight w:val="yellow"/>
              </w:rPr>
              <w:fldChar w:fldCharType="separate"/>
            </w:r>
            <w:r w:rsidR="00775653">
              <w:rPr>
                <w:rFonts w:eastAsia="MS Gothic" w:cs="Arial"/>
                <w:noProof/>
                <w:highlight w:val="yellow"/>
              </w:rPr>
              <w:t>40</w:t>
            </w:r>
            <w:r w:rsidRPr="004270A8">
              <w:rPr>
                <w:rFonts w:eastAsia="MS Gothic" w:cs="Arial"/>
                <w:highlight w:val="yellow"/>
              </w:rPr>
              <w:fldChar w:fldCharType="end"/>
            </w:r>
          </w:p>
        </w:tc>
        <w:tc>
          <w:tcPr>
            <w:tcW w:w="6237" w:type="dxa"/>
            <w:tcBorders>
              <w:top w:val="single" w:sz="4" w:space="0" w:color="auto"/>
              <w:left w:val="single" w:sz="4" w:space="0" w:color="auto"/>
              <w:bottom w:val="single" w:sz="4" w:space="0" w:color="auto"/>
              <w:right w:val="single" w:sz="4" w:space="0" w:color="auto"/>
            </w:tcBorders>
          </w:tcPr>
          <w:p w14:paraId="54CD2680" w14:textId="3B57E563" w:rsidR="004D6E37" w:rsidRPr="004270A8" w:rsidRDefault="004D6E37" w:rsidP="00AA65A7">
            <w:pPr>
              <w:jc w:val="left"/>
              <w:rPr>
                <w:rFonts w:cs="Arial"/>
                <w:szCs w:val="18"/>
                <w:highlight w:val="yellow"/>
                <w:lang w:val="vi-VN"/>
              </w:rPr>
            </w:pPr>
            <w:r w:rsidRPr="004270A8">
              <w:rPr>
                <w:rFonts w:cs="Arial"/>
                <w:szCs w:val="18"/>
                <w:highlight w:val="yellow"/>
                <w:lang w:val="vi-VN"/>
              </w:rPr>
              <w:t>Update the contents after fixed REL’s comments</w:t>
            </w:r>
          </w:p>
        </w:tc>
      </w:tr>
      <w:tr w:rsidR="00566218" w:rsidRPr="004270A8" w14:paraId="4B57669B" w14:textId="77777777" w:rsidTr="00E71284">
        <w:trPr>
          <w:cantSplit/>
          <w:trHeight w:val="260"/>
          <w:tblHeader/>
        </w:trPr>
        <w:tc>
          <w:tcPr>
            <w:tcW w:w="752" w:type="dxa"/>
            <w:tcBorders>
              <w:top w:val="single" w:sz="4" w:space="0" w:color="auto"/>
              <w:left w:val="single" w:sz="4" w:space="0" w:color="auto"/>
              <w:bottom w:val="single" w:sz="4" w:space="0" w:color="auto"/>
              <w:right w:val="single" w:sz="4" w:space="0" w:color="auto"/>
            </w:tcBorders>
          </w:tcPr>
          <w:p w14:paraId="240E3767" w14:textId="223A48DA" w:rsidR="00566218" w:rsidRPr="004270A8" w:rsidRDefault="00566218" w:rsidP="00AA65A7">
            <w:pPr>
              <w:jc w:val="center"/>
              <w:rPr>
                <w:rFonts w:eastAsia="MS Gothic" w:cs="Arial"/>
                <w:highlight w:val="yellow"/>
              </w:rPr>
            </w:pPr>
            <w:r w:rsidRPr="004270A8">
              <w:rPr>
                <w:rFonts w:eastAsia="MS Gothic" w:cs="Arial"/>
                <w:highlight w:val="yellow"/>
              </w:rPr>
              <w:t>0.06</w:t>
            </w:r>
          </w:p>
        </w:tc>
        <w:tc>
          <w:tcPr>
            <w:tcW w:w="1800" w:type="dxa"/>
            <w:tcBorders>
              <w:top w:val="single" w:sz="4" w:space="0" w:color="auto"/>
              <w:left w:val="single" w:sz="4" w:space="0" w:color="auto"/>
              <w:bottom w:val="single" w:sz="4" w:space="0" w:color="auto"/>
              <w:right w:val="single" w:sz="4" w:space="0" w:color="auto"/>
            </w:tcBorders>
          </w:tcPr>
          <w:p w14:paraId="50703A84" w14:textId="0F8B3983" w:rsidR="00566218" w:rsidRPr="004270A8" w:rsidRDefault="00566218" w:rsidP="00AA65A7">
            <w:pPr>
              <w:jc w:val="center"/>
              <w:rPr>
                <w:rFonts w:eastAsia="Arial" w:cs="Arial"/>
                <w:highlight w:val="yellow"/>
              </w:rPr>
            </w:pPr>
            <w:r w:rsidRPr="004270A8">
              <w:rPr>
                <w:rFonts w:eastAsia="Arial" w:cs="Arial"/>
                <w:highlight w:val="yellow"/>
              </w:rPr>
              <w:t>September 22, 2022</w:t>
            </w:r>
          </w:p>
        </w:tc>
        <w:tc>
          <w:tcPr>
            <w:tcW w:w="992" w:type="dxa"/>
            <w:tcBorders>
              <w:top w:val="single" w:sz="4" w:space="0" w:color="auto"/>
              <w:left w:val="single" w:sz="4" w:space="0" w:color="auto"/>
              <w:bottom w:val="single" w:sz="4" w:space="0" w:color="auto"/>
              <w:right w:val="single" w:sz="4" w:space="0" w:color="auto"/>
            </w:tcBorders>
          </w:tcPr>
          <w:p w14:paraId="7C81BA75" w14:textId="2071EB38" w:rsidR="00566218" w:rsidRPr="004270A8" w:rsidRDefault="009D0148" w:rsidP="00AA65A7">
            <w:pPr>
              <w:jc w:val="center"/>
              <w:rPr>
                <w:rFonts w:eastAsia="MS Gothic" w:cs="Arial"/>
                <w:highlight w:val="yellow"/>
              </w:rPr>
            </w:pPr>
            <w:r w:rsidRPr="004270A8">
              <w:rPr>
                <w:rFonts w:eastAsia="MS Gothic" w:cs="Arial"/>
                <w:highlight w:val="yellow"/>
              </w:rPr>
              <w:t>7, 30, 46</w:t>
            </w:r>
          </w:p>
        </w:tc>
        <w:tc>
          <w:tcPr>
            <w:tcW w:w="6237" w:type="dxa"/>
            <w:tcBorders>
              <w:top w:val="single" w:sz="4" w:space="0" w:color="auto"/>
              <w:left w:val="single" w:sz="4" w:space="0" w:color="auto"/>
              <w:bottom w:val="single" w:sz="4" w:space="0" w:color="auto"/>
              <w:right w:val="single" w:sz="4" w:space="0" w:color="auto"/>
            </w:tcBorders>
          </w:tcPr>
          <w:p w14:paraId="17DB18E9" w14:textId="592B9907" w:rsidR="00566218" w:rsidRPr="004270A8" w:rsidRDefault="00566218" w:rsidP="00AA65A7">
            <w:pPr>
              <w:jc w:val="left"/>
              <w:rPr>
                <w:rFonts w:cs="Arial"/>
                <w:szCs w:val="18"/>
                <w:highlight w:val="yellow"/>
              </w:rPr>
            </w:pPr>
            <w:commentRangeStart w:id="889"/>
            <w:r w:rsidRPr="004270A8">
              <w:rPr>
                <w:rFonts w:cs="Arial"/>
                <w:szCs w:val="18"/>
                <w:highlight w:val="yellow"/>
              </w:rPr>
              <w:t>Update t</w:t>
            </w:r>
            <w:commentRangeEnd w:id="889"/>
            <w:r w:rsidR="009D0148" w:rsidRPr="004270A8">
              <w:rPr>
                <w:rStyle w:val="CommentReference"/>
                <w:rFonts w:cs="Arial"/>
              </w:rPr>
              <w:commentReference w:id="889"/>
            </w:r>
            <w:r w:rsidRPr="004270A8">
              <w:rPr>
                <w:rFonts w:cs="Arial"/>
                <w:szCs w:val="18"/>
                <w:highlight w:val="yellow"/>
              </w:rPr>
              <w:t>he contents of U2C alpha version after receive</w:t>
            </w:r>
            <w:r w:rsidR="00226396" w:rsidRPr="004270A8">
              <w:rPr>
                <w:rFonts w:cs="Arial"/>
                <w:szCs w:val="18"/>
                <w:highlight w:val="yellow"/>
              </w:rPr>
              <w:t>d</w:t>
            </w:r>
            <w:r w:rsidRPr="004270A8">
              <w:rPr>
                <w:rFonts w:cs="Arial"/>
                <w:szCs w:val="18"/>
                <w:highlight w:val="yellow"/>
              </w:rPr>
              <w:t xml:space="preserve"> new toolbox</w:t>
            </w:r>
          </w:p>
        </w:tc>
      </w:tr>
      <w:tr w:rsidR="004568BC" w:rsidRPr="004270A8" w14:paraId="417F1C64" w14:textId="77777777" w:rsidTr="00E71284">
        <w:trPr>
          <w:cantSplit/>
          <w:trHeight w:val="260"/>
          <w:tblHeader/>
        </w:trPr>
        <w:tc>
          <w:tcPr>
            <w:tcW w:w="752" w:type="dxa"/>
            <w:tcBorders>
              <w:top w:val="single" w:sz="4" w:space="0" w:color="auto"/>
              <w:left w:val="single" w:sz="4" w:space="0" w:color="auto"/>
              <w:bottom w:val="single" w:sz="4" w:space="0" w:color="auto"/>
              <w:right w:val="single" w:sz="4" w:space="0" w:color="auto"/>
            </w:tcBorders>
          </w:tcPr>
          <w:p w14:paraId="356891A3" w14:textId="0F7C3123" w:rsidR="004568BC" w:rsidRPr="004270A8" w:rsidRDefault="004568BC" w:rsidP="004568BC">
            <w:pPr>
              <w:jc w:val="center"/>
              <w:rPr>
                <w:rFonts w:eastAsia="MS Gothic" w:cs="Arial"/>
                <w:highlight w:val="yellow"/>
              </w:rPr>
            </w:pPr>
            <w:r>
              <w:rPr>
                <w:rFonts w:eastAsia="MS Gothic" w:cs="Arial"/>
                <w:highlight w:val="yellow"/>
              </w:rPr>
              <w:t>0.07</w:t>
            </w:r>
          </w:p>
        </w:tc>
        <w:tc>
          <w:tcPr>
            <w:tcW w:w="1800" w:type="dxa"/>
            <w:tcBorders>
              <w:top w:val="single" w:sz="4" w:space="0" w:color="auto"/>
              <w:left w:val="single" w:sz="4" w:space="0" w:color="auto"/>
              <w:bottom w:val="single" w:sz="4" w:space="0" w:color="auto"/>
              <w:right w:val="single" w:sz="4" w:space="0" w:color="auto"/>
            </w:tcBorders>
          </w:tcPr>
          <w:p w14:paraId="07A7E6F2" w14:textId="2A75C0C4" w:rsidR="004568BC" w:rsidRPr="004270A8" w:rsidRDefault="004568BC" w:rsidP="004568BC">
            <w:pPr>
              <w:jc w:val="center"/>
              <w:rPr>
                <w:rFonts w:eastAsia="Arial" w:cs="Arial"/>
                <w:highlight w:val="yellow"/>
              </w:rPr>
            </w:pPr>
            <w:r>
              <w:rPr>
                <w:rFonts w:eastAsia="Arial" w:cs="Arial"/>
                <w:highlight w:val="yellow"/>
              </w:rPr>
              <w:t>October 19, 2022</w:t>
            </w:r>
          </w:p>
        </w:tc>
        <w:tc>
          <w:tcPr>
            <w:tcW w:w="992" w:type="dxa"/>
            <w:tcBorders>
              <w:top w:val="single" w:sz="4" w:space="0" w:color="auto"/>
              <w:left w:val="single" w:sz="4" w:space="0" w:color="auto"/>
              <w:bottom w:val="single" w:sz="4" w:space="0" w:color="auto"/>
              <w:right w:val="single" w:sz="4" w:space="0" w:color="auto"/>
            </w:tcBorders>
          </w:tcPr>
          <w:p w14:paraId="4F538564" w14:textId="530893CF" w:rsidR="004568BC" w:rsidRPr="004270A8" w:rsidRDefault="006C0281" w:rsidP="004568BC">
            <w:pPr>
              <w:jc w:val="center"/>
              <w:rPr>
                <w:rFonts w:eastAsia="MS Gothic" w:cs="Arial"/>
                <w:highlight w:val="yellow"/>
              </w:rPr>
            </w:pPr>
            <w:r>
              <w:rPr>
                <w:rFonts w:eastAsia="MS Gothic" w:cs="Arial"/>
                <w:highlight w:val="yellow"/>
              </w:rPr>
              <w:fldChar w:fldCharType="begin"/>
            </w:r>
            <w:r>
              <w:rPr>
                <w:rFonts w:eastAsia="MS Gothic" w:cs="Arial"/>
                <w:highlight w:val="yellow"/>
              </w:rPr>
              <w:instrText xml:space="preserve"> PAGEREF V10000_Installer_001 \h </w:instrText>
            </w:r>
            <w:r>
              <w:rPr>
                <w:rFonts w:eastAsia="MS Gothic" w:cs="Arial"/>
                <w:highlight w:val="yellow"/>
              </w:rPr>
            </w:r>
            <w:r>
              <w:rPr>
                <w:rFonts w:eastAsia="MS Gothic" w:cs="Arial"/>
                <w:highlight w:val="yellow"/>
              </w:rPr>
              <w:fldChar w:fldCharType="separate"/>
            </w:r>
            <w:r w:rsidR="00775653">
              <w:rPr>
                <w:rFonts w:eastAsia="MS Gothic" w:cs="Arial"/>
                <w:noProof/>
                <w:highlight w:val="yellow"/>
              </w:rPr>
              <w:t>10</w:t>
            </w:r>
            <w:r>
              <w:rPr>
                <w:rFonts w:eastAsia="MS Gothic" w:cs="Arial"/>
                <w:highlight w:val="yellow"/>
              </w:rPr>
              <w:fldChar w:fldCharType="end"/>
            </w:r>
            <w:r>
              <w:rPr>
                <w:rFonts w:eastAsia="MS Gothic" w:cs="Arial"/>
                <w:highlight w:val="yellow"/>
              </w:rPr>
              <w:t xml:space="preserve">, </w:t>
            </w:r>
            <w:r>
              <w:rPr>
                <w:rFonts w:eastAsia="MS Gothic" w:cs="Arial"/>
                <w:highlight w:val="yellow"/>
              </w:rPr>
              <w:fldChar w:fldCharType="begin"/>
            </w:r>
            <w:r>
              <w:rPr>
                <w:rFonts w:eastAsia="MS Gothic" w:cs="Arial"/>
                <w:highlight w:val="yellow"/>
              </w:rPr>
              <w:instrText xml:space="preserve"> PAGEREF V10000_Installer_002 \h </w:instrText>
            </w:r>
            <w:r>
              <w:rPr>
                <w:rFonts w:eastAsia="MS Gothic" w:cs="Arial"/>
                <w:highlight w:val="yellow"/>
              </w:rPr>
            </w:r>
            <w:r>
              <w:rPr>
                <w:rFonts w:eastAsia="MS Gothic" w:cs="Arial"/>
                <w:highlight w:val="yellow"/>
              </w:rPr>
              <w:fldChar w:fldCharType="separate"/>
            </w:r>
            <w:r w:rsidR="00775653">
              <w:rPr>
                <w:rFonts w:eastAsia="MS Gothic" w:cs="Arial"/>
                <w:noProof/>
                <w:highlight w:val="yellow"/>
              </w:rPr>
              <w:t>11</w:t>
            </w:r>
            <w:r>
              <w:rPr>
                <w:rFonts w:eastAsia="MS Gothic" w:cs="Arial"/>
                <w:highlight w:val="yellow"/>
              </w:rPr>
              <w:fldChar w:fldCharType="end"/>
            </w:r>
            <w:r>
              <w:rPr>
                <w:rFonts w:eastAsia="MS Gothic" w:cs="Arial"/>
                <w:highlight w:val="yellow"/>
              </w:rPr>
              <w:t xml:space="preserve">, </w:t>
            </w:r>
            <w:r>
              <w:rPr>
                <w:rFonts w:eastAsia="MS Gothic" w:cs="Arial"/>
                <w:highlight w:val="yellow"/>
              </w:rPr>
              <w:fldChar w:fldCharType="begin"/>
            </w:r>
            <w:r>
              <w:rPr>
                <w:rFonts w:eastAsia="MS Gothic" w:cs="Arial"/>
                <w:highlight w:val="yellow"/>
              </w:rPr>
              <w:instrText xml:space="preserve"> PAGEREF V10000_Installer_003 \h </w:instrText>
            </w:r>
            <w:r>
              <w:rPr>
                <w:rFonts w:eastAsia="MS Gothic" w:cs="Arial"/>
                <w:highlight w:val="yellow"/>
              </w:rPr>
            </w:r>
            <w:r>
              <w:rPr>
                <w:rFonts w:eastAsia="MS Gothic" w:cs="Arial"/>
                <w:highlight w:val="yellow"/>
              </w:rPr>
              <w:fldChar w:fldCharType="separate"/>
            </w:r>
            <w:r w:rsidR="00775653">
              <w:rPr>
                <w:rFonts w:eastAsia="MS Gothic" w:cs="Arial"/>
                <w:noProof/>
                <w:highlight w:val="yellow"/>
              </w:rPr>
              <w:t>12</w:t>
            </w:r>
            <w:r>
              <w:rPr>
                <w:rFonts w:eastAsia="MS Gothic" w:cs="Arial"/>
                <w:highlight w:val="yellow"/>
              </w:rPr>
              <w:fldChar w:fldCharType="end"/>
            </w:r>
            <w:r>
              <w:rPr>
                <w:rFonts w:eastAsia="MS Gothic" w:cs="Arial"/>
                <w:highlight w:val="yellow"/>
              </w:rPr>
              <w:t xml:space="preserve">, </w:t>
            </w:r>
            <w:r>
              <w:rPr>
                <w:rFonts w:eastAsia="MS Gothic" w:cs="Arial"/>
                <w:highlight w:val="yellow"/>
              </w:rPr>
              <w:fldChar w:fldCharType="begin"/>
            </w:r>
            <w:r>
              <w:rPr>
                <w:rFonts w:eastAsia="MS Gothic" w:cs="Arial"/>
                <w:highlight w:val="yellow"/>
              </w:rPr>
              <w:instrText xml:space="preserve"> PAGEREF V10000_Installer_004 \h </w:instrText>
            </w:r>
            <w:r>
              <w:rPr>
                <w:rFonts w:eastAsia="MS Gothic" w:cs="Arial"/>
                <w:highlight w:val="yellow"/>
              </w:rPr>
            </w:r>
            <w:r>
              <w:rPr>
                <w:rFonts w:eastAsia="MS Gothic" w:cs="Arial"/>
                <w:highlight w:val="yellow"/>
              </w:rPr>
              <w:fldChar w:fldCharType="separate"/>
            </w:r>
            <w:r w:rsidR="00775653">
              <w:rPr>
                <w:rFonts w:eastAsia="MS Gothic" w:cs="Arial"/>
                <w:noProof/>
                <w:highlight w:val="yellow"/>
              </w:rPr>
              <w:t>14</w:t>
            </w:r>
            <w:r>
              <w:rPr>
                <w:rFonts w:eastAsia="MS Gothic" w:cs="Arial"/>
                <w:highlight w:val="yellow"/>
              </w:rPr>
              <w:fldChar w:fldCharType="end"/>
            </w:r>
          </w:p>
        </w:tc>
        <w:tc>
          <w:tcPr>
            <w:tcW w:w="6237" w:type="dxa"/>
            <w:tcBorders>
              <w:top w:val="single" w:sz="4" w:space="0" w:color="auto"/>
              <w:left w:val="single" w:sz="4" w:space="0" w:color="auto"/>
              <w:bottom w:val="single" w:sz="4" w:space="0" w:color="auto"/>
              <w:right w:val="single" w:sz="4" w:space="0" w:color="auto"/>
            </w:tcBorders>
          </w:tcPr>
          <w:p w14:paraId="52311F00" w14:textId="21E64A28" w:rsidR="004568BC" w:rsidRPr="004270A8" w:rsidRDefault="004568BC" w:rsidP="004568BC">
            <w:pPr>
              <w:jc w:val="left"/>
              <w:rPr>
                <w:rFonts w:cs="Arial"/>
                <w:szCs w:val="18"/>
                <w:highlight w:val="yellow"/>
              </w:rPr>
            </w:pPr>
            <w:commentRangeStart w:id="890"/>
            <w:r>
              <w:rPr>
                <w:rFonts w:cs="Arial"/>
                <w:szCs w:val="18"/>
                <w:highlight w:val="yellow"/>
              </w:rPr>
              <w:t>Update the contents of ET-VPF installer</w:t>
            </w:r>
            <w:commentRangeEnd w:id="890"/>
            <w:r>
              <w:rPr>
                <w:rStyle w:val="CommentReference"/>
              </w:rPr>
              <w:commentReference w:id="890"/>
            </w:r>
          </w:p>
        </w:tc>
      </w:tr>
      <w:tr w:rsidR="0013797E" w:rsidRPr="004270A8" w14:paraId="59A4BCBE" w14:textId="77777777" w:rsidTr="00E71284">
        <w:trPr>
          <w:cantSplit/>
          <w:trHeight w:val="260"/>
          <w:tblHeader/>
        </w:trPr>
        <w:tc>
          <w:tcPr>
            <w:tcW w:w="752" w:type="dxa"/>
            <w:tcBorders>
              <w:top w:val="single" w:sz="4" w:space="0" w:color="auto"/>
              <w:left w:val="single" w:sz="4" w:space="0" w:color="auto"/>
              <w:bottom w:val="single" w:sz="4" w:space="0" w:color="auto"/>
              <w:right w:val="single" w:sz="4" w:space="0" w:color="auto"/>
            </w:tcBorders>
          </w:tcPr>
          <w:p w14:paraId="029FBA53" w14:textId="2DEFB1FE" w:rsidR="0013797E" w:rsidRDefault="0013797E" w:rsidP="0013797E">
            <w:pPr>
              <w:jc w:val="center"/>
              <w:rPr>
                <w:rFonts w:eastAsia="MS Gothic" w:cs="Arial"/>
                <w:highlight w:val="yellow"/>
              </w:rPr>
            </w:pPr>
            <w:r>
              <w:rPr>
                <w:rFonts w:eastAsia="MS Gothic" w:cs="Arial"/>
                <w:highlight w:val="yellow"/>
              </w:rPr>
              <w:t>0.0</w:t>
            </w:r>
            <w:r w:rsidR="00F7761E">
              <w:rPr>
                <w:rFonts w:eastAsia="MS Gothic" w:cs="Arial"/>
                <w:highlight w:val="yellow"/>
              </w:rPr>
              <w:t>8</w:t>
            </w:r>
          </w:p>
        </w:tc>
        <w:tc>
          <w:tcPr>
            <w:tcW w:w="1800" w:type="dxa"/>
            <w:tcBorders>
              <w:top w:val="single" w:sz="4" w:space="0" w:color="auto"/>
              <w:left w:val="single" w:sz="4" w:space="0" w:color="auto"/>
              <w:bottom w:val="single" w:sz="4" w:space="0" w:color="auto"/>
              <w:right w:val="single" w:sz="4" w:space="0" w:color="auto"/>
            </w:tcBorders>
          </w:tcPr>
          <w:p w14:paraId="44BBAB83" w14:textId="3C8FE034" w:rsidR="0013797E" w:rsidRDefault="0013797E" w:rsidP="0013797E">
            <w:pPr>
              <w:jc w:val="center"/>
              <w:rPr>
                <w:rFonts w:eastAsia="Arial" w:cs="Arial"/>
                <w:highlight w:val="yellow"/>
              </w:rPr>
            </w:pPr>
            <w:r>
              <w:rPr>
                <w:rFonts w:eastAsia="Arial" w:cs="Arial"/>
                <w:highlight w:val="yellow"/>
              </w:rPr>
              <w:t>October 31, 2022</w:t>
            </w:r>
          </w:p>
        </w:tc>
        <w:tc>
          <w:tcPr>
            <w:tcW w:w="992" w:type="dxa"/>
            <w:tcBorders>
              <w:top w:val="single" w:sz="4" w:space="0" w:color="auto"/>
              <w:left w:val="single" w:sz="4" w:space="0" w:color="auto"/>
              <w:bottom w:val="single" w:sz="4" w:space="0" w:color="auto"/>
              <w:right w:val="single" w:sz="4" w:space="0" w:color="auto"/>
            </w:tcBorders>
          </w:tcPr>
          <w:p w14:paraId="6EAFA49E" w14:textId="436AA425" w:rsidR="0013797E" w:rsidRDefault="0013797E" w:rsidP="0013797E">
            <w:pPr>
              <w:jc w:val="center"/>
              <w:rPr>
                <w:rFonts w:eastAsia="MS Gothic" w:cs="Arial"/>
                <w:highlight w:val="yellow"/>
              </w:rPr>
            </w:pPr>
            <w:r>
              <w:rPr>
                <w:rFonts w:eastAsia="MS Gothic" w:cs="Arial"/>
                <w:highlight w:val="yellow"/>
              </w:rPr>
              <w:fldChar w:fldCharType="begin"/>
            </w:r>
            <w:r>
              <w:rPr>
                <w:rFonts w:eastAsia="MS Gothic" w:cs="Arial"/>
                <w:highlight w:val="yellow"/>
              </w:rPr>
              <w:instrText xml:space="preserve"> PAGEREF V10000_Installer_003 \h </w:instrText>
            </w:r>
            <w:r>
              <w:rPr>
                <w:rFonts w:eastAsia="MS Gothic" w:cs="Arial"/>
                <w:highlight w:val="yellow"/>
              </w:rPr>
            </w:r>
            <w:r>
              <w:rPr>
                <w:rFonts w:eastAsia="MS Gothic" w:cs="Arial"/>
                <w:highlight w:val="yellow"/>
              </w:rPr>
              <w:fldChar w:fldCharType="separate"/>
            </w:r>
            <w:r w:rsidR="00775653">
              <w:rPr>
                <w:rFonts w:eastAsia="MS Gothic" w:cs="Arial"/>
                <w:noProof/>
                <w:highlight w:val="yellow"/>
              </w:rPr>
              <w:t>12</w:t>
            </w:r>
            <w:r>
              <w:rPr>
                <w:rFonts w:eastAsia="MS Gothic" w:cs="Arial"/>
                <w:highlight w:val="yellow"/>
              </w:rPr>
              <w:fldChar w:fldCharType="end"/>
            </w:r>
            <w:r>
              <w:rPr>
                <w:rFonts w:eastAsia="MS Gothic" w:cs="Arial"/>
                <w:highlight w:val="yellow"/>
              </w:rPr>
              <w:t xml:space="preserve">, </w:t>
            </w:r>
            <w:r>
              <w:rPr>
                <w:rFonts w:eastAsia="MS Gothic" w:cs="Arial"/>
                <w:highlight w:val="yellow"/>
              </w:rPr>
              <w:fldChar w:fldCharType="begin"/>
            </w:r>
            <w:r>
              <w:rPr>
                <w:rFonts w:eastAsia="MS Gothic" w:cs="Arial"/>
                <w:highlight w:val="yellow"/>
              </w:rPr>
              <w:instrText xml:space="preserve"> PAGEREF V10000_Installer_004 \h </w:instrText>
            </w:r>
            <w:r>
              <w:rPr>
                <w:rFonts w:eastAsia="MS Gothic" w:cs="Arial"/>
                <w:highlight w:val="yellow"/>
              </w:rPr>
            </w:r>
            <w:r>
              <w:rPr>
                <w:rFonts w:eastAsia="MS Gothic" w:cs="Arial"/>
                <w:highlight w:val="yellow"/>
              </w:rPr>
              <w:fldChar w:fldCharType="separate"/>
            </w:r>
            <w:r w:rsidR="00775653">
              <w:rPr>
                <w:rFonts w:eastAsia="MS Gothic" w:cs="Arial"/>
                <w:noProof/>
                <w:highlight w:val="yellow"/>
              </w:rPr>
              <w:t>14</w:t>
            </w:r>
            <w:r>
              <w:rPr>
                <w:rFonts w:eastAsia="MS Gothic" w:cs="Arial"/>
                <w:highlight w:val="yellow"/>
              </w:rPr>
              <w:fldChar w:fldCharType="end"/>
            </w:r>
            <w:r>
              <w:rPr>
                <w:rFonts w:eastAsia="MS Gothic" w:cs="Arial"/>
                <w:highlight w:val="yellow"/>
              </w:rPr>
              <w:t xml:space="preserve">, </w:t>
            </w:r>
            <w:r>
              <w:rPr>
                <w:rFonts w:eastAsia="MS Gothic" w:cs="Arial"/>
                <w:highlight w:val="yellow"/>
              </w:rPr>
              <w:fldChar w:fldCharType="begin"/>
            </w:r>
            <w:r>
              <w:rPr>
                <w:rFonts w:eastAsia="MS Gothic" w:cs="Arial"/>
                <w:highlight w:val="yellow"/>
              </w:rPr>
              <w:instrText xml:space="preserve"> PAGEREF V10000_Installer_005 \h </w:instrText>
            </w:r>
            <w:r>
              <w:rPr>
                <w:rFonts w:eastAsia="MS Gothic" w:cs="Arial"/>
                <w:highlight w:val="yellow"/>
              </w:rPr>
            </w:r>
            <w:r>
              <w:rPr>
                <w:rFonts w:eastAsia="MS Gothic" w:cs="Arial"/>
                <w:highlight w:val="yellow"/>
              </w:rPr>
              <w:fldChar w:fldCharType="separate"/>
            </w:r>
            <w:r w:rsidR="00775653">
              <w:rPr>
                <w:rFonts w:eastAsia="MS Gothic" w:cs="Arial"/>
                <w:noProof/>
                <w:highlight w:val="yellow"/>
              </w:rPr>
              <w:t>15</w:t>
            </w:r>
            <w:r>
              <w:rPr>
                <w:rFonts w:eastAsia="MS Gothic" w:cs="Arial"/>
                <w:highlight w:val="yellow"/>
              </w:rPr>
              <w:fldChar w:fldCharType="end"/>
            </w:r>
          </w:p>
        </w:tc>
        <w:tc>
          <w:tcPr>
            <w:tcW w:w="6237" w:type="dxa"/>
            <w:tcBorders>
              <w:top w:val="single" w:sz="4" w:space="0" w:color="auto"/>
              <w:left w:val="single" w:sz="4" w:space="0" w:color="auto"/>
              <w:bottom w:val="single" w:sz="4" w:space="0" w:color="auto"/>
              <w:right w:val="single" w:sz="4" w:space="0" w:color="auto"/>
            </w:tcBorders>
          </w:tcPr>
          <w:p w14:paraId="634B450C" w14:textId="6E4E9044" w:rsidR="0013797E" w:rsidRDefault="0013797E" w:rsidP="0013797E">
            <w:pPr>
              <w:jc w:val="left"/>
              <w:rPr>
                <w:rFonts w:cs="Arial"/>
                <w:szCs w:val="18"/>
                <w:highlight w:val="yellow"/>
              </w:rPr>
            </w:pPr>
            <w:r>
              <w:rPr>
                <w:rFonts w:cs="Arial"/>
                <w:szCs w:val="18"/>
                <w:highlight w:val="yellow"/>
              </w:rPr>
              <w:t>Update the installation procedure</w:t>
            </w:r>
          </w:p>
        </w:tc>
      </w:tr>
      <w:tr w:rsidR="00E44915" w:rsidRPr="004270A8" w14:paraId="563C54DC" w14:textId="77777777" w:rsidTr="00E71284">
        <w:trPr>
          <w:cantSplit/>
          <w:trHeight w:val="260"/>
          <w:tblHeader/>
        </w:trPr>
        <w:tc>
          <w:tcPr>
            <w:tcW w:w="752" w:type="dxa"/>
            <w:tcBorders>
              <w:top w:val="single" w:sz="4" w:space="0" w:color="auto"/>
              <w:left w:val="single" w:sz="4" w:space="0" w:color="auto"/>
              <w:bottom w:val="single" w:sz="4" w:space="0" w:color="auto"/>
              <w:right w:val="single" w:sz="4" w:space="0" w:color="auto"/>
            </w:tcBorders>
          </w:tcPr>
          <w:p w14:paraId="0E141180" w14:textId="7E465C1C" w:rsidR="00E44915" w:rsidRDefault="00E44915" w:rsidP="0013797E">
            <w:pPr>
              <w:jc w:val="center"/>
              <w:rPr>
                <w:rFonts w:eastAsia="MS Gothic" w:cs="Arial"/>
                <w:highlight w:val="yellow"/>
              </w:rPr>
            </w:pPr>
            <w:r>
              <w:rPr>
                <w:rFonts w:eastAsia="MS Gothic" w:cs="Arial"/>
                <w:highlight w:val="yellow"/>
              </w:rPr>
              <w:t>0.09</w:t>
            </w:r>
          </w:p>
        </w:tc>
        <w:tc>
          <w:tcPr>
            <w:tcW w:w="1800" w:type="dxa"/>
            <w:tcBorders>
              <w:top w:val="single" w:sz="4" w:space="0" w:color="auto"/>
              <w:left w:val="single" w:sz="4" w:space="0" w:color="auto"/>
              <w:bottom w:val="single" w:sz="4" w:space="0" w:color="auto"/>
              <w:right w:val="single" w:sz="4" w:space="0" w:color="auto"/>
            </w:tcBorders>
          </w:tcPr>
          <w:p w14:paraId="32F00E61" w14:textId="3B76A2A7" w:rsidR="00E44915" w:rsidRDefault="00E44915" w:rsidP="0013797E">
            <w:pPr>
              <w:jc w:val="center"/>
              <w:rPr>
                <w:rFonts w:eastAsia="Arial" w:cs="Arial"/>
                <w:highlight w:val="yellow"/>
              </w:rPr>
            </w:pPr>
            <w:r>
              <w:rPr>
                <w:rFonts w:eastAsia="Arial" w:cs="Arial"/>
                <w:highlight w:val="yellow"/>
              </w:rPr>
              <w:t>November 03, 2022</w:t>
            </w:r>
          </w:p>
        </w:tc>
        <w:tc>
          <w:tcPr>
            <w:tcW w:w="992" w:type="dxa"/>
            <w:tcBorders>
              <w:top w:val="single" w:sz="4" w:space="0" w:color="auto"/>
              <w:left w:val="single" w:sz="4" w:space="0" w:color="auto"/>
              <w:bottom w:val="single" w:sz="4" w:space="0" w:color="auto"/>
              <w:right w:val="single" w:sz="4" w:space="0" w:color="auto"/>
            </w:tcBorders>
          </w:tcPr>
          <w:p w14:paraId="3E645F87" w14:textId="337BBAD8" w:rsidR="00E44915" w:rsidRDefault="00370923" w:rsidP="0013797E">
            <w:pPr>
              <w:jc w:val="center"/>
              <w:rPr>
                <w:rFonts w:eastAsia="MS Gothic" w:cs="Arial"/>
                <w:highlight w:val="yellow"/>
              </w:rPr>
            </w:pPr>
            <w:r>
              <w:rPr>
                <w:rFonts w:eastAsia="MS Gothic" w:cs="Arial"/>
                <w:highlight w:val="yellow"/>
              </w:rPr>
              <w:fldChar w:fldCharType="begin"/>
            </w:r>
            <w:r>
              <w:rPr>
                <w:rFonts w:eastAsia="MS Gothic" w:cs="Arial"/>
                <w:highlight w:val="yellow"/>
              </w:rPr>
              <w:instrText xml:space="preserve"> PAGEREF ADC_unit1_0 \h </w:instrText>
            </w:r>
            <w:r>
              <w:rPr>
                <w:rFonts w:eastAsia="MS Gothic" w:cs="Arial"/>
                <w:highlight w:val="yellow"/>
              </w:rPr>
            </w:r>
            <w:r>
              <w:rPr>
                <w:rFonts w:eastAsia="MS Gothic" w:cs="Arial"/>
                <w:highlight w:val="yellow"/>
              </w:rPr>
              <w:fldChar w:fldCharType="separate"/>
            </w:r>
            <w:r w:rsidR="00775653">
              <w:rPr>
                <w:rFonts w:eastAsia="MS Gothic" w:cs="Arial"/>
                <w:noProof/>
                <w:highlight w:val="yellow"/>
              </w:rPr>
              <w:t>18</w:t>
            </w:r>
            <w:r>
              <w:rPr>
                <w:rFonts w:eastAsia="MS Gothic" w:cs="Arial"/>
                <w:highlight w:val="yellow"/>
              </w:rPr>
              <w:fldChar w:fldCharType="end"/>
            </w:r>
          </w:p>
        </w:tc>
        <w:tc>
          <w:tcPr>
            <w:tcW w:w="6237" w:type="dxa"/>
            <w:tcBorders>
              <w:top w:val="single" w:sz="4" w:space="0" w:color="auto"/>
              <w:left w:val="single" w:sz="4" w:space="0" w:color="auto"/>
              <w:bottom w:val="single" w:sz="4" w:space="0" w:color="auto"/>
              <w:right w:val="single" w:sz="4" w:space="0" w:color="auto"/>
            </w:tcBorders>
          </w:tcPr>
          <w:p w14:paraId="03A033B4" w14:textId="77777777" w:rsidR="00E44915" w:rsidRDefault="000A0960" w:rsidP="0013797E">
            <w:pPr>
              <w:jc w:val="left"/>
              <w:rPr>
                <w:rFonts w:cs="Arial"/>
                <w:szCs w:val="18"/>
                <w:highlight w:val="yellow"/>
              </w:rPr>
            </w:pPr>
            <w:r>
              <w:rPr>
                <w:rFonts w:cs="Arial"/>
                <w:szCs w:val="18"/>
                <w:highlight w:val="yellow"/>
              </w:rPr>
              <w:t xml:space="preserve">Update </w:t>
            </w:r>
            <w:commentRangeStart w:id="891"/>
            <w:r>
              <w:rPr>
                <w:rFonts w:cs="Arial"/>
                <w:szCs w:val="18"/>
                <w:highlight w:val="yellow"/>
              </w:rPr>
              <w:t>ADC unit 1 for RH850/F1KM-S4</w:t>
            </w:r>
            <w:commentRangeEnd w:id="891"/>
            <w:r w:rsidR="00370923">
              <w:rPr>
                <w:rStyle w:val="CommentReference"/>
              </w:rPr>
              <w:commentReference w:id="891"/>
            </w:r>
          </w:p>
          <w:p w14:paraId="2BB1920A" w14:textId="6F507AE4" w:rsidR="00370923" w:rsidRDefault="00370923" w:rsidP="0013797E">
            <w:pPr>
              <w:jc w:val="left"/>
              <w:rPr>
                <w:rFonts w:cs="Arial"/>
                <w:szCs w:val="18"/>
                <w:highlight w:val="yellow"/>
              </w:rPr>
            </w:pPr>
            <w:r>
              <w:rPr>
                <w:rFonts w:cs="Arial"/>
                <w:szCs w:val="18"/>
                <w:highlight w:val="yellow"/>
              </w:rPr>
              <w:t>Remove the remark related to ADC unit which is supported in RH850/F1KM-S4</w:t>
            </w:r>
          </w:p>
        </w:tc>
      </w:tr>
      <w:tr w:rsidR="002A77EA" w:rsidRPr="004270A8" w14:paraId="5AE66468" w14:textId="77777777" w:rsidTr="00E71284">
        <w:trPr>
          <w:cantSplit/>
          <w:trHeight w:val="260"/>
          <w:tblHeader/>
        </w:trPr>
        <w:tc>
          <w:tcPr>
            <w:tcW w:w="752" w:type="dxa"/>
            <w:tcBorders>
              <w:top w:val="single" w:sz="4" w:space="0" w:color="auto"/>
              <w:left w:val="single" w:sz="4" w:space="0" w:color="auto"/>
              <w:bottom w:val="single" w:sz="4" w:space="0" w:color="auto"/>
              <w:right w:val="single" w:sz="4" w:space="0" w:color="auto"/>
            </w:tcBorders>
          </w:tcPr>
          <w:p w14:paraId="1AD1920A" w14:textId="0D52ABD3" w:rsidR="002A77EA" w:rsidRDefault="002A77EA" w:rsidP="0013797E">
            <w:pPr>
              <w:jc w:val="center"/>
              <w:rPr>
                <w:rFonts w:eastAsia="MS Gothic" w:cs="Arial"/>
                <w:highlight w:val="yellow"/>
              </w:rPr>
            </w:pPr>
            <w:r>
              <w:rPr>
                <w:rFonts w:eastAsia="MS Gothic" w:cs="Arial"/>
                <w:highlight w:val="yellow"/>
              </w:rPr>
              <w:t>0.10</w:t>
            </w:r>
          </w:p>
        </w:tc>
        <w:tc>
          <w:tcPr>
            <w:tcW w:w="1800" w:type="dxa"/>
            <w:tcBorders>
              <w:top w:val="single" w:sz="4" w:space="0" w:color="auto"/>
              <w:left w:val="single" w:sz="4" w:space="0" w:color="auto"/>
              <w:bottom w:val="single" w:sz="4" w:space="0" w:color="auto"/>
              <w:right w:val="single" w:sz="4" w:space="0" w:color="auto"/>
            </w:tcBorders>
          </w:tcPr>
          <w:p w14:paraId="74DC45CC" w14:textId="47CFCF25" w:rsidR="002A77EA" w:rsidRDefault="002A77EA" w:rsidP="0013797E">
            <w:pPr>
              <w:jc w:val="center"/>
              <w:rPr>
                <w:rFonts w:eastAsia="Arial" w:cs="Arial"/>
                <w:highlight w:val="yellow"/>
              </w:rPr>
            </w:pPr>
            <w:r>
              <w:rPr>
                <w:rFonts w:eastAsia="Arial" w:cs="Arial"/>
                <w:highlight w:val="yellow"/>
              </w:rPr>
              <w:t>November 25, 2022</w:t>
            </w:r>
          </w:p>
        </w:tc>
        <w:tc>
          <w:tcPr>
            <w:tcW w:w="992" w:type="dxa"/>
            <w:tcBorders>
              <w:top w:val="single" w:sz="4" w:space="0" w:color="auto"/>
              <w:left w:val="single" w:sz="4" w:space="0" w:color="auto"/>
              <w:bottom w:val="single" w:sz="4" w:space="0" w:color="auto"/>
              <w:right w:val="single" w:sz="4" w:space="0" w:color="auto"/>
            </w:tcBorders>
          </w:tcPr>
          <w:p w14:paraId="416E9DD8" w14:textId="73F8D318" w:rsidR="002A77EA" w:rsidRDefault="00F12428" w:rsidP="0013797E">
            <w:pPr>
              <w:jc w:val="center"/>
              <w:rPr>
                <w:rFonts w:eastAsia="MS Gothic" w:cs="Arial"/>
                <w:highlight w:val="yellow"/>
              </w:rPr>
            </w:pPr>
            <w:r>
              <w:rPr>
                <w:rFonts w:eastAsia="MS Gothic" w:cs="Arial"/>
                <w:highlight w:val="yellow"/>
              </w:rPr>
              <w:fldChar w:fldCharType="begin"/>
            </w:r>
            <w:r>
              <w:rPr>
                <w:rFonts w:eastAsia="MS Gothic" w:cs="Arial"/>
                <w:highlight w:val="yellow"/>
              </w:rPr>
              <w:instrText xml:space="preserve"> PAGEREF V10000_REL_Comment_007 \h </w:instrText>
            </w:r>
            <w:r>
              <w:rPr>
                <w:rFonts w:eastAsia="MS Gothic" w:cs="Arial"/>
                <w:highlight w:val="yellow"/>
              </w:rPr>
            </w:r>
            <w:r>
              <w:rPr>
                <w:rFonts w:eastAsia="MS Gothic" w:cs="Arial"/>
                <w:highlight w:val="yellow"/>
              </w:rPr>
              <w:fldChar w:fldCharType="separate"/>
            </w:r>
            <w:r w:rsidR="00775653">
              <w:rPr>
                <w:rFonts w:eastAsia="MS Gothic" w:cs="Arial"/>
                <w:noProof/>
                <w:highlight w:val="yellow"/>
              </w:rPr>
              <w:t>8</w:t>
            </w:r>
            <w:r>
              <w:rPr>
                <w:rFonts w:eastAsia="MS Gothic" w:cs="Arial"/>
                <w:highlight w:val="yellow"/>
              </w:rPr>
              <w:fldChar w:fldCharType="end"/>
            </w:r>
            <w:r>
              <w:rPr>
                <w:rFonts w:eastAsia="MS Gothic" w:cs="Arial"/>
                <w:highlight w:val="yellow"/>
              </w:rPr>
              <w:t xml:space="preserve">, </w:t>
            </w:r>
            <w:r w:rsidR="002A77EA">
              <w:rPr>
                <w:rFonts w:eastAsia="MS Gothic" w:cs="Arial"/>
                <w:highlight w:val="yellow"/>
              </w:rPr>
              <w:fldChar w:fldCharType="begin"/>
            </w:r>
            <w:r w:rsidR="002A77EA">
              <w:rPr>
                <w:rFonts w:eastAsia="MS Gothic" w:cs="Arial"/>
                <w:highlight w:val="yellow"/>
              </w:rPr>
              <w:instrText xml:space="preserve"> PAGEREF V10000_REL_Comment_003 \h </w:instrText>
            </w:r>
            <w:r w:rsidR="002A77EA">
              <w:rPr>
                <w:rFonts w:eastAsia="MS Gothic" w:cs="Arial"/>
                <w:highlight w:val="yellow"/>
              </w:rPr>
            </w:r>
            <w:r w:rsidR="002A77EA">
              <w:rPr>
                <w:rFonts w:eastAsia="MS Gothic" w:cs="Arial"/>
                <w:highlight w:val="yellow"/>
              </w:rPr>
              <w:fldChar w:fldCharType="separate"/>
            </w:r>
            <w:r w:rsidR="00775653">
              <w:rPr>
                <w:rFonts w:eastAsia="MS Gothic" w:cs="Arial"/>
                <w:noProof/>
                <w:highlight w:val="yellow"/>
              </w:rPr>
              <w:t>17</w:t>
            </w:r>
            <w:r w:rsidR="002A77EA">
              <w:rPr>
                <w:rFonts w:eastAsia="MS Gothic" w:cs="Arial"/>
                <w:highlight w:val="yellow"/>
              </w:rPr>
              <w:fldChar w:fldCharType="end"/>
            </w:r>
            <w:r w:rsidR="002A77EA">
              <w:rPr>
                <w:rFonts w:eastAsia="MS Gothic" w:cs="Arial"/>
                <w:highlight w:val="yellow"/>
              </w:rPr>
              <w:t xml:space="preserve">, </w:t>
            </w:r>
            <w:r w:rsidR="002A77EA">
              <w:rPr>
                <w:rFonts w:eastAsia="MS Gothic" w:cs="Arial"/>
                <w:highlight w:val="yellow"/>
              </w:rPr>
              <w:fldChar w:fldCharType="begin"/>
            </w:r>
            <w:r w:rsidR="002A77EA">
              <w:rPr>
                <w:rFonts w:eastAsia="MS Gothic" w:cs="Arial"/>
                <w:highlight w:val="yellow"/>
              </w:rPr>
              <w:instrText xml:space="preserve"> PAGEREF V10000_REL_Comment_004 \h </w:instrText>
            </w:r>
            <w:r w:rsidR="002A77EA">
              <w:rPr>
                <w:rFonts w:eastAsia="MS Gothic" w:cs="Arial"/>
                <w:highlight w:val="yellow"/>
              </w:rPr>
            </w:r>
            <w:r w:rsidR="002A77EA">
              <w:rPr>
                <w:rFonts w:eastAsia="MS Gothic" w:cs="Arial"/>
                <w:highlight w:val="yellow"/>
              </w:rPr>
              <w:fldChar w:fldCharType="separate"/>
            </w:r>
            <w:r w:rsidR="00775653">
              <w:rPr>
                <w:rFonts w:eastAsia="MS Gothic" w:cs="Arial"/>
                <w:noProof/>
                <w:highlight w:val="yellow"/>
              </w:rPr>
              <w:t>36</w:t>
            </w:r>
            <w:r w:rsidR="002A77EA">
              <w:rPr>
                <w:rFonts w:eastAsia="MS Gothic" w:cs="Arial"/>
                <w:highlight w:val="yellow"/>
              </w:rPr>
              <w:fldChar w:fldCharType="end"/>
            </w:r>
            <w:r w:rsidR="002A77EA">
              <w:rPr>
                <w:rFonts w:eastAsia="MS Gothic" w:cs="Arial"/>
                <w:highlight w:val="yellow"/>
              </w:rPr>
              <w:t xml:space="preserve">, </w:t>
            </w:r>
            <w:r w:rsidR="002A77EA">
              <w:rPr>
                <w:rFonts w:eastAsia="MS Gothic" w:cs="Arial"/>
                <w:highlight w:val="yellow"/>
              </w:rPr>
              <w:fldChar w:fldCharType="begin"/>
            </w:r>
            <w:r w:rsidR="002A77EA">
              <w:rPr>
                <w:rFonts w:eastAsia="MS Gothic" w:cs="Arial"/>
                <w:highlight w:val="yellow"/>
              </w:rPr>
              <w:instrText xml:space="preserve"> PAGEREF V10000_REL_Comment_005 \h </w:instrText>
            </w:r>
            <w:r w:rsidR="002A77EA">
              <w:rPr>
                <w:rFonts w:eastAsia="MS Gothic" w:cs="Arial"/>
                <w:highlight w:val="yellow"/>
              </w:rPr>
            </w:r>
            <w:r w:rsidR="002A77EA">
              <w:rPr>
                <w:rFonts w:eastAsia="MS Gothic" w:cs="Arial"/>
                <w:highlight w:val="yellow"/>
              </w:rPr>
              <w:fldChar w:fldCharType="separate"/>
            </w:r>
            <w:r w:rsidR="00775653">
              <w:rPr>
                <w:rFonts w:eastAsia="MS Gothic" w:cs="Arial"/>
                <w:noProof/>
                <w:highlight w:val="yellow"/>
              </w:rPr>
              <w:t>53</w:t>
            </w:r>
            <w:r w:rsidR="002A77EA">
              <w:rPr>
                <w:rFonts w:eastAsia="MS Gothic" w:cs="Arial"/>
                <w:highlight w:val="yellow"/>
              </w:rPr>
              <w:fldChar w:fldCharType="end"/>
            </w:r>
            <w:r>
              <w:rPr>
                <w:rFonts w:eastAsia="MS Gothic" w:cs="Arial"/>
                <w:highlight w:val="yellow"/>
              </w:rPr>
              <w:t xml:space="preserve">, </w:t>
            </w:r>
            <w:r>
              <w:rPr>
                <w:rFonts w:eastAsia="MS Gothic" w:cs="Arial"/>
                <w:highlight w:val="yellow"/>
              </w:rPr>
              <w:fldChar w:fldCharType="begin"/>
            </w:r>
            <w:r>
              <w:rPr>
                <w:rFonts w:eastAsia="MS Gothic" w:cs="Arial"/>
                <w:highlight w:val="yellow"/>
              </w:rPr>
              <w:instrText xml:space="preserve"> PAGEREF V10000_REL_Comment_008 \h </w:instrText>
            </w:r>
            <w:r>
              <w:rPr>
                <w:rFonts w:eastAsia="MS Gothic" w:cs="Arial"/>
                <w:highlight w:val="yellow"/>
              </w:rPr>
            </w:r>
            <w:r>
              <w:rPr>
                <w:rFonts w:eastAsia="MS Gothic" w:cs="Arial"/>
                <w:highlight w:val="yellow"/>
              </w:rPr>
              <w:fldChar w:fldCharType="separate"/>
            </w:r>
            <w:r w:rsidR="00775653">
              <w:rPr>
                <w:rFonts w:eastAsia="MS Gothic" w:cs="Arial"/>
                <w:noProof/>
                <w:highlight w:val="yellow"/>
              </w:rPr>
              <w:t>55</w:t>
            </w:r>
            <w:r>
              <w:rPr>
                <w:rFonts w:eastAsia="MS Gothic" w:cs="Arial"/>
                <w:highlight w:val="yellow"/>
              </w:rPr>
              <w:fldChar w:fldCharType="end"/>
            </w:r>
          </w:p>
        </w:tc>
        <w:tc>
          <w:tcPr>
            <w:tcW w:w="6237" w:type="dxa"/>
            <w:tcBorders>
              <w:top w:val="single" w:sz="4" w:space="0" w:color="auto"/>
              <w:left w:val="single" w:sz="4" w:space="0" w:color="auto"/>
              <w:bottom w:val="single" w:sz="4" w:space="0" w:color="auto"/>
              <w:right w:val="single" w:sz="4" w:space="0" w:color="auto"/>
            </w:tcBorders>
          </w:tcPr>
          <w:p w14:paraId="4BAA2F53" w14:textId="5FCA2EBF" w:rsidR="002A77EA" w:rsidRDefault="002A77EA" w:rsidP="0013797E">
            <w:pPr>
              <w:jc w:val="left"/>
              <w:rPr>
                <w:rFonts w:cs="Arial"/>
                <w:szCs w:val="18"/>
                <w:highlight w:val="yellow"/>
              </w:rPr>
            </w:pPr>
            <w:r>
              <w:rPr>
                <w:rFonts w:cs="Arial"/>
                <w:szCs w:val="18"/>
                <w:highlight w:val="yellow"/>
              </w:rPr>
              <w:t>Update for REL’s comments</w:t>
            </w:r>
          </w:p>
        </w:tc>
      </w:tr>
      <w:tr w:rsidR="00832FBF" w:rsidRPr="004270A8" w14:paraId="41415876" w14:textId="77777777" w:rsidTr="00E71284">
        <w:trPr>
          <w:cantSplit/>
          <w:trHeight w:val="260"/>
          <w:tblHeader/>
        </w:trPr>
        <w:tc>
          <w:tcPr>
            <w:tcW w:w="752" w:type="dxa"/>
            <w:tcBorders>
              <w:top w:val="single" w:sz="4" w:space="0" w:color="auto"/>
              <w:left w:val="single" w:sz="4" w:space="0" w:color="auto"/>
              <w:bottom w:val="single" w:sz="4" w:space="0" w:color="auto"/>
              <w:right w:val="single" w:sz="4" w:space="0" w:color="auto"/>
            </w:tcBorders>
          </w:tcPr>
          <w:p w14:paraId="5F8D1267" w14:textId="68D352F1" w:rsidR="00832FBF" w:rsidRDefault="000965F2" w:rsidP="0013797E">
            <w:pPr>
              <w:jc w:val="center"/>
              <w:rPr>
                <w:rFonts w:eastAsia="MS Gothic" w:cs="Arial"/>
                <w:highlight w:val="yellow"/>
              </w:rPr>
            </w:pPr>
            <w:r>
              <w:rPr>
                <w:rFonts w:eastAsia="MS Gothic" w:cs="Arial"/>
                <w:highlight w:val="yellow"/>
              </w:rPr>
              <w:t>0.1</w:t>
            </w:r>
            <w:r w:rsidR="00807E22">
              <w:rPr>
                <w:rFonts w:eastAsia="MS Gothic" w:cs="Arial"/>
                <w:highlight w:val="yellow"/>
              </w:rPr>
              <w:t>1</w:t>
            </w:r>
          </w:p>
        </w:tc>
        <w:tc>
          <w:tcPr>
            <w:tcW w:w="1800" w:type="dxa"/>
            <w:tcBorders>
              <w:top w:val="single" w:sz="4" w:space="0" w:color="auto"/>
              <w:left w:val="single" w:sz="4" w:space="0" w:color="auto"/>
              <w:bottom w:val="single" w:sz="4" w:space="0" w:color="auto"/>
              <w:right w:val="single" w:sz="4" w:space="0" w:color="auto"/>
            </w:tcBorders>
          </w:tcPr>
          <w:p w14:paraId="4207D7E7" w14:textId="37FC2B7C" w:rsidR="00832FBF" w:rsidRDefault="007700EE" w:rsidP="0013797E">
            <w:pPr>
              <w:jc w:val="center"/>
              <w:rPr>
                <w:rFonts w:eastAsia="Arial" w:cs="Arial"/>
                <w:highlight w:val="yellow"/>
              </w:rPr>
            </w:pPr>
            <w:r>
              <w:rPr>
                <w:rFonts w:eastAsia="Arial" w:cs="Arial"/>
                <w:highlight w:val="yellow"/>
              </w:rPr>
              <w:t>November 25, 2022</w:t>
            </w:r>
          </w:p>
        </w:tc>
        <w:tc>
          <w:tcPr>
            <w:tcW w:w="992" w:type="dxa"/>
            <w:tcBorders>
              <w:top w:val="single" w:sz="4" w:space="0" w:color="auto"/>
              <w:left w:val="single" w:sz="4" w:space="0" w:color="auto"/>
              <w:bottom w:val="single" w:sz="4" w:space="0" w:color="auto"/>
              <w:right w:val="single" w:sz="4" w:space="0" w:color="auto"/>
            </w:tcBorders>
          </w:tcPr>
          <w:p w14:paraId="41F294A1" w14:textId="1684D3C4" w:rsidR="00832FBF" w:rsidRDefault="00732534" w:rsidP="0013797E">
            <w:pPr>
              <w:jc w:val="center"/>
              <w:rPr>
                <w:rFonts w:eastAsia="MS Gothic" w:cs="Arial"/>
                <w:highlight w:val="yellow"/>
              </w:rPr>
            </w:pPr>
            <w:r>
              <w:rPr>
                <w:rFonts w:eastAsia="MS Gothic" w:cs="Arial"/>
                <w:highlight w:val="yellow"/>
              </w:rPr>
              <w:fldChar w:fldCharType="begin"/>
            </w:r>
            <w:r>
              <w:rPr>
                <w:rFonts w:eastAsia="MS Gothic" w:cs="Arial"/>
                <w:highlight w:val="yellow"/>
              </w:rPr>
              <w:instrText xml:space="preserve"> PAGEREF V10000_Simulink_Library_001 \h </w:instrText>
            </w:r>
            <w:r>
              <w:rPr>
                <w:rFonts w:eastAsia="MS Gothic" w:cs="Arial"/>
                <w:highlight w:val="yellow"/>
              </w:rPr>
            </w:r>
            <w:r>
              <w:rPr>
                <w:rFonts w:eastAsia="MS Gothic" w:cs="Arial"/>
                <w:highlight w:val="yellow"/>
              </w:rPr>
              <w:fldChar w:fldCharType="separate"/>
            </w:r>
            <w:r w:rsidR="00775653">
              <w:rPr>
                <w:rFonts w:eastAsia="MS Gothic" w:cs="Arial"/>
                <w:noProof/>
                <w:highlight w:val="yellow"/>
              </w:rPr>
              <w:t>13</w:t>
            </w:r>
            <w:r>
              <w:rPr>
                <w:rFonts w:eastAsia="MS Gothic" w:cs="Arial"/>
                <w:highlight w:val="yellow"/>
              </w:rPr>
              <w:fldChar w:fldCharType="end"/>
            </w:r>
            <w:r>
              <w:rPr>
                <w:rFonts w:eastAsia="MS Gothic" w:cs="Arial"/>
                <w:highlight w:val="yellow"/>
              </w:rPr>
              <w:t xml:space="preserve">, </w:t>
            </w:r>
            <w:r w:rsidR="00811AC0">
              <w:rPr>
                <w:rFonts w:eastAsia="MS Gothic" w:cs="Arial"/>
                <w:highlight w:val="yellow"/>
              </w:rPr>
              <w:fldChar w:fldCharType="begin"/>
            </w:r>
            <w:r w:rsidR="00811AC0">
              <w:rPr>
                <w:rFonts w:eastAsia="MS Gothic" w:cs="Arial"/>
                <w:highlight w:val="yellow"/>
              </w:rPr>
              <w:instrText xml:space="preserve"> PAGEREF V10000_Simulink_Library_002 \h </w:instrText>
            </w:r>
            <w:r w:rsidR="00811AC0">
              <w:rPr>
                <w:rFonts w:eastAsia="MS Gothic" w:cs="Arial"/>
                <w:highlight w:val="yellow"/>
              </w:rPr>
            </w:r>
            <w:r w:rsidR="00811AC0">
              <w:rPr>
                <w:rFonts w:eastAsia="MS Gothic" w:cs="Arial"/>
                <w:highlight w:val="yellow"/>
              </w:rPr>
              <w:fldChar w:fldCharType="separate"/>
            </w:r>
            <w:r w:rsidR="00775653">
              <w:rPr>
                <w:rFonts w:eastAsia="MS Gothic" w:cs="Arial"/>
                <w:noProof/>
                <w:highlight w:val="yellow"/>
              </w:rPr>
              <w:t>16</w:t>
            </w:r>
            <w:r w:rsidR="00811AC0">
              <w:rPr>
                <w:rFonts w:eastAsia="MS Gothic" w:cs="Arial"/>
                <w:highlight w:val="yellow"/>
              </w:rPr>
              <w:fldChar w:fldCharType="end"/>
            </w:r>
            <w:r w:rsidR="00811AC0">
              <w:rPr>
                <w:rFonts w:eastAsia="MS Gothic" w:cs="Arial"/>
                <w:highlight w:val="yellow"/>
              </w:rPr>
              <w:t xml:space="preserve">, </w:t>
            </w:r>
            <w:r w:rsidR="00A1295B">
              <w:rPr>
                <w:rFonts w:eastAsia="MS Gothic" w:cs="Arial"/>
                <w:highlight w:val="yellow"/>
              </w:rPr>
              <w:fldChar w:fldCharType="begin"/>
            </w:r>
            <w:r w:rsidR="00A1295B">
              <w:rPr>
                <w:rFonts w:eastAsia="MS Gothic" w:cs="Arial"/>
                <w:highlight w:val="yellow"/>
              </w:rPr>
              <w:instrText xml:space="preserve"> PAGEREF V10000_Simulink_Library_003 \h </w:instrText>
            </w:r>
            <w:r w:rsidR="00A1295B">
              <w:rPr>
                <w:rFonts w:eastAsia="MS Gothic" w:cs="Arial"/>
                <w:highlight w:val="yellow"/>
              </w:rPr>
            </w:r>
            <w:r w:rsidR="00A1295B">
              <w:rPr>
                <w:rFonts w:eastAsia="MS Gothic" w:cs="Arial"/>
                <w:highlight w:val="yellow"/>
              </w:rPr>
              <w:fldChar w:fldCharType="separate"/>
            </w:r>
            <w:r w:rsidR="00775653">
              <w:rPr>
                <w:rFonts w:eastAsia="MS Gothic" w:cs="Arial"/>
                <w:noProof/>
                <w:highlight w:val="yellow"/>
              </w:rPr>
              <w:t>18</w:t>
            </w:r>
            <w:r w:rsidR="00A1295B">
              <w:rPr>
                <w:rFonts w:eastAsia="MS Gothic" w:cs="Arial"/>
                <w:highlight w:val="yellow"/>
              </w:rPr>
              <w:fldChar w:fldCharType="end"/>
            </w:r>
            <w:r w:rsidR="00A1295B">
              <w:rPr>
                <w:rFonts w:eastAsia="MS Gothic" w:cs="Arial"/>
                <w:highlight w:val="yellow"/>
              </w:rPr>
              <w:t xml:space="preserve">, </w:t>
            </w:r>
            <w:r w:rsidR="00DE55A3">
              <w:rPr>
                <w:rFonts w:eastAsia="MS Gothic" w:cs="Arial"/>
                <w:highlight w:val="yellow"/>
              </w:rPr>
              <w:fldChar w:fldCharType="begin"/>
            </w:r>
            <w:r w:rsidR="00DE55A3">
              <w:rPr>
                <w:rFonts w:eastAsia="MS Gothic" w:cs="Arial"/>
                <w:highlight w:val="yellow"/>
              </w:rPr>
              <w:instrText xml:space="preserve"> PAGEREF V10000_Simulink_Library_004 \h </w:instrText>
            </w:r>
            <w:r w:rsidR="00DE55A3">
              <w:rPr>
                <w:rFonts w:eastAsia="MS Gothic" w:cs="Arial"/>
                <w:highlight w:val="yellow"/>
              </w:rPr>
            </w:r>
            <w:r w:rsidR="00DE55A3">
              <w:rPr>
                <w:rFonts w:eastAsia="MS Gothic" w:cs="Arial"/>
                <w:highlight w:val="yellow"/>
              </w:rPr>
              <w:fldChar w:fldCharType="separate"/>
            </w:r>
            <w:r w:rsidR="00775653">
              <w:rPr>
                <w:rFonts w:eastAsia="MS Gothic" w:cs="Arial"/>
                <w:noProof/>
                <w:highlight w:val="yellow"/>
              </w:rPr>
              <w:t>30</w:t>
            </w:r>
            <w:r w:rsidR="00DE55A3">
              <w:rPr>
                <w:rFonts w:eastAsia="MS Gothic" w:cs="Arial"/>
                <w:highlight w:val="yellow"/>
              </w:rPr>
              <w:fldChar w:fldCharType="end"/>
            </w:r>
            <w:r w:rsidR="00DE55A3">
              <w:rPr>
                <w:rFonts w:eastAsia="MS Gothic" w:cs="Arial"/>
                <w:highlight w:val="yellow"/>
              </w:rPr>
              <w:t xml:space="preserve"> </w:t>
            </w:r>
          </w:p>
        </w:tc>
        <w:tc>
          <w:tcPr>
            <w:tcW w:w="6237" w:type="dxa"/>
            <w:tcBorders>
              <w:top w:val="single" w:sz="4" w:space="0" w:color="auto"/>
              <w:left w:val="single" w:sz="4" w:space="0" w:color="auto"/>
              <w:bottom w:val="single" w:sz="4" w:space="0" w:color="auto"/>
              <w:right w:val="single" w:sz="4" w:space="0" w:color="auto"/>
            </w:tcBorders>
          </w:tcPr>
          <w:p w14:paraId="123CCAEB" w14:textId="738B7E96" w:rsidR="00832FBF" w:rsidRPr="007B2DFA" w:rsidRDefault="007B2DFA" w:rsidP="0013797E">
            <w:pPr>
              <w:jc w:val="left"/>
              <w:rPr>
                <w:rFonts w:cs="Arial"/>
                <w:szCs w:val="18"/>
                <w:highlight w:val="yellow"/>
                <w:lang w:val="vi-VN"/>
              </w:rPr>
            </w:pPr>
            <w:commentRangeStart w:id="892"/>
            <w:r w:rsidRPr="007B2DFA">
              <w:rPr>
                <w:rFonts w:cs="Arial"/>
                <w:szCs w:val="18"/>
                <w:highlight w:val="yellow"/>
                <w:lang w:val="vi-VN"/>
              </w:rPr>
              <w:t>Preparing peripheral S-function blocks to MATLAB Simulink Library Browser</w:t>
            </w:r>
            <w:commentRangeEnd w:id="892"/>
            <w:r w:rsidR="007A16EE">
              <w:rPr>
                <w:rStyle w:val="CommentReference"/>
              </w:rPr>
              <w:commentReference w:id="892"/>
            </w:r>
          </w:p>
        </w:tc>
      </w:tr>
      <w:tr w:rsidR="00C71DEB" w:rsidRPr="004270A8" w14:paraId="6702E449" w14:textId="77777777" w:rsidTr="00E71284">
        <w:trPr>
          <w:cantSplit/>
          <w:trHeight w:val="260"/>
          <w:tblHeader/>
        </w:trPr>
        <w:tc>
          <w:tcPr>
            <w:tcW w:w="752" w:type="dxa"/>
            <w:tcBorders>
              <w:top w:val="single" w:sz="4" w:space="0" w:color="auto"/>
              <w:left w:val="single" w:sz="4" w:space="0" w:color="auto"/>
              <w:bottom w:val="single" w:sz="4" w:space="0" w:color="auto"/>
              <w:right w:val="single" w:sz="4" w:space="0" w:color="auto"/>
            </w:tcBorders>
          </w:tcPr>
          <w:p w14:paraId="067E5501" w14:textId="103EAEAE" w:rsidR="00C71DEB" w:rsidRDefault="00C71DEB" w:rsidP="00C71DEB">
            <w:pPr>
              <w:jc w:val="center"/>
              <w:rPr>
                <w:rFonts w:eastAsia="MS Gothic" w:cs="Arial"/>
                <w:highlight w:val="yellow"/>
              </w:rPr>
            </w:pPr>
            <w:r>
              <w:rPr>
                <w:rFonts w:eastAsia="MS Gothic" w:cs="Arial"/>
                <w:highlight w:val="yellow"/>
              </w:rPr>
              <w:t>0.1</w:t>
            </w:r>
            <w:r w:rsidR="00807E22">
              <w:rPr>
                <w:rFonts w:eastAsia="MS Gothic" w:cs="Arial"/>
                <w:highlight w:val="yellow"/>
              </w:rPr>
              <w:t>2</w:t>
            </w:r>
          </w:p>
        </w:tc>
        <w:tc>
          <w:tcPr>
            <w:tcW w:w="1800" w:type="dxa"/>
            <w:tcBorders>
              <w:top w:val="single" w:sz="4" w:space="0" w:color="auto"/>
              <w:left w:val="single" w:sz="4" w:space="0" w:color="auto"/>
              <w:bottom w:val="single" w:sz="4" w:space="0" w:color="auto"/>
              <w:right w:val="single" w:sz="4" w:space="0" w:color="auto"/>
            </w:tcBorders>
          </w:tcPr>
          <w:p w14:paraId="378FACFA" w14:textId="2E6CF107" w:rsidR="00C71DEB" w:rsidRDefault="00C71DEB" w:rsidP="00C71DEB">
            <w:pPr>
              <w:jc w:val="center"/>
              <w:rPr>
                <w:rFonts w:eastAsia="Arial" w:cs="Arial"/>
                <w:highlight w:val="yellow"/>
              </w:rPr>
            </w:pPr>
            <w:r>
              <w:rPr>
                <w:rFonts w:eastAsia="Arial" w:cs="Arial"/>
                <w:highlight w:val="yellow"/>
              </w:rPr>
              <w:t>Dec 02, 2022</w:t>
            </w:r>
          </w:p>
        </w:tc>
        <w:tc>
          <w:tcPr>
            <w:tcW w:w="992" w:type="dxa"/>
            <w:tcBorders>
              <w:top w:val="single" w:sz="4" w:space="0" w:color="auto"/>
              <w:left w:val="single" w:sz="4" w:space="0" w:color="auto"/>
              <w:bottom w:val="single" w:sz="4" w:space="0" w:color="auto"/>
              <w:right w:val="single" w:sz="4" w:space="0" w:color="auto"/>
            </w:tcBorders>
          </w:tcPr>
          <w:p w14:paraId="1DEBD3B4" w14:textId="2A32921B" w:rsidR="00C71DEB" w:rsidRDefault="00C71DEB" w:rsidP="00961C3E">
            <w:pPr>
              <w:rPr>
                <w:rFonts w:eastAsia="MS Gothic" w:cs="Arial"/>
                <w:highlight w:val="yellow"/>
              </w:rPr>
            </w:pPr>
          </w:p>
        </w:tc>
        <w:tc>
          <w:tcPr>
            <w:tcW w:w="6237" w:type="dxa"/>
            <w:tcBorders>
              <w:top w:val="single" w:sz="4" w:space="0" w:color="auto"/>
              <w:left w:val="single" w:sz="4" w:space="0" w:color="auto"/>
              <w:bottom w:val="single" w:sz="4" w:space="0" w:color="auto"/>
              <w:right w:val="single" w:sz="4" w:space="0" w:color="auto"/>
            </w:tcBorders>
          </w:tcPr>
          <w:p w14:paraId="7B2574E8" w14:textId="2CB46B74" w:rsidR="00C71DEB" w:rsidRDefault="00C71DEB" w:rsidP="00C71DEB">
            <w:pPr>
              <w:jc w:val="left"/>
              <w:rPr>
                <w:rFonts w:cs="Arial"/>
                <w:szCs w:val="18"/>
                <w:highlight w:val="yellow"/>
              </w:rPr>
            </w:pPr>
            <w:r>
              <w:rPr>
                <w:rFonts w:cs="Arial"/>
                <w:szCs w:val="18"/>
                <w:highlight w:val="yellow"/>
              </w:rPr>
              <w:t>Update for supporting MATLAB R2021a</w:t>
            </w:r>
          </w:p>
        </w:tc>
      </w:tr>
      <w:tr w:rsidR="00C71DEB" w:rsidRPr="004270A8" w14:paraId="686EAE2A" w14:textId="77777777" w:rsidTr="00E71284">
        <w:trPr>
          <w:cantSplit/>
          <w:trHeight w:val="260"/>
          <w:tblHeader/>
        </w:trPr>
        <w:tc>
          <w:tcPr>
            <w:tcW w:w="752" w:type="dxa"/>
            <w:tcBorders>
              <w:top w:val="single" w:sz="4" w:space="0" w:color="auto"/>
              <w:left w:val="single" w:sz="4" w:space="0" w:color="auto"/>
              <w:bottom w:val="single" w:sz="4" w:space="0" w:color="auto"/>
              <w:right w:val="single" w:sz="4" w:space="0" w:color="auto"/>
            </w:tcBorders>
          </w:tcPr>
          <w:p w14:paraId="3839F4B4" w14:textId="1066FF34" w:rsidR="00C71DEB" w:rsidRDefault="00C71DEB" w:rsidP="00C71DEB">
            <w:pPr>
              <w:jc w:val="center"/>
              <w:rPr>
                <w:rFonts w:eastAsia="MS Gothic" w:cs="Arial"/>
                <w:highlight w:val="yellow"/>
              </w:rPr>
            </w:pPr>
            <w:r>
              <w:rPr>
                <w:rFonts w:eastAsia="MS Gothic" w:cs="Arial"/>
                <w:highlight w:val="yellow"/>
              </w:rPr>
              <w:t>0.1</w:t>
            </w:r>
            <w:r w:rsidR="00807E22">
              <w:rPr>
                <w:rFonts w:eastAsia="MS Gothic" w:cs="Arial"/>
                <w:highlight w:val="yellow"/>
              </w:rPr>
              <w:t>3</w:t>
            </w:r>
          </w:p>
        </w:tc>
        <w:tc>
          <w:tcPr>
            <w:tcW w:w="1800" w:type="dxa"/>
            <w:tcBorders>
              <w:top w:val="single" w:sz="4" w:space="0" w:color="auto"/>
              <w:left w:val="single" w:sz="4" w:space="0" w:color="auto"/>
              <w:bottom w:val="single" w:sz="4" w:space="0" w:color="auto"/>
              <w:right w:val="single" w:sz="4" w:space="0" w:color="auto"/>
            </w:tcBorders>
          </w:tcPr>
          <w:p w14:paraId="226D61F4" w14:textId="78E0457E" w:rsidR="00C71DEB" w:rsidRDefault="00C71DEB" w:rsidP="00C71DEB">
            <w:pPr>
              <w:jc w:val="center"/>
              <w:rPr>
                <w:rFonts w:eastAsia="Arial" w:cs="Arial"/>
                <w:highlight w:val="yellow"/>
              </w:rPr>
            </w:pPr>
            <w:r>
              <w:rPr>
                <w:rFonts w:eastAsia="Arial" w:cs="Arial"/>
                <w:highlight w:val="yellow"/>
              </w:rPr>
              <w:t>Nov 29, 2022</w:t>
            </w:r>
          </w:p>
        </w:tc>
        <w:tc>
          <w:tcPr>
            <w:tcW w:w="992" w:type="dxa"/>
            <w:tcBorders>
              <w:top w:val="single" w:sz="4" w:space="0" w:color="auto"/>
              <w:left w:val="single" w:sz="4" w:space="0" w:color="auto"/>
              <w:bottom w:val="single" w:sz="4" w:space="0" w:color="auto"/>
              <w:right w:val="single" w:sz="4" w:space="0" w:color="auto"/>
            </w:tcBorders>
          </w:tcPr>
          <w:p w14:paraId="595388D5" w14:textId="657F1F1C" w:rsidR="00C71DEB" w:rsidRDefault="00C71DEB" w:rsidP="00C71DEB">
            <w:pPr>
              <w:jc w:val="center"/>
              <w:rPr>
                <w:rFonts w:eastAsia="MS Gothic" w:cs="Arial"/>
                <w:highlight w:val="yellow"/>
              </w:rPr>
            </w:pPr>
            <w:r>
              <w:rPr>
                <w:rFonts w:eastAsia="MS Gothic" w:cs="Arial"/>
                <w:highlight w:val="yellow"/>
              </w:rPr>
              <w:fldChar w:fldCharType="begin"/>
            </w:r>
            <w:r>
              <w:rPr>
                <w:rFonts w:eastAsia="MS Gothic" w:cs="Arial"/>
                <w:highlight w:val="yellow"/>
              </w:rPr>
              <w:instrText xml:space="preserve"> PAGEREF V10000_CAN_U2C_001 \h </w:instrText>
            </w:r>
            <w:r>
              <w:rPr>
                <w:rFonts w:eastAsia="MS Gothic" w:cs="Arial"/>
                <w:highlight w:val="yellow"/>
              </w:rPr>
            </w:r>
            <w:r>
              <w:rPr>
                <w:rFonts w:eastAsia="MS Gothic" w:cs="Arial"/>
                <w:highlight w:val="yellow"/>
              </w:rPr>
              <w:fldChar w:fldCharType="separate"/>
            </w:r>
            <w:r w:rsidR="00775653">
              <w:rPr>
                <w:rFonts w:eastAsia="MS Gothic" w:cs="Arial"/>
                <w:noProof/>
                <w:highlight w:val="yellow"/>
              </w:rPr>
              <w:t>25</w:t>
            </w:r>
            <w:r>
              <w:rPr>
                <w:rFonts w:eastAsia="MS Gothic" w:cs="Arial"/>
                <w:highlight w:val="yellow"/>
              </w:rPr>
              <w:fldChar w:fldCharType="end"/>
            </w:r>
          </w:p>
        </w:tc>
        <w:tc>
          <w:tcPr>
            <w:tcW w:w="6237" w:type="dxa"/>
            <w:tcBorders>
              <w:top w:val="single" w:sz="4" w:space="0" w:color="auto"/>
              <w:left w:val="single" w:sz="4" w:space="0" w:color="auto"/>
              <w:bottom w:val="single" w:sz="4" w:space="0" w:color="auto"/>
              <w:right w:val="single" w:sz="4" w:space="0" w:color="auto"/>
            </w:tcBorders>
          </w:tcPr>
          <w:p w14:paraId="39044AA5" w14:textId="77777777" w:rsidR="00C71DEB" w:rsidRDefault="00C71DEB" w:rsidP="00C71DEB">
            <w:pPr>
              <w:jc w:val="left"/>
              <w:rPr>
                <w:rFonts w:cs="Arial"/>
                <w:szCs w:val="18"/>
                <w:highlight w:val="yellow"/>
              </w:rPr>
            </w:pPr>
            <w:r>
              <w:rPr>
                <w:rFonts w:cs="Arial"/>
                <w:szCs w:val="18"/>
                <w:highlight w:val="yellow"/>
              </w:rPr>
              <w:t>Update for supporting C</w:t>
            </w:r>
            <w:commentRangeStart w:id="893"/>
            <w:r>
              <w:rPr>
                <w:rFonts w:cs="Arial"/>
                <w:szCs w:val="18"/>
                <w:highlight w:val="yellow"/>
              </w:rPr>
              <w:t xml:space="preserve">AN for </w:t>
            </w:r>
            <w:commentRangeEnd w:id="893"/>
            <w:r>
              <w:rPr>
                <w:rStyle w:val="CommentReference"/>
              </w:rPr>
              <w:commentReference w:id="893"/>
            </w:r>
            <w:r>
              <w:rPr>
                <w:rFonts w:cs="Arial"/>
                <w:szCs w:val="18"/>
                <w:highlight w:val="yellow"/>
              </w:rPr>
              <w:t>U2C</w:t>
            </w:r>
          </w:p>
          <w:p w14:paraId="74B5403F" w14:textId="224652E2" w:rsidR="00A12495" w:rsidRPr="00A12495" w:rsidRDefault="00A12495" w:rsidP="00C71DEB">
            <w:pPr>
              <w:jc w:val="left"/>
              <w:rPr>
                <w:rFonts w:cs="Arial"/>
                <w:szCs w:val="18"/>
                <w:highlight w:val="yellow"/>
              </w:rPr>
            </w:pPr>
            <w:r>
              <w:rPr>
                <w:rFonts w:cs="Arial"/>
                <w:szCs w:val="18"/>
                <w:highlight w:val="yellow"/>
              </w:rPr>
              <w:t>Remove</w:t>
            </w:r>
            <w:r>
              <w:rPr>
                <w:rFonts w:cs="Arial"/>
                <w:szCs w:val="18"/>
                <w:highlight w:val="yellow"/>
                <w:lang w:val="vi-VN"/>
              </w:rPr>
              <w:t xml:space="preserve"> </w:t>
            </w:r>
            <w:r>
              <w:rPr>
                <w:rFonts w:cs="Arial"/>
                <w:szCs w:val="18"/>
                <w:highlight w:val="yellow"/>
              </w:rPr>
              <w:t>MATLAB R2021a information (not open to user)</w:t>
            </w:r>
          </w:p>
        </w:tc>
      </w:tr>
    </w:tbl>
    <w:p w14:paraId="593B0BD0" w14:textId="68F8C89F" w:rsidR="00CF7812" w:rsidRPr="004270A8" w:rsidRDefault="00CF7812" w:rsidP="00D64C90">
      <w:pPr>
        <w:ind w:left="180" w:firstLine="162"/>
        <w:jc w:val="left"/>
        <w:rPr>
          <w:rFonts w:cs="Arial"/>
        </w:rPr>
      </w:pPr>
    </w:p>
    <w:p w14:paraId="49410899" w14:textId="77777777" w:rsidR="00CF7812" w:rsidRPr="004270A8" w:rsidRDefault="00CF7812" w:rsidP="00D64C90">
      <w:pPr>
        <w:ind w:left="180" w:firstLine="162"/>
        <w:jc w:val="left"/>
        <w:rPr>
          <w:rFonts w:cs="Arial"/>
        </w:rPr>
      </w:pPr>
    </w:p>
    <w:p w14:paraId="5EF3ADD9" w14:textId="77777777" w:rsidR="00CF7812" w:rsidRPr="004270A8" w:rsidRDefault="00CF7812" w:rsidP="00D64C90">
      <w:pPr>
        <w:ind w:left="180" w:firstLine="162"/>
        <w:jc w:val="left"/>
        <w:rPr>
          <w:rFonts w:cs="Arial"/>
        </w:rPr>
      </w:pPr>
    </w:p>
    <w:p w14:paraId="4561369F" w14:textId="77777777" w:rsidR="00320E08" w:rsidRPr="004270A8" w:rsidRDefault="00320E08" w:rsidP="00D64C90">
      <w:pPr>
        <w:ind w:left="180" w:firstLine="162"/>
        <w:jc w:val="left"/>
        <w:rPr>
          <w:rFonts w:cs="Arial"/>
        </w:rPr>
      </w:pPr>
    </w:p>
    <w:p w14:paraId="3D7954F8" w14:textId="77777777" w:rsidR="00320E08" w:rsidRPr="004270A8" w:rsidRDefault="00320E08" w:rsidP="00D64C90">
      <w:pPr>
        <w:ind w:left="180" w:firstLine="162"/>
        <w:jc w:val="left"/>
        <w:rPr>
          <w:rFonts w:cs="Arial"/>
        </w:rPr>
      </w:pPr>
    </w:p>
    <w:p w14:paraId="72BD7473" w14:textId="77777777" w:rsidR="00320E08" w:rsidRPr="004270A8" w:rsidRDefault="00320E08" w:rsidP="00D64C90">
      <w:pPr>
        <w:ind w:left="180" w:firstLine="162"/>
        <w:jc w:val="left"/>
        <w:rPr>
          <w:rFonts w:cs="Arial"/>
        </w:rPr>
      </w:pPr>
    </w:p>
    <w:p w14:paraId="69294F1E" w14:textId="77777777" w:rsidR="00320E08" w:rsidRPr="004270A8" w:rsidRDefault="00320E08" w:rsidP="00D64C90">
      <w:pPr>
        <w:ind w:left="180" w:firstLine="162"/>
        <w:jc w:val="left"/>
        <w:rPr>
          <w:rFonts w:cs="Arial"/>
        </w:rPr>
      </w:pPr>
    </w:p>
    <w:p w14:paraId="70CD2F1A" w14:textId="77777777" w:rsidR="00320E08" w:rsidRPr="004270A8" w:rsidRDefault="00320E08" w:rsidP="00D64C90">
      <w:pPr>
        <w:ind w:left="180" w:firstLine="162"/>
        <w:jc w:val="left"/>
        <w:rPr>
          <w:rFonts w:cs="Arial"/>
        </w:rPr>
      </w:pPr>
    </w:p>
    <w:p w14:paraId="0A94E64B" w14:textId="77777777" w:rsidR="00320E08" w:rsidRPr="004270A8" w:rsidRDefault="00320E08" w:rsidP="00D64C90">
      <w:pPr>
        <w:ind w:left="180" w:firstLine="162"/>
        <w:jc w:val="left"/>
        <w:rPr>
          <w:rFonts w:cs="Arial"/>
        </w:rPr>
      </w:pPr>
    </w:p>
    <w:p w14:paraId="0D5389D1" w14:textId="77777777" w:rsidR="00320E08" w:rsidRPr="004270A8" w:rsidRDefault="00320E08" w:rsidP="00D64C90">
      <w:pPr>
        <w:ind w:left="180" w:firstLine="162"/>
        <w:jc w:val="left"/>
        <w:rPr>
          <w:rFonts w:cs="Arial"/>
        </w:rPr>
      </w:pPr>
    </w:p>
    <w:p w14:paraId="58DABDBD" w14:textId="5CA483AA" w:rsidR="00320E08" w:rsidRPr="004270A8" w:rsidRDefault="00320E08" w:rsidP="00D64C90">
      <w:pPr>
        <w:ind w:left="180" w:firstLine="162"/>
        <w:jc w:val="left"/>
        <w:rPr>
          <w:rFonts w:cs="Arial"/>
        </w:rPr>
      </w:pPr>
    </w:p>
    <w:p w14:paraId="2E5BEF8B" w14:textId="41E94821" w:rsidR="007906C5" w:rsidRPr="004270A8" w:rsidRDefault="007906C5" w:rsidP="00D64C90">
      <w:pPr>
        <w:ind w:left="180" w:firstLine="162"/>
        <w:jc w:val="left"/>
        <w:rPr>
          <w:rFonts w:cs="Arial"/>
        </w:rPr>
      </w:pPr>
    </w:p>
    <w:p w14:paraId="44ACEB85" w14:textId="77777777" w:rsidR="00021870" w:rsidRPr="004270A8" w:rsidRDefault="00021870" w:rsidP="00D64C90">
      <w:pPr>
        <w:ind w:left="180" w:firstLine="162"/>
        <w:jc w:val="left"/>
        <w:rPr>
          <w:rFonts w:cs="Arial"/>
        </w:rPr>
      </w:pPr>
    </w:p>
    <w:p w14:paraId="2A0F1C81" w14:textId="77777777" w:rsidR="00320E08" w:rsidRPr="004270A8" w:rsidRDefault="00320E08" w:rsidP="00D64C90">
      <w:pPr>
        <w:ind w:left="180" w:firstLine="162"/>
        <w:jc w:val="left"/>
        <w:rPr>
          <w:rFonts w:cs="Arial"/>
        </w:rPr>
      </w:pPr>
    </w:p>
    <w:p w14:paraId="087E5A97" w14:textId="77777777" w:rsidR="00CE732C" w:rsidRPr="004270A8" w:rsidRDefault="00CE732C" w:rsidP="00D64C90">
      <w:pPr>
        <w:ind w:left="180" w:firstLine="162"/>
        <w:jc w:val="left"/>
        <w:rPr>
          <w:rFonts w:cs="Arial"/>
        </w:rPr>
        <w:sectPr w:rsidR="00CE732C" w:rsidRPr="004270A8" w:rsidSect="00CE732C">
          <w:headerReference w:type="default" r:id="rId124"/>
          <w:pgSz w:w="11907" w:h="16839"/>
          <w:pgMar w:top="1701" w:right="1077" w:bottom="1191" w:left="1077" w:header="680" w:footer="510" w:gutter="0"/>
          <w:cols w:space="720"/>
          <w:titlePg/>
          <w:docGrid w:linePitch="286"/>
        </w:sectPr>
      </w:pPr>
    </w:p>
    <w:p w14:paraId="20C54DAB" w14:textId="0C9E8A2D" w:rsidR="00CF7812" w:rsidRPr="004270A8" w:rsidRDefault="00CF7812" w:rsidP="00D64C90">
      <w:pPr>
        <w:ind w:left="180" w:firstLine="162"/>
        <w:jc w:val="left"/>
        <w:rPr>
          <w:rFonts w:cs="Arial"/>
        </w:rPr>
      </w:pPr>
    </w:p>
    <w:p w14:paraId="5F5E5C6A" w14:textId="77777777" w:rsidR="00CF7812" w:rsidRPr="004270A8" w:rsidRDefault="00CF7812" w:rsidP="00D64C90">
      <w:pPr>
        <w:ind w:left="180" w:firstLine="162"/>
        <w:jc w:val="left"/>
        <w:rPr>
          <w:rFonts w:cs="Arial"/>
        </w:rPr>
      </w:pPr>
    </w:p>
    <w:p w14:paraId="420C4A97" w14:textId="6C0114F5" w:rsidR="00CF7812" w:rsidRPr="004270A8" w:rsidRDefault="00CF7812" w:rsidP="00D64C90">
      <w:pPr>
        <w:ind w:left="180" w:firstLine="162"/>
        <w:jc w:val="left"/>
        <w:rPr>
          <w:rFonts w:cs="Arial"/>
        </w:rPr>
      </w:pPr>
    </w:p>
    <w:p w14:paraId="6C9654E6" w14:textId="3E6CC9D6" w:rsidR="00CF7812" w:rsidRPr="004270A8" w:rsidRDefault="00CF7812" w:rsidP="00D64C90">
      <w:pPr>
        <w:ind w:left="180" w:firstLine="162"/>
        <w:jc w:val="left"/>
        <w:rPr>
          <w:rFonts w:cs="Arial"/>
        </w:rPr>
      </w:pPr>
    </w:p>
    <w:p w14:paraId="5E43F7C9" w14:textId="68BC386F" w:rsidR="00CF7812" w:rsidRPr="004270A8" w:rsidRDefault="00CF7812" w:rsidP="00D64C90">
      <w:pPr>
        <w:ind w:left="180" w:firstLine="162"/>
        <w:jc w:val="left"/>
        <w:rPr>
          <w:rFonts w:cs="Arial"/>
        </w:rPr>
      </w:pPr>
    </w:p>
    <w:p w14:paraId="7085BA26" w14:textId="07827153" w:rsidR="00CF7812" w:rsidRPr="004270A8" w:rsidRDefault="00CF7812" w:rsidP="00D64C90">
      <w:pPr>
        <w:ind w:left="180" w:firstLine="162"/>
        <w:jc w:val="left"/>
        <w:rPr>
          <w:rFonts w:cs="Arial"/>
        </w:rPr>
      </w:pPr>
    </w:p>
    <w:p w14:paraId="554345BB" w14:textId="73E81105" w:rsidR="00CF7812" w:rsidRPr="004270A8" w:rsidRDefault="00CF7812" w:rsidP="00D64C90">
      <w:pPr>
        <w:ind w:left="180" w:firstLine="162"/>
        <w:jc w:val="left"/>
        <w:rPr>
          <w:rFonts w:cs="Arial"/>
        </w:rPr>
      </w:pPr>
    </w:p>
    <w:p w14:paraId="10D6EF94" w14:textId="1D8EBAFA" w:rsidR="00CF7812" w:rsidRPr="004270A8" w:rsidRDefault="00CF7812" w:rsidP="00D64C90">
      <w:pPr>
        <w:ind w:left="180" w:firstLine="162"/>
        <w:jc w:val="left"/>
        <w:rPr>
          <w:rFonts w:cs="Arial"/>
        </w:rPr>
      </w:pPr>
    </w:p>
    <w:p w14:paraId="20B1AFAC" w14:textId="0E95B9C4" w:rsidR="00CF7812" w:rsidRPr="004270A8" w:rsidRDefault="00CF7812" w:rsidP="00D64C90">
      <w:pPr>
        <w:jc w:val="left"/>
        <w:rPr>
          <w:rFonts w:cs="Arial"/>
        </w:rPr>
      </w:pPr>
    </w:p>
    <w:p w14:paraId="5BAD2815" w14:textId="6CF06E98" w:rsidR="00CF7812" w:rsidRPr="004270A8" w:rsidRDefault="007E38A0" w:rsidP="00D64C90">
      <w:pPr>
        <w:jc w:val="left"/>
        <w:rPr>
          <w:rFonts w:cs="Arial"/>
        </w:rPr>
      </w:pPr>
      <w:r w:rsidRPr="004270A8">
        <w:rPr>
          <w:rFonts w:cs="Arial"/>
          <w:noProof/>
          <w:lang w:eastAsia="en-US"/>
        </w:rPr>
        <mc:AlternateContent>
          <mc:Choice Requires="wps">
            <w:drawing>
              <wp:anchor distT="0" distB="0" distL="114300" distR="114300" simplePos="0" relativeHeight="251658248" behindDoc="0" locked="0" layoutInCell="1" allowOverlap="1" wp14:anchorId="52502EEA" wp14:editId="12DFC63A">
                <wp:simplePos x="0" y="0"/>
                <wp:positionH relativeFrom="page">
                  <wp:posOffset>2344420</wp:posOffset>
                </wp:positionH>
                <wp:positionV relativeFrom="page">
                  <wp:posOffset>3600450</wp:posOffset>
                </wp:positionV>
                <wp:extent cx="4686300" cy="1203325"/>
                <wp:effectExtent l="0" t="0" r="0" b="0"/>
                <wp:wrapNone/>
                <wp:docPr id="35" name="Text Box 9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86300" cy="12033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0C2612" w14:textId="77777777" w:rsidR="001D58C1" w:rsidRDefault="001D58C1" w:rsidP="00CF7812">
                            <w:pPr>
                              <w:pStyle w:val="a3"/>
                              <w:wordWrap w:val="0"/>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2502EEA" id="Text Box 970" o:spid="_x0000_s1040" type="#_x0000_t202" style="position:absolute;margin-left:184.6pt;margin-top:283.5pt;width:369pt;height:94.75pt;z-index:2516582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" filled="f" stroked="f">
                <v:textbox inset="0,0,0,0">
                  <w:txbxContent>
                    <w:p w14:paraId="170C2612" w14:textId="77777777" w:rsidR="001D58C1" w:rsidRDefault="001D58C1" w:rsidP="00CF7812">
                      <w:pPr>
                        <w:pStyle w:val="a3"/>
                        <w:wordWrap w:val="0"/>
                      </w:pPr>
                    </w:p>
                  </w:txbxContent>
                </v:textbox>
                <w10:wrap anchorx="page" anchory="page"/>
              </v:shape>
            </w:pict>
          </mc:Fallback>
        </mc:AlternateContent>
      </w:r>
    </w:p>
    <w:p w14:paraId="1CE79C3A" w14:textId="5A6ACC31" w:rsidR="00BE39DC" w:rsidRPr="004270A8" w:rsidRDefault="007E38A0" w:rsidP="00D64C90">
      <w:pPr>
        <w:jc w:val="left"/>
        <w:rPr>
          <w:rFonts w:cs="Arial"/>
        </w:rPr>
      </w:pPr>
      <w:r w:rsidRPr="004270A8">
        <w:rPr>
          <w:rFonts w:cs="Arial"/>
          <w:noProof/>
          <w:lang w:eastAsia="en-US"/>
        </w:rPr>
        <mc:AlternateContent>
          <mc:Choice Requires="wps">
            <w:drawing>
              <wp:anchor distT="0" distB="0" distL="114300" distR="114300" simplePos="0" relativeHeight="251658249" behindDoc="0" locked="0" layoutInCell="1" allowOverlap="1" wp14:anchorId="38649EF4" wp14:editId="3D5D09F0">
                <wp:simplePos x="0" y="0"/>
                <wp:positionH relativeFrom="column">
                  <wp:posOffset>4997450</wp:posOffset>
                </wp:positionH>
                <wp:positionV relativeFrom="paragraph">
                  <wp:posOffset>8811260</wp:posOffset>
                </wp:positionV>
                <wp:extent cx="1346200" cy="206375"/>
                <wp:effectExtent l="0" t="0" r="0" b="0"/>
                <wp:wrapNone/>
                <wp:docPr id="33" name="Text Box 10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46200" cy="2063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E8622B" w14:textId="0F1B8A4A" w:rsidR="001D58C1" w:rsidRPr="008E3C1D" w:rsidRDefault="001D58C1" w:rsidP="00CF7812">
                            <w:pPr>
                              <w:rPr>
                                <w:rFonts w:cs="Arial"/>
                              </w:rPr>
                            </w:pPr>
                            <w:r w:rsidRPr="001D6321">
                              <w:rPr>
                                <w:rFonts w:cs="Arial"/>
                                <w:noProof/>
                              </w:rPr>
                              <w:t>R20UT4486EJ0001</w:t>
                            </w:r>
                          </w:p>
                        </w:txbxContent>
                      </wps:txbx>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8649EF4" id="Text Box 1008" o:spid="_x0000_s1041" type="#_x0000_t202" style="position:absolute;margin-left:393.5pt;margin-top:693.8pt;width:106pt;height:16.25pt;z-index:2516582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" filled="f" stroked="f">
                <v:textbox inset="5.85pt,.7pt,5.85pt,.7pt">
                  <w:txbxContent>
                    <w:p w14:paraId="53E8622B" w14:textId="0F1B8A4A" w:rsidR="001D58C1" w:rsidRPr="008E3C1D" w:rsidRDefault="001D58C1" w:rsidP="00CF7812">
                      <w:pPr>
                        <w:rPr>
                          <w:rFonts w:cs="Arial"/>
                        </w:rPr>
                      </w:pPr>
                      <w:r w:rsidRPr="001D6321">
                        <w:rPr>
                          <w:rFonts w:cs="Arial"/>
                          <w:noProof/>
                        </w:rPr>
                        <w:t>R20UT4486EJ0001</w:t>
                      </w:r>
                    </w:p>
                  </w:txbxContent>
                </v:textbox>
              </v:shape>
            </w:pict>
          </mc:Fallback>
        </mc:AlternateContent>
      </w:r>
    </w:p>
    <w:p w14:paraId="747D7228" w14:textId="08744E49" w:rsidR="00CE732C" w:rsidRPr="004270A8" w:rsidRDefault="00CE732C" w:rsidP="00CE732C">
      <w:pPr>
        <w:rPr>
          <w:rFonts w:cs="Arial"/>
        </w:rPr>
      </w:pPr>
    </w:p>
    <w:p w14:paraId="6160E018" w14:textId="5C81D448" w:rsidR="00CE732C" w:rsidRPr="004270A8" w:rsidRDefault="00CE732C" w:rsidP="00CE732C">
      <w:pPr>
        <w:rPr>
          <w:rFonts w:cs="Arial"/>
        </w:rPr>
      </w:pPr>
    </w:p>
    <w:tbl>
      <w:tblPr>
        <w:tblStyle w:val="TableGrid"/>
        <w:tblpPr w:leftFromText="142" w:rightFromText="142" w:vertAnchor="text" w:horzAnchor="page" w:tblpX="2668" w:tblpY="6556"/>
        <w:tblW w:w="5975" w:type="dxa"/>
        <w:tblBorders>
          <w:top w:val="single" w:sz="8" w:space="0" w:color="auto"/>
          <w:left w:val="none" w:sz="0" w:space="0" w:color="auto"/>
          <w:bottom w:val="single" w:sz="8" w:space="0" w:color="auto"/>
          <w:right w:val="none" w:sz="0" w:space="0" w:color="auto"/>
          <w:insideH w:val="none" w:sz="0" w:space="0" w:color="auto"/>
          <w:insideV w:val="none" w:sz="0" w:space="0" w:color="auto"/>
        </w:tblBorders>
        <w:tblLook w:val="04A0" w:firstRow="1" w:lastRow="0" w:firstColumn="1" w:lastColumn="0" w:noHBand="0" w:noVBand="1"/>
      </w:tblPr>
      <w:tblGrid>
        <w:gridCol w:w="5975"/>
      </w:tblGrid>
      <w:tr w:rsidR="002F3361" w:rsidRPr="004270A8" w14:paraId="5AE639B2" w14:textId="77777777" w:rsidTr="002F3361">
        <w:trPr>
          <w:trHeight w:val="1147"/>
        </w:trPr>
        <w:tc>
          <w:tcPr>
            <w:tcW w:w="5975" w:type="dxa"/>
            <w:tcBorders>
              <w:top w:val="single" w:sz="18" w:space="0" w:color="auto"/>
              <w:bottom w:val="single" w:sz="18" w:space="0" w:color="auto"/>
            </w:tcBorders>
          </w:tcPr>
          <w:p w14:paraId="043A0842" w14:textId="77777777" w:rsidR="002F3361" w:rsidRPr="004270A8" w:rsidRDefault="002F3361" w:rsidP="002F3361">
            <w:pPr>
              <w:pStyle w:val="Heading1"/>
              <w:numPr>
                <w:ilvl w:val="0"/>
                <w:numId w:val="0"/>
              </w:numPr>
              <w:outlineLvl w:val="0"/>
              <w:rPr>
                <w:rFonts w:cs="Arial"/>
              </w:rPr>
            </w:pPr>
          </w:p>
          <w:p w14:paraId="415B8047" w14:textId="2518C728" w:rsidR="002F3361" w:rsidRPr="004270A8" w:rsidRDefault="002F3361" w:rsidP="002F3361">
            <w:pPr>
              <w:ind w:firstLineChars="50" w:firstLine="105"/>
              <w:jc w:val="left"/>
              <w:rPr>
                <w:rFonts w:cs="Arial"/>
              </w:rPr>
            </w:pPr>
            <w:r w:rsidRPr="004270A8">
              <w:rPr>
                <w:rFonts w:cs="Arial"/>
              </w:rPr>
              <w:t xml:space="preserve">Embedded Target for </w:t>
            </w:r>
            <w:ins w:id="894" w:author="Hiroyasu Nishiumi" w:date="2022-04-27T10:59:00Z">
              <w:r w:rsidR="00DB0182" w:rsidRPr="004270A8">
                <w:rPr>
                  <w:rFonts w:cs="Arial"/>
                </w:rPr>
                <w:t xml:space="preserve">RH850 </w:t>
              </w:r>
            </w:ins>
            <w:r w:rsidRPr="004270A8">
              <w:rPr>
                <w:rFonts w:cs="Arial"/>
              </w:rPr>
              <w:t>Virtual Platform</w:t>
            </w:r>
          </w:p>
          <w:p w14:paraId="6E54F563" w14:textId="15EBC72B" w:rsidR="002F3361" w:rsidRPr="004270A8" w:rsidRDefault="00B15899" w:rsidP="002F3361">
            <w:pPr>
              <w:ind w:firstLineChars="50" w:firstLine="105"/>
              <w:jc w:val="left"/>
              <w:rPr>
                <w:rFonts w:cs="Arial"/>
              </w:rPr>
            </w:pPr>
            <w:r w:rsidRPr="004270A8">
              <w:rPr>
                <w:rFonts w:cs="Arial"/>
                <w:highlight w:val="yellow"/>
              </w:rPr>
              <w:t>V</w:t>
            </w:r>
            <w:r w:rsidR="002F3361" w:rsidRPr="004270A8">
              <w:rPr>
                <w:rFonts w:cs="Arial"/>
                <w:highlight w:val="yellow"/>
              </w:rPr>
              <w:t>1.00.00</w:t>
            </w:r>
          </w:p>
          <w:p w14:paraId="4C56CFC0" w14:textId="77777777" w:rsidR="002F3361" w:rsidRPr="004270A8" w:rsidRDefault="002F3361" w:rsidP="002F3361">
            <w:pPr>
              <w:ind w:firstLineChars="50" w:firstLine="105"/>
              <w:jc w:val="left"/>
              <w:rPr>
                <w:rFonts w:cs="Arial"/>
              </w:rPr>
            </w:pPr>
          </w:p>
          <w:p w14:paraId="396CCB19" w14:textId="7A6A078A" w:rsidR="002F3361" w:rsidRPr="004270A8" w:rsidRDefault="002F3361" w:rsidP="002F3361">
            <w:pPr>
              <w:ind w:firstLineChars="50" w:firstLine="105"/>
              <w:jc w:val="left"/>
              <w:rPr>
                <w:rFonts w:cs="Arial"/>
              </w:rPr>
            </w:pPr>
            <w:r w:rsidRPr="004270A8">
              <w:rPr>
                <w:rFonts w:cs="Arial"/>
              </w:rPr>
              <w:t>RH850 Model-Based Development Tool</w:t>
            </w:r>
            <w:r w:rsidR="001872E9" w:rsidRPr="004270A8">
              <w:rPr>
                <w:rFonts w:cs="Arial"/>
              </w:rPr>
              <w:t xml:space="preserve"> </w:t>
            </w:r>
            <w:r w:rsidRPr="004270A8">
              <w:rPr>
                <w:rFonts w:cs="Arial"/>
              </w:rPr>
              <w:t>User's Manual</w:t>
            </w:r>
          </w:p>
          <w:p w14:paraId="1DB84976" w14:textId="77777777" w:rsidR="002F3361" w:rsidRPr="004270A8" w:rsidRDefault="002F3361" w:rsidP="002F3361">
            <w:pPr>
              <w:ind w:firstLineChars="50" w:firstLine="105"/>
              <w:jc w:val="left"/>
              <w:rPr>
                <w:rFonts w:cs="Arial"/>
              </w:rPr>
            </w:pPr>
          </w:p>
          <w:p w14:paraId="41E7035E" w14:textId="3635D49E" w:rsidR="002F3361" w:rsidRPr="004270A8" w:rsidRDefault="002F3361" w:rsidP="002F3361">
            <w:pPr>
              <w:ind w:firstLineChars="50" w:firstLine="105"/>
              <w:jc w:val="left"/>
              <w:rPr>
                <w:rFonts w:cs="Arial"/>
              </w:rPr>
            </w:pPr>
            <w:r w:rsidRPr="004270A8">
              <w:rPr>
                <w:rFonts w:cs="Arial"/>
              </w:rPr>
              <w:t>Publication Date:  Rev.</w:t>
            </w:r>
            <w:r w:rsidR="00D32B3B" w:rsidRPr="004270A8">
              <w:rPr>
                <w:rFonts w:cs="Arial"/>
              </w:rPr>
              <w:t>1</w:t>
            </w:r>
            <w:r w:rsidRPr="004270A8">
              <w:rPr>
                <w:rFonts w:cs="Arial"/>
              </w:rPr>
              <w:t>.0</w:t>
            </w:r>
            <w:r w:rsidR="001F5B1F">
              <w:rPr>
                <w:rFonts w:cs="Arial" w:hint="eastAsia"/>
              </w:rPr>
              <w:t>1</w:t>
            </w:r>
            <w:r w:rsidRPr="004270A8">
              <w:rPr>
                <w:rFonts w:cs="Arial"/>
              </w:rPr>
              <w:t xml:space="preserve">     </w:t>
            </w:r>
            <w:r w:rsidRPr="004270A8">
              <w:rPr>
                <w:rFonts w:eastAsia="MS Gothic" w:cs="Arial"/>
              </w:rPr>
              <w:t xml:space="preserve"> </w:t>
            </w:r>
            <w:r w:rsidR="004270A8">
              <w:rPr>
                <w:rFonts w:eastAsia="MS Gothic" w:cs="Arial" w:hint="eastAsia"/>
              </w:rPr>
              <w:t>October 26</w:t>
            </w:r>
            <w:r w:rsidRPr="004270A8">
              <w:rPr>
                <w:rFonts w:eastAsia="MS Gothic" w:cs="Arial"/>
              </w:rPr>
              <w:t>, 2022</w:t>
            </w:r>
          </w:p>
          <w:p w14:paraId="5678FC46" w14:textId="77777777" w:rsidR="002F3361" w:rsidRPr="004270A8" w:rsidRDefault="002F3361" w:rsidP="002F3361">
            <w:pPr>
              <w:ind w:firstLineChars="50" w:firstLine="105"/>
              <w:jc w:val="left"/>
              <w:rPr>
                <w:rFonts w:cs="Arial"/>
              </w:rPr>
            </w:pPr>
          </w:p>
          <w:p w14:paraId="7A72DC13" w14:textId="77777777" w:rsidR="002F3361" w:rsidRPr="004270A8" w:rsidRDefault="002F3361" w:rsidP="002F3361">
            <w:pPr>
              <w:ind w:firstLineChars="50" w:firstLine="105"/>
              <w:jc w:val="left"/>
              <w:rPr>
                <w:rFonts w:cs="Arial"/>
              </w:rPr>
            </w:pPr>
            <w:r w:rsidRPr="004270A8">
              <w:rPr>
                <w:rFonts w:cs="Arial"/>
              </w:rPr>
              <w:t xml:space="preserve">Published by:     Renesas Electronics Corporation </w:t>
            </w:r>
          </w:p>
          <w:p w14:paraId="2371AC28" w14:textId="77777777" w:rsidR="002F3361" w:rsidRPr="004270A8" w:rsidRDefault="002F3361" w:rsidP="002F3361">
            <w:pPr>
              <w:jc w:val="left"/>
              <w:rPr>
                <w:rFonts w:cs="Arial"/>
              </w:rPr>
            </w:pPr>
          </w:p>
        </w:tc>
      </w:tr>
    </w:tbl>
    <w:p w14:paraId="7BB9A6A5" w14:textId="3D5F0952" w:rsidR="00CE732C" w:rsidRPr="004270A8" w:rsidRDefault="00CE732C" w:rsidP="00CE732C">
      <w:pPr>
        <w:rPr>
          <w:rFonts w:cs="Arial"/>
        </w:rPr>
      </w:pPr>
    </w:p>
    <w:p w14:paraId="2632B7AC" w14:textId="77777777" w:rsidR="00CE732C" w:rsidRPr="004270A8" w:rsidRDefault="00CE732C" w:rsidP="00CE732C">
      <w:pPr>
        <w:tabs>
          <w:tab w:val="left" w:pos="1335"/>
        </w:tabs>
        <w:rPr>
          <w:rFonts w:cs="Arial"/>
        </w:rPr>
        <w:sectPr w:rsidR="00CE732C" w:rsidRPr="004270A8" w:rsidSect="00CE732C">
          <w:pgSz w:w="11907" w:h="16839"/>
          <w:pgMar w:top="1701" w:right="1077" w:bottom="1191" w:left="1077" w:header="680" w:footer="510" w:gutter="0"/>
          <w:cols w:space="720"/>
          <w:titlePg/>
          <w:docGrid w:linePitch="286"/>
        </w:sectPr>
      </w:pPr>
    </w:p>
    <w:p w14:paraId="59CCA23A" w14:textId="08544D73" w:rsidR="00CE732C" w:rsidRPr="004270A8" w:rsidRDefault="00DB0182" w:rsidP="00CE732C">
      <w:pPr>
        <w:tabs>
          <w:tab w:val="left" w:pos="1335"/>
        </w:tabs>
        <w:rPr>
          <w:rFonts w:cs="Arial"/>
        </w:rPr>
      </w:pPr>
      <w:r w:rsidRPr="004270A8">
        <w:rPr>
          <w:rFonts w:cs="Arial"/>
          <w:noProof/>
          <w:lang w:eastAsia="en-US"/>
        </w:rPr>
        <w:lastRenderedPageBreak/>
        <mc:AlternateContent>
          <mc:Choice Requires="wps">
            <w:drawing>
              <wp:anchor distT="0" distB="0" distL="114300" distR="114300" simplePos="0" relativeHeight="251658251" behindDoc="0" locked="0" layoutInCell="1" allowOverlap="1" wp14:anchorId="489933CA" wp14:editId="6DF90D89">
                <wp:simplePos x="0" y="0"/>
                <wp:positionH relativeFrom="page">
                  <wp:posOffset>2114711</wp:posOffset>
                </wp:positionH>
                <wp:positionV relativeFrom="page">
                  <wp:posOffset>3657600</wp:posOffset>
                </wp:positionV>
                <wp:extent cx="5066665" cy="1222375"/>
                <wp:effectExtent l="0" t="0" r="635" b="15875"/>
                <wp:wrapNone/>
                <wp:docPr id="32" name="テキスト ボックス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66665" cy="12223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218A61" w14:textId="434CDE8E" w:rsidR="001D58C1" w:rsidRPr="006B7573" w:rsidRDefault="001D58C1" w:rsidP="006B7573">
                            <w:pPr>
                              <w:pStyle w:val="a3"/>
                              <w:jc w:val="left"/>
                              <w:rPr>
                                <w:rFonts w:eastAsia="MS Gothic"/>
                                <w:sz w:val="40"/>
                                <w:szCs w:val="68"/>
                              </w:rPr>
                            </w:pPr>
                            <w:r w:rsidRPr="0001051F">
                              <w:rPr>
                                <w:rFonts w:eastAsia="MS Gothic"/>
                                <w:sz w:val="40"/>
                                <w:szCs w:val="68"/>
                              </w:rPr>
                              <w:t xml:space="preserve">Embedded Target for </w:t>
                            </w:r>
                            <w:ins w:id="895" w:author="Hiroyasu Nishiumi" w:date="2022-04-27T11:00:00Z">
                              <w:r w:rsidRPr="0001051F">
                                <w:rPr>
                                  <w:rFonts w:eastAsia="MS Gothic"/>
                                  <w:sz w:val="40"/>
                                  <w:szCs w:val="68"/>
                                </w:rPr>
                                <w:t xml:space="preserve">RH850 </w:t>
                              </w:r>
                            </w:ins>
                            <w:r w:rsidRPr="0001051F">
                              <w:rPr>
                                <w:rFonts w:eastAsia="MS Gothic"/>
                                <w:sz w:val="40"/>
                                <w:szCs w:val="68"/>
                              </w:rPr>
                              <w:t xml:space="preserve">Virtual Platform </w:t>
                            </w:r>
                            <w:r w:rsidRPr="00D8072E">
                              <w:rPr>
                                <w:rFonts w:eastAsia="MS Gothic"/>
                                <w:sz w:val="40"/>
                                <w:szCs w:val="68"/>
                                <w:highlight w:val="yellow"/>
                              </w:rPr>
                              <w:t>V1.00.00</w:t>
                            </w:r>
                          </w:p>
                          <w:p w14:paraId="02C67C3D" w14:textId="77777777" w:rsidR="001D58C1" w:rsidRPr="006B7573" w:rsidRDefault="001D58C1" w:rsidP="006B7573">
                            <w:pPr>
                              <w:pStyle w:val="a3"/>
                              <w:jc w:val="left"/>
                              <w:rPr>
                                <w:rFonts w:eastAsia="MS Gothic"/>
                                <w:sz w:val="40"/>
                                <w:szCs w:val="68"/>
                              </w:rPr>
                            </w:pPr>
                          </w:p>
                          <w:p w14:paraId="262D0EED" w14:textId="1398F133" w:rsidR="001D58C1" w:rsidRDefault="001D58C1" w:rsidP="006B7573">
                            <w:pPr>
                              <w:pStyle w:val="a3"/>
                              <w:jc w:val="left"/>
                            </w:pPr>
                            <w:r w:rsidRPr="006B7573">
                              <w:rPr>
                                <w:rFonts w:eastAsia="MS Gothic"/>
                                <w:sz w:val="40"/>
                                <w:szCs w:val="68"/>
                              </w:rPr>
                              <w:t>RH850 Model-Based Development Tool</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89933CA" id="テキスト ボックス 32" o:spid="_x0000_s1042" type="#_x0000_t202" style="position:absolute;left:0;text-align:left;margin-left:166.5pt;margin-top:4in;width:398.95pt;height:96.25pt;z-index:251658251;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" filled="f" stroked="f">
                <v:textbox inset="0,0,0,0">
                  <w:txbxContent>
                    <w:p w14:paraId="55218A61" w14:textId="434CDE8E" w:rsidR="001D58C1" w:rsidRPr="006B7573" w:rsidRDefault="001D58C1" w:rsidP="006B7573">
                      <w:pPr>
                        <w:pStyle w:val="a3"/>
                        <w:jc w:val="left"/>
                        <w:rPr>
                          <w:rFonts w:eastAsia="MS Gothic"/>
                          <w:sz w:val="40"/>
                          <w:szCs w:val="68"/>
                        </w:rPr>
                      </w:pPr>
                      <w:r w:rsidRPr="0001051F">
                        <w:rPr>
                          <w:rFonts w:eastAsia="MS Gothic"/>
                          <w:sz w:val="40"/>
                          <w:szCs w:val="68"/>
                        </w:rPr>
                        <w:t xml:space="preserve">Embedded Target for </w:t>
                      </w:r>
                      <w:ins w:id="897" w:author="Hiroyasu Nishiumi" w:date="2022-04-27T11:00:00Z">
                        <w:r w:rsidRPr="0001051F">
                          <w:rPr>
                            <w:rFonts w:eastAsia="MS Gothic"/>
                            <w:sz w:val="40"/>
                            <w:szCs w:val="68"/>
                          </w:rPr>
                          <w:t xml:space="preserve">RH850 </w:t>
                        </w:r>
                      </w:ins>
                      <w:r w:rsidRPr="0001051F">
                        <w:rPr>
                          <w:rFonts w:eastAsia="MS Gothic"/>
                          <w:sz w:val="40"/>
                          <w:szCs w:val="68"/>
                        </w:rPr>
                        <w:t xml:space="preserve">Virtual Platform </w:t>
                      </w:r>
                      <w:r w:rsidRPr="00D8072E">
                        <w:rPr>
                          <w:rFonts w:eastAsia="MS Gothic"/>
                          <w:sz w:val="40"/>
                          <w:szCs w:val="68"/>
                          <w:highlight w:val="yellow"/>
                        </w:rPr>
                        <w:t>V1.00.00</w:t>
                      </w:r>
                    </w:p>
                    <w:p w14:paraId="02C67C3D" w14:textId="77777777" w:rsidR="001D58C1" w:rsidRPr="006B7573" w:rsidRDefault="001D58C1" w:rsidP="006B7573">
                      <w:pPr>
                        <w:pStyle w:val="a3"/>
                        <w:jc w:val="left"/>
                        <w:rPr>
                          <w:rFonts w:eastAsia="MS Gothic"/>
                          <w:sz w:val="40"/>
                          <w:szCs w:val="68"/>
                        </w:rPr>
                      </w:pPr>
                    </w:p>
                    <w:p w14:paraId="262D0EED" w14:textId="1398F133" w:rsidR="001D58C1" w:rsidRDefault="001D58C1" w:rsidP="006B7573">
                      <w:pPr>
                        <w:pStyle w:val="a3"/>
                        <w:jc w:val="left"/>
                      </w:pPr>
                      <w:r w:rsidRPr="006B7573">
                        <w:rPr>
                          <w:rFonts w:eastAsia="MS Gothic"/>
                          <w:sz w:val="40"/>
                          <w:szCs w:val="68"/>
                        </w:rPr>
                        <w:t>RH850 Model-Based Development Tool</w:t>
                      </w:r>
                    </w:p>
                  </w:txbxContent>
                </v:textbox>
                <w10:wrap anchorx="page" anchory="page"/>
              </v:shape>
            </w:pict>
          </mc:Fallback>
        </mc:AlternateContent>
      </w:r>
      <w:r w:rsidR="001872E9" w:rsidRPr="004270A8">
        <w:rPr>
          <w:rFonts w:cs="Arial"/>
          <w:noProof/>
          <w:lang w:eastAsia="en-US"/>
        </w:rPr>
        <mc:AlternateContent>
          <mc:Choice Requires="wps">
            <w:drawing>
              <wp:anchor distT="0" distB="0" distL="114300" distR="114300" simplePos="0" relativeHeight="251658262" behindDoc="0" locked="0" layoutInCell="1" allowOverlap="1" wp14:anchorId="61E890A6" wp14:editId="252BE2DC">
                <wp:simplePos x="0" y="0"/>
                <wp:positionH relativeFrom="margin">
                  <wp:posOffset>5075555</wp:posOffset>
                </wp:positionH>
                <wp:positionV relativeFrom="paragraph">
                  <wp:posOffset>8968740</wp:posOffset>
                </wp:positionV>
                <wp:extent cx="1346200" cy="206375"/>
                <wp:effectExtent l="0" t="0" r="0" b="3175"/>
                <wp:wrapNone/>
                <wp:docPr id="21506" name="Text Box 10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46200" cy="2063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FCB00D" w14:textId="6FD97103" w:rsidR="001D58C1" w:rsidRPr="008E3C1D" w:rsidRDefault="001D58C1" w:rsidP="001872E9">
                            <w:pPr>
                              <w:rPr>
                                <w:rFonts w:cs="Arial"/>
                              </w:rPr>
                            </w:pPr>
                            <w:r w:rsidRPr="00D32B3B">
                              <w:rPr>
                                <w:rFonts w:cs="Arial"/>
                                <w:noProof/>
                              </w:rPr>
                              <w:t>R20UT5142EJ010</w:t>
                            </w:r>
                            <w:r>
                              <w:rPr>
                                <w:rFonts w:cs="Arial" w:hint="eastAsia"/>
                                <w:noProof/>
                              </w:rPr>
                              <w:t>1</w:t>
                            </w:r>
                          </w:p>
                        </w:txbxContent>
                      </wps:txbx>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1E890A6" id="_x0000_s1043" type="#_x0000_t202" style="position:absolute;left:0;text-align:left;margin-left:399.65pt;margin-top:706.2pt;width:106pt;height:16.25pt;z-index:25165826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" filled="f" stroked="f">
                <v:textbox inset="5.85pt,.7pt,5.85pt,.7pt">
                  <w:txbxContent>
                    <w:p w14:paraId="04FCB00D" w14:textId="6FD97103" w:rsidR="001D58C1" w:rsidRPr="008E3C1D" w:rsidRDefault="001D58C1" w:rsidP="001872E9">
                      <w:pPr>
                        <w:rPr>
                          <w:rFonts w:cs="Arial"/>
                        </w:rPr>
                      </w:pPr>
                      <w:r w:rsidRPr="00D32B3B">
                        <w:rPr>
                          <w:rFonts w:cs="Arial"/>
                          <w:noProof/>
                        </w:rPr>
                        <w:t>R20UT5142EJ010</w:t>
                      </w:r>
                      <w:r>
                        <w:rPr>
                          <w:rFonts w:cs="Arial" w:hint="eastAsia"/>
                          <w:noProof/>
                        </w:rPr>
                        <w:t>1</w:t>
                      </w:r>
                    </w:p>
                  </w:txbxContent>
                </v:textbox>
                <w10:wrap anchorx="margin"/>
              </v:shape>
            </w:pict>
          </mc:Fallback>
        </mc:AlternateContent>
      </w:r>
      <w:r w:rsidR="006855D8" w:rsidRPr="004270A8">
        <w:rPr>
          <w:rFonts w:cs="Arial"/>
          <w:noProof/>
          <w:lang w:eastAsia="en-US"/>
        </w:rPr>
        <w:drawing>
          <wp:anchor distT="0" distB="0" distL="114300" distR="114300" simplePos="0" relativeHeight="251658250" behindDoc="1" locked="0" layoutInCell="1" allowOverlap="1" wp14:anchorId="67C0F7EA" wp14:editId="4C53A51E">
            <wp:simplePos x="0" y="0"/>
            <wp:positionH relativeFrom="page">
              <wp:align>right</wp:align>
            </wp:positionH>
            <wp:positionV relativeFrom="page">
              <wp:posOffset>34925</wp:posOffset>
            </wp:positionV>
            <wp:extent cx="292100" cy="4826000"/>
            <wp:effectExtent l="0" t="0" r="0" b="0"/>
            <wp:wrapNone/>
            <wp:docPr id="39" name="図 39" descr="A4_j_logo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6" descr="A4_j_logo5"/>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92100" cy="4826000"/>
                    </a:xfrm>
                    <a:prstGeom prst="rect">
                      <a:avLst/>
                    </a:prstGeom>
                    <a:noFill/>
                  </pic:spPr>
                </pic:pic>
              </a:graphicData>
            </a:graphic>
          </wp:anchor>
        </w:drawing>
      </w:r>
      <w:r w:rsidR="00CE732C" w:rsidRPr="004270A8">
        <w:rPr>
          <w:rFonts w:cs="Arial"/>
          <w:noProof/>
          <w:lang w:eastAsia="en-US"/>
        </w:rPr>
        <w:drawing>
          <wp:anchor distT="0" distB="0" distL="114300" distR="114300" simplePos="0" relativeHeight="251658253" behindDoc="0" locked="0" layoutInCell="1" allowOverlap="1" wp14:anchorId="6924A963" wp14:editId="7ADF63E8">
            <wp:simplePos x="0" y="0"/>
            <wp:positionH relativeFrom="margin">
              <wp:align>center</wp:align>
            </wp:positionH>
            <wp:positionV relativeFrom="paragraph">
              <wp:posOffset>8063230</wp:posOffset>
            </wp:positionV>
            <wp:extent cx="2004060" cy="516966"/>
            <wp:effectExtent l="0" t="0" r="0" b="0"/>
            <wp:wrapTopAndBottom/>
            <wp:docPr id="14" name="図 14" descr="\\172.21.23.174\tool-gi\MBD\UM\ECPILS\ECPILS V3.11\English\r_el_corp_mark_logo_v_e_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72.21.23.174\tool-gi\MBD\UM\ECPILS\ECPILS V3.11\English\r_el_corp_mark_logo_v_e_l.jp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004060" cy="516966"/>
                    </a:xfrm>
                    <a:prstGeom prst="rect">
                      <a:avLst/>
                    </a:prstGeom>
                    <a:noFill/>
                    <a:ln>
                      <a:noFill/>
                    </a:ln>
                  </pic:spPr>
                </pic:pic>
              </a:graphicData>
            </a:graphic>
          </wp:anchor>
        </w:drawing>
      </w:r>
    </w:p>
    <w:sectPr w:rsidR="00CE732C" w:rsidRPr="004270A8" w:rsidSect="00CE732C">
      <w:pgSz w:w="11907" w:h="16839"/>
      <w:pgMar w:top="1701" w:right="1077" w:bottom="1191" w:left="1077" w:header="680" w:footer="510" w:gutter="0"/>
      <w:cols w:space="720"/>
      <w:titlePg/>
      <w:docGrid w:linePitch="28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23" w:author="Hong Tieu" w:date="2022-07-11T16:36:00Z" w:initials="HT">
    <w:p w14:paraId="43E11B64" w14:textId="4CD1D5C6" w:rsidR="001D58C1" w:rsidRDefault="001D58C1" w:rsidP="00B3693B">
      <w:pPr>
        <w:pStyle w:val="CommentText"/>
      </w:pPr>
      <w:r>
        <w:rPr>
          <w:rStyle w:val="CommentReference"/>
        </w:rPr>
        <w:annotationRef/>
      </w:r>
      <w:r>
        <w:t>ID: ET_VPF_V1.00.00_UM_Req_05_001</w:t>
      </w:r>
    </w:p>
    <w:p w14:paraId="0E046F6C" w14:textId="5FF49876" w:rsidR="001D58C1" w:rsidRDefault="001D58C1" w:rsidP="00B3693B">
      <w:pPr>
        <w:pStyle w:val="CommentText"/>
      </w:pPr>
      <w:r>
        <w:t>Reference: {ET_VPF_V1.00.00_AD_Req_05_004}</w:t>
      </w:r>
    </w:p>
  </w:comment>
  <w:comment w:id="157" w:author="Phuc Giang" w:date="2022-12-22T08:48:00Z" w:initials="PG">
    <w:p w14:paraId="3E49D602" w14:textId="7DB70FD9" w:rsidR="00216A39" w:rsidRDefault="00216A39" w:rsidP="00216A39">
      <w:pPr>
        <w:pStyle w:val="CommentText"/>
      </w:pPr>
      <w:r>
        <w:rPr>
          <w:rStyle w:val="CommentReference"/>
        </w:rPr>
        <w:annotationRef/>
      </w:r>
      <w:r>
        <w:t xml:space="preserve">ID: </w:t>
      </w:r>
      <w:r w:rsidRPr="001F1C43">
        <w:t>ET_VPF_V1.00.00_</w:t>
      </w:r>
      <w:r>
        <w:t>UM</w:t>
      </w:r>
      <w:r w:rsidRPr="001F1C43">
        <w:t>_Req_</w:t>
      </w:r>
      <w:r>
        <w:t>CANU2C</w:t>
      </w:r>
      <w:r w:rsidRPr="001F1C43">
        <w:t>_00</w:t>
      </w:r>
      <w:r>
        <w:t>4</w:t>
      </w:r>
    </w:p>
    <w:p w14:paraId="165D2C43" w14:textId="19B830FB" w:rsidR="00216A39" w:rsidRDefault="00216A39" w:rsidP="00216A39">
      <w:pPr>
        <w:pStyle w:val="CommentText"/>
      </w:pPr>
      <w:r>
        <w:t>Reference: {</w:t>
      </w:r>
      <w:r w:rsidRPr="006D3DA3">
        <w:t>ET_VPF_V1.00.00_</w:t>
      </w:r>
      <w:r>
        <w:t>A</w:t>
      </w:r>
      <w:r w:rsidRPr="006D3DA3">
        <w:t>D_Req_CANU2C_00</w:t>
      </w:r>
      <w:r>
        <w:t>4}</w:t>
      </w:r>
    </w:p>
  </w:comment>
  <w:comment w:id="158" w:author="Giang Truong. Nguyen (4)" w:date="2022-09-13T10:23:00Z" w:initials="GN">
    <w:p w14:paraId="44C55005" w14:textId="77777777" w:rsidR="001D58C1" w:rsidRDefault="001D58C1" w:rsidP="00AE3EF8">
      <w:pPr>
        <w:pStyle w:val="CommentText"/>
      </w:pPr>
      <w:r>
        <w:rPr>
          <w:rStyle w:val="CommentReference"/>
        </w:rPr>
        <w:annotationRef/>
      </w:r>
      <w:r>
        <w:t>ID: ET_VPF_V1.00.00_UM_Req_05_002</w:t>
      </w:r>
    </w:p>
    <w:p w14:paraId="1665AA33" w14:textId="609B99C5" w:rsidR="001D58C1" w:rsidRDefault="001D58C1" w:rsidP="00AE3EF8">
      <w:pPr>
        <w:pStyle w:val="CommentText"/>
      </w:pPr>
      <w:r>
        <w:t>Reference: {ET_VPF_V1.00.00_AD_Req_05_002}</w:t>
      </w:r>
    </w:p>
  </w:comment>
  <w:comment w:id="180" w:author="Hong Tieu" w:date="2022-07-11T16:42:00Z" w:initials="HT">
    <w:p w14:paraId="47E9FC9B" w14:textId="7C9B36CD" w:rsidR="001D58C1" w:rsidRDefault="001D58C1" w:rsidP="00B3693B">
      <w:pPr>
        <w:pStyle w:val="CommentText"/>
      </w:pPr>
      <w:r>
        <w:rPr>
          <w:rStyle w:val="CommentReference"/>
        </w:rPr>
        <w:annotationRef/>
      </w:r>
      <w:r>
        <w:t>ID: ET_VPF_V1.00.00_UM_Req_05_003</w:t>
      </w:r>
    </w:p>
    <w:p w14:paraId="1909EE65" w14:textId="13D771B7" w:rsidR="001D58C1" w:rsidRDefault="001D58C1" w:rsidP="00B3693B">
      <w:pPr>
        <w:pStyle w:val="CommentText"/>
      </w:pPr>
      <w:r>
        <w:t>Reference: {ET_VPF_V1.00.00_AD_Req_05_003}</w:t>
      </w:r>
    </w:p>
  </w:comment>
  <w:comment w:id="196" w:author="Hong Tieu" w:date="2022-11-01T15:44:00Z" w:initials="HT">
    <w:p w14:paraId="44032690" w14:textId="77777777" w:rsidR="001D58C1" w:rsidRDefault="001D58C1" w:rsidP="00941A46">
      <w:pPr>
        <w:pStyle w:val="CommentText"/>
      </w:pPr>
      <w:r>
        <w:rPr>
          <w:rStyle w:val="CommentReference"/>
        </w:rPr>
        <w:annotationRef/>
      </w:r>
      <w:r>
        <w:t>ID: ET_VPF_V1.00.00_UM_Req_05_004</w:t>
      </w:r>
    </w:p>
    <w:p w14:paraId="2589893C" w14:textId="47EB2945" w:rsidR="001D58C1" w:rsidRDefault="001D58C1" w:rsidP="00941A46">
      <w:pPr>
        <w:pStyle w:val="CommentText"/>
      </w:pPr>
      <w:r>
        <w:t>Reference: {ET_VPF_V1.00.00_AD_Req_05_005}</w:t>
      </w:r>
    </w:p>
  </w:comment>
  <w:comment w:id="213" w:author="Hong Tieu" w:date="2022-10-31T16:07:00Z" w:initials="HT">
    <w:p w14:paraId="4F9DF36A" w14:textId="47050900" w:rsidR="001D58C1" w:rsidRDefault="001D58C1" w:rsidP="006C0281">
      <w:pPr>
        <w:pStyle w:val="CommentText"/>
      </w:pPr>
      <w:r>
        <w:rPr>
          <w:rStyle w:val="CommentReference"/>
        </w:rPr>
        <w:annotationRef/>
      </w:r>
      <w:r>
        <w:t xml:space="preserve">ID: </w:t>
      </w:r>
      <w:r w:rsidRPr="001F1C43">
        <w:t>ET_VPF_V1.00.00_</w:t>
      </w:r>
      <w:r>
        <w:t>UM</w:t>
      </w:r>
      <w:r w:rsidRPr="001F1C43">
        <w:t>_Req_Installer_001</w:t>
      </w:r>
    </w:p>
    <w:p w14:paraId="44875BFC" w14:textId="14953D19" w:rsidR="001D58C1" w:rsidRDefault="001D58C1" w:rsidP="006C0281">
      <w:pPr>
        <w:pStyle w:val="CommentText"/>
      </w:pPr>
      <w:r>
        <w:t>Reference: {ET_VPF_V1.00.00_AD_Req_</w:t>
      </w:r>
      <w:r w:rsidRPr="001F1C43">
        <w:t>Installer</w:t>
      </w:r>
      <w:r>
        <w:t>_001}</w:t>
      </w:r>
    </w:p>
  </w:comment>
  <w:comment w:id="216" w:author="Hiroyasu Nishiumi" w:date="2022-10-03T18:57:00Z" w:initials="HN">
    <w:p w14:paraId="5F06CB39" w14:textId="77777777" w:rsidR="001D58C1" w:rsidRDefault="001D58C1">
      <w:pPr>
        <w:pStyle w:val="CommentText"/>
      </w:pPr>
      <w:r>
        <w:rPr>
          <w:rStyle w:val="CommentReference"/>
        </w:rPr>
        <w:annotationRef/>
      </w:r>
      <w:r>
        <w:t>No folder in latest package.</w:t>
      </w:r>
    </w:p>
    <w:p w14:paraId="22AF24D2" w14:textId="77777777" w:rsidR="001D58C1" w:rsidRDefault="001D58C1">
      <w:pPr>
        <w:pStyle w:val="CommentText"/>
      </w:pPr>
      <w:r>
        <w:t>Can I delete it?</w:t>
      </w:r>
    </w:p>
    <w:p w14:paraId="4D2AD33C" w14:textId="77777777" w:rsidR="001D58C1" w:rsidRDefault="001D58C1" w:rsidP="00050255">
      <w:pPr>
        <w:pStyle w:val="CommentText"/>
      </w:pPr>
      <w:r>
        <w:t>Is this the same as U2C?</w:t>
      </w:r>
    </w:p>
  </w:comment>
  <w:comment w:id="217" w:author="Son Tong. Thai (2)" w:date="2022-10-04T21:36:00Z" w:initials="ST">
    <w:p w14:paraId="54B07C51" w14:textId="77777777" w:rsidR="001D58C1" w:rsidRDefault="001D58C1">
      <w:pPr>
        <w:pStyle w:val="CommentText"/>
      </w:pPr>
      <w:r>
        <w:rPr>
          <w:rStyle w:val="CommentReference"/>
        </w:rPr>
        <w:annotationRef/>
      </w:r>
      <w:r>
        <w:t>Yes, you can</w:t>
      </w:r>
    </w:p>
    <w:p w14:paraId="719EAE09" w14:textId="77777777" w:rsidR="001D58C1" w:rsidRDefault="001D58C1">
      <w:pPr>
        <w:pStyle w:val="CommentText"/>
      </w:pPr>
      <w:r>
        <w:t>It’s same as U2C</w:t>
      </w:r>
    </w:p>
    <w:p w14:paraId="2AAA00BC" w14:textId="0BB04A2A" w:rsidR="001D58C1" w:rsidRDefault="001D58C1">
      <w:pPr>
        <w:pStyle w:val="CommentText"/>
      </w:pPr>
      <w:r>
        <w:t xml:space="preserve">*Note: This folder is use for GHS compiler but currently we just support Renesas Compiler , so current this folder is </w:t>
      </w:r>
      <w:r w:rsidRPr="00883763">
        <w:t>unnecessary</w:t>
      </w:r>
    </w:p>
  </w:comment>
  <w:comment w:id="255" w:author="Hong Tieu" w:date="2022-10-31T18:19:00Z" w:initials="HT">
    <w:p w14:paraId="0A191F64" w14:textId="77777777" w:rsidR="001D58C1" w:rsidRDefault="001D58C1" w:rsidP="00DC4E3A">
      <w:pPr>
        <w:pStyle w:val="CommentText"/>
      </w:pPr>
      <w:r>
        <w:rPr>
          <w:rStyle w:val="CommentReference"/>
        </w:rPr>
        <w:annotationRef/>
      </w:r>
      <w:r>
        <w:t xml:space="preserve">ID: </w:t>
      </w:r>
      <w:r w:rsidRPr="001F1C43">
        <w:t>ET_VPF_V1.00.00_</w:t>
      </w:r>
      <w:r>
        <w:t>UM</w:t>
      </w:r>
      <w:r w:rsidRPr="001F1C43">
        <w:t>_Req_Installer_00</w:t>
      </w:r>
      <w:r>
        <w:t>2</w:t>
      </w:r>
    </w:p>
    <w:p w14:paraId="7A79B9DB" w14:textId="00D5E5FF" w:rsidR="001D58C1" w:rsidRDefault="001D58C1" w:rsidP="00DC4E3A">
      <w:pPr>
        <w:pStyle w:val="CommentText"/>
      </w:pPr>
      <w:r>
        <w:t>Reference: {ET_VPF_V1.00.00_AD_Req_</w:t>
      </w:r>
      <w:r w:rsidRPr="001F1C43">
        <w:t>Installer</w:t>
      </w:r>
      <w:r>
        <w:t>_002}</w:t>
      </w:r>
    </w:p>
  </w:comment>
  <w:comment w:id="279" w:author="Giang Truong. Nguyen (4)" w:date="2022-11-30T11:38:00Z" w:initials="GN">
    <w:p w14:paraId="47848B0D" w14:textId="1512C7E1" w:rsidR="001D58C1" w:rsidRDefault="001D58C1" w:rsidP="002E1AE5">
      <w:pPr>
        <w:pStyle w:val="CommentText"/>
      </w:pPr>
      <w:r>
        <w:rPr>
          <w:rStyle w:val="CommentReference"/>
        </w:rPr>
        <w:annotationRef/>
      </w:r>
      <w:r>
        <w:t>ID:</w:t>
      </w:r>
      <w:r>
        <w:rPr>
          <w:lang w:val="vi-VN"/>
        </w:rPr>
        <w:t xml:space="preserve"> </w:t>
      </w:r>
      <w:r>
        <w:t>ET_VPF_V1.00.00_UM_Req_SimulinkLibrary_001</w:t>
      </w:r>
    </w:p>
    <w:p w14:paraId="5615D762" w14:textId="121ACB5B" w:rsidR="001D58C1" w:rsidRDefault="001D58C1" w:rsidP="002E1AE5">
      <w:pPr>
        <w:pStyle w:val="CommentText"/>
      </w:pPr>
      <w:r>
        <w:t>Reference: {ET_VPF_V1.00.00_AD_Req_SimulinkLibrary_002}</w:t>
      </w:r>
    </w:p>
  </w:comment>
  <w:comment w:id="313" w:author="Hong Tieu" w:date="2022-10-31T16:30:00Z" w:initials="HT">
    <w:p w14:paraId="5C0F411D" w14:textId="37C99E1C" w:rsidR="001D58C1" w:rsidRDefault="001D58C1" w:rsidP="006C0281">
      <w:pPr>
        <w:pStyle w:val="CommentText"/>
      </w:pPr>
      <w:r>
        <w:rPr>
          <w:rStyle w:val="CommentReference"/>
        </w:rPr>
        <w:annotationRef/>
      </w:r>
      <w:r>
        <w:t xml:space="preserve">ID: </w:t>
      </w:r>
      <w:r w:rsidRPr="001F1C43">
        <w:t>ET_VPF_V1.00.00_</w:t>
      </w:r>
      <w:r>
        <w:t>UM</w:t>
      </w:r>
      <w:r w:rsidRPr="001F1C43">
        <w:t>_Req_Installer_00</w:t>
      </w:r>
      <w:r>
        <w:t>3</w:t>
      </w:r>
    </w:p>
    <w:p w14:paraId="6F57F9B7" w14:textId="67630FAB" w:rsidR="001D58C1" w:rsidRDefault="001D58C1" w:rsidP="006C0281">
      <w:pPr>
        <w:pStyle w:val="CommentText"/>
      </w:pPr>
      <w:r>
        <w:t>Reference: {ET_VPF_V1.00.00_AD_Req_</w:t>
      </w:r>
      <w:r w:rsidRPr="001F1C43">
        <w:t>Installer</w:t>
      </w:r>
      <w:r>
        <w:t>_003}</w:t>
      </w:r>
    </w:p>
  </w:comment>
  <w:comment w:id="321" w:author="Giang Truong. Nguyen (4)" w:date="2022-12-22T13:36:00Z" w:initials="GN">
    <w:p w14:paraId="5A75DD0C" w14:textId="04889F96" w:rsidR="00D44B6F" w:rsidRDefault="00D44B6F" w:rsidP="00D44B6F">
      <w:pPr>
        <w:pStyle w:val="CommentText"/>
      </w:pPr>
      <w:r>
        <w:rPr>
          <w:rStyle w:val="CommentReference"/>
        </w:rPr>
        <w:annotationRef/>
      </w:r>
      <w:r>
        <w:t>ID:</w:t>
      </w:r>
      <w:r w:rsidR="00F72E48">
        <w:rPr>
          <w:lang w:val="vi-VN"/>
        </w:rPr>
        <w:t xml:space="preserve"> </w:t>
      </w:r>
      <w:r>
        <w:t>ET_VPF_V1.00.00_UM_Req_SimulinkLibrary_006</w:t>
      </w:r>
    </w:p>
    <w:p w14:paraId="37F68B3A" w14:textId="3C278702" w:rsidR="00D44B6F" w:rsidRDefault="00D44B6F" w:rsidP="00D44B6F">
      <w:pPr>
        <w:pStyle w:val="CommentText"/>
      </w:pPr>
      <w:r>
        <w:t>Reference: {ET_VPF_V1.00.00_AD_Req_SimulinkLibrary_008}</w:t>
      </w:r>
    </w:p>
  </w:comment>
  <w:comment w:id="350" w:author="Giang Truong. Nguyen (4)" w:date="2022-06-30T16:31:00Z" w:initials="GN">
    <w:p w14:paraId="3468DB97" w14:textId="72B6D9EF" w:rsidR="001D58C1" w:rsidRDefault="001D58C1" w:rsidP="00EF5139">
      <w:pPr>
        <w:pStyle w:val="CommentText"/>
      </w:pPr>
      <w:r>
        <w:rPr>
          <w:rStyle w:val="CommentReference"/>
        </w:rPr>
        <w:annotationRef/>
      </w:r>
      <w:r>
        <w:t>ID: ET_VPF_V1.00.00_UM_Req_04_001</w:t>
      </w:r>
    </w:p>
    <w:p w14:paraId="4CF07B58" w14:textId="7272FD0B" w:rsidR="001D58C1" w:rsidRDefault="001D58C1" w:rsidP="00EF5139">
      <w:pPr>
        <w:pStyle w:val="CommentText"/>
      </w:pPr>
      <w:r>
        <w:t>Reference: {ET_VPF_V1.00.00_AD_Req_04_002</w:t>
      </w:r>
      <w:r>
        <w:rPr>
          <w:lang w:val="vi-VN"/>
        </w:rPr>
        <w:t xml:space="preserve">, </w:t>
      </w:r>
      <w:r>
        <w:t>ET_VPF_V1.00.00_AD_Req_04_006}</w:t>
      </w:r>
    </w:p>
  </w:comment>
  <w:comment w:id="351" w:author="Tinh Le" w:date="2022-07-15T14:13:00Z" w:initials="TL">
    <w:p w14:paraId="1F8A96A9" w14:textId="40C290C6" w:rsidR="001D58C1" w:rsidRDefault="001D58C1" w:rsidP="005D284F">
      <w:pPr>
        <w:pStyle w:val="CommentText"/>
      </w:pPr>
      <w:r>
        <w:rPr>
          <w:rStyle w:val="CommentReference"/>
        </w:rPr>
        <w:annotationRef/>
      </w:r>
      <w:r>
        <w:t>ID: ET_VPF_V1.00.00_UM_Req_03_001</w:t>
      </w:r>
    </w:p>
    <w:p w14:paraId="701E7C31" w14:textId="3238E351" w:rsidR="001D58C1" w:rsidRDefault="001D58C1">
      <w:pPr>
        <w:pStyle w:val="CommentText"/>
      </w:pPr>
      <w:r>
        <w:t>Reference: {ET_VPF_V1.00.00_AD_Req_03_002</w:t>
      </w:r>
      <w:r>
        <w:rPr>
          <w:lang w:val="vi-VN"/>
        </w:rPr>
        <w:t xml:space="preserve">, </w:t>
      </w:r>
      <w:r>
        <w:t>ET_VPF_V1.00.00_AD_Req_03_007}</w:t>
      </w:r>
    </w:p>
  </w:comment>
  <w:comment w:id="357" w:author="Giang Truong. Nguyen (4)" w:date="2022-06-30T16:31:00Z" w:initials="GN">
    <w:p w14:paraId="196ECE03" w14:textId="1C2372BE" w:rsidR="001D58C1" w:rsidRDefault="001D58C1" w:rsidP="00EF5139">
      <w:pPr>
        <w:pStyle w:val="CommentText"/>
      </w:pPr>
      <w:r>
        <w:rPr>
          <w:rStyle w:val="CommentReference"/>
        </w:rPr>
        <w:annotationRef/>
      </w:r>
      <w:r>
        <w:t>ID: ET_VPF_V1.00.00_UM_Req_04_002</w:t>
      </w:r>
    </w:p>
    <w:p w14:paraId="4786B9D2" w14:textId="2FB37BBE" w:rsidR="001D58C1" w:rsidRDefault="001D58C1" w:rsidP="00EF5139">
      <w:pPr>
        <w:pStyle w:val="CommentText"/>
      </w:pPr>
      <w:r>
        <w:t>Reference: {ET_VPF_V1.00.00_AD_Req_04_003</w:t>
      </w:r>
      <w:r>
        <w:rPr>
          <w:lang w:val="vi-VN"/>
        </w:rPr>
        <w:t xml:space="preserve">, </w:t>
      </w:r>
      <w:r>
        <w:t>ET_VPF_V1.00.00_AD_Req_04_006}</w:t>
      </w:r>
    </w:p>
  </w:comment>
  <w:comment w:id="358" w:author="Tinh Le" w:date="2022-07-15T14:28:00Z" w:initials="TL">
    <w:p w14:paraId="2BF3C5EF" w14:textId="0933F7ED" w:rsidR="001D58C1" w:rsidRDefault="001D58C1" w:rsidP="00DF17D6">
      <w:pPr>
        <w:pStyle w:val="CommentText"/>
      </w:pPr>
      <w:r>
        <w:rPr>
          <w:rStyle w:val="CommentReference"/>
        </w:rPr>
        <w:annotationRef/>
      </w:r>
      <w:r>
        <w:t>ID: ET_VPF_V1.00.00_UM_Req_03_002</w:t>
      </w:r>
    </w:p>
    <w:p w14:paraId="6F93A1AB" w14:textId="3879DB37" w:rsidR="001D58C1" w:rsidRDefault="001D58C1" w:rsidP="00DF17D6">
      <w:pPr>
        <w:pStyle w:val="CommentText"/>
      </w:pPr>
      <w:r>
        <w:t>Reference: {ET_VPF_V1.00.00_AD_Req_03_003</w:t>
      </w:r>
      <w:r>
        <w:rPr>
          <w:lang w:val="vi-VN"/>
        </w:rPr>
        <w:t xml:space="preserve">, </w:t>
      </w:r>
      <w:r>
        <w:t>ET_VPF_V1.00.00_AD_Req_03_007}</w:t>
      </w:r>
    </w:p>
  </w:comment>
  <w:comment w:id="361" w:author="Giang Truong. Nguyen (4)" w:date="2022-11-30T11:39:00Z" w:initials="GN">
    <w:p w14:paraId="4705933A" w14:textId="6AC72A82" w:rsidR="001D58C1" w:rsidRDefault="001D58C1" w:rsidP="00ED4FB9">
      <w:pPr>
        <w:pStyle w:val="CommentText"/>
      </w:pPr>
      <w:r>
        <w:rPr>
          <w:rStyle w:val="CommentReference"/>
        </w:rPr>
        <w:annotationRef/>
      </w:r>
      <w:r>
        <w:t>ID: ET_VPF_V1.00.00_UM_Req_SimulinkLibrary_002</w:t>
      </w:r>
    </w:p>
    <w:p w14:paraId="33D25D48" w14:textId="4802271A" w:rsidR="001D58C1" w:rsidRDefault="001D58C1" w:rsidP="00ED4FB9">
      <w:pPr>
        <w:pStyle w:val="CommentText"/>
      </w:pPr>
      <w:r>
        <w:t>Reference: {ET_VPF_V1.00.00_AD_Req_SimulinkLibrary_006}</w:t>
      </w:r>
    </w:p>
  </w:comment>
  <w:comment w:id="370" w:author="Giang Truong. Nguyen (4)" w:date="2022-06-30T16:31:00Z" w:initials="GN">
    <w:p w14:paraId="55B67C50" w14:textId="066726EE" w:rsidR="001D58C1" w:rsidRDefault="001D58C1" w:rsidP="00EF5139">
      <w:pPr>
        <w:pStyle w:val="CommentText"/>
      </w:pPr>
      <w:r>
        <w:rPr>
          <w:rStyle w:val="CommentReference"/>
        </w:rPr>
        <w:annotationRef/>
      </w:r>
      <w:r>
        <w:t>ID: ET_VPF_V1.00.00_UM_Req_04_003</w:t>
      </w:r>
    </w:p>
    <w:p w14:paraId="1F848EF4" w14:textId="45CC0BD6" w:rsidR="001D58C1" w:rsidRDefault="001D58C1" w:rsidP="00EF5139">
      <w:pPr>
        <w:pStyle w:val="CommentText"/>
      </w:pPr>
      <w:r>
        <w:t>Reference: {ET_VPF_V1.00.00_AD_Req_04_004</w:t>
      </w:r>
      <w:r>
        <w:rPr>
          <w:lang w:val="vi-VN"/>
        </w:rPr>
        <w:t xml:space="preserve">, </w:t>
      </w:r>
      <w:r>
        <w:t>ET_VPF_V1.00.00_AD_Req_04_006}</w:t>
      </w:r>
    </w:p>
  </w:comment>
  <w:comment w:id="371" w:author="Tinh Le" w:date="2022-07-15T14:31:00Z" w:initials="TL">
    <w:p w14:paraId="1F118F9D" w14:textId="3E9E88DF" w:rsidR="001D58C1" w:rsidRDefault="001D58C1" w:rsidP="003D60AC">
      <w:pPr>
        <w:pStyle w:val="CommentText"/>
      </w:pPr>
      <w:r>
        <w:rPr>
          <w:rStyle w:val="CommentReference"/>
        </w:rPr>
        <w:annotationRef/>
      </w:r>
      <w:r>
        <w:t>ID: ET_VPF_V1.00.00_UM_Req_03_003</w:t>
      </w:r>
    </w:p>
    <w:p w14:paraId="7D20821A" w14:textId="34510CC9" w:rsidR="001D58C1" w:rsidRDefault="001D58C1" w:rsidP="003D60AC">
      <w:pPr>
        <w:pStyle w:val="CommentText"/>
      </w:pPr>
      <w:r>
        <w:t>Reference: {ET_VPF_V1.00.00_AD_Req_03_004</w:t>
      </w:r>
      <w:r>
        <w:rPr>
          <w:lang w:val="vi-VN"/>
        </w:rPr>
        <w:t xml:space="preserve">, </w:t>
      </w:r>
      <w:r>
        <w:t>ET_VPF_V1.00.00_AD_Req_03_007}</w:t>
      </w:r>
    </w:p>
  </w:comment>
  <w:comment w:id="382" w:author="Hiroyasu Nishiumi" w:date="2022-10-03T18:58:00Z" w:initials="HN">
    <w:p w14:paraId="42E625BC" w14:textId="77777777" w:rsidR="001D58C1" w:rsidRDefault="001D58C1" w:rsidP="00C2395A">
      <w:pPr>
        <w:pStyle w:val="CommentText"/>
      </w:pPr>
      <w:r>
        <w:rPr>
          <w:rStyle w:val="CommentReference"/>
        </w:rPr>
        <w:annotationRef/>
      </w:r>
      <w:r>
        <w:t>Is this the same as Outport?</w:t>
      </w:r>
    </w:p>
  </w:comment>
  <w:comment w:id="383" w:author="Mitsugu Inoue" w:date="2022-10-04T20:57:00Z" w:initials="MI">
    <w:p w14:paraId="124274BE" w14:textId="77777777" w:rsidR="001D58C1" w:rsidRDefault="001D58C1" w:rsidP="00C2395A">
      <w:pPr>
        <w:pStyle w:val="CommentText"/>
      </w:pPr>
      <w:r>
        <w:rPr>
          <w:rStyle w:val="CommentReference"/>
        </w:rPr>
        <w:annotationRef/>
      </w:r>
      <w:r>
        <w:t>yes</w:t>
      </w:r>
    </w:p>
  </w:comment>
  <w:comment w:id="393" w:author="Giang Truong. Nguyen (4)" w:date="2022-06-30T16:31:00Z" w:initials="GN">
    <w:p w14:paraId="5AC53EBD" w14:textId="4CB623E5" w:rsidR="001D58C1" w:rsidRDefault="001D58C1" w:rsidP="00A24892">
      <w:pPr>
        <w:pStyle w:val="CommentText"/>
      </w:pPr>
      <w:r>
        <w:rPr>
          <w:rStyle w:val="CommentReference"/>
        </w:rPr>
        <w:annotationRef/>
      </w:r>
      <w:r>
        <w:t>ID: ET_VPF_V1.00.00_UM_Req_04_004</w:t>
      </w:r>
    </w:p>
    <w:p w14:paraId="614E1ACC" w14:textId="3C0D0DE9" w:rsidR="001D58C1" w:rsidRDefault="001D58C1" w:rsidP="00A24892">
      <w:pPr>
        <w:pStyle w:val="CommentText"/>
      </w:pPr>
      <w:r>
        <w:t>Reference: {ET_VPF_V1.00.00_AD_Req_04_005</w:t>
      </w:r>
      <w:r>
        <w:rPr>
          <w:lang w:val="vi-VN"/>
        </w:rPr>
        <w:t xml:space="preserve">, </w:t>
      </w:r>
      <w:r>
        <w:t>ET_VPF_V1.00.00_AD_Req_04_006}</w:t>
      </w:r>
    </w:p>
  </w:comment>
  <w:comment w:id="394" w:author="Tinh Le" w:date="2022-07-15T14:49:00Z" w:initials="TL">
    <w:p w14:paraId="5840C4BF" w14:textId="5B051E4E" w:rsidR="001D58C1" w:rsidRDefault="001D58C1" w:rsidP="0078272E">
      <w:pPr>
        <w:pStyle w:val="CommentText"/>
      </w:pPr>
      <w:r>
        <w:rPr>
          <w:rStyle w:val="CommentReference"/>
        </w:rPr>
        <w:annotationRef/>
      </w:r>
      <w:r>
        <w:t>ID: ET_VPF_V1.00.00_UM_Req_03_004</w:t>
      </w:r>
    </w:p>
    <w:p w14:paraId="0464C56E" w14:textId="513183AA" w:rsidR="001D58C1" w:rsidRDefault="001D58C1" w:rsidP="0078272E">
      <w:pPr>
        <w:pStyle w:val="CommentText"/>
      </w:pPr>
      <w:r>
        <w:t>Reference: {ET_VPF_V1.00.00_AD_Req_03_005</w:t>
      </w:r>
      <w:r>
        <w:rPr>
          <w:lang w:val="vi-VN"/>
        </w:rPr>
        <w:t xml:space="preserve">, </w:t>
      </w:r>
      <w:r>
        <w:t>ET_VPF_V1.00.00_AD_Req_03_007}</w:t>
      </w:r>
    </w:p>
  </w:comment>
  <w:comment w:id="396" w:author="Giang Truong. Nguyen (4)" w:date="2022-11-30T11:42:00Z" w:initials="GN">
    <w:p w14:paraId="4F056A42" w14:textId="166D3395" w:rsidR="001D58C1" w:rsidRDefault="001D58C1" w:rsidP="00DF4CFE">
      <w:pPr>
        <w:pStyle w:val="CommentText"/>
      </w:pPr>
      <w:r>
        <w:rPr>
          <w:rStyle w:val="CommentReference"/>
        </w:rPr>
        <w:annotationRef/>
      </w:r>
      <w:r>
        <w:t>ID: ET_VPF_V1.00.00_UM_Req_SimulinkLibrary_003</w:t>
      </w:r>
    </w:p>
    <w:p w14:paraId="4D98DE6B" w14:textId="42AC80BE" w:rsidR="001D58C1" w:rsidRDefault="001D58C1" w:rsidP="00DF4CFE">
      <w:pPr>
        <w:pStyle w:val="CommentText"/>
      </w:pPr>
      <w:r>
        <w:t>Reference: {ET_VPF_V1.00.00_AD_Req_SimulinkLibrary_007}</w:t>
      </w:r>
    </w:p>
  </w:comment>
  <w:comment w:id="400" w:author="Phuc Giang" w:date="2022-07-22T12:39:00Z" w:initials="PG">
    <w:p w14:paraId="7A09F58A" w14:textId="38240C70" w:rsidR="001D58C1" w:rsidRDefault="001D58C1" w:rsidP="009B3B36">
      <w:pPr>
        <w:pStyle w:val="CommentText"/>
      </w:pPr>
      <w:r>
        <w:rPr>
          <w:rStyle w:val="CommentReference"/>
        </w:rPr>
        <w:annotationRef/>
      </w:r>
      <w:r>
        <w:t>ID: ET_VPF_V1.00.00_UM_Req_02_001</w:t>
      </w:r>
    </w:p>
    <w:p w14:paraId="4F21A225" w14:textId="3B017D74" w:rsidR="001D58C1" w:rsidRDefault="001D58C1" w:rsidP="009B3B36">
      <w:pPr>
        <w:pStyle w:val="CommentText"/>
      </w:pPr>
      <w:r>
        <w:t>Reference: {</w:t>
      </w:r>
      <w:r w:rsidRPr="009B3B36">
        <w:t xml:space="preserve"> </w:t>
      </w:r>
      <w:r>
        <w:t>ET_VPF_V1.00.00_AD_Req_02_001 }</w:t>
      </w:r>
    </w:p>
  </w:comment>
  <w:comment w:id="401" w:author="Tinh Le" w:date="2022-12-21T19:34:00Z" w:initials="TL">
    <w:p w14:paraId="5279E6F3" w14:textId="386D41C9" w:rsidR="009B750A" w:rsidRDefault="009B750A" w:rsidP="009B750A">
      <w:pPr>
        <w:pStyle w:val="CommentText"/>
      </w:pPr>
      <w:r>
        <w:rPr>
          <w:rStyle w:val="CommentReference"/>
        </w:rPr>
        <w:annotationRef/>
      </w:r>
      <w:r>
        <w:t xml:space="preserve">ID: </w:t>
      </w:r>
      <w:r w:rsidRPr="001F1C43">
        <w:t>ET_VPF_V1.00.00_</w:t>
      </w:r>
      <w:r>
        <w:t>UM</w:t>
      </w:r>
      <w:r w:rsidRPr="001F1C43">
        <w:t>_Req_</w:t>
      </w:r>
      <w:r>
        <w:t>CANU2C</w:t>
      </w:r>
      <w:r w:rsidRPr="001F1C43">
        <w:t>_00</w:t>
      </w:r>
      <w:r>
        <w:t>3</w:t>
      </w:r>
    </w:p>
    <w:p w14:paraId="162E7860" w14:textId="75A93E48" w:rsidR="009B750A" w:rsidRDefault="009B750A" w:rsidP="009B750A">
      <w:pPr>
        <w:pStyle w:val="CommentText"/>
      </w:pPr>
      <w:r>
        <w:t>Reference: {</w:t>
      </w:r>
      <w:r w:rsidRPr="006D3DA3">
        <w:t>ET_VPF_V1.00.00_</w:t>
      </w:r>
      <w:r>
        <w:t>A</w:t>
      </w:r>
      <w:r w:rsidRPr="006D3DA3">
        <w:t>D_Req_CANU2C_001</w:t>
      </w:r>
      <w:r>
        <w:t xml:space="preserve">, </w:t>
      </w:r>
      <w:r w:rsidRPr="006D3DA3">
        <w:t>ET_VPF_V1.00.00_</w:t>
      </w:r>
      <w:r>
        <w:t>A</w:t>
      </w:r>
      <w:r w:rsidRPr="006D3DA3">
        <w:t>D_Req_CANU2C_00</w:t>
      </w:r>
      <w:r>
        <w:t>3}</w:t>
      </w:r>
    </w:p>
  </w:comment>
  <w:comment w:id="402" w:author="Phuc Giang" w:date="2022-07-26T09:20:00Z" w:initials="PG">
    <w:p w14:paraId="703DD898" w14:textId="3962D804" w:rsidR="001D58C1" w:rsidRDefault="001D58C1" w:rsidP="003E55A1">
      <w:pPr>
        <w:pStyle w:val="CommentText"/>
      </w:pPr>
      <w:r>
        <w:rPr>
          <w:rStyle w:val="CommentReference"/>
        </w:rPr>
        <w:annotationRef/>
      </w:r>
      <w:r>
        <w:t>ID: ET_VPF_V1.00.00_UM_Req_03_005</w:t>
      </w:r>
    </w:p>
    <w:p w14:paraId="24300B3F" w14:textId="60FD4288" w:rsidR="001D58C1" w:rsidRDefault="001D58C1" w:rsidP="003E55A1">
      <w:pPr>
        <w:pStyle w:val="CommentText"/>
      </w:pPr>
      <w:r>
        <w:t>Reference: {</w:t>
      </w:r>
      <w:r w:rsidRPr="009B3B36">
        <w:t xml:space="preserve"> </w:t>
      </w:r>
      <w:r>
        <w:t>ET_VPF_V1.00.00_AD_Req_03_006 }</w:t>
      </w:r>
    </w:p>
  </w:comment>
  <w:comment w:id="403" w:author="Hiroyasu Nishiumi" w:date="2022-10-03T19:01:00Z" w:initials="HN">
    <w:p w14:paraId="36BA5D0D" w14:textId="77777777" w:rsidR="001D58C1" w:rsidRDefault="001D58C1" w:rsidP="00050255">
      <w:pPr>
        <w:pStyle w:val="CommentText"/>
      </w:pPr>
      <w:r>
        <w:rPr>
          <w:rStyle w:val="CommentReference"/>
        </w:rPr>
        <w:annotationRef/>
      </w:r>
      <w:r>
        <w:t>Finally, is this the register value, or ratio?</w:t>
      </w:r>
    </w:p>
  </w:comment>
  <w:comment w:id="404" w:author="Mitsugu Inoue" w:date="2022-10-04T20:58:00Z" w:initials="MI">
    <w:p w14:paraId="10986D84" w14:textId="77777777" w:rsidR="001D58C1" w:rsidRDefault="001D58C1" w:rsidP="00050255">
      <w:pPr>
        <w:pStyle w:val="CommentText"/>
      </w:pPr>
      <w:r>
        <w:rPr>
          <w:rStyle w:val="CommentReference"/>
        </w:rPr>
        <w:annotationRef/>
      </w:r>
      <w:r>
        <w:t>It should be clarified. Could you update it?</w:t>
      </w:r>
    </w:p>
  </w:comment>
  <w:comment w:id="405" w:author="Tinh Le" w:date="2022-10-05T08:48:00Z" w:initials="TL">
    <w:p w14:paraId="599114EB" w14:textId="347270C7" w:rsidR="001D58C1" w:rsidRDefault="001D58C1">
      <w:pPr>
        <w:pStyle w:val="CommentText"/>
      </w:pPr>
      <w:r>
        <w:rPr>
          <w:rStyle w:val="CommentReference"/>
        </w:rPr>
        <w:annotationRef/>
      </w:r>
      <w:r>
        <w:t>I updated it, it is the duty ratio setting</w:t>
      </w:r>
    </w:p>
  </w:comment>
  <w:comment w:id="407" w:author="Hong Tieu" w:date="2022-07-11T16:50:00Z" w:initials="HT">
    <w:p w14:paraId="1407A944" w14:textId="2C40FF6C" w:rsidR="001D58C1" w:rsidRDefault="001D58C1" w:rsidP="00B3693B">
      <w:pPr>
        <w:pStyle w:val="CommentText"/>
      </w:pPr>
      <w:r>
        <w:rPr>
          <w:rStyle w:val="CommentReference"/>
        </w:rPr>
        <w:annotationRef/>
      </w:r>
      <w:r>
        <w:t>ID: ET_VPF_V1.00.00_UM_Req_06_001</w:t>
      </w:r>
    </w:p>
    <w:p w14:paraId="2D2892B6" w14:textId="1729F130" w:rsidR="001D58C1" w:rsidRDefault="001D58C1" w:rsidP="00B3693B">
      <w:pPr>
        <w:pStyle w:val="CommentText"/>
      </w:pPr>
      <w:r>
        <w:t>Reference: {ET_VPF_V1.00.00_AD_Req_06_002}</w:t>
      </w:r>
    </w:p>
  </w:comment>
  <w:comment w:id="437" w:author="Phuc Giang" w:date="2022-07-22T12:30:00Z" w:initials="PG">
    <w:p w14:paraId="0992B883" w14:textId="00426CAB" w:rsidR="001D58C1" w:rsidRDefault="001D58C1" w:rsidP="005D4D99">
      <w:pPr>
        <w:pStyle w:val="CommentText"/>
      </w:pPr>
      <w:r>
        <w:rPr>
          <w:rStyle w:val="CommentReference"/>
        </w:rPr>
        <w:annotationRef/>
      </w:r>
      <w:r>
        <w:t>ID: ET_VPF_V1.00.00_UM_Req_02_002</w:t>
      </w:r>
    </w:p>
    <w:p w14:paraId="63B1CFE6" w14:textId="352EE1F9" w:rsidR="001D58C1" w:rsidRDefault="001D58C1" w:rsidP="005D4D99">
      <w:pPr>
        <w:pStyle w:val="CommentText"/>
      </w:pPr>
      <w:r>
        <w:t>Reference: {ET_VPF_V1.00.00_AD_Req_02_002}</w:t>
      </w:r>
    </w:p>
  </w:comment>
  <w:comment w:id="439" w:author="Hiroyasu Nishiumi" w:date="2022-10-03T19:08:00Z" w:initials="HN">
    <w:p w14:paraId="69297D13" w14:textId="77777777" w:rsidR="001D58C1" w:rsidRDefault="001D58C1">
      <w:pPr>
        <w:pStyle w:val="CommentText"/>
      </w:pPr>
      <w:r>
        <w:rPr>
          <w:rStyle w:val="CommentReference"/>
        </w:rPr>
        <w:annotationRef/>
      </w:r>
      <w:r>
        <w:t>User must connect CAN pack/unpack, so ID will be set automatically.</w:t>
      </w:r>
    </w:p>
    <w:p w14:paraId="5CD80A84" w14:textId="77777777" w:rsidR="001D58C1" w:rsidRDefault="001D58C1" w:rsidP="00050255">
      <w:pPr>
        <w:pStyle w:val="CommentText"/>
      </w:pPr>
      <w:r>
        <w:t>Can user change ID? Does vHILS work correctly?</w:t>
      </w:r>
    </w:p>
  </w:comment>
  <w:comment w:id="440" w:author="Son Tong. Thai (2)" w:date="2022-10-05T14:10:00Z" w:initials="ST">
    <w:p w14:paraId="68BA4235" w14:textId="30A9C9A6" w:rsidR="001D58C1" w:rsidRDefault="001D58C1">
      <w:pPr>
        <w:pStyle w:val="CommentText"/>
      </w:pPr>
      <w:r>
        <w:rPr>
          <w:rStyle w:val="CommentReference"/>
        </w:rPr>
        <w:annotationRef/>
      </w:r>
      <w:r w:rsidRPr="00E4036D">
        <w:t>User just set id in CAN pack/unpack, vHILS automatically set in source code</w:t>
      </w:r>
    </w:p>
  </w:comment>
  <w:comment w:id="443" w:author="Phuc Giang" w:date="2022-07-22T12:30:00Z" w:initials="PG">
    <w:p w14:paraId="52A411C5" w14:textId="3C7DDEAB" w:rsidR="001D58C1" w:rsidRDefault="001D58C1" w:rsidP="00864D10">
      <w:pPr>
        <w:pStyle w:val="CommentText"/>
      </w:pPr>
      <w:r>
        <w:rPr>
          <w:rStyle w:val="CommentReference"/>
        </w:rPr>
        <w:annotationRef/>
      </w:r>
      <w:r>
        <w:t>ID: ET_VPF_V1.00.00_UM_Req_02_003</w:t>
      </w:r>
    </w:p>
    <w:p w14:paraId="5A353F0B" w14:textId="45B715F2" w:rsidR="001D58C1" w:rsidRDefault="001D58C1" w:rsidP="00864D10">
      <w:pPr>
        <w:pStyle w:val="CommentText"/>
      </w:pPr>
      <w:r>
        <w:t>Reference: {ET_VPF_V1.00.00_AD_Req_02_003}</w:t>
      </w:r>
    </w:p>
  </w:comment>
  <w:comment w:id="445" w:author="Phuc Giang" w:date="2022-07-22T12:30:00Z" w:initials="PG">
    <w:p w14:paraId="1AA54BA9" w14:textId="4D2332F0" w:rsidR="001D58C1" w:rsidRDefault="001D58C1" w:rsidP="00864D10">
      <w:pPr>
        <w:pStyle w:val="CommentText"/>
      </w:pPr>
      <w:r>
        <w:rPr>
          <w:rStyle w:val="CommentReference"/>
        </w:rPr>
        <w:annotationRef/>
      </w:r>
      <w:r>
        <w:t>ID: ET_VPF_V1.00.00_UM_Req_02_004</w:t>
      </w:r>
    </w:p>
    <w:p w14:paraId="4549AD99" w14:textId="0C1CAB4A" w:rsidR="001D58C1" w:rsidRDefault="001D58C1" w:rsidP="00864D10">
      <w:pPr>
        <w:pStyle w:val="CommentText"/>
      </w:pPr>
      <w:r>
        <w:t>Reference: {ET_VPF_V1.00.00_AD_Req_02_004}</w:t>
      </w:r>
    </w:p>
  </w:comment>
  <w:comment w:id="456" w:author="Phuc" w:date="2022-11-29T10:21:00Z" w:initials="P">
    <w:p w14:paraId="7BD8EB2D" w14:textId="0137D156" w:rsidR="001D58C1" w:rsidRDefault="001D58C1" w:rsidP="002755AB">
      <w:pPr>
        <w:pStyle w:val="CommentText"/>
      </w:pPr>
      <w:r>
        <w:rPr>
          <w:rStyle w:val="CommentReference"/>
        </w:rPr>
        <w:annotationRef/>
      </w:r>
      <w:r>
        <w:t xml:space="preserve">ID: </w:t>
      </w:r>
      <w:r w:rsidRPr="001F1C43">
        <w:t>ET_VPF_V1.00.00_</w:t>
      </w:r>
      <w:r>
        <w:t>UM</w:t>
      </w:r>
      <w:r w:rsidRPr="001F1C43">
        <w:t>_Req_</w:t>
      </w:r>
      <w:r>
        <w:t>CANU2C</w:t>
      </w:r>
      <w:r w:rsidRPr="001F1C43">
        <w:t>_00</w:t>
      </w:r>
      <w:r>
        <w:t>1</w:t>
      </w:r>
    </w:p>
    <w:p w14:paraId="4641A6B6" w14:textId="1F9AD065" w:rsidR="001D58C1" w:rsidRDefault="001D58C1" w:rsidP="002755AB">
      <w:pPr>
        <w:pStyle w:val="CommentText"/>
      </w:pPr>
      <w:r>
        <w:t>Reference: {</w:t>
      </w:r>
      <w:r w:rsidRPr="006D3DA3">
        <w:t>ET_VPF_V1.00.00_</w:t>
      </w:r>
      <w:r>
        <w:t>A</w:t>
      </w:r>
      <w:r w:rsidRPr="006D3DA3">
        <w:t>D_Req_CANU2C_001</w:t>
      </w:r>
      <w:r>
        <w:t>}</w:t>
      </w:r>
    </w:p>
  </w:comment>
  <w:comment w:id="462" w:author="Giang Truong. Nguyen (4)" w:date="2022-06-30T16:31:00Z" w:initials="GN">
    <w:p w14:paraId="0C4B2C8C" w14:textId="02C1207F" w:rsidR="001D58C1" w:rsidRDefault="001D58C1" w:rsidP="00A24892">
      <w:pPr>
        <w:pStyle w:val="CommentText"/>
      </w:pPr>
      <w:r>
        <w:rPr>
          <w:rStyle w:val="CommentReference"/>
        </w:rPr>
        <w:annotationRef/>
      </w:r>
      <w:r>
        <w:t>ID: ET_VPF_V1.00.00_UM_Req_04_005</w:t>
      </w:r>
    </w:p>
    <w:p w14:paraId="635EA143" w14:textId="243DD06D" w:rsidR="001D58C1" w:rsidRDefault="001D58C1" w:rsidP="00A24892">
      <w:pPr>
        <w:pStyle w:val="CommentText"/>
      </w:pPr>
      <w:r>
        <w:t>Reference: {ET_VPF_V1.00.00_AD_Req_04_007</w:t>
      </w:r>
      <w:r>
        <w:rPr>
          <w:lang w:val="vi-VN"/>
        </w:rPr>
        <w:t xml:space="preserve">, </w:t>
      </w:r>
      <w:r>
        <w:t>ET_VPF_V1.00.00_AD_Req_04_006</w:t>
      </w:r>
      <w:r>
        <w:rPr>
          <w:lang w:val="vi-VN"/>
        </w:rPr>
        <w:t xml:space="preserve">, </w:t>
      </w:r>
      <w:r w:rsidRPr="00E0146C">
        <w:rPr>
          <w:lang w:val="vi-VN"/>
        </w:rPr>
        <w:t>ET_VPF_V1.00.00_AD_Req_0</w:t>
      </w:r>
      <w:r>
        <w:t>4</w:t>
      </w:r>
      <w:r w:rsidRPr="00E0146C">
        <w:rPr>
          <w:lang w:val="vi-VN"/>
        </w:rPr>
        <w:t>_010</w:t>
      </w:r>
      <w:r>
        <w:t>}</w:t>
      </w:r>
    </w:p>
  </w:comment>
  <w:comment w:id="465" w:author="Tinh Le" w:date="2022-07-15T15:47:00Z" w:initials="TL">
    <w:p w14:paraId="41211D9A" w14:textId="30D17DDA" w:rsidR="001D58C1" w:rsidRDefault="001D58C1" w:rsidP="00582176">
      <w:pPr>
        <w:pStyle w:val="CommentText"/>
      </w:pPr>
      <w:r>
        <w:rPr>
          <w:rStyle w:val="CommentReference"/>
        </w:rPr>
        <w:annotationRef/>
      </w:r>
      <w:r>
        <w:t>ID: ET_VPF_V1.00.00_UM_Req_03_006</w:t>
      </w:r>
    </w:p>
    <w:p w14:paraId="19D87E45" w14:textId="407DC3BD" w:rsidR="001D58C1" w:rsidRDefault="001D58C1" w:rsidP="00582176">
      <w:pPr>
        <w:pStyle w:val="CommentText"/>
      </w:pPr>
      <w:r>
        <w:t>Reference: {ET_VPF_V1.00.00_AD_Req_03_008</w:t>
      </w:r>
      <w:r>
        <w:rPr>
          <w:lang w:val="vi-VN"/>
        </w:rPr>
        <w:t xml:space="preserve">, </w:t>
      </w:r>
      <w:r>
        <w:t>ET_VPF_V1.00.00_AD_Req_03_007,</w:t>
      </w:r>
    </w:p>
    <w:p w14:paraId="2EB4D524" w14:textId="383F31C7" w:rsidR="001D58C1" w:rsidRDefault="001D58C1" w:rsidP="00582176">
      <w:pPr>
        <w:pStyle w:val="CommentText"/>
      </w:pPr>
      <w:r>
        <w:t>ET_VPF_V1.00.00_AD_Req_03_011}</w:t>
      </w:r>
    </w:p>
  </w:comment>
  <w:comment w:id="482" w:author="Giang Truong. Nguyen (4)" w:date="2022-11-29T16:42:00Z" w:initials="GN">
    <w:p w14:paraId="33C44C76" w14:textId="78BE57FB" w:rsidR="001D58C1" w:rsidRDefault="001D58C1" w:rsidP="0003782B">
      <w:pPr>
        <w:pStyle w:val="CommentText"/>
      </w:pPr>
      <w:r>
        <w:t>ID: ET_VPF_V1.00.00_UM_Req_SimulinkLibrary_004</w:t>
      </w:r>
    </w:p>
    <w:p w14:paraId="10BD75CD" w14:textId="3E26F293" w:rsidR="001D58C1" w:rsidRDefault="001D58C1" w:rsidP="0003782B">
      <w:pPr>
        <w:pStyle w:val="CommentText"/>
      </w:pPr>
      <w:r>
        <w:t>Reference: {ET_VPF_V1.00.00_AD_Req_SimulinkLibrary_003}</w:t>
      </w:r>
    </w:p>
  </w:comment>
  <w:comment w:id="483" w:author="Giang Truong. Nguyen (4)" w:date="2022-06-30T16:32:00Z" w:initials="GN">
    <w:p w14:paraId="0F1EFA5C" w14:textId="4F40783B" w:rsidR="001D58C1" w:rsidRDefault="001D58C1" w:rsidP="008A70AE">
      <w:pPr>
        <w:pStyle w:val="CommentText"/>
      </w:pPr>
      <w:r>
        <w:rPr>
          <w:rStyle w:val="CommentReference"/>
        </w:rPr>
        <w:annotationRef/>
      </w:r>
      <w:r>
        <w:t>ID: ET_VPF_V1.00.00_UM_Req_04_006</w:t>
      </w:r>
    </w:p>
    <w:p w14:paraId="1124AB3B" w14:textId="2B6A46B5" w:rsidR="001D58C1" w:rsidRDefault="001D58C1" w:rsidP="008A70AE">
      <w:pPr>
        <w:pStyle w:val="CommentText"/>
      </w:pPr>
      <w:r>
        <w:t>Reference: {ET_VPF_V1.00.00_AD_Req_04_008</w:t>
      </w:r>
      <w:r>
        <w:rPr>
          <w:lang w:val="vi-VN"/>
        </w:rPr>
        <w:t xml:space="preserve">, </w:t>
      </w:r>
      <w:r>
        <w:t>ET_VPF_V1.00.00_AD_Req_04_006}</w:t>
      </w:r>
    </w:p>
  </w:comment>
  <w:comment w:id="484" w:author="Tinh Le" w:date="2022-07-15T15:56:00Z" w:initials="TL">
    <w:p w14:paraId="5C7AF46C" w14:textId="5C5F3244" w:rsidR="001D58C1" w:rsidRDefault="001D58C1" w:rsidP="000D633F">
      <w:pPr>
        <w:pStyle w:val="CommentText"/>
      </w:pPr>
      <w:r>
        <w:rPr>
          <w:rStyle w:val="CommentReference"/>
        </w:rPr>
        <w:annotationRef/>
      </w:r>
      <w:r>
        <w:t>ID: ET_VPF_V1.00.00_UM_Req_03_007</w:t>
      </w:r>
    </w:p>
    <w:p w14:paraId="241EBB97" w14:textId="3B851F48" w:rsidR="001D58C1" w:rsidRDefault="001D58C1" w:rsidP="000D633F">
      <w:pPr>
        <w:pStyle w:val="CommentText"/>
      </w:pPr>
      <w:r>
        <w:t>Reference: {ET_VPF_V1.00.00_AD_Req_03_009</w:t>
      </w:r>
      <w:r>
        <w:rPr>
          <w:lang w:val="vi-VN"/>
        </w:rPr>
        <w:t xml:space="preserve">, </w:t>
      </w:r>
      <w:r>
        <w:t>ET_VPF_V1.00.00_AD_Req_03_007}</w:t>
      </w:r>
    </w:p>
  </w:comment>
  <w:comment w:id="485" w:author="Giang Truong. Nguyen (4)" w:date="2022-06-30T16:32:00Z" w:initials="GN">
    <w:p w14:paraId="303AC3EA" w14:textId="5E0B2DEB" w:rsidR="001D58C1" w:rsidRDefault="001D58C1" w:rsidP="008A70AE">
      <w:pPr>
        <w:pStyle w:val="CommentText"/>
      </w:pPr>
      <w:r>
        <w:rPr>
          <w:rStyle w:val="CommentReference"/>
        </w:rPr>
        <w:annotationRef/>
      </w:r>
      <w:r>
        <w:t>ID: ET_VPF_V1.00.00_UM_Req_04_007</w:t>
      </w:r>
    </w:p>
    <w:p w14:paraId="34598368" w14:textId="4D7993FA" w:rsidR="001D58C1" w:rsidRDefault="001D58C1" w:rsidP="008A70AE">
      <w:pPr>
        <w:pStyle w:val="CommentText"/>
      </w:pPr>
      <w:r>
        <w:t>Reference: {ET_VPF_V1.00.00_AD_Req_04_009</w:t>
      </w:r>
      <w:r>
        <w:rPr>
          <w:lang w:val="vi-VN"/>
        </w:rPr>
        <w:t xml:space="preserve">, </w:t>
      </w:r>
      <w:r>
        <w:t>ET_VPF_V1.00.00_AD_Req_04_006}</w:t>
      </w:r>
    </w:p>
  </w:comment>
  <w:comment w:id="486" w:author="Tinh Le" w:date="2022-07-15T15:56:00Z" w:initials="TL">
    <w:p w14:paraId="442B13B4" w14:textId="6B1F4B3F" w:rsidR="001D58C1" w:rsidRDefault="001D58C1" w:rsidP="00B91F91">
      <w:pPr>
        <w:pStyle w:val="CommentText"/>
      </w:pPr>
      <w:r>
        <w:rPr>
          <w:rStyle w:val="CommentReference"/>
        </w:rPr>
        <w:annotationRef/>
      </w:r>
      <w:r>
        <w:t>ID: ET_VPF_V1.00.00_UM_Req_03_008</w:t>
      </w:r>
    </w:p>
    <w:p w14:paraId="439FC3D3" w14:textId="2BEC860C" w:rsidR="001D58C1" w:rsidRDefault="001D58C1" w:rsidP="00B91F91">
      <w:pPr>
        <w:pStyle w:val="CommentText"/>
      </w:pPr>
      <w:r>
        <w:t>Reference: {ET_VPF_V1.00.00_AD_Req_03_010</w:t>
      </w:r>
      <w:r>
        <w:rPr>
          <w:lang w:val="vi-VN"/>
        </w:rPr>
        <w:t xml:space="preserve">, </w:t>
      </w:r>
      <w:r>
        <w:t>ET_VPF_V1.00.00_AD_Req_03_007}</w:t>
      </w:r>
    </w:p>
  </w:comment>
  <w:comment w:id="488" w:author="Hong Tieu" w:date="2022-07-11T16:52:00Z" w:initials="HT">
    <w:p w14:paraId="4F8674F4" w14:textId="5AF40F84" w:rsidR="001D58C1" w:rsidRDefault="001D58C1" w:rsidP="00B3693B">
      <w:pPr>
        <w:pStyle w:val="CommentText"/>
      </w:pPr>
      <w:r>
        <w:rPr>
          <w:rStyle w:val="CommentReference"/>
        </w:rPr>
        <w:annotationRef/>
      </w:r>
      <w:r>
        <w:t>ID: ET_VPF_V1.00.00_UM_Req_06_002</w:t>
      </w:r>
    </w:p>
    <w:p w14:paraId="49233AAA" w14:textId="06C3C1D4" w:rsidR="001D58C1" w:rsidRDefault="001D58C1" w:rsidP="00B3693B">
      <w:pPr>
        <w:pStyle w:val="CommentText"/>
      </w:pPr>
      <w:r>
        <w:t>Reference: {ET_VPF_V1.00.00_AD_Req_06_003, ET_VPF_V1.00.00_AD_Req_06_004}</w:t>
      </w:r>
    </w:p>
  </w:comment>
  <w:comment w:id="491" w:author="Giang Truong. Nguyen (4)" w:date="2022-06-30T16:32:00Z" w:initials="GN">
    <w:p w14:paraId="3FB4BBDA" w14:textId="7C7C0CA2" w:rsidR="001D58C1" w:rsidRDefault="001D58C1" w:rsidP="008A70AE">
      <w:pPr>
        <w:pStyle w:val="CommentText"/>
      </w:pPr>
      <w:r>
        <w:rPr>
          <w:rStyle w:val="CommentReference"/>
        </w:rPr>
        <w:annotationRef/>
      </w:r>
      <w:r>
        <w:t>ID: ET_VPF_V1.00.00_UM_Req_04_008</w:t>
      </w:r>
    </w:p>
    <w:p w14:paraId="443A0A7B" w14:textId="285CABAA" w:rsidR="001D58C1" w:rsidRDefault="001D58C1" w:rsidP="008A70AE">
      <w:pPr>
        <w:pStyle w:val="CommentText"/>
      </w:pPr>
      <w:r>
        <w:t>Reference: {ET_VPF_V1.00.00_AD_Req_04_010</w:t>
      </w:r>
      <w:r>
        <w:rPr>
          <w:lang w:val="vi-VN"/>
        </w:rPr>
        <w:t xml:space="preserve">, </w:t>
      </w:r>
      <w:r>
        <w:t>ET_VPF_V1.00.00_AD_Req_04_006}</w:t>
      </w:r>
    </w:p>
  </w:comment>
  <w:comment w:id="492" w:author="Tinh Le" w:date="2022-07-14T14:52:00Z" w:initials="TL">
    <w:p w14:paraId="53BF77FB" w14:textId="501D0AEF" w:rsidR="001D58C1" w:rsidRDefault="001D58C1" w:rsidP="005573EB">
      <w:pPr>
        <w:pStyle w:val="CommentText"/>
      </w:pPr>
      <w:r>
        <w:rPr>
          <w:rStyle w:val="CommentReference"/>
        </w:rPr>
        <w:annotationRef/>
      </w:r>
      <w:r>
        <w:t>ID: ET_VPF_V1.00.00_UM_Req_03_009</w:t>
      </w:r>
    </w:p>
    <w:p w14:paraId="020FD29A" w14:textId="1535ED74" w:rsidR="001D58C1" w:rsidRDefault="001D58C1" w:rsidP="005573EB">
      <w:pPr>
        <w:pStyle w:val="CommentText"/>
      </w:pPr>
      <w:r>
        <w:t>Reference: {ET_VPF_V1.00.00_AD_Req_03_011</w:t>
      </w:r>
      <w:r>
        <w:rPr>
          <w:lang w:val="vi-VN"/>
        </w:rPr>
        <w:t xml:space="preserve">, </w:t>
      </w:r>
      <w:r>
        <w:t>ET_VPF_V1.00.00_AD_Req_03_007}</w:t>
      </w:r>
    </w:p>
  </w:comment>
  <w:comment w:id="502" w:author="Hiroyasu Nishiumi" w:date="2022-10-03T19:56:00Z" w:initials="HN">
    <w:p w14:paraId="3437BF04" w14:textId="77777777" w:rsidR="001D58C1" w:rsidRDefault="001D58C1">
      <w:pPr>
        <w:pStyle w:val="CommentText"/>
      </w:pPr>
      <w:r>
        <w:rPr>
          <w:rStyle w:val="CommentReference"/>
        </w:rPr>
        <w:annotationRef/>
      </w:r>
      <w:r>
        <w:t>Is this explanation necessary?</w:t>
      </w:r>
    </w:p>
    <w:p w14:paraId="0EDD9411" w14:textId="77777777" w:rsidR="001D58C1" w:rsidRDefault="001D58C1" w:rsidP="00050255">
      <w:pPr>
        <w:pStyle w:val="CommentText"/>
      </w:pPr>
      <w:r>
        <w:t>Embedded Coder is described in Environment.</w:t>
      </w:r>
    </w:p>
  </w:comment>
  <w:comment w:id="503" w:author="Mitsugu Inoue" w:date="2022-10-04T21:16:00Z" w:initials="MI">
    <w:p w14:paraId="443FD655" w14:textId="77777777" w:rsidR="001D58C1" w:rsidRDefault="001D58C1" w:rsidP="00050255">
      <w:pPr>
        <w:pStyle w:val="CommentText"/>
      </w:pPr>
      <w:r>
        <w:rPr>
          <w:rStyle w:val="CommentReference"/>
        </w:rPr>
        <w:annotationRef/>
      </w:r>
      <w:r>
        <w:t>But option is not commented . Therefore I think no problem.</w:t>
      </w:r>
    </w:p>
  </w:comment>
  <w:comment w:id="511" w:author="Hiroyasu Nishiumi" w:date="2022-10-03T20:28:00Z" w:initials="HN">
    <w:p w14:paraId="19165624" w14:textId="470AD6A4" w:rsidR="001D58C1" w:rsidRDefault="001D58C1" w:rsidP="00050255">
      <w:pPr>
        <w:pStyle w:val="CommentText"/>
      </w:pPr>
      <w:r>
        <w:rPr>
          <w:rStyle w:val="CommentReference"/>
        </w:rPr>
        <w:annotationRef/>
      </w:r>
      <w:r>
        <w:t>I'd like to add "It's used for the path for Renesas compiler".</w:t>
      </w:r>
    </w:p>
  </w:comment>
  <w:comment w:id="512" w:author="Mitsugu Inoue" w:date="2022-10-04T21:17:00Z" w:initials="MI">
    <w:p w14:paraId="10E9A0F8" w14:textId="77777777" w:rsidR="001D58C1" w:rsidRDefault="001D58C1" w:rsidP="00050255">
      <w:pPr>
        <w:pStyle w:val="CommentText"/>
      </w:pPr>
      <w:r>
        <w:rPr>
          <w:rStyle w:val="CommentReference"/>
        </w:rPr>
        <w:annotationRef/>
      </w:r>
      <w:r>
        <w:t>I got it. But when supports CS+ IDE , it should be removed.</w:t>
      </w:r>
    </w:p>
  </w:comment>
  <w:comment w:id="517" w:author="Hiroyasu Nishiumi" w:date="2022-10-03T20:29:00Z" w:initials="HN">
    <w:p w14:paraId="3EE0C2F7" w14:textId="432F1A4C" w:rsidR="001D58C1" w:rsidRDefault="001D58C1" w:rsidP="00050255">
      <w:pPr>
        <w:pStyle w:val="CommentText"/>
      </w:pPr>
      <w:r>
        <w:rPr>
          <w:rStyle w:val="CommentReference"/>
        </w:rPr>
        <w:annotationRef/>
      </w:r>
      <w:r>
        <w:t>It's showed always, bug?  (also ET)</w:t>
      </w:r>
    </w:p>
  </w:comment>
  <w:comment w:id="518" w:author="Son Tong. Thai (2)" w:date="2022-10-05T09:48:00Z" w:initials="ST">
    <w:p w14:paraId="093A3A4D" w14:textId="185ADAD0" w:rsidR="001D58C1" w:rsidRDefault="001D58C1">
      <w:pPr>
        <w:pStyle w:val="CommentText"/>
      </w:pPr>
      <w:r>
        <w:rPr>
          <w:rStyle w:val="CommentReference"/>
        </w:rPr>
        <w:annotationRef/>
      </w:r>
      <w:r>
        <w:t xml:space="preserve">No. If no license available, it’s will appear error message and Device Series will change to N/A </w:t>
      </w:r>
    </w:p>
  </w:comment>
  <w:comment w:id="519" w:author="Hiroyasu Nishiumi" w:date="2022-10-13T13:23:00Z" w:initials="HN">
    <w:p w14:paraId="6B3FE22F" w14:textId="77777777" w:rsidR="001D58C1" w:rsidRDefault="001D58C1">
      <w:pPr>
        <w:pStyle w:val="CommentText"/>
      </w:pPr>
      <w:r>
        <w:rPr>
          <w:rStyle w:val="CommentReference"/>
        </w:rPr>
        <w:annotationRef/>
      </w:r>
      <w:r>
        <w:t>Could you confirm again?</w:t>
      </w:r>
    </w:p>
    <w:p w14:paraId="0CD509C8" w14:textId="77777777" w:rsidR="001D58C1" w:rsidRDefault="001D58C1">
      <w:pPr>
        <w:pStyle w:val="CommentText"/>
      </w:pPr>
      <w:r>
        <w:t xml:space="preserve">I checked the behavior, if no license available, after the error, showed F1KM-S1 and </w:t>
      </w:r>
      <w:r>
        <w:rPr>
          <w:color w:val="333333"/>
          <w:highlight w:val="white"/>
        </w:rPr>
        <w:t>grayed out.</w:t>
      </w:r>
    </w:p>
    <w:p w14:paraId="5BF5CC1E" w14:textId="7EC37A78" w:rsidR="001D58C1" w:rsidRDefault="001D58C1" w:rsidP="00265EC6">
      <w:pPr>
        <w:pStyle w:val="CommentText"/>
      </w:pPr>
      <w:r>
        <w:t xml:space="preserve">  </w:t>
      </w:r>
      <w:r>
        <w:rPr>
          <w:noProof/>
        </w:rPr>
        <w:drawing>
          <wp:inline distT="0" distB="0" distL="0" distR="0" wp14:anchorId="2C3E46E7" wp14:editId="19EAA02A">
            <wp:extent cx="1943100" cy="251460"/>
            <wp:effectExtent l="0" t="0" r="0" b="0"/>
            <wp:docPr id="21520" name="図 2152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12" name="図 21512" descr="Image"/>
                    <pic:cNvPicPr/>
                  </pic:nvPicPr>
                  <pic:blipFill>
                    <a:blip r:embed="rId1"/>
                    <a:stretch>
                      <a:fillRect/>
                    </a:stretch>
                  </pic:blipFill>
                  <pic:spPr>
                    <a:xfrm>
                      <a:off x="0" y="0"/>
                      <a:ext cx="1943100" cy="251460"/>
                    </a:xfrm>
                    <a:prstGeom prst="rect">
                      <a:avLst/>
                    </a:prstGeom>
                  </pic:spPr>
                </pic:pic>
              </a:graphicData>
            </a:graphic>
          </wp:inline>
        </w:drawing>
      </w:r>
    </w:p>
  </w:comment>
  <w:comment w:id="520" w:author="Phuc Giang" w:date="2022-10-18T13:49:00Z" w:initials="PG">
    <w:p w14:paraId="677AE51E" w14:textId="10D3D1F4" w:rsidR="001D58C1" w:rsidRDefault="001D58C1">
      <w:pPr>
        <w:pStyle w:val="CommentText"/>
      </w:pPr>
      <w:r>
        <w:rPr>
          <w:rStyle w:val="CommentReference"/>
        </w:rPr>
        <w:annotationRef/>
      </w:r>
      <w:r>
        <w:t xml:space="preserve"> </w:t>
      </w:r>
      <w:r>
        <w:br/>
        <w:t>For ETVPF, we checked it again. It can’t change to the N/A. We can’t reproduce the behavior that changed to N/A. May be some mistake of my member check.</w:t>
      </w:r>
      <w:r>
        <w:br/>
      </w:r>
      <w:r>
        <w:br/>
        <w:t>For ET, when no license, we forced user to use the ert.tlc immediately. Therefore, user cannot see it change to N/A. However, we have a method to check this behavior. Please follow these steps:</w:t>
      </w:r>
      <w:r>
        <w:br/>
        <w:t>(1) Open the ET Options.</w:t>
      </w:r>
      <w:r>
        <w:br/>
        <w:t>(2) Executing “clear all” command.</w:t>
      </w:r>
      <w:r>
        <w:br/>
        <w:t>(3) Change Device Series</w:t>
      </w:r>
      <w:r>
        <w:br/>
        <w:t>(4) It will change to N/A.</w:t>
      </w:r>
    </w:p>
  </w:comment>
  <w:comment w:id="521" w:author="Phuc Giang" w:date="2022-10-19T09:50:00Z" w:initials="PG">
    <w:p w14:paraId="2AF06E31" w14:textId="64C00D6A" w:rsidR="001D58C1" w:rsidRDefault="001D58C1">
      <w:pPr>
        <w:pStyle w:val="CommentText"/>
      </w:pPr>
      <w:r>
        <w:rPr>
          <w:rStyle w:val="CommentReference"/>
        </w:rPr>
        <w:annotationRef/>
      </w:r>
    </w:p>
  </w:comment>
  <w:comment w:id="523" w:author="Hiroyasu Nishiumi" w:date="2022-10-13T13:27:00Z" w:initials="HN">
    <w:p w14:paraId="34DE8477" w14:textId="77777777" w:rsidR="001D58C1" w:rsidRDefault="001D58C1">
      <w:pPr>
        <w:pStyle w:val="CommentText"/>
      </w:pPr>
      <w:r>
        <w:rPr>
          <w:rStyle w:val="CommentReference"/>
        </w:rPr>
        <w:annotationRef/>
      </w:r>
      <w:r>
        <w:t>Even no license available, next dialog will appear.</w:t>
      </w:r>
    </w:p>
    <w:p w14:paraId="578CA95D" w14:textId="77777777" w:rsidR="001D58C1" w:rsidRDefault="001D58C1">
      <w:pPr>
        <w:pStyle w:val="CommentText"/>
      </w:pPr>
    </w:p>
    <w:p w14:paraId="3F2D80AD" w14:textId="5FAC4E32" w:rsidR="001D58C1" w:rsidRDefault="001D58C1" w:rsidP="00265EC6">
      <w:pPr>
        <w:pStyle w:val="CommentText"/>
      </w:pPr>
      <w:r>
        <w:rPr>
          <w:noProof/>
        </w:rPr>
        <w:drawing>
          <wp:inline distT="0" distB="0" distL="0" distR="0" wp14:anchorId="7040B3FF" wp14:editId="3AC42985">
            <wp:extent cx="1821180" cy="891540"/>
            <wp:effectExtent l="0" t="0" r="7620" b="3810"/>
            <wp:docPr id="21521" name="図 2152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13" name="図 21513" descr="Image"/>
                    <pic:cNvPicPr/>
                  </pic:nvPicPr>
                  <pic:blipFill>
                    <a:blip r:embed="rId2"/>
                    <a:stretch>
                      <a:fillRect/>
                    </a:stretch>
                  </pic:blipFill>
                  <pic:spPr>
                    <a:xfrm>
                      <a:off x="0" y="0"/>
                      <a:ext cx="1821180" cy="891540"/>
                    </a:xfrm>
                    <a:prstGeom prst="rect">
                      <a:avLst/>
                    </a:prstGeom>
                  </pic:spPr>
                </pic:pic>
              </a:graphicData>
            </a:graphic>
          </wp:inline>
        </w:drawing>
      </w:r>
    </w:p>
  </w:comment>
  <w:comment w:id="524" w:author="Phuc Giang" w:date="2022-10-18T13:52:00Z" w:initials="PG">
    <w:p w14:paraId="28676C6D" w14:textId="1D35EF88" w:rsidR="001D58C1" w:rsidRDefault="001D58C1">
      <w:pPr>
        <w:pStyle w:val="CommentText"/>
      </w:pPr>
      <w:r>
        <w:rPr>
          <w:rStyle w:val="CommentReference"/>
        </w:rPr>
        <w:annotationRef/>
      </w:r>
      <w:r>
        <w:t>Yes, we checked it. It always appears.</w:t>
      </w:r>
      <w:r>
        <w:br/>
        <w:t xml:space="preserve">It is because this development we didn’t update for the license from prototyping for separating more Device Series license =&gt; just 1 license now. </w:t>
      </w:r>
      <w:r>
        <w:br/>
        <w:t>In case of no license, a lot of actions will occur to prevent user use ETVPF.</w:t>
      </w:r>
      <w:r>
        <w:br/>
        <w:t>(1) error message related to no license will appear and ETVPF options GUI is disappear. It is what we prohibit user to use ETVPF GUI until adding new license. If user try to add etvpf.tlc again when no license, all the edit text and combo box is disable.</w:t>
      </w:r>
      <w:r>
        <w:br/>
        <w:t>(2) when executing run_vlab command. Error occurs.</w:t>
      </w:r>
      <w:r>
        <w:br/>
        <w:t>=&gt; User cannot use ETVPF if no license.</w:t>
      </w:r>
    </w:p>
  </w:comment>
  <w:comment w:id="526" w:author="Hong Tieu" w:date="2022-07-11T17:06:00Z" w:initials="HT">
    <w:p w14:paraId="11A30548" w14:textId="1B2D9ED3" w:rsidR="001D58C1" w:rsidRDefault="001D58C1" w:rsidP="00D83B13">
      <w:pPr>
        <w:pStyle w:val="CommentText"/>
      </w:pPr>
      <w:r>
        <w:rPr>
          <w:rStyle w:val="CommentReference"/>
        </w:rPr>
        <w:annotationRef/>
      </w:r>
      <w:r>
        <w:t>ID: ET_VPF_V1.00.00_UM_Req_06_003</w:t>
      </w:r>
    </w:p>
    <w:p w14:paraId="360E4DF5" w14:textId="78D06602" w:rsidR="001D58C1" w:rsidRDefault="001D58C1" w:rsidP="00D83B13">
      <w:pPr>
        <w:pStyle w:val="CommentText"/>
      </w:pPr>
      <w:r>
        <w:t>Reference: {ET_VPF_V1.00.00_AD_Req_06_005}</w:t>
      </w:r>
    </w:p>
    <w:p w14:paraId="12FCEFAF" w14:textId="5DD18FB0" w:rsidR="001D58C1" w:rsidRDefault="001D58C1">
      <w:pPr>
        <w:pStyle w:val="CommentText"/>
      </w:pPr>
    </w:p>
  </w:comment>
  <w:comment w:id="548" w:author="Giang Truong. Nguyen (4)" w:date="2022-06-30T16:37:00Z" w:initials="GN">
    <w:p w14:paraId="22941923" w14:textId="77777777" w:rsidR="001D58C1" w:rsidRDefault="001D58C1" w:rsidP="00941A46">
      <w:pPr>
        <w:pStyle w:val="CommentText"/>
      </w:pPr>
      <w:r>
        <w:rPr>
          <w:rStyle w:val="CommentReference"/>
        </w:rPr>
        <w:annotationRef/>
      </w:r>
      <w:r>
        <w:t>ID: ET_VPF_V1.00.00_UM_Req_01_001</w:t>
      </w:r>
    </w:p>
    <w:p w14:paraId="26950CAA" w14:textId="77777777" w:rsidR="001D58C1" w:rsidRDefault="001D58C1" w:rsidP="00941A46">
      <w:pPr>
        <w:pStyle w:val="CommentText"/>
      </w:pPr>
      <w:r>
        <w:t>Reference: {ET_VPF_V1.00.00_AD_Req_01_003}</w:t>
      </w:r>
    </w:p>
  </w:comment>
  <w:comment w:id="553" w:author="Hong Tieu" w:date="2022-07-11T17:12:00Z" w:initials="HT">
    <w:p w14:paraId="793D4A64" w14:textId="77777777" w:rsidR="001D58C1" w:rsidRDefault="001D58C1" w:rsidP="00941A46">
      <w:pPr>
        <w:pStyle w:val="CommentText"/>
      </w:pPr>
      <w:r>
        <w:rPr>
          <w:rStyle w:val="CommentReference"/>
        </w:rPr>
        <w:annotationRef/>
      </w:r>
      <w:r>
        <w:t>ID: ET_VPF_V1.00.00_UM_Req_05_005</w:t>
      </w:r>
    </w:p>
    <w:p w14:paraId="3F5BD457" w14:textId="77777777" w:rsidR="001D58C1" w:rsidRDefault="001D58C1" w:rsidP="00941A46">
      <w:pPr>
        <w:pStyle w:val="CommentText"/>
      </w:pPr>
      <w:r>
        <w:t>Reference: {ET_VPF_V1.00.00_AD_Req_05_006}</w:t>
      </w:r>
    </w:p>
  </w:comment>
  <w:comment w:id="576" w:author="Giang Truong. Nguyen (4)" w:date="2022-06-30T16:37:00Z" w:initials="GN">
    <w:p w14:paraId="6CADD6C4" w14:textId="77777777" w:rsidR="001D58C1" w:rsidRDefault="001D58C1" w:rsidP="00F35254">
      <w:pPr>
        <w:pStyle w:val="CommentText"/>
      </w:pPr>
      <w:r>
        <w:rPr>
          <w:rStyle w:val="CommentReference"/>
        </w:rPr>
        <w:annotationRef/>
      </w:r>
      <w:r>
        <w:t>ID: ET_VPF_V1.00.00_UM_Req_01_001</w:t>
      </w:r>
    </w:p>
    <w:p w14:paraId="64150F18" w14:textId="77777777" w:rsidR="001D58C1" w:rsidRDefault="001D58C1" w:rsidP="00F35254">
      <w:pPr>
        <w:pStyle w:val="CommentText"/>
      </w:pPr>
      <w:r>
        <w:t>Reference: {ET_VPF_V1.00.00_AD_Req_01_003}</w:t>
      </w:r>
    </w:p>
  </w:comment>
  <w:comment w:id="578" w:author="Hong Tieu" w:date="2022-07-11T17:12:00Z" w:initials="HT">
    <w:p w14:paraId="3707A91C" w14:textId="628F792D" w:rsidR="001D58C1" w:rsidRDefault="001D58C1" w:rsidP="00D83B13">
      <w:pPr>
        <w:pStyle w:val="CommentText"/>
      </w:pPr>
      <w:r>
        <w:rPr>
          <w:rStyle w:val="CommentReference"/>
        </w:rPr>
        <w:annotationRef/>
      </w:r>
      <w:r>
        <w:t>ID: ET_VPF_V1.00.00_UM_Req_05_005</w:t>
      </w:r>
    </w:p>
    <w:p w14:paraId="772BEA33" w14:textId="325897CE" w:rsidR="001D58C1" w:rsidRDefault="001D58C1">
      <w:pPr>
        <w:pStyle w:val="CommentText"/>
      </w:pPr>
      <w:r>
        <w:t>Reference: {ET_VPF_V1.00.00_AD_Req_05_006}</w:t>
      </w:r>
    </w:p>
  </w:comment>
  <w:comment w:id="580" w:author="Hong Tieu" w:date="2022-07-11T17:11:00Z" w:initials="HT">
    <w:p w14:paraId="688BC88B" w14:textId="54D44F07" w:rsidR="001D58C1" w:rsidRDefault="001D58C1">
      <w:pPr>
        <w:pStyle w:val="CommentText"/>
      </w:pPr>
      <w:r>
        <w:rPr>
          <w:rStyle w:val="CommentReference"/>
        </w:rPr>
        <w:annotationRef/>
      </w:r>
      <w:r>
        <w:t>Will be updated after Coding phase.</w:t>
      </w:r>
    </w:p>
  </w:comment>
  <w:comment w:id="579" w:author="Son Tong. Thai (2)" w:date="2022-09-23T10:00:00Z" w:initials="ST">
    <w:p w14:paraId="11055316" w14:textId="692AFDFB" w:rsidR="001D58C1" w:rsidRDefault="001D58C1">
      <w:pPr>
        <w:pStyle w:val="CommentText"/>
      </w:pPr>
      <w:r>
        <w:rPr>
          <w:rStyle w:val="CommentReference"/>
        </w:rPr>
        <w:annotationRef/>
      </w:r>
      <w:r>
        <w:t>Update U2C after receive toolbox</w:t>
      </w:r>
    </w:p>
  </w:comment>
  <w:comment w:id="583" w:author="Hiroyasu Nishiumi" w:date="2022-10-03T20:31:00Z" w:initials="HN">
    <w:p w14:paraId="4A219CF9" w14:textId="77777777" w:rsidR="001D58C1" w:rsidRDefault="001D58C1" w:rsidP="00050255">
      <w:pPr>
        <w:pStyle w:val="CommentText"/>
      </w:pPr>
      <w:r>
        <w:rPr>
          <w:rStyle w:val="CommentReference"/>
        </w:rPr>
        <w:annotationRef/>
      </w:r>
      <w:r>
        <w:t>Is "available licenses" correct?</w:t>
      </w:r>
    </w:p>
  </w:comment>
  <w:comment w:id="584" w:author="Son Tong. Thai (2)" w:date="2022-10-05T10:02:00Z" w:initials="ST">
    <w:p w14:paraId="3A8B3F3C" w14:textId="4DE5D109" w:rsidR="001D58C1" w:rsidRDefault="001D58C1">
      <w:pPr>
        <w:pStyle w:val="CommentText"/>
      </w:pPr>
      <w:r>
        <w:rPr>
          <w:rStyle w:val="CommentReference"/>
        </w:rPr>
        <w:annotationRef/>
      </w:r>
      <w:r>
        <w:t>Yes it is</w:t>
      </w:r>
    </w:p>
  </w:comment>
  <w:comment w:id="599" w:author="Hong Tieu" w:date="2022-07-11T17:54:00Z" w:initials="HT">
    <w:p w14:paraId="76508932" w14:textId="36F61D48" w:rsidR="001D58C1" w:rsidRDefault="001D58C1" w:rsidP="00D83B13">
      <w:pPr>
        <w:pStyle w:val="CommentText"/>
      </w:pPr>
      <w:r>
        <w:rPr>
          <w:rStyle w:val="CommentReference"/>
        </w:rPr>
        <w:annotationRef/>
      </w:r>
      <w:r>
        <w:t>ID: ET_VPF_V1.00.00_UM_Req_06_004</w:t>
      </w:r>
    </w:p>
    <w:p w14:paraId="6451A08B" w14:textId="23E4B00C" w:rsidR="001D58C1" w:rsidRDefault="001D58C1">
      <w:pPr>
        <w:pStyle w:val="CommentText"/>
      </w:pPr>
      <w:r>
        <w:t>Reference: {ET_VPF_V1.00.00_AD_Req_06_006}</w:t>
      </w:r>
    </w:p>
  </w:comment>
  <w:comment w:id="610" w:author="Hiroyasu Nishiumi" w:date="2022-10-03T20:35:00Z" w:initials="HN">
    <w:p w14:paraId="4EB1EDFB" w14:textId="77777777" w:rsidR="001D58C1" w:rsidRDefault="001D58C1" w:rsidP="00050255">
      <w:pPr>
        <w:pStyle w:val="CommentText"/>
      </w:pPr>
      <w:r>
        <w:rPr>
          <w:rStyle w:val="CommentReference"/>
        </w:rPr>
        <w:annotationRef/>
      </w:r>
      <w:r>
        <w:t>Could you explain the detail?</w:t>
      </w:r>
    </w:p>
  </w:comment>
  <w:comment w:id="611" w:author="Son Tong. Thai (2)" w:date="2022-10-05T10:07:00Z" w:initials="ST">
    <w:p w14:paraId="3370B044" w14:textId="04D236F2" w:rsidR="001D58C1" w:rsidRDefault="001D58C1" w:rsidP="0040442A">
      <w:pPr>
        <w:pStyle w:val="CommentText"/>
      </w:pPr>
      <w:r>
        <w:t xml:space="preserve">Backgroud: SC allow user to change the configuration name of peripheral from default name (E.g: </w:t>
      </w:r>
      <w:r w:rsidRPr="00DD34E0">
        <w:t>Config_ADCA0</w:t>
      </w:r>
      <w:r>
        <w:t>)</w:t>
      </w:r>
    </w:p>
    <w:p w14:paraId="76A51BD4" w14:textId="77777777" w:rsidR="001D58C1" w:rsidRDefault="001D58C1" w:rsidP="0040442A">
      <w:pPr>
        <w:pStyle w:val="CommentText"/>
      </w:pPr>
    </w:p>
    <w:p w14:paraId="7F89E0B2" w14:textId="3A695E0E" w:rsidR="001D58C1" w:rsidRDefault="001D58C1" w:rsidP="007D3824">
      <w:pPr>
        <w:pStyle w:val="CommentText"/>
        <w:numPr>
          <w:ilvl w:val="0"/>
          <w:numId w:val="58"/>
        </w:numPr>
      </w:pPr>
      <w:r>
        <w:rPr>
          <w:rStyle w:val="CommentReference"/>
        </w:rPr>
        <w:annotationRef/>
      </w:r>
      <w:r>
        <w:t>In ETVPF, we use default name to config for parsing XML, user do not allow to change the default name</w:t>
      </w:r>
    </w:p>
  </w:comment>
  <w:comment w:id="613" w:author="Giang Truong. Nguyen (4)" w:date="2022-06-30T16:33:00Z" w:initials="GN">
    <w:p w14:paraId="4925E803" w14:textId="01E22BE9" w:rsidR="001D58C1" w:rsidRDefault="001D58C1" w:rsidP="008A70AE">
      <w:pPr>
        <w:pStyle w:val="CommentText"/>
      </w:pPr>
      <w:r>
        <w:rPr>
          <w:rStyle w:val="CommentReference"/>
        </w:rPr>
        <w:annotationRef/>
      </w:r>
      <w:r>
        <w:t>ID: ET_VPF_V1.00.00_UM_Req_04_009</w:t>
      </w:r>
    </w:p>
    <w:p w14:paraId="1DA65571" w14:textId="62379493" w:rsidR="001D58C1" w:rsidRDefault="001D58C1" w:rsidP="008A70AE">
      <w:pPr>
        <w:pStyle w:val="CommentText"/>
      </w:pPr>
      <w:r>
        <w:t>Reference: {ET_VPF_V1.00.00_AD_Req_04_011</w:t>
      </w:r>
      <w:r>
        <w:rPr>
          <w:lang w:val="vi-VN"/>
        </w:rPr>
        <w:t xml:space="preserve">, </w:t>
      </w:r>
      <w:r>
        <w:t>ET_VPF_V1.00.00_AD_Req_04_006}</w:t>
      </w:r>
    </w:p>
  </w:comment>
  <w:comment w:id="636" w:author="Hong Tieu" w:date="2022-07-11T17:52:00Z" w:initials="HT">
    <w:p w14:paraId="16D7549C" w14:textId="27FF56D1" w:rsidR="001D58C1" w:rsidRDefault="001D58C1" w:rsidP="00D83B13">
      <w:pPr>
        <w:pStyle w:val="CommentText"/>
      </w:pPr>
      <w:r>
        <w:rPr>
          <w:rStyle w:val="CommentReference"/>
        </w:rPr>
        <w:annotationRef/>
      </w:r>
      <w:r>
        <w:t>ID: ET_VPF_V1.00.00_UM_Req_05_006</w:t>
      </w:r>
    </w:p>
    <w:p w14:paraId="4756B85F" w14:textId="12CC71C0" w:rsidR="001D58C1" w:rsidRDefault="001D58C1">
      <w:pPr>
        <w:pStyle w:val="CommentText"/>
      </w:pPr>
      <w:r>
        <w:t>Reference: {ET_VPF_V1.00.00_AD_Req_05_007}</w:t>
      </w:r>
    </w:p>
  </w:comment>
  <w:comment w:id="687" w:author="Hiroyasu Nishiumi" w:date="2022-10-03T20:43:00Z" w:initials="HN">
    <w:p w14:paraId="36E7E130" w14:textId="77777777" w:rsidR="001D58C1" w:rsidRDefault="001D58C1">
      <w:pPr>
        <w:pStyle w:val="CommentText"/>
      </w:pPr>
      <w:r>
        <w:rPr>
          <w:rStyle w:val="CommentReference"/>
        </w:rPr>
        <w:annotationRef/>
      </w:r>
      <w:r>
        <w:t>Is this the explanation of script to get the time?</w:t>
      </w:r>
    </w:p>
    <w:p w14:paraId="78B6CAAC" w14:textId="77777777" w:rsidR="001D58C1" w:rsidRDefault="001D58C1">
      <w:pPr>
        <w:pStyle w:val="CommentText"/>
      </w:pPr>
      <w:r>
        <w:t>Is it necessary?</w:t>
      </w:r>
    </w:p>
    <w:p w14:paraId="178A1954" w14:textId="77777777" w:rsidR="001D58C1" w:rsidRDefault="001D58C1">
      <w:pPr>
        <w:pStyle w:val="CommentText"/>
      </w:pPr>
      <w:r>
        <w:t>If  the data is invalid, is the "Valid" value 0?</w:t>
      </w:r>
    </w:p>
    <w:p w14:paraId="390F7F0A" w14:textId="77777777" w:rsidR="001D58C1" w:rsidRDefault="001D58C1" w:rsidP="00050255">
      <w:pPr>
        <w:pStyle w:val="CommentText"/>
      </w:pPr>
      <w:r>
        <w:t xml:space="preserve">Is "time" the total time of 1 step? </w:t>
      </w:r>
    </w:p>
  </w:comment>
  <w:comment w:id="688" w:author="Son Tong. Thai (2)" w:date="2022-10-05T10:16:00Z" w:initials="ST">
    <w:p w14:paraId="0A8677D4" w14:textId="77777777" w:rsidR="001D58C1" w:rsidRDefault="001D58C1">
      <w:pPr>
        <w:pStyle w:val="CommentText"/>
      </w:pPr>
      <w:r>
        <w:rPr>
          <w:rStyle w:val="CommentReference"/>
        </w:rPr>
        <w:annotationRef/>
      </w:r>
      <w:r>
        <w:t>Is this the explanation of script to get the time?</w:t>
      </w:r>
    </w:p>
    <w:p w14:paraId="625FBD85" w14:textId="1156C128" w:rsidR="001D58C1" w:rsidRDefault="001D58C1" w:rsidP="00B35774">
      <w:pPr>
        <w:pStyle w:val="CommentText"/>
        <w:numPr>
          <w:ilvl w:val="0"/>
          <w:numId w:val="64"/>
        </w:numPr>
      </w:pPr>
      <w:r>
        <w:t xml:space="preserve">No, it’s decrise for collection the </w:t>
      </w:r>
      <w:r w:rsidRPr="0026702F">
        <w:t>measurement time</w:t>
      </w:r>
    </w:p>
    <w:p w14:paraId="4141EB7C" w14:textId="77777777" w:rsidR="001D58C1" w:rsidRDefault="001D58C1" w:rsidP="001C237D">
      <w:pPr>
        <w:pStyle w:val="CommentText"/>
      </w:pPr>
    </w:p>
    <w:p w14:paraId="2D06C55B" w14:textId="77777777" w:rsidR="001D58C1" w:rsidRDefault="001D58C1" w:rsidP="001C237D">
      <w:pPr>
        <w:pStyle w:val="CommentText"/>
      </w:pPr>
      <w:r>
        <w:t>Is it necessary?</w:t>
      </w:r>
    </w:p>
    <w:p w14:paraId="176AF2F5" w14:textId="2EAD8AE4" w:rsidR="001D58C1" w:rsidRPr="00B35774" w:rsidRDefault="001D58C1" w:rsidP="00B35774">
      <w:pPr>
        <w:pStyle w:val="CommentText"/>
        <w:numPr>
          <w:ilvl w:val="0"/>
          <w:numId w:val="63"/>
        </w:numPr>
      </w:pPr>
      <w:r w:rsidRPr="00B35774">
        <w:t>No, user do not need to know the execution time dictionary.</w:t>
      </w:r>
    </w:p>
    <w:p w14:paraId="48C5E827" w14:textId="77777777" w:rsidR="001D58C1" w:rsidRPr="00B35774" w:rsidRDefault="001D58C1" w:rsidP="001377AA">
      <w:pPr>
        <w:pStyle w:val="CommentText"/>
      </w:pPr>
    </w:p>
    <w:p w14:paraId="4E5EFF25" w14:textId="77777777" w:rsidR="001D58C1" w:rsidRDefault="001D58C1" w:rsidP="00B35774">
      <w:pPr>
        <w:pStyle w:val="CommentText"/>
      </w:pPr>
      <w:r w:rsidRPr="00B35774">
        <w:t>If  the data is invalid, is the "Valid" value 0?</w:t>
      </w:r>
    </w:p>
    <w:p w14:paraId="3314BE1E" w14:textId="47AC1F6A" w:rsidR="001D58C1" w:rsidRPr="00B35774" w:rsidRDefault="001D58C1" w:rsidP="00B35774">
      <w:pPr>
        <w:pStyle w:val="CommentText"/>
        <w:numPr>
          <w:ilvl w:val="0"/>
          <w:numId w:val="62"/>
        </w:numPr>
      </w:pPr>
      <w:r w:rsidRPr="00B35774">
        <w:t xml:space="preserve">No, </w:t>
      </w:r>
      <w:r>
        <w:t>currently the valid of each step is 1</w:t>
      </w:r>
      <w:r w:rsidRPr="00B35774">
        <w:t xml:space="preserve">. If the </w:t>
      </w:r>
      <w:r>
        <w:t xml:space="preserve">data is invalid, the error will appear when execute </w:t>
      </w:r>
      <w:r w:rsidRPr="00A3527E">
        <w:t>ETVPF_testbench_sample.py</w:t>
      </w:r>
    </w:p>
    <w:p w14:paraId="135F968E" w14:textId="77777777" w:rsidR="001D58C1" w:rsidRDefault="001D58C1" w:rsidP="001F7854">
      <w:pPr>
        <w:pStyle w:val="CommentText"/>
      </w:pPr>
    </w:p>
    <w:p w14:paraId="1EE910BA" w14:textId="77777777" w:rsidR="001D58C1" w:rsidRDefault="001D58C1" w:rsidP="001F7854">
      <w:pPr>
        <w:pStyle w:val="CommentText"/>
      </w:pPr>
      <w:r>
        <w:t>Is "time" the total time of 1 step?</w:t>
      </w:r>
    </w:p>
    <w:p w14:paraId="0FC0474B" w14:textId="39F948DB" w:rsidR="001D58C1" w:rsidRDefault="001D58C1" w:rsidP="00C34A9A">
      <w:pPr>
        <w:pStyle w:val="CommentText"/>
        <w:numPr>
          <w:ilvl w:val="0"/>
          <w:numId w:val="62"/>
        </w:numPr>
      </w:pPr>
      <w:r>
        <w:t>Yes, this this the step time for each step</w:t>
      </w:r>
    </w:p>
  </w:comment>
  <w:comment w:id="724" w:author="Phuc Giang" w:date="2022-07-22T12:44:00Z" w:initials="PG">
    <w:p w14:paraId="5384A725" w14:textId="4E4B6337" w:rsidR="001D58C1" w:rsidRDefault="001D58C1" w:rsidP="00864D10">
      <w:pPr>
        <w:pStyle w:val="CommentText"/>
      </w:pPr>
      <w:r>
        <w:rPr>
          <w:rStyle w:val="CommentReference"/>
        </w:rPr>
        <w:annotationRef/>
      </w:r>
      <w:r>
        <w:t>ID: ET_VPF_V1.00.00_UM_Req_02_005</w:t>
      </w:r>
    </w:p>
    <w:p w14:paraId="0B27995F" w14:textId="1F9781EA" w:rsidR="001D58C1" w:rsidRDefault="001D58C1" w:rsidP="00864D10">
      <w:pPr>
        <w:pStyle w:val="CommentText"/>
      </w:pPr>
      <w:r>
        <w:t>Reference: {</w:t>
      </w:r>
      <w:r w:rsidRPr="009B3B36">
        <w:t xml:space="preserve"> </w:t>
      </w:r>
      <w:r>
        <w:t>ET_VPF_V1.00.00_AD_Req_02_005 }</w:t>
      </w:r>
    </w:p>
  </w:comment>
  <w:comment w:id="744" w:author="Hong Tieu" w:date="2022-07-11T14:59:00Z" w:initials="HT">
    <w:p w14:paraId="5546C484" w14:textId="31E4631C" w:rsidR="001D58C1" w:rsidRDefault="001D58C1" w:rsidP="00D83B13">
      <w:pPr>
        <w:pStyle w:val="CommentText"/>
      </w:pPr>
      <w:r>
        <w:rPr>
          <w:rStyle w:val="CommentReference"/>
        </w:rPr>
        <w:annotationRef/>
      </w:r>
      <w:r>
        <w:t>ID: ET_VPF_V1.00.00_UM_Req_05_007</w:t>
      </w:r>
    </w:p>
    <w:p w14:paraId="7BB4829F" w14:textId="0BCC0AAD" w:rsidR="001D58C1" w:rsidRDefault="001D58C1" w:rsidP="00710E60">
      <w:pPr>
        <w:pStyle w:val="CommentText"/>
      </w:pPr>
      <w:r>
        <w:t>Reference: {ET_VPF_V1.00.00_AD_Req_05_008}</w:t>
      </w:r>
    </w:p>
  </w:comment>
  <w:comment w:id="746" w:author="Giang Truong. Nguyen (4)" w:date="2022-11-30T16:59:00Z" w:initials="GN">
    <w:p w14:paraId="3A7C447D" w14:textId="4345DC29" w:rsidR="001D58C1" w:rsidRDefault="001D58C1" w:rsidP="0085758E">
      <w:pPr>
        <w:pStyle w:val="CommentText"/>
      </w:pPr>
      <w:r>
        <w:rPr>
          <w:rStyle w:val="CommentReference"/>
        </w:rPr>
        <w:annotationRef/>
      </w:r>
      <w:r>
        <w:t>ID: ET_VPF_V1.00.00_UM_Req_ADCUnit1_001</w:t>
      </w:r>
    </w:p>
    <w:p w14:paraId="5B1DE6C3" w14:textId="0733647B" w:rsidR="001D58C1" w:rsidRDefault="001D58C1" w:rsidP="0085758E">
      <w:pPr>
        <w:pStyle w:val="CommentText"/>
      </w:pPr>
      <w:r>
        <w:t>Reference: {ET_VPF_V1.00.00_AD_Req_ADCUnit1_001, ET_VPF_V1.00.00_AD_Req_ADCUnit1_002, ET_VPF_V1.00.00_AD_Req_ADCUnit1_003, ET_VPF_V1.00.00_AD_Req_ADCUnit1_004, ET_VPF_V1.00.00_AD_Req_ADCUnit1_005, ET_VPF_V1.00.00_AD_Req_ADCUnit1_006}</w:t>
      </w:r>
    </w:p>
  </w:comment>
  <w:comment w:id="747" w:author="Son Tong. Thai (2)" w:date="2022-09-23T10:01:00Z" w:initials="ST">
    <w:p w14:paraId="2F0D5157" w14:textId="77777777" w:rsidR="001D58C1" w:rsidRDefault="001D58C1" w:rsidP="00C2395A">
      <w:pPr>
        <w:pStyle w:val="CommentText"/>
      </w:pPr>
      <w:r>
        <w:rPr>
          <w:rStyle w:val="CommentReference"/>
        </w:rPr>
        <w:annotationRef/>
      </w:r>
      <w:r>
        <w:t>Update U2C after receive toolbox</w:t>
      </w:r>
    </w:p>
  </w:comment>
  <w:comment w:id="760" w:author="Son Tong. Thai (2)" w:date="2022-09-23T12:08:00Z" w:initials="ST">
    <w:p w14:paraId="5E3BF8F6" w14:textId="5589CAE0" w:rsidR="001D58C1" w:rsidRDefault="001D58C1">
      <w:pPr>
        <w:pStyle w:val="CommentText"/>
      </w:pPr>
      <w:r>
        <w:rPr>
          <w:rStyle w:val="CommentReference"/>
        </w:rPr>
        <w:annotationRef/>
      </w:r>
      <w:r>
        <w:t>Update U2C after receive toolbox</w:t>
      </w:r>
    </w:p>
  </w:comment>
  <w:comment w:id="750" w:author="Hiroyasu Nishiumi" w:date="2022-10-03T20:45:00Z" w:initials="HN">
    <w:p w14:paraId="38A0B3AA" w14:textId="77777777" w:rsidR="001D58C1" w:rsidRDefault="001D58C1">
      <w:pPr>
        <w:pStyle w:val="CommentText"/>
      </w:pPr>
      <w:r>
        <w:rPr>
          <w:rStyle w:val="CommentReference"/>
        </w:rPr>
        <w:annotationRef/>
      </w:r>
      <w:r>
        <w:t>This is the spec of the device(U2C).</w:t>
      </w:r>
    </w:p>
    <w:p w14:paraId="081956C7" w14:textId="77777777" w:rsidR="001D58C1" w:rsidRDefault="001D58C1">
      <w:pPr>
        <w:pStyle w:val="CommentText"/>
      </w:pPr>
      <w:r>
        <w:t>Is this necessary.</w:t>
      </w:r>
    </w:p>
    <w:p w14:paraId="5A4FD768" w14:textId="77777777" w:rsidR="001D58C1" w:rsidRDefault="001D58C1" w:rsidP="00050255">
      <w:pPr>
        <w:pStyle w:val="CommentText"/>
      </w:pPr>
      <w:r>
        <w:t>(For F1KM, it's P8_6)</w:t>
      </w:r>
    </w:p>
  </w:comment>
  <w:comment w:id="751" w:author="Mitsugu Inoue" w:date="2022-10-04T21:31:00Z" w:initials="MI">
    <w:p w14:paraId="036DBD49" w14:textId="77777777" w:rsidR="001D58C1" w:rsidRDefault="001D58C1" w:rsidP="00050255">
      <w:pPr>
        <w:pStyle w:val="CommentText"/>
      </w:pPr>
      <w:r>
        <w:rPr>
          <w:rStyle w:val="CommentReference"/>
        </w:rPr>
        <w:annotationRef/>
      </w:r>
      <w:r>
        <w:t>I think it want to say that user cannot use it for normal port</w:t>
      </w:r>
    </w:p>
  </w:comment>
  <w:comment w:id="765" w:author="Tinh Le" w:date="2022-07-14T14:53:00Z" w:initials="TL">
    <w:p w14:paraId="461B4616" w14:textId="25EC12EE" w:rsidR="001D58C1" w:rsidRDefault="001D58C1" w:rsidP="005173C9">
      <w:pPr>
        <w:pStyle w:val="CommentText"/>
      </w:pPr>
      <w:r>
        <w:rPr>
          <w:rStyle w:val="CommentReference"/>
        </w:rPr>
        <w:annotationRef/>
      </w:r>
      <w:r>
        <w:t>ID: ET_VPF_V1.00.00_UM_Req_03_010</w:t>
      </w:r>
    </w:p>
    <w:p w14:paraId="1F5C9F86" w14:textId="77777777" w:rsidR="001D58C1" w:rsidRDefault="001D58C1" w:rsidP="005173C9">
      <w:pPr>
        <w:pStyle w:val="CommentText"/>
      </w:pPr>
      <w:r>
        <w:t>Reference: {ET_VPF_V1.00.00_AD_Req_03_012}</w:t>
      </w:r>
    </w:p>
  </w:comment>
  <w:comment w:id="766" w:author="Tinh Le" w:date="2022-09-14T15:08:00Z" w:initials="TL">
    <w:p w14:paraId="651B82A4" w14:textId="3C8A5A74" w:rsidR="001D58C1" w:rsidRDefault="001D58C1" w:rsidP="00A36C87">
      <w:pPr>
        <w:pStyle w:val="CommentText"/>
      </w:pPr>
      <w:r>
        <w:rPr>
          <w:rStyle w:val="CommentReference"/>
        </w:rPr>
        <w:annotationRef/>
      </w:r>
      <w:r>
        <w:t>ID: ET_VPF_V1.00.00_UM_Req_03_012</w:t>
      </w:r>
    </w:p>
    <w:p w14:paraId="6CA4E597" w14:textId="0084E77F" w:rsidR="001D58C1" w:rsidRDefault="001D58C1" w:rsidP="00A36C87">
      <w:pPr>
        <w:pStyle w:val="CommentText"/>
      </w:pPr>
      <w:r>
        <w:t>Reference: {ET_VPF_V1.00.00_AD_Req_03_015}</w:t>
      </w:r>
    </w:p>
  </w:comment>
  <w:comment w:id="882" w:author="Giang Truong. Nguyen (4)" w:date="2022-07-01T08:55:00Z" w:initials="GN">
    <w:p w14:paraId="402F2049" w14:textId="574E27AB" w:rsidR="001D58C1" w:rsidRDefault="001D58C1" w:rsidP="00264E01">
      <w:pPr>
        <w:pStyle w:val="CommentText"/>
      </w:pPr>
      <w:r>
        <w:rPr>
          <w:rStyle w:val="CommentReference"/>
        </w:rPr>
        <w:annotationRef/>
      </w:r>
      <w:r>
        <w:rPr>
          <w:rStyle w:val="CommentReference"/>
        </w:rPr>
        <w:annotationRef/>
      </w:r>
      <w:r>
        <w:t>ID: ET_VPF_V1.00.00_UM_Req_01_002</w:t>
      </w:r>
    </w:p>
    <w:p w14:paraId="6AF65514" w14:textId="642BE6C9" w:rsidR="001D58C1" w:rsidRDefault="001D58C1" w:rsidP="00264E01">
      <w:pPr>
        <w:pStyle w:val="CommentText"/>
      </w:pPr>
      <w:r>
        <w:t>Reference: {ET_VPF_V1.00.00_AD_Req_01_001</w:t>
      </w:r>
      <w:r>
        <w:rPr>
          <w:lang w:val="vi-VN"/>
        </w:rPr>
        <w:t xml:space="preserve">, </w:t>
      </w:r>
      <w:r>
        <w:t>ET_VPF_V1.00.00_AD_Req_01_004</w:t>
      </w:r>
      <w:r>
        <w:rPr>
          <w:lang w:val="vi-VN"/>
        </w:rPr>
        <w:t xml:space="preserve">, </w:t>
      </w:r>
      <w:r>
        <w:t>ET_VPF_V1.00.00_AD_Req_01_005}</w:t>
      </w:r>
    </w:p>
    <w:p w14:paraId="326BEB15" w14:textId="072AC1D3" w:rsidR="001D58C1" w:rsidRDefault="001D58C1">
      <w:pPr>
        <w:pStyle w:val="CommentText"/>
      </w:pPr>
    </w:p>
  </w:comment>
  <w:comment w:id="883" w:author="Giang Truong. Nguyen (4)" w:date="2022-07-01T08:51:00Z" w:initials="GN">
    <w:p w14:paraId="03552325" w14:textId="666B0E11" w:rsidR="001D58C1" w:rsidRDefault="001D58C1" w:rsidP="00A370D1">
      <w:pPr>
        <w:pStyle w:val="CommentText"/>
      </w:pPr>
      <w:r>
        <w:rPr>
          <w:rStyle w:val="CommentReference"/>
        </w:rPr>
        <w:annotationRef/>
      </w:r>
      <w:r>
        <w:t>ID: ET_VPF_V1.00.00_UM_Req_04_010</w:t>
      </w:r>
    </w:p>
    <w:p w14:paraId="1C806054" w14:textId="0F08878F" w:rsidR="001D58C1" w:rsidRDefault="001D58C1" w:rsidP="00A370D1">
      <w:pPr>
        <w:pStyle w:val="CommentText"/>
      </w:pPr>
      <w:r>
        <w:t>Reference: {ET_VPF_V1.00.00_AD_Req_04_001</w:t>
      </w:r>
      <w:r>
        <w:rPr>
          <w:lang w:val="vi-VN"/>
        </w:rPr>
        <w:t xml:space="preserve">, </w:t>
      </w:r>
      <w:r>
        <w:t>ET_VPF_V1.00.00_AD_Req_04_012</w:t>
      </w:r>
      <w:r>
        <w:rPr>
          <w:lang w:val="vi-VN"/>
        </w:rPr>
        <w:t xml:space="preserve">, </w:t>
      </w:r>
      <w:r>
        <w:t>ET_VPF_V1.00.00_AD_Req_04_013}</w:t>
      </w:r>
    </w:p>
  </w:comment>
  <w:comment w:id="884" w:author="Hong Tieu" w:date="2022-07-11T17:48:00Z" w:initials="HT">
    <w:p w14:paraId="6C3E6C29" w14:textId="6DA85863" w:rsidR="001D58C1" w:rsidRDefault="001D58C1" w:rsidP="00D83B13">
      <w:pPr>
        <w:pStyle w:val="CommentText"/>
      </w:pPr>
      <w:r>
        <w:rPr>
          <w:rStyle w:val="CommentReference"/>
        </w:rPr>
        <w:annotationRef/>
      </w:r>
      <w:r>
        <w:t>ID: ET_VPF_V1.00.00_UM_Req_05_008</w:t>
      </w:r>
    </w:p>
    <w:p w14:paraId="6AAB4E1B" w14:textId="66AFEE57" w:rsidR="001D58C1" w:rsidRDefault="001D58C1">
      <w:pPr>
        <w:pStyle w:val="CommentText"/>
      </w:pPr>
      <w:r>
        <w:t>Reference: {ET_VPF_V1.00.00_AD_Req_05_001,</w:t>
      </w:r>
      <w:r w:rsidRPr="00D83B13">
        <w:t xml:space="preserve"> </w:t>
      </w:r>
      <w:r>
        <w:t>ET_VPF_V1.00.00_AD_Req_05_009, ET_VPF_V1.00.00_AD_Req_05_010}</w:t>
      </w:r>
    </w:p>
  </w:comment>
  <w:comment w:id="885" w:author="Hong Tieu" w:date="2022-07-11T19:03:00Z" w:initials="HT">
    <w:p w14:paraId="74268504" w14:textId="5CC1AB0E" w:rsidR="001D58C1" w:rsidRDefault="001D58C1" w:rsidP="006E3246">
      <w:pPr>
        <w:pStyle w:val="CommentText"/>
      </w:pPr>
      <w:r>
        <w:rPr>
          <w:rStyle w:val="CommentReference"/>
        </w:rPr>
        <w:annotationRef/>
      </w:r>
      <w:r>
        <w:t>ID: ET_VPF_V1.00.00_UM_Req_06_005</w:t>
      </w:r>
    </w:p>
    <w:p w14:paraId="1ACDD512" w14:textId="766FA82C" w:rsidR="001D58C1" w:rsidRDefault="001D58C1" w:rsidP="006E3246">
      <w:pPr>
        <w:pStyle w:val="CommentText"/>
      </w:pPr>
      <w:r>
        <w:t>Reference: {ET_VPF_V1.00.00_AD_Req_06_001,</w:t>
      </w:r>
      <w:r w:rsidRPr="00D83B13">
        <w:t xml:space="preserve"> </w:t>
      </w:r>
      <w:r>
        <w:t>ET_VPF_V1.00.00_AD_Req_06_007, ET_VPF_V1.00.00_AD_Req_06_008}</w:t>
      </w:r>
    </w:p>
  </w:comment>
  <w:comment w:id="886" w:author="Tinh Le" w:date="2022-07-15T16:09:00Z" w:initials="TL">
    <w:p w14:paraId="36F7D7ED" w14:textId="6250C61F" w:rsidR="001D58C1" w:rsidRDefault="001D58C1" w:rsidP="0009332B">
      <w:pPr>
        <w:pStyle w:val="CommentText"/>
      </w:pPr>
      <w:r>
        <w:rPr>
          <w:rStyle w:val="CommentReference"/>
        </w:rPr>
        <w:annotationRef/>
      </w:r>
      <w:r>
        <w:t>ID: ET_VPF_V1.00.00_UM_Req_03_011</w:t>
      </w:r>
    </w:p>
    <w:p w14:paraId="5C89BD13" w14:textId="75196F83" w:rsidR="001D58C1" w:rsidRDefault="001D58C1" w:rsidP="0009332B">
      <w:pPr>
        <w:pStyle w:val="CommentText"/>
      </w:pPr>
      <w:r>
        <w:t>Reference: {ET_VPF_V1.00.00_AD_Req_03_001, ET_VPF_V1.00.00_AD_Req_03_013</w:t>
      </w:r>
      <w:r>
        <w:rPr>
          <w:lang w:val="vi-VN"/>
        </w:rPr>
        <w:t xml:space="preserve">, </w:t>
      </w:r>
      <w:r>
        <w:t>ET_VPF_V1.00.00_AD_Req_03_014}</w:t>
      </w:r>
    </w:p>
  </w:comment>
  <w:comment w:id="888" w:author="Phuc Giang" w:date="2022-07-26T09:04:00Z" w:initials="PG">
    <w:p w14:paraId="6751EB08" w14:textId="77777777" w:rsidR="001D58C1" w:rsidRDefault="001D58C1" w:rsidP="009B0D89">
      <w:pPr>
        <w:pStyle w:val="CommentText"/>
      </w:pPr>
      <w:r>
        <w:rPr>
          <w:rStyle w:val="CommentReference"/>
        </w:rPr>
        <w:annotationRef/>
      </w:r>
      <w:r>
        <w:t>ID: ET_VPF_V1.00.00_UM_Req_02_006</w:t>
      </w:r>
    </w:p>
    <w:p w14:paraId="44BE81BA" w14:textId="4CB2885E" w:rsidR="001D58C1" w:rsidRDefault="001D58C1" w:rsidP="009B0D89">
      <w:pPr>
        <w:pStyle w:val="CommentText"/>
      </w:pPr>
      <w:r>
        <w:t>Reference: {ET_VPF_V1.00.00_AD_Req_02_006, ET_VPF_V1.00.00_AD_Req_02_007, ET_VPF_V1.00.00_AD_Req_02_008}</w:t>
      </w:r>
    </w:p>
  </w:comment>
  <w:comment w:id="889" w:author="Son Tong. Thai (2)" w:date="2022-09-23T15:50:00Z" w:initials="ST">
    <w:p w14:paraId="2F130FB1" w14:textId="7AF6AB67" w:rsidR="001D58C1" w:rsidRDefault="001D58C1">
      <w:pPr>
        <w:pStyle w:val="CommentText"/>
      </w:pPr>
      <w:r>
        <w:rPr>
          <w:rStyle w:val="CommentReference"/>
        </w:rPr>
        <w:annotationRef/>
      </w:r>
      <w:r w:rsidRPr="009D0148">
        <w:t>Update U2C after receive toolbox</w:t>
      </w:r>
    </w:p>
  </w:comment>
  <w:comment w:id="890" w:author="Hong Tieu" w:date="2022-10-31T16:10:00Z" w:initials="HT">
    <w:p w14:paraId="4899A6B8" w14:textId="757EC7CC" w:rsidR="001D58C1" w:rsidRDefault="001D58C1" w:rsidP="006C0281">
      <w:pPr>
        <w:pStyle w:val="CommentText"/>
      </w:pPr>
      <w:r>
        <w:rPr>
          <w:rStyle w:val="CommentReference"/>
        </w:rPr>
        <w:annotationRef/>
      </w:r>
      <w:r>
        <w:t xml:space="preserve">ID: </w:t>
      </w:r>
      <w:r w:rsidRPr="001F1C43">
        <w:t>ET_VPF_V1.00.00_</w:t>
      </w:r>
      <w:r>
        <w:t>UM</w:t>
      </w:r>
      <w:r w:rsidRPr="001F1C43">
        <w:t>_Req_Installer_00</w:t>
      </w:r>
      <w:r>
        <w:t>4</w:t>
      </w:r>
    </w:p>
    <w:p w14:paraId="1263860F" w14:textId="29D8E4DF" w:rsidR="001D58C1" w:rsidRDefault="001D58C1" w:rsidP="006C0281">
      <w:pPr>
        <w:pStyle w:val="CommentText"/>
      </w:pPr>
      <w:r>
        <w:t>Reference: {ET_VPF_V1.00.00_AD_Req_</w:t>
      </w:r>
      <w:r w:rsidRPr="001F1C43">
        <w:t>Installer</w:t>
      </w:r>
      <w:r>
        <w:t>_004}</w:t>
      </w:r>
    </w:p>
  </w:comment>
  <w:comment w:id="891" w:author="Giang Truong. Nguyen (4)" w:date="2022-11-10T15:08:00Z" w:initials="GN">
    <w:p w14:paraId="7A063952" w14:textId="61D5EF1B" w:rsidR="001D58C1" w:rsidRDefault="001D58C1" w:rsidP="00FD6F15">
      <w:pPr>
        <w:pStyle w:val="CommentText"/>
      </w:pPr>
      <w:r>
        <w:rPr>
          <w:rStyle w:val="CommentReference"/>
        </w:rPr>
        <w:annotationRef/>
      </w:r>
      <w:r>
        <w:t>ID: ET_VPF_V1.00.00_UM_Req_ADCUnit1_002</w:t>
      </w:r>
    </w:p>
    <w:p w14:paraId="2A2310CF" w14:textId="47C3376E" w:rsidR="001D58C1" w:rsidRDefault="001D58C1" w:rsidP="00FD6F15">
      <w:pPr>
        <w:pStyle w:val="CommentText"/>
      </w:pPr>
      <w:r>
        <w:t>Reference: {ET_VPF_V1.00.00_AD_Req_ADCUnit1_001, ET_VPF_V1.00.00_AD_Req_ADCUnit1_002, ET_VPF_V1.00.00_AD_Req_ADCUnit1_003, ET_VPF_V1.00.00_AD_Req_ADCUnit1_004, ET_VPF_V1.00.00_AD_Req_ADCUnit1_005, ET_VPF_V1.00.00_AD_Req_ADCUnit1_006}</w:t>
      </w:r>
    </w:p>
  </w:comment>
  <w:comment w:id="892" w:author="Giang Truong. Nguyen (4)" w:date="2022-11-30T15:27:00Z" w:initials="GN">
    <w:p w14:paraId="3F19E2DF" w14:textId="33C42C6B" w:rsidR="001D58C1" w:rsidRDefault="001D58C1" w:rsidP="00947225">
      <w:pPr>
        <w:pStyle w:val="CommentText"/>
      </w:pPr>
      <w:r>
        <w:rPr>
          <w:rStyle w:val="CommentReference"/>
        </w:rPr>
        <w:annotationRef/>
      </w:r>
      <w:r>
        <w:t>ID: ET_VPF_V1.00.00_UM_Req_SimulinkLibrary_005</w:t>
      </w:r>
    </w:p>
    <w:p w14:paraId="3C6C6288" w14:textId="7B261CB8" w:rsidR="001D58C1" w:rsidRDefault="001D58C1" w:rsidP="00947225">
      <w:pPr>
        <w:pStyle w:val="CommentText"/>
      </w:pPr>
      <w:r>
        <w:t>Reference: {ET_VPF_V1.00.00_AD_Req_SimulinkLibrary_001, ET_VPF_V1.00.00_AD_Req_SimulinkLibrary_002, ET_VPF_V1.00.00_AD_Req_SimulinkLibrary_003, ET_VPF_V1.00.00_AD_Req_SimulinkLibrary_004, ET_VPF_V1.00.00_AD_Req_SimulinkLibrary_005, ET_VPF_V1.00.00_AD_Req_SimulinkLibrary_006, ET_VPF_V1.00.00_AD_Req_SimulinkLibrary_007}</w:t>
      </w:r>
    </w:p>
  </w:comment>
  <w:comment w:id="893" w:author="Phuc" w:date="2022-11-29T10:21:00Z" w:initials="P">
    <w:p w14:paraId="75AAA066" w14:textId="6F5597F7" w:rsidR="00C71DEB" w:rsidRDefault="00C71DEB" w:rsidP="005540B3">
      <w:pPr>
        <w:pStyle w:val="CommentText"/>
      </w:pPr>
      <w:r>
        <w:rPr>
          <w:rStyle w:val="CommentReference"/>
        </w:rPr>
        <w:annotationRef/>
      </w:r>
      <w:r>
        <w:t xml:space="preserve">ID: </w:t>
      </w:r>
      <w:r w:rsidRPr="001F1C43">
        <w:t>ET_VPF_V1.00.00_</w:t>
      </w:r>
      <w:r>
        <w:t>UM</w:t>
      </w:r>
      <w:r w:rsidRPr="001F1C43">
        <w:t>_Req_</w:t>
      </w:r>
      <w:r>
        <w:t>CANU2C</w:t>
      </w:r>
      <w:r w:rsidRPr="001F1C43">
        <w:t>_00</w:t>
      </w:r>
      <w:r>
        <w:t>2</w:t>
      </w:r>
    </w:p>
    <w:p w14:paraId="73D667AA" w14:textId="01BEA470" w:rsidR="00C71DEB" w:rsidRDefault="00C71DEB" w:rsidP="005540B3">
      <w:pPr>
        <w:pStyle w:val="CommentText"/>
      </w:pPr>
      <w:r>
        <w:t>Reference: {</w:t>
      </w:r>
      <w:r w:rsidRPr="006D3DA3">
        <w:t>ET_VPF_V1.00.00_</w:t>
      </w:r>
      <w:r>
        <w:t>A</w:t>
      </w:r>
      <w:r w:rsidRPr="006D3DA3">
        <w:t>D_Req_CANU2C_00</w:t>
      </w:r>
      <w:r>
        <w:t>2}</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E046F6C" w15:done="0"/>
  <w15:commentEx w15:paraId="165D2C43" w15:done="0"/>
  <w15:commentEx w15:paraId="1665AA33" w15:done="0"/>
  <w15:commentEx w15:paraId="1909EE65" w15:done="0"/>
  <w15:commentEx w15:paraId="2589893C" w15:done="0"/>
  <w15:commentEx w15:paraId="44875BFC" w15:done="0"/>
  <w15:commentEx w15:paraId="4D2AD33C" w15:done="1"/>
  <w15:commentEx w15:paraId="2AAA00BC" w15:paraIdParent="4D2AD33C" w15:done="1"/>
  <w15:commentEx w15:paraId="7A79B9DB" w15:done="0"/>
  <w15:commentEx w15:paraId="5615D762" w15:done="0"/>
  <w15:commentEx w15:paraId="6F57F9B7" w15:done="0"/>
  <w15:commentEx w15:paraId="37F68B3A" w15:done="0"/>
  <w15:commentEx w15:paraId="4CF07B58" w15:done="0"/>
  <w15:commentEx w15:paraId="701E7C31" w15:done="0"/>
  <w15:commentEx w15:paraId="4786B9D2" w15:done="0"/>
  <w15:commentEx w15:paraId="6F93A1AB" w15:done="0"/>
  <w15:commentEx w15:paraId="33D25D48" w15:done="0"/>
  <w15:commentEx w15:paraId="1F848EF4" w15:done="0"/>
  <w15:commentEx w15:paraId="7D20821A" w15:done="0"/>
  <w15:commentEx w15:paraId="42E625BC" w15:done="1"/>
  <w15:commentEx w15:paraId="124274BE" w15:paraIdParent="42E625BC" w15:done="1"/>
  <w15:commentEx w15:paraId="614E1ACC" w15:done="0"/>
  <w15:commentEx w15:paraId="0464C56E" w15:done="0"/>
  <w15:commentEx w15:paraId="4D98DE6B" w15:done="0"/>
  <w15:commentEx w15:paraId="4F21A225" w15:done="0"/>
  <w15:commentEx w15:paraId="162E7860" w15:done="0"/>
  <w15:commentEx w15:paraId="24300B3F" w15:done="0"/>
  <w15:commentEx w15:paraId="36BA5D0D" w15:done="1"/>
  <w15:commentEx w15:paraId="10986D84" w15:paraIdParent="36BA5D0D" w15:done="1"/>
  <w15:commentEx w15:paraId="599114EB" w15:paraIdParent="36BA5D0D" w15:done="1"/>
  <w15:commentEx w15:paraId="2D2892B6" w15:done="0"/>
  <w15:commentEx w15:paraId="63B1CFE6" w15:done="0"/>
  <w15:commentEx w15:paraId="5CD80A84" w15:done="1"/>
  <w15:commentEx w15:paraId="68BA4235" w15:paraIdParent="5CD80A84" w15:done="1"/>
  <w15:commentEx w15:paraId="5A353F0B" w15:done="0"/>
  <w15:commentEx w15:paraId="4549AD99" w15:done="0"/>
  <w15:commentEx w15:paraId="4641A6B6" w15:done="0"/>
  <w15:commentEx w15:paraId="635EA143" w15:done="0"/>
  <w15:commentEx w15:paraId="2EB4D524" w15:done="0"/>
  <w15:commentEx w15:paraId="10BD75CD" w15:done="0"/>
  <w15:commentEx w15:paraId="1124AB3B" w15:done="0"/>
  <w15:commentEx w15:paraId="241EBB97" w15:done="0"/>
  <w15:commentEx w15:paraId="34598368" w15:done="0"/>
  <w15:commentEx w15:paraId="439FC3D3" w15:done="0"/>
  <w15:commentEx w15:paraId="49233AAA" w15:done="0"/>
  <w15:commentEx w15:paraId="443A0A7B" w15:done="0"/>
  <w15:commentEx w15:paraId="020FD29A" w15:done="0"/>
  <w15:commentEx w15:paraId="0EDD9411" w15:done="1"/>
  <w15:commentEx w15:paraId="443FD655" w15:paraIdParent="0EDD9411" w15:done="1"/>
  <w15:commentEx w15:paraId="19165624" w15:done="1"/>
  <w15:commentEx w15:paraId="10E9A0F8" w15:paraIdParent="19165624" w15:done="1"/>
  <w15:commentEx w15:paraId="3EE0C2F7" w15:done="0"/>
  <w15:commentEx w15:paraId="093A3A4D" w15:paraIdParent="3EE0C2F7" w15:done="0"/>
  <w15:commentEx w15:paraId="5BF5CC1E" w15:paraIdParent="3EE0C2F7" w15:done="0"/>
  <w15:commentEx w15:paraId="677AE51E" w15:paraIdParent="3EE0C2F7" w15:done="0"/>
  <w15:commentEx w15:paraId="2AF06E31" w15:paraIdParent="3EE0C2F7" w15:done="0"/>
  <w15:commentEx w15:paraId="3F2D80AD" w15:done="0"/>
  <w15:commentEx w15:paraId="28676C6D" w15:paraIdParent="3F2D80AD" w15:done="0"/>
  <w15:commentEx w15:paraId="12FCEFAF" w15:done="0"/>
  <w15:commentEx w15:paraId="26950CAA" w15:done="0"/>
  <w15:commentEx w15:paraId="3F5BD457" w15:done="0"/>
  <w15:commentEx w15:paraId="64150F18" w15:done="0"/>
  <w15:commentEx w15:paraId="772BEA33" w15:done="0"/>
  <w15:commentEx w15:paraId="688BC88B" w15:done="0"/>
  <w15:commentEx w15:paraId="11055316" w15:done="0"/>
  <w15:commentEx w15:paraId="4A219CF9" w15:done="0"/>
  <w15:commentEx w15:paraId="3A8B3F3C" w15:paraIdParent="4A219CF9" w15:done="0"/>
  <w15:commentEx w15:paraId="6451A08B" w15:done="0"/>
  <w15:commentEx w15:paraId="4EB1EDFB" w15:done="0"/>
  <w15:commentEx w15:paraId="7F89E0B2" w15:paraIdParent="4EB1EDFB" w15:done="0"/>
  <w15:commentEx w15:paraId="1DA65571" w15:done="0"/>
  <w15:commentEx w15:paraId="4756B85F" w15:done="0"/>
  <w15:commentEx w15:paraId="390F7F0A" w15:done="0"/>
  <w15:commentEx w15:paraId="0FC0474B" w15:paraIdParent="390F7F0A" w15:done="0"/>
  <w15:commentEx w15:paraId="0B27995F" w15:done="0"/>
  <w15:commentEx w15:paraId="7BB4829F" w15:done="0"/>
  <w15:commentEx w15:paraId="5B1DE6C3" w15:done="0"/>
  <w15:commentEx w15:paraId="2F0D5157" w15:done="0"/>
  <w15:commentEx w15:paraId="5E3BF8F6" w15:done="0"/>
  <w15:commentEx w15:paraId="5A4FD768" w15:done="0"/>
  <w15:commentEx w15:paraId="036DBD49" w15:paraIdParent="5A4FD768" w15:done="0"/>
  <w15:commentEx w15:paraId="1F5C9F86" w15:done="0"/>
  <w15:commentEx w15:paraId="6CA4E597" w15:done="0"/>
  <w15:commentEx w15:paraId="326BEB15" w15:done="0"/>
  <w15:commentEx w15:paraId="1C806054" w15:done="0"/>
  <w15:commentEx w15:paraId="6AAB4E1B" w15:done="0"/>
  <w15:commentEx w15:paraId="1ACDD512" w15:done="0"/>
  <w15:commentEx w15:paraId="5C89BD13" w15:done="0"/>
  <w15:commentEx w15:paraId="44BE81BA" w15:done="0"/>
  <w15:commentEx w15:paraId="2F130FB1" w15:done="0"/>
  <w15:commentEx w15:paraId="1263860F" w15:done="0"/>
  <w15:commentEx w15:paraId="2A2310CF" w15:done="0"/>
  <w15:commentEx w15:paraId="3C6C6288" w15:done="0"/>
  <w15:commentEx w15:paraId="73D667AA"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76CFF0" w16cex:dateUtc="2022-07-11T09:36:00Z"/>
  <w16cex:commentExtensible w16cex:durableId="274E989E" w16cex:dateUtc="2022-12-22T01:48:00Z"/>
  <w16cex:commentExtensible w16cex:durableId="26CAD8D5" w16cex:dateUtc="2022-09-13T03:23:00Z"/>
  <w16cex:commentExtensible w16cex:durableId="2676D15D" w16cex:dateUtc="2022-07-11T09:42:00Z"/>
  <w16cex:commentExtensible w16cex:durableId="270BBD65" w16cex:dateUtc="2022-11-01T08:44:00Z"/>
  <w16cex:commentExtensible w16cex:durableId="270A7142" w16cex:dateUtc="2022-10-31T09:07:00Z"/>
  <w16cex:commentExtensible w16cex:durableId="26E5AF03" w16cex:dateUtc="2022-10-03T09:57:00Z"/>
  <w16cex:commentExtensible w16cex:durableId="26E725F4" w16cex:dateUtc="2022-10-04T14:36:00Z"/>
  <w16cex:commentExtensible w16cex:durableId="270A9048" w16cex:dateUtc="2022-10-31T11:19:00Z"/>
  <w16cex:commentExtensible w16cex:durableId="2731BF45" w16cex:dateUtc="2022-11-30T04:38:00Z"/>
  <w16cex:commentExtensible w16cex:durableId="270A7694" w16cex:dateUtc="2022-10-31T09:30:00Z"/>
  <w16cex:commentExtensible w16cex:durableId="274EDBF4" w16cex:dateUtc="2022-12-22T06:36:00Z"/>
  <w16cex:commentExtensible w16cex:durableId="26684E46" w16cex:dateUtc="2022-06-30T09:31:00Z"/>
  <w16cex:commentExtensible w16cex:durableId="267BF472" w16cex:dateUtc="2022-07-15T07:13:00Z"/>
  <w16cex:commentExtensible w16cex:durableId="26684E4E" w16cex:dateUtc="2022-06-30T09:31:00Z"/>
  <w16cex:commentExtensible w16cex:durableId="267BF800" w16cex:dateUtc="2022-07-15T07:28:00Z"/>
  <w16cex:commentExtensible w16cex:durableId="2731BF86" w16cex:dateUtc="2022-11-30T04:39:00Z"/>
  <w16cex:commentExtensible w16cex:durableId="26684E59" w16cex:dateUtc="2022-06-30T09:31:00Z"/>
  <w16cex:commentExtensible w16cex:durableId="267BF8CA" w16cex:dateUtc="2022-07-15T07:31:00Z"/>
  <w16cex:commentExtensible w16cex:durableId="26E5AF6E" w16cex:dateUtc="2022-10-03T09:58:00Z"/>
  <w16cex:commentExtensible w16cex:durableId="26E71CA6" w16cex:dateUtc="2022-10-04T11:57:00Z"/>
  <w16cex:commentExtensible w16cex:durableId="26684E6A" w16cex:dateUtc="2022-06-30T09:31:00Z"/>
  <w16cex:commentExtensible w16cex:durableId="267BFCF8" w16cex:dateUtc="2022-07-15T07:49:00Z"/>
  <w16cex:commentExtensible w16cex:durableId="2731C00C" w16cex:dateUtc="2022-11-30T04:42:00Z"/>
  <w16cex:commentExtensible w16cex:durableId="2685190E" w16cex:dateUtc="2022-07-22T05:39:00Z"/>
  <w16cex:commentExtensible w16cex:durableId="274DDE46" w16cex:dateUtc="2022-12-21T12:34:00Z"/>
  <w16cex:commentExtensible w16cex:durableId="268A3041" w16cex:dateUtc="2022-07-26T02:20:00Z"/>
  <w16cex:commentExtensible w16cex:durableId="26E5B003" w16cex:dateUtc="2022-10-03T10:01:00Z"/>
  <w16cex:commentExtensible w16cex:durableId="26E71CF2" w16cex:dateUtc="2022-10-04T11:58:00Z"/>
  <w16cex:commentExtensible w16cex:durableId="26E7C357" w16cex:dateUtc="2022-10-05T01:48:00Z"/>
  <w16cex:commentExtensible w16cex:durableId="2676D362" w16cex:dateUtc="2022-07-11T09:50:00Z"/>
  <w16cex:commentExtensible w16cex:durableId="268516E6" w16cex:dateUtc="2022-07-22T05:30:00Z"/>
  <w16cex:commentExtensible w16cex:durableId="26E5B1C6" w16cex:dateUtc="2022-10-03T10:08:00Z"/>
  <w16cex:commentExtensible w16cex:durableId="26E80ED5" w16cex:dateUtc="2022-10-05T07:10:00Z"/>
  <w16cex:commentExtensible w16cex:durableId="268516F7" w16cex:dateUtc="2022-07-22T05:30:00Z"/>
  <w16cex:commentExtensible w16cex:durableId="26851700" w16cex:dateUtc="2022-07-22T05:30:00Z"/>
  <w16cex:commentExtensible w16cex:durableId="27305BEC" w16cex:dateUtc="2022-11-29T03:21:00Z"/>
  <w16cex:commentExtensible w16cex:durableId="26684E7E" w16cex:dateUtc="2022-06-30T09:31:00Z"/>
  <w16cex:commentExtensible w16cex:durableId="267C0A9C" w16cex:dateUtc="2022-07-15T08:47:00Z"/>
  <w16cex:commentExtensible w16cex:durableId="2730B4E9" w16cex:dateUtc="2022-11-29T09:42:00Z"/>
  <w16cex:commentExtensible w16cex:durableId="26684E93" w16cex:dateUtc="2022-06-30T09:32:00Z"/>
  <w16cex:commentExtensible w16cex:durableId="267C0C9C" w16cex:dateUtc="2022-07-15T08:56:00Z"/>
  <w16cex:commentExtensible w16cex:durableId="26684E9A" w16cex:dateUtc="2022-06-30T09:32:00Z"/>
  <w16cex:commentExtensible w16cex:durableId="267C0CF4" w16cex:dateUtc="2022-07-15T08:56:00Z"/>
  <w16cex:commentExtensible w16cex:durableId="2676D3DD" w16cex:dateUtc="2022-07-11T09:52:00Z"/>
  <w16cex:commentExtensible w16cex:durableId="26684EAC" w16cex:dateUtc="2022-06-30T09:32:00Z"/>
  <w16cex:commentExtensible w16cex:durableId="267AAC2E" w16cex:dateUtc="2022-07-14T07:52:00Z"/>
  <w16cex:commentExtensible w16cex:durableId="26E5BCEC" w16cex:dateUtc="2022-10-03T10:56:00Z"/>
  <w16cex:commentExtensible w16cex:durableId="26E7211A" w16cex:dateUtc="2022-10-04T12:16:00Z"/>
  <w16cex:commentExtensible w16cex:durableId="26E5C45D" w16cex:dateUtc="2022-10-03T11:28:00Z"/>
  <w16cex:commentExtensible w16cex:durableId="26E7216F" w16cex:dateUtc="2022-10-04T12:17:00Z"/>
  <w16cex:commentExtensible w16cex:durableId="26E5C4A7" w16cex:dateUtc="2022-10-03T11:29:00Z"/>
  <w16cex:commentExtensible w16cex:durableId="26E7D171" w16cex:dateUtc="2022-10-05T02:48:00Z"/>
  <w16cex:commentExtensible w16cex:durableId="26F28FDD" w16cex:dateUtc="2022-10-13T04:23:00Z"/>
  <w16cex:commentExtensible w16cex:durableId="26F92D80" w16cex:dateUtc="2022-10-18T06:49:00Z"/>
  <w16cex:commentExtensible w16cex:durableId="26FA46F6" w16cex:dateUtc="2022-10-19T02:50:00Z"/>
  <w16cex:commentExtensible w16cex:durableId="26F290A9" w16cex:dateUtc="2022-10-13T04:27:00Z"/>
  <w16cex:commentExtensible w16cex:durableId="26F92E0D" w16cex:dateUtc="2022-10-18T06:52:00Z"/>
  <w16cex:commentExtensible w16cex:durableId="2676D725" w16cex:dateUtc="2022-07-11T10:06:00Z"/>
  <w16cex:commentExtensible w16cex:durableId="270BBE5E" w16cex:dateUtc="2022-06-30T09:37:00Z"/>
  <w16cex:commentExtensible w16cex:durableId="270BBE87" w16cex:dateUtc="2022-07-11T10:12:00Z"/>
  <w16cex:commentExtensible w16cex:durableId="26CE11D9" w16cex:dateUtc="2022-06-30T09:37:00Z"/>
  <w16cex:commentExtensible w16cex:durableId="2676D864" w16cex:dateUtc="2022-07-11T10:12:00Z"/>
  <w16cex:commentExtensible w16cex:durableId="2676D85C" w16cex:dateUtc="2022-07-11T10:11:00Z"/>
  <w16cex:commentExtensible w16cex:durableId="26D8022A" w16cex:dateUtc="2022-09-23T03:00:00Z"/>
  <w16cex:commentExtensible w16cex:durableId="26E5C531" w16cex:dateUtc="2022-10-03T11:31:00Z"/>
  <w16cex:commentExtensible w16cex:durableId="26E7D4BE" w16cex:dateUtc="2022-10-05T03:02:00Z"/>
  <w16cex:commentExtensible w16cex:durableId="2676E23A" w16cex:dateUtc="2022-07-11T10:54:00Z"/>
  <w16cex:commentExtensible w16cex:durableId="26E5C612" w16cex:dateUtc="2022-10-03T11:35:00Z"/>
  <w16cex:commentExtensible w16cex:durableId="26E7D5E0" w16cex:dateUtc="2022-10-05T03:07:00Z"/>
  <w16cex:commentExtensible w16cex:durableId="26684ED7" w16cex:dateUtc="2022-06-30T09:33:00Z"/>
  <w16cex:commentExtensible w16cex:durableId="2676E1D3" w16cex:dateUtc="2022-07-11T10:52:00Z"/>
  <w16cex:commentExtensible w16cex:durableId="26E5C7DF" w16cex:dateUtc="2022-10-03T11:43:00Z"/>
  <w16cex:commentExtensible w16cex:durableId="26E7D818" w16cex:dateUtc="2022-10-05T03:16:00Z"/>
  <w16cex:commentExtensible w16cex:durableId="26851A34" w16cex:dateUtc="2022-07-22T05:44:00Z"/>
  <w16cex:commentExtensible w16cex:durableId="2676B95D" w16cex:dateUtc="2022-07-11T07:59:00Z"/>
  <w16cex:commentExtensible w16cex:durableId="27320A55" w16cex:dateUtc="2022-11-30T09:59:00Z"/>
  <w16cex:commentExtensible w16cex:durableId="26D80265" w16cex:dateUtc="2022-09-23T03:01:00Z"/>
  <w16cex:commentExtensible w16cex:durableId="26D82025" w16cex:dateUtc="2022-09-23T05:08:00Z"/>
  <w16cex:commentExtensible w16cex:durableId="26E5C868" w16cex:dateUtc="2022-10-03T11:45:00Z"/>
  <w16cex:commentExtensible w16cex:durableId="26E724CB" w16cex:dateUtc="2022-10-04T12:31:00Z"/>
  <w16cex:commentExtensible w16cex:durableId="267AAC6A" w16cex:dateUtc="2022-07-14T07:53:00Z"/>
  <w16cex:commentExtensible w16cex:durableId="26CC6CF4" w16cex:dateUtc="2022-09-14T08:08:00Z"/>
  <w16cex:commentExtensible w16cex:durableId="26693516" w16cex:dateUtc="2022-07-01T01:55:00Z"/>
  <w16cex:commentExtensible w16cex:durableId="26693422" w16cex:dateUtc="2022-07-01T01:51:00Z"/>
  <w16cex:commentExtensible w16cex:durableId="2676E0F0" w16cex:dateUtc="2022-07-11T10:48:00Z"/>
  <w16cex:commentExtensible w16cex:durableId="2676F271" w16cex:dateUtc="2022-07-11T12:03:00Z"/>
  <w16cex:commentExtensible w16cex:durableId="267C0FC4" w16cex:dateUtc="2022-07-15T09:09:00Z"/>
  <w16cex:commentExtensible w16cex:durableId="268A2C8F" w16cex:dateUtc="2022-07-26T02:04:00Z"/>
  <w16cex:commentExtensible w16cex:durableId="26D85438" w16cex:dateUtc="2022-09-23T08:50:00Z"/>
  <w16cex:commentExtensible w16cex:durableId="270A7211" w16cex:dateUtc="2022-10-31T09:10:00Z"/>
  <w16cex:commentExtensible w16cex:durableId="27179289" w16cex:dateUtc="2022-11-10T08:08:00Z"/>
  <w16cex:commentExtensible w16cex:durableId="2731F4FC" w16cex:dateUtc="2022-11-30T08:27:00Z"/>
  <w16cex:commentExtensible w16cex:durableId="27305BED" w16cex:dateUtc="2022-11-29T03:2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E046F6C" w16cid:durableId="2676CFF0"/>
  <w16cid:commentId w16cid:paraId="165D2C43" w16cid:durableId="274E989E"/>
  <w16cid:commentId w16cid:paraId="1665AA33" w16cid:durableId="26CAD8D5"/>
  <w16cid:commentId w16cid:paraId="1909EE65" w16cid:durableId="2676D15D"/>
  <w16cid:commentId w16cid:paraId="2589893C" w16cid:durableId="270BBD65"/>
  <w16cid:commentId w16cid:paraId="44875BFC" w16cid:durableId="270A7142"/>
  <w16cid:commentId w16cid:paraId="4D2AD33C" w16cid:durableId="26E5AF03"/>
  <w16cid:commentId w16cid:paraId="2AAA00BC" w16cid:durableId="26E725F4"/>
  <w16cid:commentId w16cid:paraId="7A79B9DB" w16cid:durableId="270A9048"/>
  <w16cid:commentId w16cid:paraId="5615D762" w16cid:durableId="2731BF45"/>
  <w16cid:commentId w16cid:paraId="6F57F9B7" w16cid:durableId="270A7694"/>
  <w16cid:commentId w16cid:paraId="37F68B3A" w16cid:durableId="274EDBF4"/>
  <w16cid:commentId w16cid:paraId="4CF07B58" w16cid:durableId="26684E46"/>
  <w16cid:commentId w16cid:paraId="701E7C31" w16cid:durableId="267BF472"/>
  <w16cid:commentId w16cid:paraId="4786B9D2" w16cid:durableId="26684E4E"/>
  <w16cid:commentId w16cid:paraId="6F93A1AB" w16cid:durableId="267BF800"/>
  <w16cid:commentId w16cid:paraId="33D25D48" w16cid:durableId="2731BF86"/>
  <w16cid:commentId w16cid:paraId="1F848EF4" w16cid:durableId="26684E59"/>
  <w16cid:commentId w16cid:paraId="7D20821A" w16cid:durableId="267BF8CA"/>
  <w16cid:commentId w16cid:paraId="42E625BC" w16cid:durableId="26E5AF6E"/>
  <w16cid:commentId w16cid:paraId="124274BE" w16cid:durableId="26E71CA6"/>
  <w16cid:commentId w16cid:paraId="614E1ACC" w16cid:durableId="26684E6A"/>
  <w16cid:commentId w16cid:paraId="0464C56E" w16cid:durableId="267BFCF8"/>
  <w16cid:commentId w16cid:paraId="4D98DE6B" w16cid:durableId="2731C00C"/>
  <w16cid:commentId w16cid:paraId="4F21A225" w16cid:durableId="2685190E"/>
  <w16cid:commentId w16cid:paraId="162E7860" w16cid:durableId="274DDE46"/>
  <w16cid:commentId w16cid:paraId="24300B3F" w16cid:durableId="268A3041"/>
  <w16cid:commentId w16cid:paraId="36BA5D0D" w16cid:durableId="26E5B003"/>
  <w16cid:commentId w16cid:paraId="10986D84" w16cid:durableId="26E71CF2"/>
  <w16cid:commentId w16cid:paraId="599114EB" w16cid:durableId="26E7C357"/>
  <w16cid:commentId w16cid:paraId="2D2892B6" w16cid:durableId="2676D362"/>
  <w16cid:commentId w16cid:paraId="63B1CFE6" w16cid:durableId="268516E6"/>
  <w16cid:commentId w16cid:paraId="5CD80A84" w16cid:durableId="26E5B1C6"/>
  <w16cid:commentId w16cid:paraId="68BA4235" w16cid:durableId="26E80ED5"/>
  <w16cid:commentId w16cid:paraId="5A353F0B" w16cid:durableId="268516F7"/>
  <w16cid:commentId w16cid:paraId="4549AD99" w16cid:durableId="26851700"/>
  <w16cid:commentId w16cid:paraId="4641A6B6" w16cid:durableId="27305BEC"/>
  <w16cid:commentId w16cid:paraId="635EA143" w16cid:durableId="26684E7E"/>
  <w16cid:commentId w16cid:paraId="2EB4D524" w16cid:durableId="267C0A9C"/>
  <w16cid:commentId w16cid:paraId="10BD75CD" w16cid:durableId="2730B4E9"/>
  <w16cid:commentId w16cid:paraId="1124AB3B" w16cid:durableId="26684E93"/>
  <w16cid:commentId w16cid:paraId="241EBB97" w16cid:durableId="267C0C9C"/>
  <w16cid:commentId w16cid:paraId="34598368" w16cid:durableId="26684E9A"/>
  <w16cid:commentId w16cid:paraId="439FC3D3" w16cid:durableId="267C0CF4"/>
  <w16cid:commentId w16cid:paraId="49233AAA" w16cid:durableId="2676D3DD"/>
  <w16cid:commentId w16cid:paraId="443A0A7B" w16cid:durableId="26684EAC"/>
  <w16cid:commentId w16cid:paraId="020FD29A" w16cid:durableId="267AAC2E"/>
  <w16cid:commentId w16cid:paraId="0EDD9411" w16cid:durableId="26E5BCEC"/>
  <w16cid:commentId w16cid:paraId="443FD655" w16cid:durableId="26E7211A"/>
  <w16cid:commentId w16cid:paraId="19165624" w16cid:durableId="26E5C45D"/>
  <w16cid:commentId w16cid:paraId="10E9A0F8" w16cid:durableId="26E7216F"/>
  <w16cid:commentId w16cid:paraId="3EE0C2F7" w16cid:durableId="26E5C4A7"/>
  <w16cid:commentId w16cid:paraId="093A3A4D" w16cid:durableId="26E7D171"/>
  <w16cid:commentId w16cid:paraId="5BF5CC1E" w16cid:durableId="26F28FDD"/>
  <w16cid:commentId w16cid:paraId="677AE51E" w16cid:durableId="26F92D80"/>
  <w16cid:commentId w16cid:paraId="2AF06E31" w16cid:durableId="26FA46F6"/>
  <w16cid:commentId w16cid:paraId="3F2D80AD" w16cid:durableId="26F290A9"/>
  <w16cid:commentId w16cid:paraId="28676C6D" w16cid:durableId="26F92E0D"/>
  <w16cid:commentId w16cid:paraId="12FCEFAF" w16cid:durableId="2676D725"/>
  <w16cid:commentId w16cid:paraId="26950CAA" w16cid:durableId="270BBE5E"/>
  <w16cid:commentId w16cid:paraId="3F5BD457" w16cid:durableId="270BBE87"/>
  <w16cid:commentId w16cid:paraId="64150F18" w16cid:durableId="26CE11D9"/>
  <w16cid:commentId w16cid:paraId="772BEA33" w16cid:durableId="2676D864"/>
  <w16cid:commentId w16cid:paraId="688BC88B" w16cid:durableId="2676D85C"/>
  <w16cid:commentId w16cid:paraId="11055316" w16cid:durableId="26D8022A"/>
  <w16cid:commentId w16cid:paraId="4A219CF9" w16cid:durableId="26E5C531"/>
  <w16cid:commentId w16cid:paraId="3A8B3F3C" w16cid:durableId="26E7D4BE"/>
  <w16cid:commentId w16cid:paraId="6451A08B" w16cid:durableId="2676E23A"/>
  <w16cid:commentId w16cid:paraId="4EB1EDFB" w16cid:durableId="26E5C612"/>
  <w16cid:commentId w16cid:paraId="7F89E0B2" w16cid:durableId="26E7D5E0"/>
  <w16cid:commentId w16cid:paraId="1DA65571" w16cid:durableId="26684ED7"/>
  <w16cid:commentId w16cid:paraId="4756B85F" w16cid:durableId="2676E1D3"/>
  <w16cid:commentId w16cid:paraId="390F7F0A" w16cid:durableId="26E5C7DF"/>
  <w16cid:commentId w16cid:paraId="0FC0474B" w16cid:durableId="26E7D818"/>
  <w16cid:commentId w16cid:paraId="0B27995F" w16cid:durableId="26851A34"/>
  <w16cid:commentId w16cid:paraId="7BB4829F" w16cid:durableId="2676B95D"/>
  <w16cid:commentId w16cid:paraId="5B1DE6C3" w16cid:durableId="27320A55"/>
  <w16cid:commentId w16cid:paraId="2F0D5157" w16cid:durableId="26D80265"/>
  <w16cid:commentId w16cid:paraId="5E3BF8F6" w16cid:durableId="26D82025"/>
  <w16cid:commentId w16cid:paraId="5A4FD768" w16cid:durableId="26E5C868"/>
  <w16cid:commentId w16cid:paraId="036DBD49" w16cid:durableId="26E724CB"/>
  <w16cid:commentId w16cid:paraId="1F5C9F86" w16cid:durableId="267AAC6A"/>
  <w16cid:commentId w16cid:paraId="6CA4E597" w16cid:durableId="26CC6CF4"/>
  <w16cid:commentId w16cid:paraId="326BEB15" w16cid:durableId="26693516"/>
  <w16cid:commentId w16cid:paraId="1C806054" w16cid:durableId="26693422"/>
  <w16cid:commentId w16cid:paraId="6AAB4E1B" w16cid:durableId="2676E0F0"/>
  <w16cid:commentId w16cid:paraId="1ACDD512" w16cid:durableId="2676F271"/>
  <w16cid:commentId w16cid:paraId="5C89BD13" w16cid:durableId="267C0FC4"/>
  <w16cid:commentId w16cid:paraId="44BE81BA" w16cid:durableId="268A2C8F"/>
  <w16cid:commentId w16cid:paraId="2F130FB1" w16cid:durableId="26D85438"/>
  <w16cid:commentId w16cid:paraId="1263860F" w16cid:durableId="270A7211"/>
  <w16cid:commentId w16cid:paraId="2A2310CF" w16cid:durableId="27179289"/>
  <w16cid:commentId w16cid:paraId="3C6C6288" w16cid:durableId="2731F4FC"/>
  <w16cid:commentId w16cid:paraId="73D667AA" w16cid:durableId="27305BE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C4724DF" w14:textId="77777777" w:rsidR="00CE6D51" w:rsidRDefault="00CE6D51">
      <w:r>
        <w:separator/>
      </w:r>
    </w:p>
  </w:endnote>
  <w:endnote w:type="continuationSeparator" w:id="0">
    <w:p w14:paraId="577C05D3" w14:textId="77777777" w:rsidR="00CE6D51" w:rsidRDefault="00CE6D51">
      <w:r>
        <w:continuationSeparator/>
      </w:r>
    </w:p>
  </w:endnote>
  <w:endnote w:type="continuationNotice" w:id="1">
    <w:p w14:paraId="108128EE" w14:textId="77777777" w:rsidR="00CE6D51" w:rsidRDefault="00CE6D5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MS Mincho">
    <w:altName w:val="MS Mincho"/>
    <w:panose1 w:val="020206090402050803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Meiryo">
    <w:altName w:val="Yu Gothic"/>
    <w:charset w:val="80"/>
    <w:family w:val="swiss"/>
    <w:pitch w:val="variable"/>
    <w:sig w:usb0="E00002FF" w:usb1="6AC7FFFF" w:usb2="08000012" w:usb3="00000000" w:csb0="0002009F" w:csb1="00000000"/>
  </w:font>
  <w:font w:name="MS UI Gothic">
    <w:panose1 w:val="020B0600070205080204"/>
    <w:charset w:val="80"/>
    <w:family w:val="swiss"/>
    <w:pitch w:val="variable"/>
    <w:sig w:usb0="E00002FF" w:usb1="6AC7FDFB" w:usb2="08000012" w:usb3="00000000" w:csb0="0002009F" w:csb1="00000000"/>
  </w:font>
  <w:font w:name="ArialMT">
    <w:altName w:val="Arial"/>
    <w:panose1 w:val="00000000000000000000"/>
    <w:charset w:val="00"/>
    <w:family w:val="swiss"/>
    <w:notTrueType/>
    <w:pitch w:val="default"/>
    <w:sig w:usb0="00000003" w:usb1="00000000" w:usb2="00000000" w:usb3="00000000" w:csb0="00000001" w:csb1="00000000"/>
  </w:font>
  <w:font w:name="Century">
    <w:panose1 w:val="02040604050505020304"/>
    <w:charset w:val="00"/>
    <w:family w:val="roman"/>
    <w:pitch w:val="variable"/>
    <w:sig w:usb0="00000287" w:usb1="00000000" w:usb2="00000000" w:usb3="00000000" w:csb0="0000009F" w:csb1="00000000"/>
  </w:font>
  <w:font w:name="MS PGothic">
    <w:panose1 w:val="020B0600070205080204"/>
    <w:charset w:val="80"/>
    <w:family w:val="swiss"/>
    <w:pitch w:val="variable"/>
    <w:sig w:usb0="E00002FF" w:usb1="6AC7FDFB" w:usb2="08000012" w:usb3="00000000" w:csb0="0002009F" w:csb1="00000000"/>
  </w:font>
  <w:font w:name="Helvetica">
    <w:panose1 w:val="020B060402020202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380AAD" w14:textId="77777777" w:rsidR="00775653" w:rsidRDefault="0077565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200"/>
      <w:gridCol w:w="3200"/>
      <w:gridCol w:w="3200"/>
    </w:tblGrid>
    <w:tr w:rsidR="001D58C1" w14:paraId="2ED53219" w14:textId="77777777" w:rsidTr="23557C2E">
      <w:tc>
        <w:tcPr>
          <w:tcW w:w="3200" w:type="dxa"/>
        </w:tcPr>
        <w:p w14:paraId="60D6AF88" w14:textId="6AE5998B" w:rsidR="001D58C1" w:rsidRDefault="001D58C1" w:rsidP="23557C2E">
          <w:pPr>
            <w:pStyle w:val="Header"/>
            <w:ind w:left="-115"/>
            <w:jc w:val="left"/>
          </w:pPr>
        </w:p>
      </w:tc>
      <w:tc>
        <w:tcPr>
          <w:tcW w:w="3200" w:type="dxa"/>
        </w:tcPr>
        <w:p w14:paraId="096CCBDC" w14:textId="70BF33EF" w:rsidR="001D58C1" w:rsidRDefault="001D58C1" w:rsidP="23557C2E">
          <w:pPr>
            <w:pStyle w:val="Header"/>
            <w:jc w:val="center"/>
          </w:pPr>
        </w:p>
      </w:tc>
      <w:tc>
        <w:tcPr>
          <w:tcW w:w="3200" w:type="dxa"/>
        </w:tcPr>
        <w:p w14:paraId="404F05D0" w14:textId="480BD3A1" w:rsidR="001D58C1" w:rsidRDefault="001D58C1" w:rsidP="23557C2E">
          <w:pPr>
            <w:pStyle w:val="Header"/>
            <w:ind w:right="-115"/>
            <w:jc w:val="right"/>
          </w:pPr>
        </w:p>
      </w:tc>
    </w:tr>
  </w:tbl>
  <w:p w14:paraId="0F96C7DA" w14:textId="78229DBA" w:rsidR="001D58C1" w:rsidRDefault="001D58C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9B1B3D" w14:textId="77777777" w:rsidR="00775653" w:rsidRDefault="00775653">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250"/>
      <w:gridCol w:w="3250"/>
      <w:gridCol w:w="3250"/>
    </w:tblGrid>
    <w:tr w:rsidR="001D58C1" w14:paraId="2D923191" w14:textId="77777777" w:rsidTr="23557C2E">
      <w:tc>
        <w:tcPr>
          <w:tcW w:w="3250" w:type="dxa"/>
        </w:tcPr>
        <w:p w14:paraId="7C4B2499" w14:textId="75DF7448" w:rsidR="001D58C1" w:rsidRDefault="001D58C1" w:rsidP="23557C2E">
          <w:pPr>
            <w:pStyle w:val="Header"/>
            <w:ind w:left="-115"/>
            <w:jc w:val="left"/>
          </w:pPr>
        </w:p>
      </w:tc>
      <w:tc>
        <w:tcPr>
          <w:tcW w:w="3250" w:type="dxa"/>
        </w:tcPr>
        <w:p w14:paraId="677AAF2D" w14:textId="7C8CB93F" w:rsidR="001D58C1" w:rsidRDefault="001D58C1" w:rsidP="23557C2E">
          <w:pPr>
            <w:pStyle w:val="Header"/>
            <w:jc w:val="center"/>
          </w:pPr>
        </w:p>
      </w:tc>
      <w:tc>
        <w:tcPr>
          <w:tcW w:w="3250" w:type="dxa"/>
        </w:tcPr>
        <w:p w14:paraId="56910D2D" w14:textId="57D1B57B" w:rsidR="001D58C1" w:rsidRDefault="001D58C1" w:rsidP="23557C2E">
          <w:pPr>
            <w:pStyle w:val="Header"/>
            <w:ind w:right="-115"/>
            <w:jc w:val="right"/>
          </w:pPr>
        </w:p>
      </w:tc>
    </w:tr>
  </w:tbl>
  <w:p w14:paraId="6F1EE1AB" w14:textId="328C7F62" w:rsidR="001D58C1" w:rsidRDefault="001D58C1">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8ED287" w14:textId="3BA2D5D2" w:rsidR="001D58C1" w:rsidRPr="0045710D" w:rsidRDefault="001D58C1" w:rsidP="0045710D">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D2A88C" w14:textId="5FB172D8" w:rsidR="001D58C1" w:rsidRPr="00EC6282" w:rsidRDefault="001D58C1" w:rsidP="0074633E">
    <w:pPr>
      <w:tabs>
        <w:tab w:val="left" w:pos="2700"/>
        <w:tab w:val="center" w:pos="4252"/>
        <w:tab w:val="right" w:pos="9720"/>
      </w:tabs>
      <w:snapToGrid w:val="0"/>
      <w:rPr>
        <w:rFonts w:asciiTheme="majorHAnsi" w:hAnsiTheme="majorHAnsi" w:cstheme="majorHAnsi"/>
      </w:rPr>
    </w:pPr>
    <w:r w:rsidRPr="00D32B3B">
      <w:rPr>
        <w:rFonts w:cs="Arial"/>
        <w:noProof/>
      </w:rPr>
      <w:t>R20UT5142EJ010</w:t>
    </w:r>
    <w:r>
      <w:rPr>
        <w:rFonts w:cs="Arial" w:hint="eastAsia"/>
        <w:noProof/>
      </w:rPr>
      <w:t>1</w:t>
    </w:r>
    <w:r>
      <w:rPr>
        <w:rFonts w:cs="Arial"/>
        <w:noProof/>
      </w:rPr>
      <w:t xml:space="preserve"> Rev.1</w:t>
    </w:r>
    <w:r>
      <w:rPr>
        <w:rFonts w:cs="Arial" w:hint="eastAsia"/>
        <w:noProof/>
      </w:rPr>
      <w:t>.01</w:t>
    </w:r>
    <w:r w:rsidRPr="004E2689">
      <w:rPr>
        <w:noProof/>
      </w:rPr>
      <w:drawing>
        <wp:anchor distT="0" distB="0" distL="114300" distR="114300" simplePos="0" relativeHeight="251664386" behindDoc="0" locked="0" layoutInCell="1" allowOverlap="1" wp14:anchorId="07C26E73" wp14:editId="4913D990">
          <wp:simplePos x="0" y="0"/>
          <wp:positionH relativeFrom="page">
            <wp:posOffset>3233420</wp:posOffset>
          </wp:positionH>
          <wp:positionV relativeFrom="page">
            <wp:posOffset>10087610</wp:posOffset>
          </wp:positionV>
          <wp:extent cx="1094105" cy="189865"/>
          <wp:effectExtent l="0" t="0" r="0" b="635"/>
          <wp:wrapNone/>
          <wp:docPr id="21522" name="図 21512" descr="renesas_an_bl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23" descr="renesas_an_blue"/>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94105" cy="189865"/>
                  </a:xfrm>
                  <a:prstGeom prst="rect">
                    <a:avLst/>
                  </a:prstGeom>
                  <a:noFill/>
                </pic:spPr>
              </pic:pic>
            </a:graphicData>
          </a:graphic>
          <wp14:sizeRelH relativeFrom="page">
            <wp14:pctWidth>0</wp14:pctWidth>
          </wp14:sizeRelH>
          <wp14:sizeRelV relativeFrom="page">
            <wp14:pctHeight>0</wp14:pctHeight>
          </wp14:sizeRelV>
        </wp:anchor>
      </w:drawing>
    </w:r>
    <w:r w:rsidRPr="004E2689">
      <w:rPr>
        <w:noProof/>
      </w:rPr>
      <mc:AlternateContent>
        <mc:Choice Requires="wps">
          <w:drawing>
            <wp:anchor distT="4294967295" distB="4294967295" distL="114300" distR="114300" simplePos="0" relativeHeight="251665410" behindDoc="0" locked="0" layoutInCell="1" allowOverlap="1" wp14:anchorId="198E5476" wp14:editId="044B02F8">
              <wp:simplePos x="0" y="0"/>
              <wp:positionH relativeFrom="page">
                <wp:posOffset>612140</wp:posOffset>
              </wp:positionH>
              <wp:positionV relativeFrom="page">
                <wp:posOffset>10006965</wp:posOffset>
              </wp:positionV>
              <wp:extent cx="6336030" cy="0"/>
              <wp:effectExtent l="0" t="19050" r="26670" b="19050"/>
              <wp:wrapNone/>
              <wp:docPr id="975" name="Line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36030" cy="0"/>
                      </a:xfrm>
                      <a:prstGeom prst="line">
                        <a:avLst/>
                      </a:prstGeom>
                      <a:noFill/>
                      <a:ln w="28575">
                        <a:solidFill>
                          <a:srgbClr val="324099"/>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74D85DB" id="Line 19" o:spid="_x0000_s1026" style="position:absolute;left:0;text-align:left;z-index:251665410;visibility:visible;mso-wrap-style:square;mso-width-percent:0;mso-height-percent:0;mso-wrap-distance-left:9pt;mso-wrap-distance-top:-3e-5mm;mso-wrap-distance-right:9pt;mso-wrap-distance-bottom:-3e-5mm;mso-position-horizontal:absolute;mso-position-horizontal-relative:page;mso-position-vertical:absolute;mso-position-vertical-relative:page;mso-width-percent:0;mso-height-percent:0;mso-width-relative:page;mso-height-relative:page" from="48.2pt,787.95pt" to="547.1pt,78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" strokecolor="#324099" strokeweight="2.25pt">
              <w10:wrap anchorx="page" anchory="page"/>
            </v:line>
          </w:pict>
        </mc:Fallback>
      </mc:AlternateContent>
    </w:r>
    <w:r>
      <w:rPr>
        <w:rFonts w:cs="Arial"/>
      </w:rPr>
      <w:tab/>
    </w:r>
    <w:r w:rsidRPr="004E2689">
      <w:rPr>
        <w:rFonts w:cs="Arial"/>
      </w:rPr>
      <w:tab/>
      <w:t xml:space="preserve">                                          </w:t>
    </w:r>
    <w:r w:rsidRPr="00EC6282">
      <w:rPr>
        <w:rFonts w:asciiTheme="majorHAnsi" w:hAnsiTheme="majorHAnsi" w:cstheme="majorHAnsi"/>
      </w:rPr>
      <w:t xml:space="preserve">Page </w:t>
    </w:r>
    <w:r w:rsidRPr="00EC6282">
      <w:rPr>
        <w:rFonts w:asciiTheme="majorHAnsi" w:hAnsiTheme="majorHAnsi" w:cstheme="majorHAnsi"/>
      </w:rPr>
      <w:fldChar w:fldCharType="begin"/>
    </w:r>
    <w:r w:rsidRPr="00EC6282">
      <w:rPr>
        <w:rFonts w:asciiTheme="majorHAnsi" w:hAnsiTheme="majorHAnsi" w:cstheme="majorHAnsi"/>
      </w:rPr>
      <w:instrText xml:space="preserve"> PAGE </w:instrText>
    </w:r>
    <w:r w:rsidRPr="00EC6282">
      <w:rPr>
        <w:rFonts w:asciiTheme="majorHAnsi" w:hAnsiTheme="majorHAnsi" w:cstheme="majorHAnsi"/>
      </w:rPr>
      <w:fldChar w:fldCharType="separate"/>
    </w:r>
    <w:r w:rsidRPr="00EC6282">
      <w:rPr>
        <w:rFonts w:asciiTheme="majorHAnsi" w:hAnsiTheme="majorHAnsi" w:cstheme="majorHAnsi"/>
      </w:rPr>
      <w:t>33</w:t>
    </w:r>
    <w:r w:rsidRPr="00EC6282">
      <w:rPr>
        <w:rFonts w:asciiTheme="majorHAnsi" w:hAnsiTheme="majorHAnsi" w:cstheme="majorHAnsi"/>
      </w:rPr>
      <w:fldChar w:fldCharType="end"/>
    </w:r>
    <w:r w:rsidRPr="00EC6282">
      <w:rPr>
        <w:rFonts w:asciiTheme="majorHAnsi" w:hAnsiTheme="majorHAnsi" w:cstheme="majorHAnsi"/>
      </w:rPr>
      <w:t xml:space="preserve"> of </w:t>
    </w:r>
    <w:r w:rsidRPr="00EC6282">
      <w:rPr>
        <w:rFonts w:asciiTheme="majorHAnsi" w:hAnsiTheme="majorHAnsi" w:cstheme="majorHAnsi"/>
      </w:rPr>
      <w:fldChar w:fldCharType="begin"/>
    </w:r>
    <w:r w:rsidRPr="00EC6282">
      <w:rPr>
        <w:rFonts w:asciiTheme="majorHAnsi" w:hAnsiTheme="majorHAnsi" w:cstheme="majorHAnsi"/>
      </w:rPr>
      <w:instrText xml:space="preserve"> =</w:instrText>
    </w:r>
    <w:r w:rsidRPr="00EC6282">
      <w:rPr>
        <w:rFonts w:asciiTheme="majorHAnsi" w:hAnsiTheme="majorHAnsi" w:cstheme="majorHAnsi"/>
      </w:rPr>
      <w:fldChar w:fldCharType="begin"/>
    </w:r>
    <w:r w:rsidRPr="00EC6282">
      <w:rPr>
        <w:rFonts w:asciiTheme="majorHAnsi" w:hAnsiTheme="majorHAnsi" w:cstheme="majorHAnsi"/>
      </w:rPr>
      <w:instrText xml:space="preserve"> NUMPAGES  </w:instrText>
    </w:r>
    <w:r w:rsidRPr="00EC6282">
      <w:rPr>
        <w:rFonts w:asciiTheme="majorHAnsi" w:hAnsiTheme="majorHAnsi" w:cstheme="majorHAnsi"/>
      </w:rPr>
      <w:fldChar w:fldCharType="separate"/>
    </w:r>
    <w:r w:rsidR="00460FC3">
      <w:rPr>
        <w:rFonts w:asciiTheme="majorHAnsi" w:hAnsiTheme="majorHAnsi" w:cstheme="majorHAnsi"/>
        <w:noProof/>
      </w:rPr>
      <w:instrText>61</w:instrText>
    </w:r>
    <w:r w:rsidRPr="00EC6282">
      <w:rPr>
        <w:rFonts w:asciiTheme="majorHAnsi" w:hAnsiTheme="majorHAnsi" w:cstheme="majorHAnsi"/>
      </w:rPr>
      <w:fldChar w:fldCharType="end"/>
    </w:r>
    <w:r w:rsidRPr="00EC6282">
      <w:rPr>
        <w:rFonts w:asciiTheme="majorHAnsi" w:hAnsiTheme="majorHAnsi" w:cstheme="majorHAnsi"/>
      </w:rPr>
      <w:fldChar w:fldCharType="separate"/>
    </w:r>
    <w:r w:rsidR="00460FC3">
      <w:rPr>
        <w:rFonts w:asciiTheme="majorHAnsi" w:hAnsiTheme="majorHAnsi" w:cstheme="majorHAnsi"/>
        <w:noProof/>
      </w:rPr>
      <w:t>61</w:t>
    </w:r>
    <w:r w:rsidRPr="00EC6282">
      <w:rPr>
        <w:rFonts w:asciiTheme="majorHAnsi" w:hAnsiTheme="majorHAnsi" w:cstheme="majorHAnsi"/>
      </w:rPr>
      <w:fldChar w:fldCharType="end"/>
    </w:r>
  </w:p>
  <w:p w14:paraId="3398CB77" w14:textId="62A3D5E0" w:rsidR="001D58C1" w:rsidRPr="001B39DC" w:rsidRDefault="001D58C1" w:rsidP="00F05EB3">
    <w:pPr>
      <w:pStyle w:val="Footer"/>
    </w:pPr>
    <w:r w:rsidRPr="004270A8">
      <w:rPr>
        <w:rFonts w:eastAsia="MS Gothic" w:cs="Arial"/>
      </w:rPr>
      <w:t xml:space="preserve">October </w:t>
    </w:r>
    <w:r>
      <w:rPr>
        <w:rFonts w:eastAsia="MS Gothic" w:cs="Arial"/>
      </w:rPr>
      <w:t>2</w:t>
    </w:r>
    <w:r>
      <w:rPr>
        <w:rFonts w:eastAsia="MS Gothic" w:cs="Arial" w:hint="eastAsia"/>
      </w:rPr>
      <w:t>6</w:t>
    </w:r>
    <w:r w:rsidRPr="00BC5F4E">
      <w:rPr>
        <w:rFonts w:eastAsia="MS Gothic" w:cs="Arial"/>
      </w:rPr>
      <w:t>, 20</w:t>
    </w:r>
    <w:r w:rsidRPr="00BC5F4E">
      <w:rPr>
        <w:rFonts w:eastAsia="MS Gothic" w:cs="Arial" w:hint="eastAsia"/>
      </w:rPr>
      <w:t>2</w:t>
    </w:r>
    <w:r>
      <w:rPr>
        <w:rFonts w:eastAsia="MS Gothic" w:cs="Arial"/>
      </w:rPr>
      <w:t>2</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4507974" w14:textId="77777777" w:rsidR="00CE6D51" w:rsidRDefault="00CE6D51">
      <w:r>
        <w:separator/>
      </w:r>
    </w:p>
  </w:footnote>
  <w:footnote w:type="continuationSeparator" w:id="0">
    <w:p w14:paraId="139C7411" w14:textId="77777777" w:rsidR="00CE6D51" w:rsidRDefault="00CE6D51">
      <w:r>
        <w:continuationSeparator/>
      </w:r>
    </w:p>
  </w:footnote>
  <w:footnote w:type="continuationNotice" w:id="1">
    <w:p w14:paraId="2A05A6FE" w14:textId="77777777" w:rsidR="00CE6D51" w:rsidRDefault="00CE6D51"/>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18BCB8" w14:textId="77777777" w:rsidR="00775653" w:rsidRDefault="00775653">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D353D5" w14:textId="1BD77204" w:rsidR="001D58C1" w:rsidRPr="00152700" w:rsidRDefault="001D58C1" w:rsidP="0015270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21EEA9" w14:textId="5A134D95" w:rsidR="001D58C1" w:rsidRPr="00EB26F6" w:rsidRDefault="001D58C1">
    <w:pPr>
      <w:pStyle w:val="Header"/>
      <w:pPrChange w:id="20" w:author="Hiroyasu Nishiumi" w:date="2022-10-20T20:06:00Z">
        <w:pPr>
          <w:pStyle w:val="Header"/>
          <w:jc w:val="right"/>
        </w:pPr>
      </w:pPrChang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96158B" w14:textId="77777777" w:rsidR="00775653" w:rsidRDefault="00775653">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AA2F85" w14:textId="5EB63D50" w:rsidR="001D58C1" w:rsidRPr="00EB26F6" w:rsidRDefault="001D58C1" w:rsidP="00EB26F6">
    <w:pPr>
      <w:tabs>
        <w:tab w:val="center" w:pos="4252"/>
        <w:tab w:val="right" w:pos="8504"/>
        <w:tab w:val="right" w:pos="9753"/>
      </w:tabs>
      <w:snapToGrid w:val="0"/>
      <w:rPr>
        <w:rFonts w:cs="Arial"/>
      </w:rPr>
    </w:pPr>
  </w:p>
  <w:p w14:paraId="45672F93" w14:textId="44E7084C" w:rsidR="001D58C1" w:rsidRPr="00E60980" w:rsidRDefault="001D58C1" w:rsidP="00EB26F6">
    <w:pPr>
      <w:pStyle w:val="Header"/>
      <w:tabs>
        <w:tab w:val="clear" w:pos="4252"/>
        <w:tab w:val="clear" w:pos="8504"/>
        <w:tab w:val="right" w:pos="9753"/>
      </w:tabs>
      <w:rPr>
        <w:rFonts w:asciiTheme="majorHAnsi" w:hAnsiTheme="majorHAnsi" w:cstheme="majorHAnsi"/>
        <w:szCs w:val="21"/>
      </w:rPr>
    </w:pPr>
    <w:r w:rsidRPr="006619D7">
      <w:rPr>
        <w:rFonts w:asciiTheme="majorHAnsi" w:hAnsiTheme="majorHAnsi" w:cstheme="majorHAnsi"/>
        <w:szCs w:val="21"/>
      </w:rPr>
      <w:t>Embedded Target for RH850 Virtual Platform V1.00.00</w:t>
    </w:r>
    <w:r w:rsidRPr="006619D7">
      <w:rPr>
        <w:rFonts w:cs="Arial"/>
      </w:rPr>
      <w:tab/>
      <w:t xml:space="preserve">1 </w:t>
    </w:r>
    <w:r w:rsidRPr="006619D7">
      <w:rPr>
        <w:rFonts w:cs="Arial"/>
      </w:rPr>
      <w:fldChar w:fldCharType="begin"/>
    </w:r>
    <w:r w:rsidRPr="006619D7">
      <w:rPr>
        <w:rFonts w:cs="Arial"/>
      </w:rPr>
      <w:instrText xml:space="preserve"> REF _Ref117188992 \h  \* MERGEFORMAT </w:instrText>
    </w:r>
    <w:r w:rsidRPr="006619D7">
      <w:rPr>
        <w:rFonts w:cs="Arial"/>
      </w:rPr>
    </w:r>
    <w:r w:rsidRPr="006619D7">
      <w:rPr>
        <w:rFonts w:cs="Arial"/>
      </w:rPr>
      <w:fldChar w:fldCharType="separate"/>
    </w:r>
    <w:r w:rsidR="00775653" w:rsidRPr="00775653">
      <w:rPr>
        <w:rFonts w:cs="Arial"/>
      </w:rPr>
      <w:t>Overview</w:t>
    </w:r>
    <w:r w:rsidRPr="006619D7">
      <w:rPr>
        <w:rFonts w:cs="Arial"/>
      </w:rPr>
      <w:fldChar w:fldCharType="end"/>
    </w:r>
    <w:r w:rsidRPr="006619D7">
      <w:rPr>
        <w:rFonts w:asciiTheme="majorHAnsi" w:hAnsiTheme="majorHAnsi" w:cstheme="majorHAnsi"/>
        <w:noProof/>
      </w:rPr>
      <mc:AlternateContent>
        <mc:Choice Requires="wps">
          <w:drawing>
            <wp:anchor distT="4294967295" distB="4294967295" distL="114300" distR="114300" simplePos="0" relativeHeight="251667458" behindDoc="0" locked="0" layoutInCell="1" allowOverlap="1" wp14:anchorId="2298FA63" wp14:editId="61CA7597">
              <wp:simplePos x="0" y="0"/>
              <wp:positionH relativeFrom="margin">
                <wp:posOffset>-55880</wp:posOffset>
              </wp:positionH>
              <wp:positionV relativeFrom="page">
                <wp:posOffset>831215</wp:posOffset>
              </wp:positionV>
              <wp:extent cx="6336030" cy="0"/>
              <wp:effectExtent l="0" t="19050" r="26670" b="19050"/>
              <wp:wrapNone/>
              <wp:docPr id="978" name="Line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36030" cy="0"/>
                      </a:xfrm>
                      <a:prstGeom prst="line">
                        <a:avLst/>
                      </a:prstGeom>
                      <a:noFill/>
                      <a:ln w="28575">
                        <a:solidFill>
                          <a:srgbClr val="324099"/>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CFC81FB" id="Line 19" o:spid="_x0000_s1026" style="position:absolute;left:0;text-align:left;z-index:251667458;visibility:visible;mso-wrap-style:square;mso-width-percent:0;mso-height-percent:0;mso-wrap-distance-left:9pt;mso-wrap-distance-top:-3e-5mm;mso-wrap-distance-right:9pt;mso-wrap-distance-bottom:-3e-5mm;mso-position-horizontal:absolute;mso-position-horizontal-relative:margin;mso-position-vertical:absolute;mso-position-vertical-relative:page;mso-width-percent:0;mso-height-percent:0;mso-width-relative:page;mso-height-relative:page" from="-4.4pt,65.45pt" to="494.5pt,6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" strokecolor="#324099" strokeweight="2.25pt">
              <w10:wrap anchorx="margin" anchory="page"/>
            </v:line>
          </w:pict>
        </mc:Fallback>
      </mc:AlternateContent>
    </w:r>
  </w:p>
  <w:p w14:paraId="0E11C49A" w14:textId="77777777" w:rsidR="001D58C1" w:rsidRPr="00EB26F6" w:rsidRDefault="001D58C1" w:rsidP="00EB26F6">
    <w:pPr>
      <w:tabs>
        <w:tab w:val="center" w:pos="4252"/>
        <w:tab w:val="right" w:pos="8504"/>
      </w:tabs>
      <w:snapToGrid w:val="0"/>
      <w:jc w:val="right"/>
    </w:pPr>
  </w:p>
  <w:p w14:paraId="5AAFF68D" w14:textId="77777777" w:rsidR="001D58C1" w:rsidRPr="00EB26F6" w:rsidRDefault="001D58C1" w:rsidP="007450B7">
    <w:pPr>
      <w:pStyle w:val="Header"/>
      <w:jc w:val="right"/>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453FED" w14:textId="77777777" w:rsidR="001D58C1" w:rsidRPr="00EB26F6" w:rsidRDefault="001D58C1" w:rsidP="00EB26F6">
    <w:pPr>
      <w:tabs>
        <w:tab w:val="center" w:pos="4252"/>
        <w:tab w:val="right" w:pos="8504"/>
        <w:tab w:val="right" w:pos="9753"/>
      </w:tabs>
      <w:snapToGrid w:val="0"/>
      <w:rPr>
        <w:rFonts w:cs="Arial"/>
      </w:rPr>
    </w:pPr>
  </w:p>
  <w:p w14:paraId="4DB26115" w14:textId="0FA8749A" w:rsidR="001D58C1" w:rsidRPr="00E60980" w:rsidRDefault="001D58C1" w:rsidP="00EB26F6">
    <w:pPr>
      <w:pStyle w:val="Header"/>
      <w:tabs>
        <w:tab w:val="clear" w:pos="4252"/>
        <w:tab w:val="clear" w:pos="8504"/>
        <w:tab w:val="right" w:pos="9753"/>
      </w:tabs>
      <w:rPr>
        <w:ins w:id="328" w:author="Hiroyasu Nishiumi" w:date="2022-10-20T20:08:00Z"/>
        <w:rFonts w:asciiTheme="majorHAnsi" w:hAnsiTheme="majorHAnsi" w:cstheme="majorHAnsi"/>
        <w:szCs w:val="21"/>
      </w:rPr>
    </w:pPr>
    <w:r w:rsidRPr="00E60980">
      <w:rPr>
        <w:rFonts w:asciiTheme="majorHAnsi" w:hAnsiTheme="majorHAnsi" w:cstheme="majorHAnsi"/>
        <w:szCs w:val="21"/>
      </w:rPr>
      <w:t xml:space="preserve">Embedded Target for </w:t>
    </w:r>
    <w:r>
      <w:rPr>
        <w:rFonts w:asciiTheme="majorHAnsi" w:hAnsiTheme="majorHAnsi" w:cstheme="majorHAnsi"/>
        <w:szCs w:val="21"/>
      </w:rPr>
      <w:t xml:space="preserve">RH850 </w:t>
    </w:r>
    <w:r w:rsidRPr="00E60980">
      <w:rPr>
        <w:rFonts w:asciiTheme="majorHAnsi" w:hAnsiTheme="majorHAnsi" w:cstheme="majorHAnsi"/>
        <w:szCs w:val="21"/>
      </w:rPr>
      <w:t xml:space="preserve">Virtual Platform </w:t>
    </w:r>
    <w:r w:rsidRPr="006619D7">
      <w:rPr>
        <w:rFonts w:asciiTheme="majorHAnsi" w:hAnsiTheme="majorHAnsi" w:cstheme="majorHAnsi"/>
        <w:szCs w:val="21"/>
      </w:rPr>
      <w:t>V1.00.00</w:t>
    </w:r>
    <w:r>
      <w:rPr>
        <w:rFonts w:cs="Arial"/>
      </w:rPr>
      <w:tab/>
    </w:r>
    <w:r w:rsidRPr="00E60980">
      <w:rPr>
        <w:rFonts w:asciiTheme="majorHAnsi" w:hAnsiTheme="majorHAnsi" w:cstheme="majorHAnsi"/>
        <w:noProof/>
      </w:rPr>
      <mc:AlternateContent>
        <mc:Choice Requires="wps">
          <w:drawing>
            <wp:anchor distT="4294967295" distB="4294967295" distL="114300" distR="114300" simplePos="0" relativeHeight="251669506" behindDoc="0" locked="0" layoutInCell="1" allowOverlap="1" wp14:anchorId="6A166746" wp14:editId="7884CBEE">
              <wp:simplePos x="0" y="0"/>
              <wp:positionH relativeFrom="margin">
                <wp:posOffset>-55880</wp:posOffset>
              </wp:positionH>
              <wp:positionV relativeFrom="page">
                <wp:posOffset>831215</wp:posOffset>
              </wp:positionV>
              <wp:extent cx="6336030" cy="0"/>
              <wp:effectExtent l="0" t="19050" r="26670" b="19050"/>
              <wp:wrapNone/>
              <wp:docPr id="981" name="Line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36030" cy="0"/>
                      </a:xfrm>
                      <a:prstGeom prst="line">
                        <a:avLst/>
                      </a:prstGeom>
                      <a:noFill/>
                      <a:ln w="28575">
                        <a:solidFill>
                          <a:srgbClr val="324099"/>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43B3298" id="Line 19" o:spid="_x0000_s1026" style="position:absolute;left:0;text-align:left;z-index:251669506;visibility:visible;mso-wrap-style:square;mso-width-percent:0;mso-height-percent:0;mso-wrap-distance-left:9pt;mso-wrap-distance-top:-3e-5mm;mso-wrap-distance-right:9pt;mso-wrap-distance-bottom:-3e-5mm;mso-position-horizontal:absolute;mso-position-horizontal-relative:margin;mso-position-vertical:absolute;mso-position-vertical-relative:page;mso-width-percent:0;mso-height-percent:0;mso-width-relative:page;mso-height-relative:page" from="-4.4pt,65.45pt" to="494.5pt,6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" strokecolor="#324099" strokeweight="2.25pt">
              <w10:wrap anchorx="margin" anchory="page"/>
            </v:line>
          </w:pict>
        </mc:Fallback>
      </mc:AlternateContent>
    </w:r>
    <w:r>
      <w:rPr>
        <w:rFonts w:cs="Arial"/>
      </w:rPr>
      <w:t xml:space="preserve">2 </w:t>
    </w:r>
    <w:r w:rsidRPr="00D47380">
      <w:rPr>
        <w:rFonts w:cs="Arial"/>
      </w:rPr>
      <w:fldChar w:fldCharType="begin"/>
    </w:r>
    <w:r w:rsidRPr="00D47380">
      <w:rPr>
        <w:rFonts w:cs="Arial"/>
      </w:rPr>
      <w:instrText xml:space="preserve"> REF _Ref117189152 \h  \* MERGEFORMAT </w:instrText>
    </w:r>
    <w:r w:rsidRPr="00D47380">
      <w:rPr>
        <w:rFonts w:cs="Arial"/>
      </w:rPr>
    </w:r>
    <w:r w:rsidRPr="00D47380">
      <w:rPr>
        <w:rFonts w:cs="Arial"/>
      </w:rPr>
      <w:fldChar w:fldCharType="separate"/>
    </w:r>
    <w:r w:rsidR="00775653" w:rsidRPr="00775653">
      <w:rPr>
        <w:rFonts w:cs="Arial"/>
      </w:rPr>
      <w:t>Installation</w:t>
    </w:r>
    <w:r w:rsidRPr="00D47380">
      <w:rPr>
        <w:rFonts w:cs="Arial"/>
      </w:rPr>
      <w:fldChar w:fldCharType="end"/>
    </w:r>
  </w:p>
  <w:p w14:paraId="4F433161" w14:textId="77777777" w:rsidR="001D58C1" w:rsidRPr="00EB26F6" w:rsidRDefault="001D58C1" w:rsidP="00EB26F6">
    <w:pPr>
      <w:tabs>
        <w:tab w:val="center" w:pos="4252"/>
        <w:tab w:val="right" w:pos="8504"/>
      </w:tabs>
      <w:snapToGrid w:val="0"/>
      <w:jc w:val="right"/>
      <w:rPr>
        <w:ins w:id="329" w:author="Hiroyasu Nishiumi" w:date="2022-10-20T20:04:00Z"/>
      </w:rPr>
    </w:pPr>
  </w:p>
  <w:p w14:paraId="5FCA2C67" w14:textId="77777777" w:rsidR="001D58C1" w:rsidRPr="00EB26F6" w:rsidRDefault="001D58C1" w:rsidP="007450B7">
    <w:pPr>
      <w:pStyle w:val="Header"/>
      <w:jc w:val="right"/>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B25036" w14:textId="77777777" w:rsidR="001D58C1" w:rsidRPr="00EB26F6" w:rsidRDefault="001D58C1" w:rsidP="00EB26F6">
    <w:pPr>
      <w:tabs>
        <w:tab w:val="center" w:pos="4252"/>
        <w:tab w:val="right" w:pos="8504"/>
        <w:tab w:val="right" w:pos="9753"/>
      </w:tabs>
      <w:snapToGrid w:val="0"/>
      <w:rPr>
        <w:rFonts w:cs="Arial"/>
      </w:rPr>
    </w:pPr>
  </w:p>
  <w:p w14:paraId="4DBBF2B2" w14:textId="0030AF3E" w:rsidR="001D58C1" w:rsidRPr="00D47380" w:rsidRDefault="001D58C1" w:rsidP="00EB26F6">
    <w:pPr>
      <w:pStyle w:val="Header"/>
      <w:tabs>
        <w:tab w:val="clear" w:pos="4252"/>
        <w:tab w:val="clear" w:pos="8504"/>
        <w:tab w:val="right" w:pos="9753"/>
      </w:tabs>
      <w:rPr>
        <w:ins w:id="710" w:author="Hiroyasu Nishiumi" w:date="2022-10-20T20:08:00Z"/>
        <w:rFonts w:asciiTheme="majorHAnsi" w:hAnsiTheme="majorHAnsi" w:cstheme="majorHAnsi"/>
        <w:szCs w:val="21"/>
      </w:rPr>
    </w:pPr>
    <w:r w:rsidRPr="00D47380">
      <w:rPr>
        <w:rFonts w:asciiTheme="majorHAnsi" w:hAnsiTheme="majorHAnsi" w:cstheme="majorHAnsi"/>
        <w:szCs w:val="21"/>
      </w:rPr>
      <w:t xml:space="preserve">Embedded Target for RH850 Virtual Platform </w:t>
    </w:r>
    <w:r w:rsidRPr="006619D7">
      <w:rPr>
        <w:rFonts w:asciiTheme="majorHAnsi" w:hAnsiTheme="majorHAnsi" w:cstheme="majorHAnsi"/>
        <w:szCs w:val="21"/>
      </w:rPr>
      <w:t>V1.00.00</w:t>
    </w:r>
    <w:r w:rsidRPr="00D47380">
      <w:rPr>
        <w:rFonts w:cs="Arial"/>
      </w:rPr>
      <w:tab/>
    </w:r>
    <w:r w:rsidRPr="00D47380">
      <w:rPr>
        <w:rFonts w:asciiTheme="majorHAnsi" w:hAnsiTheme="majorHAnsi" w:cstheme="majorHAnsi"/>
        <w:noProof/>
      </w:rPr>
      <mc:AlternateContent>
        <mc:Choice Requires="wps">
          <w:drawing>
            <wp:anchor distT="4294967295" distB="4294967295" distL="114300" distR="114300" simplePos="0" relativeHeight="251671554" behindDoc="0" locked="0" layoutInCell="1" allowOverlap="1" wp14:anchorId="61B1F2F0" wp14:editId="02C1D687">
              <wp:simplePos x="0" y="0"/>
              <wp:positionH relativeFrom="margin">
                <wp:posOffset>-55880</wp:posOffset>
              </wp:positionH>
              <wp:positionV relativeFrom="page">
                <wp:posOffset>831215</wp:posOffset>
              </wp:positionV>
              <wp:extent cx="6336030" cy="0"/>
              <wp:effectExtent l="0" t="19050" r="26670" b="19050"/>
              <wp:wrapNone/>
              <wp:docPr id="982" name="Line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36030" cy="0"/>
                      </a:xfrm>
                      <a:prstGeom prst="line">
                        <a:avLst/>
                      </a:prstGeom>
                      <a:noFill/>
                      <a:ln w="28575">
                        <a:solidFill>
                          <a:srgbClr val="324099"/>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4CA432D" id="Line 19" o:spid="_x0000_s1026" style="position:absolute;left:0;text-align:left;z-index:251671554;visibility:visible;mso-wrap-style:square;mso-width-percent:0;mso-height-percent:0;mso-wrap-distance-left:9pt;mso-wrap-distance-top:-3e-5mm;mso-wrap-distance-right:9pt;mso-wrap-distance-bottom:-3e-5mm;mso-position-horizontal:absolute;mso-position-horizontal-relative:margin;mso-position-vertical:absolute;mso-position-vertical-relative:page;mso-width-percent:0;mso-height-percent:0;mso-width-relative:page;mso-height-relative:page" from="-4.4pt,65.45pt" to="494.5pt,6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" strokecolor="#324099" strokeweight="2.25pt">
              <w10:wrap anchorx="margin" anchory="page"/>
            </v:line>
          </w:pict>
        </mc:Fallback>
      </mc:AlternateContent>
    </w:r>
    <w:r w:rsidRPr="00D47380">
      <w:rPr>
        <w:rFonts w:cs="Arial"/>
      </w:rPr>
      <w:t xml:space="preserve">3 </w:t>
    </w:r>
    <w:r w:rsidRPr="00D47380">
      <w:rPr>
        <w:rFonts w:cs="Arial"/>
      </w:rPr>
      <w:fldChar w:fldCharType="begin"/>
    </w:r>
    <w:r w:rsidRPr="00D47380">
      <w:rPr>
        <w:rFonts w:cs="Arial"/>
      </w:rPr>
      <w:instrText xml:space="preserve"> REF _Ref117189226 \h  \* MERGEFORMAT </w:instrText>
    </w:r>
    <w:r w:rsidRPr="00D47380">
      <w:rPr>
        <w:rFonts w:cs="Arial"/>
      </w:rPr>
    </w:r>
    <w:r w:rsidRPr="00D47380">
      <w:rPr>
        <w:rFonts w:cs="Arial"/>
      </w:rPr>
      <w:fldChar w:fldCharType="separate"/>
    </w:r>
    <w:r w:rsidR="00775653" w:rsidRPr="00775653">
      <w:rPr>
        <w:rFonts w:cs="Arial"/>
      </w:rPr>
      <w:t>Functional Operation Procedure</w:t>
    </w:r>
    <w:r w:rsidRPr="00D47380">
      <w:rPr>
        <w:rFonts w:cs="Arial"/>
      </w:rPr>
      <w:fldChar w:fldCharType="end"/>
    </w:r>
    <w:r w:rsidRPr="00D47380">
      <w:rPr>
        <w:rFonts w:asciiTheme="majorHAnsi" w:hAnsiTheme="majorHAnsi" w:cstheme="majorHAnsi"/>
        <w:szCs w:val="21"/>
      </w:rPr>
      <w:t xml:space="preserve"> </w:t>
    </w:r>
  </w:p>
  <w:p w14:paraId="3E5A70A7" w14:textId="77777777" w:rsidR="001D58C1" w:rsidRPr="00EB26F6" w:rsidRDefault="001D58C1" w:rsidP="00EB26F6">
    <w:pPr>
      <w:tabs>
        <w:tab w:val="center" w:pos="4252"/>
        <w:tab w:val="right" w:pos="8504"/>
      </w:tabs>
      <w:snapToGrid w:val="0"/>
      <w:jc w:val="right"/>
      <w:rPr>
        <w:ins w:id="711" w:author="Hiroyasu Nishiumi" w:date="2022-10-20T20:04:00Z"/>
      </w:rPr>
    </w:pPr>
  </w:p>
  <w:p w14:paraId="2EA09647" w14:textId="77777777" w:rsidR="001D58C1" w:rsidRPr="00EB26F6" w:rsidRDefault="001D58C1" w:rsidP="007450B7">
    <w:pPr>
      <w:pStyle w:val="Header"/>
      <w:jc w:val="right"/>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6DA4CA" w14:textId="77777777" w:rsidR="001D58C1" w:rsidRPr="00EB26F6" w:rsidRDefault="001D58C1" w:rsidP="00EB26F6">
    <w:pPr>
      <w:tabs>
        <w:tab w:val="center" w:pos="4252"/>
        <w:tab w:val="right" w:pos="8504"/>
        <w:tab w:val="right" w:pos="9753"/>
      </w:tabs>
      <w:snapToGrid w:val="0"/>
      <w:rPr>
        <w:rFonts w:cs="Arial"/>
      </w:rPr>
    </w:pPr>
  </w:p>
  <w:p w14:paraId="3957DB4F" w14:textId="607D5DDF" w:rsidR="001D58C1" w:rsidRPr="00D47380" w:rsidRDefault="001D58C1" w:rsidP="00EB26F6">
    <w:pPr>
      <w:pStyle w:val="Header"/>
      <w:tabs>
        <w:tab w:val="clear" w:pos="4252"/>
        <w:tab w:val="clear" w:pos="8504"/>
        <w:tab w:val="right" w:pos="9753"/>
      </w:tabs>
      <w:rPr>
        <w:ins w:id="846" w:author="Hiroyasu Nishiumi" w:date="2022-10-20T20:08:00Z"/>
        <w:rFonts w:asciiTheme="majorHAnsi" w:hAnsiTheme="majorHAnsi" w:cstheme="majorHAnsi"/>
        <w:szCs w:val="21"/>
      </w:rPr>
    </w:pPr>
    <w:r w:rsidRPr="00D47380">
      <w:rPr>
        <w:rFonts w:asciiTheme="majorHAnsi" w:hAnsiTheme="majorHAnsi" w:cstheme="majorHAnsi"/>
        <w:szCs w:val="21"/>
      </w:rPr>
      <w:t xml:space="preserve">Embedded Target for RH850 Virtual Platform </w:t>
    </w:r>
    <w:r w:rsidRPr="006619D7">
      <w:rPr>
        <w:rFonts w:asciiTheme="majorHAnsi" w:hAnsiTheme="majorHAnsi" w:cstheme="majorHAnsi"/>
        <w:szCs w:val="21"/>
      </w:rPr>
      <w:t>V1.00.00</w:t>
    </w:r>
    <w:r w:rsidRPr="00D47380">
      <w:rPr>
        <w:rFonts w:cs="Arial"/>
      </w:rPr>
      <w:tab/>
    </w:r>
    <w:r w:rsidRPr="00D47380">
      <w:rPr>
        <w:rFonts w:asciiTheme="majorHAnsi" w:hAnsiTheme="majorHAnsi" w:cstheme="majorHAnsi"/>
        <w:noProof/>
      </w:rPr>
      <mc:AlternateContent>
        <mc:Choice Requires="wps">
          <w:drawing>
            <wp:anchor distT="4294967295" distB="4294967295" distL="114300" distR="114300" simplePos="0" relativeHeight="251673602" behindDoc="0" locked="0" layoutInCell="1" allowOverlap="1" wp14:anchorId="1DEBB421" wp14:editId="766A05CA">
              <wp:simplePos x="0" y="0"/>
              <wp:positionH relativeFrom="margin">
                <wp:posOffset>-55880</wp:posOffset>
              </wp:positionH>
              <wp:positionV relativeFrom="page">
                <wp:posOffset>831215</wp:posOffset>
              </wp:positionV>
              <wp:extent cx="6336030" cy="0"/>
              <wp:effectExtent l="0" t="19050" r="26670" b="19050"/>
              <wp:wrapNone/>
              <wp:docPr id="987" name="Line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36030" cy="0"/>
                      </a:xfrm>
                      <a:prstGeom prst="line">
                        <a:avLst/>
                      </a:prstGeom>
                      <a:noFill/>
                      <a:ln w="28575">
                        <a:solidFill>
                          <a:srgbClr val="324099"/>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69D9836" id="Line 19" o:spid="_x0000_s1026" style="position:absolute;left:0;text-align:left;z-index:251673602;visibility:visible;mso-wrap-style:square;mso-width-percent:0;mso-height-percent:0;mso-wrap-distance-left:9pt;mso-wrap-distance-top:-3e-5mm;mso-wrap-distance-right:9pt;mso-wrap-distance-bottom:-3e-5mm;mso-position-horizontal:absolute;mso-position-horizontal-relative:margin;mso-position-vertical:absolute;mso-position-vertical-relative:page;mso-width-percent:0;mso-height-percent:0;mso-width-relative:page;mso-height-relative:page" from="-4.4pt,65.45pt" to="494.5pt,6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" strokecolor="#324099" strokeweight="2.25pt">
              <w10:wrap anchorx="margin" anchory="page"/>
            </v:line>
          </w:pict>
        </mc:Fallback>
      </mc:AlternateContent>
    </w:r>
    <w:r w:rsidRPr="00D47380">
      <w:rPr>
        <w:rFonts w:cs="Arial"/>
      </w:rPr>
      <w:t xml:space="preserve">4 </w:t>
    </w:r>
    <w:r w:rsidRPr="00D47380">
      <w:rPr>
        <w:rFonts w:cs="Arial"/>
      </w:rPr>
      <w:fldChar w:fldCharType="begin"/>
    </w:r>
    <w:r w:rsidRPr="00D47380">
      <w:rPr>
        <w:rFonts w:cs="Arial"/>
      </w:rPr>
      <w:instrText xml:space="preserve"> REF _Ref117189273 \h  \* MERGEFORMAT </w:instrText>
    </w:r>
    <w:r w:rsidRPr="00D47380">
      <w:rPr>
        <w:rFonts w:cs="Arial"/>
      </w:rPr>
    </w:r>
    <w:r w:rsidRPr="00D47380">
      <w:rPr>
        <w:rFonts w:cs="Arial"/>
      </w:rPr>
      <w:fldChar w:fldCharType="separate"/>
    </w:r>
    <w:r w:rsidR="00775653" w:rsidRPr="00775653">
      <w:t>Points for Caution</w:t>
    </w:r>
    <w:r w:rsidRPr="00D47380">
      <w:rPr>
        <w:rFonts w:cs="Arial"/>
      </w:rPr>
      <w:fldChar w:fldCharType="end"/>
    </w:r>
    <w:r w:rsidRPr="00D47380">
      <w:rPr>
        <w:rFonts w:asciiTheme="majorHAnsi" w:hAnsiTheme="majorHAnsi" w:cstheme="majorHAnsi"/>
        <w:szCs w:val="21"/>
      </w:rPr>
      <w:t xml:space="preserve"> </w:t>
    </w:r>
  </w:p>
  <w:p w14:paraId="7A853E56" w14:textId="77777777" w:rsidR="001D58C1" w:rsidRPr="00EB26F6" w:rsidRDefault="001D58C1" w:rsidP="00EB26F6">
    <w:pPr>
      <w:tabs>
        <w:tab w:val="center" w:pos="4252"/>
        <w:tab w:val="right" w:pos="8504"/>
      </w:tabs>
      <w:snapToGrid w:val="0"/>
      <w:jc w:val="right"/>
      <w:rPr>
        <w:ins w:id="847" w:author="Hiroyasu Nishiumi" w:date="2022-10-20T20:04:00Z"/>
      </w:rPr>
    </w:pPr>
  </w:p>
  <w:p w14:paraId="64B564DF" w14:textId="77777777" w:rsidR="001D58C1" w:rsidRPr="00EB26F6" w:rsidRDefault="001D58C1" w:rsidP="007450B7">
    <w:pPr>
      <w:pStyle w:val="Header"/>
      <w:jc w:val="right"/>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B4D310" w14:textId="77777777" w:rsidR="001D58C1" w:rsidRPr="00E60980" w:rsidRDefault="001D58C1" w:rsidP="00011DFA">
    <w:pPr>
      <w:pStyle w:val="Header"/>
      <w:tabs>
        <w:tab w:val="right" w:pos="9753"/>
      </w:tabs>
      <w:rPr>
        <w:rFonts w:cs="Arial"/>
        <w:szCs w:val="21"/>
      </w:rPr>
    </w:pPr>
  </w:p>
  <w:p w14:paraId="6011CED3" w14:textId="52259832" w:rsidR="001D58C1" w:rsidRPr="005C7324" w:rsidRDefault="001D58C1" w:rsidP="00E60980">
    <w:pPr>
      <w:pStyle w:val="Header"/>
      <w:tabs>
        <w:tab w:val="clear" w:pos="4252"/>
        <w:tab w:val="clear" w:pos="8504"/>
        <w:tab w:val="right" w:pos="9753"/>
      </w:tabs>
      <w:rPr>
        <w:rFonts w:cs="Arial"/>
      </w:rPr>
    </w:pPr>
    <w:r w:rsidRPr="005C7324">
      <w:rPr>
        <w:rFonts w:asciiTheme="majorHAnsi" w:hAnsiTheme="majorHAnsi" w:cstheme="majorHAnsi"/>
        <w:szCs w:val="21"/>
      </w:rPr>
      <w:t>Embedded Target for RH850 Virtual Platform V1.00.00</w:t>
    </w:r>
    <w:r w:rsidRPr="005C7324">
      <w:rPr>
        <w:rFonts w:cs="Arial"/>
      </w:rPr>
      <w:tab/>
    </w:r>
    <w:r w:rsidRPr="005C7324">
      <w:rPr>
        <w:rFonts w:asciiTheme="majorHAnsi" w:hAnsiTheme="majorHAnsi" w:cstheme="majorHAnsi"/>
        <w:noProof/>
      </w:rPr>
      <mc:AlternateContent>
        <mc:Choice Requires="wps">
          <w:drawing>
            <wp:anchor distT="4294967295" distB="4294967295" distL="114300" distR="114300" simplePos="0" relativeHeight="251658242" behindDoc="0" locked="0" layoutInCell="1" allowOverlap="1" wp14:anchorId="26384F78" wp14:editId="594D67C3">
              <wp:simplePos x="0" y="0"/>
              <wp:positionH relativeFrom="margin">
                <wp:posOffset>-55880</wp:posOffset>
              </wp:positionH>
              <wp:positionV relativeFrom="page">
                <wp:posOffset>831215</wp:posOffset>
              </wp:positionV>
              <wp:extent cx="6336030" cy="0"/>
              <wp:effectExtent l="0" t="19050" r="26670" b="19050"/>
              <wp:wrapNone/>
              <wp:docPr id="23" name="Line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36030" cy="0"/>
                      </a:xfrm>
                      <a:prstGeom prst="line">
                        <a:avLst/>
                      </a:prstGeom>
                      <a:noFill/>
                      <a:ln w="28575">
                        <a:solidFill>
                          <a:srgbClr val="324099"/>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arto="http://schemas.microsoft.com/office/word/2006/arto" xmlns:a14="http://schemas.microsoft.com/office/drawing/2010/main" xmlns:a="http://schemas.openxmlformats.org/drawingml/2006/main">
          <w:pict w14:anchorId="35CC6329">
            <v:line id="Line 19" style="position:absolute;left:0;text-align:left;z-index:251679744;visibility:visible;mso-wrap-style:square;mso-width-percent:0;mso-height-percent:0;mso-wrap-distance-left:9pt;mso-wrap-distance-top:-3e-5mm;mso-wrap-distance-right:9pt;mso-wrap-distance-bottom:-3e-5mm;mso-position-horizontal:absolute;mso-position-horizontal-relative:margin;mso-position-vertical:absolute;mso-position-vertical-relative:page;mso-width-percent:0;mso-height-percent:0;mso-width-relative:page;mso-height-relative:page" o:spid="_x0000_s1026" strokecolor="#324099" strokeweight="2.25pt" from="-4.4pt,65.45pt" to="494.5pt,65.45pt" w14:anchorId="545D22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">
              <w10:wrap anchorx="margin" anchory="page"/>
            </v:line>
          </w:pict>
        </mc:Fallback>
      </mc:AlternateContent>
    </w:r>
    <w:r w:rsidRPr="005C7324">
      <w:rPr>
        <w:rFonts w:cs="Arial"/>
      </w:rPr>
      <w:t xml:space="preserve">5 </w:t>
    </w:r>
    <w:r w:rsidRPr="005C7324">
      <w:rPr>
        <w:rFonts w:cs="Arial"/>
      </w:rPr>
      <w:fldChar w:fldCharType="begin"/>
    </w:r>
    <w:r w:rsidRPr="005C7324">
      <w:rPr>
        <w:rFonts w:cs="Arial"/>
      </w:rPr>
      <w:instrText xml:space="preserve"> REF _Ref117189305  \* MERGEFORMAT </w:instrText>
    </w:r>
    <w:r w:rsidRPr="005C7324">
      <w:rPr>
        <w:rFonts w:cs="Arial"/>
      </w:rPr>
      <w:fldChar w:fldCharType="separate"/>
    </w:r>
    <w:r w:rsidR="00775653" w:rsidRPr="00775653">
      <w:rPr>
        <w:rFonts w:cs="Arial"/>
      </w:rPr>
      <w:t>Error Messages</w:t>
    </w:r>
    <w:r w:rsidRPr="005C7324">
      <w:rPr>
        <w:rFonts w:cs="Arial"/>
      </w:rPr>
      <w:fldChar w:fldCharType="end"/>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5BAB28" w14:textId="77777777" w:rsidR="001D58C1" w:rsidRPr="00E60980" w:rsidRDefault="001D58C1" w:rsidP="00011DFA">
    <w:pPr>
      <w:pStyle w:val="Header"/>
      <w:tabs>
        <w:tab w:val="right" w:pos="9753"/>
      </w:tabs>
      <w:rPr>
        <w:rFonts w:cs="Arial"/>
        <w:szCs w:val="21"/>
      </w:rPr>
    </w:pPr>
  </w:p>
  <w:p w14:paraId="77C1EF93" w14:textId="2F411D3E" w:rsidR="001D58C1" w:rsidRDefault="001D58C1" w:rsidP="00E60980">
    <w:pPr>
      <w:pStyle w:val="Header"/>
      <w:tabs>
        <w:tab w:val="clear" w:pos="4252"/>
        <w:tab w:val="clear" w:pos="8504"/>
        <w:tab w:val="right" w:pos="9753"/>
      </w:tabs>
      <w:rPr>
        <w:rFonts w:cs="Arial"/>
      </w:rPr>
    </w:pPr>
    <w:r w:rsidRPr="005C7324">
      <w:rPr>
        <w:rFonts w:asciiTheme="majorHAnsi" w:hAnsiTheme="majorHAnsi" w:cstheme="majorHAnsi"/>
        <w:szCs w:val="21"/>
      </w:rPr>
      <w:t>Embedded Target for RH850 Virtual Platform V1.00.00</w:t>
    </w:r>
    <w:r w:rsidRPr="005C7324">
      <w:rPr>
        <w:rFonts w:cs="Arial"/>
      </w:rPr>
      <w:tab/>
    </w:r>
    <w:r w:rsidRPr="005C7324">
      <w:rPr>
        <w:rFonts w:asciiTheme="majorHAnsi" w:hAnsiTheme="majorHAnsi" w:cstheme="majorHAnsi"/>
        <w:noProof/>
      </w:rPr>
      <mc:AlternateContent>
        <mc:Choice Requires="wps">
          <w:drawing>
            <wp:anchor distT="4294967295" distB="4294967295" distL="114300" distR="114300" simplePos="0" relativeHeight="251675650" behindDoc="0" locked="0" layoutInCell="1" allowOverlap="1" wp14:anchorId="6610D6A2" wp14:editId="2F06E4FC">
              <wp:simplePos x="0" y="0"/>
              <wp:positionH relativeFrom="margin">
                <wp:posOffset>-55880</wp:posOffset>
              </wp:positionH>
              <wp:positionV relativeFrom="page">
                <wp:posOffset>831215</wp:posOffset>
              </wp:positionV>
              <wp:extent cx="6336030" cy="0"/>
              <wp:effectExtent l="0" t="19050" r="26670" b="19050"/>
              <wp:wrapNone/>
              <wp:docPr id="21530" name="Line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36030" cy="0"/>
                      </a:xfrm>
                      <a:prstGeom prst="line">
                        <a:avLst/>
                      </a:prstGeom>
                      <a:noFill/>
                      <a:ln w="28575">
                        <a:solidFill>
                          <a:srgbClr val="324099"/>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F61F836" id="Line 19" o:spid="_x0000_s1026" style="position:absolute;left:0;text-align:left;z-index:251675650;visibility:visible;mso-wrap-style:square;mso-width-percent:0;mso-height-percent:0;mso-wrap-distance-left:9pt;mso-wrap-distance-top:-3e-5mm;mso-wrap-distance-right:9pt;mso-wrap-distance-bottom:-3e-5mm;mso-position-horizontal:absolute;mso-position-horizontal-relative:margin;mso-position-vertical:absolute;mso-position-vertical-relative:page;mso-width-percent:0;mso-height-percent:0;mso-width-relative:page;mso-height-relative:page" from="-4.4pt,65.45pt" to="494.5pt,6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" strokecolor="#324099" strokeweight="2.25pt">
              <w10:wrap anchorx="margin" anchory="page"/>
            </v:line>
          </w:pict>
        </mc:Fallback>
      </mc:AlternateContent>
    </w:r>
    <w:r>
      <w:rPr>
        <w:rFonts w:cs="Arial"/>
      </w:rPr>
      <w:t>Index</w:t>
    </w:r>
  </w:p>
  <w:p w14:paraId="700B9E13" w14:textId="77777777" w:rsidR="001D58C1" w:rsidRPr="005C7324" w:rsidRDefault="001D58C1" w:rsidP="00E60980">
    <w:pPr>
      <w:pStyle w:val="Header"/>
      <w:tabs>
        <w:tab w:val="clear" w:pos="4252"/>
        <w:tab w:val="clear" w:pos="8504"/>
        <w:tab w:val="right" w:pos="9753"/>
      </w:tabs>
      <w:rPr>
        <w:rFonts w:cs="Arial"/>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6850466C"/>
    <w:lvl w:ilvl="0">
      <w:start w:val="1"/>
      <w:numFmt w:val="decimal"/>
      <w:pStyle w:val="ListNumber5"/>
      <w:lvlText w:val="%1."/>
      <w:lvlJc w:val="left"/>
      <w:pPr>
        <w:tabs>
          <w:tab w:val="num" w:pos="2061"/>
        </w:tabs>
        <w:ind w:leftChars="800" w:left="2061" w:hangingChars="200" w:hanging="360"/>
      </w:pPr>
    </w:lvl>
  </w:abstractNum>
  <w:abstractNum w:abstractNumId="1" w15:restartNumberingAfterBreak="0">
    <w:nsid w:val="FFFFFF7D"/>
    <w:multiLevelType w:val="singleLevel"/>
    <w:tmpl w:val="5EA69C2E"/>
    <w:lvl w:ilvl="0">
      <w:start w:val="1"/>
      <w:numFmt w:val="decimal"/>
      <w:pStyle w:val="ListNumber4"/>
      <w:lvlText w:val="%1."/>
      <w:lvlJc w:val="left"/>
      <w:pPr>
        <w:tabs>
          <w:tab w:val="num" w:pos="1636"/>
        </w:tabs>
        <w:ind w:leftChars="600" w:left="1636" w:hangingChars="200" w:hanging="360"/>
      </w:pPr>
    </w:lvl>
  </w:abstractNum>
  <w:abstractNum w:abstractNumId="2" w15:restartNumberingAfterBreak="0">
    <w:nsid w:val="FFFFFF7E"/>
    <w:multiLevelType w:val="singleLevel"/>
    <w:tmpl w:val="37F633B4"/>
    <w:lvl w:ilvl="0">
      <w:start w:val="1"/>
      <w:numFmt w:val="decimal"/>
      <w:pStyle w:val="ListNumber3"/>
      <w:lvlText w:val="%1."/>
      <w:lvlJc w:val="left"/>
      <w:pPr>
        <w:tabs>
          <w:tab w:val="num" w:pos="1211"/>
        </w:tabs>
        <w:ind w:leftChars="400" w:left="1211" w:hangingChars="200" w:hanging="360"/>
      </w:pPr>
    </w:lvl>
  </w:abstractNum>
  <w:abstractNum w:abstractNumId="3" w15:restartNumberingAfterBreak="0">
    <w:nsid w:val="FFFFFF7F"/>
    <w:multiLevelType w:val="singleLevel"/>
    <w:tmpl w:val="73503252"/>
    <w:lvl w:ilvl="0">
      <w:start w:val="1"/>
      <w:numFmt w:val="decimal"/>
      <w:pStyle w:val="ListNumber2"/>
      <w:lvlText w:val="%1."/>
      <w:lvlJc w:val="left"/>
      <w:pPr>
        <w:tabs>
          <w:tab w:val="num" w:pos="785"/>
        </w:tabs>
        <w:ind w:leftChars="200" w:left="785" w:hangingChars="200" w:hanging="360"/>
      </w:pPr>
    </w:lvl>
  </w:abstractNum>
  <w:abstractNum w:abstractNumId="4" w15:restartNumberingAfterBreak="0">
    <w:nsid w:val="FFFFFF80"/>
    <w:multiLevelType w:val="singleLevel"/>
    <w:tmpl w:val="866206C0"/>
    <w:lvl w:ilvl="0">
      <w:start w:val="1"/>
      <w:numFmt w:val="bullet"/>
      <w:pStyle w:val="ListBullet5"/>
      <w:lvlText w:val=""/>
      <w:lvlJc w:val="left"/>
      <w:pPr>
        <w:tabs>
          <w:tab w:val="num" w:pos="2061"/>
        </w:tabs>
        <w:ind w:leftChars="800" w:left="2061" w:hangingChars="200" w:hanging="360"/>
      </w:pPr>
      <w:rPr>
        <w:rFonts w:ascii="Wingdings" w:hAnsi="Wingdings" w:hint="default"/>
      </w:rPr>
    </w:lvl>
  </w:abstractNum>
  <w:abstractNum w:abstractNumId="5" w15:restartNumberingAfterBreak="0">
    <w:nsid w:val="FFFFFF81"/>
    <w:multiLevelType w:val="singleLevel"/>
    <w:tmpl w:val="46C42548"/>
    <w:lvl w:ilvl="0">
      <w:start w:val="1"/>
      <w:numFmt w:val="bullet"/>
      <w:pStyle w:val="ListBullet4"/>
      <w:lvlText w:val=""/>
      <w:lvlJc w:val="left"/>
      <w:pPr>
        <w:tabs>
          <w:tab w:val="num" w:pos="1636"/>
        </w:tabs>
        <w:ind w:leftChars="600" w:left="1636" w:hangingChars="200" w:hanging="360"/>
      </w:pPr>
      <w:rPr>
        <w:rFonts w:ascii="Wingdings" w:hAnsi="Wingdings" w:hint="default"/>
      </w:rPr>
    </w:lvl>
  </w:abstractNum>
  <w:abstractNum w:abstractNumId="6" w15:restartNumberingAfterBreak="0">
    <w:nsid w:val="FFFFFF82"/>
    <w:multiLevelType w:val="singleLevel"/>
    <w:tmpl w:val="24DC91A6"/>
    <w:lvl w:ilvl="0">
      <w:start w:val="1"/>
      <w:numFmt w:val="bullet"/>
      <w:pStyle w:val="ListBullet3"/>
      <w:lvlText w:val=""/>
      <w:lvlJc w:val="left"/>
      <w:pPr>
        <w:tabs>
          <w:tab w:val="num" w:pos="1211"/>
        </w:tabs>
        <w:ind w:leftChars="400" w:left="1211" w:hangingChars="200" w:hanging="360"/>
      </w:pPr>
      <w:rPr>
        <w:rFonts w:ascii="Wingdings" w:hAnsi="Wingdings" w:hint="default"/>
      </w:rPr>
    </w:lvl>
  </w:abstractNum>
  <w:abstractNum w:abstractNumId="7" w15:restartNumberingAfterBreak="0">
    <w:nsid w:val="FFFFFF88"/>
    <w:multiLevelType w:val="singleLevel"/>
    <w:tmpl w:val="87B24268"/>
    <w:lvl w:ilvl="0">
      <w:start w:val="1"/>
      <w:numFmt w:val="decimal"/>
      <w:pStyle w:val="ListNumber"/>
      <w:lvlText w:val="%1."/>
      <w:lvlJc w:val="left"/>
      <w:pPr>
        <w:tabs>
          <w:tab w:val="num" w:pos="360"/>
        </w:tabs>
        <w:ind w:left="360" w:hangingChars="200" w:hanging="360"/>
      </w:pPr>
    </w:lvl>
  </w:abstractNum>
  <w:abstractNum w:abstractNumId="8" w15:restartNumberingAfterBreak="0">
    <w:nsid w:val="00FD25CD"/>
    <w:multiLevelType w:val="hybridMultilevel"/>
    <w:tmpl w:val="1A8846DA"/>
    <w:lvl w:ilvl="0" w:tplc="8FD212D6">
      <w:numFmt w:val="bullet"/>
      <w:lvlText w:val=""/>
      <w:lvlJc w:val="left"/>
      <w:pPr>
        <w:ind w:left="720" w:hanging="360"/>
      </w:pPr>
      <w:rPr>
        <w:rFonts w:ascii="Wingdings" w:eastAsia="MS Mincho"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342195A"/>
    <w:multiLevelType w:val="hybridMultilevel"/>
    <w:tmpl w:val="1BEEE0BC"/>
    <w:lvl w:ilvl="0" w:tplc="014AD4B2">
      <w:start w:val="1"/>
      <w:numFmt w:val="decimal"/>
      <w:lvlText w:val="(%1)"/>
      <w:lvlJc w:val="left"/>
      <w:pPr>
        <w:ind w:left="720" w:hanging="360"/>
      </w:pPr>
      <w:rPr>
        <w:rFonts w:cs="Times New Roman" w:hint="default"/>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42C3D36"/>
    <w:multiLevelType w:val="hybridMultilevel"/>
    <w:tmpl w:val="FA3A3A90"/>
    <w:lvl w:ilvl="0" w:tplc="0D109332">
      <w:start w:val="1"/>
      <w:numFmt w:val="decimal"/>
      <w:pStyle w:val="n"/>
      <w:lvlText w:val="備考 %1."/>
      <w:lvlJc w:val="left"/>
      <w:pPr>
        <w:tabs>
          <w:tab w:val="num" w:pos="873"/>
        </w:tabs>
        <w:ind w:left="873" w:hanging="680"/>
      </w:pPr>
      <w:rPr>
        <w:rFonts w:ascii="Arial" w:eastAsia="MS Gothic" w:hAnsi="Arial" w:cs="Times New Roman" w:hint="default"/>
        <w:b w:val="0"/>
        <w:i w:val="0"/>
        <w:color w:val="auto"/>
        <w:sz w:val="18"/>
        <w:szCs w:val="18"/>
        <w:u w:val="none"/>
      </w:rPr>
    </w:lvl>
    <w:lvl w:ilvl="1" w:tplc="FCC816DC">
      <w:start w:val="1"/>
      <w:numFmt w:val="decimal"/>
      <w:lvlText w:val="（%2）"/>
      <w:lvlJc w:val="left"/>
      <w:pPr>
        <w:tabs>
          <w:tab w:val="num" w:pos="1141"/>
        </w:tabs>
        <w:ind w:left="1141" w:hanging="720"/>
      </w:pPr>
      <w:rPr>
        <w:rFonts w:cs="Times New Roman" w:hint="default"/>
      </w:rPr>
    </w:lvl>
    <w:lvl w:ilvl="2" w:tplc="04090011" w:tentative="1">
      <w:start w:val="1"/>
      <w:numFmt w:val="decimalEnclosedCircle"/>
      <w:lvlText w:val="%3"/>
      <w:lvlJc w:val="left"/>
      <w:pPr>
        <w:tabs>
          <w:tab w:val="num" w:pos="1261"/>
        </w:tabs>
        <w:ind w:left="1261" w:hanging="420"/>
      </w:pPr>
      <w:rPr>
        <w:rFonts w:cs="Times New Roman"/>
      </w:rPr>
    </w:lvl>
    <w:lvl w:ilvl="3" w:tplc="0409000F" w:tentative="1">
      <w:start w:val="1"/>
      <w:numFmt w:val="decimal"/>
      <w:lvlText w:val="%4."/>
      <w:lvlJc w:val="left"/>
      <w:pPr>
        <w:tabs>
          <w:tab w:val="num" w:pos="1681"/>
        </w:tabs>
        <w:ind w:left="1681" w:hanging="420"/>
      </w:pPr>
      <w:rPr>
        <w:rFonts w:cs="Times New Roman"/>
      </w:rPr>
    </w:lvl>
    <w:lvl w:ilvl="4" w:tplc="04090017" w:tentative="1">
      <w:start w:val="1"/>
      <w:numFmt w:val="aiueoFullWidth"/>
      <w:lvlText w:val="(%5)"/>
      <w:lvlJc w:val="left"/>
      <w:pPr>
        <w:tabs>
          <w:tab w:val="num" w:pos="2101"/>
        </w:tabs>
        <w:ind w:left="2101" w:hanging="420"/>
      </w:pPr>
      <w:rPr>
        <w:rFonts w:cs="Times New Roman"/>
      </w:rPr>
    </w:lvl>
    <w:lvl w:ilvl="5" w:tplc="04090011" w:tentative="1">
      <w:start w:val="1"/>
      <w:numFmt w:val="decimalEnclosedCircle"/>
      <w:lvlText w:val="%6"/>
      <w:lvlJc w:val="left"/>
      <w:pPr>
        <w:tabs>
          <w:tab w:val="num" w:pos="2521"/>
        </w:tabs>
        <w:ind w:left="2521" w:hanging="420"/>
      </w:pPr>
      <w:rPr>
        <w:rFonts w:cs="Times New Roman"/>
      </w:rPr>
    </w:lvl>
    <w:lvl w:ilvl="6" w:tplc="0409000F" w:tentative="1">
      <w:start w:val="1"/>
      <w:numFmt w:val="decimal"/>
      <w:lvlText w:val="%7."/>
      <w:lvlJc w:val="left"/>
      <w:pPr>
        <w:tabs>
          <w:tab w:val="num" w:pos="2941"/>
        </w:tabs>
        <w:ind w:left="2941" w:hanging="420"/>
      </w:pPr>
      <w:rPr>
        <w:rFonts w:cs="Times New Roman"/>
      </w:rPr>
    </w:lvl>
    <w:lvl w:ilvl="7" w:tplc="04090017" w:tentative="1">
      <w:start w:val="1"/>
      <w:numFmt w:val="aiueoFullWidth"/>
      <w:lvlText w:val="(%8)"/>
      <w:lvlJc w:val="left"/>
      <w:pPr>
        <w:tabs>
          <w:tab w:val="num" w:pos="3361"/>
        </w:tabs>
        <w:ind w:left="3361" w:hanging="420"/>
      </w:pPr>
      <w:rPr>
        <w:rFonts w:cs="Times New Roman"/>
      </w:rPr>
    </w:lvl>
    <w:lvl w:ilvl="8" w:tplc="04090011" w:tentative="1">
      <w:start w:val="1"/>
      <w:numFmt w:val="decimalEnclosedCircle"/>
      <w:lvlText w:val="%9"/>
      <w:lvlJc w:val="left"/>
      <w:pPr>
        <w:tabs>
          <w:tab w:val="num" w:pos="3781"/>
        </w:tabs>
        <w:ind w:left="3781" w:hanging="420"/>
      </w:pPr>
      <w:rPr>
        <w:rFonts w:cs="Times New Roman"/>
      </w:rPr>
    </w:lvl>
  </w:abstractNum>
  <w:abstractNum w:abstractNumId="11" w15:restartNumberingAfterBreak="0">
    <w:nsid w:val="04C944EF"/>
    <w:multiLevelType w:val="hybridMultilevel"/>
    <w:tmpl w:val="082283A6"/>
    <w:lvl w:ilvl="0" w:tplc="0409000F">
      <w:start w:val="1"/>
      <w:numFmt w:val="decimal"/>
      <w:lvlText w:val="%1."/>
      <w:lvlJc w:val="left"/>
      <w:pPr>
        <w:ind w:left="450" w:hanging="360"/>
      </w:pPr>
    </w:lvl>
    <w:lvl w:ilvl="1" w:tplc="04090019">
      <w:start w:val="1"/>
      <w:numFmt w:val="lowerLetter"/>
      <w:lvlText w:val="%2."/>
      <w:lvlJc w:val="left"/>
      <w:pPr>
        <w:ind w:left="1170" w:hanging="360"/>
      </w:pPr>
    </w:lvl>
    <w:lvl w:ilvl="2" w:tplc="0409001B">
      <w:start w:val="1"/>
      <w:numFmt w:val="lowerRoman"/>
      <w:lvlText w:val="%3."/>
      <w:lvlJc w:val="right"/>
      <w:pPr>
        <w:ind w:left="1890" w:hanging="180"/>
      </w:pPr>
    </w:lvl>
    <w:lvl w:ilvl="3" w:tplc="0409000F">
      <w:start w:val="1"/>
      <w:numFmt w:val="decimal"/>
      <w:lvlText w:val="%4."/>
      <w:lvlJc w:val="left"/>
      <w:pPr>
        <w:ind w:left="2610" w:hanging="360"/>
      </w:pPr>
    </w:lvl>
    <w:lvl w:ilvl="4" w:tplc="04090019">
      <w:start w:val="1"/>
      <w:numFmt w:val="lowerLetter"/>
      <w:lvlText w:val="%5."/>
      <w:lvlJc w:val="left"/>
      <w:pPr>
        <w:ind w:left="3330" w:hanging="360"/>
      </w:pPr>
    </w:lvl>
    <w:lvl w:ilvl="5" w:tplc="0409001B">
      <w:start w:val="1"/>
      <w:numFmt w:val="lowerRoman"/>
      <w:lvlText w:val="%6."/>
      <w:lvlJc w:val="right"/>
      <w:pPr>
        <w:ind w:left="4050" w:hanging="180"/>
      </w:pPr>
    </w:lvl>
    <w:lvl w:ilvl="6" w:tplc="0409000F">
      <w:start w:val="1"/>
      <w:numFmt w:val="decimal"/>
      <w:lvlText w:val="%7."/>
      <w:lvlJc w:val="left"/>
      <w:pPr>
        <w:ind w:left="4770" w:hanging="360"/>
      </w:pPr>
    </w:lvl>
    <w:lvl w:ilvl="7" w:tplc="04090019">
      <w:start w:val="1"/>
      <w:numFmt w:val="lowerLetter"/>
      <w:lvlText w:val="%8."/>
      <w:lvlJc w:val="left"/>
      <w:pPr>
        <w:ind w:left="5490" w:hanging="360"/>
      </w:pPr>
    </w:lvl>
    <w:lvl w:ilvl="8" w:tplc="0409001B">
      <w:start w:val="1"/>
      <w:numFmt w:val="lowerRoman"/>
      <w:lvlText w:val="%9."/>
      <w:lvlJc w:val="right"/>
      <w:pPr>
        <w:ind w:left="6210" w:hanging="180"/>
      </w:pPr>
    </w:lvl>
  </w:abstractNum>
  <w:abstractNum w:abstractNumId="12" w15:restartNumberingAfterBreak="0">
    <w:nsid w:val="0CEC70B9"/>
    <w:multiLevelType w:val="hybridMultilevel"/>
    <w:tmpl w:val="71F2BA9C"/>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0E09254A"/>
    <w:multiLevelType w:val="multilevel"/>
    <w:tmpl w:val="00B6AECC"/>
    <w:lvl w:ilvl="0">
      <w:start w:val="1"/>
      <w:numFmt w:val="decimal"/>
      <w:pStyle w:val="Heading1"/>
      <w:lvlText w:val="%1"/>
      <w:lvlJc w:val="left"/>
      <w:pPr>
        <w:ind w:left="425" w:hanging="425"/>
      </w:pPr>
      <w:rPr>
        <w:rFonts w:ascii="Arial" w:eastAsia="MS Mincho" w:hAnsi="Arial" w:cs="Arial" w:hint="default"/>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4" w15:restartNumberingAfterBreak="0">
    <w:nsid w:val="0EF16EF7"/>
    <w:multiLevelType w:val="hybridMultilevel"/>
    <w:tmpl w:val="C0CA9F90"/>
    <w:lvl w:ilvl="0" w:tplc="4328B6F2">
      <w:start w:val="4"/>
      <w:numFmt w:val="bullet"/>
      <w:lvlText w:val="-"/>
      <w:lvlJc w:val="left"/>
      <w:pPr>
        <w:ind w:left="1170" w:hanging="360"/>
      </w:pPr>
      <w:rPr>
        <w:rFonts w:ascii="Calibri" w:eastAsiaTheme="minorEastAsia" w:hAnsi="Calibri" w:cstheme="minorBidi"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15" w15:restartNumberingAfterBreak="0">
    <w:nsid w:val="0F8C325E"/>
    <w:multiLevelType w:val="hybridMultilevel"/>
    <w:tmpl w:val="09788A52"/>
    <w:lvl w:ilvl="0" w:tplc="0409000B">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0FAF6512"/>
    <w:multiLevelType w:val="hybridMultilevel"/>
    <w:tmpl w:val="80E0A346"/>
    <w:lvl w:ilvl="0" w:tplc="056664A4">
      <w:numFmt w:val="bullet"/>
      <w:lvlText w:val=""/>
      <w:lvlJc w:val="left"/>
      <w:pPr>
        <w:ind w:left="720" w:hanging="360"/>
      </w:pPr>
      <w:rPr>
        <w:rFonts w:ascii="Wingdings" w:eastAsia="MS Mincho"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15B0418"/>
    <w:multiLevelType w:val="hybridMultilevel"/>
    <w:tmpl w:val="792CED06"/>
    <w:lvl w:ilvl="0" w:tplc="8C806FB2">
      <w:start w:val="1"/>
      <w:numFmt w:val="decimal"/>
      <w:lvlText w:val="(%1)"/>
      <w:lvlJc w:val="left"/>
      <w:pPr>
        <w:ind w:left="720" w:hanging="360"/>
      </w:pPr>
      <w:rPr>
        <w:rFonts w:cs="Times New Roman" w:hint="default"/>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50478FD"/>
    <w:multiLevelType w:val="hybridMultilevel"/>
    <w:tmpl w:val="B3D0B98C"/>
    <w:lvl w:ilvl="0" w:tplc="4328B6F2">
      <w:start w:val="4"/>
      <w:numFmt w:val="bullet"/>
      <w:lvlText w:val="-"/>
      <w:lvlJc w:val="left"/>
      <w:pPr>
        <w:ind w:left="1140" w:hanging="360"/>
      </w:pPr>
      <w:rPr>
        <w:rFonts w:ascii="Calibri" w:eastAsiaTheme="minorEastAsia" w:hAnsi="Calibri" w:cstheme="minorBidi" w:hint="default"/>
      </w:rPr>
    </w:lvl>
    <w:lvl w:ilvl="1" w:tplc="20000003" w:tentative="1">
      <w:start w:val="1"/>
      <w:numFmt w:val="bullet"/>
      <w:lvlText w:val="o"/>
      <w:lvlJc w:val="left"/>
      <w:pPr>
        <w:ind w:left="1860" w:hanging="360"/>
      </w:pPr>
      <w:rPr>
        <w:rFonts w:ascii="Courier New" w:hAnsi="Courier New" w:cs="Courier New" w:hint="default"/>
      </w:rPr>
    </w:lvl>
    <w:lvl w:ilvl="2" w:tplc="20000005" w:tentative="1">
      <w:start w:val="1"/>
      <w:numFmt w:val="bullet"/>
      <w:lvlText w:val=""/>
      <w:lvlJc w:val="left"/>
      <w:pPr>
        <w:ind w:left="2580" w:hanging="360"/>
      </w:pPr>
      <w:rPr>
        <w:rFonts w:ascii="Wingdings" w:hAnsi="Wingdings" w:hint="default"/>
      </w:rPr>
    </w:lvl>
    <w:lvl w:ilvl="3" w:tplc="20000001" w:tentative="1">
      <w:start w:val="1"/>
      <w:numFmt w:val="bullet"/>
      <w:lvlText w:val=""/>
      <w:lvlJc w:val="left"/>
      <w:pPr>
        <w:ind w:left="3300" w:hanging="360"/>
      </w:pPr>
      <w:rPr>
        <w:rFonts w:ascii="Symbol" w:hAnsi="Symbol" w:hint="default"/>
      </w:rPr>
    </w:lvl>
    <w:lvl w:ilvl="4" w:tplc="20000003" w:tentative="1">
      <w:start w:val="1"/>
      <w:numFmt w:val="bullet"/>
      <w:lvlText w:val="o"/>
      <w:lvlJc w:val="left"/>
      <w:pPr>
        <w:ind w:left="4020" w:hanging="360"/>
      </w:pPr>
      <w:rPr>
        <w:rFonts w:ascii="Courier New" w:hAnsi="Courier New" w:cs="Courier New" w:hint="default"/>
      </w:rPr>
    </w:lvl>
    <w:lvl w:ilvl="5" w:tplc="20000005" w:tentative="1">
      <w:start w:val="1"/>
      <w:numFmt w:val="bullet"/>
      <w:lvlText w:val=""/>
      <w:lvlJc w:val="left"/>
      <w:pPr>
        <w:ind w:left="4740" w:hanging="360"/>
      </w:pPr>
      <w:rPr>
        <w:rFonts w:ascii="Wingdings" w:hAnsi="Wingdings" w:hint="default"/>
      </w:rPr>
    </w:lvl>
    <w:lvl w:ilvl="6" w:tplc="20000001" w:tentative="1">
      <w:start w:val="1"/>
      <w:numFmt w:val="bullet"/>
      <w:lvlText w:val=""/>
      <w:lvlJc w:val="left"/>
      <w:pPr>
        <w:ind w:left="5460" w:hanging="360"/>
      </w:pPr>
      <w:rPr>
        <w:rFonts w:ascii="Symbol" w:hAnsi="Symbol" w:hint="default"/>
      </w:rPr>
    </w:lvl>
    <w:lvl w:ilvl="7" w:tplc="20000003" w:tentative="1">
      <w:start w:val="1"/>
      <w:numFmt w:val="bullet"/>
      <w:lvlText w:val="o"/>
      <w:lvlJc w:val="left"/>
      <w:pPr>
        <w:ind w:left="6180" w:hanging="360"/>
      </w:pPr>
      <w:rPr>
        <w:rFonts w:ascii="Courier New" w:hAnsi="Courier New" w:cs="Courier New" w:hint="default"/>
      </w:rPr>
    </w:lvl>
    <w:lvl w:ilvl="8" w:tplc="20000005" w:tentative="1">
      <w:start w:val="1"/>
      <w:numFmt w:val="bullet"/>
      <w:lvlText w:val=""/>
      <w:lvlJc w:val="left"/>
      <w:pPr>
        <w:ind w:left="6900" w:hanging="360"/>
      </w:pPr>
      <w:rPr>
        <w:rFonts w:ascii="Wingdings" w:hAnsi="Wingdings" w:hint="default"/>
      </w:rPr>
    </w:lvl>
  </w:abstractNum>
  <w:abstractNum w:abstractNumId="19" w15:restartNumberingAfterBreak="0">
    <w:nsid w:val="193F320D"/>
    <w:multiLevelType w:val="hybridMultilevel"/>
    <w:tmpl w:val="8FC065FA"/>
    <w:lvl w:ilvl="0" w:tplc="04090001">
      <w:start w:val="1"/>
      <w:numFmt w:val="bullet"/>
      <w:lvlText w:val=""/>
      <w:lvlJc w:val="left"/>
      <w:pPr>
        <w:ind w:left="720" w:hanging="360"/>
      </w:pPr>
      <w:rPr>
        <w:rFonts w:ascii="Symbol" w:hAnsi="Symbol" w:hint="default"/>
      </w:rPr>
    </w:lvl>
    <w:lvl w:ilvl="1" w:tplc="4328B6F2">
      <w:start w:val="4"/>
      <w:numFmt w:val="bullet"/>
      <w:lvlText w:val="-"/>
      <w:lvlJc w:val="left"/>
      <w:pPr>
        <w:ind w:left="450" w:hanging="360"/>
      </w:pPr>
      <w:rPr>
        <w:rFonts w:ascii="Calibri" w:eastAsiaTheme="minorEastAsia" w:hAnsi="Calibri" w:cstheme="minorBid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A240141"/>
    <w:multiLevelType w:val="hybridMultilevel"/>
    <w:tmpl w:val="8278CFFC"/>
    <w:lvl w:ilvl="0" w:tplc="FFFFFFFF">
      <w:start w:val="1"/>
      <w:numFmt w:val="decimal"/>
      <w:lvlText w:val="(%1)"/>
      <w:lvlJc w:val="left"/>
      <w:pPr>
        <w:ind w:left="720" w:hanging="360"/>
      </w:pPr>
      <w:rPr>
        <w:rFonts w:ascii="Arial" w:hAnsi="Arial" w:cs="Times New Roman" w:hint="default"/>
        <w:sz w:val="21"/>
        <w:szCs w:val="21"/>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1E543D39"/>
    <w:multiLevelType w:val="hybridMultilevel"/>
    <w:tmpl w:val="12243542"/>
    <w:lvl w:ilvl="0" w:tplc="E222EE92">
      <w:start w:val="1"/>
      <w:numFmt w:val="decimal"/>
      <w:lvlText w:val="(%1)"/>
      <w:lvlJc w:val="left"/>
      <w:pPr>
        <w:ind w:left="570" w:hanging="360"/>
      </w:pPr>
      <w:rPr>
        <w:rFonts w:hint="default"/>
      </w:r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22" w15:restartNumberingAfterBreak="0">
    <w:nsid w:val="1F984718"/>
    <w:multiLevelType w:val="hybridMultilevel"/>
    <w:tmpl w:val="5E729854"/>
    <w:lvl w:ilvl="0" w:tplc="04090005">
      <w:start w:val="1"/>
      <w:numFmt w:val="bullet"/>
      <w:lvlText w:val=""/>
      <w:lvlJc w:val="left"/>
      <w:pPr>
        <w:ind w:left="1080" w:hanging="360"/>
      </w:pPr>
      <w:rPr>
        <w:rFonts w:ascii="Wingdings" w:hAnsi="Wingdings"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3" w15:restartNumberingAfterBreak="0">
    <w:nsid w:val="2117361B"/>
    <w:multiLevelType w:val="hybridMultilevel"/>
    <w:tmpl w:val="8278CFFC"/>
    <w:lvl w:ilvl="0" w:tplc="7F320970">
      <w:start w:val="1"/>
      <w:numFmt w:val="decimal"/>
      <w:lvlText w:val="(%1)"/>
      <w:lvlJc w:val="left"/>
      <w:pPr>
        <w:ind w:left="720" w:hanging="360"/>
      </w:pPr>
      <w:rPr>
        <w:rFonts w:ascii="Arial" w:hAnsi="Arial" w:cs="Times New Roman" w:hint="default"/>
        <w:sz w:val="21"/>
        <w:szCs w:val="2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21E76412"/>
    <w:multiLevelType w:val="hybridMultilevel"/>
    <w:tmpl w:val="8278CFFC"/>
    <w:lvl w:ilvl="0" w:tplc="FFFFFFFF">
      <w:start w:val="1"/>
      <w:numFmt w:val="decimal"/>
      <w:lvlText w:val="(%1)"/>
      <w:lvlJc w:val="left"/>
      <w:pPr>
        <w:ind w:left="720" w:hanging="360"/>
      </w:pPr>
      <w:rPr>
        <w:rFonts w:ascii="Arial" w:hAnsi="Arial" w:cs="Times New Roman" w:hint="default"/>
        <w:sz w:val="21"/>
        <w:szCs w:val="21"/>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23CE4CD0"/>
    <w:multiLevelType w:val="hybridMultilevel"/>
    <w:tmpl w:val="BB0E80D4"/>
    <w:lvl w:ilvl="0" w:tplc="4FA4C42E">
      <w:start w:val="1"/>
      <w:numFmt w:val="decimal"/>
      <w:lvlText w:val="(%1)"/>
      <w:lvlJc w:val="left"/>
      <w:pPr>
        <w:ind w:left="720" w:hanging="360"/>
      </w:pPr>
      <w:rPr>
        <w:rFonts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24E10C39"/>
    <w:multiLevelType w:val="hybridMultilevel"/>
    <w:tmpl w:val="2996D272"/>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25A84873"/>
    <w:multiLevelType w:val="hybridMultilevel"/>
    <w:tmpl w:val="3B92A27C"/>
    <w:lvl w:ilvl="0" w:tplc="04090001">
      <w:start w:val="1"/>
      <w:numFmt w:val="bullet"/>
      <w:lvlText w:val=""/>
      <w:lvlJc w:val="left"/>
      <w:pPr>
        <w:ind w:left="1080" w:hanging="360"/>
      </w:pPr>
      <w:rPr>
        <w:rFonts w:ascii="Symbol" w:hAnsi="Symbol"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8" w15:restartNumberingAfterBreak="0">
    <w:nsid w:val="29736D58"/>
    <w:multiLevelType w:val="hybridMultilevel"/>
    <w:tmpl w:val="3FDC2A04"/>
    <w:lvl w:ilvl="0" w:tplc="04090001">
      <w:start w:val="1"/>
      <w:numFmt w:val="bullet"/>
      <w:lvlText w:val=""/>
      <w:lvlJc w:val="left"/>
      <w:pPr>
        <w:ind w:left="720" w:hanging="360"/>
      </w:pPr>
      <w:rPr>
        <w:rFonts w:ascii="Symbol" w:hAnsi="Symbol"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C0335EF"/>
    <w:multiLevelType w:val="hybridMultilevel"/>
    <w:tmpl w:val="98325B78"/>
    <w:lvl w:ilvl="0" w:tplc="4328B6F2">
      <w:start w:val="4"/>
      <w:numFmt w:val="bullet"/>
      <w:lvlText w:val="-"/>
      <w:lvlJc w:val="left"/>
      <w:pPr>
        <w:ind w:left="1080" w:hanging="360"/>
      </w:pPr>
      <w:rPr>
        <w:rFonts w:ascii="Calibri" w:eastAsia="Times New Roman" w:hAnsi="Calibri"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30" w15:restartNumberingAfterBreak="0">
    <w:nsid w:val="2C6D1C04"/>
    <w:multiLevelType w:val="hybridMultilevel"/>
    <w:tmpl w:val="1A7EAAE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15:restartNumberingAfterBreak="0">
    <w:nsid w:val="2E6E70EC"/>
    <w:multiLevelType w:val="hybridMultilevel"/>
    <w:tmpl w:val="D5DE5A74"/>
    <w:lvl w:ilvl="0" w:tplc="04090005">
      <w:start w:val="1"/>
      <w:numFmt w:val="bullet"/>
      <w:lvlText w:val=""/>
      <w:lvlJc w:val="left"/>
      <w:pPr>
        <w:ind w:left="1494" w:hanging="360"/>
      </w:pPr>
      <w:rPr>
        <w:rFonts w:ascii="Wingdings" w:hAnsi="Wingdings" w:hint="default"/>
      </w:rPr>
    </w:lvl>
    <w:lvl w:ilvl="1" w:tplc="04090003" w:tentative="1">
      <w:start w:val="1"/>
      <w:numFmt w:val="bullet"/>
      <w:lvlText w:val="o"/>
      <w:lvlJc w:val="left"/>
      <w:pPr>
        <w:ind w:left="2214" w:hanging="360"/>
      </w:pPr>
      <w:rPr>
        <w:rFonts w:ascii="Courier New" w:hAnsi="Courier New" w:cs="Courier New" w:hint="default"/>
      </w:rPr>
    </w:lvl>
    <w:lvl w:ilvl="2" w:tplc="04090005" w:tentative="1">
      <w:start w:val="1"/>
      <w:numFmt w:val="bullet"/>
      <w:lvlText w:val=""/>
      <w:lvlJc w:val="left"/>
      <w:pPr>
        <w:ind w:left="2934" w:hanging="360"/>
      </w:pPr>
      <w:rPr>
        <w:rFonts w:ascii="Wingdings" w:hAnsi="Wingdings" w:hint="default"/>
      </w:rPr>
    </w:lvl>
    <w:lvl w:ilvl="3" w:tplc="04090001" w:tentative="1">
      <w:start w:val="1"/>
      <w:numFmt w:val="bullet"/>
      <w:lvlText w:val=""/>
      <w:lvlJc w:val="left"/>
      <w:pPr>
        <w:ind w:left="3654" w:hanging="360"/>
      </w:pPr>
      <w:rPr>
        <w:rFonts w:ascii="Symbol" w:hAnsi="Symbol" w:hint="default"/>
      </w:rPr>
    </w:lvl>
    <w:lvl w:ilvl="4" w:tplc="04090003" w:tentative="1">
      <w:start w:val="1"/>
      <w:numFmt w:val="bullet"/>
      <w:lvlText w:val="o"/>
      <w:lvlJc w:val="left"/>
      <w:pPr>
        <w:ind w:left="4374" w:hanging="360"/>
      </w:pPr>
      <w:rPr>
        <w:rFonts w:ascii="Courier New" w:hAnsi="Courier New" w:cs="Courier New" w:hint="default"/>
      </w:rPr>
    </w:lvl>
    <w:lvl w:ilvl="5" w:tplc="04090005" w:tentative="1">
      <w:start w:val="1"/>
      <w:numFmt w:val="bullet"/>
      <w:lvlText w:val=""/>
      <w:lvlJc w:val="left"/>
      <w:pPr>
        <w:ind w:left="5094" w:hanging="360"/>
      </w:pPr>
      <w:rPr>
        <w:rFonts w:ascii="Wingdings" w:hAnsi="Wingdings" w:hint="default"/>
      </w:rPr>
    </w:lvl>
    <w:lvl w:ilvl="6" w:tplc="04090001" w:tentative="1">
      <w:start w:val="1"/>
      <w:numFmt w:val="bullet"/>
      <w:lvlText w:val=""/>
      <w:lvlJc w:val="left"/>
      <w:pPr>
        <w:ind w:left="5814" w:hanging="360"/>
      </w:pPr>
      <w:rPr>
        <w:rFonts w:ascii="Symbol" w:hAnsi="Symbol" w:hint="default"/>
      </w:rPr>
    </w:lvl>
    <w:lvl w:ilvl="7" w:tplc="04090003" w:tentative="1">
      <w:start w:val="1"/>
      <w:numFmt w:val="bullet"/>
      <w:lvlText w:val="o"/>
      <w:lvlJc w:val="left"/>
      <w:pPr>
        <w:ind w:left="6534" w:hanging="360"/>
      </w:pPr>
      <w:rPr>
        <w:rFonts w:ascii="Courier New" w:hAnsi="Courier New" w:cs="Courier New" w:hint="default"/>
      </w:rPr>
    </w:lvl>
    <w:lvl w:ilvl="8" w:tplc="04090005" w:tentative="1">
      <w:start w:val="1"/>
      <w:numFmt w:val="bullet"/>
      <w:lvlText w:val=""/>
      <w:lvlJc w:val="left"/>
      <w:pPr>
        <w:ind w:left="7254" w:hanging="360"/>
      </w:pPr>
      <w:rPr>
        <w:rFonts w:ascii="Wingdings" w:hAnsi="Wingdings" w:hint="default"/>
      </w:rPr>
    </w:lvl>
  </w:abstractNum>
  <w:abstractNum w:abstractNumId="32" w15:restartNumberingAfterBreak="0">
    <w:nsid w:val="2E8F55E6"/>
    <w:multiLevelType w:val="hybridMultilevel"/>
    <w:tmpl w:val="358C93CC"/>
    <w:lvl w:ilvl="0" w:tplc="04090005">
      <w:start w:val="1"/>
      <w:numFmt w:val="bullet"/>
      <w:lvlText w:val=""/>
      <w:lvlJc w:val="left"/>
      <w:pPr>
        <w:ind w:left="1440" w:hanging="360"/>
      </w:pPr>
      <w:rPr>
        <w:rFonts w:ascii="Wingdings" w:hAnsi="Wingdings" w:hint="default"/>
      </w:rPr>
    </w:lvl>
    <w:lvl w:ilvl="1" w:tplc="04090005">
      <w:start w:val="1"/>
      <w:numFmt w:val="bullet"/>
      <w:lvlText w:val=""/>
      <w:lvlJc w:val="left"/>
      <w:pPr>
        <w:ind w:left="2160" w:hanging="360"/>
      </w:pPr>
      <w:rPr>
        <w:rFonts w:ascii="Wingdings" w:hAnsi="Wingdings"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2EF40DBE"/>
    <w:multiLevelType w:val="hybridMultilevel"/>
    <w:tmpl w:val="EEA25F5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4" w15:restartNumberingAfterBreak="0">
    <w:nsid w:val="2F9D4F3E"/>
    <w:multiLevelType w:val="hybridMultilevel"/>
    <w:tmpl w:val="B150EB1E"/>
    <w:lvl w:ilvl="0" w:tplc="E122964E">
      <w:numFmt w:val="bullet"/>
      <w:lvlText w:val=""/>
      <w:lvlJc w:val="left"/>
      <w:pPr>
        <w:ind w:left="720" w:hanging="360"/>
      </w:pPr>
      <w:rPr>
        <w:rFonts w:ascii="Wingdings" w:eastAsia="MS Mincho"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2FDC35C1"/>
    <w:multiLevelType w:val="hybridMultilevel"/>
    <w:tmpl w:val="B7DA9BCA"/>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325E0F57"/>
    <w:multiLevelType w:val="hybridMultilevel"/>
    <w:tmpl w:val="735029EE"/>
    <w:lvl w:ilvl="0" w:tplc="E998164A">
      <w:start w:val="3"/>
      <w:numFmt w:val="decimal"/>
      <w:lvlText w:val="(%1)"/>
      <w:lvlJc w:val="left"/>
      <w:pPr>
        <w:ind w:left="720" w:hanging="360"/>
      </w:pPr>
      <w:rPr>
        <w:rFonts w:ascii="Arial" w:hAnsi="Arial" w:cs="Times New Roman" w:hint="default"/>
        <w:sz w:val="21"/>
        <w:szCs w:val="2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34CF2EEF"/>
    <w:multiLevelType w:val="hybridMultilevel"/>
    <w:tmpl w:val="1B68E202"/>
    <w:lvl w:ilvl="0" w:tplc="0409000F">
      <w:start w:val="1"/>
      <w:numFmt w:val="decimal"/>
      <w:lvlText w:val="%1."/>
      <w:lvlJc w:val="left"/>
      <w:pPr>
        <w:ind w:left="450" w:hanging="360"/>
      </w:pPr>
    </w:lvl>
    <w:lvl w:ilvl="1" w:tplc="04090019">
      <w:start w:val="1"/>
      <w:numFmt w:val="lowerLetter"/>
      <w:lvlText w:val="%2."/>
      <w:lvlJc w:val="left"/>
      <w:pPr>
        <w:ind w:left="1170" w:hanging="360"/>
      </w:pPr>
    </w:lvl>
    <w:lvl w:ilvl="2" w:tplc="0409001B">
      <w:start w:val="1"/>
      <w:numFmt w:val="lowerRoman"/>
      <w:lvlText w:val="%3."/>
      <w:lvlJc w:val="right"/>
      <w:pPr>
        <w:ind w:left="1890" w:hanging="180"/>
      </w:pPr>
    </w:lvl>
    <w:lvl w:ilvl="3" w:tplc="0409000F">
      <w:start w:val="1"/>
      <w:numFmt w:val="decimal"/>
      <w:lvlText w:val="%4."/>
      <w:lvlJc w:val="left"/>
      <w:pPr>
        <w:ind w:left="2610" w:hanging="360"/>
      </w:pPr>
    </w:lvl>
    <w:lvl w:ilvl="4" w:tplc="04090019">
      <w:start w:val="1"/>
      <w:numFmt w:val="lowerLetter"/>
      <w:lvlText w:val="%5."/>
      <w:lvlJc w:val="left"/>
      <w:pPr>
        <w:ind w:left="3330" w:hanging="360"/>
      </w:pPr>
    </w:lvl>
    <w:lvl w:ilvl="5" w:tplc="0409001B">
      <w:start w:val="1"/>
      <w:numFmt w:val="lowerRoman"/>
      <w:lvlText w:val="%6."/>
      <w:lvlJc w:val="right"/>
      <w:pPr>
        <w:ind w:left="4050" w:hanging="180"/>
      </w:pPr>
    </w:lvl>
    <w:lvl w:ilvl="6" w:tplc="0409000F">
      <w:start w:val="1"/>
      <w:numFmt w:val="decimal"/>
      <w:lvlText w:val="%7."/>
      <w:lvlJc w:val="left"/>
      <w:pPr>
        <w:ind w:left="4770" w:hanging="360"/>
      </w:pPr>
    </w:lvl>
    <w:lvl w:ilvl="7" w:tplc="04090019">
      <w:start w:val="1"/>
      <w:numFmt w:val="lowerLetter"/>
      <w:lvlText w:val="%8."/>
      <w:lvlJc w:val="left"/>
      <w:pPr>
        <w:ind w:left="5490" w:hanging="360"/>
      </w:pPr>
    </w:lvl>
    <w:lvl w:ilvl="8" w:tplc="0409001B">
      <w:start w:val="1"/>
      <w:numFmt w:val="lowerRoman"/>
      <w:lvlText w:val="%9."/>
      <w:lvlJc w:val="right"/>
      <w:pPr>
        <w:ind w:left="6210" w:hanging="180"/>
      </w:pPr>
    </w:lvl>
  </w:abstractNum>
  <w:abstractNum w:abstractNumId="38" w15:restartNumberingAfterBreak="0">
    <w:nsid w:val="35553398"/>
    <w:multiLevelType w:val="hybridMultilevel"/>
    <w:tmpl w:val="5E5E968E"/>
    <w:lvl w:ilvl="0" w:tplc="A426B6D4">
      <w:numFmt w:val="bullet"/>
      <w:lvlText w:val=""/>
      <w:lvlJc w:val="left"/>
      <w:pPr>
        <w:ind w:left="720" w:hanging="360"/>
      </w:pPr>
      <w:rPr>
        <w:rFonts w:ascii="Wingdings" w:eastAsia="MS Mincho"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3801309C"/>
    <w:multiLevelType w:val="hybridMultilevel"/>
    <w:tmpl w:val="C436CA0E"/>
    <w:lvl w:ilvl="0" w:tplc="4328B6F2">
      <w:start w:val="4"/>
      <w:numFmt w:val="bullet"/>
      <w:lvlText w:val="-"/>
      <w:lvlJc w:val="left"/>
      <w:pPr>
        <w:ind w:left="1080" w:hanging="360"/>
      </w:pPr>
      <w:rPr>
        <w:rFonts w:ascii="Calibri" w:eastAsia="Times New Roman" w:hAnsi="Calibri"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40" w15:restartNumberingAfterBreak="0">
    <w:nsid w:val="38DE6160"/>
    <w:multiLevelType w:val="hybridMultilevel"/>
    <w:tmpl w:val="D1368A64"/>
    <w:lvl w:ilvl="0" w:tplc="04090017">
      <w:start w:val="1"/>
      <w:numFmt w:val="lowerLetter"/>
      <w:lvlText w:val="%1)"/>
      <w:lvlJc w:val="left"/>
      <w:pPr>
        <w:ind w:left="2160" w:hanging="360"/>
      </w:pPr>
    </w:lvl>
    <w:lvl w:ilvl="1" w:tplc="04090019">
      <w:start w:val="1"/>
      <w:numFmt w:val="lowerLetter"/>
      <w:lvlText w:val="%2."/>
      <w:lvlJc w:val="left"/>
      <w:pPr>
        <w:ind w:left="2880" w:hanging="360"/>
      </w:pPr>
    </w:lvl>
    <w:lvl w:ilvl="2" w:tplc="0409001B">
      <w:start w:val="1"/>
      <w:numFmt w:val="lowerRoman"/>
      <w:lvlText w:val="%3."/>
      <w:lvlJc w:val="right"/>
      <w:pPr>
        <w:ind w:left="3600" w:hanging="180"/>
      </w:pPr>
    </w:lvl>
    <w:lvl w:ilvl="3" w:tplc="0409000F">
      <w:start w:val="1"/>
      <w:numFmt w:val="decimal"/>
      <w:lvlText w:val="%4."/>
      <w:lvlJc w:val="left"/>
      <w:pPr>
        <w:ind w:left="4320" w:hanging="360"/>
      </w:pPr>
    </w:lvl>
    <w:lvl w:ilvl="4" w:tplc="04090019">
      <w:start w:val="1"/>
      <w:numFmt w:val="lowerLetter"/>
      <w:lvlText w:val="%5."/>
      <w:lvlJc w:val="left"/>
      <w:pPr>
        <w:ind w:left="5040" w:hanging="360"/>
      </w:pPr>
    </w:lvl>
    <w:lvl w:ilvl="5" w:tplc="0409001B">
      <w:start w:val="1"/>
      <w:numFmt w:val="lowerRoman"/>
      <w:lvlText w:val="%6."/>
      <w:lvlJc w:val="right"/>
      <w:pPr>
        <w:ind w:left="5760" w:hanging="180"/>
      </w:pPr>
    </w:lvl>
    <w:lvl w:ilvl="6" w:tplc="0409000F">
      <w:start w:val="1"/>
      <w:numFmt w:val="decimal"/>
      <w:lvlText w:val="%7."/>
      <w:lvlJc w:val="left"/>
      <w:pPr>
        <w:ind w:left="6480" w:hanging="360"/>
      </w:pPr>
    </w:lvl>
    <w:lvl w:ilvl="7" w:tplc="04090019">
      <w:start w:val="1"/>
      <w:numFmt w:val="lowerLetter"/>
      <w:lvlText w:val="%8."/>
      <w:lvlJc w:val="left"/>
      <w:pPr>
        <w:ind w:left="7200" w:hanging="360"/>
      </w:pPr>
    </w:lvl>
    <w:lvl w:ilvl="8" w:tplc="0409001B">
      <w:start w:val="1"/>
      <w:numFmt w:val="lowerRoman"/>
      <w:lvlText w:val="%9."/>
      <w:lvlJc w:val="right"/>
      <w:pPr>
        <w:ind w:left="7920" w:hanging="180"/>
      </w:pPr>
    </w:lvl>
  </w:abstractNum>
  <w:abstractNum w:abstractNumId="41" w15:restartNumberingAfterBreak="0">
    <w:nsid w:val="3C0A0859"/>
    <w:multiLevelType w:val="hybridMultilevel"/>
    <w:tmpl w:val="FC96D226"/>
    <w:lvl w:ilvl="0" w:tplc="4328B6F2">
      <w:start w:val="4"/>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3DB86C6F"/>
    <w:multiLevelType w:val="multilevel"/>
    <w:tmpl w:val="5936DE7C"/>
    <w:styleLink w:val="1"/>
    <w:lvl w:ilvl="0">
      <w:start w:val="7"/>
      <w:numFmt w:val="decimal"/>
      <w:lvlText w:val="%1"/>
      <w:lvlJc w:val="left"/>
      <w:pPr>
        <w:ind w:left="425" w:hanging="425"/>
      </w:pPr>
      <w:rPr>
        <w:rFonts w:hint="default"/>
      </w:rPr>
    </w:lvl>
    <w:lvl w:ilvl="1">
      <w:start w:val="1"/>
      <w:numFmt w:val="decimal"/>
      <w:lvlText w:val="%1.%2"/>
      <w:lvlJc w:val="left"/>
      <w:pPr>
        <w:ind w:left="1135" w:hanging="567"/>
      </w:pPr>
      <w:rPr>
        <w:rFonts w:ascii="MS Gothic" w:eastAsia="MS Gothic" w:hAnsi="MS Gothic" w:hint="eastAsia"/>
        <w:b w:val="0"/>
        <w:color w:val="auto"/>
      </w:rPr>
    </w:lvl>
    <w:lvl w:ilvl="2">
      <w:start w:val="1"/>
      <w:numFmt w:val="decimal"/>
      <w:lvlText w:val="%1.%2.%3"/>
      <w:lvlJc w:val="left"/>
      <w:pPr>
        <w:ind w:left="1277" w:hanging="567"/>
      </w:pPr>
      <w:rPr>
        <w:rFonts w:hint="eastAsia"/>
      </w:rPr>
    </w:lvl>
    <w:lvl w:ilvl="3">
      <w:start w:val="1"/>
      <w:numFmt w:val="decimal"/>
      <w:lvlText w:val="%1.%2.%3.%4"/>
      <w:lvlJc w:val="left"/>
      <w:pPr>
        <w:ind w:left="1701" w:hanging="708"/>
      </w:pPr>
      <w:rPr>
        <w:rFonts w:hint="eastAsia"/>
        <w:b w: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43" w15:restartNumberingAfterBreak="0">
    <w:nsid w:val="3DD26BE0"/>
    <w:multiLevelType w:val="hybridMultilevel"/>
    <w:tmpl w:val="851042F4"/>
    <w:lvl w:ilvl="0" w:tplc="FF027858">
      <w:start w:val="1"/>
      <w:numFmt w:val="decimal"/>
      <w:lvlText w:val="%1."/>
      <w:lvlJc w:val="left"/>
      <w:pPr>
        <w:ind w:left="720" w:hanging="360"/>
      </w:pPr>
    </w:lvl>
    <w:lvl w:ilvl="1" w:tplc="6D388BAE">
      <w:start w:val="1"/>
      <w:numFmt w:val="lowerLetter"/>
      <w:lvlText w:val="%2."/>
      <w:lvlJc w:val="left"/>
      <w:pPr>
        <w:ind w:left="1440" w:hanging="360"/>
      </w:pPr>
    </w:lvl>
    <w:lvl w:ilvl="2" w:tplc="33246A90">
      <w:start w:val="1"/>
      <w:numFmt w:val="lowerRoman"/>
      <w:lvlText w:val="%3."/>
      <w:lvlJc w:val="right"/>
      <w:pPr>
        <w:ind w:left="2160" w:hanging="180"/>
      </w:pPr>
    </w:lvl>
    <w:lvl w:ilvl="3" w:tplc="972C190C">
      <w:start w:val="1"/>
      <w:numFmt w:val="decimal"/>
      <w:lvlText w:val="%4."/>
      <w:lvlJc w:val="left"/>
      <w:pPr>
        <w:ind w:left="2880" w:hanging="360"/>
      </w:pPr>
    </w:lvl>
    <w:lvl w:ilvl="4" w:tplc="67A0F6F0">
      <w:start w:val="1"/>
      <w:numFmt w:val="lowerLetter"/>
      <w:lvlText w:val="%5."/>
      <w:lvlJc w:val="left"/>
      <w:pPr>
        <w:ind w:left="3600" w:hanging="360"/>
      </w:pPr>
    </w:lvl>
    <w:lvl w:ilvl="5" w:tplc="1A1E3F3A">
      <w:start w:val="1"/>
      <w:numFmt w:val="lowerRoman"/>
      <w:lvlText w:val="%6."/>
      <w:lvlJc w:val="right"/>
      <w:pPr>
        <w:ind w:left="4320" w:hanging="180"/>
      </w:pPr>
    </w:lvl>
    <w:lvl w:ilvl="6" w:tplc="10E21AB8">
      <w:start w:val="1"/>
      <w:numFmt w:val="decimal"/>
      <w:lvlText w:val="%7."/>
      <w:lvlJc w:val="left"/>
      <w:pPr>
        <w:ind w:left="5040" w:hanging="360"/>
      </w:pPr>
    </w:lvl>
    <w:lvl w:ilvl="7" w:tplc="89CCBAC0">
      <w:start w:val="1"/>
      <w:numFmt w:val="lowerLetter"/>
      <w:lvlText w:val="%8."/>
      <w:lvlJc w:val="left"/>
      <w:pPr>
        <w:ind w:left="5760" w:hanging="360"/>
      </w:pPr>
    </w:lvl>
    <w:lvl w:ilvl="8" w:tplc="005C3602">
      <w:start w:val="1"/>
      <w:numFmt w:val="lowerRoman"/>
      <w:lvlText w:val="%9."/>
      <w:lvlJc w:val="right"/>
      <w:pPr>
        <w:ind w:left="6480" w:hanging="180"/>
      </w:pPr>
    </w:lvl>
  </w:abstractNum>
  <w:abstractNum w:abstractNumId="44" w15:restartNumberingAfterBreak="0">
    <w:nsid w:val="42C54B31"/>
    <w:multiLevelType w:val="hybridMultilevel"/>
    <w:tmpl w:val="C3D2C496"/>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5" w15:restartNumberingAfterBreak="0">
    <w:nsid w:val="43FB3183"/>
    <w:multiLevelType w:val="hybridMultilevel"/>
    <w:tmpl w:val="214E0A62"/>
    <w:lvl w:ilvl="0" w:tplc="A78ACD5E">
      <w:start w:val="1"/>
      <w:numFmt w:val="decimal"/>
      <w:lvlText w:val="(%1)"/>
      <w:lvlJc w:val="left"/>
      <w:pPr>
        <w:ind w:left="720" w:hanging="360"/>
      </w:pPr>
      <w:rPr>
        <w:rFonts w:ascii="Arial" w:hAnsi="Arial" w:cs="Times New Roman" w:hint="default"/>
        <w:sz w:val="21"/>
        <w:szCs w:val="21"/>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6" w15:restartNumberingAfterBreak="0">
    <w:nsid w:val="483C6153"/>
    <w:multiLevelType w:val="hybridMultilevel"/>
    <w:tmpl w:val="462A04BA"/>
    <w:lvl w:ilvl="0" w:tplc="0060BDF8">
      <w:numFmt w:val="bullet"/>
      <w:lvlText w:val=""/>
      <w:lvlJc w:val="left"/>
      <w:pPr>
        <w:ind w:left="720" w:hanging="360"/>
      </w:pPr>
      <w:rPr>
        <w:rFonts w:ascii="Wingdings" w:eastAsia="MS Mincho"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4984180B"/>
    <w:multiLevelType w:val="hybridMultilevel"/>
    <w:tmpl w:val="F968BB1A"/>
    <w:lvl w:ilvl="0" w:tplc="D17614B4">
      <w:start w:val="1"/>
      <w:numFmt w:val="bullet"/>
      <w:lvlText w:val=""/>
      <w:lvlJc w:val="left"/>
      <w:pPr>
        <w:ind w:left="1080" w:hanging="360"/>
      </w:pPr>
      <w:rPr>
        <w:rFonts w:ascii="Wingdings" w:hAnsi="Wingdings"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48" w15:restartNumberingAfterBreak="0">
    <w:nsid w:val="4A2D5424"/>
    <w:multiLevelType w:val="hybridMultilevel"/>
    <w:tmpl w:val="A8E03FF4"/>
    <w:lvl w:ilvl="0" w:tplc="E4542526">
      <w:numFmt w:val="bullet"/>
      <w:lvlText w:val="-"/>
      <w:lvlJc w:val="left"/>
      <w:pPr>
        <w:ind w:left="420" w:hanging="420"/>
      </w:pPr>
      <w:rPr>
        <w:rFonts w:ascii="Arial" w:eastAsia="MS Gothic" w:hAnsi="Arial" w:hint="default"/>
      </w:rPr>
    </w:lvl>
    <w:lvl w:ilvl="1" w:tplc="0409000B">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9" w15:restartNumberingAfterBreak="0">
    <w:nsid w:val="4A7247E5"/>
    <w:multiLevelType w:val="hybridMultilevel"/>
    <w:tmpl w:val="8808FEC8"/>
    <w:lvl w:ilvl="0" w:tplc="0409000F">
      <w:start w:val="1"/>
      <w:numFmt w:val="decimal"/>
      <w:lvlText w:val="%1."/>
      <w:lvlJc w:val="left"/>
      <w:pPr>
        <w:ind w:left="450" w:hanging="360"/>
      </w:pPr>
    </w:lvl>
    <w:lvl w:ilvl="1" w:tplc="04090019">
      <w:start w:val="1"/>
      <w:numFmt w:val="lowerLetter"/>
      <w:lvlText w:val="%2."/>
      <w:lvlJc w:val="left"/>
      <w:pPr>
        <w:ind w:left="1170" w:hanging="360"/>
      </w:pPr>
    </w:lvl>
    <w:lvl w:ilvl="2" w:tplc="0409001B">
      <w:start w:val="1"/>
      <w:numFmt w:val="lowerRoman"/>
      <w:lvlText w:val="%3."/>
      <w:lvlJc w:val="right"/>
      <w:pPr>
        <w:ind w:left="1890" w:hanging="180"/>
      </w:pPr>
    </w:lvl>
    <w:lvl w:ilvl="3" w:tplc="0409000F">
      <w:start w:val="1"/>
      <w:numFmt w:val="decimal"/>
      <w:lvlText w:val="%4."/>
      <w:lvlJc w:val="left"/>
      <w:pPr>
        <w:ind w:left="2610" w:hanging="360"/>
      </w:pPr>
    </w:lvl>
    <w:lvl w:ilvl="4" w:tplc="04090019">
      <w:start w:val="1"/>
      <w:numFmt w:val="lowerLetter"/>
      <w:lvlText w:val="%5."/>
      <w:lvlJc w:val="left"/>
      <w:pPr>
        <w:ind w:left="3330" w:hanging="360"/>
      </w:pPr>
    </w:lvl>
    <w:lvl w:ilvl="5" w:tplc="0409001B">
      <w:start w:val="1"/>
      <w:numFmt w:val="lowerRoman"/>
      <w:lvlText w:val="%6."/>
      <w:lvlJc w:val="right"/>
      <w:pPr>
        <w:ind w:left="4050" w:hanging="180"/>
      </w:pPr>
    </w:lvl>
    <w:lvl w:ilvl="6" w:tplc="0409000F">
      <w:start w:val="1"/>
      <w:numFmt w:val="decimal"/>
      <w:lvlText w:val="%7."/>
      <w:lvlJc w:val="left"/>
      <w:pPr>
        <w:ind w:left="4770" w:hanging="360"/>
      </w:pPr>
    </w:lvl>
    <w:lvl w:ilvl="7" w:tplc="04090019">
      <w:start w:val="1"/>
      <w:numFmt w:val="lowerLetter"/>
      <w:lvlText w:val="%8."/>
      <w:lvlJc w:val="left"/>
      <w:pPr>
        <w:ind w:left="5490" w:hanging="360"/>
      </w:pPr>
    </w:lvl>
    <w:lvl w:ilvl="8" w:tplc="0409001B">
      <w:start w:val="1"/>
      <w:numFmt w:val="lowerRoman"/>
      <w:lvlText w:val="%9."/>
      <w:lvlJc w:val="right"/>
      <w:pPr>
        <w:ind w:left="6210" w:hanging="180"/>
      </w:pPr>
    </w:lvl>
  </w:abstractNum>
  <w:abstractNum w:abstractNumId="50" w15:restartNumberingAfterBreak="0">
    <w:nsid w:val="4AA71FB9"/>
    <w:multiLevelType w:val="hybridMultilevel"/>
    <w:tmpl w:val="8278CFFC"/>
    <w:lvl w:ilvl="0" w:tplc="FFFFFFFF">
      <w:start w:val="1"/>
      <w:numFmt w:val="decimal"/>
      <w:lvlText w:val="(%1)"/>
      <w:lvlJc w:val="left"/>
      <w:pPr>
        <w:ind w:left="720" w:hanging="360"/>
      </w:pPr>
      <w:rPr>
        <w:rFonts w:ascii="Arial" w:hAnsi="Arial" w:cs="Times New Roman" w:hint="default"/>
        <w:sz w:val="21"/>
        <w:szCs w:val="21"/>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1" w15:restartNumberingAfterBreak="0">
    <w:nsid w:val="4CEE0244"/>
    <w:multiLevelType w:val="hybridMultilevel"/>
    <w:tmpl w:val="D5162B74"/>
    <w:lvl w:ilvl="0" w:tplc="04090001">
      <w:start w:val="1"/>
      <w:numFmt w:val="bullet"/>
      <w:lvlText w:val=""/>
      <w:lvlJc w:val="left"/>
      <w:pPr>
        <w:tabs>
          <w:tab w:val="num" w:pos="360"/>
        </w:tabs>
        <w:ind w:left="360" w:hanging="360"/>
      </w:pPr>
      <w:rPr>
        <w:rFonts w:ascii="Symbol" w:hAnsi="Symbol" w:hint="default"/>
      </w:rPr>
    </w:lvl>
    <w:lvl w:ilvl="1" w:tplc="04090001">
      <w:start w:val="1"/>
      <w:numFmt w:val="bullet"/>
      <w:lvlText w:val=""/>
      <w:lvlJc w:val="left"/>
      <w:pPr>
        <w:tabs>
          <w:tab w:val="num" w:pos="840"/>
        </w:tabs>
        <w:ind w:left="840" w:hanging="420"/>
      </w:pPr>
      <w:rPr>
        <w:rFonts w:ascii="Symbol" w:hAnsi="Symbol" w:hint="default"/>
      </w:rPr>
    </w:lvl>
    <w:lvl w:ilvl="2" w:tplc="0409000D">
      <w:start w:val="1"/>
      <w:numFmt w:val="bullet"/>
      <w:lvlText w:val=""/>
      <w:lvlJc w:val="left"/>
      <w:pPr>
        <w:tabs>
          <w:tab w:val="num" w:pos="1260"/>
        </w:tabs>
        <w:ind w:left="1260" w:hanging="420"/>
      </w:pPr>
      <w:rPr>
        <w:rFonts w:ascii="Wingdings" w:hAnsi="Wingdings" w:hint="default"/>
      </w:rPr>
    </w:lvl>
    <w:lvl w:ilvl="3" w:tplc="69AEAC6A">
      <w:start w:val="3"/>
      <w:numFmt w:val="bullet"/>
      <w:lvlText w:val="•"/>
      <w:lvlJc w:val="left"/>
      <w:pPr>
        <w:ind w:left="1620" w:hanging="360"/>
      </w:pPr>
      <w:rPr>
        <w:rFonts w:ascii="Arial" w:eastAsia="MS Mincho" w:hAnsi="Arial" w:cs="Arial" w:hint="default"/>
      </w:rPr>
    </w:lvl>
    <w:lvl w:ilvl="4" w:tplc="0409000B" w:tentative="1">
      <w:start w:val="1"/>
      <w:numFmt w:val="bullet"/>
      <w:lvlText w:val=""/>
      <w:lvlJc w:val="left"/>
      <w:pPr>
        <w:tabs>
          <w:tab w:val="num" w:pos="2100"/>
        </w:tabs>
        <w:ind w:left="2100" w:hanging="420"/>
      </w:pPr>
      <w:rPr>
        <w:rFonts w:ascii="Wingdings" w:hAnsi="Wingdings" w:hint="default"/>
      </w:rPr>
    </w:lvl>
    <w:lvl w:ilvl="5" w:tplc="0409000D"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B" w:tentative="1">
      <w:start w:val="1"/>
      <w:numFmt w:val="bullet"/>
      <w:lvlText w:val=""/>
      <w:lvlJc w:val="left"/>
      <w:pPr>
        <w:tabs>
          <w:tab w:val="num" w:pos="3360"/>
        </w:tabs>
        <w:ind w:left="3360" w:hanging="420"/>
      </w:pPr>
      <w:rPr>
        <w:rFonts w:ascii="Wingdings" w:hAnsi="Wingdings" w:hint="default"/>
      </w:rPr>
    </w:lvl>
    <w:lvl w:ilvl="8" w:tplc="0409000D" w:tentative="1">
      <w:start w:val="1"/>
      <w:numFmt w:val="bullet"/>
      <w:lvlText w:val=""/>
      <w:lvlJc w:val="left"/>
      <w:pPr>
        <w:tabs>
          <w:tab w:val="num" w:pos="3780"/>
        </w:tabs>
        <w:ind w:left="3780" w:hanging="420"/>
      </w:pPr>
      <w:rPr>
        <w:rFonts w:ascii="Wingdings" w:hAnsi="Wingdings" w:hint="default"/>
      </w:rPr>
    </w:lvl>
  </w:abstractNum>
  <w:abstractNum w:abstractNumId="52" w15:restartNumberingAfterBreak="0">
    <w:nsid w:val="4DD51B99"/>
    <w:multiLevelType w:val="hybridMultilevel"/>
    <w:tmpl w:val="082283A6"/>
    <w:lvl w:ilvl="0" w:tplc="0409000F">
      <w:start w:val="1"/>
      <w:numFmt w:val="decimal"/>
      <w:lvlText w:val="%1."/>
      <w:lvlJc w:val="left"/>
      <w:pPr>
        <w:ind w:left="450" w:hanging="360"/>
      </w:pPr>
    </w:lvl>
    <w:lvl w:ilvl="1" w:tplc="04090019">
      <w:start w:val="1"/>
      <w:numFmt w:val="lowerLetter"/>
      <w:lvlText w:val="%2."/>
      <w:lvlJc w:val="left"/>
      <w:pPr>
        <w:ind w:left="1170" w:hanging="360"/>
      </w:pPr>
    </w:lvl>
    <w:lvl w:ilvl="2" w:tplc="0409001B">
      <w:start w:val="1"/>
      <w:numFmt w:val="lowerRoman"/>
      <w:lvlText w:val="%3."/>
      <w:lvlJc w:val="right"/>
      <w:pPr>
        <w:ind w:left="1890" w:hanging="180"/>
      </w:pPr>
    </w:lvl>
    <w:lvl w:ilvl="3" w:tplc="0409000F">
      <w:start w:val="1"/>
      <w:numFmt w:val="decimal"/>
      <w:lvlText w:val="%4."/>
      <w:lvlJc w:val="left"/>
      <w:pPr>
        <w:ind w:left="2610" w:hanging="360"/>
      </w:pPr>
    </w:lvl>
    <w:lvl w:ilvl="4" w:tplc="04090019">
      <w:start w:val="1"/>
      <w:numFmt w:val="lowerLetter"/>
      <w:lvlText w:val="%5."/>
      <w:lvlJc w:val="left"/>
      <w:pPr>
        <w:ind w:left="3330" w:hanging="360"/>
      </w:pPr>
    </w:lvl>
    <w:lvl w:ilvl="5" w:tplc="0409001B">
      <w:start w:val="1"/>
      <w:numFmt w:val="lowerRoman"/>
      <w:lvlText w:val="%6."/>
      <w:lvlJc w:val="right"/>
      <w:pPr>
        <w:ind w:left="4050" w:hanging="180"/>
      </w:pPr>
    </w:lvl>
    <w:lvl w:ilvl="6" w:tplc="0409000F">
      <w:start w:val="1"/>
      <w:numFmt w:val="decimal"/>
      <w:lvlText w:val="%7."/>
      <w:lvlJc w:val="left"/>
      <w:pPr>
        <w:ind w:left="4770" w:hanging="360"/>
      </w:pPr>
    </w:lvl>
    <w:lvl w:ilvl="7" w:tplc="04090019">
      <w:start w:val="1"/>
      <w:numFmt w:val="lowerLetter"/>
      <w:lvlText w:val="%8."/>
      <w:lvlJc w:val="left"/>
      <w:pPr>
        <w:ind w:left="5490" w:hanging="360"/>
      </w:pPr>
    </w:lvl>
    <w:lvl w:ilvl="8" w:tplc="0409001B">
      <w:start w:val="1"/>
      <w:numFmt w:val="lowerRoman"/>
      <w:lvlText w:val="%9."/>
      <w:lvlJc w:val="right"/>
      <w:pPr>
        <w:ind w:left="6210" w:hanging="180"/>
      </w:pPr>
    </w:lvl>
  </w:abstractNum>
  <w:abstractNum w:abstractNumId="53" w15:restartNumberingAfterBreak="0">
    <w:nsid w:val="4DEB7C9D"/>
    <w:multiLevelType w:val="hybridMultilevel"/>
    <w:tmpl w:val="8278CFFC"/>
    <w:lvl w:ilvl="0" w:tplc="FFFFFFFF">
      <w:start w:val="1"/>
      <w:numFmt w:val="decimal"/>
      <w:lvlText w:val="(%1)"/>
      <w:lvlJc w:val="left"/>
      <w:pPr>
        <w:ind w:left="720" w:hanging="360"/>
      </w:pPr>
      <w:rPr>
        <w:rFonts w:ascii="Arial" w:hAnsi="Arial" w:cs="Times New Roman" w:hint="default"/>
        <w:sz w:val="21"/>
        <w:szCs w:val="21"/>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4" w15:restartNumberingAfterBreak="0">
    <w:nsid w:val="50593DC1"/>
    <w:multiLevelType w:val="hybridMultilevel"/>
    <w:tmpl w:val="A5A05D76"/>
    <w:lvl w:ilvl="0" w:tplc="0862EAEA">
      <w:start w:val="1"/>
      <w:numFmt w:val="bullet"/>
      <w:pStyle w:val="ListBullet2"/>
      <w:lvlText w:val=""/>
      <w:lvlJc w:val="left"/>
      <w:pPr>
        <w:tabs>
          <w:tab w:val="num" w:pos="119"/>
        </w:tabs>
        <w:ind w:left="119" w:firstLine="301"/>
      </w:pPr>
      <w:rPr>
        <w:rFonts w:ascii="Wingdings" w:hAnsi="Wingdings" w:hint="default"/>
        <w:b w:val="0"/>
        <w:i w:val="0"/>
        <w:strike w:val="0"/>
        <w:dstrike w:val="0"/>
        <w:color w:val="auto"/>
        <w:sz w:val="21"/>
        <w:u w:val="none"/>
        <w:effect w:val="none"/>
      </w:rPr>
    </w:lvl>
    <w:lvl w:ilvl="1" w:tplc="0409000B">
      <w:start w:val="1"/>
      <w:numFmt w:val="decimal"/>
      <w:lvlText w:val="%2."/>
      <w:lvlJc w:val="left"/>
      <w:pPr>
        <w:tabs>
          <w:tab w:val="num" w:pos="1440"/>
        </w:tabs>
        <w:ind w:left="1440" w:hanging="360"/>
      </w:pPr>
      <w:rPr>
        <w:rFonts w:cs="Times New Roman"/>
      </w:rPr>
    </w:lvl>
    <w:lvl w:ilvl="2" w:tplc="0409000D">
      <w:start w:val="1"/>
      <w:numFmt w:val="decimal"/>
      <w:lvlText w:val="%3."/>
      <w:lvlJc w:val="left"/>
      <w:pPr>
        <w:tabs>
          <w:tab w:val="num" w:pos="2160"/>
        </w:tabs>
        <w:ind w:left="2160" w:hanging="360"/>
      </w:pPr>
      <w:rPr>
        <w:rFonts w:cs="Times New Roman"/>
      </w:rPr>
    </w:lvl>
    <w:lvl w:ilvl="3" w:tplc="04090001">
      <w:start w:val="1"/>
      <w:numFmt w:val="decimal"/>
      <w:lvlText w:val="%4."/>
      <w:lvlJc w:val="left"/>
      <w:pPr>
        <w:tabs>
          <w:tab w:val="num" w:pos="2880"/>
        </w:tabs>
        <w:ind w:left="2880" w:hanging="360"/>
      </w:pPr>
      <w:rPr>
        <w:rFonts w:cs="Times New Roman"/>
      </w:rPr>
    </w:lvl>
    <w:lvl w:ilvl="4" w:tplc="0409000B">
      <w:start w:val="1"/>
      <w:numFmt w:val="decimal"/>
      <w:lvlText w:val="%5."/>
      <w:lvlJc w:val="left"/>
      <w:pPr>
        <w:tabs>
          <w:tab w:val="num" w:pos="3600"/>
        </w:tabs>
        <w:ind w:left="3600" w:hanging="360"/>
      </w:pPr>
      <w:rPr>
        <w:rFonts w:cs="Times New Roman"/>
      </w:rPr>
    </w:lvl>
    <w:lvl w:ilvl="5" w:tplc="0409000D">
      <w:start w:val="1"/>
      <w:numFmt w:val="decimal"/>
      <w:lvlText w:val="%6."/>
      <w:lvlJc w:val="left"/>
      <w:pPr>
        <w:tabs>
          <w:tab w:val="num" w:pos="4320"/>
        </w:tabs>
        <w:ind w:left="4320" w:hanging="360"/>
      </w:pPr>
      <w:rPr>
        <w:rFonts w:cs="Times New Roman"/>
      </w:rPr>
    </w:lvl>
    <w:lvl w:ilvl="6" w:tplc="04090001">
      <w:start w:val="1"/>
      <w:numFmt w:val="decimal"/>
      <w:lvlText w:val="%7."/>
      <w:lvlJc w:val="left"/>
      <w:pPr>
        <w:tabs>
          <w:tab w:val="num" w:pos="5040"/>
        </w:tabs>
        <w:ind w:left="5040" w:hanging="360"/>
      </w:pPr>
      <w:rPr>
        <w:rFonts w:cs="Times New Roman"/>
      </w:rPr>
    </w:lvl>
    <w:lvl w:ilvl="7" w:tplc="0409000B">
      <w:start w:val="1"/>
      <w:numFmt w:val="decimal"/>
      <w:lvlText w:val="%8."/>
      <w:lvlJc w:val="left"/>
      <w:pPr>
        <w:tabs>
          <w:tab w:val="num" w:pos="5760"/>
        </w:tabs>
        <w:ind w:left="5760" w:hanging="360"/>
      </w:pPr>
      <w:rPr>
        <w:rFonts w:cs="Times New Roman"/>
      </w:rPr>
    </w:lvl>
    <w:lvl w:ilvl="8" w:tplc="0409000D">
      <w:start w:val="1"/>
      <w:numFmt w:val="decimal"/>
      <w:lvlText w:val="%9."/>
      <w:lvlJc w:val="left"/>
      <w:pPr>
        <w:tabs>
          <w:tab w:val="num" w:pos="6480"/>
        </w:tabs>
        <w:ind w:left="6480" w:hanging="360"/>
      </w:pPr>
      <w:rPr>
        <w:rFonts w:cs="Times New Roman"/>
      </w:rPr>
    </w:lvl>
  </w:abstractNum>
  <w:abstractNum w:abstractNumId="55" w15:restartNumberingAfterBreak="0">
    <w:nsid w:val="5147511E"/>
    <w:multiLevelType w:val="hybridMultilevel"/>
    <w:tmpl w:val="7D7C7002"/>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6" w15:restartNumberingAfterBreak="0">
    <w:nsid w:val="52B52D6F"/>
    <w:multiLevelType w:val="hybridMultilevel"/>
    <w:tmpl w:val="44D4002C"/>
    <w:lvl w:ilvl="0" w:tplc="0460345E">
      <w:numFmt w:val="bullet"/>
      <w:lvlText w:val=""/>
      <w:lvlJc w:val="left"/>
      <w:pPr>
        <w:ind w:left="720" w:hanging="360"/>
      </w:pPr>
      <w:rPr>
        <w:rFonts w:ascii="Wingdings" w:eastAsia="MS Mincho"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579A6D3F"/>
    <w:multiLevelType w:val="hybridMultilevel"/>
    <w:tmpl w:val="1B68E202"/>
    <w:lvl w:ilvl="0" w:tplc="0409000F">
      <w:start w:val="1"/>
      <w:numFmt w:val="decimal"/>
      <w:lvlText w:val="%1."/>
      <w:lvlJc w:val="left"/>
      <w:pPr>
        <w:ind w:left="450" w:hanging="360"/>
      </w:pPr>
    </w:lvl>
    <w:lvl w:ilvl="1" w:tplc="04090019">
      <w:start w:val="1"/>
      <w:numFmt w:val="lowerLetter"/>
      <w:lvlText w:val="%2."/>
      <w:lvlJc w:val="left"/>
      <w:pPr>
        <w:ind w:left="1170" w:hanging="360"/>
      </w:pPr>
    </w:lvl>
    <w:lvl w:ilvl="2" w:tplc="0409001B">
      <w:start w:val="1"/>
      <w:numFmt w:val="lowerRoman"/>
      <w:lvlText w:val="%3."/>
      <w:lvlJc w:val="right"/>
      <w:pPr>
        <w:ind w:left="1890" w:hanging="180"/>
      </w:pPr>
    </w:lvl>
    <w:lvl w:ilvl="3" w:tplc="0409000F">
      <w:start w:val="1"/>
      <w:numFmt w:val="decimal"/>
      <w:lvlText w:val="%4."/>
      <w:lvlJc w:val="left"/>
      <w:pPr>
        <w:ind w:left="2610" w:hanging="360"/>
      </w:pPr>
    </w:lvl>
    <w:lvl w:ilvl="4" w:tplc="04090019">
      <w:start w:val="1"/>
      <w:numFmt w:val="lowerLetter"/>
      <w:lvlText w:val="%5."/>
      <w:lvlJc w:val="left"/>
      <w:pPr>
        <w:ind w:left="3330" w:hanging="360"/>
      </w:pPr>
    </w:lvl>
    <w:lvl w:ilvl="5" w:tplc="0409001B">
      <w:start w:val="1"/>
      <w:numFmt w:val="lowerRoman"/>
      <w:lvlText w:val="%6."/>
      <w:lvlJc w:val="right"/>
      <w:pPr>
        <w:ind w:left="4050" w:hanging="180"/>
      </w:pPr>
    </w:lvl>
    <w:lvl w:ilvl="6" w:tplc="0409000F">
      <w:start w:val="1"/>
      <w:numFmt w:val="decimal"/>
      <w:lvlText w:val="%7."/>
      <w:lvlJc w:val="left"/>
      <w:pPr>
        <w:ind w:left="4770" w:hanging="360"/>
      </w:pPr>
    </w:lvl>
    <w:lvl w:ilvl="7" w:tplc="04090019">
      <w:start w:val="1"/>
      <w:numFmt w:val="lowerLetter"/>
      <w:lvlText w:val="%8."/>
      <w:lvlJc w:val="left"/>
      <w:pPr>
        <w:ind w:left="5490" w:hanging="360"/>
      </w:pPr>
    </w:lvl>
    <w:lvl w:ilvl="8" w:tplc="0409001B">
      <w:start w:val="1"/>
      <w:numFmt w:val="lowerRoman"/>
      <w:lvlText w:val="%9."/>
      <w:lvlJc w:val="right"/>
      <w:pPr>
        <w:ind w:left="6210" w:hanging="180"/>
      </w:pPr>
    </w:lvl>
  </w:abstractNum>
  <w:abstractNum w:abstractNumId="58" w15:restartNumberingAfterBreak="0">
    <w:nsid w:val="5A0A7734"/>
    <w:multiLevelType w:val="hybridMultilevel"/>
    <w:tmpl w:val="2766B656"/>
    <w:lvl w:ilvl="0" w:tplc="73749080">
      <w:start w:val="1"/>
      <w:numFmt w:val="decimal"/>
      <w:lvlText w:val="(%1)"/>
      <w:lvlJc w:val="left"/>
      <w:pPr>
        <w:ind w:left="720" w:hanging="360"/>
      </w:pPr>
      <w:rPr>
        <w:rFonts w:ascii="Arial" w:hAnsi="Arial" w:cs="Times New Roman" w:hint="default"/>
        <w:sz w:val="21"/>
        <w:szCs w:val="21"/>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9" w15:restartNumberingAfterBreak="0">
    <w:nsid w:val="5AC6300B"/>
    <w:multiLevelType w:val="hybridMultilevel"/>
    <w:tmpl w:val="8278CFFC"/>
    <w:lvl w:ilvl="0" w:tplc="FFFFFFFF">
      <w:start w:val="1"/>
      <w:numFmt w:val="decimal"/>
      <w:lvlText w:val="(%1)"/>
      <w:lvlJc w:val="left"/>
      <w:pPr>
        <w:ind w:left="720" w:hanging="360"/>
      </w:pPr>
      <w:rPr>
        <w:rFonts w:ascii="Arial" w:hAnsi="Arial" w:cs="Times New Roman" w:hint="default"/>
        <w:sz w:val="21"/>
        <w:szCs w:val="21"/>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0" w15:restartNumberingAfterBreak="0">
    <w:nsid w:val="5CCC3671"/>
    <w:multiLevelType w:val="hybridMultilevel"/>
    <w:tmpl w:val="3CFE4E4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1" w15:restartNumberingAfterBreak="0">
    <w:nsid w:val="5F8A7EA0"/>
    <w:multiLevelType w:val="hybridMultilevel"/>
    <w:tmpl w:val="026A1F4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2" w15:restartNumberingAfterBreak="0">
    <w:nsid w:val="60DC3200"/>
    <w:multiLevelType w:val="hybridMultilevel"/>
    <w:tmpl w:val="DC70785E"/>
    <w:lvl w:ilvl="0" w:tplc="74C4F89A">
      <w:numFmt w:val="bullet"/>
      <w:lvlText w:val=""/>
      <w:lvlJc w:val="left"/>
      <w:pPr>
        <w:ind w:left="720" w:hanging="360"/>
      </w:pPr>
      <w:rPr>
        <w:rFonts w:ascii="Wingdings" w:eastAsia="MS Mincho"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624F3B98"/>
    <w:multiLevelType w:val="hybridMultilevel"/>
    <w:tmpl w:val="A62424F8"/>
    <w:lvl w:ilvl="0" w:tplc="14AEB3F4">
      <w:numFmt w:val="bullet"/>
      <w:lvlText w:val="・"/>
      <w:lvlJc w:val="left"/>
      <w:pPr>
        <w:ind w:left="420" w:hanging="420"/>
      </w:pPr>
      <w:rPr>
        <w:rFonts w:ascii="MS Gothic" w:eastAsia="MS Gothic" w:hAnsi="MS Gothic" w:hint="eastAsia"/>
      </w:rPr>
    </w:lvl>
    <w:lvl w:ilvl="1" w:tplc="1E7CD150">
      <w:start w:val="1"/>
      <w:numFmt w:val="bullet"/>
      <w:lvlText w:val="-"/>
      <w:lvlJc w:val="left"/>
      <w:pPr>
        <w:ind w:left="840" w:hanging="420"/>
      </w:pPr>
      <w:rPr>
        <w:rFonts w:ascii="Times New Roman" w:eastAsia="MS Mincho" w:hAnsi="Times New Roman" w:cs="Times New Roman"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64" w15:restartNumberingAfterBreak="0">
    <w:nsid w:val="63602365"/>
    <w:multiLevelType w:val="hybridMultilevel"/>
    <w:tmpl w:val="721C31A8"/>
    <w:lvl w:ilvl="0" w:tplc="38E65C80">
      <w:start w:val="1"/>
      <w:numFmt w:val="decimal"/>
      <w:pStyle w:val="n0"/>
      <w:lvlText w:val="（%1）"/>
      <w:lvlJc w:val="left"/>
      <w:pPr>
        <w:tabs>
          <w:tab w:val="num" w:pos="539"/>
        </w:tabs>
        <w:ind w:left="539" w:hanging="358"/>
      </w:pPr>
      <w:rPr>
        <w:rFonts w:ascii="Arial" w:eastAsia="MS Gothic" w:hAnsi="Arial" w:cs="Times New Roman" w:hint="default"/>
        <w:b w:val="0"/>
        <w:bCs w:val="0"/>
        <w:i w:val="0"/>
        <w:iCs w:val="0"/>
        <w:caps w:val="0"/>
        <w:smallCaps w:val="0"/>
        <w:strike w:val="0"/>
        <w:dstrike w:val="0"/>
        <w:vanish w:val="0"/>
        <w:color w:val="auto"/>
        <w:spacing w:val="0"/>
        <w:w w:val="100"/>
        <w:kern w:val="0"/>
        <w:position w:val="0"/>
        <w:sz w:val="18"/>
        <w:szCs w:val="18"/>
        <w:u w:val="none"/>
        <w:effect w:val="none"/>
        <w:vertAlign w:val="baseline"/>
      </w:rPr>
    </w:lvl>
    <w:lvl w:ilvl="1" w:tplc="04090017" w:tentative="1">
      <w:start w:val="1"/>
      <w:numFmt w:val="aiueoFullWidth"/>
      <w:lvlText w:val="(%2)"/>
      <w:lvlJc w:val="left"/>
      <w:pPr>
        <w:tabs>
          <w:tab w:val="num" w:pos="840"/>
        </w:tabs>
        <w:ind w:left="840" w:hanging="420"/>
      </w:pPr>
      <w:rPr>
        <w:rFonts w:cs="Times New Roman"/>
      </w:rPr>
    </w:lvl>
    <w:lvl w:ilvl="2" w:tplc="04090011">
      <w:start w:val="1"/>
      <w:numFmt w:val="decimalEnclosedCircle"/>
      <w:lvlText w:val="%3"/>
      <w:lvlJc w:val="left"/>
      <w:pPr>
        <w:tabs>
          <w:tab w:val="num" w:pos="1260"/>
        </w:tabs>
        <w:ind w:left="1260" w:hanging="420"/>
      </w:pPr>
      <w:rPr>
        <w:rFonts w:cs="Times New Roman"/>
      </w:rPr>
    </w:lvl>
    <w:lvl w:ilvl="3" w:tplc="0409000F" w:tentative="1">
      <w:start w:val="1"/>
      <w:numFmt w:val="decimal"/>
      <w:lvlText w:val="%4."/>
      <w:lvlJc w:val="left"/>
      <w:pPr>
        <w:tabs>
          <w:tab w:val="num" w:pos="1680"/>
        </w:tabs>
        <w:ind w:left="1680" w:hanging="420"/>
      </w:pPr>
      <w:rPr>
        <w:rFonts w:cs="Times New Roman"/>
      </w:rPr>
    </w:lvl>
    <w:lvl w:ilvl="4" w:tplc="04090017" w:tentative="1">
      <w:start w:val="1"/>
      <w:numFmt w:val="aiueoFullWidth"/>
      <w:lvlText w:val="(%5)"/>
      <w:lvlJc w:val="left"/>
      <w:pPr>
        <w:tabs>
          <w:tab w:val="num" w:pos="2100"/>
        </w:tabs>
        <w:ind w:left="2100" w:hanging="420"/>
      </w:pPr>
      <w:rPr>
        <w:rFonts w:cs="Times New Roman"/>
      </w:rPr>
    </w:lvl>
    <w:lvl w:ilvl="5" w:tplc="04090011" w:tentative="1">
      <w:start w:val="1"/>
      <w:numFmt w:val="decimalEnclosedCircle"/>
      <w:lvlText w:val="%6"/>
      <w:lvlJc w:val="left"/>
      <w:pPr>
        <w:tabs>
          <w:tab w:val="num" w:pos="2520"/>
        </w:tabs>
        <w:ind w:left="2520" w:hanging="420"/>
      </w:pPr>
      <w:rPr>
        <w:rFonts w:cs="Times New Roman"/>
      </w:rPr>
    </w:lvl>
    <w:lvl w:ilvl="6" w:tplc="0409000F" w:tentative="1">
      <w:start w:val="1"/>
      <w:numFmt w:val="decimal"/>
      <w:lvlText w:val="%7."/>
      <w:lvlJc w:val="left"/>
      <w:pPr>
        <w:tabs>
          <w:tab w:val="num" w:pos="2940"/>
        </w:tabs>
        <w:ind w:left="2940" w:hanging="420"/>
      </w:pPr>
      <w:rPr>
        <w:rFonts w:cs="Times New Roman"/>
      </w:rPr>
    </w:lvl>
    <w:lvl w:ilvl="7" w:tplc="04090017" w:tentative="1">
      <w:start w:val="1"/>
      <w:numFmt w:val="aiueoFullWidth"/>
      <w:lvlText w:val="(%8)"/>
      <w:lvlJc w:val="left"/>
      <w:pPr>
        <w:tabs>
          <w:tab w:val="num" w:pos="3360"/>
        </w:tabs>
        <w:ind w:left="3360" w:hanging="420"/>
      </w:pPr>
      <w:rPr>
        <w:rFonts w:cs="Times New Roman"/>
      </w:rPr>
    </w:lvl>
    <w:lvl w:ilvl="8" w:tplc="04090011" w:tentative="1">
      <w:start w:val="1"/>
      <w:numFmt w:val="decimalEnclosedCircle"/>
      <w:lvlText w:val="%9"/>
      <w:lvlJc w:val="left"/>
      <w:pPr>
        <w:tabs>
          <w:tab w:val="num" w:pos="3780"/>
        </w:tabs>
        <w:ind w:left="3780" w:hanging="420"/>
      </w:pPr>
      <w:rPr>
        <w:rFonts w:cs="Times New Roman"/>
      </w:rPr>
    </w:lvl>
  </w:abstractNum>
  <w:abstractNum w:abstractNumId="65" w15:restartNumberingAfterBreak="0">
    <w:nsid w:val="650653D7"/>
    <w:multiLevelType w:val="hybridMultilevel"/>
    <w:tmpl w:val="7012EE2E"/>
    <w:lvl w:ilvl="0" w:tplc="4328B6F2">
      <w:start w:val="4"/>
      <w:numFmt w:val="bullet"/>
      <w:lvlText w:val="-"/>
      <w:lvlJc w:val="left"/>
      <w:pPr>
        <w:ind w:left="990" w:hanging="360"/>
      </w:pPr>
      <w:rPr>
        <w:rFonts w:ascii="Calibri" w:eastAsiaTheme="minorEastAsia" w:hAnsi="Calibri" w:cstheme="minorBidi" w:hint="default"/>
      </w:rPr>
    </w:lvl>
    <w:lvl w:ilvl="1" w:tplc="04090003">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66" w15:restartNumberingAfterBreak="0">
    <w:nsid w:val="684F7F57"/>
    <w:multiLevelType w:val="hybridMultilevel"/>
    <w:tmpl w:val="E3AE4EE0"/>
    <w:lvl w:ilvl="0" w:tplc="57943F94">
      <w:start w:val="1"/>
      <w:numFmt w:val="decimal"/>
      <w:lvlText w:val="%1."/>
      <w:lvlJc w:val="left"/>
      <w:pPr>
        <w:ind w:left="720" w:hanging="360"/>
      </w:pPr>
    </w:lvl>
    <w:lvl w:ilvl="1" w:tplc="8E34F41C">
      <w:start w:val="1"/>
      <w:numFmt w:val="lowerLetter"/>
      <w:lvlText w:val="%2."/>
      <w:lvlJc w:val="left"/>
      <w:pPr>
        <w:ind w:left="1440" w:hanging="360"/>
      </w:pPr>
    </w:lvl>
    <w:lvl w:ilvl="2" w:tplc="68B43298">
      <w:start w:val="1"/>
      <w:numFmt w:val="lowerRoman"/>
      <w:lvlText w:val="%3."/>
      <w:lvlJc w:val="right"/>
      <w:pPr>
        <w:ind w:left="2160" w:hanging="180"/>
      </w:pPr>
    </w:lvl>
    <w:lvl w:ilvl="3" w:tplc="50368704">
      <w:start w:val="1"/>
      <w:numFmt w:val="decimal"/>
      <w:lvlText w:val="%4."/>
      <w:lvlJc w:val="left"/>
      <w:pPr>
        <w:ind w:left="2880" w:hanging="360"/>
      </w:pPr>
    </w:lvl>
    <w:lvl w:ilvl="4" w:tplc="49BC4754">
      <w:start w:val="1"/>
      <w:numFmt w:val="lowerLetter"/>
      <w:lvlText w:val="%5."/>
      <w:lvlJc w:val="left"/>
      <w:pPr>
        <w:ind w:left="3600" w:hanging="360"/>
      </w:pPr>
    </w:lvl>
    <w:lvl w:ilvl="5" w:tplc="F2F08F1E">
      <w:start w:val="1"/>
      <w:numFmt w:val="lowerRoman"/>
      <w:lvlText w:val="%6."/>
      <w:lvlJc w:val="right"/>
      <w:pPr>
        <w:ind w:left="4320" w:hanging="180"/>
      </w:pPr>
    </w:lvl>
    <w:lvl w:ilvl="6" w:tplc="EBBC0FE6">
      <w:start w:val="1"/>
      <w:numFmt w:val="decimal"/>
      <w:lvlText w:val="%7."/>
      <w:lvlJc w:val="left"/>
      <w:pPr>
        <w:ind w:left="5040" w:hanging="360"/>
      </w:pPr>
    </w:lvl>
    <w:lvl w:ilvl="7" w:tplc="31587152">
      <w:start w:val="1"/>
      <w:numFmt w:val="lowerLetter"/>
      <w:lvlText w:val="%8."/>
      <w:lvlJc w:val="left"/>
      <w:pPr>
        <w:ind w:left="5760" w:hanging="360"/>
      </w:pPr>
    </w:lvl>
    <w:lvl w:ilvl="8" w:tplc="D890A682">
      <w:start w:val="1"/>
      <w:numFmt w:val="lowerRoman"/>
      <w:lvlText w:val="%9."/>
      <w:lvlJc w:val="right"/>
      <w:pPr>
        <w:ind w:left="6480" w:hanging="180"/>
      </w:pPr>
    </w:lvl>
  </w:abstractNum>
  <w:abstractNum w:abstractNumId="67" w15:restartNumberingAfterBreak="0">
    <w:nsid w:val="69505CF9"/>
    <w:multiLevelType w:val="hybridMultilevel"/>
    <w:tmpl w:val="082283A6"/>
    <w:lvl w:ilvl="0" w:tplc="0409000F">
      <w:start w:val="1"/>
      <w:numFmt w:val="decimal"/>
      <w:lvlText w:val="%1."/>
      <w:lvlJc w:val="left"/>
      <w:pPr>
        <w:ind w:left="450" w:hanging="360"/>
      </w:pPr>
    </w:lvl>
    <w:lvl w:ilvl="1" w:tplc="04090019">
      <w:start w:val="1"/>
      <w:numFmt w:val="lowerLetter"/>
      <w:lvlText w:val="%2."/>
      <w:lvlJc w:val="left"/>
      <w:pPr>
        <w:ind w:left="1170" w:hanging="360"/>
      </w:pPr>
    </w:lvl>
    <w:lvl w:ilvl="2" w:tplc="0409001B">
      <w:start w:val="1"/>
      <w:numFmt w:val="lowerRoman"/>
      <w:lvlText w:val="%3."/>
      <w:lvlJc w:val="right"/>
      <w:pPr>
        <w:ind w:left="1890" w:hanging="180"/>
      </w:pPr>
    </w:lvl>
    <w:lvl w:ilvl="3" w:tplc="0409000F">
      <w:start w:val="1"/>
      <w:numFmt w:val="decimal"/>
      <w:lvlText w:val="%4."/>
      <w:lvlJc w:val="left"/>
      <w:pPr>
        <w:ind w:left="2610" w:hanging="360"/>
      </w:pPr>
    </w:lvl>
    <w:lvl w:ilvl="4" w:tplc="04090019">
      <w:start w:val="1"/>
      <w:numFmt w:val="lowerLetter"/>
      <w:lvlText w:val="%5."/>
      <w:lvlJc w:val="left"/>
      <w:pPr>
        <w:ind w:left="3330" w:hanging="360"/>
      </w:pPr>
    </w:lvl>
    <w:lvl w:ilvl="5" w:tplc="0409001B">
      <w:start w:val="1"/>
      <w:numFmt w:val="lowerRoman"/>
      <w:lvlText w:val="%6."/>
      <w:lvlJc w:val="right"/>
      <w:pPr>
        <w:ind w:left="4050" w:hanging="180"/>
      </w:pPr>
    </w:lvl>
    <w:lvl w:ilvl="6" w:tplc="0409000F">
      <w:start w:val="1"/>
      <w:numFmt w:val="decimal"/>
      <w:lvlText w:val="%7."/>
      <w:lvlJc w:val="left"/>
      <w:pPr>
        <w:ind w:left="4770" w:hanging="360"/>
      </w:pPr>
    </w:lvl>
    <w:lvl w:ilvl="7" w:tplc="04090019">
      <w:start w:val="1"/>
      <w:numFmt w:val="lowerLetter"/>
      <w:lvlText w:val="%8."/>
      <w:lvlJc w:val="left"/>
      <w:pPr>
        <w:ind w:left="5490" w:hanging="360"/>
      </w:pPr>
    </w:lvl>
    <w:lvl w:ilvl="8" w:tplc="0409001B">
      <w:start w:val="1"/>
      <w:numFmt w:val="lowerRoman"/>
      <w:lvlText w:val="%9."/>
      <w:lvlJc w:val="right"/>
      <w:pPr>
        <w:ind w:left="6210" w:hanging="180"/>
      </w:pPr>
    </w:lvl>
  </w:abstractNum>
  <w:abstractNum w:abstractNumId="68" w15:restartNumberingAfterBreak="0">
    <w:nsid w:val="6DF22C9F"/>
    <w:multiLevelType w:val="hybridMultilevel"/>
    <w:tmpl w:val="F48ADE9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9" w15:restartNumberingAfterBreak="0">
    <w:nsid w:val="77110FC9"/>
    <w:multiLevelType w:val="hybridMultilevel"/>
    <w:tmpl w:val="FC1422E0"/>
    <w:lvl w:ilvl="0" w:tplc="69AEAC6A">
      <w:start w:val="3"/>
      <w:numFmt w:val="bullet"/>
      <w:lvlText w:val="•"/>
      <w:lvlJc w:val="left"/>
      <w:pPr>
        <w:ind w:left="1080" w:hanging="360"/>
      </w:pPr>
      <w:rPr>
        <w:rFonts w:ascii="Arial" w:eastAsia="MS Mincho" w:hAnsi="Arial" w:cs="Arial"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70" w15:restartNumberingAfterBreak="0">
    <w:nsid w:val="782F6EB6"/>
    <w:multiLevelType w:val="hybridMultilevel"/>
    <w:tmpl w:val="03AE94BA"/>
    <w:lvl w:ilvl="0" w:tplc="AC5CAFE0">
      <w:start w:val="1"/>
      <w:numFmt w:val="decimal"/>
      <w:lvlText w:val="(%1)"/>
      <w:lvlJc w:val="left"/>
      <w:pPr>
        <w:ind w:left="720" w:hanging="360"/>
      </w:pPr>
      <w:rPr>
        <w:rFonts w:ascii="Arial" w:hAnsi="Arial" w:cs="Times New Roman" w:hint="default"/>
        <w:sz w:val="18"/>
        <w:szCs w:val="21"/>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1" w15:restartNumberingAfterBreak="0">
    <w:nsid w:val="7990620E"/>
    <w:multiLevelType w:val="hybridMultilevel"/>
    <w:tmpl w:val="0590E234"/>
    <w:lvl w:ilvl="0" w:tplc="04090005">
      <w:start w:val="1"/>
      <w:numFmt w:val="bullet"/>
      <w:lvlText w:val=""/>
      <w:lvlJc w:val="left"/>
      <w:pPr>
        <w:ind w:left="1080" w:hanging="360"/>
      </w:pPr>
      <w:rPr>
        <w:rFonts w:ascii="Wingdings" w:hAnsi="Wingdings"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72" w15:restartNumberingAfterBreak="0">
    <w:nsid w:val="7C1A372B"/>
    <w:multiLevelType w:val="hybridMultilevel"/>
    <w:tmpl w:val="69F0A304"/>
    <w:lvl w:ilvl="0" w:tplc="04090011">
      <w:start w:val="1"/>
      <w:numFmt w:val="decimalEnclosedCircle"/>
      <w:pStyle w:val="ListBullet"/>
      <w:lvlText w:val="%1"/>
      <w:lvlJc w:val="left"/>
      <w:pPr>
        <w:tabs>
          <w:tab w:val="num" w:pos="420"/>
        </w:tabs>
        <w:ind w:left="420" w:hanging="420"/>
      </w:pPr>
      <w:rPr>
        <w:rFonts w:cs="Times New Roman"/>
      </w:rPr>
    </w:lvl>
    <w:lvl w:ilvl="1" w:tplc="04090017" w:tentative="1">
      <w:start w:val="1"/>
      <w:numFmt w:val="aiueoFullWidth"/>
      <w:lvlText w:val="(%2)"/>
      <w:lvlJc w:val="left"/>
      <w:pPr>
        <w:tabs>
          <w:tab w:val="num" w:pos="840"/>
        </w:tabs>
        <w:ind w:left="840" w:hanging="420"/>
      </w:pPr>
      <w:rPr>
        <w:rFonts w:cs="Times New Roman"/>
      </w:rPr>
    </w:lvl>
    <w:lvl w:ilvl="2" w:tplc="04090011" w:tentative="1">
      <w:start w:val="1"/>
      <w:numFmt w:val="decimalEnclosedCircle"/>
      <w:lvlText w:val="%3"/>
      <w:lvlJc w:val="left"/>
      <w:pPr>
        <w:tabs>
          <w:tab w:val="num" w:pos="1260"/>
        </w:tabs>
        <w:ind w:left="1260" w:hanging="420"/>
      </w:pPr>
      <w:rPr>
        <w:rFonts w:cs="Times New Roman"/>
      </w:rPr>
    </w:lvl>
    <w:lvl w:ilvl="3" w:tplc="0409000F" w:tentative="1">
      <w:start w:val="1"/>
      <w:numFmt w:val="decimal"/>
      <w:lvlText w:val="%4."/>
      <w:lvlJc w:val="left"/>
      <w:pPr>
        <w:tabs>
          <w:tab w:val="num" w:pos="1680"/>
        </w:tabs>
        <w:ind w:left="1680" w:hanging="420"/>
      </w:pPr>
      <w:rPr>
        <w:rFonts w:cs="Times New Roman"/>
      </w:rPr>
    </w:lvl>
    <w:lvl w:ilvl="4" w:tplc="04090017" w:tentative="1">
      <w:start w:val="1"/>
      <w:numFmt w:val="aiueoFullWidth"/>
      <w:lvlText w:val="(%5)"/>
      <w:lvlJc w:val="left"/>
      <w:pPr>
        <w:tabs>
          <w:tab w:val="num" w:pos="2100"/>
        </w:tabs>
        <w:ind w:left="2100" w:hanging="420"/>
      </w:pPr>
      <w:rPr>
        <w:rFonts w:cs="Times New Roman"/>
      </w:rPr>
    </w:lvl>
    <w:lvl w:ilvl="5" w:tplc="04090011" w:tentative="1">
      <w:start w:val="1"/>
      <w:numFmt w:val="decimalEnclosedCircle"/>
      <w:lvlText w:val="%6"/>
      <w:lvlJc w:val="left"/>
      <w:pPr>
        <w:tabs>
          <w:tab w:val="num" w:pos="2520"/>
        </w:tabs>
        <w:ind w:left="2520" w:hanging="420"/>
      </w:pPr>
      <w:rPr>
        <w:rFonts w:cs="Times New Roman"/>
      </w:rPr>
    </w:lvl>
    <w:lvl w:ilvl="6" w:tplc="0409000F" w:tentative="1">
      <w:start w:val="1"/>
      <w:numFmt w:val="decimal"/>
      <w:lvlText w:val="%7."/>
      <w:lvlJc w:val="left"/>
      <w:pPr>
        <w:tabs>
          <w:tab w:val="num" w:pos="2940"/>
        </w:tabs>
        <w:ind w:left="2940" w:hanging="420"/>
      </w:pPr>
      <w:rPr>
        <w:rFonts w:cs="Times New Roman"/>
      </w:rPr>
    </w:lvl>
    <w:lvl w:ilvl="7" w:tplc="04090017" w:tentative="1">
      <w:start w:val="1"/>
      <w:numFmt w:val="aiueoFullWidth"/>
      <w:lvlText w:val="(%8)"/>
      <w:lvlJc w:val="left"/>
      <w:pPr>
        <w:tabs>
          <w:tab w:val="num" w:pos="3360"/>
        </w:tabs>
        <w:ind w:left="3360" w:hanging="420"/>
      </w:pPr>
      <w:rPr>
        <w:rFonts w:cs="Times New Roman"/>
      </w:rPr>
    </w:lvl>
    <w:lvl w:ilvl="8" w:tplc="04090011" w:tentative="1">
      <w:start w:val="1"/>
      <w:numFmt w:val="decimalEnclosedCircle"/>
      <w:lvlText w:val="%9"/>
      <w:lvlJc w:val="left"/>
      <w:pPr>
        <w:tabs>
          <w:tab w:val="num" w:pos="3780"/>
        </w:tabs>
        <w:ind w:left="3780" w:hanging="420"/>
      </w:pPr>
      <w:rPr>
        <w:rFonts w:cs="Times New Roman"/>
      </w:rPr>
    </w:lvl>
  </w:abstractNum>
  <w:num w:numId="1" w16cid:durableId="524177091">
    <w:abstractNumId w:val="72"/>
  </w:num>
  <w:num w:numId="2" w16cid:durableId="33969826">
    <w:abstractNumId w:val="54"/>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340692686">
    <w:abstractNumId w:val="10"/>
  </w:num>
  <w:num w:numId="4" w16cid:durableId="1813675981">
    <w:abstractNumId w:val="64"/>
  </w:num>
  <w:num w:numId="5" w16cid:durableId="1010720391">
    <w:abstractNumId w:val="13"/>
  </w:num>
  <w:num w:numId="6" w16cid:durableId="609552037">
    <w:abstractNumId w:val="6"/>
  </w:num>
  <w:num w:numId="7" w16cid:durableId="1842236709">
    <w:abstractNumId w:val="5"/>
  </w:num>
  <w:num w:numId="8" w16cid:durableId="1242711741">
    <w:abstractNumId w:val="4"/>
  </w:num>
  <w:num w:numId="9" w16cid:durableId="1181777731">
    <w:abstractNumId w:val="7"/>
  </w:num>
  <w:num w:numId="10" w16cid:durableId="872309304">
    <w:abstractNumId w:val="3"/>
  </w:num>
  <w:num w:numId="11" w16cid:durableId="1335305626">
    <w:abstractNumId w:val="2"/>
  </w:num>
  <w:num w:numId="12" w16cid:durableId="687827934">
    <w:abstractNumId w:val="1"/>
  </w:num>
  <w:num w:numId="13" w16cid:durableId="564490965">
    <w:abstractNumId w:val="0"/>
  </w:num>
  <w:num w:numId="14" w16cid:durableId="638993120">
    <w:abstractNumId w:val="42"/>
  </w:num>
  <w:num w:numId="15" w16cid:durableId="511921292">
    <w:abstractNumId w:val="14"/>
  </w:num>
  <w:num w:numId="16" w16cid:durableId="1110859056">
    <w:abstractNumId w:val="65"/>
  </w:num>
  <w:num w:numId="17" w16cid:durableId="1126771548">
    <w:abstractNumId w:val="51"/>
  </w:num>
  <w:num w:numId="18" w16cid:durableId="497580494">
    <w:abstractNumId w:val="23"/>
  </w:num>
  <w:num w:numId="19" w16cid:durableId="872811939">
    <w:abstractNumId w:val="44"/>
  </w:num>
  <w:num w:numId="20" w16cid:durableId="155851127">
    <w:abstractNumId w:val="15"/>
  </w:num>
  <w:num w:numId="21" w16cid:durableId="508909478">
    <w:abstractNumId w:val="26"/>
  </w:num>
  <w:num w:numId="22" w16cid:durableId="197595038">
    <w:abstractNumId w:val="31"/>
  </w:num>
  <w:num w:numId="23" w16cid:durableId="186987388">
    <w:abstractNumId w:val="26"/>
  </w:num>
  <w:num w:numId="24" w16cid:durableId="421881090">
    <w:abstractNumId w:val="7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1696421747">
    <w:abstractNumId w:val="68"/>
  </w:num>
  <w:num w:numId="26" w16cid:durableId="1245605094">
    <w:abstractNumId w:val="5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28192897">
    <w:abstractNumId w:val="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1982419261">
    <w:abstractNumId w:val="5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1673605732">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1631326306">
    <w:abstractNumId w:val="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720134100">
    <w:abstractNumId w:val="37"/>
  </w:num>
  <w:num w:numId="32" w16cid:durableId="876162028">
    <w:abstractNumId w:val="60"/>
  </w:num>
  <w:num w:numId="33" w16cid:durableId="179852256">
    <w:abstractNumId w:val="39"/>
  </w:num>
  <w:num w:numId="34" w16cid:durableId="2064214279">
    <w:abstractNumId w:val="29"/>
  </w:num>
  <w:num w:numId="35" w16cid:durableId="2117560330">
    <w:abstractNumId w:val="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1375538460">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1421946870">
    <w:abstractNumId w:val="48"/>
  </w:num>
  <w:num w:numId="38" w16cid:durableId="1757288931">
    <w:abstractNumId w:val="63"/>
  </w:num>
  <w:num w:numId="39" w16cid:durableId="1703821204">
    <w:abstractNumId w:val="18"/>
  </w:num>
  <w:num w:numId="40" w16cid:durableId="646400523">
    <w:abstractNumId w:val="26"/>
  </w:num>
  <w:num w:numId="41" w16cid:durableId="1083919421">
    <w:abstractNumId w:val="30"/>
  </w:num>
  <w:num w:numId="42" w16cid:durableId="186526302">
    <w:abstractNumId w:val="41"/>
  </w:num>
  <w:num w:numId="43" w16cid:durableId="757750856">
    <w:abstractNumId w:val="32"/>
  </w:num>
  <w:num w:numId="44" w16cid:durableId="212891295">
    <w:abstractNumId w:val="43"/>
  </w:num>
  <w:num w:numId="45" w16cid:durableId="1867594651">
    <w:abstractNumId w:val="66"/>
  </w:num>
  <w:num w:numId="46" w16cid:durableId="1730181686">
    <w:abstractNumId w:val="25"/>
  </w:num>
  <w:num w:numId="47" w16cid:durableId="918490403">
    <w:abstractNumId w:val="28"/>
  </w:num>
  <w:num w:numId="48" w16cid:durableId="110436965">
    <w:abstractNumId w:val="9"/>
  </w:num>
  <w:num w:numId="49" w16cid:durableId="1511216862">
    <w:abstractNumId w:val="21"/>
  </w:num>
  <w:num w:numId="50" w16cid:durableId="750855828">
    <w:abstractNumId w:val="49"/>
  </w:num>
  <w:num w:numId="51" w16cid:durableId="1381515885">
    <w:abstractNumId w:val="57"/>
  </w:num>
  <w:num w:numId="52" w16cid:durableId="629014919">
    <w:abstractNumId w:val="58"/>
  </w:num>
  <w:num w:numId="53" w16cid:durableId="751778320">
    <w:abstractNumId w:val="36"/>
  </w:num>
  <w:num w:numId="54" w16cid:durableId="120615349">
    <w:abstractNumId w:val="45"/>
  </w:num>
  <w:num w:numId="55" w16cid:durableId="1778330323">
    <w:abstractNumId w:val="19"/>
  </w:num>
  <w:num w:numId="56" w16cid:durableId="1577325044">
    <w:abstractNumId w:val="35"/>
  </w:num>
  <w:num w:numId="57" w16cid:durableId="1684553253">
    <w:abstractNumId w:val="33"/>
  </w:num>
  <w:num w:numId="58" w16cid:durableId="2001542929">
    <w:abstractNumId w:val="34"/>
  </w:num>
  <w:num w:numId="59" w16cid:durableId="1353847782">
    <w:abstractNumId w:val="16"/>
  </w:num>
  <w:num w:numId="60" w16cid:durableId="246185131">
    <w:abstractNumId w:val="62"/>
  </w:num>
  <w:num w:numId="61" w16cid:durableId="1457721533">
    <w:abstractNumId w:val="38"/>
  </w:num>
  <w:num w:numId="62" w16cid:durableId="159202584">
    <w:abstractNumId w:val="8"/>
  </w:num>
  <w:num w:numId="63" w16cid:durableId="151720273">
    <w:abstractNumId w:val="56"/>
  </w:num>
  <w:num w:numId="64" w16cid:durableId="1140534481">
    <w:abstractNumId w:val="46"/>
  </w:num>
  <w:num w:numId="65" w16cid:durableId="1922056492">
    <w:abstractNumId w:val="59"/>
  </w:num>
  <w:num w:numId="66" w16cid:durableId="1781532067">
    <w:abstractNumId w:val="53"/>
  </w:num>
  <w:num w:numId="67" w16cid:durableId="1185368718">
    <w:abstractNumId w:val="47"/>
  </w:num>
  <w:num w:numId="68" w16cid:durableId="1854107327">
    <w:abstractNumId w:val="69"/>
  </w:num>
  <w:num w:numId="69" w16cid:durableId="1266423409">
    <w:abstractNumId w:val="27"/>
  </w:num>
  <w:num w:numId="70" w16cid:durableId="923151853">
    <w:abstractNumId w:val="22"/>
  </w:num>
  <w:num w:numId="71" w16cid:durableId="1459956596">
    <w:abstractNumId w:val="24"/>
  </w:num>
  <w:num w:numId="72" w16cid:durableId="1590697239">
    <w:abstractNumId w:val="20"/>
  </w:num>
  <w:num w:numId="73" w16cid:durableId="1305506333">
    <w:abstractNumId w:val="50"/>
  </w:num>
  <w:num w:numId="74" w16cid:durableId="313609154">
    <w:abstractNumId w:val="71"/>
  </w:num>
  <w:num w:numId="75" w16cid:durableId="1362780439">
    <w:abstractNumId w:val="17"/>
  </w:num>
  <w:num w:numId="76" w16cid:durableId="1713534380">
    <w:abstractNumId w:val="55"/>
  </w:num>
  <w:num w:numId="77" w16cid:durableId="335235555">
    <w:abstractNumId w:val="12"/>
  </w:num>
  <w:numIdMacAtCleanup w:val="7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Hiroyasu Nishiumi">
    <w15:presenceInfo w15:providerId="AD" w15:userId="S::hiroyasu.nishiumi.rj@renesas.com::fe7a47d1-c4f7-4411-bed6-55f8e6fc27c5"/>
  </w15:person>
  <w15:person w15:author="Hong Tieu">
    <w15:presenceInfo w15:providerId="AD" w15:userId="S::hong.tieu.ym@renesas.com::8f8175dc-07e0-41c3-beb4-ea70a7f780c0"/>
  </w15:person>
  <w15:person w15:author="Phuc Giang">
    <w15:presenceInfo w15:providerId="AD" w15:userId="S::phuc.giang.ry@renesas.com::38a1d9d5-f749-42f3-954f-dd4ec5aa18d9"/>
  </w15:person>
  <w15:person w15:author="Giang Truong. Nguyen (4)">
    <w15:presenceInfo w15:providerId="AD" w15:userId="S::giang.nguyen.vt@renesas.com::d218b67c-0ac2-4c15-a7aa-39a07b26e60d"/>
  </w15:person>
  <w15:person w15:author="Son Tong. Thai (2)">
    <w15:presenceInfo w15:providerId="AD" w15:userId="S::son.thai.zn@renesas.com::da83ec0f-9caa-4f9f-aac7-39318649fcb9"/>
  </w15:person>
  <w15:person w15:author="Tinh Le">
    <w15:presenceInfo w15:providerId="AD" w15:userId="S::tinh.le.xv@renesas.com::677ffa65-e0cc-46c0-95b8-57ec19c80837"/>
  </w15:person>
  <w15:person w15:author="Mitsugu Inoue">
    <w15:presenceInfo w15:providerId="AD" w15:userId="S::mitsugu.inoue.uf@renesas.com::bf10014b-3177-4446-ad6f-ead20ecff8a8"/>
  </w15:person>
  <w15:person w15:author="Phuc">
    <w15:presenceInfo w15:providerId="AD" w15:userId="S::phuc.giang.ry@renesas.com::38a1d9d5-f749-42f3-954f-dd4ec5aa18d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bordersDoNotSurroundHeader/>
  <w:bordersDoNotSurroundFooter/>
  <w:activeWritingStyle w:appName="MSWord" w:lang="fr-FR" w:vendorID="64" w:dllVersion="0" w:nlCheck="1" w:checkStyle="0"/>
  <w:activeWritingStyle w:appName="MSWord" w:lang="en-US" w:vendorID="64" w:dllVersion="0" w:nlCheck="1" w:checkStyle="0"/>
  <w:activeWritingStyle w:appName="MSWord" w:lang="ja-JP" w:vendorID="64" w:dllVersion="0" w:nlCheck="1" w:checkStyle="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850"/>
  <w:drawingGridHorizontalSpacing w:val="96"/>
  <w:drawingGridVerticalSpacing w:val="143"/>
  <w:displayHorizontalDrawingGridEvery w:val="0"/>
  <w:displayVerticalDrawingGridEvery w:val="2"/>
  <w:characterSpacingControl w:val="compressPunctuation"/>
  <w:hdrShapeDefaults>
    <o:shapedefaults v:ext="edit" spidmax="2050">
      <v:textbox inset="5.85pt,.7pt,5.85pt,.7pt"/>
    </o:shapedefaults>
  </w:hdrShapeDefaults>
  <w:footnotePr>
    <w:footnote w:id="-1"/>
    <w:footnote w:id="0"/>
    <w:footnote w:id="1"/>
  </w:footnotePr>
  <w:endnotePr>
    <w:endnote w:id="-1"/>
    <w:endnote w:id="0"/>
    <w:endnote w:id="1"/>
  </w:endnotePr>
  <w:compat>
    <w:spaceForUL/>
    <w:ulTrailSpace/>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sDCxNDcDAgNLc2MLMyUdpeDU4uLM/DyQAkPLWgCgxCKnLQAAAA=="/>
  </w:docVars>
  <w:rsids>
    <w:rsidRoot w:val="00177E41"/>
    <w:rsid w:val="00000575"/>
    <w:rsid w:val="00000C20"/>
    <w:rsid w:val="000012E3"/>
    <w:rsid w:val="000017A1"/>
    <w:rsid w:val="00001A31"/>
    <w:rsid w:val="00001D79"/>
    <w:rsid w:val="000022A1"/>
    <w:rsid w:val="000022A5"/>
    <w:rsid w:val="000023A2"/>
    <w:rsid w:val="00002BEA"/>
    <w:rsid w:val="00003250"/>
    <w:rsid w:val="0000332C"/>
    <w:rsid w:val="00003663"/>
    <w:rsid w:val="00003937"/>
    <w:rsid w:val="00003993"/>
    <w:rsid w:val="00003A40"/>
    <w:rsid w:val="00003D31"/>
    <w:rsid w:val="00003E65"/>
    <w:rsid w:val="00003E87"/>
    <w:rsid w:val="00004417"/>
    <w:rsid w:val="000045D2"/>
    <w:rsid w:val="00004E92"/>
    <w:rsid w:val="00004F46"/>
    <w:rsid w:val="0000525D"/>
    <w:rsid w:val="00005BDA"/>
    <w:rsid w:val="00006681"/>
    <w:rsid w:val="0000675A"/>
    <w:rsid w:val="000068F2"/>
    <w:rsid w:val="00006BCB"/>
    <w:rsid w:val="000072EF"/>
    <w:rsid w:val="0000770E"/>
    <w:rsid w:val="00010194"/>
    <w:rsid w:val="00010342"/>
    <w:rsid w:val="0001051F"/>
    <w:rsid w:val="0001052E"/>
    <w:rsid w:val="00010E58"/>
    <w:rsid w:val="00010FF7"/>
    <w:rsid w:val="00011434"/>
    <w:rsid w:val="00011CC5"/>
    <w:rsid w:val="00011DFA"/>
    <w:rsid w:val="00012830"/>
    <w:rsid w:val="00012A44"/>
    <w:rsid w:val="00012BBF"/>
    <w:rsid w:val="0001329A"/>
    <w:rsid w:val="00013463"/>
    <w:rsid w:val="00013A08"/>
    <w:rsid w:val="00013FEE"/>
    <w:rsid w:val="00014142"/>
    <w:rsid w:val="00014206"/>
    <w:rsid w:val="00014287"/>
    <w:rsid w:val="000142B4"/>
    <w:rsid w:val="0001433E"/>
    <w:rsid w:val="000144B4"/>
    <w:rsid w:val="0001452F"/>
    <w:rsid w:val="00014867"/>
    <w:rsid w:val="00014955"/>
    <w:rsid w:val="0001501C"/>
    <w:rsid w:val="00015337"/>
    <w:rsid w:val="00015495"/>
    <w:rsid w:val="00015BA9"/>
    <w:rsid w:val="0001610E"/>
    <w:rsid w:val="000161DB"/>
    <w:rsid w:val="000166B7"/>
    <w:rsid w:val="00016B56"/>
    <w:rsid w:val="00016F53"/>
    <w:rsid w:val="000172D5"/>
    <w:rsid w:val="000174FA"/>
    <w:rsid w:val="000175A5"/>
    <w:rsid w:val="00017B95"/>
    <w:rsid w:val="00017E61"/>
    <w:rsid w:val="00020011"/>
    <w:rsid w:val="000202FC"/>
    <w:rsid w:val="00020786"/>
    <w:rsid w:val="00020795"/>
    <w:rsid w:val="000207B2"/>
    <w:rsid w:val="00020DF8"/>
    <w:rsid w:val="000212B1"/>
    <w:rsid w:val="00021581"/>
    <w:rsid w:val="00021870"/>
    <w:rsid w:val="00021937"/>
    <w:rsid w:val="00021C4E"/>
    <w:rsid w:val="00021D74"/>
    <w:rsid w:val="00021EC3"/>
    <w:rsid w:val="00021F0C"/>
    <w:rsid w:val="00022244"/>
    <w:rsid w:val="00022454"/>
    <w:rsid w:val="000224A8"/>
    <w:rsid w:val="00022569"/>
    <w:rsid w:val="000225E6"/>
    <w:rsid w:val="00022725"/>
    <w:rsid w:val="000228E5"/>
    <w:rsid w:val="00022958"/>
    <w:rsid w:val="00022CE1"/>
    <w:rsid w:val="00022EE1"/>
    <w:rsid w:val="00023887"/>
    <w:rsid w:val="00023B4B"/>
    <w:rsid w:val="00023BC3"/>
    <w:rsid w:val="000244BC"/>
    <w:rsid w:val="00024561"/>
    <w:rsid w:val="00024A9E"/>
    <w:rsid w:val="00024BD7"/>
    <w:rsid w:val="00025369"/>
    <w:rsid w:val="00025699"/>
    <w:rsid w:val="00025ADD"/>
    <w:rsid w:val="00025BE6"/>
    <w:rsid w:val="00025FD9"/>
    <w:rsid w:val="0002617B"/>
    <w:rsid w:val="000261D7"/>
    <w:rsid w:val="000263BE"/>
    <w:rsid w:val="00026420"/>
    <w:rsid w:val="000267E9"/>
    <w:rsid w:val="00026847"/>
    <w:rsid w:val="00026984"/>
    <w:rsid w:val="000274AD"/>
    <w:rsid w:val="00027B36"/>
    <w:rsid w:val="00027C06"/>
    <w:rsid w:val="00027F1E"/>
    <w:rsid w:val="000301D8"/>
    <w:rsid w:val="00030CC7"/>
    <w:rsid w:val="00031086"/>
    <w:rsid w:val="00031674"/>
    <w:rsid w:val="00031ABF"/>
    <w:rsid w:val="00031D48"/>
    <w:rsid w:val="00031DCE"/>
    <w:rsid w:val="00031E52"/>
    <w:rsid w:val="00031EB6"/>
    <w:rsid w:val="000320BD"/>
    <w:rsid w:val="000322F6"/>
    <w:rsid w:val="00032497"/>
    <w:rsid w:val="0003262D"/>
    <w:rsid w:val="00032E37"/>
    <w:rsid w:val="00033334"/>
    <w:rsid w:val="0003351E"/>
    <w:rsid w:val="0003380D"/>
    <w:rsid w:val="00033DC9"/>
    <w:rsid w:val="00033E63"/>
    <w:rsid w:val="0003405E"/>
    <w:rsid w:val="000347C8"/>
    <w:rsid w:val="0003492C"/>
    <w:rsid w:val="000349E4"/>
    <w:rsid w:val="00034DF6"/>
    <w:rsid w:val="00035083"/>
    <w:rsid w:val="00035445"/>
    <w:rsid w:val="00035804"/>
    <w:rsid w:val="0003590B"/>
    <w:rsid w:val="00035EB4"/>
    <w:rsid w:val="00035F5C"/>
    <w:rsid w:val="00036268"/>
    <w:rsid w:val="00036603"/>
    <w:rsid w:val="00036DB1"/>
    <w:rsid w:val="00036E5E"/>
    <w:rsid w:val="000372B9"/>
    <w:rsid w:val="0003758D"/>
    <w:rsid w:val="000377D5"/>
    <w:rsid w:val="0003782B"/>
    <w:rsid w:val="0004013E"/>
    <w:rsid w:val="00040391"/>
    <w:rsid w:val="000406B8"/>
    <w:rsid w:val="00040BBD"/>
    <w:rsid w:val="00040BC7"/>
    <w:rsid w:val="00040BDA"/>
    <w:rsid w:val="00040D8E"/>
    <w:rsid w:val="000411B0"/>
    <w:rsid w:val="000411F0"/>
    <w:rsid w:val="0004139C"/>
    <w:rsid w:val="00041419"/>
    <w:rsid w:val="0004159C"/>
    <w:rsid w:val="000417AC"/>
    <w:rsid w:val="000418F9"/>
    <w:rsid w:val="00041977"/>
    <w:rsid w:val="000419D8"/>
    <w:rsid w:val="00041D0B"/>
    <w:rsid w:val="00041EEC"/>
    <w:rsid w:val="00042423"/>
    <w:rsid w:val="00042C48"/>
    <w:rsid w:val="000431B2"/>
    <w:rsid w:val="00043475"/>
    <w:rsid w:val="0004356F"/>
    <w:rsid w:val="000437CC"/>
    <w:rsid w:val="000437FF"/>
    <w:rsid w:val="000438ED"/>
    <w:rsid w:val="00043CCA"/>
    <w:rsid w:val="00043E7C"/>
    <w:rsid w:val="00044261"/>
    <w:rsid w:val="000445C5"/>
    <w:rsid w:val="0004466E"/>
    <w:rsid w:val="000454FB"/>
    <w:rsid w:val="0004583A"/>
    <w:rsid w:val="00045A37"/>
    <w:rsid w:val="00045A38"/>
    <w:rsid w:val="00045C96"/>
    <w:rsid w:val="000461A8"/>
    <w:rsid w:val="000462DA"/>
    <w:rsid w:val="00046589"/>
    <w:rsid w:val="0004683C"/>
    <w:rsid w:val="00046A2F"/>
    <w:rsid w:val="00046D7B"/>
    <w:rsid w:val="000474F0"/>
    <w:rsid w:val="000477BE"/>
    <w:rsid w:val="000477CB"/>
    <w:rsid w:val="00047FD7"/>
    <w:rsid w:val="0005003E"/>
    <w:rsid w:val="00050255"/>
    <w:rsid w:val="000502AE"/>
    <w:rsid w:val="000508EF"/>
    <w:rsid w:val="00051219"/>
    <w:rsid w:val="00051286"/>
    <w:rsid w:val="00051392"/>
    <w:rsid w:val="000519B5"/>
    <w:rsid w:val="00051DDC"/>
    <w:rsid w:val="000521EB"/>
    <w:rsid w:val="0005259D"/>
    <w:rsid w:val="00052D77"/>
    <w:rsid w:val="00052F84"/>
    <w:rsid w:val="000532A4"/>
    <w:rsid w:val="000532A5"/>
    <w:rsid w:val="00053AE4"/>
    <w:rsid w:val="00053F70"/>
    <w:rsid w:val="00054142"/>
    <w:rsid w:val="00054BED"/>
    <w:rsid w:val="0005537A"/>
    <w:rsid w:val="00055398"/>
    <w:rsid w:val="000554F8"/>
    <w:rsid w:val="00055542"/>
    <w:rsid w:val="00055DF6"/>
    <w:rsid w:val="00055E00"/>
    <w:rsid w:val="000566AB"/>
    <w:rsid w:val="00056BD9"/>
    <w:rsid w:val="00057100"/>
    <w:rsid w:val="00057456"/>
    <w:rsid w:val="000578F0"/>
    <w:rsid w:val="00057B7A"/>
    <w:rsid w:val="00057F28"/>
    <w:rsid w:val="00060050"/>
    <w:rsid w:val="0006009D"/>
    <w:rsid w:val="00060638"/>
    <w:rsid w:val="00060ED9"/>
    <w:rsid w:val="00060FC1"/>
    <w:rsid w:val="00061052"/>
    <w:rsid w:val="00061097"/>
    <w:rsid w:val="0006129D"/>
    <w:rsid w:val="00061F4C"/>
    <w:rsid w:val="000622E7"/>
    <w:rsid w:val="000624C1"/>
    <w:rsid w:val="0006263C"/>
    <w:rsid w:val="00062BEA"/>
    <w:rsid w:val="00062ED0"/>
    <w:rsid w:val="000633F9"/>
    <w:rsid w:val="0006355B"/>
    <w:rsid w:val="0006380A"/>
    <w:rsid w:val="00063C38"/>
    <w:rsid w:val="000645AB"/>
    <w:rsid w:val="00064ABD"/>
    <w:rsid w:val="00064CEA"/>
    <w:rsid w:val="00064EDF"/>
    <w:rsid w:val="00064FCB"/>
    <w:rsid w:val="000652E8"/>
    <w:rsid w:val="000656B8"/>
    <w:rsid w:val="000658EF"/>
    <w:rsid w:val="00065A6C"/>
    <w:rsid w:val="00065AFA"/>
    <w:rsid w:val="00065B24"/>
    <w:rsid w:val="00066708"/>
    <w:rsid w:val="00066CFC"/>
    <w:rsid w:val="000672DF"/>
    <w:rsid w:val="00067925"/>
    <w:rsid w:val="00067997"/>
    <w:rsid w:val="00067A40"/>
    <w:rsid w:val="000701BD"/>
    <w:rsid w:val="000702D4"/>
    <w:rsid w:val="000707AC"/>
    <w:rsid w:val="0007085B"/>
    <w:rsid w:val="00070DB7"/>
    <w:rsid w:val="0007118A"/>
    <w:rsid w:val="000714CA"/>
    <w:rsid w:val="00071505"/>
    <w:rsid w:val="00071529"/>
    <w:rsid w:val="0007167F"/>
    <w:rsid w:val="00071A6F"/>
    <w:rsid w:val="00071C62"/>
    <w:rsid w:val="00071D8C"/>
    <w:rsid w:val="00071E41"/>
    <w:rsid w:val="00072547"/>
    <w:rsid w:val="000726D2"/>
    <w:rsid w:val="00072A63"/>
    <w:rsid w:val="00072C4A"/>
    <w:rsid w:val="00073200"/>
    <w:rsid w:val="000739C6"/>
    <w:rsid w:val="00073C86"/>
    <w:rsid w:val="00073C8C"/>
    <w:rsid w:val="00073D97"/>
    <w:rsid w:val="00073E24"/>
    <w:rsid w:val="00074134"/>
    <w:rsid w:val="0007439C"/>
    <w:rsid w:val="000745D5"/>
    <w:rsid w:val="0007490F"/>
    <w:rsid w:val="00074958"/>
    <w:rsid w:val="0007496B"/>
    <w:rsid w:val="000749BC"/>
    <w:rsid w:val="00074B22"/>
    <w:rsid w:val="00074DE4"/>
    <w:rsid w:val="000750A9"/>
    <w:rsid w:val="000752C2"/>
    <w:rsid w:val="000752F6"/>
    <w:rsid w:val="00075BAC"/>
    <w:rsid w:val="0007611F"/>
    <w:rsid w:val="00076212"/>
    <w:rsid w:val="0007651A"/>
    <w:rsid w:val="0007692F"/>
    <w:rsid w:val="000769FF"/>
    <w:rsid w:val="00076E1C"/>
    <w:rsid w:val="00076E4A"/>
    <w:rsid w:val="000772A8"/>
    <w:rsid w:val="000775A2"/>
    <w:rsid w:val="000775C0"/>
    <w:rsid w:val="000776EA"/>
    <w:rsid w:val="00077A12"/>
    <w:rsid w:val="00080060"/>
    <w:rsid w:val="00080083"/>
    <w:rsid w:val="000802AC"/>
    <w:rsid w:val="000804F9"/>
    <w:rsid w:val="00080761"/>
    <w:rsid w:val="00080EE3"/>
    <w:rsid w:val="00080FAB"/>
    <w:rsid w:val="00081111"/>
    <w:rsid w:val="00081995"/>
    <w:rsid w:val="00081CE3"/>
    <w:rsid w:val="0008205B"/>
    <w:rsid w:val="000823B1"/>
    <w:rsid w:val="000825C0"/>
    <w:rsid w:val="00082871"/>
    <w:rsid w:val="00082AA5"/>
    <w:rsid w:val="00082B0C"/>
    <w:rsid w:val="00082C9A"/>
    <w:rsid w:val="00082F01"/>
    <w:rsid w:val="00082FDE"/>
    <w:rsid w:val="00083396"/>
    <w:rsid w:val="000833E7"/>
    <w:rsid w:val="00083C6B"/>
    <w:rsid w:val="00083CDB"/>
    <w:rsid w:val="00084094"/>
    <w:rsid w:val="000844F3"/>
    <w:rsid w:val="000845E4"/>
    <w:rsid w:val="00084A8C"/>
    <w:rsid w:val="00084B48"/>
    <w:rsid w:val="000851FE"/>
    <w:rsid w:val="0008522B"/>
    <w:rsid w:val="000853A2"/>
    <w:rsid w:val="00085A5E"/>
    <w:rsid w:val="00085ACF"/>
    <w:rsid w:val="00085D63"/>
    <w:rsid w:val="00086A94"/>
    <w:rsid w:val="00086EC2"/>
    <w:rsid w:val="00087831"/>
    <w:rsid w:val="00087D49"/>
    <w:rsid w:val="00090631"/>
    <w:rsid w:val="00090A55"/>
    <w:rsid w:val="00090F98"/>
    <w:rsid w:val="00091654"/>
    <w:rsid w:val="000917A3"/>
    <w:rsid w:val="000918EA"/>
    <w:rsid w:val="00091B0E"/>
    <w:rsid w:val="0009216C"/>
    <w:rsid w:val="000922F6"/>
    <w:rsid w:val="0009280B"/>
    <w:rsid w:val="00092F73"/>
    <w:rsid w:val="000931A7"/>
    <w:rsid w:val="00093203"/>
    <w:rsid w:val="0009332B"/>
    <w:rsid w:val="00093613"/>
    <w:rsid w:val="000937DE"/>
    <w:rsid w:val="0009402C"/>
    <w:rsid w:val="0009440A"/>
    <w:rsid w:val="0009483A"/>
    <w:rsid w:val="000949E9"/>
    <w:rsid w:val="00094C51"/>
    <w:rsid w:val="00094C62"/>
    <w:rsid w:val="00094E94"/>
    <w:rsid w:val="00094F49"/>
    <w:rsid w:val="000954AD"/>
    <w:rsid w:val="0009561D"/>
    <w:rsid w:val="00095769"/>
    <w:rsid w:val="0009636C"/>
    <w:rsid w:val="000965F2"/>
    <w:rsid w:val="00096F4A"/>
    <w:rsid w:val="0009746E"/>
    <w:rsid w:val="000974FF"/>
    <w:rsid w:val="0009766D"/>
    <w:rsid w:val="0009789F"/>
    <w:rsid w:val="00097AFD"/>
    <w:rsid w:val="000A01AB"/>
    <w:rsid w:val="000A0279"/>
    <w:rsid w:val="000A065E"/>
    <w:rsid w:val="000A0667"/>
    <w:rsid w:val="000A08C7"/>
    <w:rsid w:val="000A0960"/>
    <w:rsid w:val="000A1350"/>
    <w:rsid w:val="000A1593"/>
    <w:rsid w:val="000A17CE"/>
    <w:rsid w:val="000A1923"/>
    <w:rsid w:val="000A1A4C"/>
    <w:rsid w:val="000A26FF"/>
    <w:rsid w:val="000A2B5F"/>
    <w:rsid w:val="000A301F"/>
    <w:rsid w:val="000A3068"/>
    <w:rsid w:val="000A3456"/>
    <w:rsid w:val="000A362A"/>
    <w:rsid w:val="000A389E"/>
    <w:rsid w:val="000A3D92"/>
    <w:rsid w:val="000A3DD4"/>
    <w:rsid w:val="000A3EA3"/>
    <w:rsid w:val="000A422A"/>
    <w:rsid w:val="000A4F78"/>
    <w:rsid w:val="000A4FF1"/>
    <w:rsid w:val="000A5A07"/>
    <w:rsid w:val="000A612A"/>
    <w:rsid w:val="000A616D"/>
    <w:rsid w:val="000A65A3"/>
    <w:rsid w:val="000A6A1C"/>
    <w:rsid w:val="000A6FA7"/>
    <w:rsid w:val="000A775A"/>
    <w:rsid w:val="000A7B7A"/>
    <w:rsid w:val="000B020B"/>
    <w:rsid w:val="000B0659"/>
    <w:rsid w:val="000B06BE"/>
    <w:rsid w:val="000B0710"/>
    <w:rsid w:val="000B0964"/>
    <w:rsid w:val="000B098A"/>
    <w:rsid w:val="000B0E29"/>
    <w:rsid w:val="000B1138"/>
    <w:rsid w:val="000B1200"/>
    <w:rsid w:val="000B1809"/>
    <w:rsid w:val="000B1B5F"/>
    <w:rsid w:val="000B1F5E"/>
    <w:rsid w:val="000B1FA7"/>
    <w:rsid w:val="000B1FD7"/>
    <w:rsid w:val="000B2A8D"/>
    <w:rsid w:val="000B2B83"/>
    <w:rsid w:val="000B2FCA"/>
    <w:rsid w:val="000B3188"/>
    <w:rsid w:val="000B36CC"/>
    <w:rsid w:val="000B391E"/>
    <w:rsid w:val="000B3B6E"/>
    <w:rsid w:val="000B3C2E"/>
    <w:rsid w:val="000B3F75"/>
    <w:rsid w:val="000B41CD"/>
    <w:rsid w:val="000B421F"/>
    <w:rsid w:val="000B4374"/>
    <w:rsid w:val="000B4870"/>
    <w:rsid w:val="000B4AC5"/>
    <w:rsid w:val="000B4F96"/>
    <w:rsid w:val="000B57A3"/>
    <w:rsid w:val="000B583A"/>
    <w:rsid w:val="000B5D11"/>
    <w:rsid w:val="000B5F33"/>
    <w:rsid w:val="000B60C4"/>
    <w:rsid w:val="000B628F"/>
    <w:rsid w:val="000B6472"/>
    <w:rsid w:val="000B6852"/>
    <w:rsid w:val="000B6CE0"/>
    <w:rsid w:val="000B6F90"/>
    <w:rsid w:val="000B7458"/>
    <w:rsid w:val="000B7835"/>
    <w:rsid w:val="000B7FC5"/>
    <w:rsid w:val="000C09D2"/>
    <w:rsid w:val="000C0A08"/>
    <w:rsid w:val="000C0B70"/>
    <w:rsid w:val="000C1139"/>
    <w:rsid w:val="000C14F8"/>
    <w:rsid w:val="000C15EF"/>
    <w:rsid w:val="000C1649"/>
    <w:rsid w:val="000C16CB"/>
    <w:rsid w:val="000C1882"/>
    <w:rsid w:val="000C1B43"/>
    <w:rsid w:val="000C1E44"/>
    <w:rsid w:val="000C217F"/>
    <w:rsid w:val="000C21D6"/>
    <w:rsid w:val="000C22E4"/>
    <w:rsid w:val="000C24C5"/>
    <w:rsid w:val="000C292A"/>
    <w:rsid w:val="000C2B48"/>
    <w:rsid w:val="000C2B85"/>
    <w:rsid w:val="000C33CC"/>
    <w:rsid w:val="000C348F"/>
    <w:rsid w:val="000C3A07"/>
    <w:rsid w:val="000C3C21"/>
    <w:rsid w:val="000C3CC0"/>
    <w:rsid w:val="000C3DAB"/>
    <w:rsid w:val="000C473C"/>
    <w:rsid w:val="000C4921"/>
    <w:rsid w:val="000C4F70"/>
    <w:rsid w:val="000C586C"/>
    <w:rsid w:val="000C5D30"/>
    <w:rsid w:val="000C5F59"/>
    <w:rsid w:val="000C6529"/>
    <w:rsid w:val="000C6690"/>
    <w:rsid w:val="000C6840"/>
    <w:rsid w:val="000C695C"/>
    <w:rsid w:val="000C6CA0"/>
    <w:rsid w:val="000C73EF"/>
    <w:rsid w:val="000C746A"/>
    <w:rsid w:val="000C77F0"/>
    <w:rsid w:val="000C7C4C"/>
    <w:rsid w:val="000C7CDE"/>
    <w:rsid w:val="000C7D06"/>
    <w:rsid w:val="000D0B1C"/>
    <w:rsid w:val="000D10E6"/>
    <w:rsid w:val="000D16B5"/>
    <w:rsid w:val="000D17AD"/>
    <w:rsid w:val="000D1C6F"/>
    <w:rsid w:val="000D1E71"/>
    <w:rsid w:val="000D21FD"/>
    <w:rsid w:val="000D29B7"/>
    <w:rsid w:val="000D2D67"/>
    <w:rsid w:val="000D2E74"/>
    <w:rsid w:val="000D2FCE"/>
    <w:rsid w:val="000D39EA"/>
    <w:rsid w:val="000D3AB9"/>
    <w:rsid w:val="000D3C7E"/>
    <w:rsid w:val="000D4102"/>
    <w:rsid w:val="000D4162"/>
    <w:rsid w:val="000D4D5E"/>
    <w:rsid w:val="000D4E75"/>
    <w:rsid w:val="000D4F8C"/>
    <w:rsid w:val="000D51A1"/>
    <w:rsid w:val="000D51B3"/>
    <w:rsid w:val="000D59C1"/>
    <w:rsid w:val="000D5A01"/>
    <w:rsid w:val="000D5BCE"/>
    <w:rsid w:val="000D61C7"/>
    <w:rsid w:val="000D633F"/>
    <w:rsid w:val="000D64B6"/>
    <w:rsid w:val="000D6A36"/>
    <w:rsid w:val="000D6D91"/>
    <w:rsid w:val="000D761D"/>
    <w:rsid w:val="000D76DE"/>
    <w:rsid w:val="000D7CE4"/>
    <w:rsid w:val="000D7EAA"/>
    <w:rsid w:val="000E0B5F"/>
    <w:rsid w:val="000E0D2C"/>
    <w:rsid w:val="000E0D95"/>
    <w:rsid w:val="000E12CB"/>
    <w:rsid w:val="000E18E6"/>
    <w:rsid w:val="000E1A16"/>
    <w:rsid w:val="000E1C61"/>
    <w:rsid w:val="000E1CC9"/>
    <w:rsid w:val="000E1FAD"/>
    <w:rsid w:val="000E2125"/>
    <w:rsid w:val="000E2355"/>
    <w:rsid w:val="000E28FD"/>
    <w:rsid w:val="000E2B94"/>
    <w:rsid w:val="000E2D26"/>
    <w:rsid w:val="000E2E24"/>
    <w:rsid w:val="000E2F8A"/>
    <w:rsid w:val="000E3366"/>
    <w:rsid w:val="000E3681"/>
    <w:rsid w:val="000E3750"/>
    <w:rsid w:val="000E4091"/>
    <w:rsid w:val="000E42D0"/>
    <w:rsid w:val="000E44A0"/>
    <w:rsid w:val="000E4E1D"/>
    <w:rsid w:val="000E52AF"/>
    <w:rsid w:val="000E5429"/>
    <w:rsid w:val="000E5569"/>
    <w:rsid w:val="000E5653"/>
    <w:rsid w:val="000E5D8F"/>
    <w:rsid w:val="000E5EED"/>
    <w:rsid w:val="000E5EEE"/>
    <w:rsid w:val="000E60F8"/>
    <w:rsid w:val="000E61A6"/>
    <w:rsid w:val="000E64CC"/>
    <w:rsid w:val="000E6544"/>
    <w:rsid w:val="000E6552"/>
    <w:rsid w:val="000E676D"/>
    <w:rsid w:val="000E70CE"/>
    <w:rsid w:val="000E7D56"/>
    <w:rsid w:val="000F0327"/>
    <w:rsid w:val="000F03A7"/>
    <w:rsid w:val="000F04BE"/>
    <w:rsid w:val="000F10D2"/>
    <w:rsid w:val="000F1208"/>
    <w:rsid w:val="000F1468"/>
    <w:rsid w:val="000F14EC"/>
    <w:rsid w:val="000F1503"/>
    <w:rsid w:val="000F1910"/>
    <w:rsid w:val="000F1D7C"/>
    <w:rsid w:val="000F1EBF"/>
    <w:rsid w:val="000F1FF8"/>
    <w:rsid w:val="000F2313"/>
    <w:rsid w:val="000F2430"/>
    <w:rsid w:val="000F285D"/>
    <w:rsid w:val="000F2A7C"/>
    <w:rsid w:val="000F2C74"/>
    <w:rsid w:val="000F2F85"/>
    <w:rsid w:val="000F2FC3"/>
    <w:rsid w:val="000F31CD"/>
    <w:rsid w:val="000F3BC2"/>
    <w:rsid w:val="000F3CBD"/>
    <w:rsid w:val="000F3D95"/>
    <w:rsid w:val="000F3FC3"/>
    <w:rsid w:val="000F41DC"/>
    <w:rsid w:val="000F4612"/>
    <w:rsid w:val="000F4678"/>
    <w:rsid w:val="000F46D4"/>
    <w:rsid w:val="000F4835"/>
    <w:rsid w:val="000F5054"/>
    <w:rsid w:val="000F508A"/>
    <w:rsid w:val="000F524A"/>
    <w:rsid w:val="000F5287"/>
    <w:rsid w:val="000F52E0"/>
    <w:rsid w:val="000F5383"/>
    <w:rsid w:val="000F5ABB"/>
    <w:rsid w:val="000F604F"/>
    <w:rsid w:val="000F60BB"/>
    <w:rsid w:val="000F622A"/>
    <w:rsid w:val="000F6511"/>
    <w:rsid w:val="000F6764"/>
    <w:rsid w:val="000F6E3D"/>
    <w:rsid w:val="000F6E7D"/>
    <w:rsid w:val="000F7349"/>
    <w:rsid w:val="000F76CA"/>
    <w:rsid w:val="000F786F"/>
    <w:rsid w:val="000F7BFF"/>
    <w:rsid w:val="000F7D0F"/>
    <w:rsid w:val="0010011D"/>
    <w:rsid w:val="001003C1"/>
    <w:rsid w:val="001019AD"/>
    <w:rsid w:val="00101CFC"/>
    <w:rsid w:val="0010209F"/>
    <w:rsid w:val="0010218F"/>
    <w:rsid w:val="0010221F"/>
    <w:rsid w:val="00102B96"/>
    <w:rsid w:val="00102BCB"/>
    <w:rsid w:val="001030A2"/>
    <w:rsid w:val="001031BA"/>
    <w:rsid w:val="001031C4"/>
    <w:rsid w:val="00103297"/>
    <w:rsid w:val="00103487"/>
    <w:rsid w:val="001035E7"/>
    <w:rsid w:val="0010370D"/>
    <w:rsid w:val="00103744"/>
    <w:rsid w:val="00103807"/>
    <w:rsid w:val="00103A32"/>
    <w:rsid w:val="001040EF"/>
    <w:rsid w:val="00104293"/>
    <w:rsid w:val="00104522"/>
    <w:rsid w:val="00104847"/>
    <w:rsid w:val="00104A3B"/>
    <w:rsid w:val="00104E90"/>
    <w:rsid w:val="00104E93"/>
    <w:rsid w:val="00105167"/>
    <w:rsid w:val="00105533"/>
    <w:rsid w:val="00105534"/>
    <w:rsid w:val="00105A56"/>
    <w:rsid w:val="00105AA7"/>
    <w:rsid w:val="00105C7D"/>
    <w:rsid w:val="00105D6A"/>
    <w:rsid w:val="00105E04"/>
    <w:rsid w:val="00105E49"/>
    <w:rsid w:val="001065CB"/>
    <w:rsid w:val="00106CF1"/>
    <w:rsid w:val="00106E72"/>
    <w:rsid w:val="00106E81"/>
    <w:rsid w:val="001075B1"/>
    <w:rsid w:val="001075D9"/>
    <w:rsid w:val="001078E0"/>
    <w:rsid w:val="00107A8B"/>
    <w:rsid w:val="00107F71"/>
    <w:rsid w:val="00107FF1"/>
    <w:rsid w:val="0011028F"/>
    <w:rsid w:val="00110356"/>
    <w:rsid w:val="0011040A"/>
    <w:rsid w:val="00110A70"/>
    <w:rsid w:val="00110CCB"/>
    <w:rsid w:val="00110D6F"/>
    <w:rsid w:val="001118AB"/>
    <w:rsid w:val="00111943"/>
    <w:rsid w:val="00112EFA"/>
    <w:rsid w:val="0011336E"/>
    <w:rsid w:val="00113445"/>
    <w:rsid w:val="0011355F"/>
    <w:rsid w:val="001136F9"/>
    <w:rsid w:val="00113A94"/>
    <w:rsid w:val="00113C99"/>
    <w:rsid w:val="00113CD6"/>
    <w:rsid w:val="00113EA1"/>
    <w:rsid w:val="001145CC"/>
    <w:rsid w:val="0011595E"/>
    <w:rsid w:val="00115A9E"/>
    <w:rsid w:val="00115E8B"/>
    <w:rsid w:val="00116531"/>
    <w:rsid w:val="00116879"/>
    <w:rsid w:val="00116C04"/>
    <w:rsid w:val="001177F0"/>
    <w:rsid w:val="00117E49"/>
    <w:rsid w:val="00117EE9"/>
    <w:rsid w:val="00120175"/>
    <w:rsid w:val="0012054B"/>
    <w:rsid w:val="00120D07"/>
    <w:rsid w:val="00120F81"/>
    <w:rsid w:val="0012153E"/>
    <w:rsid w:val="00121D45"/>
    <w:rsid w:val="00122325"/>
    <w:rsid w:val="001223C7"/>
    <w:rsid w:val="00122737"/>
    <w:rsid w:val="00122B83"/>
    <w:rsid w:val="00122C7F"/>
    <w:rsid w:val="00122E6D"/>
    <w:rsid w:val="00123017"/>
    <w:rsid w:val="0012318D"/>
    <w:rsid w:val="001231BB"/>
    <w:rsid w:val="00123492"/>
    <w:rsid w:val="00123945"/>
    <w:rsid w:val="001240A4"/>
    <w:rsid w:val="0012417F"/>
    <w:rsid w:val="001241E6"/>
    <w:rsid w:val="00124235"/>
    <w:rsid w:val="00124586"/>
    <w:rsid w:val="001249D6"/>
    <w:rsid w:val="001259F2"/>
    <w:rsid w:val="00125A20"/>
    <w:rsid w:val="00125C7E"/>
    <w:rsid w:val="00125F55"/>
    <w:rsid w:val="0012613F"/>
    <w:rsid w:val="001263B3"/>
    <w:rsid w:val="00126FF9"/>
    <w:rsid w:val="001270DF"/>
    <w:rsid w:val="001271E4"/>
    <w:rsid w:val="00127202"/>
    <w:rsid w:val="001274C7"/>
    <w:rsid w:val="00127825"/>
    <w:rsid w:val="00127DDA"/>
    <w:rsid w:val="00127E76"/>
    <w:rsid w:val="001302BE"/>
    <w:rsid w:val="001305BC"/>
    <w:rsid w:val="0013093D"/>
    <w:rsid w:val="00130B60"/>
    <w:rsid w:val="0013101B"/>
    <w:rsid w:val="001318CC"/>
    <w:rsid w:val="00131D08"/>
    <w:rsid w:val="00131E9B"/>
    <w:rsid w:val="0013207D"/>
    <w:rsid w:val="0013244A"/>
    <w:rsid w:val="00132F40"/>
    <w:rsid w:val="00132F4D"/>
    <w:rsid w:val="00132F6B"/>
    <w:rsid w:val="001331F8"/>
    <w:rsid w:val="001338F3"/>
    <w:rsid w:val="00133A6D"/>
    <w:rsid w:val="00133B15"/>
    <w:rsid w:val="00133F30"/>
    <w:rsid w:val="001340B7"/>
    <w:rsid w:val="001343A8"/>
    <w:rsid w:val="001343EE"/>
    <w:rsid w:val="0013446F"/>
    <w:rsid w:val="00134C97"/>
    <w:rsid w:val="00134F49"/>
    <w:rsid w:val="00134FDC"/>
    <w:rsid w:val="0013559A"/>
    <w:rsid w:val="00135A4D"/>
    <w:rsid w:val="00135E46"/>
    <w:rsid w:val="00135FF2"/>
    <w:rsid w:val="001362B9"/>
    <w:rsid w:val="0013649E"/>
    <w:rsid w:val="0013682E"/>
    <w:rsid w:val="00136AC1"/>
    <w:rsid w:val="00136D94"/>
    <w:rsid w:val="00136F2C"/>
    <w:rsid w:val="00137192"/>
    <w:rsid w:val="001371DE"/>
    <w:rsid w:val="00137467"/>
    <w:rsid w:val="00137669"/>
    <w:rsid w:val="001377AA"/>
    <w:rsid w:val="001377B4"/>
    <w:rsid w:val="0013797E"/>
    <w:rsid w:val="00137ACE"/>
    <w:rsid w:val="00140217"/>
    <w:rsid w:val="00140652"/>
    <w:rsid w:val="00140713"/>
    <w:rsid w:val="00140747"/>
    <w:rsid w:val="00140750"/>
    <w:rsid w:val="00140F1F"/>
    <w:rsid w:val="00141069"/>
    <w:rsid w:val="00141178"/>
    <w:rsid w:val="001411C0"/>
    <w:rsid w:val="00141221"/>
    <w:rsid w:val="0014154E"/>
    <w:rsid w:val="00141C36"/>
    <w:rsid w:val="00142052"/>
    <w:rsid w:val="001425A4"/>
    <w:rsid w:val="001428E6"/>
    <w:rsid w:val="00142D09"/>
    <w:rsid w:val="0014306F"/>
    <w:rsid w:val="00143119"/>
    <w:rsid w:val="001435B9"/>
    <w:rsid w:val="0014368F"/>
    <w:rsid w:val="0014381B"/>
    <w:rsid w:val="00143B4F"/>
    <w:rsid w:val="00143D0D"/>
    <w:rsid w:val="001443C9"/>
    <w:rsid w:val="001446CC"/>
    <w:rsid w:val="00144985"/>
    <w:rsid w:val="00144A5A"/>
    <w:rsid w:val="00144F12"/>
    <w:rsid w:val="0014528F"/>
    <w:rsid w:val="00145C20"/>
    <w:rsid w:val="00145C6D"/>
    <w:rsid w:val="00145DD2"/>
    <w:rsid w:val="00146AC6"/>
    <w:rsid w:val="00146FC7"/>
    <w:rsid w:val="00147235"/>
    <w:rsid w:val="001473DC"/>
    <w:rsid w:val="001474B9"/>
    <w:rsid w:val="00147CE4"/>
    <w:rsid w:val="0015014B"/>
    <w:rsid w:val="001502F7"/>
    <w:rsid w:val="00150CE8"/>
    <w:rsid w:val="0015104F"/>
    <w:rsid w:val="001510EE"/>
    <w:rsid w:val="001513DD"/>
    <w:rsid w:val="001526B8"/>
    <w:rsid w:val="00152700"/>
    <w:rsid w:val="00152833"/>
    <w:rsid w:val="00152A2F"/>
    <w:rsid w:val="00153342"/>
    <w:rsid w:val="00153360"/>
    <w:rsid w:val="00153747"/>
    <w:rsid w:val="00153945"/>
    <w:rsid w:val="00153974"/>
    <w:rsid w:val="00153D73"/>
    <w:rsid w:val="001541CB"/>
    <w:rsid w:val="00154A6B"/>
    <w:rsid w:val="00155C32"/>
    <w:rsid w:val="00156167"/>
    <w:rsid w:val="001562F0"/>
    <w:rsid w:val="001564D1"/>
    <w:rsid w:val="00156892"/>
    <w:rsid w:val="00156C70"/>
    <w:rsid w:val="00156DB1"/>
    <w:rsid w:val="00157305"/>
    <w:rsid w:val="001603AC"/>
    <w:rsid w:val="00160A3F"/>
    <w:rsid w:val="00160A76"/>
    <w:rsid w:val="00160B41"/>
    <w:rsid w:val="00160C07"/>
    <w:rsid w:val="0016169E"/>
    <w:rsid w:val="001616E1"/>
    <w:rsid w:val="001617CB"/>
    <w:rsid w:val="00161A71"/>
    <w:rsid w:val="00161B15"/>
    <w:rsid w:val="00161C02"/>
    <w:rsid w:val="00161F2D"/>
    <w:rsid w:val="0016201B"/>
    <w:rsid w:val="001620CD"/>
    <w:rsid w:val="00162457"/>
    <w:rsid w:val="0016323E"/>
    <w:rsid w:val="00163311"/>
    <w:rsid w:val="0016359A"/>
    <w:rsid w:val="001639DE"/>
    <w:rsid w:val="00163A28"/>
    <w:rsid w:val="00163BB4"/>
    <w:rsid w:val="00163CD9"/>
    <w:rsid w:val="00163E11"/>
    <w:rsid w:val="00163E3C"/>
    <w:rsid w:val="00164399"/>
    <w:rsid w:val="0016442E"/>
    <w:rsid w:val="0016454D"/>
    <w:rsid w:val="001645A3"/>
    <w:rsid w:val="001645D9"/>
    <w:rsid w:val="001648EF"/>
    <w:rsid w:val="00164A7F"/>
    <w:rsid w:val="00164CF3"/>
    <w:rsid w:val="00164F0F"/>
    <w:rsid w:val="00165669"/>
    <w:rsid w:val="00165D6C"/>
    <w:rsid w:val="00165EBA"/>
    <w:rsid w:val="001660A3"/>
    <w:rsid w:val="001660B7"/>
    <w:rsid w:val="00166263"/>
    <w:rsid w:val="0016641B"/>
    <w:rsid w:val="0016661B"/>
    <w:rsid w:val="00166812"/>
    <w:rsid w:val="00166E7D"/>
    <w:rsid w:val="00166F07"/>
    <w:rsid w:val="001674FA"/>
    <w:rsid w:val="00167758"/>
    <w:rsid w:val="00167AF1"/>
    <w:rsid w:val="00167CF1"/>
    <w:rsid w:val="001704F0"/>
    <w:rsid w:val="001707D9"/>
    <w:rsid w:val="001708BB"/>
    <w:rsid w:val="00171252"/>
    <w:rsid w:val="00171592"/>
    <w:rsid w:val="00171948"/>
    <w:rsid w:val="00171CE4"/>
    <w:rsid w:val="00171E4F"/>
    <w:rsid w:val="00172064"/>
    <w:rsid w:val="00172739"/>
    <w:rsid w:val="00172798"/>
    <w:rsid w:val="00172931"/>
    <w:rsid w:val="00172A14"/>
    <w:rsid w:val="00172D25"/>
    <w:rsid w:val="00172F36"/>
    <w:rsid w:val="00173137"/>
    <w:rsid w:val="00173720"/>
    <w:rsid w:val="001737A1"/>
    <w:rsid w:val="00173A14"/>
    <w:rsid w:val="00173A21"/>
    <w:rsid w:val="0017416D"/>
    <w:rsid w:val="00174198"/>
    <w:rsid w:val="00174705"/>
    <w:rsid w:val="00174F9D"/>
    <w:rsid w:val="001750A1"/>
    <w:rsid w:val="001750F0"/>
    <w:rsid w:val="0017528C"/>
    <w:rsid w:val="0017568C"/>
    <w:rsid w:val="00175BBD"/>
    <w:rsid w:val="00176044"/>
    <w:rsid w:val="001762DE"/>
    <w:rsid w:val="00176705"/>
    <w:rsid w:val="0017685B"/>
    <w:rsid w:val="0017692F"/>
    <w:rsid w:val="00176CBC"/>
    <w:rsid w:val="00176E9B"/>
    <w:rsid w:val="00176F4A"/>
    <w:rsid w:val="00177061"/>
    <w:rsid w:val="0017720F"/>
    <w:rsid w:val="0017748C"/>
    <w:rsid w:val="0017774A"/>
    <w:rsid w:val="00177B09"/>
    <w:rsid w:val="00177E41"/>
    <w:rsid w:val="0018041A"/>
    <w:rsid w:val="0018043B"/>
    <w:rsid w:val="00180568"/>
    <w:rsid w:val="00180744"/>
    <w:rsid w:val="00180A13"/>
    <w:rsid w:val="00180DBF"/>
    <w:rsid w:val="00181192"/>
    <w:rsid w:val="00181A9C"/>
    <w:rsid w:val="00181F5A"/>
    <w:rsid w:val="00181FA7"/>
    <w:rsid w:val="00182139"/>
    <w:rsid w:val="00182846"/>
    <w:rsid w:val="0018321A"/>
    <w:rsid w:val="00183736"/>
    <w:rsid w:val="001838CA"/>
    <w:rsid w:val="00183943"/>
    <w:rsid w:val="001839D5"/>
    <w:rsid w:val="00183D53"/>
    <w:rsid w:val="00183DD3"/>
    <w:rsid w:val="00184152"/>
    <w:rsid w:val="0018460F"/>
    <w:rsid w:val="00184716"/>
    <w:rsid w:val="001849A7"/>
    <w:rsid w:val="00184C1D"/>
    <w:rsid w:val="0018508F"/>
    <w:rsid w:val="0018510F"/>
    <w:rsid w:val="00185162"/>
    <w:rsid w:val="0018543C"/>
    <w:rsid w:val="00185812"/>
    <w:rsid w:val="00185C38"/>
    <w:rsid w:val="00185EB8"/>
    <w:rsid w:val="0018605A"/>
    <w:rsid w:val="00186285"/>
    <w:rsid w:val="001865DF"/>
    <w:rsid w:val="001865E1"/>
    <w:rsid w:val="00186916"/>
    <w:rsid w:val="00186C3B"/>
    <w:rsid w:val="00186C76"/>
    <w:rsid w:val="00186CA0"/>
    <w:rsid w:val="00186F37"/>
    <w:rsid w:val="001872E9"/>
    <w:rsid w:val="001874B7"/>
    <w:rsid w:val="00187560"/>
    <w:rsid w:val="00187668"/>
    <w:rsid w:val="00187800"/>
    <w:rsid w:val="0018790D"/>
    <w:rsid w:val="00187C60"/>
    <w:rsid w:val="001900B1"/>
    <w:rsid w:val="0019035B"/>
    <w:rsid w:val="0019067D"/>
    <w:rsid w:val="00190AFA"/>
    <w:rsid w:val="00190F96"/>
    <w:rsid w:val="00191384"/>
    <w:rsid w:val="0019155A"/>
    <w:rsid w:val="001915DF"/>
    <w:rsid w:val="00191765"/>
    <w:rsid w:val="00191B84"/>
    <w:rsid w:val="00191DFC"/>
    <w:rsid w:val="00191F8E"/>
    <w:rsid w:val="00191FA4"/>
    <w:rsid w:val="00192CA9"/>
    <w:rsid w:val="00192E75"/>
    <w:rsid w:val="00192F34"/>
    <w:rsid w:val="0019306A"/>
    <w:rsid w:val="0019332B"/>
    <w:rsid w:val="00193537"/>
    <w:rsid w:val="00193592"/>
    <w:rsid w:val="00193635"/>
    <w:rsid w:val="00193933"/>
    <w:rsid w:val="00193A15"/>
    <w:rsid w:val="00193A32"/>
    <w:rsid w:val="00193FC6"/>
    <w:rsid w:val="001941FA"/>
    <w:rsid w:val="00194463"/>
    <w:rsid w:val="001944D8"/>
    <w:rsid w:val="00194584"/>
    <w:rsid w:val="001946A4"/>
    <w:rsid w:val="00194E43"/>
    <w:rsid w:val="00194FE0"/>
    <w:rsid w:val="00195265"/>
    <w:rsid w:val="00195E63"/>
    <w:rsid w:val="00195F72"/>
    <w:rsid w:val="00196272"/>
    <w:rsid w:val="001962DD"/>
    <w:rsid w:val="0019634C"/>
    <w:rsid w:val="00196546"/>
    <w:rsid w:val="001969E1"/>
    <w:rsid w:val="00196AE3"/>
    <w:rsid w:val="00197052"/>
    <w:rsid w:val="001972B1"/>
    <w:rsid w:val="0019739A"/>
    <w:rsid w:val="00197652"/>
    <w:rsid w:val="00197E0F"/>
    <w:rsid w:val="001A0484"/>
    <w:rsid w:val="001A0574"/>
    <w:rsid w:val="001A078B"/>
    <w:rsid w:val="001A07BF"/>
    <w:rsid w:val="001A0AED"/>
    <w:rsid w:val="001A0E54"/>
    <w:rsid w:val="001A11B0"/>
    <w:rsid w:val="001A1461"/>
    <w:rsid w:val="001A185E"/>
    <w:rsid w:val="001A1CD0"/>
    <w:rsid w:val="001A2204"/>
    <w:rsid w:val="001A2473"/>
    <w:rsid w:val="001A2AA8"/>
    <w:rsid w:val="001A3071"/>
    <w:rsid w:val="001A35ED"/>
    <w:rsid w:val="001A3801"/>
    <w:rsid w:val="001A3887"/>
    <w:rsid w:val="001A3911"/>
    <w:rsid w:val="001A3B1E"/>
    <w:rsid w:val="001A41B2"/>
    <w:rsid w:val="001A421C"/>
    <w:rsid w:val="001A44FB"/>
    <w:rsid w:val="001A4ACF"/>
    <w:rsid w:val="001A4B91"/>
    <w:rsid w:val="001A4C77"/>
    <w:rsid w:val="001A4E84"/>
    <w:rsid w:val="001A4EF0"/>
    <w:rsid w:val="001A51B6"/>
    <w:rsid w:val="001A530F"/>
    <w:rsid w:val="001A5517"/>
    <w:rsid w:val="001A5568"/>
    <w:rsid w:val="001A5AE8"/>
    <w:rsid w:val="001A6154"/>
    <w:rsid w:val="001A68E4"/>
    <w:rsid w:val="001A6914"/>
    <w:rsid w:val="001A6A15"/>
    <w:rsid w:val="001A6AB3"/>
    <w:rsid w:val="001A6BB8"/>
    <w:rsid w:val="001A6E8C"/>
    <w:rsid w:val="001A6F8D"/>
    <w:rsid w:val="001A72CB"/>
    <w:rsid w:val="001A7A06"/>
    <w:rsid w:val="001A7C61"/>
    <w:rsid w:val="001A7EBD"/>
    <w:rsid w:val="001B05FD"/>
    <w:rsid w:val="001B0757"/>
    <w:rsid w:val="001B0759"/>
    <w:rsid w:val="001B0C87"/>
    <w:rsid w:val="001B0D0A"/>
    <w:rsid w:val="001B0E1B"/>
    <w:rsid w:val="001B0F85"/>
    <w:rsid w:val="001B1307"/>
    <w:rsid w:val="001B203E"/>
    <w:rsid w:val="001B212F"/>
    <w:rsid w:val="001B21C3"/>
    <w:rsid w:val="001B27E3"/>
    <w:rsid w:val="001B28D3"/>
    <w:rsid w:val="001B2924"/>
    <w:rsid w:val="001B2C4C"/>
    <w:rsid w:val="001B327E"/>
    <w:rsid w:val="001B3419"/>
    <w:rsid w:val="001B360B"/>
    <w:rsid w:val="001B3896"/>
    <w:rsid w:val="001B39DC"/>
    <w:rsid w:val="001B3A49"/>
    <w:rsid w:val="001B3AF7"/>
    <w:rsid w:val="001B3F2F"/>
    <w:rsid w:val="001B4314"/>
    <w:rsid w:val="001B4532"/>
    <w:rsid w:val="001B46E9"/>
    <w:rsid w:val="001B4F97"/>
    <w:rsid w:val="001B53DE"/>
    <w:rsid w:val="001B594B"/>
    <w:rsid w:val="001B5BB8"/>
    <w:rsid w:val="001B5C7D"/>
    <w:rsid w:val="001B5C85"/>
    <w:rsid w:val="001B679A"/>
    <w:rsid w:val="001B733F"/>
    <w:rsid w:val="001B78B9"/>
    <w:rsid w:val="001B7AB0"/>
    <w:rsid w:val="001B7C7E"/>
    <w:rsid w:val="001B7D80"/>
    <w:rsid w:val="001B7E33"/>
    <w:rsid w:val="001C07F9"/>
    <w:rsid w:val="001C0AD0"/>
    <w:rsid w:val="001C0B25"/>
    <w:rsid w:val="001C0C2E"/>
    <w:rsid w:val="001C0D61"/>
    <w:rsid w:val="001C0EDC"/>
    <w:rsid w:val="001C1C2B"/>
    <w:rsid w:val="001C1EC7"/>
    <w:rsid w:val="001C237D"/>
    <w:rsid w:val="001C247B"/>
    <w:rsid w:val="001C24BC"/>
    <w:rsid w:val="001C3184"/>
    <w:rsid w:val="001C3305"/>
    <w:rsid w:val="001C37BF"/>
    <w:rsid w:val="001C3A76"/>
    <w:rsid w:val="001C4729"/>
    <w:rsid w:val="001C4AA0"/>
    <w:rsid w:val="001C4C4D"/>
    <w:rsid w:val="001C523F"/>
    <w:rsid w:val="001C5312"/>
    <w:rsid w:val="001C53D6"/>
    <w:rsid w:val="001C58C0"/>
    <w:rsid w:val="001C5B64"/>
    <w:rsid w:val="001C5F88"/>
    <w:rsid w:val="001C6486"/>
    <w:rsid w:val="001C65FD"/>
    <w:rsid w:val="001C667A"/>
    <w:rsid w:val="001C69C6"/>
    <w:rsid w:val="001C6D1E"/>
    <w:rsid w:val="001C6D77"/>
    <w:rsid w:val="001C6FA3"/>
    <w:rsid w:val="001C7150"/>
    <w:rsid w:val="001C7230"/>
    <w:rsid w:val="001C7293"/>
    <w:rsid w:val="001C733E"/>
    <w:rsid w:val="001C74E4"/>
    <w:rsid w:val="001C7592"/>
    <w:rsid w:val="001C75AF"/>
    <w:rsid w:val="001C7C94"/>
    <w:rsid w:val="001D009D"/>
    <w:rsid w:val="001D05F9"/>
    <w:rsid w:val="001D0602"/>
    <w:rsid w:val="001D0734"/>
    <w:rsid w:val="001D08FE"/>
    <w:rsid w:val="001D16FA"/>
    <w:rsid w:val="001D17DD"/>
    <w:rsid w:val="001D1EE5"/>
    <w:rsid w:val="001D20B7"/>
    <w:rsid w:val="001D24C6"/>
    <w:rsid w:val="001D2823"/>
    <w:rsid w:val="001D2B59"/>
    <w:rsid w:val="001D2CD1"/>
    <w:rsid w:val="001D2EF5"/>
    <w:rsid w:val="001D322B"/>
    <w:rsid w:val="001D325C"/>
    <w:rsid w:val="001D3749"/>
    <w:rsid w:val="001D38B7"/>
    <w:rsid w:val="001D3B04"/>
    <w:rsid w:val="001D3BC7"/>
    <w:rsid w:val="001D3C7D"/>
    <w:rsid w:val="001D43D0"/>
    <w:rsid w:val="001D44F5"/>
    <w:rsid w:val="001D44FF"/>
    <w:rsid w:val="001D4626"/>
    <w:rsid w:val="001D46DF"/>
    <w:rsid w:val="001D4817"/>
    <w:rsid w:val="001D4960"/>
    <w:rsid w:val="001D49B4"/>
    <w:rsid w:val="001D4C73"/>
    <w:rsid w:val="001D4E52"/>
    <w:rsid w:val="001D4E63"/>
    <w:rsid w:val="001D4FC9"/>
    <w:rsid w:val="001D512D"/>
    <w:rsid w:val="001D51A9"/>
    <w:rsid w:val="001D5213"/>
    <w:rsid w:val="001D58C1"/>
    <w:rsid w:val="001D5C8A"/>
    <w:rsid w:val="001D5DF1"/>
    <w:rsid w:val="001D6029"/>
    <w:rsid w:val="001D6194"/>
    <w:rsid w:val="001D6321"/>
    <w:rsid w:val="001D6346"/>
    <w:rsid w:val="001D6843"/>
    <w:rsid w:val="001D693D"/>
    <w:rsid w:val="001D6B0A"/>
    <w:rsid w:val="001D6B42"/>
    <w:rsid w:val="001D6CBA"/>
    <w:rsid w:val="001D6D8F"/>
    <w:rsid w:val="001D6E90"/>
    <w:rsid w:val="001D7421"/>
    <w:rsid w:val="001D7511"/>
    <w:rsid w:val="001D7756"/>
    <w:rsid w:val="001D7864"/>
    <w:rsid w:val="001D7AD9"/>
    <w:rsid w:val="001E0413"/>
    <w:rsid w:val="001E0609"/>
    <w:rsid w:val="001E0626"/>
    <w:rsid w:val="001E13F2"/>
    <w:rsid w:val="001E1DE7"/>
    <w:rsid w:val="001E2099"/>
    <w:rsid w:val="001E21B8"/>
    <w:rsid w:val="001E24FF"/>
    <w:rsid w:val="001E2A14"/>
    <w:rsid w:val="001E31AE"/>
    <w:rsid w:val="001E3225"/>
    <w:rsid w:val="001E366E"/>
    <w:rsid w:val="001E372C"/>
    <w:rsid w:val="001E3880"/>
    <w:rsid w:val="001E388E"/>
    <w:rsid w:val="001E39D8"/>
    <w:rsid w:val="001E3B16"/>
    <w:rsid w:val="001E3B4A"/>
    <w:rsid w:val="001E3E42"/>
    <w:rsid w:val="001E3F98"/>
    <w:rsid w:val="001E418D"/>
    <w:rsid w:val="001E41A2"/>
    <w:rsid w:val="001E43F8"/>
    <w:rsid w:val="001E4C20"/>
    <w:rsid w:val="001E536A"/>
    <w:rsid w:val="001E5377"/>
    <w:rsid w:val="001E5378"/>
    <w:rsid w:val="001E6161"/>
    <w:rsid w:val="001E68CC"/>
    <w:rsid w:val="001E6A6B"/>
    <w:rsid w:val="001E6E28"/>
    <w:rsid w:val="001E7271"/>
    <w:rsid w:val="001E733A"/>
    <w:rsid w:val="001E76CE"/>
    <w:rsid w:val="001E7D3B"/>
    <w:rsid w:val="001E7D49"/>
    <w:rsid w:val="001E7DCA"/>
    <w:rsid w:val="001F0104"/>
    <w:rsid w:val="001F025B"/>
    <w:rsid w:val="001F06C7"/>
    <w:rsid w:val="001F074F"/>
    <w:rsid w:val="001F08A7"/>
    <w:rsid w:val="001F0BBB"/>
    <w:rsid w:val="001F0C61"/>
    <w:rsid w:val="001F11FD"/>
    <w:rsid w:val="001F1202"/>
    <w:rsid w:val="001F13D6"/>
    <w:rsid w:val="001F14F9"/>
    <w:rsid w:val="001F167E"/>
    <w:rsid w:val="001F1936"/>
    <w:rsid w:val="001F1B6F"/>
    <w:rsid w:val="001F1E49"/>
    <w:rsid w:val="001F23D1"/>
    <w:rsid w:val="001F2504"/>
    <w:rsid w:val="001F2BF0"/>
    <w:rsid w:val="001F2D01"/>
    <w:rsid w:val="001F317B"/>
    <w:rsid w:val="001F31DE"/>
    <w:rsid w:val="001F35E4"/>
    <w:rsid w:val="001F3D56"/>
    <w:rsid w:val="001F4193"/>
    <w:rsid w:val="001F41DD"/>
    <w:rsid w:val="001F448C"/>
    <w:rsid w:val="001F46B8"/>
    <w:rsid w:val="001F4AEE"/>
    <w:rsid w:val="001F4BA5"/>
    <w:rsid w:val="001F4CD7"/>
    <w:rsid w:val="001F553C"/>
    <w:rsid w:val="001F57A3"/>
    <w:rsid w:val="001F5B1F"/>
    <w:rsid w:val="001F5D6E"/>
    <w:rsid w:val="001F6189"/>
    <w:rsid w:val="001F6252"/>
    <w:rsid w:val="001F62CA"/>
    <w:rsid w:val="001F62CB"/>
    <w:rsid w:val="001F6371"/>
    <w:rsid w:val="001F6C62"/>
    <w:rsid w:val="001F7695"/>
    <w:rsid w:val="001F7854"/>
    <w:rsid w:val="001F7BD2"/>
    <w:rsid w:val="00200108"/>
    <w:rsid w:val="0020199D"/>
    <w:rsid w:val="00201E64"/>
    <w:rsid w:val="00201E6D"/>
    <w:rsid w:val="00202206"/>
    <w:rsid w:val="002022F8"/>
    <w:rsid w:val="00202B26"/>
    <w:rsid w:val="002030CC"/>
    <w:rsid w:val="00203465"/>
    <w:rsid w:val="002037C3"/>
    <w:rsid w:val="0020459F"/>
    <w:rsid w:val="00204842"/>
    <w:rsid w:val="00204CCE"/>
    <w:rsid w:val="00204EC5"/>
    <w:rsid w:val="00205008"/>
    <w:rsid w:val="00205131"/>
    <w:rsid w:val="0020558F"/>
    <w:rsid w:val="00205B1F"/>
    <w:rsid w:val="00206654"/>
    <w:rsid w:val="002068D8"/>
    <w:rsid w:val="00206BDB"/>
    <w:rsid w:val="00206D76"/>
    <w:rsid w:val="0020701A"/>
    <w:rsid w:val="002072EA"/>
    <w:rsid w:val="0020733F"/>
    <w:rsid w:val="00207734"/>
    <w:rsid w:val="002077CD"/>
    <w:rsid w:val="0021042D"/>
    <w:rsid w:val="002104A6"/>
    <w:rsid w:val="002107E6"/>
    <w:rsid w:val="00210E74"/>
    <w:rsid w:val="00211A01"/>
    <w:rsid w:val="00211A65"/>
    <w:rsid w:val="00211F75"/>
    <w:rsid w:val="00212183"/>
    <w:rsid w:val="002126E2"/>
    <w:rsid w:val="00212717"/>
    <w:rsid w:val="00212C63"/>
    <w:rsid w:val="00212CC6"/>
    <w:rsid w:val="002132DF"/>
    <w:rsid w:val="002138E4"/>
    <w:rsid w:val="00213D4A"/>
    <w:rsid w:val="00213F1D"/>
    <w:rsid w:val="002141C0"/>
    <w:rsid w:val="00214A31"/>
    <w:rsid w:val="0021517D"/>
    <w:rsid w:val="002152CE"/>
    <w:rsid w:val="00215485"/>
    <w:rsid w:val="0021581C"/>
    <w:rsid w:val="0021591F"/>
    <w:rsid w:val="00215CE5"/>
    <w:rsid w:val="00215F7E"/>
    <w:rsid w:val="002160E4"/>
    <w:rsid w:val="0021619E"/>
    <w:rsid w:val="002161DB"/>
    <w:rsid w:val="00216498"/>
    <w:rsid w:val="00216A39"/>
    <w:rsid w:val="00216EE7"/>
    <w:rsid w:val="00216FEA"/>
    <w:rsid w:val="00217ABE"/>
    <w:rsid w:val="00217ADD"/>
    <w:rsid w:val="00217B00"/>
    <w:rsid w:val="00217B40"/>
    <w:rsid w:val="00220C69"/>
    <w:rsid w:val="00220D1E"/>
    <w:rsid w:val="00220D4D"/>
    <w:rsid w:val="00221418"/>
    <w:rsid w:val="00221579"/>
    <w:rsid w:val="00221EBE"/>
    <w:rsid w:val="002225ED"/>
    <w:rsid w:val="00222A63"/>
    <w:rsid w:val="00222C34"/>
    <w:rsid w:val="00223108"/>
    <w:rsid w:val="00223313"/>
    <w:rsid w:val="00223582"/>
    <w:rsid w:val="002237B7"/>
    <w:rsid w:val="002237F6"/>
    <w:rsid w:val="00223A9C"/>
    <w:rsid w:val="00223FD8"/>
    <w:rsid w:val="00224114"/>
    <w:rsid w:val="0022411B"/>
    <w:rsid w:val="00224257"/>
    <w:rsid w:val="00224374"/>
    <w:rsid w:val="0022447B"/>
    <w:rsid w:val="002245E9"/>
    <w:rsid w:val="00224B40"/>
    <w:rsid w:val="002254EA"/>
    <w:rsid w:val="002255EF"/>
    <w:rsid w:val="002256D1"/>
    <w:rsid w:val="00225960"/>
    <w:rsid w:val="00226396"/>
    <w:rsid w:val="002266BE"/>
    <w:rsid w:val="00226E98"/>
    <w:rsid w:val="00226EE7"/>
    <w:rsid w:val="00227215"/>
    <w:rsid w:val="002274BB"/>
    <w:rsid w:val="002275FC"/>
    <w:rsid w:val="002276F2"/>
    <w:rsid w:val="002278B7"/>
    <w:rsid w:val="002278C1"/>
    <w:rsid w:val="00227BC4"/>
    <w:rsid w:val="00227BD5"/>
    <w:rsid w:val="00230223"/>
    <w:rsid w:val="00230559"/>
    <w:rsid w:val="00230B76"/>
    <w:rsid w:val="00230CC2"/>
    <w:rsid w:val="00230E3B"/>
    <w:rsid w:val="002314B4"/>
    <w:rsid w:val="00231684"/>
    <w:rsid w:val="002318E5"/>
    <w:rsid w:val="002319C8"/>
    <w:rsid w:val="00232346"/>
    <w:rsid w:val="00232462"/>
    <w:rsid w:val="002327CF"/>
    <w:rsid w:val="0023292A"/>
    <w:rsid w:val="00232B97"/>
    <w:rsid w:val="00232EE8"/>
    <w:rsid w:val="00233133"/>
    <w:rsid w:val="0023313C"/>
    <w:rsid w:val="00233216"/>
    <w:rsid w:val="0023347F"/>
    <w:rsid w:val="002335DB"/>
    <w:rsid w:val="00233EBE"/>
    <w:rsid w:val="00234609"/>
    <w:rsid w:val="00234713"/>
    <w:rsid w:val="00234B31"/>
    <w:rsid w:val="00234FD8"/>
    <w:rsid w:val="00235086"/>
    <w:rsid w:val="0023531B"/>
    <w:rsid w:val="0023537B"/>
    <w:rsid w:val="00236143"/>
    <w:rsid w:val="0023672E"/>
    <w:rsid w:val="00236CF6"/>
    <w:rsid w:val="00236E4D"/>
    <w:rsid w:val="002370BF"/>
    <w:rsid w:val="00237CC5"/>
    <w:rsid w:val="00237E71"/>
    <w:rsid w:val="002402F3"/>
    <w:rsid w:val="002405ED"/>
    <w:rsid w:val="00240A64"/>
    <w:rsid w:val="00240D44"/>
    <w:rsid w:val="00241055"/>
    <w:rsid w:val="00241354"/>
    <w:rsid w:val="002415E3"/>
    <w:rsid w:val="0024163F"/>
    <w:rsid w:val="00241A2C"/>
    <w:rsid w:val="00241B53"/>
    <w:rsid w:val="00241C18"/>
    <w:rsid w:val="00241E22"/>
    <w:rsid w:val="00242138"/>
    <w:rsid w:val="002422E7"/>
    <w:rsid w:val="002422EC"/>
    <w:rsid w:val="00242486"/>
    <w:rsid w:val="00242800"/>
    <w:rsid w:val="0024293A"/>
    <w:rsid w:val="0024297B"/>
    <w:rsid w:val="00242AC3"/>
    <w:rsid w:val="002430EC"/>
    <w:rsid w:val="0024313A"/>
    <w:rsid w:val="00243632"/>
    <w:rsid w:val="00243755"/>
    <w:rsid w:val="002443BA"/>
    <w:rsid w:val="002445EB"/>
    <w:rsid w:val="00244A04"/>
    <w:rsid w:val="00244DBC"/>
    <w:rsid w:val="00244F37"/>
    <w:rsid w:val="00245C27"/>
    <w:rsid w:val="00246025"/>
    <w:rsid w:val="00246D1C"/>
    <w:rsid w:val="00246EFB"/>
    <w:rsid w:val="002474AF"/>
    <w:rsid w:val="002475C7"/>
    <w:rsid w:val="00247634"/>
    <w:rsid w:val="002477C9"/>
    <w:rsid w:val="0024780F"/>
    <w:rsid w:val="002478A4"/>
    <w:rsid w:val="00247B72"/>
    <w:rsid w:val="0025003B"/>
    <w:rsid w:val="002507F3"/>
    <w:rsid w:val="00250816"/>
    <w:rsid w:val="002508A2"/>
    <w:rsid w:val="002509DC"/>
    <w:rsid w:val="002513C1"/>
    <w:rsid w:val="002513CD"/>
    <w:rsid w:val="00251939"/>
    <w:rsid w:val="00251BFB"/>
    <w:rsid w:val="00252209"/>
    <w:rsid w:val="002526C9"/>
    <w:rsid w:val="00252E44"/>
    <w:rsid w:val="00253283"/>
    <w:rsid w:val="0025344E"/>
    <w:rsid w:val="00253928"/>
    <w:rsid w:val="00253EA4"/>
    <w:rsid w:val="0025467B"/>
    <w:rsid w:val="0025476E"/>
    <w:rsid w:val="00254A18"/>
    <w:rsid w:val="00254D32"/>
    <w:rsid w:val="00254DC2"/>
    <w:rsid w:val="00254F57"/>
    <w:rsid w:val="002550EE"/>
    <w:rsid w:val="00255173"/>
    <w:rsid w:val="0025545B"/>
    <w:rsid w:val="00255A10"/>
    <w:rsid w:val="00256205"/>
    <w:rsid w:val="00256250"/>
    <w:rsid w:val="0025679D"/>
    <w:rsid w:val="002569B8"/>
    <w:rsid w:val="002571A1"/>
    <w:rsid w:val="0025785D"/>
    <w:rsid w:val="00257C43"/>
    <w:rsid w:val="00260961"/>
    <w:rsid w:val="0026113C"/>
    <w:rsid w:val="002618B3"/>
    <w:rsid w:val="00261CF7"/>
    <w:rsid w:val="00261E0F"/>
    <w:rsid w:val="00262429"/>
    <w:rsid w:val="0026289F"/>
    <w:rsid w:val="00262D24"/>
    <w:rsid w:val="0026303C"/>
    <w:rsid w:val="002633C7"/>
    <w:rsid w:val="00263443"/>
    <w:rsid w:val="002635AC"/>
    <w:rsid w:val="002635CD"/>
    <w:rsid w:val="00263A54"/>
    <w:rsid w:val="00263B41"/>
    <w:rsid w:val="00264131"/>
    <w:rsid w:val="002646AD"/>
    <w:rsid w:val="00264763"/>
    <w:rsid w:val="00264C42"/>
    <w:rsid w:val="00264E01"/>
    <w:rsid w:val="002651CD"/>
    <w:rsid w:val="002653E1"/>
    <w:rsid w:val="002655A5"/>
    <w:rsid w:val="0026587A"/>
    <w:rsid w:val="00265975"/>
    <w:rsid w:val="00265A1A"/>
    <w:rsid w:val="00265B56"/>
    <w:rsid w:val="00265EC6"/>
    <w:rsid w:val="0026640A"/>
    <w:rsid w:val="002665CC"/>
    <w:rsid w:val="002667AD"/>
    <w:rsid w:val="00266A8A"/>
    <w:rsid w:val="00267027"/>
    <w:rsid w:val="0026702F"/>
    <w:rsid w:val="002670F9"/>
    <w:rsid w:val="00267547"/>
    <w:rsid w:val="0026770F"/>
    <w:rsid w:val="0026789F"/>
    <w:rsid w:val="00267FEE"/>
    <w:rsid w:val="002700E6"/>
    <w:rsid w:val="002704F2"/>
    <w:rsid w:val="0027050C"/>
    <w:rsid w:val="002705CE"/>
    <w:rsid w:val="0027081C"/>
    <w:rsid w:val="00270DF7"/>
    <w:rsid w:val="00270E4B"/>
    <w:rsid w:val="00271413"/>
    <w:rsid w:val="0027159A"/>
    <w:rsid w:val="002716C0"/>
    <w:rsid w:val="00271DAF"/>
    <w:rsid w:val="00271FB4"/>
    <w:rsid w:val="00272659"/>
    <w:rsid w:val="002727C0"/>
    <w:rsid w:val="00272C93"/>
    <w:rsid w:val="00272DA1"/>
    <w:rsid w:val="00272F61"/>
    <w:rsid w:val="00273C3C"/>
    <w:rsid w:val="00273CEF"/>
    <w:rsid w:val="00273EA9"/>
    <w:rsid w:val="00273FDD"/>
    <w:rsid w:val="0027460B"/>
    <w:rsid w:val="00274811"/>
    <w:rsid w:val="002748E6"/>
    <w:rsid w:val="00274DC6"/>
    <w:rsid w:val="00275081"/>
    <w:rsid w:val="002752FA"/>
    <w:rsid w:val="00275462"/>
    <w:rsid w:val="0027559E"/>
    <w:rsid w:val="002755AB"/>
    <w:rsid w:val="002759C1"/>
    <w:rsid w:val="00276148"/>
    <w:rsid w:val="002763E6"/>
    <w:rsid w:val="002764A9"/>
    <w:rsid w:val="00276627"/>
    <w:rsid w:val="002766DB"/>
    <w:rsid w:val="002768FF"/>
    <w:rsid w:val="00276A18"/>
    <w:rsid w:val="00276E04"/>
    <w:rsid w:val="00276F6B"/>
    <w:rsid w:val="00276F86"/>
    <w:rsid w:val="00277044"/>
    <w:rsid w:val="00277333"/>
    <w:rsid w:val="002776DE"/>
    <w:rsid w:val="00277C7E"/>
    <w:rsid w:val="00280ED6"/>
    <w:rsid w:val="00281FD4"/>
    <w:rsid w:val="002825F5"/>
    <w:rsid w:val="00282681"/>
    <w:rsid w:val="00282813"/>
    <w:rsid w:val="00282819"/>
    <w:rsid w:val="00282949"/>
    <w:rsid w:val="00282EC1"/>
    <w:rsid w:val="00282F21"/>
    <w:rsid w:val="00283075"/>
    <w:rsid w:val="00283080"/>
    <w:rsid w:val="0028308A"/>
    <w:rsid w:val="00283977"/>
    <w:rsid w:val="002839A6"/>
    <w:rsid w:val="0028465C"/>
    <w:rsid w:val="002849EE"/>
    <w:rsid w:val="00284BEC"/>
    <w:rsid w:val="00284E6D"/>
    <w:rsid w:val="002855E9"/>
    <w:rsid w:val="00286693"/>
    <w:rsid w:val="00286C39"/>
    <w:rsid w:val="002879D5"/>
    <w:rsid w:val="0029014E"/>
    <w:rsid w:val="002902FF"/>
    <w:rsid w:val="00290320"/>
    <w:rsid w:val="00290434"/>
    <w:rsid w:val="002909BA"/>
    <w:rsid w:val="002909BB"/>
    <w:rsid w:val="00290D55"/>
    <w:rsid w:val="00290F58"/>
    <w:rsid w:val="00291ADE"/>
    <w:rsid w:val="002920FA"/>
    <w:rsid w:val="002923BC"/>
    <w:rsid w:val="00292483"/>
    <w:rsid w:val="00292544"/>
    <w:rsid w:val="0029262B"/>
    <w:rsid w:val="002927A5"/>
    <w:rsid w:val="00292C23"/>
    <w:rsid w:val="00292D72"/>
    <w:rsid w:val="00292E29"/>
    <w:rsid w:val="00292EC5"/>
    <w:rsid w:val="0029302B"/>
    <w:rsid w:val="002937F1"/>
    <w:rsid w:val="00293AEF"/>
    <w:rsid w:val="00293C5E"/>
    <w:rsid w:val="00293EC2"/>
    <w:rsid w:val="002940FD"/>
    <w:rsid w:val="00294361"/>
    <w:rsid w:val="002943D1"/>
    <w:rsid w:val="002946BE"/>
    <w:rsid w:val="00294A39"/>
    <w:rsid w:val="00295F4C"/>
    <w:rsid w:val="002961BD"/>
    <w:rsid w:val="00296774"/>
    <w:rsid w:val="00296785"/>
    <w:rsid w:val="00296A38"/>
    <w:rsid w:val="00296BBB"/>
    <w:rsid w:val="00297051"/>
    <w:rsid w:val="00297801"/>
    <w:rsid w:val="00297F01"/>
    <w:rsid w:val="002A0017"/>
    <w:rsid w:val="002A0293"/>
    <w:rsid w:val="002A02B2"/>
    <w:rsid w:val="002A02FE"/>
    <w:rsid w:val="002A06FA"/>
    <w:rsid w:val="002A0B8F"/>
    <w:rsid w:val="002A1341"/>
    <w:rsid w:val="002A1909"/>
    <w:rsid w:val="002A235F"/>
    <w:rsid w:val="002A2366"/>
    <w:rsid w:val="002A239F"/>
    <w:rsid w:val="002A2532"/>
    <w:rsid w:val="002A2574"/>
    <w:rsid w:val="002A2A45"/>
    <w:rsid w:val="002A2C31"/>
    <w:rsid w:val="002A2C65"/>
    <w:rsid w:val="002A2D33"/>
    <w:rsid w:val="002A2EC3"/>
    <w:rsid w:val="002A30D5"/>
    <w:rsid w:val="002A3524"/>
    <w:rsid w:val="002A3779"/>
    <w:rsid w:val="002A3840"/>
    <w:rsid w:val="002A3E33"/>
    <w:rsid w:val="002A3F32"/>
    <w:rsid w:val="002A3F9B"/>
    <w:rsid w:val="002A40FF"/>
    <w:rsid w:val="002A4180"/>
    <w:rsid w:val="002A453B"/>
    <w:rsid w:val="002A47DF"/>
    <w:rsid w:val="002A4896"/>
    <w:rsid w:val="002A4A33"/>
    <w:rsid w:val="002A4A59"/>
    <w:rsid w:val="002A4AF5"/>
    <w:rsid w:val="002A4D7D"/>
    <w:rsid w:val="002A5390"/>
    <w:rsid w:val="002A53D3"/>
    <w:rsid w:val="002A5600"/>
    <w:rsid w:val="002A59A9"/>
    <w:rsid w:val="002A5A91"/>
    <w:rsid w:val="002A5B09"/>
    <w:rsid w:val="002A5D16"/>
    <w:rsid w:val="002A5D76"/>
    <w:rsid w:val="002A5DA5"/>
    <w:rsid w:val="002A5F05"/>
    <w:rsid w:val="002A6EAB"/>
    <w:rsid w:val="002A750B"/>
    <w:rsid w:val="002A76C9"/>
    <w:rsid w:val="002A7762"/>
    <w:rsid w:val="002A77EA"/>
    <w:rsid w:val="002A7E05"/>
    <w:rsid w:val="002B01C5"/>
    <w:rsid w:val="002B0905"/>
    <w:rsid w:val="002B0C83"/>
    <w:rsid w:val="002B120F"/>
    <w:rsid w:val="002B1398"/>
    <w:rsid w:val="002B13C7"/>
    <w:rsid w:val="002B143C"/>
    <w:rsid w:val="002B16F6"/>
    <w:rsid w:val="002B1F21"/>
    <w:rsid w:val="002B2394"/>
    <w:rsid w:val="002B23C0"/>
    <w:rsid w:val="002B2BC5"/>
    <w:rsid w:val="002B2CA9"/>
    <w:rsid w:val="002B2DCF"/>
    <w:rsid w:val="002B313B"/>
    <w:rsid w:val="002B333E"/>
    <w:rsid w:val="002B3410"/>
    <w:rsid w:val="002B34F2"/>
    <w:rsid w:val="002B3DF4"/>
    <w:rsid w:val="002B40B7"/>
    <w:rsid w:val="002B46EC"/>
    <w:rsid w:val="002B47F2"/>
    <w:rsid w:val="002B4A96"/>
    <w:rsid w:val="002B5179"/>
    <w:rsid w:val="002B5284"/>
    <w:rsid w:val="002B53C6"/>
    <w:rsid w:val="002B5F54"/>
    <w:rsid w:val="002B670A"/>
    <w:rsid w:val="002B683D"/>
    <w:rsid w:val="002B6880"/>
    <w:rsid w:val="002B6912"/>
    <w:rsid w:val="002B6BCC"/>
    <w:rsid w:val="002B6E5C"/>
    <w:rsid w:val="002B7246"/>
    <w:rsid w:val="002B74A1"/>
    <w:rsid w:val="002B7971"/>
    <w:rsid w:val="002B79AA"/>
    <w:rsid w:val="002B7AF4"/>
    <w:rsid w:val="002B7B38"/>
    <w:rsid w:val="002B7B45"/>
    <w:rsid w:val="002C0053"/>
    <w:rsid w:val="002C0316"/>
    <w:rsid w:val="002C0440"/>
    <w:rsid w:val="002C0493"/>
    <w:rsid w:val="002C1559"/>
    <w:rsid w:val="002C2232"/>
    <w:rsid w:val="002C265C"/>
    <w:rsid w:val="002C2916"/>
    <w:rsid w:val="002C2AA1"/>
    <w:rsid w:val="002C3ED4"/>
    <w:rsid w:val="002C4209"/>
    <w:rsid w:val="002C4256"/>
    <w:rsid w:val="002C4317"/>
    <w:rsid w:val="002C4441"/>
    <w:rsid w:val="002C456A"/>
    <w:rsid w:val="002C456D"/>
    <w:rsid w:val="002C46D9"/>
    <w:rsid w:val="002C4859"/>
    <w:rsid w:val="002C49C4"/>
    <w:rsid w:val="002C4F9D"/>
    <w:rsid w:val="002C5AA5"/>
    <w:rsid w:val="002C5B5C"/>
    <w:rsid w:val="002C5C62"/>
    <w:rsid w:val="002C6519"/>
    <w:rsid w:val="002C65F0"/>
    <w:rsid w:val="002C6791"/>
    <w:rsid w:val="002C699C"/>
    <w:rsid w:val="002C6AE9"/>
    <w:rsid w:val="002C6B46"/>
    <w:rsid w:val="002C6B4D"/>
    <w:rsid w:val="002C7254"/>
    <w:rsid w:val="002C7400"/>
    <w:rsid w:val="002C746C"/>
    <w:rsid w:val="002C7ACA"/>
    <w:rsid w:val="002C7C8A"/>
    <w:rsid w:val="002C7DE0"/>
    <w:rsid w:val="002C7E0F"/>
    <w:rsid w:val="002D0051"/>
    <w:rsid w:val="002D0433"/>
    <w:rsid w:val="002D0B46"/>
    <w:rsid w:val="002D0BC5"/>
    <w:rsid w:val="002D0CBC"/>
    <w:rsid w:val="002D169A"/>
    <w:rsid w:val="002D18D1"/>
    <w:rsid w:val="002D2577"/>
    <w:rsid w:val="002D25DF"/>
    <w:rsid w:val="002D271F"/>
    <w:rsid w:val="002D2B9D"/>
    <w:rsid w:val="002D301C"/>
    <w:rsid w:val="002D3411"/>
    <w:rsid w:val="002D36A7"/>
    <w:rsid w:val="002D3AB1"/>
    <w:rsid w:val="002D3DF0"/>
    <w:rsid w:val="002D4553"/>
    <w:rsid w:val="002D4D09"/>
    <w:rsid w:val="002D51EF"/>
    <w:rsid w:val="002D5222"/>
    <w:rsid w:val="002D5234"/>
    <w:rsid w:val="002D5711"/>
    <w:rsid w:val="002D581B"/>
    <w:rsid w:val="002D5E13"/>
    <w:rsid w:val="002D5EFB"/>
    <w:rsid w:val="002D65B9"/>
    <w:rsid w:val="002D6A0A"/>
    <w:rsid w:val="002D6A88"/>
    <w:rsid w:val="002D7393"/>
    <w:rsid w:val="002D7596"/>
    <w:rsid w:val="002D776A"/>
    <w:rsid w:val="002D7DEE"/>
    <w:rsid w:val="002E00BC"/>
    <w:rsid w:val="002E00E3"/>
    <w:rsid w:val="002E09FE"/>
    <w:rsid w:val="002E13F0"/>
    <w:rsid w:val="002E1414"/>
    <w:rsid w:val="002E19BD"/>
    <w:rsid w:val="002E1AE5"/>
    <w:rsid w:val="002E1B54"/>
    <w:rsid w:val="002E2756"/>
    <w:rsid w:val="002E2ED1"/>
    <w:rsid w:val="002E34F5"/>
    <w:rsid w:val="002E3560"/>
    <w:rsid w:val="002E3A5E"/>
    <w:rsid w:val="002E4224"/>
    <w:rsid w:val="002E44AC"/>
    <w:rsid w:val="002E4611"/>
    <w:rsid w:val="002E4E0E"/>
    <w:rsid w:val="002E5A80"/>
    <w:rsid w:val="002E5CD3"/>
    <w:rsid w:val="002E5EB7"/>
    <w:rsid w:val="002E6058"/>
    <w:rsid w:val="002E62F9"/>
    <w:rsid w:val="002E63F3"/>
    <w:rsid w:val="002E66D6"/>
    <w:rsid w:val="002E6785"/>
    <w:rsid w:val="002E6A6D"/>
    <w:rsid w:val="002E6AAA"/>
    <w:rsid w:val="002E6BD3"/>
    <w:rsid w:val="002E6ECA"/>
    <w:rsid w:val="002E6F32"/>
    <w:rsid w:val="002E7063"/>
    <w:rsid w:val="002E722E"/>
    <w:rsid w:val="002E7972"/>
    <w:rsid w:val="002E7A2B"/>
    <w:rsid w:val="002E7C6F"/>
    <w:rsid w:val="002F118F"/>
    <w:rsid w:val="002F11AF"/>
    <w:rsid w:val="002F15CD"/>
    <w:rsid w:val="002F17DA"/>
    <w:rsid w:val="002F1C5F"/>
    <w:rsid w:val="002F1EF0"/>
    <w:rsid w:val="002F2126"/>
    <w:rsid w:val="002F2182"/>
    <w:rsid w:val="002F234C"/>
    <w:rsid w:val="002F28E6"/>
    <w:rsid w:val="002F291A"/>
    <w:rsid w:val="002F2C5C"/>
    <w:rsid w:val="002F330B"/>
    <w:rsid w:val="002F3361"/>
    <w:rsid w:val="002F3493"/>
    <w:rsid w:val="002F3647"/>
    <w:rsid w:val="002F392B"/>
    <w:rsid w:val="002F3AA9"/>
    <w:rsid w:val="002F3B48"/>
    <w:rsid w:val="002F3CB5"/>
    <w:rsid w:val="002F40C4"/>
    <w:rsid w:val="002F4849"/>
    <w:rsid w:val="002F48F3"/>
    <w:rsid w:val="002F4B62"/>
    <w:rsid w:val="002F553F"/>
    <w:rsid w:val="002F569A"/>
    <w:rsid w:val="002F5A9E"/>
    <w:rsid w:val="002F5B6B"/>
    <w:rsid w:val="002F5F19"/>
    <w:rsid w:val="002F6A44"/>
    <w:rsid w:val="002F6B65"/>
    <w:rsid w:val="002F6E7F"/>
    <w:rsid w:val="002F7117"/>
    <w:rsid w:val="002F71AE"/>
    <w:rsid w:val="002F7355"/>
    <w:rsid w:val="002F7397"/>
    <w:rsid w:val="002F7488"/>
    <w:rsid w:val="002F765D"/>
    <w:rsid w:val="002F7B09"/>
    <w:rsid w:val="002F7FB5"/>
    <w:rsid w:val="00300268"/>
    <w:rsid w:val="003003F9"/>
    <w:rsid w:val="003005F1"/>
    <w:rsid w:val="00300A3E"/>
    <w:rsid w:val="00300AC4"/>
    <w:rsid w:val="00300BE4"/>
    <w:rsid w:val="00300CF1"/>
    <w:rsid w:val="00300EC6"/>
    <w:rsid w:val="00301139"/>
    <w:rsid w:val="00301368"/>
    <w:rsid w:val="00301534"/>
    <w:rsid w:val="0030182A"/>
    <w:rsid w:val="00301921"/>
    <w:rsid w:val="00301AFE"/>
    <w:rsid w:val="00301E9A"/>
    <w:rsid w:val="0030218C"/>
    <w:rsid w:val="00302586"/>
    <w:rsid w:val="003028B1"/>
    <w:rsid w:val="00302B24"/>
    <w:rsid w:val="00302B2F"/>
    <w:rsid w:val="00302B6E"/>
    <w:rsid w:val="00302E13"/>
    <w:rsid w:val="00303219"/>
    <w:rsid w:val="00303454"/>
    <w:rsid w:val="003035B1"/>
    <w:rsid w:val="00303641"/>
    <w:rsid w:val="00303BC1"/>
    <w:rsid w:val="00303D3F"/>
    <w:rsid w:val="0030413D"/>
    <w:rsid w:val="0030415D"/>
    <w:rsid w:val="003041F6"/>
    <w:rsid w:val="0030427C"/>
    <w:rsid w:val="003043D7"/>
    <w:rsid w:val="0030446C"/>
    <w:rsid w:val="00304610"/>
    <w:rsid w:val="003046EA"/>
    <w:rsid w:val="00304B83"/>
    <w:rsid w:val="00304BE0"/>
    <w:rsid w:val="00304FA6"/>
    <w:rsid w:val="0030504F"/>
    <w:rsid w:val="003050FA"/>
    <w:rsid w:val="00305340"/>
    <w:rsid w:val="00305724"/>
    <w:rsid w:val="00305CDC"/>
    <w:rsid w:val="00305DC4"/>
    <w:rsid w:val="00306043"/>
    <w:rsid w:val="003061EA"/>
    <w:rsid w:val="00306641"/>
    <w:rsid w:val="003069FC"/>
    <w:rsid w:val="00306FBC"/>
    <w:rsid w:val="00306FF5"/>
    <w:rsid w:val="003071FD"/>
    <w:rsid w:val="0030728F"/>
    <w:rsid w:val="00307348"/>
    <w:rsid w:val="00307A34"/>
    <w:rsid w:val="00307A68"/>
    <w:rsid w:val="00310035"/>
    <w:rsid w:val="0031003D"/>
    <w:rsid w:val="00310331"/>
    <w:rsid w:val="00310673"/>
    <w:rsid w:val="003109BA"/>
    <w:rsid w:val="00310B21"/>
    <w:rsid w:val="00310C66"/>
    <w:rsid w:val="00310CA6"/>
    <w:rsid w:val="00310FFA"/>
    <w:rsid w:val="00311042"/>
    <w:rsid w:val="00311249"/>
    <w:rsid w:val="00311589"/>
    <w:rsid w:val="0031160A"/>
    <w:rsid w:val="00311AC2"/>
    <w:rsid w:val="00311B1A"/>
    <w:rsid w:val="00311BD4"/>
    <w:rsid w:val="003129C3"/>
    <w:rsid w:val="00312DC9"/>
    <w:rsid w:val="003130D3"/>
    <w:rsid w:val="0031318F"/>
    <w:rsid w:val="00313699"/>
    <w:rsid w:val="00313870"/>
    <w:rsid w:val="0031398B"/>
    <w:rsid w:val="00313F20"/>
    <w:rsid w:val="0031439A"/>
    <w:rsid w:val="0031452E"/>
    <w:rsid w:val="003147CA"/>
    <w:rsid w:val="003149A9"/>
    <w:rsid w:val="0031506F"/>
    <w:rsid w:val="003150C4"/>
    <w:rsid w:val="0031563D"/>
    <w:rsid w:val="0031568B"/>
    <w:rsid w:val="00315A79"/>
    <w:rsid w:val="00315EFD"/>
    <w:rsid w:val="00315F6F"/>
    <w:rsid w:val="00316451"/>
    <w:rsid w:val="0031663D"/>
    <w:rsid w:val="003167ED"/>
    <w:rsid w:val="00316EB7"/>
    <w:rsid w:val="00316F6D"/>
    <w:rsid w:val="003176D8"/>
    <w:rsid w:val="00317AD9"/>
    <w:rsid w:val="00317B83"/>
    <w:rsid w:val="00317C61"/>
    <w:rsid w:val="00317EAA"/>
    <w:rsid w:val="00317FC8"/>
    <w:rsid w:val="0032063B"/>
    <w:rsid w:val="00320D81"/>
    <w:rsid w:val="00320E08"/>
    <w:rsid w:val="003210A1"/>
    <w:rsid w:val="003212C6"/>
    <w:rsid w:val="003213E4"/>
    <w:rsid w:val="0032146D"/>
    <w:rsid w:val="00321D25"/>
    <w:rsid w:val="00322177"/>
    <w:rsid w:val="00322814"/>
    <w:rsid w:val="00322975"/>
    <w:rsid w:val="00322AFE"/>
    <w:rsid w:val="00322CAE"/>
    <w:rsid w:val="003232B3"/>
    <w:rsid w:val="00323357"/>
    <w:rsid w:val="003233B8"/>
    <w:rsid w:val="003235AC"/>
    <w:rsid w:val="0032362C"/>
    <w:rsid w:val="0032381C"/>
    <w:rsid w:val="00323A59"/>
    <w:rsid w:val="00323DCB"/>
    <w:rsid w:val="00324181"/>
    <w:rsid w:val="00325526"/>
    <w:rsid w:val="00325999"/>
    <w:rsid w:val="00325E40"/>
    <w:rsid w:val="0032619E"/>
    <w:rsid w:val="003266A9"/>
    <w:rsid w:val="00326C17"/>
    <w:rsid w:val="00326D56"/>
    <w:rsid w:val="0032758D"/>
    <w:rsid w:val="00327841"/>
    <w:rsid w:val="00327A09"/>
    <w:rsid w:val="00327A2E"/>
    <w:rsid w:val="00327B9B"/>
    <w:rsid w:val="0033003C"/>
    <w:rsid w:val="0033018E"/>
    <w:rsid w:val="00330531"/>
    <w:rsid w:val="00330F84"/>
    <w:rsid w:val="0033190B"/>
    <w:rsid w:val="00331945"/>
    <w:rsid w:val="003324C0"/>
    <w:rsid w:val="003325B4"/>
    <w:rsid w:val="00332810"/>
    <w:rsid w:val="00332A14"/>
    <w:rsid w:val="00332DE9"/>
    <w:rsid w:val="00332E89"/>
    <w:rsid w:val="00332F2E"/>
    <w:rsid w:val="00333288"/>
    <w:rsid w:val="00333757"/>
    <w:rsid w:val="00333DE9"/>
    <w:rsid w:val="003346CB"/>
    <w:rsid w:val="00334A09"/>
    <w:rsid w:val="00334F63"/>
    <w:rsid w:val="0033543F"/>
    <w:rsid w:val="00335700"/>
    <w:rsid w:val="0033576E"/>
    <w:rsid w:val="00335A64"/>
    <w:rsid w:val="00335D66"/>
    <w:rsid w:val="00336136"/>
    <w:rsid w:val="00336268"/>
    <w:rsid w:val="00336517"/>
    <w:rsid w:val="00336823"/>
    <w:rsid w:val="00336A3D"/>
    <w:rsid w:val="0033704E"/>
    <w:rsid w:val="003370F7"/>
    <w:rsid w:val="00337849"/>
    <w:rsid w:val="00337A0F"/>
    <w:rsid w:val="00337CE3"/>
    <w:rsid w:val="00337F8A"/>
    <w:rsid w:val="003404BF"/>
    <w:rsid w:val="003406EA"/>
    <w:rsid w:val="0034077D"/>
    <w:rsid w:val="00340809"/>
    <w:rsid w:val="0034083B"/>
    <w:rsid w:val="003408FF"/>
    <w:rsid w:val="0034094B"/>
    <w:rsid w:val="00340B85"/>
    <w:rsid w:val="00340BD1"/>
    <w:rsid w:val="00340CC3"/>
    <w:rsid w:val="00340E41"/>
    <w:rsid w:val="00340E88"/>
    <w:rsid w:val="003410C4"/>
    <w:rsid w:val="003413A8"/>
    <w:rsid w:val="00341714"/>
    <w:rsid w:val="003417F3"/>
    <w:rsid w:val="00341BFF"/>
    <w:rsid w:val="00341D39"/>
    <w:rsid w:val="00342033"/>
    <w:rsid w:val="00342246"/>
    <w:rsid w:val="00342271"/>
    <w:rsid w:val="0034239D"/>
    <w:rsid w:val="00342461"/>
    <w:rsid w:val="0034265C"/>
    <w:rsid w:val="00342721"/>
    <w:rsid w:val="00342886"/>
    <w:rsid w:val="003428AD"/>
    <w:rsid w:val="00342C46"/>
    <w:rsid w:val="00342D30"/>
    <w:rsid w:val="003431ED"/>
    <w:rsid w:val="003431FD"/>
    <w:rsid w:val="003436E5"/>
    <w:rsid w:val="00343973"/>
    <w:rsid w:val="00343BB0"/>
    <w:rsid w:val="00343EBF"/>
    <w:rsid w:val="00344077"/>
    <w:rsid w:val="0034455B"/>
    <w:rsid w:val="003446FB"/>
    <w:rsid w:val="00344902"/>
    <w:rsid w:val="00344B2F"/>
    <w:rsid w:val="00344BF6"/>
    <w:rsid w:val="003452AD"/>
    <w:rsid w:val="00345AD8"/>
    <w:rsid w:val="00346107"/>
    <w:rsid w:val="003462D6"/>
    <w:rsid w:val="003464D1"/>
    <w:rsid w:val="00346562"/>
    <w:rsid w:val="0034681B"/>
    <w:rsid w:val="0034681E"/>
    <w:rsid w:val="00346A46"/>
    <w:rsid w:val="003474F0"/>
    <w:rsid w:val="00347AE1"/>
    <w:rsid w:val="00347CCA"/>
    <w:rsid w:val="00350535"/>
    <w:rsid w:val="00350886"/>
    <w:rsid w:val="0035090F"/>
    <w:rsid w:val="00350AA9"/>
    <w:rsid w:val="00350F18"/>
    <w:rsid w:val="0035106C"/>
    <w:rsid w:val="00351221"/>
    <w:rsid w:val="0035127D"/>
    <w:rsid w:val="00351530"/>
    <w:rsid w:val="0035158C"/>
    <w:rsid w:val="00351A86"/>
    <w:rsid w:val="00351B2E"/>
    <w:rsid w:val="00351E44"/>
    <w:rsid w:val="00352193"/>
    <w:rsid w:val="00352C11"/>
    <w:rsid w:val="00352D19"/>
    <w:rsid w:val="00352E7F"/>
    <w:rsid w:val="0035314B"/>
    <w:rsid w:val="0035381B"/>
    <w:rsid w:val="00353CB5"/>
    <w:rsid w:val="00353D10"/>
    <w:rsid w:val="003542C5"/>
    <w:rsid w:val="00354442"/>
    <w:rsid w:val="003544A7"/>
    <w:rsid w:val="003544C6"/>
    <w:rsid w:val="003544D8"/>
    <w:rsid w:val="003546DC"/>
    <w:rsid w:val="003548E1"/>
    <w:rsid w:val="00354BC6"/>
    <w:rsid w:val="00355581"/>
    <w:rsid w:val="00355764"/>
    <w:rsid w:val="003559E7"/>
    <w:rsid w:val="00355A46"/>
    <w:rsid w:val="00355B3F"/>
    <w:rsid w:val="00355E6E"/>
    <w:rsid w:val="00355FF6"/>
    <w:rsid w:val="0035617B"/>
    <w:rsid w:val="003562C3"/>
    <w:rsid w:val="003564F3"/>
    <w:rsid w:val="003565B7"/>
    <w:rsid w:val="003568B5"/>
    <w:rsid w:val="00356CE1"/>
    <w:rsid w:val="0035713F"/>
    <w:rsid w:val="00357C9B"/>
    <w:rsid w:val="00357CCF"/>
    <w:rsid w:val="00360581"/>
    <w:rsid w:val="00360703"/>
    <w:rsid w:val="003607EF"/>
    <w:rsid w:val="003609D9"/>
    <w:rsid w:val="00360C57"/>
    <w:rsid w:val="00361088"/>
    <w:rsid w:val="003612CE"/>
    <w:rsid w:val="00361318"/>
    <w:rsid w:val="00361645"/>
    <w:rsid w:val="00361666"/>
    <w:rsid w:val="0036184C"/>
    <w:rsid w:val="00361AF5"/>
    <w:rsid w:val="00361B4B"/>
    <w:rsid w:val="00361FF0"/>
    <w:rsid w:val="00362154"/>
    <w:rsid w:val="003622FF"/>
    <w:rsid w:val="0036238C"/>
    <w:rsid w:val="003624D1"/>
    <w:rsid w:val="00362888"/>
    <w:rsid w:val="00362A22"/>
    <w:rsid w:val="00362AED"/>
    <w:rsid w:val="00363080"/>
    <w:rsid w:val="003633F8"/>
    <w:rsid w:val="00363A57"/>
    <w:rsid w:val="00363A9B"/>
    <w:rsid w:val="003640FF"/>
    <w:rsid w:val="0036459C"/>
    <w:rsid w:val="00364611"/>
    <w:rsid w:val="00364862"/>
    <w:rsid w:val="00364B52"/>
    <w:rsid w:val="00364C70"/>
    <w:rsid w:val="00364E92"/>
    <w:rsid w:val="003650F4"/>
    <w:rsid w:val="003653EB"/>
    <w:rsid w:val="003653FD"/>
    <w:rsid w:val="00365983"/>
    <w:rsid w:val="00365B58"/>
    <w:rsid w:val="00365F7A"/>
    <w:rsid w:val="003660E4"/>
    <w:rsid w:val="0036618D"/>
    <w:rsid w:val="00366551"/>
    <w:rsid w:val="003668DA"/>
    <w:rsid w:val="00366CC6"/>
    <w:rsid w:val="00366D42"/>
    <w:rsid w:val="00366DE1"/>
    <w:rsid w:val="00366E2C"/>
    <w:rsid w:val="003703D9"/>
    <w:rsid w:val="00370898"/>
    <w:rsid w:val="003708B8"/>
    <w:rsid w:val="00370923"/>
    <w:rsid w:val="00370EE4"/>
    <w:rsid w:val="003710E1"/>
    <w:rsid w:val="00371451"/>
    <w:rsid w:val="00371560"/>
    <w:rsid w:val="00372292"/>
    <w:rsid w:val="00372B7F"/>
    <w:rsid w:val="00372D2C"/>
    <w:rsid w:val="00372E27"/>
    <w:rsid w:val="00372E4B"/>
    <w:rsid w:val="00373068"/>
    <w:rsid w:val="00373CEA"/>
    <w:rsid w:val="00373D48"/>
    <w:rsid w:val="003740C5"/>
    <w:rsid w:val="0037449D"/>
    <w:rsid w:val="003746C8"/>
    <w:rsid w:val="00374A90"/>
    <w:rsid w:val="00375063"/>
    <w:rsid w:val="00375241"/>
    <w:rsid w:val="00375B27"/>
    <w:rsid w:val="00375DEC"/>
    <w:rsid w:val="00376019"/>
    <w:rsid w:val="00376043"/>
    <w:rsid w:val="00376426"/>
    <w:rsid w:val="003766E8"/>
    <w:rsid w:val="00376709"/>
    <w:rsid w:val="003769B3"/>
    <w:rsid w:val="00376D23"/>
    <w:rsid w:val="00377384"/>
    <w:rsid w:val="003773AC"/>
    <w:rsid w:val="0037751B"/>
    <w:rsid w:val="00377F0F"/>
    <w:rsid w:val="00380148"/>
    <w:rsid w:val="003803C4"/>
    <w:rsid w:val="00380FD4"/>
    <w:rsid w:val="00381FBE"/>
    <w:rsid w:val="003825FF"/>
    <w:rsid w:val="00382CE5"/>
    <w:rsid w:val="00382CF5"/>
    <w:rsid w:val="003834DE"/>
    <w:rsid w:val="0038432F"/>
    <w:rsid w:val="00384808"/>
    <w:rsid w:val="00384998"/>
    <w:rsid w:val="003849D3"/>
    <w:rsid w:val="00384AC9"/>
    <w:rsid w:val="00384F2B"/>
    <w:rsid w:val="003855AE"/>
    <w:rsid w:val="00385A17"/>
    <w:rsid w:val="00385A9B"/>
    <w:rsid w:val="00385B43"/>
    <w:rsid w:val="00385F48"/>
    <w:rsid w:val="003860FD"/>
    <w:rsid w:val="0038630E"/>
    <w:rsid w:val="00386AF4"/>
    <w:rsid w:val="003871B3"/>
    <w:rsid w:val="0038778E"/>
    <w:rsid w:val="0038796D"/>
    <w:rsid w:val="00387A5C"/>
    <w:rsid w:val="00387D05"/>
    <w:rsid w:val="00387F2E"/>
    <w:rsid w:val="00390774"/>
    <w:rsid w:val="00390921"/>
    <w:rsid w:val="00390B71"/>
    <w:rsid w:val="00390E95"/>
    <w:rsid w:val="00391354"/>
    <w:rsid w:val="00391376"/>
    <w:rsid w:val="0039145E"/>
    <w:rsid w:val="00391A71"/>
    <w:rsid w:val="00392035"/>
    <w:rsid w:val="00392605"/>
    <w:rsid w:val="003928C8"/>
    <w:rsid w:val="00392B4A"/>
    <w:rsid w:val="00393643"/>
    <w:rsid w:val="00393661"/>
    <w:rsid w:val="003938B3"/>
    <w:rsid w:val="0039394F"/>
    <w:rsid w:val="00393B96"/>
    <w:rsid w:val="003946EC"/>
    <w:rsid w:val="00394DE2"/>
    <w:rsid w:val="003953C9"/>
    <w:rsid w:val="0039585A"/>
    <w:rsid w:val="003959DB"/>
    <w:rsid w:val="00395CA0"/>
    <w:rsid w:val="00395FF7"/>
    <w:rsid w:val="00396169"/>
    <w:rsid w:val="00396187"/>
    <w:rsid w:val="003962DD"/>
    <w:rsid w:val="003965BE"/>
    <w:rsid w:val="00396957"/>
    <w:rsid w:val="00396BB1"/>
    <w:rsid w:val="00396CB0"/>
    <w:rsid w:val="00396FFD"/>
    <w:rsid w:val="00397239"/>
    <w:rsid w:val="003972CD"/>
    <w:rsid w:val="0039737F"/>
    <w:rsid w:val="00397427"/>
    <w:rsid w:val="00397678"/>
    <w:rsid w:val="00397864"/>
    <w:rsid w:val="00397EC2"/>
    <w:rsid w:val="003A0184"/>
    <w:rsid w:val="003A027A"/>
    <w:rsid w:val="003A0477"/>
    <w:rsid w:val="003A04E8"/>
    <w:rsid w:val="003A0C2E"/>
    <w:rsid w:val="003A1278"/>
    <w:rsid w:val="003A1303"/>
    <w:rsid w:val="003A1395"/>
    <w:rsid w:val="003A15DD"/>
    <w:rsid w:val="003A1E86"/>
    <w:rsid w:val="003A21E9"/>
    <w:rsid w:val="003A257E"/>
    <w:rsid w:val="003A288B"/>
    <w:rsid w:val="003A2F29"/>
    <w:rsid w:val="003A320F"/>
    <w:rsid w:val="003A34A7"/>
    <w:rsid w:val="003A34C0"/>
    <w:rsid w:val="003A3782"/>
    <w:rsid w:val="003A384B"/>
    <w:rsid w:val="003A42DC"/>
    <w:rsid w:val="003A4AE0"/>
    <w:rsid w:val="003A4C93"/>
    <w:rsid w:val="003A4CC2"/>
    <w:rsid w:val="003A4DA9"/>
    <w:rsid w:val="003A534B"/>
    <w:rsid w:val="003A572D"/>
    <w:rsid w:val="003A58F5"/>
    <w:rsid w:val="003A594E"/>
    <w:rsid w:val="003A5969"/>
    <w:rsid w:val="003A5B93"/>
    <w:rsid w:val="003A6656"/>
    <w:rsid w:val="003A66F6"/>
    <w:rsid w:val="003A6BC9"/>
    <w:rsid w:val="003A7657"/>
    <w:rsid w:val="003B005E"/>
    <w:rsid w:val="003B03B6"/>
    <w:rsid w:val="003B0416"/>
    <w:rsid w:val="003B0586"/>
    <w:rsid w:val="003B0980"/>
    <w:rsid w:val="003B0D16"/>
    <w:rsid w:val="003B103C"/>
    <w:rsid w:val="003B107A"/>
    <w:rsid w:val="003B14E6"/>
    <w:rsid w:val="003B164C"/>
    <w:rsid w:val="003B1681"/>
    <w:rsid w:val="003B189B"/>
    <w:rsid w:val="003B19A5"/>
    <w:rsid w:val="003B1B10"/>
    <w:rsid w:val="003B1D2B"/>
    <w:rsid w:val="003B1F58"/>
    <w:rsid w:val="003B1F7B"/>
    <w:rsid w:val="003B22C9"/>
    <w:rsid w:val="003B2475"/>
    <w:rsid w:val="003B29FE"/>
    <w:rsid w:val="003B313F"/>
    <w:rsid w:val="003B3214"/>
    <w:rsid w:val="003B3572"/>
    <w:rsid w:val="003B3C10"/>
    <w:rsid w:val="003B3F02"/>
    <w:rsid w:val="003B41DD"/>
    <w:rsid w:val="003B4219"/>
    <w:rsid w:val="003B423F"/>
    <w:rsid w:val="003B432E"/>
    <w:rsid w:val="003B433D"/>
    <w:rsid w:val="003B45EE"/>
    <w:rsid w:val="003B4D1B"/>
    <w:rsid w:val="003B50C4"/>
    <w:rsid w:val="003B5F1F"/>
    <w:rsid w:val="003B680D"/>
    <w:rsid w:val="003B6A2C"/>
    <w:rsid w:val="003B6D1D"/>
    <w:rsid w:val="003B6EE2"/>
    <w:rsid w:val="003B76D7"/>
    <w:rsid w:val="003B7889"/>
    <w:rsid w:val="003B7968"/>
    <w:rsid w:val="003B7D1B"/>
    <w:rsid w:val="003B7D62"/>
    <w:rsid w:val="003B7EB2"/>
    <w:rsid w:val="003C07D4"/>
    <w:rsid w:val="003C0B1C"/>
    <w:rsid w:val="003C0F0E"/>
    <w:rsid w:val="003C0F3C"/>
    <w:rsid w:val="003C1391"/>
    <w:rsid w:val="003C1AEB"/>
    <w:rsid w:val="003C1E46"/>
    <w:rsid w:val="003C1E57"/>
    <w:rsid w:val="003C2031"/>
    <w:rsid w:val="003C2116"/>
    <w:rsid w:val="003C26E2"/>
    <w:rsid w:val="003C2709"/>
    <w:rsid w:val="003C2772"/>
    <w:rsid w:val="003C2907"/>
    <w:rsid w:val="003C2C84"/>
    <w:rsid w:val="003C32D9"/>
    <w:rsid w:val="003C371A"/>
    <w:rsid w:val="003C39B4"/>
    <w:rsid w:val="003C3A52"/>
    <w:rsid w:val="003C3F6B"/>
    <w:rsid w:val="003C4551"/>
    <w:rsid w:val="003C479E"/>
    <w:rsid w:val="003C48DC"/>
    <w:rsid w:val="003C4999"/>
    <w:rsid w:val="003C4C03"/>
    <w:rsid w:val="003C4ECA"/>
    <w:rsid w:val="003C55A0"/>
    <w:rsid w:val="003C56CC"/>
    <w:rsid w:val="003C5B75"/>
    <w:rsid w:val="003C5BF4"/>
    <w:rsid w:val="003C5E40"/>
    <w:rsid w:val="003C5FB9"/>
    <w:rsid w:val="003C61A4"/>
    <w:rsid w:val="003C6680"/>
    <w:rsid w:val="003C677C"/>
    <w:rsid w:val="003C6CAF"/>
    <w:rsid w:val="003C70DF"/>
    <w:rsid w:val="003C71A0"/>
    <w:rsid w:val="003C72BA"/>
    <w:rsid w:val="003C7C82"/>
    <w:rsid w:val="003D0030"/>
    <w:rsid w:val="003D0344"/>
    <w:rsid w:val="003D0410"/>
    <w:rsid w:val="003D06A4"/>
    <w:rsid w:val="003D0A47"/>
    <w:rsid w:val="003D0C50"/>
    <w:rsid w:val="003D0F2A"/>
    <w:rsid w:val="003D1221"/>
    <w:rsid w:val="003D14EE"/>
    <w:rsid w:val="003D15F0"/>
    <w:rsid w:val="003D18A6"/>
    <w:rsid w:val="003D1905"/>
    <w:rsid w:val="003D1E38"/>
    <w:rsid w:val="003D1E74"/>
    <w:rsid w:val="003D1F79"/>
    <w:rsid w:val="003D1FBE"/>
    <w:rsid w:val="003D2838"/>
    <w:rsid w:val="003D2B92"/>
    <w:rsid w:val="003D2CB2"/>
    <w:rsid w:val="003D35DA"/>
    <w:rsid w:val="003D35DC"/>
    <w:rsid w:val="003D3604"/>
    <w:rsid w:val="003D3700"/>
    <w:rsid w:val="003D38B4"/>
    <w:rsid w:val="003D3994"/>
    <w:rsid w:val="003D40C8"/>
    <w:rsid w:val="003D4191"/>
    <w:rsid w:val="003D44C6"/>
    <w:rsid w:val="003D46B6"/>
    <w:rsid w:val="003D4722"/>
    <w:rsid w:val="003D4790"/>
    <w:rsid w:val="003D4A97"/>
    <w:rsid w:val="003D4B53"/>
    <w:rsid w:val="003D4BE5"/>
    <w:rsid w:val="003D540B"/>
    <w:rsid w:val="003D5B36"/>
    <w:rsid w:val="003D5BA5"/>
    <w:rsid w:val="003D60AC"/>
    <w:rsid w:val="003D6910"/>
    <w:rsid w:val="003D6C24"/>
    <w:rsid w:val="003D6CB9"/>
    <w:rsid w:val="003D6CC4"/>
    <w:rsid w:val="003D6EAE"/>
    <w:rsid w:val="003D6FC3"/>
    <w:rsid w:val="003D7373"/>
    <w:rsid w:val="003D7396"/>
    <w:rsid w:val="003D73BE"/>
    <w:rsid w:val="003D7D59"/>
    <w:rsid w:val="003E039A"/>
    <w:rsid w:val="003E07CE"/>
    <w:rsid w:val="003E07F8"/>
    <w:rsid w:val="003E0E29"/>
    <w:rsid w:val="003E1120"/>
    <w:rsid w:val="003E1398"/>
    <w:rsid w:val="003E1C67"/>
    <w:rsid w:val="003E1CE8"/>
    <w:rsid w:val="003E21A2"/>
    <w:rsid w:val="003E26E4"/>
    <w:rsid w:val="003E2F03"/>
    <w:rsid w:val="003E4129"/>
    <w:rsid w:val="003E4626"/>
    <w:rsid w:val="003E47F0"/>
    <w:rsid w:val="003E4896"/>
    <w:rsid w:val="003E4E96"/>
    <w:rsid w:val="003E55A1"/>
    <w:rsid w:val="003E5659"/>
    <w:rsid w:val="003E5859"/>
    <w:rsid w:val="003E5A3F"/>
    <w:rsid w:val="003E6992"/>
    <w:rsid w:val="003E6E02"/>
    <w:rsid w:val="003E72A5"/>
    <w:rsid w:val="003E769F"/>
    <w:rsid w:val="003E7A7B"/>
    <w:rsid w:val="003E7AA7"/>
    <w:rsid w:val="003E7AC4"/>
    <w:rsid w:val="003E7EDF"/>
    <w:rsid w:val="003F00DB"/>
    <w:rsid w:val="003F0473"/>
    <w:rsid w:val="003F04D3"/>
    <w:rsid w:val="003F06E5"/>
    <w:rsid w:val="003F1315"/>
    <w:rsid w:val="003F1A85"/>
    <w:rsid w:val="003F2176"/>
    <w:rsid w:val="003F21C1"/>
    <w:rsid w:val="003F239B"/>
    <w:rsid w:val="003F2A5D"/>
    <w:rsid w:val="003F2B08"/>
    <w:rsid w:val="003F2BA3"/>
    <w:rsid w:val="003F30CD"/>
    <w:rsid w:val="003F36C9"/>
    <w:rsid w:val="003F3CF4"/>
    <w:rsid w:val="003F4818"/>
    <w:rsid w:val="003F4868"/>
    <w:rsid w:val="003F4875"/>
    <w:rsid w:val="003F4941"/>
    <w:rsid w:val="003F4A88"/>
    <w:rsid w:val="003F4F1D"/>
    <w:rsid w:val="003F4F5D"/>
    <w:rsid w:val="003F4FF7"/>
    <w:rsid w:val="003F5567"/>
    <w:rsid w:val="003F56CD"/>
    <w:rsid w:val="003F56F6"/>
    <w:rsid w:val="003F5A09"/>
    <w:rsid w:val="003F5C5E"/>
    <w:rsid w:val="003F6045"/>
    <w:rsid w:val="003F609D"/>
    <w:rsid w:val="003F6589"/>
    <w:rsid w:val="003F6700"/>
    <w:rsid w:val="003F682C"/>
    <w:rsid w:val="003F69D1"/>
    <w:rsid w:val="003F6B9C"/>
    <w:rsid w:val="003F6EA7"/>
    <w:rsid w:val="003F70EF"/>
    <w:rsid w:val="003F7627"/>
    <w:rsid w:val="003F7BE1"/>
    <w:rsid w:val="003F7DD2"/>
    <w:rsid w:val="004000E4"/>
    <w:rsid w:val="00400111"/>
    <w:rsid w:val="0040036B"/>
    <w:rsid w:val="00400636"/>
    <w:rsid w:val="004006E2"/>
    <w:rsid w:val="0040070A"/>
    <w:rsid w:val="004007ED"/>
    <w:rsid w:val="00400A32"/>
    <w:rsid w:val="00400B8F"/>
    <w:rsid w:val="00400C67"/>
    <w:rsid w:val="00401A91"/>
    <w:rsid w:val="00401E84"/>
    <w:rsid w:val="00401F45"/>
    <w:rsid w:val="00402522"/>
    <w:rsid w:val="00402570"/>
    <w:rsid w:val="00402AC6"/>
    <w:rsid w:val="00402CC0"/>
    <w:rsid w:val="00402D69"/>
    <w:rsid w:val="004032B4"/>
    <w:rsid w:val="0040348F"/>
    <w:rsid w:val="00403566"/>
    <w:rsid w:val="0040366D"/>
    <w:rsid w:val="004036FB"/>
    <w:rsid w:val="00403788"/>
    <w:rsid w:val="004038B6"/>
    <w:rsid w:val="0040430E"/>
    <w:rsid w:val="0040442A"/>
    <w:rsid w:val="004046A3"/>
    <w:rsid w:val="00404A2A"/>
    <w:rsid w:val="004054FB"/>
    <w:rsid w:val="00405682"/>
    <w:rsid w:val="00405A49"/>
    <w:rsid w:val="00405AF2"/>
    <w:rsid w:val="00405B5C"/>
    <w:rsid w:val="00405CA3"/>
    <w:rsid w:val="00406138"/>
    <w:rsid w:val="004061F1"/>
    <w:rsid w:val="00406393"/>
    <w:rsid w:val="004063E5"/>
    <w:rsid w:val="0040669B"/>
    <w:rsid w:val="00406706"/>
    <w:rsid w:val="00407080"/>
    <w:rsid w:val="00407237"/>
    <w:rsid w:val="004075AF"/>
    <w:rsid w:val="004076BC"/>
    <w:rsid w:val="0040785D"/>
    <w:rsid w:val="00407BB4"/>
    <w:rsid w:val="00407CC4"/>
    <w:rsid w:val="00407EAB"/>
    <w:rsid w:val="004106C0"/>
    <w:rsid w:val="00410C1C"/>
    <w:rsid w:val="0041164C"/>
    <w:rsid w:val="004118D5"/>
    <w:rsid w:val="00412073"/>
    <w:rsid w:val="0041214C"/>
    <w:rsid w:val="00412230"/>
    <w:rsid w:val="00412979"/>
    <w:rsid w:val="00412AC9"/>
    <w:rsid w:val="00412B35"/>
    <w:rsid w:val="00412D22"/>
    <w:rsid w:val="004132AE"/>
    <w:rsid w:val="0041389E"/>
    <w:rsid w:val="0041390D"/>
    <w:rsid w:val="00413A21"/>
    <w:rsid w:val="0041409B"/>
    <w:rsid w:val="0041443C"/>
    <w:rsid w:val="00414985"/>
    <w:rsid w:val="00414C37"/>
    <w:rsid w:val="00414C5E"/>
    <w:rsid w:val="00415040"/>
    <w:rsid w:val="0041525D"/>
    <w:rsid w:val="004157A7"/>
    <w:rsid w:val="00415AAC"/>
    <w:rsid w:val="00416107"/>
    <w:rsid w:val="00416615"/>
    <w:rsid w:val="00416753"/>
    <w:rsid w:val="004167F2"/>
    <w:rsid w:val="0041680F"/>
    <w:rsid w:val="004168B4"/>
    <w:rsid w:val="00416A69"/>
    <w:rsid w:val="00416DCA"/>
    <w:rsid w:val="00417145"/>
    <w:rsid w:val="00417488"/>
    <w:rsid w:val="004176F0"/>
    <w:rsid w:val="00417A02"/>
    <w:rsid w:val="00417AC0"/>
    <w:rsid w:val="00417CA2"/>
    <w:rsid w:val="00420561"/>
    <w:rsid w:val="00420B53"/>
    <w:rsid w:val="00420FB9"/>
    <w:rsid w:val="004214D2"/>
    <w:rsid w:val="004218B8"/>
    <w:rsid w:val="00421901"/>
    <w:rsid w:val="00421AD2"/>
    <w:rsid w:val="004225F4"/>
    <w:rsid w:val="0042310D"/>
    <w:rsid w:val="00423412"/>
    <w:rsid w:val="00423465"/>
    <w:rsid w:val="004234E7"/>
    <w:rsid w:val="004239A0"/>
    <w:rsid w:val="00423BAF"/>
    <w:rsid w:val="00423E12"/>
    <w:rsid w:val="004248A6"/>
    <w:rsid w:val="00424C14"/>
    <w:rsid w:val="00424C85"/>
    <w:rsid w:val="0042585A"/>
    <w:rsid w:val="00425A62"/>
    <w:rsid w:val="00425D13"/>
    <w:rsid w:val="00425EBA"/>
    <w:rsid w:val="0042604C"/>
    <w:rsid w:val="004260AD"/>
    <w:rsid w:val="004262ED"/>
    <w:rsid w:val="00426E56"/>
    <w:rsid w:val="004270A8"/>
    <w:rsid w:val="00427728"/>
    <w:rsid w:val="004278AB"/>
    <w:rsid w:val="00427A93"/>
    <w:rsid w:val="00427C17"/>
    <w:rsid w:val="00430167"/>
    <w:rsid w:val="00430589"/>
    <w:rsid w:val="0043078A"/>
    <w:rsid w:val="00430855"/>
    <w:rsid w:val="00430E08"/>
    <w:rsid w:val="00430FF9"/>
    <w:rsid w:val="0043150F"/>
    <w:rsid w:val="0043252F"/>
    <w:rsid w:val="00432565"/>
    <w:rsid w:val="00432745"/>
    <w:rsid w:val="00432858"/>
    <w:rsid w:val="00432A23"/>
    <w:rsid w:val="00433A1B"/>
    <w:rsid w:val="00433C37"/>
    <w:rsid w:val="00433C62"/>
    <w:rsid w:val="00433CF7"/>
    <w:rsid w:val="00434D7A"/>
    <w:rsid w:val="004353D4"/>
    <w:rsid w:val="004357AC"/>
    <w:rsid w:val="0043592C"/>
    <w:rsid w:val="0043798D"/>
    <w:rsid w:val="00437F0A"/>
    <w:rsid w:val="00437F1F"/>
    <w:rsid w:val="004403AC"/>
    <w:rsid w:val="004404BF"/>
    <w:rsid w:val="00440543"/>
    <w:rsid w:val="00440A26"/>
    <w:rsid w:val="00440AA7"/>
    <w:rsid w:val="004412C6"/>
    <w:rsid w:val="0044162D"/>
    <w:rsid w:val="00441BFC"/>
    <w:rsid w:val="00441C11"/>
    <w:rsid w:val="00441C6E"/>
    <w:rsid w:val="00442591"/>
    <w:rsid w:val="004427D6"/>
    <w:rsid w:val="004429CE"/>
    <w:rsid w:val="00442A24"/>
    <w:rsid w:val="00442D0A"/>
    <w:rsid w:val="00442EEE"/>
    <w:rsid w:val="00443087"/>
    <w:rsid w:val="004434E4"/>
    <w:rsid w:val="004434F9"/>
    <w:rsid w:val="004438A0"/>
    <w:rsid w:val="00443BF8"/>
    <w:rsid w:val="00443E1E"/>
    <w:rsid w:val="00445227"/>
    <w:rsid w:val="00445D4F"/>
    <w:rsid w:val="004462EF"/>
    <w:rsid w:val="00446352"/>
    <w:rsid w:val="0044641C"/>
    <w:rsid w:val="00446CA5"/>
    <w:rsid w:val="0044753D"/>
    <w:rsid w:val="004477D3"/>
    <w:rsid w:val="00447A4C"/>
    <w:rsid w:val="00447B17"/>
    <w:rsid w:val="004501BC"/>
    <w:rsid w:val="00450260"/>
    <w:rsid w:val="0045038A"/>
    <w:rsid w:val="00450496"/>
    <w:rsid w:val="00450F5C"/>
    <w:rsid w:val="00450FA3"/>
    <w:rsid w:val="004513C0"/>
    <w:rsid w:val="0045197C"/>
    <w:rsid w:val="00451A85"/>
    <w:rsid w:val="00451C7D"/>
    <w:rsid w:val="00452387"/>
    <w:rsid w:val="0045245B"/>
    <w:rsid w:val="0045281E"/>
    <w:rsid w:val="00452A47"/>
    <w:rsid w:val="00452C4F"/>
    <w:rsid w:val="004532E4"/>
    <w:rsid w:val="00453461"/>
    <w:rsid w:val="004535F2"/>
    <w:rsid w:val="00453645"/>
    <w:rsid w:val="0045389B"/>
    <w:rsid w:val="00453CB6"/>
    <w:rsid w:val="0045408A"/>
    <w:rsid w:val="0045443D"/>
    <w:rsid w:val="0045477B"/>
    <w:rsid w:val="00454A00"/>
    <w:rsid w:val="00454CA7"/>
    <w:rsid w:val="00455407"/>
    <w:rsid w:val="004561E4"/>
    <w:rsid w:val="004562E6"/>
    <w:rsid w:val="004566A5"/>
    <w:rsid w:val="004568BC"/>
    <w:rsid w:val="00456BCE"/>
    <w:rsid w:val="00456FC2"/>
    <w:rsid w:val="0045710D"/>
    <w:rsid w:val="00457136"/>
    <w:rsid w:val="00457908"/>
    <w:rsid w:val="00457B0D"/>
    <w:rsid w:val="00457C6A"/>
    <w:rsid w:val="00457FEE"/>
    <w:rsid w:val="00460263"/>
    <w:rsid w:val="004605F7"/>
    <w:rsid w:val="00460FC3"/>
    <w:rsid w:val="00460FF6"/>
    <w:rsid w:val="0046109E"/>
    <w:rsid w:val="004611E9"/>
    <w:rsid w:val="004612B0"/>
    <w:rsid w:val="00461828"/>
    <w:rsid w:val="00461A64"/>
    <w:rsid w:val="00461DA8"/>
    <w:rsid w:val="00461FB6"/>
    <w:rsid w:val="004623B0"/>
    <w:rsid w:val="004629B9"/>
    <w:rsid w:val="00462EBC"/>
    <w:rsid w:val="00463143"/>
    <w:rsid w:val="004632F1"/>
    <w:rsid w:val="004633B7"/>
    <w:rsid w:val="004634DB"/>
    <w:rsid w:val="004634F6"/>
    <w:rsid w:val="004637CA"/>
    <w:rsid w:val="004639AD"/>
    <w:rsid w:val="00463DC9"/>
    <w:rsid w:val="00464123"/>
    <w:rsid w:val="00464D14"/>
    <w:rsid w:val="00464D4D"/>
    <w:rsid w:val="004658A9"/>
    <w:rsid w:val="00466277"/>
    <w:rsid w:val="00466361"/>
    <w:rsid w:val="0046650B"/>
    <w:rsid w:val="004667C6"/>
    <w:rsid w:val="00466852"/>
    <w:rsid w:val="00466B55"/>
    <w:rsid w:val="00466E3E"/>
    <w:rsid w:val="00466FE7"/>
    <w:rsid w:val="00467630"/>
    <w:rsid w:val="00467701"/>
    <w:rsid w:val="004679EB"/>
    <w:rsid w:val="00467B82"/>
    <w:rsid w:val="00467D95"/>
    <w:rsid w:val="00467E66"/>
    <w:rsid w:val="00470202"/>
    <w:rsid w:val="00470242"/>
    <w:rsid w:val="004707CB"/>
    <w:rsid w:val="00470BAD"/>
    <w:rsid w:val="00470C24"/>
    <w:rsid w:val="00471DCA"/>
    <w:rsid w:val="00472025"/>
    <w:rsid w:val="0047202B"/>
    <w:rsid w:val="00472031"/>
    <w:rsid w:val="004721A5"/>
    <w:rsid w:val="00472650"/>
    <w:rsid w:val="0047268D"/>
    <w:rsid w:val="004727F8"/>
    <w:rsid w:val="0047284F"/>
    <w:rsid w:val="00472F81"/>
    <w:rsid w:val="004731C4"/>
    <w:rsid w:val="00473469"/>
    <w:rsid w:val="0047353B"/>
    <w:rsid w:val="004737B9"/>
    <w:rsid w:val="004737D9"/>
    <w:rsid w:val="00473B99"/>
    <w:rsid w:val="0047414B"/>
    <w:rsid w:val="00474454"/>
    <w:rsid w:val="00474487"/>
    <w:rsid w:val="004746DB"/>
    <w:rsid w:val="00474B17"/>
    <w:rsid w:val="00475006"/>
    <w:rsid w:val="00475830"/>
    <w:rsid w:val="00475935"/>
    <w:rsid w:val="00475B08"/>
    <w:rsid w:val="00475C82"/>
    <w:rsid w:val="004764D3"/>
    <w:rsid w:val="00476AD7"/>
    <w:rsid w:val="00476BAF"/>
    <w:rsid w:val="00476F31"/>
    <w:rsid w:val="00477270"/>
    <w:rsid w:val="0047759A"/>
    <w:rsid w:val="00477877"/>
    <w:rsid w:val="004779A0"/>
    <w:rsid w:val="00477C64"/>
    <w:rsid w:val="00477D7B"/>
    <w:rsid w:val="00477ED1"/>
    <w:rsid w:val="004802EB"/>
    <w:rsid w:val="00480465"/>
    <w:rsid w:val="00480C49"/>
    <w:rsid w:val="00480CEE"/>
    <w:rsid w:val="004811D9"/>
    <w:rsid w:val="0048129A"/>
    <w:rsid w:val="00481674"/>
    <w:rsid w:val="0048174D"/>
    <w:rsid w:val="004818DA"/>
    <w:rsid w:val="00481FE0"/>
    <w:rsid w:val="004820CE"/>
    <w:rsid w:val="00482473"/>
    <w:rsid w:val="004827D1"/>
    <w:rsid w:val="00482815"/>
    <w:rsid w:val="00482A8E"/>
    <w:rsid w:val="00482AB0"/>
    <w:rsid w:val="00482AF8"/>
    <w:rsid w:val="00482C7C"/>
    <w:rsid w:val="00482DD2"/>
    <w:rsid w:val="004830FF"/>
    <w:rsid w:val="00483A2C"/>
    <w:rsid w:val="00483DFE"/>
    <w:rsid w:val="00483FDF"/>
    <w:rsid w:val="004843CC"/>
    <w:rsid w:val="00484538"/>
    <w:rsid w:val="00484558"/>
    <w:rsid w:val="004848C6"/>
    <w:rsid w:val="00484BB7"/>
    <w:rsid w:val="00484C50"/>
    <w:rsid w:val="00484C57"/>
    <w:rsid w:val="00484C6F"/>
    <w:rsid w:val="00484C8E"/>
    <w:rsid w:val="00484EBB"/>
    <w:rsid w:val="004850DC"/>
    <w:rsid w:val="0048540B"/>
    <w:rsid w:val="004857A7"/>
    <w:rsid w:val="004857B9"/>
    <w:rsid w:val="0048580C"/>
    <w:rsid w:val="004864D5"/>
    <w:rsid w:val="00486B84"/>
    <w:rsid w:val="00487985"/>
    <w:rsid w:val="00487A91"/>
    <w:rsid w:val="00487D07"/>
    <w:rsid w:val="00490049"/>
    <w:rsid w:val="004905F7"/>
    <w:rsid w:val="00490F63"/>
    <w:rsid w:val="00491468"/>
    <w:rsid w:val="004914B6"/>
    <w:rsid w:val="00491F55"/>
    <w:rsid w:val="00492190"/>
    <w:rsid w:val="004921D2"/>
    <w:rsid w:val="004928DD"/>
    <w:rsid w:val="00492A83"/>
    <w:rsid w:val="00493049"/>
    <w:rsid w:val="0049322C"/>
    <w:rsid w:val="0049331E"/>
    <w:rsid w:val="00493763"/>
    <w:rsid w:val="004937DB"/>
    <w:rsid w:val="00493913"/>
    <w:rsid w:val="00493ACE"/>
    <w:rsid w:val="00493D36"/>
    <w:rsid w:val="00493EE3"/>
    <w:rsid w:val="004940EA"/>
    <w:rsid w:val="0049433B"/>
    <w:rsid w:val="00494509"/>
    <w:rsid w:val="00494993"/>
    <w:rsid w:val="0049516F"/>
    <w:rsid w:val="004952AD"/>
    <w:rsid w:val="004956CF"/>
    <w:rsid w:val="0049573D"/>
    <w:rsid w:val="00495C0C"/>
    <w:rsid w:val="00495C3F"/>
    <w:rsid w:val="00495CCD"/>
    <w:rsid w:val="00495E35"/>
    <w:rsid w:val="00496038"/>
    <w:rsid w:val="004964F3"/>
    <w:rsid w:val="004969B2"/>
    <w:rsid w:val="00496A9D"/>
    <w:rsid w:val="00496FC5"/>
    <w:rsid w:val="004972BF"/>
    <w:rsid w:val="0049736A"/>
    <w:rsid w:val="00497426"/>
    <w:rsid w:val="00497C19"/>
    <w:rsid w:val="00497E9A"/>
    <w:rsid w:val="004A02D4"/>
    <w:rsid w:val="004A0555"/>
    <w:rsid w:val="004A05F5"/>
    <w:rsid w:val="004A0601"/>
    <w:rsid w:val="004A0AEB"/>
    <w:rsid w:val="004A0B8F"/>
    <w:rsid w:val="004A0E26"/>
    <w:rsid w:val="004A0F97"/>
    <w:rsid w:val="004A1613"/>
    <w:rsid w:val="004A16D8"/>
    <w:rsid w:val="004A170F"/>
    <w:rsid w:val="004A1758"/>
    <w:rsid w:val="004A18E0"/>
    <w:rsid w:val="004A2159"/>
    <w:rsid w:val="004A2505"/>
    <w:rsid w:val="004A2B92"/>
    <w:rsid w:val="004A2C8C"/>
    <w:rsid w:val="004A31A5"/>
    <w:rsid w:val="004A32B7"/>
    <w:rsid w:val="004A330B"/>
    <w:rsid w:val="004A3CA0"/>
    <w:rsid w:val="004A3DCF"/>
    <w:rsid w:val="004A403D"/>
    <w:rsid w:val="004A4040"/>
    <w:rsid w:val="004A46C4"/>
    <w:rsid w:val="004A4737"/>
    <w:rsid w:val="004A47E8"/>
    <w:rsid w:val="004A4D2A"/>
    <w:rsid w:val="004A4E38"/>
    <w:rsid w:val="004A536E"/>
    <w:rsid w:val="004A656E"/>
    <w:rsid w:val="004A6F60"/>
    <w:rsid w:val="004A71D8"/>
    <w:rsid w:val="004A76D5"/>
    <w:rsid w:val="004A77BD"/>
    <w:rsid w:val="004A77D5"/>
    <w:rsid w:val="004A7E2E"/>
    <w:rsid w:val="004A7EF7"/>
    <w:rsid w:val="004B0259"/>
    <w:rsid w:val="004B05F5"/>
    <w:rsid w:val="004B0877"/>
    <w:rsid w:val="004B09EB"/>
    <w:rsid w:val="004B0CFB"/>
    <w:rsid w:val="004B0D38"/>
    <w:rsid w:val="004B0EBF"/>
    <w:rsid w:val="004B14F7"/>
    <w:rsid w:val="004B152D"/>
    <w:rsid w:val="004B16DC"/>
    <w:rsid w:val="004B19F6"/>
    <w:rsid w:val="004B1C45"/>
    <w:rsid w:val="004B1CDA"/>
    <w:rsid w:val="004B1D8B"/>
    <w:rsid w:val="004B1DF0"/>
    <w:rsid w:val="004B2603"/>
    <w:rsid w:val="004B2AEA"/>
    <w:rsid w:val="004B2EE1"/>
    <w:rsid w:val="004B3036"/>
    <w:rsid w:val="004B31B3"/>
    <w:rsid w:val="004B3F91"/>
    <w:rsid w:val="004B44E5"/>
    <w:rsid w:val="004B4B25"/>
    <w:rsid w:val="004B4D72"/>
    <w:rsid w:val="004B4DB8"/>
    <w:rsid w:val="004B514E"/>
    <w:rsid w:val="004B56BD"/>
    <w:rsid w:val="004B612B"/>
    <w:rsid w:val="004B6277"/>
    <w:rsid w:val="004B62A9"/>
    <w:rsid w:val="004B6589"/>
    <w:rsid w:val="004B66AA"/>
    <w:rsid w:val="004B6876"/>
    <w:rsid w:val="004B6D57"/>
    <w:rsid w:val="004B6FC7"/>
    <w:rsid w:val="004B7796"/>
    <w:rsid w:val="004B77AE"/>
    <w:rsid w:val="004B78F1"/>
    <w:rsid w:val="004B7C74"/>
    <w:rsid w:val="004B7E6D"/>
    <w:rsid w:val="004B7EF3"/>
    <w:rsid w:val="004C082A"/>
    <w:rsid w:val="004C0F78"/>
    <w:rsid w:val="004C0F87"/>
    <w:rsid w:val="004C1095"/>
    <w:rsid w:val="004C1353"/>
    <w:rsid w:val="004C1463"/>
    <w:rsid w:val="004C168B"/>
    <w:rsid w:val="004C16A4"/>
    <w:rsid w:val="004C1D4E"/>
    <w:rsid w:val="004C1D8A"/>
    <w:rsid w:val="004C1E8A"/>
    <w:rsid w:val="004C275E"/>
    <w:rsid w:val="004C27FD"/>
    <w:rsid w:val="004C2BFE"/>
    <w:rsid w:val="004C3229"/>
    <w:rsid w:val="004C333B"/>
    <w:rsid w:val="004C3B1B"/>
    <w:rsid w:val="004C3BBD"/>
    <w:rsid w:val="004C3FD8"/>
    <w:rsid w:val="004C46A0"/>
    <w:rsid w:val="004C46C7"/>
    <w:rsid w:val="004C4894"/>
    <w:rsid w:val="004C4C28"/>
    <w:rsid w:val="004C4F3B"/>
    <w:rsid w:val="004C51D8"/>
    <w:rsid w:val="004C5326"/>
    <w:rsid w:val="004C53B6"/>
    <w:rsid w:val="004C5C57"/>
    <w:rsid w:val="004C5E14"/>
    <w:rsid w:val="004C5F42"/>
    <w:rsid w:val="004C6C13"/>
    <w:rsid w:val="004C761A"/>
    <w:rsid w:val="004C7729"/>
    <w:rsid w:val="004C7889"/>
    <w:rsid w:val="004C7BF1"/>
    <w:rsid w:val="004C7E53"/>
    <w:rsid w:val="004D020C"/>
    <w:rsid w:val="004D07C1"/>
    <w:rsid w:val="004D09D7"/>
    <w:rsid w:val="004D0D04"/>
    <w:rsid w:val="004D0ED2"/>
    <w:rsid w:val="004D1074"/>
    <w:rsid w:val="004D10BF"/>
    <w:rsid w:val="004D13F2"/>
    <w:rsid w:val="004D1412"/>
    <w:rsid w:val="004D143C"/>
    <w:rsid w:val="004D166F"/>
    <w:rsid w:val="004D16CB"/>
    <w:rsid w:val="004D19D2"/>
    <w:rsid w:val="004D230F"/>
    <w:rsid w:val="004D26F7"/>
    <w:rsid w:val="004D2906"/>
    <w:rsid w:val="004D2ACC"/>
    <w:rsid w:val="004D365C"/>
    <w:rsid w:val="004D3694"/>
    <w:rsid w:val="004D3C5F"/>
    <w:rsid w:val="004D3DA5"/>
    <w:rsid w:val="004D4148"/>
    <w:rsid w:val="004D41B3"/>
    <w:rsid w:val="004D460B"/>
    <w:rsid w:val="004D4B61"/>
    <w:rsid w:val="004D4CBD"/>
    <w:rsid w:val="004D5569"/>
    <w:rsid w:val="004D5588"/>
    <w:rsid w:val="004D5961"/>
    <w:rsid w:val="004D5DAC"/>
    <w:rsid w:val="004D5EAB"/>
    <w:rsid w:val="004D5FA9"/>
    <w:rsid w:val="004D606D"/>
    <w:rsid w:val="004D6C88"/>
    <w:rsid w:val="004D6E37"/>
    <w:rsid w:val="004D6F18"/>
    <w:rsid w:val="004D6F4D"/>
    <w:rsid w:val="004D7181"/>
    <w:rsid w:val="004D7295"/>
    <w:rsid w:val="004D77F7"/>
    <w:rsid w:val="004D7D8D"/>
    <w:rsid w:val="004E0265"/>
    <w:rsid w:val="004E08B2"/>
    <w:rsid w:val="004E08DB"/>
    <w:rsid w:val="004E0967"/>
    <w:rsid w:val="004E0C73"/>
    <w:rsid w:val="004E1010"/>
    <w:rsid w:val="004E1157"/>
    <w:rsid w:val="004E12FF"/>
    <w:rsid w:val="004E174D"/>
    <w:rsid w:val="004E1ABC"/>
    <w:rsid w:val="004E1B07"/>
    <w:rsid w:val="004E235C"/>
    <w:rsid w:val="004E2414"/>
    <w:rsid w:val="004E2438"/>
    <w:rsid w:val="004E2563"/>
    <w:rsid w:val="004E2689"/>
    <w:rsid w:val="004E2A39"/>
    <w:rsid w:val="004E2ABE"/>
    <w:rsid w:val="004E2AFF"/>
    <w:rsid w:val="004E2FB7"/>
    <w:rsid w:val="004E3064"/>
    <w:rsid w:val="004E3950"/>
    <w:rsid w:val="004E39A4"/>
    <w:rsid w:val="004E3CA2"/>
    <w:rsid w:val="004E3F68"/>
    <w:rsid w:val="004E3FAC"/>
    <w:rsid w:val="004E4409"/>
    <w:rsid w:val="004E4896"/>
    <w:rsid w:val="004E48D9"/>
    <w:rsid w:val="004E4AD6"/>
    <w:rsid w:val="004E4D7F"/>
    <w:rsid w:val="004E4F3C"/>
    <w:rsid w:val="004E591E"/>
    <w:rsid w:val="004E5BC2"/>
    <w:rsid w:val="004E5EB9"/>
    <w:rsid w:val="004E6423"/>
    <w:rsid w:val="004E651A"/>
    <w:rsid w:val="004E696D"/>
    <w:rsid w:val="004E6B73"/>
    <w:rsid w:val="004E6FBC"/>
    <w:rsid w:val="004E7080"/>
    <w:rsid w:val="004E7257"/>
    <w:rsid w:val="004E7ADA"/>
    <w:rsid w:val="004E7E1C"/>
    <w:rsid w:val="004F03B8"/>
    <w:rsid w:val="004F0D05"/>
    <w:rsid w:val="004F11EF"/>
    <w:rsid w:val="004F1507"/>
    <w:rsid w:val="004F1550"/>
    <w:rsid w:val="004F2367"/>
    <w:rsid w:val="004F243C"/>
    <w:rsid w:val="004F2844"/>
    <w:rsid w:val="004F2A00"/>
    <w:rsid w:val="004F2CAF"/>
    <w:rsid w:val="004F325B"/>
    <w:rsid w:val="004F3628"/>
    <w:rsid w:val="004F375C"/>
    <w:rsid w:val="004F37A6"/>
    <w:rsid w:val="004F3894"/>
    <w:rsid w:val="004F38C4"/>
    <w:rsid w:val="004F39E1"/>
    <w:rsid w:val="004F3D14"/>
    <w:rsid w:val="004F3E52"/>
    <w:rsid w:val="004F3F82"/>
    <w:rsid w:val="004F52B1"/>
    <w:rsid w:val="004F5621"/>
    <w:rsid w:val="004F5BF2"/>
    <w:rsid w:val="004F5C8F"/>
    <w:rsid w:val="004F5D9B"/>
    <w:rsid w:val="004F5EE0"/>
    <w:rsid w:val="004F6218"/>
    <w:rsid w:val="004F6415"/>
    <w:rsid w:val="004F6923"/>
    <w:rsid w:val="004F6BC7"/>
    <w:rsid w:val="004F6CF1"/>
    <w:rsid w:val="004F6F6F"/>
    <w:rsid w:val="004F6FD3"/>
    <w:rsid w:val="004F7364"/>
    <w:rsid w:val="004F7400"/>
    <w:rsid w:val="004F7725"/>
    <w:rsid w:val="004F7AB2"/>
    <w:rsid w:val="004F7C14"/>
    <w:rsid w:val="0050058F"/>
    <w:rsid w:val="0050087D"/>
    <w:rsid w:val="005009D9"/>
    <w:rsid w:val="00500B34"/>
    <w:rsid w:val="00501449"/>
    <w:rsid w:val="00501C7D"/>
    <w:rsid w:val="00502092"/>
    <w:rsid w:val="005023F1"/>
    <w:rsid w:val="0050250D"/>
    <w:rsid w:val="0050271A"/>
    <w:rsid w:val="00502B22"/>
    <w:rsid w:val="00502B4A"/>
    <w:rsid w:val="00503069"/>
    <w:rsid w:val="00503B2B"/>
    <w:rsid w:val="005044CD"/>
    <w:rsid w:val="005044D3"/>
    <w:rsid w:val="00504B59"/>
    <w:rsid w:val="00504D1C"/>
    <w:rsid w:val="00505675"/>
    <w:rsid w:val="005056BF"/>
    <w:rsid w:val="00505939"/>
    <w:rsid w:val="00505962"/>
    <w:rsid w:val="0050614E"/>
    <w:rsid w:val="0050617A"/>
    <w:rsid w:val="005062E5"/>
    <w:rsid w:val="005063AF"/>
    <w:rsid w:val="005064C9"/>
    <w:rsid w:val="005069FC"/>
    <w:rsid w:val="00506E15"/>
    <w:rsid w:val="005077B9"/>
    <w:rsid w:val="00507B5C"/>
    <w:rsid w:val="00507BAC"/>
    <w:rsid w:val="00510128"/>
    <w:rsid w:val="005106B2"/>
    <w:rsid w:val="00510709"/>
    <w:rsid w:val="00510D68"/>
    <w:rsid w:val="00510F55"/>
    <w:rsid w:val="005111AD"/>
    <w:rsid w:val="00511A2C"/>
    <w:rsid w:val="00512648"/>
    <w:rsid w:val="00512C2D"/>
    <w:rsid w:val="00512CB0"/>
    <w:rsid w:val="00512D20"/>
    <w:rsid w:val="005131E1"/>
    <w:rsid w:val="00513299"/>
    <w:rsid w:val="0051331A"/>
    <w:rsid w:val="005134B1"/>
    <w:rsid w:val="00513732"/>
    <w:rsid w:val="00513BCD"/>
    <w:rsid w:val="00513F79"/>
    <w:rsid w:val="0051417E"/>
    <w:rsid w:val="0051515F"/>
    <w:rsid w:val="0051527D"/>
    <w:rsid w:val="00515ADC"/>
    <w:rsid w:val="00515C40"/>
    <w:rsid w:val="00515DFB"/>
    <w:rsid w:val="005169E4"/>
    <w:rsid w:val="00516E39"/>
    <w:rsid w:val="0051720B"/>
    <w:rsid w:val="005173AE"/>
    <w:rsid w:val="005173C9"/>
    <w:rsid w:val="00517536"/>
    <w:rsid w:val="00517611"/>
    <w:rsid w:val="00517725"/>
    <w:rsid w:val="005178E9"/>
    <w:rsid w:val="00520092"/>
    <w:rsid w:val="005202B8"/>
    <w:rsid w:val="005203B4"/>
    <w:rsid w:val="005203F6"/>
    <w:rsid w:val="005204ED"/>
    <w:rsid w:val="0052052B"/>
    <w:rsid w:val="0052054D"/>
    <w:rsid w:val="005206F4"/>
    <w:rsid w:val="00520E23"/>
    <w:rsid w:val="00521054"/>
    <w:rsid w:val="00521B35"/>
    <w:rsid w:val="00521E77"/>
    <w:rsid w:val="005221E1"/>
    <w:rsid w:val="005223A7"/>
    <w:rsid w:val="005225F3"/>
    <w:rsid w:val="00522676"/>
    <w:rsid w:val="00522771"/>
    <w:rsid w:val="005229D9"/>
    <w:rsid w:val="00522FCD"/>
    <w:rsid w:val="0052305F"/>
    <w:rsid w:val="005234BC"/>
    <w:rsid w:val="00523828"/>
    <w:rsid w:val="005238CB"/>
    <w:rsid w:val="00523D29"/>
    <w:rsid w:val="00523F34"/>
    <w:rsid w:val="00524089"/>
    <w:rsid w:val="005243E1"/>
    <w:rsid w:val="00524522"/>
    <w:rsid w:val="0052469D"/>
    <w:rsid w:val="00524C38"/>
    <w:rsid w:val="00524C97"/>
    <w:rsid w:val="00524E17"/>
    <w:rsid w:val="00525169"/>
    <w:rsid w:val="005252A1"/>
    <w:rsid w:val="005260FA"/>
    <w:rsid w:val="005264D9"/>
    <w:rsid w:val="0052651D"/>
    <w:rsid w:val="005268B6"/>
    <w:rsid w:val="00526AEC"/>
    <w:rsid w:val="00527279"/>
    <w:rsid w:val="00527458"/>
    <w:rsid w:val="005278BE"/>
    <w:rsid w:val="00527B84"/>
    <w:rsid w:val="00527BA9"/>
    <w:rsid w:val="00527DE8"/>
    <w:rsid w:val="005300B6"/>
    <w:rsid w:val="00530475"/>
    <w:rsid w:val="0053071F"/>
    <w:rsid w:val="005308F2"/>
    <w:rsid w:val="005308F3"/>
    <w:rsid w:val="00530A67"/>
    <w:rsid w:val="00530E95"/>
    <w:rsid w:val="00530FAB"/>
    <w:rsid w:val="00531602"/>
    <w:rsid w:val="00531BE2"/>
    <w:rsid w:val="00531DA3"/>
    <w:rsid w:val="00531F4C"/>
    <w:rsid w:val="0053208D"/>
    <w:rsid w:val="005320D1"/>
    <w:rsid w:val="00532F84"/>
    <w:rsid w:val="00532F8F"/>
    <w:rsid w:val="0053301E"/>
    <w:rsid w:val="00533337"/>
    <w:rsid w:val="00533338"/>
    <w:rsid w:val="00533A2A"/>
    <w:rsid w:val="00533B07"/>
    <w:rsid w:val="00533F58"/>
    <w:rsid w:val="00533F78"/>
    <w:rsid w:val="00533F84"/>
    <w:rsid w:val="00534191"/>
    <w:rsid w:val="00534DAC"/>
    <w:rsid w:val="005351F4"/>
    <w:rsid w:val="005354BC"/>
    <w:rsid w:val="00535534"/>
    <w:rsid w:val="0053588B"/>
    <w:rsid w:val="00535CC0"/>
    <w:rsid w:val="005361F3"/>
    <w:rsid w:val="00536DF1"/>
    <w:rsid w:val="00536FA6"/>
    <w:rsid w:val="00537073"/>
    <w:rsid w:val="005372EA"/>
    <w:rsid w:val="00537372"/>
    <w:rsid w:val="00537402"/>
    <w:rsid w:val="0053759B"/>
    <w:rsid w:val="005400E5"/>
    <w:rsid w:val="005403A7"/>
    <w:rsid w:val="00540585"/>
    <w:rsid w:val="00540937"/>
    <w:rsid w:val="00540A1E"/>
    <w:rsid w:val="00540BD7"/>
    <w:rsid w:val="00540EE6"/>
    <w:rsid w:val="00540FE5"/>
    <w:rsid w:val="0054168A"/>
    <w:rsid w:val="005417FD"/>
    <w:rsid w:val="00541E6A"/>
    <w:rsid w:val="005424A3"/>
    <w:rsid w:val="00542999"/>
    <w:rsid w:val="00542BAF"/>
    <w:rsid w:val="0054362A"/>
    <w:rsid w:val="005436BB"/>
    <w:rsid w:val="00543AA7"/>
    <w:rsid w:val="005440BC"/>
    <w:rsid w:val="0054414C"/>
    <w:rsid w:val="00544533"/>
    <w:rsid w:val="005448B9"/>
    <w:rsid w:val="00544AE7"/>
    <w:rsid w:val="00544BFA"/>
    <w:rsid w:val="00544E57"/>
    <w:rsid w:val="0054534C"/>
    <w:rsid w:val="005456EA"/>
    <w:rsid w:val="00545926"/>
    <w:rsid w:val="00545951"/>
    <w:rsid w:val="005461DF"/>
    <w:rsid w:val="0054644A"/>
    <w:rsid w:val="00546463"/>
    <w:rsid w:val="0054650A"/>
    <w:rsid w:val="00546B3E"/>
    <w:rsid w:val="00546F72"/>
    <w:rsid w:val="0054747F"/>
    <w:rsid w:val="00547EA3"/>
    <w:rsid w:val="0055011B"/>
    <w:rsid w:val="005503B3"/>
    <w:rsid w:val="00550686"/>
    <w:rsid w:val="005506B5"/>
    <w:rsid w:val="005509EE"/>
    <w:rsid w:val="00550ABA"/>
    <w:rsid w:val="00550DD0"/>
    <w:rsid w:val="0055106C"/>
    <w:rsid w:val="00551547"/>
    <w:rsid w:val="00551781"/>
    <w:rsid w:val="005518C2"/>
    <w:rsid w:val="0055192A"/>
    <w:rsid w:val="005519A4"/>
    <w:rsid w:val="00551D2C"/>
    <w:rsid w:val="005525C0"/>
    <w:rsid w:val="00552700"/>
    <w:rsid w:val="0055305D"/>
    <w:rsid w:val="00553290"/>
    <w:rsid w:val="0055333C"/>
    <w:rsid w:val="005540B3"/>
    <w:rsid w:val="0055410B"/>
    <w:rsid w:val="0055430B"/>
    <w:rsid w:val="0055476A"/>
    <w:rsid w:val="0055495F"/>
    <w:rsid w:val="00554C1A"/>
    <w:rsid w:val="00554C39"/>
    <w:rsid w:val="00554CC8"/>
    <w:rsid w:val="005550F0"/>
    <w:rsid w:val="0055526B"/>
    <w:rsid w:val="005552CA"/>
    <w:rsid w:val="005553BE"/>
    <w:rsid w:val="005558E5"/>
    <w:rsid w:val="00555C84"/>
    <w:rsid w:val="00555D8D"/>
    <w:rsid w:val="005564B5"/>
    <w:rsid w:val="00556942"/>
    <w:rsid w:val="00556A23"/>
    <w:rsid w:val="005573EB"/>
    <w:rsid w:val="0055745A"/>
    <w:rsid w:val="005574B2"/>
    <w:rsid w:val="00557B4A"/>
    <w:rsid w:val="00557DCE"/>
    <w:rsid w:val="00557F0A"/>
    <w:rsid w:val="00560587"/>
    <w:rsid w:val="0056094A"/>
    <w:rsid w:val="00561680"/>
    <w:rsid w:val="0056178B"/>
    <w:rsid w:val="00561933"/>
    <w:rsid w:val="00561A91"/>
    <w:rsid w:val="00561CC8"/>
    <w:rsid w:val="00562078"/>
    <w:rsid w:val="005620FE"/>
    <w:rsid w:val="005622E8"/>
    <w:rsid w:val="005623E4"/>
    <w:rsid w:val="00562CC5"/>
    <w:rsid w:val="00562DEA"/>
    <w:rsid w:val="00562F4E"/>
    <w:rsid w:val="005630EC"/>
    <w:rsid w:val="00563601"/>
    <w:rsid w:val="005636D0"/>
    <w:rsid w:val="00563B8D"/>
    <w:rsid w:val="00563DFA"/>
    <w:rsid w:val="00564717"/>
    <w:rsid w:val="0056482A"/>
    <w:rsid w:val="00564CF5"/>
    <w:rsid w:val="005650A0"/>
    <w:rsid w:val="00565775"/>
    <w:rsid w:val="00565860"/>
    <w:rsid w:val="00565A42"/>
    <w:rsid w:val="00565D55"/>
    <w:rsid w:val="00566218"/>
    <w:rsid w:val="00566337"/>
    <w:rsid w:val="0056677F"/>
    <w:rsid w:val="005669AF"/>
    <w:rsid w:val="00566A51"/>
    <w:rsid w:val="00566EA6"/>
    <w:rsid w:val="00567036"/>
    <w:rsid w:val="0056738B"/>
    <w:rsid w:val="005676F3"/>
    <w:rsid w:val="0056776A"/>
    <w:rsid w:val="005677C4"/>
    <w:rsid w:val="00567BAD"/>
    <w:rsid w:val="005702CF"/>
    <w:rsid w:val="005706F5"/>
    <w:rsid w:val="00570B9A"/>
    <w:rsid w:val="0057103D"/>
    <w:rsid w:val="0057175B"/>
    <w:rsid w:val="00571C37"/>
    <w:rsid w:val="00572434"/>
    <w:rsid w:val="005726ED"/>
    <w:rsid w:val="0057285D"/>
    <w:rsid w:val="00572C82"/>
    <w:rsid w:val="00573301"/>
    <w:rsid w:val="00573F74"/>
    <w:rsid w:val="00574187"/>
    <w:rsid w:val="00574C91"/>
    <w:rsid w:val="00575A1A"/>
    <w:rsid w:val="00575A94"/>
    <w:rsid w:val="00575B3E"/>
    <w:rsid w:val="00575C6B"/>
    <w:rsid w:val="00575CDE"/>
    <w:rsid w:val="00575EBA"/>
    <w:rsid w:val="005760D1"/>
    <w:rsid w:val="005760F8"/>
    <w:rsid w:val="0057614D"/>
    <w:rsid w:val="0057617E"/>
    <w:rsid w:val="0057687E"/>
    <w:rsid w:val="00577088"/>
    <w:rsid w:val="00577325"/>
    <w:rsid w:val="005774A3"/>
    <w:rsid w:val="005775B6"/>
    <w:rsid w:val="00577927"/>
    <w:rsid w:val="00577B14"/>
    <w:rsid w:val="00577C2E"/>
    <w:rsid w:val="00580314"/>
    <w:rsid w:val="00580688"/>
    <w:rsid w:val="005806F8"/>
    <w:rsid w:val="005807B0"/>
    <w:rsid w:val="00580BD4"/>
    <w:rsid w:val="00580C55"/>
    <w:rsid w:val="00580CAE"/>
    <w:rsid w:val="00580DF0"/>
    <w:rsid w:val="00581447"/>
    <w:rsid w:val="00581538"/>
    <w:rsid w:val="005815EC"/>
    <w:rsid w:val="00581C9E"/>
    <w:rsid w:val="00581DA3"/>
    <w:rsid w:val="005820AC"/>
    <w:rsid w:val="00582176"/>
    <w:rsid w:val="005821AB"/>
    <w:rsid w:val="00582215"/>
    <w:rsid w:val="00582985"/>
    <w:rsid w:val="00582A8E"/>
    <w:rsid w:val="00582BBD"/>
    <w:rsid w:val="00582D8B"/>
    <w:rsid w:val="00582F69"/>
    <w:rsid w:val="00583A95"/>
    <w:rsid w:val="005847AB"/>
    <w:rsid w:val="00584AA6"/>
    <w:rsid w:val="00584EB1"/>
    <w:rsid w:val="0058507B"/>
    <w:rsid w:val="005852D6"/>
    <w:rsid w:val="00586106"/>
    <w:rsid w:val="0058680F"/>
    <w:rsid w:val="00586A1B"/>
    <w:rsid w:val="00586D69"/>
    <w:rsid w:val="0058705C"/>
    <w:rsid w:val="00587144"/>
    <w:rsid w:val="00587295"/>
    <w:rsid w:val="00587968"/>
    <w:rsid w:val="005879EE"/>
    <w:rsid w:val="00587A22"/>
    <w:rsid w:val="00590308"/>
    <w:rsid w:val="00590517"/>
    <w:rsid w:val="00590B33"/>
    <w:rsid w:val="00590CA8"/>
    <w:rsid w:val="00590D9C"/>
    <w:rsid w:val="00591435"/>
    <w:rsid w:val="00591551"/>
    <w:rsid w:val="005916B5"/>
    <w:rsid w:val="00591A3E"/>
    <w:rsid w:val="00591B7D"/>
    <w:rsid w:val="00592092"/>
    <w:rsid w:val="005923F0"/>
    <w:rsid w:val="00592DDA"/>
    <w:rsid w:val="0059332F"/>
    <w:rsid w:val="005935AF"/>
    <w:rsid w:val="005938DF"/>
    <w:rsid w:val="00593E72"/>
    <w:rsid w:val="00593E99"/>
    <w:rsid w:val="00594985"/>
    <w:rsid w:val="00594B5F"/>
    <w:rsid w:val="00594F9C"/>
    <w:rsid w:val="0059527E"/>
    <w:rsid w:val="005958E3"/>
    <w:rsid w:val="00595BF2"/>
    <w:rsid w:val="00595C97"/>
    <w:rsid w:val="00595D49"/>
    <w:rsid w:val="0059665E"/>
    <w:rsid w:val="005967DE"/>
    <w:rsid w:val="005969C1"/>
    <w:rsid w:val="00597568"/>
    <w:rsid w:val="0059764C"/>
    <w:rsid w:val="00597C64"/>
    <w:rsid w:val="005A002B"/>
    <w:rsid w:val="005A0756"/>
    <w:rsid w:val="005A0C5B"/>
    <w:rsid w:val="005A0C8D"/>
    <w:rsid w:val="005A11B0"/>
    <w:rsid w:val="005A11E0"/>
    <w:rsid w:val="005A1387"/>
    <w:rsid w:val="005A13B9"/>
    <w:rsid w:val="005A143D"/>
    <w:rsid w:val="005A14FC"/>
    <w:rsid w:val="005A1970"/>
    <w:rsid w:val="005A1ACE"/>
    <w:rsid w:val="005A1C91"/>
    <w:rsid w:val="005A2032"/>
    <w:rsid w:val="005A2176"/>
    <w:rsid w:val="005A233B"/>
    <w:rsid w:val="005A24DF"/>
    <w:rsid w:val="005A2661"/>
    <w:rsid w:val="005A2B6F"/>
    <w:rsid w:val="005A2F2A"/>
    <w:rsid w:val="005A3999"/>
    <w:rsid w:val="005A3E27"/>
    <w:rsid w:val="005A4A36"/>
    <w:rsid w:val="005A4F21"/>
    <w:rsid w:val="005A514D"/>
    <w:rsid w:val="005A532A"/>
    <w:rsid w:val="005A56D5"/>
    <w:rsid w:val="005A5BBC"/>
    <w:rsid w:val="005A60BC"/>
    <w:rsid w:val="005A6305"/>
    <w:rsid w:val="005A6322"/>
    <w:rsid w:val="005A6AD1"/>
    <w:rsid w:val="005A6BA4"/>
    <w:rsid w:val="005A7CA0"/>
    <w:rsid w:val="005A7E08"/>
    <w:rsid w:val="005B0630"/>
    <w:rsid w:val="005B0677"/>
    <w:rsid w:val="005B07E8"/>
    <w:rsid w:val="005B0ADB"/>
    <w:rsid w:val="005B0D43"/>
    <w:rsid w:val="005B1149"/>
    <w:rsid w:val="005B1A69"/>
    <w:rsid w:val="005B256B"/>
    <w:rsid w:val="005B2934"/>
    <w:rsid w:val="005B299F"/>
    <w:rsid w:val="005B2B32"/>
    <w:rsid w:val="005B2B5F"/>
    <w:rsid w:val="005B386B"/>
    <w:rsid w:val="005B39F1"/>
    <w:rsid w:val="005B3AEC"/>
    <w:rsid w:val="005B3F2C"/>
    <w:rsid w:val="005B4327"/>
    <w:rsid w:val="005B4982"/>
    <w:rsid w:val="005B49FB"/>
    <w:rsid w:val="005B4FA6"/>
    <w:rsid w:val="005B4FB3"/>
    <w:rsid w:val="005B5657"/>
    <w:rsid w:val="005B5696"/>
    <w:rsid w:val="005B65BE"/>
    <w:rsid w:val="005B6642"/>
    <w:rsid w:val="005B68F4"/>
    <w:rsid w:val="005B6951"/>
    <w:rsid w:val="005B736E"/>
    <w:rsid w:val="005B773A"/>
    <w:rsid w:val="005B7916"/>
    <w:rsid w:val="005B7ABF"/>
    <w:rsid w:val="005B7B9D"/>
    <w:rsid w:val="005B7E25"/>
    <w:rsid w:val="005C0115"/>
    <w:rsid w:val="005C024E"/>
    <w:rsid w:val="005C0656"/>
    <w:rsid w:val="005C06CA"/>
    <w:rsid w:val="005C0EE6"/>
    <w:rsid w:val="005C1380"/>
    <w:rsid w:val="005C1392"/>
    <w:rsid w:val="005C14E0"/>
    <w:rsid w:val="005C167C"/>
    <w:rsid w:val="005C1713"/>
    <w:rsid w:val="005C1B03"/>
    <w:rsid w:val="005C26BB"/>
    <w:rsid w:val="005C2DF6"/>
    <w:rsid w:val="005C359A"/>
    <w:rsid w:val="005C36F0"/>
    <w:rsid w:val="005C3898"/>
    <w:rsid w:val="005C3D33"/>
    <w:rsid w:val="005C3E12"/>
    <w:rsid w:val="005C3FFA"/>
    <w:rsid w:val="005C4044"/>
    <w:rsid w:val="005C48A5"/>
    <w:rsid w:val="005C4BFB"/>
    <w:rsid w:val="005C4E49"/>
    <w:rsid w:val="005C4E89"/>
    <w:rsid w:val="005C561C"/>
    <w:rsid w:val="005C5E31"/>
    <w:rsid w:val="005C6285"/>
    <w:rsid w:val="005C633F"/>
    <w:rsid w:val="005C6588"/>
    <w:rsid w:val="005C65DF"/>
    <w:rsid w:val="005C65F9"/>
    <w:rsid w:val="005C691F"/>
    <w:rsid w:val="005C695B"/>
    <w:rsid w:val="005C6B5C"/>
    <w:rsid w:val="005C6FED"/>
    <w:rsid w:val="005C71AC"/>
    <w:rsid w:val="005C71BC"/>
    <w:rsid w:val="005C7211"/>
    <w:rsid w:val="005C7272"/>
    <w:rsid w:val="005C7318"/>
    <w:rsid w:val="005C7324"/>
    <w:rsid w:val="005C747C"/>
    <w:rsid w:val="005C7581"/>
    <w:rsid w:val="005C781F"/>
    <w:rsid w:val="005C7DA7"/>
    <w:rsid w:val="005C7FDE"/>
    <w:rsid w:val="005D021D"/>
    <w:rsid w:val="005D0386"/>
    <w:rsid w:val="005D04C6"/>
    <w:rsid w:val="005D0559"/>
    <w:rsid w:val="005D05AF"/>
    <w:rsid w:val="005D0768"/>
    <w:rsid w:val="005D07BA"/>
    <w:rsid w:val="005D088D"/>
    <w:rsid w:val="005D0C3F"/>
    <w:rsid w:val="005D1539"/>
    <w:rsid w:val="005D175F"/>
    <w:rsid w:val="005D19B1"/>
    <w:rsid w:val="005D1F26"/>
    <w:rsid w:val="005D2331"/>
    <w:rsid w:val="005D2696"/>
    <w:rsid w:val="005D2748"/>
    <w:rsid w:val="005D284F"/>
    <w:rsid w:val="005D2B48"/>
    <w:rsid w:val="005D3054"/>
    <w:rsid w:val="005D3301"/>
    <w:rsid w:val="005D330F"/>
    <w:rsid w:val="005D3E30"/>
    <w:rsid w:val="005D4023"/>
    <w:rsid w:val="005D456B"/>
    <w:rsid w:val="005D45DC"/>
    <w:rsid w:val="005D4766"/>
    <w:rsid w:val="005D4899"/>
    <w:rsid w:val="005D4991"/>
    <w:rsid w:val="005D4A95"/>
    <w:rsid w:val="005D4D99"/>
    <w:rsid w:val="005D4DE9"/>
    <w:rsid w:val="005D52E9"/>
    <w:rsid w:val="005D5D48"/>
    <w:rsid w:val="005D5E32"/>
    <w:rsid w:val="005D5E46"/>
    <w:rsid w:val="005D637C"/>
    <w:rsid w:val="005D6597"/>
    <w:rsid w:val="005D672D"/>
    <w:rsid w:val="005D6856"/>
    <w:rsid w:val="005D6862"/>
    <w:rsid w:val="005D6D1F"/>
    <w:rsid w:val="005D6EB1"/>
    <w:rsid w:val="005D6FAC"/>
    <w:rsid w:val="005D6FD1"/>
    <w:rsid w:val="005D7191"/>
    <w:rsid w:val="005D737B"/>
    <w:rsid w:val="005D74FB"/>
    <w:rsid w:val="005D75D4"/>
    <w:rsid w:val="005D77AE"/>
    <w:rsid w:val="005D7A46"/>
    <w:rsid w:val="005D7D81"/>
    <w:rsid w:val="005E0636"/>
    <w:rsid w:val="005E10CE"/>
    <w:rsid w:val="005E112F"/>
    <w:rsid w:val="005E113B"/>
    <w:rsid w:val="005E1708"/>
    <w:rsid w:val="005E1C65"/>
    <w:rsid w:val="005E1DE1"/>
    <w:rsid w:val="005E1E4D"/>
    <w:rsid w:val="005E2050"/>
    <w:rsid w:val="005E269A"/>
    <w:rsid w:val="005E2AFC"/>
    <w:rsid w:val="005E2EE4"/>
    <w:rsid w:val="005E2F21"/>
    <w:rsid w:val="005E3B79"/>
    <w:rsid w:val="005E43A3"/>
    <w:rsid w:val="005E43BB"/>
    <w:rsid w:val="005E458A"/>
    <w:rsid w:val="005E4612"/>
    <w:rsid w:val="005E53C3"/>
    <w:rsid w:val="005E5413"/>
    <w:rsid w:val="005E54DB"/>
    <w:rsid w:val="005E5A84"/>
    <w:rsid w:val="005E60C6"/>
    <w:rsid w:val="005E6682"/>
    <w:rsid w:val="005E6B64"/>
    <w:rsid w:val="005E6B7C"/>
    <w:rsid w:val="005E71FD"/>
    <w:rsid w:val="005E7BF2"/>
    <w:rsid w:val="005E7D0E"/>
    <w:rsid w:val="005E7F46"/>
    <w:rsid w:val="005F013E"/>
    <w:rsid w:val="005F083E"/>
    <w:rsid w:val="005F095E"/>
    <w:rsid w:val="005F0CA2"/>
    <w:rsid w:val="005F0CCE"/>
    <w:rsid w:val="005F0ED4"/>
    <w:rsid w:val="005F0FEF"/>
    <w:rsid w:val="005F1C8E"/>
    <w:rsid w:val="005F20DF"/>
    <w:rsid w:val="005F255D"/>
    <w:rsid w:val="005F27FC"/>
    <w:rsid w:val="005F297C"/>
    <w:rsid w:val="005F2BD7"/>
    <w:rsid w:val="005F2C1B"/>
    <w:rsid w:val="005F2D06"/>
    <w:rsid w:val="005F2DAD"/>
    <w:rsid w:val="005F3099"/>
    <w:rsid w:val="005F3155"/>
    <w:rsid w:val="005F3550"/>
    <w:rsid w:val="005F38DF"/>
    <w:rsid w:val="005F3EFD"/>
    <w:rsid w:val="005F435B"/>
    <w:rsid w:val="005F4F62"/>
    <w:rsid w:val="005F4FD7"/>
    <w:rsid w:val="005F50B1"/>
    <w:rsid w:val="005F50CF"/>
    <w:rsid w:val="005F541B"/>
    <w:rsid w:val="005F5BAA"/>
    <w:rsid w:val="005F608E"/>
    <w:rsid w:val="005F628E"/>
    <w:rsid w:val="005F6CD1"/>
    <w:rsid w:val="005F6E8C"/>
    <w:rsid w:val="005F72D4"/>
    <w:rsid w:val="005F746A"/>
    <w:rsid w:val="005F7A71"/>
    <w:rsid w:val="005F7AF1"/>
    <w:rsid w:val="005F7C7C"/>
    <w:rsid w:val="0060034A"/>
    <w:rsid w:val="006003D8"/>
    <w:rsid w:val="006004B6"/>
    <w:rsid w:val="006006B4"/>
    <w:rsid w:val="006010DA"/>
    <w:rsid w:val="006012DC"/>
    <w:rsid w:val="00601514"/>
    <w:rsid w:val="006018B5"/>
    <w:rsid w:val="006018C5"/>
    <w:rsid w:val="00602032"/>
    <w:rsid w:val="00602143"/>
    <w:rsid w:val="006025BA"/>
    <w:rsid w:val="006029EF"/>
    <w:rsid w:val="00602BEB"/>
    <w:rsid w:val="00603CDB"/>
    <w:rsid w:val="006040FB"/>
    <w:rsid w:val="00604AD5"/>
    <w:rsid w:val="00604EF1"/>
    <w:rsid w:val="00605057"/>
    <w:rsid w:val="00605235"/>
    <w:rsid w:val="006055C8"/>
    <w:rsid w:val="00605A7E"/>
    <w:rsid w:val="00605CBF"/>
    <w:rsid w:val="006060CE"/>
    <w:rsid w:val="006061E7"/>
    <w:rsid w:val="00606381"/>
    <w:rsid w:val="00606507"/>
    <w:rsid w:val="00606542"/>
    <w:rsid w:val="00606556"/>
    <w:rsid w:val="00606902"/>
    <w:rsid w:val="00606F9C"/>
    <w:rsid w:val="00607465"/>
    <w:rsid w:val="006078D3"/>
    <w:rsid w:val="00607C23"/>
    <w:rsid w:val="00607C5B"/>
    <w:rsid w:val="00607E23"/>
    <w:rsid w:val="00607EE8"/>
    <w:rsid w:val="00610144"/>
    <w:rsid w:val="00610B6B"/>
    <w:rsid w:val="00610C8B"/>
    <w:rsid w:val="0061120E"/>
    <w:rsid w:val="006112F6"/>
    <w:rsid w:val="0061133F"/>
    <w:rsid w:val="006118B8"/>
    <w:rsid w:val="00611A72"/>
    <w:rsid w:val="00611A9B"/>
    <w:rsid w:val="00611C8C"/>
    <w:rsid w:val="0061200B"/>
    <w:rsid w:val="00612061"/>
    <w:rsid w:val="006121F0"/>
    <w:rsid w:val="00612337"/>
    <w:rsid w:val="0061291E"/>
    <w:rsid w:val="00612C5E"/>
    <w:rsid w:val="00612E17"/>
    <w:rsid w:val="00612E40"/>
    <w:rsid w:val="0061304B"/>
    <w:rsid w:val="0061306C"/>
    <w:rsid w:val="00613077"/>
    <w:rsid w:val="00613293"/>
    <w:rsid w:val="0061375C"/>
    <w:rsid w:val="006137BB"/>
    <w:rsid w:val="00613899"/>
    <w:rsid w:val="006139EA"/>
    <w:rsid w:val="00613B14"/>
    <w:rsid w:val="00614163"/>
    <w:rsid w:val="0061430D"/>
    <w:rsid w:val="00614588"/>
    <w:rsid w:val="00614972"/>
    <w:rsid w:val="00614A30"/>
    <w:rsid w:val="00614A67"/>
    <w:rsid w:val="00614DCD"/>
    <w:rsid w:val="00614DF3"/>
    <w:rsid w:val="00614FB6"/>
    <w:rsid w:val="00615058"/>
    <w:rsid w:val="0061518C"/>
    <w:rsid w:val="006154D6"/>
    <w:rsid w:val="006158AC"/>
    <w:rsid w:val="00615972"/>
    <w:rsid w:val="00615990"/>
    <w:rsid w:val="00615A1F"/>
    <w:rsid w:val="00615AF1"/>
    <w:rsid w:val="00615B3E"/>
    <w:rsid w:val="0061600E"/>
    <w:rsid w:val="006163CA"/>
    <w:rsid w:val="006165CD"/>
    <w:rsid w:val="00616E24"/>
    <w:rsid w:val="00616F49"/>
    <w:rsid w:val="0061706E"/>
    <w:rsid w:val="006171ED"/>
    <w:rsid w:val="00617A2C"/>
    <w:rsid w:val="00617ADE"/>
    <w:rsid w:val="00617F0F"/>
    <w:rsid w:val="006201A9"/>
    <w:rsid w:val="0062056F"/>
    <w:rsid w:val="00620712"/>
    <w:rsid w:val="0062088A"/>
    <w:rsid w:val="0062125C"/>
    <w:rsid w:val="00621286"/>
    <w:rsid w:val="00621464"/>
    <w:rsid w:val="00621D93"/>
    <w:rsid w:val="006222A6"/>
    <w:rsid w:val="00622728"/>
    <w:rsid w:val="00622F99"/>
    <w:rsid w:val="00623420"/>
    <w:rsid w:val="00623729"/>
    <w:rsid w:val="00623901"/>
    <w:rsid w:val="00623A26"/>
    <w:rsid w:val="00623CAD"/>
    <w:rsid w:val="0062416A"/>
    <w:rsid w:val="006241C9"/>
    <w:rsid w:val="00624C19"/>
    <w:rsid w:val="00625167"/>
    <w:rsid w:val="00625620"/>
    <w:rsid w:val="0062570D"/>
    <w:rsid w:val="00625839"/>
    <w:rsid w:val="00625F1D"/>
    <w:rsid w:val="0062621A"/>
    <w:rsid w:val="006263C8"/>
    <w:rsid w:val="00626566"/>
    <w:rsid w:val="00626884"/>
    <w:rsid w:val="00626EC5"/>
    <w:rsid w:val="0062701C"/>
    <w:rsid w:val="006276CF"/>
    <w:rsid w:val="00627714"/>
    <w:rsid w:val="00630174"/>
    <w:rsid w:val="00630715"/>
    <w:rsid w:val="0063072E"/>
    <w:rsid w:val="006308BD"/>
    <w:rsid w:val="0063093A"/>
    <w:rsid w:val="00630ACF"/>
    <w:rsid w:val="00630AFA"/>
    <w:rsid w:val="00630D2C"/>
    <w:rsid w:val="00630DE9"/>
    <w:rsid w:val="00630EB8"/>
    <w:rsid w:val="00631317"/>
    <w:rsid w:val="0063151E"/>
    <w:rsid w:val="00631563"/>
    <w:rsid w:val="0063162A"/>
    <w:rsid w:val="0063163B"/>
    <w:rsid w:val="006317D7"/>
    <w:rsid w:val="006318F0"/>
    <w:rsid w:val="00631BE6"/>
    <w:rsid w:val="00632E30"/>
    <w:rsid w:val="00632F01"/>
    <w:rsid w:val="00632FC6"/>
    <w:rsid w:val="00633549"/>
    <w:rsid w:val="00633716"/>
    <w:rsid w:val="00634285"/>
    <w:rsid w:val="00634827"/>
    <w:rsid w:val="00634DBB"/>
    <w:rsid w:val="00634FD4"/>
    <w:rsid w:val="006353FD"/>
    <w:rsid w:val="00635456"/>
    <w:rsid w:val="006354C2"/>
    <w:rsid w:val="006356E5"/>
    <w:rsid w:val="0063585B"/>
    <w:rsid w:val="006358EE"/>
    <w:rsid w:val="00635B64"/>
    <w:rsid w:val="00635C8D"/>
    <w:rsid w:val="00636182"/>
    <w:rsid w:val="0063675F"/>
    <w:rsid w:val="006369AA"/>
    <w:rsid w:val="00636A6F"/>
    <w:rsid w:val="00636BC3"/>
    <w:rsid w:val="00637262"/>
    <w:rsid w:val="00637441"/>
    <w:rsid w:val="00637608"/>
    <w:rsid w:val="006379B6"/>
    <w:rsid w:val="00637D0D"/>
    <w:rsid w:val="00637DE0"/>
    <w:rsid w:val="00640277"/>
    <w:rsid w:val="006402BF"/>
    <w:rsid w:val="00640569"/>
    <w:rsid w:val="00640A91"/>
    <w:rsid w:val="00640FCB"/>
    <w:rsid w:val="00641355"/>
    <w:rsid w:val="006417CF"/>
    <w:rsid w:val="00641984"/>
    <w:rsid w:val="00641FE0"/>
    <w:rsid w:val="006423C7"/>
    <w:rsid w:val="006424FD"/>
    <w:rsid w:val="0064257A"/>
    <w:rsid w:val="00642746"/>
    <w:rsid w:val="006429BB"/>
    <w:rsid w:val="00642BE1"/>
    <w:rsid w:val="0064326A"/>
    <w:rsid w:val="006432F9"/>
    <w:rsid w:val="0064336B"/>
    <w:rsid w:val="0064342A"/>
    <w:rsid w:val="00643548"/>
    <w:rsid w:val="006437AA"/>
    <w:rsid w:val="0064387B"/>
    <w:rsid w:val="00643A7C"/>
    <w:rsid w:val="006445F8"/>
    <w:rsid w:val="00644E6A"/>
    <w:rsid w:val="00644F9A"/>
    <w:rsid w:val="006453D9"/>
    <w:rsid w:val="00645706"/>
    <w:rsid w:val="00645719"/>
    <w:rsid w:val="006457A9"/>
    <w:rsid w:val="00645867"/>
    <w:rsid w:val="00645BD5"/>
    <w:rsid w:val="00645F95"/>
    <w:rsid w:val="00646077"/>
    <w:rsid w:val="00646230"/>
    <w:rsid w:val="00646749"/>
    <w:rsid w:val="00646B81"/>
    <w:rsid w:val="00646C25"/>
    <w:rsid w:val="00646C41"/>
    <w:rsid w:val="00646C5B"/>
    <w:rsid w:val="00647332"/>
    <w:rsid w:val="006476BE"/>
    <w:rsid w:val="006477C4"/>
    <w:rsid w:val="006478B0"/>
    <w:rsid w:val="00647B5E"/>
    <w:rsid w:val="00650097"/>
    <w:rsid w:val="00650345"/>
    <w:rsid w:val="006505C7"/>
    <w:rsid w:val="006506FC"/>
    <w:rsid w:val="006509C8"/>
    <w:rsid w:val="00650A65"/>
    <w:rsid w:val="0065100C"/>
    <w:rsid w:val="0065121E"/>
    <w:rsid w:val="00651389"/>
    <w:rsid w:val="006517C7"/>
    <w:rsid w:val="00651CFD"/>
    <w:rsid w:val="00651DA2"/>
    <w:rsid w:val="00651FCD"/>
    <w:rsid w:val="00652361"/>
    <w:rsid w:val="00652637"/>
    <w:rsid w:val="00652BCC"/>
    <w:rsid w:val="00652C70"/>
    <w:rsid w:val="0065309F"/>
    <w:rsid w:val="00653A76"/>
    <w:rsid w:val="00653AAB"/>
    <w:rsid w:val="0065422D"/>
    <w:rsid w:val="0065445C"/>
    <w:rsid w:val="00654724"/>
    <w:rsid w:val="00654D2A"/>
    <w:rsid w:val="00654F55"/>
    <w:rsid w:val="006551F3"/>
    <w:rsid w:val="0065546F"/>
    <w:rsid w:val="00655488"/>
    <w:rsid w:val="006558CE"/>
    <w:rsid w:val="00655957"/>
    <w:rsid w:val="006559E5"/>
    <w:rsid w:val="00655AC7"/>
    <w:rsid w:val="00655B6E"/>
    <w:rsid w:val="00655BF6"/>
    <w:rsid w:val="00655F52"/>
    <w:rsid w:val="00655F8D"/>
    <w:rsid w:val="00656024"/>
    <w:rsid w:val="0065607C"/>
    <w:rsid w:val="006560DB"/>
    <w:rsid w:val="00656226"/>
    <w:rsid w:val="006564AF"/>
    <w:rsid w:val="006564EA"/>
    <w:rsid w:val="0065688D"/>
    <w:rsid w:val="00656D99"/>
    <w:rsid w:val="00656E25"/>
    <w:rsid w:val="00656F8D"/>
    <w:rsid w:val="00657716"/>
    <w:rsid w:val="0065797F"/>
    <w:rsid w:val="00657C8E"/>
    <w:rsid w:val="00657E32"/>
    <w:rsid w:val="00657E44"/>
    <w:rsid w:val="00657F08"/>
    <w:rsid w:val="00660058"/>
    <w:rsid w:val="00660087"/>
    <w:rsid w:val="006600B9"/>
    <w:rsid w:val="0066028F"/>
    <w:rsid w:val="0066070F"/>
    <w:rsid w:val="00661201"/>
    <w:rsid w:val="00661791"/>
    <w:rsid w:val="006618C6"/>
    <w:rsid w:val="006618DC"/>
    <w:rsid w:val="006619D7"/>
    <w:rsid w:val="00661A4D"/>
    <w:rsid w:val="00661D11"/>
    <w:rsid w:val="00661FDE"/>
    <w:rsid w:val="006622E2"/>
    <w:rsid w:val="00662529"/>
    <w:rsid w:val="006626FB"/>
    <w:rsid w:val="006627EA"/>
    <w:rsid w:val="00662C0C"/>
    <w:rsid w:val="00663161"/>
    <w:rsid w:val="0066349E"/>
    <w:rsid w:val="006637E4"/>
    <w:rsid w:val="00663A0E"/>
    <w:rsid w:val="00663B2C"/>
    <w:rsid w:val="00663B53"/>
    <w:rsid w:val="006643FA"/>
    <w:rsid w:val="0066479F"/>
    <w:rsid w:val="00664947"/>
    <w:rsid w:val="00664E55"/>
    <w:rsid w:val="00664FB4"/>
    <w:rsid w:val="00664FD3"/>
    <w:rsid w:val="0066527B"/>
    <w:rsid w:val="00665826"/>
    <w:rsid w:val="00665A2E"/>
    <w:rsid w:val="006660D1"/>
    <w:rsid w:val="006665BF"/>
    <w:rsid w:val="0066695A"/>
    <w:rsid w:val="00666BEE"/>
    <w:rsid w:val="0066707B"/>
    <w:rsid w:val="00667B83"/>
    <w:rsid w:val="00667E0A"/>
    <w:rsid w:val="00667E21"/>
    <w:rsid w:val="00667FB6"/>
    <w:rsid w:val="0067049B"/>
    <w:rsid w:val="0067052A"/>
    <w:rsid w:val="00671939"/>
    <w:rsid w:val="0067226F"/>
    <w:rsid w:val="00672412"/>
    <w:rsid w:val="00672706"/>
    <w:rsid w:val="00672B21"/>
    <w:rsid w:val="006730A4"/>
    <w:rsid w:val="00673BE7"/>
    <w:rsid w:val="00673F55"/>
    <w:rsid w:val="00674738"/>
    <w:rsid w:val="0067475A"/>
    <w:rsid w:val="00674E51"/>
    <w:rsid w:val="00674ED2"/>
    <w:rsid w:val="0067546B"/>
    <w:rsid w:val="0067565A"/>
    <w:rsid w:val="00675959"/>
    <w:rsid w:val="00675C0D"/>
    <w:rsid w:val="00675E29"/>
    <w:rsid w:val="00675E42"/>
    <w:rsid w:val="006761F1"/>
    <w:rsid w:val="00676B51"/>
    <w:rsid w:val="00676C74"/>
    <w:rsid w:val="00677295"/>
    <w:rsid w:val="006775F8"/>
    <w:rsid w:val="006776FA"/>
    <w:rsid w:val="00677BC9"/>
    <w:rsid w:val="0068006E"/>
    <w:rsid w:val="00680284"/>
    <w:rsid w:val="006805AC"/>
    <w:rsid w:val="0068077A"/>
    <w:rsid w:val="00680E4D"/>
    <w:rsid w:val="00681316"/>
    <w:rsid w:val="00681F6B"/>
    <w:rsid w:val="006823D9"/>
    <w:rsid w:val="006830EC"/>
    <w:rsid w:val="006839FC"/>
    <w:rsid w:val="00683D14"/>
    <w:rsid w:val="00683E8C"/>
    <w:rsid w:val="00684076"/>
    <w:rsid w:val="0068440B"/>
    <w:rsid w:val="00684901"/>
    <w:rsid w:val="00684EC0"/>
    <w:rsid w:val="00684F72"/>
    <w:rsid w:val="0068514C"/>
    <w:rsid w:val="0068531A"/>
    <w:rsid w:val="00685493"/>
    <w:rsid w:val="006855D8"/>
    <w:rsid w:val="0068565D"/>
    <w:rsid w:val="00686447"/>
    <w:rsid w:val="0068649B"/>
    <w:rsid w:val="00686B69"/>
    <w:rsid w:val="00686FF9"/>
    <w:rsid w:val="006879A5"/>
    <w:rsid w:val="00687CC4"/>
    <w:rsid w:val="00687F8E"/>
    <w:rsid w:val="0069045E"/>
    <w:rsid w:val="0069052C"/>
    <w:rsid w:val="00690792"/>
    <w:rsid w:val="00690AFD"/>
    <w:rsid w:val="00690F30"/>
    <w:rsid w:val="0069125C"/>
    <w:rsid w:val="006916A2"/>
    <w:rsid w:val="0069186C"/>
    <w:rsid w:val="00691B31"/>
    <w:rsid w:val="00691E17"/>
    <w:rsid w:val="0069228E"/>
    <w:rsid w:val="0069277E"/>
    <w:rsid w:val="00692D53"/>
    <w:rsid w:val="00692FD2"/>
    <w:rsid w:val="006930D9"/>
    <w:rsid w:val="00693C55"/>
    <w:rsid w:val="00693CFB"/>
    <w:rsid w:val="00693D72"/>
    <w:rsid w:val="00694776"/>
    <w:rsid w:val="00694B02"/>
    <w:rsid w:val="00694D57"/>
    <w:rsid w:val="006952C6"/>
    <w:rsid w:val="00695527"/>
    <w:rsid w:val="00695603"/>
    <w:rsid w:val="0069576F"/>
    <w:rsid w:val="00695AC2"/>
    <w:rsid w:val="00695E05"/>
    <w:rsid w:val="00696420"/>
    <w:rsid w:val="006976AB"/>
    <w:rsid w:val="00697A58"/>
    <w:rsid w:val="00697C2D"/>
    <w:rsid w:val="00697D47"/>
    <w:rsid w:val="00697F63"/>
    <w:rsid w:val="006A002D"/>
    <w:rsid w:val="006A0694"/>
    <w:rsid w:val="006A07B8"/>
    <w:rsid w:val="006A07DA"/>
    <w:rsid w:val="006A0903"/>
    <w:rsid w:val="006A0CB8"/>
    <w:rsid w:val="006A0E24"/>
    <w:rsid w:val="006A0F58"/>
    <w:rsid w:val="006A14FF"/>
    <w:rsid w:val="006A17DD"/>
    <w:rsid w:val="006A1A7B"/>
    <w:rsid w:val="006A1AF9"/>
    <w:rsid w:val="006A1CEF"/>
    <w:rsid w:val="006A238C"/>
    <w:rsid w:val="006A2A53"/>
    <w:rsid w:val="006A2F07"/>
    <w:rsid w:val="006A302F"/>
    <w:rsid w:val="006A324E"/>
    <w:rsid w:val="006A3295"/>
    <w:rsid w:val="006A3316"/>
    <w:rsid w:val="006A3483"/>
    <w:rsid w:val="006A373F"/>
    <w:rsid w:val="006A3968"/>
    <w:rsid w:val="006A39EF"/>
    <w:rsid w:val="006A3A69"/>
    <w:rsid w:val="006A3BC3"/>
    <w:rsid w:val="006A3DCE"/>
    <w:rsid w:val="006A3E0A"/>
    <w:rsid w:val="006A4C85"/>
    <w:rsid w:val="006A5162"/>
    <w:rsid w:val="006A51BD"/>
    <w:rsid w:val="006A51D5"/>
    <w:rsid w:val="006A54E7"/>
    <w:rsid w:val="006A5718"/>
    <w:rsid w:val="006A5AB7"/>
    <w:rsid w:val="006A5C28"/>
    <w:rsid w:val="006A5C67"/>
    <w:rsid w:val="006A6187"/>
    <w:rsid w:val="006A66DD"/>
    <w:rsid w:val="006A68C1"/>
    <w:rsid w:val="006A6A4A"/>
    <w:rsid w:val="006A6D92"/>
    <w:rsid w:val="006A6F18"/>
    <w:rsid w:val="006A6F9E"/>
    <w:rsid w:val="006A7597"/>
    <w:rsid w:val="006A767C"/>
    <w:rsid w:val="006A7EE9"/>
    <w:rsid w:val="006B03A4"/>
    <w:rsid w:val="006B067D"/>
    <w:rsid w:val="006B098F"/>
    <w:rsid w:val="006B0A04"/>
    <w:rsid w:val="006B0A54"/>
    <w:rsid w:val="006B0A8B"/>
    <w:rsid w:val="006B0BFB"/>
    <w:rsid w:val="006B0ECE"/>
    <w:rsid w:val="006B1051"/>
    <w:rsid w:val="006B1BB8"/>
    <w:rsid w:val="006B2179"/>
    <w:rsid w:val="006B23F1"/>
    <w:rsid w:val="006B2524"/>
    <w:rsid w:val="006B2C97"/>
    <w:rsid w:val="006B2CCD"/>
    <w:rsid w:val="006B2D70"/>
    <w:rsid w:val="006B2F48"/>
    <w:rsid w:val="006B329E"/>
    <w:rsid w:val="006B358C"/>
    <w:rsid w:val="006B35C8"/>
    <w:rsid w:val="006B36E3"/>
    <w:rsid w:val="006B378F"/>
    <w:rsid w:val="006B39E5"/>
    <w:rsid w:val="006B3BC8"/>
    <w:rsid w:val="006B3D7E"/>
    <w:rsid w:val="006B3DBE"/>
    <w:rsid w:val="006B3E84"/>
    <w:rsid w:val="006B40C7"/>
    <w:rsid w:val="006B417D"/>
    <w:rsid w:val="006B4294"/>
    <w:rsid w:val="006B4438"/>
    <w:rsid w:val="006B521C"/>
    <w:rsid w:val="006B5293"/>
    <w:rsid w:val="006B5719"/>
    <w:rsid w:val="006B5B4C"/>
    <w:rsid w:val="006B653B"/>
    <w:rsid w:val="006B6BE5"/>
    <w:rsid w:val="006B70AF"/>
    <w:rsid w:val="006B7110"/>
    <w:rsid w:val="006B71DB"/>
    <w:rsid w:val="006B7573"/>
    <w:rsid w:val="006B7A1E"/>
    <w:rsid w:val="006B7E4D"/>
    <w:rsid w:val="006B7E8F"/>
    <w:rsid w:val="006B7ED8"/>
    <w:rsid w:val="006B7EE0"/>
    <w:rsid w:val="006B7F14"/>
    <w:rsid w:val="006C007E"/>
    <w:rsid w:val="006C0281"/>
    <w:rsid w:val="006C04E8"/>
    <w:rsid w:val="006C0639"/>
    <w:rsid w:val="006C074C"/>
    <w:rsid w:val="006C0C9E"/>
    <w:rsid w:val="006C0CBC"/>
    <w:rsid w:val="006C1539"/>
    <w:rsid w:val="006C15F5"/>
    <w:rsid w:val="006C1ACE"/>
    <w:rsid w:val="006C1B86"/>
    <w:rsid w:val="006C1D86"/>
    <w:rsid w:val="006C1ED4"/>
    <w:rsid w:val="006C2166"/>
    <w:rsid w:val="006C22F4"/>
    <w:rsid w:val="006C2304"/>
    <w:rsid w:val="006C27AA"/>
    <w:rsid w:val="006C2D7E"/>
    <w:rsid w:val="006C2DB9"/>
    <w:rsid w:val="006C3685"/>
    <w:rsid w:val="006C371A"/>
    <w:rsid w:val="006C3729"/>
    <w:rsid w:val="006C3979"/>
    <w:rsid w:val="006C3BB0"/>
    <w:rsid w:val="006C3E51"/>
    <w:rsid w:val="006C4632"/>
    <w:rsid w:val="006C4660"/>
    <w:rsid w:val="006C486C"/>
    <w:rsid w:val="006C4B09"/>
    <w:rsid w:val="006C4C5B"/>
    <w:rsid w:val="006C530F"/>
    <w:rsid w:val="006C5417"/>
    <w:rsid w:val="006C5692"/>
    <w:rsid w:val="006C5879"/>
    <w:rsid w:val="006C5D79"/>
    <w:rsid w:val="006C5EAF"/>
    <w:rsid w:val="006C63BF"/>
    <w:rsid w:val="006C645B"/>
    <w:rsid w:val="006C65A2"/>
    <w:rsid w:val="006C65AA"/>
    <w:rsid w:val="006C67A0"/>
    <w:rsid w:val="006C692F"/>
    <w:rsid w:val="006C6D9B"/>
    <w:rsid w:val="006C72BA"/>
    <w:rsid w:val="006C72F8"/>
    <w:rsid w:val="006C7790"/>
    <w:rsid w:val="006C784A"/>
    <w:rsid w:val="006C798B"/>
    <w:rsid w:val="006C7B1A"/>
    <w:rsid w:val="006D039B"/>
    <w:rsid w:val="006D06B6"/>
    <w:rsid w:val="006D0CBF"/>
    <w:rsid w:val="006D1119"/>
    <w:rsid w:val="006D1197"/>
    <w:rsid w:val="006D17BD"/>
    <w:rsid w:val="006D17EC"/>
    <w:rsid w:val="006D1CC9"/>
    <w:rsid w:val="006D231C"/>
    <w:rsid w:val="006D2359"/>
    <w:rsid w:val="006D27FD"/>
    <w:rsid w:val="006D2C3E"/>
    <w:rsid w:val="006D2EE2"/>
    <w:rsid w:val="006D2F2A"/>
    <w:rsid w:val="006D2F7C"/>
    <w:rsid w:val="006D3134"/>
    <w:rsid w:val="006D33B5"/>
    <w:rsid w:val="006D3443"/>
    <w:rsid w:val="006D352E"/>
    <w:rsid w:val="006D3654"/>
    <w:rsid w:val="006D37C8"/>
    <w:rsid w:val="006D3AE1"/>
    <w:rsid w:val="006D3CA7"/>
    <w:rsid w:val="006D3EAA"/>
    <w:rsid w:val="006D4344"/>
    <w:rsid w:val="006D4975"/>
    <w:rsid w:val="006D49AC"/>
    <w:rsid w:val="006D4A10"/>
    <w:rsid w:val="006D4AB4"/>
    <w:rsid w:val="006D4B13"/>
    <w:rsid w:val="006D4C7A"/>
    <w:rsid w:val="006D4DF6"/>
    <w:rsid w:val="006D51B9"/>
    <w:rsid w:val="006D5684"/>
    <w:rsid w:val="006D5A85"/>
    <w:rsid w:val="006D5B59"/>
    <w:rsid w:val="006D5BAC"/>
    <w:rsid w:val="006D6141"/>
    <w:rsid w:val="006D614A"/>
    <w:rsid w:val="006D6154"/>
    <w:rsid w:val="006D6278"/>
    <w:rsid w:val="006D687D"/>
    <w:rsid w:val="006D68E8"/>
    <w:rsid w:val="006D6913"/>
    <w:rsid w:val="006D69A3"/>
    <w:rsid w:val="006D6A3F"/>
    <w:rsid w:val="006D6B00"/>
    <w:rsid w:val="006D7022"/>
    <w:rsid w:val="006E0440"/>
    <w:rsid w:val="006E04A6"/>
    <w:rsid w:val="006E08EF"/>
    <w:rsid w:val="006E12D6"/>
    <w:rsid w:val="006E13FE"/>
    <w:rsid w:val="006E1E51"/>
    <w:rsid w:val="006E1EC2"/>
    <w:rsid w:val="006E25DA"/>
    <w:rsid w:val="006E26D4"/>
    <w:rsid w:val="006E29A8"/>
    <w:rsid w:val="006E3246"/>
    <w:rsid w:val="006E3351"/>
    <w:rsid w:val="006E33BF"/>
    <w:rsid w:val="006E33C5"/>
    <w:rsid w:val="006E34D1"/>
    <w:rsid w:val="006E3527"/>
    <w:rsid w:val="006E37E9"/>
    <w:rsid w:val="006E3812"/>
    <w:rsid w:val="006E3906"/>
    <w:rsid w:val="006E3F00"/>
    <w:rsid w:val="006E4010"/>
    <w:rsid w:val="006E4096"/>
    <w:rsid w:val="006E469E"/>
    <w:rsid w:val="006E4C76"/>
    <w:rsid w:val="006E4E41"/>
    <w:rsid w:val="006E5A94"/>
    <w:rsid w:val="006E5FC2"/>
    <w:rsid w:val="006E65B0"/>
    <w:rsid w:val="006E68E7"/>
    <w:rsid w:val="006E6B2E"/>
    <w:rsid w:val="006E6E6A"/>
    <w:rsid w:val="006E78F0"/>
    <w:rsid w:val="006E79C5"/>
    <w:rsid w:val="006E7AAD"/>
    <w:rsid w:val="006E7BA0"/>
    <w:rsid w:val="006E7C2B"/>
    <w:rsid w:val="006E7EFA"/>
    <w:rsid w:val="006F02F8"/>
    <w:rsid w:val="006F0682"/>
    <w:rsid w:val="006F0712"/>
    <w:rsid w:val="006F0770"/>
    <w:rsid w:val="006F0D1B"/>
    <w:rsid w:val="006F0E9D"/>
    <w:rsid w:val="006F1C7E"/>
    <w:rsid w:val="006F1C96"/>
    <w:rsid w:val="006F1F0C"/>
    <w:rsid w:val="006F2505"/>
    <w:rsid w:val="006F2874"/>
    <w:rsid w:val="006F3552"/>
    <w:rsid w:val="006F3668"/>
    <w:rsid w:val="006F37CC"/>
    <w:rsid w:val="006F3C99"/>
    <w:rsid w:val="006F3E03"/>
    <w:rsid w:val="006F3EEA"/>
    <w:rsid w:val="006F41A6"/>
    <w:rsid w:val="006F484C"/>
    <w:rsid w:val="006F4963"/>
    <w:rsid w:val="006F59C1"/>
    <w:rsid w:val="006F5A7E"/>
    <w:rsid w:val="006F5CB0"/>
    <w:rsid w:val="006F5D19"/>
    <w:rsid w:val="006F5ECE"/>
    <w:rsid w:val="006F60F0"/>
    <w:rsid w:val="006F61BF"/>
    <w:rsid w:val="006F62D1"/>
    <w:rsid w:val="006F654B"/>
    <w:rsid w:val="006F6660"/>
    <w:rsid w:val="006F6CA3"/>
    <w:rsid w:val="006F6D7A"/>
    <w:rsid w:val="006F6F03"/>
    <w:rsid w:val="006F6FBF"/>
    <w:rsid w:val="006F74E3"/>
    <w:rsid w:val="006F77DF"/>
    <w:rsid w:val="006F7FBD"/>
    <w:rsid w:val="00700239"/>
    <w:rsid w:val="0070044F"/>
    <w:rsid w:val="007005E8"/>
    <w:rsid w:val="00700FE8"/>
    <w:rsid w:val="00701257"/>
    <w:rsid w:val="007014F7"/>
    <w:rsid w:val="00701A46"/>
    <w:rsid w:val="00701CFA"/>
    <w:rsid w:val="007020BF"/>
    <w:rsid w:val="00702655"/>
    <w:rsid w:val="0070277F"/>
    <w:rsid w:val="00702C7B"/>
    <w:rsid w:val="00702D45"/>
    <w:rsid w:val="00703077"/>
    <w:rsid w:val="007033B4"/>
    <w:rsid w:val="007039BE"/>
    <w:rsid w:val="00703A17"/>
    <w:rsid w:val="00703CA8"/>
    <w:rsid w:val="007048FD"/>
    <w:rsid w:val="00705096"/>
    <w:rsid w:val="0070529F"/>
    <w:rsid w:val="00705563"/>
    <w:rsid w:val="0070581C"/>
    <w:rsid w:val="00705C21"/>
    <w:rsid w:val="00706013"/>
    <w:rsid w:val="00706454"/>
    <w:rsid w:val="00706479"/>
    <w:rsid w:val="0070651D"/>
    <w:rsid w:val="0070667F"/>
    <w:rsid w:val="00706724"/>
    <w:rsid w:val="00707270"/>
    <w:rsid w:val="00707A27"/>
    <w:rsid w:val="00707AAB"/>
    <w:rsid w:val="00707F85"/>
    <w:rsid w:val="0071067D"/>
    <w:rsid w:val="007106CD"/>
    <w:rsid w:val="0071072E"/>
    <w:rsid w:val="00710E60"/>
    <w:rsid w:val="007112EB"/>
    <w:rsid w:val="007112FA"/>
    <w:rsid w:val="007113AC"/>
    <w:rsid w:val="007116BB"/>
    <w:rsid w:val="00711B30"/>
    <w:rsid w:val="00711BD0"/>
    <w:rsid w:val="00711EA5"/>
    <w:rsid w:val="007120C3"/>
    <w:rsid w:val="007120DE"/>
    <w:rsid w:val="0071220D"/>
    <w:rsid w:val="007124DB"/>
    <w:rsid w:val="0071269A"/>
    <w:rsid w:val="007128AA"/>
    <w:rsid w:val="007128EE"/>
    <w:rsid w:val="00712A71"/>
    <w:rsid w:val="00713394"/>
    <w:rsid w:val="007134FB"/>
    <w:rsid w:val="0071388E"/>
    <w:rsid w:val="007138B9"/>
    <w:rsid w:val="00713A41"/>
    <w:rsid w:val="00713D91"/>
    <w:rsid w:val="007147F3"/>
    <w:rsid w:val="00714B41"/>
    <w:rsid w:val="00714CD8"/>
    <w:rsid w:val="00714FAF"/>
    <w:rsid w:val="0071514C"/>
    <w:rsid w:val="00715760"/>
    <w:rsid w:val="00715868"/>
    <w:rsid w:val="00715DAB"/>
    <w:rsid w:val="00715E77"/>
    <w:rsid w:val="00715F14"/>
    <w:rsid w:val="00716EE0"/>
    <w:rsid w:val="00716F09"/>
    <w:rsid w:val="00717046"/>
    <w:rsid w:val="00717195"/>
    <w:rsid w:val="0071720F"/>
    <w:rsid w:val="00717755"/>
    <w:rsid w:val="007177CB"/>
    <w:rsid w:val="00717BB5"/>
    <w:rsid w:val="00717CF8"/>
    <w:rsid w:val="00720138"/>
    <w:rsid w:val="007201D8"/>
    <w:rsid w:val="00720262"/>
    <w:rsid w:val="00720608"/>
    <w:rsid w:val="00720694"/>
    <w:rsid w:val="00720A94"/>
    <w:rsid w:val="00720B2F"/>
    <w:rsid w:val="00720E25"/>
    <w:rsid w:val="00720F08"/>
    <w:rsid w:val="007217A1"/>
    <w:rsid w:val="0072196A"/>
    <w:rsid w:val="007219B0"/>
    <w:rsid w:val="00721DBF"/>
    <w:rsid w:val="00721FAA"/>
    <w:rsid w:val="0072216D"/>
    <w:rsid w:val="00722229"/>
    <w:rsid w:val="0072230D"/>
    <w:rsid w:val="0072240B"/>
    <w:rsid w:val="00722460"/>
    <w:rsid w:val="007225D7"/>
    <w:rsid w:val="0072262B"/>
    <w:rsid w:val="0072283F"/>
    <w:rsid w:val="007229FD"/>
    <w:rsid w:val="00722D73"/>
    <w:rsid w:val="0072392C"/>
    <w:rsid w:val="007240A7"/>
    <w:rsid w:val="007241F8"/>
    <w:rsid w:val="00724289"/>
    <w:rsid w:val="007249FA"/>
    <w:rsid w:val="007253EA"/>
    <w:rsid w:val="00725ACB"/>
    <w:rsid w:val="00725BF8"/>
    <w:rsid w:val="00726474"/>
    <w:rsid w:val="007266B5"/>
    <w:rsid w:val="00726C65"/>
    <w:rsid w:val="00726CB6"/>
    <w:rsid w:val="007270E7"/>
    <w:rsid w:val="00727298"/>
    <w:rsid w:val="007274EB"/>
    <w:rsid w:val="0072771D"/>
    <w:rsid w:val="007278F2"/>
    <w:rsid w:val="0072794E"/>
    <w:rsid w:val="00727A42"/>
    <w:rsid w:val="00727D41"/>
    <w:rsid w:val="00727F07"/>
    <w:rsid w:val="00727F80"/>
    <w:rsid w:val="00730065"/>
    <w:rsid w:val="00730079"/>
    <w:rsid w:val="007302D4"/>
    <w:rsid w:val="007303A4"/>
    <w:rsid w:val="00730408"/>
    <w:rsid w:val="00730C8F"/>
    <w:rsid w:val="00730D8B"/>
    <w:rsid w:val="0073110B"/>
    <w:rsid w:val="0073189C"/>
    <w:rsid w:val="00732082"/>
    <w:rsid w:val="00732292"/>
    <w:rsid w:val="00732373"/>
    <w:rsid w:val="00732534"/>
    <w:rsid w:val="00732D78"/>
    <w:rsid w:val="00732E31"/>
    <w:rsid w:val="007332BE"/>
    <w:rsid w:val="007333CF"/>
    <w:rsid w:val="007335DB"/>
    <w:rsid w:val="0073362E"/>
    <w:rsid w:val="00733FB8"/>
    <w:rsid w:val="007343F2"/>
    <w:rsid w:val="007343F5"/>
    <w:rsid w:val="00734514"/>
    <w:rsid w:val="007348DC"/>
    <w:rsid w:val="00734C1C"/>
    <w:rsid w:val="00734D7C"/>
    <w:rsid w:val="00734EFF"/>
    <w:rsid w:val="00735055"/>
    <w:rsid w:val="00735233"/>
    <w:rsid w:val="00735365"/>
    <w:rsid w:val="0073561C"/>
    <w:rsid w:val="00735C1B"/>
    <w:rsid w:val="00735C48"/>
    <w:rsid w:val="00736210"/>
    <w:rsid w:val="00736508"/>
    <w:rsid w:val="00736767"/>
    <w:rsid w:val="00736E60"/>
    <w:rsid w:val="00737255"/>
    <w:rsid w:val="0073799F"/>
    <w:rsid w:val="00737D5D"/>
    <w:rsid w:val="00740143"/>
    <w:rsid w:val="007407DE"/>
    <w:rsid w:val="00740D66"/>
    <w:rsid w:val="007413FD"/>
    <w:rsid w:val="007414F8"/>
    <w:rsid w:val="007415DF"/>
    <w:rsid w:val="0074167A"/>
    <w:rsid w:val="00741784"/>
    <w:rsid w:val="00741830"/>
    <w:rsid w:val="007419A1"/>
    <w:rsid w:val="00741D1A"/>
    <w:rsid w:val="00741E8A"/>
    <w:rsid w:val="00741EAA"/>
    <w:rsid w:val="00741F5E"/>
    <w:rsid w:val="00742278"/>
    <w:rsid w:val="00742CE7"/>
    <w:rsid w:val="007434E8"/>
    <w:rsid w:val="00743592"/>
    <w:rsid w:val="00743773"/>
    <w:rsid w:val="007438E4"/>
    <w:rsid w:val="00743905"/>
    <w:rsid w:val="00743EEB"/>
    <w:rsid w:val="0074460E"/>
    <w:rsid w:val="00744737"/>
    <w:rsid w:val="0074477B"/>
    <w:rsid w:val="00744CCD"/>
    <w:rsid w:val="00744D2E"/>
    <w:rsid w:val="00744E90"/>
    <w:rsid w:val="00744EA7"/>
    <w:rsid w:val="007450B7"/>
    <w:rsid w:val="0074576B"/>
    <w:rsid w:val="007458B3"/>
    <w:rsid w:val="007458FE"/>
    <w:rsid w:val="00745A6E"/>
    <w:rsid w:val="00745A75"/>
    <w:rsid w:val="00745ECF"/>
    <w:rsid w:val="0074633E"/>
    <w:rsid w:val="0074657E"/>
    <w:rsid w:val="00746C6A"/>
    <w:rsid w:val="007471ED"/>
    <w:rsid w:val="0074756A"/>
    <w:rsid w:val="00747DAB"/>
    <w:rsid w:val="007501A2"/>
    <w:rsid w:val="007502CC"/>
    <w:rsid w:val="007502D7"/>
    <w:rsid w:val="0075045A"/>
    <w:rsid w:val="007506A7"/>
    <w:rsid w:val="00750E62"/>
    <w:rsid w:val="00751826"/>
    <w:rsid w:val="007519D2"/>
    <w:rsid w:val="00751A28"/>
    <w:rsid w:val="00751C80"/>
    <w:rsid w:val="00751D34"/>
    <w:rsid w:val="00751DC8"/>
    <w:rsid w:val="00751E5B"/>
    <w:rsid w:val="007527DE"/>
    <w:rsid w:val="00752A08"/>
    <w:rsid w:val="00752DB0"/>
    <w:rsid w:val="00753188"/>
    <w:rsid w:val="00753248"/>
    <w:rsid w:val="0075373E"/>
    <w:rsid w:val="007538C0"/>
    <w:rsid w:val="00753A15"/>
    <w:rsid w:val="00753A7C"/>
    <w:rsid w:val="00753E27"/>
    <w:rsid w:val="007546D4"/>
    <w:rsid w:val="007549B4"/>
    <w:rsid w:val="00754DD7"/>
    <w:rsid w:val="00754E9E"/>
    <w:rsid w:val="007550F7"/>
    <w:rsid w:val="00755549"/>
    <w:rsid w:val="0075558C"/>
    <w:rsid w:val="0075584D"/>
    <w:rsid w:val="0075604F"/>
    <w:rsid w:val="00756168"/>
    <w:rsid w:val="00756514"/>
    <w:rsid w:val="00756A5E"/>
    <w:rsid w:val="0075717E"/>
    <w:rsid w:val="00757736"/>
    <w:rsid w:val="007579E8"/>
    <w:rsid w:val="00760368"/>
    <w:rsid w:val="00760416"/>
    <w:rsid w:val="007605B9"/>
    <w:rsid w:val="007605C3"/>
    <w:rsid w:val="00760BF1"/>
    <w:rsid w:val="0076107B"/>
    <w:rsid w:val="00762044"/>
    <w:rsid w:val="00762360"/>
    <w:rsid w:val="00762CC2"/>
    <w:rsid w:val="00762EC9"/>
    <w:rsid w:val="00762F43"/>
    <w:rsid w:val="00762F6A"/>
    <w:rsid w:val="0076305A"/>
    <w:rsid w:val="00763FC6"/>
    <w:rsid w:val="00764078"/>
    <w:rsid w:val="00764462"/>
    <w:rsid w:val="0076522D"/>
    <w:rsid w:val="00765270"/>
    <w:rsid w:val="0076551F"/>
    <w:rsid w:val="00765F69"/>
    <w:rsid w:val="00766825"/>
    <w:rsid w:val="00766B53"/>
    <w:rsid w:val="00767009"/>
    <w:rsid w:val="007670E6"/>
    <w:rsid w:val="00767C97"/>
    <w:rsid w:val="00767E73"/>
    <w:rsid w:val="007700EE"/>
    <w:rsid w:val="007700F3"/>
    <w:rsid w:val="0077028E"/>
    <w:rsid w:val="00770470"/>
    <w:rsid w:val="00770865"/>
    <w:rsid w:val="00770D2B"/>
    <w:rsid w:val="00770ED1"/>
    <w:rsid w:val="00770EFF"/>
    <w:rsid w:val="00770F39"/>
    <w:rsid w:val="00770F62"/>
    <w:rsid w:val="0077127A"/>
    <w:rsid w:val="007714CA"/>
    <w:rsid w:val="00771731"/>
    <w:rsid w:val="00771CA0"/>
    <w:rsid w:val="00771E86"/>
    <w:rsid w:val="007721DE"/>
    <w:rsid w:val="00772818"/>
    <w:rsid w:val="007729D6"/>
    <w:rsid w:val="00772F35"/>
    <w:rsid w:val="00773051"/>
    <w:rsid w:val="007735D2"/>
    <w:rsid w:val="007739AE"/>
    <w:rsid w:val="00773CB3"/>
    <w:rsid w:val="00773F09"/>
    <w:rsid w:val="00773FB1"/>
    <w:rsid w:val="00774510"/>
    <w:rsid w:val="00774571"/>
    <w:rsid w:val="00774A47"/>
    <w:rsid w:val="00774ADE"/>
    <w:rsid w:val="00774CAF"/>
    <w:rsid w:val="00774DEF"/>
    <w:rsid w:val="00774EA8"/>
    <w:rsid w:val="00775138"/>
    <w:rsid w:val="007752AC"/>
    <w:rsid w:val="007755D4"/>
    <w:rsid w:val="00775653"/>
    <w:rsid w:val="00775966"/>
    <w:rsid w:val="00775B9B"/>
    <w:rsid w:val="00775F65"/>
    <w:rsid w:val="0077619E"/>
    <w:rsid w:val="00776339"/>
    <w:rsid w:val="007763B3"/>
    <w:rsid w:val="00776558"/>
    <w:rsid w:val="0077664C"/>
    <w:rsid w:val="00776705"/>
    <w:rsid w:val="00776F2B"/>
    <w:rsid w:val="0077718E"/>
    <w:rsid w:val="007771BC"/>
    <w:rsid w:val="00777290"/>
    <w:rsid w:val="007775BA"/>
    <w:rsid w:val="007775BD"/>
    <w:rsid w:val="00777923"/>
    <w:rsid w:val="00777C2D"/>
    <w:rsid w:val="00777D00"/>
    <w:rsid w:val="00777F88"/>
    <w:rsid w:val="00777FF6"/>
    <w:rsid w:val="00780168"/>
    <w:rsid w:val="0078024D"/>
    <w:rsid w:val="007809BD"/>
    <w:rsid w:val="00781134"/>
    <w:rsid w:val="0078121C"/>
    <w:rsid w:val="00781975"/>
    <w:rsid w:val="007819D2"/>
    <w:rsid w:val="00781DDA"/>
    <w:rsid w:val="00782000"/>
    <w:rsid w:val="007822BE"/>
    <w:rsid w:val="00782591"/>
    <w:rsid w:val="0078259E"/>
    <w:rsid w:val="007826B2"/>
    <w:rsid w:val="0078272E"/>
    <w:rsid w:val="007827D8"/>
    <w:rsid w:val="00782A5D"/>
    <w:rsid w:val="00782A5F"/>
    <w:rsid w:val="00782C87"/>
    <w:rsid w:val="007830A1"/>
    <w:rsid w:val="007835D4"/>
    <w:rsid w:val="00783C63"/>
    <w:rsid w:val="00784240"/>
    <w:rsid w:val="0078499A"/>
    <w:rsid w:val="00784C3B"/>
    <w:rsid w:val="00784DC6"/>
    <w:rsid w:val="00784E6E"/>
    <w:rsid w:val="0078511F"/>
    <w:rsid w:val="0078586E"/>
    <w:rsid w:val="0078597C"/>
    <w:rsid w:val="0078653C"/>
    <w:rsid w:val="00786599"/>
    <w:rsid w:val="00786616"/>
    <w:rsid w:val="00786D3A"/>
    <w:rsid w:val="00786F93"/>
    <w:rsid w:val="007870EA"/>
    <w:rsid w:val="00787117"/>
    <w:rsid w:val="007873E5"/>
    <w:rsid w:val="007877A3"/>
    <w:rsid w:val="007906C5"/>
    <w:rsid w:val="007907A0"/>
    <w:rsid w:val="00790DB8"/>
    <w:rsid w:val="00790EC6"/>
    <w:rsid w:val="00791362"/>
    <w:rsid w:val="007917D8"/>
    <w:rsid w:val="00791AB3"/>
    <w:rsid w:val="0079213A"/>
    <w:rsid w:val="00792144"/>
    <w:rsid w:val="00792254"/>
    <w:rsid w:val="007923DB"/>
    <w:rsid w:val="00792589"/>
    <w:rsid w:val="00792832"/>
    <w:rsid w:val="00792E24"/>
    <w:rsid w:val="00793230"/>
    <w:rsid w:val="0079370F"/>
    <w:rsid w:val="007938DF"/>
    <w:rsid w:val="00794DE6"/>
    <w:rsid w:val="007958DD"/>
    <w:rsid w:val="00795A88"/>
    <w:rsid w:val="00795DBD"/>
    <w:rsid w:val="00796288"/>
    <w:rsid w:val="00796529"/>
    <w:rsid w:val="007966DC"/>
    <w:rsid w:val="0079676D"/>
    <w:rsid w:val="007973BC"/>
    <w:rsid w:val="00797714"/>
    <w:rsid w:val="00797897"/>
    <w:rsid w:val="00797CB8"/>
    <w:rsid w:val="00797D87"/>
    <w:rsid w:val="007A01B3"/>
    <w:rsid w:val="007A0355"/>
    <w:rsid w:val="007A0AF4"/>
    <w:rsid w:val="007A0B0D"/>
    <w:rsid w:val="007A0B67"/>
    <w:rsid w:val="007A0DB3"/>
    <w:rsid w:val="007A1101"/>
    <w:rsid w:val="007A110E"/>
    <w:rsid w:val="007A11C5"/>
    <w:rsid w:val="007A16EE"/>
    <w:rsid w:val="007A1D86"/>
    <w:rsid w:val="007A20E6"/>
    <w:rsid w:val="007A241D"/>
    <w:rsid w:val="007A2840"/>
    <w:rsid w:val="007A2DE9"/>
    <w:rsid w:val="007A2E83"/>
    <w:rsid w:val="007A319A"/>
    <w:rsid w:val="007A31A6"/>
    <w:rsid w:val="007A33D7"/>
    <w:rsid w:val="007A385A"/>
    <w:rsid w:val="007A39E5"/>
    <w:rsid w:val="007A3B0E"/>
    <w:rsid w:val="007A3C5C"/>
    <w:rsid w:val="007A3D4A"/>
    <w:rsid w:val="007A3D6D"/>
    <w:rsid w:val="007A4006"/>
    <w:rsid w:val="007A4352"/>
    <w:rsid w:val="007A4754"/>
    <w:rsid w:val="007A4858"/>
    <w:rsid w:val="007A4AE5"/>
    <w:rsid w:val="007A5751"/>
    <w:rsid w:val="007A5A46"/>
    <w:rsid w:val="007A5FAE"/>
    <w:rsid w:val="007A67B6"/>
    <w:rsid w:val="007A6FC2"/>
    <w:rsid w:val="007A7BEB"/>
    <w:rsid w:val="007A7C21"/>
    <w:rsid w:val="007A7D56"/>
    <w:rsid w:val="007A7EE9"/>
    <w:rsid w:val="007B0028"/>
    <w:rsid w:val="007B0781"/>
    <w:rsid w:val="007B100A"/>
    <w:rsid w:val="007B1585"/>
    <w:rsid w:val="007B1624"/>
    <w:rsid w:val="007B1A85"/>
    <w:rsid w:val="007B1AE0"/>
    <w:rsid w:val="007B1BC3"/>
    <w:rsid w:val="007B1FE9"/>
    <w:rsid w:val="007B211B"/>
    <w:rsid w:val="007B21B2"/>
    <w:rsid w:val="007B28BB"/>
    <w:rsid w:val="007B2DFA"/>
    <w:rsid w:val="007B312C"/>
    <w:rsid w:val="007B3143"/>
    <w:rsid w:val="007B3407"/>
    <w:rsid w:val="007B35D7"/>
    <w:rsid w:val="007B3692"/>
    <w:rsid w:val="007B3C4B"/>
    <w:rsid w:val="007B3D0F"/>
    <w:rsid w:val="007B3E81"/>
    <w:rsid w:val="007B408C"/>
    <w:rsid w:val="007B45A3"/>
    <w:rsid w:val="007B4675"/>
    <w:rsid w:val="007B47AF"/>
    <w:rsid w:val="007B491A"/>
    <w:rsid w:val="007B4C3D"/>
    <w:rsid w:val="007B4D4C"/>
    <w:rsid w:val="007B4E82"/>
    <w:rsid w:val="007B52EE"/>
    <w:rsid w:val="007B6707"/>
    <w:rsid w:val="007B67A3"/>
    <w:rsid w:val="007B68D5"/>
    <w:rsid w:val="007B6A0E"/>
    <w:rsid w:val="007B778A"/>
    <w:rsid w:val="007B7D73"/>
    <w:rsid w:val="007C0130"/>
    <w:rsid w:val="007C0269"/>
    <w:rsid w:val="007C0303"/>
    <w:rsid w:val="007C04E0"/>
    <w:rsid w:val="007C0768"/>
    <w:rsid w:val="007C092A"/>
    <w:rsid w:val="007C0A82"/>
    <w:rsid w:val="007C1719"/>
    <w:rsid w:val="007C182E"/>
    <w:rsid w:val="007C1CF7"/>
    <w:rsid w:val="007C1DC1"/>
    <w:rsid w:val="007C1FF8"/>
    <w:rsid w:val="007C21AA"/>
    <w:rsid w:val="007C22FE"/>
    <w:rsid w:val="007C26DC"/>
    <w:rsid w:val="007C2974"/>
    <w:rsid w:val="007C2F18"/>
    <w:rsid w:val="007C328A"/>
    <w:rsid w:val="007C35B5"/>
    <w:rsid w:val="007C365B"/>
    <w:rsid w:val="007C378E"/>
    <w:rsid w:val="007C40AD"/>
    <w:rsid w:val="007C432A"/>
    <w:rsid w:val="007C4AA7"/>
    <w:rsid w:val="007C4CAC"/>
    <w:rsid w:val="007C5833"/>
    <w:rsid w:val="007C58CB"/>
    <w:rsid w:val="007C5D06"/>
    <w:rsid w:val="007C5F3D"/>
    <w:rsid w:val="007C5F4F"/>
    <w:rsid w:val="007C6810"/>
    <w:rsid w:val="007C6B58"/>
    <w:rsid w:val="007C6D9F"/>
    <w:rsid w:val="007C74A9"/>
    <w:rsid w:val="007C7CFB"/>
    <w:rsid w:val="007C7D2B"/>
    <w:rsid w:val="007C7DB7"/>
    <w:rsid w:val="007D0135"/>
    <w:rsid w:val="007D05CE"/>
    <w:rsid w:val="007D06D4"/>
    <w:rsid w:val="007D0CA8"/>
    <w:rsid w:val="007D103F"/>
    <w:rsid w:val="007D10D4"/>
    <w:rsid w:val="007D1CED"/>
    <w:rsid w:val="007D1E09"/>
    <w:rsid w:val="007D204F"/>
    <w:rsid w:val="007D23A5"/>
    <w:rsid w:val="007D2B3B"/>
    <w:rsid w:val="007D312C"/>
    <w:rsid w:val="007D32DE"/>
    <w:rsid w:val="007D339B"/>
    <w:rsid w:val="007D3817"/>
    <w:rsid w:val="007D3824"/>
    <w:rsid w:val="007D3BFD"/>
    <w:rsid w:val="007D3EC6"/>
    <w:rsid w:val="007D4283"/>
    <w:rsid w:val="007D436D"/>
    <w:rsid w:val="007D4509"/>
    <w:rsid w:val="007D4731"/>
    <w:rsid w:val="007D4A7F"/>
    <w:rsid w:val="007D4DD8"/>
    <w:rsid w:val="007D545F"/>
    <w:rsid w:val="007D5535"/>
    <w:rsid w:val="007D55F2"/>
    <w:rsid w:val="007D5C04"/>
    <w:rsid w:val="007D63FA"/>
    <w:rsid w:val="007D6737"/>
    <w:rsid w:val="007D69D6"/>
    <w:rsid w:val="007D6EEB"/>
    <w:rsid w:val="007D6F16"/>
    <w:rsid w:val="007D6FF4"/>
    <w:rsid w:val="007D7290"/>
    <w:rsid w:val="007D73AE"/>
    <w:rsid w:val="007D743A"/>
    <w:rsid w:val="007D7599"/>
    <w:rsid w:val="007D773A"/>
    <w:rsid w:val="007D7D00"/>
    <w:rsid w:val="007E017E"/>
    <w:rsid w:val="007E069D"/>
    <w:rsid w:val="007E0C8A"/>
    <w:rsid w:val="007E0D32"/>
    <w:rsid w:val="007E12E8"/>
    <w:rsid w:val="007E15B2"/>
    <w:rsid w:val="007E19DF"/>
    <w:rsid w:val="007E2793"/>
    <w:rsid w:val="007E2833"/>
    <w:rsid w:val="007E28B6"/>
    <w:rsid w:val="007E28D7"/>
    <w:rsid w:val="007E29D3"/>
    <w:rsid w:val="007E2ACF"/>
    <w:rsid w:val="007E2DBA"/>
    <w:rsid w:val="007E2E1E"/>
    <w:rsid w:val="007E2FD6"/>
    <w:rsid w:val="007E323A"/>
    <w:rsid w:val="007E328F"/>
    <w:rsid w:val="007E330B"/>
    <w:rsid w:val="007E33BD"/>
    <w:rsid w:val="007E38A0"/>
    <w:rsid w:val="007E3A56"/>
    <w:rsid w:val="007E3A6F"/>
    <w:rsid w:val="007E3C01"/>
    <w:rsid w:val="007E3D6C"/>
    <w:rsid w:val="007E3E0B"/>
    <w:rsid w:val="007E3ECA"/>
    <w:rsid w:val="007E40AB"/>
    <w:rsid w:val="007E4FDB"/>
    <w:rsid w:val="007E523E"/>
    <w:rsid w:val="007E6847"/>
    <w:rsid w:val="007E6A91"/>
    <w:rsid w:val="007E6BF3"/>
    <w:rsid w:val="007E6D34"/>
    <w:rsid w:val="007E6FF7"/>
    <w:rsid w:val="007E70CF"/>
    <w:rsid w:val="007E7141"/>
    <w:rsid w:val="007E7208"/>
    <w:rsid w:val="007E7428"/>
    <w:rsid w:val="007E7492"/>
    <w:rsid w:val="007E76FC"/>
    <w:rsid w:val="007E78D3"/>
    <w:rsid w:val="007E7971"/>
    <w:rsid w:val="007E79CD"/>
    <w:rsid w:val="007E7C0A"/>
    <w:rsid w:val="007E7CE6"/>
    <w:rsid w:val="007E7D99"/>
    <w:rsid w:val="007E7FD7"/>
    <w:rsid w:val="007F0368"/>
    <w:rsid w:val="007F04A9"/>
    <w:rsid w:val="007F0C70"/>
    <w:rsid w:val="007F0D96"/>
    <w:rsid w:val="007F0E54"/>
    <w:rsid w:val="007F1022"/>
    <w:rsid w:val="007F16D4"/>
    <w:rsid w:val="007F17A5"/>
    <w:rsid w:val="007F18AD"/>
    <w:rsid w:val="007F20C0"/>
    <w:rsid w:val="007F2511"/>
    <w:rsid w:val="007F25D0"/>
    <w:rsid w:val="007F26BD"/>
    <w:rsid w:val="007F27E7"/>
    <w:rsid w:val="007F2A10"/>
    <w:rsid w:val="007F2B6B"/>
    <w:rsid w:val="007F2CE6"/>
    <w:rsid w:val="007F36B8"/>
    <w:rsid w:val="007F36EF"/>
    <w:rsid w:val="007F38AB"/>
    <w:rsid w:val="007F38CC"/>
    <w:rsid w:val="007F3AFE"/>
    <w:rsid w:val="007F3FE7"/>
    <w:rsid w:val="007F4087"/>
    <w:rsid w:val="007F43AF"/>
    <w:rsid w:val="007F4AED"/>
    <w:rsid w:val="007F551E"/>
    <w:rsid w:val="007F602A"/>
    <w:rsid w:val="007F612A"/>
    <w:rsid w:val="007F6390"/>
    <w:rsid w:val="007F64C7"/>
    <w:rsid w:val="007F6BEB"/>
    <w:rsid w:val="007F6D62"/>
    <w:rsid w:val="007F6E2E"/>
    <w:rsid w:val="007F70EA"/>
    <w:rsid w:val="007F7491"/>
    <w:rsid w:val="007F760A"/>
    <w:rsid w:val="007F76CD"/>
    <w:rsid w:val="007F771B"/>
    <w:rsid w:val="007F77E9"/>
    <w:rsid w:val="007F794D"/>
    <w:rsid w:val="007F7A21"/>
    <w:rsid w:val="007F7EA1"/>
    <w:rsid w:val="00800AF3"/>
    <w:rsid w:val="00800CF3"/>
    <w:rsid w:val="00800EA5"/>
    <w:rsid w:val="00800F38"/>
    <w:rsid w:val="00800FC8"/>
    <w:rsid w:val="008011B0"/>
    <w:rsid w:val="0080148C"/>
    <w:rsid w:val="00801975"/>
    <w:rsid w:val="00801EB8"/>
    <w:rsid w:val="008026C5"/>
    <w:rsid w:val="00802C7C"/>
    <w:rsid w:val="008030E3"/>
    <w:rsid w:val="008032EE"/>
    <w:rsid w:val="008038C6"/>
    <w:rsid w:val="0080409D"/>
    <w:rsid w:val="008044D5"/>
    <w:rsid w:val="00804651"/>
    <w:rsid w:val="00804ACD"/>
    <w:rsid w:val="00805253"/>
    <w:rsid w:val="00805457"/>
    <w:rsid w:val="0080556F"/>
    <w:rsid w:val="00805593"/>
    <w:rsid w:val="008056E6"/>
    <w:rsid w:val="0080586F"/>
    <w:rsid w:val="008058FF"/>
    <w:rsid w:val="00805A96"/>
    <w:rsid w:val="00805C33"/>
    <w:rsid w:val="00805CE3"/>
    <w:rsid w:val="008060E0"/>
    <w:rsid w:val="00806406"/>
    <w:rsid w:val="008066AC"/>
    <w:rsid w:val="00806713"/>
    <w:rsid w:val="008068F1"/>
    <w:rsid w:val="0080697C"/>
    <w:rsid w:val="00806DC0"/>
    <w:rsid w:val="00806E5B"/>
    <w:rsid w:val="00807AE0"/>
    <w:rsid w:val="00807CB2"/>
    <w:rsid w:val="00807E22"/>
    <w:rsid w:val="00810290"/>
    <w:rsid w:val="00810669"/>
    <w:rsid w:val="008106F1"/>
    <w:rsid w:val="00810827"/>
    <w:rsid w:val="00810DD7"/>
    <w:rsid w:val="0081126B"/>
    <w:rsid w:val="00811AC0"/>
    <w:rsid w:val="00811B2A"/>
    <w:rsid w:val="00811CE5"/>
    <w:rsid w:val="00812100"/>
    <w:rsid w:val="0081227D"/>
    <w:rsid w:val="00812385"/>
    <w:rsid w:val="00812429"/>
    <w:rsid w:val="008124F5"/>
    <w:rsid w:val="0081288D"/>
    <w:rsid w:val="00812899"/>
    <w:rsid w:val="00812AFA"/>
    <w:rsid w:val="00812C09"/>
    <w:rsid w:val="00812CA6"/>
    <w:rsid w:val="00812E2E"/>
    <w:rsid w:val="00812FDE"/>
    <w:rsid w:val="008133FD"/>
    <w:rsid w:val="008134DF"/>
    <w:rsid w:val="00813758"/>
    <w:rsid w:val="0081385F"/>
    <w:rsid w:val="00813AAD"/>
    <w:rsid w:val="00813DF9"/>
    <w:rsid w:val="00813DFC"/>
    <w:rsid w:val="00813F78"/>
    <w:rsid w:val="0081419B"/>
    <w:rsid w:val="0081427C"/>
    <w:rsid w:val="00814737"/>
    <w:rsid w:val="00814D27"/>
    <w:rsid w:val="00814DBF"/>
    <w:rsid w:val="00814E17"/>
    <w:rsid w:val="008151CF"/>
    <w:rsid w:val="0081545D"/>
    <w:rsid w:val="008154EF"/>
    <w:rsid w:val="00815694"/>
    <w:rsid w:val="008157E6"/>
    <w:rsid w:val="00815A9A"/>
    <w:rsid w:val="008162BE"/>
    <w:rsid w:val="00816795"/>
    <w:rsid w:val="008167F6"/>
    <w:rsid w:val="0081733C"/>
    <w:rsid w:val="00817ABA"/>
    <w:rsid w:val="00817C1E"/>
    <w:rsid w:val="00817CFC"/>
    <w:rsid w:val="00817E02"/>
    <w:rsid w:val="00817F12"/>
    <w:rsid w:val="008202F6"/>
    <w:rsid w:val="0082060B"/>
    <w:rsid w:val="008208D2"/>
    <w:rsid w:val="00820ADE"/>
    <w:rsid w:val="00820B36"/>
    <w:rsid w:val="00820EF6"/>
    <w:rsid w:val="00821112"/>
    <w:rsid w:val="00821882"/>
    <w:rsid w:val="00821924"/>
    <w:rsid w:val="00821AE4"/>
    <w:rsid w:val="008220B7"/>
    <w:rsid w:val="008224A0"/>
    <w:rsid w:val="00822533"/>
    <w:rsid w:val="008226A6"/>
    <w:rsid w:val="008229C0"/>
    <w:rsid w:val="00822C1D"/>
    <w:rsid w:val="00822CDA"/>
    <w:rsid w:val="00823208"/>
    <w:rsid w:val="00823A36"/>
    <w:rsid w:val="00823D50"/>
    <w:rsid w:val="00824172"/>
    <w:rsid w:val="00824203"/>
    <w:rsid w:val="008242BE"/>
    <w:rsid w:val="00824429"/>
    <w:rsid w:val="0082474D"/>
    <w:rsid w:val="00824B9C"/>
    <w:rsid w:val="00824E91"/>
    <w:rsid w:val="00824EF2"/>
    <w:rsid w:val="00824EF6"/>
    <w:rsid w:val="00825142"/>
    <w:rsid w:val="008251A1"/>
    <w:rsid w:val="00825969"/>
    <w:rsid w:val="00826234"/>
    <w:rsid w:val="008265D6"/>
    <w:rsid w:val="00826CB2"/>
    <w:rsid w:val="00826F28"/>
    <w:rsid w:val="00826F4B"/>
    <w:rsid w:val="0082721D"/>
    <w:rsid w:val="00827659"/>
    <w:rsid w:val="00827B3B"/>
    <w:rsid w:val="00827EDC"/>
    <w:rsid w:val="008300E0"/>
    <w:rsid w:val="00830259"/>
    <w:rsid w:val="008304F1"/>
    <w:rsid w:val="00830C1A"/>
    <w:rsid w:val="00830F58"/>
    <w:rsid w:val="00830FBB"/>
    <w:rsid w:val="0083119F"/>
    <w:rsid w:val="008311D5"/>
    <w:rsid w:val="008315C0"/>
    <w:rsid w:val="00831779"/>
    <w:rsid w:val="008319AC"/>
    <w:rsid w:val="00831C32"/>
    <w:rsid w:val="0083231C"/>
    <w:rsid w:val="00832680"/>
    <w:rsid w:val="00832817"/>
    <w:rsid w:val="00832C18"/>
    <w:rsid w:val="00832E48"/>
    <w:rsid w:val="00832FBF"/>
    <w:rsid w:val="00833070"/>
    <w:rsid w:val="0083311F"/>
    <w:rsid w:val="0083394D"/>
    <w:rsid w:val="00834223"/>
    <w:rsid w:val="008346A4"/>
    <w:rsid w:val="008346FE"/>
    <w:rsid w:val="008348F6"/>
    <w:rsid w:val="00834970"/>
    <w:rsid w:val="00834B99"/>
    <w:rsid w:val="00834FF1"/>
    <w:rsid w:val="008351B2"/>
    <w:rsid w:val="0083582B"/>
    <w:rsid w:val="00835A9B"/>
    <w:rsid w:val="00835E4A"/>
    <w:rsid w:val="008368BB"/>
    <w:rsid w:val="00836CD5"/>
    <w:rsid w:val="00837037"/>
    <w:rsid w:val="008371A7"/>
    <w:rsid w:val="00837211"/>
    <w:rsid w:val="00837B53"/>
    <w:rsid w:val="00837BCA"/>
    <w:rsid w:val="00837C85"/>
    <w:rsid w:val="00837CDE"/>
    <w:rsid w:val="00837EB2"/>
    <w:rsid w:val="0084046E"/>
    <w:rsid w:val="00840480"/>
    <w:rsid w:val="008407F4"/>
    <w:rsid w:val="00840FF0"/>
    <w:rsid w:val="00841442"/>
    <w:rsid w:val="00841684"/>
    <w:rsid w:val="0084214D"/>
    <w:rsid w:val="0084217D"/>
    <w:rsid w:val="00842276"/>
    <w:rsid w:val="00842E16"/>
    <w:rsid w:val="00842F7E"/>
    <w:rsid w:val="008431C0"/>
    <w:rsid w:val="00843415"/>
    <w:rsid w:val="0084350E"/>
    <w:rsid w:val="00843CB9"/>
    <w:rsid w:val="0084408A"/>
    <w:rsid w:val="00844950"/>
    <w:rsid w:val="00844A75"/>
    <w:rsid w:val="00844B19"/>
    <w:rsid w:val="00844C83"/>
    <w:rsid w:val="0084531B"/>
    <w:rsid w:val="0084558A"/>
    <w:rsid w:val="00845819"/>
    <w:rsid w:val="00845C3E"/>
    <w:rsid w:val="00845F99"/>
    <w:rsid w:val="00846093"/>
    <w:rsid w:val="008460F2"/>
    <w:rsid w:val="00846371"/>
    <w:rsid w:val="00846CE1"/>
    <w:rsid w:val="00846D61"/>
    <w:rsid w:val="0084726E"/>
    <w:rsid w:val="008479E0"/>
    <w:rsid w:val="00847B28"/>
    <w:rsid w:val="00847E33"/>
    <w:rsid w:val="00850801"/>
    <w:rsid w:val="00850A49"/>
    <w:rsid w:val="00850B6A"/>
    <w:rsid w:val="00850D70"/>
    <w:rsid w:val="00850FE1"/>
    <w:rsid w:val="008512CE"/>
    <w:rsid w:val="008519A6"/>
    <w:rsid w:val="00851A44"/>
    <w:rsid w:val="00851A61"/>
    <w:rsid w:val="00851EAF"/>
    <w:rsid w:val="00852213"/>
    <w:rsid w:val="00852636"/>
    <w:rsid w:val="00852D58"/>
    <w:rsid w:val="00852F26"/>
    <w:rsid w:val="00852FF6"/>
    <w:rsid w:val="0085381E"/>
    <w:rsid w:val="00853890"/>
    <w:rsid w:val="00853B81"/>
    <w:rsid w:val="008540A4"/>
    <w:rsid w:val="008541C9"/>
    <w:rsid w:val="008541E8"/>
    <w:rsid w:val="0085447F"/>
    <w:rsid w:val="0085468C"/>
    <w:rsid w:val="008547F7"/>
    <w:rsid w:val="00854C36"/>
    <w:rsid w:val="0085577A"/>
    <w:rsid w:val="008557CB"/>
    <w:rsid w:val="0085596B"/>
    <w:rsid w:val="00855C87"/>
    <w:rsid w:val="00855DA2"/>
    <w:rsid w:val="0085646D"/>
    <w:rsid w:val="0085667D"/>
    <w:rsid w:val="00856706"/>
    <w:rsid w:val="0085699F"/>
    <w:rsid w:val="008569FA"/>
    <w:rsid w:val="008572FB"/>
    <w:rsid w:val="00857559"/>
    <w:rsid w:val="0085758E"/>
    <w:rsid w:val="00857846"/>
    <w:rsid w:val="00857AAA"/>
    <w:rsid w:val="00857ADA"/>
    <w:rsid w:val="00857AFD"/>
    <w:rsid w:val="00857E11"/>
    <w:rsid w:val="00857E5F"/>
    <w:rsid w:val="008600E4"/>
    <w:rsid w:val="008603E4"/>
    <w:rsid w:val="008604F6"/>
    <w:rsid w:val="00861152"/>
    <w:rsid w:val="00861234"/>
    <w:rsid w:val="00861657"/>
    <w:rsid w:val="008616E9"/>
    <w:rsid w:val="008616EE"/>
    <w:rsid w:val="008627B9"/>
    <w:rsid w:val="00862968"/>
    <w:rsid w:val="0086313C"/>
    <w:rsid w:val="008633D6"/>
    <w:rsid w:val="00863403"/>
    <w:rsid w:val="00863B7D"/>
    <w:rsid w:val="00863ECE"/>
    <w:rsid w:val="00863FC7"/>
    <w:rsid w:val="00864679"/>
    <w:rsid w:val="00864873"/>
    <w:rsid w:val="00864D10"/>
    <w:rsid w:val="0086546C"/>
    <w:rsid w:val="00865498"/>
    <w:rsid w:val="00865D2B"/>
    <w:rsid w:val="00866E21"/>
    <w:rsid w:val="00867022"/>
    <w:rsid w:val="008671FF"/>
    <w:rsid w:val="00867306"/>
    <w:rsid w:val="00867426"/>
    <w:rsid w:val="00867531"/>
    <w:rsid w:val="00867CB9"/>
    <w:rsid w:val="00867E5B"/>
    <w:rsid w:val="00867FCF"/>
    <w:rsid w:val="0087017C"/>
    <w:rsid w:val="008702CE"/>
    <w:rsid w:val="008705B8"/>
    <w:rsid w:val="00870AB4"/>
    <w:rsid w:val="008719DE"/>
    <w:rsid w:val="00871BD2"/>
    <w:rsid w:val="00871C29"/>
    <w:rsid w:val="00871CF6"/>
    <w:rsid w:val="00871D09"/>
    <w:rsid w:val="00871F06"/>
    <w:rsid w:val="0087249F"/>
    <w:rsid w:val="008729DD"/>
    <w:rsid w:val="00872BBB"/>
    <w:rsid w:val="00872E88"/>
    <w:rsid w:val="0087353D"/>
    <w:rsid w:val="008736D3"/>
    <w:rsid w:val="008737B0"/>
    <w:rsid w:val="00873AF9"/>
    <w:rsid w:val="00873DBB"/>
    <w:rsid w:val="0087410C"/>
    <w:rsid w:val="0087410E"/>
    <w:rsid w:val="0087460A"/>
    <w:rsid w:val="008746C1"/>
    <w:rsid w:val="0087498C"/>
    <w:rsid w:val="008749DE"/>
    <w:rsid w:val="0087509F"/>
    <w:rsid w:val="008752D3"/>
    <w:rsid w:val="00875F71"/>
    <w:rsid w:val="00875FE2"/>
    <w:rsid w:val="0087618E"/>
    <w:rsid w:val="008765CD"/>
    <w:rsid w:val="00876AC4"/>
    <w:rsid w:val="00877240"/>
    <w:rsid w:val="00877242"/>
    <w:rsid w:val="00877373"/>
    <w:rsid w:val="0087745E"/>
    <w:rsid w:val="00877487"/>
    <w:rsid w:val="00877985"/>
    <w:rsid w:val="00877DC9"/>
    <w:rsid w:val="00877E6A"/>
    <w:rsid w:val="00877F1E"/>
    <w:rsid w:val="00877F85"/>
    <w:rsid w:val="0088040A"/>
    <w:rsid w:val="00880543"/>
    <w:rsid w:val="00880732"/>
    <w:rsid w:val="0088080D"/>
    <w:rsid w:val="00880817"/>
    <w:rsid w:val="0088128B"/>
    <w:rsid w:val="0088153A"/>
    <w:rsid w:val="00881563"/>
    <w:rsid w:val="008821B2"/>
    <w:rsid w:val="0088220C"/>
    <w:rsid w:val="008822E0"/>
    <w:rsid w:val="00882BDC"/>
    <w:rsid w:val="00882D8A"/>
    <w:rsid w:val="00882F98"/>
    <w:rsid w:val="00883071"/>
    <w:rsid w:val="008831EE"/>
    <w:rsid w:val="008832F3"/>
    <w:rsid w:val="00883401"/>
    <w:rsid w:val="00883413"/>
    <w:rsid w:val="00883763"/>
    <w:rsid w:val="0088378D"/>
    <w:rsid w:val="00883AEF"/>
    <w:rsid w:val="00883C3C"/>
    <w:rsid w:val="00883E21"/>
    <w:rsid w:val="00883FBB"/>
    <w:rsid w:val="00883FE5"/>
    <w:rsid w:val="0088407C"/>
    <w:rsid w:val="00884182"/>
    <w:rsid w:val="00884229"/>
    <w:rsid w:val="008845B6"/>
    <w:rsid w:val="008845E2"/>
    <w:rsid w:val="008846F9"/>
    <w:rsid w:val="008849A8"/>
    <w:rsid w:val="00884D04"/>
    <w:rsid w:val="008856D8"/>
    <w:rsid w:val="0088570B"/>
    <w:rsid w:val="00885918"/>
    <w:rsid w:val="00885CD3"/>
    <w:rsid w:val="00885CD4"/>
    <w:rsid w:val="00886309"/>
    <w:rsid w:val="0088662A"/>
    <w:rsid w:val="00886670"/>
    <w:rsid w:val="00886B31"/>
    <w:rsid w:val="00886DD6"/>
    <w:rsid w:val="0088751A"/>
    <w:rsid w:val="0088779A"/>
    <w:rsid w:val="008877F2"/>
    <w:rsid w:val="00887860"/>
    <w:rsid w:val="00890571"/>
    <w:rsid w:val="00890744"/>
    <w:rsid w:val="00890830"/>
    <w:rsid w:val="0089160D"/>
    <w:rsid w:val="00891B2B"/>
    <w:rsid w:val="00891B51"/>
    <w:rsid w:val="00891CD9"/>
    <w:rsid w:val="008920D2"/>
    <w:rsid w:val="00892718"/>
    <w:rsid w:val="00892931"/>
    <w:rsid w:val="00892961"/>
    <w:rsid w:val="008929CF"/>
    <w:rsid w:val="00892D11"/>
    <w:rsid w:val="008932C2"/>
    <w:rsid w:val="00893322"/>
    <w:rsid w:val="00893387"/>
    <w:rsid w:val="00893A61"/>
    <w:rsid w:val="00894292"/>
    <w:rsid w:val="008949F2"/>
    <w:rsid w:val="00894D91"/>
    <w:rsid w:val="00895649"/>
    <w:rsid w:val="00895690"/>
    <w:rsid w:val="008957CD"/>
    <w:rsid w:val="008958A1"/>
    <w:rsid w:val="00895A52"/>
    <w:rsid w:val="00895C8E"/>
    <w:rsid w:val="0089612F"/>
    <w:rsid w:val="00896368"/>
    <w:rsid w:val="00896DEB"/>
    <w:rsid w:val="00897339"/>
    <w:rsid w:val="00897508"/>
    <w:rsid w:val="00897703"/>
    <w:rsid w:val="008979BE"/>
    <w:rsid w:val="00897A13"/>
    <w:rsid w:val="008A03D7"/>
    <w:rsid w:val="008A04C2"/>
    <w:rsid w:val="008A054D"/>
    <w:rsid w:val="008A072F"/>
    <w:rsid w:val="008A0835"/>
    <w:rsid w:val="008A08A3"/>
    <w:rsid w:val="008A096D"/>
    <w:rsid w:val="008A0C67"/>
    <w:rsid w:val="008A0F11"/>
    <w:rsid w:val="008A0F30"/>
    <w:rsid w:val="008A0FE4"/>
    <w:rsid w:val="008A1539"/>
    <w:rsid w:val="008A190F"/>
    <w:rsid w:val="008A1BDA"/>
    <w:rsid w:val="008A1DBE"/>
    <w:rsid w:val="008A1E07"/>
    <w:rsid w:val="008A2134"/>
    <w:rsid w:val="008A26E8"/>
    <w:rsid w:val="008A28C7"/>
    <w:rsid w:val="008A292D"/>
    <w:rsid w:val="008A2BC9"/>
    <w:rsid w:val="008A2D29"/>
    <w:rsid w:val="008A2E58"/>
    <w:rsid w:val="008A2EB9"/>
    <w:rsid w:val="008A3085"/>
    <w:rsid w:val="008A32C3"/>
    <w:rsid w:val="008A32C4"/>
    <w:rsid w:val="008A3471"/>
    <w:rsid w:val="008A37CE"/>
    <w:rsid w:val="008A3AD4"/>
    <w:rsid w:val="008A3CA6"/>
    <w:rsid w:val="008A3F74"/>
    <w:rsid w:val="008A3FCF"/>
    <w:rsid w:val="008A4034"/>
    <w:rsid w:val="008A4077"/>
    <w:rsid w:val="008A41B6"/>
    <w:rsid w:val="008A462D"/>
    <w:rsid w:val="008A52F7"/>
    <w:rsid w:val="008A5494"/>
    <w:rsid w:val="008A54DC"/>
    <w:rsid w:val="008A5632"/>
    <w:rsid w:val="008A577B"/>
    <w:rsid w:val="008A5A81"/>
    <w:rsid w:val="008A5E57"/>
    <w:rsid w:val="008A5F5E"/>
    <w:rsid w:val="008A62DB"/>
    <w:rsid w:val="008A62FC"/>
    <w:rsid w:val="008A6991"/>
    <w:rsid w:val="008A69E1"/>
    <w:rsid w:val="008A6C49"/>
    <w:rsid w:val="008A70AE"/>
    <w:rsid w:val="008A73FF"/>
    <w:rsid w:val="008A7440"/>
    <w:rsid w:val="008A79B9"/>
    <w:rsid w:val="008A7B8C"/>
    <w:rsid w:val="008A7C81"/>
    <w:rsid w:val="008A7D3D"/>
    <w:rsid w:val="008B0458"/>
    <w:rsid w:val="008B0823"/>
    <w:rsid w:val="008B08FA"/>
    <w:rsid w:val="008B0BCD"/>
    <w:rsid w:val="008B0D7E"/>
    <w:rsid w:val="008B146F"/>
    <w:rsid w:val="008B14D0"/>
    <w:rsid w:val="008B154B"/>
    <w:rsid w:val="008B1554"/>
    <w:rsid w:val="008B1637"/>
    <w:rsid w:val="008B1954"/>
    <w:rsid w:val="008B1B8B"/>
    <w:rsid w:val="008B1B9D"/>
    <w:rsid w:val="008B1BC9"/>
    <w:rsid w:val="008B25BC"/>
    <w:rsid w:val="008B269E"/>
    <w:rsid w:val="008B2921"/>
    <w:rsid w:val="008B2F5E"/>
    <w:rsid w:val="008B2FC6"/>
    <w:rsid w:val="008B301B"/>
    <w:rsid w:val="008B330A"/>
    <w:rsid w:val="008B33CD"/>
    <w:rsid w:val="008B3482"/>
    <w:rsid w:val="008B3528"/>
    <w:rsid w:val="008B39EE"/>
    <w:rsid w:val="008B3A1B"/>
    <w:rsid w:val="008B3B7C"/>
    <w:rsid w:val="008B3DCE"/>
    <w:rsid w:val="008B4166"/>
    <w:rsid w:val="008B4438"/>
    <w:rsid w:val="008B4675"/>
    <w:rsid w:val="008B48B6"/>
    <w:rsid w:val="008B4A08"/>
    <w:rsid w:val="008B4A85"/>
    <w:rsid w:val="008B4B8C"/>
    <w:rsid w:val="008B4C9C"/>
    <w:rsid w:val="008B662C"/>
    <w:rsid w:val="008B689A"/>
    <w:rsid w:val="008B6930"/>
    <w:rsid w:val="008B6DA7"/>
    <w:rsid w:val="008B6F48"/>
    <w:rsid w:val="008B7C18"/>
    <w:rsid w:val="008B7DEA"/>
    <w:rsid w:val="008B7FA1"/>
    <w:rsid w:val="008C00F9"/>
    <w:rsid w:val="008C0140"/>
    <w:rsid w:val="008C01B0"/>
    <w:rsid w:val="008C0473"/>
    <w:rsid w:val="008C065B"/>
    <w:rsid w:val="008C06C6"/>
    <w:rsid w:val="008C0DBB"/>
    <w:rsid w:val="008C0E87"/>
    <w:rsid w:val="008C10A5"/>
    <w:rsid w:val="008C12DC"/>
    <w:rsid w:val="008C1433"/>
    <w:rsid w:val="008C1CF0"/>
    <w:rsid w:val="008C1D9A"/>
    <w:rsid w:val="008C221B"/>
    <w:rsid w:val="008C255A"/>
    <w:rsid w:val="008C2786"/>
    <w:rsid w:val="008C29A2"/>
    <w:rsid w:val="008C29C7"/>
    <w:rsid w:val="008C2AD2"/>
    <w:rsid w:val="008C2B1B"/>
    <w:rsid w:val="008C2EEA"/>
    <w:rsid w:val="008C31DC"/>
    <w:rsid w:val="008C3B5D"/>
    <w:rsid w:val="008C3DBF"/>
    <w:rsid w:val="008C420B"/>
    <w:rsid w:val="008C4380"/>
    <w:rsid w:val="008C4A10"/>
    <w:rsid w:val="008C4C10"/>
    <w:rsid w:val="008C4C58"/>
    <w:rsid w:val="008C4D62"/>
    <w:rsid w:val="008C4DA3"/>
    <w:rsid w:val="008C4E7E"/>
    <w:rsid w:val="008C4F6A"/>
    <w:rsid w:val="008C4FB6"/>
    <w:rsid w:val="008C501F"/>
    <w:rsid w:val="008C53D5"/>
    <w:rsid w:val="008C541A"/>
    <w:rsid w:val="008C553F"/>
    <w:rsid w:val="008C566B"/>
    <w:rsid w:val="008C56F0"/>
    <w:rsid w:val="008C5ADD"/>
    <w:rsid w:val="008C5B55"/>
    <w:rsid w:val="008C5BB6"/>
    <w:rsid w:val="008C5BC0"/>
    <w:rsid w:val="008C7A44"/>
    <w:rsid w:val="008C7E58"/>
    <w:rsid w:val="008C7E88"/>
    <w:rsid w:val="008D0184"/>
    <w:rsid w:val="008D035F"/>
    <w:rsid w:val="008D0512"/>
    <w:rsid w:val="008D068B"/>
    <w:rsid w:val="008D09F3"/>
    <w:rsid w:val="008D11D3"/>
    <w:rsid w:val="008D1219"/>
    <w:rsid w:val="008D1434"/>
    <w:rsid w:val="008D21A6"/>
    <w:rsid w:val="008D28CA"/>
    <w:rsid w:val="008D29AE"/>
    <w:rsid w:val="008D2C7A"/>
    <w:rsid w:val="008D3318"/>
    <w:rsid w:val="008D3865"/>
    <w:rsid w:val="008D41D5"/>
    <w:rsid w:val="008D420A"/>
    <w:rsid w:val="008D4BFC"/>
    <w:rsid w:val="008D4D2E"/>
    <w:rsid w:val="008D4F11"/>
    <w:rsid w:val="008D522A"/>
    <w:rsid w:val="008D57F9"/>
    <w:rsid w:val="008D59D1"/>
    <w:rsid w:val="008D6027"/>
    <w:rsid w:val="008D61AA"/>
    <w:rsid w:val="008D61AE"/>
    <w:rsid w:val="008D6535"/>
    <w:rsid w:val="008D653C"/>
    <w:rsid w:val="008E0265"/>
    <w:rsid w:val="008E02B1"/>
    <w:rsid w:val="008E037C"/>
    <w:rsid w:val="008E070F"/>
    <w:rsid w:val="008E076A"/>
    <w:rsid w:val="008E0AD4"/>
    <w:rsid w:val="008E0B0F"/>
    <w:rsid w:val="008E1084"/>
    <w:rsid w:val="008E15B3"/>
    <w:rsid w:val="008E174C"/>
    <w:rsid w:val="008E1DA8"/>
    <w:rsid w:val="008E235B"/>
    <w:rsid w:val="008E2529"/>
    <w:rsid w:val="008E3414"/>
    <w:rsid w:val="008E3612"/>
    <w:rsid w:val="008E3C1D"/>
    <w:rsid w:val="008E3CD8"/>
    <w:rsid w:val="008E40DF"/>
    <w:rsid w:val="008E4C8E"/>
    <w:rsid w:val="008E533C"/>
    <w:rsid w:val="008E562D"/>
    <w:rsid w:val="008E61A6"/>
    <w:rsid w:val="008E6C6D"/>
    <w:rsid w:val="008E6C87"/>
    <w:rsid w:val="008E6D97"/>
    <w:rsid w:val="008E6F98"/>
    <w:rsid w:val="008E73AD"/>
    <w:rsid w:val="008E7522"/>
    <w:rsid w:val="008E785A"/>
    <w:rsid w:val="008E79FF"/>
    <w:rsid w:val="008E7C10"/>
    <w:rsid w:val="008E7ED8"/>
    <w:rsid w:val="008F04AC"/>
    <w:rsid w:val="008F04AE"/>
    <w:rsid w:val="008F04B5"/>
    <w:rsid w:val="008F04DD"/>
    <w:rsid w:val="008F05D9"/>
    <w:rsid w:val="008F0A96"/>
    <w:rsid w:val="008F0BF6"/>
    <w:rsid w:val="008F0FC5"/>
    <w:rsid w:val="008F13D4"/>
    <w:rsid w:val="008F161C"/>
    <w:rsid w:val="008F1B3B"/>
    <w:rsid w:val="008F2091"/>
    <w:rsid w:val="008F22C1"/>
    <w:rsid w:val="008F27F0"/>
    <w:rsid w:val="008F31EB"/>
    <w:rsid w:val="008F37DE"/>
    <w:rsid w:val="008F396B"/>
    <w:rsid w:val="008F3992"/>
    <w:rsid w:val="008F39B6"/>
    <w:rsid w:val="008F417D"/>
    <w:rsid w:val="008F440A"/>
    <w:rsid w:val="008F4673"/>
    <w:rsid w:val="008F479F"/>
    <w:rsid w:val="008F4D39"/>
    <w:rsid w:val="008F4DF7"/>
    <w:rsid w:val="008F5427"/>
    <w:rsid w:val="008F564D"/>
    <w:rsid w:val="008F5651"/>
    <w:rsid w:val="008F579C"/>
    <w:rsid w:val="008F5840"/>
    <w:rsid w:val="008F5BA2"/>
    <w:rsid w:val="008F5E49"/>
    <w:rsid w:val="008F635E"/>
    <w:rsid w:val="008F65E2"/>
    <w:rsid w:val="008F6887"/>
    <w:rsid w:val="008F6BCC"/>
    <w:rsid w:val="008F73E2"/>
    <w:rsid w:val="008F74C0"/>
    <w:rsid w:val="008F76A7"/>
    <w:rsid w:val="008F78F6"/>
    <w:rsid w:val="008F7930"/>
    <w:rsid w:val="008F7A7A"/>
    <w:rsid w:val="008F7B2A"/>
    <w:rsid w:val="008F7EB5"/>
    <w:rsid w:val="0090013C"/>
    <w:rsid w:val="00900BCE"/>
    <w:rsid w:val="009012DA"/>
    <w:rsid w:val="00901517"/>
    <w:rsid w:val="0090173E"/>
    <w:rsid w:val="00901A9C"/>
    <w:rsid w:val="00901AB1"/>
    <w:rsid w:val="00901C0F"/>
    <w:rsid w:val="00902F1A"/>
    <w:rsid w:val="009035CF"/>
    <w:rsid w:val="009037E1"/>
    <w:rsid w:val="00903EC5"/>
    <w:rsid w:val="00904959"/>
    <w:rsid w:val="00904EC5"/>
    <w:rsid w:val="009050DB"/>
    <w:rsid w:val="0090525D"/>
    <w:rsid w:val="00905341"/>
    <w:rsid w:val="00905367"/>
    <w:rsid w:val="009053F1"/>
    <w:rsid w:val="0090561D"/>
    <w:rsid w:val="0090562C"/>
    <w:rsid w:val="009056D1"/>
    <w:rsid w:val="00905D90"/>
    <w:rsid w:val="00905E82"/>
    <w:rsid w:val="00905EE2"/>
    <w:rsid w:val="00905FCE"/>
    <w:rsid w:val="009060E6"/>
    <w:rsid w:val="009063A3"/>
    <w:rsid w:val="00906DFF"/>
    <w:rsid w:val="00906F02"/>
    <w:rsid w:val="00907585"/>
    <w:rsid w:val="00907768"/>
    <w:rsid w:val="00907D02"/>
    <w:rsid w:val="00910476"/>
    <w:rsid w:val="00910719"/>
    <w:rsid w:val="00910B64"/>
    <w:rsid w:val="00910E79"/>
    <w:rsid w:val="009110F4"/>
    <w:rsid w:val="00911154"/>
    <w:rsid w:val="009111A7"/>
    <w:rsid w:val="0091121F"/>
    <w:rsid w:val="00911293"/>
    <w:rsid w:val="009113DC"/>
    <w:rsid w:val="009114F9"/>
    <w:rsid w:val="009116DC"/>
    <w:rsid w:val="00911A67"/>
    <w:rsid w:val="00911CA6"/>
    <w:rsid w:val="00912173"/>
    <w:rsid w:val="0091281B"/>
    <w:rsid w:val="009128D2"/>
    <w:rsid w:val="00912AB3"/>
    <w:rsid w:val="00912EBF"/>
    <w:rsid w:val="009133A4"/>
    <w:rsid w:val="009134AD"/>
    <w:rsid w:val="0091414D"/>
    <w:rsid w:val="009148E1"/>
    <w:rsid w:val="00914911"/>
    <w:rsid w:val="00914912"/>
    <w:rsid w:val="00914A2B"/>
    <w:rsid w:val="00914B3B"/>
    <w:rsid w:val="00914DF1"/>
    <w:rsid w:val="0091522D"/>
    <w:rsid w:val="0091540E"/>
    <w:rsid w:val="009156F3"/>
    <w:rsid w:val="00915818"/>
    <w:rsid w:val="00915C4A"/>
    <w:rsid w:val="00915CF2"/>
    <w:rsid w:val="00915FA2"/>
    <w:rsid w:val="009160FD"/>
    <w:rsid w:val="00916638"/>
    <w:rsid w:val="009166C7"/>
    <w:rsid w:val="00916730"/>
    <w:rsid w:val="00916814"/>
    <w:rsid w:val="009174D8"/>
    <w:rsid w:val="009204ED"/>
    <w:rsid w:val="00920760"/>
    <w:rsid w:val="009209BA"/>
    <w:rsid w:val="00920BFF"/>
    <w:rsid w:val="00920E32"/>
    <w:rsid w:val="00920EFD"/>
    <w:rsid w:val="00921673"/>
    <w:rsid w:val="00921A1D"/>
    <w:rsid w:val="00921B03"/>
    <w:rsid w:val="0092267C"/>
    <w:rsid w:val="0092277D"/>
    <w:rsid w:val="0092283D"/>
    <w:rsid w:val="00922A92"/>
    <w:rsid w:val="00922E93"/>
    <w:rsid w:val="009231DB"/>
    <w:rsid w:val="00923229"/>
    <w:rsid w:val="009236F9"/>
    <w:rsid w:val="009237CA"/>
    <w:rsid w:val="00923D80"/>
    <w:rsid w:val="00924125"/>
    <w:rsid w:val="00925020"/>
    <w:rsid w:val="0092514A"/>
    <w:rsid w:val="009254C7"/>
    <w:rsid w:val="00925C43"/>
    <w:rsid w:val="00925CD4"/>
    <w:rsid w:val="00925E62"/>
    <w:rsid w:val="00925FB6"/>
    <w:rsid w:val="00926488"/>
    <w:rsid w:val="00926546"/>
    <w:rsid w:val="00926FF5"/>
    <w:rsid w:val="00927013"/>
    <w:rsid w:val="0092757F"/>
    <w:rsid w:val="009276E9"/>
    <w:rsid w:val="00927E80"/>
    <w:rsid w:val="00927F4B"/>
    <w:rsid w:val="009302AA"/>
    <w:rsid w:val="00930369"/>
    <w:rsid w:val="0093089F"/>
    <w:rsid w:val="00930C16"/>
    <w:rsid w:val="00931137"/>
    <w:rsid w:val="00931EDC"/>
    <w:rsid w:val="00932089"/>
    <w:rsid w:val="00932879"/>
    <w:rsid w:val="00932D87"/>
    <w:rsid w:val="00932E42"/>
    <w:rsid w:val="009333D6"/>
    <w:rsid w:val="00933C5C"/>
    <w:rsid w:val="00933DAD"/>
    <w:rsid w:val="00933E85"/>
    <w:rsid w:val="00934068"/>
    <w:rsid w:val="00934626"/>
    <w:rsid w:val="0093498A"/>
    <w:rsid w:val="00934C00"/>
    <w:rsid w:val="00934EA9"/>
    <w:rsid w:val="00935678"/>
    <w:rsid w:val="009356C5"/>
    <w:rsid w:val="00935700"/>
    <w:rsid w:val="009358DF"/>
    <w:rsid w:val="00935947"/>
    <w:rsid w:val="00935A92"/>
    <w:rsid w:val="00935C49"/>
    <w:rsid w:val="00935D4D"/>
    <w:rsid w:val="00935FBB"/>
    <w:rsid w:val="00936205"/>
    <w:rsid w:val="00936699"/>
    <w:rsid w:val="00937221"/>
    <w:rsid w:val="00937283"/>
    <w:rsid w:val="00937E61"/>
    <w:rsid w:val="00937F5E"/>
    <w:rsid w:val="00937F86"/>
    <w:rsid w:val="009404E5"/>
    <w:rsid w:val="009406A1"/>
    <w:rsid w:val="009406FB"/>
    <w:rsid w:val="009407EE"/>
    <w:rsid w:val="00940C25"/>
    <w:rsid w:val="00940DA1"/>
    <w:rsid w:val="00941272"/>
    <w:rsid w:val="00941500"/>
    <w:rsid w:val="00941858"/>
    <w:rsid w:val="00941A46"/>
    <w:rsid w:val="009420B4"/>
    <w:rsid w:val="009421E3"/>
    <w:rsid w:val="00942223"/>
    <w:rsid w:val="0094228D"/>
    <w:rsid w:val="00942439"/>
    <w:rsid w:val="00942648"/>
    <w:rsid w:val="0094268B"/>
    <w:rsid w:val="00942ABF"/>
    <w:rsid w:val="00942B87"/>
    <w:rsid w:val="00942E4B"/>
    <w:rsid w:val="009439BA"/>
    <w:rsid w:val="00943EA7"/>
    <w:rsid w:val="00943EE4"/>
    <w:rsid w:val="009441A4"/>
    <w:rsid w:val="0094445A"/>
    <w:rsid w:val="009451F4"/>
    <w:rsid w:val="00945465"/>
    <w:rsid w:val="009454AC"/>
    <w:rsid w:val="00945AA8"/>
    <w:rsid w:val="009466E1"/>
    <w:rsid w:val="0094673D"/>
    <w:rsid w:val="009469CB"/>
    <w:rsid w:val="00946A15"/>
    <w:rsid w:val="00947163"/>
    <w:rsid w:val="00947225"/>
    <w:rsid w:val="009472CA"/>
    <w:rsid w:val="009475C6"/>
    <w:rsid w:val="00947C75"/>
    <w:rsid w:val="0095055E"/>
    <w:rsid w:val="009506FA"/>
    <w:rsid w:val="00950AC0"/>
    <w:rsid w:val="00951045"/>
    <w:rsid w:val="00951089"/>
    <w:rsid w:val="009510E8"/>
    <w:rsid w:val="00951604"/>
    <w:rsid w:val="00951821"/>
    <w:rsid w:val="00951848"/>
    <w:rsid w:val="00951AA9"/>
    <w:rsid w:val="00951B5F"/>
    <w:rsid w:val="00951B72"/>
    <w:rsid w:val="00951C58"/>
    <w:rsid w:val="00951DC3"/>
    <w:rsid w:val="00951EE6"/>
    <w:rsid w:val="009522A9"/>
    <w:rsid w:val="00952643"/>
    <w:rsid w:val="00952A40"/>
    <w:rsid w:val="00952A85"/>
    <w:rsid w:val="00952BCE"/>
    <w:rsid w:val="00952BE1"/>
    <w:rsid w:val="00952C4A"/>
    <w:rsid w:val="00952C9B"/>
    <w:rsid w:val="00952D12"/>
    <w:rsid w:val="00952E3B"/>
    <w:rsid w:val="00953E39"/>
    <w:rsid w:val="00953E78"/>
    <w:rsid w:val="00954235"/>
    <w:rsid w:val="0095494F"/>
    <w:rsid w:val="00954FD6"/>
    <w:rsid w:val="0095508C"/>
    <w:rsid w:val="0095568A"/>
    <w:rsid w:val="00955B30"/>
    <w:rsid w:val="00955B86"/>
    <w:rsid w:val="009561DE"/>
    <w:rsid w:val="00956276"/>
    <w:rsid w:val="0095687F"/>
    <w:rsid w:val="0095689B"/>
    <w:rsid w:val="009569CB"/>
    <w:rsid w:val="00956B0D"/>
    <w:rsid w:val="00956B52"/>
    <w:rsid w:val="00956E0D"/>
    <w:rsid w:val="00956EBF"/>
    <w:rsid w:val="00956F59"/>
    <w:rsid w:val="009572FA"/>
    <w:rsid w:val="0095783E"/>
    <w:rsid w:val="009578F7"/>
    <w:rsid w:val="00960413"/>
    <w:rsid w:val="00960665"/>
    <w:rsid w:val="00960B8C"/>
    <w:rsid w:val="00961038"/>
    <w:rsid w:val="00961107"/>
    <w:rsid w:val="009611CE"/>
    <w:rsid w:val="00961388"/>
    <w:rsid w:val="009616E8"/>
    <w:rsid w:val="00961C3E"/>
    <w:rsid w:val="00961F93"/>
    <w:rsid w:val="00961FC3"/>
    <w:rsid w:val="009625C1"/>
    <w:rsid w:val="00962A3C"/>
    <w:rsid w:val="00962BF4"/>
    <w:rsid w:val="009635C4"/>
    <w:rsid w:val="0096382D"/>
    <w:rsid w:val="009638E2"/>
    <w:rsid w:val="00963D6E"/>
    <w:rsid w:val="00963F4C"/>
    <w:rsid w:val="00964045"/>
    <w:rsid w:val="009643AD"/>
    <w:rsid w:val="0096451F"/>
    <w:rsid w:val="00964D56"/>
    <w:rsid w:val="009655C2"/>
    <w:rsid w:val="009659BD"/>
    <w:rsid w:val="00966B3B"/>
    <w:rsid w:val="00966C64"/>
    <w:rsid w:val="00966E86"/>
    <w:rsid w:val="0096700D"/>
    <w:rsid w:val="009670EE"/>
    <w:rsid w:val="00967257"/>
    <w:rsid w:val="00967620"/>
    <w:rsid w:val="00967622"/>
    <w:rsid w:val="00967786"/>
    <w:rsid w:val="009677DD"/>
    <w:rsid w:val="00967BEE"/>
    <w:rsid w:val="0097009F"/>
    <w:rsid w:val="009703A6"/>
    <w:rsid w:val="009703B6"/>
    <w:rsid w:val="0097057E"/>
    <w:rsid w:val="00970644"/>
    <w:rsid w:val="00970ADB"/>
    <w:rsid w:val="00970CAC"/>
    <w:rsid w:val="00970DD3"/>
    <w:rsid w:val="009710B5"/>
    <w:rsid w:val="009710C9"/>
    <w:rsid w:val="009712B6"/>
    <w:rsid w:val="00971779"/>
    <w:rsid w:val="00971878"/>
    <w:rsid w:val="00971BBC"/>
    <w:rsid w:val="00971D8B"/>
    <w:rsid w:val="00971F2E"/>
    <w:rsid w:val="00972005"/>
    <w:rsid w:val="00972396"/>
    <w:rsid w:val="009725C9"/>
    <w:rsid w:val="009729C6"/>
    <w:rsid w:val="009731ED"/>
    <w:rsid w:val="0097322B"/>
    <w:rsid w:val="00973479"/>
    <w:rsid w:val="0097383B"/>
    <w:rsid w:val="00973C76"/>
    <w:rsid w:val="009742AE"/>
    <w:rsid w:val="00974689"/>
    <w:rsid w:val="00974727"/>
    <w:rsid w:val="0097478C"/>
    <w:rsid w:val="00974E04"/>
    <w:rsid w:val="009753A8"/>
    <w:rsid w:val="009753BB"/>
    <w:rsid w:val="00975C04"/>
    <w:rsid w:val="00975D77"/>
    <w:rsid w:val="00975EF2"/>
    <w:rsid w:val="00976212"/>
    <w:rsid w:val="009763D2"/>
    <w:rsid w:val="00976533"/>
    <w:rsid w:val="009772EC"/>
    <w:rsid w:val="00977579"/>
    <w:rsid w:val="0097785B"/>
    <w:rsid w:val="00977C46"/>
    <w:rsid w:val="00977E06"/>
    <w:rsid w:val="00977E5A"/>
    <w:rsid w:val="00980059"/>
    <w:rsid w:val="009801AF"/>
    <w:rsid w:val="009804DD"/>
    <w:rsid w:val="00980A9A"/>
    <w:rsid w:val="00981138"/>
    <w:rsid w:val="009814C4"/>
    <w:rsid w:val="0098166A"/>
    <w:rsid w:val="00981A50"/>
    <w:rsid w:val="00981C45"/>
    <w:rsid w:val="00981D04"/>
    <w:rsid w:val="00982373"/>
    <w:rsid w:val="0098240A"/>
    <w:rsid w:val="00982C42"/>
    <w:rsid w:val="0098346F"/>
    <w:rsid w:val="0098380A"/>
    <w:rsid w:val="00983CCC"/>
    <w:rsid w:val="0098412E"/>
    <w:rsid w:val="0098475F"/>
    <w:rsid w:val="0098482F"/>
    <w:rsid w:val="0098488A"/>
    <w:rsid w:val="00985242"/>
    <w:rsid w:val="009853FD"/>
    <w:rsid w:val="0098556A"/>
    <w:rsid w:val="009859F5"/>
    <w:rsid w:val="00985D14"/>
    <w:rsid w:val="0098600A"/>
    <w:rsid w:val="00986455"/>
    <w:rsid w:val="00986AFE"/>
    <w:rsid w:val="009870B4"/>
    <w:rsid w:val="009873F3"/>
    <w:rsid w:val="00987932"/>
    <w:rsid w:val="00987BCA"/>
    <w:rsid w:val="00990254"/>
    <w:rsid w:val="009902ED"/>
    <w:rsid w:val="0099035D"/>
    <w:rsid w:val="009905D3"/>
    <w:rsid w:val="00990824"/>
    <w:rsid w:val="00991C90"/>
    <w:rsid w:val="00991D2A"/>
    <w:rsid w:val="0099200C"/>
    <w:rsid w:val="009925AF"/>
    <w:rsid w:val="00992658"/>
    <w:rsid w:val="00992AD1"/>
    <w:rsid w:val="00992B82"/>
    <w:rsid w:val="00992D37"/>
    <w:rsid w:val="00993269"/>
    <w:rsid w:val="009933B8"/>
    <w:rsid w:val="009937AF"/>
    <w:rsid w:val="009939BC"/>
    <w:rsid w:val="00993D2B"/>
    <w:rsid w:val="00994112"/>
    <w:rsid w:val="009944F0"/>
    <w:rsid w:val="00994C3E"/>
    <w:rsid w:val="00995019"/>
    <w:rsid w:val="009956DE"/>
    <w:rsid w:val="00995720"/>
    <w:rsid w:val="0099589E"/>
    <w:rsid w:val="009958C5"/>
    <w:rsid w:val="00995BEC"/>
    <w:rsid w:val="00995D34"/>
    <w:rsid w:val="00995DED"/>
    <w:rsid w:val="00995EB5"/>
    <w:rsid w:val="00996181"/>
    <w:rsid w:val="0099690C"/>
    <w:rsid w:val="00996ABE"/>
    <w:rsid w:val="00996AE8"/>
    <w:rsid w:val="00996B4D"/>
    <w:rsid w:val="00996C22"/>
    <w:rsid w:val="00996EBE"/>
    <w:rsid w:val="0099731C"/>
    <w:rsid w:val="009974A4"/>
    <w:rsid w:val="00997657"/>
    <w:rsid w:val="0099769C"/>
    <w:rsid w:val="00997825"/>
    <w:rsid w:val="009978AA"/>
    <w:rsid w:val="009979C6"/>
    <w:rsid w:val="00997C56"/>
    <w:rsid w:val="00997F6C"/>
    <w:rsid w:val="009A00A0"/>
    <w:rsid w:val="009A015D"/>
    <w:rsid w:val="009A0191"/>
    <w:rsid w:val="009A0BE7"/>
    <w:rsid w:val="009A0DD0"/>
    <w:rsid w:val="009A121C"/>
    <w:rsid w:val="009A1674"/>
    <w:rsid w:val="009A1772"/>
    <w:rsid w:val="009A17BC"/>
    <w:rsid w:val="009A1BF4"/>
    <w:rsid w:val="009A1F09"/>
    <w:rsid w:val="009A1F53"/>
    <w:rsid w:val="009A1FA7"/>
    <w:rsid w:val="009A28C4"/>
    <w:rsid w:val="009A2C9C"/>
    <w:rsid w:val="009A319E"/>
    <w:rsid w:val="009A359E"/>
    <w:rsid w:val="009A35E2"/>
    <w:rsid w:val="009A36C5"/>
    <w:rsid w:val="009A3734"/>
    <w:rsid w:val="009A3787"/>
    <w:rsid w:val="009A3B2F"/>
    <w:rsid w:val="009A3C41"/>
    <w:rsid w:val="009A41AC"/>
    <w:rsid w:val="009A433A"/>
    <w:rsid w:val="009A450E"/>
    <w:rsid w:val="009A4868"/>
    <w:rsid w:val="009A4911"/>
    <w:rsid w:val="009A4B0E"/>
    <w:rsid w:val="009A50CE"/>
    <w:rsid w:val="009A593D"/>
    <w:rsid w:val="009A594B"/>
    <w:rsid w:val="009A599B"/>
    <w:rsid w:val="009A5B80"/>
    <w:rsid w:val="009A5C49"/>
    <w:rsid w:val="009A616D"/>
    <w:rsid w:val="009A62E6"/>
    <w:rsid w:val="009A6512"/>
    <w:rsid w:val="009A6564"/>
    <w:rsid w:val="009A65FA"/>
    <w:rsid w:val="009A67BA"/>
    <w:rsid w:val="009A6ACB"/>
    <w:rsid w:val="009A6C0A"/>
    <w:rsid w:val="009A6F53"/>
    <w:rsid w:val="009A7013"/>
    <w:rsid w:val="009A7084"/>
    <w:rsid w:val="009A76CB"/>
    <w:rsid w:val="009A78D6"/>
    <w:rsid w:val="009A7ADF"/>
    <w:rsid w:val="009A7E48"/>
    <w:rsid w:val="009B070E"/>
    <w:rsid w:val="009B09A5"/>
    <w:rsid w:val="009B09E5"/>
    <w:rsid w:val="009B0D89"/>
    <w:rsid w:val="009B0ED7"/>
    <w:rsid w:val="009B11C8"/>
    <w:rsid w:val="009B1626"/>
    <w:rsid w:val="009B1990"/>
    <w:rsid w:val="009B213D"/>
    <w:rsid w:val="009B23C5"/>
    <w:rsid w:val="009B27A4"/>
    <w:rsid w:val="009B29D7"/>
    <w:rsid w:val="009B2DDA"/>
    <w:rsid w:val="009B2EF6"/>
    <w:rsid w:val="009B33CD"/>
    <w:rsid w:val="009B34F7"/>
    <w:rsid w:val="009B3B36"/>
    <w:rsid w:val="009B3EF8"/>
    <w:rsid w:val="009B41FA"/>
    <w:rsid w:val="009B42B6"/>
    <w:rsid w:val="009B4370"/>
    <w:rsid w:val="009B4C94"/>
    <w:rsid w:val="009B5687"/>
    <w:rsid w:val="009B5840"/>
    <w:rsid w:val="009B5F0B"/>
    <w:rsid w:val="009B64DF"/>
    <w:rsid w:val="009B680B"/>
    <w:rsid w:val="009B6B9B"/>
    <w:rsid w:val="009B6F36"/>
    <w:rsid w:val="009B6F72"/>
    <w:rsid w:val="009B7269"/>
    <w:rsid w:val="009B732E"/>
    <w:rsid w:val="009B74AC"/>
    <w:rsid w:val="009B750A"/>
    <w:rsid w:val="009B789C"/>
    <w:rsid w:val="009B7ABE"/>
    <w:rsid w:val="009B7B45"/>
    <w:rsid w:val="009C034C"/>
    <w:rsid w:val="009C03AE"/>
    <w:rsid w:val="009C047C"/>
    <w:rsid w:val="009C0A06"/>
    <w:rsid w:val="009C0DA7"/>
    <w:rsid w:val="009C11D3"/>
    <w:rsid w:val="009C136D"/>
    <w:rsid w:val="009C1442"/>
    <w:rsid w:val="009C1631"/>
    <w:rsid w:val="009C1B6D"/>
    <w:rsid w:val="009C1D30"/>
    <w:rsid w:val="009C2167"/>
    <w:rsid w:val="009C2312"/>
    <w:rsid w:val="009C2340"/>
    <w:rsid w:val="009C2D04"/>
    <w:rsid w:val="009C3048"/>
    <w:rsid w:val="009C32E2"/>
    <w:rsid w:val="009C365D"/>
    <w:rsid w:val="009C3CD0"/>
    <w:rsid w:val="009C3CEF"/>
    <w:rsid w:val="009C3EE6"/>
    <w:rsid w:val="009C43D3"/>
    <w:rsid w:val="009C43E8"/>
    <w:rsid w:val="009C4416"/>
    <w:rsid w:val="009C46DA"/>
    <w:rsid w:val="009C54AA"/>
    <w:rsid w:val="009C591B"/>
    <w:rsid w:val="009C5CAA"/>
    <w:rsid w:val="009C5DAF"/>
    <w:rsid w:val="009C60AC"/>
    <w:rsid w:val="009C65C7"/>
    <w:rsid w:val="009C68C3"/>
    <w:rsid w:val="009C6A69"/>
    <w:rsid w:val="009C6B7F"/>
    <w:rsid w:val="009C6D68"/>
    <w:rsid w:val="009C6E48"/>
    <w:rsid w:val="009C6E9D"/>
    <w:rsid w:val="009C7246"/>
    <w:rsid w:val="009C7270"/>
    <w:rsid w:val="009C7721"/>
    <w:rsid w:val="009C7820"/>
    <w:rsid w:val="009C795A"/>
    <w:rsid w:val="009C7AC1"/>
    <w:rsid w:val="009C7EF4"/>
    <w:rsid w:val="009D0148"/>
    <w:rsid w:val="009D0238"/>
    <w:rsid w:val="009D03BB"/>
    <w:rsid w:val="009D074D"/>
    <w:rsid w:val="009D07A4"/>
    <w:rsid w:val="009D0BAE"/>
    <w:rsid w:val="009D0ED3"/>
    <w:rsid w:val="009D15B4"/>
    <w:rsid w:val="009D20AD"/>
    <w:rsid w:val="009D2AB0"/>
    <w:rsid w:val="009D2AC2"/>
    <w:rsid w:val="009D32B2"/>
    <w:rsid w:val="009D3505"/>
    <w:rsid w:val="009D3843"/>
    <w:rsid w:val="009D3B7B"/>
    <w:rsid w:val="009D3BC9"/>
    <w:rsid w:val="009D4421"/>
    <w:rsid w:val="009D4621"/>
    <w:rsid w:val="009D4821"/>
    <w:rsid w:val="009D4884"/>
    <w:rsid w:val="009D519D"/>
    <w:rsid w:val="009D5388"/>
    <w:rsid w:val="009D55C6"/>
    <w:rsid w:val="009D58E4"/>
    <w:rsid w:val="009D5AFA"/>
    <w:rsid w:val="009D5B25"/>
    <w:rsid w:val="009D5E76"/>
    <w:rsid w:val="009D61C8"/>
    <w:rsid w:val="009D623A"/>
    <w:rsid w:val="009D628B"/>
    <w:rsid w:val="009D634B"/>
    <w:rsid w:val="009D63A5"/>
    <w:rsid w:val="009D63E9"/>
    <w:rsid w:val="009D683F"/>
    <w:rsid w:val="009D6852"/>
    <w:rsid w:val="009D6E27"/>
    <w:rsid w:val="009D6FA4"/>
    <w:rsid w:val="009D7006"/>
    <w:rsid w:val="009D706D"/>
    <w:rsid w:val="009D75BF"/>
    <w:rsid w:val="009D7860"/>
    <w:rsid w:val="009D78A5"/>
    <w:rsid w:val="009D7D8F"/>
    <w:rsid w:val="009E0878"/>
    <w:rsid w:val="009E08EA"/>
    <w:rsid w:val="009E0CA0"/>
    <w:rsid w:val="009E0E2B"/>
    <w:rsid w:val="009E1198"/>
    <w:rsid w:val="009E234D"/>
    <w:rsid w:val="009E2379"/>
    <w:rsid w:val="009E258E"/>
    <w:rsid w:val="009E3075"/>
    <w:rsid w:val="009E320F"/>
    <w:rsid w:val="009E338C"/>
    <w:rsid w:val="009E3797"/>
    <w:rsid w:val="009E38D1"/>
    <w:rsid w:val="009E3BA7"/>
    <w:rsid w:val="009E3EFF"/>
    <w:rsid w:val="009E409B"/>
    <w:rsid w:val="009E40C1"/>
    <w:rsid w:val="009E411F"/>
    <w:rsid w:val="009E4468"/>
    <w:rsid w:val="009E46D6"/>
    <w:rsid w:val="009E4869"/>
    <w:rsid w:val="009E499A"/>
    <w:rsid w:val="009E4E9E"/>
    <w:rsid w:val="009E5240"/>
    <w:rsid w:val="009E526B"/>
    <w:rsid w:val="009E5FC5"/>
    <w:rsid w:val="009E625F"/>
    <w:rsid w:val="009E649A"/>
    <w:rsid w:val="009E6500"/>
    <w:rsid w:val="009E679F"/>
    <w:rsid w:val="009E68DA"/>
    <w:rsid w:val="009E6968"/>
    <w:rsid w:val="009E6A97"/>
    <w:rsid w:val="009E6CC4"/>
    <w:rsid w:val="009E6EA0"/>
    <w:rsid w:val="009E6F6C"/>
    <w:rsid w:val="009E7525"/>
    <w:rsid w:val="009E7781"/>
    <w:rsid w:val="009E7B32"/>
    <w:rsid w:val="009F0402"/>
    <w:rsid w:val="009F10D2"/>
    <w:rsid w:val="009F130C"/>
    <w:rsid w:val="009F16E6"/>
    <w:rsid w:val="009F1B4E"/>
    <w:rsid w:val="009F1B76"/>
    <w:rsid w:val="009F23CD"/>
    <w:rsid w:val="009F26B9"/>
    <w:rsid w:val="009F2CE9"/>
    <w:rsid w:val="009F33C6"/>
    <w:rsid w:val="009F3447"/>
    <w:rsid w:val="009F3899"/>
    <w:rsid w:val="009F3E3B"/>
    <w:rsid w:val="009F42C6"/>
    <w:rsid w:val="009F467E"/>
    <w:rsid w:val="009F4925"/>
    <w:rsid w:val="009F5020"/>
    <w:rsid w:val="009F59EB"/>
    <w:rsid w:val="009F62EE"/>
    <w:rsid w:val="009F6709"/>
    <w:rsid w:val="009F6A63"/>
    <w:rsid w:val="009F76D2"/>
    <w:rsid w:val="009F7A2C"/>
    <w:rsid w:val="00A008CC"/>
    <w:rsid w:val="00A00A26"/>
    <w:rsid w:val="00A013B4"/>
    <w:rsid w:val="00A01967"/>
    <w:rsid w:val="00A01A37"/>
    <w:rsid w:val="00A01BF9"/>
    <w:rsid w:val="00A01DE8"/>
    <w:rsid w:val="00A01F2D"/>
    <w:rsid w:val="00A01F72"/>
    <w:rsid w:val="00A02030"/>
    <w:rsid w:val="00A02293"/>
    <w:rsid w:val="00A0286F"/>
    <w:rsid w:val="00A02E2D"/>
    <w:rsid w:val="00A03087"/>
    <w:rsid w:val="00A031D6"/>
    <w:rsid w:val="00A03265"/>
    <w:rsid w:val="00A03412"/>
    <w:rsid w:val="00A03692"/>
    <w:rsid w:val="00A04535"/>
    <w:rsid w:val="00A04B32"/>
    <w:rsid w:val="00A04B83"/>
    <w:rsid w:val="00A04BC0"/>
    <w:rsid w:val="00A04D35"/>
    <w:rsid w:val="00A04D75"/>
    <w:rsid w:val="00A04EBF"/>
    <w:rsid w:val="00A0501E"/>
    <w:rsid w:val="00A0543A"/>
    <w:rsid w:val="00A056A9"/>
    <w:rsid w:val="00A05A53"/>
    <w:rsid w:val="00A05E7F"/>
    <w:rsid w:val="00A07356"/>
    <w:rsid w:val="00A076EF"/>
    <w:rsid w:val="00A07B6F"/>
    <w:rsid w:val="00A07BC5"/>
    <w:rsid w:val="00A106F4"/>
    <w:rsid w:val="00A109F9"/>
    <w:rsid w:val="00A10F36"/>
    <w:rsid w:val="00A11070"/>
    <w:rsid w:val="00A11104"/>
    <w:rsid w:val="00A115AA"/>
    <w:rsid w:val="00A11ADD"/>
    <w:rsid w:val="00A11AFC"/>
    <w:rsid w:val="00A11FAA"/>
    <w:rsid w:val="00A12495"/>
    <w:rsid w:val="00A128AE"/>
    <w:rsid w:val="00A1295B"/>
    <w:rsid w:val="00A12B22"/>
    <w:rsid w:val="00A12B31"/>
    <w:rsid w:val="00A12CF8"/>
    <w:rsid w:val="00A1319B"/>
    <w:rsid w:val="00A13817"/>
    <w:rsid w:val="00A13923"/>
    <w:rsid w:val="00A13E3E"/>
    <w:rsid w:val="00A145BB"/>
    <w:rsid w:val="00A14623"/>
    <w:rsid w:val="00A152EB"/>
    <w:rsid w:val="00A15562"/>
    <w:rsid w:val="00A158CE"/>
    <w:rsid w:val="00A1592A"/>
    <w:rsid w:val="00A15948"/>
    <w:rsid w:val="00A159D6"/>
    <w:rsid w:val="00A1601F"/>
    <w:rsid w:val="00A168B8"/>
    <w:rsid w:val="00A16FE8"/>
    <w:rsid w:val="00A17B3C"/>
    <w:rsid w:val="00A17EB3"/>
    <w:rsid w:val="00A20281"/>
    <w:rsid w:val="00A205F6"/>
    <w:rsid w:val="00A209A3"/>
    <w:rsid w:val="00A20A69"/>
    <w:rsid w:val="00A20CB3"/>
    <w:rsid w:val="00A21932"/>
    <w:rsid w:val="00A21BBD"/>
    <w:rsid w:val="00A21C4E"/>
    <w:rsid w:val="00A21E0E"/>
    <w:rsid w:val="00A21E17"/>
    <w:rsid w:val="00A22143"/>
    <w:rsid w:val="00A22D35"/>
    <w:rsid w:val="00A22F69"/>
    <w:rsid w:val="00A23173"/>
    <w:rsid w:val="00A235E5"/>
    <w:rsid w:val="00A23826"/>
    <w:rsid w:val="00A2387D"/>
    <w:rsid w:val="00A23B9F"/>
    <w:rsid w:val="00A242D0"/>
    <w:rsid w:val="00A244D3"/>
    <w:rsid w:val="00A24586"/>
    <w:rsid w:val="00A247C2"/>
    <w:rsid w:val="00A24892"/>
    <w:rsid w:val="00A24952"/>
    <w:rsid w:val="00A24DEB"/>
    <w:rsid w:val="00A24E0A"/>
    <w:rsid w:val="00A251B9"/>
    <w:rsid w:val="00A251EE"/>
    <w:rsid w:val="00A2523E"/>
    <w:rsid w:val="00A255AF"/>
    <w:rsid w:val="00A2566C"/>
    <w:rsid w:val="00A259B3"/>
    <w:rsid w:val="00A25C6D"/>
    <w:rsid w:val="00A26100"/>
    <w:rsid w:val="00A26346"/>
    <w:rsid w:val="00A265F7"/>
    <w:rsid w:val="00A26BA2"/>
    <w:rsid w:val="00A26C93"/>
    <w:rsid w:val="00A271F3"/>
    <w:rsid w:val="00A2760A"/>
    <w:rsid w:val="00A27C38"/>
    <w:rsid w:val="00A3096B"/>
    <w:rsid w:val="00A30F2E"/>
    <w:rsid w:val="00A31618"/>
    <w:rsid w:val="00A31917"/>
    <w:rsid w:val="00A319A8"/>
    <w:rsid w:val="00A31C21"/>
    <w:rsid w:val="00A31CC3"/>
    <w:rsid w:val="00A32003"/>
    <w:rsid w:val="00A320BD"/>
    <w:rsid w:val="00A32B84"/>
    <w:rsid w:val="00A32D24"/>
    <w:rsid w:val="00A3313C"/>
    <w:rsid w:val="00A331CA"/>
    <w:rsid w:val="00A336EC"/>
    <w:rsid w:val="00A33BC2"/>
    <w:rsid w:val="00A33EAF"/>
    <w:rsid w:val="00A341A2"/>
    <w:rsid w:val="00A344DB"/>
    <w:rsid w:val="00A3482E"/>
    <w:rsid w:val="00A34985"/>
    <w:rsid w:val="00A35162"/>
    <w:rsid w:val="00A3527E"/>
    <w:rsid w:val="00A35468"/>
    <w:rsid w:val="00A357B4"/>
    <w:rsid w:val="00A35917"/>
    <w:rsid w:val="00A35B39"/>
    <w:rsid w:val="00A35D04"/>
    <w:rsid w:val="00A35D50"/>
    <w:rsid w:val="00A35DC3"/>
    <w:rsid w:val="00A36170"/>
    <w:rsid w:val="00A361BC"/>
    <w:rsid w:val="00A36401"/>
    <w:rsid w:val="00A36679"/>
    <w:rsid w:val="00A36A78"/>
    <w:rsid w:val="00A36B5E"/>
    <w:rsid w:val="00A36C87"/>
    <w:rsid w:val="00A370D1"/>
    <w:rsid w:val="00A374FA"/>
    <w:rsid w:val="00A3765C"/>
    <w:rsid w:val="00A3766E"/>
    <w:rsid w:val="00A3770F"/>
    <w:rsid w:val="00A37AC4"/>
    <w:rsid w:val="00A37C6A"/>
    <w:rsid w:val="00A37FCA"/>
    <w:rsid w:val="00A37FDB"/>
    <w:rsid w:val="00A40257"/>
    <w:rsid w:val="00A4037C"/>
    <w:rsid w:val="00A40A4E"/>
    <w:rsid w:val="00A40B39"/>
    <w:rsid w:val="00A41336"/>
    <w:rsid w:val="00A41445"/>
    <w:rsid w:val="00A41569"/>
    <w:rsid w:val="00A4173F"/>
    <w:rsid w:val="00A418B0"/>
    <w:rsid w:val="00A41ABD"/>
    <w:rsid w:val="00A41B4B"/>
    <w:rsid w:val="00A41E74"/>
    <w:rsid w:val="00A41E9E"/>
    <w:rsid w:val="00A42150"/>
    <w:rsid w:val="00A422BB"/>
    <w:rsid w:val="00A42592"/>
    <w:rsid w:val="00A42665"/>
    <w:rsid w:val="00A4279C"/>
    <w:rsid w:val="00A42E26"/>
    <w:rsid w:val="00A430BC"/>
    <w:rsid w:val="00A431CA"/>
    <w:rsid w:val="00A431DC"/>
    <w:rsid w:val="00A43208"/>
    <w:rsid w:val="00A43362"/>
    <w:rsid w:val="00A433F8"/>
    <w:rsid w:val="00A43953"/>
    <w:rsid w:val="00A43A72"/>
    <w:rsid w:val="00A44632"/>
    <w:rsid w:val="00A44781"/>
    <w:rsid w:val="00A44AD0"/>
    <w:rsid w:val="00A44D27"/>
    <w:rsid w:val="00A4524C"/>
    <w:rsid w:val="00A45307"/>
    <w:rsid w:val="00A45377"/>
    <w:rsid w:val="00A453E3"/>
    <w:rsid w:val="00A45497"/>
    <w:rsid w:val="00A45504"/>
    <w:rsid w:val="00A459E2"/>
    <w:rsid w:val="00A45D99"/>
    <w:rsid w:val="00A461C0"/>
    <w:rsid w:val="00A462BA"/>
    <w:rsid w:val="00A469EE"/>
    <w:rsid w:val="00A46F94"/>
    <w:rsid w:val="00A4714D"/>
    <w:rsid w:val="00A47196"/>
    <w:rsid w:val="00A47387"/>
    <w:rsid w:val="00A47447"/>
    <w:rsid w:val="00A474C1"/>
    <w:rsid w:val="00A47749"/>
    <w:rsid w:val="00A47791"/>
    <w:rsid w:val="00A4785D"/>
    <w:rsid w:val="00A47B4B"/>
    <w:rsid w:val="00A47D18"/>
    <w:rsid w:val="00A47DE1"/>
    <w:rsid w:val="00A50079"/>
    <w:rsid w:val="00A500F3"/>
    <w:rsid w:val="00A504F0"/>
    <w:rsid w:val="00A5052B"/>
    <w:rsid w:val="00A5088B"/>
    <w:rsid w:val="00A50893"/>
    <w:rsid w:val="00A5133B"/>
    <w:rsid w:val="00A51378"/>
    <w:rsid w:val="00A51873"/>
    <w:rsid w:val="00A51A0C"/>
    <w:rsid w:val="00A51D86"/>
    <w:rsid w:val="00A51E53"/>
    <w:rsid w:val="00A52553"/>
    <w:rsid w:val="00A52816"/>
    <w:rsid w:val="00A52919"/>
    <w:rsid w:val="00A52C39"/>
    <w:rsid w:val="00A53066"/>
    <w:rsid w:val="00A538AA"/>
    <w:rsid w:val="00A5391C"/>
    <w:rsid w:val="00A539DB"/>
    <w:rsid w:val="00A53B5D"/>
    <w:rsid w:val="00A53F92"/>
    <w:rsid w:val="00A54014"/>
    <w:rsid w:val="00A54086"/>
    <w:rsid w:val="00A5422D"/>
    <w:rsid w:val="00A54730"/>
    <w:rsid w:val="00A54752"/>
    <w:rsid w:val="00A5492A"/>
    <w:rsid w:val="00A54D8A"/>
    <w:rsid w:val="00A54E29"/>
    <w:rsid w:val="00A556E8"/>
    <w:rsid w:val="00A55720"/>
    <w:rsid w:val="00A55724"/>
    <w:rsid w:val="00A5601A"/>
    <w:rsid w:val="00A560A4"/>
    <w:rsid w:val="00A56466"/>
    <w:rsid w:val="00A5649F"/>
    <w:rsid w:val="00A56EE9"/>
    <w:rsid w:val="00A57769"/>
    <w:rsid w:val="00A57CCE"/>
    <w:rsid w:val="00A57DC1"/>
    <w:rsid w:val="00A57E2C"/>
    <w:rsid w:val="00A60048"/>
    <w:rsid w:val="00A606D3"/>
    <w:rsid w:val="00A6149B"/>
    <w:rsid w:val="00A615AE"/>
    <w:rsid w:val="00A61B20"/>
    <w:rsid w:val="00A61CF0"/>
    <w:rsid w:val="00A61E1B"/>
    <w:rsid w:val="00A61EBC"/>
    <w:rsid w:val="00A62922"/>
    <w:rsid w:val="00A62C00"/>
    <w:rsid w:val="00A62C5E"/>
    <w:rsid w:val="00A62D96"/>
    <w:rsid w:val="00A62F84"/>
    <w:rsid w:val="00A638D6"/>
    <w:rsid w:val="00A63A54"/>
    <w:rsid w:val="00A63AF7"/>
    <w:rsid w:val="00A63B3B"/>
    <w:rsid w:val="00A64191"/>
    <w:rsid w:val="00A64783"/>
    <w:rsid w:val="00A64E6F"/>
    <w:rsid w:val="00A65688"/>
    <w:rsid w:val="00A65C74"/>
    <w:rsid w:val="00A662D6"/>
    <w:rsid w:val="00A664DA"/>
    <w:rsid w:val="00A6741E"/>
    <w:rsid w:val="00A67751"/>
    <w:rsid w:val="00A6791A"/>
    <w:rsid w:val="00A67A0F"/>
    <w:rsid w:val="00A67E3B"/>
    <w:rsid w:val="00A67ED2"/>
    <w:rsid w:val="00A70338"/>
    <w:rsid w:val="00A70F1E"/>
    <w:rsid w:val="00A710F5"/>
    <w:rsid w:val="00A7138A"/>
    <w:rsid w:val="00A713E8"/>
    <w:rsid w:val="00A714EB"/>
    <w:rsid w:val="00A7194C"/>
    <w:rsid w:val="00A71D2F"/>
    <w:rsid w:val="00A72303"/>
    <w:rsid w:val="00A724E2"/>
    <w:rsid w:val="00A72922"/>
    <w:rsid w:val="00A72A16"/>
    <w:rsid w:val="00A72AD6"/>
    <w:rsid w:val="00A72E3C"/>
    <w:rsid w:val="00A72EFB"/>
    <w:rsid w:val="00A73192"/>
    <w:rsid w:val="00A733C8"/>
    <w:rsid w:val="00A73640"/>
    <w:rsid w:val="00A737F8"/>
    <w:rsid w:val="00A73C94"/>
    <w:rsid w:val="00A742A8"/>
    <w:rsid w:val="00A7449F"/>
    <w:rsid w:val="00A747FF"/>
    <w:rsid w:val="00A74A51"/>
    <w:rsid w:val="00A74AD1"/>
    <w:rsid w:val="00A74CD1"/>
    <w:rsid w:val="00A7511B"/>
    <w:rsid w:val="00A75367"/>
    <w:rsid w:val="00A7546E"/>
    <w:rsid w:val="00A75738"/>
    <w:rsid w:val="00A7574F"/>
    <w:rsid w:val="00A75A22"/>
    <w:rsid w:val="00A761B1"/>
    <w:rsid w:val="00A772F6"/>
    <w:rsid w:val="00A774F4"/>
    <w:rsid w:val="00A777CF"/>
    <w:rsid w:val="00A77FF0"/>
    <w:rsid w:val="00A803FA"/>
    <w:rsid w:val="00A80942"/>
    <w:rsid w:val="00A80A74"/>
    <w:rsid w:val="00A80B72"/>
    <w:rsid w:val="00A80DE0"/>
    <w:rsid w:val="00A8106C"/>
    <w:rsid w:val="00A8129F"/>
    <w:rsid w:val="00A81661"/>
    <w:rsid w:val="00A81724"/>
    <w:rsid w:val="00A81DEA"/>
    <w:rsid w:val="00A82170"/>
    <w:rsid w:val="00A821CF"/>
    <w:rsid w:val="00A824AD"/>
    <w:rsid w:val="00A829CD"/>
    <w:rsid w:val="00A83314"/>
    <w:rsid w:val="00A83459"/>
    <w:rsid w:val="00A8376B"/>
    <w:rsid w:val="00A83A63"/>
    <w:rsid w:val="00A83F0B"/>
    <w:rsid w:val="00A84069"/>
    <w:rsid w:val="00A84319"/>
    <w:rsid w:val="00A84324"/>
    <w:rsid w:val="00A84517"/>
    <w:rsid w:val="00A846D3"/>
    <w:rsid w:val="00A848FD"/>
    <w:rsid w:val="00A849DC"/>
    <w:rsid w:val="00A84A97"/>
    <w:rsid w:val="00A851B7"/>
    <w:rsid w:val="00A85510"/>
    <w:rsid w:val="00A856BF"/>
    <w:rsid w:val="00A85A2F"/>
    <w:rsid w:val="00A85B3D"/>
    <w:rsid w:val="00A85E88"/>
    <w:rsid w:val="00A86076"/>
    <w:rsid w:val="00A860A9"/>
    <w:rsid w:val="00A8632E"/>
    <w:rsid w:val="00A8676E"/>
    <w:rsid w:val="00A868EE"/>
    <w:rsid w:val="00A86916"/>
    <w:rsid w:val="00A86992"/>
    <w:rsid w:val="00A870AC"/>
    <w:rsid w:val="00A870D6"/>
    <w:rsid w:val="00A8718B"/>
    <w:rsid w:val="00A87190"/>
    <w:rsid w:val="00A87250"/>
    <w:rsid w:val="00A87252"/>
    <w:rsid w:val="00A873D0"/>
    <w:rsid w:val="00A87668"/>
    <w:rsid w:val="00A87C1D"/>
    <w:rsid w:val="00A87F5D"/>
    <w:rsid w:val="00A902B1"/>
    <w:rsid w:val="00A9080E"/>
    <w:rsid w:val="00A9084C"/>
    <w:rsid w:val="00A909BA"/>
    <w:rsid w:val="00A90B8F"/>
    <w:rsid w:val="00A910A5"/>
    <w:rsid w:val="00A913DD"/>
    <w:rsid w:val="00A9163F"/>
    <w:rsid w:val="00A916E3"/>
    <w:rsid w:val="00A91EE5"/>
    <w:rsid w:val="00A92182"/>
    <w:rsid w:val="00A92295"/>
    <w:rsid w:val="00A9270A"/>
    <w:rsid w:val="00A929CB"/>
    <w:rsid w:val="00A92B1E"/>
    <w:rsid w:val="00A92D04"/>
    <w:rsid w:val="00A92D49"/>
    <w:rsid w:val="00A932E0"/>
    <w:rsid w:val="00A933CA"/>
    <w:rsid w:val="00A937D6"/>
    <w:rsid w:val="00A93D2C"/>
    <w:rsid w:val="00A94766"/>
    <w:rsid w:val="00A94BBD"/>
    <w:rsid w:val="00A94D44"/>
    <w:rsid w:val="00A958E7"/>
    <w:rsid w:val="00A959A8"/>
    <w:rsid w:val="00A95C1F"/>
    <w:rsid w:val="00A95C98"/>
    <w:rsid w:val="00A96057"/>
    <w:rsid w:val="00A963E6"/>
    <w:rsid w:val="00A964E6"/>
    <w:rsid w:val="00A964F8"/>
    <w:rsid w:val="00A96654"/>
    <w:rsid w:val="00A96F47"/>
    <w:rsid w:val="00A971E8"/>
    <w:rsid w:val="00A97330"/>
    <w:rsid w:val="00A974B4"/>
    <w:rsid w:val="00A97744"/>
    <w:rsid w:val="00A977DA"/>
    <w:rsid w:val="00A97ADC"/>
    <w:rsid w:val="00A97BC6"/>
    <w:rsid w:val="00A97F1D"/>
    <w:rsid w:val="00AA007C"/>
    <w:rsid w:val="00AA0146"/>
    <w:rsid w:val="00AA015A"/>
    <w:rsid w:val="00AA01CC"/>
    <w:rsid w:val="00AA0342"/>
    <w:rsid w:val="00AA0610"/>
    <w:rsid w:val="00AA0769"/>
    <w:rsid w:val="00AA0A1C"/>
    <w:rsid w:val="00AA0CBB"/>
    <w:rsid w:val="00AA1362"/>
    <w:rsid w:val="00AA159A"/>
    <w:rsid w:val="00AA1604"/>
    <w:rsid w:val="00AA2061"/>
    <w:rsid w:val="00AA2209"/>
    <w:rsid w:val="00AA26B5"/>
    <w:rsid w:val="00AA271B"/>
    <w:rsid w:val="00AA295F"/>
    <w:rsid w:val="00AA2BFB"/>
    <w:rsid w:val="00AA2C0E"/>
    <w:rsid w:val="00AA2C39"/>
    <w:rsid w:val="00AA2EBB"/>
    <w:rsid w:val="00AA3487"/>
    <w:rsid w:val="00AA3642"/>
    <w:rsid w:val="00AA36BC"/>
    <w:rsid w:val="00AA3B08"/>
    <w:rsid w:val="00AA3CC3"/>
    <w:rsid w:val="00AA4105"/>
    <w:rsid w:val="00AA4545"/>
    <w:rsid w:val="00AA49F1"/>
    <w:rsid w:val="00AA4EFF"/>
    <w:rsid w:val="00AA5005"/>
    <w:rsid w:val="00AA59D3"/>
    <w:rsid w:val="00AA5B60"/>
    <w:rsid w:val="00AA65A7"/>
    <w:rsid w:val="00AA6DAC"/>
    <w:rsid w:val="00AA7AE0"/>
    <w:rsid w:val="00AA7E57"/>
    <w:rsid w:val="00AB04E4"/>
    <w:rsid w:val="00AB05C9"/>
    <w:rsid w:val="00AB094A"/>
    <w:rsid w:val="00AB0B05"/>
    <w:rsid w:val="00AB0B5B"/>
    <w:rsid w:val="00AB0C97"/>
    <w:rsid w:val="00AB1091"/>
    <w:rsid w:val="00AB1934"/>
    <w:rsid w:val="00AB201F"/>
    <w:rsid w:val="00AB24FA"/>
    <w:rsid w:val="00AB2D16"/>
    <w:rsid w:val="00AB32FF"/>
    <w:rsid w:val="00AB3354"/>
    <w:rsid w:val="00AB35E2"/>
    <w:rsid w:val="00AB366D"/>
    <w:rsid w:val="00AB3799"/>
    <w:rsid w:val="00AB3805"/>
    <w:rsid w:val="00AB431B"/>
    <w:rsid w:val="00AB44AB"/>
    <w:rsid w:val="00AB4CD4"/>
    <w:rsid w:val="00AB53A7"/>
    <w:rsid w:val="00AB5682"/>
    <w:rsid w:val="00AB5685"/>
    <w:rsid w:val="00AB60A6"/>
    <w:rsid w:val="00AB63D6"/>
    <w:rsid w:val="00AB64F1"/>
    <w:rsid w:val="00AB650E"/>
    <w:rsid w:val="00AB6C3A"/>
    <w:rsid w:val="00AB6DFC"/>
    <w:rsid w:val="00AB707A"/>
    <w:rsid w:val="00AB7166"/>
    <w:rsid w:val="00AB73E4"/>
    <w:rsid w:val="00AC037A"/>
    <w:rsid w:val="00AC0B4B"/>
    <w:rsid w:val="00AC0F17"/>
    <w:rsid w:val="00AC1048"/>
    <w:rsid w:val="00AC11CD"/>
    <w:rsid w:val="00AC1489"/>
    <w:rsid w:val="00AC16C1"/>
    <w:rsid w:val="00AC1711"/>
    <w:rsid w:val="00AC199E"/>
    <w:rsid w:val="00AC245C"/>
    <w:rsid w:val="00AC26B8"/>
    <w:rsid w:val="00AC2DCB"/>
    <w:rsid w:val="00AC34BB"/>
    <w:rsid w:val="00AC37B5"/>
    <w:rsid w:val="00AC4091"/>
    <w:rsid w:val="00AC4399"/>
    <w:rsid w:val="00AC45F4"/>
    <w:rsid w:val="00AC47C5"/>
    <w:rsid w:val="00AC4AD1"/>
    <w:rsid w:val="00AC4C88"/>
    <w:rsid w:val="00AC4DAE"/>
    <w:rsid w:val="00AC5365"/>
    <w:rsid w:val="00AC563B"/>
    <w:rsid w:val="00AC5CB0"/>
    <w:rsid w:val="00AC6029"/>
    <w:rsid w:val="00AC6050"/>
    <w:rsid w:val="00AC626A"/>
    <w:rsid w:val="00AC626F"/>
    <w:rsid w:val="00AC6374"/>
    <w:rsid w:val="00AC63E6"/>
    <w:rsid w:val="00AC6E30"/>
    <w:rsid w:val="00AC6ED8"/>
    <w:rsid w:val="00AC7021"/>
    <w:rsid w:val="00AC705D"/>
    <w:rsid w:val="00AC73F8"/>
    <w:rsid w:val="00AC761D"/>
    <w:rsid w:val="00AC7662"/>
    <w:rsid w:val="00AC774F"/>
    <w:rsid w:val="00AC78B1"/>
    <w:rsid w:val="00AC7A86"/>
    <w:rsid w:val="00AC7FE1"/>
    <w:rsid w:val="00AD0030"/>
    <w:rsid w:val="00AD0245"/>
    <w:rsid w:val="00AD0611"/>
    <w:rsid w:val="00AD081F"/>
    <w:rsid w:val="00AD09B4"/>
    <w:rsid w:val="00AD0B01"/>
    <w:rsid w:val="00AD0B1C"/>
    <w:rsid w:val="00AD0DB5"/>
    <w:rsid w:val="00AD107F"/>
    <w:rsid w:val="00AD1208"/>
    <w:rsid w:val="00AD12D1"/>
    <w:rsid w:val="00AD1A18"/>
    <w:rsid w:val="00AD2238"/>
    <w:rsid w:val="00AD233A"/>
    <w:rsid w:val="00AD24DA"/>
    <w:rsid w:val="00AD2B91"/>
    <w:rsid w:val="00AD2D85"/>
    <w:rsid w:val="00AD2FB0"/>
    <w:rsid w:val="00AD321F"/>
    <w:rsid w:val="00AD3902"/>
    <w:rsid w:val="00AD3AF2"/>
    <w:rsid w:val="00AD3B3C"/>
    <w:rsid w:val="00AD40A8"/>
    <w:rsid w:val="00AD45DC"/>
    <w:rsid w:val="00AD4621"/>
    <w:rsid w:val="00AD4943"/>
    <w:rsid w:val="00AD4C53"/>
    <w:rsid w:val="00AD5066"/>
    <w:rsid w:val="00AD532D"/>
    <w:rsid w:val="00AD5541"/>
    <w:rsid w:val="00AD55B3"/>
    <w:rsid w:val="00AD5FF9"/>
    <w:rsid w:val="00AD60CB"/>
    <w:rsid w:val="00AD6785"/>
    <w:rsid w:val="00AD69E1"/>
    <w:rsid w:val="00AD6B10"/>
    <w:rsid w:val="00AD6C6B"/>
    <w:rsid w:val="00AD6DDB"/>
    <w:rsid w:val="00AD7080"/>
    <w:rsid w:val="00AD732C"/>
    <w:rsid w:val="00AD73D0"/>
    <w:rsid w:val="00AD7441"/>
    <w:rsid w:val="00AD7668"/>
    <w:rsid w:val="00AD7CE4"/>
    <w:rsid w:val="00AE0A39"/>
    <w:rsid w:val="00AE1130"/>
    <w:rsid w:val="00AE15F0"/>
    <w:rsid w:val="00AE1A4D"/>
    <w:rsid w:val="00AE1AD6"/>
    <w:rsid w:val="00AE1AD9"/>
    <w:rsid w:val="00AE1D0B"/>
    <w:rsid w:val="00AE1E1C"/>
    <w:rsid w:val="00AE1FB9"/>
    <w:rsid w:val="00AE2280"/>
    <w:rsid w:val="00AE25B4"/>
    <w:rsid w:val="00AE289C"/>
    <w:rsid w:val="00AE2AF9"/>
    <w:rsid w:val="00AE2B28"/>
    <w:rsid w:val="00AE3478"/>
    <w:rsid w:val="00AE3642"/>
    <w:rsid w:val="00AE3E91"/>
    <w:rsid w:val="00AE3E97"/>
    <w:rsid w:val="00AE3EF8"/>
    <w:rsid w:val="00AE41A5"/>
    <w:rsid w:val="00AE41FE"/>
    <w:rsid w:val="00AE42E3"/>
    <w:rsid w:val="00AE440E"/>
    <w:rsid w:val="00AE44C0"/>
    <w:rsid w:val="00AE48CF"/>
    <w:rsid w:val="00AE4DC6"/>
    <w:rsid w:val="00AE51F2"/>
    <w:rsid w:val="00AE52EC"/>
    <w:rsid w:val="00AE54CD"/>
    <w:rsid w:val="00AE561D"/>
    <w:rsid w:val="00AE566A"/>
    <w:rsid w:val="00AE5767"/>
    <w:rsid w:val="00AE5B20"/>
    <w:rsid w:val="00AE5C27"/>
    <w:rsid w:val="00AE5D71"/>
    <w:rsid w:val="00AE60A5"/>
    <w:rsid w:val="00AE665E"/>
    <w:rsid w:val="00AE66CA"/>
    <w:rsid w:val="00AE6E07"/>
    <w:rsid w:val="00AE6EB5"/>
    <w:rsid w:val="00AE6FA8"/>
    <w:rsid w:val="00AE6FDD"/>
    <w:rsid w:val="00AE70E2"/>
    <w:rsid w:val="00AE7142"/>
    <w:rsid w:val="00AE7BC2"/>
    <w:rsid w:val="00AE7D92"/>
    <w:rsid w:val="00AF01EE"/>
    <w:rsid w:val="00AF03FA"/>
    <w:rsid w:val="00AF0514"/>
    <w:rsid w:val="00AF06FC"/>
    <w:rsid w:val="00AF0B5D"/>
    <w:rsid w:val="00AF0CCE"/>
    <w:rsid w:val="00AF1B5D"/>
    <w:rsid w:val="00AF1C07"/>
    <w:rsid w:val="00AF2247"/>
    <w:rsid w:val="00AF2C71"/>
    <w:rsid w:val="00AF2ED3"/>
    <w:rsid w:val="00AF319C"/>
    <w:rsid w:val="00AF3271"/>
    <w:rsid w:val="00AF32F1"/>
    <w:rsid w:val="00AF34F0"/>
    <w:rsid w:val="00AF36A5"/>
    <w:rsid w:val="00AF3CE0"/>
    <w:rsid w:val="00AF3D77"/>
    <w:rsid w:val="00AF3E6F"/>
    <w:rsid w:val="00AF41CA"/>
    <w:rsid w:val="00AF4298"/>
    <w:rsid w:val="00AF4483"/>
    <w:rsid w:val="00AF45A3"/>
    <w:rsid w:val="00AF461A"/>
    <w:rsid w:val="00AF46DC"/>
    <w:rsid w:val="00AF4860"/>
    <w:rsid w:val="00AF4EB1"/>
    <w:rsid w:val="00AF5077"/>
    <w:rsid w:val="00AF5480"/>
    <w:rsid w:val="00AF55DF"/>
    <w:rsid w:val="00AF5630"/>
    <w:rsid w:val="00AF594C"/>
    <w:rsid w:val="00AF5CA4"/>
    <w:rsid w:val="00AF6579"/>
    <w:rsid w:val="00AF69C4"/>
    <w:rsid w:val="00AF70CE"/>
    <w:rsid w:val="00AF7E0C"/>
    <w:rsid w:val="00AF7FBE"/>
    <w:rsid w:val="00B004B9"/>
    <w:rsid w:val="00B007ED"/>
    <w:rsid w:val="00B00870"/>
    <w:rsid w:val="00B008A5"/>
    <w:rsid w:val="00B00B19"/>
    <w:rsid w:val="00B00E10"/>
    <w:rsid w:val="00B00F96"/>
    <w:rsid w:val="00B01584"/>
    <w:rsid w:val="00B0214B"/>
    <w:rsid w:val="00B023E5"/>
    <w:rsid w:val="00B02467"/>
    <w:rsid w:val="00B02698"/>
    <w:rsid w:val="00B02A49"/>
    <w:rsid w:val="00B02B05"/>
    <w:rsid w:val="00B02E12"/>
    <w:rsid w:val="00B02E5B"/>
    <w:rsid w:val="00B02EB8"/>
    <w:rsid w:val="00B02F46"/>
    <w:rsid w:val="00B030B3"/>
    <w:rsid w:val="00B03222"/>
    <w:rsid w:val="00B0386F"/>
    <w:rsid w:val="00B03894"/>
    <w:rsid w:val="00B03BA1"/>
    <w:rsid w:val="00B040CE"/>
    <w:rsid w:val="00B04348"/>
    <w:rsid w:val="00B0491F"/>
    <w:rsid w:val="00B0498A"/>
    <w:rsid w:val="00B0499A"/>
    <w:rsid w:val="00B04E43"/>
    <w:rsid w:val="00B0560B"/>
    <w:rsid w:val="00B05809"/>
    <w:rsid w:val="00B059AD"/>
    <w:rsid w:val="00B05B1F"/>
    <w:rsid w:val="00B05C0E"/>
    <w:rsid w:val="00B0606C"/>
    <w:rsid w:val="00B0607C"/>
    <w:rsid w:val="00B0613F"/>
    <w:rsid w:val="00B0684A"/>
    <w:rsid w:val="00B06B0F"/>
    <w:rsid w:val="00B06C6B"/>
    <w:rsid w:val="00B06FD7"/>
    <w:rsid w:val="00B06FFB"/>
    <w:rsid w:val="00B07225"/>
    <w:rsid w:val="00B076B6"/>
    <w:rsid w:val="00B078BE"/>
    <w:rsid w:val="00B07B3D"/>
    <w:rsid w:val="00B1012C"/>
    <w:rsid w:val="00B10254"/>
    <w:rsid w:val="00B1028D"/>
    <w:rsid w:val="00B10716"/>
    <w:rsid w:val="00B10AC8"/>
    <w:rsid w:val="00B10BA7"/>
    <w:rsid w:val="00B10D94"/>
    <w:rsid w:val="00B10FC9"/>
    <w:rsid w:val="00B11750"/>
    <w:rsid w:val="00B11E51"/>
    <w:rsid w:val="00B11F36"/>
    <w:rsid w:val="00B123AF"/>
    <w:rsid w:val="00B12409"/>
    <w:rsid w:val="00B128A9"/>
    <w:rsid w:val="00B12A8D"/>
    <w:rsid w:val="00B1334F"/>
    <w:rsid w:val="00B135F6"/>
    <w:rsid w:val="00B13872"/>
    <w:rsid w:val="00B13B21"/>
    <w:rsid w:val="00B14030"/>
    <w:rsid w:val="00B14154"/>
    <w:rsid w:val="00B14498"/>
    <w:rsid w:val="00B1467C"/>
    <w:rsid w:val="00B14B7E"/>
    <w:rsid w:val="00B14EC8"/>
    <w:rsid w:val="00B1520E"/>
    <w:rsid w:val="00B15234"/>
    <w:rsid w:val="00B1527F"/>
    <w:rsid w:val="00B1568C"/>
    <w:rsid w:val="00B1571A"/>
    <w:rsid w:val="00B157CB"/>
    <w:rsid w:val="00B15899"/>
    <w:rsid w:val="00B1604B"/>
    <w:rsid w:val="00B162FC"/>
    <w:rsid w:val="00B16505"/>
    <w:rsid w:val="00B16519"/>
    <w:rsid w:val="00B168F7"/>
    <w:rsid w:val="00B17207"/>
    <w:rsid w:val="00B17698"/>
    <w:rsid w:val="00B176A4"/>
    <w:rsid w:val="00B1778C"/>
    <w:rsid w:val="00B17A29"/>
    <w:rsid w:val="00B17FA1"/>
    <w:rsid w:val="00B201A7"/>
    <w:rsid w:val="00B20391"/>
    <w:rsid w:val="00B20473"/>
    <w:rsid w:val="00B206BA"/>
    <w:rsid w:val="00B20997"/>
    <w:rsid w:val="00B2111E"/>
    <w:rsid w:val="00B21160"/>
    <w:rsid w:val="00B21197"/>
    <w:rsid w:val="00B21877"/>
    <w:rsid w:val="00B22398"/>
    <w:rsid w:val="00B229E8"/>
    <w:rsid w:val="00B22A56"/>
    <w:rsid w:val="00B22AA5"/>
    <w:rsid w:val="00B22BB7"/>
    <w:rsid w:val="00B22CEF"/>
    <w:rsid w:val="00B22DDA"/>
    <w:rsid w:val="00B22F53"/>
    <w:rsid w:val="00B23713"/>
    <w:rsid w:val="00B23B5D"/>
    <w:rsid w:val="00B2411C"/>
    <w:rsid w:val="00B2429D"/>
    <w:rsid w:val="00B24358"/>
    <w:rsid w:val="00B243DB"/>
    <w:rsid w:val="00B2497F"/>
    <w:rsid w:val="00B24EBF"/>
    <w:rsid w:val="00B2550E"/>
    <w:rsid w:val="00B25704"/>
    <w:rsid w:val="00B25AB7"/>
    <w:rsid w:val="00B25B68"/>
    <w:rsid w:val="00B25F12"/>
    <w:rsid w:val="00B26327"/>
    <w:rsid w:val="00B2659C"/>
    <w:rsid w:val="00B265BB"/>
    <w:rsid w:val="00B26632"/>
    <w:rsid w:val="00B26652"/>
    <w:rsid w:val="00B267E3"/>
    <w:rsid w:val="00B268BE"/>
    <w:rsid w:val="00B268D3"/>
    <w:rsid w:val="00B26949"/>
    <w:rsid w:val="00B26F32"/>
    <w:rsid w:val="00B27110"/>
    <w:rsid w:val="00B272A9"/>
    <w:rsid w:val="00B2783F"/>
    <w:rsid w:val="00B2788C"/>
    <w:rsid w:val="00B278C9"/>
    <w:rsid w:val="00B27A45"/>
    <w:rsid w:val="00B27B9C"/>
    <w:rsid w:val="00B27C31"/>
    <w:rsid w:val="00B27C68"/>
    <w:rsid w:val="00B27F0A"/>
    <w:rsid w:val="00B27FFD"/>
    <w:rsid w:val="00B300E7"/>
    <w:rsid w:val="00B30247"/>
    <w:rsid w:val="00B306A8"/>
    <w:rsid w:val="00B3089A"/>
    <w:rsid w:val="00B309FF"/>
    <w:rsid w:val="00B30D9F"/>
    <w:rsid w:val="00B316B0"/>
    <w:rsid w:val="00B31C49"/>
    <w:rsid w:val="00B31EA9"/>
    <w:rsid w:val="00B3225F"/>
    <w:rsid w:val="00B3256D"/>
    <w:rsid w:val="00B32576"/>
    <w:rsid w:val="00B3263D"/>
    <w:rsid w:val="00B328FA"/>
    <w:rsid w:val="00B32A1F"/>
    <w:rsid w:val="00B32ABF"/>
    <w:rsid w:val="00B32FA8"/>
    <w:rsid w:val="00B33093"/>
    <w:rsid w:val="00B335F7"/>
    <w:rsid w:val="00B33610"/>
    <w:rsid w:val="00B33C72"/>
    <w:rsid w:val="00B33EDA"/>
    <w:rsid w:val="00B340EB"/>
    <w:rsid w:val="00B34360"/>
    <w:rsid w:val="00B3446E"/>
    <w:rsid w:val="00B34543"/>
    <w:rsid w:val="00B3469A"/>
    <w:rsid w:val="00B3485F"/>
    <w:rsid w:val="00B34B2A"/>
    <w:rsid w:val="00B34BA4"/>
    <w:rsid w:val="00B34BB2"/>
    <w:rsid w:val="00B34C46"/>
    <w:rsid w:val="00B34CF8"/>
    <w:rsid w:val="00B34FB5"/>
    <w:rsid w:val="00B34FD1"/>
    <w:rsid w:val="00B353DF"/>
    <w:rsid w:val="00B35610"/>
    <w:rsid w:val="00B35774"/>
    <w:rsid w:val="00B35BC0"/>
    <w:rsid w:val="00B36829"/>
    <w:rsid w:val="00B3693B"/>
    <w:rsid w:val="00B3702C"/>
    <w:rsid w:val="00B372AF"/>
    <w:rsid w:val="00B3732A"/>
    <w:rsid w:val="00B37A3C"/>
    <w:rsid w:val="00B37B34"/>
    <w:rsid w:val="00B37C11"/>
    <w:rsid w:val="00B37E07"/>
    <w:rsid w:val="00B40451"/>
    <w:rsid w:val="00B40A49"/>
    <w:rsid w:val="00B40D09"/>
    <w:rsid w:val="00B40FBC"/>
    <w:rsid w:val="00B41539"/>
    <w:rsid w:val="00B417E4"/>
    <w:rsid w:val="00B41B25"/>
    <w:rsid w:val="00B41C9C"/>
    <w:rsid w:val="00B41F50"/>
    <w:rsid w:val="00B41F59"/>
    <w:rsid w:val="00B423E2"/>
    <w:rsid w:val="00B42669"/>
    <w:rsid w:val="00B42720"/>
    <w:rsid w:val="00B42EBB"/>
    <w:rsid w:val="00B43337"/>
    <w:rsid w:val="00B434FB"/>
    <w:rsid w:val="00B4370C"/>
    <w:rsid w:val="00B437B4"/>
    <w:rsid w:val="00B43D13"/>
    <w:rsid w:val="00B43D4E"/>
    <w:rsid w:val="00B443FA"/>
    <w:rsid w:val="00B44447"/>
    <w:rsid w:val="00B4451E"/>
    <w:rsid w:val="00B447F7"/>
    <w:rsid w:val="00B448A1"/>
    <w:rsid w:val="00B448CB"/>
    <w:rsid w:val="00B44C99"/>
    <w:rsid w:val="00B44E83"/>
    <w:rsid w:val="00B4533E"/>
    <w:rsid w:val="00B45397"/>
    <w:rsid w:val="00B45567"/>
    <w:rsid w:val="00B456ED"/>
    <w:rsid w:val="00B4573E"/>
    <w:rsid w:val="00B45868"/>
    <w:rsid w:val="00B459F2"/>
    <w:rsid w:val="00B45A86"/>
    <w:rsid w:val="00B45E8C"/>
    <w:rsid w:val="00B45F84"/>
    <w:rsid w:val="00B466D0"/>
    <w:rsid w:val="00B4672A"/>
    <w:rsid w:val="00B47142"/>
    <w:rsid w:val="00B47466"/>
    <w:rsid w:val="00B47884"/>
    <w:rsid w:val="00B479DC"/>
    <w:rsid w:val="00B47EBE"/>
    <w:rsid w:val="00B502B1"/>
    <w:rsid w:val="00B50614"/>
    <w:rsid w:val="00B507F5"/>
    <w:rsid w:val="00B508C4"/>
    <w:rsid w:val="00B509DA"/>
    <w:rsid w:val="00B50DB2"/>
    <w:rsid w:val="00B50DDE"/>
    <w:rsid w:val="00B50E97"/>
    <w:rsid w:val="00B510E0"/>
    <w:rsid w:val="00B51699"/>
    <w:rsid w:val="00B518BB"/>
    <w:rsid w:val="00B51A17"/>
    <w:rsid w:val="00B51F97"/>
    <w:rsid w:val="00B523B5"/>
    <w:rsid w:val="00B5253A"/>
    <w:rsid w:val="00B525F3"/>
    <w:rsid w:val="00B5283B"/>
    <w:rsid w:val="00B5299D"/>
    <w:rsid w:val="00B52B9A"/>
    <w:rsid w:val="00B52E43"/>
    <w:rsid w:val="00B53089"/>
    <w:rsid w:val="00B53792"/>
    <w:rsid w:val="00B53B74"/>
    <w:rsid w:val="00B53BA8"/>
    <w:rsid w:val="00B53BB4"/>
    <w:rsid w:val="00B53BD1"/>
    <w:rsid w:val="00B53D62"/>
    <w:rsid w:val="00B54844"/>
    <w:rsid w:val="00B54F5A"/>
    <w:rsid w:val="00B5543A"/>
    <w:rsid w:val="00B554E5"/>
    <w:rsid w:val="00B5553D"/>
    <w:rsid w:val="00B55760"/>
    <w:rsid w:val="00B55A64"/>
    <w:rsid w:val="00B55AC4"/>
    <w:rsid w:val="00B55DB8"/>
    <w:rsid w:val="00B56459"/>
    <w:rsid w:val="00B56BA9"/>
    <w:rsid w:val="00B56E5E"/>
    <w:rsid w:val="00B572DA"/>
    <w:rsid w:val="00B57663"/>
    <w:rsid w:val="00B576EA"/>
    <w:rsid w:val="00B57949"/>
    <w:rsid w:val="00B604B3"/>
    <w:rsid w:val="00B6065C"/>
    <w:rsid w:val="00B60963"/>
    <w:rsid w:val="00B609C8"/>
    <w:rsid w:val="00B60E96"/>
    <w:rsid w:val="00B612AC"/>
    <w:rsid w:val="00B6153A"/>
    <w:rsid w:val="00B61564"/>
    <w:rsid w:val="00B61723"/>
    <w:rsid w:val="00B61C76"/>
    <w:rsid w:val="00B6219F"/>
    <w:rsid w:val="00B6275F"/>
    <w:rsid w:val="00B6285F"/>
    <w:rsid w:val="00B62EB3"/>
    <w:rsid w:val="00B62F13"/>
    <w:rsid w:val="00B630C3"/>
    <w:rsid w:val="00B642BD"/>
    <w:rsid w:val="00B64468"/>
    <w:rsid w:val="00B645FC"/>
    <w:rsid w:val="00B646BE"/>
    <w:rsid w:val="00B64A81"/>
    <w:rsid w:val="00B64AB2"/>
    <w:rsid w:val="00B64C16"/>
    <w:rsid w:val="00B64E8A"/>
    <w:rsid w:val="00B64EF4"/>
    <w:rsid w:val="00B64FDA"/>
    <w:rsid w:val="00B6538C"/>
    <w:rsid w:val="00B65784"/>
    <w:rsid w:val="00B65DA2"/>
    <w:rsid w:val="00B65E51"/>
    <w:rsid w:val="00B66786"/>
    <w:rsid w:val="00B67420"/>
    <w:rsid w:val="00B67695"/>
    <w:rsid w:val="00B67982"/>
    <w:rsid w:val="00B679A5"/>
    <w:rsid w:val="00B67A33"/>
    <w:rsid w:val="00B67A58"/>
    <w:rsid w:val="00B67ACA"/>
    <w:rsid w:val="00B67C26"/>
    <w:rsid w:val="00B7045A"/>
    <w:rsid w:val="00B705D3"/>
    <w:rsid w:val="00B70CFE"/>
    <w:rsid w:val="00B70DCA"/>
    <w:rsid w:val="00B70E5F"/>
    <w:rsid w:val="00B70E65"/>
    <w:rsid w:val="00B70F66"/>
    <w:rsid w:val="00B71052"/>
    <w:rsid w:val="00B7164D"/>
    <w:rsid w:val="00B717B8"/>
    <w:rsid w:val="00B71B88"/>
    <w:rsid w:val="00B71E1A"/>
    <w:rsid w:val="00B71EF9"/>
    <w:rsid w:val="00B72185"/>
    <w:rsid w:val="00B723AC"/>
    <w:rsid w:val="00B7292E"/>
    <w:rsid w:val="00B72AA5"/>
    <w:rsid w:val="00B72E33"/>
    <w:rsid w:val="00B730C2"/>
    <w:rsid w:val="00B734E1"/>
    <w:rsid w:val="00B738B3"/>
    <w:rsid w:val="00B73A00"/>
    <w:rsid w:val="00B7400F"/>
    <w:rsid w:val="00B740FF"/>
    <w:rsid w:val="00B74694"/>
    <w:rsid w:val="00B7478A"/>
    <w:rsid w:val="00B74C41"/>
    <w:rsid w:val="00B74C89"/>
    <w:rsid w:val="00B75017"/>
    <w:rsid w:val="00B755C4"/>
    <w:rsid w:val="00B755F5"/>
    <w:rsid w:val="00B75680"/>
    <w:rsid w:val="00B75E97"/>
    <w:rsid w:val="00B75FAB"/>
    <w:rsid w:val="00B7608D"/>
    <w:rsid w:val="00B7632A"/>
    <w:rsid w:val="00B763A1"/>
    <w:rsid w:val="00B76D13"/>
    <w:rsid w:val="00B76D17"/>
    <w:rsid w:val="00B777A0"/>
    <w:rsid w:val="00B77970"/>
    <w:rsid w:val="00B779D1"/>
    <w:rsid w:val="00B77D73"/>
    <w:rsid w:val="00B77F00"/>
    <w:rsid w:val="00B80134"/>
    <w:rsid w:val="00B80422"/>
    <w:rsid w:val="00B807B5"/>
    <w:rsid w:val="00B80A82"/>
    <w:rsid w:val="00B80A83"/>
    <w:rsid w:val="00B819E0"/>
    <w:rsid w:val="00B81A68"/>
    <w:rsid w:val="00B81B52"/>
    <w:rsid w:val="00B81BB6"/>
    <w:rsid w:val="00B82032"/>
    <w:rsid w:val="00B8243C"/>
    <w:rsid w:val="00B824F9"/>
    <w:rsid w:val="00B82530"/>
    <w:rsid w:val="00B82B24"/>
    <w:rsid w:val="00B82E70"/>
    <w:rsid w:val="00B830BC"/>
    <w:rsid w:val="00B833F0"/>
    <w:rsid w:val="00B83C30"/>
    <w:rsid w:val="00B83C86"/>
    <w:rsid w:val="00B84059"/>
    <w:rsid w:val="00B8466F"/>
    <w:rsid w:val="00B84AB4"/>
    <w:rsid w:val="00B8508B"/>
    <w:rsid w:val="00B8522F"/>
    <w:rsid w:val="00B85239"/>
    <w:rsid w:val="00B85240"/>
    <w:rsid w:val="00B8529D"/>
    <w:rsid w:val="00B8552E"/>
    <w:rsid w:val="00B8593D"/>
    <w:rsid w:val="00B86232"/>
    <w:rsid w:val="00B8659F"/>
    <w:rsid w:val="00B86BDC"/>
    <w:rsid w:val="00B86C9D"/>
    <w:rsid w:val="00B87041"/>
    <w:rsid w:val="00B87301"/>
    <w:rsid w:val="00B8779B"/>
    <w:rsid w:val="00B8788C"/>
    <w:rsid w:val="00B9005A"/>
    <w:rsid w:val="00B900EA"/>
    <w:rsid w:val="00B90424"/>
    <w:rsid w:val="00B9055A"/>
    <w:rsid w:val="00B909C3"/>
    <w:rsid w:val="00B912E3"/>
    <w:rsid w:val="00B9147E"/>
    <w:rsid w:val="00B91480"/>
    <w:rsid w:val="00B9162A"/>
    <w:rsid w:val="00B91C6F"/>
    <w:rsid w:val="00B91D9B"/>
    <w:rsid w:val="00B91F91"/>
    <w:rsid w:val="00B92101"/>
    <w:rsid w:val="00B92388"/>
    <w:rsid w:val="00B92886"/>
    <w:rsid w:val="00B929E3"/>
    <w:rsid w:val="00B92A07"/>
    <w:rsid w:val="00B92BCD"/>
    <w:rsid w:val="00B93154"/>
    <w:rsid w:val="00B93353"/>
    <w:rsid w:val="00B93530"/>
    <w:rsid w:val="00B9358E"/>
    <w:rsid w:val="00B93764"/>
    <w:rsid w:val="00B9387D"/>
    <w:rsid w:val="00B93AC7"/>
    <w:rsid w:val="00B942D8"/>
    <w:rsid w:val="00B94610"/>
    <w:rsid w:val="00B9466C"/>
    <w:rsid w:val="00B946EC"/>
    <w:rsid w:val="00B94920"/>
    <w:rsid w:val="00B9545B"/>
    <w:rsid w:val="00B95C37"/>
    <w:rsid w:val="00B95F75"/>
    <w:rsid w:val="00B963DC"/>
    <w:rsid w:val="00B96516"/>
    <w:rsid w:val="00B9667A"/>
    <w:rsid w:val="00B96AC6"/>
    <w:rsid w:val="00B96AEB"/>
    <w:rsid w:val="00B96C2B"/>
    <w:rsid w:val="00B96CE9"/>
    <w:rsid w:val="00B96ED5"/>
    <w:rsid w:val="00B9730A"/>
    <w:rsid w:val="00B97CEA"/>
    <w:rsid w:val="00B97D03"/>
    <w:rsid w:val="00B97F16"/>
    <w:rsid w:val="00BA04D1"/>
    <w:rsid w:val="00BA0527"/>
    <w:rsid w:val="00BA09A5"/>
    <w:rsid w:val="00BA0BDB"/>
    <w:rsid w:val="00BA1555"/>
    <w:rsid w:val="00BA1C0B"/>
    <w:rsid w:val="00BA1C2A"/>
    <w:rsid w:val="00BA2407"/>
    <w:rsid w:val="00BA2424"/>
    <w:rsid w:val="00BA2429"/>
    <w:rsid w:val="00BA2792"/>
    <w:rsid w:val="00BA2A62"/>
    <w:rsid w:val="00BA38E7"/>
    <w:rsid w:val="00BA3D7A"/>
    <w:rsid w:val="00BA3FD8"/>
    <w:rsid w:val="00BA4055"/>
    <w:rsid w:val="00BA40B6"/>
    <w:rsid w:val="00BA45F3"/>
    <w:rsid w:val="00BA4795"/>
    <w:rsid w:val="00BA4CD1"/>
    <w:rsid w:val="00BA4D08"/>
    <w:rsid w:val="00BA4E2E"/>
    <w:rsid w:val="00BA583F"/>
    <w:rsid w:val="00BA5A40"/>
    <w:rsid w:val="00BA5C8A"/>
    <w:rsid w:val="00BA5F4C"/>
    <w:rsid w:val="00BA611F"/>
    <w:rsid w:val="00BA61D1"/>
    <w:rsid w:val="00BA7249"/>
    <w:rsid w:val="00BA771A"/>
    <w:rsid w:val="00BA7F4C"/>
    <w:rsid w:val="00BB01C3"/>
    <w:rsid w:val="00BB098F"/>
    <w:rsid w:val="00BB0D23"/>
    <w:rsid w:val="00BB1265"/>
    <w:rsid w:val="00BB1328"/>
    <w:rsid w:val="00BB174D"/>
    <w:rsid w:val="00BB210E"/>
    <w:rsid w:val="00BB24B1"/>
    <w:rsid w:val="00BB24EB"/>
    <w:rsid w:val="00BB2594"/>
    <w:rsid w:val="00BB2FAD"/>
    <w:rsid w:val="00BB3039"/>
    <w:rsid w:val="00BB38B6"/>
    <w:rsid w:val="00BB38C3"/>
    <w:rsid w:val="00BB39AB"/>
    <w:rsid w:val="00BB3B52"/>
    <w:rsid w:val="00BB3CD1"/>
    <w:rsid w:val="00BB4474"/>
    <w:rsid w:val="00BB44A1"/>
    <w:rsid w:val="00BB46B4"/>
    <w:rsid w:val="00BB477F"/>
    <w:rsid w:val="00BB4B16"/>
    <w:rsid w:val="00BB4C09"/>
    <w:rsid w:val="00BB4E19"/>
    <w:rsid w:val="00BB5B78"/>
    <w:rsid w:val="00BB604E"/>
    <w:rsid w:val="00BB62C7"/>
    <w:rsid w:val="00BB64C4"/>
    <w:rsid w:val="00BB69EA"/>
    <w:rsid w:val="00BB6BEC"/>
    <w:rsid w:val="00BB7292"/>
    <w:rsid w:val="00BB737B"/>
    <w:rsid w:val="00BB7CA1"/>
    <w:rsid w:val="00BB7E96"/>
    <w:rsid w:val="00BB7FF3"/>
    <w:rsid w:val="00BC0A56"/>
    <w:rsid w:val="00BC0B68"/>
    <w:rsid w:val="00BC102F"/>
    <w:rsid w:val="00BC10AB"/>
    <w:rsid w:val="00BC17C8"/>
    <w:rsid w:val="00BC18B0"/>
    <w:rsid w:val="00BC1DE9"/>
    <w:rsid w:val="00BC23DF"/>
    <w:rsid w:val="00BC2607"/>
    <w:rsid w:val="00BC26F2"/>
    <w:rsid w:val="00BC3D8B"/>
    <w:rsid w:val="00BC40C2"/>
    <w:rsid w:val="00BC4255"/>
    <w:rsid w:val="00BC42ED"/>
    <w:rsid w:val="00BC4663"/>
    <w:rsid w:val="00BC4839"/>
    <w:rsid w:val="00BC4A00"/>
    <w:rsid w:val="00BC4BE3"/>
    <w:rsid w:val="00BC4D82"/>
    <w:rsid w:val="00BC56BB"/>
    <w:rsid w:val="00BC5E37"/>
    <w:rsid w:val="00BC5E5B"/>
    <w:rsid w:val="00BC5F4E"/>
    <w:rsid w:val="00BC6095"/>
    <w:rsid w:val="00BC635F"/>
    <w:rsid w:val="00BC662E"/>
    <w:rsid w:val="00BC6856"/>
    <w:rsid w:val="00BC6E3B"/>
    <w:rsid w:val="00BC7FAB"/>
    <w:rsid w:val="00BD000A"/>
    <w:rsid w:val="00BD003E"/>
    <w:rsid w:val="00BD00E3"/>
    <w:rsid w:val="00BD0291"/>
    <w:rsid w:val="00BD02DD"/>
    <w:rsid w:val="00BD0884"/>
    <w:rsid w:val="00BD0924"/>
    <w:rsid w:val="00BD0D58"/>
    <w:rsid w:val="00BD0EE2"/>
    <w:rsid w:val="00BD105D"/>
    <w:rsid w:val="00BD115B"/>
    <w:rsid w:val="00BD1EA2"/>
    <w:rsid w:val="00BD2395"/>
    <w:rsid w:val="00BD245A"/>
    <w:rsid w:val="00BD2662"/>
    <w:rsid w:val="00BD2723"/>
    <w:rsid w:val="00BD2AB3"/>
    <w:rsid w:val="00BD30C9"/>
    <w:rsid w:val="00BD31D7"/>
    <w:rsid w:val="00BD3ACC"/>
    <w:rsid w:val="00BD3BDB"/>
    <w:rsid w:val="00BD3C38"/>
    <w:rsid w:val="00BD3DB2"/>
    <w:rsid w:val="00BD3E23"/>
    <w:rsid w:val="00BD42F6"/>
    <w:rsid w:val="00BD464D"/>
    <w:rsid w:val="00BD4906"/>
    <w:rsid w:val="00BD4AE2"/>
    <w:rsid w:val="00BD4DDA"/>
    <w:rsid w:val="00BD5CE0"/>
    <w:rsid w:val="00BD6C60"/>
    <w:rsid w:val="00BD6DE3"/>
    <w:rsid w:val="00BD71DF"/>
    <w:rsid w:val="00BD781D"/>
    <w:rsid w:val="00BD7855"/>
    <w:rsid w:val="00BD7A26"/>
    <w:rsid w:val="00BD7CC2"/>
    <w:rsid w:val="00BD7DD7"/>
    <w:rsid w:val="00BE0482"/>
    <w:rsid w:val="00BE04D9"/>
    <w:rsid w:val="00BE107E"/>
    <w:rsid w:val="00BE1795"/>
    <w:rsid w:val="00BE1D4B"/>
    <w:rsid w:val="00BE23C2"/>
    <w:rsid w:val="00BE2473"/>
    <w:rsid w:val="00BE2607"/>
    <w:rsid w:val="00BE26D9"/>
    <w:rsid w:val="00BE2858"/>
    <w:rsid w:val="00BE29B3"/>
    <w:rsid w:val="00BE2F30"/>
    <w:rsid w:val="00BE30B8"/>
    <w:rsid w:val="00BE350A"/>
    <w:rsid w:val="00BE35A3"/>
    <w:rsid w:val="00BE39DC"/>
    <w:rsid w:val="00BE3B11"/>
    <w:rsid w:val="00BE3CE1"/>
    <w:rsid w:val="00BE3EB9"/>
    <w:rsid w:val="00BE3F61"/>
    <w:rsid w:val="00BE3F93"/>
    <w:rsid w:val="00BE4007"/>
    <w:rsid w:val="00BE452C"/>
    <w:rsid w:val="00BE499A"/>
    <w:rsid w:val="00BE4AD9"/>
    <w:rsid w:val="00BE4E71"/>
    <w:rsid w:val="00BE4F64"/>
    <w:rsid w:val="00BE5260"/>
    <w:rsid w:val="00BE5569"/>
    <w:rsid w:val="00BE570D"/>
    <w:rsid w:val="00BE57C2"/>
    <w:rsid w:val="00BE5DEE"/>
    <w:rsid w:val="00BE620D"/>
    <w:rsid w:val="00BE638A"/>
    <w:rsid w:val="00BE63C1"/>
    <w:rsid w:val="00BE6851"/>
    <w:rsid w:val="00BE6885"/>
    <w:rsid w:val="00BE68A6"/>
    <w:rsid w:val="00BE6C20"/>
    <w:rsid w:val="00BE7496"/>
    <w:rsid w:val="00BE74FC"/>
    <w:rsid w:val="00BE75DA"/>
    <w:rsid w:val="00BE75EC"/>
    <w:rsid w:val="00BF01E0"/>
    <w:rsid w:val="00BF02ED"/>
    <w:rsid w:val="00BF04BB"/>
    <w:rsid w:val="00BF0A54"/>
    <w:rsid w:val="00BF0BE1"/>
    <w:rsid w:val="00BF108F"/>
    <w:rsid w:val="00BF153D"/>
    <w:rsid w:val="00BF1820"/>
    <w:rsid w:val="00BF1C8D"/>
    <w:rsid w:val="00BF1FBE"/>
    <w:rsid w:val="00BF2217"/>
    <w:rsid w:val="00BF26BA"/>
    <w:rsid w:val="00BF2808"/>
    <w:rsid w:val="00BF3233"/>
    <w:rsid w:val="00BF333D"/>
    <w:rsid w:val="00BF344C"/>
    <w:rsid w:val="00BF369B"/>
    <w:rsid w:val="00BF3B3C"/>
    <w:rsid w:val="00BF3BE3"/>
    <w:rsid w:val="00BF3BEE"/>
    <w:rsid w:val="00BF3DE0"/>
    <w:rsid w:val="00BF3E9F"/>
    <w:rsid w:val="00BF3F79"/>
    <w:rsid w:val="00BF42E4"/>
    <w:rsid w:val="00BF4677"/>
    <w:rsid w:val="00BF4712"/>
    <w:rsid w:val="00BF4864"/>
    <w:rsid w:val="00BF4B93"/>
    <w:rsid w:val="00BF4E42"/>
    <w:rsid w:val="00BF5946"/>
    <w:rsid w:val="00BF5A7D"/>
    <w:rsid w:val="00BF5D2F"/>
    <w:rsid w:val="00BF5E5F"/>
    <w:rsid w:val="00BF6541"/>
    <w:rsid w:val="00BF6BB5"/>
    <w:rsid w:val="00BF6DFC"/>
    <w:rsid w:val="00BF6F10"/>
    <w:rsid w:val="00BF7284"/>
    <w:rsid w:val="00BF742B"/>
    <w:rsid w:val="00BF7939"/>
    <w:rsid w:val="00BF7958"/>
    <w:rsid w:val="00BF7B41"/>
    <w:rsid w:val="00BF7B80"/>
    <w:rsid w:val="00BF7D00"/>
    <w:rsid w:val="00BF7D2E"/>
    <w:rsid w:val="00C0004C"/>
    <w:rsid w:val="00C00056"/>
    <w:rsid w:val="00C00205"/>
    <w:rsid w:val="00C00367"/>
    <w:rsid w:val="00C0094A"/>
    <w:rsid w:val="00C009E7"/>
    <w:rsid w:val="00C00AC5"/>
    <w:rsid w:val="00C00CEC"/>
    <w:rsid w:val="00C00EBF"/>
    <w:rsid w:val="00C00F4E"/>
    <w:rsid w:val="00C0155E"/>
    <w:rsid w:val="00C0161F"/>
    <w:rsid w:val="00C016D8"/>
    <w:rsid w:val="00C01AEF"/>
    <w:rsid w:val="00C029FB"/>
    <w:rsid w:val="00C02A25"/>
    <w:rsid w:val="00C02CC2"/>
    <w:rsid w:val="00C0313B"/>
    <w:rsid w:val="00C03404"/>
    <w:rsid w:val="00C03677"/>
    <w:rsid w:val="00C0396D"/>
    <w:rsid w:val="00C03F06"/>
    <w:rsid w:val="00C04209"/>
    <w:rsid w:val="00C043B0"/>
    <w:rsid w:val="00C0456F"/>
    <w:rsid w:val="00C04714"/>
    <w:rsid w:val="00C04753"/>
    <w:rsid w:val="00C049F4"/>
    <w:rsid w:val="00C05070"/>
    <w:rsid w:val="00C05500"/>
    <w:rsid w:val="00C0577A"/>
    <w:rsid w:val="00C05951"/>
    <w:rsid w:val="00C05A9F"/>
    <w:rsid w:val="00C05D92"/>
    <w:rsid w:val="00C05DB9"/>
    <w:rsid w:val="00C05DE9"/>
    <w:rsid w:val="00C06018"/>
    <w:rsid w:val="00C060F6"/>
    <w:rsid w:val="00C0642D"/>
    <w:rsid w:val="00C0682C"/>
    <w:rsid w:val="00C068B8"/>
    <w:rsid w:val="00C068E8"/>
    <w:rsid w:val="00C069FD"/>
    <w:rsid w:val="00C06E20"/>
    <w:rsid w:val="00C07386"/>
    <w:rsid w:val="00C075D1"/>
    <w:rsid w:val="00C07654"/>
    <w:rsid w:val="00C10022"/>
    <w:rsid w:val="00C10100"/>
    <w:rsid w:val="00C10147"/>
    <w:rsid w:val="00C103D0"/>
    <w:rsid w:val="00C1050A"/>
    <w:rsid w:val="00C10A8C"/>
    <w:rsid w:val="00C10B20"/>
    <w:rsid w:val="00C10CE4"/>
    <w:rsid w:val="00C10D21"/>
    <w:rsid w:val="00C11415"/>
    <w:rsid w:val="00C11BAD"/>
    <w:rsid w:val="00C11D6A"/>
    <w:rsid w:val="00C124BA"/>
    <w:rsid w:val="00C12561"/>
    <w:rsid w:val="00C1294B"/>
    <w:rsid w:val="00C12A17"/>
    <w:rsid w:val="00C12ADA"/>
    <w:rsid w:val="00C12AFA"/>
    <w:rsid w:val="00C12BE6"/>
    <w:rsid w:val="00C1386E"/>
    <w:rsid w:val="00C13943"/>
    <w:rsid w:val="00C13AB0"/>
    <w:rsid w:val="00C13BC3"/>
    <w:rsid w:val="00C1426B"/>
    <w:rsid w:val="00C14361"/>
    <w:rsid w:val="00C14761"/>
    <w:rsid w:val="00C14894"/>
    <w:rsid w:val="00C14C72"/>
    <w:rsid w:val="00C14F27"/>
    <w:rsid w:val="00C1503B"/>
    <w:rsid w:val="00C1524F"/>
    <w:rsid w:val="00C15665"/>
    <w:rsid w:val="00C1576D"/>
    <w:rsid w:val="00C15BBE"/>
    <w:rsid w:val="00C15D5A"/>
    <w:rsid w:val="00C164AB"/>
    <w:rsid w:val="00C1652E"/>
    <w:rsid w:val="00C16A8F"/>
    <w:rsid w:val="00C16AA8"/>
    <w:rsid w:val="00C16CA9"/>
    <w:rsid w:val="00C16D86"/>
    <w:rsid w:val="00C16E86"/>
    <w:rsid w:val="00C171B0"/>
    <w:rsid w:val="00C173C7"/>
    <w:rsid w:val="00C17415"/>
    <w:rsid w:val="00C1780C"/>
    <w:rsid w:val="00C17CBA"/>
    <w:rsid w:val="00C17CF5"/>
    <w:rsid w:val="00C17DD8"/>
    <w:rsid w:val="00C17F61"/>
    <w:rsid w:val="00C20176"/>
    <w:rsid w:val="00C203AE"/>
    <w:rsid w:val="00C20546"/>
    <w:rsid w:val="00C2055B"/>
    <w:rsid w:val="00C205AF"/>
    <w:rsid w:val="00C207C4"/>
    <w:rsid w:val="00C2127E"/>
    <w:rsid w:val="00C214E6"/>
    <w:rsid w:val="00C21704"/>
    <w:rsid w:val="00C21842"/>
    <w:rsid w:val="00C2189D"/>
    <w:rsid w:val="00C21A52"/>
    <w:rsid w:val="00C2245E"/>
    <w:rsid w:val="00C2268C"/>
    <w:rsid w:val="00C229E8"/>
    <w:rsid w:val="00C22D6C"/>
    <w:rsid w:val="00C23447"/>
    <w:rsid w:val="00C2395A"/>
    <w:rsid w:val="00C23BDF"/>
    <w:rsid w:val="00C23E72"/>
    <w:rsid w:val="00C2471D"/>
    <w:rsid w:val="00C24DBB"/>
    <w:rsid w:val="00C24E91"/>
    <w:rsid w:val="00C24FD3"/>
    <w:rsid w:val="00C2513F"/>
    <w:rsid w:val="00C25923"/>
    <w:rsid w:val="00C25CCC"/>
    <w:rsid w:val="00C25F62"/>
    <w:rsid w:val="00C261C8"/>
    <w:rsid w:val="00C26361"/>
    <w:rsid w:val="00C264BB"/>
    <w:rsid w:val="00C27176"/>
    <w:rsid w:val="00C272B6"/>
    <w:rsid w:val="00C27490"/>
    <w:rsid w:val="00C275C8"/>
    <w:rsid w:val="00C276E4"/>
    <w:rsid w:val="00C2770C"/>
    <w:rsid w:val="00C277FF"/>
    <w:rsid w:val="00C278C2"/>
    <w:rsid w:val="00C27B19"/>
    <w:rsid w:val="00C3007A"/>
    <w:rsid w:val="00C30F6D"/>
    <w:rsid w:val="00C30F87"/>
    <w:rsid w:val="00C31075"/>
    <w:rsid w:val="00C3132A"/>
    <w:rsid w:val="00C315A6"/>
    <w:rsid w:val="00C31C65"/>
    <w:rsid w:val="00C31FEB"/>
    <w:rsid w:val="00C32242"/>
    <w:rsid w:val="00C32375"/>
    <w:rsid w:val="00C3273B"/>
    <w:rsid w:val="00C32E3F"/>
    <w:rsid w:val="00C33AA1"/>
    <w:rsid w:val="00C33B80"/>
    <w:rsid w:val="00C33B8D"/>
    <w:rsid w:val="00C33BF6"/>
    <w:rsid w:val="00C33CDB"/>
    <w:rsid w:val="00C34511"/>
    <w:rsid w:val="00C34A9A"/>
    <w:rsid w:val="00C34C29"/>
    <w:rsid w:val="00C34D8D"/>
    <w:rsid w:val="00C34EA7"/>
    <w:rsid w:val="00C35117"/>
    <w:rsid w:val="00C3521B"/>
    <w:rsid w:val="00C35710"/>
    <w:rsid w:val="00C3594C"/>
    <w:rsid w:val="00C35A20"/>
    <w:rsid w:val="00C35AFE"/>
    <w:rsid w:val="00C35F1F"/>
    <w:rsid w:val="00C36135"/>
    <w:rsid w:val="00C36702"/>
    <w:rsid w:val="00C36726"/>
    <w:rsid w:val="00C367AD"/>
    <w:rsid w:val="00C367DB"/>
    <w:rsid w:val="00C36D3C"/>
    <w:rsid w:val="00C36DCD"/>
    <w:rsid w:val="00C36FA2"/>
    <w:rsid w:val="00C37177"/>
    <w:rsid w:val="00C374B2"/>
    <w:rsid w:val="00C3758D"/>
    <w:rsid w:val="00C3786C"/>
    <w:rsid w:val="00C400F7"/>
    <w:rsid w:val="00C4013A"/>
    <w:rsid w:val="00C402E6"/>
    <w:rsid w:val="00C40539"/>
    <w:rsid w:val="00C40566"/>
    <w:rsid w:val="00C4072F"/>
    <w:rsid w:val="00C40732"/>
    <w:rsid w:val="00C40B2D"/>
    <w:rsid w:val="00C40D8F"/>
    <w:rsid w:val="00C40E79"/>
    <w:rsid w:val="00C414D6"/>
    <w:rsid w:val="00C41527"/>
    <w:rsid w:val="00C4186F"/>
    <w:rsid w:val="00C418D9"/>
    <w:rsid w:val="00C42089"/>
    <w:rsid w:val="00C4233A"/>
    <w:rsid w:val="00C42CF1"/>
    <w:rsid w:val="00C43303"/>
    <w:rsid w:val="00C43393"/>
    <w:rsid w:val="00C43486"/>
    <w:rsid w:val="00C43836"/>
    <w:rsid w:val="00C44A8B"/>
    <w:rsid w:val="00C44D2C"/>
    <w:rsid w:val="00C45146"/>
    <w:rsid w:val="00C451C2"/>
    <w:rsid w:val="00C4527B"/>
    <w:rsid w:val="00C4528F"/>
    <w:rsid w:val="00C45A82"/>
    <w:rsid w:val="00C45E91"/>
    <w:rsid w:val="00C45F53"/>
    <w:rsid w:val="00C46285"/>
    <w:rsid w:val="00C46410"/>
    <w:rsid w:val="00C46489"/>
    <w:rsid w:val="00C46DD8"/>
    <w:rsid w:val="00C46DFA"/>
    <w:rsid w:val="00C470BA"/>
    <w:rsid w:val="00C47981"/>
    <w:rsid w:val="00C50181"/>
    <w:rsid w:val="00C50337"/>
    <w:rsid w:val="00C5053F"/>
    <w:rsid w:val="00C50935"/>
    <w:rsid w:val="00C50DD1"/>
    <w:rsid w:val="00C512AA"/>
    <w:rsid w:val="00C51496"/>
    <w:rsid w:val="00C514EE"/>
    <w:rsid w:val="00C517D8"/>
    <w:rsid w:val="00C51897"/>
    <w:rsid w:val="00C51B4E"/>
    <w:rsid w:val="00C52368"/>
    <w:rsid w:val="00C526E7"/>
    <w:rsid w:val="00C52E6A"/>
    <w:rsid w:val="00C5306B"/>
    <w:rsid w:val="00C53219"/>
    <w:rsid w:val="00C53867"/>
    <w:rsid w:val="00C538F6"/>
    <w:rsid w:val="00C53949"/>
    <w:rsid w:val="00C53E33"/>
    <w:rsid w:val="00C53FA1"/>
    <w:rsid w:val="00C54385"/>
    <w:rsid w:val="00C545D0"/>
    <w:rsid w:val="00C54852"/>
    <w:rsid w:val="00C54A71"/>
    <w:rsid w:val="00C5512F"/>
    <w:rsid w:val="00C55BC5"/>
    <w:rsid w:val="00C55E3F"/>
    <w:rsid w:val="00C56B82"/>
    <w:rsid w:val="00C56BB8"/>
    <w:rsid w:val="00C56C61"/>
    <w:rsid w:val="00C57018"/>
    <w:rsid w:val="00C57660"/>
    <w:rsid w:val="00C57DFC"/>
    <w:rsid w:val="00C601F4"/>
    <w:rsid w:val="00C60318"/>
    <w:rsid w:val="00C6082B"/>
    <w:rsid w:val="00C61063"/>
    <w:rsid w:val="00C6170D"/>
    <w:rsid w:val="00C6175C"/>
    <w:rsid w:val="00C61A27"/>
    <w:rsid w:val="00C61DDC"/>
    <w:rsid w:val="00C62A01"/>
    <w:rsid w:val="00C62A02"/>
    <w:rsid w:val="00C62A77"/>
    <w:rsid w:val="00C62F08"/>
    <w:rsid w:val="00C62F3E"/>
    <w:rsid w:val="00C63C75"/>
    <w:rsid w:val="00C63E91"/>
    <w:rsid w:val="00C64263"/>
    <w:rsid w:val="00C64312"/>
    <w:rsid w:val="00C6459D"/>
    <w:rsid w:val="00C6463B"/>
    <w:rsid w:val="00C65162"/>
    <w:rsid w:val="00C6535D"/>
    <w:rsid w:val="00C654C8"/>
    <w:rsid w:val="00C654DE"/>
    <w:rsid w:val="00C659F1"/>
    <w:rsid w:val="00C65D2F"/>
    <w:rsid w:val="00C66D34"/>
    <w:rsid w:val="00C66DF7"/>
    <w:rsid w:val="00C66DFF"/>
    <w:rsid w:val="00C67245"/>
    <w:rsid w:val="00C6742D"/>
    <w:rsid w:val="00C6754F"/>
    <w:rsid w:val="00C67B47"/>
    <w:rsid w:val="00C67D6F"/>
    <w:rsid w:val="00C67D91"/>
    <w:rsid w:val="00C703DF"/>
    <w:rsid w:val="00C7095F"/>
    <w:rsid w:val="00C70B9B"/>
    <w:rsid w:val="00C70E62"/>
    <w:rsid w:val="00C712EE"/>
    <w:rsid w:val="00C71AF0"/>
    <w:rsid w:val="00C71B59"/>
    <w:rsid w:val="00C71B62"/>
    <w:rsid w:val="00C71D91"/>
    <w:rsid w:val="00C71DEB"/>
    <w:rsid w:val="00C722CC"/>
    <w:rsid w:val="00C72820"/>
    <w:rsid w:val="00C72A98"/>
    <w:rsid w:val="00C72AAC"/>
    <w:rsid w:val="00C72D20"/>
    <w:rsid w:val="00C72FA6"/>
    <w:rsid w:val="00C73136"/>
    <w:rsid w:val="00C7332D"/>
    <w:rsid w:val="00C734E6"/>
    <w:rsid w:val="00C736C0"/>
    <w:rsid w:val="00C736FB"/>
    <w:rsid w:val="00C738B7"/>
    <w:rsid w:val="00C73AD9"/>
    <w:rsid w:val="00C73BE5"/>
    <w:rsid w:val="00C73EDB"/>
    <w:rsid w:val="00C73F9D"/>
    <w:rsid w:val="00C74191"/>
    <w:rsid w:val="00C74338"/>
    <w:rsid w:val="00C744C2"/>
    <w:rsid w:val="00C74561"/>
    <w:rsid w:val="00C7477E"/>
    <w:rsid w:val="00C74A66"/>
    <w:rsid w:val="00C75D9B"/>
    <w:rsid w:val="00C75DB1"/>
    <w:rsid w:val="00C75E71"/>
    <w:rsid w:val="00C76003"/>
    <w:rsid w:val="00C7638E"/>
    <w:rsid w:val="00C76546"/>
    <w:rsid w:val="00C7695D"/>
    <w:rsid w:val="00C77260"/>
    <w:rsid w:val="00C774B8"/>
    <w:rsid w:val="00C800F0"/>
    <w:rsid w:val="00C808BF"/>
    <w:rsid w:val="00C808D3"/>
    <w:rsid w:val="00C80A04"/>
    <w:rsid w:val="00C80A6B"/>
    <w:rsid w:val="00C80EA6"/>
    <w:rsid w:val="00C80F52"/>
    <w:rsid w:val="00C811B1"/>
    <w:rsid w:val="00C81441"/>
    <w:rsid w:val="00C8148C"/>
    <w:rsid w:val="00C81E59"/>
    <w:rsid w:val="00C8210E"/>
    <w:rsid w:val="00C83104"/>
    <w:rsid w:val="00C8367C"/>
    <w:rsid w:val="00C83A5B"/>
    <w:rsid w:val="00C83B1C"/>
    <w:rsid w:val="00C83D24"/>
    <w:rsid w:val="00C83F1F"/>
    <w:rsid w:val="00C84199"/>
    <w:rsid w:val="00C841B8"/>
    <w:rsid w:val="00C84592"/>
    <w:rsid w:val="00C84716"/>
    <w:rsid w:val="00C848FB"/>
    <w:rsid w:val="00C84A17"/>
    <w:rsid w:val="00C84B8A"/>
    <w:rsid w:val="00C850F8"/>
    <w:rsid w:val="00C8563F"/>
    <w:rsid w:val="00C85640"/>
    <w:rsid w:val="00C8576B"/>
    <w:rsid w:val="00C859DB"/>
    <w:rsid w:val="00C8600D"/>
    <w:rsid w:val="00C86315"/>
    <w:rsid w:val="00C8631D"/>
    <w:rsid w:val="00C8666F"/>
    <w:rsid w:val="00C86678"/>
    <w:rsid w:val="00C86C6D"/>
    <w:rsid w:val="00C86FBF"/>
    <w:rsid w:val="00C87394"/>
    <w:rsid w:val="00C876C2"/>
    <w:rsid w:val="00C87D58"/>
    <w:rsid w:val="00C87DCE"/>
    <w:rsid w:val="00C901CA"/>
    <w:rsid w:val="00C90354"/>
    <w:rsid w:val="00C904FF"/>
    <w:rsid w:val="00C90D40"/>
    <w:rsid w:val="00C91186"/>
    <w:rsid w:val="00C9150F"/>
    <w:rsid w:val="00C916AF"/>
    <w:rsid w:val="00C916B3"/>
    <w:rsid w:val="00C91E14"/>
    <w:rsid w:val="00C91E65"/>
    <w:rsid w:val="00C91FF4"/>
    <w:rsid w:val="00C9226E"/>
    <w:rsid w:val="00C9234D"/>
    <w:rsid w:val="00C923EB"/>
    <w:rsid w:val="00C925A9"/>
    <w:rsid w:val="00C92865"/>
    <w:rsid w:val="00C92F83"/>
    <w:rsid w:val="00C93661"/>
    <w:rsid w:val="00C936C9"/>
    <w:rsid w:val="00C93B47"/>
    <w:rsid w:val="00C93D3D"/>
    <w:rsid w:val="00C949BF"/>
    <w:rsid w:val="00C94B6A"/>
    <w:rsid w:val="00C952CC"/>
    <w:rsid w:val="00C955E3"/>
    <w:rsid w:val="00C956D0"/>
    <w:rsid w:val="00C95931"/>
    <w:rsid w:val="00C95B2F"/>
    <w:rsid w:val="00C9620E"/>
    <w:rsid w:val="00C968D7"/>
    <w:rsid w:val="00C96B4F"/>
    <w:rsid w:val="00C96D6B"/>
    <w:rsid w:val="00C96F13"/>
    <w:rsid w:val="00C96FB4"/>
    <w:rsid w:val="00C97C57"/>
    <w:rsid w:val="00CA0092"/>
    <w:rsid w:val="00CA0189"/>
    <w:rsid w:val="00CA0367"/>
    <w:rsid w:val="00CA0443"/>
    <w:rsid w:val="00CA0DAC"/>
    <w:rsid w:val="00CA1393"/>
    <w:rsid w:val="00CA18B7"/>
    <w:rsid w:val="00CA1A7B"/>
    <w:rsid w:val="00CA1AA7"/>
    <w:rsid w:val="00CA2045"/>
    <w:rsid w:val="00CA272C"/>
    <w:rsid w:val="00CA2B64"/>
    <w:rsid w:val="00CA3717"/>
    <w:rsid w:val="00CA39F5"/>
    <w:rsid w:val="00CA404E"/>
    <w:rsid w:val="00CA4355"/>
    <w:rsid w:val="00CA45D3"/>
    <w:rsid w:val="00CA47AA"/>
    <w:rsid w:val="00CA4A74"/>
    <w:rsid w:val="00CA5121"/>
    <w:rsid w:val="00CA58B7"/>
    <w:rsid w:val="00CA5A41"/>
    <w:rsid w:val="00CA5C34"/>
    <w:rsid w:val="00CA5F63"/>
    <w:rsid w:val="00CA6022"/>
    <w:rsid w:val="00CA6AF1"/>
    <w:rsid w:val="00CA6F7B"/>
    <w:rsid w:val="00CA70F5"/>
    <w:rsid w:val="00CA732D"/>
    <w:rsid w:val="00CA79FE"/>
    <w:rsid w:val="00CA7A03"/>
    <w:rsid w:val="00CA7E27"/>
    <w:rsid w:val="00CB0341"/>
    <w:rsid w:val="00CB052C"/>
    <w:rsid w:val="00CB0668"/>
    <w:rsid w:val="00CB0717"/>
    <w:rsid w:val="00CB0738"/>
    <w:rsid w:val="00CB0A4F"/>
    <w:rsid w:val="00CB0FA4"/>
    <w:rsid w:val="00CB1162"/>
    <w:rsid w:val="00CB13B4"/>
    <w:rsid w:val="00CB13D1"/>
    <w:rsid w:val="00CB1B8B"/>
    <w:rsid w:val="00CB220E"/>
    <w:rsid w:val="00CB25DF"/>
    <w:rsid w:val="00CB282F"/>
    <w:rsid w:val="00CB29F6"/>
    <w:rsid w:val="00CB2AF9"/>
    <w:rsid w:val="00CB2E97"/>
    <w:rsid w:val="00CB324C"/>
    <w:rsid w:val="00CB36CB"/>
    <w:rsid w:val="00CB3BEC"/>
    <w:rsid w:val="00CB431A"/>
    <w:rsid w:val="00CB4329"/>
    <w:rsid w:val="00CB43D9"/>
    <w:rsid w:val="00CB4A7F"/>
    <w:rsid w:val="00CB4B54"/>
    <w:rsid w:val="00CB4CEA"/>
    <w:rsid w:val="00CB5702"/>
    <w:rsid w:val="00CB58DE"/>
    <w:rsid w:val="00CB5D5E"/>
    <w:rsid w:val="00CB633C"/>
    <w:rsid w:val="00CB6418"/>
    <w:rsid w:val="00CB667B"/>
    <w:rsid w:val="00CB6DAD"/>
    <w:rsid w:val="00CB7A4C"/>
    <w:rsid w:val="00CB7D55"/>
    <w:rsid w:val="00CC017F"/>
    <w:rsid w:val="00CC01E0"/>
    <w:rsid w:val="00CC07CB"/>
    <w:rsid w:val="00CC1112"/>
    <w:rsid w:val="00CC12CD"/>
    <w:rsid w:val="00CC136D"/>
    <w:rsid w:val="00CC1C38"/>
    <w:rsid w:val="00CC1C4E"/>
    <w:rsid w:val="00CC1E66"/>
    <w:rsid w:val="00CC1FDC"/>
    <w:rsid w:val="00CC2473"/>
    <w:rsid w:val="00CC2B9C"/>
    <w:rsid w:val="00CC2BD2"/>
    <w:rsid w:val="00CC3055"/>
    <w:rsid w:val="00CC3285"/>
    <w:rsid w:val="00CC3C54"/>
    <w:rsid w:val="00CC3F3D"/>
    <w:rsid w:val="00CC3F5C"/>
    <w:rsid w:val="00CC42E0"/>
    <w:rsid w:val="00CC49BF"/>
    <w:rsid w:val="00CC4FFF"/>
    <w:rsid w:val="00CC5B4C"/>
    <w:rsid w:val="00CC5D7B"/>
    <w:rsid w:val="00CC5DF0"/>
    <w:rsid w:val="00CC63A8"/>
    <w:rsid w:val="00CC6801"/>
    <w:rsid w:val="00CC69E9"/>
    <w:rsid w:val="00CC6D44"/>
    <w:rsid w:val="00CC6FD2"/>
    <w:rsid w:val="00CC716B"/>
    <w:rsid w:val="00CC7187"/>
    <w:rsid w:val="00CC764C"/>
    <w:rsid w:val="00CC7FCF"/>
    <w:rsid w:val="00CD00F9"/>
    <w:rsid w:val="00CD011D"/>
    <w:rsid w:val="00CD0851"/>
    <w:rsid w:val="00CD0FEB"/>
    <w:rsid w:val="00CD17CC"/>
    <w:rsid w:val="00CD1A0F"/>
    <w:rsid w:val="00CD1EFB"/>
    <w:rsid w:val="00CD2856"/>
    <w:rsid w:val="00CD29D7"/>
    <w:rsid w:val="00CD2D16"/>
    <w:rsid w:val="00CD2D3E"/>
    <w:rsid w:val="00CD2EA2"/>
    <w:rsid w:val="00CD3012"/>
    <w:rsid w:val="00CD31BC"/>
    <w:rsid w:val="00CD3565"/>
    <w:rsid w:val="00CD3DBD"/>
    <w:rsid w:val="00CD43DC"/>
    <w:rsid w:val="00CD44EB"/>
    <w:rsid w:val="00CD497E"/>
    <w:rsid w:val="00CD516B"/>
    <w:rsid w:val="00CD53D4"/>
    <w:rsid w:val="00CD545C"/>
    <w:rsid w:val="00CD55F2"/>
    <w:rsid w:val="00CD569C"/>
    <w:rsid w:val="00CD5ABD"/>
    <w:rsid w:val="00CD63E5"/>
    <w:rsid w:val="00CD68FE"/>
    <w:rsid w:val="00CD6D14"/>
    <w:rsid w:val="00CD7705"/>
    <w:rsid w:val="00CD7768"/>
    <w:rsid w:val="00CD77CD"/>
    <w:rsid w:val="00CD7872"/>
    <w:rsid w:val="00CD7CB1"/>
    <w:rsid w:val="00CD7CE2"/>
    <w:rsid w:val="00CE01EA"/>
    <w:rsid w:val="00CE0AAC"/>
    <w:rsid w:val="00CE0C2F"/>
    <w:rsid w:val="00CE0E9B"/>
    <w:rsid w:val="00CE1413"/>
    <w:rsid w:val="00CE1463"/>
    <w:rsid w:val="00CE148A"/>
    <w:rsid w:val="00CE169C"/>
    <w:rsid w:val="00CE1A4E"/>
    <w:rsid w:val="00CE1E63"/>
    <w:rsid w:val="00CE20BE"/>
    <w:rsid w:val="00CE2821"/>
    <w:rsid w:val="00CE2AB5"/>
    <w:rsid w:val="00CE2E79"/>
    <w:rsid w:val="00CE31F9"/>
    <w:rsid w:val="00CE32C1"/>
    <w:rsid w:val="00CE338F"/>
    <w:rsid w:val="00CE33F5"/>
    <w:rsid w:val="00CE3444"/>
    <w:rsid w:val="00CE34D1"/>
    <w:rsid w:val="00CE3998"/>
    <w:rsid w:val="00CE3B33"/>
    <w:rsid w:val="00CE3C05"/>
    <w:rsid w:val="00CE3C56"/>
    <w:rsid w:val="00CE3DD3"/>
    <w:rsid w:val="00CE3FBF"/>
    <w:rsid w:val="00CE4217"/>
    <w:rsid w:val="00CE4B7E"/>
    <w:rsid w:val="00CE4C89"/>
    <w:rsid w:val="00CE5575"/>
    <w:rsid w:val="00CE5C6E"/>
    <w:rsid w:val="00CE5DAC"/>
    <w:rsid w:val="00CE600F"/>
    <w:rsid w:val="00CE63B6"/>
    <w:rsid w:val="00CE6653"/>
    <w:rsid w:val="00CE668C"/>
    <w:rsid w:val="00CE69AC"/>
    <w:rsid w:val="00CE6A8F"/>
    <w:rsid w:val="00CE6AB5"/>
    <w:rsid w:val="00CE6B6D"/>
    <w:rsid w:val="00CE6D51"/>
    <w:rsid w:val="00CE6DCD"/>
    <w:rsid w:val="00CE732C"/>
    <w:rsid w:val="00CE7434"/>
    <w:rsid w:val="00CE7845"/>
    <w:rsid w:val="00CE7CB2"/>
    <w:rsid w:val="00CE7CC0"/>
    <w:rsid w:val="00CE7EC0"/>
    <w:rsid w:val="00CE7F89"/>
    <w:rsid w:val="00CF0309"/>
    <w:rsid w:val="00CF057A"/>
    <w:rsid w:val="00CF0637"/>
    <w:rsid w:val="00CF0A9E"/>
    <w:rsid w:val="00CF160B"/>
    <w:rsid w:val="00CF1A72"/>
    <w:rsid w:val="00CF2151"/>
    <w:rsid w:val="00CF29BA"/>
    <w:rsid w:val="00CF2A6A"/>
    <w:rsid w:val="00CF2AA8"/>
    <w:rsid w:val="00CF33BF"/>
    <w:rsid w:val="00CF3DC3"/>
    <w:rsid w:val="00CF3E40"/>
    <w:rsid w:val="00CF3F04"/>
    <w:rsid w:val="00CF3FAD"/>
    <w:rsid w:val="00CF409B"/>
    <w:rsid w:val="00CF44C3"/>
    <w:rsid w:val="00CF4665"/>
    <w:rsid w:val="00CF46E7"/>
    <w:rsid w:val="00CF4EE5"/>
    <w:rsid w:val="00CF50B7"/>
    <w:rsid w:val="00CF5174"/>
    <w:rsid w:val="00CF52D7"/>
    <w:rsid w:val="00CF5356"/>
    <w:rsid w:val="00CF5F41"/>
    <w:rsid w:val="00CF6651"/>
    <w:rsid w:val="00CF68C6"/>
    <w:rsid w:val="00CF693C"/>
    <w:rsid w:val="00CF6972"/>
    <w:rsid w:val="00CF6B54"/>
    <w:rsid w:val="00CF718B"/>
    <w:rsid w:val="00CF7313"/>
    <w:rsid w:val="00CF7486"/>
    <w:rsid w:val="00CF7812"/>
    <w:rsid w:val="00CF7A7D"/>
    <w:rsid w:val="00CF7DC2"/>
    <w:rsid w:val="00D003E1"/>
    <w:rsid w:val="00D004B2"/>
    <w:rsid w:val="00D00B77"/>
    <w:rsid w:val="00D00BDD"/>
    <w:rsid w:val="00D0130F"/>
    <w:rsid w:val="00D01527"/>
    <w:rsid w:val="00D016AB"/>
    <w:rsid w:val="00D01739"/>
    <w:rsid w:val="00D01D3C"/>
    <w:rsid w:val="00D01D9C"/>
    <w:rsid w:val="00D01F11"/>
    <w:rsid w:val="00D02138"/>
    <w:rsid w:val="00D02143"/>
    <w:rsid w:val="00D02392"/>
    <w:rsid w:val="00D02817"/>
    <w:rsid w:val="00D02B09"/>
    <w:rsid w:val="00D02E53"/>
    <w:rsid w:val="00D0341F"/>
    <w:rsid w:val="00D0365F"/>
    <w:rsid w:val="00D0367F"/>
    <w:rsid w:val="00D037F0"/>
    <w:rsid w:val="00D03AC5"/>
    <w:rsid w:val="00D03CB2"/>
    <w:rsid w:val="00D03CD1"/>
    <w:rsid w:val="00D03D84"/>
    <w:rsid w:val="00D03DE3"/>
    <w:rsid w:val="00D04217"/>
    <w:rsid w:val="00D04277"/>
    <w:rsid w:val="00D0464A"/>
    <w:rsid w:val="00D04881"/>
    <w:rsid w:val="00D05743"/>
    <w:rsid w:val="00D05C09"/>
    <w:rsid w:val="00D05E64"/>
    <w:rsid w:val="00D06987"/>
    <w:rsid w:val="00D06AED"/>
    <w:rsid w:val="00D06B14"/>
    <w:rsid w:val="00D0727F"/>
    <w:rsid w:val="00D078BA"/>
    <w:rsid w:val="00D1068B"/>
    <w:rsid w:val="00D10919"/>
    <w:rsid w:val="00D113D1"/>
    <w:rsid w:val="00D11406"/>
    <w:rsid w:val="00D1160E"/>
    <w:rsid w:val="00D11722"/>
    <w:rsid w:val="00D11B1B"/>
    <w:rsid w:val="00D11F8E"/>
    <w:rsid w:val="00D1200E"/>
    <w:rsid w:val="00D1279C"/>
    <w:rsid w:val="00D12974"/>
    <w:rsid w:val="00D12B73"/>
    <w:rsid w:val="00D12C20"/>
    <w:rsid w:val="00D130E5"/>
    <w:rsid w:val="00D136BD"/>
    <w:rsid w:val="00D1375A"/>
    <w:rsid w:val="00D13BE0"/>
    <w:rsid w:val="00D13C4C"/>
    <w:rsid w:val="00D13E29"/>
    <w:rsid w:val="00D14153"/>
    <w:rsid w:val="00D14827"/>
    <w:rsid w:val="00D14B0B"/>
    <w:rsid w:val="00D14B72"/>
    <w:rsid w:val="00D1557C"/>
    <w:rsid w:val="00D1571F"/>
    <w:rsid w:val="00D157EF"/>
    <w:rsid w:val="00D15EE4"/>
    <w:rsid w:val="00D16051"/>
    <w:rsid w:val="00D161B0"/>
    <w:rsid w:val="00D164FB"/>
    <w:rsid w:val="00D1696C"/>
    <w:rsid w:val="00D16F82"/>
    <w:rsid w:val="00D173DB"/>
    <w:rsid w:val="00D1741F"/>
    <w:rsid w:val="00D1794E"/>
    <w:rsid w:val="00D17A2D"/>
    <w:rsid w:val="00D17DB9"/>
    <w:rsid w:val="00D20340"/>
    <w:rsid w:val="00D20347"/>
    <w:rsid w:val="00D2083B"/>
    <w:rsid w:val="00D20AF2"/>
    <w:rsid w:val="00D20AF6"/>
    <w:rsid w:val="00D20C01"/>
    <w:rsid w:val="00D20C48"/>
    <w:rsid w:val="00D2103E"/>
    <w:rsid w:val="00D2189F"/>
    <w:rsid w:val="00D2199F"/>
    <w:rsid w:val="00D22213"/>
    <w:rsid w:val="00D222EE"/>
    <w:rsid w:val="00D2237B"/>
    <w:rsid w:val="00D227A7"/>
    <w:rsid w:val="00D23507"/>
    <w:rsid w:val="00D236E3"/>
    <w:rsid w:val="00D24204"/>
    <w:rsid w:val="00D24869"/>
    <w:rsid w:val="00D24B11"/>
    <w:rsid w:val="00D25FC9"/>
    <w:rsid w:val="00D2622C"/>
    <w:rsid w:val="00D26536"/>
    <w:rsid w:val="00D26CA2"/>
    <w:rsid w:val="00D27033"/>
    <w:rsid w:val="00D271DF"/>
    <w:rsid w:val="00D30A57"/>
    <w:rsid w:val="00D30A67"/>
    <w:rsid w:val="00D30F30"/>
    <w:rsid w:val="00D319DC"/>
    <w:rsid w:val="00D31F27"/>
    <w:rsid w:val="00D321EC"/>
    <w:rsid w:val="00D321F0"/>
    <w:rsid w:val="00D323CE"/>
    <w:rsid w:val="00D328EC"/>
    <w:rsid w:val="00D32968"/>
    <w:rsid w:val="00D32B3B"/>
    <w:rsid w:val="00D32DC4"/>
    <w:rsid w:val="00D32EFE"/>
    <w:rsid w:val="00D33098"/>
    <w:rsid w:val="00D33256"/>
    <w:rsid w:val="00D33BCA"/>
    <w:rsid w:val="00D33C1D"/>
    <w:rsid w:val="00D3403E"/>
    <w:rsid w:val="00D34714"/>
    <w:rsid w:val="00D3474D"/>
    <w:rsid w:val="00D34B88"/>
    <w:rsid w:val="00D3504B"/>
    <w:rsid w:val="00D35546"/>
    <w:rsid w:val="00D3568C"/>
    <w:rsid w:val="00D35BED"/>
    <w:rsid w:val="00D35DBC"/>
    <w:rsid w:val="00D35EA4"/>
    <w:rsid w:val="00D3614D"/>
    <w:rsid w:val="00D36257"/>
    <w:rsid w:val="00D36280"/>
    <w:rsid w:val="00D36502"/>
    <w:rsid w:val="00D366F9"/>
    <w:rsid w:val="00D36818"/>
    <w:rsid w:val="00D36D28"/>
    <w:rsid w:val="00D3742C"/>
    <w:rsid w:val="00D37A70"/>
    <w:rsid w:val="00D37D16"/>
    <w:rsid w:val="00D37EF4"/>
    <w:rsid w:val="00D40176"/>
    <w:rsid w:val="00D402B4"/>
    <w:rsid w:val="00D40401"/>
    <w:rsid w:val="00D404BB"/>
    <w:rsid w:val="00D40BC8"/>
    <w:rsid w:val="00D40D5F"/>
    <w:rsid w:val="00D40F53"/>
    <w:rsid w:val="00D40F59"/>
    <w:rsid w:val="00D41507"/>
    <w:rsid w:val="00D416F2"/>
    <w:rsid w:val="00D41BDF"/>
    <w:rsid w:val="00D41DC7"/>
    <w:rsid w:val="00D42021"/>
    <w:rsid w:val="00D424E6"/>
    <w:rsid w:val="00D42661"/>
    <w:rsid w:val="00D42862"/>
    <w:rsid w:val="00D42E11"/>
    <w:rsid w:val="00D42F60"/>
    <w:rsid w:val="00D43009"/>
    <w:rsid w:val="00D43544"/>
    <w:rsid w:val="00D44757"/>
    <w:rsid w:val="00D44870"/>
    <w:rsid w:val="00D44B62"/>
    <w:rsid w:val="00D44B6B"/>
    <w:rsid w:val="00D44B6F"/>
    <w:rsid w:val="00D44E37"/>
    <w:rsid w:val="00D45519"/>
    <w:rsid w:val="00D45699"/>
    <w:rsid w:val="00D456C6"/>
    <w:rsid w:val="00D45900"/>
    <w:rsid w:val="00D4593A"/>
    <w:rsid w:val="00D45A78"/>
    <w:rsid w:val="00D45BFA"/>
    <w:rsid w:val="00D45E23"/>
    <w:rsid w:val="00D46127"/>
    <w:rsid w:val="00D46372"/>
    <w:rsid w:val="00D4647C"/>
    <w:rsid w:val="00D4653D"/>
    <w:rsid w:val="00D467A9"/>
    <w:rsid w:val="00D4683F"/>
    <w:rsid w:val="00D46ABD"/>
    <w:rsid w:val="00D46F78"/>
    <w:rsid w:val="00D46FAB"/>
    <w:rsid w:val="00D46FE0"/>
    <w:rsid w:val="00D47380"/>
    <w:rsid w:val="00D47668"/>
    <w:rsid w:val="00D4785F"/>
    <w:rsid w:val="00D47A07"/>
    <w:rsid w:val="00D47C78"/>
    <w:rsid w:val="00D47E0C"/>
    <w:rsid w:val="00D47FBD"/>
    <w:rsid w:val="00D50022"/>
    <w:rsid w:val="00D50176"/>
    <w:rsid w:val="00D502EE"/>
    <w:rsid w:val="00D50E53"/>
    <w:rsid w:val="00D51699"/>
    <w:rsid w:val="00D529C3"/>
    <w:rsid w:val="00D53A32"/>
    <w:rsid w:val="00D542AE"/>
    <w:rsid w:val="00D544FB"/>
    <w:rsid w:val="00D54559"/>
    <w:rsid w:val="00D5463D"/>
    <w:rsid w:val="00D55153"/>
    <w:rsid w:val="00D55953"/>
    <w:rsid w:val="00D561C6"/>
    <w:rsid w:val="00D56312"/>
    <w:rsid w:val="00D564E9"/>
    <w:rsid w:val="00D56591"/>
    <w:rsid w:val="00D56611"/>
    <w:rsid w:val="00D56A98"/>
    <w:rsid w:val="00D56F9A"/>
    <w:rsid w:val="00D5744B"/>
    <w:rsid w:val="00D5763D"/>
    <w:rsid w:val="00D578A6"/>
    <w:rsid w:val="00D57A76"/>
    <w:rsid w:val="00D603E1"/>
    <w:rsid w:val="00D60565"/>
    <w:rsid w:val="00D608BC"/>
    <w:rsid w:val="00D60943"/>
    <w:rsid w:val="00D60B3C"/>
    <w:rsid w:val="00D61386"/>
    <w:rsid w:val="00D61395"/>
    <w:rsid w:val="00D616A5"/>
    <w:rsid w:val="00D61A87"/>
    <w:rsid w:val="00D61C10"/>
    <w:rsid w:val="00D61C97"/>
    <w:rsid w:val="00D61D1B"/>
    <w:rsid w:val="00D61FBC"/>
    <w:rsid w:val="00D6251F"/>
    <w:rsid w:val="00D6254C"/>
    <w:rsid w:val="00D62600"/>
    <w:rsid w:val="00D62715"/>
    <w:rsid w:val="00D62928"/>
    <w:rsid w:val="00D62D45"/>
    <w:rsid w:val="00D62E67"/>
    <w:rsid w:val="00D636E0"/>
    <w:rsid w:val="00D63DBD"/>
    <w:rsid w:val="00D64097"/>
    <w:rsid w:val="00D646D1"/>
    <w:rsid w:val="00D64B48"/>
    <w:rsid w:val="00D64C90"/>
    <w:rsid w:val="00D64F79"/>
    <w:rsid w:val="00D655EF"/>
    <w:rsid w:val="00D65F20"/>
    <w:rsid w:val="00D66CCA"/>
    <w:rsid w:val="00D66DB4"/>
    <w:rsid w:val="00D6726F"/>
    <w:rsid w:val="00D67574"/>
    <w:rsid w:val="00D679F4"/>
    <w:rsid w:val="00D67CC6"/>
    <w:rsid w:val="00D67E22"/>
    <w:rsid w:val="00D701A6"/>
    <w:rsid w:val="00D7029A"/>
    <w:rsid w:val="00D702BC"/>
    <w:rsid w:val="00D7070D"/>
    <w:rsid w:val="00D70B71"/>
    <w:rsid w:val="00D70C63"/>
    <w:rsid w:val="00D70EC3"/>
    <w:rsid w:val="00D713A2"/>
    <w:rsid w:val="00D714BD"/>
    <w:rsid w:val="00D718C4"/>
    <w:rsid w:val="00D723B0"/>
    <w:rsid w:val="00D72716"/>
    <w:rsid w:val="00D7277F"/>
    <w:rsid w:val="00D73175"/>
    <w:rsid w:val="00D734B6"/>
    <w:rsid w:val="00D734EB"/>
    <w:rsid w:val="00D73900"/>
    <w:rsid w:val="00D73BF2"/>
    <w:rsid w:val="00D74413"/>
    <w:rsid w:val="00D744E2"/>
    <w:rsid w:val="00D746FA"/>
    <w:rsid w:val="00D75558"/>
    <w:rsid w:val="00D756A9"/>
    <w:rsid w:val="00D75986"/>
    <w:rsid w:val="00D76D36"/>
    <w:rsid w:val="00D76F03"/>
    <w:rsid w:val="00D770BE"/>
    <w:rsid w:val="00D772A4"/>
    <w:rsid w:val="00D77412"/>
    <w:rsid w:val="00D77458"/>
    <w:rsid w:val="00D774FA"/>
    <w:rsid w:val="00D77844"/>
    <w:rsid w:val="00D778B1"/>
    <w:rsid w:val="00D80286"/>
    <w:rsid w:val="00D8072E"/>
    <w:rsid w:val="00D80C20"/>
    <w:rsid w:val="00D81168"/>
    <w:rsid w:val="00D814F4"/>
    <w:rsid w:val="00D81760"/>
    <w:rsid w:val="00D8177E"/>
    <w:rsid w:val="00D81CAF"/>
    <w:rsid w:val="00D82144"/>
    <w:rsid w:val="00D82333"/>
    <w:rsid w:val="00D8297E"/>
    <w:rsid w:val="00D82E62"/>
    <w:rsid w:val="00D83279"/>
    <w:rsid w:val="00D83646"/>
    <w:rsid w:val="00D83872"/>
    <w:rsid w:val="00D83B13"/>
    <w:rsid w:val="00D84133"/>
    <w:rsid w:val="00D84798"/>
    <w:rsid w:val="00D84E65"/>
    <w:rsid w:val="00D854C1"/>
    <w:rsid w:val="00D85995"/>
    <w:rsid w:val="00D86262"/>
    <w:rsid w:val="00D867D6"/>
    <w:rsid w:val="00D86984"/>
    <w:rsid w:val="00D877D8"/>
    <w:rsid w:val="00D87F4F"/>
    <w:rsid w:val="00D900B8"/>
    <w:rsid w:val="00D900FE"/>
    <w:rsid w:val="00D90124"/>
    <w:rsid w:val="00D905AC"/>
    <w:rsid w:val="00D90770"/>
    <w:rsid w:val="00D90ED6"/>
    <w:rsid w:val="00D91115"/>
    <w:rsid w:val="00D91203"/>
    <w:rsid w:val="00D91440"/>
    <w:rsid w:val="00D91DB6"/>
    <w:rsid w:val="00D92A9B"/>
    <w:rsid w:val="00D92E1C"/>
    <w:rsid w:val="00D93133"/>
    <w:rsid w:val="00D93CE4"/>
    <w:rsid w:val="00D940B9"/>
    <w:rsid w:val="00D94254"/>
    <w:rsid w:val="00D9493B"/>
    <w:rsid w:val="00D94C53"/>
    <w:rsid w:val="00D94CB7"/>
    <w:rsid w:val="00D95203"/>
    <w:rsid w:val="00D954AF"/>
    <w:rsid w:val="00D954BD"/>
    <w:rsid w:val="00D958F8"/>
    <w:rsid w:val="00D95B1B"/>
    <w:rsid w:val="00D95C46"/>
    <w:rsid w:val="00D95CA6"/>
    <w:rsid w:val="00D95FE4"/>
    <w:rsid w:val="00D96940"/>
    <w:rsid w:val="00D970E1"/>
    <w:rsid w:val="00D97428"/>
    <w:rsid w:val="00D975FC"/>
    <w:rsid w:val="00D97666"/>
    <w:rsid w:val="00D97B27"/>
    <w:rsid w:val="00D97EC8"/>
    <w:rsid w:val="00DA049A"/>
    <w:rsid w:val="00DA094F"/>
    <w:rsid w:val="00DA0A1D"/>
    <w:rsid w:val="00DA0BC2"/>
    <w:rsid w:val="00DA0E8A"/>
    <w:rsid w:val="00DA118B"/>
    <w:rsid w:val="00DA13E9"/>
    <w:rsid w:val="00DA165A"/>
    <w:rsid w:val="00DA16AC"/>
    <w:rsid w:val="00DA177B"/>
    <w:rsid w:val="00DA1871"/>
    <w:rsid w:val="00DA1A89"/>
    <w:rsid w:val="00DA1F22"/>
    <w:rsid w:val="00DA1F7C"/>
    <w:rsid w:val="00DA204C"/>
    <w:rsid w:val="00DA2DAF"/>
    <w:rsid w:val="00DA3143"/>
    <w:rsid w:val="00DA410B"/>
    <w:rsid w:val="00DA4E33"/>
    <w:rsid w:val="00DA5057"/>
    <w:rsid w:val="00DA5824"/>
    <w:rsid w:val="00DA5952"/>
    <w:rsid w:val="00DA5BB3"/>
    <w:rsid w:val="00DA6123"/>
    <w:rsid w:val="00DA6A4A"/>
    <w:rsid w:val="00DA6DF8"/>
    <w:rsid w:val="00DA6FAB"/>
    <w:rsid w:val="00DA74B8"/>
    <w:rsid w:val="00DA75C0"/>
    <w:rsid w:val="00DA7AF8"/>
    <w:rsid w:val="00DA7EF6"/>
    <w:rsid w:val="00DB0182"/>
    <w:rsid w:val="00DB0C60"/>
    <w:rsid w:val="00DB15F1"/>
    <w:rsid w:val="00DB1BC0"/>
    <w:rsid w:val="00DB20E4"/>
    <w:rsid w:val="00DB2256"/>
    <w:rsid w:val="00DB22CF"/>
    <w:rsid w:val="00DB261A"/>
    <w:rsid w:val="00DB26B9"/>
    <w:rsid w:val="00DB26F1"/>
    <w:rsid w:val="00DB2B81"/>
    <w:rsid w:val="00DB2C67"/>
    <w:rsid w:val="00DB3022"/>
    <w:rsid w:val="00DB3179"/>
    <w:rsid w:val="00DB3309"/>
    <w:rsid w:val="00DB34FC"/>
    <w:rsid w:val="00DB34FF"/>
    <w:rsid w:val="00DB3689"/>
    <w:rsid w:val="00DB368A"/>
    <w:rsid w:val="00DB3E75"/>
    <w:rsid w:val="00DB3F67"/>
    <w:rsid w:val="00DB46B5"/>
    <w:rsid w:val="00DB487D"/>
    <w:rsid w:val="00DB4B26"/>
    <w:rsid w:val="00DB5236"/>
    <w:rsid w:val="00DB5594"/>
    <w:rsid w:val="00DB567A"/>
    <w:rsid w:val="00DB5891"/>
    <w:rsid w:val="00DB5916"/>
    <w:rsid w:val="00DB5A53"/>
    <w:rsid w:val="00DB63E8"/>
    <w:rsid w:val="00DB65A9"/>
    <w:rsid w:val="00DB66C1"/>
    <w:rsid w:val="00DB67A9"/>
    <w:rsid w:val="00DB6D07"/>
    <w:rsid w:val="00DB6EEF"/>
    <w:rsid w:val="00DB6FDD"/>
    <w:rsid w:val="00DB732B"/>
    <w:rsid w:val="00DB75AB"/>
    <w:rsid w:val="00DB760B"/>
    <w:rsid w:val="00DB7751"/>
    <w:rsid w:val="00DB7838"/>
    <w:rsid w:val="00DB7B77"/>
    <w:rsid w:val="00DB7CDF"/>
    <w:rsid w:val="00DB7E9D"/>
    <w:rsid w:val="00DC0113"/>
    <w:rsid w:val="00DC02E7"/>
    <w:rsid w:val="00DC0885"/>
    <w:rsid w:val="00DC0D1B"/>
    <w:rsid w:val="00DC14BF"/>
    <w:rsid w:val="00DC19C6"/>
    <w:rsid w:val="00DC235E"/>
    <w:rsid w:val="00DC25BB"/>
    <w:rsid w:val="00DC25FE"/>
    <w:rsid w:val="00DC2C9F"/>
    <w:rsid w:val="00DC35F8"/>
    <w:rsid w:val="00DC3B51"/>
    <w:rsid w:val="00DC3F54"/>
    <w:rsid w:val="00DC406D"/>
    <w:rsid w:val="00DC431E"/>
    <w:rsid w:val="00DC4347"/>
    <w:rsid w:val="00DC472C"/>
    <w:rsid w:val="00DC4CF1"/>
    <w:rsid w:val="00DC4E3A"/>
    <w:rsid w:val="00DC4F4B"/>
    <w:rsid w:val="00DC517D"/>
    <w:rsid w:val="00DC533D"/>
    <w:rsid w:val="00DC5438"/>
    <w:rsid w:val="00DC5710"/>
    <w:rsid w:val="00DC5CF9"/>
    <w:rsid w:val="00DC62C4"/>
    <w:rsid w:val="00DC63D3"/>
    <w:rsid w:val="00DC6EDE"/>
    <w:rsid w:val="00DC6F2D"/>
    <w:rsid w:val="00DC708F"/>
    <w:rsid w:val="00DC7156"/>
    <w:rsid w:val="00DC742B"/>
    <w:rsid w:val="00DC748E"/>
    <w:rsid w:val="00DC7B24"/>
    <w:rsid w:val="00DD00F9"/>
    <w:rsid w:val="00DD047C"/>
    <w:rsid w:val="00DD0D3B"/>
    <w:rsid w:val="00DD0E90"/>
    <w:rsid w:val="00DD0FDA"/>
    <w:rsid w:val="00DD0FDC"/>
    <w:rsid w:val="00DD12BA"/>
    <w:rsid w:val="00DD149D"/>
    <w:rsid w:val="00DD153E"/>
    <w:rsid w:val="00DD19BC"/>
    <w:rsid w:val="00DD1A22"/>
    <w:rsid w:val="00DD23BE"/>
    <w:rsid w:val="00DD2576"/>
    <w:rsid w:val="00DD279F"/>
    <w:rsid w:val="00DD29B8"/>
    <w:rsid w:val="00DD2A3D"/>
    <w:rsid w:val="00DD34D2"/>
    <w:rsid w:val="00DD34E0"/>
    <w:rsid w:val="00DD35F4"/>
    <w:rsid w:val="00DD3ABE"/>
    <w:rsid w:val="00DD3AE9"/>
    <w:rsid w:val="00DD3B4E"/>
    <w:rsid w:val="00DD47D5"/>
    <w:rsid w:val="00DD489A"/>
    <w:rsid w:val="00DD494B"/>
    <w:rsid w:val="00DD4A77"/>
    <w:rsid w:val="00DD4C90"/>
    <w:rsid w:val="00DD4F2B"/>
    <w:rsid w:val="00DD4F4F"/>
    <w:rsid w:val="00DD5F6A"/>
    <w:rsid w:val="00DD6133"/>
    <w:rsid w:val="00DD6147"/>
    <w:rsid w:val="00DD633E"/>
    <w:rsid w:val="00DD6485"/>
    <w:rsid w:val="00DD6617"/>
    <w:rsid w:val="00DD6622"/>
    <w:rsid w:val="00DD686E"/>
    <w:rsid w:val="00DD71AB"/>
    <w:rsid w:val="00DD71E4"/>
    <w:rsid w:val="00DD7827"/>
    <w:rsid w:val="00DD7A0E"/>
    <w:rsid w:val="00DD7CA6"/>
    <w:rsid w:val="00DD7EF2"/>
    <w:rsid w:val="00DE00F1"/>
    <w:rsid w:val="00DE058F"/>
    <w:rsid w:val="00DE05B0"/>
    <w:rsid w:val="00DE05B2"/>
    <w:rsid w:val="00DE18A7"/>
    <w:rsid w:val="00DE1989"/>
    <w:rsid w:val="00DE19D9"/>
    <w:rsid w:val="00DE23EE"/>
    <w:rsid w:val="00DE24B3"/>
    <w:rsid w:val="00DE2F7F"/>
    <w:rsid w:val="00DE30D9"/>
    <w:rsid w:val="00DE3450"/>
    <w:rsid w:val="00DE35B8"/>
    <w:rsid w:val="00DE361C"/>
    <w:rsid w:val="00DE3B82"/>
    <w:rsid w:val="00DE440F"/>
    <w:rsid w:val="00DE4A07"/>
    <w:rsid w:val="00DE4A47"/>
    <w:rsid w:val="00DE4E63"/>
    <w:rsid w:val="00DE509A"/>
    <w:rsid w:val="00DE50C5"/>
    <w:rsid w:val="00DE5145"/>
    <w:rsid w:val="00DE5228"/>
    <w:rsid w:val="00DE5555"/>
    <w:rsid w:val="00DE55A3"/>
    <w:rsid w:val="00DE562C"/>
    <w:rsid w:val="00DE5FBC"/>
    <w:rsid w:val="00DE61EF"/>
    <w:rsid w:val="00DE63EC"/>
    <w:rsid w:val="00DE6FE0"/>
    <w:rsid w:val="00DE71FC"/>
    <w:rsid w:val="00DE7612"/>
    <w:rsid w:val="00DE772D"/>
    <w:rsid w:val="00DE7B21"/>
    <w:rsid w:val="00DE7DCB"/>
    <w:rsid w:val="00DE7F29"/>
    <w:rsid w:val="00DF01AF"/>
    <w:rsid w:val="00DF0268"/>
    <w:rsid w:val="00DF0435"/>
    <w:rsid w:val="00DF04EB"/>
    <w:rsid w:val="00DF1037"/>
    <w:rsid w:val="00DF17B6"/>
    <w:rsid w:val="00DF17D6"/>
    <w:rsid w:val="00DF1A7C"/>
    <w:rsid w:val="00DF1BDB"/>
    <w:rsid w:val="00DF1EBE"/>
    <w:rsid w:val="00DF2CCF"/>
    <w:rsid w:val="00DF3055"/>
    <w:rsid w:val="00DF30D0"/>
    <w:rsid w:val="00DF3474"/>
    <w:rsid w:val="00DF3479"/>
    <w:rsid w:val="00DF365E"/>
    <w:rsid w:val="00DF3BAA"/>
    <w:rsid w:val="00DF3CEA"/>
    <w:rsid w:val="00DF3D9D"/>
    <w:rsid w:val="00DF418D"/>
    <w:rsid w:val="00DF41AC"/>
    <w:rsid w:val="00DF41F7"/>
    <w:rsid w:val="00DF4A2C"/>
    <w:rsid w:val="00DF4A9D"/>
    <w:rsid w:val="00DF4CD8"/>
    <w:rsid w:val="00DF4CFE"/>
    <w:rsid w:val="00DF55B8"/>
    <w:rsid w:val="00DF55F3"/>
    <w:rsid w:val="00DF56E5"/>
    <w:rsid w:val="00DF588D"/>
    <w:rsid w:val="00DF5D5F"/>
    <w:rsid w:val="00DF61AB"/>
    <w:rsid w:val="00DF6313"/>
    <w:rsid w:val="00DF635B"/>
    <w:rsid w:val="00DF6511"/>
    <w:rsid w:val="00DF68CB"/>
    <w:rsid w:val="00DF6A89"/>
    <w:rsid w:val="00DF6AC5"/>
    <w:rsid w:val="00DF6DE0"/>
    <w:rsid w:val="00DF77CD"/>
    <w:rsid w:val="00DF7D37"/>
    <w:rsid w:val="00E006EE"/>
    <w:rsid w:val="00E00AEE"/>
    <w:rsid w:val="00E0127D"/>
    <w:rsid w:val="00E0146C"/>
    <w:rsid w:val="00E01768"/>
    <w:rsid w:val="00E01FD4"/>
    <w:rsid w:val="00E0253F"/>
    <w:rsid w:val="00E025B1"/>
    <w:rsid w:val="00E026EE"/>
    <w:rsid w:val="00E02BB9"/>
    <w:rsid w:val="00E02E6A"/>
    <w:rsid w:val="00E02F56"/>
    <w:rsid w:val="00E03017"/>
    <w:rsid w:val="00E031B0"/>
    <w:rsid w:val="00E0375A"/>
    <w:rsid w:val="00E03A67"/>
    <w:rsid w:val="00E03BD5"/>
    <w:rsid w:val="00E03DE4"/>
    <w:rsid w:val="00E041FE"/>
    <w:rsid w:val="00E042EF"/>
    <w:rsid w:val="00E0462E"/>
    <w:rsid w:val="00E047B5"/>
    <w:rsid w:val="00E0498A"/>
    <w:rsid w:val="00E04B94"/>
    <w:rsid w:val="00E04C95"/>
    <w:rsid w:val="00E058DE"/>
    <w:rsid w:val="00E05994"/>
    <w:rsid w:val="00E05B2F"/>
    <w:rsid w:val="00E05D3C"/>
    <w:rsid w:val="00E05E01"/>
    <w:rsid w:val="00E05EC0"/>
    <w:rsid w:val="00E06252"/>
    <w:rsid w:val="00E0633D"/>
    <w:rsid w:val="00E06A38"/>
    <w:rsid w:val="00E06B63"/>
    <w:rsid w:val="00E071CB"/>
    <w:rsid w:val="00E0765F"/>
    <w:rsid w:val="00E107D1"/>
    <w:rsid w:val="00E107FB"/>
    <w:rsid w:val="00E10942"/>
    <w:rsid w:val="00E10D9F"/>
    <w:rsid w:val="00E118DF"/>
    <w:rsid w:val="00E118F0"/>
    <w:rsid w:val="00E11A92"/>
    <w:rsid w:val="00E11BDC"/>
    <w:rsid w:val="00E11CC4"/>
    <w:rsid w:val="00E11E3B"/>
    <w:rsid w:val="00E12252"/>
    <w:rsid w:val="00E12BDB"/>
    <w:rsid w:val="00E12EEF"/>
    <w:rsid w:val="00E1332A"/>
    <w:rsid w:val="00E13514"/>
    <w:rsid w:val="00E1352E"/>
    <w:rsid w:val="00E13B7B"/>
    <w:rsid w:val="00E13E30"/>
    <w:rsid w:val="00E14088"/>
    <w:rsid w:val="00E141BB"/>
    <w:rsid w:val="00E147AE"/>
    <w:rsid w:val="00E152C6"/>
    <w:rsid w:val="00E15534"/>
    <w:rsid w:val="00E15975"/>
    <w:rsid w:val="00E15E05"/>
    <w:rsid w:val="00E1653A"/>
    <w:rsid w:val="00E165DF"/>
    <w:rsid w:val="00E16CF6"/>
    <w:rsid w:val="00E1727F"/>
    <w:rsid w:val="00E17739"/>
    <w:rsid w:val="00E17976"/>
    <w:rsid w:val="00E17BFF"/>
    <w:rsid w:val="00E17C0D"/>
    <w:rsid w:val="00E17D7B"/>
    <w:rsid w:val="00E20051"/>
    <w:rsid w:val="00E2012E"/>
    <w:rsid w:val="00E2072E"/>
    <w:rsid w:val="00E2084B"/>
    <w:rsid w:val="00E20C86"/>
    <w:rsid w:val="00E2179D"/>
    <w:rsid w:val="00E2184A"/>
    <w:rsid w:val="00E21C8B"/>
    <w:rsid w:val="00E2202B"/>
    <w:rsid w:val="00E22171"/>
    <w:rsid w:val="00E2259D"/>
    <w:rsid w:val="00E22627"/>
    <w:rsid w:val="00E22ECA"/>
    <w:rsid w:val="00E23057"/>
    <w:rsid w:val="00E23340"/>
    <w:rsid w:val="00E233C5"/>
    <w:rsid w:val="00E23507"/>
    <w:rsid w:val="00E2382D"/>
    <w:rsid w:val="00E23831"/>
    <w:rsid w:val="00E23C67"/>
    <w:rsid w:val="00E24687"/>
    <w:rsid w:val="00E247F6"/>
    <w:rsid w:val="00E24ABE"/>
    <w:rsid w:val="00E24AF1"/>
    <w:rsid w:val="00E25200"/>
    <w:rsid w:val="00E25328"/>
    <w:rsid w:val="00E253AE"/>
    <w:rsid w:val="00E25681"/>
    <w:rsid w:val="00E25698"/>
    <w:rsid w:val="00E2575B"/>
    <w:rsid w:val="00E25A59"/>
    <w:rsid w:val="00E260CB"/>
    <w:rsid w:val="00E26254"/>
    <w:rsid w:val="00E26346"/>
    <w:rsid w:val="00E2661F"/>
    <w:rsid w:val="00E26E33"/>
    <w:rsid w:val="00E26E5C"/>
    <w:rsid w:val="00E2789C"/>
    <w:rsid w:val="00E27B28"/>
    <w:rsid w:val="00E30073"/>
    <w:rsid w:val="00E300D5"/>
    <w:rsid w:val="00E3014F"/>
    <w:rsid w:val="00E302B1"/>
    <w:rsid w:val="00E304DA"/>
    <w:rsid w:val="00E30938"/>
    <w:rsid w:val="00E31020"/>
    <w:rsid w:val="00E31809"/>
    <w:rsid w:val="00E32335"/>
    <w:rsid w:val="00E324CF"/>
    <w:rsid w:val="00E32548"/>
    <w:rsid w:val="00E3268E"/>
    <w:rsid w:val="00E32725"/>
    <w:rsid w:val="00E32CA1"/>
    <w:rsid w:val="00E32EB6"/>
    <w:rsid w:val="00E33126"/>
    <w:rsid w:val="00E33397"/>
    <w:rsid w:val="00E33EC8"/>
    <w:rsid w:val="00E341D8"/>
    <w:rsid w:val="00E34349"/>
    <w:rsid w:val="00E348CC"/>
    <w:rsid w:val="00E34C9F"/>
    <w:rsid w:val="00E350F8"/>
    <w:rsid w:val="00E3511D"/>
    <w:rsid w:val="00E35351"/>
    <w:rsid w:val="00E35A6E"/>
    <w:rsid w:val="00E35C08"/>
    <w:rsid w:val="00E35C36"/>
    <w:rsid w:val="00E35EA5"/>
    <w:rsid w:val="00E36F34"/>
    <w:rsid w:val="00E3727A"/>
    <w:rsid w:val="00E3783E"/>
    <w:rsid w:val="00E37877"/>
    <w:rsid w:val="00E37AC4"/>
    <w:rsid w:val="00E37BD6"/>
    <w:rsid w:val="00E4036D"/>
    <w:rsid w:val="00E403BB"/>
    <w:rsid w:val="00E4040D"/>
    <w:rsid w:val="00E4063D"/>
    <w:rsid w:val="00E40CA7"/>
    <w:rsid w:val="00E40EC8"/>
    <w:rsid w:val="00E41638"/>
    <w:rsid w:val="00E41A5F"/>
    <w:rsid w:val="00E41C2F"/>
    <w:rsid w:val="00E41C46"/>
    <w:rsid w:val="00E41ED3"/>
    <w:rsid w:val="00E421E0"/>
    <w:rsid w:val="00E42283"/>
    <w:rsid w:val="00E427D2"/>
    <w:rsid w:val="00E4320C"/>
    <w:rsid w:val="00E43526"/>
    <w:rsid w:val="00E43BFC"/>
    <w:rsid w:val="00E43F55"/>
    <w:rsid w:val="00E44282"/>
    <w:rsid w:val="00E44375"/>
    <w:rsid w:val="00E4443F"/>
    <w:rsid w:val="00E44462"/>
    <w:rsid w:val="00E444D3"/>
    <w:rsid w:val="00E44915"/>
    <w:rsid w:val="00E4521F"/>
    <w:rsid w:val="00E4531C"/>
    <w:rsid w:val="00E4585D"/>
    <w:rsid w:val="00E45EE6"/>
    <w:rsid w:val="00E45F8C"/>
    <w:rsid w:val="00E463DC"/>
    <w:rsid w:val="00E46C66"/>
    <w:rsid w:val="00E47191"/>
    <w:rsid w:val="00E47918"/>
    <w:rsid w:val="00E4799D"/>
    <w:rsid w:val="00E479DE"/>
    <w:rsid w:val="00E5028A"/>
    <w:rsid w:val="00E50718"/>
    <w:rsid w:val="00E509B5"/>
    <w:rsid w:val="00E510AB"/>
    <w:rsid w:val="00E510C0"/>
    <w:rsid w:val="00E51120"/>
    <w:rsid w:val="00E51603"/>
    <w:rsid w:val="00E51654"/>
    <w:rsid w:val="00E51BEF"/>
    <w:rsid w:val="00E51C39"/>
    <w:rsid w:val="00E51D68"/>
    <w:rsid w:val="00E51F57"/>
    <w:rsid w:val="00E5247F"/>
    <w:rsid w:val="00E525AF"/>
    <w:rsid w:val="00E52851"/>
    <w:rsid w:val="00E52A3D"/>
    <w:rsid w:val="00E52A8D"/>
    <w:rsid w:val="00E52B3E"/>
    <w:rsid w:val="00E52B9C"/>
    <w:rsid w:val="00E5371D"/>
    <w:rsid w:val="00E5377B"/>
    <w:rsid w:val="00E53C0C"/>
    <w:rsid w:val="00E542E4"/>
    <w:rsid w:val="00E54300"/>
    <w:rsid w:val="00E54325"/>
    <w:rsid w:val="00E54349"/>
    <w:rsid w:val="00E54D4E"/>
    <w:rsid w:val="00E54E1E"/>
    <w:rsid w:val="00E5500B"/>
    <w:rsid w:val="00E551D3"/>
    <w:rsid w:val="00E55403"/>
    <w:rsid w:val="00E55F9D"/>
    <w:rsid w:val="00E55FA3"/>
    <w:rsid w:val="00E5682D"/>
    <w:rsid w:val="00E5731E"/>
    <w:rsid w:val="00E57415"/>
    <w:rsid w:val="00E575E1"/>
    <w:rsid w:val="00E57A9E"/>
    <w:rsid w:val="00E604B6"/>
    <w:rsid w:val="00E6088C"/>
    <w:rsid w:val="00E60980"/>
    <w:rsid w:val="00E60A59"/>
    <w:rsid w:val="00E60BEE"/>
    <w:rsid w:val="00E60D3A"/>
    <w:rsid w:val="00E61065"/>
    <w:rsid w:val="00E61264"/>
    <w:rsid w:val="00E614D1"/>
    <w:rsid w:val="00E61F7B"/>
    <w:rsid w:val="00E62009"/>
    <w:rsid w:val="00E62068"/>
    <w:rsid w:val="00E627F5"/>
    <w:rsid w:val="00E6281E"/>
    <w:rsid w:val="00E62B76"/>
    <w:rsid w:val="00E6308C"/>
    <w:rsid w:val="00E6339D"/>
    <w:rsid w:val="00E63405"/>
    <w:rsid w:val="00E63B9D"/>
    <w:rsid w:val="00E63D52"/>
    <w:rsid w:val="00E63DC1"/>
    <w:rsid w:val="00E64566"/>
    <w:rsid w:val="00E6525C"/>
    <w:rsid w:val="00E653F7"/>
    <w:rsid w:val="00E656E4"/>
    <w:rsid w:val="00E65996"/>
    <w:rsid w:val="00E65AAD"/>
    <w:rsid w:val="00E65B0B"/>
    <w:rsid w:val="00E65BFC"/>
    <w:rsid w:val="00E65D6C"/>
    <w:rsid w:val="00E65D9F"/>
    <w:rsid w:val="00E65E59"/>
    <w:rsid w:val="00E6602A"/>
    <w:rsid w:val="00E661B0"/>
    <w:rsid w:val="00E66885"/>
    <w:rsid w:val="00E668C4"/>
    <w:rsid w:val="00E674B3"/>
    <w:rsid w:val="00E67823"/>
    <w:rsid w:val="00E67838"/>
    <w:rsid w:val="00E679D2"/>
    <w:rsid w:val="00E67FEE"/>
    <w:rsid w:val="00E70231"/>
    <w:rsid w:val="00E70C05"/>
    <w:rsid w:val="00E70D45"/>
    <w:rsid w:val="00E71284"/>
    <w:rsid w:val="00E715D3"/>
    <w:rsid w:val="00E717BC"/>
    <w:rsid w:val="00E71D9D"/>
    <w:rsid w:val="00E720DD"/>
    <w:rsid w:val="00E7214E"/>
    <w:rsid w:val="00E72768"/>
    <w:rsid w:val="00E72977"/>
    <w:rsid w:val="00E72B1C"/>
    <w:rsid w:val="00E72E64"/>
    <w:rsid w:val="00E72FD2"/>
    <w:rsid w:val="00E7301E"/>
    <w:rsid w:val="00E73A83"/>
    <w:rsid w:val="00E73B66"/>
    <w:rsid w:val="00E73B9F"/>
    <w:rsid w:val="00E73BFF"/>
    <w:rsid w:val="00E73FB9"/>
    <w:rsid w:val="00E74017"/>
    <w:rsid w:val="00E74152"/>
    <w:rsid w:val="00E7419B"/>
    <w:rsid w:val="00E7437F"/>
    <w:rsid w:val="00E74544"/>
    <w:rsid w:val="00E74A15"/>
    <w:rsid w:val="00E74A3A"/>
    <w:rsid w:val="00E74EE5"/>
    <w:rsid w:val="00E74F4C"/>
    <w:rsid w:val="00E7507A"/>
    <w:rsid w:val="00E755E1"/>
    <w:rsid w:val="00E7567F"/>
    <w:rsid w:val="00E75D20"/>
    <w:rsid w:val="00E75F7D"/>
    <w:rsid w:val="00E75FA3"/>
    <w:rsid w:val="00E761BA"/>
    <w:rsid w:val="00E7638A"/>
    <w:rsid w:val="00E763A5"/>
    <w:rsid w:val="00E76514"/>
    <w:rsid w:val="00E76551"/>
    <w:rsid w:val="00E76951"/>
    <w:rsid w:val="00E769F6"/>
    <w:rsid w:val="00E76AB4"/>
    <w:rsid w:val="00E76C84"/>
    <w:rsid w:val="00E76E9F"/>
    <w:rsid w:val="00E770B0"/>
    <w:rsid w:val="00E778A6"/>
    <w:rsid w:val="00E77B64"/>
    <w:rsid w:val="00E77DA3"/>
    <w:rsid w:val="00E77E75"/>
    <w:rsid w:val="00E800D3"/>
    <w:rsid w:val="00E805CE"/>
    <w:rsid w:val="00E8074C"/>
    <w:rsid w:val="00E812E9"/>
    <w:rsid w:val="00E818CA"/>
    <w:rsid w:val="00E8190D"/>
    <w:rsid w:val="00E81C45"/>
    <w:rsid w:val="00E81C66"/>
    <w:rsid w:val="00E81D36"/>
    <w:rsid w:val="00E81D8F"/>
    <w:rsid w:val="00E8213F"/>
    <w:rsid w:val="00E825D8"/>
    <w:rsid w:val="00E8267F"/>
    <w:rsid w:val="00E82B8B"/>
    <w:rsid w:val="00E82FD2"/>
    <w:rsid w:val="00E833C6"/>
    <w:rsid w:val="00E83495"/>
    <w:rsid w:val="00E8351F"/>
    <w:rsid w:val="00E83711"/>
    <w:rsid w:val="00E8375F"/>
    <w:rsid w:val="00E838DE"/>
    <w:rsid w:val="00E83C93"/>
    <w:rsid w:val="00E8436C"/>
    <w:rsid w:val="00E843FC"/>
    <w:rsid w:val="00E84426"/>
    <w:rsid w:val="00E8464C"/>
    <w:rsid w:val="00E849A0"/>
    <w:rsid w:val="00E84C18"/>
    <w:rsid w:val="00E85112"/>
    <w:rsid w:val="00E859B8"/>
    <w:rsid w:val="00E85B6B"/>
    <w:rsid w:val="00E85F49"/>
    <w:rsid w:val="00E8618A"/>
    <w:rsid w:val="00E86394"/>
    <w:rsid w:val="00E86475"/>
    <w:rsid w:val="00E86CC1"/>
    <w:rsid w:val="00E86EB7"/>
    <w:rsid w:val="00E871EF"/>
    <w:rsid w:val="00E87596"/>
    <w:rsid w:val="00E87B20"/>
    <w:rsid w:val="00E87B22"/>
    <w:rsid w:val="00E87FD3"/>
    <w:rsid w:val="00E901A3"/>
    <w:rsid w:val="00E9044F"/>
    <w:rsid w:val="00E9072F"/>
    <w:rsid w:val="00E909A7"/>
    <w:rsid w:val="00E90A45"/>
    <w:rsid w:val="00E9106F"/>
    <w:rsid w:val="00E91DA3"/>
    <w:rsid w:val="00E9232F"/>
    <w:rsid w:val="00E9242C"/>
    <w:rsid w:val="00E92659"/>
    <w:rsid w:val="00E927ED"/>
    <w:rsid w:val="00E92D81"/>
    <w:rsid w:val="00E92EEF"/>
    <w:rsid w:val="00E92F6C"/>
    <w:rsid w:val="00E930DD"/>
    <w:rsid w:val="00E935F6"/>
    <w:rsid w:val="00E93982"/>
    <w:rsid w:val="00E93FD8"/>
    <w:rsid w:val="00E946B1"/>
    <w:rsid w:val="00E948CE"/>
    <w:rsid w:val="00E94EC5"/>
    <w:rsid w:val="00E95613"/>
    <w:rsid w:val="00E95696"/>
    <w:rsid w:val="00E95AB4"/>
    <w:rsid w:val="00E95E18"/>
    <w:rsid w:val="00E960BE"/>
    <w:rsid w:val="00E9620F"/>
    <w:rsid w:val="00E9636F"/>
    <w:rsid w:val="00E96E72"/>
    <w:rsid w:val="00E9705C"/>
    <w:rsid w:val="00E971F7"/>
    <w:rsid w:val="00E97A0B"/>
    <w:rsid w:val="00EA0A5A"/>
    <w:rsid w:val="00EA1096"/>
    <w:rsid w:val="00EA145B"/>
    <w:rsid w:val="00EA156D"/>
    <w:rsid w:val="00EA1E2B"/>
    <w:rsid w:val="00EA20C7"/>
    <w:rsid w:val="00EA28C6"/>
    <w:rsid w:val="00EA2AE0"/>
    <w:rsid w:val="00EA2BAF"/>
    <w:rsid w:val="00EA361A"/>
    <w:rsid w:val="00EA3A5D"/>
    <w:rsid w:val="00EA3E87"/>
    <w:rsid w:val="00EA3F7B"/>
    <w:rsid w:val="00EA4479"/>
    <w:rsid w:val="00EA4937"/>
    <w:rsid w:val="00EA4949"/>
    <w:rsid w:val="00EA4B6F"/>
    <w:rsid w:val="00EA4C63"/>
    <w:rsid w:val="00EA4EB0"/>
    <w:rsid w:val="00EA4F5D"/>
    <w:rsid w:val="00EA5531"/>
    <w:rsid w:val="00EA61B9"/>
    <w:rsid w:val="00EA61DE"/>
    <w:rsid w:val="00EA68CF"/>
    <w:rsid w:val="00EA6BA4"/>
    <w:rsid w:val="00EA6D6F"/>
    <w:rsid w:val="00EA6F8D"/>
    <w:rsid w:val="00EA7102"/>
    <w:rsid w:val="00EA7848"/>
    <w:rsid w:val="00EA78A3"/>
    <w:rsid w:val="00EA7C33"/>
    <w:rsid w:val="00EB0377"/>
    <w:rsid w:val="00EB043A"/>
    <w:rsid w:val="00EB0C6E"/>
    <w:rsid w:val="00EB0E61"/>
    <w:rsid w:val="00EB12B5"/>
    <w:rsid w:val="00EB12F6"/>
    <w:rsid w:val="00EB1732"/>
    <w:rsid w:val="00EB1E90"/>
    <w:rsid w:val="00EB1EB4"/>
    <w:rsid w:val="00EB1EDC"/>
    <w:rsid w:val="00EB2652"/>
    <w:rsid w:val="00EB26F6"/>
    <w:rsid w:val="00EB277B"/>
    <w:rsid w:val="00EB2ACF"/>
    <w:rsid w:val="00EB2AD1"/>
    <w:rsid w:val="00EB2BE8"/>
    <w:rsid w:val="00EB2FAE"/>
    <w:rsid w:val="00EB3012"/>
    <w:rsid w:val="00EB3492"/>
    <w:rsid w:val="00EB34AA"/>
    <w:rsid w:val="00EB3858"/>
    <w:rsid w:val="00EB3C0F"/>
    <w:rsid w:val="00EB4027"/>
    <w:rsid w:val="00EB41AF"/>
    <w:rsid w:val="00EB42BA"/>
    <w:rsid w:val="00EB43D5"/>
    <w:rsid w:val="00EB45F5"/>
    <w:rsid w:val="00EB50D9"/>
    <w:rsid w:val="00EB529F"/>
    <w:rsid w:val="00EB543E"/>
    <w:rsid w:val="00EB580A"/>
    <w:rsid w:val="00EB5AAC"/>
    <w:rsid w:val="00EB6133"/>
    <w:rsid w:val="00EB63B4"/>
    <w:rsid w:val="00EB65F0"/>
    <w:rsid w:val="00EB68DA"/>
    <w:rsid w:val="00EB6D18"/>
    <w:rsid w:val="00EB7076"/>
    <w:rsid w:val="00EB7744"/>
    <w:rsid w:val="00EB7BB1"/>
    <w:rsid w:val="00EB7CFF"/>
    <w:rsid w:val="00EC04CA"/>
    <w:rsid w:val="00EC06A5"/>
    <w:rsid w:val="00EC07E8"/>
    <w:rsid w:val="00EC08F6"/>
    <w:rsid w:val="00EC0DD5"/>
    <w:rsid w:val="00EC11FF"/>
    <w:rsid w:val="00EC1395"/>
    <w:rsid w:val="00EC13B7"/>
    <w:rsid w:val="00EC143D"/>
    <w:rsid w:val="00EC17EE"/>
    <w:rsid w:val="00EC19B9"/>
    <w:rsid w:val="00EC1B28"/>
    <w:rsid w:val="00EC21A7"/>
    <w:rsid w:val="00EC2258"/>
    <w:rsid w:val="00EC2B22"/>
    <w:rsid w:val="00EC3381"/>
    <w:rsid w:val="00EC33B0"/>
    <w:rsid w:val="00EC39F7"/>
    <w:rsid w:val="00EC3FC0"/>
    <w:rsid w:val="00EC43C6"/>
    <w:rsid w:val="00EC465F"/>
    <w:rsid w:val="00EC4937"/>
    <w:rsid w:val="00EC4D1D"/>
    <w:rsid w:val="00EC4DF1"/>
    <w:rsid w:val="00EC4F62"/>
    <w:rsid w:val="00EC51B7"/>
    <w:rsid w:val="00EC5A6A"/>
    <w:rsid w:val="00EC6282"/>
    <w:rsid w:val="00EC6320"/>
    <w:rsid w:val="00EC760B"/>
    <w:rsid w:val="00EC76D0"/>
    <w:rsid w:val="00EC76D8"/>
    <w:rsid w:val="00EC772B"/>
    <w:rsid w:val="00ED047D"/>
    <w:rsid w:val="00ED05AD"/>
    <w:rsid w:val="00ED05D0"/>
    <w:rsid w:val="00ED0B04"/>
    <w:rsid w:val="00ED1082"/>
    <w:rsid w:val="00ED11BD"/>
    <w:rsid w:val="00ED121A"/>
    <w:rsid w:val="00ED13C7"/>
    <w:rsid w:val="00ED150C"/>
    <w:rsid w:val="00ED1947"/>
    <w:rsid w:val="00ED19F0"/>
    <w:rsid w:val="00ED1D60"/>
    <w:rsid w:val="00ED1FB2"/>
    <w:rsid w:val="00ED2374"/>
    <w:rsid w:val="00ED2AC6"/>
    <w:rsid w:val="00ED346E"/>
    <w:rsid w:val="00ED35ED"/>
    <w:rsid w:val="00ED374A"/>
    <w:rsid w:val="00ED3A6B"/>
    <w:rsid w:val="00ED3EA1"/>
    <w:rsid w:val="00ED462C"/>
    <w:rsid w:val="00ED4809"/>
    <w:rsid w:val="00ED4870"/>
    <w:rsid w:val="00ED4AAA"/>
    <w:rsid w:val="00ED4FB9"/>
    <w:rsid w:val="00ED5403"/>
    <w:rsid w:val="00ED54AB"/>
    <w:rsid w:val="00ED57C4"/>
    <w:rsid w:val="00ED665E"/>
    <w:rsid w:val="00ED691B"/>
    <w:rsid w:val="00ED6B26"/>
    <w:rsid w:val="00ED6B51"/>
    <w:rsid w:val="00ED7668"/>
    <w:rsid w:val="00ED7C77"/>
    <w:rsid w:val="00EE02EB"/>
    <w:rsid w:val="00EE0890"/>
    <w:rsid w:val="00EE0901"/>
    <w:rsid w:val="00EE096F"/>
    <w:rsid w:val="00EE0DE3"/>
    <w:rsid w:val="00EE1279"/>
    <w:rsid w:val="00EE19C8"/>
    <w:rsid w:val="00EE1A76"/>
    <w:rsid w:val="00EE1EEB"/>
    <w:rsid w:val="00EE220A"/>
    <w:rsid w:val="00EE2622"/>
    <w:rsid w:val="00EE2723"/>
    <w:rsid w:val="00EE2816"/>
    <w:rsid w:val="00EE2A6A"/>
    <w:rsid w:val="00EE314F"/>
    <w:rsid w:val="00EE3206"/>
    <w:rsid w:val="00EE3BB9"/>
    <w:rsid w:val="00EE3EDD"/>
    <w:rsid w:val="00EE3F4C"/>
    <w:rsid w:val="00EE46E6"/>
    <w:rsid w:val="00EE4B45"/>
    <w:rsid w:val="00EE4BEA"/>
    <w:rsid w:val="00EE4D1B"/>
    <w:rsid w:val="00EE4E73"/>
    <w:rsid w:val="00EE539C"/>
    <w:rsid w:val="00EE539F"/>
    <w:rsid w:val="00EE586C"/>
    <w:rsid w:val="00EE5CB3"/>
    <w:rsid w:val="00EE5E5A"/>
    <w:rsid w:val="00EE61CB"/>
    <w:rsid w:val="00EE6681"/>
    <w:rsid w:val="00EE66F2"/>
    <w:rsid w:val="00EE6917"/>
    <w:rsid w:val="00EE6EDE"/>
    <w:rsid w:val="00EE70CF"/>
    <w:rsid w:val="00EE70E0"/>
    <w:rsid w:val="00EE77FD"/>
    <w:rsid w:val="00EE78C6"/>
    <w:rsid w:val="00EE78D0"/>
    <w:rsid w:val="00EE7B71"/>
    <w:rsid w:val="00EE7C48"/>
    <w:rsid w:val="00EE7DF8"/>
    <w:rsid w:val="00EF00FA"/>
    <w:rsid w:val="00EF09DB"/>
    <w:rsid w:val="00EF142B"/>
    <w:rsid w:val="00EF1B0E"/>
    <w:rsid w:val="00EF1E21"/>
    <w:rsid w:val="00EF26B9"/>
    <w:rsid w:val="00EF3631"/>
    <w:rsid w:val="00EF368F"/>
    <w:rsid w:val="00EF396D"/>
    <w:rsid w:val="00EF3AD8"/>
    <w:rsid w:val="00EF3C63"/>
    <w:rsid w:val="00EF3CF4"/>
    <w:rsid w:val="00EF3D03"/>
    <w:rsid w:val="00EF4070"/>
    <w:rsid w:val="00EF40ED"/>
    <w:rsid w:val="00EF4CAB"/>
    <w:rsid w:val="00EF4F0D"/>
    <w:rsid w:val="00EF5021"/>
    <w:rsid w:val="00EF506E"/>
    <w:rsid w:val="00EF5139"/>
    <w:rsid w:val="00EF579F"/>
    <w:rsid w:val="00EF5BFA"/>
    <w:rsid w:val="00EF5C79"/>
    <w:rsid w:val="00EF5D7D"/>
    <w:rsid w:val="00EF61F8"/>
    <w:rsid w:val="00EF62C4"/>
    <w:rsid w:val="00EF648A"/>
    <w:rsid w:val="00EF6714"/>
    <w:rsid w:val="00EF6AFC"/>
    <w:rsid w:val="00EF6B8F"/>
    <w:rsid w:val="00EF6CEF"/>
    <w:rsid w:val="00EF6F55"/>
    <w:rsid w:val="00EF71F8"/>
    <w:rsid w:val="00EF746C"/>
    <w:rsid w:val="00EF766C"/>
    <w:rsid w:val="00EF79D9"/>
    <w:rsid w:val="00EF7CC8"/>
    <w:rsid w:val="00F001F7"/>
    <w:rsid w:val="00F0062F"/>
    <w:rsid w:val="00F0075D"/>
    <w:rsid w:val="00F008B1"/>
    <w:rsid w:val="00F0096D"/>
    <w:rsid w:val="00F00B99"/>
    <w:rsid w:val="00F00E37"/>
    <w:rsid w:val="00F01420"/>
    <w:rsid w:val="00F01643"/>
    <w:rsid w:val="00F01861"/>
    <w:rsid w:val="00F01A86"/>
    <w:rsid w:val="00F01C70"/>
    <w:rsid w:val="00F01F0D"/>
    <w:rsid w:val="00F0204C"/>
    <w:rsid w:val="00F021BF"/>
    <w:rsid w:val="00F02CEE"/>
    <w:rsid w:val="00F02F19"/>
    <w:rsid w:val="00F0341D"/>
    <w:rsid w:val="00F03714"/>
    <w:rsid w:val="00F03AD4"/>
    <w:rsid w:val="00F04012"/>
    <w:rsid w:val="00F04595"/>
    <w:rsid w:val="00F046AE"/>
    <w:rsid w:val="00F05014"/>
    <w:rsid w:val="00F05255"/>
    <w:rsid w:val="00F0588F"/>
    <w:rsid w:val="00F05B12"/>
    <w:rsid w:val="00F05BC3"/>
    <w:rsid w:val="00F05E34"/>
    <w:rsid w:val="00F05EB3"/>
    <w:rsid w:val="00F062AB"/>
    <w:rsid w:val="00F062F1"/>
    <w:rsid w:val="00F0648D"/>
    <w:rsid w:val="00F06625"/>
    <w:rsid w:val="00F06755"/>
    <w:rsid w:val="00F06956"/>
    <w:rsid w:val="00F069D1"/>
    <w:rsid w:val="00F06AAD"/>
    <w:rsid w:val="00F06CEF"/>
    <w:rsid w:val="00F06E87"/>
    <w:rsid w:val="00F0748B"/>
    <w:rsid w:val="00F0783A"/>
    <w:rsid w:val="00F07B2B"/>
    <w:rsid w:val="00F07E06"/>
    <w:rsid w:val="00F10019"/>
    <w:rsid w:val="00F10AD2"/>
    <w:rsid w:val="00F10F96"/>
    <w:rsid w:val="00F112F6"/>
    <w:rsid w:val="00F113DD"/>
    <w:rsid w:val="00F11733"/>
    <w:rsid w:val="00F11AD7"/>
    <w:rsid w:val="00F11B44"/>
    <w:rsid w:val="00F11F73"/>
    <w:rsid w:val="00F12256"/>
    <w:rsid w:val="00F12428"/>
    <w:rsid w:val="00F125D7"/>
    <w:rsid w:val="00F12832"/>
    <w:rsid w:val="00F13003"/>
    <w:rsid w:val="00F132C3"/>
    <w:rsid w:val="00F1358E"/>
    <w:rsid w:val="00F135EF"/>
    <w:rsid w:val="00F13B3A"/>
    <w:rsid w:val="00F13B41"/>
    <w:rsid w:val="00F13F63"/>
    <w:rsid w:val="00F14402"/>
    <w:rsid w:val="00F144A2"/>
    <w:rsid w:val="00F14B03"/>
    <w:rsid w:val="00F14B4D"/>
    <w:rsid w:val="00F14EA9"/>
    <w:rsid w:val="00F15227"/>
    <w:rsid w:val="00F165F7"/>
    <w:rsid w:val="00F167B3"/>
    <w:rsid w:val="00F16A70"/>
    <w:rsid w:val="00F16AE2"/>
    <w:rsid w:val="00F1742C"/>
    <w:rsid w:val="00F17A0D"/>
    <w:rsid w:val="00F17A93"/>
    <w:rsid w:val="00F17EBA"/>
    <w:rsid w:val="00F206DD"/>
    <w:rsid w:val="00F20A96"/>
    <w:rsid w:val="00F21196"/>
    <w:rsid w:val="00F2139D"/>
    <w:rsid w:val="00F21949"/>
    <w:rsid w:val="00F219D5"/>
    <w:rsid w:val="00F2222B"/>
    <w:rsid w:val="00F228BA"/>
    <w:rsid w:val="00F234CE"/>
    <w:rsid w:val="00F2358C"/>
    <w:rsid w:val="00F2367A"/>
    <w:rsid w:val="00F236DB"/>
    <w:rsid w:val="00F244A3"/>
    <w:rsid w:val="00F24571"/>
    <w:rsid w:val="00F2470F"/>
    <w:rsid w:val="00F24B11"/>
    <w:rsid w:val="00F24C16"/>
    <w:rsid w:val="00F24C38"/>
    <w:rsid w:val="00F24D12"/>
    <w:rsid w:val="00F2512B"/>
    <w:rsid w:val="00F252E0"/>
    <w:rsid w:val="00F2586E"/>
    <w:rsid w:val="00F25E1B"/>
    <w:rsid w:val="00F260EF"/>
    <w:rsid w:val="00F261DD"/>
    <w:rsid w:val="00F2651B"/>
    <w:rsid w:val="00F2659E"/>
    <w:rsid w:val="00F26626"/>
    <w:rsid w:val="00F26AD0"/>
    <w:rsid w:val="00F26AD8"/>
    <w:rsid w:val="00F26CFC"/>
    <w:rsid w:val="00F270A7"/>
    <w:rsid w:val="00F27595"/>
    <w:rsid w:val="00F2763A"/>
    <w:rsid w:val="00F27985"/>
    <w:rsid w:val="00F27AD6"/>
    <w:rsid w:val="00F27B90"/>
    <w:rsid w:val="00F27CBB"/>
    <w:rsid w:val="00F27FB4"/>
    <w:rsid w:val="00F30D99"/>
    <w:rsid w:val="00F30F26"/>
    <w:rsid w:val="00F31087"/>
    <w:rsid w:val="00F31518"/>
    <w:rsid w:val="00F315BD"/>
    <w:rsid w:val="00F31650"/>
    <w:rsid w:val="00F316EC"/>
    <w:rsid w:val="00F316F6"/>
    <w:rsid w:val="00F3171C"/>
    <w:rsid w:val="00F31B9A"/>
    <w:rsid w:val="00F31EE6"/>
    <w:rsid w:val="00F32376"/>
    <w:rsid w:val="00F323A8"/>
    <w:rsid w:val="00F3251C"/>
    <w:rsid w:val="00F3272B"/>
    <w:rsid w:val="00F332AF"/>
    <w:rsid w:val="00F33665"/>
    <w:rsid w:val="00F3392A"/>
    <w:rsid w:val="00F33A5D"/>
    <w:rsid w:val="00F33E45"/>
    <w:rsid w:val="00F34088"/>
    <w:rsid w:val="00F34526"/>
    <w:rsid w:val="00F34604"/>
    <w:rsid w:val="00F34B56"/>
    <w:rsid w:val="00F34B7D"/>
    <w:rsid w:val="00F34C8B"/>
    <w:rsid w:val="00F34EDA"/>
    <w:rsid w:val="00F35031"/>
    <w:rsid w:val="00F35254"/>
    <w:rsid w:val="00F35C9C"/>
    <w:rsid w:val="00F3686C"/>
    <w:rsid w:val="00F36AFB"/>
    <w:rsid w:val="00F37052"/>
    <w:rsid w:val="00F370E6"/>
    <w:rsid w:val="00F37299"/>
    <w:rsid w:val="00F3768B"/>
    <w:rsid w:val="00F3776D"/>
    <w:rsid w:val="00F379EE"/>
    <w:rsid w:val="00F37C1C"/>
    <w:rsid w:val="00F37FE3"/>
    <w:rsid w:val="00F4037B"/>
    <w:rsid w:val="00F40540"/>
    <w:rsid w:val="00F40599"/>
    <w:rsid w:val="00F40956"/>
    <w:rsid w:val="00F40AE6"/>
    <w:rsid w:val="00F41116"/>
    <w:rsid w:val="00F412F1"/>
    <w:rsid w:val="00F41346"/>
    <w:rsid w:val="00F413ED"/>
    <w:rsid w:val="00F414E6"/>
    <w:rsid w:val="00F41CDE"/>
    <w:rsid w:val="00F41E9B"/>
    <w:rsid w:val="00F42346"/>
    <w:rsid w:val="00F423EB"/>
    <w:rsid w:val="00F4271F"/>
    <w:rsid w:val="00F42796"/>
    <w:rsid w:val="00F4308C"/>
    <w:rsid w:val="00F43392"/>
    <w:rsid w:val="00F43536"/>
    <w:rsid w:val="00F438F3"/>
    <w:rsid w:val="00F44109"/>
    <w:rsid w:val="00F4440C"/>
    <w:rsid w:val="00F44A1F"/>
    <w:rsid w:val="00F44A65"/>
    <w:rsid w:val="00F44AA9"/>
    <w:rsid w:val="00F44C4A"/>
    <w:rsid w:val="00F44C7A"/>
    <w:rsid w:val="00F44ED4"/>
    <w:rsid w:val="00F44F8D"/>
    <w:rsid w:val="00F4507F"/>
    <w:rsid w:val="00F45210"/>
    <w:rsid w:val="00F45371"/>
    <w:rsid w:val="00F4567C"/>
    <w:rsid w:val="00F45BEA"/>
    <w:rsid w:val="00F45C34"/>
    <w:rsid w:val="00F45C9D"/>
    <w:rsid w:val="00F45D2E"/>
    <w:rsid w:val="00F462F5"/>
    <w:rsid w:val="00F46407"/>
    <w:rsid w:val="00F46611"/>
    <w:rsid w:val="00F467F4"/>
    <w:rsid w:val="00F46D0B"/>
    <w:rsid w:val="00F471C6"/>
    <w:rsid w:val="00F472F7"/>
    <w:rsid w:val="00F478C5"/>
    <w:rsid w:val="00F47ABB"/>
    <w:rsid w:val="00F47F8B"/>
    <w:rsid w:val="00F50069"/>
    <w:rsid w:val="00F503D6"/>
    <w:rsid w:val="00F5052B"/>
    <w:rsid w:val="00F505AE"/>
    <w:rsid w:val="00F507DD"/>
    <w:rsid w:val="00F51F68"/>
    <w:rsid w:val="00F520F4"/>
    <w:rsid w:val="00F52798"/>
    <w:rsid w:val="00F52B52"/>
    <w:rsid w:val="00F52E9F"/>
    <w:rsid w:val="00F53122"/>
    <w:rsid w:val="00F53515"/>
    <w:rsid w:val="00F53565"/>
    <w:rsid w:val="00F53718"/>
    <w:rsid w:val="00F5390C"/>
    <w:rsid w:val="00F54762"/>
    <w:rsid w:val="00F54CAE"/>
    <w:rsid w:val="00F54E24"/>
    <w:rsid w:val="00F5519E"/>
    <w:rsid w:val="00F554C6"/>
    <w:rsid w:val="00F5566D"/>
    <w:rsid w:val="00F557E4"/>
    <w:rsid w:val="00F55E85"/>
    <w:rsid w:val="00F55EDC"/>
    <w:rsid w:val="00F561E9"/>
    <w:rsid w:val="00F5688C"/>
    <w:rsid w:val="00F56C12"/>
    <w:rsid w:val="00F56D35"/>
    <w:rsid w:val="00F56F8C"/>
    <w:rsid w:val="00F5729F"/>
    <w:rsid w:val="00F57447"/>
    <w:rsid w:val="00F57501"/>
    <w:rsid w:val="00F579A2"/>
    <w:rsid w:val="00F57B9B"/>
    <w:rsid w:val="00F57DF7"/>
    <w:rsid w:val="00F57E01"/>
    <w:rsid w:val="00F603B1"/>
    <w:rsid w:val="00F605E1"/>
    <w:rsid w:val="00F60636"/>
    <w:rsid w:val="00F608D7"/>
    <w:rsid w:val="00F60B28"/>
    <w:rsid w:val="00F61161"/>
    <w:rsid w:val="00F612AC"/>
    <w:rsid w:val="00F614F2"/>
    <w:rsid w:val="00F61946"/>
    <w:rsid w:val="00F61BC3"/>
    <w:rsid w:val="00F61BCB"/>
    <w:rsid w:val="00F620C3"/>
    <w:rsid w:val="00F623AC"/>
    <w:rsid w:val="00F62A3F"/>
    <w:rsid w:val="00F62D1B"/>
    <w:rsid w:val="00F63095"/>
    <w:rsid w:val="00F630A8"/>
    <w:rsid w:val="00F6322C"/>
    <w:rsid w:val="00F63312"/>
    <w:rsid w:val="00F63439"/>
    <w:rsid w:val="00F635AB"/>
    <w:rsid w:val="00F63614"/>
    <w:rsid w:val="00F6383F"/>
    <w:rsid w:val="00F6391A"/>
    <w:rsid w:val="00F648A4"/>
    <w:rsid w:val="00F6498E"/>
    <w:rsid w:val="00F64D26"/>
    <w:rsid w:val="00F64E09"/>
    <w:rsid w:val="00F64EF6"/>
    <w:rsid w:val="00F6543C"/>
    <w:rsid w:val="00F6573B"/>
    <w:rsid w:val="00F65850"/>
    <w:rsid w:val="00F6586A"/>
    <w:rsid w:val="00F65AA2"/>
    <w:rsid w:val="00F65CB6"/>
    <w:rsid w:val="00F65E10"/>
    <w:rsid w:val="00F65EF2"/>
    <w:rsid w:val="00F6612D"/>
    <w:rsid w:val="00F661CD"/>
    <w:rsid w:val="00F666D1"/>
    <w:rsid w:val="00F66A77"/>
    <w:rsid w:val="00F66A8B"/>
    <w:rsid w:val="00F66FFD"/>
    <w:rsid w:val="00F672EE"/>
    <w:rsid w:val="00F67A9A"/>
    <w:rsid w:val="00F67BD2"/>
    <w:rsid w:val="00F67DCE"/>
    <w:rsid w:val="00F67E65"/>
    <w:rsid w:val="00F70034"/>
    <w:rsid w:val="00F701E9"/>
    <w:rsid w:val="00F70553"/>
    <w:rsid w:val="00F705AA"/>
    <w:rsid w:val="00F705BC"/>
    <w:rsid w:val="00F70803"/>
    <w:rsid w:val="00F70932"/>
    <w:rsid w:val="00F70BDF"/>
    <w:rsid w:val="00F70E8E"/>
    <w:rsid w:val="00F70EAC"/>
    <w:rsid w:val="00F7127B"/>
    <w:rsid w:val="00F71356"/>
    <w:rsid w:val="00F71703"/>
    <w:rsid w:val="00F71898"/>
    <w:rsid w:val="00F71E28"/>
    <w:rsid w:val="00F7204C"/>
    <w:rsid w:val="00F7205F"/>
    <w:rsid w:val="00F7289A"/>
    <w:rsid w:val="00F72C73"/>
    <w:rsid w:val="00F72E48"/>
    <w:rsid w:val="00F732A4"/>
    <w:rsid w:val="00F736FA"/>
    <w:rsid w:val="00F73901"/>
    <w:rsid w:val="00F73B36"/>
    <w:rsid w:val="00F73BE7"/>
    <w:rsid w:val="00F73E0A"/>
    <w:rsid w:val="00F74AB9"/>
    <w:rsid w:val="00F759E5"/>
    <w:rsid w:val="00F75BAB"/>
    <w:rsid w:val="00F75CC4"/>
    <w:rsid w:val="00F76065"/>
    <w:rsid w:val="00F76759"/>
    <w:rsid w:val="00F76C14"/>
    <w:rsid w:val="00F76C63"/>
    <w:rsid w:val="00F76F67"/>
    <w:rsid w:val="00F7761E"/>
    <w:rsid w:val="00F777EC"/>
    <w:rsid w:val="00F77F73"/>
    <w:rsid w:val="00F803F4"/>
    <w:rsid w:val="00F80ECE"/>
    <w:rsid w:val="00F813EA"/>
    <w:rsid w:val="00F81E74"/>
    <w:rsid w:val="00F81F52"/>
    <w:rsid w:val="00F820AC"/>
    <w:rsid w:val="00F82CBE"/>
    <w:rsid w:val="00F82CC6"/>
    <w:rsid w:val="00F82EAC"/>
    <w:rsid w:val="00F82EE3"/>
    <w:rsid w:val="00F8374A"/>
    <w:rsid w:val="00F8391F"/>
    <w:rsid w:val="00F83CEB"/>
    <w:rsid w:val="00F8405B"/>
    <w:rsid w:val="00F84108"/>
    <w:rsid w:val="00F844CE"/>
    <w:rsid w:val="00F84685"/>
    <w:rsid w:val="00F84720"/>
    <w:rsid w:val="00F847F9"/>
    <w:rsid w:val="00F84E1E"/>
    <w:rsid w:val="00F84E56"/>
    <w:rsid w:val="00F8534A"/>
    <w:rsid w:val="00F85544"/>
    <w:rsid w:val="00F85960"/>
    <w:rsid w:val="00F85AE3"/>
    <w:rsid w:val="00F85CAC"/>
    <w:rsid w:val="00F85FED"/>
    <w:rsid w:val="00F86615"/>
    <w:rsid w:val="00F8663A"/>
    <w:rsid w:val="00F87111"/>
    <w:rsid w:val="00F87666"/>
    <w:rsid w:val="00F87687"/>
    <w:rsid w:val="00F8795B"/>
    <w:rsid w:val="00F87968"/>
    <w:rsid w:val="00F879A3"/>
    <w:rsid w:val="00F87B82"/>
    <w:rsid w:val="00F87C0B"/>
    <w:rsid w:val="00F902B0"/>
    <w:rsid w:val="00F90B2A"/>
    <w:rsid w:val="00F90E40"/>
    <w:rsid w:val="00F911C5"/>
    <w:rsid w:val="00F917FF"/>
    <w:rsid w:val="00F91D84"/>
    <w:rsid w:val="00F91F14"/>
    <w:rsid w:val="00F92A4B"/>
    <w:rsid w:val="00F92A73"/>
    <w:rsid w:val="00F92FD6"/>
    <w:rsid w:val="00F92FFE"/>
    <w:rsid w:val="00F933B2"/>
    <w:rsid w:val="00F93451"/>
    <w:rsid w:val="00F934B1"/>
    <w:rsid w:val="00F93544"/>
    <w:rsid w:val="00F937FD"/>
    <w:rsid w:val="00F93AFB"/>
    <w:rsid w:val="00F93E93"/>
    <w:rsid w:val="00F93FD9"/>
    <w:rsid w:val="00F93FDC"/>
    <w:rsid w:val="00F94232"/>
    <w:rsid w:val="00F949FA"/>
    <w:rsid w:val="00F94E9E"/>
    <w:rsid w:val="00F95707"/>
    <w:rsid w:val="00F95952"/>
    <w:rsid w:val="00F9596F"/>
    <w:rsid w:val="00F95ACD"/>
    <w:rsid w:val="00F961ED"/>
    <w:rsid w:val="00F9623E"/>
    <w:rsid w:val="00F96877"/>
    <w:rsid w:val="00F96A2D"/>
    <w:rsid w:val="00F96A87"/>
    <w:rsid w:val="00F96A8D"/>
    <w:rsid w:val="00F96FCF"/>
    <w:rsid w:val="00F97145"/>
    <w:rsid w:val="00F97890"/>
    <w:rsid w:val="00F978EC"/>
    <w:rsid w:val="00F97DA7"/>
    <w:rsid w:val="00F97DEA"/>
    <w:rsid w:val="00FA043C"/>
    <w:rsid w:val="00FA0579"/>
    <w:rsid w:val="00FA0B65"/>
    <w:rsid w:val="00FA1224"/>
    <w:rsid w:val="00FA144A"/>
    <w:rsid w:val="00FA17F0"/>
    <w:rsid w:val="00FA185E"/>
    <w:rsid w:val="00FA1C26"/>
    <w:rsid w:val="00FA290A"/>
    <w:rsid w:val="00FA2994"/>
    <w:rsid w:val="00FA2B68"/>
    <w:rsid w:val="00FA318E"/>
    <w:rsid w:val="00FA37CC"/>
    <w:rsid w:val="00FA3991"/>
    <w:rsid w:val="00FA3C62"/>
    <w:rsid w:val="00FA3DB2"/>
    <w:rsid w:val="00FA4167"/>
    <w:rsid w:val="00FA4741"/>
    <w:rsid w:val="00FA47BA"/>
    <w:rsid w:val="00FA4B17"/>
    <w:rsid w:val="00FA4B71"/>
    <w:rsid w:val="00FA5234"/>
    <w:rsid w:val="00FA532B"/>
    <w:rsid w:val="00FA5668"/>
    <w:rsid w:val="00FA57FD"/>
    <w:rsid w:val="00FA5854"/>
    <w:rsid w:val="00FA5D7F"/>
    <w:rsid w:val="00FA5F90"/>
    <w:rsid w:val="00FA61D4"/>
    <w:rsid w:val="00FA657A"/>
    <w:rsid w:val="00FA69C5"/>
    <w:rsid w:val="00FA6B4F"/>
    <w:rsid w:val="00FA6E8C"/>
    <w:rsid w:val="00FA6F0C"/>
    <w:rsid w:val="00FA704C"/>
    <w:rsid w:val="00FA7D31"/>
    <w:rsid w:val="00FA7D58"/>
    <w:rsid w:val="00FB012B"/>
    <w:rsid w:val="00FB028B"/>
    <w:rsid w:val="00FB02E4"/>
    <w:rsid w:val="00FB0422"/>
    <w:rsid w:val="00FB078E"/>
    <w:rsid w:val="00FB0D1B"/>
    <w:rsid w:val="00FB0E45"/>
    <w:rsid w:val="00FB1107"/>
    <w:rsid w:val="00FB122C"/>
    <w:rsid w:val="00FB1258"/>
    <w:rsid w:val="00FB12E5"/>
    <w:rsid w:val="00FB1381"/>
    <w:rsid w:val="00FB156A"/>
    <w:rsid w:val="00FB1812"/>
    <w:rsid w:val="00FB1E42"/>
    <w:rsid w:val="00FB22B7"/>
    <w:rsid w:val="00FB28E4"/>
    <w:rsid w:val="00FB2D6A"/>
    <w:rsid w:val="00FB315E"/>
    <w:rsid w:val="00FB325B"/>
    <w:rsid w:val="00FB3F6D"/>
    <w:rsid w:val="00FB4984"/>
    <w:rsid w:val="00FB4D04"/>
    <w:rsid w:val="00FB4FB3"/>
    <w:rsid w:val="00FB4FD9"/>
    <w:rsid w:val="00FB500F"/>
    <w:rsid w:val="00FB5019"/>
    <w:rsid w:val="00FB514F"/>
    <w:rsid w:val="00FB5227"/>
    <w:rsid w:val="00FB5A9A"/>
    <w:rsid w:val="00FB5FBA"/>
    <w:rsid w:val="00FB6280"/>
    <w:rsid w:val="00FB62BF"/>
    <w:rsid w:val="00FB64AA"/>
    <w:rsid w:val="00FB6B38"/>
    <w:rsid w:val="00FB6C28"/>
    <w:rsid w:val="00FB6D4E"/>
    <w:rsid w:val="00FB6FAB"/>
    <w:rsid w:val="00FB7252"/>
    <w:rsid w:val="00FB7429"/>
    <w:rsid w:val="00FB74DF"/>
    <w:rsid w:val="00FB7717"/>
    <w:rsid w:val="00FB784F"/>
    <w:rsid w:val="00FB7B83"/>
    <w:rsid w:val="00FB7F2C"/>
    <w:rsid w:val="00FC0141"/>
    <w:rsid w:val="00FC0159"/>
    <w:rsid w:val="00FC02A2"/>
    <w:rsid w:val="00FC06E2"/>
    <w:rsid w:val="00FC098E"/>
    <w:rsid w:val="00FC0B7A"/>
    <w:rsid w:val="00FC1184"/>
    <w:rsid w:val="00FC11DA"/>
    <w:rsid w:val="00FC14EA"/>
    <w:rsid w:val="00FC154F"/>
    <w:rsid w:val="00FC1943"/>
    <w:rsid w:val="00FC1D5B"/>
    <w:rsid w:val="00FC1E94"/>
    <w:rsid w:val="00FC235D"/>
    <w:rsid w:val="00FC24BA"/>
    <w:rsid w:val="00FC27A5"/>
    <w:rsid w:val="00FC2874"/>
    <w:rsid w:val="00FC2C16"/>
    <w:rsid w:val="00FC3369"/>
    <w:rsid w:val="00FC3493"/>
    <w:rsid w:val="00FC3501"/>
    <w:rsid w:val="00FC3616"/>
    <w:rsid w:val="00FC3AB8"/>
    <w:rsid w:val="00FC3BC6"/>
    <w:rsid w:val="00FC3C06"/>
    <w:rsid w:val="00FC3CAD"/>
    <w:rsid w:val="00FC3E90"/>
    <w:rsid w:val="00FC3F99"/>
    <w:rsid w:val="00FC4144"/>
    <w:rsid w:val="00FC48DA"/>
    <w:rsid w:val="00FC4B6E"/>
    <w:rsid w:val="00FC4D35"/>
    <w:rsid w:val="00FC544C"/>
    <w:rsid w:val="00FC5480"/>
    <w:rsid w:val="00FC56E1"/>
    <w:rsid w:val="00FC5936"/>
    <w:rsid w:val="00FC6816"/>
    <w:rsid w:val="00FC694F"/>
    <w:rsid w:val="00FC6F08"/>
    <w:rsid w:val="00FC7D0C"/>
    <w:rsid w:val="00FD0478"/>
    <w:rsid w:val="00FD0626"/>
    <w:rsid w:val="00FD07F4"/>
    <w:rsid w:val="00FD095C"/>
    <w:rsid w:val="00FD0FC2"/>
    <w:rsid w:val="00FD1C36"/>
    <w:rsid w:val="00FD200C"/>
    <w:rsid w:val="00FD2393"/>
    <w:rsid w:val="00FD30D4"/>
    <w:rsid w:val="00FD3236"/>
    <w:rsid w:val="00FD3399"/>
    <w:rsid w:val="00FD33F8"/>
    <w:rsid w:val="00FD3933"/>
    <w:rsid w:val="00FD3E06"/>
    <w:rsid w:val="00FD3F62"/>
    <w:rsid w:val="00FD43D9"/>
    <w:rsid w:val="00FD4455"/>
    <w:rsid w:val="00FD4715"/>
    <w:rsid w:val="00FD49EE"/>
    <w:rsid w:val="00FD532C"/>
    <w:rsid w:val="00FD5529"/>
    <w:rsid w:val="00FD5756"/>
    <w:rsid w:val="00FD5B00"/>
    <w:rsid w:val="00FD5C79"/>
    <w:rsid w:val="00FD60DD"/>
    <w:rsid w:val="00FD62D1"/>
    <w:rsid w:val="00FD6375"/>
    <w:rsid w:val="00FD6647"/>
    <w:rsid w:val="00FD6A10"/>
    <w:rsid w:val="00FD6CA8"/>
    <w:rsid w:val="00FD6F15"/>
    <w:rsid w:val="00FD7564"/>
    <w:rsid w:val="00FD757F"/>
    <w:rsid w:val="00FD7981"/>
    <w:rsid w:val="00FD79DD"/>
    <w:rsid w:val="00FD7B50"/>
    <w:rsid w:val="00FD7B8A"/>
    <w:rsid w:val="00FD7BB2"/>
    <w:rsid w:val="00FD7D54"/>
    <w:rsid w:val="00FE000A"/>
    <w:rsid w:val="00FE05CD"/>
    <w:rsid w:val="00FE07F8"/>
    <w:rsid w:val="00FE08E0"/>
    <w:rsid w:val="00FE094B"/>
    <w:rsid w:val="00FE11C2"/>
    <w:rsid w:val="00FE136E"/>
    <w:rsid w:val="00FE13CE"/>
    <w:rsid w:val="00FE14EB"/>
    <w:rsid w:val="00FE157A"/>
    <w:rsid w:val="00FE1615"/>
    <w:rsid w:val="00FE16F6"/>
    <w:rsid w:val="00FE17F0"/>
    <w:rsid w:val="00FE18C7"/>
    <w:rsid w:val="00FE1982"/>
    <w:rsid w:val="00FE2050"/>
    <w:rsid w:val="00FE239B"/>
    <w:rsid w:val="00FE242C"/>
    <w:rsid w:val="00FE2570"/>
    <w:rsid w:val="00FE267A"/>
    <w:rsid w:val="00FE2967"/>
    <w:rsid w:val="00FE2EC9"/>
    <w:rsid w:val="00FE3232"/>
    <w:rsid w:val="00FE378C"/>
    <w:rsid w:val="00FE3A87"/>
    <w:rsid w:val="00FE3E8B"/>
    <w:rsid w:val="00FE3F38"/>
    <w:rsid w:val="00FE4922"/>
    <w:rsid w:val="00FE52A7"/>
    <w:rsid w:val="00FE55BB"/>
    <w:rsid w:val="00FE57EB"/>
    <w:rsid w:val="00FE5F89"/>
    <w:rsid w:val="00FE661F"/>
    <w:rsid w:val="00FE6648"/>
    <w:rsid w:val="00FE6CED"/>
    <w:rsid w:val="00FE72D4"/>
    <w:rsid w:val="00FE73CF"/>
    <w:rsid w:val="00FE7CA3"/>
    <w:rsid w:val="00FE7DD2"/>
    <w:rsid w:val="00FE7F8B"/>
    <w:rsid w:val="00FF066A"/>
    <w:rsid w:val="00FF0ABC"/>
    <w:rsid w:val="00FF0BCA"/>
    <w:rsid w:val="00FF0EE0"/>
    <w:rsid w:val="00FF1519"/>
    <w:rsid w:val="00FF1A5F"/>
    <w:rsid w:val="00FF1D29"/>
    <w:rsid w:val="00FF2177"/>
    <w:rsid w:val="00FF21CE"/>
    <w:rsid w:val="00FF22BF"/>
    <w:rsid w:val="00FF2689"/>
    <w:rsid w:val="00FF2861"/>
    <w:rsid w:val="00FF2E9C"/>
    <w:rsid w:val="00FF347F"/>
    <w:rsid w:val="00FF371E"/>
    <w:rsid w:val="00FF39A0"/>
    <w:rsid w:val="00FF42EB"/>
    <w:rsid w:val="00FF43D8"/>
    <w:rsid w:val="00FF4B10"/>
    <w:rsid w:val="00FF4E9A"/>
    <w:rsid w:val="00FF5617"/>
    <w:rsid w:val="00FF575B"/>
    <w:rsid w:val="00FF5B6B"/>
    <w:rsid w:val="00FF5EFA"/>
    <w:rsid w:val="00FF62AD"/>
    <w:rsid w:val="00FF6963"/>
    <w:rsid w:val="00FF6B1C"/>
    <w:rsid w:val="00FF6CD8"/>
    <w:rsid w:val="00FF71C0"/>
    <w:rsid w:val="00FF7219"/>
    <w:rsid w:val="00FF7A63"/>
    <w:rsid w:val="00FF7BC4"/>
    <w:rsid w:val="00FF7CF7"/>
    <w:rsid w:val="00FF7E5C"/>
    <w:rsid w:val="00FF7FC6"/>
    <w:rsid w:val="0D2D87A7"/>
    <w:rsid w:val="23557C2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v:textbox inset="5.85pt,.7pt,5.85pt,.7pt"/>
    </o:shapedefaults>
    <o:shapelayout v:ext="edit">
      <o:idmap v:ext="edit" data="2"/>
    </o:shapelayout>
  </w:shapeDefaults>
  <w:decimalSymbol w:val="."/>
  <w:listSeparator w:val=","/>
  <w14:docId w14:val="062A5B3E"/>
  <w15:docId w15:val="{CD33AF13-1457-4D82-BD55-7EE6C2DB03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MS Mincho" w:hAnsi="Arial" w:cs="Times New Roman"/>
        <w:kern w:val="2"/>
        <w:sz w:val="21"/>
        <w:lang w:val="en-US" w:eastAsia="ja-JP" w:bidi="ar-SA"/>
      </w:rPr>
    </w:rPrDefault>
    <w:pPrDefault/>
  </w:docDefaults>
  <w:latentStyles w:defLockedState="0" w:defUIPriority="99" w:defSemiHidden="0" w:defUnhideWhenUsed="0" w:defQFormat="0" w:count="376">
    <w:lsdException w:name="Normal" w:locked="1" w:uiPriority="0" w:qFormat="1"/>
    <w:lsdException w:name="heading 1" w:locked="1" w:uiPriority="0" w:qFormat="1"/>
    <w:lsdException w:name="heading 2" w:locked="1" w:uiPriority="0" w:qFormat="1"/>
    <w:lsdException w:name="heading 3" w:locked="1" w:uiPriority="0" w:qFormat="1"/>
    <w:lsdException w:name="heading 4" w:locked="1"/>
    <w:lsdException w:name="heading 5" w:locked="1" w:semiHidden="1" w:uiPriority="0" w:unhideWhenUsed="1" w:qFormat="1"/>
    <w:lsdException w:name="heading 6" w:locked="1" w:semiHidden="1" w:uiPriority="0" w:unhideWhenUsed="1" w:qFormat="1"/>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locked="1" w:uiPriority="39"/>
    <w:lsdException w:name="toc 3" w:locked="1" w:uiPriority="39"/>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locked="1"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locked="1"/>
    <w:lsdException w:name="FollowedHyperlink" w:semiHidden="1" w:unhideWhenUsed="1"/>
    <w:lsdException w:name="Strong" w:locked="1" w:uiPriority="22" w:qFormat="1"/>
    <w:lsdException w:name="Emphasis" w:locked="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B33CD"/>
    <w:pPr>
      <w:widowControl w:val="0"/>
      <w:jc w:val="both"/>
    </w:pPr>
  </w:style>
  <w:style w:type="paragraph" w:styleId="Heading1">
    <w:name w:val="heading 1"/>
    <w:basedOn w:val="Normal"/>
    <w:next w:val="Normal"/>
    <w:link w:val="Heading1Char"/>
    <w:qFormat/>
    <w:rsid w:val="006C5D79"/>
    <w:pPr>
      <w:keepNext/>
      <w:numPr>
        <w:numId w:val="5"/>
      </w:numPr>
      <w:outlineLvl w:val="0"/>
    </w:pPr>
    <w:rPr>
      <w:sz w:val="24"/>
      <w:szCs w:val="24"/>
    </w:rPr>
  </w:style>
  <w:style w:type="paragraph" w:styleId="Heading2">
    <w:name w:val="heading 2"/>
    <w:basedOn w:val="Normal"/>
    <w:next w:val="Normal"/>
    <w:link w:val="Heading2Char"/>
    <w:autoRedefine/>
    <w:qFormat/>
    <w:rsid w:val="00A92D49"/>
    <w:pPr>
      <w:keepNext/>
      <w:spacing w:before="240"/>
      <w:ind w:rightChars="100" w:right="210"/>
      <w:jc w:val="left"/>
      <w:outlineLvl w:val="1"/>
    </w:pPr>
    <w:rPr>
      <w:rFonts w:eastAsiaTheme="majorEastAsia" w:cs="Arial"/>
      <w:b/>
      <w:bCs/>
      <w:kern w:val="0"/>
      <w:sz w:val="24"/>
      <w:szCs w:val="24"/>
    </w:rPr>
  </w:style>
  <w:style w:type="paragraph" w:styleId="Heading3">
    <w:name w:val="heading 3"/>
    <w:basedOn w:val="Normal"/>
    <w:next w:val="Normal"/>
    <w:link w:val="Heading3Char"/>
    <w:qFormat/>
    <w:rsid w:val="0056677F"/>
    <w:pPr>
      <w:keepNext/>
      <w:ind w:leftChars="400" w:left="769"/>
      <w:outlineLvl w:val="2"/>
    </w:pPr>
    <w:rPr>
      <w:rFonts w:ascii="MS Gothic" w:hAnsi="MS Gothic" w:cs="Arial"/>
      <w:kern w:val="0"/>
      <w:szCs w:val="24"/>
    </w:rPr>
  </w:style>
  <w:style w:type="paragraph" w:styleId="Heading4">
    <w:name w:val="heading 4"/>
    <w:basedOn w:val="Normal"/>
    <w:next w:val="Normal"/>
    <w:link w:val="Heading4Char"/>
    <w:uiPriority w:val="99"/>
    <w:locked/>
    <w:rsid w:val="001E1DE7"/>
    <w:pPr>
      <w:keepNext/>
      <w:ind w:leftChars="400" w:left="400"/>
      <w:outlineLvl w:val="3"/>
    </w:pPr>
    <w:rPr>
      <w:b/>
      <w:bCs/>
    </w:rPr>
  </w:style>
  <w:style w:type="paragraph" w:styleId="Heading5">
    <w:name w:val="heading 5"/>
    <w:basedOn w:val="Normal"/>
    <w:next w:val="Normal"/>
    <w:link w:val="Heading5Char"/>
    <w:semiHidden/>
    <w:unhideWhenUsed/>
    <w:qFormat/>
    <w:locked/>
    <w:rsid w:val="0004013E"/>
    <w:pPr>
      <w:keepNext/>
      <w:ind w:leftChars="800" w:left="800"/>
      <w:outlineLvl w:val="4"/>
    </w:pPr>
  </w:style>
  <w:style w:type="paragraph" w:styleId="Heading6">
    <w:name w:val="heading 6"/>
    <w:basedOn w:val="Normal"/>
    <w:next w:val="Normal"/>
    <w:link w:val="Heading6Char"/>
    <w:semiHidden/>
    <w:unhideWhenUsed/>
    <w:qFormat/>
    <w:locked/>
    <w:rsid w:val="0004013E"/>
    <w:pPr>
      <w:keepNext/>
      <w:ind w:leftChars="800" w:left="800"/>
      <w:outlineLvl w:val="5"/>
    </w:pPr>
    <w:rPr>
      <w:b/>
      <w:bCs/>
    </w:rPr>
  </w:style>
  <w:style w:type="paragraph" w:styleId="Heading7">
    <w:name w:val="heading 7"/>
    <w:basedOn w:val="Normal"/>
    <w:next w:val="Normal"/>
    <w:link w:val="Heading7Char"/>
    <w:semiHidden/>
    <w:unhideWhenUsed/>
    <w:qFormat/>
    <w:locked/>
    <w:rsid w:val="0004013E"/>
    <w:pPr>
      <w:keepNext/>
      <w:ind w:leftChars="800" w:left="800"/>
      <w:outlineLvl w:val="6"/>
    </w:pPr>
  </w:style>
  <w:style w:type="paragraph" w:styleId="Heading8">
    <w:name w:val="heading 8"/>
    <w:basedOn w:val="Normal"/>
    <w:next w:val="Normal"/>
    <w:link w:val="Heading8Char"/>
    <w:semiHidden/>
    <w:unhideWhenUsed/>
    <w:qFormat/>
    <w:locked/>
    <w:rsid w:val="0004013E"/>
    <w:pPr>
      <w:keepNext/>
      <w:ind w:leftChars="1200" w:left="1200"/>
      <w:outlineLvl w:val="7"/>
    </w:pPr>
  </w:style>
  <w:style w:type="paragraph" w:styleId="Heading9">
    <w:name w:val="heading 9"/>
    <w:basedOn w:val="Normal"/>
    <w:next w:val="Normal"/>
    <w:link w:val="Heading9Char"/>
    <w:semiHidden/>
    <w:unhideWhenUsed/>
    <w:qFormat/>
    <w:locked/>
    <w:rsid w:val="0004013E"/>
    <w:pPr>
      <w:keepNext/>
      <w:ind w:leftChars="1200" w:left="1200"/>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B42EF1"/>
    <w:rPr>
      <w:sz w:val="24"/>
      <w:szCs w:val="24"/>
    </w:rPr>
  </w:style>
  <w:style w:type="character" w:customStyle="1" w:styleId="Heading2Char">
    <w:name w:val="Heading 2 Char"/>
    <w:link w:val="Heading2"/>
    <w:rsid w:val="00A92D49"/>
    <w:rPr>
      <w:rFonts w:eastAsiaTheme="majorEastAsia" w:cs="Arial"/>
      <w:b/>
      <w:bCs/>
      <w:kern w:val="0"/>
      <w:sz w:val="24"/>
      <w:szCs w:val="24"/>
    </w:rPr>
  </w:style>
  <w:style w:type="character" w:customStyle="1" w:styleId="Heading3Char">
    <w:name w:val="Heading 3 Char"/>
    <w:link w:val="Heading3"/>
    <w:rsid w:val="0056677F"/>
    <w:rPr>
      <w:rFonts w:ascii="MS Gothic" w:eastAsia="MS Gothic" w:hAnsi="MS Gothic" w:cs="Arial"/>
      <w:sz w:val="21"/>
      <w:szCs w:val="24"/>
    </w:rPr>
  </w:style>
  <w:style w:type="character" w:customStyle="1" w:styleId="4">
    <w:name w:val="見出し 4 (文字)"/>
    <w:uiPriority w:val="99"/>
    <w:rsid w:val="00F76C63"/>
    <w:rPr>
      <w:rFonts w:ascii="MS Gothic" w:eastAsia="MS Gothic" w:hAnsi="MS Gothic"/>
      <w:bCs/>
      <w:kern w:val="2"/>
      <w:sz w:val="21"/>
      <w:szCs w:val="24"/>
    </w:rPr>
  </w:style>
  <w:style w:type="paragraph" w:styleId="BodyText">
    <w:name w:val="Body Text"/>
    <w:basedOn w:val="Normal"/>
    <w:link w:val="BodyTextChar"/>
    <w:uiPriority w:val="99"/>
    <w:rsid w:val="004B514E"/>
    <w:pPr>
      <w:ind w:right="43"/>
    </w:pPr>
  </w:style>
  <w:style w:type="character" w:customStyle="1" w:styleId="BodyTextChar">
    <w:name w:val="Body Text Char"/>
    <w:link w:val="BodyText"/>
    <w:uiPriority w:val="99"/>
    <w:rsid w:val="00B42EF1"/>
    <w:rPr>
      <w:rFonts w:eastAsia="MS Gothic"/>
      <w:szCs w:val="20"/>
    </w:rPr>
  </w:style>
  <w:style w:type="paragraph" w:styleId="BodyText2">
    <w:name w:val="Body Text 2"/>
    <w:basedOn w:val="Normal"/>
    <w:link w:val="BodyText2Char"/>
    <w:uiPriority w:val="99"/>
    <w:rsid w:val="004B514E"/>
    <w:pPr>
      <w:jc w:val="left"/>
    </w:pPr>
  </w:style>
  <w:style w:type="character" w:customStyle="1" w:styleId="BodyText2Char">
    <w:name w:val="Body Text 2 Char"/>
    <w:link w:val="BodyText2"/>
    <w:uiPriority w:val="99"/>
    <w:rsid w:val="00B42EF1"/>
    <w:rPr>
      <w:rFonts w:eastAsia="MS Gothic"/>
      <w:szCs w:val="20"/>
    </w:rPr>
  </w:style>
  <w:style w:type="paragraph" w:styleId="Header">
    <w:name w:val="header"/>
    <w:basedOn w:val="Normal"/>
    <w:link w:val="HeaderChar"/>
    <w:rsid w:val="006C5D79"/>
    <w:pPr>
      <w:tabs>
        <w:tab w:val="center" w:pos="4252"/>
        <w:tab w:val="right" w:pos="8504"/>
      </w:tabs>
      <w:snapToGrid w:val="0"/>
    </w:pPr>
  </w:style>
  <w:style w:type="character" w:customStyle="1" w:styleId="HeaderChar">
    <w:name w:val="Header Char"/>
    <w:link w:val="Header"/>
    <w:rsid w:val="00B42EF1"/>
    <w:rPr>
      <w:rFonts w:eastAsia="MS Gothic"/>
      <w:szCs w:val="20"/>
    </w:rPr>
  </w:style>
  <w:style w:type="paragraph" w:styleId="Footer">
    <w:name w:val="footer"/>
    <w:basedOn w:val="Normal"/>
    <w:link w:val="FooterChar"/>
    <w:rsid w:val="006C5D79"/>
    <w:pPr>
      <w:tabs>
        <w:tab w:val="center" w:pos="4252"/>
        <w:tab w:val="right" w:pos="8504"/>
      </w:tabs>
      <w:snapToGrid w:val="0"/>
    </w:pPr>
  </w:style>
  <w:style w:type="character" w:customStyle="1" w:styleId="FooterChar">
    <w:name w:val="Footer Char"/>
    <w:link w:val="Footer"/>
    <w:rsid w:val="00B42EF1"/>
    <w:rPr>
      <w:rFonts w:eastAsia="MS Gothic"/>
      <w:szCs w:val="20"/>
    </w:rPr>
  </w:style>
  <w:style w:type="character" w:styleId="PageNumber">
    <w:name w:val="page number"/>
    <w:rsid w:val="006C5D79"/>
    <w:rPr>
      <w:rFonts w:cs="Times New Roman"/>
    </w:rPr>
  </w:style>
  <w:style w:type="paragraph" w:styleId="BalloonText">
    <w:name w:val="Balloon Text"/>
    <w:basedOn w:val="Normal"/>
    <w:link w:val="BalloonTextChar"/>
    <w:uiPriority w:val="99"/>
    <w:semiHidden/>
    <w:rsid w:val="006C5D79"/>
    <w:rPr>
      <w:sz w:val="18"/>
      <w:szCs w:val="18"/>
    </w:rPr>
  </w:style>
  <w:style w:type="character" w:customStyle="1" w:styleId="BalloonTextChar">
    <w:name w:val="Balloon Text Char"/>
    <w:link w:val="BalloonText"/>
    <w:uiPriority w:val="99"/>
    <w:semiHidden/>
    <w:rsid w:val="00B42EF1"/>
    <w:rPr>
      <w:rFonts w:ascii="Arial" w:eastAsia="MS Gothic" w:hAnsi="Arial" w:cs="Times New Roman"/>
      <w:sz w:val="0"/>
      <w:szCs w:val="0"/>
    </w:rPr>
  </w:style>
  <w:style w:type="paragraph" w:styleId="TOC1">
    <w:name w:val="toc 1"/>
    <w:basedOn w:val="Normal"/>
    <w:next w:val="Normal"/>
    <w:autoRedefine/>
    <w:uiPriority w:val="39"/>
    <w:rsid w:val="00E65AAD"/>
    <w:pPr>
      <w:tabs>
        <w:tab w:val="left" w:pos="420"/>
        <w:tab w:val="right" w:leader="dot" w:pos="9743"/>
      </w:tabs>
      <w:spacing w:before="120" w:after="120"/>
      <w:jc w:val="left"/>
    </w:pPr>
    <w:rPr>
      <w:rFonts w:eastAsia="Arial"/>
      <w:noProof/>
      <w:sz w:val="20"/>
    </w:rPr>
  </w:style>
  <w:style w:type="paragraph" w:styleId="TOC2">
    <w:name w:val="toc 2"/>
    <w:basedOn w:val="Normal"/>
    <w:next w:val="Normal"/>
    <w:autoRedefine/>
    <w:uiPriority w:val="39"/>
    <w:rsid w:val="009B5687"/>
    <w:pPr>
      <w:tabs>
        <w:tab w:val="left" w:pos="840"/>
        <w:tab w:val="right" w:leader="dot" w:pos="9743"/>
      </w:tabs>
      <w:ind w:left="210"/>
      <w:jc w:val="left"/>
    </w:pPr>
    <w:rPr>
      <w:sz w:val="20"/>
    </w:rPr>
  </w:style>
  <w:style w:type="paragraph" w:styleId="TOC3">
    <w:name w:val="toc 3"/>
    <w:basedOn w:val="Normal"/>
    <w:next w:val="Normal"/>
    <w:autoRedefine/>
    <w:uiPriority w:val="39"/>
    <w:rsid w:val="00694B02"/>
    <w:pPr>
      <w:tabs>
        <w:tab w:val="left" w:pos="1470"/>
        <w:tab w:val="right" w:leader="dot" w:pos="9743"/>
      </w:tabs>
      <w:ind w:left="420"/>
      <w:jc w:val="left"/>
    </w:pPr>
    <w:rPr>
      <w:iCs/>
      <w:sz w:val="20"/>
    </w:rPr>
  </w:style>
  <w:style w:type="character" w:styleId="Hyperlink">
    <w:name w:val="Hyperlink"/>
    <w:uiPriority w:val="99"/>
    <w:rsid w:val="006C5D79"/>
    <w:rPr>
      <w:rFonts w:cs="Times New Roman"/>
      <w:color w:val="0000FF"/>
      <w:u w:val="single"/>
    </w:rPr>
  </w:style>
  <w:style w:type="paragraph" w:styleId="TOC4">
    <w:name w:val="toc 4"/>
    <w:basedOn w:val="Normal"/>
    <w:next w:val="Normal"/>
    <w:autoRedefine/>
    <w:uiPriority w:val="39"/>
    <w:rsid w:val="00340B85"/>
    <w:pPr>
      <w:ind w:left="630"/>
      <w:jc w:val="left"/>
    </w:pPr>
    <w:rPr>
      <w:sz w:val="18"/>
      <w:szCs w:val="18"/>
    </w:rPr>
  </w:style>
  <w:style w:type="paragraph" w:styleId="TOC5">
    <w:name w:val="toc 5"/>
    <w:basedOn w:val="Normal"/>
    <w:next w:val="Normal"/>
    <w:autoRedefine/>
    <w:uiPriority w:val="39"/>
    <w:rsid w:val="006C5D79"/>
    <w:pPr>
      <w:ind w:left="840"/>
      <w:jc w:val="left"/>
    </w:pPr>
    <w:rPr>
      <w:sz w:val="18"/>
      <w:szCs w:val="18"/>
    </w:rPr>
  </w:style>
  <w:style w:type="paragraph" w:styleId="TOC6">
    <w:name w:val="toc 6"/>
    <w:basedOn w:val="Normal"/>
    <w:next w:val="Normal"/>
    <w:autoRedefine/>
    <w:uiPriority w:val="39"/>
    <w:rsid w:val="006C5D79"/>
    <w:pPr>
      <w:ind w:left="1050"/>
      <w:jc w:val="left"/>
    </w:pPr>
    <w:rPr>
      <w:sz w:val="18"/>
      <w:szCs w:val="18"/>
    </w:rPr>
  </w:style>
  <w:style w:type="paragraph" w:styleId="TOC7">
    <w:name w:val="toc 7"/>
    <w:basedOn w:val="Normal"/>
    <w:next w:val="Normal"/>
    <w:autoRedefine/>
    <w:uiPriority w:val="39"/>
    <w:rsid w:val="006C5D79"/>
    <w:pPr>
      <w:ind w:left="1260"/>
      <w:jc w:val="left"/>
    </w:pPr>
    <w:rPr>
      <w:sz w:val="18"/>
      <w:szCs w:val="18"/>
    </w:rPr>
  </w:style>
  <w:style w:type="paragraph" w:styleId="TOC8">
    <w:name w:val="toc 8"/>
    <w:basedOn w:val="Normal"/>
    <w:next w:val="Normal"/>
    <w:autoRedefine/>
    <w:uiPriority w:val="39"/>
    <w:rsid w:val="006C5D79"/>
    <w:pPr>
      <w:ind w:left="1470"/>
      <w:jc w:val="left"/>
    </w:pPr>
    <w:rPr>
      <w:sz w:val="18"/>
      <w:szCs w:val="18"/>
    </w:rPr>
  </w:style>
  <w:style w:type="paragraph" w:styleId="TOC9">
    <w:name w:val="toc 9"/>
    <w:basedOn w:val="Normal"/>
    <w:next w:val="Normal"/>
    <w:autoRedefine/>
    <w:uiPriority w:val="39"/>
    <w:rsid w:val="006C5D79"/>
    <w:pPr>
      <w:ind w:left="1680"/>
      <w:jc w:val="left"/>
    </w:pPr>
    <w:rPr>
      <w:sz w:val="18"/>
      <w:szCs w:val="18"/>
    </w:rPr>
  </w:style>
  <w:style w:type="paragraph" w:customStyle="1" w:styleId="Default">
    <w:name w:val="Default"/>
    <w:rsid w:val="006C5D79"/>
    <w:pPr>
      <w:widowControl w:val="0"/>
      <w:autoSpaceDE w:val="0"/>
      <w:autoSpaceDN w:val="0"/>
      <w:adjustRightInd w:val="0"/>
    </w:pPr>
    <w:rPr>
      <w:rFonts w:cs="Arial"/>
      <w:color w:val="000000"/>
      <w:sz w:val="24"/>
      <w:szCs w:val="24"/>
    </w:rPr>
  </w:style>
  <w:style w:type="table" w:styleId="TableGrid">
    <w:name w:val="Table Grid"/>
    <w:basedOn w:val="TableNormal"/>
    <w:uiPriority w:val="39"/>
    <w:rsid w:val="006C5D79"/>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lainText">
    <w:name w:val="Plain Text"/>
    <w:basedOn w:val="Normal"/>
    <w:link w:val="PlainTextChar"/>
    <w:uiPriority w:val="99"/>
    <w:rsid w:val="006C5D79"/>
    <w:rPr>
      <w:rFonts w:ascii="MS Mincho" w:hAnsi="Courier New" w:cs="Courier New"/>
      <w:szCs w:val="21"/>
    </w:rPr>
  </w:style>
  <w:style w:type="character" w:customStyle="1" w:styleId="PlainTextChar">
    <w:name w:val="Plain Text Char"/>
    <w:link w:val="PlainText"/>
    <w:uiPriority w:val="99"/>
    <w:rsid w:val="00B42EF1"/>
    <w:rPr>
      <w:rFonts w:ascii="MS Mincho" w:hAnsi="Courier New" w:cs="Courier New"/>
      <w:szCs w:val="21"/>
    </w:rPr>
  </w:style>
  <w:style w:type="paragraph" w:styleId="Caption">
    <w:name w:val="caption"/>
    <w:basedOn w:val="Normal"/>
    <w:next w:val="Normal"/>
    <w:link w:val="CaptionChar"/>
    <w:uiPriority w:val="35"/>
    <w:qFormat/>
    <w:rsid w:val="004C1095"/>
    <w:rPr>
      <w:rFonts w:asciiTheme="majorHAnsi" w:hAnsiTheme="majorHAnsi"/>
      <w:bCs/>
      <w:szCs w:val="21"/>
    </w:rPr>
  </w:style>
  <w:style w:type="paragraph" w:styleId="FootnoteText">
    <w:name w:val="footnote text"/>
    <w:basedOn w:val="Normal"/>
    <w:link w:val="FootnoteTextChar"/>
    <w:uiPriority w:val="99"/>
    <w:semiHidden/>
    <w:rsid w:val="006C5D79"/>
    <w:pPr>
      <w:snapToGrid w:val="0"/>
      <w:jc w:val="left"/>
    </w:pPr>
    <w:rPr>
      <w:rFonts w:ascii="MS Gothic"/>
    </w:rPr>
  </w:style>
  <w:style w:type="character" w:customStyle="1" w:styleId="FootnoteTextChar">
    <w:name w:val="Footnote Text Char"/>
    <w:link w:val="FootnoteText"/>
    <w:uiPriority w:val="99"/>
    <w:semiHidden/>
    <w:rsid w:val="00B42EF1"/>
    <w:rPr>
      <w:rFonts w:eastAsia="MS Gothic"/>
      <w:szCs w:val="20"/>
    </w:rPr>
  </w:style>
  <w:style w:type="character" w:styleId="FootnoteReference">
    <w:name w:val="footnote reference"/>
    <w:uiPriority w:val="99"/>
    <w:semiHidden/>
    <w:rsid w:val="006C5D79"/>
    <w:rPr>
      <w:rFonts w:cs="Times New Roman"/>
      <w:vertAlign w:val="superscript"/>
    </w:rPr>
  </w:style>
  <w:style w:type="character" w:styleId="FollowedHyperlink">
    <w:name w:val="FollowedHyperlink"/>
    <w:uiPriority w:val="99"/>
    <w:rsid w:val="000A3EA3"/>
    <w:rPr>
      <w:rFonts w:cs="Times New Roman"/>
      <w:color w:val="800080"/>
      <w:u w:val="single"/>
    </w:rPr>
  </w:style>
  <w:style w:type="paragraph" w:styleId="ListBullet">
    <w:name w:val="List Bullet"/>
    <w:basedOn w:val="Normal"/>
    <w:uiPriority w:val="99"/>
    <w:rsid w:val="0043592C"/>
    <w:pPr>
      <w:numPr>
        <w:numId w:val="1"/>
      </w:numPr>
      <w:tabs>
        <w:tab w:val="clear" w:pos="420"/>
        <w:tab w:val="num" w:pos="1199"/>
      </w:tabs>
      <w:ind w:leftChars="400" w:left="400" w:hangingChars="200" w:hanging="200"/>
    </w:pPr>
    <w:rPr>
      <w:szCs w:val="24"/>
    </w:rPr>
  </w:style>
  <w:style w:type="paragraph" w:styleId="ListBullet2">
    <w:name w:val="List Bullet 2"/>
    <w:basedOn w:val="Normal"/>
    <w:uiPriority w:val="99"/>
    <w:rsid w:val="0043592C"/>
    <w:pPr>
      <w:numPr>
        <w:numId w:val="2"/>
      </w:numPr>
      <w:tabs>
        <w:tab w:val="clear" w:pos="119"/>
        <w:tab w:val="num" w:pos="539"/>
        <w:tab w:val="num" w:pos="1199"/>
      </w:tabs>
      <w:ind w:leftChars="600" w:left="600" w:hangingChars="200" w:hanging="200"/>
    </w:pPr>
    <w:rPr>
      <w:szCs w:val="24"/>
    </w:rPr>
  </w:style>
  <w:style w:type="paragraph" w:styleId="TableofFigures">
    <w:name w:val="table of figures"/>
    <w:basedOn w:val="Normal"/>
    <w:next w:val="Normal"/>
    <w:uiPriority w:val="99"/>
    <w:rsid w:val="003A4AE0"/>
    <w:pPr>
      <w:ind w:leftChars="200" w:left="200" w:hangingChars="200" w:hanging="200"/>
    </w:pPr>
  </w:style>
  <w:style w:type="character" w:styleId="CommentReference">
    <w:name w:val="annotation reference"/>
    <w:uiPriority w:val="99"/>
    <w:semiHidden/>
    <w:rsid w:val="00BB01C3"/>
    <w:rPr>
      <w:rFonts w:cs="Times New Roman"/>
      <w:sz w:val="18"/>
    </w:rPr>
  </w:style>
  <w:style w:type="paragraph" w:styleId="CommentText">
    <w:name w:val="annotation text"/>
    <w:basedOn w:val="Normal"/>
    <w:link w:val="CommentTextChar"/>
    <w:uiPriority w:val="99"/>
    <w:rsid w:val="00BB01C3"/>
    <w:pPr>
      <w:jc w:val="left"/>
    </w:pPr>
  </w:style>
  <w:style w:type="character" w:customStyle="1" w:styleId="CommentTextChar">
    <w:name w:val="Comment Text Char"/>
    <w:link w:val="CommentText"/>
    <w:uiPriority w:val="99"/>
    <w:rsid w:val="00B42EF1"/>
    <w:rPr>
      <w:rFonts w:eastAsia="MS Gothic"/>
      <w:szCs w:val="20"/>
    </w:rPr>
  </w:style>
  <w:style w:type="paragraph" w:styleId="CommentSubject">
    <w:name w:val="annotation subject"/>
    <w:basedOn w:val="CommentText"/>
    <w:next w:val="CommentText"/>
    <w:link w:val="CommentSubjectChar"/>
    <w:uiPriority w:val="99"/>
    <w:semiHidden/>
    <w:rsid w:val="00BB01C3"/>
    <w:rPr>
      <w:b/>
      <w:bCs/>
    </w:rPr>
  </w:style>
  <w:style w:type="character" w:customStyle="1" w:styleId="CommentSubjectChar">
    <w:name w:val="Comment Subject Char"/>
    <w:link w:val="CommentSubject"/>
    <w:uiPriority w:val="99"/>
    <w:semiHidden/>
    <w:rsid w:val="00B42EF1"/>
    <w:rPr>
      <w:rFonts w:eastAsia="MS Gothic"/>
      <w:b/>
      <w:bCs/>
      <w:szCs w:val="20"/>
    </w:rPr>
  </w:style>
  <w:style w:type="paragraph" w:customStyle="1" w:styleId="a">
    <w:name w:val="表本文"/>
    <w:rsid w:val="00AE5C27"/>
    <w:pPr>
      <w:widowControl w:val="0"/>
      <w:adjustRightInd w:val="0"/>
      <w:spacing w:line="300" w:lineRule="exact"/>
      <w:textAlignment w:val="baseline"/>
    </w:pPr>
    <w:rPr>
      <w:rFonts w:eastAsia="MS Gothic"/>
      <w:sz w:val="18"/>
      <w:szCs w:val="18"/>
    </w:rPr>
  </w:style>
  <w:style w:type="paragraph" w:customStyle="1" w:styleId="n0">
    <w:name w:val="箇条書き（n）"/>
    <w:basedOn w:val="Normal"/>
    <w:uiPriority w:val="99"/>
    <w:rsid w:val="00AE5C27"/>
    <w:pPr>
      <w:widowControl/>
      <w:numPr>
        <w:numId w:val="4"/>
      </w:numPr>
      <w:tabs>
        <w:tab w:val="left" w:pos="720"/>
      </w:tabs>
      <w:spacing w:before="45" w:line="300" w:lineRule="exact"/>
      <w:jc w:val="left"/>
    </w:pPr>
    <w:rPr>
      <w:kern w:val="0"/>
      <w:sz w:val="18"/>
      <w:szCs w:val="16"/>
    </w:rPr>
  </w:style>
  <w:style w:type="paragraph" w:customStyle="1" w:styleId="n">
    <w:name w:val="備考n."/>
    <w:basedOn w:val="Normal"/>
    <w:uiPriority w:val="99"/>
    <w:rsid w:val="00AE5C27"/>
    <w:pPr>
      <w:widowControl/>
      <w:numPr>
        <w:numId w:val="3"/>
      </w:numPr>
      <w:tabs>
        <w:tab w:val="left" w:pos="900"/>
      </w:tabs>
      <w:spacing w:line="300" w:lineRule="exact"/>
      <w:jc w:val="left"/>
    </w:pPr>
    <w:rPr>
      <w:kern w:val="0"/>
      <w:sz w:val="18"/>
      <w:szCs w:val="16"/>
    </w:rPr>
  </w:style>
  <w:style w:type="character" w:customStyle="1" w:styleId="kknormal1">
    <w:name w:val="kk_normal1"/>
    <w:uiPriority w:val="99"/>
    <w:rsid w:val="007D4509"/>
    <w:rPr>
      <w:rFonts w:ascii="Meiryo" w:eastAsia="Meiryo" w:hAnsi="Meiryo"/>
      <w:color w:val="000000"/>
      <w:sz w:val="20"/>
    </w:rPr>
  </w:style>
  <w:style w:type="paragraph" w:customStyle="1" w:styleId="a0">
    <w:name w:val="備考"/>
    <w:basedOn w:val="Default"/>
    <w:next w:val="Default"/>
    <w:uiPriority w:val="99"/>
    <w:rsid w:val="002E7C6F"/>
    <w:rPr>
      <w:rFonts w:cs="Times New Roman"/>
      <w:color w:val="auto"/>
    </w:rPr>
  </w:style>
  <w:style w:type="paragraph" w:styleId="Revision">
    <w:name w:val="Revision"/>
    <w:hidden/>
    <w:uiPriority w:val="99"/>
    <w:semiHidden/>
    <w:rsid w:val="004C3BBD"/>
    <w:rPr>
      <w:rFonts w:eastAsia="MS Gothic"/>
    </w:rPr>
  </w:style>
  <w:style w:type="character" w:customStyle="1" w:styleId="40">
    <w:name w:val="見出し4 (文字)"/>
    <w:rsid w:val="00F76C63"/>
    <w:rPr>
      <w:rFonts w:ascii="MS Gothic" w:eastAsia="MS Gothic" w:hAnsi="MS Gothic"/>
      <w:bCs/>
      <w:kern w:val="2"/>
      <w:sz w:val="21"/>
      <w:szCs w:val="24"/>
    </w:rPr>
  </w:style>
  <w:style w:type="character" w:customStyle="1" w:styleId="Heading4Char">
    <w:name w:val="Heading 4 Char"/>
    <w:link w:val="Heading4"/>
    <w:uiPriority w:val="99"/>
    <w:rsid w:val="001E1DE7"/>
    <w:rPr>
      <w:rFonts w:eastAsia="MS Gothic"/>
      <w:b/>
      <w:bCs/>
      <w:kern w:val="2"/>
      <w:sz w:val="21"/>
    </w:rPr>
  </w:style>
  <w:style w:type="paragraph" w:styleId="Index1">
    <w:name w:val="index 1"/>
    <w:basedOn w:val="Normal"/>
    <w:next w:val="Normal"/>
    <w:autoRedefine/>
    <w:uiPriority w:val="99"/>
    <w:unhideWhenUsed/>
    <w:rsid w:val="004F2367"/>
    <w:pPr>
      <w:ind w:left="210" w:hanging="210"/>
      <w:jc w:val="left"/>
    </w:pPr>
    <w:rPr>
      <w:sz w:val="18"/>
      <w:szCs w:val="18"/>
    </w:rPr>
  </w:style>
  <w:style w:type="paragraph" w:styleId="Index2">
    <w:name w:val="index 2"/>
    <w:basedOn w:val="Normal"/>
    <w:next w:val="Normal"/>
    <w:autoRedefine/>
    <w:uiPriority w:val="99"/>
    <w:unhideWhenUsed/>
    <w:rsid w:val="004F2367"/>
    <w:pPr>
      <w:ind w:left="420" w:hanging="210"/>
      <w:jc w:val="left"/>
    </w:pPr>
    <w:rPr>
      <w:sz w:val="18"/>
      <w:szCs w:val="18"/>
    </w:rPr>
  </w:style>
  <w:style w:type="paragraph" w:styleId="Index3">
    <w:name w:val="index 3"/>
    <w:basedOn w:val="Normal"/>
    <w:next w:val="Normal"/>
    <w:autoRedefine/>
    <w:uiPriority w:val="99"/>
    <w:unhideWhenUsed/>
    <w:rsid w:val="004F2367"/>
    <w:pPr>
      <w:ind w:left="630" w:hanging="210"/>
      <w:jc w:val="left"/>
    </w:pPr>
    <w:rPr>
      <w:sz w:val="18"/>
      <w:szCs w:val="18"/>
    </w:rPr>
  </w:style>
  <w:style w:type="paragraph" w:styleId="Index4">
    <w:name w:val="index 4"/>
    <w:basedOn w:val="Normal"/>
    <w:next w:val="Normal"/>
    <w:autoRedefine/>
    <w:uiPriority w:val="99"/>
    <w:unhideWhenUsed/>
    <w:rsid w:val="004F2367"/>
    <w:pPr>
      <w:ind w:left="840" w:hanging="210"/>
      <w:jc w:val="left"/>
    </w:pPr>
    <w:rPr>
      <w:sz w:val="18"/>
      <w:szCs w:val="18"/>
    </w:rPr>
  </w:style>
  <w:style w:type="paragraph" w:styleId="Index5">
    <w:name w:val="index 5"/>
    <w:basedOn w:val="Normal"/>
    <w:next w:val="Normal"/>
    <w:autoRedefine/>
    <w:uiPriority w:val="99"/>
    <w:unhideWhenUsed/>
    <w:rsid w:val="004F2367"/>
    <w:pPr>
      <w:ind w:left="1050" w:hanging="210"/>
      <w:jc w:val="left"/>
    </w:pPr>
    <w:rPr>
      <w:sz w:val="18"/>
      <w:szCs w:val="18"/>
    </w:rPr>
  </w:style>
  <w:style w:type="paragraph" w:styleId="Index6">
    <w:name w:val="index 6"/>
    <w:basedOn w:val="Normal"/>
    <w:next w:val="Normal"/>
    <w:autoRedefine/>
    <w:uiPriority w:val="99"/>
    <w:unhideWhenUsed/>
    <w:rsid w:val="004F2367"/>
    <w:pPr>
      <w:ind w:left="1260" w:hanging="210"/>
      <w:jc w:val="left"/>
    </w:pPr>
    <w:rPr>
      <w:sz w:val="18"/>
      <w:szCs w:val="18"/>
    </w:rPr>
  </w:style>
  <w:style w:type="paragraph" w:styleId="Index7">
    <w:name w:val="index 7"/>
    <w:basedOn w:val="Normal"/>
    <w:next w:val="Normal"/>
    <w:autoRedefine/>
    <w:uiPriority w:val="99"/>
    <w:unhideWhenUsed/>
    <w:rsid w:val="004F2367"/>
    <w:pPr>
      <w:ind w:left="1470" w:hanging="210"/>
      <w:jc w:val="left"/>
    </w:pPr>
    <w:rPr>
      <w:sz w:val="18"/>
      <w:szCs w:val="18"/>
    </w:rPr>
  </w:style>
  <w:style w:type="paragraph" w:styleId="Index8">
    <w:name w:val="index 8"/>
    <w:basedOn w:val="Normal"/>
    <w:next w:val="Normal"/>
    <w:autoRedefine/>
    <w:uiPriority w:val="99"/>
    <w:unhideWhenUsed/>
    <w:rsid w:val="004F2367"/>
    <w:pPr>
      <w:ind w:left="1680" w:hanging="210"/>
      <w:jc w:val="left"/>
    </w:pPr>
    <w:rPr>
      <w:sz w:val="18"/>
      <w:szCs w:val="18"/>
    </w:rPr>
  </w:style>
  <w:style w:type="paragraph" w:styleId="Index9">
    <w:name w:val="index 9"/>
    <w:basedOn w:val="Normal"/>
    <w:next w:val="Normal"/>
    <w:autoRedefine/>
    <w:uiPriority w:val="99"/>
    <w:unhideWhenUsed/>
    <w:rsid w:val="004F2367"/>
    <w:pPr>
      <w:ind w:left="1890" w:hanging="210"/>
      <w:jc w:val="left"/>
    </w:pPr>
    <w:rPr>
      <w:sz w:val="18"/>
      <w:szCs w:val="18"/>
    </w:rPr>
  </w:style>
  <w:style w:type="paragraph" w:styleId="IndexHeading">
    <w:name w:val="index heading"/>
    <w:basedOn w:val="Normal"/>
    <w:next w:val="Index1"/>
    <w:uiPriority w:val="99"/>
    <w:unhideWhenUsed/>
    <w:rsid w:val="004F2367"/>
    <w:pPr>
      <w:spacing w:before="240" w:after="120"/>
      <w:ind w:left="140"/>
      <w:jc w:val="left"/>
    </w:pPr>
    <w:rPr>
      <w:rFonts w:cs="Arial"/>
      <w:b/>
      <w:bCs/>
      <w:sz w:val="28"/>
      <w:szCs w:val="28"/>
    </w:rPr>
  </w:style>
  <w:style w:type="paragraph" w:customStyle="1" w:styleId="a1">
    <w:name w:val="奥付"/>
    <w:rsid w:val="004F5EE0"/>
    <w:pPr>
      <w:widowControl w:val="0"/>
      <w:pBdr>
        <w:top w:val="single" w:sz="6" w:space="1" w:color="auto"/>
        <w:bottom w:val="single" w:sz="6" w:space="1" w:color="auto"/>
      </w:pBdr>
      <w:tabs>
        <w:tab w:val="left" w:pos="3969"/>
      </w:tabs>
      <w:adjustRightInd w:val="0"/>
      <w:spacing w:line="320" w:lineRule="exact"/>
      <w:jc w:val="both"/>
    </w:pPr>
    <w:rPr>
      <w:rFonts w:eastAsia="MS Gothic"/>
    </w:rPr>
  </w:style>
  <w:style w:type="paragraph" w:customStyle="1" w:styleId="SP">
    <w:name w:val="SP"/>
    <w:rsid w:val="004F5EE0"/>
    <w:pPr>
      <w:spacing w:line="300" w:lineRule="exact"/>
    </w:pPr>
    <w:rPr>
      <w:rFonts w:eastAsia="MS Gothic"/>
    </w:rPr>
  </w:style>
  <w:style w:type="paragraph" w:customStyle="1" w:styleId="a2">
    <w:name w:val="索引_タイトル"/>
    <w:basedOn w:val="Normal"/>
    <w:rsid w:val="004F5EE0"/>
    <w:pPr>
      <w:spacing w:before="120" w:after="120"/>
      <w:jc w:val="center"/>
      <w:outlineLvl w:val="0"/>
    </w:pPr>
    <w:rPr>
      <w:kern w:val="0"/>
      <w:sz w:val="40"/>
    </w:rPr>
  </w:style>
  <w:style w:type="paragraph" w:customStyle="1" w:styleId="a3">
    <w:name w:val="製品名_裏表紙"/>
    <w:basedOn w:val="Normal"/>
    <w:rsid w:val="004F5EE0"/>
    <w:pPr>
      <w:widowControl/>
      <w:spacing w:line="360" w:lineRule="exact"/>
      <w:jc w:val="right"/>
    </w:pPr>
    <w:rPr>
      <w:rFonts w:cs="Arial"/>
      <w:sz w:val="30"/>
      <w:szCs w:val="30"/>
    </w:rPr>
  </w:style>
  <w:style w:type="paragraph" w:customStyle="1" w:styleId="a4">
    <w:name w:val="表ヘッダ"/>
    <w:basedOn w:val="a"/>
    <w:next w:val="a"/>
    <w:rsid w:val="004F5EE0"/>
    <w:pPr>
      <w:keepNext/>
      <w:widowControl/>
      <w:jc w:val="center"/>
      <w:textAlignment w:val="auto"/>
    </w:pPr>
  </w:style>
  <w:style w:type="paragraph" w:customStyle="1" w:styleId="a5">
    <w:name w:val="番号無見出し"/>
    <w:basedOn w:val="Heading3"/>
    <w:next w:val="Normal"/>
    <w:rsid w:val="004F5EE0"/>
    <w:pPr>
      <w:keepNext w:val="0"/>
      <w:spacing w:before="540" w:after="180" w:line="300" w:lineRule="exact"/>
      <w:ind w:leftChars="0" w:left="0"/>
      <w:jc w:val="left"/>
      <w:outlineLvl w:val="9"/>
    </w:pPr>
    <w:rPr>
      <w:rFonts w:ascii="Arial" w:hAnsi="Arial" w:cs="Times New Roman"/>
      <w:sz w:val="24"/>
      <w:szCs w:val="20"/>
    </w:rPr>
  </w:style>
  <w:style w:type="paragraph" w:customStyle="1" w:styleId="a6">
    <w:name w:val="製品名"/>
    <w:rsid w:val="004F5EE0"/>
    <w:pPr>
      <w:spacing w:line="760" w:lineRule="exact"/>
    </w:pPr>
    <w:rPr>
      <w:rFonts w:eastAsia="MS Gothic" w:cs="Arial"/>
      <w:sz w:val="68"/>
      <w:szCs w:val="68"/>
    </w:rPr>
  </w:style>
  <w:style w:type="paragraph" w:customStyle="1" w:styleId="a7">
    <w:name w:val="ドキュメント分類"/>
    <w:rsid w:val="004F5EE0"/>
    <w:pPr>
      <w:jc w:val="right"/>
    </w:pPr>
    <w:rPr>
      <w:rFonts w:eastAsia="MS Gothic" w:cs="Arial"/>
      <w:sz w:val="40"/>
      <w:szCs w:val="40"/>
    </w:rPr>
  </w:style>
  <w:style w:type="paragraph" w:customStyle="1" w:styleId="a8">
    <w:name w:val="製品機能"/>
    <w:rsid w:val="004F5EE0"/>
    <w:pPr>
      <w:spacing w:line="540" w:lineRule="exact"/>
      <w:jc w:val="right"/>
    </w:pPr>
    <w:rPr>
      <w:rFonts w:eastAsia="MS Gothic" w:cs="Arial"/>
      <w:sz w:val="36"/>
      <w:szCs w:val="36"/>
    </w:rPr>
  </w:style>
  <w:style w:type="paragraph" w:customStyle="1" w:styleId="a9">
    <w:name w:val="定型文"/>
    <w:rsid w:val="004F5EE0"/>
    <w:pPr>
      <w:spacing w:line="300" w:lineRule="exact"/>
    </w:pPr>
    <w:rPr>
      <w:rFonts w:eastAsia="MS Gothic"/>
      <w:szCs w:val="21"/>
    </w:rPr>
  </w:style>
  <w:style w:type="paragraph" w:customStyle="1" w:styleId="aa">
    <w:name w:val="サブタイトル"/>
    <w:rsid w:val="004F5EE0"/>
    <w:pPr>
      <w:spacing w:line="540" w:lineRule="exact"/>
    </w:pPr>
    <w:rPr>
      <w:rFonts w:eastAsia="MS Gothic" w:cs="Arial"/>
      <w:sz w:val="36"/>
      <w:szCs w:val="36"/>
    </w:rPr>
  </w:style>
  <w:style w:type="table" w:customStyle="1" w:styleId="10">
    <w:name w:val="表 (格子)1"/>
    <w:basedOn w:val="TableNormal"/>
    <w:next w:val="TableGrid"/>
    <w:uiPriority w:val="99"/>
    <w:rsid w:val="006B358C"/>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Address">
    <w:name w:val="HTML Address"/>
    <w:basedOn w:val="Normal"/>
    <w:link w:val="HTMLAddressChar"/>
    <w:uiPriority w:val="99"/>
    <w:semiHidden/>
    <w:unhideWhenUsed/>
    <w:rsid w:val="0004013E"/>
    <w:rPr>
      <w:i/>
      <w:iCs/>
    </w:rPr>
  </w:style>
  <w:style w:type="character" w:customStyle="1" w:styleId="HTMLAddressChar">
    <w:name w:val="HTML Address Char"/>
    <w:link w:val="HTMLAddress"/>
    <w:uiPriority w:val="99"/>
    <w:semiHidden/>
    <w:rsid w:val="0004013E"/>
    <w:rPr>
      <w:rFonts w:eastAsia="MS Gothic"/>
      <w:i/>
      <w:iCs/>
      <w:kern w:val="2"/>
      <w:sz w:val="21"/>
    </w:rPr>
  </w:style>
  <w:style w:type="paragraph" w:styleId="HTMLPreformatted">
    <w:name w:val="HTML Preformatted"/>
    <w:basedOn w:val="Normal"/>
    <w:link w:val="HTMLPreformattedChar"/>
    <w:uiPriority w:val="99"/>
    <w:semiHidden/>
    <w:unhideWhenUsed/>
    <w:rsid w:val="0004013E"/>
    <w:rPr>
      <w:rFonts w:ascii="Courier New" w:hAnsi="Courier New" w:cs="Courier New"/>
      <w:sz w:val="20"/>
    </w:rPr>
  </w:style>
  <w:style w:type="character" w:customStyle="1" w:styleId="HTMLPreformattedChar">
    <w:name w:val="HTML Preformatted Char"/>
    <w:link w:val="HTMLPreformatted"/>
    <w:uiPriority w:val="99"/>
    <w:semiHidden/>
    <w:rsid w:val="0004013E"/>
    <w:rPr>
      <w:rFonts w:ascii="Courier New" w:eastAsia="MS Gothic" w:hAnsi="Courier New" w:cs="Courier New"/>
      <w:kern w:val="2"/>
    </w:rPr>
  </w:style>
  <w:style w:type="paragraph" w:styleId="BlockText">
    <w:name w:val="Block Text"/>
    <w:basedOn w:val="Normal"/>
    <w:uiPriority w:val="99"/>
    <w:semiHidden/>
    <w:unhideWhenUsed/>
    <w:rsid w:val="0004013E"/>
    <w:pPr>
      <w:ind w:leftChars="700" w:left="1440" w:rightChars="700" w:right="1440"/>
    </w:pPr>
  </w:style>
  <w:style w:type="paragraph" w:styleId="MacroText">
    <w:name w:val="macro"/>
    <w:link w:val="MacroTextChar"/>
    <w:uiPriority w:val="99"/>
    <w:semiHidden/>
    <w:unhideWhenUsed/>
    <w:rsid w:val="0004013E"/>
    <w:pPr>
      <w:widowControl w:val="0"/>
      <w:tabs>
        <w:tab w:val="left" w:pos="425"/>
        <w:tab w:val="left" w:pos="851"/>
        <w:tab w:val="left" w:pos="1276"/>
        <w:tab w:val="left" w:pos="1701"/>
        <w:tab w:val="left" w:pos="2126"/>
        <w:tab w:val="left" w:pos="2551"/>
        <w:tab w:val="left" w:pos="2976"/>
        <w:tab w:val="left" w:pos="3402"/>
        <w:tab w:val="left" w:pos="3827"/>
        <w:tab w:val="left" w:pos="4252"/>
        <w:tab w:val="left" w:pos="4677"/>
        <w:tab w:val="left" w:pos="5102"/>
      </w:tabs>
      <w:kinsoku w:val="0"/>
      <w:overflowPunct w:val="0"/>
      <w:autoSpaceDE w:val="0"/>
      <w:autoSpaceDN w:val="0"/>
      <w:snapToGrid w:val="0"/>
    </w:pPr>
    <w:rPr>
      <w:rFonts w:ascii="Courier New" w:hAnsi="Courier New" w:cs="Courier New"/>
      <w:sz w:val="18"/>
      <w:szCs w:val="18"/>
    </w:rPr>
  </w:style>
  <w:style w:type="character" w:customStyle="1" w:styleId="MacroTextChar">
    <w:name w:val="Macro Text Char"/>
    <w:link w:val="MacroText"/>
    <w:uiPriority w:val="99"/>
    <w:semiHidden/>
    <w:rsid w:val="0004013E"/>
    <w:rPr>
      <w:rFonts w:ascii="Courier New" w:hAnsi="Courier New" w:cs="Courier New"/>
      <w:kern w:val="2"/>
      <w:sz w:val="18"/>
      <w:szCs w:val="18"/>
    </w:rPr>
  </w:style>
  <w:style w:type="paragraph" w:styleId="MessageHeader">
    <w:name w:val="Message Header"/>
    <w:basedOn w:val="Normal"/>
    <w:link w:val="MessageHeaderChar"/>
    <w:uiPriority w:val="99"/>
    <w:semiHidden/>
    <w:unhideWhenUsed/>
    <w:rsid w:val="0004013E"/>
    <w:pPr>
      <w:pBdr>
        <w:top w:val="single" w:sz="6" w:space="1" w:color="auto"/>
        <w:left w:val="single" w:sz="6" w:space="1" w:color="auto"/>
        <w:bottom w:val="single" w:sz="6" w:space="1" w:color="auto"/>
        <w:right w:val="single" w:sz="6" w:space="1" w:color="auto"/>
      </w:pBdr>
      <w:shd w:val="pct20" w:color="auto" w:fill="auto"/>
      <w:ind w:left="960" w:hangingChars="400" w:hanging="960"/>
    </w:pPr>
    <w:rPr>
      <w:sz w:val="24"/>
      <w:szCs w:val="24"/>
    </w:rPr>
  </w:style>
  <w:style w:type="character" w:customStyle="1" w:styleId="MessageHeaderChar">
    <w:name w:val="Message Header Char"/>
    <w:link w:val="MessageHeader"/>
    <w:uiPriority w:val="99"/>
    <w:semiHidden/>
    <w:rsid w:val="0004013E"/>
    <w:rPr>
      <w:rFonts w:ascii="Arial" w:eastAsia="MS Gothic" w:hAnsi="Arial" w:cs="Times New Roman"/>
      <w:kern w:val="2"/>
      <w:sz w:val="24"/>
      <w:szCs w:val="24"/>
      <w:shd w:val="pct20" w:color="auto" w:fill="auto"/>
    </w:rPr>
  </w:style>
  <w:style w:type="paragraph" w:styleId="ListParagraph">
    <w:name w:val="List Paragraph"/>
    <w:basedOn w:val="Normal"/>
    <w:uiPriority w:val="34"/>
    <w:qFormat/>
    <w:rsid w:val="0004013E"/>
    <w:pPr>
      <w:ind w:leftChars="400" w:left="840"/>
    </w:pPr>
  </w:style>
  <w:style w:type="paragraph" w:styleId="Salutation">
    <w:name w:val="Salutation"/>
    <w:basedOn w:val="Normal"/>
    <w:next w:val="Normal"/>
    <w:link w:val="SalutationChar"/>
    <w:uiPriority w:val="99"/>
    <w:semiHidden/>
    <w:unhideWhenUsed/>
    <w:rsid w:val="0004013E"/>
  </w:style>
  <w:style w:type="character" w:customStyle="1" w:styleId="SalutationChar">
    <w:name w:val="Salutation Char"/>
    <w:link w:val="Salutation"/>
    <w:uiPriority w:val="99"/>
    <w:semiHidden/>
    <w:rsid w:val="0004013E"/>
    <w:rPr>
      <w:rFonts w:eastAsia="MS Gothic"/>
      <w:kern w:val="2"/>
      <w:sz w:val="21"/>
    </w:rPr>
  </w:style>
  <w:style w:type="paragraph" w:styleId="EnvelopeAddress">
    <w:name w:val="envelope address"/>
    <w:basedOn w:val="Normal"/>
    <w:uiPriority w:val="99"/>
    <w:semiHidden/>
    <w:unhideWhenUsed/>
    <w:rsid w:val="0004013E"/>
    <w:pPr>
      <w:framePr w:w="6804" w:h="2268" w:hRule="exact" w:hSpace="142" w:wrap="auto" w:hAnchor="page" w:xAlign="center" w:yAlign="bottom"/>
      <w:snapToGrid w:val="0"/>
      <w:ind w:leftChars="1400" w:left="100"/>
    </w:pPr>
    <w:rPr>
      <w:sz w:val="24"/>
      <w:szCs w:val="24"/>
    </w:rPr>
  </w:style>
  <w:style w:type="paragraph" w:styleId="List">
    <w:name w:val="List"/>
    <w:basedOn w:val="Normal"/>
    <w:uiPriority w:val="99"/>
    <w:semiHidden/>
    <w:unhideWhenUsed/>
    <w:rsid w:val="0004013E"/>
    <w:pPr>
      <w:ind w:left="200" w:hangingChars="200" w:hanging="200"/>
      <w:contextualSpacing/>
    </w:pPr>
  </w:style>
  <w:style w:type="paragraph" w:styleId="List2">
    <w:name w:val="List 2"/>
    <w:basedOn w:val="Normal"/>
    <w:uiPriority w:val="99"/>
    <w:semiHidden/>
    <w:unhideWhenUsed/>
    <w:rsid w:val="0004013E"/>
    <w:pPr>
      <w:ind w:leftChars="200" w:left="100" w:hangingChars="200" w:hanging="200"/>
      <w:contextualSpacing/>
    </w:pPr>
  </w:style>
  <w:style w:type="paragraph" w:styleId="List3">
    <w:name w:val="List 3"/>
    <w:basedOn w:val="Normal"/>
    <w:uiPriority w:val="99"/>
    <w:semiHidden/>
    <w:unhideWhenUsed/>
    <w:rsid w:val="0004013E"/>
    <w:pPr>
      <w:ind w:leftChars="400" w:left="100" w:hangingChars="200" w:hanging="200"/>
      <w:contextualSpacing/>
    </w:pPr>
  </w:style>
  <w:style w:type="paragraph" w:styleId="List4">
    <w:name w:val="List 4"/>
    <w:basedOn w:val="Normal"/>
    <w:uiPriority w:val="99"/>
    <w:semiHidden/>
    <w:unhideWhenUsed/>
    <w:rsid w:val="0004013E"/>
    <w:pPr>
      <w:ind w:leftChars="600" w:left="100" w:hangingChars="200" w:hanging="200"/>
      <w:contextualSpacing/>
    </w:pPr>
  </w:style>
  <w:style w:type="paragraph" w:styleId="List5">
    <w:name w:val="List 5"/>
    <w:basedOn w:val="Normal"/>
    <w:uiPriority w:val="99"/>
    <w:semiHidden/>
    <w:unhideWhenUsed/>
    <w:rsid w:val="0004013E"/>
    <w:pPr>
      <w:ind w:leftChars="800" w:left="100" w:hangingChars="200" w:hanging="200"/>
      <w:contextualSpacing/>
    </w:pPr>
  </w:style>
  <w:style w:type="paragraph" w:styleId="Quote">
    <w:name w:val="Quote"/>
    <w:basedOn w:val="Normal"/>
    <w:next w:val="Normal"/>
    <w:link w:val="QuoteChar"/>
    <w:uiPriority w:val="29"/>
    <w:qFormat/>
    <w:rsid w:val="0004013E"/>
    <w:rPr>
      <w:i/>
      <w:iCs/>
      <w:color w:val="000000"/>
    </w:rPr>
  </w:style>
  <w:style w:type="character" w:customStyle="1" w:styleId="QuoteChar">
    <w:name w:val="Quote Char"/>
    <w:link w:val="Quote"/>
    <w:uiPriority w:val="29"/>
    <w:rsid w:val="0004013E"/>
    <w:rPr>
      <w:rFonts w:eastAsia="MS Gothic"/>
      <w:i/>
      <w:iCs/>
      <w:color w:val="000000"/>
      <w:kern w:val="2"/>
      <w:sz w:val="21"/>
    </w:rPr>
  </w:style>
  <w:style w:type="paragraph" w:styleId="IntenseQuote">
    <w:name w:val="Intense Quote"/>
    <w:basedOn w:val="Normal"/>
    <w:next w:val="Normal"/>
    <w:link w:val="IntenseQuoteChar"/>
    <w:uiPriority w:val="30"/>
    <w:qFormat/>
    <w:rsid w:val="0004013E"/>
    <w:pPr>
      <w:pBdr>
        <w:bottom w:val="single" w:sz="4" w:space="4" w:color="4F81BD"/>
      </w:pBdr>
      <w:spacing w:before="200" w:after="280"/>
      <w:ind w:left="936" w:right="936"/>
    </w:pPr>
    <w:rPr>
      <w:b/>
      <w:bCs/>
      <w:i/>
      <w:iCs/>
      <w:color w:val="4F81BD"/>
    </w:rPr>
  </w:style>
  <w:style w:type="character" w:customStyle="1" w:styleId="IntenseQuoteChar">
    <w:name w:val="Intense Quote Char"/>
    <w:link w:val="IntenseQuote"/>
    <w:uiPriority w:val="30"/>
    <w:rsid w:val="0004013E"/>
    <w:rPr>
      <w:rFonts w:eastAsia="MS Gothic"/>
      <w:b/>
      <w:bCs/>
      <w:i/>
      <w:iCs/>
      <w:color w:val="4F81BD"/>
      <w:kern w:val="2"/>
      <w:sz w:val="21"/>
    </w:rPr>
  </w:style>
  <w:style w:type="paragraph" w:styleId="TableofAuthorities">
    <w:name w:val="table of authorities"/>
    <w:basedOn w:val="Normal"/>
    <w:next w:val="Normal"/>
    <w:uiPriority w:val="99"/>
    <w:semiHidden/>
    <w:unhideWhenUsed/>
    <w:rsid w:val="0004013E"/>
    <w:pPr>
      <w:ind w:left="210" w:hangingChars="100" w:hanging="210"/>
    </w:pPr>
  </w:style>
  <w:style w:type="paragraph" w:styleId="TOAHeading">
    <w:name w:val="toa heading"/>
    <w:basedOn w:val="Normal"/>
    <w:next w:val="Normal"/>
    <w:uiPriority w:val="99"/>
    <w:semiHidden/>
    <w:unhideWhenUsed/>
    <w:rsid w:val="0004013E"/>
    <w:pPr>
      <w:spacing w:before="180"/>
    </w:pPr>
    <w:rPr>
      <w:sz w:val="24"/>
      <w:szCs w:val="24"/>
    </w:rPr>
  </w:style>
  <w:style w:type="paragraph" w:styleId="ListBullet3">
    <w:name w:val="List Bullet 3"/>
    <w:basedOn w:val="Normal"/>
    <w:uiPriority w:val="99"/>
    <w:semiHidden/>
    <w:unhideWhenUsed/>
    <w:rsid w:val="0004013E"/>
    <w:pPr>
      <w:numPr>
        <w:numId w:val="6"/>
      </w:numPr>
      <w:contextualSpacing/>
    </w:pPr>
  </w:style>
  <w:style w:type="paragraph" w:styleId="ListBullet4">
    <w:name w:val="List Bullet 4"/>
    <w:basedOn w:val="Normal"/>
    <w:uiPriority w:val="99"/>
    <w:semiHidden/>
    <w:unhideWhenUsed/>
    <w:rsid w:val="0004013E"/>
    <w:pPr>
      <w:numPr>
        <w:numId w:val="7"/>
      </w:numPr>
      <w:contextualSpacing/>
    </w:pPr>
  </w:style>
  <w:style w:type="paragraph" w:styleId="ListBullet5">
    <w:name w:val="List Bullet 5"/>
    <w:basedOn w:val="Normal"/>
    <w:uiPriority w:val="99"/>
    <w:semiHidden/>
    <w:unhideWhenUsed/>
    <w:rsid w:val="0004013E"/>
    <w:pPr>
      <w:numPr>
        <w:numId w:val="8"/>
      </w:numPr>
      <w:contextualSpacing/>
    </w:pPr>
  </w:style>
  <w:style w:type="paragraph" w:styleId="ListContinue">
    <w:name w:val="List Continue"/>
    <w:basedOn w:val="Normal"/>
    <w:uiPriority w:val="99"/>
    <w:semiHidden/>
    <w:unhideWhenUsed/>
    <w:rsid w:val="0004013E"/>
    <w:pPr>
      <w:spacing w:after="180"/>
      <w:ind w:leftChars="200" w:left="425"/>
      <w:contextualSpacing/>
    </w:pPr>
  </w:style>
  <w:style w:type="paragraph" w:styleId="ListContinue2">
    <w:name w:val="List Continue 2"/>
    <w:basedOn w:val="Normal"/>
    <w:uiPriority w:val="99"/>
    <w:semiHidden/>
    <w:unhideWhenUsed/>
    <w:rsid w:val="0004013E"/>
    <w:pPr>
      <w:spacing w:after="180"/>
      <w:ind w:leftChars="400" w:left="850"/>
      <w:contextualSpacing/>
    </w:pPr>
  </w:style>
  <w:style w:type="paragraph" w:styleId="ListContinue3">
    <w:name w:val="List Continue 3"/>
    <w:basedOn w:val="Normal"/>
    <w:uiPriority w:val="99"/>
    <w:semiHidden/>
    <w:unhideWhenUsed/>
    <w:rsid w:val="0004013E"/>
    <w:pPr>
      <w:spacing w:after="180"/>
      <w:ind w:leftChars="600" w:left="1275"/>
      <w:contextualSpacing/>
    </w:pPr>
  </w:style>
  <w:style w:type="paragraph" w:styleId="ListContinue4">
    <w:name w:val="List Continue 4"/>
    <w:basedOn w:val="Normal"/>
    <w:uiPriority w:val="99"/>
    <w:semiHidden/>
    <w:unhideWhenUsed/>
    <w:rsid w:val="0004013E"/>
    <w:pPr>
      <w:spacing w:after="180"/>
      <w:ind w:leftChars="800" w:left="1700"/>
      <w:contextualSpacing/>
    </w:pPr>
  </w:style>
  <w:style w:type="paragraph" w:styleId="ListContinue5">
    <w:name w:val="List Continue 5"/>
    <w:basedOn w:val="Normal"/>
    <w:uiPriority w:val="99"/>
    <w:semiHidden/>
    <w:unhideWhenUsed/>
    <w:rsid w:val="0004013E"/>
    <w:pPr>
      <w:spacing w:after="180"/>
      <w:ind w:leftChars="1000" w:left="2125"/>
      <w:contextualSpacing/>
    </w:pPr>
  </w:style>
  <w:style w:type="paragraph" w:styleId="NoteHeading">
    <w:name w:val="Note Heading"/>
    <w:basedOn w:val="Normal"/>
    <w:next w:val="Normal"/>
    <w:link w:val="NoteHeadingChar"/>
    <w:uiPriority w:val="99"/>
    <w:semiHidden/>
    <w:unhideWhenUsed/>
    <w:rsid w:val="0004013E"/>
    <w:pPr>
      <w:jc w:val="center"/>
    </w:pPr>
  </w:style>
  <w:style w:type="character" w:customStyle="1" w:styleId="NoteHeadingChar">
    <w:name w:val="Note Heading Char"/>
    <w:link w:val="NoteHeading"/>
    <w:uiPriority w:val="99"/>
    <w:semiHidden/>
    <w:rsid w:val="0004013E"/>
    <w:rPr>
      <w:rFonts w:eastAsia="MS Gothic"/>
      <w:kern w:val="2"/>
      <w:sz w:val="21"/>
    </w:rPr>
  </w:style>
  <w:style w:type="paragraph" w:styleId="Closing">
    <w:name w:val="Closing"/>
    <w:basedOn w:val="Normal"/>
    <w:link w:val="ClosingChar"/>
    <w:uiPriority w:val="99"/>
    <w:semiHidden/>
    <w:unhideWhenUsed/>
    <w:rsid w:val="0004013E"/>
    <w:pPr>
      <w:jc w:val="right"/>
    </w:pPr>
  </w:style>
  <w:style w:type="character" w:customStyle="1" w:styleId="ClosingChar">
    <w:name w:val="Closing Char"/>
    <w:link w:val="Closing"/>
    <w:uiPriority w:val="99"/>
    <w:semiHidden/>
    <w:rsid w:val="0004013E"/>
    <w:rPr>
      <w:rFonts w:eastAsia="MS Gothic"/>
      <w:kern w:val="2"/>
      <w:sz w:val="21"/>
    </w:rPr>
  </w:style>
  <w:style w:type="character" w:customStyle="1" w:styleId="Heading5Char">
    <w:name w:val="Heading 5 Char"/>
    <w:link w:val="Heading5"/>
    <w:semiHidden/>
    <w:rsid w:val="0004013E"/>
    <w:rPr>
      <w:rFonts w:ascii="Arial" w:eastAsia="MS Gothic" w:hAnsi="Arial" w:cs="Times New Roman"/>
      <w:kern w:val="2"/>
      <w:sz w:val="21"/>
    </w:rPr>
  </w:style>
  <w:style w:type="character" w:customStyle="1" w:styleId="Heading6Char">
    <w:name w:val="Heading 6 Char"/>
    <w:link w:val="Heading6"/>
    <w:semiHidden/>
    <w:rsid w:val="0004013E"/>
    <w:rPr>
      <w:rFonts w:eastAsia="MS Gothic"/>
      <w:b/>
      <w:bCs/>
      <w:kern w:val="2"/>
      <w:sz w:val="21"/>
    </w:rPr>
  </w:style>
  <w:style w:type="character" w:customStyle="1" w:styleId="Heading7Char">
    <w:name w:val="Heading 7 Char"/>
    <w:link w:val="Heading7"/>
    <w:semiHidden/>
    <w:rsid w:val="0004013E"/>
    <w:rPr>
      <w:rFonts w:eastAsia="MS Gothic"/>
      <w:kern w:val="2"/>
      <w:sz w:val="21"/>
    </w:rPr>
  </w:style>
  <w:style w:type="character" w:customStyle="1" w:styleId="Heading8Char">
    <w:name w:val="Heading 8 Char"/>
    <w:link w:val="Heading8"/>
    <w:semiHidden/>
    <w:rsid w:val="0004013E"/>
    <w:rPr>
      <w:rFonts w:eastAsia="MS Gothic"/>
      <w:kern w:val="2"/>
      <w:sz w:val="21"/>
    </w:rPr>
  </w:style>
  <w:style w:type="character" w:customStyle="1" w:styleId="Heading9Char">
    <w:name w:val="Heading 9 Char"/>
    <w:link w:val="Heading9"/>
    <w:semiHidden/>
    <w:rsid w:val="0004013E"/>
    <w:rPr>
      <w:rFonts w:eastAsia="MS Gothic"/>
      <w:kern w:val="2"/>
      <w:sz w:val="21"/>
    </w:rPr>
  </w:style>
  <w:style w:type="paragraph" w:styleId="DocumentMap">
    <w:name w:val="Document Map"/>
    <w:basedOn w:val="Normal"/>
    <w:link w:val="DocumentMapChar"/>
    <w:uiPriority w:val="99"/>
    <w:semiHidden/>
    <w:unhideWhenUsed/>
    <w:rsid w:val="0004013E"/>
    <w:rPr>
      <w:rFonts w:ascii="MS UI Gothic" w:eastAsia="MS UI Gothic"/>
      <w:sz w:val="18"/>
      <w:szCs w:val="18"/>
    </w:rPr>
  </w:style>
  <w:style w:type="character" w:customStyle="1" w:styleId="DocumentMapChar">
    <w:name w:val="Document Map Char"/>
    <w:link w:val="DocumentMap"/>
    <w:uiPriority w:val="99"/>
    <w:semiHidden/>
    <w:rsid w:val="0004013E"/>
    <w:rPr>
      <w:rFonts w:ascii="MS UI Gothic" w:eastAsia="MS UI Gothic"/>
      <w:kern w:val="2"/>
      <w:sz w:val="18"/>
      <w:szCs w:val="18"/>
    </w:rPr>
  </w:style>
  <w:style w:type="paragraph" w:styleId="NoSpacing">
    <w:name w:val="No Spacing"/>
    <w:uiPriority w:val="1"/>
    <w:qFormat/>
    <w:rsid w:val="0004013E"/>
    <w:pPr>
      <w:widowControl w:val="0"/>
      <w:jc w:val="both"/>
    </w:pPr>
    <w:rPr>
      <w:rFonts w:eastAsia="MS Gothic"/>
    </w:rPr>
  </w:style>
  <w:style w:type="paragraph" w:styleId="EnvelopeReturn">
    <w:name w:val="envelope return"/>
    <w:basedOn w:val="Normal"/>
    <w:uiPriority w:val="99"/>
    <w:semiHidden/>
    <w:unhideWhenUsed/>
    <w:rsid w:val="0004013E"/>
    <w:pPr>
      <w:snapToGrid w:val="0"/>
    </w:pPr>
  </w:style>
  <w:style w:type="paragraph" w:styleId="Signature">
    <w:name w:val="Signature"/>
    <w:basedOn w:val="Normal"/>
    <w:link w:val="SignatureChar"/>
    <w:uiPriority w:val="99"/>
    <w:semiHidden/>
    <w:unhideWhenUsed/>
    <w:rsid w:val="0004013E"/>
    <w:pPr>
      <w:jc w:val="right"/>
    </w:pPr>
  </w:style>
  <w:style w:type="character" w:customStyle="1" w:styleId="SignatureChar">
    <w:name w:val="Signature Char"/>
    <w:link w:val="Signature"/>
    <w:uiPriority w:val="99"/>
    <w:semiHidden/>
    <w:rsid w:val="0004013E"/>
    <w:rPr>
      <w:rFonts w:eastAsia="MS Gothic"/>
      <w:kern w:val="2"/>
      <w:sz w:val="21"/>
    </w:rPr>
  </w:style>
  <w:style w:type="paragraph" w:styleId="ListNumber">
    <w:name w:val="List Number"/>
    <w:basedOn w:val="Normal"/>
    <w:uiPriority w:val="99"/>
    <w:semiHidden/>
    <w:unhideWhenUsed/>
    <w:rsid w:val="0004013E"/>
    <w:pPr>
      <w:numPr>
        <w:numId w:val="9"/>
      </w:numPr>
      <w:contextualSpacing/>
    </w:pPr>
  </w:style>
  <w:style w:type="paragraph" w:styleId="ListNumber2">
    <w:name w:val="List Number 2"/>
    <w:basedOn w:val="Normal"/>
    <w:uiPriority w:val="99"/>
    <w:semiHidden/>
    <w:unhideWhenUsed/>
    <w:rsid w:val="0004013E"/>
    <w:pPr>
      <w:numPr>
        <w:numId w:val="10"/>
      </w:numPr>
      <w:contextualSpacing/>
    </w:pPr>
  </w:style>
  <w:style w:type="paragraph" w:styleId="ListNumber3">
    <w:name w:val="List Number 3"/>
    <w:basedOn w:val="Normal"/>
    <w:uiPriority w:val="99"/>
    <w:semiHidden/>
    <w:unhideWhenUsed/>
    <w:rsid w:val="0004013E"/>
    <w:pPr>
      <w:numPr>
        <w:numId w:val="11"/>
      </w:numPr>
      <w:contextualSpacing/>
    </w:pPr>
  </w:style>
  <w:style w:type="paragraph" w:styleId="ListNumber4">
    <w:name w:val="List Number 4"/>
    <w:basedOn w:val="Normal"/>
    <w:uiPriority w:val="99"/>
    <w:semiHidden/>
    <w:unhideWhenUsed/>
    <w:rsid w:val="0004013E"/>
    <w:pPr>
      <w:numPr>
        <w:numId w:val="12"/>
      </w:numPr>
      <w:contextualSpacing/>
    </w:pPr>
  </w:style>
  <w:style w:type="paragraph" w:styleId="ListNumber5">
    <w:name w:val="List Number 5"/>
    <w:basedOn w:val="Normal"/>
    <w:uiPriority w:val="99"/>
    <w:semiHidden/>
    <w:unhideWhenUsed/>
    <w:rsid w:val="0004013E"/>
    <w:pPr>
      <w:numPr>
        <w:numId w:val="13"/>
      </w:numPr>
      <w:contextualSpacing/>
    </w:pPr>
  </w:style>
  <w:style w:type="paragraph" w:styleId="E-mailSignature">
    <w:name w:val="E-mail Signature"/>
    <w:basedOn w:val="Normal"/>
    <w:link w:val="E-mailSignatureChar"/>
    <w:uiPriority w:val="99"/>
    <w:semiHidden/>
    <w:unhideWhenUsed/>
    <w:rsid w:val="0004013E"/>
  </w:style>
  <w:style w:type="character" w:customStyle="1" w:styleId="E-mailSignatureChar">
    <w:name w:val="E-mail Signature Char"/>
    <w:link w:val="E-mailSignature"/>
    <w:uiPriority w:val="99"/>
    <w:semiHidden/>
    <w:rsid w:val="0004013E"/>
    <w:rPr>
      <w:rFonts w:eastAsia="MS Gothic"/>
      <w:kern w:val="2"/>
      <w:sz w:val="21"/>
    </w:rPr>
  </w:style>
  <w:style w:type="paragraph" w:styleId="Date">
    <w:name w:val="Date"/>
    <w:basedOn w:val="Normal"/>
    <w:next w:val="Normal"/>
    <w:link w:val="DateChar"/>
    <w:uiPriority w:val="99"/>
    <w:semiHidden/>
    <w:unhideWhenUsed/>
    <w:rsid w:val="0004013E"/>
  </w:style>
  <w:style w:type="character" w:customStyle="1" w:styleId="DateChar">
    <w:name w:val="Date Char"/>
    <w:link w:val="Date"/>
    <w:uiPriority w:val="99"/>
    <w:semiHidden/>
    <w:rsid w:val="0004013E"/>
    <w:rPr>
      <w:rFonts w:eastAsia="MS Gothic"/>
      <w:kern w:val="2"/>
      <w:sz w:val="21"/>
    </w:rPr>
  </w:style>
  <w:style w:type="paragraph" w:styleId="NormalWeb">
    <w:name w:val="Normal (Web)"/>
    <w:basedOn w:val="Normal"/>
    <w:uiPriority w:val="99"/>
    <w:semiHidden/>
    <w:unhideWhenUsed/>
    <w:rsid w:val="0004013E"/>
    <w:rPr>
      <w:rFonts w:ascii="Times New Roman" w:hAnsi="Times New Roman"/>
      <w:sz w:val="24"/>
      <w:szCs w:val="24"/>
    </w:rPr>
  </w:style>
  <w:style w:type="paragraph" w:styleId="NormalIndent">
    <w:name w:val="Normal Indent"/>
    <w:basedOn w:val="Normal"/>
    <w:uiPriority w:val="99"/>
    <w:semiHidden/>
    <w:unhideWhenUsed/>
    <w:rsid w:val="0004013E"/>
    <w:pPr>
      <w:ind w:leftChars="400" w:left="840"/>
    </w:pPr>
  </w:style>
  <w:style w:type="paragraph" w:styleId="Title">
    <w:name w:val="Title"/>
    <w:basedOn w:val="Normal"/>
    <w:next w:val="Normal"/>
    <w:link w:val="TitleChar"/>
    <w:qFormat/>
    <w:locked/>
    <w:rsid w:val="0004013E"/>
    <w:pPr>
      <w:spacing w:before="240" w:after="120"/>
      <w:jc w:val="center"/>
      <w:outlineLvl w:val="0"/>
    </w:pPr>
    <w:rPr>
      <w:sz w:val="32"/>
      <w:szCs w:val="32"/>
    </w:rPr>
  </w:style>
  <w:style w:type="character" w:customStyle="1" w:styleId="TitleChar">
    <w:name w:val="Title Char"/>
    <w:link w:val="Title"/>
    <w:rsid w:val="0004013E"/>
    <w:rPr>
      <w:rFonts w:ascii="Arial" w:eastAsia="MS Gothic" w:hAnsi="Arial" w:cs="Times New Roman"/>
      <w:kern w:val="2"/>
      <w:sz w:val="32"/>
      <w:szCs w:val="32"/>
    </w:rPr>
  </w:style>
  <w:style w:type="paragraph" w:styleId="Subtitle">
    <w:name w:val="Subtitle"/>
    <w:basedOn w:val="Normal"/>
    <w:next w:val="Normal"/>
    <w:link w:val="SubtitleChar"/>
    <w:qFormat/>
    <w:locked/>
    <w:rsid w:val="0004013E"/>
    <w:pPr>
      <w:jc w:val="center"/>
      <w:outlineLvl w:val="1"/>
    </w:pPr>
    <w:rPr>
      <w:sz w:val="24"/>
      <w:szCs w:val="24"/>
    </w:rPr>
  </w:style>
  <w:style w:type="character" w:customStyle="1" w:styleId="SubtitleChar">
    <w:name w:val="Subtitle Char"/>
    <w:link w:val="Subtitle"/>
    <w:rsid w:val="0004013E"/>
    <w:rPr>
      <w:rFonts w:ascii="Arial" w:eastAsia="MS Gothic" w:hAnsi="Arial" w:cs="Times New Roman"/>
      <w:kern w:val="2"/>
      <w:sz w:val="24"/>
      <w:szCs w:val="24"/>
    </w:rPr>
  </w:style>
  <w:style w:type="paragraph" w:styleId="Bibliography">
    <w:name w:val="Bibliography"/>
    <w:basedOn w:val="Normal"/>
    <w:next w:val="Normal"/>
    <w:uiPriority w:val="37"/>
    <w:semiHidden/>
    <w:unhideWhenUsed/>
    <w:rsid w:val="0004013E"/>
  </w:style>
  <w:style w:type="paragraph" w:styleId="EndnoteText">
    <w:name w:val="endnote text"/>
    <w:basedOn w:val="Normal"/>
    <w:link w:val="EndnoteTextChar"/>
    <w:uiPriority w:val="99"/>
    <w:semiHidden/>
    <w:unhideWhenUsed/>
    <w:rsid w:val="0004013E"/>
    <w:pPr>
      <w:snapToGrid w:val="0"/>
      <w:jc w:val="left"/>
    </w:pPr>
  </w:style>
  <w:style w:type="character" w:customStyle="1" w:styleId="EndnoteTextChar">
    <w:name w:val="Endnote Text Char"/>
    <w:link w:val="EndnoteText"/>
    <w:uiPriority w:val="99"/>
    <w:semiHidden/>
    <w:rsid w:val="0004013E"/>
    <w:rPr>
      <w:rFonts w:eastAsia="MS Gothic"/>
      <w:kern w:val="2"/>
      <w:sz w:val="21"/>
    </w:rPr>
  </w:style>
  <w:style w:type="paragraph" w:styleId="BodyText3">
    <w:name w:val="Body Text 3"/>
    <w:basedOn w:val="Normal"/>
    <w:link w:val="BodyText3Char"/>
    <w:uiPriority w:val="99"/>
    <w:semiHidden/>
    <w:unhideWhenUsed/>
    <w:rsid w:val="0004013E"/>
    <w:rPr>
      <w:sz w:val="16"/>
      <w:szCs w:val="16"/>
    </w:rPr>
  </w:style>
  <w:style w:type="character" w:customStyle="1" w:styleId="BodyText3Char">
    <w:name w:val="Body Text 3 Char"/>
    <w:link w:val="BodyText3"/>
    <w:uiPriority w:val="99"/>
    <w:semiHidden/>
    <w:rsid w:val="0004013E"/>
    <w:rPr>
      <w:rFonts w:eastAsia="MS Gothic"/>
      <w:kern w:val="2"/>
      <w:sz w:val="16"/>
      <w:szCs w:val="16"/>
    </w:rPr>
  </w:style>
  <w:style w:type="paragraph" w:styleId="BodyTextIndent">
    <w:name w:val="Body Text Indent"/>
    <w:basedOn w:val="Normal"/>
    <w:link w:val="BodyTextIndentChar"/>
    <w:uiPriority w:val="99"/>
    <w:semiHidden/>
    <w:unhideWhenUsed/>
    <w:rsid w:val="0004013E"/>
    <w:pPr>
      <w:ind w:leftChars="400" w:left="851"/>
    </w:pPr>
  </w:style>
  <w:style w:type="character" w:customStyle="1" w:styleId="BodyTextIndentChar">
    <w:name w:val="Body Text Indent Char"/>
    <w:link w:val="BodyTextIndent"/>
    <w:uiPriority w:val="99"/>
    <w:semiHidden/>
    <w:rsid w:val="0004013E"/>
    <w:rPr>
      <w:rFonts w:eastAsia="MS Gothic"/>
      <w:kern w:val="2"/>
      <w:sz w:val="21"/>
    </w:rPr>
  </w:style>
  <w:style w:type="paragraph" w:styleId="BodyTextIndent2">
    <w:name w:val="Body Text Indent 2"/>
    <w:basedOn w:val="Normal"/>
    <w:link w:val="BodyTextIndent2Char"/>
    <w:uiPriority w:val="99"/>
    <w:semiHidden/>
    <w:unhideWhenUsed/>
    <w:rsid w:val="0004013E"/>
    <w:pPr>
      <w:spacing w:line="480" w:lineRule="auto"/>
      <w:ind w:leftChars="400" w:left="851"/>
    </w:pPr>
  </w:style>
  <w:style w:type="character" w:customStyle="1" w:styleId="BodyTextIndent2Char">
    <w:name w:val="Body Text Indent 2 Char"/>
    <w:link w:val="BodyTextIndent2"/>
    <w:uiPriority w:val="99"/>
    <w:semiHidden/>
    <w:rsid w:val="0004013E"/>
    <w:rPr>
      <w:rFonts w:eastAsia="MS Gothic"/>
      <w:kern w:val="2"/>
      <w:sz w:val="21"/>
    </w:rPr>
  </w:style>
  <w:style w:type="paragraph" w:styleId="BodyTextIndent3">
    <w:name w:val="Body Text Indent 3"/>
    <w:basedOn w:val="Normal"/>
    <w:link w:val="BodyTextIndent3Char"/>
    <w:uiPriority w:val="99"/>
    <w:semiHidden/>
    <w:unhideWhenUsed/>
    <w:rsid w:val="0004013E"/>
    <w:pPr>
      <w:ind w:leftChars="400" w:left="851"/>
    </w:pPr>
    <w:rPr>
      <w:sz w:val="16"/>
      <w:szCs w:val="16"/>
    </w:rPr>
  </w:style>
  <w:style w:type="character" w:customStyle="1" w:styleId="BodyTextIndent3Char">
    <w:name w:val="Body Text Indent 3 Char"/>
    <w:link w:val="BodyTextIndent3"/>
    <w:uiPriority w:val="99"/>
    <w:semiHidden/>
    <w:rsid w:val="0004013E"/>
    <w:rPr>
      <w:rFonts w:eastAsia="MS Gothic"/>
      <w:kern w:val="2"/>
      <w:sz w:val="16"/>
      <w:szCs w:val="16"/>
    </w:rPr>
  </w:style>
  <w:style w:type="paragraph" w:styleId="BodyTextFirstIndent">
    <w:name w:val="Body Text First Indent"/>
    <w:basedOn w:val="BodyText"/>
    <w:link w:val="BodyTextFirstIndentChar"/>
    <w:uiPriority w:val="99"/>
    <w:semiHidden/>
    <w:unhideWhenUsed/>
    <w:rsid w:val="0004013E"/>
    <w:pPr>
      <w:ind w:right="0" w:firstLineChars="100" w:firstLine="210"/>
    </w:pPr>
  </w:style>
  <w:style w:type="character" w:customStyle="1" w:styleId="BodyTextFirstIndentChar">
    <w:name w:val="Body Text First Indent Char"/>
    <w:link w:val="BodyTextFirstIndent"/>
    <w:uiPriority w:val="99"/>
    <w:semiHidden/>
    <w:rsid w:val="0004013E"/>
    <w:rPr>
      <w:rFonts w:eastAsia="MS Gothic"/>
      <w:kern w:val="2"/>
      <w:sz w:val="21"/>
      <w:szCs w:val="20"/>
    </w:rPr>
  </w:style>
  <w:style w:type="paragraph" w:styleId="BodyTextFirstIndent2">
    <w:name w:val="Body Text First Indent 2"/>
    <w:basedOn w:val="BodyTextIndent"/>
    <w:link w:val="BodyTextFirstIndent2Char"/>
    <w:uiPriority w:val="99"/>
    <w:semiHidden/>
    <w:unhideWhenUsed/>
    <w:rsid w:val="0004013E"/>
    <w:pPr>
      <w:ind w:firstLineChars="100" w:firstLine="210"/>
    </w:pPr>
  </w:style>
  <w:style w:type="character" w:customStyle="1" w:styleId="BodyTextFirstIndent2Char">
    <w:name w:val="Body Text First Indent 2 Char"/>
    <w:link w:val="BodyTextFirstIndent2"/>
    <w:uiPriority w:val="99"/>
    <w:semiHidden/>
    <w:rsid w:val="0004013E"/>
    <w:rPr>
      <w:rFonts w:eastAsia="MS Gothic"/>
      <w:kern w:val="2"/>
      <w:sz w:val="21"/>
    </w:rPr>
  </w:style>
  <w:style w:type="paragraph" w:styleId="TOCHeading">
    <w:name w:val="TOC Heading"/>
    <w:basedOn w:val="Heading1"/>
    <w:next w:val="Normal"/>
    <w:uiPriority w:val="39"/>
    <w:unhideWhenUsed/>
    <w:qFormat/>
    <w:rsid w:val="0004013E"/>
    <w:pPr>
      <w:numPr>
        <w:numId w:val="0"/>
      </w:numPr>
      <w:outlineLvl w:val="9"/>
    </w:pPr>
  </w:style>
  <w:style w:type="character" w:customStyle="1" w:styleId="ab">
    <w:name w:val="標準ゴシック (文字)"/>
    <w:aliases w:val="Ctrl+4 (文字)"/>
    <w:link w:val="ac"/>
    <w:rsid w:val="00E41C2F"/>
    <w:rPr>
      <w:rFonts w:ascii="Arial" w:eastAsia="MS Gothic" w:hAnsi="Arial"/>
    </w:rPr>
  </w:style>
  <w:style w:type="paragraph" w:customStyle="1" w:styleId="ac">
    <w:name w:val="標準ゴシック"/>
    <w:aliases w:val="Ctrl+4"/>
    <w:basedOn w:val="Normal"/>
    <w:link w:val="ab"/>
    <w:qFormat/>
    <w:rsid w:val="00E41C2F"/>
    <w:pPr>
      <w:widowControl/>
      <w:topLinePunct/>
      <w:autoSpaceDE w:val="0"/>
      <w:autoSpaceDN w:val="0"/>
    </w:pPr>
    <w:rPr>
      <w:kern w:val="0"/>
      <w:sz w:val="20"/>
    </w:rPr>
  </w:style>
  <w:style w:type="numbering" w:customStyle="1" w:styleId="1">
    <w:name w:val="スタイル1"/>
    <w:uiPriority w:val="99"/>
    <w:rsid w:val="00CF7812"/>
    <w:pPr>
      <w:numPr>
        <w:numId w:val="14"/>
      </w:numPr>
    </w:pPr>
  </w:style>
  <w:style w:type="character" w:customStyle="1" w:styleId="11">
    <w:name w:val="メンション1"/>
    <w:basedOn w:val="DefaultParagraphFont"/>
    <w:uiPriority w:val="99"/>
    <w:semiHidden/>
    <w:unhideWhenUsed/>
    <w:rsid w:val="003B6D1D"/>
    <w:rPr>
      <w:color w:val="2B579A"/>
      <w:shd w:val="clear" w:color="auto" w:fill="E6E6E6"/>
    </w:rPr>
  </w:style>
  <w:style w:type="character" w:customStyle="1" w:styleId="12">
    <w:name w:val="未解決のメンション1"/>
    <w:basedOn w:val="DefaultParagraphFont"/>
    <w:uiPriority w:val="99"/>
    <w:semiHidden/>
    <w:unhideWhenUsed/>
    <w:rsid w:val="00A7449F"/>
    <w:rPr>
      <w:color w:val="808080"/>
      <w:shd w:val="clear" w:color="auto" w:fill="E6E6E6"/>
    </w:rPr>
  </w:style>
  <w:style w:type="character" w:customStyle="1" w:styleId="2">
    <w:name w:val="未解決のメンション2"/>
    <w:basedOn w:val="DefaultParagraphFont"/>
    <w:uiPriority w:val="99"/>
    <w:semiHidden/>
    <w:unhideWhenUsed/>
    <w:rsid w:val="007D1E09"/>
    <w:rPr>
      <w:color w:val="808080"/>
      <w:shd w:val="clear" w:color="auto" w:fill="E6E6E6"/>
    </w:rPr>
  </w:style>
  <w:style w:type="paragraph" w:customStyle="1" w:styleId="Boxtext">
    <w:name w:val="Box_text)"/>
    <w:basedOn w:val="Normal"/>
    <w:rsid w:val="00FF7FC6"/>
    <w:pPr>
      <w:widowControl/>
      <w:adjustRightInd w:val="0"/>
      <w:snapToGrid w:val="0"/>
      <w:spacing w:before="40" w:line="240" w:lineRule="atLeast"/>
      <w:ind w:left="510" w:right="170" w:hanging="340"/>
    </w:pPr>
    <w:rPr>
      <w:rFonts w:ascii="Times New Roman" w:hAnsi="Times New Roman"/>
      <w:kern w:val="0"/>
      <w:sz w:val="20"/>
    </w:rPr>
  </w:style>
  <w:style w:type="character" w:styleId="Strong">
    <w:name w:val="Strong"/>
    <w:basedOn w:val="DefaultParagraphFont"/>
    <w:uiPriority w:val="22"/>
    <w:qFormat/>
    <w:locked/>
    <w:rsid w:val="00136AC1"/>
    <w:rPr>
      <w:b/>
      <w:bCs/>
    </w:rPr>
  </w:style>
  <w:style w:type="table" w:customStyle="1" w:styleId="20">
    <w:name w:val="表 (格子)2"/>
    <w:basedOn w:val="TableNormal"/>
    <w:next w:val="TableGrid"/>
    <w:uiPriority w:val="59"/>
    <w:rsid w:val="001D1EE5"/>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
    <w:name w:val="表 (格子)3"/>
    <w:basedOn w:val="TableNormal"/>
    <w:next w:val="TableGrid"/>
    <w:uiPriority w:val="59"/>
    <w:rsid w:val="005B7ABF"/>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30">
    <w:name w:val="未解決のメンション3"/>
    <w:basedOn w:val="DefaultParagraphFont"/>
    <w:uiPriority w:val="99"/>
    <w:semiHidden/>
    <w:unhideWhenUsed/>
    <w:rsid w:val="00B20391"/>
    <w:rPr>
      <w:color w:val="808080"/>
      <w:shd w:val="clear" w:color="auto" w:fill="E6E6E6"/>
    </w:rPr>
  </w:style>
  <w:style w:type="paragraph" w:customStyle="1" w:styleId="31">
    <w:name w:val="見出し3_英語"/>
    <w:basedOn w:val="Heading3"/>
    <w:link w:val="32"/>
    <w:qFormat/>
    <w:rsid w:val="0013682E"/>
    <w:pPr>
      <w:ind w:leftChars="0" w:left="300" w:hangingChars="300" w:hanging="300"/>
    </w:pPr>
    <w:rPr>
      <w:rFonts w:asciiTheme="majorHAnsi" w:eastAsiaTheme="majorEastAsia" w:hAnsiTheme="majorHAnsi"/>
    </w:rPr>
  </w:style>
  <w:style w:type="character" w:customStyle="1" w:styleId="32">
    <w:name w:val="見出し3_英語 (文字)"/>
    <w:basedOn w:val="Heading3Char"/>
    <w:link w:val="31"/>
    <w:rsid w:val="0013682E"/>
    <w:rPr>
      <w:rFonts w:asciiTheme="majorHAnsi" w:eastAsiaTheme="majorEastAsia" w:hAnsiTheme="majorHAnsi" w:cs="Arial"/>
      <w:sz w:val="21"/>
      <w:szCs w:val="24"/>
    </w:rPr>
  </w:style>
  <w:style w:type="character" w:styleId="Emphasis">
    <w:name w:val="Emphasis"/>
    <w:basedOn w:val="DefaultParagraphFont"/>
    <w:uiPriority w:val="20"/>
    <w:qFormat/>
    <w:locked/>
    <w:rsid w:val="004168B4"/>
    <w:rPr>
      <w:i/>
      <w:iCs/>
    </w:rPr>
  </w:style>
  <w:style w:type="character" w:customStyle="1" w:styleId="italic-program">
    <w:name w:val="italic-program"/>
    <w:basedOn w:val="DefaultParagraphFont"/>
    <w:rsid w:val="008B6F48"/>
  </w:style>
  <w:style w:type="character" w:customStyle="1" w:styleId="41">
    <w:name w:val="未解決のメンション4"/>
    <w:basedOn w:val="DefaultParagraphFont"/>
    <w:uiPriority w:val="99"/>
    <w:semiHidden/>
    <w:unhideWhenUsed/>
    <w:rsid w:val="007906C5"/>
    <w:rPr>
      <w:color w:val="605E5C"/>
      <w:shd w:val="clear" w:color="auto" w:fill="E1DFDD"/>
    </w:rPr>
  </w:style>
  <w:style w:type="character" w:customStyle="1" w:styleId="5">
    <w:name w:val="未解決のメンション5"/>
    <w:basedOn w:val="DefaultParagraphFont"/>
    <w:uiPriority w:val="99"/>
    <w:semiHidden/>
    <w:unhideWhenUsed/>
    <w:rsid w:val="00566EA6"/>
    <w:rPr>
      <w:color w:val="605E5C"/>
      <w:shd w:val="clear" w:color="auto" w:fill="E1DFDD"/>
    </w:rPr>
  </w:style>
  <w:style w:type="table" w:customStyle="1" w:styleId="42">
    <w:name w:val="表 (格子)4"/>
    <w:basedOn w:val="TableNormal"/>
    <w:next w:val="TableGrid"/>
    <w:rsid w:val="00CD569C"/>
    <w:rPr>
      <w:rFonts w:ascii="Times New Roman" w:hAnsi="Times New Roman"/>
      <w:kern w:val="0"/>
      <w:sz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hidden">
    <w:name w:val="hidden"/>
    <w:link w:val="hiddenChar"/>
    <w:qFormat/>
    <w:rsid w:val="00E253AE"/>
    <w:rPr>
      <w:rFonts w:asciiTheme="majorHAnsi" w:eastAsia="MS Gothic" w:hAnsiTheme="majorHAnsi" w:cstheme="majorHAnsi"/>
      <w:vanish/>
      <w:sz w:val="18"/>
    </w:rPr>
  </w:style>
  <w:style w:type="character" w:customStyle="1" w:styleId="hiddenChar">
    <w:name w:val="hidden Char"/>
    <w:basedOn w:val="DefaultParagraphFont"/>
    <w:link w:val="hidden"/>
    <w:rsid w:val="00E253AE"/>
    <w:rPr>
      <w:rFonts w:asciiTheme="majorHAnsi" w:eastAsia="MS Gothic" w:hAnsiTheme="majorHAnsi" w:cstheme="majorHAnsi"/>
      <w:vanish/>
      <w:sz w:val="18"/>
    </w:rPr>
  </w:style>
  <w:style w:type="character" w:customStyle="1" w:styleId="tlid-translation">
    <w:name w:val="tlid-translation"/>
    <w:rsid w:val="00773FB1"/>
  </w:style>
  <w:style w:type="character" w:customStyle="1" w:styleId="UnresolvedMention1">
    <w:name w:val="Unresolved Mention1"/>
    <w:basedOn w:val="DefaultParagraphFont"/>
    <w:uiPriority w:val="99"/>
    <w:semiHidden/>
    <w:unhideWhenUsed/>
    <w:rsid w:val="00493763"/>
    <w:rPr>
      <w:color w:val="605E5C"/>
      <w:shd w:val="clear" w:color="auto" w:fill="E1DFDD"/>
    </w:rPr>
  </w:style>
  <w:style w:type="character" w:styleId="UnresolvedMention">
    <w:name w:val="Unresolved Mention"/>
    <w:basedOn w:val="DefaultParagraphFont"/>
    <w:uiPriority w:val="99"/>
    <w:semiHidden/>
    <w:unhideWhenUsed/>
    <w:rsid w:val="00BC5F4E"/>
    <w:rPr>
      <w:color w:val="605E5C"/>
      <w:shd w:val="clear" w:color="auto" w:fill="E1DFDD"/>
    </w:rPr>
  </w:style>
  <w:style w:type="character" w:customStyle="1" w:styleId="CaptionChar">
    <w:name w:val="Caption Char"/>
    <w:link w:val="Caption"/>
    <w:uiPriority w:val="35"/>
    <w:rsid w:val="00774510"/>
    <w:rPr>
      <w:rFonts w:asciiTheme="majorHAnsi" w:hAnsiTheme="majorHAnsi"/>
      <w:bCs/>
      <w:szCs w:val="21"/>
    </w:rPr>
  </w:style>
  <w:style w:type="table" w:customStyle="1" w:styleId="TableGrid1">
    <w:name w:val="Table Grid1"/>
    <w:basedOn w:val="TableNormal"/>
    <w:next w:val="TableGrid"/>
    <w:uiPriority w:val="39"/>
    <w:rsid w:val="00103487"/>
    <w:rPr>
      <w:rFonts w:ascii="Calibri" w:eastAsia="Calibri" w:hAnsi="Calibri"/>
      <w:kern w:val="0"/>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39"/>
    <w:rsid w:val="00C23E72"/>
    <w:rPr>
      <w:rFonts w:ascii="Calibri" w:eastAsia="Calibri" w:hAnsi="Calibri"/>
      <w:kern w:val="0"/>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39"/>
    <w:rsid w:val="007458FE"/>
    <w:rPr>
      <w:rFonts w:ascii="Calibri" w:eastAsia="Calibri" w:hAnsi="Calibri"/>
      <w:kern w:val="0"/>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leNormal"/>
    <w:next w:val="TableGrid"/>
    <w:uiPriority w:val="39"/>
    <w:rsid w:val="001031C4"/>
    <w:rPr>
      <w:rFonts w:ascii="Calibri" w:eastAsia="Calibri" w:hAnsi="Calibri"/>
      <w:kern w:val="0"/>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
    <w:name w:val="Table Grid5"/>
    <w:basedOn w:val="TableNormal"/>
    <w:next w:val="TableGrid"/>
    <w:uiPriority w:val="39"/>
    <w:rsid w:val="00D75986"/>
    <w:rPr>
      <w:rFonts w:ascii="Calibri" w:eastAsia="Calibri" w:hAnsi="Calibri"/>
      <w:kern w:val="0"/>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
    <w:name w:val="Table Grid6"/>
    <w:basedOn w:val="TableNormal"/>
    <w:next w:val="TableGrid"/>
    <w:uiPriority w:val="39"/>
    <w:rsid w:val="00675C0D"/>
    <w:rPr>
      <w:rFonts w:ascii="Calibri" w:eastAsia="Calibri" w:hAnsi="Calibri"/>
      <w:kern w:val="0"/>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jlqj4b">
    <w:name w:val="jlqj4b"/>
    <w:basedOn w:val="DefaultParagraphFont"/>
    <w:rsid w:val="00CC01E0"/>
  </w:style>
  <w:style w:type="character" w:styleId="PlaceholderText">
    <w:name w:val="Placeholder Text"/>
    <w:basedOn w:val="DefaultParagraphFont"/>
    <w:uiPriority w:val="99"/>
    <w:semiHidden/>
    <w:rsid w:val="00FF575B"/>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815943">
      <w:bodyDiv w:val="1"/>
      <w:marLeft w:val="0"/>
      <w:marRight w:val="0"/>
      <w:marTop w:val="0"/>
      <w:marBottom w:val="0"/>
      <w:divBdr>
        <w:top w:val="none" w:sz="0" w:space="0" w:color="auto"/>
        <w:left w:val="none" w:sz="0" w:space="0" w:color="auto"/>
        <w:bottom w:val="none" w:sz="0" w:space="0" w:color="auto"/>
        <w:right w:val="none" w:sz="0" w:space="0" w:color="auto"/>
      </w:divBdr>
    </w:div>
    <w:div w:id="38628386">
      <w:bodyDiv w:val="1"/>
      <w:marLeft w:val="0"/>
      <w:marRight w:val="0"/>
      <w:marTop w:val="0"/>
      <w:marBottom w:val="0"/>
      <w:divBdr>
        <w:top w:val="none" w:sz="0" w:space="0" w:color="auto"/>
        <w:left w:val="none" w:sz="0" w:space="0" w:color="auto"/>
        <w:bottom w:val="none" w:sz="0" w:space="0" w:color="auto"/>
        <w:right w:val="none" w:sz="0" w:space="0" w:color="auto"/>
      </w:divBdr>
    </w:div>
    <w:div w:id="60299944">
      <w:bodyDiv w:val="1"/>
      <w:marLeft w:val="0"/>
      <w:marRight w:val="0"/>
      <w:marTop w:val="0"/>
      <w:marBottom w:val="0"/>
      <w:divBdr>
        <w:top w:val="none" w:sz="0" w:space="0" w:color="auto"/>
        <w:left w:val="none" w:sz="0" w:space="0" w:color="auto"/>
        <w:bottom w:val="none" w:sz="0" w:space="0" w:color="auto"/>
        <w:right w:val="none" w:sz="0" w:space="0" w:color="auto"/>
      </w:divBdr>
    </w:div>
    <w:div w:id="62877953">
      <w:bodyDiv w:val="1"/>
      <w:marLeft w:val="0"/>
      <w:marRight w:val="0"/>
      <w:marTop w:val="0"/>
      <w:marBottom w:val="0"/>
      <w:divBdr>
        <w:top w:val="none" w:sz="0" w:space="0" w:color="auto"/>
        <w:left w:val="none" w:sz="0" w:space="0" w:color="auto"/>
        <w:bottom w:val="none" w:sz="0" w:space="0" w:color="auto"/>
        <w:right w:val="none" w:sz="0" w:space="0" w:color="auto"/>
      </w:divBdr>
    </w:div>
    <w:div w:id="71506727">
      <w:bodyDiv w:val="1"/>
      <w:marLeft w:val="0"/>
      <w:marRight w:val="0"/>
      <w:marTop w:val="0"/>
      <w:marBottom w:val="0"/>
      <w:divBdr>
        <w:top w:val="none" w:sz="0" w:space="0" w:color="auto"/>
        <w:left w:val="none" w:sz="0" w:space="0" w:color="auto"/>
        <w:bottom w:val="none" w:sz="0" w:space="0" w:color="auto"/>
        <w:right w:val="none" w:sz="0" w:space="0" w:color="auto"/>
      </w:divBdr>
    </w:div>
    <w:div w:id="95254616">
      <w:bodyDiv w:val="1"/>
      <w:marLeft w:val="0"/>
      <w:marRight w:val="0"/>
      <w:marTop w:val="0"/>
      <w:marBottom w:val="0"/>
      <w:divBdr>
        <w:top w:val="none" w:sz="0" w:space="0" w:color="auto"/>
        <w:left w:val="none" w:sz="0" w:space="0" w:color="auto"/>
        <w:bottom w:val="none" w:sz="0" w:space="0" w:color="auto"/>
        <w:right w:val="none" w:sz="0" w:space="0" w:color="auto"/>
      </w:divBdr>
    </w:div>
    <w:div w:id="123622467">
      <w:bodyDiv w:val="1"/>
      <w:marLeft w:val="0"/>
      <w:marRight w:val="0"/>
      <w:marTop w:val="0"/>
      <w:marBottom w:val="0"/>
      <w:divBdr>
        <w:top w:val="none" w:sz="0" w:space="0" w:color="auto"/>
        <w:left w:val="none" w:sz="0" w:space="0" w:color="auto"/>
        <w:bottom w:val="none" w:sz="0" w:space="0" w:color="auto"/>
        <w:right w:val="none" w:sz="0" w:space="0" w:color="auto"/>
      </w:divBdr>
    </w:div>
    <w:div w:id="155725283">
      <w:bodyDiv w:val="1"/>
      <w:marLeft w:val="0"/>
      <w:marRight w:val="0"/>
      <w:marTop w:val="0"/>
      <w:marBottom w:val="0"/>
      <w:divBdr>
        <w:top w:val="none" w:sz="0" w:space="0" w:color="auto"/>
        <w:left w:val="none" w:sz="0" w:space="0" w:color="auto"/>
        <w:bottom w:val="none" w:sz="0" w:space="0" w:color="auto"/>
        <w:right w:val="none" w:sz="0" w:space="0" w:color="auto"/>
      </w:divBdr>
    </w:div>
    <w:div w:id="180826607">
      <w:bodyDiv w:val="1"/>
      <w:marLeft w:val="0"/>
      <w:marRight w:val="0"/>
      <w:marTop w:val="0"/>
      <w:marBottom w:val="0"/>
      <w:divBdr>
        <w:top w:val="none" w:sz="0" w:space="0" w:color="auto"/>
        <w:left w:val="none" w:sz="0" w:space="0" w:color="auto"/>
        <w:bottom w:val="none" w:sz="0" w:space="0" w:color="auto"/>
        <w:right w:val="none" w:sz="0" w:space="0" w:color="auto"/>
      </w:divBdr>
    </w:div>
    <w:div w:id="183255540">
      <w:bodyDiv w:val="1"/>
      <w:marLeft w:val="0"/>
      <w:marRight w:val="0"/>
      <w:marTop w:val="0"/>
      <w:marBottom w:val="0"/>
      <w:divBdr>
        <w:top w:val="none" w:sz="0" w:space="0" w:color="auto"/>
        <w:left w:val="none" w:sz="0" w:space="0" w:color="auto"/>
        <w:bottom w:val="none" w:sz="0" w:space="0" w:color="auto"/>
        <w:right w:val="none" w:sz="0" w:space="0" w:color="auto"/>
      </w:divBdr>
    </w:div>
    <w:div w:id="186792384">
      <w:bodyDiv w:val="1"/>
      <w:marLeft w:val="0"/>
      <w:marRight w:val="0"/>
      <w:marTop w:val="0"/>
      <w:marBottom w:val="0"/>
      <w:divBdr>
        <w:top w:val="none" w:sz="0" w:space="0" w:color="auto"/>
        <w:left w:val="none" w:sz="0" w:space="0" w:color="auto"/>
        <w:bottom w:val="none" w:sz="0" w:space="0" w:color="auto"/>
        <w:right w:val="none" w:sz="0" w:space="0" w:color="auto"/>
      </w:divBdr>
    </w:div>
    <w:div w:id="208952952">
      <w:bodyDiv w:val="1"/>
      <w:marLeft w:val="0"/>
      <w:marRight w:val="0"/>
      <w:marTop w:val="0"/>
      <w:marBottom w:val="0"/>
      <w:divBdr>
        <w:top w:val="none" w:sz="0" w:space="0" w:color="auto"/>
        <w:left w:val="none" w:sz="0" w:space="0" w:color="auto"/>
        <w:bottom w:val="none" w:sz="0" w:space="0" w:color="auto"/>
        <w:right w:val="none" w:sz="0" w:space="0" w:color="auto"/>
      </w:divBdr>
    </w:div>
    <w:div w:id="230164106">
      <w:bodyDiv w:val="1"/>
      <w:marLeft w:val="0"/>
      <w:marRight w:val="0"/>
      <w:marTop w:val="0"/>
      <w:marBottom w:val="0"/>
      <w:divBdr>
        <w:top w:val="none" w:sz="0" w:space="0" w:color="auto"/>
        <w:left w:val="none" w:sz="0" w:space="0" w:color="auto"/>
        <w:bottom w:val="none" w:sz="0" w:space="0" w:color="auto"/>
        <w:right w:val="none" w:sz="0" w:space="0" w:color="auto"/>
      </w:divBdr>
    </w:div>
    <w:div w:id="257911126">
      <w:bodyDiv w:val="1"/>
      <w:marLeft w:val="0"/>
      <w:marRight w:val="0"/>
      <w:marTop w:val="0"/>
      <w:marBottom w:val="0"/>
      <w:divBdr>
        <w:top w:val="none" w:sz="0" w:space="0" w:color="auto"/>
        <w:left w:val="none" w:sz="0" w:space="0" w:color="auto"/>
        <w:bottom w:val="none" w:sz="0" w:space="0" w:color="auto"/>
        <w:right w:val="none" w:sz="0" w:space="0" w:color="auto"/>
      </w:divBdr>
    </w:div>
    <w:div w:id="266471285">
      <w:bodyDiv w:val="1"/>
      <w:marLeft w:val="0"/>
      <w:marRight w:val="0"/>
      <w:marTop w:val="0"/>
      <w:marBottom w:val="0"/>
      <w:divBdr>
        <w:top w:val="none" w:sz="0" w:space="0" w:color="auto"/>
        <w:left w:val="none" w:sz="0" w:space="0" w:color="auto"/>
        <w:bottom w:val="none" w:sz="0" w:space="0" w:color="auto"/>
        <w:right w:val="none" w:sz="0" w:space="0" w:color="auto"/>
      </w:divBdr>
    </w:div>
    <w:div w:id="272711517">
      <w:bodyDiv w:val="1"/>
      <w:marLeft w:val="0"/>
      <w:marRight w:val="0"/>
      <w:marTop w:val="0"/>
      <w:marBottom w:val="0"/>
      <w:divBdr>
        <w:top w:val="none" w:sz="0" w:space="0" w:color="auto"/>
        <w:left w:val="none" w:sz="0" w:space="0" w:color="auto"/>
        <w:bottom w:val="none" w:sz="0" w:space="0" w:color="auto"/>
        <w:right w:val="none" w:sz="0" w:space="0" w:color="auto"/>
      </w:divBdr>
    </w:div>
    <w:div w:id="279074736">
      <w:bodyDiv w:val="1"/>
      <w:marLeft w:val="0"/>
      <w:marRight w:val="0"/>
      <w:marTop w:val="0"/>
      <w:marBottom w:val="0"/>
      <w:divBdr>
        <w:top w:val="none" w:sz="0" w:space="0" w:color="auto"/>
        <w:left w:val="none" w:sz="0" w:space="0" w:color="auto"/>
        <w:bottom w:val="none" w:sz="0" w:space="0" w:color="auto"/>
        <w:right w:val="none" w:sz="0" w:space="0" w:color="auto"/>
      </w:divBdr>
    </w:div>
    <w:div w:id="292030181">
      <w:bodyDiv w:val="1"/>
      <w:marLeft w:val="0"/>
      <w:marRight w:val="0"/>
      <w:marTop w:val="0"/>
      <w:marBottom w:val="0"/>
      <w:divBdr>
        <w:top w:val="none" w:sz="0" w:space="0" w:color="auto"/>
        <w:left w:val="none" w:sz="0" w:space="0" w:color="auto"/>
        <w:bottom w:val="none" w:sz="0" w:space="0" w:color="auto"/>
        <w:right w:val="none" w:sz="0" w:space="0" w:color="auto"/>
      </w:divBdr>
    </w:div>
    <w:div w:id="295257634">
      <w:bodyDiv w:val="1"/>
      <w:marLeft w:val="0"/>
      <w:marRight w:val="0"/>
      <w:marTop w:val="0"/>
      <w:marBottom w:val="0"/>
      <w:divBdr>
        <w:top w:val="none" w:sz="0" w:space="0" w:color="auto"/>
        <w:left w:val="none" w:sz="0" w:space="0" w:color="auto"/>
        <w:bottom w:val="none" w:sz="0" w:space="0" w:color="auto"/>
        <w:right w:val="none" w:sz="0" w:space="0" w:color="auto"/>
      </w:divBdr>
    </w:div>
    <w:div w:id="320737111">
      <w:bodyDiv w:val="1"/>
      <w:marLeft w:val="0"/>
      <w:marRight w:val="0"/>
      <w:marTop w:val="0"/>
      <w:marBottom w:val="0"/>
      <w:divBdr>
        <w:top w:val="none" w:sz="0" w:space="0" w:color="auto"/>
        <w:left w:val="none" w:sz="0" w:space="0" w:color="auto"/>
        <w:bottom w:val="none" w:sz="0" w:space="0" w:color="auto"/>
        <w:right w:val="none" w:sz="0" w:space="0" w:color="auto"/>
      </w:divBdr>
    </w:div>
    <w:div w:id="322854341">
      <w:bodyDiv w:val="1"/>
      <w:marLeft w:val="0"/>
      <w:marRight w:val="0"/>
      <w:marTop w:val="0"/>
      <w:marBottom w:val="0"/>
      <w:divBdr>
        <w:top w:val="none" w:sz="0" w:space="0" w:color="auto"/>
        <w:left w:val="none" w:sz="0" w:space="0" w:color="auto"/>
        <w:bottom w:val="none" w:sz="0" w:space="0" w:color="auto"/>
        <w:right w:val="none" w:sz="0" w:space="0" w:color="auto"/>
      </w:divBdr>
      <w:divsChild>
        <w:div w:id="255286933">
          <w:marLeft w:val="0"/>
          <w:marRight w:val="0"/>
          <w:marTop w:val="0"/>
          <w:marBottom w:val="0"/>
          <w:divBdr>
            <w:top w:val="none" w:sz="0" w:space="0" w:color="auto"/>
            <w:left w:val="none" w:sz="0" w:space="0" w:color="auto"/>
            <w:bottom w:val="none" w:sz="0" w:space="0" w:color="auto"/>
            <w:right w:val="none" w:sz="0" w:space="0" w:color="auto"/>
          </w:divBdr>
          <w:divsChild>
            <w:div w:id="559949734">
              <w:marLeft w:val="0"/>
              <w:marRight w:val="0"/>
              <w:marTop w:val="0"/>
              <w:marBottom w:val="0"/>
              <w:divBdr>
                <w:top w:val="none" w:sz="0" w:space="0" w:color="auto"/>
                <w:left w:val="none" w:sz="0" w:space="0" w:color="auto"/>
                <w:bottom w:val="none" w:sz="0" w:space="0" w:color="auto"/>
                <w:right w:val="none" w:sz="0" w:space="0" w:color="auto"/>
              </w:divBdr>
              <w:divsChild>
                <w:div w:id="1833791463">
                  <w:marLeft w:val="0"/>
                  <w:marRight w:val="0"/>
                  <w:marTop w:val="0"/>
                  <w:marBottom w:val="0"/>
                  <w:divBdr>
                    <w:top w:val="none" w:sz="0" w:space="0" w:color="auto"/>
                    <w:left w:val="none" w:sz="0" w:space="0" w:color="auto"/>
                    <w:bottom w:val="none" w:sz="0" w:space="0" w:color="auto"/>
                    <w:right w:val="none" w:sz="0" w:space="0" w:color="auto"/>
                  </w:divBdr>
                  <w:divsChild>
                    <w:div w:id="424156825">
                      <w:marLeft w:val="0"/>
                      <w:marRight w:val="0"/>
                      <w:marTop w:val="0"/>
                      <w:marBottom w:val="0"/>
                      <w:divBdr>
                        <w:top w:val="none" w:sz="0" w:space="0" w:color="auto"/>
                        <w:left w:val="none" w:sz="0" w:space="0" w:color="auto"/>
                        <w:bottom w:val="none" w:sz="0" w:space="0" w:color="auto"/>
                        <w:right w:val="none" w:sz="0" w:space="0" w:color="auto"/>
                      </w:divBdr>
                      <w:divsChild>
                        <w:div w:id="930895992">
                          <w:marLeft w:val="0"/>
                          <w:marRight w:val="0"/>
                          <w:marTop w:val="0"/>
                          <w:marBottom w:val="0"/>
                          <w:divBdr>
                            <w:top w:val="none" w:sz="0" w:space="0" w:color="auto"/>
                            <w:left w:val="none" w:sz="0" w:space="0" w:color="auto"/>
                            <w:bottom w:val="none" w:sz="0" w:space="0" w:color="auto"/>
                            <w:right w:val="none" w:sz="0" w:space="0" w:color="auto"/>
                          </w:divBdr>
                          <w:divsChild>
                            <w:div w:id="1743480657">
                              <w:marLeft w:val="0"/>
                              <w:marRight w:val="0"/>
                              <w:marTop w:val="0"/>
                              <w:marBottom w:val="0"/>
                              <w:divBdr>
                                <w:top w:val="none" w:sz="0" w:space="0" w:color="auto"/>
                                <w:left w:val="none" w:sz="0" w:space="0" w:color="auto"/>
                                <w:bottom w:val="none" w:sz="0" w:space="0" w:color="auto"/>
                                <w:right w:val="none" w:sz="0" w:space="0" w:color="auto"/>
                              </w:divBdr>
                              <w:divsChild>
                                <w:div w:id="219903430">
                                  <w:marLeft w:val="0"/>
                                  <w:marRight w:val="0"/>
                                  <w:marTop w:val="0"/>
                                  <w:marBottom w:val="0"/>
                                  <w:divBdr>
                                    <w:top w:val="none" w:sz="0" w:space="0" w:color="auto"/>
                                    <w:left w:val="none" w:sz="0" w:space="0" w:color="auto"/>
                                    <w:bottom w:val="none" w:sz="0" w:space="0" w:color="auto"/>
                                    <w:right w:val="none" w:sz="0" w:space="0" w:color="auto"/>
                                  </w:divBdr>
                                  <w:divsChild>
                                    <w:div w:id="217714779">
                                      <w:marLeft w:val="0"/>
                                      <w:marRight w:val="0"/>
                                      <w:marTop w:val="0"/>
                                      <w:marBottom w:val="0"/>
                                      <w:divBdr>
                                        <w:top w:val="none" w:sz="0" w:space="0" w:color="auto"/>
                                        <w:left w:val="none" w:sz="0" w:space="0" w:color="auto"/>
                                        <w:bottom w:val="none" w:sz="0" w:space="0" w:color="auto"/>
                                        <w:right w:val="none" w:sz="0" w:space="0" w:color="auto"/>
                                      </w:divBdr>
                                      <w:divsChild>
                                        <w:div w:id="308830799">
                                          <w:marLeft w:val="0"/>
                                          <w:marRight w:val="0"/>
                                          <w:marTop w:val="0"/>
                                          <w:marBottom w:val="0"/>
                                          <w:divBdr>
                                            <w:top w:val="none" w:sz="0" w:space="0" w:color="auto"/>
                                            <w:left w:val="none" w:sz="0" w:space="0" w:color="auto"/>
                                            <w:bottom w:val="none" w:sz="0" w:space="0" w:color="auto"/>
                                            <w:right w:val="none" w:sz="0" w:space="0" w:color="auto"/>
                                          </w:divBdr>
                                          <w:divsChild>
                                            <w:div w:id="537160488">
                                              <w:marLeft w:val="0"/>
                                              <w:marRight w:val="0"/>
                                              <w:marTop w:val="0"/>
                                              <w:marBottom w:val="0"/>
                                              <w:divBdr>
                                                <w:top w:val="none" w:sz="0" w:space="0" w:color="auto"/>
                                                <w:left w:val="none" w:sz="0" w:space="0" w:color="auto"/>
                                                <w:bottom w:val="none" w:sz="0" w:space="0" w:color="auto"/>
                                                <w:right w:val="none" w:sz="0" w:space="0" w:color="auto"/>
                                              </w:divBdr>
                                              <w:divsChild>
                                                <w:div w:id="906113278">
                                                  <w:marLeft w:val="0"/>
                                                  <w:marRight w:val="0"/>
                                                  <w:marTop w:val="0"/>
                                                  <w:marBottom w:val="0"/>
                                                  <w:divBdr>
                                                    <w:top w:val="none" w:sz="0" w:space="0" w:color="auto"/>
                                                    <w:left w:val="none" w:sz="0" w:space="0" w:color="auto"/>
                                                    <w:bottom w:val="none" w:sz="0" w:space="0" w:color="auto"/>
                                                    <w:right w:val="none" w:sz="0" w:space="0" w:color="auto"/>
                                                  </w:divBdr>
                                                  <w:divsChild>
                                                    <w:div w:id="1459185536">
                                                      <w:marLeft w:val="0"/>
                                                      <w:marRight w:val="0"/>
                                                      <w:marTop w:val="0"/>
                                                      <w:marBottom w:val="0"/>
                                                      <w:divBdr>
                                                        <w:top w:val="none" w:sz="0" w:space="0" w:color="auto"/>
                                                        <w:left w:val="none" w:sz="0" w:space="0" w:color="auto"/>
                                                        <w:bottom w:val="none" w:sz="0" w:space="0" w:color="auto"/>
                                                        <w:right w:val="none" w:sz="0" w:space="0" w:color="auto"/>
                                                      </w:divBdr>
                                                      <w:divsChild>
                                                        <w:div w:id="1274284679">
                                                          <w:marLeft w:val="0"/>
                                                          <w:marRight w:val="0"/>
                                                          <w:marTop w:val="0"/>
                                                          <w:marBottom w:val="0"/>
                                                          <w:divBdr>
                                                            <w:top w:val="none" w:sz="0" w:space="0" w:color="auto"/>
                                                            <w:left w:val="none" w:sz="0" w:space="0" w:color="auto"/>
                                                            <w:bottom w:val="none" w:sz="0" w:space="0" w:color="auto"/>
                                                            <w:right w:val="none" w:sz="0" w:space="0" w:color="auto"/>
                                                          </w:divBdr>
                                                          <w:divsChild>
                                                            <w:div w:id="1571116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395586350">
      <w:bodyDiv w:val="1"/>
      <w:marLeft w:val="0"/>
      <w:marRight w:val="0"/>
      <w:marTop w:val="0"/>
      <w:marBottom w:val="0"/>
      <w:divBdr>
        <w:top w:val="none" w:sz="0" w:space="0" w:color="auto"/>
        <w:left w:val="none" w:sz="0" w:space="0" w:color="auto"/>
        <w:bottom w:val="none" w:sz="0" w:space="0" w:color="auto"/>
        <w:right w:val="none" w:sz="0" w:space="0" w:color="auto"/>
      </w:divBdr>
    </w:div>
    <w:div w:id="414865332">
      <w:bodyDiv w:val="1"/>
      <w:marLeft w:val="0"/>
      <w:marRight w:val="0"/>
      <w:marTop w:val="0"/>
      <w:marBottom w:val="0"/>
      <w:divBdr>
        <w:top w:val="none" w:sz="0" w:space="0" w:color="auto"/>
        <w:left w:val="none" w:sz="0" w:space="0" w:color="auto"/>
        <w:bottom w:val="none" w:sz="0" w:space="0" w:color="auto"/>
        <w:right w:val="none" w:sz="0" w:space="0" w:color="auto"/>
      </w:divBdr>
      <w:divsChild>
        <w:div w:id="926352475">
          <w:marLeft w:val="446"/>
          <w:marRight w:val="0"/>
          <w:marTop w:val="0"/>
          <w:marBottom w:val="0"/>
          <w:divBdr>
            <w:top w:val="none" w:sz="0" w:space="0" w:color="auto"/>
            <w:left w:val="none" w:sz="0" w:space="0" w:color="auto"/>
            <w:bottom w:val="none" w:sz="0" w:space="0" w:color="auto"/>
            <w:right w:val="none" w:sz="0" w:space="0" w:color="auto"/>
          </w:divBdr>
        </w:div>
      </w:divsChild>
    </w:div>
    <w:div w:id="429207403">
      <w:bodyDiv w:val="1"/>
      <w:marLeft w:val="0"/>
      <w:marRight w:val="0"/>
      <w:marTop w:val="0"/>
      <w:marBottom w:val="0"/>
      <w:divBdr>
        <w:top w:val="none" w:sz="0" w:space="0" w:color="auto"/>
        <w:left w:val="none" w:sz="0" w:space="0" w:color="auto"/>
        <w:bottom w:val="none" w:sz="0" w:space="0" w:color="auto"/>
        <w:right w:val="none" w:sz="0" w:space="0" w:color="auto"/>
      </w:divBdr>
    </w:div>
    <w:div w:id="437259336">
      <w:bodyDiv w:val="1"/>
      <w:marLeft w:val="0"/>
      <w:marRight w:val="0"/>
      <w:marTop w:val="0"/>
      <w:marBottom w:val="0"/>
      <w:divBdr>
        <w:top w:val="none" w:sz="0" w:space="0" w:color="auto"/>
        <w:left w:val="none" w:sz="0" w:space="0" w:color="auto"/>
        <w:bottom w:val="none" w:sz="0" w:space="0" w:color="auto"/>
        <w:right w:val="none" w:sz="0" w:space="0" w:color="auto"/>
      </w:divBdr>
    </w:div>
    <w:div w:id="460541217">
      <w:bodyDiv w:val="1"/>
      <w:marLeft w:val="0"/>
      <w:marRight w:val="0"/>
      <w:marTop w:val="0"/>
      <w:marBottom w:val="0"/>
      <w:divBdr>
        <w:top w:val="none" w:sz="0" w:space="0" w:color="auto"/>
        <w:left w:val="none" w:sz="0" w:space="0" w:color="auto"/>
        <w:bottom w:val="none" w:sz="0" w:space="0" w:color="auto"/>
        <w:right w:val="none" w:sz="0" w:space="0" w:color="auto"/>
      </w:divBdr>
    </w:div>
    <w:div w:id="477117537">
      <w:bodyDiv w:val="1"/>
      <w:marLeft w:val="0"/>
      <w:marRight w:val="0"/>
      <w:marTop w:val="0"/>
      <w:marBottom w:val="0"/>
      <w:divBdr>
        <w:top w:val="none" w:sz="0" w:space="0" w:color="auto"/>
        <w:left w:val="none" w:sz="0" w:space="0" w:color="auto"/>
        <w:bottom w:val="none" w:sz="0" w:space="0" w:color="auto"/>
        <w:right w:val="none" w:sz="0" w:space="0" w:color="auto"/>
      </w:divBdr>
    </w:div>
    <w:div w:id="489296340">
      <w:bodyDiv w:val="1"/>
      <w:marLeft w:val="0"/>
      <w:marRight w:val="0"/>
      <w:marTop w:val="0"/>
      <w:marBottom w:val="0"/>
      <w:divBdr>
        <w:top w:val="none" w:sz="0" w:space="0" w:color="auto"/>
        <w:left w:val="none" w:sz="0" w:space="0" w:color="auto"/>
        <w:bottom w:val="none" w:sz="0" w:space="0" w:color="auto"/>
        <w:right w:val="none" w:sz="0" w:space="0" w:color="auto"/>
      </w:divBdr>
    </w:div>
    <w:div w:id="493646206">
      <w:marLeft w:val="0"/>
      <w:marRight w:val="0"/>
      <w:marTop w:val="0"/>
      <w:marBottom w:val="0"/>
      <w:divBdr>
        <w:top w:val="none" w:sz="0" w:space="0" w:color="auto"/>
        <w:left w:val="none" w:sz="0" w:space="0" w:color="auto"/>
        <w:bottom w:val="none" w:sz="0" w:space="0" w:color="auto"/>
        <w:right w:val="none" w:sz="0" w:space="0" w:color="auto"/>
      </w:divBdr>
    </w:div>
    <w:div w:id="493646207">
      <w:marLeft w:val="0"/>
      <w:marRight w:val="0"/>
      <w:marTop w:val="0"/>
      <w:marBottom w:val="0"/>
      <w:divBdr>
        <w:top w:val="none" w:sz="0" w:space="0" w:color="auto"/>
        <w:left w:val="none" w:sz="0" w:space="0" w:color="auto"/>
        <w:bottom w:val="none" w:sz="0" w:space="0" w:color="auto"/>
        <w:right w:val="none" w:sz="0" w:space="0" w:color="auto"/>
      </w:divBdr>
      <w:divsChild>
        <w:div w:id="493646219">
          <w:marLeft w:val="220"/>
          <w:marRight w:val="0"/>
          <w:marTop w:val="0"/>
          <w:marBottom w:val="0"/>
          <w:divBdr>
            <w:top w:val="none" w:sz="0" w:space="0" w:color="auto"/>
            <w:left w:val="none" w:sz="0" w:space="0" w:color="auto"/>
            <w:bottom w:val="none" w:sz="0" w:space="0" w:color="auto"/>
            <w:right w:val="none" w:sz="0" w:space="0" w:color="auto"/>
          </w:divBdr>
        </w:div>
      </w:divsChild>
    </w:div>
    <w:div w:id="493646210">
      <w:marLeft w:val="0"/>
      <w:marRight w:val="0"/>
      <w:marTop w:val="0"/>
      <w:marBottom w:val="0"/>
      <w:divBdr>
        <w:top w:val="none" w:sz="0" w:space="0" w:color="auto"/>
        <w:left w:val="none" w:sz="0" w:space="0" w:color="auto"/>
        <w:bottom w:val="none" w:sz="0" w:space="0" w:color="auto"/>
        <w:right w:val="none" w:sz="0" w:space="0" w:color="auto"/>
      </w:divBdr>
    </w:div>
    <w:div w:id="493646213">
      <w:marLeft w:val="0"/>
      <w:marRight w:val="0"/>
      <w:marTop w:val="0"/>
      <w:marBottom w:val="0"/>
      <w:divBdr>
        <w:top w:val="none" w:sz="0" w:space="0" w:color="auto"/>
        <w:left w:val="none" w:sz="0" w:space="0" w:color="auto"/>
        <w:bottom w:val="none" w:sz="0" w:space="0" w:color="auto"/>
        <w:right w:val="none" w:sz="0" w:space="0" w:color="auto"/>
      </w:divBdr>
    </w:div>
    <w:div w:id="493646214">
      <w:marLeft w:val="0"/>
      <w:marRight w:val="0"/>
      <w:marTop w:val="0"/>
      <w:marBottom w:val="0"/>
      <w:divBdr>
        <w:top w:val="none" w:sz="0" w:space="0" w:color="auto"/>
        <w:left w:val="none" w:sz="0" w:space="0" w:color="auto"/>
        <w:bottom w:val="none" w:sz="0" w:space="0" w:color="auto"/>
        <w:right w:val="none" w:sz="0" w:space="0" w:color="auto"/>
      </w:divBdr>
      <w:divsChild>
        <w:div w:id="493646209">
          <w:marLeft w:val="1380"/>
          <w:marRight w:val="0"/>
          <w:marTop w:val="0"/>
          <w:marBottom w:val="0"/>
          <w:divBdr>
            <w:top w:val="none" w:sz="0" w:space="0" w:color="auto"/>
            <w:left w:val="none" w:sz="0" w:space="0" w:color="auto"/>
            <w:bottom w:val="none" w:sz="0" w:space="0" w:color="auto"/>
            <w:right w:val="none" w:sz="0" w:space="0" w:color="auto"/>
          </w:divBdr>
        </w:div>
        <w:div w:id="493646218">
          <w:marLeft w:val="1380"/>
          <w:marRight w:val="0"/>
          <w:marTop w:val="0"/>
          <w:marBottom w:val="0"/>
          <w:divBdr>
            <w:top w:val="none" w:sz="0" w:space="0" w:color="auto"/>
            <w:left w:val="none" w:sz="0" w:space="0" w:color="auto"/>
            <w:bottom w:val="none" w:sz="0" w:space="0" w:color="auto"/>
            <w:right w:val="none" w:sz="0" w:space="0" w:color="auto"/>
          </w:divBdr>
        </w:div>
      </w:divsChild>
    </w:div>
    <w:div w:id="493646215">
      <w:marLeft w:val="0"/>
      <w:marRight w:val="0"/>
      <w:marTop w:val="0"/>
      <w:marBottom w:val="0"/>
      <w:divBdr>
        <w:top w:val="none" w:sz="0" w:space="0" w:color="auto"/>
        <w:left w:val="none" w:sz="0" w:space="0" w:color="auto"/>
        <w:bottom w:val="none" w:sz="0" w:space="0" w:color="auto"/>
        <w:right w:val="none" w:sz="0" w:space="0" w:color="auto"/>
      </w:divBdr>
    </w:div>
    <w:div w:id="493646216">
      <w:marLeft w:val="0"/>
      <w:marRight w:val="0"/>
      <w:marTop w:val="0"/>
      <w:marBottom w:val="0"/>
      <w:divBdr>
        <w:top w:val="none" w:sz="0" w:space="0" w:color="auto"/>
        <w:left w:val="none" w:sz="0" w:space="0" w:color="auto"/>
        <w:bottom w:val="none" w:sz="0" w:space="0" w:color="auto"/>
        <w:right w:val="none" w:sz="0" w:space="0" w:color="auto"/>
      </w:divBdr>
    </w:div>
    <w:div w:id="493646217">
      <w:marLeft w:val="0"/>
      <w:marRight w:val="0"/>
      <w:marTop w:val="0"/>
      <w:marBottom w:val="0"/>
      <w:divBdr>
        <w:top w:val="none" w:sz="0" w:space="0" w:color="auto"/>
        <w:left w:val="none" w:sz="0" w:space="0" w:color="auto"/>
        <w:bottom w:val="none" w:sz="0" w:space="0" w:color="auto"/>
        <w:right w:val="none" w:sz="0" w:space="0" w:color="auto"/>
      </w:divBdr>
      <w:divsChild>
        <w:div w:id="493646211">
          <w:marLeft w:val="360"/>
          <w:marRight w:val="0"/>
          <w:marTop w:val="0"/>
          <w:marBottom w:val="0"/>
          <w:divBdr>
            <w:top w:val="none" w:sz="0" w:space="0" w:color="auto"/>
            <w:left w:val="none" w:sz="0" w:space="0" w:color="auto"/>
            <w:bottom w:val="none" w:sz="0" w:space="0" w:color="auto"/>
            <w:right w:val="none" w:sz="0" w:space="0" w:color="auto"/>
          </w:divBdr>
        </w:div>
      </w:divsChild>
    </w:div>
    <w:div w:id="493646220">
      <w:marLeft w:val="0"/>
      <w:marRight w:val="0"/>
      <w:marTop w:val="0"/>
      <w:marBottom w:val="0"/>
      <w:divBdr>
        <w:top w:val="none" w:sz="0" w:space="0" w:color="auto"/>
        <w:left w:val="none" w:sz="0" w:space="0" w:color="auto"/>
        <w:bottom w:val="none" w:sz="0" w:space="0" w:color="auto"/>
        <w:right w:val="none" w:sz="0" w:space="0" w:color="auto"/>
      </w:divBdr>
      <w:divsChild>
        <w:div w:id="493646212">
          <w:marLeft w:val="220"/>
          <w:marRight w:val="0"/>
          <w:marTop w:val="0"/>
          <w:marBottom w:val="0"/>
          <w:divBdr>
            <w:top w:val="none" w:sz="0" w:space="0" w:color="auto"/>
            <w:left w:val="none" w:sz="0" w:space="0" w:color="auto"/>
            <w:bottom w:val="none" w:sz="0" w:space="0" w:color="auto"/>
            <w:right w:val="none" w:sz="0" w:space="0" w:color="auto"/>
          </w:divBdr>
        </w:div>
      </w:divsChild>
    </w:div>
    <w:div w:id="493646221">
      <w:marLeft w:val="0"/>
      <w:marRight w:val="0"/>
      <w:marTop w:val="0"/>
      <w:marBottom w:val="0"/>
      <w:divBdr>
        <w:top w:val="none" w:sz="0" w:space="0" w:color="auto"/>
        <w:left w:val="none" w:sz="0" w:space="0" w:color="auto"/>
        <w:bottom w:val="none" w:sz="0" w:space="0" w:color="auto"/>
        <w:right w:val="none" w:sz="0" w:space="0" w:color="auto"/>
      </w:divBdr>
    </w:div>
    <w:div w:id="493646222">
      <w:marLeft w:val="0"/>
      <w:marRight w:val="0"/>
      <w:marTop w:val="0"/>
      <w:marBottom w:val="0"/>
      <w:divBdr>
        <w:top w:val="none" w:sz="0" w:space="0" w:color="auto"/>
        <w:left w:val="none" w:sz="0" w:space="0" w:color="auto"/>
        <w:bottom w:val="none" w:sz="0" w:space="0" w:color="auto"/>
        <w:right w:val="none" w:sz="0" w:space="0" w:color="auto"/>
      </w:divBdr>
      <w:divsChild>
        <w:div w:id="493646208">
          <w:marLeft w:val="220"/>
          <w:marRight w:val="0"/>
          <w:marTop w:val="0"/>
          <w:marBottom w:val="0"/>
          <w:divBdr>
            <w:top w:val="none" w:sz="0" w:space="0" w:color="auto"/>
            <w:left w:val="none" w:sz="0" w:space="0" w:color="auto"/>
            <w:bottom w:val="none" w:sz="0" w:space="0" w:color="auto"/>
            <w:right w:val="none" w:sz="0" w:space="0" w:color="auto"/>
          </w:divBdr>
        </w:div>
      </w:divsChild>
    </w:div>
    <w:div w:id="493646223">
      <w:marLeft w:val="0"/>
      <w:marRight w:val="0"/>
      <w:marTop w:val="0"/>
      <w:marBottom w:val="0"/>
      <w:divBdr>
        <w:top w:val="none" w:sz="0" w:space="0" w:color="auto"/>
        <w:left w:val="none" w:sz="0" w:space="0" w:color="auto"/>
        <w:bottom w:val="none" w:sz="0" w:space="0" w:color="auto"/>
        <w:right w:val="none" w:sz="0" w:space="0" w:color="auto"/>
      </w:divBdr>
    </w:div>
    <w:div w:id="501817565">
      <w:bodyDiv w:val="1"/>
      <w:marLeft w:val="0"/>
      <w:marRight w:val="0"/>
      <w:marTop w:val="0"/>
      <w:marBottom w:val="0"/>
      <w:divBdr>
        <w:top w:val="none" w:sz="0" w:space="0" w:color="auto"/>
        <w:left w:val="none" w:sz="0" w:space="0" w:color="auto"/>
        <w:bottom w:val="none" w:sz="0" w:space="0" w:color="auto"/>
        <w:right w:val="none" w:sz="0" w:space="0" w:color="auto"/>
      </w:divBdr>
      <w:divsChild>
        <w:div w:id="1075709876">
          <w:marLeft w:val="0"/>
          <w:marRight w:val="0"/>
          <w:marTop w:val="0"/>
          <w:marBottom w:val="0"/>
          <w:divBdr>
            <w:top w:val="none" w:sz="0" w:space="0" w:color="auto"/>
            <w:left w:val="none" w:sz="0" w:space="0" w:color="auto"/>
            <w:bottom w:val="none" w:sz="0" w:space="0" w:color="auto"/>
            <w:right w:val="none" w:sz="0" w:space="0" w:color="auto"/>
          </w:divBdr>
        </w:div>
      </w:divsChild>
    </w:div>
    <w:div w:id="502010685">
      <w:bodyDiv w:val="1"/>
      <w:marLeft w:val="0"/>
      <w:marRight w:val="0"/>
      <w:marTop w:val="0"/>
      <w:marBottom w:val="0"/>
      <w:divBdr>
        <w:top w:val="none" w:sz="0" w:space="0" w:color="auto"/>
        <w:left w:val="none" w:sz="0" w:space="0" w:color="auto"/>
        <w:bottom w:val="none" w:sz="0" w:space="0" w:color="auto"/>
        <w:right w:val="none" w:sz="0" w:space="0" w:color="auto"/>
      </w:divBdr>
    </w:div>
    <w:div w:id="524947942">
      <w:bodyDiv w:val="1"/>
      <w:marLeft w:val="0"/>
      <w:marRight w:val="0"/>
      <w:marTop w:val="0"/>
      <w:marBottom w:val="0"/>
      <w:divBdr>
        <w:top w:val="none" w:sz="0" w:space="0" w:color="auto"/>
        <w:left w:val="none" w:sz="0" w:space="0" w:color="auto"/>
        <w:bottom w:val="none" w:sz="0" w:space="0" w:color="auto"/>
        <w:right w:val="none" w:sz="0" w:space="0" w:color="auto"/>
      </w:divBdr>
    </w:div>
    <w:div w:id="549658696">
      <w:bodyDiv w:val="1"/>
      <w:marLeft w:val="0"/>
      <w:marRight w:val="0"/>
      <w:marTop w:val="0"/>
      <w:marBottom w:val="0"/>
      <w:divBdr>
        <w:top w:val="none" w:sz="0" w:space="0" w:color="auto"/>
        <w:left w:val="none" w:sz="0" w:space="0" w:color="auto"/>
        <w:bottom w:val="none" w:sz="0" w:space="0" w:color="auto"/>
        <w:right w:val="none" w:sz="0" w:space="0" w:color="auto"/>
      </w:divBdr>
    </w:div>
    <w:div w:id="552080151">
      <w:bodyDiv w:val="1"/>
      <w:marLeft w:val="0"/>
      <w:marRight w:val="0"/>
      <w:marTop w:val="0"/>
      <w:marBottom w:val="0"/>
      <w:divBdr>
        <w:top w:val="none" w:sz="0" w:space="0" w:color="auto"/>
        <w:left w:val="none" w:sz="0" w:space="0" w:color="auto"/>
        <w:bottom w:val="none" w:sz="0" w:space="0" w:color="auto"/>
        <w:right w:val="none" w:sz="0" w:space="0" w:color="auto"/>
      </w:divBdr>
    </w:div>
    <w:div w:id="557084866">
      <w:bodyDiv w:val="1"/>
      <w:marLeft w:val="0"/>
      <w:marRight w:val="0"/>
      <w:marTop w:val="0"/>
      <w:marBottom w:val="0"/>
      <w:divBdr>
        <w:top w:val="none" w:sz="0" w:space="0" w:color="auto"/>
        <w:left w:val="none" w:sz="0" w:space="0" w:color="auto"/>
        <w:bottom w:val="none" w:sz="0" w:space="0" w:color="auto"/>
        <w:right w:val="none" w:sz="0" w:space="0" w:color="auto"/>
      </w:divBdr>
    </w:div>
    <w:div w:id="580531735">
      <w:bodyDiv w:val="1"/>
      <w:marLeft w:val="0"/>
      <w:marRight w:val="0"/>
      <w:marTop w:val="0"/>
      <w:marBottom w:val="0"/>
      <w:divBdr>
        <w:top w:val="none" w:sz="0" w:space="0" w:color="auto"/>
        <w:left w:val="none" w:sz="0" w:space="0" w:color="auto"/>
        <w:bottom w:val="none" w:sz="0" w:space="0" w:color="auto"/>
        <w:right w:val="none" w:sz="0" w:space="0" w:color="auto"/>
      </w:divBdr>
    </w:div>
    <w:div w:id="625084919">
      <w:bodyDiv w:val="1"/>
      <w:marLeft w:val="0"/>
      <w:marRight w:val="0"/>
      <w:marTop w:val="0"/>
      <w:marBottom w:val="0"/>
      <w:divBdr>
        <w:top w:val="none" w:sz="0" w:space="0" w:color="auto"/>
        <w:left w:val="none" w:sz="0" w:space="0" w:color="auto"/>
        <w:bottom w:val="none" w:sz="0" w:space="0" w:color="auto"/>
        <w:right w:val="none" w:sz="0" w:space="0" w:color="auto"/>
      </w:divBdr>
    </w:div>
    <w:div w:id="638654055">
      <w:bodyDiv w:val="1"/>
      <w:marLeft w:val="0"/>
      <w:marRight w:val="0"/>
      <w:marTop w:val="0"/>
      <w:marBottom w:val="0"/>
      <w:divBdr>
        <w:top w:val="none" w:sz="0" w:space="0" w:color="auto"/>
        <w:left w:val="none" w:sz="0" w:space="0" w:color="auto"/>
        <w:bottom w:val="none" w:sz="0" w:space="0" w:color="auto"/>
        <w:right w:val="none" w:sz="0" w:space="0" w:color="auto"/>
      </w:divBdr>
    </w:div>
    <w:div w:id="639460152">
      <w:bodyDiv w:val="1"/>
      <w:marLeft w:val="0"/>
      <w:marRight w:val="0"/>
      <w:marTop w:val="0"/>
      <w:marBottom w:val="0"/>
      <w:divBdr>
        <w:top w:val="none" w:sz="0" w:space="0" w:color="auto"/>
        <w:left w:val="none" w:sz="0" w:space="0" w:color="auto"/>
        <w:bottom w:val="none" w:sz="0" w:space="0" w:color="auto"/>
        <w:right w:val="none" w:sz="0" w:space="0" w:color="auto"/>
      </w:divBdr>
    </w:div>
    <w:div w:id="655885804">
      <w:bodyDiv w:val="1"/>
      <w:marLeft w:val="0"/>
      <w:marRight w:val="0"/>
      <w:marTop w:val="0"/>
      <w:marBottom w:val="0"/>
      <w:divBdr>
        <w:top w:val="none" w:sz="0" w:space="0" w:color="auto"/>
        <w:left w:val="none" w:sz="0" w:space="0" w:color="auto"/>
        <w:bottom w:val="none" w:sz="0" w:space="0" w:color="auto"/>
        <w:right w:val="none" w:sz="0" w:space="0" w:color="auto"/>
      </w:divBdr>
    </w:div>
    <w:div w:id="661085043">
      <w:bodyDiv w:val="1"/>
      <w:marLeft w:val="0"/>
      <w:marRight w:val="0"/>
      <w:marTop w:val="0"/>
      <w:marBottom w:val="0"/>
      <w:divBdr>
        <w:top w:val="none" w:sz="0" w:space="0" w:color="auto"/>
        <w:left w:val="none" w:sz="0" w:space="0" w:color="auto"/>
        <w:bottom w:val="none" w:sz="0" w:space="0" w:color="auto"/>
        <w:right w:val="none" w:sz="0" w:space="0" w:color="auto"/>
      </w:divBdr>
    </w:div>
    <w:div w:id="669673834">
      <w:bodyDiv w:val="1"/>
      <w:marLeft w:val="0"/>
      <w:marRight w:val="0"/>
      <w:marTop w:val="0"/>
      <w:marBottom w:val="0"/>
      <w:divBdr>
        <w:top w:val="none" w:sz="0" w:space="0" w:color="auto"/>
        <w:left w:val="none" w:sz="0" w:space="0" w:color="auto"/>
        <w:bottom w:val="none" w:sz="0" w:space="0" w:color="auto"/>
        <w:right w:val="none" w:sz="0" w:space="0" w:color="auto"/>
      </w:divBdr>
    </w:div>
    <w:div w:id="705057149">
      <w:bodyDiv w:val="1"/>
      <w:marLeft w:val="0"/>
      <w:marRight w:val="0"/>
      <w:marTop w:val="0"/>
      <w:marBottom w:val="0"/>
      <w:divBdr>
        <w:top w:val="none" w:sz="0" w:space="0" w:color="auto"/>
        <w:left w:val="none" w:sz="0" w:space="0" w:color="auto"/>
        <w:bottom w:val="none" w:sz="0" w:space="0" w:color="auto"/>
        <w:right w:val="none" w:sz="0" w:space="0" w:color="auto"/>
      </w:divBdr>
    </w:div>
    <w:div w:id="706370934">
      <w:bodyDiv w:val="1"/>
      <w:marLeft w:val="0"/>
      <w:marRight w:val="0"/>
      <w:marTop w:val="0"/>
      <w:marBottom w:val="0"/>
      <w:divBdr>
        <w:top w:val="none" w:sz="0" w:space="0" w:color="auto"/>
        <w:left w:val="none" w:sz="0" w:space="0" w:color="auto"/>
        <w:bottom w:val="none" w:sz="0" w:space="0" w:color="auto"/>
        <w:right w:val="none" w:sz="0" w:space="0" w:color="auto"/>
      </w:divBdr>
    </w:div>
    <w:div w:id="777142742">
      <w:bodyDiv w:val="1"/>
      <w:marLeft w:val="0"/>
      <w:marRight w:val="0"/>
      <w:marTop w:val="0"/>
      <w:marBottom w:val="0"/>
      <w:divBdr>
        <w:top w:val="none" w:sz="0" w:space="0" w:color="auto"/>
        <w:left w:val="none" w:sz="0" w:space="0" w:color="auto"/>
        <w:bottom w:val="none" w:sz="0" w:space="0" w:color="auto"/>
        <w:right w:val="none" w:sz="0" w:space="0" w:color="auto"/>
      </w:divBdr>
      <w:divsChild>
        <w:div w:id="480804474">
          <w:marLeft w:val="0"/>
          <w:marRight w:val="0"/>
          <w:marTop w:val="0"/>
          <w:marBottom w:val="0"/>
          <w:divBdr>
            <w:top w:val="none" w:sz="0" w:space="0" w:color="auto"/>
            <w:left w:val="none" w:sz="0" w:space="0" w:color="auto"/>
            <w:bottom w:val="none" w:sz="0" w:space="0" w:color="auto"/>
            <w:right w:val="none" w:sz="0" w:space="0" w:color="auto"/>
          </w:divBdr>
          <w:divsChild>
            <w:div w:id="1638416179">
              <w:marLeft w:val="0"/>
              <w:marRight w:val="0"/>
              <w:marTop w:val="0"/>
              <w:marBottom w:val="0"/>
              <w:divBdr>
                <w:top w:val="none" w:sz="0" w:space="0" w:color="auto"/>
                <w:left w:val="none" w:sz="0" w:space="0" w:color="auto"/>
                <w:bottom w:val="none" w:sz="0" w:space="0" w:color="auto"/>
                <w:right w:val="none" w:sz="0" w:space="0" w:color="auto"/>
              </w:divBdr>
              <w:divsChild>
                <w:div w:id="594636954">
                  <w:marLeft w:val="0"/>
                  <w:marRight w:val="0"/>
                  <w:marTop w:val="0"/>
                  <w:marBottom w:val="0"/>
                  <w:divBdr>
                    <w:top w:val="none" w:sz="0" w:space="0" w:color="auto"/>
                    <w:left w:val="none" w:sz="0" w:space="0" w:color="auto"/>
                    <w:bottom w:val="none" w:sz="0" w:space="0" w:color="auto"/>
                    <w:right w:val="none" w:sz="0" w:space="0" w:color="auto"/>
                  </w:divBdr>
                  <w:divsChild>
                    <w:div w:id="442964091">
                      <w:marLeft w:val="0"/>
                      <w:marRight w:val="0"/>
                      <w:marTop w:val="0"/>
                      <w:marBottom w:val="0"/>
                      <w:divBdr>
                        <w:top w:val="none" w:sz="0" w:space="0" w:color="auto"/>
                        <w:left w:val="none" w:sz="0" w:space="0" w:color="auto"/>
                        <w:bottom w:val="none" w:sz="0" w:space="0" w:color="auto"/>
                        <w:right w:val="none" w:sz="0" w:space="0" w:color="auto"/>
                      </w:divBdr>
                      <w:divsChild>
                        <w:div w:id="1943877039">
                          <w:marLeft w:val="0"/>
                          <w:marRight w:val="0"/>
                          <w:marTop w:val="0"/>
                          <w:marBottom w:val="0"/>
                          <w:divBdr>
                            <w:top w:val="none" w:sz="0" w:space="0" w:color="auto"/>
                            <w:left w:val="none" w:sz="0" w:space="0" w:color="auto"/>
                            <w:bottom w:val="none" w:sz="0" w:space="0" w:color="auto"/>
                            <w:right w:val="none" w:sz="0" w:space="0" w:color="auto"/>
                          </w:divBdr>
                          <w:divsChild>
                            <w:div w:id="170461755">
                              <w:marLeft w:val="0"/>
                              <w:marRight w:val="0"/>
                              <w:marTop w:val="0"/>
                              <w:marBottom w:val="0"/>
                              <w:divBdr>
                                <w:top w:val="none" w:sz="0" w:space="0" w:color="auto"/>
                                <w:left w:val="none" w:sz="0" w:space="0" w:color="auto"/>
                                <w:bottom w:val="none" w:sz="0" w:space="0" w:color="auto"/>
                                <w:right w:val="none" w:sz="0" w:space="0" w:color="auto"/>
                              </w:divBdr>
                              <w:divsChild>
                                <w:div w:id="1318145934">
                                  <w:marLeft w:val="0"/>
                                  <w:marRight w:val="0"/>
                                  <w:marTop w:val="0"/>
                                  <w:marBottom w:val="0"/>
                                  <w:divBdr>
                                    <w:top w:val="none" w:sz="0" w:space="0" w:color="auto"/>
                                    <w:left w:val="none" w:sz="0" w:space="0" w:color="auto"/>
                                    <w:bottom w:val="none" w:sz="0" w:space="0" w:color="auto"/>
                                    <w:right w:val="none" w:sz="0" w:space="0" w:color="auto"/>
                                  </w:divBdr>
                                  <w:divsChild>
                                    <w:div w:id="666178106">
                                      <w:marLeft w:val="0"/>
                                      <w:marRight w:val="0"/>
                                      <w:marTop w:val="0"/>
                                      <w:marBottom w:val="0"/>
                                      <w:divBdr>
                                        <w:top w:val="none" w:sz="0" w:space="0" w:color="auto"/>
                                        <w:left w:val="none" w:sz="0" w:space="0" w:color="auto"/>
                                        <w:bottom w:val="none" w:sz="0" w:space="0" w:color="auto"/>
                                        <w:right w:val="none" w:sz="0" w:space="0" w:color="auto"/>
                                      </w:divBdr>
                                      <w:divsChild>
                                        <w:div w:id="1968732389">
                                          <w:marLeft w:val="0"/>
                                          <w:marRight w:val="0"/>
                                          <w:marTop w:val="0"/>
                                          <w:marBottom w:val="0"/>
                                          <w:divBdr>
                                            <w:top w:val="none" w:sz="0" w:space="0" w:color="auto"/>
                                            <w:left w:val="none" w:sz="0" w:space="0" w:color="auto"/>
                                            <w:bottom w:val="none" w:sz="0" w:space="0" w:color="auto"/>
                                            <w:right w:val="none" w:sz="0" w:space="0" w:color="auto"/>
                                          </w:divBdr>
                                          <w:divsChild>
                                            <w:div w:id="1955868114">
                                              <w:marLeft w:val="0"/>
                                              <w:marRight w:val="0"/>
                                              <w:marTop w:val="0"/>
                                              <w:marBottom w:val="0"/>
                                              <w:divBdr>
                                                <w:top w:val="none" w:sz="0" w:space="0" w:color="auto"/>
                                                <w:left w:val="none" w:sz="0" w:space="0" w:color="auto"/>
                                                <w:bottom w:val="none" w:sz="0" w:space="0" w:color="auto"/>
                                                <w:right w:val="none" w:sz="0" w:space="0" w:color="auto"/>
                                              </w:divBdr>
                                              <w:divsChild>
                                                <w:div w:id="1471361444">
                                                  <w:marLeft w:val="0"/>
                                                  <w:marRight w:val="0"/>
                                                  <w:marTop w:val="0"/>
                                                  <w:marBottom w:val="0"/>
                                                  <w:divBdr>
                                                    <w:top w:val="none" w:sz="0" w:space="0" w:color="auto"/>
                                                    <w:left w:val="none" w:sz="0" w:space="0" w:color="auto"/>
                                                    <w:bottom w:val="none" w:sz="0" w:space="0" w:color="auto"/>
                                                    <w:right w:val="none" w:sz="0" w:space="0" w:color="auto"/>
                                                  </w:divBdr>
                                                  <w:divsChild>
                                                    <w:div w:id="787774385">
                                                      <w:marLeft w:val="0"/>
                                                      <w:marRight w:val="0"/>
                                                      <w:marTop w:val="0"/>
                                                      <w:marBottom w:val="0"/>
                                                      <w:divBdr>
                                                        <w:top w:val="none" w:sz="0" w:space="0" w:color="auto"/>
                                                        <w:left w:val="none" w:sz="0" w:space="0" w:color="auto"/>
                                                        <w:bottom w:val="none" w:sz="0" w:space="0" w:color="auto"/>
                                                        <w:right w:val="none" w:sz="0" w:space="0" w:color="auto"/>
                                                      </w:divBdr>
                                                      <w:divsChild>
                                                        <w:div w:id="277684301">
                                                          <w:marLeft w:val="0"/>
                                                          <w:marRight w:val="0"/>
                                                          <w:marTop w:val="0"/>
                                                          <w:marBottom w:val="0"/>
                                                          <w:divBdr>
                                                            <w:top w:val="none" w:sz="0" w:space="0" w:color="auto"/>
                                                            <w:left w:val="none" w:sz="0" w:space="0" w:color="auto"/>
                                                            <w:bottom w:val="none" w:sz="0" w:space="0" w:color="auto"/>
                                                            <w:right w:val="none" w:sz="0" w:space="0" w:color="auto"/>
                                                          </w:divBdr>
                                                          <w:divsChild>
                                                            <w:div w:id="1393508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790517683">
      <w:bodyDiv w:val="1"/>
      <w:marLeft w:val="0"/>
      <w:marRight w:val="0"/>
      <w:marTop w:val="0"/>
      <w:marBottom w:val="0"/>
      <w:divBdr>
        <w:top w:val="none" w:sz="0" w:space="0" w:color="auto"/>
        <w:left w:val="none" w:sz="0" w:space="0" w:color="auto"/>
        <w:bottom w:val="none" w:sz="0" w:space="0" w:color="auto"/>
        <w:right w:val="none" w:sz="0" w:space="0" w:color="auto"/>
      </w:divBdr>
    </w:div>
    <w:div w:id="797795257">
      <w:bodyDiv w:val="1"/>
      <w:marLeft w:val="0"/>
      <w:marRight w:val="0"/>
      <w:marTop w:val="0"/>
      <w:marBottom w:val="0"/>
      <w:divBdr>
        <w:top w:val="none" w:sz="0" w:space="0" w:color="auto"/>
        <w:left w:val="none" w:sz="0" w:space="0" w:color="auto"/>
        <w:bottom w:val="none" w:sz="0" w:space="0" w:color="auto"/>
        <w:right w:val="none" w:sz="0" w:space="0" w:color="auto"/>
      </w:divBdr>
    </w:div>
    <w:div w:id="835458569">
      <w:bodyDiv w:val="1"/>
      <w:marLeft w:val="0"/>
      <w:marRight w:val="0"/>
      <w:marTop w:val="0"/>
      <w:marBottom w:val="0"/>
      <w:divBdr>
        <w:top w:val="none" w:sz="0" w:space="0" w:color="auto"/>
        <w:left w:val="none" w:sz="0" w:space="0" w:color="auto"/>
        <w:bottom w:val="none" w:sz="0" w:space="0" w:color="auto"/>
        <w:right w:val="none" w:sz="0" w:space="0" w:color="auto"/>
      </w:divBdr>
    </w:div>
    <w:div w:id="841048907">
      <w:bodyDiv w:val="1"/>
      <w:marLeft w:val="0"/>
      <w:marRight w:val="0"/>
      <w:marTop w:val="0"/>
      <w:marBottom w:val="0"/>
      <w:divBdr>
        <w:top w:val="none" w:sz="0" w:space="0" w:color="auto"/>
        <w:left w:val="none" w:sz="0" w:space="0" w:color="auto"/>
        <w:bottom w:val="none" w:sz="0" w:space="0" w:color="auto"/>
        <w:right w:val="none" w:sz="0" w:space="0" w:color="auto"/>
      </w:divBdr>
    </w:div>
    <w:div w:id="847335110">
      <w:bodyDiv w:val="1"/>
      <w:marLeft w:val="0"/>
      <w:marRight w:val="0"/>
      <w:marTop w:val="0"/>
      <w:marBottom w:val="0"/>
      <w:divBdr>
        <w:top w:val="none" w:sz="0" w:space="0" w:color="auto"/>
        <w:left w:val="none" w:sz="0" w:space="0" w:color="auto"/>
        <w:bottom w:val="none" w:sz="0" w:space="0" w:color="auto"/>
        <w:right w:val="none" w:sz="0" w:space="0" w:color="auto"/>
      </w:divBdr>
      <w:divsChild>
        <w:div w:id="162743629">
          <w:marLeft w:val="0"/>
          <w:marRight w:val="0"/>
          <w:marTop w:val="0"/>
          <w:marBottom w:val="0"/>
          <w:divBdr>
            <w:top w:val="none" w:sz="0" w:space="0" w:color="auto"/>
            <w:left w:val="none" w:sz="0" w:space="0" w:color="auto"/>
            <w:bottom w:val="none" w:sz="0" w:space="0" w:color="auto"/>
            <w:right w:val="none" w:sz="0" w:space="0" w:color="auto"/>
          </w:divBdr>
        </w:div>
      </w:divsChild>
    </w:div>
    <w:div w:id="851988209">
      <w:bodyDiv w:val="1"/>
      <w:marLeft w:val="0"/>
      <w:marRight w:val="0"/>
      <w:marTop w:val="0"/>
      <w:marBottom w:val="0"/>
      <w:divBdr>
        <w:top w:val="none" w:sz="0" w:space="0" w:color="auto"/>
        <w:left w:val="none" w:sz="0" w:space="0" w:color="auto"/>
        <w:bottom w:val="none" w:sz="0" w:space="0" w:color="auto"/>
        <w:right w:val="none" w:sz="0" w:space="0" w:color="auto"/>
      </w:divBdr>
    </w:div>
    <w:div w:id="852495931">
      <w:bodyDiv w:val="1"/>
      <w:marLeft w:val="0"/>
      <w:marRight w:val="0"/>
      <w:marTop w:val="0"/>
      <w:marBottom w:val="0"/>
      <w:divBdr>
        <w:top w:val="none" w:sz="0" w:space="0" w:color="auto"/>
        <w:left w:val="none" w:sz="0" w:space="0" w:color="auto"/>
        <w:bottom w:val="none" w:sz="0" w:space="0" w:color="auto"/>
        <w:right w:val="none" w:sz="0" w:space="0" w:color="auto"/>
      </w:divBdr>
    </w:div>
    <w:div w:id="858468277">
      <w:bodyDiv w:val="1"/>
      <w:marLeft w:val="0"/>
      <w:marRight w:val="0"/>
      <w:marTop w:val="0"/>
      <w:marBottom w:val="0"/>
      <w:divBdr>
        <w:top w:val="none" w:sz="0" w:space="0" w:color="auto"/>
        <w:left w:val="none" w:sz="0" w:space="0" w:color="auto"/>
        <w:bottom w:val="none" w:sz="0" w:space="0" w:color="auto"/>
        <w:right w:val="none" w:sz="0" w:space="0" w:color="auto"/>
      </w:divBdr>
    </w:div>
    <w:div w:id="874005547">
      <w:bodyDiv w:val="1"/>
      <w:marLeft w:val="0"/>
      <w:marRight w:val="0"/>
      <w:marTop w:val="0"/>
      <w:marBottom w:val="0"/>
      <w:divBdr>
        <w:top w:val="none" w:sz="0" w:space="0" w:color="auto"/>
        <w:left w:val="none" w:sz="0" w:space="0" w:color="auto"/>
        <w:bottom w:val="none" w:sz="0" w:space="0" w:color="auto"/>
        <w:right w:val="none" w:sz="0" w:space="0" w:color="auto"/>
      </w:divBdr>
    </w:div>
    <w:div w:id="906308070">
      <w:bodyDiv w:val="1"/>
      <w:marLeft w:val="0"/>
      <w:marRight w:val="0"/>
      <w:marTop w:val="0"/>
      <w:marBottom w:val="0"/>
      <w:divBdr>
        <w:top w:val="none" w:sz="0" w:space="0" w:color="auto"/>
        <w:left w:val="none" w:sz="0" w:space="0" w:color="auto"/>
        <w:bottom w:val="none" w:sz="0" w:space="0" w:color="auto"/>
        <w:right w:val="none" w:sz="0" w:space="0" w:color="auto"/>
      </w:divBdr>
    </w:div>
    <w:div w:id="956906563">
      <w:bodyDiv w:val="1"/>
      <w:marLeft w:val="0"/>
      <w:marRight w:val="0"/>
      <w:marTop w:val="0"/>
      <w:marBottom w:val="0"/>
      <w:divBdr>
        <w:top w:val="none" w:sz="0" w:space="0" w:color="auto"/>
        <w:left w:val="none" w:sz="0" w:space="0" w:color="auto"/>
        <w:bottom w:val="none" w:sz="0" w:space="0" w:color="auto"/>
        <w:right w:val="none" w:sz="0" w:space="0" w:color="auto"/>
      </w:divBdr>
    </w:div>
    <w:div w:id="974481673">
      <w:bodyDiv w:val="1"/>
      <w:marLeft w:val="0"/>
      <w:marRight w:val="0"/>
      <w:marTop w:val="0"/>
      <w:marBottom w:val="0"/>
      <w:divBdr>
        <w:top w:val="none" w:sz="0" w:space="0" w:color="auto"/>
        <w:left w:val="none" w:sz="0" w:space="0" w:color="auto"/>
        <w:bottom w:val="none" w:sz="0" w:space="0" w:color="auto"/>
        <w:right w:val="none" w:sz="0" w:space="0" w:color="auto"/>
      </w:divBdr>
    </w:div>
    <w:div w:id="988631970">
      <w:bodyDiv w:val="1"/>
      <w:marLeft w:val="0"/>
      <w:marRight w:val="0"/>
      <w:marTop w:val="0"/>
      <w:marBottom w:val="0"/>
      <w:divBdr>
        <w:top w:val="none" w:sz="0" w:space="0" w:color="auto"/>
        <w:left w:val="none" w:sz="0" w:space="0" w:color="auto"/>
        <w:bottom w:val="none" w:sz="0" w:space="0" w:color="auto"/>
        <w:right w:val="none" w:sz="0" w:space="0" w:color="auto"/>
      </w:divBdr>
      <w:divsChild>
        <w:div w:id="1822186520">
          <w:marLeft w:val="0"/>
          <w:marRight w:val="0"/>
          <w:marTop w:val="0"/>
          <w:marBottom w:val="0"/>
          <w:divBdr>
            <w:top w:val="none" w:sz="0" w:space="0" w:color="auto"/>
            <w:left w:val="none" w:sz="0" w:space="0" w:color="auto"/>
            <w:bottom w:val="none" w:sz="0" w:space="0" w:color="auto"/>
            <w:right w:val="none" w:sz="0" w:space="0" w:color="auto"/>
          </w:divBdr>
          <w:divsChild>
            <w:div w:id="691106710">
              <w:marLeft w:val="0"/>
              <w:marRight w:val="0"/>
              <w:marTop w:val="0"/>
              <w:marBottom w:val="0"/>
              <w:divBdr>
                <w:top w:val="none" w:sz="0" w:space="0" w:color="auto"/>
                <w:left w:val="none" w:sz="0" w:space="0" w:color="auto"/>
                <w:bottom w:val="none" w:sz="0" w:space="0" w:color="auto"/>
                <w:right w:val="none" w:sz="0" w:space="0" w:color="auto"/>
              </w:divBdr>
              <w:divsChild>
                <w:div w:id="1689718559">
                  <w:marLeft w:val="0"/>
                  <w:marRight w:val="0"/>
                  <w:marTop w:val="0"/>
                  <w:marBottom w:val="0"/>
                  <w:divBdr>
                    <w:top w:val="none" w:sz="0" w:space="0" w:color="auto"/>
                    <w:left w:val="none" w:sz="0" w:space="0" w:color="auto"/>
                    <w:bottom w:val="none" w:sz="0" w:space="0" w:color="auto"/>
                    <w:right w:val="none" w:sz="0" w:space="0" w:color="auto"/>
                  </w:divBdr>
                  <w:divsChild>
                    <w:div w:id="503319742">
                      <w:marLeft w:val="0"/>
                      <w:marRight w:val="0"/>
                      <w:marTop w:val="0"/>
                      <w:marBottom w:val="0"/>
                      <w:divBdr>
                        <w:top w:val="none" w:sz="0" w:space="0" w:color="auto"/>
                        <w:left w:val="none" w:sz="0" w:space="0" w:color="auto"/>
                        <w:bottom w:val="none" w:sz="0" w:space="0" w:color="auto"/>
                        <w:right w:val="none" w:sz="0" w:space="0" w:color="auto"/>
                      </w:divBdr>
                      <w:divsChild>
                        <w:div w:id="191041705">
                          <w:marLeft w:val="0"/>
                          <w:marRight w:val="0"/>
                          <w:marTop w:val="0"/>
                          <w:marBottom w:val="0"/>
                          <w:divBdr>
                            <w:top w:val="none" w:sz="0" w:space="0" w:color="auto"/>
                            <w:left w:val="none" w:sz="0" w:space="0" w:color="auto"/>
                            <w:bottom w:val="none" w:sz="0" w:space="0" w:color="auto"/>
                            <w:right w:val="none" w:sz="0" w:space="0" w:color="auto"/>
                          </w:divBdr>
                          <w:divsChild>
                            <w:div w:id="1967924103">
                              <w:marLeft w:val="0"/>
                              <w:marRight w:val="0"/>
                              <w:marTop w:val="0"/>
                              <w:marBottom w:val="0"/>
                              <w:divBdr>
                                <w:top w:val="none" w:sz="0" w:space="0" w:color="auto"/>
                                <w:left w:val="none" w:sz="0" w:space="0" w:color="auto"/>
                                <w:bottom w:val="none" w:sz="0" w:space="0" w:color="auto"/>
                                <w:right w:val="none" w:sz="0" w:space="0" w:color="auto"/>
                              </w:divBdr>
                              <w:divsChild>
                                <w:div w:id="443117329">
                                  <w:marLeft w:val="0"/>
                                  <w:marRight w:val="0"/>
                                  <w:marTop w:val="0"/>
                                  <w:marBottom w:val="0"/>
                                  <w:divBdr>
                                    <w:top w:val="none" w:sz="0" w:space="0" w:color="auto"/>
                                    <w:left w:val="none" w:sz="0" w:space="0" w:color="auto"/>
                                    <w:bottom w:val="none" w:sz="0" w:space="0" w:color="auto"/>
                                    <w:right w:val="none" w:sz="0" w:space="0" w:color="auto"/>
                                  </w:divBdr>
                                  <w:divsChild>
                                    <w:div w:id="962004990">
                                      <w:marLeft w:val="0"/>
                                      <w:marRight w:val="0"/>
                                      <w:marTop w:val="0"/>
                                      <w:marBottom w:val="0"/>
                                      <w:divBdr>
                                        <w:top w:val="none" w:sz="0" w:space="0" w:color="auto"/>
                                        <w:left w:val="none" w:sz="0" w:space="0" w:color="auto"/>
                                        <w:bottom w:val="none" w:sz="0" w:space="0" w:color="auto"/>
                                        <w:right w:val="none" w:sz="0" w:space="0" w:color="auto"/>
                                      </w:divBdr>
                                      <w:divsChild>
                                        <w:div w:id="720713166">
                                          <w:marLeft w:val="0"/>
                                          <w:marRight w:val="0"/>
                                          <w:marTop w:val="0"/>
                                          <w:marBottom w:val="0"/>
                                          <w:divBdr>
                                            <w:top w:val="none" w:sz="0" w:space="0" w:color="auto"/>
                                            <w:left w:val="none" w:sz="0" w:space="0" w:color="auto"/>
                                            <w:bottom w:val="none" w:sz="0" w:space="0" w:color="auto"/>
                                            <w:right w:val="none" w:sz="0" w:space="0" w:color="auto"/>
                                          </w:divBdr>
                                          <w:divsChild>
                                            <w:div w:id="1062487690">
                                              <w:marLeft w:val="0"/>
                                              <w:marRight w:val="0"/>
                                              <w:marTop w:val="0"/>
                                              <w:marBottom w:val="0"/>
                                              <w:divBdr>
                                                <w:top w:val="none" w:sz="0" w:space="0" w:color="auto"/>
                                                <w:left w:val="none" w:sz="0" w:space="0" w:color="auto"/>
                                                <w:bottom w:val="none" w:sz="0" w:space="0" w:color="auto"/>
                                                <w:right w:val="none" w:sz="0" w:space="0" w:color="auto"/>
                                              </w:divBdr>
                                              <w:divsChild>
                                                <w:div w:id="1561356944">
                                                  <w:marLeft w:val="0"/>
                                                  <w:marRight w:val="0"/>
                                                  <w:marTop w:val="0"/>
                                                  <w:marBottom w:val="0"/>
                                                  <w:divBdr>
                                                    <w:top w:val="none" w:sz="0" w:space="0" w:color="auto"/>
                                                    <w:left w:val="none" w:sz="0" w:space="0" w:color="auto"/>
                                                    <w:bottom w:val="none" w:sz="0" w:space="0" w:color="auto"/>
                                                    <w:right w:val="none" w:sz="0" w:space="0" w:color="auto"/>
                                                  </w:divBdr>
                                                  <w:divsChild>
                                                    <w:div w:id="1872765650">
                                                      <w:marLeft w:val="0"/>
                                                      <w:marRight w:val="0"/>
                                                      <w:marTop w:val="0"/>
                                                      <w:marBottom w:val="0"/>
                                                      <w:divBdr>
                                                        <w:top w:val="none" w:sz="0" w:space="0" w:color="auto"/>
                                                        <w:left w:val="none" w:sz="0" w:space="0" w:color="auto"/>
                                                        <w:bottom w:val="none" w:sz="0" w:space="0" w:color="auto"/>
                                                        <w:right w:val="none" w:sz="0" w:space="0" w:color="auto"/>
                                                      </w:divBdr>
                                                      <w:divsChild>
                                                        <w:div w:id="497573470">
                                                          <w:marLeft w:val="0"/>
                                                          <w:marRight w:val="0"/>
                                                          <w:marTop w:val="0"/>
                                                          <w:marBottom w:val="0"/>
                                                          <w:divBdr>
                                                            <w:top w:val="none" w:sz="0" w:space="0" w:color="auto"/>
                                                            <w:left w:val="none" w:sz="0" w:space="0" w:color="auto"/>
                                                            <w:bottom w:val="none" w:sz="0" w:space="0" w:color="auto"/>
                                                            <w:right w:val="none" w:sz="0" w:space="0" w:color="auto"/>
                                                          </w:divBdr>
                                                          <w:divsChild>
                                                            <w:div w:id="1570070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999382511">
      <w:bodyDiv w:val="1"/>
      <w:marLeft w:val="0"/>
      <w:marRight w:val="0"/>
      <w:marTop w:val="0"/>
      <w:marBottom w:val="0"/>
      <w:divBdr>
        <w:top w:val="none" w:sz="0" w:space="0" w:color="auto"/>
        <w:left w:val="none" w:sz="0" w:space="0" w:color="auto"/>
        <w:bottom w:val="none" w:sz="0" w:space="0" w:color="auto"/>
        <w:right w:val="none" w:sz="0" w:space="0" w:color="auto"/>
      </w:divBdr>
    </w:div>
    <w:div w:id="1010058349">
      <w:bodyDiv w:val="1"/>
      <w:marLeft w:val="0"/>
      <w:marRight w:val="0"/>
      <w:marTop w:val="0"/>
      <w:marBottom w:val="0"/>
      <w:divBdr>
        <w:top w:val="none" w:sz="0" w:space="0" w:color="auto"/>
        <w:left w:val="none" w:sz="0" w:space="0" w:color="auto"/>
        <w:bottom w:val="none" w:sz="0" w:space="0" w:color="auto"/>
        <w:right w:val="none" w:sz="0" w:space="0" w:color="auto"/>
      </w:divBdr>
    </w:div>
    <w:div w:id="1014961011">
      <w:bodyDiv w:val="1"/>
      <w:marLeft w:val="0"/>
      <w:marRight w:val="0"/>
      <w:marTop w:val="0"/>
      <w:marBottom w:val="0"/>
      <w:divBdr>
        <w:top w:val="none" w:sz="0" w:space="0" w:color="auto"/>
        <w:left w:val="none" w:sz="0" w:space="0" w:color="auto"/>
        <w:bottom w:val="none" w:sz="0" w:space="0" w:color="auto"/>
        <w:right w:val="none" w:sz="0" w:space="0" w:color="auto"/>
      </w:divBdr>
    </w:div>
    <w:div w:id="1040086555">
      <w:bodyDiv w:val="1"/>
      <w:marLeft w:val="0"/>
      <w:marRight w:val="0"/>
      <w:marTop w:val="0"/>
      <w:marBottom w:val="0"/>
      <w:divBdr>
        <w:top w:val="none" w:sz="0" w:space="0" w:color="auto"/>
        <w:left w:val="none" w:sz="0" w:space="0" w:color="auto"/>
        <w:bottom w:val="none" w:sz="0" w:space="0" w:color="auto"/>
        <w:right w:val="none" w:sz="0" w:space="0" w:color="auto"/>
      </w:divBdr>
    </w:div>
    <w:div w:id="1059671101">
      <w:bodyDiv w:val="1"/>
      <w:marLeft w:val="0"/>
      <w:marRight w:val="0"/>
      <w:marTop w:val="0"/>
      <w:marBottom w:val="0"/>
      <w:divBdr>
        <w:top w:val="none" w:sz="0" w:space="0" w:color="auto"/>
        <w:left w:val="none" w:sz="0" w:space="0" w:color="auto"/>
        <w:bottom w:val="none" w:sz="0" w:space="0" w:color="auto"/>
        <w:right w:val="none" w:sz="0" w:space="0" w:color="auto"/>
      </w:divBdr>
      <w:divsChild>
        <w:div w:id="2031249707">
          <w:marLeft w:val="0"/>
          <w:marRight w:val="0"/>
          <w:marTop w:val="0"/>
          <w:marBottom w:val="0"/>
          <w:divBdr>
            <w:top w:val="none" w:sz="0" w:space="0" w:color="auto"/>
            <w:left w:val="none" w:sz="0" w:space="0" w:color="auto"/>
            <w:bottom w:val="none" w:sz="0" w:space="0" w:color="auto"/>
            <w:right w:val="none" w:sz="0" w:space="0" w:color="auto"/>
          </w:divBdr>
          <w:divsChild>
            <w:div w:id="1145010214">
              <w:marLeft w:val="0"/>
              <w:marRight w:val="0"/>
              <w:marTop w:val="0"/>
              <w:marBottom w:val="0"/>
              <w:divBdr>
                <w:top w:val="none" w:sz="0" w:space="0" w:color="auto"/>
                <w:left w:val="none" w:sz="0" w:space="0" w:color="auto"/>
                <w:bottom w:val="none" w:sz="0" w:space="0" w:color="auto"/>
                <w:right w:val="none" w:sz="0" w:space="0" w:color="auto"/>
              </w:divBdr>
              <w:divsChild>
                <w:div w:id="587544939">
                  <w:marLeft w:val="0"/>
                  <w:marRight w:val="0"/>
                  <w:marTop w:val="0"/>
                  <w:marBottom w:val="0"/>
                  <w:divBdr>
                    <w:top w:val="none" w:sz="0" w:space="0" w:color="auto"/>
                    <w:left w:val="none" w:sz="0" w:space="0" w:color="auto"/>
                    <w:bottom w:val="none" w:sz="0" w:space="0" w:color="auto"/>
                    <w:right w:val="none" w:sz="0" w:space="0" w:color="auto"/>
                  </w:divBdr>
                  <w:divsChild>
                    <w:div w:id="1816414284">
                      <w:marLeft w:val="0"/>
                      <w:marRight w:val="0"/>
                      <w:marTop w:val="0"/>
                      <w:marBottom w:val="0"/>
                      <w:divBdr>
                        <w:top w:val="none" w:sz="0" w:space="0" w:color="auto"/>
                        <w:left w:val="none" w:sz="0" w:space="0" w:color="auto"/>
                        <w:bottom w:val="none" w:sz="0" w:space="0" w:color="auto"/>
                        <w:right w:val="none" w:sz="0" w:space="0" w:color="auto"/>
                      </w:divBdr>
                      <w:divsChild>
                        <w:div w:id="1352801028">
                          <w:marLeft w:val="0"/>
                          <w:marRight w:val="0"/>
                          <w:marTop w:val="0"/>
                          <w:marBottom w:val="0"/>
                          <w:divBdr>
                            <w:top w:val="none" w:sz="0" w:space="0" w:color="auto"/>
                            <w:left w:val="none" w:sz="0" w:space="0" w:color="auto"/>
                            <w:bottom w:val="none" w:sz="0" w:space="0" w:color="auto"/>
                            <w:right w:val="none" w:sz="0" w:space="0" w:color="auto"/>
                          </w:divBdr>
                          <w:divsChild>
                            <w:div w:id="2115048291">
                              <w:marLeft w:val="0"/>
                              <w:marRight w:val="0"/>
                              <w:marTop w:val="0"/>
                              <w:marBottom w:val="0"/>
                              <w:divBdr>
                                <w:top w:val="none" w:sz="0" w:space="0" w:color="auto"/>
                                <w:left w:val="none" w:sz="0" w:space="0" w:color="auto"/>
                                <w:bottom w:val="none" w:sz="0" w:space="0" w:color="auto"/>
                                <w:right w:val="none" w:sz="0" w:space="0" w:color="auto"/>
                              </w:divBdr>
                              <w:divsChild>
                                <w:div w:id="2061442951">
                                  <w:marLeft w:val="0"/>
                                  <w:marRight w:val="0"/>
                                  <w:marTop w:val="0"/>
                                  <w:marBottom w:val="0"/>
                                  <w:divBdr>
                                    <w:top w:val="none" w:sz="0" w:space="0" w:color="auto"/>
                                    <w:left w:val="none" w:sz="0" w:space="0" w:color="auto"/>
                                    <w:bottom w:val="none" w:sz="0" w:space="0" w:color="auto"/>
                                    <w:right w:val="none" w:sz="0" w:space="0" w:color="auto"/>
                                  </w:divBdr>
                                  <w:divsChild>
                                    <w:div w:id="351609872">
                                      <w:marLeft w:val="0"/>
                                      <w:marRight w:val="0"/>
                                      <w:marTop w:val="0"/>
                                      <w:marBottom w:val="0"/>
                                      <w:divBdr>
                                        <w:top w:val="none" w:sz="0" w:space="0" w:color="auto"/>
                                        <w:left w:val="none" w:sz="0" w:space="0" w:color="auto"/>
                                        <w:bottom w:val="none" w:sz="0" w:space="0" w:color="auto"/>
                                        <w:right w:val="none" w:sz="0" w:space="0" w:color="auto"/>
                                      </w:divBdr>
                                      <w:divsChild>
                                        <w:div w:id="405961060">
                                          <w:marLeft w:val="0"/>
                                          <w:marRight w:val="0"/>
                                          <w:marTop w:val="0"/>
                                          <w:marBottom w:val="0"/>
                                          <w:divBdr>
                                            <w:top w:val="none" w:sz="0" w:space="0" w:color="auto"/>
                                            <w:left w:val="none" w:sz="0" w:space="0" w:color="auto"/>
                                            <w:bottom w:val="none" w:sz="0" w:space="0" w:color="auto"/>
                                            <w:right w:val="none" w:sz="0" w:space="0" w:color="auto"/>
                                          </w:divBdr>
                                          <w:divsChild>
                                            <w:div w:id="2129816591">
                                              <w:marLeft w:val="0"/>
                                              <w:marRight w:val="0"/>
                                              <w:marTop w:val="0"/>
                                              <w:marBottom w:val="0"/>
                                              <w:divBdr>
                                                <w:top w:val="none" w:sz="0" w:space="0" w:color="auto"/>
                                                <w:left w:val="none" w:sz="0" w:space="0" w:color="auto"/>
                                                <w:bottom w:val="none" w:sz="0" w:space="0" w:color="auto"/>
                                                <w:right w:val="none" w:sz="0" w:space="0" w:color="auto"/>
                                              </w:divBdr>
                                              <w:divsChild>
                                                <w:div w:id="1894077192">
                                                  <w:marLeft w:val="0"/>
                                                  <w:marRight w:val="0"/>
                                                  <w:marTop w:val="0"/>
                                                  <w:marBottom w:val="0"/>
                                                  <w:divBdr>
                                                    <w:top w:val="none" w:sz="0" w:space="0" w:color="auto"/>
                                                    <w:left w:val="none" w:sz="0" w:space="0" w:color="auto"/>
                                                    <w:bottom w:val="none" w:sz="0" w:space="0" w:color="auto"/>
                                                    <w:right w:val="none" w:sz="0" w:space="0" w:color="auto"/>
                                                  </w:divBdr>
                                                  <w:divsChild>
                                                    <w:div w:id="1662389485">
                                                      <w:marLeft w:val="0"/>
                                                      <w:marRight w:val="0"/>
                                                      <w:marTop w:val="0"/>
                                                      <w:marBottom w:val="0"/>
                                                      <w:divBdr>
                                                        <w:top w:val="none" w:sz="0" w:space="0" w:color="auto"/>
                                                        <w:left w:val="none" w:sz="0" w:space="0" w:color="auto"/>
                                                        <w:bottom w:val="none" w:sz="0" w:space="0" w:color="auto"/>
                                                        <w:right w:val="none" w:sz="0" w:space="0" w:color="auto"/>
                                                      </w:divBdr>
                                                      <w:divsChild>
                                                        <w:div w:id="920875829">
                                                          <w:marLeft w:val="0"/>
                                                          <w:marRight w:val="0"/>
                                                          <w:marTop w:val="0"/>
                                                          <w:marBottom w:val="0"/>
                                                          <w:divBdr>
                                                            <w:top w:val="none" w:sz="0" w:space="0" w:color="auto"/>
                                                            <w:left w:val="none" w:sz="0" w:space="0" w:color="auto"/>
                                                            <w:bottom w:val="none" w:sz="0" w:space="0" w:color="auto"/>
                                                            <w:right w:val="none" w:sz="0" w:space="0" w:color="auto"/>
                                                          </w:divBdr>
                                                          <w:divsChild>
                                                            <w:div w:id="1297375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082096315">
      <w:bodyDiv w:val="1"/>
      <w:marLeft w:val="0"/>
      <w:marRight w:val="0"/>
      <w:marTop w:val="0"/>
      <w:marBottom w:val="0"/>
      <w:divBdr>
        <w:top w:val="none" w:sz="0" w:space="0" w:color="auto"/>
        <w:left w:val="none" w:sz="0" w:space="0" w:color="auto"/>
        <w:bottom w:val="none" w:sz="0" w:space="0" w:color="auto"/>
        <w:right w:val="none" w:sz="0" w:space="0" w:color="auto"/>
      </w:divBdr>
    </w:div>
    <w:div w:id="1088843184">
      <w:bodyDiv w:val="1"/>
      <w:marLeft w:val="0"/>
      <w:marRight w:val="0"/>
      <w:marTop w:val="0"/>
      <w:marBottom w:val="0"/>
      <w:divBdr>
        <w:top w:val="none" w:sz="0" w:space="0" w:color="auto"/>
        <w:left w:val="none" w:sz="0" w:space="0" w:color="auto"/>
        <w:bottom w:val="none" w:sz="0" w:space="0" w:color="auto"/>
        <w:right w:val="none" w:sz="0" w:space="0" w:color="auto"/>
      </w:divBdr>
      <w:divsChild>
        <w:div w:id="65226969">
          <w:marLeft w:val="0"/>
          <w:marRight w:val="0"/>
          <w:marTop w:val="0"/>
          <w:marBottom w:val="0"/>
          <w:divBdr>
            <w:top w:val="none" w:sz="0" w:space="0" w:color="auto"/>
            <w:left w:val="none" w:sz="0" w:space="0" w:color="auto"/>
            <w:bottom w:val="none" w:sz="0" w:space="0" w:color="auto"/>
            <w:right w:val="none" w:sz="0" w:space="0" w:color="auto"/>
          </w:divBdr>
          <w:divsChild>
            <w:div w:id="1009600410">
              <w:marLeft w:val="0"/>
              <w:marRight w:val="0"/>
              <w:marTop w:val="0"/>
              <w:marBottom w:val="0"/>
              <w:divBdr>
                <w:top w:val="none" w:sz="0" w:space="0" w:color="auto"/>
                <w:left w:val="none" w:sz="0" w:space="0" w:color="auto"/>
                <w:bottom w:val="none" w:sz="0" w:space="0" w:color="auto"/>
                <w:right w:val="none" w:sz="0" w:space="0" w:color="auto"/>
              </w:divBdr>
              <w:divsChild>
                <w:div w:id="1974485769">
                  <w:marLeft w:val="0"/>
                  <w:marRight w:val="0"/>
                  <w:marTop w:val="0"/>
                  <w:marBottom w:val="0"/>
                  <w:divBdr>
                    <w:top w:val="none" w:sz="0" w:space="0" w:color="auto"/>
                    <w:left w:val="none" w:sz="0" w:space="0" w:color="auto"/>
                    <w:bottom w:val="none" w:sz="0" w:space="0" w:color="auto"/>
                    <w:right w:val="none" w:sz="0" w:space="0" w:color="auto"/>
                  </w:divBdr>
                  <w:divsChild>
                    <w:div w:id="83452197">
                      <w:marLeft w:val="0"/>
                      <w:marRight w:val="0"/>
                      <w:marTop w:val="0"/>
                      <w:marBottom w:val="0"/>
                      <w:divBdr>
                        <w:top w:val="none" w:sz="0" w:space="0" w:color="auto"/>
                        <w:left w:val="none" w:sz="0" w:space="0" w:color="auto"/>
                        <w:bottom w:val="none" w:sz="0" w:space="0" w:color="auto"/>
                        <w:right w:val="none" w:sz="0" w:space="0" w:color="auto"/>
                      </w:divBdr>
                      <w:divsChild>
                        <w:div w:id="533614681">
                          <w:marLeft w:val="0"/>
                          <w:marRight w:val="0"/>
                          <w:marTop w:val="0"/>
                          <w:marBottom w:val="0"/>
                          <w:divBdr>
                            <w:top w:val="none" w:sz="0" w:space="0" w:color="auto"/>
                            <w:left w:val="none" w:sz="0" w:space="0" w:color="auto"/>
                            <w:bottom w:val="none" w:sz="0" w:space="0" w:color="auto"/>
                            <w:right w:val="none" w:sz="0" w:space="0" w:color="auto"/>
                          </w:divBdr>
                          <w:divsChild>
                            <w:div w:id="819419560">
                              <w:marLeft w:val="0"/>
                              <w:marRight w:val="0"/>
                              <w:marTop w:val="0"/>
                              <w:marBottom w:val="0"/>
                              <w:divBdr>
                                <w:top w:val="none" w:sz="0" w:space="0" w:color="auto"/>
                                <w:left w:val="none" w:sz="0" w:space="0" w:color="auto"/>
                                <w:bottom w:val="none" w:sz="0" w:space="0" w:color="auto"/>
                                <w:right w:val="none" w:sz="0" w:space="0" w:color="auto"/>
                              </w:divBdr>
                              <w:divsChild>
                                <w:div w:id="877624420">
                                  <w:marLeft w:val="0"/>
                                  <w:marRight w:val="0"/>
                                  <w:marTop w:val="0"/>
                                  <w:marBottom w:val="0"/>
                                  <w:divBdr>
                                    <w:top w:val="none" w:sz="0" w:space="0" w:color="auto"/>
                                    <w:left w:val="none" w:sz="0" w:space="0" w:color="auto"/>
                                    <w:bottom w:val="none" w:sz="0" w:space="0" w:color="auto"/>
                                    <w:right w:val="none" w:sz="0" w:space="0" w:color="auto"/>
                                  </w:divBdr>
                                  <w:divsChild>
                                    <w:div w:id="1235969606">
                                      <w:marLeft w:val="0"/>
                                      <w:marRight w:val="0"/>
                                      <w:marTop w:val="0"/>
                                      <w:marBottom w:val="0"/>
                                      <w:divBdr>
                                        <w:top w:val="none" w:sz="0" w:space="0" w:color="auto"/>
                                        <w:left w:val="none" w:sz="0" w:space="0" w:color="auto"/>
                                        <w:bottom w:val="none" w:sz="0" w:space="0" w:color="auto"/>
                                        <w:right w:val="none" w:sz="0" w:space="0" w:color="auto"/>
                                      </w:divBdr>
                                      <w:divsChild>
                                        <w:div w:id="1457022241">
                                          <w:marLeft w:val="0"/>
                                          <w:marRight w:val="0"/>
                                          <w:marTop w:val="0"/>
                                          <w:marBottom w:val="0"/>
                                          <w:divBdr>
                                            <w:top w:val="none" w:sz="0" w:space="0" w:color="auto"/>
                                            <w:left w:val="none" w:sz="0" w:space="0" w:color="auto"/>
                                            <w:bottom w:val="none" w:sz="0" w:space="0" w:color="auto"/>
                                            <w:right w:val="none" w:sz="0" w:space="0" w:color="auto"/>
                                          </w:divBdr>
                                          <w:divsChild>
                                            <w:div w:id="1001735328">
                                              <w:marLeft w:val="0"/>
                                              <w:marRight w:val="0"/>
                                              <w:marTop w:val="0"/>
                                              <w:marBottom w:val="0"/>
                                              <w:divBdr>
                                                <w:top w:val="none" w:sz="0" w:space="0" w:color="auto"/>
                                                <w:left w:val="none" w:sz="0" w:space="0" w:color="auto"/>
                                                <w:bottom w:val="none" w:sz="0" w:space="0" w:color="auto"/>
                                                <w:right w:val="none" w:sz="0" w:space="0" w:color="auto"/>
                                              </w:divBdr>
                                              <w:divsChild>
                                                <w:div w:id="1555578072">
                                                  <w:marLeft w:val="0"/>
                                                  <w:marRight w:val="0"/>
                                                  <w:marTop w:val="0"/>
                                                  <w:marBottom w:val="0"/>
                                                  <w:divBdr>
                                                    <w:top w:val="none" w:sz="0" w:space="0" w:color="auto"/>
                                                    <w:left w:val="none" w:sz="0" w:space="0" w:color="auto"/>
                                                    <w:bottom w:val="none" w:sz="0" w:space="0" w:color="auto"/>
                                                    <w:right w:val="none" w:sz="0" w:space="0" w:color="auto"/>
                                                  </w:divBdr>
                                                  <w:divsChild>
                                                    <w:div w:id="2009671665">
                                                      <w:marLeft w:val="0"/>
                                                      <w:marRight w:val="0"/>
                                                      <w:marTop w:val="0"/>
                                                      <w:marBottom w:val="0"/>
                                                      <w:divBdr>
                                                        <w:top w:val="none" w:sz="0" w:space="0" w:color="auto"/>
                                                        <w:left w:val="none" w:sz="0" w:space="0" w:color="auto"/>
                                                        <w:bottom w:val="none" w:sz="0" w:space="0" w:color="auto"/>
                                                        <w:right w:val="none" w:sz="0" w:space="0" w:color="auto"/>
                                                      </w:divBdr>
                                                      <w:divsChild>
                                                        <w:div w:id="1681738273">
                                                          <w:marLeft w:val="0"/>
                                                          <w:marRight w:val="0"/>
                                                          <w:marTop w:val="0"/>
                                                          <w:marBottom w:val="0"/>
                                                          <w:divBdr>
                                                            <w:top w:val="none" w:sz="0" w:space="0" w:color="auto"/>
                                                            <w:left w:val="none" w:sz="0" w:space="0" w:color="auto"/>
                                                            <w:bottom w:val="none" w:sz="0" w:space="0" w:color="auto"/>
                                                            <w:right w:val="none" w:sz="0" w:space="0" w:color="auto"/>
                                                          </w:divBdr>
                                                          <w:divsChild>
                                                            <w:div w:id="1504122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103527346">
      <w:bodyDiv w:val="1"/>
      <w:marLeft w:val="0"/>
      <w:marRight w:val="0"/>
      <w:marTop w:val="0"/>
      <w:marBottom w:val="0"/>
      <w:divBdr>
        <w:top w:val="none" w:sz="0" w:space="0" w:color="auto"/>
        <w:left w:val="none" w:sz="0" w:space="0" w:color="auto"/>
        <w:bottom w:val="none" w:sz="0" w:space="0" w:color="auto"/>
        <w:right w:val="none" w:sz="0" w:space="0" w:color="auto"/>
      </w:divBdr>
    </w:div>
    <w:div w:id="1127241139">
      <w:bodyDiv w:val="1"/>
      <w:marLeft w:val="0"/>
      <w:marRight w:val="0"/>
      <w:marTop w:val="0"/>
      <w:marBottom w:val="0"/>
      <w:divBdr>
        <w:top w:val="none" w:sz="0" w:space="0" w:color="auto"/>
        <w:left w:val="none" w:sz="0" w:space="0" w:color="auto"/>
        <w:bottom w:val="none" w:sz="0" w:space="0" w:color="auto"/>
        <w:right w:val="none" w:sz="0" w:space="0" w:color="auto"/>
      </w:divBdr>
    </w:div>
    <w:div w:id="1133445979">
      <w:bodyDiv w:val="1"/>
      <w:marLeft w:val="0"/>
      <w:marRight w:val="0"/>
      <w:marTop w:val="0"/>
      <w:marBottom w:val="0"/>
      <w:divBdr>
        <w:top w:val="none" w:sz="0" w:space="0" w:color="auto"/>
        <w:left w:val="none" w:sz="0" w:space="0" w:color="auto"/>
        <w:bottom w:val="none" w:sz="0" w:space="0" w:color="auto"/>
        <w:right w:val="none" w:sz="0" w:space="0" w:color="auto"/>
      </w:divBdr>
    </w:div>
    <w:div w:id="1152060147">
      <w:bodyDiv w:val="1"/>
      <w:marLeft w:val="0"/>
      <w:marRight w:val="0"/>
      <w:marTop w:val="0"/>
      <w:marBottom w:val="0"/>
      <w:divBdr>
        <w:top w:val="none" w:sz="0" w:space="0" w:color="auto"/>
        <w:left w:val="none" w:sz="0" w:space="0" w:color="auto"/>
        <w:bottom w:val="none" w:sz="0" w:space="0" w:color="auto"/>
        <w:right w:val="none" w:sz="0" w:space="0" w:color="auto"/>
      </w:divBdr>
    </w:div>
    <w:div w:id="1186405245">
      <w:bodyDiv w:val="1"/>
      <w:marLeft w:val="0"/>
      <w:marRight w:val="0"/>
      <w:marTop w:val="0"/>
      <w:marBottom w:val="0"/>
      <w:divBdr>
        <w:top w:val="none" w:sz="0" w:space="0" w:color="auto"/>
        <w:left w:val="none" w:sz="0" w:space="0" w:color="auto"/>
        <w:bottom w:val="none" w:sz="0" w:space="0" w:color="auto"/>
        <w:right w:val="none" w:sz="0" w:space="0" w:color="auto"/>
      </w:divBdr>
    </w:div>
    <w:div w:id="1195120638">
      <w:bodyDiv w:val="1"/>
      <w:marLeft w:val="0"/>
      <w:marRight w:val="0"/>
      <w:marTop w:val="0"/>
      <w:marBottom w:val="0"/>
      <w:divBdr>
        <w:top w:val="none" w:sz="0" w:space="0" w:color="auto"/>
        <w:left w:val="none" w:sz="0" w:space="0" w:color="auto"/>
        <w:bottom w:val="none" w:sz="0" w:space="0" w:color="auto"/>
        <w:right w:val="none" w:sz="0" w:space="0" w:color="auto"/>
      </w:divBdr>
    </w:div>
    <w:div w:id="1297565331">
      <w:bodyDiv w:val="1"/>
      <w:marLeft w:val="0"/>
      <w:marRight w:val="0"/>
      <w:marTop w:val="0"/>
      <w:marBottom w:val="0"/>
      <w:divBdr>
        <w:top w:val="none" w:sz="0" w:space="0" w:color="auto"/>
        <w:left w:val="none" w:sz="0" w:space="0" w:color="auto"/>
        <w:bottom w:val="none" w:sz="0" w:space="0" w:color="auto"/>
        <w:right w:val="none" w:sz="0" w:space="0" w:color="auto"/>
      </w:divBdr>
    </w:div>
    <w:div w:id="1329820710">
      <w:bodyDiv w:val="1"/>
      <w:marLeft w:val="0"/>
      <w:marRight w:val="0"/>
      <w:marTop w:val="0"/>
      <w:marBottom w:val="0"/>
      <w:divBdr>
        <w:top w:val="none" w:sz="0" w:space="0" w:color="auto"/>
        <w:left w:val="none" w:sz="0" w:space="0" w:color="auto"/>
        <w:bottom w:val="none" w:sz="0" w:space="0" w:color="auto"/>
        <w:right w:val="none" w:sz="0" w:space="0" w:color="auto"/>
      </w:divBdr>
    </w:div>
    <w:div w:id="1342275411">
      <w:bodyDiv w:val="1"/>
      <w:marLeft w:val="0"/>
      <w:marRight w:val="0"/>
      <w:marTop w:val="0"/>
      <w:marBottom w:val="0"/>
      <w:divBdr>
        <w:top w:val="none" w:sz="0" w:space="0" w:color="auto"/>
        <w:left w:val="none" w:sz="0" w:space="0" w:color="auto"/>
        <w:bottom w:val="none" w:sz="0" w:space="0" w:color="auto"/>
        <w:right w:val="none" w:sz="0" w:space="0" w:color="auto"/>
      </w:divBdr>
      <w:divsChild>
        <w:div w:id="1005741928">
          <w:marLeft w:val="274"/>
          <w:marRight w:val="0"/>
          <w:marTop w:val="0"/>
          <w:marBottom w:val="0"/>
          <w:divBdr>
            <w:top w:val="none" w:sz="0" w:space="0" w:color="auto"/>
            <w:left w:val="none" w:sz="0" w:space="0" w:color="auto"/>
            <w:bottom w:val="none" w:sz="0" w:space="0" w:color="auto"/>
            <w:right w:val="none" w:sz="0" w:space="0" w:color="auto"/>
          </w:divBdr>
        </w:div>
        <w:div w:id="1640111495">
          <w:marLeft w:val="274"/>
          <w:marRight w:val="0"/>
          <w:marTop w:val="0"/>
          <w:marBottom w:val="0"/>
          <w:divBdr>
            <w:top w:val="none" w:sz="0" w:space="0" w:color="auto"/>
            <w:left w:val="none" w:sz="0" w:space="0" w:color="auto"/>
            <w:bottom w:val="none" w:sz="0" w:space="0" w:color="auto"/>
            <w:right w:val="none" w:sz="0" w:space="0" w:color="auto"/>
          </w:divBdr>
        </w:div>
        <w:div w:id="1945502354">
          <w:marLeft w:val="274"/>
          <w:marRight w:val="0"/>
          <w:marTop w:val="0"/>
          <w:marBottom w:val="0"/>
          <w:divBdr>
            <w:top w:val="none" w:sz="0" w:space="0" w:color="auto"/>
            <w:left w:val="none" w:sz="0" w:space="0" w:color="auto"/>
            <w:bottom w:val="none" w:sz="0" w:space="0" w:color="auto"/>
            <w:right w:val="none" w:sz="0" w:space="0" w:color="auto"/>
          </w:divBdr>
        </w:div>
      </w:divsChild>
    </w:div>
    <w:div w:id="1363556523">
      <w:bodyDiv w:val="1"/>
      <w:marLeft w:val="0"/>
      <w:marRight w:val="0"/>
      <w:marTop w:val="0"/>
      <w:marBottom w:val="0"/>
      <w:divBdr>
        <w:top w:val="none" w:sz="0" w:space="0" w:color="auto"/>
        <w:left w:val="none" w:sz="0" w:space="0" w:color="auto"/>
        <w:bottom w:val="none" w:sz="0" w:space="0" w:color="auto"/>
        <w:right w:val="none" w:sz="0" w:space="0" w:color="auto"/>
      </w:divBdr>
    </w:div>
    <w:div w:id="1372461499">
      <w:bodyDiv w:val="1"/>
      <w:marLeft w:val="0"/>
      <w:marRight w:val="0"/>
      <w:marTop w:val="0"/>
      <w:marBottom w:val="0"/>
      <w:divBdr>
        <w:top w:val="none" w:sz="0" w:space="0" w:color="auto"/>
        <w:left w:val="none" w:sz="0" w:space="0" w:color="auto"/>
        <w:bottom w:val="none" w:sz="0" w:space="0" w:color="auto"/>
        <w:right w:val="none" w:sz="0" w:space="0" w:color="auto"/>
      </w:divBdr>
    </w:div>
    <w:div w:id="1387872142">
      <w:bodyDiv w:val="1"/>
      <w:marLeft w:val="0"/>
      <w:marRight w:val="0"/>
      <w:marTop w:val="0"/>
      <w:marBottom w:val="0"/>
      <w:divBdr>
        <w:top w:val="none" w:sz="0" w:space="0" w:color="auto"/>
        <w:left w:val="none" w:sz="0" w:space="0" w:color="auto"/>
        <w:bottom w:val="none" w:sz="0" w:space="0" w:color="auto"/>
        <w:right w:val="none" w:sz="0" w:space="0" w:color="auto"/>
      </w:divBdr>
    </w:div>
    <w:div w:id="1389383368">
      <w:bodyDiv w:val="1"/>
      <w:marLeft w:val="0"/>
      <w:marRight w:val="0"/>
      <w:marTop w:val="0"/>
      <w:marBottom w:val="0"/>
      <w:divBdr>
        <w:top w:val="none" w:sz="0" w:space="0" w:color="auto"/>
        <w:left w:val="none" w:sz="0" w:space="0" w:color="auto"/>
        <w:bottom w:val="none" w:sz="0" w:space="0" w:color="auto"/>
        <w:right w:val="none" w:sz="0" w:space="0" w:color="auto"/>
      </w:divBdr>
    </w:div>
    <w:div w:id="1406999365">
      <w:bodyDiv w:val="1"/>
      <w:marLeft w:val="0"/>
      <w:marRight w:val="0"/>
      <w:marTop w:val="0"/>
      <w:marBottom w:val="0"/>
      <w:divBdr>
        <w:top w:val="none" w:sz="0" w:space="0" w:color="auto"/>
        <w:left w:val="none" w:sz="0" w:space="0" w:color="auto"/>
        <w:bottom w:val="none" w:sz="0" w:space="0" w:color="auto"/>
        <w:right w:val="none" w:sz="0" w:space="0" w:color="auto"/>
      </w:divBdr>
    </w:div>
    <w:div w:id="1449616011">
      <w:bodyDiv w:val="1"/>
      <w:marLeft w:val="0"/>
      <w:marRight w:val="0"/>
      <w:marTop w:val="0"/>
      <w:marBottom w:val="0"/>
      <w:divBdr>
        <w:top w:val="none" w:sz="0" w:space="0" w:color="auto"/>
        <w:left w:val="none" w:sz="0" w:space="0" w:color="auto"/>
        <w:bottom w:val="none" w:sz="0" w:space="0" w:color="auto"/>
        <w:right w:val="none" w:sz="0" w:space="0" w:color="auto"/>
      </w:divBdr>
    </w:div>
    <w:div w:id="1461874785">
      <w:bodyDiv w:val="1"/>
      <w:marLeft w:val="0"/>
      <w:marRight w:val="0"/>
      <w:marTop w:val="0"/>
      <w:marBottom w:val="0"/>
      <w:divBdr>
        <w:top w:val="none" w:sz="0" w:space="0" w:color="auto"/>
        <w:left w:val="none" w:sz="0" w:space="0" w:color="auto"/>
        <w:bottom w:val="none" w:sz="0" w:space="0" w:color="auto"/>
        <w:right w:val="none" w:sz="0" w:space="0" w:color="auto"/>
      </w:divBdr>
    </w:div>
    <w:div w:id="1465385094">
      <w:bodyDiv w:val="1"/>
      <w:marLeft w:val="0"/>
      <w:marRight w:val="0"/>
      <w:marTop w:val="0"/>
      <w:marBottom w:val="0"/>
      <w:divBdr>
        <w:top w:val="none" w:sz="0" w:space="0" w:color="auto"/>
        <w:left w:val="none" w:sz="0" w:space="0" w:color="auto"/>
        <w:bottom w:val="none" w:sz="0" w:space="0" w:color="auto"/>
        <w:right w:val="none" w:sz="0" w:space="0" w:color="auto"/>
      </w:divBdr>
    </w:div>
    <w:div w:id="1489862650">
      <w:bodyDiv w:val="1"/>
      <w:marLeft w:val="0"/>
      <w:marRight w:val="0"/>
      <w:marTop w:val="0"/>
      <w:marBottom w:val="0"/>
      <w:divBdr>
        <w:top w:val="none" w:sz="0" w:space="0" w:color="auto"/>
        <w:left w:val="none" w:sz="0" w:space="0" w:color="auto"/>
        <w:bottom w:val="none" w:sz="0" w:space="0" w:color="auto"/>
        <w:right w:val="none" w:sz="0" w:space="0" w:color="auto"/>
      </w:divBdr>
      <w:divsChild>
        <w:div w:id="359670682">
          <w:marLeft w:val="0"/>
          <w:marRight w:val="0"/>
          <w:marTop w:val="0"/>
          <w:marBottom w:val="0"/>
          <w:divBdr>
            <w:top w:val="none" w:sz="0" w:space="0" w:color="auto"/>
            <w:left w:val="none" w:sz="0" w:space="0" w:color="auto"/>
            <w:bottom w:val="none" w:sz="0" w:space="0" w:color="auto"/>
            <w:right w:val="none" w:sz="0" w:space="0" w:color="auto"/>
          </w:divBdr>
          <w:divsChild>
            <w:div w:id="1684162729">
              <w:marLeft w:val="0"/>
              <w:marRight w:val="0"/>
              <w:marTop w:val="0"/>
              <w:marBottom w:val="0"/>
              <w:divBdr>
                <w:top w:val="none" w:sz="0" w:space="0" w:color="auto"/>
                <w:left w:val="none" w:sz="0" w:space="0" w:color="auto"/>
                <w:bottom w:val="none" w:sz="0" w:space="0" w:color="auto"/>
                <w:right w:val="none" w:sz="0" w:space="0" w:color="auto"/>
              </w:divBdr>
              <w:divsChild>
                <w:div w:id="264653905">
                  <w:marLeft w:val="0"/>
                  <w:marRight w:val="0"/>
                  <w:marTop w:val="0"/>
                  <w:marBottom w:val="0"/>
                  <w:divBdr>
                    <w:top w:val="none" w:sz="0" w:space="0" w:color="auto"/>
                    <w:left w:val="none" w:sz="0" w:space="0" w:color="auto"/>
                    <w:bottom w:val="none" w:sz="0" w:space="0" w:color="auto"/>
                    <w:right w:val="none" w:sz="0" w:space="0" w:color="auto"/>
                  </w:divBdr>
                  <w:divsChild>
                    <w:div w:id="1472097511">
                      <w:marLeft w:val="0"/>
                      <w:marRight w:val="0"/>
                      <w:marTop w:val="0"/>
                      <w:marBottom w:val="0"/>
                      <w:divBdr>
                        <w:top w:val="none" w:sz="0" w:space="0" w:color="auto"/>
                        <w:left w:val="none" w:sz="0" w:space="0" w:color="auto"/>
                        <w:bottom w:val="none" w:sz="0" w:space="0" w:color="auto"/>
                        <w:right w:val="none" w:sz="0" w:space="0" w:color="auto"/>
                      </w:divBdr>
                      <w:divsChild>
                        <w:div w:id="2013875288">
                          <w:marLeft w:val="0"/>
                          <w:marRight w:val="0"/>
                          <w:marTop w:val="0"/>
                          <w:marBottom w:val="0"/>
                          <w:divBdr>
                            <w:top w:val="none" w:sz="0" w:space="0" w:color="auto"/>
                            <w:left w:val="none" w:sz="0" w:space="0" w:color="auto"/>
                            <w:bottom w:val="none" w:sz="0" w:space="0" w:color="auto"/>
                            <w:right w:val="none" w:sz="0" w:space="0" w:color="auto"/>
                          </w:divBdr>
                          <w:divsChild>
                            <w:div w:id="1156266745">
                              <w:marLeft w:val="0"/>
                              <w:marRight w:val="0"/>
                              <w:marTop w:val="0"/>
                              <w:marBottom w:val="0"/>
                              <w:divBdr>
                                <w:top w:val="none" w:sz="0" w:space="0" w:color="auto"/>
                                <w:left w:val="none" w:sz="0" w:space="0" w:color="auto"/>
                                <w:bottom w:val="none" w:sz="0" w:space="0" w:color="auto"/>
                                <w:right w:val="none" w:sz="0" w:space="0" w:color="auto"/>
                              </w:divBdr>
                              <w:divsChild>
                                <w:div w:id="1904946948">
                                  <w:marLeft w:val="0"/>
                                  <w:marRight w:val="0"/>
                                  <w:marTop w:val="0"/>
                                  <w:marBottom w:val="0"/>
                                  <w:divBdr>
                                    <w:top w:val="none" w:sz="0" w:space="0" w:color="auto"/>
                                    <w:left w:val="none" w:sz="0" w:space="0" w:color="auto"/>
                                    <w:bottom w:val="none" w:sz="0" w:space="0" w:color="auto"/>
                                    <w:right w:val="none" w:sz="0" w:space="0" w:color="auto"/>
                                  </w:divBdr>
                                  <w:divsChild>
                                    <w:div w:id="605191733">
                                      <w:marLeft w:val="0"/>
                                      <w:marRight w:val="0"/>
                                      <w:marTop w:val="0"/>
                                      <w:marBottom w:val="0"/>
                                      <w:divBdr>
                                        <w:top w:val="none" w:sz="0" w:space="0" w:color="auto"/>
                                        <w:left w:val="none" w:sz="0" w:space="0" w:color="auto"/>
                                        <w:bottom w:val="none" w:sz="0" w:space="0" w:color="auto"/>
                                        <w:right w:val="none" w:sz="0" w:space="0" w:color="auto"/>
                                      </w:divBdr>
                                      <w:divsChild>
                                        <w:div w:id="1255163766">
                                          <w:marLeft w:val="0"/>
                                          <w:marRight w:val="0"/>
                                          <w:marTop w:val="0"/>
                                          <w:marBottom w:val="0"/>
                                          <w:divBdr>
                                            <w:top w:val="none" w:sz="0" w:space="0" w:color="auto"/>
                                            <w:left w:val="none" w:sz="0" w:space="0" w:color="auto"/>
                                            <w:bottom w:val="none" w:sz="0" w:space="0" w:color="auto"/>
                                            <w:right w:val="none" w:sz="0" w:space="0" w:color="auto"/>
                                          </w:divBdr>
                                          <w:divsChild>
                                            <w:div w:id="568543773">
                                              <w:marLeft w:val="0"/>
                                              <w:marRight w:val="0"/>
                                              <w:marTop w:val="0"/>
                                              <w:marBottom w:val="0"/>
                                              <w:divBdr>
                                                <w:top w:val="none" w:sz="0" w:space="0" w:color="auto"/>
                                                <w:left w:val="none" w:sz="0" w:space="0" w:color="auto"/>
                                                <w:bottom w:val="none" w:sz="0" w:space="0" w:color="auto"/>
                                                <w:right w:val="none" w:sz="0" w:space="0" w:color="auto"/>
                                              </w:divBdr>
                                              <w:divsChild>
                                                <w:div w:id="449781766">
                                                  <w:marLeft w:val="0"/>
                                                  <w:marRight w:val="0"/>
                                                  <w:marTop w:val="0"/>
                                                  <w:marBottom w:val="0"/>
                                                  <w:divBdr>
                                                    <w:top w:val="none" w:sz="0" w:space="0" w:color="auto"/>
                                                    <w:left w:val="none" w:sz="0" w:space="0" w:color="auto"/>
                                                    <w:bottom w:val="none" w:sz="0" w:space="0" w:color="auto"/>
                                                    <w:right w:val="none" w:sz="0" w:space="0" w:color="auto"/>
                                                  </w:divBdr>
                                                  <w:divsChild>
                                                    <w:div w:id="1367867930">
                                                      <w:marLeft w:val="0"/>
                                                      <w:marRight w:val="0"/>
                                                      <w:marTop w:val="0"/>
                                                      <w:marBottom w:val="0"/>
                                                      <w:divBdr>
                                                        <w:top w:val="none" w:sz="0" w:space="0" w:color="auto"/>
                                                        <w:left w:val="none" w:sz="0" w:space="0" w:color="auto"/>
                                                        <w:bottom w:val="none" w:sz="0" w:space="0" w:color="auto"/>
                                                        <w:right w:val="none" w:sz="0" w:space="0" w:color="auto"/>
                                                      </w:divBdr>
                                                      <w:divsChild>
                                                        <w:div w:id="1795514857">
                                                          <w:marLeft w:val="0"/>
                                                          <w:marRight w:val="0"/>
                                                          <w:marTop w:val="0"/>
                                                          <w:marBottom w:val="0"/>
                                                          <w:divBdr>
                                                            <w:top w:val="none" w:sz="0" w:space="0" w:color="auto"/>
                                                            <w:left w:val="none" w:sz="0" w:space="0" w:color="auto"/>
                                                            <w:bottom w:val="none" w:sz="0" w:space="0" w:color="auto"/>
                                                            <w:right w:val="none" w:sz="0" w:space="0" w:color="auto"/>
                                                          </w:divBdr>
                                                          <w:divsChild>
                                                            <w:div w:id="51588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510756708">
      <w:bodyDiv w:val="1"/>
      <w:marLeft w:val="0"/>
      <w:marRight w:val="0"/>
      <w:marTop w:val="0"/>
      <w:marBottom w:val="0"/>
      <w:divBdr>
        <w:top w:val="none" w:sz="0" w:space="0" w:color="auto"/>
        <w:left w:val="none" w:sz="0" w:space="0" w:color="auto"/>
        <w:bottom w:val="none" w:sz="0" w:space="0" w:color="auto"/>
        <w:right w:val="none" w:sz="0" w:space="0" w:color="auto"/>
      </w:divBdr>
    </w:div>
    <w:div w:id="1523323197">
      <w:bodyDiv w:val="1"/>
      <w:marLeft w:val="0"/>
      <w:marRight w:val="0"/>
      <w:marTop w:val="0"/>
      <w:marBottom w:val="0"/>
      <w:divBdr>
        <w:top w:val="none" w:sz="0" w:space="0" w:color="auto"/>
        <w:left w:val="none" w:sz="0" w:space="0" w:color="auto"/>
        <w:bottom w:val="none" w:sz="0" w:space="0" w:color="auto"/>
        <w:right w:val="none" w:sz="0" w:space="0" w:color="auto"/>
      </w:divBdr>
    </w:div>
    <w:div w:id="1559781510">
      <w:bodyDiv w:val="1"/>
      <w:marLeft w:val="0"/>
      <w:marRight w:val="0"/>
      <w:marTop w:val="0"/>
      <w:marBottom w:val="0"/>
      <w:divBdr>
        <w:top w:val="none" w:sz="0" w:space="0" w:color="auto"/>
        <w:left w:val="none" w:sz="0" w:space="0" w:color="auto"/>
        <w:bottom w:val="none" w:sz="0" w:space="0" w:color="auto"/>
        <w:right w:val="none" w:sz="0" w:space="0" w:color="auto"/>
      </w:divBdr>
    </w:div>
    <w:div w:id="1567953203">
      <w:bodyDiv w:val="1"/>
      <w:marLeft w:val="0"/>
      <w:marRight w:val="0"/>
      <w:marTop w:val="0"/>
      <w:marBottom w:val="0"/>
      <w:divBdr>
        <w:top w:val="none" w:sz="0" w:space="0" w:color="auto"/>
        <w:left w:val="none" w:sz="0" w:space="0" w:color="auto"/>
        <w:bottom w:val="none" w:sz="0" w:space="0" w:color="auto"/>
        <w:right w:val="none" w:sz="0" w:space="0" w:color="auto"/>
      </w:divBdr>
    </w:div>
    <w:div w:id="1568809275">
      <w:bodyDiv w:val="1"/>
      <w:marLeft w:val="0"/>
      <w:marRight w:val="0"/>
      <w:marTop w:val="0"/>
      <w:marBottom w:val="0"/>
      <w:divBdr>
        <w:top w:val="none" w:sz="0" w:space="0" w:color="auto"/>
        <w:left w:val="none" w:sz="0" w:space="0" w:color="auto"/>
        <w:bottom w:val="none" w:sz="0" w:space="0" w:color="auto"/>
        <w:right w:val="none" w:sz="0" w:space="0" w:color="auto"/>
      </w:divBdr>
    </w:div>
    <w:div w:id="1572543695">
      <w:bodyDiv w:val="1"/>
      <w:marLeft w:val="0"/>
      <w:marRight w:val="0"/>
      <w:marTop w:val="0"/>
      <w:marBottom w:val="0"/>
      <w:divBdr>
        <w:top w:val="none" w:sz="0" w:space="0" w:color="auto"/>
        <w:left w:val="none" w:sz="0" w:space="0" w:color="auto"/>
        <w:bottom w:val="none" w:sz="0" w:space="0" w:color="auto"/>
        <w:right w:val="none" w:sz="0" w:space="0" w:color="auto"/>
      </w:divBdr>
      <w:divsChild>
        <w:div w:id="351877991">
          <w:marLeft w:val="634"/>
          <w:marRight w:val="0"/>
          <w:marTop w:val="0"/>
          <w:marBottom w:val="0"/>
          <w:divBdr>
            <w:top w:val="none" w:sz="0" w:space="0" w:color="auto"/>
            <w:left w:val="none" w:sz="0" w:space="0" w:color="auto"/>
            <w:bottom w:val="none" w:sz="0" w:space="0" w:color="auto"/>
            <w:right w:val="none" w:sz="0" w:space="0" w:color="auto"/>
          </w:divBdr>
        </w:div>
        <w:div w:id="381027080">
          <w:marLeft w:val="634"/>
          <w:marRight w:val="0"/>
          <w:marTop w:val="0"/>
          <w:marBottom w:val="0"/>
          <w:divBdr>
            <w:top w:val="none" w:sz="0" w:space="0" w:color="auto"/>
            <w:left w:val="none" w:sz="0" w:space="0" w:color="auto"/>
            <w:bottom w:val="none" w:sz="0" w:space="0" w:color="auto"/>
            <w:right w:val="none" w:sz="0" w:space="0" w:color="auto"/>
          </w:divBdr>
        </w:div>
      </w:divsChild>
    </w:div>
    <w:div w:id="1604457378">
      <w:bodyDiv w:val="1"/>
      <w:marLeft w:val="0"/>
      <w:marRight w:val="0"/>
      <w:marTop w:val="0"/>
      <w:marBottom w:val="0"/>
      <w:divBdr>
        <w:top w:val="none" w:sz="0" w:space="0" w:color="auto"/>
        <w:left w:val="none" w:sz="0" w:space="0" w:color="auto"/>
        <w:bottom w:val="none" w:sz="0" w:space="0" w:color="auto"/>
        <w:right w:val="none" w:sz="0" w:space="0" w:color="auto"/>
      </w:divBdr>
    </w:div>
    <w:div w:id="1616718362">
      <w:bodyDiv w:val="1"/>
      <w:marLeft w:val="0"/>
      <w:marRight w:val="0"/>
      <w:marTop w:val="0"/>
      <w:marBottom w:val="0"/>
      <w:divBdr>
        <w:top w:val="none" w:sz="0" w:space="0" w:color="auto"/>
        <w:left w:val="none" w:sz="0" w:space="0" w:color="auto"/>
        <w:bottom w:val="none" w:sz="0" w:space="0" w:color="auto"/>
        <w:right w:val="none" w:sz="0" w:space="0" w:color="auto"/>
      </w:divBdr>
    </w:div>
    <w:div w:id="1628969772">
      <w:bodyDiv w:val="1"/>
      <w:marLeft w:val="0"/>
      <w:marRight w:val="0"/>
      <w:marTop w:val="0"/>
      <w:marBottom w:val="0"/>
      <w:divBdr>
        <w:top w:val="none" w:sz="0" w:space="0" w:color="auto"/>
        <w:left w:val="none" w:sz="0" w:space="0" w:color="auto"/>
        <w:bottom w:val="none" w:sz="0" w:space="0" w:color="auto"/>
        <w:right w:val="none" w:sz="0" w:space="0" w:color="auto"/>
      </w:divBdr>
    </w:div>
    <w:div w:id="1650356746">
      <w:bodyDiv w:val="1"/>
      <w:marLeft w:val="0"/>
      <w:marRight w:val="0"/>
      <w:marTop w:val="0"/>
      <w:marBottom w:val="0"/>
      <w:divBdr>
        <w:top w:val="none" w:sz="0" w:space="0" w:color="auto"/>
        <w:left w:val="none" w:sz="0" w:space="0" w:color="auto"/>
        <w:bottom w:val="none" w:sz="0" w:space="0" w:color="auto"/>
        <w:right w:val="none" w:sz="0" w:space="0" w:color="auto"/>
      </w:divBdr>
    </w:div>
    <w:div w:id="1655984940">
      <w:bodyDiv w:val="1"/>
      <w:marLeft w:val="0"/>
      <w:marRight w:val="0"/>
      <w:marTop w:val="0"/>
      <w:marBottom w:val="0"/>
      <w:divBdr>
        <w:top w:val="none" w:sz="0" w:space="0" w:color="auto"/>
        <w:left w:val="none" w:sz="0" w:space="0" w:color="auto"/>
        <w:bottom w:val="none" w:sz="0" w:space="0" w:color="auto"/>
        <w:right w:val="none" w:sz="0" w:space="0" w:color="auto"/>
      </w:divBdr>
    </w:div>
    <w:div w:id="1656227426">
      <w:bodyDiv w:val="1"/>
      <w:marLeft w:val="0"/>
      <w:marRight w:val="0"/>
      <w:marTop w:val="0"/>
      <w:marBottom w:val="0"/>
      <w:divBdr>
        <w:top w:val="none" w:sz="0" w:space="0" w:color="auto"/>
        <w:left w:val="none" w:sz="0" w:space="0" w:color="auto"/>
        <w:bottom w:val="none" w:sz="0" w:space="0" w:color="auto"/>
        <w:right w:val="none" w:sz="0" w:space="0" w:color="auto"/>
      </w:divBdr>
      <w:divsChild>
        <w:div w:id="1906138698">
          <w:marLeft w:val="0"/>
          <w:marRight w:val="0"/>
          <w:marTop w:val="0"/>
          <w:marBottom w:val="0"/>
          <w:divBdr>
            <w:top w:val="none" w:sz="0" w:space="0" w:color="auto"/>
            <w:left w:val="none" w:sz="0" w:space="0" w:color="auto"/>
            <w:bottom w:val="none" w:sz="0" w:space="0" w:color="auto"/>
            <w:right w:val="none" w:sz="0" w:space="0" w:color="auto"/>
          </w:divBdr>
          <w:divsChild>
            <w:div w:id="1444347930">
              <w:marLeft w:val="0"/>
              <w:marRight w:val="0"/>
              <w:marTop w:val="0"/>
              <w:marBottom w:val="0"/>
              <w:divBdr>
                <w:top w:val="none" w:sz="0" w:space="0" w:color="auto"/>
                <w:left w:val="none" w:sz="0" w:space="0" w:color="auto"/>
                <w:bottom w:val="none" w:sz="0" w:space="0" w:color="auto"/>
                <w:right w:val="none" w:sz="0" w:space="0" w:color="auto"/>
              </w:divBdr>
              <w:divsChild>
                <w:div w:id="2111049618">
                  <w:marLeft w:val="0"/>
                  <w:marRight w:val="0"/>
                  <w:marTop w:val="0"/>
                  <w:marBottom w:val="0"/>
                  <w:divBdr>
                    <w:top w:val="none" w:sz="0" w:space="0" w:color="auto"/>
                    <w:left w:val="none" w:sz="0" w:space="0" w:color="auto"/>
                    <w:bottom w:val="none" w:sz="0" w:space="0" w:color="auto"/>
                    <w:right w:val="none" w:sz="0" w:space="0" w:color="auto"/>
                  </w:divBdr>
                  <w:divsChild>
                    <w:div w:id="2013333378">
                      <w:marLeft w:val="0"/>
                      <w:marRight w:val="0"/>
                      <w:marTop w:val="0"/>
                      <w:marBottom w:val="0"/>
                      <w:divBdr>
                        <w:top w:val="none" w:sz="0" w:space="0" w:color="auto"/>
                        <w:left w:val="none" w:sz="0" w:space="0" w:color="auto"/>
                        <w:bottom w:val="none" w:sz="0" w:space="0" w:color="auto"/>
                        <w:right w:val="none" w:sz="0" w:space="0" w:color="auto"/>
                      </w:divBdr>
                      <w:divsChild>
                        <w:div w:id="1424111122">
                          <w:marLeft w:val="0"/>
                          <w:marRight w:val="0"/>
                          <w:marTop w:val="0"/>
                          <w:marBottom w:val="0"/>
                          <w:divBdr>
                            <w:top w:val="none" w:sz="0" w:space="0" w:color="auto"/>
                            <w:left w:val="none" w:sz="0" w:space="0" w:color="auto"/>
                            <w:bottom w:val="none" w:sz="0" w:space="0" w:color="auto"/>
                            <w:right w:val="none" w:sz="0" w:space="0" w:color="auto"/>
                          </w:divBdr>
                          <w:divsChild>
                            <w:div w:id="1769158515">
                              <w:marLeft w:val="0"/>
                              <w:marRight w:val="0"/>
                              <w:marTop w:val="0"/>
                              <w:marBottom w:val="0"/>
                              <w:divBdr>
                                <w:top w:val="none" w:sz="0" w:space="0" w:color="auto"/>
                                <w:left w:val="none" w:sz="0" w:space="0" w:color="auto"/>
                                <w:bottom w:val="none" w:sz="0" w:space="0" w:color="auto"/>
                                <w:right w:val="none" w:sz="0" w:space="0" w:color="auto"/>
                              </w:divBdr>
                              <w:divsChild>
                                <w:div w:id="1402017803">
                                  <w:marLeft w:val="0"/>
                                  <w:marRight w:val="0"/>
                                  <w:marTop w:val="0"/>
                                  <w:marBottom w:val="0"/>
                                  <w:divBdr>
                                    <w:top w:val="none" w:sz="0" w:space="0" w:color="auto"/>
                                    <w:left w:val="none" w:sz="0" w:space="0" w:color="auto"/>
                                    <w:bottom w:val="none" w:sz="0" w:space="0" w:color="auto"/>
                                    <w:right w:val="none" w:sz="0" w:space="0" w:color="auto"/>
                                  </w:divBdr>
                                  <w:divsChild>
                                    <w:div w:id="792794552">
                                      <w:marLeft w:val="0"/>
                                      <w:marRight w:val="0"/>
                                      <w:marTop w:val="0"/>
                                      <w:marBottom w:val="0"/>
                                      <w:divBdr>
                                        <w:top w:val="none" w:sz="0" w:space="0" w:color="auto"/>
                                        <w:left w:val="none" w:sz="0" w:space="0" w:color="auto"/>
                                        <w:bottom w:val="none" w:sz="0" w:space="0" w:color="auto"/>
                                        <w:right w:val="none" w:sz="0" w:space="0" w:color="auto"/>
                                      </w:divBdr>
                                      <w:divsChild>
                                        <w:div w:id="730270108">
                                          <w:marLeft w:val="0"/>
                                          <w:marRight w:val="0"/>
                                          <w:marTop w:val="0"/>
                                          <w:marBottom w:val="0"/>
                                          <w:divBdr>
                                            <w:top w:val="none" w:sz="0" w:space="0" w:color="auto"/>
                                            <w:left w:val="none" w:sz="0" w:space="0" w:color="auto"/>
                                            <w:bottom w:val="none" w:sz="0" w:space="0" w:color="auto"/>
                                            <w:right w:val="none" w:sz="0" w:space="0" w:color="auto"/>
                                          </w:divBdr>
                                          <w:divsChild>
                                            <w:div w:id="2135174438">
                                              <w:marLeft w:val="0"/>
                                              <w:marRight w:val="0"/>
                                              <w:marTop w:val="0"/>
                                              <w:marBottom w:val="0"/>
                                              <w:divBdr>
                                                <w:top w:val="none" w:sz="0" w:space="0" w:color="auto"/>
                                                <w:left w:val="none" w:sz="0" w:space="0" w:color="auto"/>
                                                <w:bottom w:val="none" w:sz="0" w:space="0" w:color="auto"/>
                                                <w:right w:val="none" w:sz="0" w:space="0" w:color="auto"/>
                                              </w:divBdr>
                                              <w:divsChild>
                                                <w:div w:id="641891774">
                                                  <w:marLeft w:val="0"/>
                                                  <w:marRight w:val="0"/>
                                                  <w:marTop w:val="0"/>
                                                  <w:marBottom w:val="0"/>
                                                  <w:divBdr>
                                                    <w:top w:val="none" w:sz="0" w:space="0" w:color="auto"/>
                                                    <w:left w:val="none" w:sz="0" w:space="0" w:color="auto"/>
                                                    <w:bottom w:val="none" w:sz="0" w:space="0" w:color="auto"/>
                                                    <w:right w:val="none" w:sz="0" w:space="0" w:color="auto"/>
                                                  </w:divBdr>
                                                  <w:divsChild>
                                                    <w:div w:id="1219590080">
                                                      <w:marLeft w:val="0"/>
                                                      <w:marRight w:val="0"/>
                                                      <w:marTop w:val="0"/>
                                                      <w:marBottom w:val="0"/>
                                                      <w:divBdr>
                                                        <w:top w:val="none" w:sz="0" w:space="0" w:color="auto"/>
                                                        <w:left w:val="none" w:sz="0" w:space="0" w:color="auto"/>
                                                        <w:bottom w:val="none" w:sz="0" w:space="0" w:color="auto"/>
                                                        <w:right w:val="none" w:sz="0" w:space="0" w:color="auto"/>
                                                      </w:divBdr>
                                                      <w:divsChild>
                                                        <w:div w:id="1739017683">
                                                          <w:marLeft w:val="0"/>
                                                          <w:marRight w:val="0"/>
                                                          <w:marTop w:val="0"/>
                                                          <w:marBottom w:val="0"/>
                                                          <w:divBdr>
                                                            <w:top w:val="none" w:sz="0" w:space="0" w:color="auto"/>
                                                            <w:left w:val="none" w:sz="0" w:space="0" w:color="auto"/>
                                                            <w:bottom w:val="none" w:sz="0" w:space="0" w:color="auto"/>
                                                            <w:right w:val="none" w:sz="0" w:space="0" w:color="auto"/>
                                                          </w:divBdr>
                                                          <w:divsChild>
                                                            <w:div w:id="137523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730759150">
      <w:bodyDiv w:val="1"/>
      <w:marLeft w:val="0"/>
      <w:marRight w:val="0"/>
      <w:marTop w:val="0"/>
      <w:marBottom w:val="0"/>
      <w:divBdr>
        <w:top w:val="none" w:sz="0" w:space="0" w:color="auto"/>
        <w:left w:val="none" w:sz="0" w:space="0" w:color="auto"/>
        <w:bottom w:val="none" w:sz="0" w:space="0" w:color="auto"/>
        <w:right w:val="none" w:sz="0" w:space="0" w:color="auto"/>
      </w:divBdr>
    </w:div>
    <w:div w:id="1733500315">
      <w:bodyDiv w:val="1"/>
      <w:marLeft w:val="0"/>
      <w:marRight w:val="0"/>
      <w:marTop w:val="0"/>
      <w:marBottom w:val="0"/>
      <w:divBdr>
        <w:top w:val="none" w:sz="0" w:space="0" w:color="auto"/>
        <w:left w:val="none" w:sz="0" w:space="0" w:color="auto"/>
        <w:bottom w:val="none" w:sz="0" w:space="0" w:color="auto"/>
        <w:right w:val="none" w:sz="0" w:space="0" w:color="auto"/>
      </w:divBdr>
    </w:div>
    <w:div w:id="1752194360">
      <w:bodyDiv w:val="1"/>
      <w:marLeft w:val="0"/>
      <w:marRight w:val="0"/>
      <w:marTop w:val="0"/>
      <w:marBottom w:val="0"/>
      <w:divBdr>
        <w:top w:val="none" w:sz="0" w:space="0" w:color="auto"/>
        <w:left w:val="none" w:sz="0" w:space="0" w:color="auto"/>
        <w:bottom w:val="none" w:sz="0" w:space="0" w:color="auto"/>
        <w:right w:val="none" w:sz="0" w:space="0" w:color="auto"/>
      </w:divBdr>
    </w:div>
    <w:div w:id="1790002843">
      <w:bodyDiv w:val="1"/>
      <w:marLeft w:val="0"/>
      <w:marRight w:val="0"/>
      <w:marTop w:val="0"/>
      <w:marBottom w:val="0"/>
      <w:divBdr>
        <w:top w:val="none" w:sz="0" w:space="0" w:color="auto"/>
        <w:left w:val="none" w:sz="0" w:space="0" w:color="auto"/>
        <w:bottom w:val="none" w:sz="0" w:space="0" w:color="auto"/>
        <w:right w:val="none" w:sz="0" w:space="0" w:color="auto"/>
      </w:divBdr>
    </w:div>
    <w:div w:id="1793668475">
      <w:bodyDiv w:val="1"/>
      <w:marLeft w:val="0"/>
      <w:marRight w:val="0"/>
      <w:marTop w:val="0"/>
      <w:marBottom w:val="0"/>
      <w:divBdr>
        <w:top w:val="none" w:sz="0" w:space="0" w:color="auto"/>
        <w:left w:val="none" w:sz="0" w:space="0" w:color="auto"/>
        <w:bottom w:val="none" w:sz="0" w:space="0" w:color="auto"/>
        <w:right w:val="none" w:sz="0" w:space="0" w:color="auto"/>
      </w:divBdr>
    </w:div>
    <w:div w:id="1817067741">
      <w:bodyDiv w:val="1"/>
      <w:marLeft w:val="0"/>
      <w:marRight w:val="0"/>
      <w:marTop w:val="0"/>
      <w:marBottom w:val="0"/>
      <w:divBdr>
        <w:top w:val="none" w:sz="0" w:space="0" w:color="auto"/>
        <w:left w:val="none" w:sz="0" w:space="0" w:color="auto"/>
        <w:bottom w:val="none" w:sz="0" w:space="0" w:color="auto"/>
        <w:right w:val="none" w:sz="0" w:space="0" w:color="auto"/>
      </w:divBdr>
    </w:div>
    <w:div w:id="1825776062">
      <w:bodyDiv w:val="1"/>
      <w:marLeft w:val="0"/>
      <w:marRight w:val="0"/>
      <w:marTop w:val="0"/>
      <w:marBottom w:val="0"/>
      <w:divBdr>
        <w:top w:val="none" w:sz="0" w:space="0" w:color="auto"/>
        <w:left w:val="none" w:sz="0" w:space="0" w:color="auto"/>
        <w:bottom w:val="none" w:sz="0" w:space="0" w:color="auto"/>
        <w:right w:val="none" w:sz="0" w:space="0" w:color="auto"/>
      </w:divBdr>
    </w:div>
    <w:div w:id="1851142056">
      <w:bodyDiv w:val="1"/>
      <w:marLeft w:val="0"/>
      <w:marRight w:val="0"/>
      <w:marTop w:val="0"/>
      <w:marBottom w:val="0"/>
      <w:divBdr>
        <w:top w:val="none" w:sz="0" w:space="0" w:color="auto"/>
        <w:left w:val="none" w:sz="0" w:space="0" w:color="auto"/>
        <w:bottom w:val="none" w:sz="0" w:space="0" w:color="auto"/>
        <w:right w:val="none" w:sz="0" w:space="0" w:color="auto"/>
      </w:divBdr>
    </w:div>
    <w:div w:id="1896812388">
      <w:bodyDiv w:val="1"/>
      <w:marLeft w:val="0"/>
      <w:marRight w:val="0"/>
      <w:marTop w:val="0"/>
      <w:marBottom w:val="0"/>
      <w:divBdr>
        <w:top w:val="none" w:sz="0" w:space="0" w:color="auto"/>
        <w:left w:val="none" w:sz="0" w:space="0" w:color="auto"/>
        <w:bottom w:val="none" w:sz="0" w:space="0" w:color="auto"/>
        <w:right w:val="none" w:sz="0" w:space="0" w:color="auto"/>
      </w:divBdr>
    </w:div>
    <w:div w:id="1935361935">
      <w:bodyDiv w:val="1"/>
      <w:marLeft w:val="0"/>
      <w:marRight w:val="0"/>
      <w:marTop w:val="0"/>
      <w:marBottom w:val="0"/>
      <w:divBdr>
        <w:top w:val="none" w:sz="0" w:space="0" w:color="auto"/>
        <w:left w:val="none" w:sz="0" w:space="0" w:color="auto"/>
        <w:bottom w:val="none" w:sz="0" w:space="0" w:color="auto"/>
        <w:right w:val="none" w:sz="0" w:space="0" w:color="auto"/>
      </w:divBdr>
    </w:div>
    <w:div w:id="1937857467">
      <w:bodyDiv w:val="1"/>
      <w:marLeft w:val="0"/>
      <w:marRight w:val="0"/>
      <w:marTop w:val="0"/>
      <w:marBottom w:val="0"/>
      <w:divBdr>
        <w:top w:val="none" w:sz="0" w:space="0" w:color="auto"/>
        <w:left w:val="none" w:sz="0" w:space="0" w:color="auto"/>
        <w:bottom w:val="none" w:sz="0" w:space="0" w:color="auto"/>
        <w:right w:val="none" w:sz="0" w:space="0" w:color="auto"/>
      </w:divBdr>
      <w:divsChild>
        <w:div w:id="2015913964">
          <w:marLeft w:val="0"/>
          <w:marRight w:val="0"/>
          <w:marTop w:val="0"/>
          <w:marBottom w:val="0"/>
          <w:divBdr>
            <w:top w:val="none" w:sz="0" w:space="0" w:color="auto"/>
            <w:left w:val="none" w:sz="0" w:space="0" w:color="auto"/>
            <w:bottom w:val="none" w:sz="0" w:space="0" w:color="auto"/>
            <w:right w:val="none" w:sz="0" w:space="0" w:color="auto"/>
          </w:divBdr>
          <w:divsChild>
            <w:div w:id="447965771">
              <w:marLeft w:val="0"/>
              <w:marRight w:val="0"/>
              <w:marTop w:val="0"/>
              <w:marBottom w:val="0"/>
              <w:divBdr>
                <w:top w:val="none" w:sz="0" w:space="0" w:color="auto"/>
                <w:left w:val="none" w:sz="0" w:space="0" w:color="auto"/>
                <w:bottom w:val="none" w:sz="0" w:space="0" w:color="auto"/>
                <w:right w:val="none" w:sz="0" w:space="0" w:color="auto"/>
              </w:divBdr>
              <w:divsChild>
                <w:div w:id="574902959">
                  <w:marLeft w:val="0"/>
                  <w:marRight w:val="0"/>
                  <w:marTop w:val="0"/>
                  <w:marBottom w:val="0"/>
                  <w:divBdr>
                    <w:top w:val="none" w:sz="0" w:space="0" w:color="auto"/>
                    <w:left w:val="none" w:sz="0" w:space="0" w:color="auto"/>
                    <w:bottom w:val="none" w:sz="0" w:space="0" w:color="auto"/>
                    <w:right w:val="none" w:sz="0" w:space="0" w:color="auto"/>
                  </w:divBdr>
                  <w:divsChild>
                    <w:div w:id="400830822">
                      <w:marLeft w:val="0"/>
                      <w:marRight w:val="0"/>
                      <w:marTop w:val="0"/>
                      <w:marBottom w:val="0"/>
                      <w:divBdr>
                        <w:top w:val="none" w:sz="0" w:space="0" w:color="auto"/>
                        <w:left w:val="none" w:sz="0" w:space="0" w:color="auto"/>
                        <w:bottom w:val="none" w:sz="0" w:space="0" w:color="auto"/>
                        <w:right w:val="none" w:sz="0" w:space="0" w:color="auto"/>
                      </w:divBdr>
                      <w:divsChild>
                        <w:div w:id="113066473">
                          <w:marLeft w:val="0"/>
                          <w:marRight w:val="0"/>
                          <w:marTop w:val="0"/>
                          <w:marBottom w:val="0"/>
                          <w:divBdr>
                            <w:top w:val="none" w:sz="0" w:space="0" w:color="auto"/>
                            <w:left w:val="none" w:sz="0" w:space="0" w:color="auto"/>
                            <w:bottom w:val="none" w:sz="0" w:space="0" w:color="auto"/>
                            <w:right w:val="none" w:sz="0" w:space="0" w:color="auto"/>
                          </w:divBdr>
                          <w:divsChild>
                            <w:div w:id="790364844">
                              <w:marLeft w:val="0"/>
                              <w:marRight w:val="0"/>
                              <w:marTop w:val="0"/>
                              <w:marBottom w:val="0"/>
                              <w:divBdr>
                                <w:top w:val="none" w:sz="0" w:space="0" w:color="auto"/>
                                <w:left w:val="none" w:sz="0" w:space="0" w:color="auto"/>
                                <w:bottom w:val="none" w:sz="0" w:space="0" w:color="auto"/>
                                <w:right w:val="none" w:sz="0" w:space="0" w:color="auto"/>
                              </w:divBdr>
                              <w:divsChild>
                                <w:div w:id="1841263912">
                                  <w:marLeft w:val="0"/>
                                  <w:marRight w:val="0"/>
                                  <w:marTop w:val="0"/>
                                  <w:marBottom w:val="0"/>
                                  <w:divBdr>
                                    <w:top w:val="none" w:sz="0" w:space="0" w:color="auto"/>
                                    <w:left w:val="none" w:sz="0" w:space="0" w:color="auto"/>
                                    <w:bottom w:val="none" w:sz="0" w:space="0" w:color="auto"/>
                                    <w:right w:val="none" w:sz="0" w:space="0" w:color="auto"/>
                                  </w:divBdr>
                                  <w:divsChild>
                                    <w:div w:id="1479029483">
                                      <w:marLeft w:val="60"/>
                                      <w:marRight w:val="0"/>
                                      <w:marTop w:val="0"/>
                                      <w:marBottom w:val="0"/>
                                      <w:divBdr>
                                        <w:top w:val="none" w:sz="0" w:space="0" w:color="auto"/>
                                        <w:left w:val="none" w:sz="0" w:space="0" w:color="auto"/>
                                        <w:bottom w:val="none" w:sz="0" w:space="0" w:color="auto"/>
                                        <w:right w:val="none" w:sz="0" w:space="0" w:color="auto"/>
                                      </w:divBdr>
                                      <w:divsChild>
                                        <w:div w:id="503981878">
                                          <w:marLeft w:val="0"/>
                                          <w:marRight w:val="0"/>
                                          <w:marTop w:val="0"/>
                                          <w:marBottom w:val="0"/>
                                          <w:divBdr>
                                            <w:top w:val="none" w:sz="0" w:space="0" w:color="auto"/>
                                            <w:left w:val="none" w:sz="0" w:space="0" w:color="auto"/>
                                            <w:bottom w:val="none" w:sz="0" w:space="0" w:color="auto"/>
                                            <w:right w:val="none" w:sz="0" w:space="0" w:color="auto"/>
                                          </w:divBdr>
                                          <w:divsChild>
                                            <w:div w:id="1561673386">
                                              <w:marLeft w:val="0"/>
                                              <w:marRight w:val="0"/>
                                              <w:marTop w:val="0"/>
                                              <w:marBottom w:val="120"/>
                                              <w:divBdr>
                                                <w:top w:val="single" w:sz="6" w:space="0" w:color="F5F5F5"/>
                                                <w:left w:val="single" w:sz="6" w:space="0" w:color="F5F5F5"/>
                                                <w:bottom w:val="single" w:sz="6" w:space="0" w:color="F5F5F5"/>
                                                <w:right w:val="single" w:sz="6" w:space="0" w:color="F5F5F5"/>
                                              </w:divBdr>
                                              <w:divsChild>
                                                <w:div w:id="17511250">
                                                  <w:marLeft w:val="0"/>
                                                  <w:marRight w:val="0"/>
                                                  <w:marTop w:val="0"/>
                                                  <w:marBottom w:val="0"/>
                                                  <w:divBdr>
                                                    <w:top w:val="none" w:sz="0" w:space="0" w:color="auto"/>
                                                    <w:left w:val="none" w:sz="0" w:space="0" w:color="auto"/>
                                                    <w:bottom w:val="none" w:sz="0" w:space="0" w:color="auto"/>
                                                    <w:right w:val="none" w:sz="0" w:space="0" w:color="auto"/>
                                                  </w:divBdr>
                                                  <w:divsChild>
                                                    <w:div w:id="127095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950577759">
      <w:bodyDiv w:val="1"/>
      <w:marLeft w:val="0"/>
      <w:marRight w:val="0"/>
      <w:marTop w:val="0"/>
      <w:marBottom w:val="0"/>
      <w:divBdr>
        <w:top w:val="none" w:sz="0" w:space="0" w:color="auto"/>
        <w:left w:val="none" w:sz="0" w:space="0" w:color="auto"/>
        <w:bottom w:val="none" w:sz="0" w:space="0" w:color="auto"/>
        <w:right w:val="none" w:sz="0" w:space="0" w:color="auto"/>
      </w:divBdr>
    </w:div>
    <w:div w:id="2027175240">
      <w:bodyDiv w:val="1"/>
      <w:marLeft w:val="0"/>
      <w:marRight w:val="0"/>
      <w:marTop w:val="0"/>
      <w:marBottom w:val="0"/>
      <w:divBdr>
        <w:top w:val="none" w:sz="0" w:space="0" w:color="auto"/>
        <w:left w:val="none" w:sz="0" w:space="0" w:color="auto"/>
        <w:bottom w:val="none" w:sz="0" w:space="0" w:color="auto"/>
        <w:right w:val="none" w:sz="0" w:space="0" w:color="auto"/>
      </w:divBdr>
    </w:div>
    <w:div w:id="2027319052">
      <w:bodyDiv w:val="1"/>
      <w:marLeft w:val="0"/>
      <w:marRight w:val="0"/>
      <w:marTop w:val="0"/>
      <w:marBottom w:val="0"/>
      <w:divBdr>
        <w:top w:val="none" w:sz="0" w:space="0" w:color="auto"/>
        <w:left w:val="none" w:sz="0" w:space="0" w:color="auto"/>
        <w:bottom w:val="none" w:sz="0" w:space="0" w:color="auto"/>
        <w:right w:val="none" w:sz="0" w:space="0" w:color="auto"/>
      </w:divBdr>
      <w:divsChild>
        <w:div w:id="1972126898">
          <w:marLeft w:val="0"/>
          <w:marRight w:val="0"/>
          <w:marTop w:val="0"/>
          <w:marBottom w:val="0"/>
          <w:divBdr>
            <w:top w:val="none" w:sz="0" w:space="0" w:color="auto"/>
            <w:left w:val="none" w:sz="0" w:space="0" w:color="auto"/>
            <w:bottom w:val="none" w:sz="0" w:space="0" w:color="auto"/>
            <w:right w:val="none" w:sz="0" w:space="0" w:color="auto"/>
          </w:divBdr>
          <w:divsChild>
            <w:div w:id="1420717524">
              <w:marLeft w:val="0"/>
              <w:marRight w:val="0"/>
              <w:marTop w:val="0"/>
              <w:marBottom w:val="0"/>
              <w:divBdr>
                <w:top w:val="none" w:sz="0" w:space="0" w:color="auto"/>
                <w:left w:val="none" w:sz="0" w:space="0" w:color="auto"/>
                <w:bottom w:val="none" w:sz="0" w:space="0" w:color="auto"/>
                <w:right w:val="none" w:sz="0" w:space="0" w:color="auto"/>
              </w:divBdr>
              <w:divsChild>
                <w:div w:id="701170704">
                  <w:marLeft w:val="0"/>
                  <w:marRight w:val="0"/>
                  <w:marTop w:val="0"/>
                  <w:marBottom w:val="0"/>
                  <w:divBdr>
                    <w:top w:val="none" w:sz="0" w:space="0" w:color="auto"/>
                    <w:left w:val="none" w:sz="0" w:space="0" w:color="auto"/>
                    <w:bottom w:val="none" w:sz="0" w:space="0" w:color="auto"/>
                    <w:right w:val="none" w:sz="0" w:space="0" w:color="auto"/>
                  </w:divBdr>
                  <w:divsChild>
                    <w:div w:id="398596112">
                      <w:marLeft w:val="0"/>
                      <w:marRight w:val="0"/>
                      <w:marTop w:val="0"/>
                      <w:marBottom w:val="0"/>
                      <w:divBdr>
                        <w:top w:val="none" w:sz="0" w:space="0" w:color="auto"/>
                        <w:left w:val="none" w:sz="0" w:space="0" w:color="auto"/>
                        <w:bottom w:val="none" w:sz="0" w:space="0" w:color="auto"/>
                        <w:right w:val="none" w:sz="0" w:space="0" w:color="auto"/>
                      </w:divBdr>
                      <w:divsChild>
                        <w:div w:id="2100441512">
                          <w:marLeft w:val="0"/>
                          <w:marRight w:val="0"/>
                          <w:marTop w:val="0"/>
                          <w:marBottom w:val="0"/>
                          <w:divBdr>
                            <w:top w:val="none" w:sz="0" w:space="0" w:color="auto"/>
                            <w:left w:val="none" w:sz="0" w:space="0" w:color="auto"/>
                            <w:bottom w:val="none" w:sz="0" w:space="0" w:color="auto"/>
                            <w:right w:val="none" w:sz="0" w:space="0" w:color="auto"/>
                          </w:divBdr>
                          <w:divsChild>
                            <w:div w:id="1984315159">
                              <w:marLeft w:val="0"/>
                              <w:marRight w:val="0"/>
                              <w:marTop w:val="0"/>
                              <w:marBottom w:val="0"/>
                              <w:divBdr>
                                <w:top w:val="none" w:sz="0" w:space="0" w:color="auto"/>
                                <w:left w:val="none" w:sz="0" w:space="0" w:color="auto"/>
                                <w:bottom w:val="none" w:sz="0" w:space="0" w:color="auto"/>
                                <w:right w:val="none" w:sz="0" w:space="0" w:color="auto"/>
                              </w:divBdr>
                              <w:divsChild>
                                <w:div w:id="27292970">
                                  <w:marLeft w:val="0"/>
                                  <w:marRight w:val="0"/>
                                  <w:marTop w:val="0"/>
                                  <w:marBottom w:val="0"/>
                                  <w:divBdr>
                                    <w:top w:val="none" w:sz="0" w:space="0" w:color="auto"/>
                                    <w:left w:val="none" w:sz="0" w:space="0" w:color="auto"/>
                                    <w:bottom w:val="none" w:sz="0" w:space="0" w:color="auto"/>
                                    <w:right w:val="none" w:sz="0" w:space="0" w:color="auto"/>
                                  </w:divBdr>
                                  <w:divsChild>
                                    <w:div w:id="1269891512">
                                      <w:marLeft w:val="0"/>
                                      <w:marRight w:val="0"/>
                                      <w:marTop w:val="0"/>
                                      <w:marBottom w:val="0"/>
                                      <w:divBdr>
                                        <w:top w:val="none" w:sz="0" w:space="0" w:color="auto"/>
                                        <w:left w:val="none" w:sz="0" w:space="0" w:color="auto"/>
                                        <w:bottom w:val="none" w:sz="0" w:space="0" w:color="auto"/>
                                        <w:right w:val="none" w:sz="0" w:space="0" w:color="auto"/>
                                      </w:divBdr>
                                      <w:divsChild>
                                        <w:div w:id="1443265833">
                                          <w:marLeft w:val="0"/>
                                          <w:marRight w:val="0"/>
                                          <w:marTop w:val="0"/>
                                          <w:marBottom w:val="0"/>
                                          <w:divBdr>
                                            <w:top w:val="none" w:sz="0" w:space="0" w:color="auto"/>
                                            <w:left w:val="none" w:sz="0" w:space="0" w:color="auto"/>
                                            <w:bottom w:val="none" w:sz="0" w:space="0" w:color="auto"/>
                                            <w:right w:val="none" w:sz="0" w:space="0" w:color="auto"/>
                                          </w:divBdr>
                                          <w:divsChild>
                                            <w:div w:id="1405109672">
                                              <w:marLeft w:val="0"/>
                                              <w:marRight w:val="0"/>
                                              <w:marTop w:val="0"/>
                                              <w:marBottom w:val="0"/>
                                              <w:divBdr>
                                                <w:top w:val="none" w:sz="0" w:space="0" w:color="auto"/>
                                                <w:left w:val="none" w:sz="0" w:space="0" w:color="auto"/>
                                                <w:bottom w:val="none" w:sz="0" w:space="0" w:color="auto"/>
                                                <w:right w:val="none" w:sz="0" w:space="0" w:color="auto"/>
                                              </w:divBdr>
                                              <w:divsChild>
                                                <w:div w:id="257493465">
                                                  <w:marLeft w:val="0"/>
                                                  <w:marRight w:val="0"/>
                                                  <w:marTop w:val="0"/>
                                                  <w:marBottom w:val="0"/>
                                                  <w:divBdr>
                                                    <w:top w:val="none" w:sz="0" w:space="0" w:color="auto"/>
                                                    <w:left w:val="none" w:sz="0" w:space="0" w:color="auto"/>
                                                    <w:bottom w:val="none" w:sz="0" w:space="0" w:color="auto"/>
                                                    <w:right w:val="none" w:sz="0" w:space="0" w:color="auto"/>
                                                  </w:divBdr>
                                                  <w:divsChild>
                                                    <w:div w:id="500970140">
                                                      <w:marLeft w:val="0"/>
                                                      <w:marRight w:val="0"/>
                                                      <w:marTop w:val="0"/>
                                                      <w:marBottom w:val="0"/>
                                                      <w:divBdr>
                                                        <w:top w:val="none" w:sz="0" w:space="0" w:color="auto"/>
                                                        <w:left w:val="none" w:sz="0" w:space="0" w:color="auto"/>
                                                        <w:bottom w:val="none" w:sz="0" w:space="0" w:color="auto"/>
                                                        <w:right w:val="none" w:sz="0" w:space="0" w:color="auto"/>
                                                      </w:divBdr>
                                                      <w:divsChild>
                                                        <w:div w:id="1631667569">
                                                          <w:marLeft w:val="0"/>
                                                          <w:marRight w:val="0"/>
                                                          <w:marTop w:val="0"/>
                                                          <w:marBottom w:val="0"/>
                                                          <w:divBdr>
                                                            <w:top w:val="none" w:sz="0" w:space="0" w:color="auto"/>
                                                            <w:left w:val="none" w:sz="0" w:space="0" w:color="auto"/>
                                                            <w:bottom w:val="none" w:sz="0" w:space="0" w:color="auto"/>
                                                            <w:right w:val="none" w:sz="0" w:space="0" w:color="auto"/>
                                                          </w:divBdr>
                                                          <w:divsChild>
                                                            <w:div w:id="441073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040743346">
      <w:bodyDiv w:val="1"/>
      <w:marLeft w:val="0"/>
      <w:marRight w:val="0"/>
      <w:marTop w:val="0"/>
      <w:marBottom w:val="0"/>
      <w:divBdr>
        <w:top w:val="none" w:sz="0" w:space="0" w:color="auto"/>
        <w:left w:val="none" w:sz="0" w:space="0" w:color="auto"/>
        <w:bottom w:val="none" w:sz="0" w:space="0" w:color="auto"/>
        <w:right w:val="none" w:sz="0" w:space="0" w:color="auto"/>
      </w:divBdr>
    </w:div>
    <w:div w:id="2126272531">
      <w:bodyDiv w:val="1"/>
      <w:marLeft w:val="0"/>
      <w:marRight w:val="0"/>
      <w:marTop w:val="0"/>
      <w:marBottom w:val="0"/>
      <w:divBdr>
        <w:top w:val="none" w:sz="0" w:space="0" w:color="auto"/>
        <w:left w:val="none" w:sz="0" w:space="0" w:color="auto"/>
        <w:bottom w:val="none" w:sz="0" w:space="0" w:color="auto"/>
        <w:right w:val="none" w:sz="0" w:space="0" w:color="auto"/>
      </w:divBdr>
      <w:divsChild>
        <w:div w:id="141388394">
          <w:marLeft w:val="0"/>
          <w:marRight w:val="0"/>
          <w:marTop w:val="0"/>
          <w:marBottom w:val="0"/>
          <w:divBdr>
            <w:top w:val="none" w:sz="0" w:space="0" w:color="auto"/>
            <w:left w:val="none" w:sz="0" w:space="0" w:color="auto"/>
            <w:bottom w:val="none" w:sz="0" w:space="0" w:color="auto"/>
            <w:right w:val="none" w:sz="0" w:space="0" w:color="auto"/>
          </w:divBdr>
          <w:divsChild>
            <w:div w:id="1918710220">
              <w:marLeft w:val="0"/>
              <w:marRight w:val="0"/>
              <w:marTop w:val="0"/>
              <w:marBottom w:val="0"/>
              <w:divBdr>
                <w:top w:val="none" w:sz="0" w:space="0" w:color="auto"/>
                <w:left w:val="none" w:sz="0" w:space="0" w:color="auto"/>
                <w:bottom w:val="none" w:sz="0" w:space="0" w:color="auto"/>
                <w:right w:val="none" w:sz="0" w:space="0" w:color="auto"/>
              </w:divBdr>
              <w:divsChild>
                <w:div w:id="289018864">
                  <w:marLeft w:val="0"/>
                  <w:marRight w:val="0"/>
                  <w:marTop w:val="0"/>
                  <w:marBottom w:val="0"/>
                  <w:divBdr>
                    <w:top w:val="none" w:sz="0" w:space="0" w:color="auto"/>
                    <w:left w:val="none" w:sz="0" w:space="0" w:color="auto"/>
                    <w:bottom w:val="none" w:sz="0" w:space="0" w:color="auto"/>
                    <w:right w:val="none" w:sz="0" w:space="0" w:color="auto"/>
                  </w:divBdr>
                  <w:divsChild>
                    <w:div w:id="478695593">
                      <w:marLeft w:val="0"/>
                      <w:marRight w:val="0"/>
                      <w:marTop w:val="0"/>
                      <w:marBottom w:val="0"/>
                      <w:divBdr>
                        <w:top w:val="none" w:sz="0" w:space="0" w:color="auto"/>
                        <w:left w:val="none" w:sz="0" w:space="0" w:color="auto"/>
                        <w:bottom w:val="none" w:sz="0" w:space="0" w:color="auto"/>
                        <w:right w:val="none" w:sz="0" w:space="0" w:color="auto"/>
                      </w:divBdr>
                      <w:divsChild>
                        <w:div w:id="1076978092">
                          <w:marLeft w:val="0"/>
                          <w:marRight w:val="0"/>
                          <w:marTop w:val="0"/>
                          <w:marBottom w:val="0"/>
                          <w:divBdr>
                            <w:top w:val="none" w:sz="0" w:space="0" w:color="auto"/>
                            <w:left w:val="none" w:sz="0" w:space="0" w:color="auto"/>
                            <w:bottom w:val="none" w:sz="0" w:space="0" w:color="auto"/>
                            <w:right w:val="none" w:sz="0" w:space="0" w:color="auto"/>
                          </w:divBdr>
                          <w:divsChild>
                            <w:div w:id="1082071951">
                              <w:marLeft w:val="0"/>
                              <w:marRight w:val="0"/>
                              <w:marTop w:val="0"/>
                              <w:marBottom w:val="0"/>
                              <w:divBdr>
                                <w:top w:val="none" w:sz="0" w:space="0" w:color="auto"/>
                                <w:left w:val="none" w:sz="0" w:space="0" w:color="auto"/>
                                <w:bottom w:val="none" w:sz="0" w:space="0" w:color="auto"/>
                                <w:right w:val="none" w:sz="0" w:space="0" w:color="auto"/>
                              </w:divBdr>
                              <w:divsChild>
                                <w:div w:id="852305437">
                                  <w:marLeft w:val="0"/>
                                  <w:marRight w:val="0"/>
                                  <w:marTop w:val="0"/>
                                  <w:marBottom w:val="0"/>
                                  <w:divBdr>
                                    <w:top w:val="none" w:sz="0" w:space="0" w:color="auto"/>
                                    <w:left w:val="none" w:sz="0" w:space="0" w:color="auto"/>
                                    <w:bottom w:val="none" w:sz="0" w:space="0" w:color="auto"/>
                                    <w:right w:val="none" w:sz="0" w:space="0" w:color="auto"/>
                                  </w:divBdr>
                                  <w:divsChild>
                                    <w:div w:id="1910924830">
                                      <w:marLeft w:val="0"/>
                                      <w:marRight w:val="0"/>
                                      <w:marTop w:val="0"/>
                                      <w:marBottom w:val="0"/>
                                      <w:divBdr>
                                        <w:top w:val="none" w:sz="0" w:space="0" w:color="auto"/>
                                        <w:left w:val="none" w:sz="0" w:space="0" w:color="auto"/>
                                        <w:bottom w:val="none" w:sz="0" w:space="0" w:color="auto"/>
                                        <w:right w:val="none" w:sz="0" w:space="0" w:color="auto"/>
                                      </w:divBdr>
                                      <w:divsChild>
                                        <w:div w:id="1950043985">
                                          <w:marLeft w:val="0"/>
                                          <w:marRight w:val="0"/>
                                          <w:marTop w:val="0"/>
                                          <w:marBottom w:val="0"/>
                                          <w:divBdr>
                                            <w:top w:val="none" w:sz="0" w:space="0" w:color="auto"/>
                                            <w:left w:val="none" w:sz="0" w:space="0" w:color="auto"/>
                                            <w:bottom w:val="none" w:sz="0" w:space="0" w:color="auto"/>
                                            <w:right w:val="none" w:sz="0" w:space="0" w:color="auto"/>
                                          </w:divBdr>
                                          <w:divsChild>
                                            <w:div w:id="557664301">
                                              <w:marLeft w:val="0"/>
                                              <w:marRight w:val="0"/>
                                              <w:marTop w:val="0"/>
                                              <w:marBottom w:val="0"/>
                                              <w:divBdr>
                                                <w:top w:val="none" w:sz="0" w:space="0" w:color="auto"/>
                                                <w:left w:val="none" w:sz="0" w:space="0" w:color="auto"/>
                                                <w:bottom w:val="none" w:sz="0" w:space="0" w:color="auto"/>
                                                <w:right w:val="none" w:sz="0" w:space="0" w:color="auto"/>
                                              </w:divBdr>
                                              <w:divsChild>
                                                <w:div w:id="75590621">
                                                  <w:marLeft w:val="0"/>
                                                  <w:marRight w:val="0"/>
                                                  <w:marTop w:val="0"/>
                                                  <w:marBottom w:val="0"/>
                                                  <w:divBdr>
                                                    <w:top w:val="none" w:sz="0" w:space="0" w:color="auto"/>
                                                    <w:left w:val="none" w:sz="0" w:space="0" w:color="auto"/>
                                                    <w:bottom w:val="none" w:sz="0" w:space="0" w:color="auto"/>
                                                    <w:right w:val="none" w:sz="0" w:space="0" w:color="auto"/>
                                                  </w:divBdr>
                                                  <w:divsChild>
                                                    <w:div w:id="1551570095">
                                                      <w:marLeft w:val="0"/>
                                                      <w:marRight w:val="0"/>
                                                      <w:marTop w:val="0"/>
                                                      <w:marBottom w:val="0"/>
                                                      <w:divBdr>
                                                        <w:top w:val="none" w:sz="0" w:space="0" w:color="auto"/>
                                                        <w:left w:val="none" w:sz="0" w:space="0" w:color="auto"/>
                                                        <w:bottom w:val="none" w:sz="0" w:space="0" w:color="auto"/>
                                                        <w:right w:val="none" w:sz="0" w:space="0" w:color="auto"/>
                                                      </w:divBdr>
                                                      <w:divsChild>
                                                        <w:div w:id="574124906">
                                                          <w:marLeft w:val="0"/>
                                                          <w:marRight w:val="0"/>
                                                          <w:marTop w:val="0"/>
                                                          <w:marBottom w:val="0"/>
                                                          <w:divBdr>
                                                            <w:top w:val="none" w:sz="0" w:space="0" w:color="auto"/>
                                                            <w:left w:val="none" w:sz="0" w:space="0" w:color="auto"/>
                                                            <w:bottom w:val="none" w:sz="0" w:space="0" w:color="auto"/>
                                                            <w:right w:val="none" w:sz="0" w:space="0" w:color="auto"/>
                                                          </w:divBdr>
                                                          <w:divsChild>
                                                            <w:div w:id="1423794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
  <w:optimizeForBrowser/>
  <w:relyOnVML/>
  <w:allowPNG/>
</w:webSettings>
</file>

<file path=word/_rels/comments.xml.rels><?xml version="1.0" encoding="UTF-8" standalone="yes"?>
<Relationships xmlns="http://schemas.openxmlformats.org/package/2006/relationships"><Relationship Id="rId2" Type="http://schemas.openxmlformats.org/officeDocument/2006/relationships/image" Target="media/image59.jpeg"/><Relationship Id="rId1" Type="http://schemas.openxmlformats.org/officeDocument/2006/relationships/image" Target="media/image58.jpeg"/></Relationships>
</file>

<file path=word/_rels/document.xml.rels><?xml version="1.0" encoding="UTF-8" standalone="yes"?>
<Relationships xmlns="http://schemas.openxmlformats.org/package/2006/relationships"><Relationship Id="rId117" Type="http://schemas.openxmlformats.org/officeDocument/2006/relationships/image" Target="media/image85.png"/><Relationship Id="rId21" Type="http://schemas.openxmlformats.org/officeDocument/2006/relationships/hyperlink" Target="https://www.renesas.com/contact/" TargetMode="External"/><Relationship Id="rId42" Type="http://schemas.openxmlformats.org/officeDocument/2006/relationships/image" Target="media/image13.png"/><Relationship Id="rId47" Type="http://schemas.openxmlformats.org/officeDocument/2006/relationships/image" Target="media/image18.png"/><Relationship Id="rId63" Type="http://schemas.openxmlformats.org/officeDocument/2006/relationships/image" Target="media/image34.png"/><Relationship Id="rId68" Type="http://schemas.openxmlformats.org/officeDocument/2006/relationships/image" Target="media/image39.png"/><Relationship Id="rId84" Type="http://schemas.openxmlformats.org/officeDocument/2006/relationships/image" Target="media/image55.png"/><Relationship Id="rId89" Type="http://schemas.openxmlformats.org/officeDocument/2006/relationships/image" Target="media/image62.png"/><Relationship Id="rId112" Type="http://schemas.openxmlformats.org/officeDocument/2006/relationships/image" Target="media/image80.png"/><Relationship Id="rId16" Type="http://schemas.openxmlformats.org/officeDocument/2006/relationships/header" Target="header3.xml"/><Relationship Id="rId107" Type="http://schemas.openxmlformats.org/officeDocument/2006/relationships/image" Target="media/image75.png"/><Relationship Id="rId11" Type="http://schemas.openxmlformats.org/officeDocument/2006/relationships/image" Target="media/image1.emf"/><Relationship Id="rId32" Type="http://schemas.openxmlformats.org/officeDocument/2006/relationships/footer" Target="footer6.xml"/><Relationship Id="rId37" Type="http://schemas.openxmlformats.org/officeDocument/2006/relationships/image" Target="media/image9.png"/><Relationship Id="rId53" Type="http://schemas.openxmlformats.org/officeDocument/2006/relationships/image" Target="media/image24.png"/><Relationship Id="rId58" Type="http://schemas.openxmlformats.org/officeDocument/2006/relationships/image" Target="media/image29.png"/><Relationship Id="rId74" Type="http://schemas.openxmlformats.org/officeDocument/2006/relationships/image" Target="media/image45.PNG"/><Relationship Id="rId79" Type="http://schemas.openxmlformats.org/officeDocument/2006/relationships/image" Target="media/image50.png"/><Relationship Id="rId102" Type="http://schemas.openxmlformats.org/officeDocument/2006/relationships/image" Target="media/image71.png"/><Relationship Id="rId123" Type="http://schemas.openxmlformats.org/officeDocument/2006/relationships/header" Target="header9.xml"/><Relationship Id="rId128" Type="http://schemas.microsoft.com/office/2011/relationships/people" Target="people.xml"/><Relationship Id="rId5" Type="http://schemas.openxmlformats.org/officeDocument/2006/relationships/numbering" Target="numbering.xml"/><Relationship Id="rId90" Type="http://schemas.openxmlformats.org/officeDocument/2006/relationships/image" Target="media/image63.png"/><Relationship Id="rId95" Type="http://schemas.openxmlformats.org/officeDocument/2006/relationships/image" Target="media/image66.png"/><Relationship Id="rId22" Type="http://schemas.openxmlformats.org/officeDocument/2006/relationships/footer" Target="footer4.xml"/><Relationship Id="rId27" Type="http://schemas.openxmlformats.org/officeDocument/2006/relationships/comments" Target="comments.xml"/><Relationship Id="rId43" Type="http://schemas.openxmlformats.org/officeDocument/2006/relationships/image" Target="media/image14.png"/><Relationship Id="rId48" Type="http://schemas.openxmlformats.org/officeDocument/2006/relationships/image" Target="media/image19.png"/><Relationship Id="rId64" Type="http://schemas.openxmlformats.org/officeDocument/2006/relationships/image" Target="media/image35.png"/><Relationship Id="rId69" Type="http://schemas.openxmlformats.org/officeDocument/2006/relationships/image" Target="media/image40.png"/><Relationship Id="rId113" Type="http://schemas.openxmlformats.org/officeDocument/2006/relationships/image" Target="media/image81.png"/><Relationship Id="rId118" Type="http://schemas.openxmlformats.org/officeDocument/2006/relationships/image" Target="media/image86.png"/><Relationship Id="rId80" Type="http://schemas.openxmlformats.org/officeDocument/2006/relationships/image" Target="media/image51.png"/><Relationship Id="rId85" Type="http://schemas.openxmlformats.org/officeDocument/2006/relationships/image" Target="media/image56.png"/><Relationship Id="rId12" Type="http://schemas.openxmlformats.org/officeDocument/2006/relationships/header" Target="header1.xml"/><Relationship Id="rId17" Type="http://schemas.openxmlformats.org/officeDocument/2006/relationships/footer" Target="footer3.xml"/><Relationship Id="rId33" Type="http://schemas.openxmlformats.org/officeDocument/2006/relationships/image" Target="media/image5.png"/><Relationship Id="rId38" Type="http://schemas.openxmlformats.org/officeDocument/2006/relationships/header" Target="header5.xml"/><Relationship Id="rId59" Type="http://schemas.openxmlformats.org/officeDocument/2006/relationships/image" Target="media/image30.png"/><Relationship Id="rId103" Type="http://schemas.openxmlformats.org/officeDocument/2006/relationships/image" Target="media/image700.png"/><Relationship Id="rId108" Type="http://schemas.openxmlformats.org/officeDocument/2006/relationships/image" Target="media/image76.png"/><Relationship Id="rId124" Type="http://schemas.openxmlformats.org/officeDocument/2006/relationships/header" Target="header10.xml"/><Relationship Id="rId129" Type="http://schemas.openxmlformats.org/officeDocument/2006/relationships/theme" Target="theme/theme1.xml"/><Relationship Id="rId54" Type="http://schemas.openxmlformats.org/officeDocument/2006/relationships/image" Target="media/image25.png"/><Relationship Id="rId70" Type="http://schemas.openxmlformats.org/officeDocument/2006/relationships/image" Target="media/image41.png"/><Relationship Id="rId75" Type="http://schemas.openxmlformats.org/officeDocument/2006/relationships/image" Target="media/image46.png"/><Relationship Id="rId91" Type="http://schemas.openxmlformats.org/officeDocument/2006/relationships/image" Target="media/image270.PNG"/><Relationship Id="rId96" Type="http://schemas.openxmlformats.org/officeDocument/2006/relationships/image" Target="media/image67.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footer" Target="footer5.xml"/><Relationship Id="rId28" Type="http://schemas.microsoft.com/office/2011/relationships/commentsExtended" Target="commentsExtended.xml"/><Relationship Id="rId49" Type="http://schemas.openxmlformats.org/officeDocument/2006/relationships/image" Target="media/image20.png"/><Relationship Id="rId114" Type="http://schemas.openxmlformats.org/officeDocument/2006/relationships/image" Target="media/image82.png"/><Relationship Id="rId119" Type="http://schemas.openxmlformats.org/officeDocument/2006/relationships/header" Target="header6.xml"/><Relationship Id="rId44" Type="http://schemas.openxmlformats.org/officeDocument/2006/relationships/image" Target="media/image15.png"/><Relationship Id="rId60" Type="http://schemas.openxmlformats.org/officeDocument/2006/relationships/image" Target="media/image31.png"/><Relationship Id="rId65" Type="http://schemas.openxmlformats.org/officeDocument/2006/relationships/image" Target="media/image36.png"/><Relationship Id="rId81" Type="http://schemas.openxmlformats.org/officeDocument/2006/relationships/image" Target="media/image52.png"/><Relationship Id="rId86" Type="http://schemas.openxmlformats.org/officeDocument/2006/relationships/image" Target="media/image57.PNG"/><Relationship Id="rId13" Type="http://schemas.openxmlformats.org/officeDocument/2006/relationships/header" Target="header2.xml"/><Relationship Id="rId18" Type="http://schemas.openxmlformats.org/officeDocument/2006/relationships/hyperlink" Target="http://www.renesas.com" TargetMode="External"/><Relationship Id="rId39" Type="http://schemas.openxmlformats.org/officeDocument/2006/relationships/image" Target="media/image10.png"/><Relationship Id="rId109" Type="http://schemas.openxmlformats.org/officeDocument/2006/relationships/image" Target="media/image77.png"/><Relationship Id="rId34" Type="http://schemas.openxmlformats.org/officeDocument/2006/relationships/image" Target="media/image6.png"/><Relationship Id="rId50" Type="http://schemas.openxmlformats.org/officeDocument/2006/relationships/image" Target="media/image21.png"/><Relationship Id="rId55" Type="http://schemas.openxmlformats.org/officeDocument/2006/relationships/image" Target="media/image26.png"/><Relationship Id="rId76" Type="http://schemas.openxmlformats.org/officeDocument/2006/relationships/image" Target="media/image47.png"/><Relationship Id="rId97" Type="http://schemas.openxmlformats.org/officeDocument/2006/relationships/image" Target="media/image68.png"/><Relationship Id="rId104" Type="http://schemas.openxmlformats.org/officeDocument/2006/relationships/image" Target="media/image72.png"/><Relationship Id="rId120" Type="http://schemas.openxmlformats.org/officeDocument/2006/relationships/image" Target="media/image87.png"/><Relationship Id="rId125" Type="http://schemas.openxmlformats.org/officeDocument/2006/relationships/image" Target="media/image88.wmf"/><Relationship Id="rId7" Type="http://schemas.openxmlformats.org/officeDocument/2006/relationships/settings" Target="settings.xml"/><Relationship Id="rId71" Type="http://schemas.openxmlformats.org/officeDocument/2006/relationships/image" Target="media/image42.png"/><Relationship Id="rId92" Type="http://schemas.openxmlformats.org/officeDocument/2006/relationships/image" Target="media/image280.png"/><Relationship Id="rId2" Type="http://schemas.openxmlformats.org/officeDocument/2006/relationships/customXml" Target="../customXml/item2.xml"/><Relationship Id="rId29" Type="http://schemas.microsoft.com/office/2016/09/relationships/commentsIds" Target="commentsIds.xml"/><Relationship Id="rId24" Type="http://schemas.openxmlformats.org/officeDocument/2006/relationships/image" Target="media/image2.png"/><Relationship Id="rId40" Type="http://schemas.openxmlformats.org/officeDocument/2006/relationships/image" Target="media/image11.png"/><Relationship Id="rId45" Type="http://schemas.openxmlformats.org/officeDocument/2006/relationships/image" Target="media/image16.png"/><Relationship Id="rId66" Type="http://schemas.openxmlformats.org/officeDocument/2006/relationships/image" Target="media/image37.png"/><Relationship Id="rId87" Type="http://schemas.openxmlformats.org/officeDocument/2006/relationships/image" Target="media/image60.PNG"/><Relationship Id="rId110" Type="http://schemas.openxmlformats.org/officeDocument/2006/relationships/image" Target="media/image78.png"/><Relationship Id="rId115" Type="http://schemas.openxmlformats.org/officeDocument/2006/relationships/image" Target="media/image83.png"/><Relationship Id="rId61" Type="http://schemas.openxmlformats.org/officeDocument/2006/relationships/image" Target="media/image32.png"/><Relationship Id="rId82" Type="http://schemas.openxmlformats.org/officeDocument/2006/relationships/image" Target="media/image53.png"/><Relationship Id="rId19" Type="http://schemas.openxmlformats.org/officeDocument/2006/relationships/hyperlink" Target="http://www.renesas.com" TargetMode="External"/><Relationship Id="rId14" Type="http://schemas.openxmlformats.org/officeDocument/2006/relationships/footer" Target="footer1.xml"/><Relationship Id="rId30" Type="http://schemas.microsoft.com/office/2018/08/relationships/commentsExtensible" Target="commentsExtensible.xml"/><Relationship Id="rId35" Type="http://schemas.openxmlformats.org/officeDocument/2006/relationships/image" Target="media/image7.png"/><Relationship Id="rId56" Type="http://schemas.openxmlformats.org/officeDocument/2006/relationships/image" Target="media/image27.png"/><Relationship Id="rId77" Type="http://schemas.openxmlformats.org/officeDocument/2006/relationships/image" Target="media/image48.PNG"/><Relationship Id="rId100" Type="http://schemas.openxmlformats.org/officeDocument/2006/relationships/image" Target="media/image670.png"/><Relationship Id="rId105" Type="http://schemas.openxmlformats.org/officeDocument/2006/relationships/image" Target="media/image73.png"/><Relationship Id="rId126" Type="http://schemas.openxmlformats.org/officeDocument/2006/relationships/image" Target="media/image89.jpeg"/><Relationship Id="rId8" Type="http://schemas.openxmlformats.org/officeDocument/2006/relationships/webSettings" Target="webSettings.xml"/><Relationship Id="rId51" Type="http://schemas.openxmlformats.org/officeDocument/2006/relationships/image" Target="media/image22.png"/><Relationship Id="rId72" Type="http://schemas.openxmlformats.org/officeDocument/2006/relationships/image" Target="media/image43.png"/><Relationship Id="rId93" Type="http://schemas.openxmlformats.org/officeDocument/2006/relationships/image" Target="media/image64.png"/><Relationship Id="rId98" Type="http://schemas.openxmlformats.org/officeDocument/2006/relationships/image" Target="media/image69.png"/><Relationship Id="rId121" Type="http://schemas.openxmlformats.org/officeDocument/2006/relationships/header" Target="header7.xml"/><Relationship Id="rId3" Type="http://schemas.openxmlformats.org/officeDocument/2006/relationships/customXml" Target="../customXml/item3.xml"/><Relationship Id="rId25" Type="http://schemas.openxmlformats.org/officeDocument/2006/relationships/image" Target="media/image3.png"/><Relationship Id="rId46" Type="http://schemas.openxmlformats.org/officeDocument/2006/relationships/image" Target="media/image17.png"/><Relationship Id="rId67" Type="http://schemas.openxmlformats.org/officeDocument/2006/relationships/image" Target="media/image38.png"/><Relationship Id="rId116" Type="http://schemas.openxmlformats.org/officeDocument/2006/relationships/image" Target="media/image84.png"/><Relationship Id="rId20" Type="http://schemas.openxmlformats.org/officeDocument/2006/relationships/hyperlink" Target="https://www.renesas.com/" TargetMode="External"/><Relationship Id="rId41" Type="http://schemas.openxmlformats.org/officeDocument/2006/relationships/image" Target="media/image12.png"/><Relationship Id="rId62" Type="http://schemas.openxmlformats.org/officeDocument/2006/relationships/image" Target="media/image33.png"/><Relationship Id="rId83" Type="http://schemas.openxmlformats.org/officeDocument/2006/relationships/image" Target="media/image54.png"/><Relationship Id="rId88" Type="http://schemas.openxmlformats.org/officeDocument/2006/relationships/image" Target="media/image61.png"/><Relationship Id="rId111" Type="http://schemas.openxmlformats.org/officeDocument/2006/relationships/image" Target="media/image79.png"/><Relationship Id="rId15" Type="http://schemas.openxmlformats.org/officeDocument/2006/relationships/footer" Target="footer2.xml"/><Relationship Id="rId36" Type="http://schemas.openxmlformats.org/officeDocument/2006/relationships/image" Target="media/image8.png"/><Relationship Id="rId57" Type="http://schemas.openxmlformats.org/officeDocument/2006/relationships/image" Target="media/image28.png"/><Relationship Id="rId106" Type="http://schemas.openxmlformats.org/officeDocument/2006/relationships/image" Target="media/image74.png"/><Relationship Id="rId127" Type="http://schemas.openxmlformats.org/officeDocument/2006/relationships/fontTable" Target="fontTable.xml"/><Relationship Id="rId10" Type="http://schemas.openxmlformats.org/officeDocument/2006/relationships/endnotes" Target="endnotes.xml"/><Relationship Id="rId31" Type="http://schemas.openxmlformats.org/officeDocument/2006/relationships/header" Target="header4.xml"/><Relationship Id="rId52" Type="http://schemas.openxmlformats.org/officeDocument/2006/relationships/image" Target="media/image23.png"/><Relationship Id="rId73" Type="http://schemas.openxmlformats.org/officeDocument/2006/relationships/image" Target="media/image44.PNG"/><Relationship Id="rId78" Type="http://schemas.openxmlformats.org/officeDocument/2006/relationships/image" Target="media/image49.png"/><Relationship Id="rId94" Type="http://schemas.openxmlformats.org/officeDocument/2006/relationships/image" Target="media/image65.png"/><Relationship Id="rId99" Type="http://schemas.openxmlformats.org/officeDocument/2006/relationships/image" Target="media/image70.png"/><Relationship Id="rId101" Type="http://schemas.openxmlformats.org/officeDocument/2006/relationships/image" Target="media/image680.png"/><Relationship Id="rId122" Type="http://schemas.openxmlformats.org/officeDocument/2006/relationships/header" Target="header8.xml"/><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4.png"/></Relationships>
</file>

<file path=word/_rels/footer6.xml.rels><?xml version="1.0" encoding="UTF-8" standalone="yes"?>
<Relationships xmlns="http://schemas.openxmlformats.org/package/2006/relationships"><Relationship Id="rId1" Type="http://schemas.openxmlformats.org/officeDocument/2006/relationships/image" Target="media/image1.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ct:contentTypeSchema xmlns:ct="http://schemas.microsoft.com/office/2006/metadata/contentType" xmlns:ma="http://schemas.microsoft.com/office/2006/metadata/properties/metaAttributes" ct:_="" ma:_="" ma:contentTypeName="Document" ma:contentTypeID="0x010100DC72843A283BFB4D94AA81876C5552E8" ma:contentTypeVersion="12" ma:contentTypeDescription="Create a new document." ma:contentTypeScope="" ma:versionID="5086f3887d92965e957b080de44625a0">
  <xsd:schema xmlns:xsd="http://www.w3.org/2001/XMLSchema" xmlns:xs="http://www.w3.org/2001/XMLSchema" xmlns:p="http://schemas.microsoft.com/office/2006/metadata/properties" xmlns:ns2="d43d7271-fb35-44bb-acfe-917891ee06fc" xmlns:ns3="c398776f-97a6-4bff-9353-c4bb00d4e3da" targetNamespace="http://schemas.microsoft.com/office/2006/metadata/properties" ma:root="true" ma:fieldsID="64595cfbb92449a8d01a45d1d19b53fe" ns2:_="" ns3:_="">
    <xsd:import namespace="d43d7271-fb35-44bb-acfe-917891ee06fc"/>
    <xsd:import namespace="c398776f-97a6-4bff-9353-c4bb00d4e3da"/>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GenerationTime" minOccurs="0"/>
                <xsd:element ref="ns2:MediaServiceEventHashCode" minOccurs="0"/>
                <xsd:element ref="ns2:MediaServiceOCR" minOccurs="0"/>
                <xsd:element ref="ns2:MediaServiceDateTaken" minOccurs="0"/>
                <xsd:element ref="ns2:MediaLengthInSeconds" minOccurs="0"/>
                <xsd:element ref="ns3:SharedWithUsers" minOccurs="0"/>
                <xsd:element ref="ns3:SharedWithDetails"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43d7271-fb35-44bb-acfe-917891ee06f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DateTaken" ma:index="14" nillable="true" ma:displayName="MediaServiceDateTaken" ma:hidden="true" ma:internalName="MediaServiceDateTaken" ma:readOnly="true">
      <xsd:simpleType>
        <xsd:restriction base="dms:Text"/>
      </xsd:simpleType>
    </xsd:element>
    <xsd:element name="MediaLengthInSeconds" ma:index="15" nillable="true" ma:displayName="Length (seconds)" ma:internalName="MediaLengthInSeconds" ma:readOnly="true">
      <xsd:simpleType>
        <xsd:restriction base="dms:Unknown"/>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c398776f-97a6-4bff-9353-c4bb00d4e3da" elementFormDefault="qualified">
    <xsd:import namespace="http://schemas.microsoft.com/office/2006/documentManagement/types"/>
    <xsd:import namespace="http://schemas.microsoft.com/office/infopath/2007/PartnerControls"/>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9C47BADA-BD29-49B1-B117-B19EF326CEED}">
  <ds:schemaRefs>
    <ds:schemaRef ds:uri="http://schemas.microsoft.com/sharepoint/v3/contenttype/forms"/>
  </ds:schemaRefs>
</ds:datastoreItem>
</file>

<file path=customXml/itemProps2.xml><?xml version="1.0" encoding="utf-8"?>
<ds:datastoreItem xmlns:ds="http://schemas.openxmlformats.org/officeDocument/2006/customXml" ds:itemID="{B0C8C188-DD7D-48B0-8012-3417F481C642}">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5E0E952B-F819-4A38-B79B-C399B363BEE2}">
  <ds:schemaRefs>
    <ds:schemaRef ds:uri="http://schemas.openxmlformats.org/officeDocument/2006/bibliography"/>
  </ds:schemaRefs>
</ds:datastoreItem>
</file>

<file path=customXml/itemProps4.xml><?xml version="1.0" encoding="utf-8"?>
<ds:datastoreItem xmlns:ds="http://schemas.openxmlformats.org/officeDocument/2006/customXml" ds:itemID="{D9520845-C0F1-42B1-AB26-B10F6B675EA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43d7271-fb35-44bb-acfe-917891ee06fc"/>
    <ds:schemaRef ds:uri="c398776f-97a6-4bff-9353-c4bb00d4e3d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965</TotalTime>
  <Pages>61</Pages>
  <Words>12063</Words>
  <Characters>68761</Characters>
  <Application>Microsoft Office Word</Application>
  <DocSecurity>0</DocSecurity>
  <Lines>573</Lines>
  <Paragraphs>161</Paragraphs>
  <ScaleCrop>false</ScaleCrop>
  <HeadingPairs>
    <vt:vector size="4" baseType="variant">
      <vt:variant>
        <vt:lpstr>Title</vt:lpstr>
      </vt:variant>
      <vt:variant>
        <vt:i4>1</vt:i4>
      </vt:variant>
      <vt:variant>
        <vt:lpstr>タイトル</vt:lpstr>
      </vt:variant>
      <vt:variant>
        <vt:i4>1</vt:i4>
      </vt:variant>
    </vt:vector>
  </HeadingPairs>
  <TitlesOfParts>
    <vt:vector size="2" baseType="lpstr">
      <vt:lpstr>Embedded Target for RH850 Virtual Platform V1.00.00 User's Manual</vt:lpstr>
      <vt:lpstr>Embedded Target for RH850 E5.02.00 User's Manual</vt:lpstr>
    </vt:vector>
  </TitlesOfParts>
  <Company>ルネサス エレクトロニクス株式会社</Company>
  <LinksUpToDate>false</LinksUpToDate>
  <CharactersWithSpaces>80663</CharactersWithSpaces>
  <SharedDoc>false</SharedDoc>
  <HLinks>
    <vt:vector size="276" baseType="variant">
      <vt:variant>
        <vt:i4>5898283</vt:i4>
      </vt:variant>
      <vt:variant>
        <vt:i4>288</vt:i4>
      </vt:variant>
      <vt:variant>
        <vt:i4>0</vt:i4>
      </vt:variant>
      <vt:variant>
        <vt:i4>5</vt:i4>
      </vt:variant>
      <vt:variant>
        <vt:lpwstr>https://www.mathworks.com/support/sysreq/previous_releases.html</vt:lpwstr>
      </vt:variant>
      <vt:variant>
        <vt:lpwstr/>
      </vt:variant>
      <vt:variant>
        <vt:i4>1179696</vt:i4>
      </vt:variant>
      <vt:variant>
        <vt:i4>269</vt:i4>
      </vt:variant>
      <vt:variant>
        <vt:i4>0</vt:i4>
      </vt:variant>
      <vt:variant>
        <vt:i4>5</vt:i4>
      </vt:variant>
      <vt:variant>
        <vt:lpwstr/>
      </vt:variant>
      <vt:variant>
        <vt:lpwstr>_Toc115277312</vt:lpwstr>
      </vt:variant>
      <vt:variant>
        <vt:i4>1179696</vt:i4>
      </vt:variant>
      <vt:variant>
        <vt:i4>263</vt:i4>
      </vt:variant>
      <vt:variant>
        <vt:i4>0</vt:i4>
      </vt:variant>
      <vt:variant>
        <vt:i4>5</vt:i4>
      </vt:variant>
      <vt:variant>
        <vt:lpwstr/>
      </vt:variant>
      <vt:variant>
        <vt:lpwstr>_Toc115277311</vt:lpwstr>
      </vt:variant>
      <vt:variant>
        <vt:i4>1179696</vt:i4>
      </vt:variant>
      <vt:variant>
        <vt:i4>257</vt:i4>
      </vt:variant>
      <vt:variant>
        <vt:i4>0</vt:i4>
      </vt:variant>
      <vt:variant>
        <vt:i4>5</vt:i4>
      </vt:variant>
      <vt:variant>
        <vt:lpwstr/>
      </vt:variant>
      <vt:variant>
        <vt:lpwstr>_Toc115277310</vt:lpwstr>
      </vt:variant>
      <vt:variant>
        <vt:i4>1245232</vt:i4>
      </vt:variant>
      <vt:variant>
        <vt:i4>251</vt:i4>
      </vt:variant>
      <vt:variant>
        <vt:i4>0</vt:i4>
      </vt:variant>
      <vt:variant>
        <vt:i4>5</vt:i4>
      </vt:variant>
      <vt:variant>
        <vt:lpwstr/>
      </vt:variant>
      <vt:variant>
        <vt:lpwstr>_Toc115277309</vt:lpwstr>
      </vt:variant>
      <vt:variant>
        <vt:i4>1245232</vt:i4>
      </vt:variant>
      <vt:variant>
        <vt:i4>245</vt:i4>
      </vt:variant>
      <vt:variant>
        <vt:i4>0</vt:i4>
      </vt:variant>
      <vt:variant>
        <vt:i4>5</vt:i4>
      </vt:variant>
      <vt:variant>
        <vt:lpwstr/>
      </vt:variant>
      <vt:variant>
        <vt:lpwstr>_Toc115277308</vt:lpwstr>
      </vt:variant>
      <vt:variant>
        <vt:i4>1245232</vt:i4>
      </vt:variant>
      <vt:variant>
        <vt:i4>239</vt:i4>
      </vt:variant>
      <vt:variant>
        <vt:i4>0</vt:i4>
      </vt:variant>
      <vt:variant>
        <vt:i4>5</vt:i4>
      </vt:variant>
      <vt:variant>
        <vt:lpwstr/>
      </vt:variant>
      <vt:variant>
        <vt:lpwstr>_Toc115277307</vt:lpwstr>
      </vt:variant>
      <vt:variant>
        <vt:i4>1245232</vt:i4>
      </vt:variant>
      <vt:variant>
        <vt:i4>233</vt:i4>
      </vt:variant>
      <vt:variant>
        <vt:i4>0</vt:i4>
      </vt:variant>
      <vt:variant>
        <vt:i4>5</vt:i4>
      </vt:variant>
      <vt:variant>
        <vt:lpwstr/>
      </vt:variant>
      <vt:variant>
        <vt:lpwstr>_Toc115277306</vt:lpwstr>
      </vt:variant>
      <vt:variant>
        <vt:i4>1245232</vt:i4>
      </vt:variant>
      <vt:variant>
        <vt:i4>227</vt:i4>
      </vt:variant>
      <vt:variant>
        <vt:i4>0</vt:i4>
      </vt:variant>
      <vt:variant>
        <vt:i4>5</vt:i4>
      </vt:variant>
      <vt:variant>
        <vt:lpwstr/>
      </vt:variant>
      <vt:variant>
        <vt:lpwstr>_Toc115277305</vt:lpwstr>
      </vt:variant>
      <vt:variant>
        <vt:i4>1245232</vt:i4>
      </vt:variant>
      <vt:variant>
        <vt:i4>221</vt:i4>
      </vt:variant>
      <vt:variant>
        <vt:i4>0</vt:i4>
      </vt:variant>
      <vt:variant>
        <vt:i4>5</vt:i4>
      </vt:variant>
      <vt:variant>
        <vt:lpwstr/>
      </vt:variant>
      <vt:variant>
        <vt:lpwstr>_Toc115277304</vt:lpwstr>
      </vt:variant>
      <vt:variant>
        <vt:i4>1245232</vt:i4>
      </vt:variant>
      <vt:variant>
        <vt:i4>215</vt:i4>
      </vt:variant>
      <vt:variant>
        <vt:i4>0</vt:i4>
      </vt:variant>
      <vt:variant>
        <vt:i4>5</vt:i4>
      </vt:variant>
      <vt:variant>
        <vt:lpwstr/>
      </vt:variant>
      <vt:variant>
        <vt:lpwstr>_Toc115277303</vt:lpwstr>
      </vt:variant>
      <vt:variant>
        <vt:i4>1245232</vt:i4>
      </vt:variant>
      <vt:variant>
        <vt:i4>209</vt:i4>
      </vt:variant>
      <vt:variant>
        <vt:i4>0</vt:i4>
      </vt:variant>
      <vt:variant>
        <vt:i4>5</vt:i4>
      </vt:variant>
      <vt:variant>
        <vt:lpwstr/>
      </vt:variant>
      <vt:variant>
        <vt:lpwstr>_Toc115277302</vt:lpwstr>
      </vt:variant>
      <vt:variant>
        <vt:i4>1245232</vt:i4>
      </vt:variant>
      <vt:variant>
        <vt:i4>203</vt:i4>
      </vt:variant>
      <vt:variant>
        <vt:i4>0</vt:i4>
      </vt:variant>
      <vt:variant>
        <vt:i4>5</vt:i4>
      </vt:variant>
      <vt:variant>
        <vt:lpwstr/>
      </vt:variant>
      <vt:variant>
        <vt:lpwstr>_Toc115277301</vt:lpwstr>
      </vt:variant>
      <vt:variant>
        <vt:i4>1245232</vt:i4>
      </vt:variant>
      <vt:variant>
        <vt:i4>197</vt:i4>
      </vt:variant>
      <vt:variant>
        <vt:i4>0</vt:i4>
      </vt:variant>
      <vt:variant>
        <vt:i4>5</vt:i4>
      </vt:variant>
      <vt:variant>
        <vt:lpwstr/>
      </vt:variant>
      <vt:variant>
        <vt:lpwstr>_Toc115277300</vt:lpwstr>
      </vt:variant>
      <vt:variant>
        <vt:i4>1703985</vt:i4>
      </vt:variant>
      <vt:variant>
        <vt:i4>191</vt:i4>
      </vt:variant>
      <vt:variant>
        <vt:i4>0</vt:i4>
      </vt:variant>
      <vt:variant>
        <vt:i4>5</vt:i4>
      </vt:variant>
      <vt:variant>
        <vt:lpwstr/>
      </vt:variant>
      <vt:variant>
        <vt:lpwstr>_Toc115277299</vt:lpwstr>
      </vt:variant>
      <vt:variant>
        <vt:i4>1703985</vt:i4>
      </vt:variant>
      <vt:variant>
        <vt:i4>185</vt:i4>
      </vt:variant>
      <vt:variant>
        <vt:i4>0</vt:i4>
      </vt:variant>
      <vt:variant>
        <vt:i4>5</vt:i4>
      </vt:variant>
      <vt:variant>
        <vt:lpwstr/>
      </vt:variant>
      <vt:variant>
        <vt:lpwstr>_Toc115277298</vt:lpwstr>
      </vt:variant>
      <vt:variant>
        <vt:i4>1703985</vt:i4>
      </vt:variant>
      <vt:variant>
        <vt:i4>179</vt:i4>
      </vt:variant>
      <vt:variant>
        <vt:i4>0</vt:i4>
      </vt:variant>
      <vt:variant>
        <vt:i4>5</vt:i4>
      </vt:variant>
      <vt:variant>
        <vt:lpwstr/>
      </vt:variant>
      <vt:variant>
        <vt:lpwstr>_Toc115277297</vt:lpwstr>
      </vt:variant>
      <vt:variant>
        <vt:i4>1703985</vt:i4>
      </vt:variant>
      <vt:variant>
        <vt:i4>173</vt:i4>
      </vt:variant>
      <vt:variant>
        <vt:i4>0</vt:i4>
      </vt:variant>
      <vt:variant>
        <vt:i4>5</vt:i4>
      </vt:variant>
      <vt:variant>
        <vt:lpwstr/>
      </vt:variant>
      <vt:variant>
        <vt:lpwstr>_Toc115277296</vt:lpwstr>
      </vt:variant>
      <vt:variant>
        <vt:i4>1703985</vt:i4>
      </vt:variant>
      <vt:variant>
        <vt:i4>167</vt:i4>
      </vt:variant>
      <vt:variant>
        <vt:i4>0</vt:i4>
      </vt:variant>
      <vt:variant>
        <vt:i4>5</vt:i4>
      </vt:variant>
      <vt:variant>
        <vt:lpwstr/>
      </vt:variant>
      <vt:variant>
        <vt:lpwstr>_Toc115277295</vt:lpwstr>
      </vt:variant>
      <vt:variant>
        <vt:i4>1703985</vt:i4>
      </vt:variant>
      <vt:variant>
        <vt:i4>161</vt:i4>
      </vt:variant>
      <vt:variant>
        <vt:i4>0</vt:i4>
      </vt:variant>
      <vt:variant>
        <vt:i4>5</vt:i4>
      </vt:variant>
      <vt:variant>
        <vt:lpwstr/>
      </vt:variant>
      <vt:variant>
        <vt:lpwstr>_Toc115277294</vt:lpwstr>
      </vt:variant>
      <vt:variant>
        <vt:i4>1703985</vt:i4>
      </vt:variant>
      <vt:variant>
        <vt:i4>155</vt:i4>
      </vt:variant>
      <vt:variant>
        <vt:i4>0</vt:i4>
      </vt:variant>
      <vt:variant>
        <vt:i4>5</vt:i4>
      </vt:variant>
      <vt:variant>
        <vt:lpwstr/>
      </vt:variant>
      <vt:variant>
        <vt:lpwstr>_Toc115277293</vt:lpwstr>
      </vt:variant>
      <vt:variant>
        <vt:i4>1703985</vt:i4>
      </vt:variant>
      <vt:variant>
        <vt:i4>149</vt:i4>
      </vt:variant>
      <vt:variant>
        <vt:i4>0</vt:i4>
      </vt:variant>
      <vt:variant>
        <vt:i4>5</vt:i4>
      </vt:variant>
      <vt:variant>
        <vt:lpwstr/>
      </vt:variant>
      <vt:variant>
        <vt:lpwstr>_Toc115277292</vt:lpwstr>
      </vt:variant>
      <vt:variant>
        <vt:i4>1703985</vt:i4>
      </vt:variant>
      <vt:variant>
        <vt:i4>143</vt:i4>
      </vt:variant>
      <vt:variant>
        <vt:i4>0</vt:i4>
      </vt:variant>
      <vt:variant>
        <vt:i4>5</vt:i4>
      </vt:variant>
      <vt:variant>
        <vt:lpwstr/>
      </vt:variant>
      <vt:variant>
        <vt:lpwstr>_Toc115277291</vt:lpwstr>
      </vt:variant>
      <vt:variant>
        <vt:i4>1703985</vt:i4>
      </vt:variant>
      <vt:variant>
        <vt:i4>137</vt:i4>
      </vt:variant>
      <vt:variant>
        <vt:i4>0</vt:i4>
      </vt:variant>
      <vt:variant>
        <vt:i4>5</vt:i4>
      </vt:variant>
      <vt:variant>
        <vt:lpwstr/>
      </vt:variant>
      <vt:variant>
        <vt:lpwstr>_Toc115277290</vt:lpwstr>
      </vt:variant>
      <vt:variant>
        <vt:i4>1769521</vt:i4>
      </vt:variant>
      <vt:variant>
        <vt:i4>131</vt:i4>
      </vt:variant>
      <vt:variant>
        <vt:i4>0</vt:i4>
      </vt:variant>
      <vt:variant>
        <vt:i4>5</vt:i4>
      </vt:variant>
      <vt:variant>
        <vt:lpwstr/>
      </vt:variant>
      <vt:variant>
        <vt:lpwstr>_Toc115277289</vt:lpwstr>
      </vt:variant>
      <vt:variant>
        <vt:i4>1769521</vt:i4>
      </vt:variant>
      <vt:variant>
        <vt:i4>125</vt:i4>
      </vt:variant>
      <vt:variant>
        <vt:i4>0</vt:i4>
      </vt:variant>
      <vt:variant>
        <vt:i4>5</vt:i4>
      </vt:variant>
      <vt:variant>
        <vt:lpwstr/>
      </vt:variant>
      <vt:variant>
        <vt:lpwstr>_Toc115277288</vt:lpwstr>
      </vt:variant>
      <vt:variant>
        <vt:i4>1769521</vt:i4>
      </vt:variant>
      <vt:variant>
        <vt:i4>119</vt:i4>
      </vt:variant>
      <vt:variant>
        <vt:i4>0</vt:i4>
      </vt:variant>
      <vt:variant>
        <vt:i4>5</vt:i4>
      </vt:variant>
      <vt:variant>
        <vt:lpwstr/>
      </vt:variant>
      <vt:variant>
        <vt:lpwstr>_Toc115277287</vt:lpwstr>
      </vt:variant>
      <vt:variant>
        <vt:i4>1769521</vt:i4>
      </vt:variant>
      <vt:variant>
        <vt:i4>113</vt:i4>
      </vt:variant>
      <vt:variant>
        <vt:i4>0</vt:i4>
      </vt:variant>
      <vt:variant>
        <vt:i4>5</vt:i4>
      </vt:variant>
      <vt:variant>
        <vt:lpwstr/>
      </vt:variant>
      <vt:variant>
        <vt:lpwstr>_Toc115277286</vt:lpwstr>
      </vt:variant>
      <vt:variant>
        <vt:i4>1769521</vt:i4>
      </vt:variant>
      <vt:variant>
        <vt:i4>107</vt:i4>
      </vt:variant>
      <vt:variant>
        <vt:i4>0</vt:i4>
      </vt:variant>
      <vt:variant>
        <vt:i4>5</vt:i4>
      </vt:variant>
      <vt:variant>
        <vt:lpwstr/>
      </vt:variant>
      <vt:variant>
        <vt:lpwstr>_Toc115277285</vt:lpwstr>
      </vt:variant>
      <vt:variant>
        <vt:i4>1769521</vt:i4>
      </vt:variant>
      <vt:variant>
        <vt:i4>101</vt:i4>
      </vt:variant>
      <vt:variant>
        <vt:i4>0</vt:i4>
      </vt:variant>
      <vt:variant>
        <vt:i4>5</vt:i4>
      </vt:variant>
      <vt:variant>
        <vt:lpwstr/>
      </vt:variant>
      <vt:variant>
        <vt:lpwstr>_Toc115277284</vt:lpwstr>
      </vt:variant>
      <vt:variant>
        <vt:i4>1769521</vt:i4>
      </vt:variant>
      <vt:variant>
        <vt:i4>95</vt:i4>
      </vt:variant>
      <vt:variant>
        <vt:i4>0</vt:i4>
      </vt:variant>
      <vt:variant>
        <vt:i4>5</vt:i4>
      </vt:variant>
      <vt:variant>
        <vt:lpwstr/>
      </vt:variant>
      <vt:variant>
        <vt:lpwstr>_Toc115277283</vt:lpwstr>
      </vt:variant>
      <vt:variant>
        <vt:i4>1769521</vt:i4>
      </vt:variant>
      <vt:variant>
        <vt:i4>89</vt:i4>
      </vt:variant>
      <vt:variant>
        <vt:i4>0</vt:i4>
      </vt:variant>
      <vt:variant>
        <vt:i4>5</vt:i4>
      </vt:variant>
      <vt:variant>
        <vt:lpwstr/>
      </vt:variant>
      <vt:variant>
        <vt:lpwstr>_Toc115277282</vt:lpwstr>
      </vt:variant>
      <vt:variant>
        <vt:i4>1769521</vt:i4>
      </vt:variant>
      <vt:variant>
        <vt:i4>83</vt:i4>
      </vt:variant>
      <vt:variant>
        <vt:i4>0</vt:i4>
      </vt:variant>
      <vt:variant>
        <vt:i4>5</vt:i4>
      </vt:variant>
      <vt:variant>
        <vt:lpwstr/>
      </vt:variant>
      <vt:variant>
        <vt:lpwstr>_Toc115277281</vt:lpwstr>
      </vt:variant>
      <vt:variant>
        <vt:i4>1769521</vt:i4>
      </vt:variant>
      <vt:variant>
        <vt:i4>77</vt:i4>
      </vt:variant>
      <vt:variant>
        <vt:i4>0</vt:i4>
      </vt:variant>
      <vt:variant>
        <vt:i4>5</vt:i4>
      </vt:variant>
      <vt:variant>
        <vt:lpwstr/>
      </vt:variant>
      <vt:variant>
        <vt:lpwstr>_Toc115277280</vt:lpwstr>
      </vt:variant>
      <vt:variant>
        <vt:i4>1310769</vt:i4>
      </vt:variant>
      <vt:variant>
        <vt:i4>71</vt:i4>
      </vt:variant>
      <vt:variant>
        <vt:i4>0</vt:i4>
      </vt:variant>
      <vt:variant>
        <vt:i4>5</vt:i4>
      </vt:variant>
      <vt:variant>
        <vt:lpwstr/>
      </vt:variant>
      <vt:variant>
        <vt:lpwstr>_Toc115277279</vt:lpwstr>
      </vt:variant>
      <vt:variant>
        <vt:i4>1310769</vt:i4>
      </vt:variant>
      <vt:variant>
        <vt:i4>65</vt:i4>
      </vt:variant>
      <vt:variant>
        <vt:i4>0</vt:i4>
      </vt:variant>
      <vt:variant>
        <vt:i4>5</vt:i4>
      </vt:variant>
      <vt:variant>
        <vt:lpwstr/>
      </vt:variant>
      <vt:variant>
        <vt:lpwstr>_Toc115277278</vt:lpwstr>
      </vt:variant>
      <vt:variant>
        <vt:i4>1310769</vt:i4>
      </vt:variant>
      <vt:variant>
        <vt:i4>59</vt:i4>
      </vt:variant>
      <vt:variant>
        <vt:i4>0</vt:i4>
      </vt:variant>
      <vt:variant>
        <vt:i4>5</vt:i4>
      </vt:variant>
      <vt:variant>
        <vt:lpwstr/>
      </vt:variant>
      <vt:variant>
        <vt:lpwstr>_Toc115277277</vt:lpwstr>
      </vt:variant>
      <vt:variant>
        <vt:i4>1310769</vt:i4>
      </vt:variant>
      <vt:variant>
        <vt:i4>53</vt:i4>
      </vt:variant>
      <vt:variant>
        <vt:i4>0</vt:i4>
      </vt:variant>
      <vt:variant>
        <vt:i4>5</vt:i4>
      </vt:variant>
      <vt:variant>
        <vt:lpwstr/>
      </vt:variant>
      <vt:variant>
        <vt:lpwstr>_Toc115277276</vt:lpwstr>
      </vt:variant>
      <vt:variant>
        <vt:i4>1310769</vt:i4>
      </vt:variant>
      <vt:variant>
        <vt:i4>47</vt:i4>
      </vt:variant>
      <vt:variant>
        <vt:i4>0</vt:i4>
      </vt:variant>
      <vt:variant>
        <vt:i4>5</vt:i4>
      </vt:variant>
      <vt:variant>
        <vt:lpwstr/>
      </vt:variant>
      <vt:variant>
        <vt:lpwstr>_Toc115277275</vt:lpwstr>
      </vt:variant>
      <vt:variant>
        <vt:i4>1310769</vt:i4>
      </vt:variant>
      <vt:variant>
        <vt:i4>41</vt:i4>
      </vt:variant>
      <vt:variant>
        <vt:i4>0</vt:i4>
      </vt:variant>
      <vt:variant>
        <vt:i4>5</vt:i4>
      </vt:variant>
      <vt:variant>
        <vt:lpwstr/>
      </vt:variant>
      <vt:variant>
        <vt:lpwstr>_Toc115277274</vt:lpwstr>
      </vt:variant>
      <vt:variant>
        <vt:i4>1310769</vt:i4>
      </vt:variant>
      <vt:variant>
        <vt:i4>35</vt:i4>
      </vt:variant>
      <vt:variant>
        <vt:i4>0</vt:i4>
      </vt:variant>
      <vt:variant>
        <vt:i4>5</vt:i4>
      </vt:variant>
      <vt:variant>
        <vt:lpwstr/>
      </vt:variant>
      <vt:variant>
        <vt:lpwstr>_Toc115277273</vt:lpwstr>
      </vt:variant>
      <vt:variant>
        <vt:i4>1310769</vt:i4>
      </vt:variant>
      <vt:variant>
        <vt:i4>29</vt:i4>
      </vt:variant>
      <vt:variant>
        <vt:i4>0</vt:i4>
      </vt:variant>
      <vt:variant>
        <vt:i4>5</vt:i4>
      </vt:variant>
      <vt:variant>
        <vt:lpwstr/>
      </vt:variant>
      <vt:variant>
        <vt:lpwstr>_Toc115277272</vt:lpwstr>
      </vt:variant>
      <vt:variant>
        <vt:i4>1310769</vt:i4>
      </vt:variant>
      <vt:variant>
        <vt:i4>23</vt:i4>
      </vt:variant>
      <vt:variant>
        <vt:i4>0</vt:i4>
      </vt:variant>
      <vt:variant>
        <vt:i4>5</vt:i4>
      </vt:variant>
      <vt:variant>
        <vt:lpwstr/>
      </vt:variant>
      <vt:variant>
        <vt:lpwstr>_Toc115277271</vt:lpwstr>
      </vt:variant>
      <vt:variant>
        <vt:i4>1048650</vt:i4>
      </vt:variant>
      <vt:variant>
        <vt:i4>3</vt:i4>
      </vt:variant>
      <vt:variant>
        <vt:i4>0</vt:i4>
      </vt:variant>
      <vt:variant>
        <vt:i4>5</vt:i4>
      </vt:variant>
      <vt:variant>
        <vt:lpwstr>https://www.renesas.com/contact/</vt:lpwstr>
      </vt:variant>
      <vt:variant>
        <vt:lpwstr/>
      </vt:variant>
      <vt:variant>
        <vt:i4>4653138</vt:i4>
      </vt:variant>
      <vt:variant>
        <vt:i4>0</vt:i4>
      </vt:variant>
      <vt:variant>
        <vt:i4>0</vt:i4>
      </vt:variant>
      <vt:variant>
        <vt:i4>5</vt:i4>
      </vt:variant>
      <vt:variant>
        <vt:lpwstr>https://www.renesas.com/</vt:lpwstr>
      </vt:variant>
      <vt:variant>
        <vt:lpwstr/>
      </vt:variant>
      <vt:variant>
        <vt:i4>3735664</vt:i4>
      </vt:variant>
      <vt:variant>
        <vt:i4>0</vt:i4>
      </vt:variant>
      <vt:variant>
        <vt:i4>0</vt:i4>
      </vt:variant>
      <vt:variant>
        <vt:i4>5</vt:i4>
      </vt:variant>
      <vt:variant>
        <vt:lpwstr>http://www.renesas.com/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Embedded Target for RH850 Virtual Platform V1.00.00 User's Manual</dc:title>
  <dc:subject/>
  <dc:creator>Renesas Electronics Corporation</dc:creator>
  <cp:keywords/>
  <dc:description/>
  <cp:lastModifiedBy>ES DEV 033</cp:lastModifiedBy>
  <cp:revision>224</cp:revision>
  <cp:lastPrinted>2023-01-10T07:53:00Z</cp:lastPrinted>
  <dcterms:created xsi:type="dcterms:W3CDTF">2022-10-26T07:22:00Z</dcterms:created>
  <dcterms:modified xsi:type="dcterms:W3CDTF">2023-01-10T08:57:00Z</dcterms:modified>
  <cp:version>R04</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0x010100DC72843A283BFB4D94AA81876C5552E8</vt:lpwstr>
  </property>
  <property fmtid="{D5CDD505-2E9C-101B-9397-08002B2CF9AE}" pid="3" name="_DocHome">
    <vt:i4>-350678974</vt:i4>
  </property>
</Properties>
</file>