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677" w:type="dxa"/>
        <w:tblInd w:w="5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99" w:type="dxa"/>
          <w:right w:w="99" w:type="dxa"/>
        </w:tblCellMar>
        <w:tblLook w:val="0000" w:firstRow="0" w:lastRow="0" w:firstColumn="0" w:lastColumn="0" w:noHBand="0" w:noVBand="0"/>
      </w:tblPr>
      <w:tblGrid>
        <w:gridCol w:w="6795"/>
        <w:gridCol w:w="3882"/>
      </w:tblGrid>
      <w:tr w:rsidR="00BA595A" w:rsidRPr="0029259B" w14:paraId="4DDF3781" w14:textId="77777777" w:rsidTr="00BA595A">
        <w:trPr>
          <w:cantSplit/>
          <w:trHeight w:val="2085"/>
        </w:trPr>
        <w:tc>
          <w:tcPr>
            <w:tcW w:w="6795" w:type="dxa"/>
          </w:tcPr>
          <w:p w14:paraId="6EEEC6F0" w14:textId="4C390C05" w:rsidR="00BA595A" w:rsidRPr="0029259B" w:rsidRDefault="00BC3693" w:rsidP="00F760DA">
            <w:pPr>
              <w:rPr>
                <w:rFonts w:ascii="Arial" w:hAnsi="Arial" w:cs="Arial"/>
                <w:sz w:val="24"/>
                <w:szCs w:val="24"/>
              </w:rPr>
            </w:pPr>
            <w:r>
              <w:rPr>
                <w:rFonts w:ascii="Arial" w:hAnsi="Arial" w:cs="Arial"/>
                <w:sz w:val="24"/>
                <w:szCs w:val="24"/>
              </w:rPr>
              <w:t>T(Tiêu đề)</w:t>
            </w:r>
          </w:p>
          <w:p w14:paraId="5952C7A4" w14:textId="77777777" w:rsidR="00BA595A" w:rsidRPr="0029259B" w:rsidRDefault="00BA595A" w:rsidP="00F760DA">
            <w:pPr>
              <w:jc w:val="center"/>
              <w:rPr>
                <w:rFonts w:ascii="Arial" w:hAnsi="Arial" w:cs="Arial"/>
                <w:b/>
                <w:sz w:val="28"/>
                <w:szCs w:val="28"/>
              </w:rPr>
            </w:pPr>
            <w:r w:rsidRPr="0029259B">
              <w:rPr>
                <w:rFonts w:ascii="Arial" w:hAnsi="Arial" w:cs="Arial"/>
                <w:b/>
                <w:sz w:val="28"/>
                <w:szCs w:val="28"/>
              </w:rPr>
              <w:t xml:space="preserve">Thông số kỹ thuật hệ thống </w:t>
            </w:r>
            <w:r w:rsidRPr="0029259B">
              <w:rPr>
                <w:rFonts w:ascii="Arial" w:hAnsi="Arial" w:cs="Arial"/>
                <w:b/>
                <w:sz w:val="28"/>
                <w:szCs w:val="28"/>
              </w:rPr>
              <w:br/>
              <w:t>cho</w:t>
            </w:r>
          </w:p>
          <w:p w14:paraId="57C1D27E" w14:textId="5CBBB900" w:rsidR="00BA595A" w:rsidRPr="0029259B" w:rsidRDefault="00BA595A" w:rsidP="00F760DA">
            <w:pPr>
              <w:tabs>
                <w:tab w:val="left" w:pos="972"/>
                <w:tab w:val="center" w:pos="3433"/>
              </w:tabs>
              <w:jc w:val="left"/>
              <w:rPr>
                <w:rFonts w:ascii="Arial" w:hAnsi="Arial" w:cs="Arial"/>
                <w:b/>
                <w:sz w:val="28"/>
                <w:szCs w:val="28"/>
              </w:rPr>
            </w:pPr>
            <w:r w:rsidRPr="0029259B">
              <w:rPr>
                <w:rFonts w:ascii="Arial" w:hAnsi="Arial" w:cs="Arial"/>
                <w:b/>
                <w:sz w:val="28"/>
                <w:szCs w:val="28"/>
              </w:rPr>
              <w:tab/>
            </w:r>
            <w:r w:rsidRPr="0029259B">
              <w:rPr>
                <w:rFonts w:ascii="Arial" w:hAnsi="Arial" w:cs="Arial"/>
                <w:b/>
                <w:sz w:val="28"/>
                <w:szCs w:val="28"/>
              </w:rPr>
              <w:tab/>
              <w:t>ET-VPF®</w:t>
            </w:r>
          </w:p>
          <w:p w14:paraId="41B5058A" w14:textId="54B4D514" w:rsidR="00BA595A" w:rsidRPr="0029259B" w:rsidRDefault="00BA595A" w:rsidP="00F760DA">
            <w:pPr>
              <w:jc w:val="center"/>
              <w:rPr>
                <w:rFonts w:ascii="Arial" w:hAnsi="Arial" w:cs="Arial"/>
                <w:b/>
                <w:sz w:val="24"/>
                <w:szCs w:val="24"/>
              </w:rPr>
            </w:pPr>
            <w:r w:rsidRPr="0029259B">
              <w:rPr>
                <w:rFonts w:ascii="Arial" w:hAnsi="Arial" w:cs="Arial"/>
                <w:b/>
                <w:sz w:val="24"/>
                <w:szCs w:val="24"/>
              </w:rPr>
              <w:t>(Mục tiêu nhúng cho nền tảng ảo)</w:t>
            </w:r>
          </w:p>
          <w:p w14:paraId="58A249D6" w14:textId="18962714" w:rsidR="00BA595A" w:rsidRPr="0029259B" w:rsidRDefault="00AC64EE" w:rsidP="00F760DA">
            <w:pPr>
              <w:jc w:val="center"/>
              <w:rPr>
                <w:rFonts w:ascii="Arial" w:hAnsi="Arial" w:cs="Arial"/>
                <w:b/>
                <w:sz w:val="24"/>
                <w:szCs w:val="24"/>
              </w:rPr>
            </w:pPr>
            <w:r w:rsidRPr="0029259B">
              <w:rPr>
                <w:rFonts w:ascii="Arial" w:hAnsi="Arial" w:cs="Arial"/>
                <w:b/>
                <w:sz w:val="24"/>
                <w:szCs w:val="24"/>
                <w:highlight w:val="yellow"/>
              </w:rPr>
              <w:t>V1.00.00</w:t>
            </w:r>
          </w:p>
        </w:tc>
        <w:tc>
          <w:tcPr>
            <w:tcW w:w="3882" w:type="dxa"/>
          </w:tcPr>
          <w:p w14:paraId="3E3B52B5" w14:textId="77777777" w:rsidR="00BA595A" w:rsidRPr="0029259B" w:rsidRDefault="00BA595A" w:rsidP="00F760DA">
            <w:pPr>
              <w:rPr>
                <w:rFonts w:ascii="Arial" w:hAnsi="Arial" w:cs="Arial"/>
              </w:rPr>
            </w:pPr>
            <w:r w:rsidRPr="0029259B">
              <w:rPr>
                <w:rFonts w:ascii="Arial" w:hAnsi="Arial" w:cs="Arial"/>
              </w:rPr>
              <w:t>(Được tạo bởi)</w:t>
            </w:r>
          </w:p>
          <w:p w14:paraId="04E0B510" w14:textId="77777777" w:rsidR="00BA595A" w:rsidRPr="0029259B" w:rsidRDefault="00BA595A" w:rsidP="00F760DA">
            <w:pPr>
              <w:rPr>
                <w:rFonts w:ascii="Arial" w:hAnsi="Arial" w:cs="Arial"/>
              </w:rPr>
            </w:pPr>
            <w:r w:rsidRPr="0029259B">
              <w:rPr>
                <w:rFonts w:ascii="Arial" w:hAnsi="Arial" w:cs="Arial"/>
              </w:rPr>
              <w:t>Phần mềm lõi 3,</w:t>
            </w:r>
          </w:p>
          <w:p w14:paraId="3B8EC8FB" w14:textId="77777777" w:rsidR="00BA595A" w:rsidRPr="0029259B" w:rsidRDefault="00BA595A" w:rsidP="00F760DA">
            <w:pPr>
              <w:rPr>
                <w:rFonts w:ascii="Arial" w:hAnsi="Arial" w:cs="Arial"/>
              </w:rPr>
            </w:pPr>
            <w:r w:rsidRPr="0029259B">
              <w:rPr>
                <w:rFonts w:ascii="Arial" w:hAnsi="Arial" w:cs="Arial"/>
              </w:rPr>
              <w:t>Phòng phần mềm cốt lõi,</w:t>
            </w:r>
          </w:p>
          <w:p w14:paraId="6FC1186D" w14:textId="77777777" w:rsidR="00BA595A" w:rsidRPr="0029259B" w:rsidRDefault="00BA595A" w:rsidP="00F760DA">
            <w:pPr>
              <w:rPr>
                <w:rFonts w:ascii="Arial" w:hAnsi="Arial" w:cs="Arial"/>
              </w:rPr>
            </w:pPr>
            <w:r w:rsidRPr="0029259B">
              <w:rPr>
                <w:rFonts w:ascii="Arial" w:hAnsi="Arial" w:cs="Arial"/>
              </w:rPr>
              <w:t>Phòng Kỹ thuật phần mềm,</w:t>
            </w:r>
          </w:p>
          <w:p w14:paraId="5DD3063B" w14:textId="77777777" w:rsidR="00BA595A" w:rsidRPr="0029259B" w:rsidRDefault="00BA595A" w:rsidP="00F760DA">
            <w:pPr>
              <w:rPr>
                <w:rFonts w:ascii="Arial" w:hAnsi="Arial" w:cs="Arial"/>
              </w:rPr>
            </w:pPr>
            <w:r w:rsidRPr="0029259B">
              <w:rPr>
                <w:rFonts w:ascii="Arial" w:hAnsi="Arial" w:cs="Arial"/>
              </w:rPr>
              <w:t>Công ty TNHH Renesas Design Việt Nam</w:t>
            </w:r>
          </w:p>
          <w:p w14:paraId="03A2F05C" w14:textId="77777777" w:rsidR="00BA595A" w:rsidRPr="0029259B" w:rsidRDefault="00BA595A" w:rsidP="00F760DA">
            <w:pPr>
              <w:rPr>
                <w:rFonts w:ascii="Arial" w:hAnsi="Arial" w:cs="Arial"/>
              </w:rPr>
            </w:pPr>
          </w:p>
          <w:p w14:paraId="1CEBB49E" w14:textId="77777777" w:rsidR="00BA595A" w:rsidRPr="0029259B" w:rsidRDefault="00BA595A" w:rsidP="00F760DA">
            <w:pPr>
              <w:rPr>
                <w:rFonts w:ascii="Arial" w:hAnsi="Arial" w:cs="Arial"/>
              </w:rPr>
            </w:pPr>
            <w:r w:rsidRPr="0029259B">
              <w:rPr>
                <w:rFonts w:ascii="Arial" w:hAnsi="Arial" w:cs="Arial"/>
              </w:rPr>
              <w:t>(Sửa đổi bởi)</w:t>
            </w:r>
          </w:p>
          <w:p w14:paraId="197CD7E9" w14:textId="77777777" w:rsidR="00BA595A" w:rsidRPr="0029259B" w:rsidRDefault="00BA595A" w:rsidP="00F760DA">
            <w:pPr>
              <w:rPr>
                <w:rFonts w:ascii="Arial" w:hAnsi="Arial" w:cs="Arial"/>
              </w:rPr>
            </w:pPr>
            <w:r w:rsidRPr="0029259B">
              <w:rPr>
                <w:rFonts w:ascii="Arial" w:hAnsi="Arial" w:cs="Arial"/>
              </w:rPr>
              <w:t>Phòng Kỹ thuật phần mềm,</w:t>
            </w:r>
          </w:p>
          <w:p w14:paraId="0433AF78" w14:textId="6573B632" w:rsidR="00BA595A" w:rsidRPr="0029259B" w:rsidRDefault="00BA595A" w:rsidP="00F760DA">
            <w:pPr>
              <w:rPr>
                <w:rFonts w:ascii="Arial" w:hAnsi="Arial" w:cs="Arial"/>
              </w:rPr>
            </w:pPr>
            <w:r w:rsidRPr="0029259B">
              <w:rPr>
                <w:rFonts w:ascii="Arial" w:hAnsi="Arial" w:cs="Arial"/>
              </w:rPr>
              <w:t>Công ty TNHH Renesas Design Việt Nam</w:t>
            </w:r>
          </w:p>
        </w:tc>
      </w:tr>
    </w:tbl>
    <w:p w14:paraId="14828538" w14:textId="77777777" w:rsidR="00195CC0" w:rsidRPr="0029259B" w:rsidRDefault="00195CC0" w:rsidP="00195CC0">
      <w:pPr>
        <w:rPr>
          <w:rFonts w:ascii="Arial" w:hAnsi="Arial" w:cs="Arial"/>
          <w:lang w:val="pt-BR"/>
        </w:rPr>
      </w:pPr>
    </w:p>
    <w:p w14:paraId="6E3D8211" w14:textId="7333606D" w:rsidR="00195CC0" w:rsidRPr="0029259B" w:rsidRDefault="00195CC0" w:rsidP="00195CC0">
      <w:pPr>
        <w:ind w:leftChars="100" w:left="180"/>
        <w:rPr>
          <w:rFonts w:ascii="Arial" w:hAnsi="Arial" w:cs="Arial"/>
          <w:szCs w:val="18"/>
          <w:lang w:val="pt-BR"/>
        </w:rPr>
      </w:pPr>
      <w:r w:rsidRPr="0029259B">
        <w:rPr>
          <w:rFonts w:ascii="Arial" w:hAnsi="Arial" w:cs="Arial"/>
          <w:szCs w:val="18"/>
          <w:lang w:val="pt-BR"/>
        </w:rPr>
        <w:t>Tài liệu này mô tả các thông số kỹ thuật hệ thống của Mục tiêu nhúng cho Nền tảng ảo (sau đây được gọi là ET-VPF).</w:t>
      </w:r>
    </w:p>
    <w:p w14:paraId="48B3C661" w14:textId="77777777" w:rsidR="00195CC0" w:rsidRPr="0029259B" w:rsidRDefault="00195CC0" w:rsidP="00195CC0">
      <w:pPr>
        <w:ind w:leftChars="100" w:left="180"/>
        <w:rPr>
          <w:rFonts w:ascii="Arial" w:hAnsi="Arial" w:cs="Arial"/>
          <w:szCs w:val="18"/>
          <w:lang w:val="pt-BR"/>
        </w:rPr>
      </w:pPr>
    </w:p>
    <w:p w14:paraId="30E54D63" w14:textId="77777777" w:rsidR="00195CC0" w:rsidRPr="0029259B" w:rsidRDefault="00195CC0" w:rsidP="00195CC0">
      <w:pPr>
        <w:ind w:leftChars="100" w:left="180"/>
        <w:rPr>
          <w:rFonts w:ascii="Arial" w:hAnsi="Arial" w:cs="Arial"/>
          <w:strike/>
          <w:szCs w:val="18"/>
          <w:lang w:val="pt-BR"/>
        </w:rPr>
      </w:pPr>
      <w:r w:rsidRPr="0029259B">
        <w:rPr>
          <w:rFonts w:ascii="Arial" w:hAnsi="Arial" w:cs="Arial"/>
          <w:strike/>
          <w:szCs w:val="18"/>
          <w:lang w:val="pt-BR"/>
        </w:rPr>
        <w:t># Các dòng có Gạch ngang không được sử dụng nữa.</w:t>
      </w:r>
    </w:p>
    <w:p w14:paraId="4EE19FA7" w14:textId="40B6A8FA" w:rsidR="00576BFD" w:rsidRPr="0029259B" w:rsidRDefault="00576BFD" w:rsidP="00195CC0">
      <w:pPr>
        <w:rPr>
          <w:rFonts w:ascii="Arial" w:hAnsi="Arial" w:cs="Arial"/>
          <w:lang w:val="pt-BR"/>
        </w:rPr>
      </w:pPr>
    </w:p>
    <w:p w14:paraId="3A7D5A75" w14:textId="77777777" w:rsidR="00576BFD" w:rsidRPr="0029259B" w:rsidRDefault="00576BFD" w:rsidP="00195CC0">
      <w:pPr>
        <w:rPr>
          <w:rFonts w:ascii="Arial" w:hAnsi="Arial" w:cs="Arial"/>
          <w:lang w:val="pt-BR"/>
        </w:rPr>
      </w:pPr>
    </w:p>
    <w:p w14:paraId="7B5B7A9F" w14:textId="77777777" w:rsidR="00195CC0" w:rsidRPr="0029259B" w:rsidRDefault="00195CC0" w:rsidP="00195CC0">
      <w:pPr>
        <w:rPr>
          <w:rFonts w:ascii="Arial" w:hAnsi="Arial" w:cs="Arial"/>
          <w:lang w:val="pt-BR"/>
        </w:rPr>
      </w:pPr>
    </w:p>
    <w:tbl>
      <w:tblPr>
        <w:tblpPr w:leftFromText="180" w:rightFromText="180" w:vertAnchor="text" w:tblpX="13" w:tblpY="1"/>
        <w:tblOverlap w:val="never"/>
        <w:tblW w:w="10795" w:type="dxa"/>
        <w:tblLayout w:type="fixed"/>
        <w:tblLook w:val="04A0" w:firstRow="1" w:lastRow="0" w:firstColumn="1" w:lastColumn="0" w:noHBand="0" w:noVBand="1"/>
      </w:tblPr>
      <w:tblGrid>
        <w:gridCol w:w="605"/>
        <w:gridCol w:w="1060"/>
        <w:gridCol w:w="3460"/>
        <w:gridCol w:w="1800"/>
        <w:gridCol w:w="1980"/>
        <w:gridCol w:w="1890"/>
      </w:tblGrid>
      <w:tr w:rsidR="008B1381" w:rsidRPr="0029259B" w14:paraId="3C6B008A" w14:textId="77777777" w:rsidTr="00E12CD9">
        <w:tc>
          <w:tcPr>
            <w:tcW w:w="605" w:type="dxa"/>
            <w:tcBorders>
              <w:top w:val="single" w:sz="4" w:space="0" w:color="auto"/>
              <w:left w:val="single" w:sz="4" w:space="0" w:color="auto"/>
              <w:bottom w:val="single" w:sz="4" w:space="0" w:color="auto"/>
              <w:right w:val="single" w:sz="4" w:space="0" w:color="auto"/>
            </w:tcBorders>
            <w:shd w:val="clear" w:color="auto" w:fill="0070C0"/>
            <w:vAlign w:val="center"/>
          </w:tcPr>
          <w:p w14:paraId="7F7C2284"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Không</w:t>
            </w:r>
          </w:p>
        </w:tc>
        <w:tc>
          <w:tcPr>
            <w:tcW w:w="1060" w:type="dxa"/>
            <w:tcBorders>
              <w:top w:val="single" w:sz="4" w:space="0" w:color="auto"/>
              <w:left w:val="single" w:sz="4" w:space="0" w:color="auto"/>
              <w:bottom w:val="single" w:sz="4" w:space="0" w:color="auto"/>
              <w:right w:val="single" w:sz="4" w:space="0" w:color="auto"/>
            </w:tcBorders>
            <w:shd w:val="clear" w:color="auto" w:fill="0070C0"/>
            <w:vAlign w:val="center"/>
          </w:tcPr>
          <w:p w14:paraId="58450C6D"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Số sửa đổi</w:t>
            </w:r>
          </w:p>
        </w:tc>
        <w:tc>
          <w:tcPr>
            <w:tcW w:w="3460" w:type="dxa"/>
            <w:tcBorders>
              <w:top w:val="single" w:sz="4" w:space="0" w:color="auto"/>
              <w:left w:val="single" w:sz="4" w:space="0" w:color="auto"/>
              <w:bottom w:val="single" w:sz="4" w:space="0" w:color="auto"/>
              <w:right w:val="single" w:sz="4" w:space="0" w:color="auto"/>
            </w:tcBorders>
            <w:shd w:val="clear" w:color="auto" w:fill="0070C0"/>
            <w:vAlign w:val="center"/>
          </w:tcPr>
          <w:p w14:paraId="6BFA8FC8"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Sự miêu tả</w:t>
            </w:r>
          </w:p>
        </w:tc>
        <w:tc>
          <w:tcPr>
            <w:tcW w:w="1800" w:type="dxa"/>
            <w:tcBorders>
              <w:top w:val="single" w:sz="4" w:space="0" w:color="auto"/>
              <w:left w:val="single" w:sz="4" w:space="0" w:color="auto"/>
              <w:bottom w:val="single" w:sz="4" w:space="0" w:color="auto"/>
              <w:right w:val="single" w:sz="4" w:space="0" w:color="auto"/>
            </w:tcBorders>
            <w:shd w:val="clear" w:color="auto" w:fill="0070C0"/>
            <w:vAlign w:val="center"/>
          </w:tcPr>
          <w:p w14:paraId="066AD1DD"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Đã được phê duyệt</w:t>
            </w:r>
          </w:p>
        </w:tc>
        <w:tc>
          <w:tcPr>
            <w:tcW w:w="1980" w:type="dxa"/>
            <w:tcBorders>
              <w:top w:val="single" w:sz="4" w:space="0" w:color="auto"/>
              <w:left w:val="single" w:sz="4" w:space="0" w:color="auto"/>
              <w:bottom w:val="single" w:sz="4" w:space="0" w:color="auto"/>
              <w:right w:val="single" w:sz="4" w:space="0" w:color="auto"/>
            </w:tcBorders>
            <w:shd w:val="clear" w:color="auto" w:fill="0070C0"/>
            <w:vAlign w:val="center"/>
          </w:tcPr>
          <w:p w14:paraId="4B01B578"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Đã kiểm tra</w:t>
            </w:r>
          </w:p>
        </w:tc>
        <w:tc>
          <w:tcPr>
            <w:tcW w:w="1890" w:type="dxa"/>
            <w:tcBorders>
              <w:top w:val="single" w:sz="4" w:space="0" w:color="auto"/>
              <w:left w:val="single" w:sz="4" w:space="0" w:color="auto"/>
              <w:bottom w:val="single" w:sz="4" w:space="0" w:color="auto"/>
              <w:right w:val="single" w:sz="4" w:space="0" w:color="auto"/>
            </w:tcBorders>
            <w:shd w:val="clear" w:color="auto" w:fill="0070C0"/>
            <w:vAlign w:val="center"/>
          </w:tcPr>
          <w:p w14:paraId="1B9BA08D" w14:textId="77777777" w:rsidR="00195CC0" w:rsidRPr="0029259B" w:rsidRDefault="00195CC0" w:rsidP="00031EC4">
            <w:pPr>
              <w:jc w:val="center"/>
              <w:rPr>
                <w:rFonts w:ascii="Arial" w:hAnsi="Arial" w:cs="Arial"/>
                <w:b/>
                <w:bCs/>
                <w:color w:val="FFFFFF" w:themeColor="background1"/>
                <w:szCs w:val="18"/>
              </w:rPr>
            </w:pPr>
            <w:r w:rsidRPr="0029259B">
              <w:rPr>
                <w:rFonts w:ascii="Arial" w:hAnsi="Arial" w:cs="Arial"/>
                <w:b/>
                <w:bCs/>
                <w:color w:val="FFFFFF" w:themeColor="background1"/>
                <w:szCs w:val="18"/>
              </w:rPr>
              <w:t>Tạo</w:t>
            </w:r>
          </w:p>
        </w:tc>
      </w:tr>
      <w:tr w:rsidR="008B1381" w:rsidRPr="0029259B" w14:paraId="73271F5F" w14:textId="77777777" w:rsidTr="00E12CD9">
        <w:tc>
          <w:tcPr>
            <w:tcW w:w="605" w:type="dxa"/>
            <w:tcBorders>
              <w:top w:val="single" w:sz="4" w:space="0" w:color="auto"/>
              <w:left w:val="single" w:sz="4" w:space="0" w:color="auto"/>
              <w:bottom w:val="single" w:sz="4" w:space="0" w:color="auto"/>
              <w:right w:val="single" w:sz="4" w:space="0" w:color="auto"/>
            </w:tcBorders>
          </w:tcPr>
          <w:p w14:paraId="70007443" w14:textId="77777777" w:rsidR="00195CC0" w:rsidRPr="0029259B" w:rsidRDefault="00195CC0" w:rsidP="00031EC4">
            <w:pPr>
              <w:jc w:val="center"/>
              <w:rPr>
                <w:rFonts w:ascii="Arial" w:hAnsi="Arial" w:cs="Arial"/>
                <w:szCs w:val="18"/>
                <w:highlight w:val="yellow"/>
              </w:rPr>
            </w:pPr>
            <w:r w:rsidRPr="0029259B">
              <w:rPr>
                <w:rFonts w:ascii="Arial" w:hAnsi="Arial" w:cs="Arial"/>
                <w:szCs w:val="18"/>
                <w:highlight w:val="yellow"/>
              </w:rPr>
              <w:t>1</w:t>
            </w:r>
          </w:p>
        </w:tc>
        <w:tc>
          <w:tcPr>
            <w:tcW w:w="1060" w:type="dxa"/>
            <w:tcBorders>
              <w:top w:val="single" w:sz="4" w:space="0" w:color="auto"/>
              <w:left w:val="single" w:sz="4" w:space="0" w:color="auto"/>
              <w:bottom w:val="single" w:sz="4" w:space="0" w:color="auto"/>
              <w:right w:val="single" w:sz="4" w:space="0" w:color="auto"/>
            </w:tcBorders>
          </w:tcPr>
          <w:p w14:paraId="5C792F24" w14:textId="77777777" w:rsidR="00195CC0" w:rsidRPr="0029259B" w:rsidRDefault="00195CC0" w:rsidP="00031EC4">
            <w:pPr>
              <w:jc w:val="center"/>
              <w:rPr>
                <w:rFonts w:ascii="Arial" w:hAnsi="Arial" w:cs="Arial"/>
                <w:szCs w:val="18"/>
                <w:highlight w:val="yellow"/>
              </w:rPr>
            </w:pPr>
            <w:r w:rsidRPr="0029259B">
              <w:rPr>
                <w:rFonts w:ascii="Arial" w:hAnsi="Arial" w:cs="Arial"/>
                <w:szCs w:val="18"/>
                <w:highlight w:val="yellow"/>
              </w:rPr>
              <w:t>R01</w:t>
            </w:r>
          </w:p>
        </w:tc>
        <w:tc>
          <w:tcPr>
            <w:tcW w:w="3460" w:type="dxa"/>
            <w:tcBorders>
              <w:top w:val="single" w:sz="4" w:space="0" w:color="auto"/>
              <w:left w:val="single" w:sz="4" w:space="0" w:color="auto"/>
              <w:bottom w:val="single" w:sz="4" w:space="0" w:color="auto"/>
              <w:right w:val="single" w:sz="4" w:space="0" w:color="auto"/>
            </w:tcBorders>
          </w:tcPr>
          <w:p w14:paraId="2B7C1FEC" w14:textId="77777777" w:rsidR="006F0098" w:rsidRPr="0029259B" w:rsidRDefault="006F0098" w:rsidP="006F0098">
            <w:pPr>
              <w:rPr>
                <w:rFonts w:ascii="Arial" w:hAnsi="Arial" w:cs="Arial"/>
                <w:highlight w:val="yellow"/>
              </w:rPr>
            </w:pPr>
            <w:commentRangeStart w:id="0"/>
            <w:r w:rsidRPr="0029259B">
              <w:rPr>
                <w:rFonts w:ascii="Arial" w:eastAsia="Arial" w:hAnsi="Arial" w:cs="Arial"/>
                <w:highlight w:val="yellow"/>
              </w:rPr>
              <w:t>cập nhật các</w:t>
            </w:r>
            <w:r w:rsidRPr="0029259B">
              <w:rPr>
                <w:rFonts w:ascii="Arial" w:eastAsia="Arial" w:hAnsi="Arial" w:cs="Arial"/>
                <w:highlight w:val="yellow"/>
                <w:lang w:val="vi-VN"/>
              </w:rPr>
              <w:t xml:space="preserve"> nội dung </w:t>
            </w:r>
            <w:r w:rsidRPr="0029259B">
              <w:rPr>
                <w:rFonts w:ascii="Arial" w:eastAsia="Arial" w:hAnsi="Arial" w:cs="Arial"/>
                <w:highlight w:val="yellow"/>
              </w:rPr>
              <w:t xml:space="preserve">c </w:t>
            </w:r>
            <w:bookmarkStart w:id="1" w:name="V10000_Req_01_001"/>
            <w:bookmarkEnd w:id="1"/>
            <w:r w:rsidRPr="0029259B">
              <w:rPr>
                <w:rFonts w:ascii="Arial" w:eastAsia="Arial" w:hAnsi="Arial" w:cs="Arial"/>
                <w:highlight w:val="yellow"/>
              </w:rPr>
              <w:t xml:space="preserve">cho </w:t>
            </w:r>
            <w:r w:rsidRPr="0029259B">
              <w:rPr>
                <w:rFonts w:ascii="Arial" w:hAnsi="Arial" w:cs="Arial"/>
                <w:highlight w:val="yellow"/>
              </w:rPr>
              <w:t>RLIN3n</w:t>
            </w:r>
            <w:commentRangeEnd w:id="0"/>
            <w:r w:rsidR="00AD7DCD" w:rsidRPr="0029259B">
              <w:rPr>
                <w:rStyle w:val="CommentReference"/>
                <w:rFonts w:ascii="Arial" w:hAnsi="Arial" w:cs="Arial"/>
              </w:rPr>
              <w:commentReference w:id="0"/>
            </w:r>
          </w:p>
          <w:p w14:paraId="30125B36" w14:textId="53E164D8" w:rsidR="00B90A92" w:rsidRPr="0029259B" w:rsidRDefault="00B90A92" w:rsidP="006F0098">
            <w:pPr>
              <w:rPr>
                <w:rFonts w:ascii="Arial" w:hAnsi="Arial" w:cs="Arial"/>
                <w:highlight w:val="yellow"/>
              </w:rPr>
            </w:pPr>
            <w:commentRangeStart w:id="2"/>
            <w:r w:rsidRPr="0029259B">
              <w:rPr>
                <w:rFonts w:ascii="Arial" w:hAnsi="Arial" w:cs="Arial"/>
                <w:szCs w:val="18"/>
                <w:highlight w:val="yellow"/>
              </w:rPr>
              <w:t>cập nhật các</w:t>
            </w:r>
            <w:r w:rsidRPr="0029259B">
              <w:rPr>
                <w:rFonts w:ascii="Arial" w:hAnsi="Arial" w:cs="Arial"/>
                <w:szCs w:val="18"/>
                <w:highlight w:val="yellow"/>
                <w:lang w:val="vi-VN"/>
              </w:rPr>
              <w:t xml:space="preserve"> </w:t>
            </w:r>
            <w:r w:rsidRPr="0029259B">
              <w:rPr>
                <w:rFonts w:ascii="Arial" w:hAnsi="Arial" w:cs="Arial"/>
                <w:szCs w:val="18"/>
                <w:highlight w:val="yellow"/>
              </w:rPr>
              <w:t xml:space="preserve">nội dung F1KM </w:t>
            </w:r>
            <w:r w:rsidRPr="0029259B">
              <w:rPr>
                <w:rFonts w:ascii="Arial" w:hAnsi="Arial" w:cs="Arial"/>
                <w:szCs w:val="18"/>
                <w:highlight w:val="yellow"/>
                <w:lang w:val="vi-VN"/>
              </w:rPr>
              <w:t>-S4</w:t>
            </w:r>
            <w:commentRangeEnd w:id="2"/>
            <w:r w:rsidRPr="0029259B">
              <w:rPr>
                <w:rStyle w:val="CommentReference"/>
                <w:rFonts w:ascii="Arial" w:hAnsi="Arial" w:cs="Arial"/>
              </w:rPr>
              <w:commentReference w:id="2"/>
            </w:r>
            <w:bookmarkStart w:id="3" w:name="V10000_Req_02_001"/>
            <w:bookmarkEnd w:id="3"/>
          </w:p>
        </w:tc>
        <w:tc>
          <w:tcPr>
            <w:tcW w:w="1800" w:type="dxa"/>
            <w:tcBorders>
              <w:top w:val="single" w:sz="4" w:space="0" w:color="auto"/>
              <w:left w:val="single" w:sz="4" w:space="0" w:color="auto"/>
              <w:bottom w:val="single" w:sz="4" w:space="0" w:color="auto"/>
              <w:right w:val="single" w:sz="4" w:space="0" w:color="auto"/>
            </w:tcBorders>
          </w:tcPr>
          <w:p w14:paraId="3A21A7D4" w14:textId="77777777" w:rsidR="00195CC0" w:rsidRPr="0029259B" w:rsidRDefault="00195CC0" w:rsidP="00031EC4">
            <w:pPr>
              <w:rPr>
                <w:rFonts w:ascii="Arial" w:hAnsi="Arial" w:cs="Arial"/>
                <w:szCs w:val="18"/>
                <w:highlight w:val="yellow"/>
              </w:rPr>
            </w:pPr>
          </w:p>
          <w:p w14:paraId="7458F40A" w14:textId="77777777" w:rsidR="00195CC0" w:rsidRPr="0029259B" w:rsidRDefault="00195CC0" w:rsidP="00031EC4">
            <w:pPr>
              <w:rPr>
                <w:rFonts w:ascii="Arial" w:hAnsi="Arial" w:cs="Arial"/>
                <w:szCs w:val="18"/>
                <w:highlight w:val="yellow"/>
              </w:rPr>
            </w:pPr>
          </w:p>
          <w:p w14:paraId="2F070E4F" w14:textId="321F42F8" w:rsidR="008F699B" w:rsidRPr="0029259B" w:rsidRDefault="008F699B" w:rsidP="00031EC4">
            <w:pPr>
              <w:rPr>
                <w:rFonts w:ascii="Arial" w:hAnsi="Arial" w:cs="Arial"/>
                <w:szCs w:val="18"/>
                <w:highlight w:val="yellow"/>
              </w:rPr>
            </w:pPr>
          </w:p>
        </w:tc>
        <w:tc>
          <w:tcPr>
            <w:tcW w:w="1980" w:type="dxa"/>
            <w:tcBorders>
              <w:top w:val="single" w:sz="4" w:space="0" w:color="auto"/>
              <w:left w:val="single" w:sz="4" w:space="0" w:color="auto"/>
              <w:bottom w:val="single" w:sz="4" w:space="0" w:color="auto"/>
              <w:right w:val="single" w:sz="4" w:space="0" w:color="auto"/>
            </w:tcBorders>
          </w:tcPr>
          <w:p w14:paraId="66D02D25" w14:textId="0BEB46FF" w:rsidR="00195CC0" w:rsidRPr="0029259B" w:rsidRDefault="007502AA" w:rsidP="00031EC4">
            <w:pPr>
              <w:rPr>
                <w:rFonts w:ascii="Arial" w:hAnsi="Arial" w:cs="Arial"/>
                <w:szCs w:val="18"/>
                <w:highlight w:val="yellow"/>
              </w:rPr>
            </w:pPr>
            <w:r w:rsidRPr="0029259B">
              <w:rPr>
                <w:rFonts w:ascii="Arial" w:hAnsi="Arial" w:cs="Arial"/>
                <w:szCs w:val="18"/>
                <w:highlight w:val="yellow"/>
              </w:rPr>
              <w:t>phúc giang</w:t>
            </w:r>
          </w:p>
          <w:p w14:paraId="5C0F5D6E" w14:textId="1B07A52B" w:rsidR="007502AA" w:rsidRPr="0029259B" w:rsidRDefault="007502AA" w:rsidP="00031EC4">
            <w:pPr>
              <w:rPr>
                <w:rFonts w:ascii="Arial" w:hAnsi="Arial" w:cs="Arial"/>
                <w:szCs w:val="18"/>
                <w:highlight w:val="yellow"/>
              </w:rPr>
            </w:pPr>
            <w:r w:rsidRPr="0029259B">
              <w:rPr>
                <w:rFonts w:ascii="Arial" w:hAnsi="Arial" w:cs="Arial"/>
                <w:szCs w:val="18"/>
                <w:highlight w:val="yellow"/>
              </w:rPr>
              <w:t>Hồng Tiêu</w:t>
            </w:r>
          </w:p>
          <w:p w14:paraId="0F583412" w14:textId="60867506" w:rsidR="007502AA" w:rsidRPr="0029259B" w:rsidRDefault="006F0098" w:rsidP="00031EC4">
            <w:pPr>
              <w:rPr>
                <w:rFonts w:ascii="Arial" w:hAnsi="Arial" w:cs="Arial"/>
                <w:szCs w:val="18"/>
                <w:highlight w:val="yellow"/>
                <w:lang w:val="vi-VN"/>
              </w:rPr>
            </w:pPr>
            <w:r w:rsidRPr="0029259B">
              <w:rPr>
                <w:rFonts w:ascii="Arial" w:hAnsi="Arial" w:cs="Arial"/>
                <w:szCs w:val="18"/>
                <w:highlight w:val="yellow"/>
              </w:rPr>
              <w:t xml:space="preserve">Giang </w:t>
            </w:r>
            <w:r w:rsidRPr="0029259B">
              <w:rPr>
                <w:rFonts w:ascii="Arial" w:hAnsi="Arial" w:cs="Arial"/>
                <w:szCs w:val="18"/>
                <w:highlight w:val="yellow"/>
                <w:lang w:val="vi-VN"/>
              </w:rPr>
              <w:t>Nguyễn</w:t>
            </w:r>
          </w:p>
          <w:p w14:paraId="272FC71C" w14:textId="18434C6D" w:rsidR="00195CC0" w:rsidRPr="0029259B" w:rsidRDefault="007502AA" w:rsidP="00031EC4">
            <w:pPr>
              <w:rPr>
                <w:rFonts w:ascii="Arial" w:hAnsi="Arial" w:cs="Arial"/>
                <w:szCs w:val="18"/>
                <w:highlight w:val="yellow"/>
              </w:rPr>
            </w:pPr>
            <w:r w:rsidRPr="0029259B">
              <w:rPr>
                <w:rFonts w:ascii="Arial" w:hAnsi="Arial" w:cs="Arial"/>
                <w:szCs w:val="18"/>
                <w:highlight w:val="yellow"/>
              </w:rPr>
              <w:t>Sơn Thái</w:t>
            </w:r>
          </w:p>
          <w:p w14:paraId="68D7A539" w14:textId="7C58E2A2" w:rsidR="00D6625B" w:rsidRPr="0029259B" w:rsidRDefault="00D6625B" w:rsidP="00031EC4">
            <w:pPr>
              <w:rPr>
                <w:rFonts w:ascii="Arial" w:hAnsi="Arial" w:cs="Arial"/>
                <w:szCs w:val="18"/>
                <w:highlight w:val="yellow"/>
                <w:lang w:val="vi-VN"/>
              </w:rPr>
            </w:pPr>
            <w:r w:rsidRPr="0029259B">
              <w:rPr>
                <w:rFonts w:ascii="Arial" w:hAnsi="Arial" w:cs="Arial"/>
                <w:szCs w:val="18"/>
                <w:highlight w:val="yellow"/>
              </w:rPr>
              <w:t xml:space="preserve">Tịnh </w:t>
            </w:r>
            <w:r w:rsidRPr="0029259B">
              <w:rPr>
                <w:rFonts w:ascii="Arial" w:hAnsi="Arial" w:cs="Arial"/>
                <w:szCs w:val="18"/>
                <w:highlight w:val="yellow"/>
                <w:lang w:val="vi-VN"/>
              </w:rPr>
              <w:t>Lệ</w:t>
            </w:r>
          </w:p>
          <w:p w14:paraId="7A248EE4" w14:textId="77777777" w:rsidR="008F699B" w:rsidRPr="0029259B" w:rsidRDefault="008F699B" w:rsidP="00031EC4">
            <w:pPr>
              <w:rPr>
                <w:rFonts w:ascii="Arial" w:hAnsi="Arial" w:cs="Arial"/>
                <w:szCs w:val="18"/>
                <w:highlight w:val="yellow"/>
              </w:rPr>
            </w:pPr>
          </w:p>
          <w:p w14:paraId="5B60E026" w14:textId="46109114" w:rsidR="008F699B" w:rsidRPr="0029259B" w:rsidRDefault="006F0098" w:rsidP="00031EC4">
            <w:pPr>
              <w:rPr>
                <w:rFonts w:ascii="Arial" w:hAnsi="Arial" w:cs="Arial"/>
                <w:highlight w:val="yellow"/>
              </w:rPr>
            </w:pPr>
            <w:r w:rsidRPr="0029259B">
              <w:rPr>
                <w:rFonts w:ascii="Arial" w:hAnsi="Arial" w:cs="Arial"/>
                <w:highlight w:val="yellow"/>
              </w:rPr>
              <w:t>Ngày 28 tháng 6 năm 2022</w:t>
            </w:r>
          </w:p>
        </w:tc>
        <w:tc>
          <w:tcPr>
            <w:tcW w:w="1890" w:type="dxa"/>
            <w:tcBorders>
              <w:top w:val="single" w:sz="4" w:space="0" w:color="auto"/>
              <w:left w:val="single" w:sz="4" w:space="0" w:color="auto"/>
              <w:bottom w:val="single" w:sz="4" w:space="0" w:color="auto"/>
              <w:right w:val="single" w:sz="4" w:space="0" w:color="auto"/>
            </w:tcBorders>
          </w:tcPr>
          <w:p w14:paraId="2E83E760" w14:textId="77777777" w:rsidR="00195CC0" w:rsidRPr="0029259B" w:rsidRDefault="00195CC0" w:rsidP="00031EC4">
            <w:pPr>
              <w:rPr>
                <w:rFonts w:ascii="Arial" w:hAnsi="Arial" w:cs="Arial"/>
                <w:szCs w:val="18"/>
                <w:highlight w:val="yellow"/>
              </w:rPr>
            </w:pPr>
            <w:r w:rsidRPr="0029259B">
              <w:rPr>
                <w:rFonts w:ascii="Arial" w:hAnsi="Arial" w:cs="Arial"/>
                <w:szCs w:val="18"/>
                <w:highlight w:val="yellow"/>
              </w:rPr>
              <w:t>Hồng Tiêu</w:t>
            </w:r>
          </w:p>
          <w:p w14:paraId="155011FD" w14:textId="1019958B" w:rsidR="00195CC0" w:rsidRPr="0029259B" w:rsidRDefault="006F0098" w:rsidP="00031EC4">
            <w:pPr>
              <w:rPr>
                <w:rFonts w:ascii="Arial" w:hAnsi="Arial" w:cs="Arial"/>
                <w:szCs w:val="18"/>
                <w:highlight w:val="yellow"/>
                <w:lang w:val="vi-VN"/>
              </w:rPr>
            </w:pPr>
            <w:r w:rsidRPr="0029259B">
              <w:rPr>
                <w:rFonts w:ascii="Arial" w:hAnsi="Arial" w:cs="Arial"/>
                <w:szCs w:val="18"/>
                <w:highlight w:val="yellow"/>
              </w:rPr>
              <w:t xml:space="preserve">Giang </w:t>
            </w:r>
            <w:r w:rsidRPr="0029259B">
              <w:rPr>
                <w:rFonts w:ascii="Arial" w:hAnsi="Arial" w:cs="Arial"/>
                <w:szCs w:val="18"/>
                <w:highlight w:val="yellow"/>
                <w:lang w:val="vi-VN"/>
              </w:rPr>
              <w:t>Nguyễn</w:t>
            </w:r>
          </w:p>
          <w:p w14:paraId="3BCECEA8" w14:textId="0EE5CCF3" w:rsidR="00195CC0" w:rsidRPr="0029259B" w:rsidRDefault="00195CC0" w:rsidP="00031EC4">
            <w:pPr>
              <w:rPr>
                <w:rFonts w:ascii="Arial" w:hAnsi="Arial" w:cs="Arial"/>
                <w:szCs w:val="18"/>
                <w:highlight w:val="yellow"/>
              </w:rPr>
            </w:pPr>
          </w:p>
          <w:p w14:paraId="20F42D8B" w14:textId="5283E7DD" w:rsidR="007502AA" w:rsidRPr="0029259B" w:rsidRDefault="007502AA" w:rsidP="00031EC4">
            <w:pPr>
              <w:rPr>
                <w:rFonts w:ascii="Arial" w:hAnsi="Arial" w:cs="Arial"/>
                <w:szCs w:val="18"/>
                <w:highlight w:val="yellow"/>
              </w:rPr>
            </w:pPr>
          </w:p>
          <w:p w14:paraId="2962F63C" w14:textId="13D6A812" w:rsidR="007502AA" w:rsidRPr="0029259B" w:rsidRDefault="007502AA" w:rsidP="00031EC4">
            <w:pPr>
              <w:rPr>
                <w:rFonts w:ascii="Arial" w:hAnsi="Arial" w:cs="Arial"/>
                <w:szCs w:val="18"/>
                <w:highlight w:val="yellow"/>
              </w:rPr>
            </w:pPr>
          </w:p>
          <w:p w14:paraId="2CFA7A74" w14:textId="77777777" w:rsidR="004E46F6" w:rsidRPr="0029259B" w:rsidRDefault="004E46F6" w:rsidP="00031EC4">
            <w:pPr>
              <w:rPr>
                <w:rFonts w:ascii="Arial" w:hAnsi="Arial" w:cs="Arial"/>
                <w:szCs w:val="18"/>
                <w:highlight w:val="yellow"/>
              </w:rPr>
            </w:pPr>
          </w:p>
          <w:p w14:paraId="07DAE245" w14:textId="24BD5EA5" w:rsidR="00195CC0" w:rsidRPr="0029259B" w:rsidRDefault="00DD031E" w:rsidP="00031EC4">
            <w:pPr>
              <w:rPr>
                <w:rFonts w:ascii="Arial" w:hAnsi="Arial" w:cs="Arial"/>
                <w:szCs w:val="18"/>
                <w:highlight w:val="yellow"/>
              </w:rPr>
            </w:pPr>
            <w:r w:rsidRPr="0029259B">
              <w:rPr>
                <w:rFonts w:ascii="Arial" w:hAnsi="Arial" w:cs="Arial"/>
                <w:szCs w:val="18"/>
                <w:highlight w:val="yellow"/>
              </w:rPr>
              <w:t>tháng 6</w:t>
            </w:r>
            <w:r w:rsidRPr="0029259B">
              <w:rPr>
                <w:rFonts w:ascii="Arial" w:hAnsi="Arial" w:cs="Arial"/>
                <w:szCs w:val="18"/>
                <w:highlight w:val="yellow"/>
                <w:lang w:val="vi-VN"/>
              </w:rPr>
              <w:t xml:space="preserve"> </w:t>
            </w:r>
            <w:r w:rsidRPr="0029259B">
              <w:rPr>
                <w:rFonts w:ascii="Arial" w:hAnsi="Arial" w:cs="Arial"/>
                <w:szCs w:val="18"/>
                <w:highlight w:val="yellow"/>
              </w:rPr>
              <w:t>27, 2022</w:t>
            </w:r>
          </w:p>
        </w:tc>
      </w:tr>
      <w:tr w:rsidR="3C0BE9D9" w:rsidRPr="0029259B" w14:paraId="379AF5B5" w14:textId="77777777" w:rsidTr="00E12CD9">
        <w:tc>
          <w:tcPr>
            <w:tcW w:w="605" w:type="dxa"/>
            <w:tcBorders>
              <w:top w:val="single" w:sz="4" w:space="0" w:color="auto"/>
              <w:left w:val="single" w:sz="4" w:space="0" w:color="auto"/>
              <w:bottom w:val="single" w:sz="4" w:space="0" w:color="auto"/>
              <w:right w:val="single" w:sz="4" w:space="0" w:color="auto"/>
            </w:tcBorders>
          </w:tcPr>
          <w:p w14:paraId="2BC35949" w14:textId="1C9849A5" w:rsidR="3C0BE9D9" w:rsidRPr="0029259B" w:rsidRDefault="009169BC" w:rsidP="00031EC4">
            <w:pPr>
              <w:jc w:val="center"/>
              <w:rPr>
                <w:rFonts w:ascii="Arial" w:hAnsi="Arial" w:cs="Arial"/>
                <w:highlight w:val="yellow"/>
              </w:rPr>
            </w:pPr>
            <w:r>
              <w:rPr>
                <w:rFonts w:ascii="Arial" w:hAnsi="Arial" w:cs="Arial"/>
                <w:highlight w:val="yellow"/>
              </w:rPr>
              <w:t>2</w:t>
            </w:r>
          </w:p>
        </w:tc>
        <w:tc>
          <w:tcPr>
            <w:tcW w:w="1060" w:type="dxa"/>
            <w:tcBorders>
              <w:top w:val="single" w:sz="4" w:space="0" w:color="auto"/>
              <w:left w:val="single" w:sz="4" w:space="0" w:color="auto"/>
              <w:bottom w:val="single" w:sz="4" w:space="0" w:color="auto"/>
              <w:right w:val="single" w:sz="4" w:space="0" w:color="auto"/>
            </w:tcBorders>
          </w:tcPr>
          <w:p w14:paraId="31C9721A" w14:textId="4001000E" w:rsidR="6ABBCFF0" w:rsidRPr="0029259B" w:rsidRDefault="009169BC" w:rsidP="00031EC4">
            <w:pPr>
              <w:jc w:val="center"/>
              <w:rPr>
                <w:rFonts w:ascii="Arial" w:hAnsi="Arial" w:cs="Arial"/>
                <w:highlight w:val="yellow"/>
              </w:rPr>
            </w:pPr>
            <w:r>
              <w:rPr>
                <w:rFonts w:ascii="Arial" w:hAnsi="Arial" w:cs="Arial"/>
                <w:highlight w:val="yellow"/>
              </w:rPr>
              <w:t>R02</w:t>
            </w:r>
          </w:p>
        </w:tc>
        <w:tc>
          <w:tcPr>
            <w:tcW w:w="3460" w:type="dxa"/>
            <w:tcBorders>
              <w:top w:val="single" w:sz="4" w:space="0" w:color="auto"/>
              <w:left w:val="single" w:sz="4" w:space="0" w:color="auto"/>
              <w:bottom w:val="single" w:sz="4" w:space="0" w:color="auto"/>
              <w:right w:val="single" w:sz="4" w:space="0" w:color="auto"/>
            </w:tcBorders>
          </w:tcPr>
          <w:p w14:paraId="3FB88F06" w14:textId="395E09B6" w:rsidR="00CB1D13" w:rsidRPr="00CB1D13" w:rsidRDefault="009169BC" w:rsidP="00031EC4">
            <w:pPr>
              <w:rPr>
                <w:rFonts w:ascii="Arial" w:hAnsi="Arial" w:cs="Arial"/>
                <w:szCs w:val="18"/>
                <w:highlight w:val="yellow"/>
              </w:rPr>
            </w:pPr>
            <w:commentRangeStart w:id="4"/>
            <w:r w:rsidRPr="0029259B">
              <w:rPr>
                <w:rFonts w:ascii="Arial" w:eastAsia="Arial" w:hAnsi="Arial" w:cs="Arial"/>
                <w:highlight w:val="yellow"/>
              </w:rPr>
              <w:t>cập nhật các</w:t>
            </w:r>
            <w:r w:rsidRPr="0029259B">
              <w:rPr>
                <w:rFonts w:ascii="Arial" w:eastAsia="Arial" w:hAnsi="Arial" w:cs="Arial"/>
                <w:highlight w:val="yellow"/>
                <w:lang w:val="vi-VN"/>
              </w:rPr>
              <w:t xml:space="preserve"> </w:t>
            </w:r>
            <w:r w:rsidRPr="0029259B">
              <w:rPr>
                <w:rFonts w:ascii="Arial" w:eastAsia="Arial" w:hAnsi="Arial" w:cs="Arial"/>
                <w:highlight w:val="yellow"/>
              </w:rPr>
              <w:t xml:space="preserve">nội dung cho </w:t>
            </w:r>
            <w:r w:rsidRPr="0029259B">
              <w:rPr>
                <w:rFonts w:ascii="Arial" w:hAnsi="Arial" w:cs="Arial"/>
                <w:highlight w:val="yellow"/>
              </w:rPr>
              <w:t>U2C</w:t>
            </w:r>
            <w:commentRangeEnd w:id="4"/>
            <w:r>
              <w:rPr>
                <w:rStyle w:val="CommentReference"/>
              </w:rPr>
              <w:commentReference w:id="4"/>
            </w:r>
            <w:r w:rsidR="005963C0">
              <w:rPr>
                <w:rFonts w:ascii="Arial" w:hAnsi="Arial" w:cs="Arial"/>
                <w:highlight w:val="yellow"/>
              </w:rPr>
              <w:t xml:space="preserve"> </w:t>
            </w:r>
            <w:commentRangeStart w:id="5"/>
            <w:r w:rsidR="005963C0" w:rsidRPr="005963C0">
              <w:rPr>
                <w:rFonts w:ascii="Arial" w:hAnsi="Arial" w:cs="Arial"/>
                <w:szCs w:val="18"/>
                <w:highlight w:val="yellow"/>
              </w:rPr>
              <w:t>phiên bản alpha</w:t>
            </w:r>
            <w:bookmarkStart w:id="6" w:name="V10000_Req_03_001"/>
            <w:bookmarkEnd w:id="6"/>
            <w:commentRangeEnd w:id="5"/>
            <w:r w:rsidR="00CB1D13">
              <w:rPr>
                <w:rStyle w:val="CommentReference"/>
              </w:rPr>
              <w:commentReference w:id="5"/>
            </w:r>
          </w:p>
        </w:tc>
        <w:tc>
          <w:tcPr>
            <w:tcW w:w="1800" w:type="dxa"/>
            <w:tcBorders>
              <w:top w:val="single" w:sz="4" w:space="0" w:color="auto"/>
              <w:left w:val="single" w:sz="4" w:space="0" w:color="auto"/>
              <w:bottom w:val="single" w:sz="4" w:space="0" w:color="auto"/>
              <w:right w:val="single" w:sz="4" w:space="0" w:color="auto"/>
            </w:tcBorders>
          </w:tcPr>
          <w:p w14:paraId="5848913F" w14:textId="321F42F8" w:rsidR="3C0BE9D9" w:rsidRPr="0029259B" w:rsidRDefault="3C0BE9D9" w:rsidP="00031EC4">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21DD692" w14:textId="77777777" w:rsidR="009169BC" w:rsidRPr="0029259B" w:rsidRDefault="009169BC" w:rsidP="009169BC">
            <w:pPr>
              <w:rPr>
                <w:rFonts w:ascii="Arial" w:hAnsi="Arial" w:cs="Arial"/>
                <w:szCs w:val="18"/>
                <w:highlight w:val="yellow"/>
              </w:rPr>
            </w:pPr>
            <w:r w:rsidRPr="0029259B">
              <w:rPr>
                <w:rFonts w:ascii="Arial" w:hAnsi="Arial" w:cs="Arial"/>
                <w:szCs w:val="18"/>
                <w:highlight w:val="yellow"/>
              </w:rPr>
              <w:t>phúc giang</w:t>
            </w:r>
          </w:p>
          <w:p w14:paraId="5DBD8C82" w14:textId="77777777" w:rsidR="009169BC" w:rsidRPr="0029259B" w:rsidRDefault="009169BC" w:rsidP="009169BC">
            <w:pPr>
              <w:rPr>
                <w:rFonts w:ascii="Arial" w:hAnsi="Arial" w:cs="Arial"/>
                <w:szCs w:val="18"/>
                <w:highlight w:val="yellow"/>
              </w:rPr>
            </w:pPr>
            <w:r w:rsidRPr="0029259B">
              <w:rPr>
                <w:rFonts w:ascii="Arial" w:hAnsi="Arial" w:cs="Arial"/>
                <w:szCs w:val="18"/>
                <w:highlight w:val="yellow"/>
              </w:rPr>
              <w:t>Hồng Tiêu</w:t>
            </w:r>
          </w:p>
          <w:p w14:paraId="4BC43F87" w14:textId="77777777" w:rsidR="009169BC" w:rsidRPr="0029259B" w:rsidRDefault="009169BC" w:rsidP="009169BC">
            <w:pPr>
              <w:rPr>
                <w:rFonts w:ascii="Arial" w:hAnsi="Arial" w:cs="Arial"/>
                <w:szCs w:val="18"/>
                <w:highlight w:val="yellow"/>
                <w:lang w:val="vi-VN"/>
              </w:rPr>
            </w:pPr>
            <w:r w:rsidRPr="0029259B">
              <w:rPr>
                <w:rFonts w:ascii="Arial" w:hAnsi="Arial" w:cs="Arial"/>
                <w:szCs w:val="18"/>
                <w:highlight w:val="yellow"/>
              </w:rPr>
              <w:t xml:space="preserve">Giang </w:t>
            </w:r>
            <w:r w:rsidRPr="0029259B">
              <w:rPr>
                <w:rFonts w:ascii="Arial" w:hAnsi="Arial" w:cs="Arial"/>
                <w:szCs w:val="18"/>
                <w:highlight w:val="yellow"/>
                <w:lang w:val="vi-VN"/>
              </w:rPr>
              <w:t>Nguyễn</w:t>
            </w:r>
          </w:p>
          <w:p w14:paraId="42C5F1E3" w14:textId="77777777" w:rsidR="009169BC" w:rsidRPr="0029259B" w:rsidRDefault="009169BC" w:rsidP="009169BC">
            <w:pPr>
              <w:rPr>
                <w:rFonts w:ascii="Arial" w:hAnsi="Arial" w:cs="Arial"/>
                <w:szCs w:val="18"/>
                <w:highlight w:val="yellow"/>
              </w:rPr>
            </w:pPr>
            <w:r w:rsidRPr="0029259B">
              <w:rPr>
                <w:rFonts w:ascii="Arial" w:hAnsi="Arial" w:cs="Arial"/>
                <w:szCs w:val="18"/>
                <w:highlight w:val="yellow"/>
              </w:rPr>
              <w:t>Sơn Thái</w:t>
            </w:r>
          </w:p>
          <w:p w14:paraId="3EDD751F" w14:textId="77777777" w:rsidR="009169BC" w:rsidRPr="0029259B" w:rsidRDefault="009169BC" w:rsidP="009169BC">
            <w:pPr>
              <w:rPr>
                <w:rFonts w:ascii="Arial" w:hAnsi="Arial" w:cs="Arial"/>
                <w:szCs w:val="18"/>
                <w:highlight w:val="yellow"/>
                <w:lang w:val="vi-VN"/>
              </w:rPr>
            </w:pPr>
            <w:r w:rsidRPr="0029259B">
              <w:rPr>
                <w:rFonts w:ascii="Arial" w:hAnsi="Arial" w:cs="Arial"/>
                <w:szCs w:val="18"/>
                <w:highlight w:val="yellow"/>
              </w:rPr>
              <w:t xml:space="preserve">Tịnh </w:t>
            </w:r>
            <w:r w:rsidRPr="0029259B">
              <w:rPr>
                <w:rFonts w:ascii="Arial" w:hAnsi="Arial" w:cs="Arial"/>
                <w:szCs w:val="18"/>
                <w:highlight w:val="yellow"/>
                <w:lang w:val="vi-VN"/>
              </w:rPr>
              <w:t>Lệ</w:t>
            </w:r>
          </w:p>
          <w:p w14:paraId="50E2F011" w14:textId="77777777" w:rsidR="009169BC" w:rsidRPr="0029259B" w:rsidRDefault="009169BC" w:rsidP="009169BC">
            <w:pPr>
              <w:rPr>
                <w:rFonts w:ascii="Arial" w:hAnsi="Arial" w:cs="Arial"/>
                <w:szCs w:val="18"/>
                <w:highlight w:val="yellow"/>
              </w:rPr>
            </w:pPr>
          </w:p>
          <w:p w14:paraId="7975C74B" w14:textId="033BB5E2" w:rsidR="3806920F" w:rsidRPr="0029259B" w:rsidRDefault="009169BC" w:rsidP="009169BC">
            <w:pPr>
              <w:rPr>
                <w:rFonts w:ascii="Arial" w:hAnsi="Arial" w:cs="Arial"/>
                <w:highlight w:val="yellow"/>
              </w:rPr>
            </w:pPr>
            <w:r w:rsidRPr="0029259B">
              <w:rPr>
                <w:rFonts w:ascii="Arial" w:hAnsi="Arial" w:cs="Arial"/>
                <w:highlight w:val="yellow"/>
              </w:rPr>
              <w:t>Ngày 07 tháng 7 năm 2022</w:t>
            </w:r>
          </w:p>
        </w:tc>
        <w:tc>
          <w:tcPr>
            <w:tcW w:w="1890" w:type="dxa"/>
            <w:tcBorders>
              <w:top w:val="single" w:sz="4" w:space="0" w:color="auto"/>
              <w:left w:val="single" w:sz="4" w:space="0" w:color="auto"/>
              <w:bottom w:val="single" w:sz="4" w:space="0" w:color="auto"/>
              <w:right w:val="single" w:sz="4" w:space="0" w:color="auto"/>
            </w:tcBorders>
          </w:tcPr>
          <w:p w14:paraId="6EA23361" w14:textId="77777777" w:rsidR="009169BC" w:rsidRPr="0029259B" w:rsidRDefault="009169BC" w:rsidP="009169BC">
            <w:pPr>
              <w:rPr>
                <w:rFonts w:ascii="Arial" w:hAnsi="Arial" w:cs="Arial"/>
                <w:szCs w:val="18"/>
                <w:highlight w:val="yellow"/>
              </w:rPr>
            </w:pPr>
            <w:r w:rsidRPr="0029259B">
              <w:rPr>
                <w:rFonts w:ascii="Arial" w:hAnsi="Arial" w:cs="Arial"/>
                <w:szCs w:val="18"/>
                <w:highlight w:val="yellow"/>
              </w:rPr>
              <w:t>Hồng Tiêu</w:t>
            </w:r>
          </w:p>
          <w:p w14:paraId="5F99FC0F" w14:textId="61C3F880" w:rsidR="009169BC" w:rsidRPr="0029259B" w:rsidRDefault="009169BC" w:rsidP="009169BC">
            <w:pPr>
              <w:rPr>
                <w:rFonts w:ascii="Arial" w:hAnsi="Arial" w:cs="Arial"/>
                <w:szCs w:val="18"/>
                <w:highlight w:val="yellow"/>
                <w:lang w:val="vi-VN"/>
              </w:rPr>
            </w:pPr>
            <w:r>
              <w:rPr>
                <w:rFonts w:ascii="Arial" w:hAnsi="Arial" w:cs="Arial"/>
                <w:szCs w:val="18"/>
                <w:highlight w:val="yellow"/>
              </w:rPr>
              <w:t>Sơn Thái</w:t>
            </w:r>
          </w:p>
          <w:p w14:paraId="72704034" w14:textId="77777777" w:rsidR="6498DE48" w:rsidRDefault="6498DE48" w:rsidP="00031EC4">
            <w:pPr>
              <w:rPr>
                <w:rFonts w:ascii="Arial" w:hAnsi="Arial" w:cs="Arial"/>
                <w:highlight w:val="yellow"/>
              </w:rPr>
            </w:pPr>
          </w:p>
          <w:p w14:paraId="19C63719" w14:textId="77777777" w:rsidR="009169BC" w:rsidRDefault="009169BC" w:rsidP="00031EC4">
            <w:pPr>
              <w:rPr>
                <w:rFonts w:ascii="Arial" w:hAnsi="Arial" w:cs="Arial"/>
                <w:highlight w:val="yellow"/>
              </w:rPr>
            </w:pPr>
          </w:p>
          <w:p w14:paraId="017CA800" w14:textId="77777777" w:rsidR="009169BC" w:rsidRDefault="009169BC" w:rsidP="00031EC4">
            <w:pPr>
              <w:rPr>
                <w:rFonts w:ascii="Arial" w:hAnsi="Arial" w:cs="Arial"/>
                <w:highlight w:val="yellow"/>
              </w:rPr>
            </w:pPr>
          </w:p>
          <w:p w14:paraId="59E5E3A2" w14:textId="77777777" w:rsidR="009169BC" w:rsidRDefault="009169BC" w:rsidP="00031EC4">
            <w:pPr>
              <w:rPr>
                <w:rFonts w:ascii="Arial" w:hAnsi="Arial" w:cs="Arial"/>
                <w:highlight w:val="yellow"/>
              </w:rPr>
            </w:pPr>
          </w:p>
          <w:p w14:paraId="66551F4C" w14:textId="617513B8" w:rsidR="00283A9C" w:rsidRPr="0029259B" w:rsidRDefault="009169BC" w:rsidP="00031EC4">
            <w:pPr>
              <w:rPr>
                <w:rFonts w:ascii="Arial" w:hAnsi="Arial" w:cs="Arial"/>
                <w:highlight w:val="yellow"/>
              </w:rPr>
            </w:pPr>
            <w:r w:rsidRPr="0029259B">
              <w:rPr>
                <w:rFonts w:ascii="Arial" w:hAnsi="Arial" w:cs="Arial"/>
                <w:highlight w:val="yellow"/>
              </w:rPr>
              <w:t>Ngày 01 tháng 7 năm 2022</w:t>
            </w:r>
          </w:p>
        </w:tc>
      </w:tr>
      <w:tr w:rsidR="00283A9C" w:rsidRPr="0029259B" w14:paraId="33FAE321" w14:textId="77777777" w:rsidTr="00E12CD9">
        <w:tc>
          <w:tcPr>
            <w:tcW w:w="605" w:type="dxa"/>
            <w:tcBorders>
              <w:top w:val="single" w:sz="4" w:space="0" w:color="auto"/>
              <w:left w:val="single" w:sz="4" w:space="0" w:color="auto"/>
              <w:bottom w:val="single" w:sz="4" w:space="0" w:color="auto"/>
              <w:right w:val="single" w:sz="4" w:space="0" w:color="auto"/>
            </w:tcBorders>
          </w:tcPr>
          <w:p w14:paraId="4FAB5FE0" w14:textId="5E2E02CE" w:rsidR="00283A9C" w:rsidRDefault="00BC3693" w:rsidP="00283A9C">
            <w:pPr>
              <w:jc w:val="center"/>
              <w:rPr>
                <w:rFonts w:ascii="Arial" w:hAnsi="Arial" w:cs="Arial"/>
                <w:highlight w:val="yellow"/>
              </w:rPr>
            </w:pPr>
            <w:r>
              <w:rPr>
                <w:rFonts w:ascii="Arial" w:hAnsi="Arial" w:cs="Arial"/>
                <w:highlight w:val="yellow"/>
              </w:rPr>
              <w:t>3</w:t>
            </w:r>
          </w:p>
        </w:tc>
        <w:tc>
          <w:tcPr>
            <w:tcW w:w="1060" w:type="dxa"/>
            <w:tcBorders>
              <w:top w:val="single" w:sz="4" w:space="0" w:color="auto"/>
              <w:left w:val="single" w:sz="4" w:space="0" w:color="auto"/>
              <w:bottom w:val="single" w:sz="4" w:space="0" w:color="auto"/>
              <w:right w:val="single" w:sz="4" w:space="0" w:color="auto"/>
            </w:tcBorders>
          </w:tcPr>
          <w:p w14:paraId="7C89FB06" w14:textId="7F514BA0" w:rsidR="00283A9C" w:rsidRDefault="00283A9C" w:rsidP="00283A9C">
            <w:pPr>
              <w:jc w:val="center"/>
              <w:rPr>
                <w:rFonts w:ascii="Arial" w:hAnsi="Arial" w:cs="Arial"/>
                <w:highlight w:val="yellow"/>
              </w:rPr>
            </w:pPr>
            <w:r>
              <w:rPr>
                <w:rFonts w:ascii="Arial" w:hAnsi="Arial" w:cs="Arial"/>
                <w:highlight w:val="yellow"/>
              </w:rPr>
              <w:t>R03</w:t>
            </w:r>
          </w:p>
        </w:tc>
        <w:tc>
          <w:tcPr>
            <w:tcW w:w="3460" w:type="dxa"/>
            <w:tcBorders>
              <w:top w:val="single" w:sz="4" w:space="0" w:color="auto"/>
              <w:left w:val="single" w:sz="4" w:space="0" w:color="auto"/>
              <w:bottom w:val="single" w:sz="4" w:space="0" w:color="auto"/>
              <w:right w:val="single" w:sz="4" w:space="0" w:color="auto"/>
            </w:tcBorders>
          </w:tcPr>
          <w:p w14:paraId="43367980" w14:textId="77777777" w:rsidR="00283A9C" w:rsidRDefault="00283A9C" w:rsidP="00283A9C">
            <w:pPr>
              <w:rPr>
                <w:rFonts w:ascii="Arial" w:hAnsi="Arial" w:cs="Arial"/>
                <w:highlight w:val="yellow"/>
              </w:rPr>
            </w:pPr>
            <w:commentRangeStart w:id="7"/>
            <w:r w:rsidRPr="0029259B">
              <w:rPr>
                <w:rFonts w:ascii="Arial" w:eastAsia="Arial" w:hAnsi="Arial" w:cs="Arial"/>
                <w:highlight w:val="yellow"/>
              </w:rPr>
              <w:t>cập nhật các</w:t>
            </w:r>
            <w:r w:rsidRPr="0029259B">
              <w:rPr>
                <w:rFonts w:ascii="Arial" w:eastAsia="Arial" w:hAnsi="Arial" w:cs="Arial"/>
                <w:highlight w:val="yellow"/>
                <w:lang w:val="vi-VN"/>
              </w:rPr>
              <w:t xml:space="preserve"> </w:t>
            </w:r>
            <w:r w:rsidRPr="0029259B">
              <w:rPr>
                <w:rFonts w:ascii="Arial" w:eastAsia="Arial" w:hAnsi="Arial" w:cs="Arial"/>
                <w:highlight w:val="yellow"/>
              </w:rPr>
              <w:t xml:space="preserve">nội dung cho </w:t>
            </w:r>
            <w:r w:rsidRPr="0029259B">
              <w:rPr>
                <w:rFonts w:ascii="Arial" w:hAnsi="Arial" w:cs="Arial"/>
                <w:highlight w:val="yellow"/>
              </w:rPr>
              <w:t>TAUD</w:t>
            </w:r>
            <w:bookmarkStart w:id="8" w:name="V10000_New_Req_03_001"/>
            <w:bookmarkEnd w:id="8"/>
            <w:commentRangeEnd w:id="7"/>
            <w:r w:rsidR="00BC69B8">
              <w:rPr>
                <w:rStyle w:val="CommentReference"/>
              </w:rPr>
              <w:commentReference w:id="7"/>
            </w:r>
          </w:p>
          <w:p w14:paraId="54700F89" w14:textId="5DDE8596" w:rsidR="00B3361E" w:rsidRPr="0029259B" w:rsidRDefault="00B3361E" w:rsidP="00283A9C">
            <w:pPr>
              <w:rPr>
                <w:rFonts w:ascii="Arial" w:eastAsia="Arial" w:hAnsi="Arial" w:cs="Arial"/>
                <w:highlight w:val="yellow"/>
              </w:rPr>
            </w:pPr>
            <w:r>
              <w:rPr>
                <w:rFonts w:ascii="Arial" w:hAnsi="Arial" w:cs="Arial"/>
                <w:highlight w:val="yellow"/>
              </w:rPr>
              <w:t xml:space="preserve">Cập nhật nội dung cho RS-C </w:t>
            </w:r>
            <w:commentRangeStart w:id="9"/>
            <w:r>
              <w:rPr>
                <w:rFonts w:ascii="Arial" w:hAnsi="Arial" w:cs="Arial"/>
                <w:highlight w:val="yellow"/>
              </w:rPr>
              <w:t>ANFD</w:t>
            </w:r>
            <w:commentRangeEnd w:id="9"/>
            <w:r w:rsidR="003E19B1">
              <w:rPr>
                <w:rStyle w:val="CommentReference"/>
              </w:rPr>
              <w:commentReference w:id="9"/>
            </w:r>
          </w:p>
        </w:tc>
        <w:tc>
          <w:tcPr>
            <w:tcW w:w="1800" w:type="dxa"/>
            <w:tcBorders>
              <w:top w:val="single" w:sz="4" w:space="0" w:color="auto"/>
              <w:left w:val="single" w:sz="4" w:space="0" w:color="auto"/>
              <w:bottom w:val="single" w:sz="4" w:space="0" w:color="auto"/>
              <w:right w:val="single" w:sz="4" w:space="0" w:color="auto"/>
            </w:tcBorders>
          </w:tcPr>
          <w:p w14:paraId="6A10EC6F" w14:textId="77777777" w:rsidR="00283A9C" w:rsidRPr="0029259B" w:rsidRDefault="00283A9C" w:rsidP="00283A9C">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4EAD999F" w14:textId="77777777" w:rsidR="00283A9C" w:rsidRPr="0029259B" w:rsidRDefault="00283A9C" w:rsidP="00B9133A">
            <w:pPr>
              <w:jc w:val="left"/>
              <w:rPr>
                <w:rFonts w:ascii="Arial" w:hAnsi="Arial" w:cs="Arial"/>
                <w:szCs w:val="18"/>
                <w:highlight w:val="yellow"/>
              </w:rPr>
            </w:pPr>
            <w:r w:rsidRPr="0029259B">
              <w:rPr>
                <w:rFonts w:ascii="Arial" w:hAnsi="Arial" w:cs="Arial"/>
                <w:szCs w:val="18"/>
                <w:highlight w:val="yellow"/>
              </w:rPr>
              <w:t>phúc giang</w:t>
            </w:r>
          </w:p>
          <w:p w14:paraId="74EB3F73" w14:textId="77777777" w:rsidR="00283A9C" w:rsidRPr="0029259B" w:rsidRDefault="00283A9C" w:rsidP="00B9133A">
            <w:pPr>
              <w:jc w:val="left"/>
              <w:rPr>
                <w:rFonts w:ascii="Arial" w:hAnsi="Arial" w:cs="Arial"/>
                <w:szCs w:val="18"/>
                <w:highlight w:val="yellow"/>
              </w:rPr>
            </w:pPr>
            <w:r w:rsidRPr="0029259B">
              <w:rPr>
                <w:rFonts w:ascii="Arial" w:hAnsi="Arial" w:cs="Arial"/>
                <w:szCs w:val="18"/>
                <w:highlight w:val="yellow"/>
              </w:rPr>
              <w:t>Hồng Tiêu</w:t>
            </w:r>
          </w:p>
          <w:p w14:paraId="7FEE250C" w14:textId="77777777" w:rsidR="00283A9C" w:rsidRPr="0029259B" w:rsidRDefault="00283A9C" w:rsidP="00B9133A">
            <w:pPr>
              <w:jc w:val="left"/>
              <w:rPr>
                <w:rFonts w:ascii="Arial" w:hAnsi="Arial" w:cs="Arial"/>
                <w:szCs w:val="18"/>
                <w:highlight w:val="yellow"/>
                <w:lang w:val="vi-VN"/>
              </w:rPr>
            </w:pPr>
            <w:r w:rsidRPr="0029259B">
              <w:rPr>
                <w:rFonts w:ascii="Arial" w:hAnsi="Arial" w:cs="Arial"/>
                <w:szCs w:val="18"/>
                <w:highlight w:val="yellow"/>
              </w:rPr>
              <w:t xml:space="preserve">Giang </w:t>
            </w:r>
            <w:r w:rsidRPr="0029259B">
              <w:rPr>
                <w:rFonts w:ascii="Arial" w:hAnsi="Arial" w:cs="Arial"/>
                <w:szCs w:val="18"/>
                <w:highlight w:val="yellow"/>
                <w:lang w:val="vi-VN"/>
              </w:rPr>
              <w:t>Nguyễn</w:t>
            </w:r>
          </w:p>
          <w:p w14:paraId="6E102A61" w14:textId="77777777" w:rsidR="00283A9C" w:rsidRPr="0029259B" w:rsidRDefault="00283A9C" w:rsidP="00B9133A">
            <w:pPr>
              <w:jc w:val="left"/>
              <w:rPr>
                <w:rFonts w:ascii="Arial" w:hAnsi="Arial" w:cs="Arial"/>
                <w:szCs w:val="18"/>
                <w:highlight w:val="yellow"/>
              </w:rPr>
            </w:pPr>
            <w:r w:rsidRPr="0029259B">
              <w:rPr>
                <w:rFonts w:ascii="Arial" w:hAnsi="Arial" w:cs="Arial"/>
                <w:szCs w:val="18"/>
                <w:highlight w:val="yellow"/>
              </w:rPr>
              <w:t>Sơn Thái</w:t>
            </w:r>
          </w:p>
          <w:p w14:paraId="62B78218" w14:textId="3952999F" w:rsidR="00283A9C" w:rsidRDefault="00283A9C" w:rsidP="00B9133A">
            <w:pPr>
              <w:jc w:val="left"/>
              <w:rPr>
                <w:rFonts w:ascii="Arial" w:hAnsi="Arial" w:cs="Arial"/>
                <w:szCs w:val="18"/>
                <w:highlight w:val="yellow"/>
              </w:rPr>
            </w:pPr>
            <w:r w:rsidRPr="0029259B">
              <w:rPr>
                <w:rFonts w:ascii="Arial" w:hAnsi="Arial" w:cs="Arial"/>
                <w:szCs w:val="18"/>
                <w:highlight w:val="yellow"/>
              </w:rPr>
              <w:t xml:space="preserve">Tịnh </w:t>
            </w:r>
            <w:r w:rsidRPr="0029259B">
              <w:rPr>
                <w:rFonts w:ascii="Arial" w:hAnsi="Arial" w:cs="Arial"/>
                <w:szCs w:val="18"/>
                <w:highlight w:val="yellow"/>
                <w:lang w:val="vi-VN"/>
              </w:rPr>
              <w:t>Lệ</w:t>
            </w:r>
            <w:r w:rsidR="00BC3693">
              <w:rPr>
                <w:rFonts w:ascii="Arial" w:hAnsi="Arial" w:cs="Arial"/>
                <w:szCs w:val="18"/>
                <w:highlight w:val="yellow"/>
                <w:lang w:val="vi-VN"/>
              </w:rPr>
              <w:br/>
            </w:r>
          </w:p>
          <w:p w14:paraId="264B4D38" w14:textId="3D9540C4" w:rsidR="00BC3693" w:rsidRPr="00BC3693" w:rsidRDefault="00BC3693" w:rsidP="00BC3693">
            <w:pPr>
              <w:rPr>
                <w:rFonts w:ascii="Arial" w:hAnsi="Arial" w:cs="Arial"/>
                <w:szCs w:val="18"/>
                <w:highlight w:val="yellow"/>
                <w:lang w:val="vi-VN"/>
              </w:rPr>
            </w:pPr>
            <w:r w:rsidRPr="0029259B">
              <w:rPr>
                <w:rFonts w:ascii="Arial" w:hAnsi="Arial" w:cs="Arial"/>
                <w:highlight w:val="yellow"/>
              </w:rPr>
              <w:t>Ngày 25 tháng 7 năm 2022</w:t>
            </w:r>
          </w:p>
        </w:tc>
        <w:tc>
          <w:tcPr>
            <w:tcW w:w="1890" w:type="dxa"/>
            <w:tcBorders>
              <w:top w:val="single" w:sz="4" w:space="0" w:color="auto"/>
              <w:left w:val="single" w:sz="4" w:space="0" w:color="auto"/>
              <w:bottom w:val="single" w:sz="4" w:space="0" w:color="auto"/>
              <w:right w:val="single" w:sz="4" w:space="0" w:color="auto"/>
            </w:tcBorders>
          </w:tcPr>
          <w:p w14:paraId="296B5CBC" w14:textId="0EA2B925" w:rsidR="00283A9C" w:rsidRPr="0029259B" w:rsidRDefault="00283A9C" w:rsidP="00283A9C">
            <w:pPr>
              <w:rPr>
                <w:rFonts w:ascii="Arial" w:hAnsi="Arial" w:cs="Arial"/>
                <w:szCs w:val="18"/>
                <w:highlight w:val="yellow"/>
                <w:lang w:val="vi-VN"/>
              </w:rPr>
            </w:pPr>
            <w:r>
              <w:rPr>
                <w:rFonts w:ascii="Arial" w:hAnsi="Arial" w:cs="Arial"/>
                <w:szCs w:val="18"/>
                <w:highlight w:val="yellow"/>
              </w:rPr>
              <w:t>Tịnh Lệ</w:t>
            </w:r>
          </w:p>
          <w:p w14:paraId="16D14E40" w14:textId="77777777" w:rsidR="00283A9C" w:rsidRDefault="00283A9C" w:rsidP="00283A9C">
            <w:pPr>
              <w:rPr>
                <w:rFonts w:ascii="Arial" w:hAnsi="Arial" w:cs="Arial"/>
                <w:highlight w:val="yellow"/>
              </w:rPr>
            </w:pPr>
          </w:p>
          <w:p w14:paraId="76B39855" w14:textId="77777777" w:rsidR="00283A9C" w:rsidRDefault="00283A9C" w:rsidP="00283A9C">
            <w:pPr>
              <w:rPr>
                <w:rFonts w:ascii="Arial" w:hAnsi="Arial" w:cs="Arial"/>
                <w:highlight w:val="yellow"/>
              </w:rPr>
            </w:pPr>
          </w:p>
          <w:p w14:paraId="62E7DFBA" w14:textId="77777777" w:rsidR="00283A9C" w:rsidRDefault="00283A9C" w:rsidP="00283A9C">
            <w:pPr>
              <w:rPr>
                <w:rFonts w:ascii="Arial" w:hAnsi="Arial" w:cs="Arial"/>
                <w:highlight w:val="yellow"/>
              </w:rPr>
            </w:pPr>
          </w:p>
          <w:p w14:paraId="747EBD4E" w14:textId="611315C1" w:rsidR="00283A9C" w:rsidRDefault="00283A9C" w:rsidP="00283A9C">
            <w:pPr>
              <w:rPr>
                <w:rFonts w:ascii="Arial" w:hAnsi="Arial" w:cs="Arial"/>
                <w:highlight w:val="yellow"/>
              </w:rPr>
            </w:pPr>
          </w:p>
          <w:p w14:paraId="34368453" w14:textId="77777777" w:rsidR="0087771A" w:rsidRDefault="0087771A" w:rsidP="00283A9C">
            <w:pPr>
              <w:rPr>
                <w:rFonts w:ascii="Arial" w:hAnsi="Arial" w:cs="Arial"/>
                <w:highlight w:val="yellow"/>
              </w:rPr>
            </w:pPr>
          </w:p>
          <w:p w14:paraId="31DE3097" w14:textId="26B7B11C" w:rsidR="00283A9C" w:rsidRPr="0029259B" w:rsidRDefault="00283A9C" w:rsidP="00283A9C">
            <w:pPr>
              <w:rPr>
                <w:rFonts w:ascii="Arial" w:hAnsi="Arial" w:cs="Arial"/>
                <w:szCs w:val="18"/>
                <w:highlight w:val="yellow"/>
              </w:rPr>
            </w:pPr>
            <w:r w:rsidRPr="0029259B">
              <w:rPr>
                <w:rFonts w:ascii="Arial" w:hAnsi="Arial" w:cs="Arial"/>
                <w:highlight w:val="yellow"/>
              </w:rPr>
              <w:t>Ngày 11 tháng 7 năm 2022</w:t>
            </w:r>
          </w:p>
        </w:tc>
      </w:tr>
      <w:tr w:rsidR="00AA508E" w:rsidRPr="0029259B" w14:paraId="251A0936"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6135E622" w14:textId="7A75F21B" w:rsidR="00AA508E" w:rsidRPr="00AA508E" w:rsidRDefault="00AA508E" w:rsidP="00AA508E">
            <w:pPr>
              <w:jc w:val="center"/>
              <w:rPr>
                <w:rFonts w:ascii="Arial" w:hAnsi="Arial" w:cs="Arial"/>
                <w:highlight w:val="yellow"/>
                <w:lang w:val="vi-VN"/>
              </w:rPr>
            </w:pPr>
            <w:r>
              <w:rPr>
                <w:rFonts w:ascii="Arial" w:hAnsi="Arial" w:cs="Arial"/>
                <w:highlight w:val="yellow"/>
                <w:lang w:val="vi-VN"/>
              </w:rPr>
              <w:t>4</w:t>
            </w:r>
          </w:p>
        </w:tc>
        <w:tc>
          <w:tcPr>
            <w:tcW w:w="1060" w:type="dxa"/>
            <w:tcBorders>
              <w:top w:val="single" w:sz="4" w:space="0" w:color="auto"/>
              <w:left w:val="single" w:sz="4" w:space="0" w:color="auto"/>
              <w:bottom w:val="single" w:sz="4" w:space="0" w:color="auto"/>
              <w:right w:val="single" w:sz="4" w:space="0" w:color="auto"/>
            </w:tcBorders>
          </w:tcPr>
          <w:p w14:paraId="6BCA9ADD" w14:textId="5F920255" w:rsidR="00AA508E" w:rsidRPr="00AA508E" w:rsidRDefault="00AA508E" w:rsidP="00AA508E">
            <w:pPr>
              <w:jc w:val="center"/>
              <w:rPr>
                <w:rFonts w:ascii="Arial" w:hAnsi="Arial" w:cs="Arial"/>
                <w:highlight w:val="yellow"/>
                <w:lang w:val="vi-VN"/>
              </w:rPr>
            </w:pPr>
            <w:r>
              <w:rPr>
                <w:rFonts w:ascii="Arial" w:hAnsi="Arial" w:cs="Arial"/>
                <w:highlight w:val="yellow"/>
              </w:rPr>
              <w:t xml:space="preserve">R0 </w:t>
            </w:r>
            <w:r>
              <w:rPr>
                <w:rFonts w:ascii="Arial" w:hAnsi="Arial" w:cs="Arial"/>
                <w:highlight w:val="yellow"/>
                <w:lang w:val="vi-VN"/>
              </w:rPr>
              <w:t>4</w:t>
            </w:r>
          </w:p>
        </w:tc>
        <w:tc>
          <w:tcPr>
            <w:tcW w:w="3460" w:type="dxa"/>
            <w:tcBorders>
              <w:top w:val="single" w:sz="4" w:space="0" w:color="auto"/>
              <w:left w:val="single" w:sz="4" w:space="0" w:color="auto"/>
              <w:bottom w:val="single" w:sz="4" w:space="0" w:color="auto"/>
              <w:right w:val="single" w:sz="4" w:space="0" w:color="auto"/>
            </w:tcBorders>
          </w:tcPr>
          <w:p w14:paraId="56A3FB6E" w14:textId="359027E2" w:rsidR="006E3212" w:rsidRPr="00AA508E" w:rsidRDefault="00E01B1B" w:rsidP="00AA508E">
            <w:pPr>
              <w:rPr>
                <w:rFonts w:ascii="Arial" w:eastAsia="Arial" w:hAnsi="Arial" w:cs="Arial"/>
                <w:highlight w:val="yellow"/>
                <w:lang w:val="vi-VN"/>
              </w:rPr>
            </w:pPr>
            <w:r>
              <w:rPr>
                <w:rFonts w:ascii="Arial" w:eastAsia="Arial" w:hAnsi="Arial" w:cs="Arial"/>
                <w:highlight w:val="yellow"/>
              </w:rPr>
              <w:t>Cập nhật nội dung sau khi sửa lỗi</w:t>
            </w:r>
          </w:p>
        </w:tc>
        <w:tc>
          <w:tcPr>
            <w:tcW w:w="1800" w:type="dxa"/>
            <w:tcBorders>
              <w:top w:val="single" w:sz="4" w:space="0" w:color="auto"/>
              <w:left w:val="single" w:sz="4" w:space="0" w:color="auto"/>
              <w:bottom w:val="single" w:sz="4" w:space="0" w:color="auto"/>
              <w:right w:val="single" w:sz="4" w:space="0" w:color="auto"/>
            </w:tcBorders>
          </w:tcPr>
          <w:p w14:paraId="6BF1A192" w14:textId="77777777" w:rsidR="00AA508E" w:rsidRPr="0029259B" w:rsidRDefault="00AA508E" w:rsidP="00AA508E">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2023EA89" w14:textId="77777777" w:rsidR="00AA508E" w:rsidRPr="0029259B" w:rsidRDefault="00AA508E" w:rsidP="00AA508E">
            <w:pPr>
              <w:jc w:val="left"/>
              <w:rPr>
                <w:rFonts w:ascii="Arial" w:hAnsi="Arial" w:cs="Arial"/>
                <w:szCs w:val="18"/>
                <w:highlight w:val="yellow"/>
              </w:rPr>
            </w:pPr>
            <w:r w:rsidRPr="0029259B">
              <w:rPr>
                <w:rFonts w:ascii="Arial" w:hAnsi="Arial" w:cs="Arial"/>
                <w:szCs w:val="18"/>
                <w:highlight w:val="yellow"/>
              </w:rPr>
              <w:t>phúc giang</w:t>
            </w:r>
          </w:p>
          <w:p w14:paraId="1CE95CA5" w14:textId="77777777" w:rsidR="00AA508E" w:rsidRPr="0029259B" w:rsidRDefault="00AA508E" w:rsidP="00AA508E">
            <w:pPr>
              <w:jc w:val="left"/>
              <w:rPr>
                <w:rFonts w:ascii="Arial" w:hAnsi="Arial" w:cs="Arial"/>
                <w:szCs w:val="18"/>
                <w:highlight w:val="yellow"/>
              </w:rPr>
            </w:pPr>
            <w:r w:rsidRPr="0029259B">
              <w:rPr>
                <w:rFonts w:ascii="Arial" w:hAnsi="Arial" w:cs="Arial"/>
                <w:szCs w:val="18"/>
                <w:highlight w:val="yellow"/>
              </w:rPr>
              <w:t>Hồng Tiêu</w:t>
            </w:r>
          </w:p>
          <w:p w14:paraId="3F93D55F" w14:textId="77777777" w:rsidR="00AA508E" w:rsidRPr="0029259B" w:rsidRDefault="00AA508E" w:rsidP="00AA508E">
            <w:pPr>
              <w:jc w:val="left"/>
              <w:rPr>
                <w:rFonts w:ascii="Arial" w:hAnsi="Arial" w:cs="Arial"/>
                <w:szCs w:val="18"/>
                <w:highlight w:val="yellow"/>
                <w:lang w:val="vi-VN"/>
              </w:rPr>
            </w:pPr>
            <w:r w:rsidRPr="0029259B">
              <w:rPr>
                <w:rFonts w:ascii="Arial" w:hAnsi="Arial" w:cs="Arial"/>
                <w:szCs w:val="18"/>
                <w:highlight w:val="yellow"/>
              </w:rPr>
              <w:t xml:space="preserve">Giang </w:t>
            </w:r>
            <w:r w:rsidRPr="0029259B">
              <w:rPr>
                <w:rFonts w:ascii="Arial" w:hAnsi="Arial" w:cs="Arial"/>
                <w:szCs w:val="18"/>
                <w:highlight w:val="yellow"/>
                <w:lang w:val="vi-VN"/>
              </w:rPr>
              <w:t>Nguyễn</w:t>
            </w:r>
          </w:p>
          <w:p w14:paraId="7368EAC9" w14:textId="77777777" w:rsidR="00AA508E" w:rsidRDefault="00AA508E" w:rsidP="00AA508E">
            <w:pPr>
              <w:jc w:val="left"/>
              <w:rPr>
                <w:rFonts w:ascii="Arial" w:hAnsi="Arial" w:cs="Arial"/>
                <w:szCs w:val="18"/>
                <w:highlight w:val="yellow"/>
              </w:rPr>
            </w:pPr>
            <w:r w:rsidRPr="0029259B">
              <w:rPr>
                <w:rFonts w:ascii="Arial" w:hAnsi="Arial" w:cs="Arial"/>
                <w:szCs w:val="18"/>
                <w:highlight w:val="yellow"/>
              </w:rPr>
              <w:t xml:space="preserve">Tịnh </w:t>
            </w:r>
            <w:r w:rsidRPr="0029259B">
              <w:rPr>
                <w:rFonts w:ascii="Arial" w:hAnsi="Arial" w:cs="Arial"/>
                <w:szCs w:val="18"/>
                <w:highlight w:val="yellow"/>
                <w:lang w:val="vi-VN"/>
              </w:rPr>
              <w:t>Lệ</w:t>
            </w:r>
            <w:r>
              <w:rPr>
                <w:rFonts w:ascii="Arial" w:hAnsi="Arial" w:cs="Arial"/>
                <w:szCs w:val="18"/>
                <w:highlight w:val="yellow"/>
                <w:lang w:val="vi-VN"/>
              </w:rPr>
              <w:br/>
            </w:r>
          </w:p>
          <w:p w14:paraId="2FD04C7C" w14:textId="30C740CC" w:rsidR="00AA508E" w:rsidRPr="0029259B" w:rsidRDefault="00E01B1B" w:rsidP="00AA508E">
            <w:pPr>
              <w:rPr>
                <w:rFonts w:ascii="Arial" w:hAnsi="Arial" w:cs="Arial"/>
                <w:szCs w:val="18"/>
                <w:highlight w:val="yellow"/>
              </w:rPr>
            </w:pPr>
            <w:r>
              <w:rPr>
                <w:rFonts w:ascii="Arial" w:hAnsi="Arial" w:cs="Arial"/>
                <w:highlight w:val="yellow"/>
              </w:rPr>
              <w:t>Ngày 15 tháng 9 năm 2022</w:t>
            </w:r>
          </w:p>
        </w:tc>
        <w:tc>
          <w:tcPr>
            <w:tcW w:w="1890" w:type="dxa"/>
            <w:tcBorders>
              <w:top w:val="single" w:sz="4" w:space="0" w:color="auto"/>
              <w:left w:val="single" w:sz="4" w:space="0" w:color="auto"/>
              <w:bottom w:val="single" w:sz="4" w:space="0" w:color="auto"/>
              <w:right w:val="single" w:sz="4" w:space="0" w:color="auto"/>
            </w:tcBorders>
          </w:tcPr>
          <w:p w14:paraId="09756E48" w14:textId="465BBDE6" w:rsidR="00AA508E" w:rsidRDefault="006E3212" w:rsidP="00AA508E">
            <w:pPr>
              <w:rPr>
                <w:rFonts w:ascii="Arial" w:hAnsi="Arial" w:cs="Arial"/>
                <w:szCs w:val="18"/>
                <w:highlight w:val="yellow"/>
              </w:rPr>
            </w:pPr>
            <w:r>
              <w:rPr>
                <w:rFonts w:ascii="Arial" w:hAnsi="Arial" w:cs="Arial"/>
                <w:szCs w:val="18"/>
                <w:highlight w:val="yellow"/>
              </w:rPr>
              <w:t>Tịnh Lệ</w:t>
            </w:r>
          </w:p>
          <w:p w14:paraId="791473DB" w14:textId="30C7746D" w:rsidR="00AA508E" w:rsidRDefault="006E3212" w:rsidP="00AA508E">
            <w:pPr>
              <w:rPr>
                <w:rFonts w:ascii="Arial" w:hAnsi="Arial" w:cs="Arial"/>
                <w:highlight w:val="yellow"/>
              </w:rPr>
            </w:pPr>
            <w:r>
              <w:rPr>
                <w:rFonts w:ascii="Arial" w:hAnsi="Arial" w:cs="Arial"/>
                <w:szCs w:val="18"/>
                <w:highlight w:val="yellow"/>
              </w:rPr>
              <w:t>phúc giang</w:t>
            </w:r>
          </w:p>
          <w:p w14:paraId="20AD7F23" w14:textId="77777777" w:rsidR="00AA508E" w:rsidRDefault="00AA508E" w:rsidP="00AA508E">
            <w:pPr>
              <w:rPr>
                <w:rFonts w:ascii="Arial" w:hAnsi="Arial" w:cs="Arial"/>
                <w:highlight w:val="yellow"/>
              </w:rPr>
            </w:pPr>
          </w:p>
          <w:p w14:paraId="3AF32ED1" w14:textId="77777777" w:rsidR="00AA508E" w:rsidRDefault="00AA508E" w:rsidP="00AA508E">
            <w:pPr>
              <w:rPr>
                <w:rFonts w:ascii="Arial" w:hAnsi="Arial" w:cs="Arial"/>
                <w:highlight w:val="yellow"/>
              </w:rPr>
            </w:pPr>
          </w:p>
          <w:p w14:paraId="1E57DE3F" w14:textId="77777777" w:rsidR="00AA508E" w:rsidRDefault="00AA508E" w:rsidP="00AA508E">
            <w:pPr>
              <w:rPr>
                <w:rFonts w:ascii="Arial" w:hAnsi="Arial" w:cs="Arial"/>
                <w:highlight w:val="yellow"/>
              </w:rPr>
            </w:pPr>
          </w:p>
          <w:p w14:paraId="651300FE" w14:textId="42530CC1" w:rsidR="00AA508E" w:rsidRPr="0029259B" w:rsidRDefault="00E01B1B" w:rsidP="00AA508E">
            <w:pPr>
              <w:rPr>
                <w:rFonts w:ascii="Arial" w:hAnsi="Arial" w:cs="Arial"/>
                <w:szCs w:val="18"/>
                <w:highlight w:val="yellow"/>
              </w:rPr>
            </w:pPr>
            <w:r>
              <w:rPr>
                <w:rFonts w:ascii="Arial" w:hAnsi="Arial" w:cs="Arial"/>
                <w:highlight w:val="yellow"/>
              </w:rPr>
              <w:t>Ngày 12 tháng 9 năm 2022</w:t>
            </w:r>
          </w:p>
        </w:tc>
      </w:tr>
      <w:tr w:rsidR="00872135" w:rsidRPr="0029259B" w14:paraId="4DF55421"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5B81F100" w14:textId="06A6B369" w:rsidR="00872135" w:rsidRPr="00872135" w:rsidRDefault="00872135" w:rsidP="00872135">
            <w:pPr>
              <w:jc w:val="center"/>
              <w:rPr>
                <w:rFonts w:ascii="Arial" w:hAnsi="Arial" w:cs="Arial"/>
                <w:highlight w:val="yellow"/>
              </w:rPr>
            </w:pPr>
            <w:r>
              <w:rPr>
                <w:rFonts w:ascii="Arial" w:hAnsi="Arial" w:cs="Arial"/>
                <w:highlight w:val="yellow"/>
              </w:rPr>
              <w:t>5</w:t>
            </w:r>
          </w:p>
        </w:tc>
        <w:tc>
          <w:tcPr>
            <w:tcW w:w="1060" w:type="dxa"/>
            <w:tcBorders>
              <w:top w:val="single" w:sz="4" w:space="0" w:color="auto"/>
              <w:left w:val="single" w:sz="4" w:space="0" w:color="auto"/>
              <w:bottom w:val="single" w:sz="4" w:space="0" w:color="auto"/>
              <w:right w:val="single" w:sz="4" w:space="0" w:color="auto"/>
            </w:tcBorders>
          </w:tcPr>
          <w:p w14:paraId="23078051" w14:textId="07A0050C" w:rsidR="00872135" w:rsidRPr="00872135" w:rsidRDefault="00872135" w:rsidP="00872135">
            <w:pPr>
              <w:jc w:val="center"/>
              <w:rPr>
                <w:rFonts w:ascii="Arial" w:hAnsi="Arial" w:cs="Arial"/>
                <w:highlight w:val="yellow"/>
              </w:rPr>
            </w:pPr>
            <w:r>
              <w:rPr>
                <w:rFonts w:ascii="Arial" w:hAnsi="Arial" w:cs="Arial"/>
                <w:highlight w:val="yellow"/>
              </w:rPr>
              <w:t>R05</w:t>
            </w:r>
          </w:p>
        </w:tc>
        <w:tc>
          <w:tcPr>
            <w:tcW w:w="3460" w:type="dxa"/>
            <w:tcBorders>
              <w:top w:val="single" w:sz="4" w:space="0" w:color="auto"/>
              <w:left w:val="single" w:sz="4" w:space="0" w:color="auto"/>
              <w:bottom w:val="single" w:sz="4" w:space="0" w:color="auto"/>
              <w:right w:val="single" w:sz="4" w:space="0" w:color="auto"/>
            </w:tcBorders>
          </w:tcPr>
          <w:p w14:paraId="71D26BCE" w14:textId="52542EEB" w:rsidR="00872135" w:rsidRDefault="00872135" w:rsidP="00872135">
            <w:pPr>
              <w:rPr>
                <w:rFonts w:ascii="Arial" w:eastAsia="Arial" w:hAnsi="Arial" w:cs="Arial"/>
                <w:highlight w:val="yellow"/>
              </w:rPr>
            </w:pPr>
            <w:r w:rsidRPr="00872135">
              <w:rPr>
                <w:rFonts w:ascii="Arial" w:eastAsia="Arial" w:hAnsi="Arial" w:cs="Arial"/>
                <w:highlight w:val="yellow"/>
              </w:rPr>
              <w:t>Cập nhật nội dung sau khi sửa các bình luận của REL</w:t>
            </w:r>
          </w:p>
        </w:tc>
        <w:tc>
          <w:tcPr>
            <w:tcW w:w="1800" w:type="dxa"/>
            <w:tcBorders>
              <w:top w:val="single" w:sz="4" w:space="0" w:color="auto"/>
              <w:left w:val="single" w:sz="4" w:space="0" w:color="auto"/>
              <w:bottom w:val="single" w:sz="4" w:space="0" w:color="auto"/>
              <w:right w:val="single" w:sz="4" w:space="0" w:color="auto"/>
            </w:tcBorders>
          </w:tcPr>
          <w:p w14:paraId="307EA982" w14:textId="77777777" w:rsidR="00872135" w:rsidRPr="0029259B" w:rsidRDefault="00872135" w:rsidP="00872135">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08CA58F" w14:textId="77777777" w:rsidR="00872135" w:rsidRPr="0029259B" w:rsidRDefault="00872135" w:rsidP="00872135">
            <w:pPr>
              <w:jc w:val="left"/>
              <w:rPr>
                <w:rFonts w:ascii="Arial" w:hAnsi="Arial" w:cs="Arial"/>
                <w:szCs w:val="18"/>
                <w:highlight w:val="yellow"/>
              </w:rPr>
            </w:pPr>
            <w:r w:rsidRPr="0029259B">
              <w:rPr>
                <w:rFonts w:ascii="Arial" w:hAnsi="Arial" w:cs="Arial"/>
                <w:szCs w:val="18"/>
                <w:highlight w:val="yellow"/>
              </w:rPr>
              <w:t>phúc giang</w:t>
            </w:r>
          </w:p>
          <w:p w14:paraId="3EB83B56" w14:textId="77777777" w:rsidR="00872135" w:rsidRPr="0029259B" w:rsidRDefault="00872135" w:rsidP="00872135">
            <w:pPr>
              <w:jc w:val="left"/>
              <w:rPr>
                <w:rFonts w:ascii="Arial" w:hAnsi="Arial" w:cs="Arial"/>
                <w:szCs w:val="18"/>
                <w:highlight w:val="yellow"/>
              </w:rPr>
            </w:pPr>
            <w:r w:rsidRPr="0029259B">
              <w:rPr>
                <w:rFonts w:ascii="Arial" w:hAnsi="Arial" w:cs="Arial"/>
                <w:szCs w:val="18"/>
                <w:highlight w:val="yellow"/>
              </w:rPr>
              <w:t>Hồng Tiêu</w:t>
            </w:r>
          </w:p>
          <w:p w14:paraId="3CC92AA8" w14:textId="6848A28F" w:rsidR="00872135" w:rsidRPr="0029259B" w:rsidRDefault="00872135" w:rsidP="00872135">
            <w:pPr>
              <w:jc w:val="left"/>
              <w:rPr>
                <w:rFonts w:ascii="Arial" w:hAnsi="Arial" w:cs="Arial"/>
                <w:szCs w:val="18"/>
                <w:highlight w:val="yellow"/>
                <w:lang w:val="vi-VN"/>
              </w:rPr>
            </w:pPr>
            <w:r>
              <w:rPr>
                <w:rFonts w:ascii="Arial" w:hAnsi="Arial" w:cs="Arial"/>
                <w:szCs w:val="18"/>
                <w:highlight w:val="yellow"/>
              </w:rPr>
              <w:t>Sơn Thái</w:t>
            </w:r>
          </w:p>
          <w:p w14:paraId="0C7655C3" w14:textId="77777777" w:rsidR="00872135" w:rsidRDefault="00872135" w:rsidP="00872135">
            <w:pPr>
              <w:jc w:val="left"/>
              <w:rPr>
                <w:rFonts w:ascii="Arial" w:hAnsi="Arial" w:cs="Arial"/>
                <w:szCs w:val="18"/>
                <w:highlight w:val="yellow"/>
              </w:rPr>
            </w:pPr>
            <w:r w:rsidRPr="0029259B">
              <w:rPr>
                <w:rFonts w:ascii="Arial" w:hAnsi="Arial" w:cs="Arial"/>
                <w:szCs w:val="18"/>
                <w:highlight w:val="yellow"/>
              </w:rPr>
              <w:t xml:space="preserve">Tịnh </w:t>
            </w:r>
            <w:r w:rsidRPr="0029259B">
              <w:rPr>
                <w:rFonts w:ascii="Arial" w:hAnsi="Arial" w:cs="Arial"/>
                <w:szCs w:val="18"/>
                <w:highlight w:val="yellow"/>
                <w:lang w:val="vi-VN"/>
              </w:rPr>
              <w:t>Lệ</w:t>
            </w:r>
            <w:r>
              <w:rPr>
                <w:rFonts w:ascii="Arial" w:hAnsi="Arial" w:cs="Arial"/>
                <w:szCs w:val="18"/>
                <w:highlight w:val="yellow"/>
                <w:lang w:val="vi-VN"/>
              </w:rPr>
              <w:br/>
            </w:r>
          </w:p>
          <w:p w14:paraId="0639BAD2" w14:textId="7027645A" w:rsidR="00872135" w:rsidRPr="0029259B" w:rsidRDefault="00872135" w:rsidP="00872135">
            <w:pPr>
              <w:jc w:val="left"/>
              <w:rPr>
                <w:rFonts w:ascii="Arial" w:hAnsi="Arial" w:cs="Arial"/>
                <w:szCs w:val="18"/>
                <w:highlight w:val="yellow"/>
              </w:rPr>
            </w:pPr>
            <w:r>
              <w:rPr>
                <w:rFonts w:ascii="Arial" w:hAnsi="Arial" w:cs="Arial"/>
                <w:highlight w:val="yellow"/>
              </w:rPr>
              <w:t>Ngày 19 tháng 9 năm 2022</w:t>
            </w:r>
          </w:p>
        </w:tc>
        <w:tc>
          <w:tcPr>
            <w:tcW w:w="1890" w:type="dxa"/>
            <w:tcBorders>
              <w:top w:val="single" w:sz="4" w:space="0" w:color="auto"/>
              <w:left w:val="single" w:sz="4" w:space="0" w:color="auto"/>
              <w:bottom w:val="single" w:sz="4" w:space="0" w:color="auto"/>
              <w:right w:val="single" w:sz="4" w:space="0" w:color="auto"/>
            </w:tcBorders>
          </w:tcPr>
          <w:p w14:paraId="387DC2D5" w14:textId="77777777" w:rsidR="00872135" w:rsidRDefault="00872135" w:rsidP="00872135">
            <w:pPr>
              <w:rPr>
                <w:rFonts w:ascii="Arial" w:hAnsi="Arial" w:cs="Arial"/>
                <w:highlight w:val="yellow"/>
              </w:rPr>
            </w:pPr>
            <w:r>
              <w:rPr>
                <w:rFonts w:ascii="Arial" w:hAnsi="Arial" w:cs="Arial"/>
                <w:szCs w:val="18"/>
                <w:highlight w:val="yellow"/>
              </w:rPr>
              <w:t>phúc giang</w:t>
            </w:r>
          </w:p>
          <w:p w14:paraId="4BA83939" w14:textId="77777777" w:rsidR="00872135" w:rsidRDefault="00872135" w:rsidP="00872135">
            <w:pPr>
              <w:rPr>
                <w:rFonts w:ascii="Arial" w:hAnsi="Arial" w:cs="Arial"/>
                <w:highlight w:val="yellow"/>
              </w:rPr>
            </w:pPr>
          </w:p>
          <w:p w14:paraId="0FA8235D" w14:textId="16E1F1D1" w:rsidR="00872135" w:rsidRDefault="00872135" w:rsidP="00872135">
            <w:pPr>
              <w:rPr>
                <w:rFonts w:ascii="Arial" w:hAnsi="Arial" w:cs="Arial"/>
                <w:highlight w:val="yellow"/>
              </w:rPr>
            </w:pPr>
          </w:p>
          <w:p w14:paraId="75068A28" w14:textId="77777777" w:rsidR="00872135" w:rsidRDefault="00872135" w:rsidP="00872135">
            <w:pPr>
              <w:rPr>
                <w:rFonts w:ascii="Arial" w:hAnsi="Arial" w:cs="Arial"/>
                <w:highlight w:val="yellow"/>
              </w:rPr>
            </w:pPr>
          </w:p>
          <w:p w14:paraId="40617097" w14:textId="77777777" w:rsidR="00872135" w:rsidRDefault="00872135" w:rsidP="00872135">
            <w:pPr>
              <w:rPr>
                <w:rFonts w:ascii="Arial" w:hAnsi="Arial" w:cs="Arial"/>
                <w:highlight w:val="yellow"/>
              </w:rPr>
            </w:pPr>
          </w:p>
          <w:p w14:paraId="6FC0AE8D" w14:textId="2250F55F" w:rsidR="00872135" w:rsidRDefault="00872135" w:rsidP="00872135">
            <w:pPr>
              <w:rPr>
                <w:rFonts w:ascii="Arial" w:hAnsi="Arial" w:cs="Arial"/>
                <w:szCs w:val="18"/>
                <w:highlight w:val="yellow"/>
              </w:rPr>
            </w:pPr>
            <w:r>
              <w:rPr>
                <w:rFonts w:ascii="Arial" w:hAnsi="Arial" w:cs="Arial"/>
                <w:highlight w:val="yellow"/>
              </w:rPr>
              <w:t>Ngày 19 tháng 9 năm 2022</w:t>
            </w:r>
          </w:p>
        </w:tc>
      </w:tr>
      <w:tr w:rsidR="009023C0" w:rsidRPr="0029259B" w14:paraId="633F2112"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05778EAC" w14:textId="07E4A987" w:rsidR="009023C0" w:rsidRDefault="009023C0" w:rsidP="00872135">
            <w:pPr>
              <w:jc w:val="center"/>
              <w:rPr>
                <w:rFonts w:ascii="Arial" w:hAnsi="Arial" w:cs="Arial"/>
                <w:highlight w:val="yellow"/>
              </w:rPr>
            </w:pPr>
            <w:r>
              <w:rPr>
                <w:rFonts w:ascii="Arial" w:hAnsi="Arial" w:cs="Arial"/>
                <w:highlight w:val="yellow"/>
              </w:rPr>
              <w:t>6</w:t>
            </w:r>
          </w:p>
        </w:tc>
        <w:tc>
          <w:tcPr>
            <w:tcW w:w="1060" w:type="dxa"/>
            <w:tcBorders>
              <w:top w:val="single" w:sz="4" w:space="0" w:color="auto"/>
              <w:left w:val="single" w:sz="4" w:space="0" w:color="auto"/>
              <w:bottom w:val="single" w:sz="4" w:space="0" w:color="auto"/>
              <w:right w:val="single" w:sz="4" w:space="0" w:color="auto"/>
            </w:tcBorders>
          </w:tcPr>
          <w:p w14:paraId="56A9094A" w14:textId="55215E8A" w:rsidR="009023C0" w:rsidRDefault="009023C0" w:rsidP="00872135">
            <w:pPr>
              <w:jc w:val="center"/>
              <w:rPr>
                <w:rFonts w:ascii="Arial" w:hAnsi="Arial" w:cs="Arial"/>
                <w:highlight w:val="yellow"/>
              </w:rPr>
            </w:pPr>
            <w:r>
              <w:rPr>
                <w:rFonts w:ascii="Arial" w:hAnsi="Arial" w:cs="Arial"/>
                <w:highlight w:val="yellow"/>
              </w:rPr>
              <w:t>R06</w:t>
            </w:r>
          </w:p>
        </w:tc>
        <w:tc>
          <w:tcPr>
            <w:tcW w:w="3460" w:type="dxa"/>
            <w:tcBorders>
              <w:top w:val="single" w:sz="4" w:space="0" w:color="auto"/>
              <w:left w:val="single" w:sz="4" w:space="0" w:color="auto"/>
              <w:bottom w:val="single" w:sz="4" w:space="0" w:color="auto"/>
              <w:right w:val="single" w:sz="4" w:space="0" w:color="auto"/>
            </w:tcBorders>
          </w:tcPr>
          <w:p w14:paraId="403776AD" w14:textId="5E7F3628" w:rsidR="008611BB" w:rsidRPr="008611BB" w:rsidRDefault="008611BB" w:rsidP="008611BB">
            <w:pPr>
              <w:widowControl/>
              <w:jc w:val="left"/>
              <w:rPr>
                <w:rFonts w:ascii="Arial" w:eastAsia="Arial" w:hAnsi="Arial" w:cs="Arial"/>
                <w:highlight w:val="yellow"/>
              </w:rPr>
            </w:pPr>
            <w:commentRangeStart w:id="10"/>
            <w:r w:rsidRPr="008611BB">
              <w:rPr>
                <w:rFonts w:ascii="Arial" w:eastAsia="Arial" w:hAnsi="Arial" w:cs="Arial"/>
                <w:highlight w:val="yellow"/>
              </w:rPr>
              <w:t xml:space="preserve">Cập nhật </w:t>
            </w:r>
            <w:commentRangeEnd w:id="10"/>
            <w:r w:rsidRPr="008611BB">
              <w:rPr>
                <w:rFonts w:ascii="Arial" w:eastAsia="Arial" w:hAnsi="Arial" w:cs="Arial"/>
                <w:highlight w:val="yellow"/>
              </w:rPr>
              <w:commentReference w:id="10"/>
            </w:r>
            <w:r w:rsidRPr="008611BB">
              <w:rPr>
                <w:rFonts w:ascii="Arial" w:eastAsia="Arial" w:hAnsi="Arial" w:cs="Arial"/>
                <w:highlight w:val="yellow"/>
              </w:rPr>
              <w:t>nội dung của phiên bản U2C alpha sau khi nhận được hộp công cụ mới</w:t>
            </w:r>
          </w:p>
          <w:p w14:paraId="2DD64D8D" w14:textId="2AD0B10D" w:rsidR="009023C0" w:rsidRPr="00872135" w:rsidRDefault="009023C0" w:rsidP="00872135">
            <w:pPr>
              <w:rPr>
                <w:rFonts w:ascii="Arial" w:eastAsia="Arial" w:hAnsi="Arial" w:cs="Arial"/>
                <w:highlight w:val="yellow"/>
              </w:rPr>
            </w:pPr>
          </w:p>
        </w:tc>
        <w:tc>
          <w:tcPr>
            <w:tcW w:w="1800" w:type="dxa"/>
            <w:tcBorders>
              <w:top w:val="single" w:sz="4" w:space="0" w:color="auto"/>
              <w:left w:val="single" w:sz="4" w:space="0" w:color="auto"/>
              <w:bottom w:val="single" w:sz="4" w:space="0" w:color="auto"/>
              <w:right w:val="single" w:sz="4" w:space="0" w:color="auto"/>
            </w:tcBorders>
          </w:tcPr>
          <w:p w14:paraId="1169E2C2" w14:textId="77777777" w:rsidR="009023C0" w:rsidRPr="0029259B" w:rsidRDefault="009023C0" w:rsidP="00872135">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D826059" w14:textId="77777777" w:rsidR="005A5445" w:rsidRPr="0029259B" w:rsidRDefault="005A5445" w:rsidP="005A5445">
            <w:pPr>
              <w:jc w:val="left"/>
              <w:rPr>
                <w:rFonts w:ascii="Arial" w:hAnsi="Arial" w:cs="Arial"/>
                <w:szCs w:val="18"/>
                <w:highlight w:val="yellow"/>
              </w:rPr>
            </w:pPr>
            <w:r w:rsidRPr="0029259B">
              <w:rPr>
                <w:rFonts w:ascii="Arial" w:hAnsi="Arial" w:cs="Arial"/>
                <w:szCs w:val="18"/>
                <w:highlight w:val="yellow"/>
              </w:rPr>
              <w:t>phúc giang</w:t>
            </w:r>
          </w:p>
          <w:p w14:paraId="310E8D8C" w14:textId="77777777" w:rsidR="005A5445" w:rsidRDefault="005A5445" w:rsidP="005A5445">
            <w:pPr>
              <w:jc w:val="left"/>
              <w:rPr>
                <w:rFonts w:ascii="Arial" w:hAnsi="Arial" w:cs="Arial"/>
                <w:szCs w:val="18"/>
                <w:highlight w:val="yellow"/>
              </w:rPr>
            </w:pPr>
            <w:r w:rsidRPr="0029259B">
              <w:rPr>
                <w:rFonts w:ascii="Arial" w:hAnsi="Arial" w:cs="Arial"/>
                <w:szCs w:val="18"/>
                <w:highlight w:val="yellow"/>
              </w:rPr>
              <w:t>Hồng Tiêu</w:t>
            </w:r>
          </w:p>
          <w:p w14:paraId="71471F82" w14:textId="77777777" w:rsidR="005A5445" w:rsidRDefault="005A5445" w:rsidP="005A5445">
            <w:pPr>
              <w:jc w:val="left"/>
              <w:rPr>
                <w:rFonts w:ascii="Arial" w:hAnsi="Arial" w:cs="Arial"/>
                <w:szCs w:val="18"/>
                <w:highlight w:val="yellow"/>
                <w:lang w:val="vi-VN"/>
              </w:rPr>
            </w:pPr>
            <w:r w:rsidRPr="0029259B">
              <w:rPr>
                <w:rFonts w:ascii="Arial" w:hAnsi="Arial" w:cs="Arial"/>
                <w:szCs w:val="18"/>
                <w:highlight w:val="yellow"/>
              </w:rPr>
              <w:t xml:space="preserve">Tịnh </w:t>
            </w:r>
            <w:r w:rsidRPr="0029259B">
              <w:rPr>
                <w:rFonts w:ascii="Arial" w:hAnsi="Arial" w:cs="Arial"/>
                <w:szCs w:val="18"/>
                <w:highlight w:val="yellow"/>
                <w:lang w:val="vi-VN"/>
              </w:rPr>
              <w:t>Lệ</w:t>
            </w:r>
          </w:p>
          <w:p w14:paraId="64B06E95" w14:textId="4DFE1111" w:rsidR="005A5445" w:rsidRDefault="005A5445" w:rsidP="005A5445">
            <w:pPr>
              <w:jc w:val="left"/>
              <w:rPr>
                <w:rFonts w:ascii="Arial" w:hAnsi="Arial" w:cs="Arial"/>
                <w:szCs w:val="18"/>
                <w:highlight w:val="yellow"/>
              </w:rPr>
            </w:pPr>
            <w:r>
              <w:rPr>
                <w:rFonts w:ascii="Arial" w:hAnsi="Arial" w:cs="Arial"/>
                <w:szCs w:val="18"/>
                <w:highlight w:val="yellow"/>
              </w:rPr>
              <w:t>Giang Nguyễn</w:t>
            </w:r>
            <w:r>
              <w:rPr>
                <w:rFonts w:ascii="Arial" w:hAnsi="Arial" w:cs="Arial"/>
                <w:szCs w:val="18"/>
                <w:highlight w:val="yellow"/>
                <w:lang w:val="vi-VN"/>
              </w:rPr>
              <w:br/>
            </w:r>
          </w:p>
          <w:p w14:paraId="262CD95C" w14:textId="271B85A5" w:rsidR="009023C0" w:rsidRPr="0029259B" w:rsidRDefault="005A5445" w:rsidP="005A5445">
            <w:pPr>
              <w:jc w:val="left"/>
              <w:rPr>
                <w:rFonts w:ascii="Arial" w:hAnsi="Arial" w:cs="Arial"/>
                <w:szCs w:val="18"/>
                <w:highlight w:val="yellow"/>
              </w:rPr>
            </w:pPr>
            <w:r>
              <w:rPr>
                <w:rFonts w:ascii="Arial" w:hAnsi="Arial" w:cs="Arial"/>
                <w:highlight w:val="yellow"/>
              </w:rPr>
              <w:t xml:space="preserve">Ngày 23 tháng 9 năm </w:t>
            </w:r>
            <w:r>
              <w:rPr>
                <w:rFonts w:ascii="Arial" w:hAnsi="Arial" w:cs="Arial"/>
                <w:highlight w:val="yellow"/>
              </w:rPr>
              <w:lastRenderedPageBreak/>
              <w:t>2022</w:t>
            </w:r>
          </w:p>
        </w:tc>
        <w:tc>
          <w:tcPr>
            <w:tcW w:w="1890" w:type="dxa"/>
            <w:tcBorders>
              <w:top w:val="single" w:sz="4" w:space="0" w:color="auto"/>
              <w:left w:val="single" w:sz="4" w:space="0" w:color="auto"/>
              <w:bottom w:val="single" w:sz="4" w:space="0" w:color="auto"/>
              <w:right w:val="single" w:sz="4" w:space="0" w:color="auto"/>
            </w:tcBorders>
          </w:tcPr>
          <w:p w14:paraId="47541D6C" w14:textId="77777777" w:rsidR="009023C0" w:rsidRDefault="005A5445" w:rsidP="00872135">
            <w:pPr>
              <w:rPr>
                <w:rFonts w:ascii="Arial" w:hAnsi="Arial" w:cs="Arial"/>
                <w:szCs w:val="18"/>
                <w:highlight w:val="yellow"/>
              </w:rPr>
            </w:pPr>
            <w:r>
              <w:rPr>
                <w:rFonts w:ascii="Arial" w:hAnsi="Arial" w:cs="Arial"/>
                <w:szCs w:val="18"/>
                <w:highlight w:val="yellow"/>
              </w:rPr>
              <w:lastRenderedPageBreak/>
              <w:t>Sơn Thái</w:t>
            </w:r>
          </w:p>
          <w:p w14:paraId="578684D3" w14:textId="77777777" w:rsidR="005A5445" w:rsidRDefault="005A5445" w:rsidP="00872135">
            <w:pPr>
              <w:rPr>
                <w:rFonts w:ascii="Arial" w:hAnsi="Arial" w:cs="Arial"/>
                <w:szCs w:val="18"/>
                <w:highlight w:val="yellow"/>
              </w:rPr>
            </w:pPr>
          </w:p>
          <w:p w14:paraId="19BE3D37" w14:textId="0A928FE1" w:rsidR="005A5445" w:rsidRDefault="005A5445" w:rsidP="00872135">
            <w:pPr>
              <w:rPr>
                <w:rFonts w:ascii="Arial" w:hAnsi="Arial" w:cs="Arial"/>
                <w:szCs w:val="18"/>
                <w:highlight w:val="yellow"/>
              </w:rPr>
            </w:pPr>
          </w:p>
          <w:p w14:paraId="33A66901" w14:textId="77777777" w:rsidR="005A5445" w:rsidRDefault="005A5445" w:rsidP="00872135">
            <w:pPr>
              <w:rPr>
                <w:rFonts w:ascii="Arial" w:hAnsi="Arial" w:cs="Arial"/>
                <w:szCs w:val="18"/>
                <w:highlight w:val="yellow"/>
              </w:rPr>
            </w:pPr>
          </w:p>
          <w:p w14:paraId="38FDF6A7" w14:textId="77777777" w:rsidR="005A5445" w:rsidRDefault="005A5445" w:rsidP="00872135">
            <w:pPr>
              <w:rPr>
                <w:rFonts w:ascii="Arial" w:hAnsi="Arial" w:cs="Arial"/>
                <w:szCs w:val="18"/>
                <w:highlight w:val="yellow"/>
              </w:rPr>
            </w:pPr>
          </w:p>
          <w:p w14:paraId="219B70B2" w14:textId="527917CA" w:rsidR="005A5445" w:rsidRDefault="005A5445" w:rsidP="00872135">
            <w:pPr>
              <w:rPr>
                <w:rFonts w:ascii="Arial" w:hAnsi="Arial" w:cs="Arial"/>
                <w:szCs w:val="18"/>
                <w:highlight w:val="yellow"/>
              </w:rPr>
            </w:pPr>
            <w:r>
              <w:rPr>
                <w:rFonts w:ascii="Arial" w:hAnsi="Arial" w:cs="Arial"/>
                <w:highlight w:val="yellow"/>
              </w:rPr>
              <w:t xml:space="preserve">Ngày 22 tháng 9 năm </w:t>
            </w:r>
            <w:r>
              <w:rPr>
                <w:rFonts w:ascii="Arial" w:hAnsi="Arial" w:cs="Arial"/>
                <w:highlight w:val="yellow"/>
              </w:rPr>
              <w:lastRenderedPageBreak/>
              <w:t>2022</w:t>
            </w:r>
          </w:p>
        </w:tc>
      </w:tr>
      <w:tr w:rsidR="00AE424F" w:rsidRPr="0029259B" w14:paraId="6803B521"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493C64EE" w14:textId="3ED414DB" w:rsidR="00AE424F" w:rsidRDefault="00AE424F" w:rsidP="00AE424F">
            <w:pPr>
              <w:jc w:val="center"/>
              <w:rPr>
                <w:rFonts w:ascii="Arial" w:hAnsi="Arial" w:cs="Arial"/>
                <w:highlight w:val="yellow"/>
              </w:rPr>
            </w:pPr>
            <w:r>
              <w:rPr>
                <w:rFonts w:ascii="Arial" w:hAnsi="Arial" w:cs="Arial"/>
                <w:highlight w:val="yellow"/>
              </w:rPr>
              <w:lastRenderedPageBreak/>
              <w:t>7</w:t>
            </w:r>
          </w:p>
        </w:tc>
        <w:tc>
          <w:tcPr>
            <w:tcW w:w="1060" w:type="dxa"/>
            <w:tcBorders>
              <w:top w:val="single" w:sz="4" w:space="0" w:color="auto"/>
              <w:left w:val="single" w:sz="4" w:space="0" w:color="auto"/>
              <w:bottom w:val="single" w:sz="4" w:space="0" w:color="auto"/>
              <w:right w:val="single" w:sz="4" w:space="0" w:color="auto"/>
            </w:tcBorders>
          </w:tcPr>
          <w:p w14:paraId="2CF8CAD0" w14:textId="15D8882B" w:rsidR="00AE424F" w:rsidRDefault="00AE424F" w:rsidP="00AE424F">
            <w:pPr>
              <w:jc w:val="center"/>
              <w:rPr>
                <w:rFonts w:ascii="Arial" w:hAnsi="Arial" w:cs="Arial"/>
                <w:highlight w:val="yellow"/>
              </w:rPr>
            </w:pPr>
            <w:r>
              <w:rPr>
                <w:rFonts w:ascii="Arial" w:hAnsi="Arial" w:cs="Arial"/>
                <w:highlight w:val="yellow"/>
              </w:rPr>
              <w:t>R07</w:t>
            </w:r>
          </w:p>
        </w:tc>
        <w:tc>
          <w:tcPr>
            <w:tcW w:w="3460" w:type="dxa"/>
            <w:tcBorders>
              <w:top w:val="single" w:sz="4" w:space="0" w:color="auto"/>
              <w:left w:val="single" w:sz="4" w:space="0" w:color="auto"/>
              <w:bottom w:val="single" w:sz="4" w:space="0" w:color="auto"/>
              <w:right w:val="single" w:sz="4" w:space="0" w:color="auto"/>
            </w:tcBorders>
          </w:tcPr>
          <w:p w14:paraId="3B0AA5AF" w14:textId="149F178C" w:rsidR="00AE424F" w:rsidRPr="008611BB" w:rsidRDefault="00AE424F" w:rsidP="00AE424F">
            <w:pPr>
              <w:widowControl/>
              <w:jc w:val="left"/>
              <w:rPr>
                <w:rFonts w:ascii="Arial" w:eastAsia="Arial" w:hAnsi="Arial" w:cs="Arial"/>
                <w:highlight w:val="yellow"/>
              </w:rPr>
            </w:pPr>
            <w:r w:rsidRPr="008611BB">
              <w:rPr>
                <w:rFonts w:ascii="Arial" w:eastAsia="Arial" w:hAnsi="Arial" w:cs="Arial"/>
                <w:highlight w:val="yellow"/>
              </w:rPr>
              <w:t>Cập nhật nội dung cho bộ cài đặt ET-VPF</w:t>
            </w:r>
          </w:p>
          <w:p w14:paraId="5F896AEC" w14:textId="77777777" w:rsidR="00AE424F" w:rsidRPr="008611BB" w:rsidRDefault="00AE424F" w:rsidP="00AE424F">
            <w:pPr>
              <w:widowControl/>
              <w:jc w:val="left"/>
              <w:rPr>
                <w:rFonts w:ascii="Arial" w:eastAsia="Arial" w:hAnsi="Arial" w:cs="Arial"/>
                <w:highlight w:val="yellow"/>
              </w:rPr>
            </w:pPr>
          </w:p>
        </w:tc>
        <w:tc>
          <w:tcPr>
            <w:tcW w:w="1800" w:type="dxa"/>
            <w:tcBorders>
              <w:top w:val="single" w:sz="4" w:space="0" w:color="auto"/>
              <w:left w:val="single" w:sz="4" w:space="0" w:color="auto"/>
              <w:bottom w:val="single" w:sz="4" w:space="0" w:color="auto"/>
              <w:right w:val="single" w:sz="4" w:space="0" w:color="auto"/>
            </w:tcBorders>
          </w:tcPr>
          <w:p w14:paraId="35D7C603" w14:textId="77777777" w:rsidR="00AE424F" w:rsidRPr="0029259B" w:rsidRDefault="00AE424F" w:rsidP="00AE424F">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17B1C3A8" w14:textId="77777777" w:rsidR="00AE424F" w:rsidRPr="0029259B" w:rsidRDefault="00AE424F" w:rsidP="00AE424F">
            <w:pPr>
              <w:jc w:val="left"/>
              <w:rPr>
                <w:rFonts w:ascii="Arial" w:hAnsi="Arial" w:cs="Arial"/>
                <w:szCs w:val="18"/>
                <w:highlight w:val="yellow"/>
              </w:rPr>
            </w:pPr>
            <w:r w:rsidRPr="0029259B">
              <w:rPr>
                <w:rFonts w:ascii="Arial" w:hAnsi="Arial" w:cs="Arial"/>
                <w:szCs w:val="18"/>
                <w:highlight w:val="yellow"/>
              </w:rPr>
              <w:t>phúc giang</w:t>
            </w:r>
          </w:p>
          <w:p w14:paraId="19ABC047" w14:textId="77777777" w:rsidR="00AE424F" w:rsidRDefault="00AE424F" w:rsidP="00AE424F">
            <w:pPr>
              <w:jc w:val="left"/>
              <w:rPr>
                <w:rFonts w:ascii="Arial" w:hAnsi="Arial" w:cs="Arial"/>
                <w:szCs w:val="18"/>
                <w:highlight w:val="yellow"/>
              </w:rPr>
            </w:pPr>
            <w:r w:rsidRPr="0029259B">
              <w:rPr>
                <w:rFonts w:ascii="Arial" w:hAnsi="Arial" w:cs="Arial"/>
                <w:szCs w:val="18"/>
                <w:highlight w:val="yellow"/>
              </w:rPr>
              <w:t>Hồng Tiêu</w:t>
            </w:r>
          </w:p>
          <w:p w14:paraId="6CFC18C4" w14:textId="0DA2D5E7" w:rsidR="00AE424F" w:rsidRDefault="00AE424F" w:rsidP="00AE424F">
            <w:pPr>
              <w:jc w:val="left"/>
              <w:rPr>
                <w:rFonts w:ascii="Arial" w:hAnsi="Arial" w:cs="Arial"/>
                <w:szCs w:val="18"/>
                <w:highlight w:val="yellow"/>
                <w:lang w:val="vi-VN"/>
              </w:rPr>
            </w:pPr>
            <w:r w:rsidRPr="0029259B">
              <w:rPr>
                <w:rFonts w:ascii="Arial" w:hAnsi="Arial" w:cs="Arial"/>
                <w:szCs w:val="18"/>
                <w:highlight w:val="yellow"/>
              </w:rPr>
              <w:t xml:space="preserve">Tịnh </w:t>
            </w:r>
            <w:r w:rsidRPr="0029259B">
              <w:rPr>
                <w:rFonts w:ascii="Arial" w:hAnsi="Arial" w:cs="Arial"/>
                <w:szCs w:val="18"/>
                <w:highlight w:val="yellow"/>
                <w:lang w:val="vi-VN"/>
              </w:rPr>
              <w:t>Lệ</w:t>
            </w:r>
          </w:p>
          <w:p w14:paraId="3AF4A49C" w14:textId="615EB427" w:rsidR="00AE424F" w:rsidRPr="00AE424F" w:rsidRDefault="00AE424F" w:rsidP="00AE424F">
            <w:pPr>
              <w:jc w:val="left"/>
              <w:rPr>
                <w:rFonts w:ascii="Arial" w:hAnsi="Arial" w:cs="Arial"/>
                <w:szCs w:val="18"/>
                <w:highlight w:val="yellow"/>
              </w:rPr>
            </w:pPr>
            <w:r>
              <w:rPr>
                <w:rFonts w:ascii="Arial" w:hAnsi="Arial" w:cs="Arial"/>
                <w:szCs w:val="18"/>
                <w:highlight w:val="yellow"/>
              </w:rPr>
              <w:t>Sơn Thái</w:t>
            </w:r>
          </w:p>
          <w:p w14:paraId="1E4F0127" w14:textId="77777777" w:rsidR="00AE424F" w:rsidRDefault="00AE424F" w:rsidP="00AE424F">
            <w:pPr>
              <w:jc w:val="left"/>
              <w:rPr>
                <w:rFonts w:ascii="Arial" w:hAnsi="Arial" w:cs="Arial"/>
                <w:szCs w:val="18"/>
                <w:highlight w:val="yellow"/>
              </w:rPr>
            </w:pPr>
            <w:r>
              <w:rPr>
                <w:rFonts w:ascii="Arial" w:hAnsi="Arial" w:cs="Arial"/>
                <w:szCs w:val="18"/>
                <w:highlight w:val="yellow"/>
              </w:rPr>
              <w:t>Giang Nguyễn</w:t>
            </w:r>
            <w:r>
              <w:rPr>
                <w:rFonts w:ascii="Arial" w:hAnsi="Arial" w:cs="Arial"/>
                <w:szCs w:val="18"/>
                <w:highlight w:val="yellow"/>
                <w:lang w:val="vi-VN"/>
              </w:rPr>
              <w:br/>
            </w:r>
          </w:p>
          <w:p w14:paraId="31D4389B" w14:textId="5BC49ECD" w:rsidR="00AE424F" w:rsidRPr="0029259B" w:rsidRDefault="00A713F5" w:rsidP="00AE424F">
            <w:pPr>
              <w:jc w:val="left"/>
              <w:rPr>
                <w:rFonts w:ascii="Arial" w:hAnsi="Arial" w:cs="Arial"/>
                <w:szCs w:val="18"/>
                <w:highlight w:val="yellow"/>
              </w:rPr>
            </w:pPr>
            <w:r>
              <w:rPr>
                <w:rFonts w:ascii="Arial" w:hAnsi="Arial" w:cs="Arial"/>
                <w:szCs w:val="18"/>
                <w:highlight w:val="yellow"/>
              </w:rPr>
              <w:t>Ngày 25 tháng 10 năm 2022</w:t>
            </w:r>
          </w:p>
        </w:tc>
        <w:tc>
          <w:tcPr>
            <w:tcW w:w="1890" w:type="dxa"/>
            <w:tcBorders>
              <w:top w:val="single" w:sz="4" w:space="0" w:color="auto"/>
              <w:left w:val="single" w:sz="4" w:space="0" w:color="auto"/>
              <w:bottom w:val="single" w:sz="4" w:space="0" w:color="auto"/>
              <w:right w:val="single" w:sz="4" w:space="0" w:color="auto"/>
            </w:tcBorders>
          </w:tcPr>
          <w:p w14:paraId="15229BBF" w14:textId="6E11F36E" w:rsidR="00AE424F" w:rsidRDefault="00AE424F" w:rsidP="00AE424F">
            <w:pPr>
              <w:rPr>
                <w:rFonts w:ascii="Arial" w:hAnsi="Arial" w:cs="Arial"/>
                <w:szCs w:val="18"/>
                <w:highlight w:val="yellow"/>
              </w:rPr>
            </w:pPr>
            <w:r>
              <w:rPr>
                <w:rFonts w:ascii="Arial" w:hAnsi="Arial" w:cs="Arial"/>
                <w:szCs w:val="18"/>
                <w:highlight w:val="yellow"/>
              </w:rPr>
              <w:t>Hồng Tiêu</w:t>
            </w:r>
          </w:p>
          <w:p w14:paraId="6BBDB830" w14:textId="77777777" w:rsidR="00AE424F" w:rsidRDefault="00AE424F" w:rsidP="00AE424F">
            <w:pPr>
              <w:rPr>
                <w:rFonts w:ascii="Arial" w:hAnsi="Arial" w:cs="Arial"/>
                <w:szCs w:val="18"/>
                <w:highlight w:val="yellow"/>
              </w:rPr>
            </w:pPr>
          </w:p>
          <w:p w14:paraId="6850066A" w14:textId="77777777" w:rsidR="00AE424F" w:rsidRDefault="00AE424F" w:rsidP="00AE424F">
            <w:pPr>
              <w:rPr>
                <w:rFonts w:ascii="Arial" w:hAnsi="Arial" w:cs="Arial"/>
                <w:szCs w:val="18"/>
                <w:highlight w:val="yellow"/>
              </w:rPr>
            </w:pPr>
          </w:p>
          <w:p w14:paraId="61130FCF" w14:textId="41B4C1E4" w:rsidR="00AE424F" w:rsidRDefault="00AE424F" w:rsidP="00AE424F">
            <w:pPr>
              <w:rPr>
                <w:rFonts w:ascii="Arial" w:hAnsi="Arial" w:cs="Arial"/>
                <w:szCs w:val="18"/>
                <w:highlight w:val="yellow"/>
              </w:rPr>
            </w:pPr>
          </w:p>
          <w:p w14:paraId="4E7F1647" w14:textId="77777777" w:rsidR="00AE424F" w:rsidRDefault="00AE424F" w:rsidP="00AE424F">
            <w:pPr>
              <w:rPr>
                <w:rFonts w:ascii="Arial" w:hAnsi="Arial" w:cs="Arial"/>
                <w:szCs w:val="18"/>
                <w:highlight w:val="yellow"/>
              </w:rPr>
            </w:pPr>
          </w:p>
          <w:p w14:paraId="33526958" w14:textId="77777777" w:rsidR="00AE424F" w:rsidRDefault="00AE424F" w:rsidP="00AE424F">
            <w:pPr>
              <w:rPr>
                <w:rFonts w:ascii="Arial" w:hAnsi="Arial" w:cs="Arial"/>
                <w:szCs w:val="18"/>
                <w:highlight w:val="yellow"/>
              </w:rPr>
            </w:pPr>
          </w:p>
          <w:p w14:paraId="358C7225" w14:textId="5A6AED2A" w:rsidR="00AE424F" w:rsidRDefault="00AE424F" w:rsidP="00AE424F">
            <w:pPr>
              <w:rPr>
                <w:rFonts w:ascii="Arial" w:hAnsi="Arial" w:cs="Arial"/>
                <w:szCs w:val="18"/>
                <w:highlight w:val="yellow"/>
              </w:rPr>
            </w:pPr>
            <w:r>
              <w:rPr>
                <w:rFonts w:ascii="Arial" w:hAnsi="Arial" w:cs="Arial"/>
                <w:highlight w:val="yellow"/>
              </w:rPr>
              <w:t>Ngày 17 tháng 10 năm 2022</w:t>
            </w:r>
          </w:p>
        </w:tc>
      </w:tr>
      <w:tr w:rsidR="00672BB3" w:rsidRPr="0029259B" w14:paraId="2337B1B7"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0B5CFA75" w14:textId="5A022139" w:rsidR="00672BB3" w:rsidRDefault="00672BB3" w:rsidP="00672BB3">
            <w:pPr>
              <w:jc w:val="center"/>
              <w:rPr>
                <w:rFonts w:ascii="Arial" w:hAnsi="Arial" w:cs="Arial"/>
                <w:highlight w:val="yellow"/>
              </w:rPr>
            </w:pPr>
            <w:r>
              <w:rPr>
                <w:rFonts w:ascii="Arial" w:hAnsi="Arial" w:cs="Arial"/>
                <w:highlight w:val="yellow"/>
              </w:rPr>
              <w:t>số 8</w:t>
            </w:r>
          </w:p>
        </w:tc>
        <w:tc>
          <w:tcPr>
            <w:tcW w:w="1060" w:type="dxa"/>
            <w:tcBorders>
              <w:top w:val="single" w:sz="4" w:space="0" w:color="auto"/>
              <w:left w:val="single" w:sz="4" w:space="0" w:color="auto"/>
              <w:bottom w:val="single" w:sz="4" w:space="0" w:color="auto"/>
              <w:right w:val="single" w:sz="4" w:space="0" w:color="auto"/>
            </w:tcBorders>
          </w:tcPr>
          <w:p w14:paraId="09010C1C" w14:textId="68CF82A7" w:rsidR="00672BB3" w:rsidRDefault="00672BB3" w:rsidP="00672BB3">
            <w:pPr>
              <w:jc w:val="center"/>
              <w:rPr>
                <w:rFonts w:ascii="Arial" w:hAnsi="Arial" w:cs="Arial"/>
                <w:highlight w:val="yellow"/>
              </w:rPr>
            </w:pPr>
            <w:r>
              <w:rPr>
                <w:rFonts w:ascii="Arial" w:hAnsi="Arial" w:cs="Arial"/>
                <w:highlight w:val="yellow"/>
              </w:rPr>
              <w:t>R08</w:t>
            </w:r>
          </w:p>
        </w:tc>
        <w:tc>
          <w:tcPr>
            <w:tcW w:w="3460" w:type="dxa"/>
            <w:tcBorders>
              <w:top w:val="single" w:sz="4" w:space="0" w:color="auto"/>
              <w:left w:val="single" w:sz="4" w:space="0" w:color="auto"/>
              <w:bottom w:val="single" w:sz="4" w:space="0" w:color="auto"/>
              <w:right w:val="single" w:sz="4" w:space="0" w:color="auto"/>
            </w:tcBorders>
          </w:tcPr>
          <w:p w14:paraId="50FD6A27" w14:textId="4B95C968" w:rsidR="00672BB3" w:rsidRPr="008611BB" w:rsidRDefault="00672BB3" w:rsidP="00672BB3">
            <w:pPr>
              <w:widowControl/>
              <w:jc w:val="left"/>
              <w:rPr>
                <w:rFonts w:ascii="Arial" w:eastAsia="Arial" w:hAnsi="Arial" w:cs="Arial"/>
                <w:highlight w:val="yellow"/>
              </w:rPr>
            </w:pPr>
            <w:r w:rsidRPr="008611BB">
              <w:rPr>
                <w:rFonts w:ascii="Arial" w:eastAsia="Arial" w:hAnsi="Arial" w:cs="Arial"/>
                <w:highlight w:val="yellow"/>
              </w:rPr>
              <w:t>Cập nhật quy trình cài đặt</w:t>
            </w:r>
          </w:p>
          <w:p w14:paraId="083A4B18" w14:textId="77777777" w:rsidR="00672BB3" w:rsidRPr="008611BB" w:rsidRDefault="00672BB3" w:rsidP="00672BB3">
            <w:pPr>
              <w:widowControl/>
              <w:jc w:val="left"/>
              <w:rPr>
                <w:rFonts w:ascii="Arial" w:eastAsia="Arial" w:hAnsi="Arial" w:cs="Arial"/>
                <w:highlight w:val="yellow"/>
              </w:rPr>
            </w:pPr>
          </w:p>
        </w:tc>
        <w:tc>
          <w:tcPr>
            <w:tcW w:w="1800" w:type="dxa"/>
            <w:tcBorders>
              <w:top w:val="single" w:sz="4" w:space="0" w:color="auto"/>
              <w:left w:val="single" w:sz="4" w:space="0" w:color="auto"/>
              <w:bottom w:val="single" w:sz="4" w:space="0" w:color="auto"/>
              <w:right w:val="single" w:sz="4" w:space="0" w:color="auto"/>
            </w:tcBorders>
          </w:tcPr>
          <w:p w14:paraId="3F5F7EAF" w14:textId="77777777" w:rsidR="00672BB3" w:rsidRPr="0029259B" w:rsidRDefault="00672BB3" w:rsidP="00672BB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24DE27CC" w14:textId="77777777" w:rsidR="00672BB3" w:rsidRPr="0029259B" w:rsidRDefault="00672BB3" w:rsidP="00672BB3">
            <w:pPr>
              <w:jc w:val="left"/>
              <w:rPr>
                <w:rFonts w:ascii="Arial" w:hAnsi="Arial" w:cs="Arial"/>
                <w:szCs w:val="18"/>
                <w:highlight w:val="yellow"/>
              </w:rPr>
            </w:pPr>
            <w:r w:rsidRPr="0029259B">
              <w:rPr>
                <w:rFonts w:ascii="Arial" w:hAnsi="Arial" w:cs="Arial"/>
                <w:szCs w:val="18"/>
                <w:highlight w:val="yellow"/>
              </w:rPr>
              <w:t>phúc giang</w:t>
            </w:r>
          </w:p>
          <w:p w14:paraId="79A9777A" w14:textId="77777777" w:rsidR="00672BB3" w:rsidRDefault="00672BB3" w:rsidP="00672BB3">
            <w:pPr>
              <w:jc w:val="left"/>
              <w:rPr>
                <w:rFonts w:ascii="Arial" w:hAnsi="Arial" w:cs="Arial"/>
                <w:szCs w:val="18"/>
                <w:highlight w:val="yellow"/>
              </w:rPr>
            </w:pPr>
            <w:r w:rsidRPr="0029259B">
              <w:rPr>
                <w:rFonts w:ascii="Arial" w:hAnsi="Arial" w:cs="Arial"/>
                <w:szCs w:val="18"/>
                <w:highlight w:val="yellow"/>
              </w:rPr>
              <w:t>Hồng Tiêu</w:t>
            </w:r>
          </w:p>
          <w:p w14:paraId="75597043" w14:textId="77777777" w:rsidR="00672BB3" w:rsidRDefault="00672BB3" w:rsidP="00672BB3">
            <w:pPr>
              <w:jc w:val="left"/>
              <w:rPr>
                <w:rFonts w:ascii="Arial" w:hAnsi="Arial" w:cs="Arial"/>
                <w:szCs w:val="18"/>
                <w:highlight w:val="yellow"/>
                <w:lang w:val="vi-VN"/>
              </w:rPr>
            </w:pPr>
            <w:r w:rsidRPr="0029259B">
              <w:rPr>
                <w:rFonts w:ascii="Arial" w:hAnsi="Arial" w:cs="Arial"/>
                <w:szCs w:val="18"/>
                <w:highlight w:val="yellow"/>
              </w:rPr>
              <w:t xml:space="preserve">Tịnh </w:t>
            </w:r>
            <w:r w:rsidRPr="0029259B">
              <w:rPr>
                <w:rFonts w:ascii="Arial" w:hAnsi="Arial" w:cs="Arial"/>
                <w:szCs w:val="18"/>
                <w:highlight w:val="yellow"/>
                <w:lang w:val="vi-VN"/>
              </w:rPr>
              <w:t>Lệ</w:t>
            </w:r>
          </w:p>
          <w:p w14:paraId="0334BEBE" w14:textId="77777777" w:rsidR="00672BB3" w:rsidRPr="00AE424F" w:rsidRDefault="00672BB3" w:rsidP="00672BB3">
            <w:pPr>
              <w:jc w:val="left"/>
              <w:rPr>
                <w:rFonts w:ascii="Arial" w:hAnsi="Arial" w:cs="Arial"/>
                <w:szCs w:val="18"/>
                <w:highlight w:val="yellow"/>
              </w:rPr>
            </w:pPr>
            <w:r>
              <w:rPr>
                <w:rFonts w:ascii="Arial" w:hAnsi="Arial" w:cs="Arial"/>
                <w:szCs w:val="18"/>
                <w:highlight w:val="yellow"/>
              </w:rPr>
              <w:t>Sơn Thái</w:t>
            </w:r>
          </w:p>
          <w:p w14:paraId="19863101" w14:textId="77777777" w:rsidR="00672BB3" w:rsidRDefault="00672BB3" w:rsidP="00672BB3">
            <w:pPr>
              <w:jc w:val="left"/>
              <w:rPr>
                <w:rFonts w:ascii="Arial" w:hAnsi="Arial" w:cs="Arial"/>
                <w:szCs w:val="18"/>
                <w:highlight w:val="yellow"/>
              </w:rPr>
            </w:pPr>
            <w:r>
              <w:rPr>
                <w:rFonts w:ascii="Arial" w:hAnsi="Arial" w:cs="Arial"/>
                <w:szCs w:val="18"/>
                <w:highlight w:val="yellow"/>
              </w:rPr>
              <w:t>Giang Nguyễn</w:t>
            </w:r>
            <w:r>
              <w:rPr>
                <w:rFonts w:ascii="Arial" w:hAnsi="Arial" w:cs="Arial"/>
                <w:szCs w:val="18"/>
                <w:highlight w:val="yellow"/>
                <w:lang w:val="vi-VN"/>
              </w:rPr>
              <w:br/>
            </w:r>
          </w:p>
          <w:p w14:paraId="4D8BC46F" w14:textId="454079CA" w:rsidR="00672BB3" w:rsidRPr="0029259B" w:rsidRDefault="00672BB3" w:rsidP="00672BB3">
            <w:pPr>
              <w:jc w:val="left"/>
              <w:rPr>
                <w:rFonts w:ascii="Arial" w:hAnsi="Arial" w:cs="Arial"/>
                <w:szCs w:val="18"/>
                <w:highlight w:val="yellow"/>
              </w:rPr>
            </w:pPr>
            <w:r>
              <w:rPr>
                <w:rFonts w:ascii="Arial" w:hAnsi="Arial" w:cs="Arial"/>
                <w:szCs w:val="18"/>
                <w:highlight w:val="yellow"/>
              </w:rPr>
              <w:t>01 tháng 11 năm 2022</w:t>
            </w:r>
          </w:p>
        </w:tc>
        <w:tc>
          <w:tcPr>
            <w:tcW w:w="1890" w:type="dxa"/>
            <w:tcBorders>
              <w:top w:val="single" w:sz="4" w:space="0" w:color="auto"/>
              <w:left w:val="single" w:sz="4" w:space="0" w:color="auto"/>
              <w:bottom w:val="single" w:sz="4" w:space="0" w:color="auto"/>
              <w:right w:val="single" w:sz="4" w:space="0" w:color="auto"/>
            </w:tcBorders>
          </w:tcPr>
          <w:p w14:paraId="037A8491" w14:textId="77777777" w:rsidR="00672BB3" w:rsidRDefault="00672BB3" w:rsidP="00672BB3">
            <w:pPr>
              <w:rPr>
                <w:rFonts w:ascii="Arial" w:hAnsi="Arial" w:cs="Arial"/>
                <w:szCs w:val="18"/>
                <w:highlight w:val="yellow"/>
              </w:rPr>
            </w:pPr>
            <w:r>
              <w:rPr>
                <w:rFonts w:ascii="Arial" w:hAnsi="Arial" w:cs="Arial"/>
                <w:szCs w:val="18"/>
                <w:highlight w:val="yellow"/>
              </w:rPr>
              <w:t>Hồng Tiêu</w:t>
            </w:r>
          </w:p>
          <w:p w14:paraId="0E3C6C58" w14:textId="77777777" w:rsidR="00672BB3" w:rsidRDefault="00672BB3" w:rsidP="00672BB3">
            <w:pPr>
              <w:rPr>
                <w:rFonts w:ascii="Arial" w:hAnsi="Arial" w:cs="Arial"/>
                <w:szCs w:val="18"/>
                <w:highlight w:val="yellow"/>
              </w:rPr>
            </w:pPr>
          </w:p>
          <w:p w14:paraId="3F153240" w14:textId="77777777" w:rsidR="00672BB3" w:rsidRDefault="00672BB3" w:rsidP="00672BB3">
            <w:pPr>
              <w:rPr>
                <w:rFonts w:ascii="Arial" w:hAnsi="Arial" w:cs="Arial"/>
                <w:szCs w:val="18"/>
                <w:highlight w:val="yellow"/>
              </w:rPr>
            </w:pPr>
          </w:p>
          <w:p w14:paraId="2B35A9A0" w14:textId="77777777" w:rsidR="00672BB3" w:rsidRDefault="00672BB3" w:rsidP="00672BB3">
            <w:pPr>
              <w:rPr>
                <w:rFonts w:ascii="Arial" w:hAnsi="Arial" w:cs="Arial"/>
                <w:szCs w:val="18"/>
                <w:highlight w:val="yellow"/>
              </w:rPr>
            </w:pPr>
          </w:p>
          <w:p w14:paraId="44B939F0" w14:textId="77777777" w:rsidR="00672BB3" w:rsidRDefault="00672BB3" w:rsidP="00672BB3">
            <w:pPr>
              <w:rPr>
                <w:rFonts w:ascii="Arial" w:hAnsi="Arial" w:cs="Arial"/>
                <w:szCs w:val="18"/>
                <w:highlight w:val="yellow"/>
              </w:rPr>
            </w:pPr>
          </w:p>
          <w:p w14:paraId="10F08BB9" w14:textId="77777777" w:rsidR="00672BB3" w:rsidRDefault="00672BB3" w:rsidP="00672BB3">
            <w:pPr>
              <w:rPr>
                <w:rFonts w:ascii="Arial" w:hAnsi="Arial" w:cs="Arial"/>
                <w:szCs w:val="18"/>
                <w:highlight w:val="yellow"/>
              </w:rPr>
            </w:pPr>
          </w:p>
          <w:p w14:paraId="05FBAD65" w14:textId="4AA823E2" w:rsidR="00672BB3" w:rsidRDefault="00672BB3" w:rsidP="00672BB3">
            <w:pPr>
              <w:rPr>
                <w:rFonts w:ascii="Arial" w:hAnsi="Arial" w:cs="Arial"/>
                <w:szCs w:val="18"/>
                <w:highlight w:val="yellow"/>
              </w:rPr>
            </w:pPr>
            <w:r>
              <w:rPr>
                <w:rFonts w:ascii="Arial" w:hAnsi="Arial" w:cs="Arial"/>
                <w:highlight w:val="yellow"/>
              </w:rPr>
              <w:t>Ngày 31 tháng 10 năm 2022</w:t>
            </w:r>
          </w:p>
        </w:tc>
      </w:tr>
      <w:tr w:rsidR="00E12CD9" w:rsidRPr="0029259B" w14:paraId="452BDD99"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0EB6F352" w14:textId="3EE0FD64" w:rsidR="00E12CD9" w:rsidRDefault="00E12CD9" w:rsidP="00672BB3">
            <w:pPr>
              <w:jc w:val="center"/>
              <w:rPr>
                <w:rFonts w:ascii="Arial" w:hAnsi="Arial" w:cs="Arial"/>
                <w:highlight w:val="yellow"/>
              </w:rPr>
            </w:pPr>
            <w:r>
              <w:rPr>
                <w:rFonts w:ascii="Arial" w:hAnsi="Arial" w:cs="Arial"/>
                <w:highlight w:val="yellow"/>
              </w:rPr>
              <w:t>9</w:t>
            </w:r>
          </w:p>
        </w:tc>
        <w:tc>
          <w:tcPr>
            <w:tcW w:w="1060" w:type="dxa"/>
            <w:tcBorders>
              <w:top w:val="single" w:sz="4" w:space="0" w:color="auto"/>
              <w:left w:val="single" w:sz="4" w:space="0" w:color="auto"/>
              <w:bottom w:val="single" w:sz="4" w:space="0" w:color="auto"/>
              <w:right w:val="single" w:sz="4" w:space="0" w:color="auto"/>
            </w:tcBorders>
          </w:tcPr>
          <w:p w14:paraId="1BA1495D" w14:textId="50611D71" w:rsidR="00E12CD9" w:rsidRDefault="00E12CD9" w:rsidP="00672BB3">
            <w:pPr>
              <w:jc w:val="center"/>
              <w:rPr>
                <w:rFonts w:ascii="Arial" w:hAnsi="Arial" w:cs="Arial"/>
                <w:highlight w:val="yellow"/>
              </w:rPr>
            </w:pPr>
            <w:r>
              <w:rPr>
                <w:rFonts w:ascii="Arial" w:hAnsi="Arial" w:cs="Arial"/>
                <w:highlight w:val="yellow"/>
              </w:rPr>
              <w:t>R9</w:t>
            </w:r>
          </w:p>
        </w:tc>
        <w:tc>
          <w:tcPr>
            <w:tcW w:w="3460" w:type="dxa"/>
            <w:tcBorders>
              <w:top w:val="single" w:sz="4" w:space="0" w:color="auto"/>
              <w:left w:val="single" w:sz="4" w:space="0" w:color="auto"/>
              <w:bottom w:val="single" w:sz="4" w:space="0" w:color="auto"/>
              <w:right w:val="single" w:sz="4" w:space="0" w:color="auto"/>
            </w:tcBorders>
          </w:tcPr>
          <w:p w14:paraId="15882D95" w14:textId="7D757E89" w:rsidR="00E12CD9" w:rsidRPr="008611BB" w:rsidRDefault="00E12CD9" w:rsidP="00672BB3">
            <w:pPr>
              <w:widowControl/>
              <w:jc w:val="left"/>
              <w:rPr>
                <w:rFonts w:ascii="Arial" w:eastAsia="Arial" w:hAnsi="Arial" w:cs="Arial"/>
                <w:highlight w:val="yellow"/>
              </w:rPr>
            </w:pPr>
            <w:r>
              <w:rPr>
                <w:rFonts w:ascii="Arial" w:eastAsia="Arial" w:hAnsi="Arial" w:cs="Arial"/>
                <w:highlight w:val="yellow"/>
              </w:rPr>
              <w:t xml:space="preserve">Cập nhật </w:t>
            </w:r>
            <w:commentRangeStart w:id="11"/>
            <w:r>
              <w:rPr>
                <w:rFonts w:ascii="Arial" w:eastAsia="Arial" w:hAnsi="Arial" w:cs="Arial"/>
                <w:highlight w:val="yellow"/>
              </w:rPr>
              <w:t>đơn vị ADC 1</w:t>
            </w:r>
            <w:bookmarkStart w:id="12" w:name="ADCA1_3"/>
            <w:bookmarkEnd w:id="12"/>
            <w:r>
              <w:rPr>
                <w:rFonts w:ascii="Arial" w:eastAsia="Arial" w:hAnsi="Arial" w:cs="Arial"/>
                <w:highlight w:val="yellow"/>
              </w:rPr>
              <w:t xml:space="preserve"> </w:t>
            </w:r>
            <w:commentRangeEnd w:id="11"/>
            <w:r w:rsidR="00451310">
              <w:rPr>
                <w:rStyle w:val="CommentReference"/>
              </w:rPr>
              <w:commentReference w:id="11"/>
            </w:r>
            <w:r>
              <w:rPr>
                <w:rFonts w:ascii="Arial" w:eastAsia="Arial" w:hAnsi="Arial" w:cs="Arial"/>
                <w:highlight w:val="yellow"/>
              </w:rPr>
              <w:t>cho RH850/F1KM-S4</w:t>
            </w:r>
          </w:p>
        </w:tc>
        <w:tc>
          <w:tcPr>
            <w:tcW w:w="1800" w:type="dxa"/>
            <w:tcBorders>
              <w:top w:val="single" w:sz="4" w:space="0" w:color="auto"/>
              <w:left w:val="single" w:sz="4" w:space="0" w:color="auto"/>
              <w:bottom w:val="single" w:sz="4" w:space="0" w:color="auto"/>
              <w:right w:val="single" w:sz="4" w:space="0" w:color="auto"/>
            </w:tcBorders>
          </w:tcPr>
          <w:p w14:paraId="24497AD5" w14:textId="77777777" w:rsidR="00E12CD9" w:rsidRPr="0029259B" w:rsidRDefault="00E12CD9" w:rsidP="00672BB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307A032" w14:textId="77777777" w:rsidR="00E12CD9" w:rsidRDefault="00E12CD9" w:rsidP="00672BB3">
            <w:pPr>
              <w:jc w:val="left"/>
              <w:rPr>
                <w:rFonts w:ascii="Arial" w:hAnsi="Arial" w:cs="Arial"/>
                <w:szCs w:val="18"/>
                <w:highlight w:val="yellow"/>
              </w:rPr>
            </w:pPr>
            <w:r>
              <w:rPr>
                <w:rFonts w:ascii="Arial" w:hAnsi="Arial" w:cs="Arial"/>
                <w:szCs w:val="18"/>
                <w:highlight w:val="yellow"/>
              </w:rPr>
              <w:t>phúc giang</w:t>
            </w:r>
          </w:p>
          <w:p w14:paraId="17781FDD" w14:textId="77777777" w:rsidR="00E12CD9" w:rsidRDefault="00E12CD9" w:rsidP="00672BB3">
            <w:pPr>
              <w:jc w:val="left"/>
              <w:rPr>
                <w:rFonts w:ascii="Arial" w:hAnsi="Arial" w:cs="Arial"/>
                <w:szCs w:val="18"/>
                <w:highlight w:val="yellow"/>
              </w:rPr>
            </w:pPr>
            <w:r>
              <w:rPr>
                <w:rFonts w:ascii="Arial" w:hAnsi="Arial" w:cs="Arial"/>
                <w:szCs w:val="18"/>
                <w:highlight w:val="yellow"/>
              </w:rPr>
              <w:t>Hồng Tiêu</w:t>
            </w:r>
          </w:p>
          <w:p w14:paraId="36DC0D26" w14:textId="77777777" w:rsidR="00E12CD9" w:rsidRDefault="00E12CD9" w:rsidP="00672BB3">
            <w:pPr>
              <w:jc w:val="left"/>
              <w:rPr>
                <w:rFonts w:ascii="Arial" w:hAnsi="Arial" w:cs="Arial"/>
                <w:szCs w:val="18"/>
                <w:highlight w:val="yellow"/>
              </w:rPr>
            </w:pPr>
            <w:r>
              <w:rPr>
                <w:rFonts w:ascii="Arial" w:hAnsi="Arial" w:cs="Arial"/>
                <w:szCs w:val="18"/>
                <w:highlight w:val="yellow"/>
              </w:rPr>
              <w:t>Tịnh Lệ</w:t>
            </w:r>
          </w:p>
          <w:p w14:paraId="204FA616" w14:textId="77777777" w:rsidR="00E12CD9" w:rsidRDefault="00E12CD9" w:rsidP="00672BB3">
            <w:pPr>
              <w:jc w:val="left"/>
              <w:rPr>
                <w:rFonts w:ascii="Arial" w:hAnsi="Arial" w:cs="Arial"/>
                <w:szCs w:val="18"/>
                <w:highlight w:val="yellow"/>
              </w:rPr>
            </w:pPr>
            <w:r>
              <w:rPr>
                <w:rFonts w:ascii="Arial" w:hAnsi="Arial" w:cs="Arial"/>
                <w:szCs w:val="18"/>
                <w:highlight w:val="yellow"/>
              </w:rPr>
              <w:t>Sơn Thái</w:t>
            </w:r>
          </w:p>
          <w:p w14:paraId="521266F5" w14:textId="77777777" w:rsidR="00E12CD9" w:rsidRDefault="00E12CD9" w:rsidP="00672BB3">
            <w:pPr>
              <w:jc w:val="left"/>
              <w:rPr>
                <w:rFonts w:ascii="Arial" w:hAnsi="Arial" w:cs="Arial"/>
                <w:szCs w:val="18"/>
                <w:highlight w:val="yellow"/>
              </w:rPr>
            </w:pPr>
            <w:r>
              <w:rPr>
                <w:rFonts w:ascii="Arial" w:hAnsi="Arial" w:cs="Arial"/>
                <w:szCs w:val="18"/>
                <w:highlight w:val="yellow"/>
              </w:rPr>
              <w:t>Giang Nguyễn</w:t>
            </w:r>
          </w:p>
          <w:p w14:paraId="77CA3094" w14:textId="77777777" w:rsidR="00B01468" w:rsidRDefault="00B01468" w:rsidP="00672BB3">
            <w:pPr>
              <w:jc w:val="left"/>
              <w:rPr>
                <w:rFonts w:ascii="Arial" w:hAnsi="Arial" w:cs="Arial"/>
                <w:szCs w:val="18"/>
                <w:highlight w:val="yellow"/>
              </w:rPr>
            </w:pPr>
          </w:p>
          <w:p w14:paraId="31F9FEB8" w14:textId="30192EFA" w:rsidR="00B01468" w:rsidRPr="0029259B" w:rsidRDefault="00B01468" w:rsidP="00672BB3">
            <w:pPr>
              <w:jc w:val="left"/>
              <w:rPr>
                <w:rFonts w:ascii="Arial" w:hAnsi="Arial" w:cs="Arial"/>
                <w:szCs w:val="18"/>
                <w:highlight w:val="yellow"/>
              </w:rPr>
            </w:pPr>
            <w:r>
              <w:rPr>
                <w:rFonts w:ascii="Arial" w:hAnsi="Arial" w:cs="Arial"/>
                <w:szCs w:val="18"/>
                <w:highlight w:val="yellow"/>
              </w:rPr>
              <w:t>Ngày 09 tháng 11 năm 2022</w:t>
            </w:r>
          </w:p>
        </w:tc>
        <w:tc>
          <w:tcPr>
            <w:tcW w:w="1890" w:type="dxa"/>
            <w:tcBorders>
              <w:top w:val="single" w:sz="4" w:space="0" w:color="auto"/>
              <w:left w:val="single" w:sz="4" w:space="0" w:color="auto"/>
              <w:bottom w:val="single" w:sz="4" w:space="0" w:color="auto"/>
              <w:right w:val="single" w:sz="4" w:space="0" w:color="auto"/>
            </w:tcBorders>
          </w:tcPr>
          <w:p w14:paraId="1F1FA90E" w14:textId="77777777" w:rsidR="00E12CD9" w:rsidRDefault="00E12CD9" w:rsidP="00672BB3">
            <w:pPr>
              <w:rPr>
                <w:rFonts w:ascii="Arial" w:hAnsi="Arial" w:cs="Arial"/>
                <w:szCs w:val="18"/>
                <w:highlight w:val="yellow"/>
              </w:rPr>
            </w:pPr>
            <w:r>
              <w:rPr>
                <w:rFonts w:ascii="Arial" w:hAnsi="Arial" w:cs="Arial"/>
                <w:szCs w:val="18"/>
                <w:highlight w:val="yellow"/>
              </w:rPr>
              <w:t>Giang Nguyễn</w:t>
            </w:r>
          </w:p>
          <w:p w14:paraId="09DB226F" w14:textId="77777777" w:rsidR="00B01468" w:rsidRDefault="00B01468" w:rsidP="00672BB3">
            <w:pPr>
              <w:rPr>
                <w:rFonts w:ascii="Arial" w:hAnsi="Arial" w:cs="Arial"/>
                <w:szCs w:val="18"/>
                <w:highlight w:val="yellow"/>
              </w:rPr>
            </w:pPr>
          </w:p>
          <w:p w14:paraId="33F7CD5E" w14:textId="77777777" w:rsidR="00B01468" w:rsidRDefault="00B01468" w:rsidP="00672BB3">
            <w:pPr>
              <w:rPr>
                <w:rFonts w:ascii="Arial" w:hAnsi="Arial" w:cs="Arial"/>
                <w:szCs w:val="18"/>
                <w:highlight w:val="yellow"/>
              </w:rPr>
            </w:pPr>
          </w:p>
          <w:p w14:paraId="25B20B58" w14:textId="77777777" w:rsidR="00B01468" w:rsidRDefault="00B01468" w:rsidP="00672BB3">
            <w:pPr>
              <w:rPr>
                <w:rFonts w:ascii="Arial" w:hAnsi="Arial" w:cs="Arial"/>
                <w:szCs w:val="18"/>
                <w:highlight w:val="yellow"/>
              </w:rPr>
            </w:pPr>
          </w:p>
          <w:p w14:paraId="0D9F2461" w14:textId="77777777" w:rsidR="00B01468" w:rsidRDefault="00B01468" w:rsidP="00672BB3">
            <w:pPr>
              <w:rPr>
                <w:rFonts w:ascii="Arial" w:hAnsi="Arial" w:cs="Arial"/>
                <w:szCs w:val="18"/>
                <w:highlight w:val="yellow"/>
              </w:rPr>
            </w:pPr>
          </w:p>
          <w:p w14:paraId="0B4B44D8" w14:textId="77777777" w:rsidR="00B01468" w:rsidRDefault="00B01468" w:rsidP="00672BB3">
            <w:pPr>
              <w:rPr>
                <w:rFonts w:ascii="Arial" w:hAnsi="Arial" w:cs="Arial"/>
                <w:szCs w:val="18"/>
                <w:highlight w:val="yellow"/>
              </w:rPr>
            </w:pPr>
          </w:p>
          <w:p w14:paraId="5EAD9B4E" w14:textId="283D10A6" w:rsidR="00B01468" w:rsidRDefault="00B01468" w:rsidP="00672BB3">
            <w:pPr>
              <w:rPr>
                <w:rFonts w:ascii="Arial" w:hAnsi="Arial" w:cs="Arial"/>
                <w:szCs w:val="18"/>
                <w:highlight w:val="yellow"/>
              </w:rPr>
            </w:pPr>
            <w:r>
              <w:rPr>
                <w:rFonts w:ascii="Arial" w:hAnsi="Arial" w:cs="Arial"/>
                <w:szCs w:val="18"/>
                <w:highlight w:val="yellow"/>
              </w:rPr>
              <w:t>02 tháng 11 năm 2022</w:t>
            </w:r>
          </w:p>
        </w:tc>
      </w:tr>
      <w:tr w:rsidR="003B2C87" w:rsidRPr="0029259B" w14:paraId="5B8E8E4A"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40179554" w14:textId="20C98BC1" w:rsidR="003B2C87" w:rsidRDefault="009E5946" w:rsidP="003B2C87">
            <w:pPr>
              <w:jc w:val="center"/>
              <w:rPr>
                <w:rFonts w:ascii="Arial" w:hAnsi="Arial" w:cs="Arial"/>
                <w:highlight w:val="yellow"/>
              </w:rPr>
            </w:pPr>
            <w:r>
              <w:rPr>
                <w:rFonts w:ascii="Arial" w:hAnsi="Arial" w:cs="Arial"/>
                <w:highlight w:val="yellow"/>
              </w:rPr>
              <w:t>10</w:t>
            </w:r>
          </w:p>
        </w:tc>
        <w:tc>
          <w:tcPr>
            <w:tcW w:w="1060" w:type="dxa"/>
            <w:tcBorders>
              <w:top w:val="single" w:sz="4" w:space="0" w:color="auto"/>
              <w:left w:val="single" w:sz="4" w:space="0" w:color="auto"/>
              <w:bottom w:val="single" w:sz="4" w:space="0" w:color="auto"/>
              <w:right w:val="single" w:sz="4" w:space="0" w:color="auto"/>
            </w:tcBorders>
          </w:tcPr>
          <w:p w14:paraId="63C89C98" w14:textId="206681F8" w:rsidR="003B2C87" w:rsidRDefault="009E5946" w:rsidP="003B2C87">
            <w:pPr>
              <w:jc w:val="center"/>
              <w:rPr>
                <w:rFonts w:ascii="Arial" w:hAnsi="Arial" w:cs="Arial"/>
                <w:highlight w:val="yellow"/>
              </w:rPr>
            </w:pPr>
            <w:r>
              <w:rPr>
                <w:rFonts w:ascii="Arial" w:hAnsi="Arial" w:cs="Arial"/>
                <w:highlight w:val="yellow"/>
              </w:rPr>
              <w:t>R10</w:t>
            </w:r>
          </w:p>
        </w:tc>
        <w:tc>
          <w:tcPr>
            <w:tcW w:w="3460" w:type="dxa"/>
            <w:tcBorders>
              <w:top w:val="single" w:sz="4" w:space="0" w:color="auto"/>
              <w:left w:val="single" w:sz="4" w:space="0" w:color="auto"/>
              <w:bottom w:val="single" w:sz="4" w:space="0" w:color="auto"/>
              <w:right w:val="single" w:sz="4" w:space="0" w:color="auto"/>
            </w:tcBorders>
          </w:tcPr>
          <w:p w14:paraId="222C4E55" w14:textId="57CF0283" w:rsidR="003B2C87" w:rsidRDefault="003B2C87" w:rsidP="003B2C87">
            <w:pPr>
              <w:widowControl/>
              <w:jc w:val="left"/>
              <w:rPr>
                <w:rFonts w:ascii="Arial" w:eastAsia="Arial" w:hAnsi="Arial" w:cs="Arial"/>
                <w:highlight w:val="yellow"/>
              </w:rPr>
            </w:pPr>
            <w:commentRangeStart w:id="13"/>
            <w:r w:rsidRPr="00F33F5F">
              <w:rPr>
                <w:rFonts w:ascii="Arial" w:eastAsia="Arial" w:hAnsi="Arial" w:cs="Arial"/>
                <w:highlight w:val="yellow"/>
              </w:rPr>
              <w:t xml:space="preserve">Cập nhật các khối chức năng S ngoại vi vào MATLAB Simulink </w:t>
            </w:r>
            <w:bookmarkStart w:id="14" w:name="V10000_Simulink_Library_001"/>
            <w:bookmarkEnd w:id="14"/>
            <w:r w:rsidRPr="00F33F5F">
              <w:rPr>
                <w:rFonts w:ascii="Arial" w:eastAsia="Arial" w:hAnsi="Arial" w:cs="Arial"/>
                <w:highlight w:val="yellow"/>
              </w:rPr>
              <w:t>Library Browser</w:t>
            </w:r>
            <w:commentRangeEnd w:id="13"/>
            <w:r w:rsidR="00603275">
              <w:rPr>
                <w:rStyle w:val="CommentReference"/>
              </w:rPr>
              <w:commentReference w:id="13"/>
            </w:r>
          </w:p>
        </w:tc>
        <w:tc>
          <w:tcPr>
            <w:tcW w:w="1800" w:type="dxa"/>
            <w:tcBorders>
              <w:top w:val="single" w:sz="4" w:space="0" w:color="auto"/>
              <w:left w:val="single" w:sz="4" w:space="0" w:color="auto"/>
              <w:bottom w:val="single" w:sz="4" w:space="0" w:color="auto"/>
              <w:right w:val="single" w:sz="4" w:space="0" w:color="auto"/>
            </w:tcBorders>
          </w:tcPr>
          <w:p w14:paraId="18C5E7ED" w14:textId="77777777" w:rsidR="003B2C87" w:rsidRPr="0029259B" w:rsidRDefault="003B2C87" w:rsidP="003B2C87">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3BA046D0" w14:textId="77777777" w:rsidR="003B2C87" w:rsidRDefault="003B2C87" w:rsidP="003B2C87">
            <w:pPr>
              <w:jc w:val="left"/>
              <w:rPr>
                <w:rFonts w:ascii="Arial" w:hAnsi="Arial" w:cs="Arial"/>
                <w:szCs w:val="18"/>
                <w:highlight w:val="yellow"/>
              </w:rPr>
            </w:pPr>
            <w:r>
              <w:rPr>
                <w:rFonts w:ascii="Arial" w:hAnsi="Arial" w:cs="Arial"/>
                <w:szCs w:val="18"/>
                <w:highlight w:val="yellow"/>
              </w:rPr>
              <w:t>phúc giang</w:t>
            </w:r>
          </w:p>
          <w:p w14:paraId="0EC970A2" w14:textId="77777777" w:rsidR="003B2C87" w:rsidRDefault="003B2C87" w:rsidP="003B2C87">
            <w:pPr>
              <w:jc w:val="left"/>
              <w:rPr>
                <w:rFonts w:ascii="Arial" w:hAnsi="Arial" w:cs="Arial"/>
                <w:szCs w:val="18"/>
                <w:highlight w:val="yellow"/>
              </w:rPr>
            </w:pPr>
            <w:r>
              <w:rPr>
                <w:rFonts w:ascii="Arial" w:hAnsi="Arial" w:cs="Arial"/>
                <w:szCs w:val="18"/>
                <w:highlight w:val="yellow"/>
              </w:rPr>
              <w:t>Hồng Tiêu</w:t>
            </w:r>
          </w:p>
          <w:p w14:paraId="60F2ACE0" w14:textId="77777777" w:rsidR="003B2C87" w:rsidRDefault="003B2C87" w:rsidP="003B2C87">
            <w:pPr>
              <w:jc w:val="left"/>
              <w:rPr>
                <w:rFonts w:ascii="Arial" w:hAnsi="Arial" w:cs="Arial"/>
                <w:szCs w:val="18"/>
                <w:highlight w:val="yellow"/>
              </w:rPr>
            </w:pPr>
            <w:r>
              <w:rPr>
                <w:rFonts w:ascii="Arial" w:hAnsi="Arial" w:cs="Arial"/>
                <w:szCs w:val="18"/>
                <w:highlight w:val="yellow"/>
              </w:rPr>
              <w:t>Tịnh Lệ</w:t>
            </w:r>
          </w:p>
          <w:p w14:paraId="58DEE5CA" w14:textId="77777777" w:rsidR="003B2C87" w:rsidRDefault="003B2C87" w:rsidP="003B2C87">
            <w:pPr>
              <w:jc w:val="left"/>
              <w:rPr>
                <w:rFonts w:ascii="Arial" w:hAnsi="Arial" w:cs="Arial"/>
                <w:szCs w:val="18"/>
                <w:highlight w:val="yellow"/>
              </w:rPr>
            </w:pPr>
            <w:r>
              <w:rPr>
                <w:rFonts w:ascii="Arial" w:hAnsi="Arial" w:cs="Arial"/>
                <w:szCs w:val="18"/>
                <w:highlight w:val="yellow"/>
              </w:rPr>
              <w:t>Sơn Thái</w:t>
            </w:r>
          </w:p>
          <w:p w14:paraId="7A225D1B" w14:textId="77777777" w:rsidR="003B2C87" w:rsidRDefault="003B2C87" w:rsidP="003B2C87">
            <w:pPr>
              <w:jc w:val="left"/>
              <w:rPr>
                <w:rFonts w:ascii="Arial" w:hAnsi="Arial" w:cs="Arial"/>
                <w:szCs w:val="18"/>
                <w:highlight w:val="yellow"/>
              </w:rPr>
            </w:pPr>
            <w:r>
              <w:rPr>
                <w:rFonts w:ascii="Arial" w:hAnsi="Arial" w:cs="Arial"/>
                <w:szCs w:val="18"/>
                <w:highlight w:val="yellow"/>
              </w:rPr>
              <w:t>Giang Nguyễn</w:t>
            </w:r>
          </w:p>
          <w:p w14:paraId="135AD623" w14:textId="77777777" w:rsidR="003B2C87" w:rsidRDefault="003B2C87" w:rsidP="003B2C87">
            <w:pPr>
              <w:jc w:val="left"/>
              <w:rPr>
                <w:rFonts w:ascii="Arial" w:hAnsi="Arial" w:cs="Arial"/>
                <w:szCs w:val="18"/>
                <w:highlight w:val="yellow"/>
              </w:rPr>
            </w:pPr>
          </w:p>
          <w:p w14:paraId="7B5F28CA" w14:textId="1ED5C3F9" w:rsidR="003B2C87" w:rsidRDefault="003B2C87" w:rsidP="003B2C87">
            <w:pPr>
              <w:jc w:val="left"/>
              <w:rPr>
                <w:rFonts w:ascii="Arial" w:hAnsi="Arial" w:cs="Arial"/>
                <w:szCs w:val="18"/>
                <w:highlight w:val="yellow"/>
              </w:rPr>
            </w:pPr>
            <w:r>
              <w:rPr>
                <w:rFonts w:ascii="Arial" w:hAnsi="Arial" w:cs="Arial"/>
                <w:szCs w:val="18"/>
                <w:highlight w:val="yellow"/>
              </w:rPr>
              <w:t>28 tháng 11 năm 2022</w:t>
            </w:r>
          </w:p>
        </w:tc>
        <w:tc>
          <w:tcPr>
            <w:tcW w:w="1890" w:type="dxa"/>
            <w:tcBorders>
              <w:top w:val="single" w:sz="4" w:space="0" w:color="auto"/>
              <w:left w:val="single" w:sz="4" w:space="0" w:color="auto"/>
              <w:bottom w:val="single" w:sz="4" w:space="0" w:color="auto"/>
              <w:right w:val="single" w:sz="4" w:space="0" w:color="auto"/>
            </w:tcBorders>
          </w:tcPr>
          <w:p w14:paraId="09CBF756" w14:textId="77777777" w:rsidR="003B2C87" w:rsidRDefault="003B2C87" w:rsidP="003B2C87">
            <w:pPr>
              <w:rPr>
                <w:rFonts w:ascii="Arial" w:hAnsi="Arial" w:cs="Arial"/>
                <w:szCs w:val="18"/>
                <w:highlight w:val="yellow"/>
              </w:rPr>
            </w:pPr>
            <w:r>
              <w:rPr>
                <w:rFonts w:ascii="Arial" w:hAnsi="Arial" w:cs="Arial"/>
                <w:szCs w:val="18"/>
                <w:highlight w:val="yellow"/>
              </w:rPr>
              <w:t>Giang Nguyễn</w:t>
            </w:r>
          </w:p>
          <w:p w14:paraId="70DC437B" w14:textId="77777777" w:rsidR="003B2C87" w:rsidRDefault="003B2C87" w:rsidP="003B2C87">
            <w:pPr>
              <w:rPr>
                <w:rFonts w:ascii="Arial" w:hAnsi="Arial" w:cs="Arial"/>
                <w:szCs w:val="18"/>
                <w:highlight w:val="yellow"/>
              </w:rPr>
            </w:pPr>
          </w:p>
          <w:p w14:paraId="4D15AA16" w14:textId="77777777" w:rsidR="003B2C87" w:rsidRDefault="003B2C87" w:rsidP="003B2C87">
            <w:pPr>
              <w:rPr>
                <w:rFonts w:ascii="Arial" w:hAnsi="Arial" w:cs="Arial"/>
                <w:szCs w:val="18"/>
                <w:highlight w:val="yellow"/>
              </w:rPr>
            </w:pPr>
          </w:p>
          <w:p w14:paraId="532AF71E" w14:textId="77777777" w:rsidR="003B2C87" w:rsidRDefault="003B2C87" w:rsidP="003B2C87">
            <w:pPr>
              <w:rPr>
                <w:rFonts w:ascii="Arial" w:hAnsi="Arial" w:cs="Arial"/>
                <w:szCs w:val="18"/>
                <w:highlight w:val="yellow"/>
              </w:rPr>
            </w:pPr>
          </w:p>
          <w:p w14:paraId="32570DAB" w14:textId="77777777" w:rsidR="003B2C87" w:rsidRDefault="003B2C87" w:rsidP="003B2C87">
            <w:pPr>
              <w:rPr>
                <w:rFonts w:ascii="Arial" w:hAnsi="Arial" w:cs="Arial"/>
                <w:szCs w:val="18"/>
                <w:highlight w:val="yellow"/>
              </w:rPr>
            </w:pPr>
          </w:p>
          <w:p w14:paraId="50B435CF" w14:textId="77777777" w:rsidR="003B2C87" w:rsidRDefault="003B2C87" w:rsidP="003B2C87">
            <w:pPr>
              <w:rPr>
                <w:rFonts w:ascii="Arial" w:hAnsi="Arial" w:cs="Arial"/>
                <w:szCs w:val="18"/>
                <w:highlight w:val="yellow"/>
              </w:rPr>
            </w:pPr>
          </w:p>
          <w:p w14:paraId="0CACC858" w14:textId="2C811420" w:rsidR="003B2C87" w:rsidRDefault="003B2C87" w:rsidP="003B2C87">
            <w:pPr>
              <w:rPr>
                <w:rFonts w:ascii="Arial" w:hAnsi="Arial" w:cs="Arial"/>
                <w:szCs w:val="18"/>
                <w:highlight w:val="yellow"/>
              </w:rPr>
            </w:pPr>
            <w:r>
              <w:rPr>
                <w:rFonts w:ascii="Arial" w:hAnsi="Arial" w:cs="Arial"/>
                <w:szCs w:val="18"/>
                <w:highlight w:val="yellow"/>
              </w:rPr>
              <w:t>Ngày 25 tháng 11 năm 2022</w:t>
            </w:r>
          </w:p>
        </w:tc>
      </w:tr>
      <w:tr w:rsidR="00B3331E" w:rsidRPr="0029259B" w14:paraId="6396BFCC"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686C592E" w14:textId="435A1F9F" w:rsidR="00B3331E" w:rsidRDefault="00B3331E" w:rsidP="00B3331E">
            <w:pPr>
              <w:jc w:val="center"/>
              <w:rPr>
                <w:rFonts w:ascii="Arial" w:hAnsi="Arial" w:cs="Arial"/>
                <w:highlight w:val="yellow"/>
              </w:rPr>
            </w:pPr>
            <w:r>
              <w:rPr>
                <w:rFonts w:ascii="Arial" w:hAnsi="Arial" w:cs="Arial"/>
                <w:highlight w:val="yellow"/>
              </w:rPr>
              <w:t>11</w:t>
            </w:r>
          </w:p>
        </w:tc>
        <w:tc>
          <w:tcPr>
            <w:tcW w:w="1060" w:type="dxa"/>
            <w:tcBorders>
              <w:top w:val="single" w:sz="4" w:space="0" w:color="auto"/>
              <w:left w:val="single" w:sz="4" w:space="0" w:color="auto"/>
              <w:bottom w:val="single" w:sz="4" w:space="0" w:color="auto"/>
              <w:right w:val="single" w:sz="4" w:space="0" w:color="auto"/>
            </w:tcBorders>
          </w:tcPr>
          <w:p w14:paraId="1FA6235D" w14:textId="0C192F9C" w:rsidR="00B3331E" w:rsidRDefault="00B3331E" w:rsidP="00B3331E">
            <w:pPr>
              <w:jc w:val="center"/>
              <w:rPr>
                <w:rFonts w:ascii="Arial" w:hAnsi="Arial" w:cs="Arial"/>
                <w:highlight w:val="yellow"/>
              </w:rPr>
            </w:pPr>
            <w:r>
              <w:rPr>
                <w:rFonts w:ascii="Arial" w:hAnsi="Arial" w:cs="Arial"/>
                <w:highlight w:val="yellow"/>
              </w:rPr>
              <w:t>R11</w:t>
            </w:r>
          </w:p>
        </w:tc>
        <w:tc>
          <w:tcPr>
            <w:tcW w:w="3460" w:type="dxa"/>
            <w:tcBorders>
              <w:top w:val="single" w:sz="4" w:space="0" w:color="auto"/>
              <w:left w:val="single" w:sz="4" w:space="0" w:color="auto"/>
              <w:bottom w:val="single" w:sz="4" w:space="0" w:color="auto"/>
              <w:right w:val="single" w:sz="4" w:space="0" w:color="auto"/>
            </w:tcBorders>
          </w:tcPr>
          <w:p w14:paraId="43A75E9B" w14:textId="61F0515D" w:rsidR="00B3331E" w:rsidRPr="00F33F5F" w:rsidRDefault="00B3331E" w:rsidP="00B3331E">
            <w:pPr>
              <w:widowControl/>
              <w:jc w:val="left"/>
              <w:rPr>
                <w:rFonts w:ascii="Arial" w:eastAsia="Arial" w:hAnsi="Arial" w:cs="Arial"/>
                <w:highlight w:val="yellow"/>
              </w:rPr>
            </w:pPr>
            <w:r w:rsidRPr="008611BB">
              <w:rPr>
                <w:rFonts w:ascii="Arial" w:eastAsia="Arial" w:hAnsi="Arial" w:cs="Arial"/>
                <w:highlight w:val="yellow"/>
              </w:rPr>
              <w:t xml:space="preserve">Cập nhật danh sách tập tin của </w:t>
            </w:r>
            <w:r w:rsidRPr="00E45AB9">
              <w:rPr>
                <w:rFonts w:ascii="Arial" w:hAnsi="Arial" w:cs="Arial"/>
                <w:szCs w:val="18"/>
                <w:highlight w:val="yellow"/>
              </w:rPr>
              <w:t>Renesas Electronics MCU Tools</w:t>
            </w:r>
          </w:p>
        </w:tc>
        <w:tc>
          <w:tcPr>
            <w:tcW w:w="1800" w:type="dxa"/>
            <w:tcBorders>
              <w:top w:val="single" w:sz="4" w:space="0" w:color="auto"/>
              <w:left w:val="single" w:sz="4" w:space="0" w:color="auto"/>
              <w:bottom w:val="single" w:sz="4" w:space="0" w:color="auto"/>
              <w:right w:val="single" w:sz="4" w:space="0" w:color="auto"/>
            </w:tcBorders>
          </w:tcPr>
          <w:p w14:paraId="06E54684" w14:textId="77777777" w:rsidR="00B3331E" w:rsidRPr="0029259B" w:rsidRDefault="00B3331E" w:rsidP="00B3331E">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48BC2487" w14:textId="77777777" w:rsidR="00B3331E" w:rsidRPr="0029259B" w:rsidRDefault="00B3331E" w:rsidP="00B3331E">
            <w:pPr>
              <w:jc w:val="left"/>
              <w:rPr>
                <w:rFonts w:ascii="Arial" w:hAnsi="Arial" w:cs="Arial"/>
                <w:szCs w:val="18"/>
                <w:highlight w:val="yellow"/>
              </w:rPr>
            </w:pPr>
            <w:r w:rsidRPr="0029259B">
              <w:rPr>
                <w:rFonts w:ascii="Arial" w:hAnsi="Arial" w:cs="Arial"/>
                <w:szCs w:val="18"/>
                <w:highlight w:val="yellow"/>
              </w:rPr>
              <w:t>phúc giang</w:t>
            </w:r>
          </w:p>
          <w:p w14:paraId="74D237DD" w14:textId="77777777" w:rsidR="00B3331E" w:rsidRDefault="00B3331E" w:rsidP="00B3331E">
            <w:pPr>
              <w:jc w:val="left"/>
              <w:rPr>
                <w:rFonts w:ascii="Arial" w:hAnsi="Arial" w:cs="Arial"/>
                <w:szCs w:val="18"/>
                <w:highlight w:val="yellow"/>
              </w:rPr>
            </w:pPr>
            <w:r w:rsidRPr="0029259B">
              <w:rPr>
                <w:rFonts w:ascii="Arial" w:hAnsi="Arial" w:cs="Arial"/>
                <w:szCs w:val="18"/>
                <w:highlight w:val="yellow"/>
              </w:rPr>
              <w:t>Hồng Tiêu</w:t>
            </w:r>
          </w:p>
          <w:p w14:paraId="3FB61DE9" w14:textId="77777777" w:rsidR="00B3331E" w:rsidRDefault="00B3331E" w:rsidP="00B3331E">
            <w:pPr>
              <w:jc w:val="left"/>
              <w:rPr>
                <w:rFonts w:ascii="Arial" w:hAnsi="Arial" w:cs="Arial"/>
                <w:szCs w:val="18"/>
                <w:highlight w:val="yellow"/>
                <w:lang w:val="vi-VN"/>
              </w:rPr>
            </w:pPr>
            <w:r w:rsidRPr="0029259B">
              <w:rPr>
                <w:rFonts w:ascii="Arial" w:hAnsi="Arial" w:cs="Arial"/>
                <w:szCs w:val="18"/>
                <w:highlight w:val="yellow"/>
              </w:rPr>
              <w:t xml:space="preserve">Tịnh </w:t>
            </w:r>
            <w:r w:rsidRPr="0029259B">
              <w:rPr>
                <w:rFonts w:ascii="Arial" w:hAnsi="Arial" w:cs="Arial"/>
                <w:szCs w:val="18"/>
                <w:highlight w:val="yellow"/>
                <w:lang w:val="vi-VN"/>
              </w:rPr>
              <w:t>Lệ</w:t>
            </w:r>
          </w:p>
          <w:p w14:paraId="48A63A9A" w14:textId="77777777" w:rsidR="00B3331E" w:rsidRPr="00AE424F" w:rsidRDefault="00B3331E" w:rsidP="00B3331E">
            <w:pPr>
              <w:jc w:val="left"/>
              <w:rPr>
                <w:rFonts w:ascii="Arial" w:hAnsi="Arial" w:cs="Arial"/>
                <w:szCs w:val="18"/>
                <w:highlight w:val="yellow"/>
              </w:rPr>
            </w:pPr>
            <w:r>
              <w:rPr>
                <w:rFonts w:ascii="Arial" w:hAnsi="Arial" w:cs="Arial"/>
                <w:szCs w:val="18"/>
                <w:highlight w:val="yellow"/>
              </w:rPr>
              <w:t>Sơn Thái</w:t>
            </w:r>
          </w:p>
          <w:p w14:paraId="2C23004F" w14:textId="77777777" w:rsidR="00B3331E" w:rsidRDefault="00B3331E" w:rsidP="00B3331E">
            <w:pPr>
              <w:jc w:val="left"/>
              <w:rPr>
                <w:rFonts w:ascii="Arial" w:hAnsi="Arial" w:cs="Arial"/>
                <w:szCs w:val="18"/>
                <w:highlight w:val="yellow"/>
              </w:rPr>
            </w:pPr>
            <w:r>
              <w:rPr>
                <w:rFonts w:ascii="Arial" w:hAnsi="Arial" w:cs="Arial"/>
                <w:szCs w:val="18"/>
                <w:highlight w:val="yellow"/>
              </w:rPr>
              <w:t>Giang Nguyễn</w:t>
            </w:r>
            <w:r>
              <w:rPr>
                <w:rFonts w:ascii="Arial" w:hAnsi="Arial" w:cs="Arial"/>
                <w:szCs w:val="18"/>
                <w:highlight w:val="yellow"/>
                <w:lang w:val="vi-VN"/>
              </w:rPr>
              <w:br/>
            </w:r>
          </w:p>
          <w:p w14:paraId="24CEE024" w14:textId="4D2F9DB7" w:rsidR="00B3331E" w:rsidRDefault="00B3331E" w:rsidP="00B3331E">
            <w:pPr>
              <w:jc w:val="left"/>
              <w:rPr>
                <w:rFonts w:ascii="Arial" w:hAnsi="Arial" w:cs="Arial"/>
                <w:szCs w:val="18"/>
                <w:highlight w:val="yellow"/>
              </w:rPr>
            </w:pPr>
            <w:r>
              <w:rPr>
                <w:rFonts w:ascii="Arial" w:hAnsi="Arial" w:cs="Arial"/>
                <w:szCs w:val="18"/>
                <w:highlight w:val="yellow"/>
              </w:rPr>
              <w:t>Ngày 06 tháng 12 năm 2022</w:t>
            </w:r>
          </w:p>
        </w:tc>
        <w:tc>
          <w:tcPr>
            <w:tcW w:w="1890" w:type="dxa"/>
            <w:tcBorders>
              <w:top w:val="single" w:sz="4" w:space="0" w:color="auto"/>
              <w:left w:val="single" w:sz="4" w:space="0" w:color="auto"/>
              <w:bottom w:val="single" w:sz="4" w:space="0" w:color="auto"/>
              <w:right w:val="single" w:sz="4" w:space="0" w:color="auto"/>
            </w:tcBorders>
          </w:tcPr>
          <w:p w14:paraId="1C0AABED" w14:textId="77777777" w:rsidR="00B3331E" w:rsidRDefault="00B3331E" w:rsidP="00B3331E">
            <w:pPr>
              <w:rPr>
                <w:rFonts w:ascii="Arial" w:hAnsi="Arial" w:cs="Arial"/>
                <w:szCs w:val="18"/>
                <w:highlight w:val="yellow"/>
              </w:rPr>
            </w:pPr>
            <w:r>
              <w:rPr>
                <w:rFonts w:ascii="Arial" w:hAnsi="Arial" w:cs="Arial"/>
                <w:szCs w:val="18"/>
                <w:highlight w:val="yellow"/>
              </w:rPr>
              <w:t>Hồng Tiêu</w:t>
            </w:r>
          </w:p>
          <w:p w14:paraId="607273F2" w14:textId="77777777" w:rsidR="00B3331E" w:rsidRDefault="00B3331E" w:rsidP="00B3331E">
            <w:pPr>
              <w:rPr>
                <w:rFonts w:ascii="Arial" w:hAnsi="Arial" w:cs="Arial"/>
                <w:szCs w:val="18"/>
                <w:highlight w:val="yellow"/>
              </w:rPr>
            </w:pPr>
          </w:p>
          <w:p w14:paraId="21D6E461" w14:textId="77777777" w:rsidR="00B3331E" w:rsidRDefault="00B3331E" w:rsidP="00B3331E">
            <w:pPr>
              <w:rPr>
                <w:rFonts w:ascii="Arial" w:hAnsi="Arial" w:cs="Arial"/>
                <w:szCs w:val="18"/>
                <w:highlight w:val="yellow"/>
              </w:rPr>
            </w:pPr>
          </w:p>
          <w:p w14:paraId="4C04326E" w14:textId="77777777" w:rsidR="00B3331E" w:rsidRDefault="00B3331E" w:rsidP="00B3331E">
            <w:pPr>
              <w:rPr>
                <w:rFonts w:ascii="Arial" w:hAnsi="Arial" w:cs="Arial"/>
                <w:szCs w:val="18"/>
                <w:highlight w:val="yellow"/>
              </w:rPr>
            </w:pPr>
          </w:p>
          <w:p w14:paraId="580F93F4" w14:textId="77777777" w:rsidR="00B3331E" w:rsidRDefault="00B3331E" w:rsidP="00B3331E">
            <w:pPr>
              <w:rPr>
                <w:rFonts w:ascii="Arial" w:hAnsi="Arial" w:cs="Arial"/>
                <w:szCs w:val="18"/>
                <w:highlight w:val="yellow"/>
              </w:rPr>
            </w:pPr>
          </w:p>
          <w:p w14:paraId="68ABEA5B" w14:textId="77777777" w:rsidR="00B3331E" w:rsidRDefault="00B3331E" w:rsidP="00B3331E">
            <w:pPr>
              <w:rPr>
                <w:rFonts w:ascii="Arial" w:hAnsi="Arial" w:cs="Arial"/>
                <w:szCs w:val="18"/>
                <w:highlight w:val="yellow"/>
              </w:rPr>
            </w:pPr>
          </w:p>
          <w:p w14:paraId="2F7982AC" w14:textId="01117200" w:rsidR="00B3331E" w:rsidRDefault="00B3331E" w:rsidP="00B3331E">
            <w:pPr>
              <w:rPr>
                <w:rFonts w:ascii="Arial" w:hAnsi="Arial" w:cs="Arial"/>
                <w:szCs w:val="18"/>
                <w:highlight w:val="yellow"/>
              </w:rPr>
            </w:pPr>
            <w:r>
              <w:rPr>
                <w:rFonts w:ascii="Arial" w:hAnsi="Arial" w:cs="Arial"/>
                <w:szCs w:val="18"/>
                <w:highlight w:val="yellow"/>
              </w:rPr>
              <w:t>Ngày 06 tháng 12 năm 2022</w:t>
            </w:r>
          </w:p>
        </w:tc>
      </w:tr>
      <w:tr w:rsidR="006100C3" w:rsidRPr="0029259B" w14:paraId="653AF486"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77F6D725" w14:textId="168BD7A2" w:rsidR="006100C3" w:rsidRDefault="006100C3" w:rsidP="006100C3">
            <w:pPr>
              <w:jc w:val="center"/>
              <w:rPr>
                <w:rFonts w:ascii="Arial" w:hAnsi="Arial" w:cs="Arial"/>
                <w:highlight w:val="yellow"/>
              </w:rPr>
            </w:pPr>
            <w:r>
              <w:rPr>
                <w:rFonts w:ascii="Arial" w:hAnsi="Arial" w:cs="Arial"/>
                <w:highlight w:val="yellow"/>
              </w:rPr>
              <w:t>12</w:t>
            </w:r>
          </w:p>
        </w:tc>
        <w:tc>
          <w:tcPr>
            <w:tcW w:w="1060" w:type="dxa"/>
            <w:tcBorders>
              <w:top w:val="single" w:sz="4" w:space="0" w:color="auto"/>
              <w:left w:val="single" w:sz="4" w:space="0" w:color="auto"/>
              <w:bottom w:val="single" w:sz="4" w:space="0" w:color="auto"/>
              <w:right w:val="single" w:sz="4" w:space="0" w:color="auto"/>
            </w:tcBorders>
          </w:tcPr>
          <w:p w14:paraId="53A88D9E" w14:textId="51F3E91D" w:rsidR="006100C3" w:rsidRDefault="006100C3" w:rsidP="006100C3">
            <w:pPr>
              <w:jc w:val="center"/>
              <w:rPr>
                <w:rFonts w:ascii="Arial" w:hAnsi="Arial" w:cs="Arial"/>
                <w:highlight w:val="yellow"/>
              </w:rPr>
            </w:pPr>
            <w:r>
              <w:rPr>
                <w:rFonts w:ascii="Arial" w:hAnsi="Arial" w:cs="Arial"/>
                <w:highlight w:val="yellow"/>
              </w:rPr>
              <w:t>R12</w:t>
            </w:r>
          </w:p>
        </w:tc>
        <w:tc>
          <w:tcPr>
            <w:tcW w:w="3460" w:type="dxa"/>
            <w:tcBorders>
              <w:top w:val="single" w:sz="4" w:space="0" w:color="auto"/>
              <w:left w:val="single" w:sz="4" w:space="0" w:color="auto"/>
              <w:bottom w:val="single" w:sz="4" w:space="0" w:color="auto"/>
              <w:right w:val="single" w:sz="4" w:space="0" w:color="auto"/>
            </w:tcBorders>
          </w:tcPr>
          <w:p w14:paraId="044DC4E3" w14:textId="142ADEB0" w:rsidR="006100C3" w:rsidRDefault="006100C3" w:rsidP="006100C3">
            <w:pPr>
              <w:widowControl/>
              <w:jc w:val="left"/>
              <w:rPr>
                <w:rFonts w:ascii="Arial" w:eastAsia="Arial" w:hAnsi="Arial" w:cs="Arial"/>
                <w:highlight w:val="yellow"/>
              </w:rPr>
            </w:pPr>
            <w:r>
              <w:rPr>
                <w:rFonts w:ascii="Arial" w:eastAsia="Arial" w:hAnsi="Arial" w:cs="Arial"/>
                <w:highlight w:val="yellow"/>
              </w:rPr>
              <w:t>Cập nhật nội dung MATLAB R2021a</w:t>
            </w:r>
          </w:p>
        </w:tc>
        <w:tc>
          <w:tcPr>
            <w:tcW w:w="1800" w:type="dxa"/>
            <w:tcBorders>
              <w:top w:val="single" w:sz="4" w:space="0" w:color="auto"/>
              <w:left w:val="single" w:sz="4" w:space="0" w:color="auto"/>
              <w:bottom w:val="single" w:sz="4" w:space="0" w:color="auto"/>
              <w:right w:val="single" w:sz="4" w:space="0" w:color="auto"/>
            </w:tcBorders>
          </w:tcPr>
          <w:p w14:paraId="3686EDD1" w14:textId="77777777" w:rsidR="006100C3" w:rsidRPr="0029259B" w:rsidRDefault="006100C3" w:rsidP="006100C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4BADBCB6" w14:textId="77777777" w:rsidR="006100C3" w:rsidRDefault="006100C3" w:rsidP="006100C3">
            <w:pPr>
              <w:jc w:val="left"/>
              <w:rPr>
                <w:rFonts w:ascii="Arial" w:hAnsi="Arial" w:cs="Arial"/>
                <w:szCs w:val="18"/>
                <w:highlight w:val="yellow"/>
              </w:rPr>
            </w:pPr>
            <w:r>
              <w:rPr>
                <w:rFonts w:ascii="Arial" w:hAnsi="Arial" w:cs="Arial"/>
                <w:szCs w:val="18"/>
                <w:highlight w:val="yellow"/>
              </w:rPr>
              <w:t>phúc giang</w:t>
            </w:r>
          </w:p>
          <w:p w14:paraId="632D637D" w14:textId="77777777" w:rsidR="006100C3" w:rsidRDefault="006100C3" w:rsidP="006100C3">
            <w:pPr>
              <w:jc w:val="left"/>
              <w:rPr>
                <w:rFonts w:ascii="Arial" w:hAnsi="Arial" w:cs="Arial"/>
                <w:szCs w:val="18"/>
                <w:highlight w:val="yellow"/>
              </w:rPr>
            </w:pPr>
            <w:r>
              <w:rPr>
                <w:rFonts w:ascii="Arial" w:hAnsi="Arial" w:cs="Arial"/>
                <w:szCs w:val="18"/>
                <w:highlight w:val="yellow"/>
              </w:rPr>
              <w:t>Hồng Tiêu</w:t>
            </w:r>
          </w:p>
          <w:p w14:paraId="5F4E964A" w14:textId="77777777" w:rsidR="006100C3" w:rsidRDefault="006100C3" w:rsidP="006100C3">
            <w:pPr>
              <w:jc w:val="left"/>
              <w:rPr>
                <w:rFonts w:ascii="Arial" w:hAnsi="Arial" w:cs="Arial"/>
                <w:szCs w:val="18"/>
                <w:highlight w:val="yellow"/>
              </w:rPr>
            </w:pPr>
            <w:r>
              <w:rPr>
                <w:rFonts w:ascii="Arial" w:hAnsi="Arial" w:cs="Arial"/>
                <w:szCs w:val="18"/>
                <w:highlight w:val="yellow"/>
              </w:rPr>
              <w:t>Tịnh Lệ</w:t>
            </w:r>
          </w:p>
          <w:p w14:paraId="64E87397" w14:textId="77777777" w:rsidR="006100C3" w:rsidRDefault="006100C3" w:rsidP="006100C3">
            <w:pPr>
              <w:jc w:val="left"/>
              <w:rPr>
                <w:rFonts w:ascii="Arial" w:hAnsi="Arial" w:cs="Arial"/>
                <w:szCs w:val="18"/>
                <w:highlight w:val="yellow"/>
              </w:rPr>
            </w:pPr>
            <w:r>
              <w:rPr>
                <w:rFonts w:ascii="Arial" w:hAnsi="Arial" w:cs="Arial"/>
                <w:szCs w:val="18"/>
                <w:highlight w:val="yellow"/>
              </w:rPr>
              <w:t>Sơn Thái</w:t>
            </w:r>
          </w:p>
          <w:p w14:paraId="44A75879" w14:textId="77777777" w:rsidR="006100C3" w:rsidRDefault="006100C3" w:rsidP="006100C3">
            <w:pPr>
              <w:jc w:val="left"/>
              <w:rPr>
                <w:rFonts w:ascii="Arial" w:hAnsi="Arial" w:cs="Arial"/>
                <w:szCs w:val="18"/>
                <w:highlight w:val="yellow"/>
              </w:rPr>
            </w:pPr>
            <w:r>
              <w:rPr>
                <w:rFonts w:ascii="Arial" w:hAnsi="Arial" w:cs="Arial"/>
                <w:szCs w:val="18"/>
                <w:highlight w:val="yellow"/>
              </w:rPr>
              <w:t>Giang Nguyễn</w:t>
            </w:r>
          </w:p>
          <w:p w14:paraId="741E6A1E" w14:textId="77777777" w:rsidR="006100C3" w:rsidRDefault="006100C3" w:rsidP="006100C3">
            <w:pPr>
              <w:jc w:val="left"/>
              <w:rPr>
                <w:rFonts w:ascii="Arial" w:hAnsi="Arial" w:cs="Arial"/>
                <w:szCs w:val="18"/>
                <w:highlight w:val="yellow"/>
              </w:rPr>
            </w:pPr>
          </w:p>
          <w:p w14:paraId="715E2AFD" w14:textId="24F4D12F" w:rsidR="00A160A8" w:rsidRDefault="00A160A8" w:rsidP="006100C3">
            <w:pPr>
              <w:jc w:val="left"/>
              <w:rPr>
                <w:rFonts w:ascii="Arial" w:hAnsi="Arial" w:cs="Arial"/>
                <w:szCs w:val="18"/>
                <w:highlight w:val="yellow"/>
              </w:rPr>
            </w:pPr>
            <w:r>
              <w:rPr>
                <w:rFonts w:ascii="Arial" w:hAnsi="Arial" w:cs="Arial"/>
                <w:szCs w:val="18"/>
                <w:highlight w:val="yellow"/>
              </w:rPr>
              <w:t>Ngày 12 tháng 12 năm 2022</w:t>
            </w:r>
          </w:p>
        </w:tc>
        <w:tc>
          <w:tcPr>
            <w:tcW w:w="1890" w:type="dxa"/>
            <w:tcBorders>
              <w:top w:val="single" w:sz="4" w:space="0" w:color="auto"/>
              <w:left w:val="single" w:sz="4" w:space="0" w:color="auto"/>
              <w:bottom w:val="single" w:sz="4" w:space="0" w:color="auto"/>
              <w:right w:val="single" w:sz="4" w:space="0" w:color="auto"/>
            </w:tcBorders>
          </w:tcPr>
          <w:p w14:paraId="62F9F405" w14:textId="77777777" w:rsidR="006100C3" w:rsidRDefault="006100C3" w:rsidP="006100C3">
            <w:pPr>
              <w:rPr>
                <w:rFonts w:ascii="Arial" w:hAnsi="Arial" w:cs="Arial"/>
                <w:szCs w:val="18"/>
                <w:highlight w:val="yellow"/>
              </w:rPr>
            </w:pPr>
            <w:r>
              <w:rPr>
                <w:rFonts w:ascii="Arial" w:hAnsi="Arial" w:cs="Arial"/>
                <w:szCs w:val="18"/>
                <w:highlight w:val="yellow"/>
              </w:rPr>
              <w:t>Tịnh Lệ</w:t>
            </w:r>
          </w:p>
          <w:p w14:paraId="2A134A65" w14:textId="77777777" w:rsidR="006100C3" w:rsidRDefault="006100C3" w:rsidP="006100C3">
            <w:pPr>
              <w:rPr>
                <w:rFonts w:ascii="Arial" w:hAnsi="Arial" w:cs="Arial"/>
                <w:szCs w:val="18"/>
                <w:highlight w:val="yellow"/>
              </w:rPr>
            </w:pPr>
          </w:p>
          <w:p w14:paraId="4119D1B8" w14:textId="77777777" w:rsidR="006100C3" w:rsidRDefault="006100C3" w:rsidP="006100C3">
            <w:pPr>
              <w:rPr>
                <w:rFonts w:ascii="Arial" w:hAnsi="Arial" w:cs="Arial"/>
                <w:szCs w:val="18"/>
                <w:highlight w:val="yellow"/>
              </w:rPr>
            </w:pPr>
          </w:p>
          <w:p w14:paraId="168F4F32" w14:textId="40711E1F" w:rsidR="006100C3" w:rsidRDefault="006100C3" w:rsidP="006100C3">
            <w:pPr>
              <w:rPr>
                <w:rFonts w:ascii="Arial" w:hAnsi="Arial" w:cs="Arial"/>
                <w:szCs w:val="18"/>
                <w:highlight w:val="yellow"/>
              </w:rPr>
            </w:pPr>
          </w:p>
          <w:p w14:paraId="4E9D70A4" w14:textId="08F71434" w:rsidR="007C6BFB" w:rsidRDefault="007C6BFB" w:rsidP="006100C3">
            <w:pPr>
              <w:rPr>
                <w:rFonts w:ascii="Arial" w:hAnsi="Arial" w:cs="Arial"/>
                <w:szCs w:val="18"/>
                <w:highlight w:val="yellow"/>
              </w:rPr>
            </w:pPr>
          </w:p>
          <w:p w14:paraId="09CED374" w14:textId="77777777" w:rsidR="007C6BFB" w:rsidRDefault="007C6BFB" w:rsidP="006100C3">
            <w:pPr>
              <w:rPr>
                <w:rFonts w:ascii="Arial" w:hAnsi="Arial" w:cs="Arial"/>
                <w:szCs w:val="18"/>
                <w:highlight w:val="yellow"/>
              </w:rPr>
            </w:pPr>
          </w:p>
          <w:p w14:paraId="44A4115D" w14:textId="12DDF25B" w:rsidR="006100C3" w:rsidRDefault="006100C3" w:rsidP="006100C3">
            <w:pPr>
              <w:rPr>
                <w:rFonts w:ascii="Arial" w:hAnsi="Arial" w:cs="Arial"/>
                <w:szCs w:val="18"/>
                <w:highlight w:val="yellow"/>
              </w:rPr>
            </w:pPr>
            <w:r>
              <w:rPr>
                <w:rFonts w:ascii="Arial" w:hAnsi="Arial" w:cs="Arial"/>
                <w:szCs w:val="18"/>
                <w:highlight w:val="yellow"/>
              </w:rPr>
              <w:t>Ngày 02 tháng 12 năm 2022</w:t>
            </w:r>
          </w:p>
        </w:tc>
      </w:tr>
      <w:tr w:rsidR="006100C3" w:rsidRPr="0029259B" w14:paraId="2E81752E"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1734318D" w14:textId="424CF887" w:rsidR="006100C3" w:rsidRDefault="006100C3" w:rsidP="006100C3">
            <w:pPr>
              <w:jc w:val="center"/>
              <w:rPr>
                <w:rFonts w:ascii="Arial" w:hAnsi="Arial" w:cs="Arial"/>
                <w:highlight w:val="yellow"/>
              </w:rPr>
            </w:pPr>
            <w:r>
              <w:rPr>
                <w:rFonts w:ascii="Arial" w:hAnsi="Arial" w:cs="Arial"/>
                <w:highlight w:val="yellow"/>
              </w:rPr>
              <w:t>13</w:t>
            </w:r>
          </w:p>
        </w:tc>
        <w:tc>
          <w:tcPr>
            <w:tcW w:w="1060" w:type="dxa"/>
            <w:tcBorders>
              <w:top w:val="single" w:sz="4" w:space="0" w:color="auto"/>
              <w:left w:val="single" w:sz="4" w:space="0" w:color="auto"/>
              <w:bottom w:val="single" w:sz="4" w:space="0" w:color="auto"/>
              <w:right w:val="single" w:sz="4" w:space="0" w:color="auto"/>
            </w:tcBorders>
          </w:tcPr>
          <w:p w14:paraId="485DB627" w14:textId="47EE3491" w:rsidR="006100C3" w:rsidRDefault="006100C3" w:rsidP="006100C3">
            <w:pPr>
              <w:jc w:val="center"/>
              <w:rPr>
                <w:rFonts w:ascii="Arial" w:hAnsi="Arial" w:cs="Arial"/>
                <w:highlight w:val="yellow"/>
              </w:rPr>
            </w:pPr>
            <w:r>
              <w:rPr>
                <w:rFonts w:ascii="Arial" w:hAnsi="Arial" w:cs="Arial"/>
                <w:highlight w:val="yellow"/>
              </w:rPr>
              <w:t>R13</w:t>
            </w:r>
          </w:p>
        </w:tc>
        <w:tc>
          <w:tcPr>
            <w:tcW w:w="3460" w:type="dxa"/>
            <w:tcBorders>
              <w:top w:val="single" w:sz="4" w:space="0" w:color="auto"/>
              <w:left w:val="single" w:sz="4" w:space="0" w:color="auto"/>
              <w:bottom w:val="single" w:sz="4" w:space="0" w:color="auto"/>
              <w:right w:val="single" w:sz="4" w:space="0" w:color="auto"/>
            </w:tcBorders>
          </w:tcPr>
          <w:p w14:paraId="4E21DE65" w14:textId="779D7422" w:rsidR="006100C3" w:rsidRDefault="006100C3" w:rsidP="006100C3">
            <w:pPr>
              <w:widowControl/>
              <w:jc w:val="left"/>
              <w:rPr>
                <w:rFonts w:ascii="Arial" w:eastAsia="Arial" w:hAnsi="Arial" w:cs="Arial"/>
                <w:highlight w:val="yellow"/>
              </w:rPr>
            </w:pPr>
            <w:r>
              <w:rPr>
                <w:rFonts w:ascii="Arial" w:eastAsia="Arial" w:hAnsi="Arial" w:cs="Arial"/>
                <w:highlight w:val="yellow"/>
              </w:rPr>
              <w:t>Thêm CAN cho dòng thiết bị U2C</w:t>
            </w:r>
          </w:p>
        </w:tc>
        <w:tc>
          <w:tcPr>
            <w:tcW w:w="1800" w:type="dxa"/>
            <w:tcBorders>
              <w:top w:val="single" w:sz="4" w:space="0" w:color="auto"/>
              <w:left w:val="single" w:sz="4" w:space="0" w:color="auto"/>
              <w:bottom w:val="single" w:sz="4" w:space="0" w:color="auto"/>
              <w:right w:val="single" w:sz="4" w:space="0" w:color="auto"/>
            </w:tcBorders>
          </w:tcPr>
          <w:p w14:paraId="045D9592" w14:textId="77777777" w:rsidR="006100C3" w:rsidRPr="0029259B" w:rsidRDefault="006100C3" w:rsidP="006100C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15DAC3C7" w14:textId="77777777" w:rsidR="006100C3" w:rsidRDefault="006100C3" w:rsidP="006100C3">
            <w:pPr>
              <w:jc w:val="left"/>
              <w:rPr>
                <w:rFonts w:ascii="Arial" w:hAnsi="Arial" w:cs="Arial"/>
                <w:szCs w:val="18"/>
                <w:highlight w:val="yellow"/>
              </w:rPr>
            </w:pPr>
            <w:r>
              <w:rPr>
                <w:rFonts w:ascii="Arial" w:hAnsi="Arial" w:cs="Arial"/>
                <w:szCs w:val="18"/>
                <w:highlight w:val="yellow"/>
              </w:rPr>
              <w:t>phúc giang</w:t>
            </w:r>
          </w:p>
          <w:p w14:paraId="04956743" w14:textId="77777777" w:rsidR="006100C3" w:rsidRDefault="006100C3" w:rsidP="006100C3">
            <w:pPr>
              <w:jc w:val="left"/>
              <w:rPr>
                <w:rFonts w:ascii="Arial" w:hAnsi="Arial" w:cs="Arial"/>
                <w:szCs w:val="18"/>
                <w:highlight w:val="yellow"/>
              </w:rPr>
            </w:pPr>
            <w:r>
              <w:rPr>
                <w:rFonts w:ascii="Arial" w:hAnsi="Arial" w:cs="Arial"/>
                <w:szCs w:val="18"/>
                <w:highlight w:val="yellow"/>
              </w:rPr>
              <w:t>Hồng Tiêu</w:t>
            </w:r>
          </w:p>
          <w:p w14:paraId="72A73121" w14:textId="77777777" w:rsidR="006100C3" w:rsidRDefault="006100C3" w:rsidP="006100C3">
            <w:pPr>
              <w:jc w:val="left"/>
              <w:rPr>
                <w:rFonts w:ascii="Arial" w:hAnsi="Arial" w:cs="Arial"/>
                <w:szCs w:val="18"/>
                <w:highlight w:val="yellow"/>
              </w:rPr>
            </w:pPr>
            <w:r>
              <w:rPr>
                <w:rFonts w:ascii="Arial" w:hAnsi="Arial" w:cs="Arial"/>
                <w:szCs w:val="18"/>
                <w:highlight w:val="yellow"/>
              </w:rPr>
              <w:t>Tịnh Lệ</w:t>
            </w:r>
          </w:p>
          <w:p w14:paraId="1314BD3F" w14:textId="77777777" w:rsidR="006100C3" w:rsidRDefault="006100C3" w:rsidP="006100C3">
            <w:pPr>
              <w:jc w:val="left"/>
              <w:rPr>
                <w:rFonts w:ascii="Arial" w:hAnsi="Arial" w:cs="Arial"/>
                <w:szCs w:val="18"/>
                <w:highlight w:val="yellow"/>
              </w:rPr>
            </w:pPr>
            <w:r>
              <w:rPr>
                <w:rFonts w:ascii="Arial" w:hAnsi="Arial" w:cs="Arial"/>
                <w:szCs w:val="18"/>
                <w:highlight w:val="yellow"/>
              </w:rPr>
              <w:t>Sơn Thái</w:t>
            </w:r>
          </w:p>
          <w:p w14:paraId="1DACCFEA" w14:textId="77777777" w:rsidR="006100C3" w:rsidRDefault="006100C3" w:rsidP="006100C3">
            <w:pPr>
              <w:jc w:val="left"/>
              <w:rPr>
                <w:rFonts w:ascii="Arial" w:hAnsi="Arial" w:cs="Arial"/>
                <w:szCs w:val="18"/>
                <w:highlight w:val="yellow"/>
              </w:rPr>
            </w:pPr>
            <w:r>
              <w:rPr>
                <w:rFonts w:ascii="Arial" w:hAnsi="Arial" w:cs="Arial"/>
                <w:szCs w:val="18"/>
                <w:highlight w:val="yellow"/>
              </w:rPr>
              <w:t>Giang Nguyễn</w:t>
            </w:r>
          </w:p>
          <w:p w14:paraId="2D23A065" w14:textId="77777777" w:rsidR="006100C3" w:rsidRDefault="006100C3" w:rsidP="006100C3">
            <w:pPr>
              <w:jc w:val="left"/>
              <w:rPr>
                <w:rFonts w:ascii="Arial" w:hAnsi="Arial" w:cs="Arial"/>
                <w:szCs w:val="18"/>
                <w:highlight w:val="yellow"/>
              </w:rPr>
            </w:pPr>
          </w:p>
          <w:p w14:paraId="153FC374" w14:textId="124D0765" w:rsidR="001D7D6F" w:rsidRDefault="00A00BCD" w:rsidP="006100C3">
            <w:pPr>
              <w:jc w:val="left"/>
              <w:rPr>
                <w:rFonts w:ascii="Arial" w:hAnsi="Arial" w:cs="Arial"/>
                <w:szCs w:val="18"/>
                <w:highlight w:val="yellow"/>
              </w:rPr>
            </w:pPr>
            <w:r>
              <w:rPr>
                <w:rFonts w:ascii="Arial" w:hAnsi="Arial" w:cs="Arial"/>
                <w:szCs w:val="18"/>
                <w:highlight w:val="yellow"/>
              </w:rPr>
              <w:t>Ngày 22 tháng 12 năm 2022</w:t>
            </w:r>
          </w:p>
        </w:tc>
        <w:tc>
          <w:tcPr>
            <w:tcW w:w="1890" w:type="dxa"/>
            <w:tcBorders>
              <w:top w:val="single" w:sz="4" w:space="0" w:color="auto"/>
              <w:left w:val="single" w:sz="4" w:space="0" w:color="auto"/>
              <w:bottom w:val="single" w:sz="4" w:space="0" w:color="auto"/>
              <w:right w:val="single" w:sz="4" w:space="0" w:color="auto"/>
            </w:tcBorders>
          </w:tcPr>
          <w:p w14:paraId="6E7D3429" w14:textId="77777777" w:rsidR="006100C3" w:rsidRDefault="006100C3" w:rsidP="006100C3">
            <w:pPr>
              <w:rPr>
                <w:rFonts w:ascii="Arial" w:hAnsi="Arial" w:cs="Arial"/>
                <w:szCs w:val="18"/>
                <w:highlight w:val="yellow"/>
              </w:rPr>
            </w:pPr>
            <w:r>
              <w:rPr>
                <w:rFonts w:ascii="Arial" w:hAnsi="Arial" w:cs="Arial"/>
                <w:szCs w:val="18"/>
                <w:highlight w:val="yellow"/>
              </w:rPr>
              <w:t>phúc giang</w:t>
            </w:r>
          </w:p>
          <w:p w14:paraId="5446F3D1" w14:textId="77777777" w:rsidR="006100C3" w:rsidRDefault="006100C3" w:rsidP="006100C3">
            <w:pPr>
              <w:rPr>
                <w:rFonts w:ascii="Arial" w:hAnsi="Arial" w:cs="Arial"/>
                <w:szCs w:val="18"/>
                <w:highlight w:val="yellow"/>
              </w:rPr>
            </w:pPr>
          </w:p>
          <w:p w14:paraId="41047A8F" w14:textId="77777777" w:rsidR="006100C3" w:rsidRDefault="006100C3" w:rsidP="006100C3">
            <w:pPr>
              <w:rPr>
                <w:rFonts w:ascii="Arial" w:hAnsi="Arial" w:cs="Arial"/>
                <w:szCs w:val="18"/>
                <w:highlight w:val="yellow"/>
              </w:rPr>
            </w:pPr>
          </w:p>
          <w:p w14:paraId="63DE8D6C" w14:textId="3AF86A3F" w:rsidR="006100C3" w:rsidRDefault="006100C3" w:rsidP="006100C3">
            <w:pPr>
              <w:rPr>
                <w:rFonts w:ascii="Arial" w:hAnsi="Arial" w:cs="Arial"/>
                <w:szCs w:val="18"/>
                <w:highlight w:val="yellow"/>
              </w:rPr>
            </w:pPr>
          </w:p>
          <w:p w14:paraId="6710B56C" w14:textId="77777777" w:rsidR="006100C3" w:rsidRDefault="006100C3" w:rsidP="006100C3">
            <w:pPr>
              <w:rPr>
                <w:rFonts w:ascii="Arial" w:hAnsi="Arial" w:cs="Arial"/>
                <w:szCs w:val="18"/>
                <w:highlight w:val="yellow"/>
              </w:rPr>
            </w:pPr>
          </w:p>
          <w:p w14:paraId="375B2542" w14:textId="77777777" w:rsidR="00A00BCD" w:rsidRDefault="00A00BCD" w:rsidP="006100C3">
            <w:pPr>
              <w:rPr>
                <w:rFonts w:ascii="Arial" w:hAnsi="Arial" w:cs="Arial"/>
                <w:szCs w:val="18"/>
                <w:highlight w:val="yellow"/>
              </w:rPr>
            </w:pPr>
          </w:p>
          <w:p w14:paraId="4A3A0292" w14:textId="1600CA3C" w:rsidR="006100C3" w:rsidRDefault="006100C3" w:rsidP="006100C3">
            <w:pPr>
              <w:rPr>
                <w:rFonts w:ascii="Arial" w:hAnsi="Arial" w:cs="Arial"/>
                <w:szCs w:val="18"/>
                <w:highlight w:val="yellow"/>
              </w:rPr>
            </w:pPr>
            <w:r>
              <w:rPr>
                <w:rFonts w:ascii="Arial" w:hAnsi="Arial" w:cs="Arial"/>
                <w:szCs w:val="18"/>
                <w:highlight w:val="yellow"/>
              </w:rPr>
              <w:t>Ngày 29 tháng 11 năm 2022</w:t>
            </w:r>
          </w:p>
        </w:tc>
      </w:tr>
      <w:tr w:rsidR="004F6E91" w:rsidRPr="0029259B" w14:paraId="537166E3" w14:textId="77777777" w:rsidTr="00E12CD9">
        <w:trPr>
          <w:trHeight w:val="1131"/>
        </w:trPr>
        <w:tc>
          <w:tcPr>
            <w:tcW w:w="605" w:type="dxa"/>
            <w:tcBorders>
              <w:top w:val="single" w:sz="4" w:space="0" w:color="auto"/>
              <w:left w:val="single" w:sz="4" w:space="0" w:color="auto"/>
              <w:bottom w:val="single" w:sz="4" w:space="0" w:color="auto"/>
              <w:right w:val="single" w:sz="4" w:space="0" w:color="auto"/>
            </w:tcBorders>
          </w:tcPr>
          <w:p w14:paraId="56EDA11F" w14:textId="2D1E9E66" w:rsidR="004F6E91" w:rsidRDefault="004F6E91" w:rsidP="006100C3">
            <w:pPr>
              <w:jc w:val="center"/>
              <w:rPr>
                <w:rFonts w:ascii="Arial" w:hAnsi="Arial" w:cs="Arial"/>
                <w:highlight w:val="yellow"/>
              </w:rPr>
            </w:pPr>
            <w:r>
              <w:rPr>
                <w:rFonts w:ascii="Arial" w:hAnsi="Arial" w:cs="Arial"/>
                <w:highlight w:val="yellow"/>
              </w:rPr>
              <w:lastRenderedPageBreak/>
              <w:t>14</w:t>
            </w:r>
          </w:p>
        </w:tc>
        <w:tc>
          <w:tcPr>
            <w:tcW w:w="1060" w:type="dxa"/>
            <w:tcBorders>
              <w:top w:val="single" w:sz="4" w:space="0" w:color="auto"/>
              <w:left w:val="single" w:sz="4" w:space="0" w:color="auto"/>
              <w:bottom w:val="single" w:sz="4" w:space="0" w:color="auto"/>
              <w:right w:val="single" w:sz="4" w:space="0" w:color="auto"/>
            </w:tcBorders>
          </w:tcPr>
          <w:p w14:paraId="754B0204" w14:textId="5C751519" w:rsidR="004F6E91" w:rsidRDefault="004F6E91" w:rsidP="006100C3">
            <w:pPr>
              <w:jc w:val="center"/>
              <w:rPr>
                <w:rFonts w:ascii="Arial" w:hAnsi="Arial" w:cs="Arial"/>
                <w:highlight w:val="yellow"/>
              </w:rPr>
            </w:pPr>
            <w:r>
              <w:rPr>
                <w:rFonts w:ascii="Arial" w:hAnsi="Arial" w:cs="Arial"/>
                <w:highlight w:val="yellow"/>
              </w:rPr>
              <w:t>R14</w:t>
            </w:r>
          </w:p>
        </w:tc>
        <w:tc>
          <w:tcPr>
            <w:tcW w:w="3460" w:type="dxa"/>
            <w:tcBorders>
              <w:top w:val="single" w:sz="4" w:space="0" w:color="auto"/>
              <w:left w:val="single" w:sz="4" w:space="0" w:color="auto"/>
              <w:bottom w:val="single" w:sz="4" w:space="0" w:color="auto"/>
              <w:right w:val="single" w:sz="4" w:space="0" w:color="auto"/>
            </w:tcBorders>
          </w:tcPr>
          <w:p w14:paraId="599958E6" w14:textId="7ECBC360" w:rsidR="004F6E91" w:rsidRDefault="004F6E91" w:rsidP="006100C3">
            <w:pPr>
              <w:widowControl/>
              <w:jc w:val="left"/>
              <w:rPr>
                <w:rFonts w:ascii="Arial" w:eastAsia="Arial" w:hAnsi="Arial" w:cs="Arial"/>
                <w:highlight w:val="yellow"/>
              </w:rPr>
            </w:pPr>
            <w:commentRangeStart w:id="15"/>
            <w:r>
              <w:rPr>
                <w:rFonts w:ascii="Arial" w:eastAsia="Arial" w:hAnsi="Arial" w:cs="Arial"/>
                <w:highlight w:val="yellow"/>
              </w:rPr>
              <w:t>Cập nhật cho Phương pháp đo lường thời gian</w:t>
            </w:r>
            <w:commentRangeEnd w:id="15"/>
            <w:r w:rsidR="00E327D9">
              <w:rPr>
                <w:rStyle w:val="CommentReference"/>
              </w:rPr>
              <w:commentReference w:id="15"/>
            </w:r>
          </w:p>
        </w:tc>
        <w:tc>
          <w:tcPr>
            <w:tcW w:w="1800" w:type="dxa"/>
            <w:tcBorders>
              <w:top w:val="single" w:sz="4" w:space="0" w:color="auto"/>
              <w:left w:val="single" w:sz="4" w:space="0" w:color="auto"/>
              <w:bottom w:val="single" w:sz="4" w:space="0" w:color="auto"/>
              <w:right w:val="single" w:sz="4" w:space="0" w:color="auto"/>
            </w:tcBorders>
          </w:tcPr>
          <w:p w14:paraId="6AF45CB9" w14:textId="77777777" w:rsidR="004F6E91" w:rsidRPr="0029259B" w:rsidRDefault="004F6E91" w:rsidP="006100C3">
            <w:pPr>
              <w:rPr>
                <w:rFonts w:ascii="Arial" w:hAnsi="Arial" w:cs="Arial"/>
                <w:highlight w:val="yellow"/>
              </w:rPr>
            </w:pPr>
          </w:p>
        </w:tc>
        <w:tc>
          <w:tcPr>
            <w:tcW w:w="1980" w:type="dxa"/>
            <w:tcBorders>
              <w:top w:val="single" w:sz="4" w:space="0" w:color="auto"/>
              <w:left w:val="single" w:sz="4" w:space="0" w:color="auto"/>
              <w:bottom w:val="single" w:sz="4" w:space="0" w:color="auto"/>
              <w:right w:val="single" w:sz="4" w:space="0" w:color="auto"/>
            </w:tcBorders>
          </w:tcPr>
          <w:p w14:paraId="5BBF916B" w14:textId="77777777" w:rsidR="004F6E91" w:rsidRDefault="004F6E91" w:rsidP="004F6E91">
            <w:pPr>
              <w:jc w:val="left"/>
              <w:rPr>
                <w:rFonts w:ascii="Arial" w:hAnsi="Arial" w:cs="Arial"/>
                <w:szCs w:val="18"/>
                <w:highlight w:val="yellow"/>
              </w:rPr>
            </w:pPr>
            <w:r>
              <w:rPr>
                <w:rFonts w:ascii="Arial" w:hAnsi="Arial" w:cs="Arial"/>
                <w:szCs w:val="18"/>
                <w:highlight w:val="yellow"/>
              </w:rPr>
              <w:t>phúc giang</w:t>
            </w:r>
          </w:p>
          <w:p w14:paraId="5F3A9FF8" w14:textId="77777777" w:rsidR="004F6E91" w:rsidRDefault="004F6E91" w:rsidP="004F6E91">
            <w:pPr>
              <w:jc w:val="left"/>
              <w:rPr>
                <w:rFonts w:ascii="Arial" w:hAnsi="Arial" w:cs="Arial"/>
                <w:szCs w:val="18"/>
                <w:highlight w:val="yellow"/>
              </w:rPr>
            </w:pPr>
            <w:r>
              <w:rPr>
                <w:rFonts w:ascii="Arial" w:hAnsi="Arial" w:cs="Arial"/>
                <w:szCs w:val="18"/>
                <w:highlight w:val="yellow"/>
              </w:rPr>
              <w:t>Hồng Tiêu</w:t>
            </w:r>
          </w:p>
          <w:p w14:paraId="6717CEB9" w14:textId="77777777" w:rsidR="004F6E91" w:rsidRDefault="004F6E91" w:rsidP="004F6E91">
            <w:pPr>
              <w:jc w:val="left"/>
              <w:rPr>
                <w:rFonts w:ascii="Arial" w:hAnsi="Arial" w:cs="Arial"/>
                <w:szCs w:val="18"/>
                <w:highlight w:val="yellow"/>
              </w:rPr>
            </w:pPr>
            <w:r>
              <w:rPr>
                <w:rFonts w:ascii="Arial" w:hAnsi="Arial" w:cs="Arial"/>
                <w:szCs w:val="18"/>
                <w:highlight w:val="yellow"/>
              </w:rPr>
              <w:t>Tịnh Lệ</w:t>
            </w:r>
          </w:p>
          <w:p w14:paraId="1762830D" w14:textId="77777777" w:rsidR="004F6E91" w:rsidRDefault="004F6E91" w:rsidP="004F6E91">
            <w:pPr>
              <w:jc w:val="left"/>
              <w:rPr>
                <w:rFonts w:ascii="Arial" w:hAnsi="Arial" w:cs="Arial"/>
                <w:szCs w:val="18"/>
                <w:highlight w:val="yellow"/>
              </w:rPr>
            </w:pPr>
            <w:r>
              <w:rPr>
                <w:rFonts w:ascii="Arial" w:hAnsi="Arial" w:cs="Arial"/>
                <w:szCs w:val="18"/>
                <w:highlight w:val="yellow"/>
              </w:rPr>
              <w:t>Sơn Thái</w:t>
            </w:r>
          </w:p>
          <w:p w14:paraId="394A3628" w14:textId="77777777" w:rsidR="004F6E91" w:rsidRDefault="004F6E91" w:rsidP="004F6E91">
            <w:pPr>
              <w:jc w:val="left"/>
              <w:rPr>
                <w:rFonts w:ascii="Arial" w:hAnsi="Arial" w:cs="Arial"/>
                <w:szCs w:val="18"/>
                <w:highlight w:val="yellow"/>
              </w:rPr>
            </w:pPr>
            <w:r>
              <w:rPr>
                <w:rFonts w:ascii="Arial" w:hAnsi="Arial" w:cs="Arial"/>
                <w:szCs w:val="18"/>
                <w:highlight w:val="yellow"/>
              </w:rPr>
              <w:t>Giang Nguyễn</w:t>
            </w:r>
          </w:p>
          <w:p w14:paraId="6F0C6B5A" w14:textId="77777777" w:rsidR="004F6E91" w:rsidRDefault="004F6E91" w:rsidP="004F6E91">
            <w:pPr>
              <w:jc w:val="left"/>
              <w:rPr>
                <w:rFonts w:ascii="Arial" w:hAnsi="Arial" w:cs="Arial"/>
                <w:szCs w:val="18"/>
                <w:highlight w:val="yellow"/>
              </w:rPr>
            </w:pPr>
          </w:p>
          <w:p w14:paraId="3B9617FF" w14:textId="6E831954" w:rsidR="004F6E91" w:rsidRDefault="004F6E91" w:rsidP="004F6E91">
            <w:pPr>
              <w:jc w:val="left"/>
              <w:rPr>
                <w:rFonts w:ascii="Arial" w:hAnsi="Arial" w:cs="Arial"/>
                <w:szCs w:val="18"/>
                <w:highlight w:val="yellow"/>
              </w:rPr>
            </w:pPr>
          </w:p>
        </w:tc>
        <w:tc>
          <w:tcPr>
            <w:tcW w:w="1890" w:type="dxa"/>
            <w:tcBorders>
              <w:top w:val="single" w:sz="4" w:space="0" w:color="auto"/>
              <w:left w:val="single" w:sz="4" w:space="0" w:color="auto"/>
              <w:bottom w:val="single" w:sz="4" w:space="0" w:color="auto"/>
              <w:right w:val="single" w:sz="4" w:space="0" w:color="auto"/>
            </w:tcBorders>
          </w:tcPr>
          <w:p w14:paraId="60D463D3" w14:textId="0F87EA79" w:rsidR="004F6E91" w:rsidRDefault="004F6E91" w:rsidP="004F6E91">
            <w:pPr>
              <w:rPr>
                <w:rFonts w:ascii="Arial" w:hAnsi="Arial" w:cs="Arial"/>
                <w:szCs w:val="18"/>
                <w:highlight w:val="yellow"/>
              </w:rPr>
            </w:pPr>
            <w:r>
              <w:rPr>
                <w:rFonts w:ascii="Arial" w:hAnsi="Arial" w:cs="Arial"/>
                <w:szCs w:val="18"/>
                <w:highlight w:val="yellow"/>
              </w:rPr>
              <w:t>Sơn Thái</w:t>
            </w:r>
          </w:p>
          <w:p w14:paraId="4F06775C" w14:textId="77777777" w:rsidR="004F6E91" w:rsidRDefault="004F6E91" w:rsidP="004F6E91">
            <w:pPr>
              <w:rPr>
                <w:rFonts w:ascii="Arial" w:hAnsi="Arial" w:cs="Arial"/>
                <w:szCs w:val="18"/>
                <w:highlight w:val="yellow"/>
              </w:rPr>
            </w:pPr>
          </w:p>
          <w:p w14:paraId="461DD8DE" w14:textId="77777777" w:rsidR="004F6E91" w:rsidRDefault="004F6E91" w:rsidP="004F6E91">
            <w:pPr>
              <w:rPr>
                <w:rFonts w:ascii="Arial" w:hAnsi="Arial" w:cs="Arial"/>
                <w:szCs w:val="18"/>
                <w:highlight w:val="yellow"/>
              </w:rPr>
            </w:pPr>
          </w:p>
          <w:p w14:paraId="02158B54" w14:textId="77777777" w:rsidR="004F6E91" w:rsidRDefault="004F6E91" w:rsidP="004F6E91">
            <w:pPr>
              <w:rPr>
                <w:rFonts w:ascii="Arial" w:hAnsi="Arial" w:cs="Arial"/>
                <w:szCs w:val="18"/>
                <w:highlight w:val="yellow"/>
              </w:rPr>
            </w:pPr>
          </w:p>
          <w:p w14:paraId="0F8EBE5B" w14:textId="77777777" w:rsidR="004F6E91" w:rsidRDefault="004F6E91" w:rsidP="004F6E91">
            <w:pPr>
              <w:rPr>
                <w:rFonts w:ascii="Arial" w:hAnsi="Arial" w:cs="Arial"/>
                <w:szCs w:val="18"/>
                <w:highlight w:val="yellow"/>
              </w:rPr>
            </w:pPr>
          </w:p>
          <w:p w14:paraId="72295C4F" w14:textId="77777777" w:rsidR="004F6E91" w:rsidRDefault="004F6E91" w:rsidP="004F6E91">
            <w:pPr>
              <w:rPr>
                <w:rFonts w:ascii="Arial" w:hAnsi="Arial" w:cs="Arial"/>
                <w:szCs w:val="18"/>
                <w:highlight w:val="yellow"/>
              </w:rPr>
            </w:pPr>
          </w:p>
          <w:p w14:paraId="082375F8" w14:textId="57FACB4D" w:rsidR="004F6E91" w:rsidRDefault="009A6158" w:rsidP="004F6E91">
            <w:pPr>
              <w:rPr>
                <w:rFonts w:ascii="Arial" w:hAnsi="Arial" w:cs="Arial"/>
                <w:szCs w:val="18"/>
                <w:highlight w:val="yellow"/>
              </w:rPr>
            </w:pPr>
            <w:r>
              <w:rPr>
                <w:rFonts w:ascii="Arial" w:hAnsi="Arial" w:cs="Arial"/>
                <w:szCs w:val="18"/>
                <w:highlight w:val="yellow"/>
              </w:rPr>
              <w:t>Ngày 19 tháng 12 năm 2022</w:t>
            </w:r>
          </w:p>
        </w:tc>
      </w:tr>
    </w:tbl>
    <w:p w14:paraId="2D7D96D7" w14:textId="54DCAC53" w:rsidR="00426E58" w:rsidRPr="0029259B" w:rsidRDefault="00426E58" w:rsidP="00195CC0">
      <w:pPr>
        <w:ind w:left="-720"/>
        <w:rPr>
          <w:rFonts w:ascii="Arial" w:hAnsi="Arial" w:cs="Arial"/>
        </w:rPr>
      </w:pPr>
    </w:p>
    <w:p w14:paraId="30CBBC67" w14:textId="13078381" w:rsidR="008F699B" w:rsidRPr="0029259B" w:rsidRDefault="008F699B" w:rsidP="008F699B">
      <w:pPr>
        <w:rPr>
          <w:rFonts w:ascii="Arial" w:hAnsi="Arial" w:cs="Arial"/>
        </w:rPr>
      </w:pPr>
    </w:p>
    <w:p w14:paraId="224C954D" w14:textId="6F086F9B" w:rsidR="008F699B" w:rsidRPr="0029259B" w:rsidRDefault="008F699B" w:rsidP="008F699B">
      <w:pPr>
        <w:rPr>
          <w:rFonts w:ascii="Arial" w:hAnsi="Arial" w:cs="Arial"/>
        </w:rPr>
      </w:pPr>
    </w:p>
    <w:p w14:paraId="2A6DBA83" w14:textId="098C3671" w:rsidR="00B948D5" w:rsidRDefault="00B948D5" w:rsidP="008F699B">
      <w:pPr>
        <w:rPr>
          <w:rFonts w:ascii="Arial" w:hAnsi="Arial" w:cs="Arial"/>
        </w:rPr>
      </w:pPr>
      <w:r>
        <w:rPr>
          <w:rFonts w:ascii="Arial" w:hAnsi="Arial" w:cs="Arial"/>
        </w:rPr>
        <w:br w:type="page"/>
      </w:r>
    </w:p>
    <w:p w14:paraId="63112FE4" w14:textId="77777777" w:rsidR="008F699B" w:rsidRPr="0029259B" w:rsidRDefault="008F699B" w:rsidP="008F699B">
      <w:pPr>
        <w:rPr>
          <w:rFonts w:ascii="Arial" w:hAnsi="Arial" w:cs="Arial"/>
        </w:rPr>
      </w:pPr>
    </w:p>
    <w:p w14:paraId="39269B0C" w14:textId="77777777" w:rsidR="008F699B" w:rsidRPr="0029259B" w:rsidRDefault="008F699B" w:rsidP="008F699B">
      <w:pPr>
        <w:ind w:leftChars="100" w:left="180"/>
        <w:jc w:val="center"/>
        <w:rPr>
          <w:rFonts w:ascii="Arial" w:hAnsi="Arial" w:cs="Arial"/>
          <w:sz w:val="32"/>
          <w:szCs w:val="32"/>
          <w:lang w:val="pt-BR"/>
        </w:rPr>
      </w:pPr>
      <w:r w:rsidRPr="0029259B">
        <w:rPr>
          <w:rFonts w:ascii="Arial" w:hAnsi="Arial" w:cs="Arial"/>
          <w:sz w:val="32"/>
          <w:szCs w:val="32"/>
          <w:lang w:val="pt-BR"/>
        </w:rPr>
        <w:t>TÀI LIỆU LIÊN QUAN</w:t>
      </w:r>
    </w:p>
    <w:p w14:paraId="1916DFD9" w14:textId="77777777" w:rsidR="008F699B" w:rsidRPr="0029259B" w:rsidRDefault="008F699B" w:rsidP="008F699B">
      <w:pPr>
        <w:ind w:leftChars="100" w:left="180"/>
        <w:jc w:val="center"/>
        <w:rPr>
          <w:rFonts w:ascii="Arial" w:hAnsi="Arial" w:cs="Arial"/>
          <w:sz w:val="40"/>
          <w:szCs w:val="40"/>
          <w:lang w:val="pt-BR"/>
        </w:rPr>
      </w:pPr>
    </w:p>
    <w:tbl>
      <w:tblPr>
        <w:tblW w:w="10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0"/>
        <w:gridCol w:w="3000"/>
      </w:tblGrid>
      <w:tr w:rsidR="008B1381" w:rsidRPr="0029259B" w14:paraId="144393D0" w14:textId="77777777" w:rsidTr="00031EC4">
        <w:trPr>
          <w:trHeight w:val="285"/>
        </w:trPr>
        <w:tc>
          <w:tcPr>
            <w:tcW w:w="7800" w:type="dxa"/>
            <w:shd w:val="clear" w:color="auto" w:fill="0070C0"/>
            <w:vAlign w:val="center"/>
          </w:tcPr>
          <w:p w14:paraId="1D963C0F" w14:textId="77777777" w:rsidR="008F699B" w:rsidRPr="0029259B" w:rsidRDefault="008F699B" w:rsidP="00576BFD">
            <w:pPr>
              <w:jc w:val="center"/>
              <w:rPr>
                <w:rFonts w:ascii="Arial" w:hAnsi="Arial" w:cs="Arial"/>
                <w:b/>
                <w:bCs/>
                <w:color w:val="FFFFFF" w:themeColor="background1"/>
                <w:szCs w:val="18"/>
                <w:lang w:val="pt-BR"/>
              </w:rPr>
            </w:pPr>
            <w:r w:rsidRPr="0029259B">
              <w:rPr>
                <w:rFonts w:ascii="Arial" w:hAnsi="Arial" w:cs="Arial"/>
                <w:b/>
                <w:bCs/>
                <w:color w:val="FFFFFF" w:themeColor="background1"/>
                <w:szCs w:val="18"/>
                <w:lang w:val="pt-BR"/>
              </w:rPr>
              <w:t>Tên tài liệu</w:t>
            </w:r>
          </w:p>
        </w:tc>
        <w:tc>
          <w:tcPr>
            <w:tcW w:w="3000" w:type="dxa"/>
            <w:shd w:val="clear" w:color="auto" w:fill="0070C0"/>
            <w:vAlign w:val="center"/>
          </w:tcPr>
          <w:p w14:paraId="278AD614" w14:textId="77777777" w:rsidR="008F699B" w:rsidRPr="0029259B" w:rsidRDefault="008F699B" w:rsidP="00576BFD">
            <w:pPr>
              <w:jc w:val="center"/>
              <w:rPr>
                <w:rFonts w:ascii="Arial" w:hAnsi="Arial" w:cs="Arial"/>
                <w:b/>
                <w:bCs/>
                <w:color w:val="FFFFFF" w:themeColor="background1"/>
                <w:szCs w:val="18"/>
                <w:lang w:val="pt-BR"/>
              </w:rPr>
            </w:pPr>
            <w:r w:rsidRPr="0029259B">
              <w:rPr>
                <w:rFonts w:ascii="Arial" w:hAnsi="Arial" w:cs="Arial"/>
                <w:b/>
                <w:bCs/>
                <w:color w:val="FFFFFF" w:themeColor="background1"/>
                <w:szCs w:val="18"/>
                <w:lang w:val="pt-BR"/>
              </w:rPr>
              <w:t>Tài liệu số.</w:t>
            </w:r>
          </w:p>
        </w:tc>
      </w:tr>
      <w:tr w:rsidR="002C3C42" w:rsidRPr="0029259B" w14:paraId="328C6474" w14:textId="77777777" w:rsidTr="00031EC4">
        <w:trPr>
          <w:trHeight w:val="285"/>
        </w:trPr>
        <w:tc>
          <w:tcPr>
            <w:tcW w:w="7800" w:type="dxa"/>
          </w:tcPr>
          <w:p w14:paraId="6D39C33D" w14:textId="77777777" w:rsidR="002C3C42" w:rsidRPr="0029259B" w:rsidRDefault="002C3C42" w:rsidP="002C3C42">
            <w:pPr>
              <w:rPr>
                <w:rFonts w:ascii="Arial" w:hAnsi="Arial" w:cs="Arial"/>
                <w:szCs w:val="18"/>
                <w:lang w:val="pt-BR"/>
              </w:rPr>
            </w:pPr>
            <w:r w:rsidRPr="0029259B">
              <w:rPr>
                <w:rFonts w:ascii="Arial" w:hAnsi="Arial" w:cs="Arial"/>
                <w:szCs w:val="18"/>
                <w:lang w:val="pt-BR"/>
              </w:rPr>
              <w:t>CS+</w:t>
            </w:r>
            <w:r w:rsidRPr="0029259B">
              <w:rPr>
                <w:rFonts w:ascii="Arial" w:hAnsi="Arial" w:cs="Arial"/>
                <w:szCs w:val="18"/>
                <w:lang w:val="pt-BR"/>
              </w:rPr>
              <w:t>全体システム仕様書</w:t>
            </w:r>
          </w:p>
          <w:p w14:paraId="757FECE2" w14:textId="5C03DB24" w:rsidR="002C3C42" w:rsidRPr="0029259B" w:rsidRDefault="002C3C42" w:rsidP="002C3C42">
            <w:pPr>
              <w:rPr>
                <w:rFonts w:ascii="Arial" w:hAnsi="Arial" w:cs="Arial"/>
                <w:szCs w:val="18"/>
                <w:lang w:val="pt-BR"/>
              </w:rPr>
            </w:pPr>
            <w:r w:rsidRPr="0029259B">
              <w:rPr>
                <w:rFonts w:ascii="Arial" w:hAnsi="Arial" w:cs="Arial"/>
                <w:szCs w:val="18"/>
                <w:lang w:val="pt-BR"/>
              </w:rPr>
              <w:t>(CS + Thông số kỹ thuật hệ thống tổng thể)</w:t>
            </w:r>
          </w:p>
        </w:tc>
        <w:tc>
          <w:tcPr>
            <w:tcW w:w="3000" w:type="dxa"/>
          </w:tcPr>
          <w:p w14:paraId="47AF7E48" w14:textId="1AFAE825" w:rsidR="002C3C42" w:rsidRPr="0029259B" w:rsidRDefault="002C3C42" w:rsidP="002C3C42">
            <w:pPr>
              <w:jc w:val="center"/>
              <w:rPr>
                <w:rFonts w:ascii="Arial" w:hAnsi="Arial" w:cs="Arial"/>
                <w:szCs w:val="18"/>
                <w:lang w:val="pt-BR"/>
              </w:rPr>
            </w:pPr>
            <w:r w:rsidRPr="0029259B">
              <w:rPr>
                <w:rFonts w:ascii="Arial" w:hAnsi="Arial" w:cs="Arial"/>
                <w:szCs w:val="18"/>
              </w:rPr>
              <w:t>RSO-14-004703</w:t>
            </w:r>
          </w:p>
        </w:tc>
      </w:tr>
      <w:tr w:rsidR="002C3C42" w:rsidRPr="0029259B" w14:paraId="234EA4D2" w14:textId="77777777" w:rsidTr="00031EC4">
        <w:trPr>
          <w:trHeight w:val="285"/>
        </w:trPr>
        <w:tc>
          <w:tcPr>
            <w:tcW w:w="7800" w:type="dxa"/>
          </w:tcPr>
          <w:p w14:paraId="1B15CA42" w14:textId="77777777" w:rsidR="002C3C42" w:rsidRPr="0029259B" w:rsidRDefault="002C3C42" w:rsidP="002C3C42">
            <w:pPr>
              <w:rPr>
                <w:rFonts w:ascii="Arial" w:hAnsi="Arial" w:cs="Arial"/>
                <w:kern w:val="0"/>
                <w:szCs w:val="18"/>
              </w:rPr>
            </w:pPr>
            <w:r w:rsidRPr="0029259B">
              <w:rPr>
                <w:rFonts w:ascii="Arial" w:hAnsi="Arial" w:cs="Arial"/>
                <w:kern w:val="0"/>
                <w:szCs w:val="18"/>
              </w:rPr>
              <w:t>CS+</w:t>
            </w:r>
            <w:r w:rsidRPr="0029259B">
              <w:rPr>
                <w:rFonts w:ascii="Arial" w:hAnsi="Arial" w:cs="Arial"/>
                <w:kern w:val="0"/>
                <w:szCs w:val="18"/>
              </w:rPr>
              <w:t>用</w:t>
            </w:r>
            <w:r w:rsidRPr="0029259B">
              <w:rPr>
                <w:rFonts w:ascii="Arial" w:hAnsi="Arial" w:cs="Arial"/>
                <w:kern w:val="0"/>
                <w:szCs w:val="18"/>
              </w:rPr>
              <w:t>DLL</w:t>
            </w:r>
            <w:r w:rsidRPr="0029259B">
              <w:rPr>
                <w:rFonts w:ascii="Arial" w:hAnsi="Arial" w:cs="Arial"/>
                <w:kern w:val="0"/>
                <w:szCs w:val="18"/>
              </w:rPr>
              <w:t>インターフェース仕様書</w:t>
            </w:r>
            <w:r w:rsidRPr="0029259B">
              <w:rPr>
                <w:rFonts w:ascii="Arial" w:hAnsi="Arial" w:cs="Arial"/>
                <w:kern w:val="0"/>
                <w:szCs w:val="18"/>
              </w:rPr>
              <w:t xml:space="preserve"> </w:t>
            </w:r>
            <w:r w:rsidRPr="0029259B">
              <w:rPr>
                <w:rFonts w:ascii="Arial" w:hAnsi="Arial" w:cs="Arial"/>
                <w:kern w:val="0"/>
                <w:szCs w:val="18"/>
              </w:rPr>
              <w:t>デバッガ</w:t>
            </w:r>
            <w:r w:rsidRPr="0029259B">
              <w:rPr>
                <w:rFonts w:ascii="Arial" w:hAnsi="Arial" w:cs="Arial"/>
                <w:kern w:val="0"/>
                <w:szCs w:val="18"/>
              </w:rPr>
              <w:t>-GUI</w:t>
            </w:r>
            <w:r w:rsidRPr="0029259B">
              <w:rPr>
                <w:rFonts w:ascii="Arial" w:hAnsi="Arial" w:cs="Arial"/>
                <w:kern w:val="0"/>
                <w:szCs w:val="18"/>
              </w:rPr>
              <w:t>拡張部</w:t>
            </w:r>
          </w:p>
          <w:p w14:paraId="0CF98029" w14:textId="2DFD01C5" w:rsidR="002C3C42" w:rsidRPr="0029259B" w:rsidRDefault="002C3C42" w:rsidP="002C3C42">
            <w:pPr>
              <w:rPr>
                <w:rFonts w:ascii="Arial" w:hAnsi="Arial" w:cs="Arial"/>
                <w:szCs w:val="18"/>
                <w:lang w:val="pt-BR"/>
              </w:rPr>
            </w:pPr>
            <w:r w:rsidRPr="0029259B">
              <w:rPr>
                <w:rFonts w:ascii="Arial" w:hAnsi="Arial" w:cs="Arial"/>
                <w:szCs w:val="18"/>
                <w:lang w:val="pt-BR"/>
              </w:rPr>
              <w:t>(Trình gỡ lỗi đặc tả giao diện CS + DLL - Phần mở rộng GUI)</w:t>
            </w:r>
          </w:p>
        </w:tc>
        <w:tc>
          <w:tcPr>
            <w:tcW w:w="3000" w:type="dxa"/>
          </w:tcPr>
          <w:p w14:paraId="5AB66BB3" w14:textId="5E39BA75" w:rsidR="002C3C42" w:rsidRPr="0029259B" w:rsidRDefault="002C3C42" w:rsidP="002C3C42">
            <w:pPr>
              <w:jc w:val="center"/>
              <w:rPr>
                <w:rFonts w:ascii="Arial" w:hAnsi="Arial" w:cs="Arial"/>
                <w:szCs w:val="18"/>
              </w:rPr>
            </w:pPr>
            <w:r w:rsidRPr="0029259B">
              <w:rPr>
                <w:rFonts w:ascii="Arial" w:hAnsi="Arial" w:cs="Arial"/>
                <w:szCs w:val="18"/>
                <w:lang w:val="pt-BR"/>
              </w:rPr>
              <w:t>RSO-14-003974</w:t>
            </w:r>
          </w:p>
        </w:tc>
      </w:tr>
      <w:tr w:rsidR="002C3C42" w:rsidRPr="0029259B" w14:paraId="1B78F5B9" w14:textId="77777777" w:rsidTr="00031EC4">
        <w:trPr>
          <w:trHeight w:val="285"/>
        </w:trPr>
        <w:tc>
          <w:tcPr>
            <w:tcW w:w="7800" w:type="dxa"/>
          </w:tcPr>
          <w:p w14:paraId="0A776A64" w14:textId="77777777" w:rsidR="002C3C42" w:rsidRPr="0029259B" w:rsidRDefault="002C3C42" w:rsidP="002C3C42">
            <w:pPr>
              <w:rPr>
                <w:rFonts w:ascii="Arial" w:hAnsi="Arial" w:cs="Arial"/>
                <w:kern w:val="0"/>
                <w:szCs w:val="18"/>
              </w:rPr>
            </w:pPr>
            <w:r w:rsidRPr="0029259B">
              <w:rPr>
                <w:rFonts w:ascii="Arial" w:hAnsi="Arial" w:cs="Arial"/>
                <w:kern w:val="0"/>
                <w:szCs w:val="18"/>
              </w:rPr>
              <w:t>デバッガ</w:t>
            </w:r>
            <w:r w:rsidRPr="0029259B">
              <w:rPr>
                <w:rFonts w:ascii="Arial" w:hAnsi="Arial" w:cs="Arial"/>
                <w:kern w:val="0"/>
                <w:szCs w:val="18"/>
              </w:rPr>
              <w:t xml:space="preserve"> </w:t>
            </w:r>
            <w:r w:rsidRPr="0029259B">
              <w:rPr>
                <w:rFonts w:ascii="Arial" w:hAnsi="Arial" w:cs="Arial"/>
                <w:kern w:val="0"/>
                <w:szCs w:val="18"/>
              </w:rPr>
              <w:t>システム仕様書</w:t>
            </w:r>
            <w:r w:rsidRPr="0029259B">
              <w:rPr>
                <w:rFonts w:ascii="Arial" w:hAnsi="Arial" w:cs="Arial"/>
                <w:kern w:val="0"/>
                <w:szCs w:val="18"/>
              </w:rPr>
              <w:t xml:space="preserve"> GUI</w:t>
            </w:r>
            <w:r w:rsidRPr="0029259B">
              <w:rPr>
                <w:rFonts w:ascii="Arial" w:hAnsi="Arial" w:cs="Arial"/>
                <w:kern w:val="0"/>
                <w:szCs w:val="18"/>
              </w:rPr>
              <w:t>部</w:t>
            </w:r>
          </w:p>
          <w:p w14:paraId="1C77045D" w14:textId="223929F0" w:rsidR="002C3C42" w:rsidRPr="0029259B" w:rsidRDefault="002C3C42" w:rsidP="002C3C42">
            <w:pPr>
              <w:rPr>
                <w:rFonts w:ascii="Arial" w:hAnsi="Arial" w:cs="Arial"/>
                <w:kern w:val="0"/>
                <w:szCs w:val="18"/>
              </w:rPr>
            </w:pPr>
            <w:r w:rsidRPr="0029259B">
              <w:rPr>
                <w:rFonts w:ascii="Arial" w:hAnsi="Arial" w:cs="Arial"/>
                <w:szCs w:val="18"/>
                <w:lang w:val="pt-BR"/>
              </w:rPr>
              <w:t>(Phần GUI đặc tả hệ thống trình gỡ lỗi)</w:t>
            </w:r>
          </w:p>
        </w:tc>
        <w:tc>
          <w:tcPr>
            <w:tcW w:w="3000" w:type="dxa"/>
          </w:tcPr>
          <w:p w14:paraId="1CEF1803" w14:textId="060AAB17" w:rsidR="002C3C42" w:rsidRPr="0029259B" w:rsidRDefault="002C3C42" w:rsidP="002C3C42">
            <w:pPr>
              <w:jc w:val="center"/>
              <w:rPr>
                <w:rFonts w:ascii="Arial" w:hAnsi="Arial" w:cs="Arial"/>
                <w:szCs w:val="18"/>
                <w:lang w:val="pt-BR"/>
              </w:rPr>
            </w:pPr>
            <w:r w:rsidRPr="0029259B">
              <w:rPr>
                <w:rFonts w:ascii="Arial" w:hAnsi="Arial" w:cs="Arial"/>
                <w:szCs w:val="18"/>
                <w:lang w:val="pt-BR"/>
              </w:rPr>
              <w:t>RSO-14-004340</w:t>
            </w:r>
          </w:p>
        </w:tc>
      </w:tr>
      <w:tr w:rsidR="002C3C42" w:rsidRPr="0029259B" w14:paraId="08637526" w14:textId="77777777" w:rsidTr="00031EC4">
        <w:trPr>
          <w:trHeight w:val="285"/>
        </w:trPr>
        <w:tc>
          <w:tcPr>
            <w:tcW w:w="7800" w:type="dxa"/>
          </w:tcPr>
          <w:p w14:paraId="6A91E861" w14:textId="77777777" w:rsidR="002C3C42" w:rsidRPr="0029259B" w:rsidRDefault="002C3C42" w:rsidP="002C3C42">
            <w:pPr>
              <w:rPr>
                <w:rFonts w:ascii="Arial" w:hAnsi="Arial" w:cs="Arial"/>
                <w:kern w:val="0"/>
                <w:szCs w:val="18"/>
              </w:rPr>
            </w:pPr>
            <w:r w:rsidRPr="0029259B">
              <w:rPr>
                <w:rFonts w:ascii="Arial" w:hAnsi="Arial" w:cs="Arial"/>
                <w:kern w:val="0"/>
                <w:szCs w:val="18"/>
              </w:rPr>
              <w:t>Trò chơi CS+ Python</w:t>
            </w:r>
          </w:p>
          <w:p w14:paraId="4CD78422" w14:textId="7A8CBD33" w:rsidR="002C3C42" w:rsidRPr="0029259B" w:rsidRDefault="002C3C42" w:rsidP="002C3C42">
            <w:pPr>
              <w:rPr>
                <w:rFonts w:ascii="Arial" w:hAnsi="Arial" w:cs="Arial"/>
                <w:kern w:val="0"/>
                <w:szCs w:val="18"/>
              </w:rPr>
            </w:pPr>
            <w:r w:rsidRPr="0029259B">
              <w:rPr>
                <w:rFonts w:ascii="Arial" w:hAnsi="Arial" w:cs="Arial"/>
                <w:kern w:val="0"/>
                <w:szCs w:val="18"/>
              </w:rPr>
              <w:t>(Đặc tả chức năng CS + Python)</w:t>
            </w:r>
          </w:p>
        </w:tc>
        <w:tc>
          <w:tcPr>
            <w:tcW w:w="3000" w:type="dxa"/>
          </w:tcPr>
          <w:p w14:paraId="02F4E78B" w14:textId="044334A2" w:rsidR="002C3C42" w:rsidRPr="0029259B" w:rsidRDefault="002C3C42" w:rsidP="002C3C42">
            <w:pPr>
              <w:jc w:val="center"/>
              <w:rPr>
                <w:rFonts w:ascii="Arial" w:hAnsi="Arial" w:cs="Arial"/>
                <w:szCs w:val="18"/>
                <w:lang w:val="pt-BR"/>
              </w:rPr>
            </w:pPr>
            <w:r w:rsidRPr="0029259B">
              <w:rPr>
                <w:rFonts w:ascii="Arial" w:hAnsi="Arial" w:cs="Arial"/>
                <w:kern w:val="0"/>
                <w:szCs w:val="18"/>
              </w:rPr>
              <w:t>RSO-14-004389</w:t>
            </w:r>
          </w:p>
        </w:tc>
      </w:tr>
      <w:tr w:rsidR="002C3C42" w:rsidRPr="0029259B" w14:paraId="4F08B178" w14:textId="77777777" w:rsidTr="00031EC4">
        <w:trPr>
          <w:trHeight w:val="285"/>
        </w:trPr>
        <w:tc>
          <w:tcPr>
            <w:tcW w:w="7800" w:type="dxa"/>
          </w:tcPr>
          <w:p w14:paraId="1B8D1BC4" w14:textId="750B7EB1" w:rsidR="002C3C42" w:rsidRPr="0029259B" w:rsidRDefault="002C3C42" w:rsidP="002C3C42">
            <w:pPr>
              <w:pStyle w:val="Header"/>
              <w:spacing w:line="320" w:lineRule="atLeast"/>
              <w:jc w:val="left"/>
              <w:rPr>
                <w:rFonts w:ascii="Arial" w:hAnsi="Arial" w:cs="Arial"/>
                <w:szCs w:val="18"/>
              </w:rPr>
            </w:pPr>
            <w:bookmarkStart w:id="16" w:name="OLE_LINK12"/>
            <w:bookmarkStart w:id="17" w:name="OLE_LINK13"/>
            <w:r w:rsidRPr="0029259B">
              <w:rPr>
                <w:rFonts w:ascii="Arial" w:hAnsi="Arial" w:cs="Arial"/>
                <w:szCs w:val="18"/>
              </w:rPr>
              <w:t>ルネサス</w:t>
            </w:r>
            <w:r w:rsidRPr="0029259B">
              <w:rPr>
                <w:rFonts w:ascii="Arial" w:hAnsi="Arial" w:cs="Arial"/>
                <w:szCs w:val="18"/>
              </w:rPr>
              <w:t xml:space="preserve"> </w:t>
            </w:r>
            <w:r w:rsidRPr="0029259B">
              <w:rPr>
                <w:rFonts w:ascii="Arial" w:hAnsi="Arial" w:cs="Arial"/>
                <w:szCs w:val="18"/>
              </w:rPr>
              <w:t>エレクトロニクス</w:t>
            </w:r>
            <w:r w:rsidRPr="0029259B">
              <w:rPr>
                <w:rFonts w:ascii="Arial" w:hAnsi="Arial" w:cs="Arial"/>
                <w:szCs w:val="18"/>
              </w:rPr>
              <w:t xml:space="preserve"> </w:t>
            </w:r>
            <w:r w:rsidRPr="0029259B">
              <w:rPr>
                <w:rFonts w:ascii="Arial" w:hAnsi="Arial" w:cs="Arial"/>
                <w:szCs w:val="18"/>
              </w:rPr>
              <w:t>マイコン開発ツール</w:t>
            </w:r>
            <w:r w:rsidRPr="0029259B">
              <w:rPr>
                <w:rFonts w:ascii="Arial" w:hAnsi="Arial" w:cs="Arial"/>
                <w:szCs w:val="18"/>
              </w:rPr>
              <w:t xml:space="preserve"> </w:t>
            </w:r>
            <w:r w:rsidRPr="0029259B">
              <w:rPr>
                <w:rFonts w:ascii="Arial" w:hAnsi="Arial" w:cs="Arial"/>
                <w:szCs w:val="18"/>
              </w:rPr>
              <w:t>ライセンス</w:t>
            </w:r>
            <w:r w:rsidRPr="0029259B">
              <w:rPr>
                <w:rFonts w:ascii="Arial" w:hAnsi="Arial" w:cs="Arial"/>
                <w:szCs w:val="18"/>
              </w:rPr>
              <w:t xml:space="preserve"> </w:t>
            </w:r>
            <w:r w:rsidRPr="0029259B">
              <w:rPr>
                <w:rFonts w:ascii="Arial" w:hAnsi="Arial" w:cs="Arial"/>
                <w:szCs w:val="18"/>
              </w:rPr>
              <w:t>インタフェース仕様書</w:t>
            </w:r>
            <w:bookmarkEnd w:id="16"/>
            <w:bookmarkEnd w:id="17"/>
          </w:p>
          <w:p w14:paraId="047BE454" w14:textId="0F6EF982" w:rsidR="002C3C42" w:rsidRPr="0029259B" w:rsidRDefault="002C3C42" w:rsidP="002C3C42">
            <w:pPr>
              <w:rPr>
                <w:rFonts w:ascii="Arial" w:hAnsi="Arial" w:cs="Arial"/>
                <w:kern w:val="0"/>
                <w:szCs w:val="18"/>
              </w:rPr>
            </w:pPr>
            <w:r w:rsidRPr="0029259B">
              <w:rPr>
                <w:rFonts w:ascii="Arial" w:hAnsi="Arial" w:cs="Arial"/>
                <w:szCs w:val="18"/>
                <w:lang w:val="en"/>
              </w:rPr>
              <w:t xml:space="preserve">Thông số kỹ thuật giao diện giấy phép công cụ phát triển </w:t>
            </w:r>
            <w:r w:rsidRPr="0029259B">
              <w:rPr>
                <w:rFonts w:ascii="Arial" w:hAnsi="Arial" w:cs="Arial"/>
                <w:szCs w:val="18"/>
              </w:rPr>
              <w:t xml:space="preserve">máy vi tính của hãng điện tử Renesas </w:t>
            </w:r>
            <w:r w:rsidRPr="0029259B">
              <w:rPr>
                <w:rStyle w:val="item-i"/>
                <w:rFonts w:ascii="Arial" w:hAnsi="Arial" w:cs="Arial"/>
                <w:szCs w:val="18"/>
              </w:rPr>
              <w:t>)</w:t>
            </w:r>
          </w:p>
        </w:tc>
        <w:tc>
          <w:tcPr>
            <w:tcW w:w="3000" w:type="dxa"/>
          </w:tcPr>
          <w:p w14:paraId="1FF32CC1" w14:textId="2F66B8C2" w:rsidR="002C3C42" w:rsidRPr="0029259B" w:rsidRDefault="002C3C42" w:rsidP="002C3C42">
            <w:pPr>
              <w:jc w:val="center"/>
              <w:rPr>
                <w:rFonts w:ascii="Arial" w:hAnsi="Arial" w:cs="Arial"/>
                <w:kern w:val="0"/>
                <w:szCs w:val="18"/>
              </w:rPr>
            </w:pPr>
            <w:r w:rsidRPr="0029259B">
              <w:rPr>
                <w:rFonts w:ascii="Arial" w:hAnsi="Arial" w:cs="Arial"/>
                <w:szCs w:val="18"/>
              </w:rPr>
              <w:t>LLWEB-10007091</w:t>
            </w:r>
          </w:p>
        </w:tc>
      </w:tr>
      <w:tr w:rsidR="002C3C42" w:rsidRPr="0029259B" w14:paraId="1031235C" w14:textId="77777777" w:rsidTr="00031EC4">
        <w:trPr>
          <w:trHeight w:val="285"/>
        </w:trPr>
        <w:tc>
          <w:tcPr>
            <w:tcW w:w="7800" w:type="dxa"/>
          </w:tcPr>
          <w:p w14:paraId="4826303A" w14:textId="77777777" w:rsidR="002C3C42" w:rsidRPr="0029259B" w:rsidRDefault="002C3C42" w:rsidP="002C3C42">
            <w:pPr>
              <w:pStyle w:val="Header"/>
              <w:spacing w:line="320" w:lineRule="atLeast"/>
              <w:jc w:val="left"/>
              <w:rPr>
                <w:rStyle w:val="shorttext"/>
                <w:rFonts w:ascii="Arial" w:hAnsi="Arial" w:cs="Arial"/>
                <w:szCs w:val="18"/>
                <w:lang w:val="en"/>
              </w:rPr>
            </w:pPr>
            <w:r w:rsidRPr="0029259B">
              <w:rPr>
                <w:rStyle w:val="shorttext"/>
                <w:rFonts w:ascii="Arial" w:hAnsi="Arial" w:cs="Arial"/>
                <w:szCs w:val="18"/>
                <w:lang w:val="en"/>
              </w:rPr>
              <w:t>Simulink</w:t>
            </w:r>
            <w:r w:rsidRPr="0029259B">
              <w:rPr>
                <w:rStyle w:val="shorttext"/>
                <w:rFonts w:ascii="Arial" w:hAnsi="Arial" w:cs="Arial"/>
                <w:szCs w:val="18"/>
                <w:lang w:val="en"/>
              </w:rPr>
              <w:t>モデル変形スクリプト生成ツール開発</w:t>
            </w:r>
            <w:r w:rsidRPr="0029259B">
              <w:rPr>
                <w:rStyle w:val="shorttext"/>
                <w:rFonts w:ascii="Arial" w:hAnsi="Arial" w:cs="Arial"/>
                <w:szCs w:val="18"/>
                <w:lang w:val="en"/>
              </w:rPr>
              <w:t xml:space="preserve"> (</w:t>
            </w:r>
            <w:r w:rsidRPr="0029259B">
              <w:rPr>
                <w:rStyle w:val="shorttext"/>
                <w:rFonts w:ascii="Arial" w:hAnsi="Arial" w:cs="Arial"/>
                <w:szCs w:val="18"/>
                <w:lang w:val="en"/>
              </w:rPr>
              <w:t>機能仕様書</w:t>
            </w:r>
            <w:r w:rsidRPr="0029259B">
              <w:rPr>
                <w:rStyle w:val="shorttext"/>
                <w:rFonts w:ascii="Arial" w:hAnsi="Arial" w:cs="Arial"/>
                <w:szCs w:val="18"/>
                <w:lang w:val="en"/>
              </w:rPr>
              <w:t>)</w:t>
            </w:r>
          </w:p>
          <w:p w14:paraId="6F331717" w14:textId="7C14F68F" w:rsidR="002C3C42" w:rsidRPr="0029259B" w:rsidRDefault="002C3C42" w:rsidP="002C3C42">
            <w:pPr>
              <w:pStyle w:val="Header"/>
              <w:spacing w:line="320" w:lineRule="atLeast"/>
              <w:jc w:val="left"/>
              <w:rPr>
                <w:rFonts w:ascii="Arial" w:hAnsi="Arial" w:cs="Arial"/>
                <w:szCs w:val="18"/>
              </w:rPr>
            </w:pPr>
            <w:r w:rsidRPr="0029259B">
              <w:rPr>
                <w:rStyle w:val="shorttext"/>
                <w:rFonts w:ascii="Arial" w:hAnsi="Arial" w:cs="Arial"/>
                <w:szCs w:val="18"/>
                <w:lang w:val="en"/>
              </w:rPr>
              <w:t>(Đặc tả chức năng chức năng phát triển công cụ tạo tập lệnh chuyển đổi mô hình Simulink)</w:t>
            </w:r>
          </w:p>
        </w:tc>
        <w:tc>
          <w:tcPr>
            <w:tcW w:w="3000" w:type="dxa"/>
          </w:tcPr>
          <w:p w14:paraId="1609C757" w14:textId="4B43D5D1" w:rsidR="002C3C42" w:rsidRPr="0029259B" w:rsidRDefault="002C3C42" w:rsidP="002C3C42">
            <w:pPr>
              <w:jc w:val="center"/>
              <w:rPr>
                <w:rFonts w:ascii="Arial" w:hAnsi="Arial" w:cs="Arial"/>
                <w:szCs w:val="18"/>
              </w:rPr>
            </w:pPr>
            <w:r w:rsidRPr="0029259B">
              <w:rPr>
                <w:rFonts w:ascii="Arial" w:hAnsi="Arial" w:cs="Arial"/>
                <w:szCs w:val="18"/>
              </w:rPr>
              <w:t>-</w:t>
            </w:r>
          </w:p>
        </w:tc>
      </w:tr>
      <w:tr w:rsidR="002C3C42" w:rsidRPr="0029259B" w14:paraId="0873DF70" w14:textId="77777777" w:rsidTr="00031EC4">
        <w:trPr>
          <w:trHeight w:val="285"/>
        </w:trPr>
        <w:tc>
          <w:tcPr>
            <w:tcW w:w="7800" w:type="dxa"/>
          </w:tcPr>
          <w:p w14:paraId="66E0F8A8" w14:textId="2BCCF044" w:rsidR="002C3C42" w:rsidRPr="0029259B" w:rsidRDefault="002C3C42" w:rsidP="002C3C42">
            <w:pPr>
              <w:pStyle w:val="Header"/>
              <w:spacing w:line="320" w:lineRule="atLeast"/>
              <w:jc w:val="left"/>
              <w:rPr>
                <w:rStyle w:val="shorttext"/>
                <w:rFonts w:ascii="Arial" w:hAnsi="Arial" w:cs="Arial"/>
                <w:szCs w:val="18"/>
                <w:lang w:val="en"/>
              </w:rPr>
            </w:pPr>
            <w:r w:rsidRPr="0029259B">
              <w:rPr>
                <w:rStyle w:val="shorttext"/>
                <w:rFonts w:ascii="Arial" w:hAnsi="Arial" w:cs="Arial"/>
                <w:szCs w:val="18"/>
                <w:lang w:val="en"/>
              </w:rPr>
              <w:t>RH850_Toolbox_F1x_Addendum.pdf</w:t>
            </w:r>
          </w:p>
        </w:tc>
        <w:tc>
          <w:tcPr>
            <w:tcW w:w="3000" w:type="dxa"/>
          </w:tcPr>
          <w:p w14:paraId="5FB045D5" w14:textId="2FF3C7B6" w:rsidR="002C3C42" w:rsidRPr="0029259B" w:rsidRDefault="002C3C42" w:rsidP="002C3C42">
            <w:pPr>
              <w:jc w:val="center"/>
              <w:rPr>
                <w:rFonts w:ascii="Arial" w:hAnsi="Arial" w:cs="Arial"/>
                <w:szCs w:val="18"/>
              </w:rPr>
            </w:pPr>
            <w:r w:rsidRPr="0029259B">
              <w:rPr>
                <w:rFonts w:ascii="Arial" w:hAnsi="Arial" w:cs="Arial"/>
                <w:szCs w:val="18"/>
              </w:rPr>
              <w:t>-</w:t>
            </w:r>
          </w:p>
        </w:tc>
      </w:tr>
      <w:tr w:rsidR="002C3C42" w:rsidRPr="0029259B" w14:paraId="6F16FD69" w14:textId="77777777" w:rsidTr="00031EC4">
        <w:trPr>
          <w:trHeight w:val="285"/>
        </w:trPr>
        <w:tc>
          <w:tcPr>
            <w:tcW w:w="7800" w:type="dxa"/>
          </w:tcPr>
          <w:p w14:paraId="5D1C8C57" w14:textId="3BE3964A" w:rsidR="002C3C42" w:rsidRPr="0029259B" w:rsidRDefault="002C3C42" w:rsidP="002C3C42">
            <w:pPr>
              <w:pStyle w:val="Header"/>
              <w:spacing w:line="320" w:lineRule="atLeast"/>
              <w:jc w:val="left"/>
              <w:rPr>
                <w:rStyle w:val="shorttext"/>
                <w:rFonts w:ascii="Arial" w:hAnsi="Arial" w:cs="Arial"/>
                <w:szCs w:val="18"/>
                <w:lang w:val="en"/>
              </w:rPr>
            </w:pPr>
            <w:r w:rsidRPr="0029259B">
              <w:rPr>
                <w:rStyle w:val="shorttext"/>
                <w:rFonts w:ascii="Arial" w:hAnsi="Arial" w:cs="Arial"/>
                <w:szCs w:val="18"/>
                <w:lang w:val="en"/>
              </w:rPr>
              <w:t>RH850_Virtual_Platform_Module_Reference.pdf</w:t>
            </w:r>
          </w:p>
        </w:tc>
        <w:tc>
          <w:tcPr>
            <w:tcW w:w="3000" w:type="dxa"/>
          </w:tcPr>
          <w:p w14:paraId="2B40C6CA" w14:textId="36416915" w:rsidR="002C3C42" w:rsidRPr="0029259B" w:rsidRDefault="002C3C42" w:rsidP="002C3C42">
            <w:pPr>
              <w:jc w:val="center"/>
              <w:rPr>
                <w:rFonts w:ascii="Arial" w:hAnsi="Arial" w:cs="Arial"/>
                <w:szCs w:val="18"/>
              </w:rPr>
            </w:pPr>
            <w:r w:rsidRPr="0029259B">
              <w:rPr>
                <w:rFonts w:ascii="Arial" w:hAnsi="Arial" w:cs="Arial"/>
                <w:szCs w:val="18"/>
              </w:rPr>
              <w:t>-</w:t>
            </w:r>
          </w:p>
        </w:tc>
      </w:tr>
      <w:tr w:rsidR="002C3C42" w:rsidRPr="0029259B" w14:paraId="2CB1B490" w14:textId="77777777" w:rsidTr="00031EC4">
        <w:trPr>
          <w:trHeight w:val="285"/>
        </w:trPr>
        <w:tc>
          <w:tcPr>
            <w:tcW w:w="7800" w:type="dxa"/>
          </w:tcPr>
          <w:p w14:paraId="33D3ABEC" w14:textId="141248B3" w:rsidR="002C3C42" w:rsidRPr="0029259B" w:rsidRDefault="002C3C42" w:rsidP="002C3C42">
            <w:pPr>
              <w:pStyle w:val="Header"/>
              <w:spacing w:line="320" w:lineRule="atLeast"/>
              <w:jc w:val="left"/>
              <w:rPr>
                <w:rStyle w:val="shorttext"/>
                <w:rFonts w:ascii="Arial" w:hAnsi="Arial" w:cs="Arial"/>
                <w:szCs w:val="18"/>
                <w:lang w:val="en"/>
              </w:rPr>
            </w:pPr>
            <w:r w:rsidRPr="0029259B">
              <w:rPr>
                <w:rStyle w:val="shorttext"/>
                <w:rFonts w:ascii="Arial" w:hAnsi="Arial" w:cs="Arial"/>
                <w:szCs w:val="18"/>
                <w:lang w:val="en"/>
              </w:rPr>
              <w:t xml:space="preserve">VLAB_RH850_Virtual_Platform_Toolbox_User_Manual. </w:t>
            </w:r>
            <w:r w:rsidRPr="0029259B">
              <w:rPr>
                <w:rStyle w:val="shorttext"/>
                <w:rFonts w:ascii="Arial" w:hAnsi="Arial" w:cs="Arial"/>
                <w:lang w:val="en"/>
              </w:rPr>
              <w:t>pdf</w:t>
            </w:r>
          </w:p>
        </w:tc>
        <w:tc>
          <w:tcPr>
            <w:tcW w:w="3000" w:type="dxa"/>
          </w:tcPr>
          <w:p w14:paraId="5A77457D" w14:textId="06692DEA" w:rsidR="002C3C42" w:rsidRPr="0029259B" w:rsidRDefault="002C3C42" w:rsidP="002C3C42">
            <w:pPr>
              <w:jc w:val="center"/>
              <w:rPr>
                <w:rFonts w:ascii="Arial" w:hAnsi="Arial" w:cs="Arial"/>
                <w:szCs w:val="18"/>
              </w:rPr>
            </w:pPr>
            <w:r w:rsidRPr="0029259B">
              <w:rPr>
                <w:rFonts w:ascii="Arial" w:hAnsi="Arial" w:cs="Arial"/>
                <w:szCs w:val="18"/>
              </w:rPr>
              <w:t>-</w:t>
            </w:r>
          </w:p>
        </w:tc>
      </w:tr>
      <w:tr w:rsidR="002C3C42" w:rsidRPr="0029259B" w14:paraId="675FC64F" w14:textId="77777777" w:rsidTr="00031EC4">
        <w:trPr>
          <w:trHeight w:val="285"/>
        </w:trPr>
        <w:tc>
          <w:tcPr>
            <w:tcW w:w="7800" w:type="dxa"/>
          </w:tcPr>
          <w:p w14:paraId="69302B7E" w14:textId="1EC22B23" w:rsidR="002C3C42" w:rsidRPr="0029259B" w:rsidRDefault="002C3C42" w:rsidP="002C3C42">
            <w:pPr>
              <w:pStyle w:val="Header"/>
              <w:spacing w:line="320" w:lineRule="atLeast"/>
              <w:jc w:val="left"/>
              <w:rPr>
                <w:rStyle w:val="shorttext"/>
                <w:rFonts w:ascii="Arial" w:hAnsi="Arial" w:cs="Arial"/>
                <w:szCs w:val="18"/>
                <w:lang w:val="en"/>
              </w:rPr>
            </w:pPr>
            <w:r w:rsidRPr="0029259B">
              <w:rPr>
                <w:rStyle w:val="shorttext"/>
                <w:rFonts w:ascii="Arial" w:hAnsi="Arial" w:cs="Arial"/>
                <w:szCs w:val="18"/>
                <w:lang w:val="en"/>
              </w:rPr>
              <w:t xml:space="preserve">S </w:t>
            </w:r>
            <w:r w:rsidRPr="0029259B">
              <w:rPr>
                <w:rStyle w:val="shorttext"/>
                <w:rFonts w:ascii="Arial" w:hAnsi="Arial" w:cs="Arial"/>
                <w:lang w:val="en"/>
              </w:rPr>
              <w:t>mart Tham khảo API RH850</w:t>
            </w:r>
          </w:p>
        </w:tc>
        <w:tc>
          <w:tcPr>
            <w:tcW w:w="3000" w:type="dxa"/>
          </w:tcPr>
          <w:p w14:paraId="78015D28" w14:textId="19FDB156" w:rsidR="002C3C42" w:rsidRPr="0029259B" w:rsidRDefault="002C3C42" w:rsidP="002C3C42">
            <w:pPr>
              <w:jc w:val="center"/>
              <w:rPr>
                <w:rFonts w:ascii="Arial" w:hAnsi="Arial" w:cs="Arial"/>
                <w:szCs w:val="18"/>
              </w:rPr>
            </w:pPr>
            <w:r w:rsidRPr="0029259B">
              <w:rPr>
                <w:rFonts w:ascii="Arial" w:hAnsi="Arial" w:cs="Arial"/>
                <w:szCs w:val="18"/>
              </w:rPr>
              <w:t>-</w:t>
            </w:r>
          </w:p>
        </w:tc>
      </w:tr>
    </w:tbl>
    <w:p w14:paraId="1E8E0BF1" w14:textId="26C17395" w:rsidR="008F699B" w:rsidRPr="0029259B" w:rsidRDefault="008F699B" w:rsidP="008F699B">
      <w:pPr>
        <w:rPr>
          <w:rFonts w:ascii="Arial" w:hAnsi="Arial" w:cs="Arial"/>
        </w:rPr>
      </w:pPr>
      <w:r w:rsidRPr="0029259B">
        <w:rPr>
          <w:rFonts w:ascii="Arial" w:hAnsi="Arial" w:cs="Arial"/>
        </w:rPr>
        <w:br w:type="page"/>
      </w:r>
    </w:p>
    <w:sdt>
      <w:sdtPr>
        <w:rPr>
          <w:rFonts w:ascii="Arial" w:eastAsia="MS Gothic" w:hAnsi="Arial" w:cs="Arial"/>
          <w:b w:val="0"/>
          <w:color w:val="auto"/>
          <w:kern w:val="2"/>
          <w:sz w:val="18"/>
          <w:szCs w:val="20"/>
          <w:lang w:eastAsia="ja-JP"/>
        </w:rPr>
        <w:id w:val="864792667"/>
        <w:docPartObj>
          <w:docPartGallery w:val="Table of Contents"/>
          <w:docPartUnique/>
        </w:docPartObj>
      </w:sdtPr>
      <w:sdtEndPr>
        <w:rPr>
          <w:bCs/>
          <w:noProof/>
        </w:rPr>
      </w:sdtEndPr>
      <w:sdtContent>
        <w:p w14:paraId="266D90FF" w14:textId="3D15C764" w:rsidR="00805C51" w:rsidRPr="0067529C" w:rsidRDefault="00805C51" w:rsidP="00805C51">
          <w:pPr>
            <w:pStyle w:val="TOCHeading"/>
            <w:jc w:val="center"/>
            <w:rPr>
              <w:rFonts w:ascii="Arial" w:hAnsi="Arial" w:cs="Arial"/>
              <w:b w:val="0"/>
              <w:bCs/>
              <w:color w:val="auto"/>
            </w:rPr>
          </w:pPr>
          <w:r w:rsidRPr="0067529C">
            <w:rPr>
              <w:rFonts w:ascii="Arial" w:hAnsi="Arial" w:cs="Arial"/>
              <w:b w:val="0"/>
              <w:bCs/>
              <w:color w:val="auto"/>
            </w:rPr>
            <w:t>MỤC LỤC</w:t>
          </w:r>
        </w:p>
        <w:p w14:paraId="60623FEE" w14:textId="50092134" w:rsidR="003C2150" w:rsidRDefault="00805C51">
          <w:pPr>
            <w:pStyle w:val="TOC1"/>
            <w:rPr>
              <w:rFonts w:asciiTheme="minorHAnsi" w:eastAsiaTheme="minorEastAsia" w:hAnsiTheme="minorHAnsi" w:cstheme="minorBidi"/>
              <w:kern w:val="0"/>
              <w:sz w:val="22"/>
              <w:szCs w:val="22"/>
              <w:lang w:val="en-GB" w:eastAsia="en-GB"/>
            </w:rPr>
          </w:pPr>
          <w:r w:rsidRPr="0067529C">
            <w:fldChar w:fldCharType="begin"/>
          </w:r>
          <w:r w:rsidRPr="0067529C">
            <w:instrText xml:space="preserve"> TOC \o "1-3" \h \z \u </w:instrText>
          </w:r>
          <w:r w:rsidRPr="0067529C">
            <w:fldChar w:fldCharType="separate"/>
          </w:r>
          <w:hyperlink w:anchor="_Toc122608900" w:history="1">
            <w:r w:rsidR="003C2150" w:rsidRPr="002E2BB6">
              <w:rPr>
                <w:rStyle w:val="Hyperlink"/>
              </w:rPr>
              <w:t xml:space="preserve">1 </w:t>
            </w:r>
          </w:hyperlink>
          <w:r w:rsidR="003C2150">
            <w:rPr>
              <w:rFonts w:asciiTheme="minorHAnsi" w:eastAsiaTheme="minorEastAsia" w:hAnsiTheme="minorHAnsi" w:cstheme="minorBidi"/>
              <w:kern w:val="0"/>
              <w:sz w:val="22"/>
              <w:szCs w:val="22"/>
              <w:lang w:val="en-GB" w:eastAsia="en-GB"/>
            </w:rPr>
            <w:tab/>
          </w:r>
          <w:hyperlink w:anchor="_Toc122608900" w:history="1">
            <w:r w:rsidR="003C2150" w:rsidRPr="002E2BB6">
              <w:rPr>
                <w:rStyle w:val="Hyperlink"/>
              </w:rPr>
              <w:t xml:space="preserve">CHUNG </w:t>
            </w:r>
          </w:hyperlink>
          <w:r w:rsidR="003C2150">
            <w:rPr>
              <w:webHidden/>
            </w:rPr>
            <w:tab/>
          </w:r>
          <w:r w:rsidR="003C2150">
            <w:rPr>
              <w:webHidden/>
            </w:rPr>
            <w:fldChar w:fldCharType="begin"/>
          </w:r>
          <w:r w:rsidR="003C2150">
            <w:rPr>
              <w:webHidden/>
            </w:rPr>
            <w:instrText xml:space="preserve"> PAGEREF _Toc122608900 \h </w:instrText>
          </w:r>
          <w:r w:rsidR="003C2150">
            <w:rPr>
              <w:webHidden/>
            </w:rPr>
          </w:r>
          <w:r w:rsidR="003C2150">
            <w:rPr>
              <w:webHidden/>
            </w:rPr>
            <w:fldChar w:fldCharType="separate"/>
          </w:r>
          <w:hyperlink w:anchor="_Toc122608900" w:history="1">
            <w:r w:rsidR="003C2150">
              <w:rPr>
                <w:webHidden/>
              </w:rPr>
              <w:t>6</w:t>
            </w:r>
          </w:hyperlink>
          <w:r w:rsidR="003C2150">
            <w:rPr>
              <w:webHidden/>
            </w:rPr>
            <w:fldChar w:fldCharType="end"/>
          </w:r>
        </w:p>
        <w:p w14:paraId="343B86EC" w14:textId="0EC20806"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1" w:history="1">
            <w:r w:rsidR="003C2150" w:rsidRPr="002E2BB6">
              <w:rPr>
                <w:rStyle w:val="Hyperlink"/>
                <w:rFonts w:cs="Arial"/>
                <w:noProof/>
              </w:rPr>
              <w:t xml:space="preserve">1.1 Tổng quan </w:t>
            </w:r>
          </w:hyperlink>
          <w:r w:rsidR="003C2150">
            <w:rPr>
              <w:noProof/>
              <w:webHidden/>
            </w:rPr>
            <w:tab/>
          </w:r>
          <w:r w:rsidR="003C2150">
            <w:rPr>
              <w:noProof/>
              <w:webHidden/>
            </w:rPr>
            <w:fldChar w:fldCharType="begin"/>
          </w:r>
          <w:r w:rsidR="003C2150">
            <w:rPr>
              <w:noProof/>
              <w:webHidden/>
            </w:rPr>
            <w:instrText xml:space="preserve"> PAGEREF _Toc122608901 \h </w:instrText>
          </w:r>
          <w:r w:rsidR="003C2150">
            <w:rPr>
              <w:noProof/>
              <w:webHidden/>
            </w:rPr>
          </w:r>
          <w:r w:rsidR="003C2150">
            <w:rPr>
              <w:noProof/>
              <w:webHidden/>
            </w:rPr>
            <w:fldChar w:fldCharType="separate"/>
          </w:r>
          <w:hyperlink w:anchor="_Toc122608901" w:history="1">
            <w:r w:rsidR="003C2150">
              <w:rPr>
                <w:noProof/>
                <w:webHidden/>
              </w:rPr>
              <w:t>6</w:t>
            </w:r>
          </w:hyperlink>
          <w:r w:rsidR="003C2150">
            <w:rPr>
              <w:noProof/>
              <w:webHidden/>
            </w:rPr>
            <w:fldChar w:fldCharType="end"/>
          </w:r>
        </w:p>
        <w:p w14:paraId="6AB3D011" w14:textId="62AF3F8D"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2" w:history="1">
            <w:r w:rsidR="003C2150" w:rsidRPr="002E2BB6">
              <w:rPr>
                <w:rStyle w:val="Hyperlink"/>
                <w:rFonts w:cs="Arial"/>
                <w:noProof/>
              </w:rPr>
              <w:t xml:space="preserve">1.2 Môi trường hoạt động </w:t>
            </w:r>
          </w:hyperlink>
          <w:r w:rsidR="003C2150">
            <w:rPr>
              <w:noProof/>
              <w:webHidden/>
            </w:rPr>
            <w:tab/>
          </w:r>
          <w:r w:rsidR="003C2150">
            <w:rPr>
              <w:noProof/>
              <w:webHidden/>
            </w:rPr>
            <w:fldChar w:fldCharType="begin"/>
          </w:r>
          <w:r w:rsidR="003C2150">
            <w:rPr>
              <w:noProof/>
              <w:webHidden/>
            </w:rPr>
            <w:instrText xml:space="preserve"> PAGEREF _Toc122608902 \h </w:instrText>
          </w:r>
          <w:r w:rsidR="003C2150">
            <w:rPr>
              <w:noProof/>
              <w:webHidden/>
            </w:rPr>
          </w:r>
          <w:r w:rsidR="003C2150">
            <w:rPr>
              <w:noProof/>
              <w:webHidden/>
            </w:rPr>
            <w:fldChar w:fldCharType="separate"/>
          </w:r>
          <w:hyperlink w:anchor="_Toc122608902" w:history="1">
            <w:r w:rsidR="003C2150">
              <w:rPr>
                <w:noProof/>
                <w:webHidden/>
              </w:rPr>
              <w:t>7</w:t>
            </w:r>
          </w:hyperlink>
          <w:r w:rsidR="003C2150">
            <w:rPr>
              <w:noProof/>
              <w:webHidden/>
            </w:rPr>
            <w:fldChar w:fldCharType="end"/>
          </w:r>
        </w:p>
        <w:p w14:paraId="0F420F32" w14:textId="4D7273E6"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3" w:history="1">
            <w:r w:rsidR="003C2150" w:rsidRPr="002E2BB6">
              <w:rPr>
                <w:rStyle w:val="Hyperlink"/>
                <w:rFonts w:cs="Arial"/>
                <w:noProof/>
              </w:rPr>
              <w:t xml:space="preserve">1.3 Dòng thiết bị đích </w:t>
            </w:r>
          </w:hyperlink>
          <w:r w:rsidR="003C2150">
            <w:rPr>
              <w:noProof/>
              <w:webHidden/>
            </w:rPr>
            <w:tab/>
          </w:r>
          <w:r w:rsidR="003C2150">
            <w:rPr>
              <w:noProof/>
              <w:webHidden/>
            </w:rPr>
            <w:fldChar w:fldCharType="begin"/>
          </w:r>
          <w:r w:rsidR="003C2150">
            <w:rPr>
              <w:noProof/>
              <w:webHidden/>
            </w:rPr>
            <w:instrText xml:space="preserve"> PAGEREF _Toc122608903 \h </w:instrText>
          </w:r>
          <w:r w:rsidR="003C2150">
            <w:rPr>
              <w:noProof/>
              <w:webHidden/>
            </w:rPr>
          </w:r>
          <w:r w:rsidR="003C2150">
            <w:rPr>
              <w:noProof/>
              <w:webHidden/>
            </w:rPr>
            <w:fldChar w:fldCharType="separate"/>
          </w:r>
          <w:hyperlink w:anchor="_Toc122608903" w:history="1">
            <w:r w:rsidR="003C2150">
              <w:rPr>
                <w:noProof/>
                <w:webHidden/>
              </w:rPr>
              <w:t>8</w:t>
            </w:r>
          </w:hyperlink>
          <w:r w:rsidR="003C2150">
            <w:rPr>
              <w:noProof/>
              <w:webHidden/>
            </w:rPr>
            <w:fldChar w:fldCharType="end"/>
          </w:r>
        </w:p>
        <w:p w14:paraId="744D9DAB" w14:textId="194C415D"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4" w:history="1">
            <w:r w:rsidR="003C2150" w:rsidRPr="002E2BB6">
              <w:rPr>
                <w:rStyle w:val="Hyperlink"/>
                <w:rFonts w:cs="Arial"/>
                <w:noProof/>
              </w:rPr>
              <w:t xml:space="preserve">1.4 Chính sách giấy phép </w:t>
            </w:r>
          </w:hyperlink>
          <w:r w:rsidR="003C2150">
            <w:rPr>
              <w:noProof/>
              <w:webHidden/>
            </w:rPr>
            <w:tab/>
          </w:r>
          <w:r w:rsidR="003C2150">
            <w:rPr>
              <w:noProof/>
              <w:webHidden/>
            </w:rPr>
            <w:fldChar w:fldCharType="begin"/>
          </w:r>
          <w:r w:rsidR="003C2150">
            <w:rPr>
              <w:noProof/>
              <w:webHidden/>
            </w:rPr>
            <w:instrText xml:space="preserve"> PAGEREF _Toc122608904 \h </w:instrText>
          </w:r>
          <w:r w:rsidR="003C2150">
            <w:rPr>
              <w:noProof/>
              <w:webHidden/>
            </w:rPr>
          </w:r>
          <w:r w:rsidR="003C2150">
            <w:rPr>
              <w:noProof/>
              <w:webHidden/>
            </w:rPr>
            <w:fldChar w:fldCharType="separate"/>
          </w:r>
          <w:hyperlink w:anchor="_Toc122608904" w:history="1">
            <w:r w:rsidR="003C2150">
              <w:rPr>
                <w:noProof/>
                <w:webHidden/>
              </w:rPr>
              <w:t>8</w:t>
            </w:r>
          </w:hyperlink>
          <w:r w:rsidR="003C2150">
            <w:rPr>
              <w:noProof/>
              <w:webHidden/>
            </w:rPr>
            <w:fldChar w:fldCharType="end"/>
          </w:r>
        </w:p>
        <w:p w14:paraId="60A6A547" w14:textId="2D75BBE1"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5" w:history="1">
            <w:r w:rsidR="003C2150" w:rsidRPr="002E2BB6">
              <w:rPr>
                <w:rStyle w:val="Hyperlink"/>
                <w:rFonts w:cs="Arial"/>
                <w:noProof/>
              </w:rPr>
              <w:t xml:space="preserve">1.5 Gói cài đặt </w:t>
            </w:r>
          </w:hyperlink>
          <w:r w:rsidR="003C2150">
            <w:rPr>
              <w:noProof/>
              <w:webHidden/>
            </w:rPr>
            <w:tab/>
          </w:r>
          <w:r w:rsidR="003C2150">
            <w:rPr>
              <w:noProof/>
              <w:webHidden/>
            </w:rPr>
            <w:fldChar w:fldCharType="begin"/>
          </w:r>
          <w:r w:rsidR="003C2150">
            <w:rPr>
              <w:noProof/>
              <w:webHidden/>
            </w:rPr>
            <w:instrText xml:space="preserve"> PAGEREF _Toc122608905 \h </w:instrText>
          </w:r>
          <w:r w:rsidR="003C2150">
            <w:rPr>
              <w:noProof/>
              <w:webHidden/>
            </w:rPr>
          </w:r>
          <w:r w:rsidR="003C2150">
            <w:rPr>
              <w:noProof/>
              <w:webHidden/>
            </w:rPr>
            <w:fldChar w:fldCharType="separate"/>
          </w:r>
          <w:hyperlink w:anchor="_Toc122608905" w:history="1">
            <w:r w:rsidR="003C2150">
              <w:rPr>
                <w:noProof/>
                <w:webHidden/>
              </w:rPr>
              <w:t>9</w:t>
            </w:r>
          </w:hyperlink>
          <w:r w:rsidR="003C2150">
            <w:rPr>
              <w:noProof/>
              <w:webHidden/>
            </w:rPr>
            <w:fldChar w:fldCharType="end"/>
          </w:r>
        </w:p>
        <w:p w14:paraId="741F6DE1" w14:textId="68B66918" w:rsidR="003C2150" w:rsidRDefault="004E51A7">
          <w:pPr>
            <w:pStyle w:val="TOC1"/>
            <w:rPr>
              <w:rFonts w:asciiTheme="minorHAnsi" w:eastAsiaTheme="minorEastAsia" w:hAnsiTheme="minorHAnsi" w:cstheme="minorBidi"/>
              <w:kern w:val="0"/>
              <w:sz w:val="22"/>
              <w:szCs w:val="22"/>
              <w:lang w:val="en-GB" w:eastAsia="en-GB"/>
            </w:rPr>
          </w:pPr>
          <w:hyperlink w:anchor="_Toc122608906" w:history="1">
            <w:r w:rsidR="003C2150" w:rsidRPr="002E2BB6">
              <w:rPr>
                <w:rStyle w:val="Hyperlink"/>
              </w:rPr>
              <w:t xml:space="preserve">2 </w:t>
            </w:r>
          </w:hyperlink>
          <w:r w:rsidR="003C2150">
            <w:rPr>
              <w:rFonts w:asciiTheme="minorHAnsi" w:eastAsiaTheme="minorEastAsia" w:hAnsiTheme="minorHAnsi" w:cstheme="minorBidi"/>
              <w:kern w:val="0"/>
              <w:sz w:val="22"/>
              <w:szCs w:val="22"/>
              <w:lang w:val="en-GB" w:eastAsia="en-GB"/>
            </w:rPr>
            <w:tab/>
          </w:r>
          <w:hyperlink w:anchor="_Toc122608906" w:history="1">
            <w:r w:rsidR="003C2150" w:rsidRPr="002E2BB6">
              <w:rPr>
                <w:rStyle w:val="Hyperlink"/>
              </w:rPr>
              <w:t xml:space="preserve">LẮP ĐẶT </w:t>
            </w:r>
          </w:hyperlink>
          <w:r w:rsidR="003C2150">
            <w:rPr>
              <w:webHidden/>
            </w:rPr>
            <w:tab/>
          </w:r>
          <w:r w:rsidR="003C2150">
            <w:rPr>
              <w:webHidden/>
            </w:rPr>
            <w:fldChar w:fldCharType="begin"/>
          </w:r>
          <w:r w:rsidR="003C2150">
            <w:rPr>
              <w:webHidden/>
            </w:rPr>
            <w:instrText xml:space="preserve"> PAGEREF _Toc122608906 \h </w:instrText>
          </w:r>
          <w:r w:rsidR="003C2150">
            <w:rPr>
              <w:webHidden/>
            </w:rPr>
          </w:r>
          <w:r w:rsidR="003C2150">
            <w:rPr>
              <w:webHidden/>
            </w:rPr>
            <w:fldChar w:fldCharType="separate"/>
          </w:r>
          <w:hyperlink w:anchor="_Toc122608906" w:history="1">
            <w:r w:rsidR="003C2150">
              <w:rPr>
                <w:webHidden/>
              </w:rPr>
              <w:t>11</w:t>
            </w:r>
          </w:hyperlink>
          <w:r w:rsidR="003C2150">
            <w:rPr>
              <w:webHidden/>
            </w:rPr>
            <w:fldChar w:fldCharType="end"/>
          </w:r>
        </w:p>
        <w:p w14:paraId="74C74FD0" w14:textId="0C960A57"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7" w:history="1">
            <w:r w:rsidR="003C2150" w:rsidRPr="002E2BB6">
              <w:rPr>
                <w:rStyle w:val="Hyperlink"/>
                <w:rFonts w:cs="Arial"/>
                <w:noProof/>
              </w:rPr>
              <w:t xml:space="preserve">2.1 Cài đặt </w:t>
            </w:r>
          </w:hyperlink>
          <w:r w:rsidR="003C2150">
            <w:rPr>
              <w:noProof/>
              <w:webHidden/>
            </w:rPr>
            <w:tab/>
          </w:r>
          <w:r w:rsidR="003C2150">
            <w:rPr>
              <w:noProof/>
              <w:webHidden/>
            </w:rPr>
            <w:fldChar w:fldCharType="begin"/>
          </w:r>
          <w:r w:rsidR="003C2150">
            <w:rPr>
              <w:noProof/>
              <w:webHidden/>
            </w:rPr>
            <w:instrText xml:space="preserve"> PAGEREF _Toc122608907 \h </w:instrText>
          </w:r>
          <w:r w:rsidR="003C2150">
            <w:rPr>
              <w:noProof/>
              <w:webHidden/>
            </w:rPr>
          </w:r>
          <w:r w:rsidR="003C2150">
            <w:rPr>
              <w:noProof/>
              <w:webHidden/>
            </w:rPr>
            <w:fldChar w:fldCharType="separate"/>
          </w:r>
          <w:hyperlink w:anchor="_Toc122608907" w:history="1">
            <w:r w:rsidR="003C2150">
              <w:rPr>
                <w:noProof/>
                <w:webHidden/>
              </w:rPr>
              <w:t>11</w:t>
            </w:r>
          </w:hyperlink>
          <w:r w:rsidR="003C2150">
            <w:rPr>
              <w:noProof/>
              <w:webHidden/>
            </w:rPr>
            <w:fldChar w:fldCharType="end"/>
          </w:r>
        </w:p>
        <w:p w14:paraId="1D4DE12A" w14:textId="406CB6CD"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08" w:history="1">
            <w:r w:rsidR="003C2150" w:rsidRPr="002E2BB6">
              <w:rPr>
                <w:rStyle w:val="Hyperlink"/>
                <w:rFonts w:cs="Arial"/>
                <w:noProof/>
              </w:rPr>
              <w:t xml:space="preserve">2.2 Gỡ cài đặt </w:t>
            </w:r>
          </w:hyperlink>
          <w:r w:rsidR="003C2150">
            <w:rPr>
              <w:noProof/>
              <w:webHidden/>
            </w:rPr>
            <w:tab/>
          </w:r>
          <w:r w:rsidR="003C2150">
            <w:rPr>
              <w:noProof/>
              <w:webHidden/>
            </w:rPr>
            <w:fldChar w:fldCharType="begin"/>
          </w:r>
          <w:r w:rsidR="003C2150">
            <w:rPr>
              <w:noProof/>
              <w:webHidden/>
            </w:rPr>
            <w:instrText xml:space="preserve"> PAGEREF _Toc122608908 \h </w:instrText>
          </w:r>
          <w:r w:rsidR="003C2150">
            <w:rPr>
              <w:noProof/>
              <w:webHidden/>
            </w:rPr>
          </w:r>
          <w:r w:rsidR="003C2150">
            <w:rPr>
              <w:noProof/>
              <w:webHidden/>
            </w:rPr>
            <w:fldChar w:fldCharType="separate"/>
          </w:r>
          <w:hyperlink w:anchor="_Toc122608908" w:history="1">
            <w:r w:rsidR="003C2150">
              <w:rPr>
                <w:noProof/>
                <w:webHidden/>
              </w:rPr>
              <w:t>13</w:t>
            </w:r>
          </w:hyperlink>
          <w:r w:rsidR="003C2150">
            <w:rPr>
              <w:noProof/>
              <w:webHidden/>
            </w:rPr>
            <w:fldChar w:fldCharType="end"/>
          </w:r>
        </w:p>
        <w:p w14:paraId="4FC3D2D0" w14:textId="20E68037" w:rsidR="003C2150" w:rsidRDefault="004E51A7">
          <w:pPr>
            <w:pStyle w:val="TOC1"/>
            <w:rPr>
              <w:rFonts w:asciiTheme="minorHAnsi" w:eastAsiaTheme="minorEastAsia" w:hAnsiTheme="minorHAnsi" w:cstheme="minorBidi"/>
              <w:kern w:val="0"/>
              <w:sz w:val="22"/>
              <w:szCs w:val="22"/>
              <w:lang w:val="en-GB" w:eastAsia="en-GB"/>
            </w:rPr>
          </w:pPr>
          <w:hyperlink w:anchor="_Toc122608909" w:history="1">
            <w:r w:rsidR="003C2150" w:rsidRPr="002E2BB6">
              <w:rPr>
                <w:rStyle w:val="Hyperlink"/>
              </w:rPr>
              <w:t xml:space="preserve">3 </w:t>
            </w:r>
          </w:hyperlink>
          <w:r w:rsidR="003C2150">
            <w:rPr>
              <w:rFonts w:asciiTheme="minorHAnsi" w:eastAsiaTheme="minorEastAsia" w:hAnsiTheme="minorHAnsi" w:cstheme="minorBidi"/>
              <w:kern w:val="0"/>
              <w:sz w:val="22"/>
              <w:szCs w:val="22"/>
              <w:lang w:val="en-GB" w:eastAsia="en-GB"/>
            </w:rPr>
            <w:tab/>
          </w:r>
          <w:hyperlink w:anchor="_Toc122608909" w:history="1">
            <w:r w:rsidR="003C2150" w:rsidRPr="002E2BB6">
              <w:rPr>
                <w:rStyle w:val="Hyperlink"/>
              </w:rPr>
              <w:t xml:space="preserve">CHỨC NĂNG </w:t>
            </w:r>
          </w:hyperlink>
          <w:r w:rsidR="003C2150">
            <w:rPr>
              <w:webHidden/>
            </w:rPr>
            <w:tab/>
          </w:r>
          <w:r w:rsidR="003C2150">
            <w:rPr>
              <w:webHidden/>
            </w:rPr>
            <w:fldChar w:fldCharType="begin"/>
          </w:r>
          <w:r w:rsidR="003C2150">
            <w:rPr>
              <w:webHidden/>
            </w:rPr>
            <w:instrText xml:space="preserve"> PAGEREF _Toc122608909 \h </w:instrText>
          </w:r>
          <w:r w:rsidR="003C2150">
            <w:rPr>
              <w:webHidden/>
            </w:rPr>
          </w:r>
          <w:r w:rsidR="003C2150">
            <w:rPr>
              <w:webHidden/>
            </w:rPr>
            <w:fldChar w:fldCharType="separate"/>
          </w:r>
          <w:hyperlink w:anchor="_Toc122608909" w:history="1">
            <w:r w:rsidR="003C2150">
              <w:rPr>
                <w:webHidden/>
              </w:rPr>
              <w:t>15</w:t>
            </w:r>
          </w:hyperlink>
          <w:r w:rsidR="003C2150">
            <w:rPr>
              <w:webHidden/>
            </w:rPr>
            <w:fldChar w:fldCharType="end"/>
          </w:r>
        </w:p>
        <w:p w14:paraId="267B4523" w14:textId="01E38990"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10" w:history="1">
            <w:r w:rsidR="003C2150" w:rsidRPr="002E2BB6">
              <w:rPr>
                <w:rStyle w:val="Hyperlink"/>
                <w:rFonts w:cs="Arial"/>
                <w:noProof/>
              </w:rPr>
              <w:t xml:space="preserve">3.1 Tổng quan </w:t>
            </w:r>
          </w:hyperlink>
          <w:r w:rsidR="003C2150">
            <w:rPr>
              <w:noProof/>
              <w:webHidden/>
            </w:rPr>
            <w:tab/>
          </w:r>
          <w:r w:rsidR="003C2150">
            <w:rPr>
              <w:noProof/>
              <w:webHidden/>
            </w:rPr>
            <w:fldChar w:fldCharType="begin"/>
          </w:r>
          <w:r w:rsidR="003C2150">
            <w:rPr>
              <w:noProof/>
              <w:webHidden/>
            </w:rPr>
            <w:instrText xml:space="preserve"> PAGEREF _Toc122608910 \h </w:instrText>
          </w:r>
          <w:r w:rsidR="003C2150">
            <w:rPr>
              <w:noProof/>
              <w:webHidden/>
            </w:rPr>
          </w:r>
          <w:r w:rsidR="003C2150">
            <w:rPr>
              <w:noProof/>
              <w:webHidden/>
            </w:rPr>
            <w:fldChar w:fldCharType="separate"/>
          </w:r>
          <w:hyperlink w:anchor="_Toc122608910" w:history="1">
            <w:r w:rsidR="003C2150">
              <w:rPr>
                <w:noProof/>
                <w:webHidden/>
              </w:rPr>
              <w:t>15</w:t>
            </w:r>
          </w:hyperlink>
          <w:r w:rsidR="003C2150">
            <w:rPr>
              <w:noProof/>
              <w:webHidden/>
            </w:rPr>
            <w:fldChar w:fldCharType="end"/>
          </w:r>
        </w:p>
        <w:p w14:paraId="621825CE" w14:textId="75A105C9"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11" w:history="1">
            <w:r w:rsidR="003C2150" w:rsidRPr="002E2BB6">
              <w:rPr>
                <w:rStyle w:val="Hyperlink"/>
                <w:rFonts w:cs="Arial"/>
                <w:noProof/>
              </w:rPr>
              <w:t xml:space="preserve">3.2 Khối S-Function của thiết bị ngoại vi </w:t>
            </w:r>
          </w:hyperlink>
          <w:r w:rsidR="003C2150">
            <w:rPr>
              <w:noProof/>
              <w:webHidden/>
            </w:rPr>
            <w:tab/>
          </w:r>
          <w:r w:rsidR="003C2150">
            <w:rPr>
              <w:noProof/>
              <w:webHidden/>
            </w:rPr>
            <w:fldChar w:fldCharType="begin"/>
          </w:r>
          <w:r w:rsidR="003C2150">
            <w:rPr>
              <w:noProof/>
              <w:webHidden/>
            </w:rPr>
            <w:instrText xml:space="preserve"> PAGEREF _Toc122608911 \h </w:instrText>
          </w:r>
          <w:r w:rsidR="003C2150">
            <w:rPr>
              <w:noProof/>
              <w:webHidden/>
            </w:rPr>
          </w:r>
          <w:r w:rsidR="003C2150">
            <w:rPr>
              <w:noProof/>
              <w:webHidden/>
            </w:rPr>
            <w:fldChar w:fldCharType="separate"/>
          </w:r>
          <w:hyperlink w:anchor="_Toc122608911" w:history="1">
            <w:r w:rsidR="003C2150">
              <w:rPr>
                <w:noProof/>
                <w:webHidden/>
              </w:rPr>
              <w:t>16</w:t>
            </w:r>
          </w:hyperlink>
          <w:r w:rsidR="003C2150">
            <w:rPr>
              <w:noProof/>
              <w:webHidden/>
            </w:rPr>
            <w:fldChar w:fldCharType="end"/>
          </w:r>
        </w:p>
        <w:p w14:paraId="536F44B9" w14:textId="53B8B3FF"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2" w:history="1">
            <w:r w:rsidR="003C2150" w:rsidRPr="002E2BB6">
              <w:rPr>
                <w:rStyle w:val="Hyperlink"/>
                <w:rFonts w:cs="Arial"/>
                <w:noProof/>
              </w:rPr>
              <w:t xml:space="preserve">3.2.1 Thiết bị ngoại vi ADC </w:t>
            </w:r>
          </w:hyperlink>
          <w:r w:rsidR="003C2150">
            <w:rPr>
              <w:noProof/>
              <w:webHidden/>
            </w:rPr>
            <w:tab/>
          </w:r>
          <w:r w:rsidR="003C2150">
            <w:rPr>
              <w:noProof/>
              <w:webHidden/>
            </w:rPr>
            <w:fldChar w:fldCharType="begin"/>
          </w:r>
          <w:r w:rsidR="003C2150">
            <w:rPr>
              <w:noProof/>
              <w:webHidden/>
            </w:rPr>
            <w:instrText xml:space="preserve"> PAGEREF _Toc122608912 \h </w:instrText>
          </w:r>
          <w:r w:rsidR="003C2150">
            <w:rPr>
              <w:noProof/>
              <w:webHidden/>
            </w:rPr>
          </w:r>
          <w:r w:rsidR="003C2150">
            <w:rPr>
              <w:noProof/>
              <w:webHidden/>
            </w:rPr>
            <w:fldChar w:fldCharType="separate"/>
          </w:r>
          <w:hyperlink w:anchor="_Toc122608912" w:history="1">
            <w:r w:rsidR="003C2150">
              <w:rPr>
                <w:noProof/>
                <w:webHidden/>
              </w:rPr>
              <w:t>19</w:t>
            </w:r>
          </w:hyperlink>
          <w:r w:rsidR="003C2150">
            <w:rPr>
              <w:noProof/>
              <w:webHidden/>
            </w:rPr>
            <w:fldChar w:fldCharType="end"/>
          </w:r>
        </w:p>
        <w:p w14:paraId="6EAC54D5" w14:textId="64EE0D22"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3" w:history="1">
            <w:r w:rsidR="003C2150" w:rsidRPr="002E2BB6">
              <w:rPr>
                <w:rStyle w:val="Hyperlink"/>
                <w:rFonts w:cs="Arial"/>
                <w:noProof/>
              </w:rPr>
              <w:t xml:space="preserve">3.2.2 Cổng ngoại vi </w:t>
            </w:r>
          </w:hyperlink>
          <w:r w:rsidR="003C2150">
            <w:rPr>
              <w:noProof/>
              <w:webHidden/>
            </w:rPr>
            <w:tab/>
          </w:r>
          <w:r w:rsidR="003C2150">
            <w:rPr>
              <w:noProof/>
              <w:webHidden/>
            </w:rPr>
            <w:fldChar w:fldCharType="begin"/>
          </w:r>
          <w:r w:rsidR="003C2150">
            <w:rPr>
              <w:noProof/>
              <w:webHidden/>
            </w:rPr>
            <w:instrText xml:space="preserve"> PAGEREF _Toc122608913 \h </w:instrText>
          </w:r>
          <w:r w:rsidR="003C2150">
            <w:rPr>
              <w:noProof/>
              <w:webHidden/>
            </w:rPr>
          </w:r>
          <w:r w:rsidR="003C2150">
            <w:rPr>
              <w:noProof/>
              <w:webHidden/>
            </w:rPr>
            <w:fldChar w:fldCharType="separate"/>
          </w:r>
          <w:hyperlink w:anchor="_Toc122608913" w:history="1">
            <w:r w:rsidR="003C2150">
              <w:rPr>
                <w:noProof/>
                <w:webHidden/>
              </w:rPr>
              <w:t>21</w:t>
            </w:r>
          </w:hyperlink>
          <w:r w:rsidR="003C2150">
            <w:rPr>
              <w:noProof/>
              <w:webHidden/>
            </w:rPr>
            <w:fldChar w:fldCharType="end"/>
          </w:r>
        </w:p>
        <w:p w14:paraId="643F513C" w14:textId="6FBD0701"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4" w:history="1">
            <w:r w:rsidR="003C2150" w:rsidRPr="002E2BB6">
              <w:rPr>
                <w:rStyle w:val="Hyperlink"/>
                <w:rFonts w:cs="Arial"/>
                <w:noProof/>
              </w:rPr>
              <w:t xml:space="preserve">3.2.3 Thiết bị ngoại vi RS-CANFD </w:t>
            </w:r>
          </w:hyperlink>
          <w:r w:rsidR="003C2150">
            <w:rPr>
              <w:noProof/>
              <w:webHidden/>
            </w:rPr>
            <w:tab/>
          </w:r>
          <w:r w:rsidR="003C2150">
            <w:rPr>
              <w:noProof/>
              <w:webHidden/>
            </w:rPr>
            <w:fldChar w:fldCharType="begin"/>
          </w:r>
          <w:r w:rsidR="003C2150">
            <w:rPr>
              <w:noProof/>
              <w:webHidden/>
            </w:rPr>
            <w:instrText xml:space="preserve"> PAGEREF _Toc122608914 \h </w:instrText>
          </w:r>
          <w:r w:rsidR="003C2150">
            <w:rPr>
              <w:noProof/>
              <w:webHidden/>
            </w:rPr>
          </w:r>
          <w:r w:rsidR="003C2150">
            <w:rPr>
              <w:noProof/>
              <w:webHidden/>
            </w:rPr>
            <w:fldChar w:fldCharType="separate"/>
          </w:r>
          <w:hyperlink w:anchor="_Toc122608914" w:history="1">
            <w:r w:rsidR="003C2150">
              <w:rPr>
                <w:noProof/>
                <w:webHidden/>
              </w:rPr>
              <w:t>23</w:t>
            </w:r>
          </w:hyperlink>
          <w:r w:rsidR="003C2150">
            <w:rPr>
              <w:noProof/>
              <w:webHidden/>
            </w:rPr>
            <w:fldChar w:fldCharType="end"/>
          </w:r>
        </w:p>
        <w:p w14:paraId="6C1C4D53" w14:textId="6E06E3D2"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5" w:history="1">
            <w:r w:rsidR="003C2150" w:rsidRPr="002E2BB6">
              <w:rPr>
                <w:rStyle w:val="Hyperlink"/>
                <w:rFonts w:cs="Arial"/>
                <w:noProof/>
                <w:highlight w:val="yellow"/>
              </w:rPr>
              <w:t xml:space="preserve">3 </w:t>
            </w:r>
          </w:hyperlink>
          <w:hyperlink w:anchor="_Toc122608915" w:history="1">
            <w:r w:rsidR="003C2150" w:rsidRPr="002E2BB6">
              <w:rPr>
                <w:rStyle w:val="Hyperlink"/>
                <w:rFonts w:cs="Arial"/>
                <w:noProof/>
                <w:highlight w:val="yellow"/>
                <w:lang w:val="vi-VN"/>
              </w:rPr>
              <w:t xml:space="preserve">.2.4. </w:t>
            </w:r>
          </w:hyperlink>
          <w:hyperlink w:anchor="_Toc122608915" w:history="1">
            <w:r w:rsidR="003C2150" w:rsidRPr="002E2BB6">
              <w:rPr>
                <w:rStyle w:val="Hyperlink"/>
                <w:rFonts w:cs="Arial"/>
                <w:noProof/>
                <w:highlight w:val="yellow"/>
              </w:rPr>
              <w:t xml:space="preserve">RLIN3n thiết bị ngoại vi </w:t>
            </w:r>
          </w:hyperlink>
          <w:r w:rsidR="003C2150">
            <w:rPr>
              <w:noProof/>
              <w:webHidden/>
            </w:rPr>
            <w:tab/>
          </w:r>
          <w:r w:rsidR="003C2150">
            <w:rPr>
              <w:noProof/>
              <w:webHidden/>
            </w:rPr>
            <w:fldChar w:fldCharType="begin"/>
          </w:r>
          <w:r w:rsidR="003C2150">
            <w:rPr>
              <w:noProof/>
              <w:webHidden/>
            </w:rPr>
            <w:instrText xml:space="preserve"> PAGEREF _Toc122608915 \h </w:instrText>
          </w:r>
          <w:r w:rsidR="003C2150">
            <w:rPr>
              <w:noProof/>
              <w:webHidden/>
            </w:rPr>
          </w:r>
          <w:r w:rsidR="003C2150">
            <w:rPr>
              <w:noProof/>
              <w:webHidden/>
            </w:rPr>
            <w:fldChar w:fldCharType="separate"/>
          </w:r>
          <w:hyperlink w:anchor="_Toc122608915" w:history="1">
            <w:r w:rsidR="003C2150">
              <w:rPr>
                <w:noProof/>
                <w:webHidden/>
              </w:rPr>
              <w:t>25</w:t>
            </w:r>
          </w:hyperlink>
          <w:r w:rsidR="003C2150">
            <w:rPr>
              <w:noProof/>
              <w:webHidden/>
            </w:rPr>
            <w:fldChar w:fldCharType="end"/>
          </w:r>
        </w:p>
        <w:p w14:paraId="14CF63E3" w14:textId="7655C4D6"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6" w:history="1">
            <w:r w:rsidR="003C2150" w:rsidRPr="002E2BB6">
              <w:rPr>
                <w:rStyle w:val="Hyperlink"/>
                <w:noProof/>
                <w:highlight w:val="yellow"/>
              </w:rPr>
              <w:t xml:space="preserve">3.2.5 TAUD ngoại vi </w:t>
            </w:r>
          </w:hyperlink>
          <w:r w:rsidR="003C2150">
            <w:rPr>
              <w:noProof/>
              <w:webHidden/>
            </w:rPr>
            <w:tab/>
          </w:r>
          <w:r w:rsidR="003C2150">
            <w:rPr>
              <w:noProof/>
              <w:webHidden/>
            </w:rPr>
            <w:fldChar w:fldCharType="begin"/>
          </w:r>
          <w:r w:rsidR="003C2150">
            <w:rPr>
              <w:noProof/>
              <w:webHidden/>
            </w:rPr>
            <w:instrText xml:space="preserve"> PAGEREF _Toc122608916 \h </w:instrText>
          </w:r>
          <w:r w:rsidR="003C2150">
            <w:rPr>
              <w:noProof/>
              <w:webHidden/>
            </w:rPr>
          </w:r>
          <w:r w:rsidR="003C2150">
            <w:rPr>
              <w:noProof/>
              <w:webHidden/>
            </w:rPr>
            <w:fldChar w:fldCharType="separate"/>
          </w:r>
          <w:hyperlink w:anchor="_Toc122608916" w:history="1">
            <w:r w:rsidR="003C2150">
              <w:rPr>
                <w:noProof/>
                <w:webHidden/>
              </w:rPr>
              <w:t>26</w:t>
            </w:r>
          </w:hyperlink>
          <w:r w:rsidR="003C2150">
            <w:rPr>
              <w:noProof/>
              <w:webHidden/>
            </w:rPr>
            <w:fldChar w:fldCharType="end"/>
          </w:r>
        </w:p>
        <w:p w14:paraId="7337C351" w14:textId="0EC56FBA"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17" w:history="1">
            <w:r w:rsidR="003C2150" w:rsidRPr="002E2BB6">
              <w:rPr>
                <w:rStyle w:val="Hyperlink"/>
                <w:rFonts w:cs="Arial"/>
                <w:noProof/>
              </w:rPr>
              <w:t xml:space="preserve">3.3 Thực thi Bộ xử lý Giả lập trong Mô phỏng Vòng lặp </w:t>
            </w:r>
          </w:hyperlink>
          <w:r w:rsidR="003C2150">
            <w:rPr>
              <w:noProof/>
              <w:webHidden/>
            </w:rPr>
            <w:tab/>
          </w:r>
          <w:r w:rsidR="003C2150">
            <w:rPr>
              <w:noProof/>
              <w:webHidden/>
            </w:rPr>
            <w:fldChar w:fldCharType="begin"/>
          </w:r>
          <w:r w:rsidR="003C2150">
            <w:rPr>
              <w:noProof/>
              <w:webHidden/>
            </w:rPr>
            <w:instrText xml:space="preserve"> PAGEREF _Toc122608917 \h </w:instrText>
          </w:r>
          <w:r w:rsidR="003C2150">
            <w:rPr>
              <w:noProof/>
              <w:webHidden/>
            </w:rPr>
          </w:r>
          <w:r w:rsidR="003C2150">
            <w:rPr>
              <w:noProof/>
              <w:webHidden/>
            </w:rPr>
            <w:fldChar w:fldCharType="separate"/>
          </w:r>
          <w:hyperlink w:anchor="_Toc122608917" w:history="1">
            <w:r w:rsidR="003C2150">
              <w:rPr>
                <w:noProof/>
                <w:webHidden/>
              </w:rPr>
              <w:t>29</w:t>
            </w:r>
          </w:hyperlink>
          <w:r w:rsidR="003C2150">
            <w:rPr>
              <w:noProof/>
              <w:webHidden/>
            </w:rPr>
            <w:fldChar w:fldCharType="end"/>
          </w:r>
        </w:p>
        <w:p w14:paraId="3D4D020C" w14:textId="568ED6D2"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8" w:history="1">
            <w:r w:rsidR="003C2150" w:rsidRPr="002E2BB6">
              <w:rPr>
                <w:rStyle w:val="Hyperlink"/>
                <w:rFonts w:cs="Arial"/>
                <w:noProof/>
              </w:rPr>
              <w:t xml:space="preserve">3.3.1 Mô hình mẫu nhúng </w:t>
            </w:r>
          </w:hyperlink>
          <w:r w:rsidR="003C2150">
            <w:rPr>
              <w:noProof/>
              <w:webHidden/>
            </w:rPr>
            <w:tab/>
          </w:r>
          <w:r w:rsidR="003C2150">
            <w:rPr>
              <w:noProof/>
              <w:webHidden/>
            </w:rPr>
            <w:fldChar w:fldCharType="begin"/>
          </w:r>
          <w:r w:rsidR="003C2150">
            <w:rPr>
              <w:noProof/>
              <w:webHidden/>
            </w:rPr>
            <w:instrText xml:space="preserve"> PAGEREF _Toc122608918 \h </w:instrText>
          </w:r>
          <w:r w:rsidR="003C2150">
            <w:rPr>
              <w:noProof/>
              <w:webHidden/>
            </w:rPr>
          </w:r>
          <w:r w:rsidR="003C2150">
            <w:rPr>
              <w:noProof/>
              <w:webHidden/>
            </w:rPr>
            <w:fldChar w:fldCharType="separate"/>
          </w:r>
          <w:hyperlink w:anchor="_Toc122608918" w:history="1">
            <w:r w:rsidR="003C2150">
              <w:rPr>
                <w:noProof/>
                <w:webHidden/>
              </w:rPr>
              <w:t>29</w:t>
            </w:r>
          </w:hyperlink>
          <w:r w:rsidR="003C2150">
            <w:rPr>
              <w:noProof/>
              <w:webHidden/>
            </w:rPr>
            <w:fldChar w:fldCharType="end"/>
          </w:r>
        </w:p>
        <w:p w14:paraId="4E545782" w14:textId="15439C00"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19" w:history="1">
            <w:r w:rsidR="003C2150" w:rsidRPr="002E2BB6">
              <w:rPr>
                <w:rStyle w:val="Hyperlink"/>
                <w:rFonts w:cs="Arial"/>
                <w:noProof/>
              </w:rPr>
              <w:t xml:space="preserve">3.3.2 Cài đặt thông số cấu hình </w:t>
            </w:r>
          </w:hyperlink>
          <w:r w:rsidR="003C2150">
            <w:rPr>
              <w:noProof/>
              <w:webHidden/>
            </w:rPr>
            <w:tab/>
          </w:r>
          <w:r w:rsidR="003C2150">
            <w:rPr>
              <w:noProof/>
              <w:webHidden/>
            </w:rPr>
            <w:fldChar w:fldCharType="begin"/>
          </w:r>
          <w:r w:rsidR="003C2150">
            <w:rPr>
              <w:noProof/>
              <w:webHidden/>
            </w:rPr>
            <w:instrText xml:space="preserve"> PAGEREF _Toc122608919 \h </w:instrText>
          </w:r>
          <w:r w:rsidR="003C2150">
            <w:rPr>
              <w:noProof/>
              <w:webHidden/>
            </w:rPr>
          </w:r>
          <w:r w:rsidR="003C2150">
            <w:rPr>
              <w:noProof/>
              <w:webHidden/>
            </w:rPr>
            <w:fldChar w:fldCharType="separate"/>
          </w:r>
          <w:hyperlink w:anchor="_Toc122608919" w:history="1">
            <w:r w:rsidR="003C2150">
              <w:rPr>
                <w:noProof/>
                <w:webHidden/>
              </w:rPr>
              <w:t>31</w:t>
            </w:r>
          </w:hyperlink>
          <w:r w:rsidR="003C2150">
            <w:rPr>
              <w:noProof/>
              <w:webHidden/>
            </w:rPr>
            <w:fldChar w:fldCharType="end"/>
          </w:r>
        </w:p>
        <w:p w14:paraId="14ADE534" w14:textId="5CF46C3B"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0" w:history="1">
            <w:r w:rsidR="003C2150" w:rsidRPr="002E2BB6">
              <w:rPr>
                <w:rStyle w:val="Hyperlink"/>
                <w:rFonts w:cs="Arial"/>
                <w:noProof/>
              </w:rPr>
              <w:t xml:space="preserve">3.3.3 Tạo môi trường SPILS </w:t>
            </w:r>
          </w:hyperlink>
          <w:r w:rsidR="003C2150">
            <w:rPr>
              <w:noProof/>
              <w:webHidden/>
            </w:rPr>
            <w:tab/>
          </w:r>
          <w:r w:rsidR="003C2150">
            <w:rPr>
              <w:noProof/>
              <w:webHidden/>
            </w:rPr>
            <w:fldChar w:fldCharType="begin"/>
          </w:r>
          <w:r w:rsidR="003C2150">
            <w:rPr>
              <w:noProof/>
              <w:webHidden/>
            </w:rPr>
            <w:instrText xml:space="preserve"> PAGEREF _Toc122608920 \h </w:instrText>
          </w:r>
          <w:r w:rsidR="003C2150">
            <w:rPr>
              <w:noProof/>
              <w:webHidden/>
            </w:rPr>
          </w:r>
          <w:r w:rsidR="003C2150">
            <w:rPr>
              <w:noProof/>
              <w:webHidden/>
            </w:rPr>
            <w:fldChar w:fldCharType="separate"/>
          </w:r>
          <w:hyperlink w:anchor="_Toc122608920" w:history="1">
            <w:r w:rsidR="003C2150">
              <w:rPr>
                <w:noProof/>
                <w:webHidden/>
              </w:rPr>
              <w:t>37</w:t>
            </w:r>
          </w:hyperlink>
          <w:r w:rsidR="003C2150">
            <w:rPr>
              <w:noProof/>
              <w:webHidden/>
            </w:rPr>
            <w:fldChar w:fldCharType="end"/>
          </w:r>
        </w:p>
        <w:p w14:paraId="6E3EC099" w14:textId="6D3BC9E2"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1" w:history="1">
            <w:r w:rsidR="003C2150" w:rsidRPr="002E2BB6">
              <w:rPr>
                <w:rStyle w:val="Hyperlink"/>
                <w:rFonts w:cs="Arial"/>
                <w:noProof/>
              </w:rPr>
              <w:t xml:space="preserve">3.3.4 Biên dịch mã nguồn đã tạo </w:t>
            </w:r>
          </w:hyperlink>
          <w:r w:rsidR="003C2150">
            <w:rPr>
              <w:noProof/>
              <w:webHidden/>
            </w:rPr>
            <w:tab/>
          </w:r>
          <w:r w:rsidR="003C2150">
            <w:rPr>
              <w:noProof/>
              <w:webHidden/>
            </w:rPr>
            <w:fldChar w:fldCharType="begin"/>
          </w:r>
          <w:r w:rsidR="003C2150">
            <w:rPr>
              <w:noProof/>
              <w:webHidden/>
            </w:rPr>
            <w:instrText xml:space="preserve"> PAGEREF _Toc122608921 \h </w:instrText>
          </w:r>
          <w:r w:rsidR="003C2150">
            <w:rPr>
              <w:noProof/>
              <w:webHidden/>
            </w:rPr>
          </w:r>
          <w:r w:rsidR="003C2150">
            <w:rPr>
              <w:noProof/>
              <w:webHidden/>
            </w:rPr>
            <w:fldChar w:fldCharType="separate"/>
          </w:r>
          <w:hyperlink w:anchor="_Toc122608921" w:history="1">
            <w:r w:rsidR="003C2150">
              <w:rPr>
                <w:noProof/>
                <w:webHidden/>
              </w:rPr>
              <w:t>42</w:t>
            </w:r>
          </w:hyperlink>
          <w:r w:rsidR="003C2150">
            <w:rPr>
              <w:noProof/>
              <w:webHidden/>
            </w:rPr>
            <w:fldChar w:fldCharType="end"/>
          </w:r>
        </w:p>
        <w:p w14:paraId="786F9D12" w14:textId="278AB37F"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2" w:history="1">
            <w:r w:rsidR="003C2150" w:rsidRPr="002E2BB6">
              <w:rPr>
                <w:rStyle w:val="Hyperlink"/>
                <w:rFonts w:cs="Arial"/>
                <w:noProof/>
              </w:rPr>
              <w:t xml:space="preserve">3.3.5 Thực thi SPILS </w:t>
            </w:r>
          </w:hyperlink>
          <w:r w:rsidR="003C2150">
            <w:rPr>
              <w:noProof/>
              <w:webHidden/>
            </w:rPr>
            <w:tab/>
          </w:r>
          <w:r w:rsidR="003C2150">
            <w:rPr>
              <w:noProof/>
              <w:webHidden/>
            </w:rPr>
            <w:fldChar w:fldCharType="begin"/>
          </w:r>
          <w:r w:rsidR="003C2150">
            <w:rPr>
              <w:noProof/>
              <w:webHidden/>
            </w:rPr>
            <w:instrText xml:space="preserve"> PAGEREF _Toc122608922 \h </w:instrText>
          </w:r>
          <w:r w:rsidR="003C2150">
            <w:rPr>
              <w:noProof/>
              <w:webHidden/>
            </w:rPr>
          </w:r>
          <w:r w:rsidR="003C2150">
            <w:rPr>
              <w:noProof/>
              <w:webHidden/>
            </w:rPr>
            <w:fldChar w:fldCharType="separate"/>
          </w:r>
          <w:hyperlink w:anchor="_Toc122608922" w:history="1">
            <w:r w:rsidR="003C2150">
              <w:rPr>
                <w:noProof/>
                <w:webHidden/>
              </w:rPr>
              <w:t>43</w:t>
            </w:r>
          </w:hyperlink>
          <w:r w:rsidR="003C2150">
            <w:rPr>
              <w:noProof/>
              <w:webHidden/>
            </w:rPr>
            <w:fldChar w:fldCharType="end"/>
          </w:r>
        </w:p>
        <w:p w14:paraId="6CE9C687" w14:textId="21051F4D"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23" w:history="1">
            <w:r w:rsidR="003C2150" w:rsidRPr="002E2BB6">
              <w:rPr>
                <w:rStyle w:val="Hyperlink"/>
                <w:rFonts w:cs="Arial"/>
                <w:noProof/>
              </w:rPr>
              <w:t xml:space="preserve">3.4 Đo thời gian </w:t>
            </w:r>
          </w:hyperlink>
          <w:r w:rsidR="003C2150">
            <w:rPr>
              <w:noProof/>
              <w:webHidden/>
            </w:rPr>
            <w:tab/>
          </w:r>
          <w:r w:rsidR="003C2150">
            <w:rPr>
              <w:noProof/>
              <w:webHidden/>
            </w:rPr>
            <w:fldChar w:fldCharType="begin"/>
          </w:r>
          <w:r w:rsidR="003C2150">
            <w:rPr>
              <w:noProof/>
              <w:webHidden/>
            </w:rPr>
            <w:instrText xml:space="preserve"> PAGEREF _Toc122608923 \h </w:instrText>
          </w:r>
          <w:r w:rsidR="003C2150">
            <w:rPr>
              <w:noProof/>
              <w:webHidden/>
            </w:rPr>
          </w:r>
          <w:r w:rsidR="003C2150">
            <w:rPr>
              <w:noProof/>
              <w:webHidden/>
            </w:rPr>
            <w:fldChar w:fldCharType="separate"/>
          </w:r>
          <w:hyperlink w:anchor="_Toc122608923" w:history="1">
            <w:r w:rsidR="003C2150">
              <w:rPr>
                <w:noProof/>
                <w:webHidden/>
              </w:rPr>
              <w:t>45</w:t>
            </w:r>
          </w:hyperlink>
          <w:r w:rsidR="003C2150">
            <w:rPr>
              <w:noProof/>
              <w:webHidden/>
            </w:rPr>
            <w:fldChar w:fldCharType="end"/>
          </w:r>
        </w:p>
        <w:p w14:paraId="5F722725" w14:textId="18BA40FA"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4" w:history="1">
            <w:r w:rsidR="003C2150" w:rsidRPr="002E2BB6">
              <w:rPr>
                <w:rStyle w:val="Hyperlink"/>
                <w:rFonts w:cs="Arial"/>
                <w:noProof/>
              </w:rPr>
              <w:t xml:space="preserve">3.4.1. Cấu trúc của Mô hình Simulink để đo lường </w:t>
            </w:r>
          </w:hyperlink>
          <w:r w:rsidR="003C2150">
            <w:rPr>
              <w:noProof/>
              <w:webHidden/>
            </w:rPr>
            <w:tab/>
          </w:r>
          <w:r w:rsidR="003C2150">
            <w:rPr>
              <w:noProof/>
              <w:webHidden/>
            </w:rPr>
            <w:fldChar w:fldCharType="begin"/>
          </w:r>
          <w:r w:rsidR="003C2150">
            <w:rPr>
              <w:noProof/>
              <w:webHidden/>
            </w:rPr>
            <w:instrText xml:space="preserve"> PAGEREF _Toc122608924 \h </w:instrText>
          </w:r>
          <w:r w:rsidR="003C2150">
            <w:rPr>
              <w:noProof/>
              <w:webHidden/>
            </w:rPr>
          </w:r>
          <w:r w:rsidR="003C2150">
            <w:rPr>
              <w:noProof/>
              <w:webHidden/>
            </w:rPr>
            <w:fldChar w:fldCharType="separate"/>
          </w:r>
          <w:hyperlink w:anchor="_Toc122608924" w:history="1">
            <w:r w:rsidR="003C2150">
              <w:rPr>
                <w:noProof/>
                <w:webHidden/>
              </w:rPr>
              <w:t>45</w:t>
            </w:r>
          </w:hyperlink>
          <w:r w:rsidR="003C2150">
            <w:rPr>
              <w:noProof/>
              <w:webHidden/>
            </w:rPr>
            <w:fldChar w:fldCharType="end"/>
          </w:r>
        </w:p>
        <w:p w14:paraId="3954AB41" w14:textId="68A47B84"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5" w:history="1">
            <w:r w:rsidR="003C2150" w:rsidRPr="002E2BB6">
              <w:rPr>
                <w:rStyle w:val="Hyperlink"/>
                <w:rFonts w:cs="Arial"/>
                <w:noProof/>
              </w:rPr>
              <w:t xml:space="preserve">3.4.2. Tệp đầu vào cho phép đo </w:t>
            </w:r>
          </w:hyperlink>
          <w:r w:rsidR="003C2150">
            <w:rPr>
              <w:noProof/>
              <w:webHidden/>
            </w:rPr>
            <w:tab/>
          </w:r>
          <w:r w:rsidR="003C2150">
            <w:rPr>
              <w:noProof/>
              <w:webHidden/>
            </w:rPr>
            <w:fldChar w:fldCharType="begin"/>
          </w:r>
          <w:r w:rsidR="003C2150">
            <w:rPr>
              <w:noProof/>
              <w:webHidden/>
            </w:rPr>
            <w:instrText xml:space="preserve"> PAGEREF _Toc122608925 \h </w:instrText>
          </w:r>
          <w:r w:rsidR="003C2150">
            <w:rPr>
              <w:noProof/>
              <w:webHidden/>
            </w:rPr>
          </w:r>
          <w:r w:rsidR="003C2150">
            <w:rPr>
              <w:noProof/>
              <w:webHidden/>
            </w:rPr>
            <w:fldChar w:fldCharType="separate"/>
          </w:r>
          <w:hyperlink w:anchor="_Toc122608925" w:history="1">
            <w:r w:rsidR="003C2150">
              <w:rPr>
                <w:noProof/>
                <w:webHidden/>
              </w:rPr>
              <w:t>46</w:t>
            </w:r>
          </w:hyperlink>
          <w:r w:rsidR="003C2150">
            <w:rPr>
              <w:noProof/>
              <w:webHidden/>
            </w:rPr>
            <w:fldChar w:fldCharType="end"/>
          </w:r>
        </w:p>
        <w:p w14:paraId="003ABD46" w14:textId="4ADFA1E5"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6" w:history="1">
            <w:r w:rsidR="003C2150" w:rsidRPr="002E2BB6">
              <w:rPr>
                <w:rStyle w:val="Hyperlink"/>
                <w:rFonts w:cs="Arial"/>
                <w:noProof/>
              </w:rPr>
              <w:t xml:space="preserve">3.4.3. Cách thay đổi Hệ thống con bình thường thành Hệ thống con nguyên tử </w:t>
            </w:r>
          </w:hyperlink>
          <w:r w:rsidR="003C2150">
            <w:rPr>
              <w:noProof/>
              <w:webHidden/>
            </w:rPr>
            <w:tab/>
          </w:r>
          <w:r w:rsidR="003C2150">
            <w:rPr>
              <w:noProof/>
              <w:webHidden/>
            </w:rPr>
            <w:fldChar w:fldCharType="begin"/>
          </w:r>
          <w:r w:rsidR="003C2150">
            <w:rPr>
              <w:noProof/>
              <w:webHidden/>
            </w:rPr>
            <w:instrText xml:space="preserve"> PAGEREF _Toc122608926 \h </w:instrText>
          </w:r>
          <w:r w:rsidR="003C2150">
            <w:rPr>
              <w:noProof/>
              <w:webHidden/>
            </w:rPr>
          </w:r>
          <w:r w:rsidR="003C2150">
            <w:rPr>
              <w:noProof/>
              <w:webHidden/>
            </w:rPr>
            <w:fldChar w:fldCharType="separate"/>
          </w:r>
          <w:hyperlink w:anchor="_Toc122608926" w:history="1">
            <w:r w:rsidR="003C2150">
              <w:rPr>
                <w:noProof/>
                <w:webHidden/>
              </w:rPr>
              <w:t>46</w:t>
            </w:r>
          </w:hyperlink>
          <w:r w:rsidR="003C2150">
            <w:rPr>
              <w:noProof/>
              <w:webHidden/>
            </w:rPr>
            <w:fldChar w:fldCharType="end"/>
          </w:r>
        </w:p>
        <w:p w14:paraId="687BE60B" w14:textId="7D159C2E"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27" w:history="1">
            <w:r w:rsidR="003C2150" w:rsidRPr="002E2BB6">
              <w:rPr>
                <w:rStyle w:val="Hyperlink"/>
                <w:rFonts w:cs="Arial"/>
                <w:noProof/>
              </w:rPr>
              <w:t xml:space="preserve">3.4.4 Trình xem biểu đồ </w:t>
            </w:r>
          </w:hyperlink>
          <w:r w:rsidR="003C2150">
            <w:rPr>
              <w:noProof/>
              <w:webHidden/>
            </w:rPr>
            <w:tab/>
          </w:r>
          <w:r w:rsidR="003C2150">
            <w:rPr>
              <w:noProof/>
              <w:webHidden/>
            </w:rPr>
            <w:fldChar w:fldCharType="begin"/>
          </w:r>
          <w:r w:rsidR="003C2150">
            <w:rPr>
              <w:noProof/>
              <w:webHidden/>
            </w:rPr>
            <w:instrText xml:space="preserve"> PAGEREF _Toc122608927 \h </w:instrText>
          </w:r>
          <w:r w:rsidR="003C2150">
            <w:rPr>
              <w:noProof/>
              <w:webHidden/>
            </w:rPr>
          </w:r>
          <w:r w:rsidR="003C2150">
            <w:rPr>
              <w:noProof/>
              <w:webHidden/>
            </w:rPr>
            <w:fldChar w:fldCharType="separate"/>
          </w:r>
          <w:hyperlink w:anchor="_Toc122608927" w:history="1">
            <w:r w:rsidR="003C2150">
              <w:rPr>
                <w:noProof/>
                <w:webHidden/>
              </w:rPr>
              <w:t>47</w:t>
            </w:r>
          </w:hyperlink>
          <w:r w:rsidR="003C2150">
            <w:rPr>
              <w:noProof/>
              <w:webHidden/>
            </w:rPr>
            <w:fldChar w:fldCharType="end"/>
          </w:r>
        </w:p>
        <w:p w14:paraId="74351600" w14:textId="740CA612" w:rsidR="003C2150" w:rsidRDefault="004E51A7">
          <w:pPr>
            <w:pStyle w:val="TOC1"/>
            <w:rPr>
              <w:rFonts w:asciiTheme="minorHAnsi" w:eastAsiaTheme="minorEastAsia" w:hAnsiTheme="minorHAnsi" w:cstheme="minorBidi"/>
              <w:kern w:val="0"/>
              <w:sz w:val="22"/>
              <w:szCs w:val="22"/>
              <w:lang w:val="en-GB" w:eastAsia="en-GB"/>
            </w:rPr>
          </w:pPr>
          <w:hyperlink w:anchor="_Toc122608928" w:history="1">
            <w:r w:rsidR="003C2150" w:rsidRPr="002E2BB6">
              <w:rPr>
                <w:rStyle w:val="Hyperlink"/>
                <w:highlight w:val="yellow"/>
              </w:rPr>
              <w:t xml:space="preserve">4 </w:t>
            </w:r>
          </w:hyperlink>
          <w:r w:rsidR="003C2150">
            <w:rPr>
              <w:rFonts w:asciiTheme="minorHAnsi" w:eastAsiaTheme="minorEastAsia" w:hAnsiTheme="minorHAnsi" w:cstheme="minorBidi"/>
              <w:kern w:val="0"/>
              <w:sz w:val="22"/>
              <w:szCs w:val="22"/>
              <w:lang w:val="en-GB" w:eastAsia="en-GB"/>
            </w:rPr>
            <w:tab/>
          </w:r>
          <w:hyperlink w:anchor="_Toc122608928" w:history="1">
            <w:r w:rsidR="003C2150" w:rsidRPr="002E2BB6">
              <w:rPr>
                <w:rStyle w:val="Hyperlink"/>
                <w:highlight w:val="yellow"/>
              </w:rPr>
              <w:t xml:space="preserve">ĐIỂM LƯU Ý </w:t>
            </w:r>
          </w:hyperlink>
          <w:r w:rsidR="003C2150">
            <w:rPr>
              <w:webHidden/>
            </w:rPr>
            <w:tab/>
          </w:r>
          <w:r w:rsidR="003C2150">
            <w:rPr>
              <w:webHidden/>
            </w:rPr>
            <w:fldChar w:fldCharType="begin"/>
          </w:r>
          <w:r w:rsidR="003C2150">
            <w:rPr>
              <w:webHidden/>
            </w:rPr>
            <w:instrText xml:space="preserve"> PAGEREF _Toc122608928 \h </w:instrText>
          </w:r>
          <w:r w:rsidR="003C2150">
            <w:rPr>
              <w:webHidden/>
            </w:rPr>
          </w:r>
          <w:r w:rsidR="003C2150">
            <w:rPr>
              <w:webHidden/>
            </w:rPr>
            <w:fldChar w:fldCharType="separate"/>
          </w:r>
          <w:hyperlink w:anchor="_Toc122608928" w:history="1">
            <w:r w:rsidR="003C2150">
              <w:rPr>
                <w:webHidden/>
              </w:rPr>
              <w:t>52</w:t>
            </w:r>
          </w:hyperlink>
          <w:r w:rsidR="003C2150">
            <w:rPr>
              <w:webHidden/>
            </w:rPr>
            <w:fldChar w:fldCharType="end"/>
          </w:r>
        </w:p>
        <w:p w14:paraId="3399FCB4" w14:textId="59E06EF2"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29" w:history="1">
            <w:r w:rsidR="003C2150" w:rsidRPr="002E2BB6">
              <w:rPr>
                <w:rStyle w:val="Hyperlink"/>
                <w:rFonts w:cs="Arial"/>
                <w:noProof/>
                <w:highlight w:val="yellow"/>
              </w:rPr>
              <w:t xml:space="preserve">4 </w:t>
            </w:r>
          </w:hyperlink>
          <w:hyperlink w:anchor="_Toc122608929" w:history="1">
            <w:r w:rsidR="003C2150" w:rsidRPr="002E2BB6">
              <w:rPr>
                <w:rStyle w:val="Hyperlink"/>
                <w:rFonts w:cs="Arial"/>
                <w:noProof/>
                <w:highlight w:val="yellow"/>
                <w:lang w:val="vi-VN"/>
              </w:rPr>
              <w:t xml:space="preserve">.1 Đặc điểm </w:t>
            </w:r>
          </w:hyperlink>
          <w:r w:rsidR="003C2150">
            <w:rPr>
              <w:noProof/>
              <w:webHidden/>
            </w:rPr>
            <w:tab/>
          </w:r>
          <w:r w:rsidR="003C2150">
            <w:rPr>
              <w:noProof/>
              <w:webHidden/>
            </w:rPr>
            <w:fldChar w:fldCharType="begin"/>
          </w:r>
          <w:r w:rsidR="003C2150">
            <w:rPr>
              <w:noProof/>
              <w:webHidden/>
            </w:rPr>
            <w:instrText xml:space="preserve"> PAGEREF _Toc122608929 \h </w:instrText>
          </w:r>
          <w:r w:rsidR="003C2150">
            <w:rPr>
              <w:noProof/>
              <w:webHidden/>
            </w:rPr>
          </w:r>
          <w:r w:rsidR="003C2150">
            <w:rPr>
              <w:noProof/>
              <w:webHidden/>
            </w:rPr>
            <w:fldChar w:fldCharType="separate"/>
          </w:r>
          <w:hyperlink w:anchor="_Toc122608929" w:history="1">
            <w:r w:rsidR="003C2150">
              <w:rPr>
                <w:noProof/>
                <w:webHidden/>
              </w:rPr>
              <w:t>52</w:t>
            </w:r>
          </w:hyperlink>
          <w:r w:rsidR="003C2150">
            <w:rPr>
              <w:noProof/>
              <w:webHidden/>
            </w:rPr>
            <w:fldChar w:fldCharType="end"/>
          </w:r>
        </w:p>
        <w:p w14:paraId="3580653A" w14:textId="5E321FB9"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30" w:history="1">
            <w:r w:rsidR="003C2150" w:rsidRPr="002E2BB6">
              <w:rPr>
                <w:rStyle w:val="Hyperlink"/>
                <w:rFonts w:cs="Arial"/>
                <w:noProof/>
                <w:highlight w:val="yellow"/>
              </w:rPr>
              <w:t xml:space="preserve">4 </w:t>
            </w:r>
          </w:hyperlink>
          <w:hyperlink w:anchor="_Toc122608930" w:history="1">
            <w:r w:rsidR="003C2150" w:rsidRPr="002E2BB6">
              <w:rPr>
                <w:rStyle w:val="Hyperlink"/>
                <w:rFonts w:cs="Arial"/>
                <w:noProof/>
                <w:highlight w:val="yellow"/>
                <w:lang w:val="vi-VN"/>
              </w:rPr>
              <w:t xml:space="preserve">.2 Các mô hình Simulink </w:t>
            </w:r>
          </w:hyperlink>
          <w:r w:rsidR="003C2150">
            <w:rPr>
              <w:noProof/>
              <w:webHidden/>
            </w:rPr>
            <w:tab/>
          </w:r>
          <w:r w:rsidR="003C2150">
            <w:rPr>
              <w:noProof/>
              <w:webHidden/>
            </w:rPr>
            <w:fldChar w:fldCharType="begin"/>
          </w:r>
          <w:r w:rsidR="003C2150">
            <w:rPr>
              <w:noProof/>
              <w:webHidden/>
            </w:rPr>
            <w:instrText xml:space="preserve"> PAGEREF _Toc122608930 \h </w:instrText>
          </w:r>
          <w:r w:rsidR="003C2150">
            <w:rPr>
              <w:noProof/>
              <w:webHidden/>
            </w:rPr>
          </w:r>
          <w:r w:rsidR="003C2150">
            <w:rPr>
              <w:noProof/>
              <w:webHidden/>
            </w:rPr>
            <w:fldChar w:fldCharType="separate"/>
          </w:r>
          <w:hyperlink w:anchor="_Toc122608930" w:history="1">
            <w:r w:rsidR="003C2150">
              <w:rPr>
                <w:noProof/>
                <w:webHidden/>
              </w:rPr>
              <w:t>53</w:t>
            </w:r>
          </w:hyperlink>
          <w:r w:rsidR="003C2150">
            <w:rPr>
              <w:noProof/>
              <w:webHidden/>
            </w:rPr>
            <w:fldChar w:fldCharType="end"/>
          </w:r>
        </w:p>
        <w:p w14:paraId="19B821C3" w14:textId="0532238F"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1" w:history="1">
            <w:r w:rsidR="003C2150" w:rsidRPr="002E2BB6">
              <w:rPr>
                <w:rStyle w:val="Hyperlink"/>
                <w:rFonts w:cs="Arial"/>
                <w:noProof/>
                <w:highlight w:val="yellow"/>
              </w:rPr>
              <w:t xml:space="preserve">4 </w:t>
            </w:r>
          </w:hyperlink>
          <w:hyperlink w:anchor="_Toc122608931" w:history="1">
            <w:r w:rsidR="003C2150" w:rsidRPr="002E2BB6">
              <w:rPr>
                <w:rStyle w:val="Hyperlink"/>
                <w:rFonts w:cs="Arial"/>
                <w:noProof/>
                <w:highlight w:val="yellow"/>
                <w:lang w:val="vi-VN"/>
              </w:rPr>
              <w:t xml:space="preserve">.2.1 Các chuỗi khả dụng cho đường dẫn và tên khối </w:t>
            </w:r>
          </w:hyperlink>
          <w:r w:rsidR="003C2150">
            <w:rPr>
              <w:noProof/>
              <w:webHidden/>
            </w:rPr>
            <w:tab/>
          </w:r>
          <w:r w:rsidR="003C2150">
            <w:rPr>
              <w:noProof/>
              <w:webHidden/>
            </w:rPr>
            <w:fldChar w:fldCharType="begin"/>
          </w:r>
          <w:r w:rsidR="003C2150">
            <w:rPr>
              <w:noProof/>
              <w:webHidden/>
            </w:rPr>
            <w:instrText xml:space="preserve"> PAGEREF _Toc122608931 \h </w:instrText>
          </w:r>
          <w:r w:rsidR="003C2150">
            <w:rPr>
              <w:noProof/>
              <w:webHidden/>
            </w:rPr>
          </w:r>
          <w:r w:rsidR="003C2150">
            <w:rPr>
              <w:noProof/>
              <w:webHidden/>
            </w:rPr>
            <w:fldChar w:fldCharType="separate"/>
          </w:r>
          <w:hyperlink w:anchor="_Toc122608931" w:history="1">
            <w:r w:rsidR="003C2150">
              <w:rPr>
                <w:noProof/>
                <w:webHidden/>
              </w:rPr>
              <w:t>53</w:t>
            </w:r>
          </w:hyperlink>
          <w:r w:rsidR="003C2150">
            <w:rPr>
              <w:noProof/>
              <w:webHidden/>
            </w:rPr>
            <w:fldChar w:fldCharType="end"/>
          </w:r>
        </w:p>
        <w:p w14:paraId="47F3F873" w14:textId="772EC1C3"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2" w:history="1">
            <w:r w:rsidR="003C2150" w:rsidRPr="002E2BB6">
              <w:rPr>
                <w:rStyle w:val="Hyperlink"/>
                <w:rFonts w:cs="Arial"/>
                <w:noProof/>
                <w:highlight w:val="yellow"/>
              </w:rPr>
              <w:t xml:space="preserve">4 </w:t>
            </w:r>
          </w:hyperlink>
          <w:hyperlink w:anchor="_Toc122608932" w:history="1">
            <w:r w:rsidR="003C2150" w:rsidRPr="002E2BB6">
              <w:rPr>
                <w:rStyle w:val="Hyperlink"/>
                <w:rFonts w:cs="Arial"/>
                <w:noProof/>
                <w:highlight w:val="yellow"/>
                <w:lang w:val="vi-VN"/>
              </w:rPr>
              <w:t xml:space="preserve">.2.2 Mô hình Xử lý Dữ liệu Số phức </w:t>
            </w:r>
          </w:hyperlink>
          <w:r w:rsidR="003C2150">
            <w:rPr>
              <w:noProof/>
              <w:webHidden/>
            </w:rPr>
            <w:tab/>
          </w:r>
          <w:r w:rsidR="003C2150">
            <w:rPr>
              <w:noProof/>
              <w:webHidden/>
            </w:rPr>
            <w:fldChar w:fldCharType="begin"/>
          </w:r>
          <w:r w:rsidR="003C2150">
            <w:rPr>
              <w:noProof/>
              <w:webHidden/>
            </w:rPr>
            <w:instrText xml:space="preserve"> PAGEREF _Toc122608932 \h </w:instrText>
          </w:r>
          <w:r w:rsidR="003C2150">
            <w:rPr>
              <w:noProof/>
              <w:webHidden/>
            </w:rPr>
          </w:r>
          <w:r w:rsidR="003C2150">
            <w:rPr>
              <w:noProof/>
              <w:webHidden/>
            </w:rPr>
            <w:fldChar w:fldCharType="separate"/>
          </w:r>
          <w:hyperlink w:anchor="_Toc122608932" w:history="1">
            <w:r w:rsidR="003C2150">
              <w:rPr>
                <w:noProof/>
                <w:webHidden/>
              </w:rPr>
              <w:t>53</w:t>
            </w:r>
          </w:hyperlink>
          <w:r w:rsidR="003C2150">
            <w:rPr>
              <w:noProof/>
              <w:webHidden/>
            </w:rPr>
            <w:fldChar w:fldCharType="end"/>
          </w:r>
        </w:p>
        <w:p w14:paraId="758F3FF9" w14:textId="245D804B"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33" w:history="1">
            <w:r w:rsidR="003C2150" w:rsidRPr="002E2BB6">
              <w:rPr>
                <w:rStyle w:val="Hyperlink"/>
                <w:rFonts w:cs="Arial"/>
                <w:noProof/>
                <w:highlight w:val="yellow"/>
                <w:lang w:val="vi-VN"/>
              </w:rPr>
              <w:t xml:space="preserve">4.3 Xây dựng và Mô phỏng </w:t>
            </w:r>
          </w:hyperlink>
          <w:r w:rsidR="003C2150">
            <w:rPr>
              <w:noProof/>
              <w:webHidden/>
            </w:rPr>
            <w:tab/>
          </w:r>
          <w:r w:rsidR="003C2150">
            <w:rPr>
              <w:noProof/>
              <w:webHidden/>
            </w:rPr>
            <w:fldChar w:fldCharType="begin"/>
          </w:r>
          <w:r w:rsidR="003C2150">
            <w:rPr>
              <w:noProof/>
              <w:webHidden/>
            </w:rPr>
            <w:instrText xml:space="preserve"> PAGEREF _Toc122608933 \h </w:instrText>
          </w:r>
          <w:r w:rsidR="003C2150">
            <w:rPr>
              <w:noProof/>
              <w:webHidden/>
            </w:rPr>
          </w:r>
          <w:r w:rsidR="003C2150">
            <w:rPr>
              <w:noProof/>
              <w:webHidden/>
            </w:rPr>
            <w:fldChar w:fldCharType="separate"/>
          </w:r>
          <w:hyperlink w:anchor="_Toc122608933" w:history="1">
            <w:r w:rsidR="003C2150">
              <w:rPr>
                <w:noProof/>
                <w:webHidden/>
              </w:rPr>
              <w:t>53</w:t>
            </w:r>
          </w:hyperlink>
          <w:r w:rsidR="003C2150">
            <w:rPr>
              <w:noProof/>
              <w:webHidden/>
            </w:rPr>
            <w:fldChar w:fldCharType="end"/>
          </w:r>
        </w:p>
        <w:p w14:paraId="13961863" w14:textId="5318A192"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4" w:history="1">
            <w:r w:rsidR="003C2150" w:rsidRPr="002E2BB6">
              <w:rPr>
                <w:rStyle w:val="Hyperlink"/>
                <w:rFonts w:cs="Arial"/>
                <w:noProof/>
                <w:highlight w:val="yellow"/>
              </w:rPr>
              <w:t xml:space="preserve">4 </w:t>
            </w:r>
          </w:hyperlink>
          <w:hyperlink w:anchor="_Toc122608934" w:history="1">
            <w:r w:rsidR="003C2150" w:rsidRPr="002E2BB6">
              <w:rPr>
                <w:rStyle w:val="Hyperlink"/>
                <w:rFonts w:cs="Arial"/>
                <w:noProof/>
                <w:highlight w:val="yellow"/>
                <w:lang w:val="vi-VN"/>
              </w:rPr>
              <w:t xml:space="preserve">.3.1. Độ dài đường dẫn đến thư mục tạo mã </w:t>
            </w:r>
          </w:hyperlink>
          <w:r w:rsidR="003C2150">
            <w:rPr>
              <w:noProof/>
              <w:webHidden/>
            </w:rPr>
            <w:tab/>
          </w:r>
          <w:r w:rsidR="003C2150">
            <w:rPr>
              <w:noProof/>
              <w:webHidden/>
            </w:rPr>
            <w:fldChar w:fldCharType="begin"/>
          </w:r>
          <w:r w:rsidR="003C2150">
            <w:rPr>
              <w:noProof/>
              <w:webHidden/>
            </w:rPr>
            <w:instrText xml:space="preserve"> PAGEREF _Toc122608934 \h </w:instrText>
          </w:r>
          <w:r w:rsidR="003C2150">
            <w:rPr>
              <w:noProof/>
              <w:webHidden/>
            </w:rPr>
          </w:r>
          <w:r w:rsidR="003C2150">
            <w:rPr>
              <w:noProof/>
              <w:webHidden/>
            </w:rPr>
            <w:fldChar w:fldCharType="separate"/>
          </w:r>
          <w:hyperlink w:anchor="_Toc122608934" w:history="1">
            <w:r w:rsidR="003C2150">
              <w:rPr>
                <w:noProof/>
                <w:webHidden/>
              </w:rPr>
              <w:t>53</w:t>
            </w:r>
          </w:hyperlink>
          <w:r w:rsidR="003C2150">
            <w:rPr>
              <w:noProof/>
              <w:webHidden/>
            </w:rPr>
            <w:fldChar w:fldCharType="end"/>
          </w:r>
        </w:p>
        <w:p w14:paraId="00325B38" w14:textId="39A72C0C"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5" w:history="1">
            <w:r w:rsidR="003C2150" w:rsidRPr="002E2BB6">
              <w:rPr>
                <w:rStyle w:val="Hyperlink"/>
                <w:rFonts w:cs="Arial"/>
                <w:noProof/>
                <w:highlight w:val="yellow"/>
                <w:lang w:val="vi-VN"/>
              </w:rPr>
              <w:t xml:space="preserve">4.3.2 Lưu ý về Quản lý Điện năng </w:t>
            </w:r>
          </w:hyperlink>
          <w:r w:rsidR="003C2150">
            <w:rPr>
              <w:noProof/>
              <w:webHidden/>
            </w:rPr>
            <w:tab/>
          </w:r>
          <w:r w:rsidR="003C2150">
            <w:rPr>
              <w:noProof/>
              <w:webHidden/>
            </w:rPr>
            <w:fldChar w:fldCharType="begin"/>
          </w:r>
          <w:r w:rsidR="003C2150">
            <w:rPr>
              <w:noProof/>
              <w:webHidden/>
            </w:rPr>
            <w:instrText xml:space="preserve"> PAGEREF _Toc122608935 \h </w:instrText>
          </w:r>
          <w:r w:rsidR="003C2150">
            <w:rPr>
              <w:noProof/>
              <w:webHidden/>
            </w:rPr>
          </w:r>
          <w:r w:rsidR="003C2150">
            <w:rPr>
              <w:noProof/>
              <w:webHidden/>
            </w:rPr>
            <w:fldChar w:fldCharType="separate"/>
          </w:r>
          <w:hyperlink w:anchor="_Toc122608935" w:history="1">
            <w:r w:rsidR="003C2150">
              <w:rPr>
                <w:noProof/>
                <w:webHidden/>
              </w:rPr>
              <w:t>53</w:t>
            </w:r>
          </w:hyperlink>
          <w:r w:rsidR="003C2150">
            <w:rPr>
              <w:noProof/>
              <w:webHidden/>
            </w:rPr>
            <w:fldChar w:fldCharType="end"/>
          </w:r>
        </w:p>
        <w:p w14:paraId="26E2313D" w14:textId="37381A86"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6" w:history="1">
            <w:r w:rsidR="003C2150" w:rsidRPr="002E2BB6">
              <w:rPr>
                <w:rStyle w:val="Hyperlink"/>
                <w:rFonts w:cs="Arial"/>
                <w:noProof/>
                <w:highlight w:val="yellow"/>
                <w:lang w:val="vi-VN"/>
              </w:rPr>
              <w:t xml:space="preserve">4.3.3 Độ dài của tên tệp tập lệnh </w:t>
            </w:r>
          </w:hyperlink>
          <w:r w:rsidR="003C2150">
            <w:rPr>
              <w:noProof/>
              <w:webHidden/>
            </w:rPr>
            <w:tab/>
          </w:r>
          <w:r w:rsidR="003C2150">
            <w:rPr>
              <w:noProof/>
              <w:webHidden/>
            </w:rPr>
            <w:fldChar w:fldCharType="begin"/>
          </w:r>
          <w:r w:rsidR="003C2150">
            <w:rPr>
              <w:noProof/>
              <w:webHidden/>
            </w:rPr>
            <w:instrText xml:space="preserve"> PAGEREF _Toc122608936 \h </w:instrText>
          </w:r>
          <w:r w:rsidR="003C2150">
            <w:rPr>
              <w:noProof/>
              <w:webHidden/>
            </w:rPr>
          </w:r>
          <w:r w:rsidR="003C2150">
            <w:rPr>
              <w:noProof/>
              <w:webHidden/>
            </w:rPr>
            <w:fldChar w:fldCharType="separate"/>
          </w:r>
          <w:hyperlink w:anchor="_Toc122608936" w:history="1">
            <w:r w:rsidR="003C2150">
              <w:rPr>
                <w:noProof/>
                <w:webHidden/>
              </w:rPr>
              <w:t>53</w:t>
            </w:r>
          </w:hyperlink>
          <w:r w:rsidR="003C2150">
            <w:rPr>
              <w:noProof/>
              <w:webHidden/>
            </w:rPr>
            <w:fldChar w:fldCharType="end"/>
          </w:r>
        </w:p>
        <w:p w14:paraId="4E87A5FC" w14:textId="03C22222" w:rsidR="003C2150" w:rsidRDefault="004E51A7">
          <w:pPr>
            <w:pStyle w:val="TOC3"/>
            <w:tabs>
              <w:tab w:val="right" w:leader="dot" w:pos="10790"/>
            </w:tabs>
            <w:rPr>
              <w:rFonts w:asciiTheme="minorHAnsi" w:eastAsiaTheme="minorEastAsia" w:hAnsiTheme="minorHAnsi" w:cstheme="minorBidi"/>
              <w:noProof/>
              <w:kern w:val="0"/>
              <w:sz w:val="22"/>
              <w:szCs w:val="22"/>
              <w:lang w:val="en-GB" w:eastAsia="en-GB"/>
            </w:rPr>
          </w:pPr>
          <w:hyperlink w:anchor="_Toc122608937" w:history="1">
            <w:r w:rsidR="003C2150" w:rsidRPr="002E2BB6">
              <w:rPr>
                <w:rStyle w:val="Hyperlink"/>
                <w:rFonts w:cs="Arial"/>
                <w:noProof/>
                <w:highlight w:val="yellow"/>
                <w:lang w:val="vi-VN"/>
              </w:rPr>
              <w:t xml:space="preserve">4.3.4 Cài đặt Drive và Work Drive </w:t>
            </w:r>
          </w:hyperlink>
          <w:r w:rsidR="003C2150">
            <w:rPr>
              <w:noProof/>
              <w:webHidden/>
            </w:rPr>
            <w:tab/>
          </w:r>
          <w:r w:rsidR="003C2150">
            <w:rPr>
              <w:noProof/>
              <w:webHidden/>
            </w:rPr>
            <w:fldChar w:fldCharType="begin"/>
          </w:r>
          <w:r w:rsidR="003C2150">
            <w:rPr>
              <w:noProof/>
              <w:webHidden/>
            </w:rPr>
            <w:instrText xml:space="preserve"> PAGEREF _Toc122608937 \h </w:instrText>
          </w:r>
          <w:r w:rsidR="003C2150">
            <w:rPr>
              <w:noProof/>
              <w:webHidden/>
            </w:rPr>
          </w:r>
          <w:r w:rsidR="003C2150">
            <w:rPr>
              <w:noProof/>
              <w:webHidden/>
            </w:rPr>
            <w:fldChar w:fldCharType="separate"/>
          </w:r>
          <w:hyperlink w:anchor="_Toc122608937" w:history="1">
            <w:r w:rsidR="003C2150">
              <w:rPr>
                <w:noProof/>
                <w:webHidden/>
              </w:rPr>
              <w:t>53</w:t>
            </w:r>
          </w:hyperlink>
          <w:r w:rsidR="003C2150">
            <w:rPr>
              <w:noProof/>
              <w:webHidden/>
            </w:rPr>
            <w:fldChar w:fldCharType="end"/>
          </w:r>
        </w:p>
        <w:p w14:paraId="44F79EF2" w14:textId="4B604033" w:rsidR="003C2150" w:rsidRDefault="004E51A7">
          <w:pPr>
            <w:pStyle w:val="TOC1"/>
            <w:rPr>
              <w:rFonts w:asciiTheme="minorHAnsi" w:eastAsiaTheme="minorEastAsia" w:hAnsiTheme="minorHAnsi" w:cstheme="minorBidi"/>
              <w:kern w:val="0"/>
              <w:sz w:val="22"/>
              <w:szCs w:val="22"/>
              <w:lang w:val="en-GB" w:eastAsia="en-GB"/>
            </w:rPr>
          </w:pPr>
          <w:hyperlink w:anchor="_Toc122608938" w:history="1">
            <w:r w:rsidR="003C2150" w:rsidRPr="002E2BB6">
              <w:rPr>
                <w:rStyle w:val="Hyperlink"/>
              </w:rPr>
              <w:t xml:space="preserve">5 </w:t>
            </w:r>
          </w:hyperlink>
          <w:r w:rsidR="003C2150">
            <w:rPr>
              <w:rFonts w:asciiTheme="minorHAnsi" w:eastAsiaTheme="minorEastAsia" w:hAnsiTheme="minorHAnsi" w:cstheme="minorBidi"/>
              <w:kern w:val="0"/>
              <w:sz w:val="22"/>
              <w:szCs w:val="22"/>
              <w:lang w:val="en-GB" w:eastAsia="en-GB"/>
            </w:rPr>
            <w:tab/>
          </w:r>
          <w:hyperlink w:anchor="_Toc122608938" w:history="1">
            <w:r w:rsidR="003C2150" w:rsidRPr="002E2BB6">
              <w:rPr>
                <w:rStyle w:val="Hyperlink"/>
              </w:rPr>
              <w:t xml:space="preserve">THÔNG BÁO LỖI </w:t>
            </w:r>
          </w:hyperlink>
          <w:r w:rsidR="003C2150">
            <w:rPr>
              <w:webHidden/>
            </w:rPr>
            <w:tab/>
          </w:r>
          <w:r w:rsidR="003C2150">
            <w:rPr>
              <w:webHidden/>
            </w:rPr>
            <w:fldChar w:fldCharType="begin"/>
          </w:r>
          <w:r w:rsidR="003C2150">
            <w:rPr>
              <w:webHidden/>
            </w:rPr>
            <w:instrText xml:space="preserve"> PAGEREF _Toc122608938 \h </w:instrText>
          </w:r>
          <w:r w:rsidR="003C2150">
            <w:rPr>
              <w:webHidden/>
            </w:rPr>
          </w:r>
          <w:r w:rsidR="003C2150">
            <w:rPr>
              <w:webHidden/>
            </w:rPr>
            <w:fldChar w:fldCharType="separate"/>
          </w:r>
          <w:hyperlink w:anchor="_Toc122608938" w:history="1">
            <w:r w:rsidR="003C2150">
              <w:rPr>
                <w:webHidden/>
              </w:rPr>
              <w:t>54</w:t>
            </w:r>
          </w:hyperlink>
          <w:r w:rsidR="003C2150">
            <w:rPr>
              <w:webHidden/>
            </w:rPr>
            <w:fldChar w:fldCharType="end"/>
          </w:r>
        </w:p>
        <w:p w14:paraId="6A99810E" w14:textId="3F435AD5"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39" w:history="1">
            <w:r w:rsidR="003C2150" w:rsidRPr="002E2BB6">
              <w:rPr>
                <w:rStyle w:val="Hyperlink"/>
                <w:rFonts w:cs="Arial"/>
                <w:noProof/>
              </w:rPr>
              <w:t xml:space="preserve">5.1 Tổng quan </w:t>
            </w:r>
          </w:hyperlink>
          <w:r w:rsidR="003C2150">
            <w:rPr>
              <w:noProof/>
              <w:webHidden/>
            </w:rPr>
            <w:tab/>
          </w:r>
          <w:r w:rsidR="003C2150">
            <w:rPr>
              <w:noProof/>
              <w:webHidden/>
            </w:rPr>
            <w:fldChar w:fldCharType="begin"/>
          </w:r>
          <w:r w:rsidR="003C2150">
            <w:rPr>
              <w:noProof/>
              <w:webHidden/>
            </w:rPr>
            <w:instrText xml:space="preserve"> PAGEREF _Toc122608939 \h </w:instrText>
          </w:r>
          <w:r w:rsidR="003C2150">
            <w:rPr>
              <w:noProof/>
              <w:webHidden/>
            </w:rPr>
          </w:r>
          <w:r w:rsidR="003C2150">
            <w:rPr>
              <w:noProof/>
              <w:webHidden/>
            </w:rPr>
            <w:fldChar w:fldCharType="separate"/>
          </w:r>
          <w:hyperlink w:anchor="_Toc122608939" w:history="1">
            <w:r w:rsidR="003C2150">
              <w:rPr>
                <w:noProof/>
                <w:webHidden/>
              </w:rPr>
              <w:t>54</w:t>
            </w:r>
          </w:hyperlink>
          <w:r w:rsidR="003C2150">
            <w:rPr>
              <w:noProof/>
              <w:webHidden/>
            </w:rPr>
            <w:fldChar w:fldCharType="end"/>
          </w:r>
        </w:p>
        <w:p w14:paraId="1DF8D971" w14:textId="72683F43"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40" w:history="1">
            <w:r w:rsidR="003C2150" w:rsidRPr="002E2BB6">
              <w:rPr>
                <w:rStyle w:val="Hyperlink"/>
                <w:rFonts w:cs="Arial"/>
                <w:noProof/>
              </w:rPr>
              <w:t xml:space="preserve">5.2 Lỗi được phát hiện trong Hộp thoại Tham số Cấu hình </w:t>
            </w:r>
          </w:hyperlink>
          <w:r w:rsidR="003C2150">
            <w:rPr>
              <w:noProof/>
              <w:webHidden/>
            </w:rPr>
            <w:tab/>
          </w:r>
          <w:r w:rsidR="003C2150">
            <w:rPr>
              <w:noProof/>
              <w:webHidden/>
            </w:rPr>
            <w:fldChar w:fldCharType="begin"/>
          </w:r>
          <w:r w:rsidR="003C2150">
            <w:rPr>
              <w:noProof/>
              <w:webHidden/>
            </w:rPr>
            <w:instrText xml:space="preserve"> PAGEREF _Toc122608940 \h </w:instrText>
          </w:r>
          <w:r w:rsidR="003C2150">
            <w:rPr>
              <w:noProof/>
              <w:webHidden/>
            </w:rPr>
          </w:r>
          <w:r w:rsidR="003C2150">
            <w:rPr>
              <w:noProof/>
              <w:webHidden/>
            </w:rPr>
            <w:fldChar w:fldCharType="separate"/>
          </w:r>
          <w:hyperlink w:anchor="_Toc122608940" w:history="1">
            <w:r w:rsidR="003C2150">
              <w:rPr>
                <w:noProof/>
                <w:webHidden/>
              </w:rPr>
              <w:t>54</w:t>
            </w:r>
          </w:hyperlink>
          <w:r w:rsidR="003C2150">
            <w:rPr>
              <w:noProof/>
              <w:webHidden/>
            </w:rPr>
            <w:fldChar w:fldCharType="end"/>
          </w:r>
        </w:p>
        <w:p w14:paraId="6EBA9858" w14:textId="2D9B454B" w:rsidR="003C2150" w:rsidRDefault="004E51A7">
          <w:pPr>
            <w:pStyle w:val="TOC2"/>
            <w:tabs>
              <w:tab w:val="right" w:leader="dot" w:pos="10790"/>
            </w:tabs>
            <w:rPr>
              <w:rFonts w:asciiTheme="minorHAnsi" w:eastAsiaTheme="minorEastAsia" w:hAnsiTheme="minorHAnsi" w:cstheme="minorBidi"/>
              <w:noProof/>
              <w:kern w:val="0"/>
              <w:sz w:val="22"/>
              <w:szCs w:val="22"/>
              <w:lang w:val="en-GB" w:eastAsia="en-GB"/>
            </w:rPr>
          </w:pPr>
          <w:hyperlink w:anchor="_Toc122608941" w:history="1">
            <w:r w:rsidR="003C2150" w:rsidRPr="002E2BB6">
              <w:rPr>
                <w:rStyle w:val="Hyperlink"/>
                <w:rFonts w:cs="Arial"/>
                <w:noProof/>
              </w:rPr>
              <w:t xml:space="preserve">5.3 Lỗi khi thực thi SPILS </w:t>
            </w:r>
          </w:hyperlink>
          <w:r w:rsidR="003C2150">
            <w:rPr>
              <w:noProof/>
              <w:webHidden/>
            </w:rPr>
            <w:tab/>
          </w:r>
          <w:r w:rsidR="003C2150">
            <w:rPr>
              <w:noProof/>
              <w:webHidden/>
            </w:rPr>
            <w:fldChar w:fldCharType="begin"/>
          </w:r>
          <w:r w:rsidR="003C2150">
            <w:rPr>
              <w:noProof/>
              <w:webHidden/>
            </w:rPr>
            <w:instrText xml:space="preserve"> PAGEREF _Toc122608941 \h </w:instrText>
          </w:r>
          <w:r w:rsidR="003C2150">
            <w:rPr>
              <w:noProof/>
              <w:webHidden/>
            </w:rPr>
          </w:r>
          <w:r w:rsidR="003C2150">
            <w:rPr>
              <w:noProof/>
              <w:webHidden/>
            </w:rPr>
            <w:fldChar w:fldCharType="separate"/>
          </w:r>
          <w:hyperlink w:anchor="_Toc122608941" w:history="1">
            <w:r w:rsidR="003C2150">
              <w:rPr>
                <w:noProof/>
                <w:webHidden/>
              </w:rPr>
              <w:t>56</w:t>
            </w:r>
          </w:hyperlink>
          <w:r w:rsidR="003C2150">
            <w:rPr>
              <w:noProof/>
              <w:webHidden/>
            </w:rPr>
            <w:fldChar w:fldCharType="end"/>
          </w:r>
        </w:p>
        <w:p w14:paraId="07734F13" w14:textId="3345B54D" w:rsidR="003C2150" w:rsidRDefault="004E51A7">
          <w:pPr>
            <w:pStyle w:val="TOC1"/>
            <w:rPr>
              <w:rFonts w:asciiTheme="minorHAnsi" w:eastAsiaTheme="minorEastAsia" w:hAnsiTheme="minorHAnsi" w:cstheme="minorBidi"/>
              <w:kern w:val="0"/>
              <w:sz w:val="22"/>
              <w:szCs w:val="22"/>
              <w:lang w:val="en-GB" w:eastAsia="en-GB"/>
            </w:rPr>
          </w:pPr>
          <w:hyperlink w:anchor="_Toc122608942" w:history="1">
            <w:r w:rsidR="003C2150" w:rsidRPr="002E2BB6">
              <w:rPr>
                <w:rStyle w:val="Hyperlink"/>
              </w:rPr>
              <w:t xml:space="preserve">6 </w:t>
            </w:r>
          </w:hyperlink>
          <w:r w:rsidR="003C2150">
            <w:rPr>
              <w:rFonts w:asciiTheme="minorHAnsi" w:eastAsiaTheme="minorEastAsia" w:hAnsiTheme="minorHAnsi" w:cstheme="minorBidi"/>
              <w:kern w:val="0"/>
              <w:sz w:val="22"/>
              <w:szCs w:val="22"/>
              <w:lang w:val="en-GB" w:eastAsia="en-GB"/>
            </w:rPr>
            <w:tab/>
          </w:r>
          <w:hyperlink w:anchor="_Toc122608942" w:history="1">
            <w:r w:rsidR="003C2150" w:rsidRPr="002E2BB6">
              <w:rPr>
                <w:rStyle w:val="Hyperlink"/>
              </w:rPr>
              <w:t xml:space="preserve">LỊCH SỬ THAY ĐỔI </w:t>
            </w:r>
          </w:hyperlink>
          <w:r w:rsidR="003C2150">
            <w:rPr>
              <w:webHidden/>
            </w:rPr>
            <w:tab/>
          </w:r>
          <w:r w:rsidR="003C2150">
            <w:rPr>
              <w:webHidden/>
            </w:rPr>
            <w:fldChar w:fldCharType="begin"/>
          </w:r>
          <w:r w:rsidR="003C2150">
            <w:rPr>
              <w:webHidden/>
            </w:rPr>
            <w:instrText xml:space="preserve"> PAGEREF _Toc122608942 \h </w:instrText>
          </w:r>
          <w:r w:rsidR="003C2150">
            <w:rPr>
              <w:webHidden/>
            </w:rPr>
          </w:r>
          <w:r w:rsidR="003C2150">
            <w:rPr>
              <w:webHidden/>
            </w:rPr>
            <w:fldChar w:fldCharType="separate"/>
          </w:r>
          <w:hyperlink w:anchor="_Toc122608942" w:history="1">
            <w:r w:rsidR="003C2150">
              <w:rPr>
                <w:webHidden/>
              </w:rPr>
              <w:t>57</w:t>
            </w:r>
          </w:hyperlink>
          <w:r w:rsidR="003C2150">
            <w:rPr>
              <w:webHidden/>
            </w:rPr>
            <w:fldChar w:fldCharType="end"/>
          </w:r>
        </w:p>
        <w:p w14:paraId="5460595B" w14:textId="6DAD3CFA" w:rsidR="00805C51" w:rsidRPr="0029259B" w:rsidRDefault="00805C51">
          <w:pPr>
            <w:rPr>
              <w:rFonts w:ascii="Arial" w:hAnsi="Arial" w:cs="Arial"/>
            </w:rPr>
          </w:pPr>
          <w:r w:rsidRPr="0067529C">
            <w:rPr>
              <w:rFonts w:ascii="Arial" w:hAnsi="Arial" w:cs="Arial"/>
              <w:b/>
              <w:bCs/>
              <w:noProof/>
            </w:rPr>
            <w:fldChar w:fldCharType="end"/>
          </w:r>
        </w:p>
      </w:sdtContent>
    </w:sdt>
    <w:p w14:paraId="5C812841" w14:textId="62CBB19C" w:rsidR="0000456A" w:rsidRPr="0029259B" w:rsidRDefault="0000456A" w:rsidP="008F699B">
      <w:pPr>
        <w:rPr>
          <w:rFonts w:ascii="Arial" w:hAnsi="Arial" w:cs="Arial"/>
        </w:rPr>
      </w:pPr>
      <w:r w:rsidRPr="0029259B">
        <w:rPr>
          <w:rFonts w:ascii="Arial" w:hAnsi="Arial" w:cs="Arial"/>
        </w:rPr>
        <w:br w:type="page"/>
      </w:r>
    </w:p>
    <w:p w14:paraId="1537316A" w14:textId="71656242" w:rsidR="0000456A" w:rsidRPr="0029259B" w:rsidRDefault="4B02FD7B" w:rsidP="00DA07C8">
      <w:pPr>
        <w:pStyle w:val="Heading1"/>
        <w:numPr>
          <w:ilvl w:val="0"/>
          <w:numId w:val="3"/>
        </w:numPr>
        <w:spacing w:after="180" w:line="360" w:lineRule="auto"/>
        <w:ind w:left="812" w:hangingChars="289" w:hanging="812"/>
        <w:rPr>
          <w:rFonts w:cs="Arial"/>
          <w:sz w:val="28"/>
          <w:szCs w:val="28"/>
        </w:rPr>
      </w:pPr>
      <w:bookmarkStart w:id="18" w:name="_Toc87373269"/>
      <w:bookmarkStart w:id="19" w:name="_Toc94021753"/>
      <w:bookmarkStart w:id="20" w:name="_Toc784923248"/>
      <w:bookmarkStart w:id="21" w:name="_Toc1498700834"/>
      <w:bookmarkStart w:id="22" w:name="_Toc2113362138"/>
      <w:bookmarkStart w:id="23" w:name="_Toc1654565026"/>
      <w:bookmarkStart w:id="24" w:name="_Toc1638424520"/>
      <w:bookmarkStart w:id="25" w:name="_Toc253144954"/>
      <w:bookmarkStart w:id="26" w:name="_Toc1987682464"/>
      <w:bookmarkStart w:id="27" w:name="_Toc850400879"/>
      <w:bookmarkStart w:id="28" w:name="_Toc2065721195"/>
      <w:bookmarkStart w:id="29" w:name="_Toc2357859"/>
      <w:bookmarkStart w:id="30" w:name="_Toc635768777"/>
      <w:bookmarkStart w:id="31" w:name="_Toc23849637"/>
      <w:bookmarkStart w:id="32" w:name="_Toc1449293902"/>
      <w:bookmarkStart w:id="33" w:name="_Toc1851331062"/>
      <w:bookmarkStart w:id="34" w:name="_Toc658214643"/>
      <w:bookmarkStart w:id="35" w:name="_Toc1867099157"/>
      <w:bookmarkStart w:id="36" w:name="_Toc1721870860"/>
      <w:bookmarkStart w:id="37" w:name="_Toc1518383951"/>
      <w:bookmarkStart w:id="38" w:name="_Toc384075429"/>
      <w:bookmarkStart w:id="39" w:name="_Toc413493758"/>
      <w:bookmarkStart w:id="40" w:name="_Toc170243752"/>
      <w:bookmarkStart w:id="41" w:name="_Toc1115646795"/>
      <w:bookmarkStart w:id="42" w:name="_Toc1512784255"/>
      <w:bookmarkStart w:id="43" w:name="_Toc1802908014"/>
      <w:bookmarkStart w:id="44" w:name="_Toc1210902646"/>
      <w:bookmarkStart w:id="45" w:name="_Toc1235168522"/>
      <w:bookmarkStart w:id="46" w:name="_Toc1012221850"/>
      <w:bookmarkStart w:id="47" w:name="_Toc2050585995"/>
      <w:bookmarkStart w:id="48" w:name="_Toc1863574372"/>
      <w:bookmarkStart w:id="49" w:name="_Toc1442707398"/>
      <w:bookmarkStart w:id="50" w:name="_Toc122608900"/>
      <w:r w:rsidRPr="0029259B">
        <w:rPr>
          <w:rFonts w:cs="Arial"/>
          <w:sz w:val="28"/>
          <w:szCs w:val="28"/>
        </w:rPr>
        <w:lastRenderedPageBreak/>
        <w:t>TỔNG QUAN</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016F727F" w14:textId="7DA5CC8C" w:rsidR="0000456A" w:rsidRPr="0029259B" w:rsidRDefault="0000456A" w:rsidP="00DA07C8">
      <w:pPr>
        <w:spacing w:line="360" w:lineRule="auto"/>
        <w:rPr>
          <w:rFonts w:ascii="Arial" w:hAnsi="Arial" w:cs="Arial"/>
          <w:szCs w:val="18"/>
          <w:lang w:val="pt-BR"/>
        </w:rPr>
      </w:pPr>
      <w:r w:rsidRPr="0029259B">
        <w:rPr>
          <w:rFonts w:ascii="Arial" w:hAnsi="Arial" w:cs="Arial"/>
          <w:szCs w:val="18"/>
        </w:rPr>
        <w:t xml:space="preserve">Phần </w:t>
      </w:r>
      <w:r w:rsidR="004A5E88" w:rsidRPr="0029259B">
        <w:rPr>
          <w:rFonts w:ascii="Arial" w:hAnsi="Arial" w:cs="Arial"/>
          <w:kern w:val="0"/>
          <w:szCs w:val="18"/>
        </w:rPr>
        <w:t xml:space="preserve">này </w:t>
      </w:r>
      <w:r w:rsidRPr="0029259B">
        <w:rPr>
          <w:rFonts w:ascii="Arial" w:hAnsi="Arial" w:cs="Arial"/>
          <w:szCs w:val="18"/>
        </w:rPr>
        <w:t xml:space="preserve">cung cấp tổng quan về các chức năng của </w:t>
      </w:r>
      <w:r w:rsidR="00DB40DB" w:rsidRPr="0029259B">
        <w:rPr>
          <w:rFonts w:ascii="Arial" w:hAnsi="Arial" w:cs="Arial"/>
          <w:szCs w:val="18"/>
          <w:lang w:val="pt-BR"/>
        </w:rPr>
        <w:t>Mục tiêu nhúng cho Nền tảng ảo</w:t>
      </w:r>
      <w:r w:rsidRPr="0029259B">
        <w:rPr>
          <w:rFonts w:ascii="Arial" w:hAnsi="Arial" w:cs="Arial"/>
          <w:sz w:val="20"/>
          <w:lang w:val="pt-BR"/>
        </w:rPr>
        <w:t xml:space="preserve"> </w:t>
      </w:r>
      <w:r w:rsidRPr="0029259B">
        <w:rPr>
          <w:rFonts w:ascii="Arial" w:hAnsi="Arial" w:cs="Arial"/>
          <w:szCs w:val="18"/>
          <w:lang w:val="pt-BR"/>
        </w:rPr>
        <w:t>(sau đây gọi tắt là ET-VPF).</w:t>
      </w:r>
    </w:p>
    <w:p w14:paraId="2B883473" w14:textId="77777777" w:rsidR="0000456A" w:rsidRPr="0029259B" w:rsidRDefault="4B02FD7B" w:rsidP="00DA07C8">
      <w:pPr>
        <w:pStyle w:val="Heading2"/>
        <w:spacing w:line="360" w:lineRule="auto"/>
        <w:rPr>
          <w:rFonts w:cs="Arial"/>
        </w:rPr>
      </w:pPr>
      <w:bookmarkStart w:id="51" w:name="_Toc87373270"/>
      <w:bookmarkStart w:id="52" w:name="_Toc94021754"/>
      <w:bookmarkStart w:id="53" w:name="_Toc1105507243"/>
      <w:bookmarkStart w:id="54" w:name="_Toc609079671"/>
      <w:bookmarkStart w:id="55" w:name="_Toc1799105961"/>
      <w:bookmarkStart w:id="56" w:name="_Toc1893760894"/>
      <w:bookmarkStart w:id="57" w:name="_Toc687646441"/>
      <w:bookmarkStart w:id="58" w:name="_Toc1993053906"/>
      <w:bookmarkStart w:id="59" w:name="_Toc1225267901"/>
      <w:bookmarkStart w:id="60" w:name="_Toc1900460649"/>
      <w:bookmarkStart w:id="61" w:name="_Toc928140429"/>
      <w:bookmarkStart w:id="62" w:name="_Toc1392249427"/>
      <w:bookmarkStart w:id="63" w:name="_Toc1353079805"/>
      <w:bookmarkStart w:id="64" w:name="_Toc1157856891"/>
      <w:bookmarkStart w:id="65" w:name="_Toc2027324149"/>
      <w:bookmarkStart w:id="66" w:name="_Toc999462768"/>
      <w:bookmarkStart w:id="67" w:name="_Toc91553114"/>
      <w:bookmarkStart w:id="68" w:name="_Toc1420756321"/>
      <w:bookmarkStart w:id="69" w:name="_Toc24307059"/>
      <w:bookmarkStart w:id="70" w:name="_Toc1704696729"/>
      <w:bookmarkStart w:id="71" w:name="_Toc661759262"/>
      <w:bookmarkStart w:id="72" w:name="_Toc286518609"/>
      <w:bookmarkStart w:id="73" w:name="_Toc307934256"/>
      <w:bookmarkStart w:id="74" w:name="_Toc1832061168"/>
      <w:bookmarkStart w:id="75" w:name="_Toc1790287657"/>
      <w:bookmarkStart w:id="76" w:name="_Toc975701175"/>
      <w:bookmarkStart w:id="77" w:name="_Toc327229255"/>
      <w:bookmarkStart w:id="78" w:name="_Toc752425262"/>
      <w:bookmarkStart w:id="79" w:name="_Toc2024915967"/>
      <w:bookmarkStart w:id="80" w:name="_Toc1962911730"/>
      <w:bookmarkStart w:id="81" w:name="_Toc302965727"/>
      <w:bookmarkStart w:id="82" w:name="_Toc1097053213"/>
      <w:bookmarkStart w:id="83" w:name="_Toc122608901"/>
      <w:r w:rsidRPr="0029259B">
        <w:rPr>
          <w:rFonts w:cs="Arial"/>
        </w:rPr>
        <w:t>1.1 Tổng quan</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49AD892F" w14:textId="120D4EA2" w:rsidR="00BB222F" w:rsidRPr="0029259B" w:rsidRDefault="00BB222F" w:rsidP="00DA07C8">
      <w:pPr>
        <w:spacing w:line="360" w:lineRule="auto"/>
        <w:rPr>
          <w:rFonts w:ascii="Arial" w:hAnsi="Arial" w:cs="Arial"/>
        </w:rPr>
      </w:pPr>
      <w:r w:rsidRPr="0029259B">
        <w:rPr>
          <w:rFonts w:ascii="Arial" w:hAnsi="Arial" w:cs="Arial"/>
        </w:rPr>
        <w:t>Mục tiêu nhúng được sử dụng để kiểm tra chức năng và vấn đề đo lường bằng cách chạy mã, được xem xét trên MILS trên thiết bị. (Xác minh liên tiếp MILS-PILS).</w:t>
      </w:r>
    </w:p>
    <w:p w14:paraId="2174A1AC" w14:textId="50959DD5" w:rsidR="00BB222F" w:rsidRPr="0029259B" w:rsidRDefault="00BB222F" w:rsidP="00DA07C8">
      <w:pPr>
        <w:spacing w:line="360" w:lineRule="auto"/>
        <w:rPr>
          <w:rFonts w:ascii="Arial" w:hAnsi="Arial" w:cs="Arial"/>
        </w:rPr>
      </w:pPr>
      <w:r w:rsidRPr="0029259B">
        <w:rPr>
          <w:rFonts w:ascii="Arial" w:hAnsi="Arial" w:cs="Arial"/>
        </w:rPr>
        <w:t>Nhưng ở giai đoạn xem xét thuật toán, không có môi trường để đo lường hiệu suất kể cả các thiết bị ngoại vi.</w:t>
      </w:r>
    </w:p>
    <w:p w14:paraId="126B15E9" w14:textId="430CF7AD" w:rsidR="00BB222F" w:rsidRPr="0029259B" w:rsidRDefault="00BB222F" w:rsidP="00DA07C8">
      <w:pPr>
        <w:spacing w:line="360" w:lineRule="auto"/>
        <w:rPr>
          <w:rFonts w:ascii="Arial" w:hAnsi="Arial" w:cs="Arial"/>
        </w:rPr>
      </w:pPr>
      <w:r w:rsidRPr="0029259B">
        <w:rPr>
          <w:rFonts w:ascii="Arial" w:hAnsi="Arial" w:cs="Arial"/>
        </w:rPr>
        <w:t>Trong khi đó, nếu ước tính thời gian với các thiết bị ngoại vi, cần kết nối mã trình điều khiển với mã được tạo từ ứng dụng và đó là một nỗ lực cao đối với OEM không biết MCU.</w:t>
      </w:r>
    </w:p>
    <w:p w14:paraId="313437A1" w14:textId="764A193B" w:rsidR="00BB222F" w:rsidRPr="0029259B" w:rsidRDefault="00DB40DB" w:rsidP="00DA07C8">
      <w:pPr>
        <w:spacing w:line="360" w:lineRule="auto"/>
        <w:rPr>
          <w:rFonts w:ascii="Arial" w:hAnsi="Arial" w:cs="Arial"/>
        </w:rPr>
      </w:pPr>
      <w:r w:rsidRPr="0029259B">
        <w:rPr>
          <w:rFonts w:ascii="Arial" w:hAnsi="Arial" w:cs="Arial"/>
        </w:rPr>
        <w:t>ET-VPF là công cụ hỗ trợ người dùng mô phỏng khối MATLAB Simulink (có thiết bị ngoại vi) trên Hardware ảo (Renesas RH850 virtual platform). ET-VPF sử dụng hộp công cụ Đồng mô phỏng để giao tiếp giữa MATLAB Simulink và ASTC VLAB.</w:t>
      </w:r>
    </w:p>
    <w:p w14:paraId="3B46E6DE" w14:textId="6386935E" w:rsidR="00BB222F" w:rsidRPr="0029259B" w:rsidRDefault="00BB222F" w:rsidP="00DA07C8">
      <w:pPr>
        <w:spacing w:line="360" w:lineRule="auto"/>
        <w:rPr>
          <w:rFonts w:ascii="Arial" w:hAnsi="Arial" w:cs="Arial"/>
        </w:rPr>
      </w:pPr>
      <w:r w:rsidRPr="0029259B">
        <w:rPr>
          <w:rFonts w:ascii="Arial" w:hAnsi="Arial" w:cs="Arial"/>
        </w:rPr>
        <w:t>Mục đích là để ước tính thời gian ở giai đoạn đầu bằng cách chuẩn bị mã bao gồm mã trình điều khiển thiết bị ngoại vi xác minh chức năng và ước tính hiệu suất bằng cách thực hiện xác minh giáp lưng b/w MILS – ET-VPF.</w:t>
      </w:r>
    </w:p>
    <w:p w14:paraId="67A42E41" w14:textId="2F36FD5E" w:rsidR="00882CB3" w:rsidRPr="0029259B" w:rsidRDefault="00BB222F" w:rsidP="00DA07C8">
      <w:pPr>
        <w:spacing w:line="360" w:lineRule="auto"/>
        <w:rPr>
          <w:rFonts w:ascii="Arial" w:hAnsi="Arial" w:cs="Arial"/>
        </w:rPr>
      </w:pPr>
      <w:r w:rsidRPr="0029259B">
        <w:rPr>
          <w:rFonts w:ascii="Arial" w:hAnsi="Arial" w:cs="Arial"/>
        </w:rPr>
        <w:t>Bằng cách hỗ trợ ET-VPF, Renesas có thể cung cấp giải pháp MBD mới cho khách hàng thay vì các nhà cung cấp khác. Khi công nghệ này được áp dụng cho ET-VPF, Renesas sẽ có thể hỗ trợ HILS trong tương lai. Hiện tại, do có nhiều người dùng HILS, phương pháp này phải được khách hàng chấp nhận.</w:t>
      </w:r>
    </w:p>
    <w:p w14:paraId="3558E447" w14:textId="77777777" w:rsidR="00882CB3" w:rsidRPr="0029259B" w:rsidRDefault="00882CB3" w:rsidP="00BB222F">
      <w:pPr>
        <w:rPr>
          <w:rFonts w:ascii="Arial" w:hAnsi="Arial" w:cs="Arial"/>
        </w:rPr>
      </w:pPr>
    </w:p>
    <w:p w14:paraId="34B05DD6" w14:textId="73F19823" w:rsidR="00882CB3" w:rsidRPr="0029259B" w:rsidRDefault="00580BCC" w:rsidP="00882CB3">
      <w:pPr>
        <w:jc w:val="center"/>
        <w:rPr>
          <w:rFonts w:ascii="Arial" w:hAnsi="Arial" w:cs="Arial"/>
        </w:rPr>
      </w:pPr>
      <w:r w:rsidRPr="0029259B">
        <w:rPr>
          <w:rFonts w:ascii="Arial" w:hAnsi="Arial" w:cs="Arial"/>
          <w:noProof/>
        </w:rPr>
        <w:drawing>
          <wp:inline distT="0" distB="0" distL="0" distR="0" wp14:anchorId="1666683C" wp14:editId="00E4B987">
            <wp:extent cx="5002722" cy="2829464"/>
            <wp:effectExtent l="0" t="0" r="7620" b="9525"/>
            <wp:docPr id="2" name="Picture 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3795" cy="2847038"/>
                    </a:xfrm>
                    <a:prstGeom prst="rect">
                      <a:avLst/>
                    </a:prstGeom>
                  </pic:spPr>
                </pic:pic>
              </a:graphicData>
            </a:graphic>
          </wp:inline>
        </w:drawing>
      </w:r>
    </w:p>
    <w:p w14:paraId="37AD56AA" w14:textId="62634C35" w:rsidR="00882CB3" w:rsidRPr="0029259B" w:rsidRDefault="00580BCC" w:rsidP="00882CB3">
      <w:pPr>
        <w:jc w:val="center"/>
        <w:rPr>
          <w:rFonts w:ascii="Arial" w:hAnsi="Arial" w:cs="Arial"/>
        </w:rPr>
      </w:pPr>
      <w:r w:rsidRPr="0029259B">
        <w:rPr>
          <w:rFonts w:ascii="Arial" w:hAnsi="Arial" w:cs="Arial"/>
          <w:noProof/>
        </w:rPr>
        <w:drawing>
          <wp:inline distT="0" distB="0" distL="0" distR="0" wp14:anchorId="166F8777" wp14:editId="0D7C4EED">
            <wp:extent cx="4793628" cy="1716657"/>
            <wp:effectExtent l="0" t="0" r="698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3628" cy="1716657"/>
                    </a:xfrm>
                    <a:prstGeom prst="rect">
                      <a:avLst/>
                    </a:prstGeom>
                  </pic:spPr>
                </pic:pic>
              </a:graphicData>
            </a:graphic>
          </wp:inline>
        </w:drawing>
      </w:r>
    </w:p>
    <w:p w14:paraId="0276E691" w14:textId="1DB04AA9" w:rsidR="00882CB3" w:rsidRPr="0029259B" w:rsidRDefault="00882CB3" w:rsidP="00882CB3">
      <w:pPr>
        <w:jc w:val="center"/>
        <w:rPr>
          <w:rFonts w:ascii="Arial" w:hAnsi="Arial" w:cs="Arial"/>
        </w:rPr>
      </w:pPr>
    </w:p>
    <w:p w14:paraId="272AB471" w14:textId="409FE789" w:rsidR="00500517" w:rsidRPr="0029259B" w:rsidRDefault="279317A4" w:rsidP="00AA306C">
      <w:pPr>
        <w:pStyle w:val="Caption"/>
        <w:jc w:val="center"/>
        <w:rPr>
          <w:rFonts w:ascii="Arial" w:hAnsi="Arial" w:cs="Arial"/>
          <w:b/>
          <w:bCs/>
        </w:rPr>
      </w:pPr>
      <w:r w:rsidRPr="0029259B">
        <w:rPr>
          <w:rFonts w:ascii="Arial" w:hAnsi="Arial" w:cs="Arial"/>
          <w:b/>
          <w:bCs/>
          <w:color w:val="auto"/>
        </w:rPr>
        <w:t xml:space="preserve">Hình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 xml:space="preserve">1 </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 xml:space="preserve">1 </w:t>
      </w:r>
      <w:r w:rsidR="00341B7D">
        <w:rPr>
          <w:rFonts w:ascii="Arial" w:hAnsi="Arial" w:cs="Arial"/>
          <w:b/>
          <w:bCs/>
          <w:color w:val="auto"/>
        </w:rPr>
        <w:fldChar w:fldCharType="end"/>
      </w:r>
      <w:r w:rsidR="68BD30D3" w:rsidRPr="0029259B">
        <w:rPr>
          <w:rFonts w:ascii="Arial" w:hAnsi="Arial" w:cs="Arial"/>
          <w:b/>
          <w:bCs/>
          <w:color w:val="auto"/>
        </w:rPr>
        <w:t xml:space="preserve">Tổng quan về </w:t>
      </w:r>
      <w:r w:rsidR="68BD30D3" w:rsidRPr="0029259B">
        <w:rPr>
          <w:rFonts w:ascii="Arial" w:hAnsi="Arial" w:cs="Arial"/>
          <w:b/>
          <w:bCs/>
          <w:color w:val="auto"/>
          <w:lang w:val="pt-BR"/>
        </w:rPr>
        <w:t>Mục tiêu nhúng cho Nền tảng ảo</w:t>
      </w:r>
      <w:r w:rsidR="003441F0" w:rsidRPr="0029259B">
        <w:rPr>
          <w:rFonts w:ascii="Arial" w:hAnsi="Arial" w:cs="Arial"/>
          <w:b/>
          <w:bCs/>
          <w:color w:val="auto"/>
        </w:rPr>
        <w:noBreakHyphen/>
      </w:r>
      <w:r w:rsidR="00500517" w:rsidRPr="0029259B">
        <w:rPr>
          <w:rFonts w:ascii="Arial" w:hAnsi="Arial" w:cs="Arial"/>
        </w:rPr>
        <w:br w:type="page"/>
      </w:r>
    </w:p>
    <w:p w14:paraId="32EADB7F" w14:textId="7F27318E" w:rsidR="7BBEC54D" w:rsidRPr="0029259B" w:rsidRDefault="7BBEC54D" w:rsidP="3C0BE9D9">
      <w:pPr>
        <w:pStyle w:val="Heading2"/>
        <w:rPr>
          <w:rFonts w:cs="Arial"/>
        </w:rPr>
      </w:pPr>
      <w:bookmarkStart w:id="84" w:name="_Toc2011163330"/>
      <w:bookmarkStart w:id="85" w:name="_Toc1150621940"/>
      <w:bookmarkStart w:id="86" w:name="_Toc943676363"/>
      <w:bookmarkStart w:id="87" w:name="_Toc1773880028"/>
      <w:bookmarkStart w:id="88" w:name="_Toc1351659982"/>
      <w:bookmarkStart w:id="89" w:name="_Toc2144164735"/>
      <w:bookmarkStart w:id="90" w:name="_Toc1713550308"/>
      <w:bookmarkStart w:id="91" w:name="_Toc808195649"/>
      <w:bookmarkStart w:id="92" w:name="_Toc1140182224"/>
      <w:bookmarkStart w:id="93" w:name="_Toc647247616"/>
      <w:bookmarkStart w:id="94" w:name="_Toc1910525297"/>
      <w:bookmarkStart w:id="95" w:name="_Toc739892666"/>
      <w:bookmarkStart w:id="96" w:name="_Toc1818236593"/>
      <w:bookmarkStart w:id="97" w:name="_Toc111808078"/>
      <w:bookmarkStart w:id="98" w:name="_Toc494734129"/>
      <w:bookmarkStart w:id="99" w:name="_Toc1425686834"/>
      <w:bookmarkStart w:id="100" w:name="_Toc1978302597"/>
      <w:bookmarkStart w:id="101" w:name="_Toc1796432864"/>
      <w:bookmarkStart w:id="102" w:name="_Toc1739843358"/>
      <w:bookmarkStart w:id="103" w:name="_Toc1849278647"/>
      <w:bookmarkStart w:id="104" w:name="_Toc1970579517"/>
      <w:bookmarkStart w:id="105" w:name="_Toc1709218799"/>
      <w:bookmarkStart w:id="106" w:name="_Toc1782380452"/>
      <w:bookmarkStart w:id="107" w:name="_Toc330307381"/>
      <w:bookmarkStart w:id="108" w:name="_Toc2145283914"/>
      <w:bookmarkStart w:id="109" w:name="_Toc1905071810"/>
      <w:bookmarkStart w:id="110" w:name="_Toc1688374853"/>
      <w:bookmarkStart w:id="111" w:name="_Toc87588348"/>
      <w:bookmarkStart w:id="112" w:name="_Toc1926818188"/>
      <w:bookmarkStart w:id="113" w:name="_Toc1374801014"/>
      <w:bookmarkStart w:id="114" w:name="_Toc122608902"/>
      <w:r w:rsidRPr="0029259B">
        <w:rPr>
          <w:rFonts w:cs="Arial"/>
        </w:rPr>
        <w:lastRenderedPageBreak/>
        <w:t xml:space="preserve">1.2 Môi trường điện tử vận </w:t>
      </w:r>
      <w:bookmarkStart w:id="115" w:name="MATLAB_0"/>
      <w:bookmarkEnd w:id="115"/>
      <w:r w:rsidRPr="0029259B">
        <w:rPr>
          <w:rFonts w:cs="Arial"/>
        </w:rPr>
        <w:t>hành</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4793C66E" w14:textId="103EF778" w:rsidR="3C0BE9D9" w:rsidRPr="0029259B" w:rsidRDefault="3C0BE9D9" w:rsidP="3C0BE9D9">
      <w:pPr>
        <w:rPr>
          <w:rFonts w:ascii="Arial" w:hAnsi="Arial" w:cs="Arial"/>
          <w:szCs w:val="18"/>
        </w:rPr>
      </w:pPr>
    </w:p>
    <w:p w14:paraId="23980555" w14:textId="42AF9545" w:rsidR="00D72838" w:rsidRPr="0029259B" w:rsidRDefault="00C440EB" w:rsidP="00DA07C8">
      <w:pPr>
        <w:spacing w:line="360" w:lineRule="auto"/>
        <w:rPr>
          <w:rFonts w:ascii="Arial" w:hAnsi="Arial" w:cs="Arial"/>
          <w:szCs w:val="18"/>
        </w:rPr>
      </w:pPr>
      <w:r w:rsidRPr="0029259B">
        <w:rPr>
          <w:rFonts w:ascii="Arial" w:hAnsi="Arial" w:cs="Arial"/>
          <w:szCs w:val="18"/>
        </w:rPr>
        <w:t>Các mô tả dưới đây là các yêu cầu hệ thống đối với ET-VPF.</w:t>
      </w:r>
    </w:p>
    <w:p w14:paraId="2A1EBDED" w14:textId="7868E9F0" w:rsidR="00D72838" w:rsidRPr="0029259B" w:rsidRDefault="00D72838" w:rsidP="00DA07C8">
      <w:pPr>
        <w:spacing w:line="360" w:lineRule="auto"/>
        <w:rPr>
          <w:rFonts w:ascii="Arial" w:hAnsi="Arial" w:cs="Arial"/>
          <w:szCs w:val="18"/>
        </w:rPr>
      </w:pPr>
    </w:p>
    <w:p w14:paraId="02F16443" w14:textId="5714958E" w:rsidR="00D4391E" w:rsidRPr="0029259B" w:rsidRDefault="00D72838" w:rsidP="00DA07C8">
      <w:pPr>
        <w:pStyle w:val="ListBullet"/>
        <w:widowControl/>
        <w:numPr>
          <w:ilvl w:val="1"/>
          <w:numId w:val="9"/>
        </w:numPr>
        <w:tabs>
          <w:tab w:val="left" w:pos="450"/>
        </w:tabs>
        <w:spacing w:line="360" w:lineRule="auto"/>
        <w:jc w:val="left"/>
        <w:rPr>
          <w:rFonts w:ascii="Arial" w:eastAsia="MS Gothic" w:hAnsi="Arial" w:cs="Arial"/>
          <w:kern w:val="0"/>
          <w:szCs w:val="18"/>
        </w:rPr>
      </w:pPr>
      <w:r w:rsidRPr="0029259B">
        <w:rPr>
          <w:rFonts w:ascii="Arial" w:eastAsia="MS Gothic" w:hAnsi="Arial" w:cs="Arial"/>
          <w:kern w:val="0"/>
          <w:szCs w:val="18"/>
        </w:rPr>
        <w:t>Môi trường phần cứng</w:t>
      </w:r>
    </w:p>
    <w:p w14:paraId="16964F5F" w14:textId="77777777" w:rsidR="00C3431F" w:rsidRPr="0029259B" w:rsidRDefault="00C3431F" w:rsidP="00DA07C8">
      <w:pPr>
        <w:pStyle w:val="ListBullet"/>
        <w:widowControl/>
        <w:numPr>
          <w:ilvl w:val="0"/>
          <w:numId w:val="4"/>
        </w:numPr>
        <w:tabs>
          <w:tab w:val="left" w:pos="450"/>
        </w:tabs>
        <w:spacing w:line="360" w:lineRule="auto"/>
        <w:jc w:val="left"/>
        <w:rPr>
          <w:rFonts w:ascii="Arial" w:eastAsia="MS Gothic" w:hAnsi="Arial" w:cs="Arial"/>
          <w:kern w:val="0"/>
          <w:szCs w:val="18"/>
        </w:rPr>
      </w:pPr>
      <w:r w:rsidRPr="0029259B">
        <w:rPr>
          <w:rFonts w:ascii="Arial" w:eastAsia="MS Gothic" w:hAnsi="Arial" w:cs="Arial"/>
          <w:kern w:val="0"/>
          <w:szCs w:val="18"/>
        </w:rPr>
        <w:t xml:space="preserve">Hệ điều hành: </w:t>
      </w:r>
      <w:r w:rsidRPr="0029259B">
        <w:rPr>
          <w:rFonts w:ascii="Arial" w:eastAsia="MS Gothic" w:hAnsi="Arial" w:cs="Arial"/>
          <w:kern w:val="0"/>
          <w:szCs w:val="18"/>
        </w:rPr>
        <w:tab/>
      </w:r>
      <w:r w:rsidRPr="0029259B">
        <w:rPr>
          <w:rFonts w:ascii="Arial" w:eastAsia="MS Gothic" w:hAnsi="Arial" w:cs="Arial"/>
          <w:kern w:val="0"/>
          <w:szCs w:val="18"/>
        </w:rPr>
        <w:tab/>
        <w:t>Microsoft Windows® 10 (64-bit)</w:t>
      </w:r>
    </w:p>
    <w:p w14:paraId="1F6FA6A9" w14:textId="77777777" w:rsidR="00C3431F" w:rsidRPr="0029259B" w:rsidRDefault="00C3431F" w:rsidP="00DA07C8">
      <w:pPr>
        <w:pStyle w:val="ListBullet"/>
        <w:widowControl/>
        <w:tabs>
          <w:tab w:val="left" w:pos="450"/>
        </w:tabs>
        <w:spacing w:line="360" w:lineRule="auto"/>
        <w:ind w:left="1170"/>
        <w:jc w:val="left"/>
        <w:rPr>
          <w:rFonts w:ascii="Arial" w:eastAsia="MS Gothic" w:hAnsi="Arial" w:cs="Arial"/>
          <w:kern w:val="0"/>
          <w:szCs w:val="18"/>
        </w:rPr>
      </w:pPr>
      <w:r w:rsidRPr="0029259B">
        <w:rPr>
          <w:rFonts w:ascii="Arial" w:eastAsia="MS Gothic" w:hAnsi="Arial" w:cs="Arial"/>
          <w:kern w:val="0"/>
          <w:szCs w:val="18"/>
        </w:rPr>
        <w:tab/>
      </w:r>
      <w:r w:rsidRPr="0029259B">
        <w:rPr>
          <w:rFonts w:ascii="Arial" w:eastAsia="MS Gothic" w:hAnsi="Arial" w:cs="Arial"/>
          <w:kern w:val="0"/>
          <w:szCs w:val="18"/>
        </w:rPr>
        <w:tab/>
      </w:r>
      <w:r w:rsidRPr="0029259B">
        <w:rPr>
          <w:rFonts w:ascii="Arial" w:eastAsia="MS Gothic" w:hAnsi="Arial" w:cs="Arial"/>
          <w:kern w:val="0"/>
          <w:szCs w:val="18"/>
        </w:rPr>
        <w:tab/>
      </w:r>
      <w:r w:rsidRPr="0029259B">
        <w:rPr>
          <w:rFonts w:ascii="Arial" w:eastAsia="MS Gothic" w:hAnsi="Arial" w:cs="Arial"/>
          <w:kern w:val="0"/>
          <w:szCs w:val="18"/>
        </w:rPr>
        <w:tab/>
        <w:t>* Phiên bản này chỉ thử nghiệm trên Windows 64-bit</w:t>
      </w:r>
    </w:p>
    <w:p w14:paraId="57612044" w14:textId="59B06090" w:rsidR="00D4391E" w:rsidRPr="0029259B" w:rsidRDefault="00D4391E" w:rsidP="00DA07C8">
      <w:pPr>
        <w:pStyle w:val="ListParagraph"/>
        <w:numPr>
          <w:ilvl w:val="0"/>
          <w:numId w:val="4"/>
        </w:numPr>
        <w:spacing w:line="360" w:lineRule="auto"/>
        <w:rPr>
          <w:rFonts w:ascii="Arial" w:hAnsi="Arial" w:cs="Arial"/>
          <w:kern w:val="0"/>
          <w:szCs w:val="18"/>
        </w:rPr>
      </w:pPr>
      <w:r w:rsidRPr="0029259B">
        <w:rPr>
          <w:rFonts w:ascii="Arial" w:hAnsi="Arial" w:cs="Arial"/>
          <w:kern w:val="0"/>
          <w:szCs w:val="18"/>
        </w:rPr>
        <w:t xml:space="preserve">Bộ xử lý: </w:t>
      </w:r>
      <w:r w:rsidRPr="0029259B">
        <w:rPr>
          <w:rFonts w:ascii="Arial" w:hAnsi="Arial" w:cs="Arial"/>
          <w:kern w:val="0"/>
          <w:szCs w:val="18"/>
        </w:rPr>
        <w:tab/>
      </w:r>
      <w:r w:rsidRPr="0029259B">
        <w:rPr>
          <w:rFonts w:ascii="Arial" w:hAnsi="Arial" w:cs="Arial"/>
          <w:kern w:val="0"/>
          <w:szCs w:val="18"/>
        </w:rPr>
        <w:tab/>
      </w:r>
      <w:r w:rsidR="00487E04" w:rsidRPr="0029259B">
        <w:rPr>
          <w:rFonts w:ascii="Arial" w:hAnsi="Arial" w:cs="Arial"/>
          <w:kern w:val="0"/>
          <w:szCs w:val="18"/>
        </w:rPr>
        <w:tab/>
      </w:r>
      <w:r w:rsidRPr="0029259B">
        <w:rPr>
          <w:rFonts w:ascii="Arial" w:hAnsi="Arial" w:cs="Arial"/>
          <w:kern w:val="0"/>
          <w:szCs w:val="18"/>
        </w:rPr>
        <w:t>1 GHz trở lên (hỗ trợ siêu phân luồng hoặc CPU đa lõi)</w:t>
      </w:r>
    </w:p>
    <w:p w14:paraId="33DAF9A2" w14:textId="6341E476" w:rsidR="00D4391E" w:rsidRPr="0029259B" w:rsidRDefault="00D4391E" w:rsidP="00DA07C8">
      <w:pPr>
        <w:pStyle w:val="ListParagraph"/>
        <w:numPr>
          <w:ilvl w:val="0"/>
          <w:numId w:val="4"/>
        </w:numPr>
        <w:spacing w:line="360" w:lineRule="auto"/>
        <w:rPr>
          <w:rFonts w:ascii="Arial" w:hAnsi="Arial" w:cs="Arial"/>
          <w:kern w:val="0"/>
          <w:szCs w:val="18"/>
        </w:rPr>
      </w:pPr>
      <w:r w:rsidRPr="0029259B">
        <w:rPr>
          <w:rFonts w:ascii="Arial" w:hAnsi="Arial" w:cs="Arial"/>
          <w:kern w:val="0"/>
          <w:szCs w:val="18"/>
        </w:rPr>
        <w:t xml:space="preserve">Bộ nhớ chính: </w:t>
      </w:r>
      <w:r w:rsidRPr="0029259B">
        <w:rPr>
          <w:rFonts w:ascii="Arial" w:hAnsi="Arial" w:cs="Arial"/>
          <w:kern w:val="0"/>
          <w:szCs w:val="18"/>
        </w:rPr>
        <w:tab/>
      </w:r>
      <w:r w:rsidR="000423B5" w:rsidRPr="0029259B">
        <w:rPr>
          <w:rFonts w:ascii="Arial" w:hAnsi="Arial" w:cs="Arial"/>
          <w:kern w:val="0"/>
          <w:szCs w:val="18"/>
        </w:rPr>
        <w:tab/>
      </w:r>
      <w:r w:rsidRPr="0029259B">
        <w:rPr>
          <w:rFonts w:ascii="Arial" w:hAnsi="Arial" w:cs="Arial"/>
          <w:kern w:val="0"/>
          <w:szCs w:val="18"/>
        </w:rPr>
        <w:t>khuyến nghị 4 GB trở lên</w:t>
      </w:r>
    </w:p>
    <w:p w14:paraId="43292EC7" w14:textId="1E96C380" w:rsidR="00D72838" w:rsidRPr="0029259B" w:rsidRDefault="00D72838" w:rsidP="00DA07C8">
      <w:pPr>
        <w:pStyle w:val="ListBullet"/>
        <w:widowControl/>
        <w:numPr>
          <w:ilvl w:val="1"/>
          <w:numId w:val="9"/>
        </w:numPr>
        <w:tabs>
          <w:tab w:val="left" w:pos="450"/>
        </w:tabs>
        <w:spacing w:line="360" w:lineRule="auto"/>
        <w:jc w:val="left"/>
        <w:rPr>
          <w:rFonts w:ascii="Arial" w:eastAsia="MS Gothic" w:hAnsi="Arial" w:cs="Arial"/>
          <w:kern w:val="0"/>
          <w:szCs w:val="21"/>
        </w:rPr>
      </w:pPr>
      <w:r w:rsidRPr="0029259B">
        <w:rPr>
          <w:rFonts w:ascii="Arial" w:eastAsia="MS Gothic" w:hAnsi="Arial" w:cs="Arial"/>
          <w:kern w:val="0"/>
          <w:szCs w:val="18"/>
        </w:rPr>
        <w:t xml:space="preserve">Môi trường </w:t>
      </w:r>
      <w:r w:rsidRPr="0029259B">
        <w:rPr>
          <w:rFonts w:ascii="Arial" w:eastAsia="MS Gothic" w:hAnsi="Arial" w:cs="Arial"/>
          <w:kern w:val="0"/>
          <w:szCs w:val="18"/>
          <w:lang w:val="fr-FR"/>
        </w:rPr>
        <w:t>phần mềm</w:t>
      </w:r>
    </w:p>
    <w:p w14:paraId="16C600E9" w14:textId="1A865EEB" w:rsidR="00D4391E" w:rsidRPr="0029259B" w:rsidRDefault="000423B5" w:rsidP="00DA07C8">
      <w:pPr>
        <w:pStyle w:val="ListBullet"/>
        <w:widowControl/>
        <w:numPr>
          <w:ilvl w:val="0"/>
          <w:numId w:val="5"/>
        </w:numPr>
        <w:tabs>
          <w:tab w:val="left" w:pos="450"/>
        </w:tabs>
        <w:spacing w:line="360" w:lineRule="auto"/>
        <w:ind w:left="1170"/>
        <w:jc w:val="left"/>
        <w:rPr>
          <w:rFonts w:ascii="Arial" w:eastAsia="MS Gothic" w:hAnsi="Arial" w:cs="Arial"/>
          <w:kern w:val="0"/>
          <w:szCs w:val="21"/>
        </w:rPr>
      </w:pPr>
      <w:r w:rsidRPr="0029259B">
        <w:rPr>
          <w:rFonts w:ascii="Arial" w:hAnsi="Arial" w:cs="Arial"/>
          <w:kern w:val="0"/>
          <w:szCs w:val="21"/>
        </w:rPr>
        <w:t>Các sản phẩm MATLAB và Simulink (từ The MathWorks, Inc.)</w:t>
      </w:r>
    </w:p>
    <w:p w14:paraId="42B34C0B" w14:textId="77777777" w:rsidR="00D72838" w:rsidRPr="0029259B" w:rsidRDefault="00D72838" w:rsidP="00DA07C8">
      <w:pPr>
        <w:pStyle w:val="BodyText"/>
        <w:widowControl/>
        <w:spacing w:line="360" w:lineRule="auto"/>
        <w:ind w:left="1440" w:right="0"/>
        <w:jc w:val="left"/>
        <w:rPr>
          <w:rFonts w:ascii="Arial" w:hAnsi="Arial" w:cs="Arial"/>
          <w:kern w:val="0"/>
          <w:szCs w:val="18"/>
          <w:u w:val="single"/>
          <w:lang w:val="pt-BR"/>
        </w:rPr>
      </w:pPr>
      <w:r w:rsidRPr="0029259B">
        <w:rPr>
          <w:rFonts w:ascii="Arial" w:hAnsi="Arial" w:cs="Arial"/>
          <w:kern w:val="0"/>
          <w:szCs w:val="18"/>
          <w:u w:val="single"/>
          <w:lang w:val="pt-BR"/>
        </w:rPr>
        <w:t>cửa sổ 10</w:t>
      </w:r>
    </w:p>
    <w:p w14:paraId="73790E58" w14:textId="2A512393" w:rsidR="00D72838" w:rsidRPr="005B2A48" w:rsidRDefault="00D72838" w:rsidP="00DA07C8">
      <w:pPr>
        <w:pStyle w:val="BodyText"/>
        <w:widowControl/>
        <w:spacing w:line="360" w:lineRule="auto"/>
        <w:ind w:left="1440" w:right="0"/>
        <w:jc w:val="left"/>
        <w:rPr>
          <w:rFonts w:ascii="Arial" w:hAnsi="Arial" w:cs="Arial"/>
          <w:kern w:val="0"/>
          <w:szCs w:val="18"/>
          <w:highlight w:val="yellow"/>
          <w:lang w:val="pt-BR"/>
        </w:rPr>
      </w:pPr>
      <w:commentRangeStart w:id="116"/>
      <w:r w:rsidRPr="005B2A48">
        <w:rPr>
          <w:rFonts w:ascii="Arial" w:hAnsi="Arial" w:cs="Arial"/>
          <w:kern w:val="0"/>
          <w:szCs w:val="18"/>
          <w:highlight w:val="yellow"/>
          <w:lang w:val="pt-BR"/>
        </w:rPr>
        <w:t xml:space="preserve">MATLAB </w:t>
      </w:r>
      <w:r w:rsidRPr="005B2A48">
        <w:rPr>
          <w:rFonts w:ascii="Arial" w:hAnsi="Arial" w:cs="Arial"/>
          <w:kern w:val="0"/>
          <w:szCs w:val="18"/>
          <w:highlight w:val="yellow"/>
          <w:lang w:val="pt-BR"/>
        </w:rPr>
        <w:tab/>
      </w:r>
      <w:r w:rsidRPr="005B2A48">
        <w:rPr>
          <w:rFonts w:ascii="Arial" w:hAnsi="Arial" w:cs="Arial"/>
          <w:kern w:val="0"/>
          <w:szCs w:val="18"/>
          <w:highlight w:val="yellow"/>
          <w:lang w:val="pt-BR"/>
        </w:rPr>
        <w:tab/>
      </w:r>
      <w:r w:rsidR="005639A8" w:rsidRPr="005B2A48">
        <w:rPr>
          <w:rFonts w:ascii="Arial" w:hAnsi="Arial" w:cs="Arial"/>
          <w:kern w:val="0"/>
          <w:szCs w:val="18"/>
          <w:highlight w:val="yellow"/>
          <w:lang w:val="pt-BR"/>
        </w:rPr>
        <w:t xml:space="preserve">V9.10 (R2021a) </w:t>
      </w:r>
      <w:r w:rsidR="00293D73">
        <w:rPr>
          <w:rFonts w:ascii="Arial" w:hAnsi="Arial" w:cs="Arial"/>
          <w:kern w:val="0"/>
          <w:szCs w:val="18"/>
          <w:highlight w:val="yellow"/>
          <w:lang w:val="vi-VN"/>
        </w:rPr>
        <w:t xml:space="preserve">, </w:t>
      </w:r>
      <w:r w:rsidR="00DB6DD1" w:rsidRPr="005B2A48">
        <w:rPr>
          <w:rFonts w:ascii="Arial" w:hAnsi="Arial" w:cs="Arial"/>
          <w:kern w:val="0"/>
          <w:szCs w:val="18"/>
          <w:highlight w:val="yellow"/>
          <w:lang w:val="pt-BR"/>
        </w:rPr>
        <w:t>V9.3 (R2017b)</w:t>
      </w:r>
    </w:p>
    <w:p w14:paraId="062849B2" w14:textId="05CE78DA" w:rsidR="00D72838" w:rsidRPr="005B2A48" w:rsidRDefault="00D72838" w:rsidP="00DA07C8">
      <w:pPr>
        <w:pStyle w:val="BodyText"/>
        <w:widowControl/>
        <w:spacing w:line="360" w:lineRule="auto"/>
        <w:ind w:left="1440" w:right="0"/>
        <w:jc w:val="left"/>
        <w:rPr>
          <w:rFonts w:ascii="Arial" w:hAnsi="Arial" w:cs="Arial"/>
          <w:kern w:val="0"/>
          <w:szCs w:val="18"/>
          <w:highlight w:val="yellow"/>
          <w:lang w:val="pt-BR"/>
        </w:rPr>
      </w:pPr>
      <w:r w:rsidRPr="005B2A48">
        <w:rPr>
          <w:rFonts w:ascii="Arial" w:hAnsi="Arial" w:cs="Arial"/>
          <w:kern w:val="0"/>
          <w:szCs w:val="18"/>
          <w:highlight w:val="yellow"/>
          <w:lang w:val="pt-BR"/>
        </w:rPr>
        <w:t xml:space="preserve">Simulink </w:t>
      </w:r>
      <w:r w:rsidRPr="005B2A48">
        <w:rPr>
          <w:rFonts w:ascii="Arial" w:hAnsi="Arial" w:cs="Arial"/>
          <w:kern w:val="0"/>
          <w:szCs w:val="18"/>
          <w:highlight w:val="yellow"/>
          <w:lang w:val="pt-BR"/>
        </w:rPr>
        <w:tab/>
      </w:r>
      <w:r w:rsidRPr="005B2A48">
        <w:rPr>
          <w:rFonts w:ascii="Arial" w:hAnsi="Arial" w:cs="Arial"/>
          <w:kern w:val="0"/>
          <w:szCs w:val="18"/>
          <w:highlight w:val="yellow"/>
          <w:lang w:val="pt-BR"/>
        </w:rPr>
        <w:tab/>
      </w:r>
      <w:r w:rsidR="005639A8" w:rsidRPr="005B2A48">
        <w:rPr>
          <w:rFonts w:ascii="Arial" w:hAnsi="Arial" w:cs="Arial"/>
          <w:kern w:val="0"/>
          <w:szCs w:val="18"/>
          <w:highlight w:val="yellow"/>
          <w:lang w:val="pt-BR"/>
        </w:rPr>
        <w:t xml:space="preserve">V10.3 (R2021a) </w:t>
      </w:r>
      <w:r w:rsidR="00293D73">
        <w:rPr>
          <w:rFonts w:ascii="Arial" w:hAnsi="Arial" w:cs="Arial"/>
          <w:kern w:val="0"/>
          <w:szCs w:val="18"/>
          <w:highlight w:val="yellow"/>
          <w:lang w:val="vi-VN"/>
        </w:rPr>
        <w:t xml:space="preserve">, </w:t>
      </w:r>
      <w:r w:rsidR="00DB6DD1" w:rsidRPr="005B2A48">
        <w:rPr>
          <w:rFonts w:ascii="Arial" w:hAnsi="Arial" w:cs="Arial"/>
          <w:kern w:val="0"/>
          <w:szCs w:val="18"/>
          <w:highlight w:val="yellow"/>
          <w:lang w:val="pt-BR"/>
        </w:rPr>
        <w:t>V9.3 (R2017b)</w:t>
      </w:r>
    </w:p>
    <w:p w14:paraId="529FF1BA" w14:textId="5CFEEA62" w:rsidR="00D72838" w:rsidRPr="005B2A48" w:rsidRDefault="00D72838" w:rsidP="00DA07C8">
      <w:pPr>
        <w:pStyle w:val="BodyText"/>
        <w:widowControl/>
        <w:spacing w:line="360" w:lineRule="auto"/>
        <w:ind w:left="2160" w:right="0" w:hanging="720"/>
        <w:jc w:val="left"/>
        <w:rPr>
          <w:rFonts w:ascii="Arial" w:hAnsi="Arial" w:cs="Arial"/>
          <w:kern w:val="0"/>
          <w:szCs w:val="18"/>
          <w:highlight w:val="yellow"/>
          <w:lang w:val="pt-BR"/>
        </w:rPr>
      </w:pPr>
      <w:r w:rsidRPr="005B2A48">
        <w:rPr>
          <w:rFonts w:ascii="Arial" w:hAnsi="Arial" w:cs="Arial"/>
          <w:kern w:val="0"/>
          <w:szCs w:val="18"/>
          <w:highlight w:val="yellow"/>
          <w:lang w:val="pt-BR"/>
        </w:rPr>
        <w:t xml:space="preserve">Luồng trạng thái </w:t>
      </w:r>
      <w:r w:rsidRPr="005B2A48">
        <w:rPr>
          <w:rFonts w:ascii="Arial" w:hAnsi="Arial" w:cs="Arial"/>
          <w:kern w:val="0"/>
          <w:szCs w:val="18"/>
          <w:highlight w:val="yellow"/>
          <w:lang w:val="pt-BR"/>
        </w:rPr>
        <w:tab/>
      </w:r>
      <w:r w:rsidRPr="005B2A48">
        <w:rPr>
          <w:rFonts w:ascii="Arial" w:hAnsi="Arial" w:cs="Arial"/>
          <w:kern w:val="0"/>
          <w:szCs w:val="18"/>
          <w:highlight w:val="yellow"/>
          <w:lang w:val="pt-BR"/>
        </w:rPr>
        <w:tab/>
      </w:r>
      <w:r w:rsidR="005639A8" w:rsidRPr="005B2A48">
        <w:rPr>
          <w:rFonts w:ascii="Arial" w:hAnsi="Arial" w:cs="Arial"/>
          <w:kern w:val="0"/>
          <w:szCs w:val="18"/>
          <w:highlight w:val="yellow"/>
          <w:lang w:val="pt-BR"/>
        </w:rPr>
        <w:t xml:space="preserve">V10.4 (R2021a) </w:t>
      </w:r>
      <w:r w:rsidR="00293D73">
        <w:rPr>
          <w:rFonts w:ascii="Arial" w:hAnsi="Arial" w:cs="Arial"/>
          <w:kern w:val="0"/>
          <w:szCs w:val="18"/>
          <w:highlight w:val="yellow"/>
          <w:lang w:val="vi-VN"/>
        </w:rPr>
        <w:t xml:space="preserve">, </w:t>
      </w:r>
      <w:r w:rsidR="00DB6DD1" w:rsidRPr="005B2A48">
        <w:rPr>
          <w:rFonts w:ascii="Arial" w:hAnsi="Arial" w:cs="Arial"/>
          <w:kern w:val="0"/>
          <w:szCs w:val="18"/>
          <w:highlight w:val="yellow"/>
          <w:lang w:val="pt-BR"/>
        </w:rPr>
        <w:t>V9.0 (R2017b)</w:t>
      </w:r>
    </w:p>
    <w:p w14:paraId="5D095206" w14:textId="3A728B5E" w:rsidR="00D72838" w:rsidRPr="005B2A48" w:rsidRDefault="00D72838" w:rsidP="00DA07C8">
      <w:pPr>
        <w:pStyle w:val="BodyText"/>
        <w:widowControl/>
        <w:spacing w:line="360" w:lineRule="auto"/>
        <w:ind w:left="1440" w:right="0"/>
        <w:jc w:val="left"/>
        <w:rPr>
          <w:rFonts w:ascii="Arial" w:hAnsi="Arial" w:cs="Arial"/>
          <w:kern w:val="0"/>
          <w:szCs w:val="18"/>
          <w:highlight w:val="yellow"/>
          <w:lang w:val="pt-BR"/>
        </w:rPr>
      </w:pPr>
      <w:r w:rsidRPr="005B2A48">
        <w:rPr>
          <w:rFonts w:ascii="Arial" w:hAnsi="Arial" w:cs="Arial"/>
          <w:kern w:val="0"/>
          <w:szCs w:val="18"/>
          <w:highlight w:val="yellow"/>
          <w:lang w:val="pt-BR"/>
        </w:rPr>
        <w:t xml:space="preserve">MATLAB Coder </w:t>
      </w:r>
      <w:r w:rsidRPr="005B2A48">
        <w:rPr>
          <w:rFonts w:ascii="Arial" w:hAnsi="Arial" w:cs="Arial"/>
          <w:kern w:val="0"/>
          <w:szCs w:val="18"/>
          <w:highlight w:val="yellow"/>
          <w:lang w:val="pt-BR"/>
        </w:rPr>
        <w:tab/>
      </w:r>
      <w:r w:rsidRPr="005B2A48">
        <w:rPr>
          <w:rFonts w:ascii="Arial" w:hAnsi="Arial" w:cs="Arial"/>
          <w:kern w:val="0"/>
          <w:szCs w:val="18"/>
          <w:highlight w:val="yellow"/>
          <w:lang w:val="pt-BR"/>
        </w:rPr>
        <w:tab/>
      </w:r>
      <w:r w:rsidR="005E4FE8" w:rsidRPr="005B2A48">
        <w:rPr>
          <w:rFonts w:ascii="Arial" w:hAnsi="Arial" w:cs="Arial"/>
          <w:kern w:val="0"/>
          <w:szCs w:val="18"/>
          <w:highlight w:val="yellow"/>
          <w:lang w:val="pt-BR"/>
        </w:rPr>
        <w:t xml:space="preserve">V5.2 (R2021a) </w:t>
      </w:r>
      <w:r w:rsidR="00293D73">
        <w:rPr>
          <w:rFonts w:ascii="Arial" w:hAnsi="Arial" w:cs="Arial"/>
          <w:kern w:val="0"/>
          <w:szCs w:val="18"/>
          <w:highlight w:val="yellow"/>
          <w:lang w:val="vi-VN"/>
        </w:rPr>
        <w:t xml:space="preserve">, </w:t>
      </w:r>
      <w:r w:rsidR="00DB6DD1" w:rsidRPr="005B2A48">
        <w:rPr>
          <w:rFonts w:ascii="Arial" w:hAnsi="Arial" w:cs="Arial"/>
          <w:kern w:val="0"/>
          <w:szCs w:val="18"/>
          <w:highlight w:val="yellow"/>
          <w:lang w:val="pt-BR"/>
        </w:rPr>
        <w:t>V9.0 (R2017b)</w:t>
      </w:r>
    </w:p>
    <w:p w14:paraId="499C87C5" w14:textId="57595FDA" w:rsidR="00D72838" w:rsidRPr="005B2A48" w:rsidRDefault="00D72838" w:rsidP="00DA07C8">
      <w:pPr>
        <w:pStyle w:val="BodyText"/>
        <w:widowControl/>
        <w:spacing w:line="360" w:lineRule="auto"/>
        <w:ind w:left="1440" w:right="0"/>
        <w:jc w:val="left"/>
        <w:rPr>
          <w:rFonts w:ascii="Arial" w:hAnsi="Arial" w:cs="Arial"/>
          <w:kern w:val="0"/>
          <w:szCs w:val="18"/>
          <w:highlight w:val="yellow"/>
          <w:lang w:val="pt-BR"/>
        </w:rPr>
      </w:pPr>
      <w:r w:rsidRPr="005B2A48">
        <w:rPr>
          <w:rFonts w:ascii="Arial" w:hAnsi="Arial" w:cs="Arial"/>
          <w:kern w:val="0"/>
          <w:szCs w:val="18"/>
          <w:highlight w:val="yellow"/>
          <w:lang w:val="pt-BR"/>
        </w:rPr>
        <w:t xml:space="preserve">Simulink Coder </w:t>
      </w:r>
      <w:r w:rsidRPr="005B2A48">
        <w:rPr>
          <w:rFonts w:ascii="Arial" w:hAnsi="Arial" w:cs="Arial"/>
          <w:kern w:val="0"/>
          <w:szCs w:val="18"/>
          <w:highlight w:val="yellow"/>
          <w:lang w:val="pt-BR"/>
        </w:rPr>
        <w:tab/>
      </w:r>
      <w:r w:rsidRPr="005B2A48">
        <w:rPr>
          <w:rFonts w:ascii="Arial" w:hAnsi="Arial" w:cs="Arial"/>
          <w:kern w:val="0"/>
          <w:szCs w:val="18"/>
          <w:highlight w:val="yellow"/>
          <w:lang w:val="pt-BR"/>
        </w:rPr>
        <w:tab/>
      </w:r>
      <w:r w:rsidR="002768B1" w:rsidRPr="005B2A48">
        <w:rPr>
          <w:rFonts w:ascii="Arial" w:hAnsi="Arial" w:cs="Arial"/>
          <w:kern w:val="0"/>
          <w:szCs w:val="18"/>
          <w:highlight w:val="yellow"/>
          <w:lang w:val="pt-BR"/>
        </w:rPr>
        <w:t xml:space="preserve">V9.5 (R2021a) </w:t>
      </w:r>
      <w:r w:rsidR="00293D73">
        <w:rPr>
          <w:rFonts w:ascii="Arial" w:hAnsi="Arial" w:cs="Arial"/>
          <w:kern w:val="0"/>
          <w:szCs w:val="18"/>
          <w:highlight w:val="yellow"/>
          <w:lang w:val="vi-VN"/>
        </w:rPr>
        <w:t xml:space="preserve">, </w:t>
      </w:r>
      <w:r w:rsidR="00DB6DD1" w:rsidRPr="005B2A48">
        <w:rPr>
          <w:rFonts w:ascii="Arial" w:hAnsi="Arial" w:cs="Arial"/>
          <w:kern w:val="0"/>
          <w:szCs w:val="18"/>
          <w:highlight w:val="yellow"/>
          <w:lang w:val="pt-BR"/>
        </w:rPr>
        <w:t>V8.13 (R2017b)</w:t>
      </w:r>
    </w:p>
    <w:p w14:paraId="1511775F" w14:textId="1ABF0BB5" w:rsidR="00D72838" w:rsidRPr="005B2A48" w:rsidRDefault="00D72838" w:rsidP="00DA07C8">
      <w:pPr>
        <w:pStyle w:val="BodyText"/>
        <w:widowControl/>
        <w:spacing w:line="360" w:lineRule="auto"/>
        <w:ind w:left="1440" w:right="0"/>
        <w:jc w:val="left"/>
        <w:rPr>
          <w:rFonts w:ascii="Arial" w:hAnsi="Arial" w:cs="Arial"/>
          <w:kern w:val="0"/>
          <w:szCs w:val="18"/>
          <w:highlight w:val="yellow"/>
          <w:lang w:val="pt-BR"/>
        </w:rPr>
      </w:pPr>
      <w:r w:rsidRPr="005B2A48">
        <w:rPr>
          <w:rFonts w:ascii="Arial" w:hAnsi="Arial" w:cs="Arial"/>
          <w:kern w:val="0"/>
          <w:szCs w:val="18"/>
          <w:highlight w:val="yellow"/>
          <w:lang w:val="pt-BR"/>
        </w:rPr>
        <w:t xml:space="preserve">nhúng </w:t>
      </w:r>
      <w:r w:rsidRPr="005B2A48">
        <w:rPr>
          <w:rFonts w:ascii="Arial" w:hAnsi="Arial" w:cs="Arial"/>
          <w:kern w:val="0"/>
          <w:szCs w:val="18"/>
          <w:highlight w:val="yellow"/>
          <w:lang w:val="pt-BR"/>
        </w:rPr>
        <w:tab/>
      </w:r>
      <w:r w:rsidR="00CD507B" w:rsidRPr="005B2A48">
        <w:rPr>
          <w:rFonts w:ascii="Arial" w:hAnsi="Arial" w:cs="Arial"/>
          <w:kern w:val="0"/>
          <w:szCs w:val="18"/>
          <w:highlight w:val="yellow"/>
          <w:lang w:val="pt-BR"/>
        </w:rPr>
        <w:t xml:space="preserve">V7.6 (R2021a) </w:t>
      </w:r>
      <w:r w:rsidR="00293D73">
        <w:rPr>
          <w:rFonts w:ascii="Arial" w:hAnsi="Arial" w:cs="Arial"/>
          <w:kern w:val="0"/>
          <w:szCs w:val="18"/>
          <w:highlight w:val="yellow"/>
          <w:lang w:val="vi-VN"/>
        </w:rPr>
        <w:t xml:space="preserve">, </w:t>
      </w:r>
      <w:r w:rsidR="00DB6DD1" w:rsidRPr="005B2A48">
        <w:rPr>
          <w:rFonts w:ascii="Arial" w:hAnsi="Arial" w:cs="Arial"/>
          <w:kern w:val="0"/>
          <w:szCs w:val="18"/>
          <w:highlight w:val="yellow"/>
          <w:lang w:val="pt-BR"/>
        </w:rPr>
        <w:t>V6.13 (R2017b)</w:t>
      </w:r>
    </w:p>
    <w:p w14:paraId="77B96934" w14:textId="2E30EC9B" w:rsidR="004376C1" w:rsidRPr="005B1AE4" w:rsidRDefault="004376C1" w:rsidP="00DA07C8">
      <w:pPr>
        <w:pStyle w:val="BodyText"/>
        <w:widowControl/>
        <w:spacing w:line="360" w:lineRule="auto"/>
        <w:ind w:left="1440" w:right="0"/>
        <w:jc w:val="left"/>
        <w:rPr>
          <w:rFonts w:ascii="Arial" w:hAnsi="Arial" w:cs="Arial"/>
          <w:kern w:val="0"/>
          <w:szCs w:val="18"/>
          <w:lang w:val="vi-VN"/>
        </w:rPr>
      </w:pPr>
      <w:r w:rsidRPr="005B2A48">
        <w:rPr>
          <w:rFonts w:ascii="Arial" w:hAnsi="Arial" w:cs="Arial"/>
          <w:kern w:val="0"/>
          <w:szCs w:val="18"/>
          <w:highlight w:val="yellow"/>
          <w:lang w:val="pt-BR"/>
        </w:rPr>
        <w:t xml:space="preserve">Hộp công cụ mạng cho xe V5.0 (R2021a) </w:t>
      </w:r>
      <w:commentRangeEnd w:id="116"/>
      <w:r w:rsidR="005922DE" w:rsidRPr="005B2A48">
        <w:rPr>
          <w:rStyle w:val="CommentReference"/>
          <w:highlight w:val="yellow"/>
        </w:rPr>
        <w:commentReference w:id="116"/>
      </w:r>
      <w:r w:rsidR="00293D73">
        <w:rPr>
          <w:rFonts w:ascii="Arial" w:hAnsi="Arial" w:cs="Arial"/>
          <w:kern w:val="0"/>
          <w:szCs w:val="18"/>
          <w:highlight w:val="yellow"/>
          <w:lang w:val="vi-VN"/>
        </w:rPr>
        <w:t>, V3.4 (R2017b)</w:t>
      </w:r>
    </w:p>
    <w:p w14:paraId="16C44191" w14:textId="075C23DB" w:rsidR="00500517" w:rsidRPr="0029259B" w:rsidRDefault="00500517" w:rsidP="00DA07C8">
      <w:pPr>
        <w:spacing w:line="360" w:lineRule="auto"/>
        <w:rPr>
          <w:rFonts w:ascii="Arial" w:hAnsi="Arial" w:cs="Arial"/>
          <w:szCs w:val="18"/>
        </w:rPr>
      </w:pPr>
    </w:p>
    <w:p w14:paraId="245EEFA5" w14:textId="77777777" w:rsidR="00E06538" w:rsidRPr="0029259B" w:rsidRDefault="00E06538" w:rsidP="00DA07C8">
      <w:pPr>
        <w:pStyle w:val="ListParagraph"/>
        <w:numPr>
          <w:ilvl w:val="0"/>
          <w:numId w:val="5"/>
        </w:numPr>
        <w:spacing w:line="360" w:lineRule="auto"/>
        <w:ind w:left="1166"/>
        <w:rPr>
          <w:rFonts w:ascii="Arial" w:hAnsi="Arial" w:cs="Arial"/>
          <w:szCs w:val="18"/>
        </w:rPr>
      </w:pPr>
      <w:r w:rsidRPr="0029259B">
        <w:rPr>
          <w:rFonts w:ascii="Arial" w:hAnsi="Arial" w:cs="Arial"/>
          <w:szCs w:val="18"/>
        </w:rPr>
        <w:t>Trình biên dịch tệp MEX</w:t>
      </w:r>
    </w:p>
    <w:p w14:paraId="691C53E5" w14:textId="77777777" w:rsidR="00E06538" w:rsidRPr="0029259B" w:rsidRDefault="00E06538" w:rsidP="00DA07C8">
      <w:pPr>
        <w:spacing w:line="360" w:lineRule="auto"/>
        <w:ind w:left="720" w:firstLine="720"/>
        <w:rPr>
          <w:rFonts w:ascii="Arial" w:hAnsi="Arial" w:cs="Arial"/>
          <w:szCs w:val="18"/>
        </w:rPr>
      </w:pPr>
      <w:r w:rsidRPr="0029259B">
        <w:rPr>
          <w:rFonts w:ascii="Arial" w:hAnsi="Arial" w:cs="Arial"/>
          <w:szCs w:val="18"/>
        </w:rPr>
        <w:t>Trình biên dịch Microsoft Visual C++ 2013, 2015, 2017 (của tập đoàn Microsoft)</w:t>
      </w:r>
    </w:p>
    <w:p w14:paraId="7ECB78EA" w14:textId="77777777" w:rsidR="00E06538" w:rsidRPr="0029259B" w:rsidRDefault="00E06538" w:rsidP="00DA07C8">
      <w:pPr>
        <w:spacing w:line="360" w:lineRule="auto"/>
        <w:ind w:left="1440"/>
        <w:rPr>
          <w:rFonts w:ascii="Arial" w:hAnsi="Arial" w:cs="Arial"/>
          <w:szCs w:val="18"/>
        </w:rPr>
      </w:pPr>
      <w:r w:rsidRPr="0029259B">
        <w:rPr>
          <w:rFonts w:ascii="Arial" w:hAnsi="Arial" w:cs="Arial"/>
          <w:szCs w:val="18"/>
        </w:rPr>
        <w:t>Tham khảo: Yêu cầu hệ thống &amp; Tính khả dụng của nền tảng</w:t>
      </w:r>
    </w:p>
    <w:p w14:paraId="5EEAAB75" w14:textId="4275F1EA" w:rsidR="00E06538" w:rsidRPr="0029259B" w:rsidRDefault="00E06538" w:rsidP="00DA07C8">
      <w:pPr>
        <w:spacing w:line="360" w:lineRule="auto"/>
        <w:ind w:left="720" w:firstLine="720"/>
        <w:rPr>
          <w:rFonts w:ascii="Arial" w:hAnsi="Arial" w:cs="Arial"/>
          <w:szCs w:val="18"/>
        </w:rPr>
      </w:pPr>
      <w:r w:rsidRPr="0029259B">
        <w:rPr>
          <w:rFonts w:ascii="Arial" w:hAnsi="Arial" w:cs="Arial"/>
          <w:szCs w:val="18"/>
        </w:rPr>
        <w:t xml:space="preserve">   </w:t>
      </w:r>
      <w:hyperlink r:id="rId17" w:history="1">
        <w:r w:rsidRPr="0029259B">
          <w:rPr>
            <w:rStyle w:val="Hyperlink"/>
            <w:rFonts w:ascii="Arial" w:hAnsi="Arial" w:cs="Arial"/>
            <w:szCs w:val="18"/>
          </w:rPr>
          <w:t>https://www.mathworks.com/support/sysreq/previous_releases.html</w:t>
        </w:r>
      </w:hyperlink>
    </w:p>
    <w:p w14:paraId="74D82DB8" w14:textId="77777777" w:rsidR="00E06538" w:rsidRPr="0029259B" w:rsidRDefault="00E06538" w:rsidP="00DA07C8">
      <w:pPr>
        <w:spacing w:line="360" w:lineRule="auto"/>
        <w:rPr>
          <w:rFonts w:ascii="Arial" w:hAnsi="Arial" w:cs="Arial"/>
          <w:szCs w:val="18"/>
        </w:rPr>
      </w:pPr>
    </w:p>
    <w:p w14:paraId="021421EF" w14:textId="2ACC8038" w:rsidR="00500517" w:rsidRPr="0029259B" w:rsidRDefault="00500517" w:rsidP="00DA07C8">
      <w:pPr>
        <w:pStyle w:val="ListBullet"/>
        <w:widowControl/>
        <w:numPr>
          <w:ilvl w:val="0"/>
          <w:numId w:val="5"/>
        </w:numPr>
        <w:tabs>
          <w:tab w:val="left" w:pos="450"/>
        </w:tabs>
        <w:spacing w:line="360" w:lineRule="auto"/>
        <w:ind w:left="1170"/>
        <w:jc w:val="left"/>
        <w:rPr>
          <w:rFonts w:ascii="Arial" w:eastAsia="MS Gothic" w:hAnsi="Arial" w:cs="Arial"/>
          <w:kern w:val="0"/>
          <w:szCs w:val="21"/>
        </w:rPr>
      </w:pPr>
      <w:r w:rsidRPr="0029259B">
        <w:rPr>
          <w:rFonts w:ascii="Arial" w:hAnsi="Arial" w:cs="Arial"/>
          <w:kern w:val="0"/>
          <w:szCs w:val="21"/>
        </w:rPr>
        <w:t>VLAB (từ The VLAB Works Pty Ltd)</w:t>
      </w:r>
    </w:p>
    <w:p w14:paraId="487B9A72" w14:textId="172FA138" w:rsidR="00487E04" w:rsidRPr="0029259B" w:rsidRDefault="00487E04" w:rsidP="00DA07C8">
      <w:pPr>
        <w:pStyle w:val="ListBullet"/>
        <w:widowControl/>
        <w:tabs>
          <w:tab w:val="left" w:pos="450"/>
        </w:tabs>
        <w:spacing w:line="360" w:lineRule="auto"/>
        <w:ind w:left="1440"/>
        <w:jc w:val="left"/>
        <w:rPr>
          <w:rFonts w:ascii="Arial" w:hAnsi="Arial" w:cs="Arial"/>
          <w:kern w:val="0"/>
          <w:szCs w:val="21"/>
        </w:rPr>
      </w:pPr>
      <w:r w:rsidRPr="0029259B">
        <w:rPr>
          <w:rFonts w:ascii="Arial" w:hAnsi="Arial" w:cs="Arial"/>
          <w:kern w:val="0"/>
          <w:szCs w:val="21"/>
          <w:highlight w:val="yellow"/>
        </w:rPr>
        <w:t xml:space="preserve">VLAB </w:t>
      </w:r>
      <w:r w:rsidRPr="0029259B">
        <w:rPr>
          <w:rFonts w:ascii="Arial" w:hAnsi="Arial" w:cs="Arial"/>
          <w:kern w:val="0"/>
          <w:szCs w:val="21"/>
          <w:highlight w:val="yellow"/>
        </w:rPr>
        <w:tab/>
      </w:r>
      <w:r w:rsidRPr="0029259B">
        <w:rPr>
          <w:rFonts w:ascii="Arial" w:hAnsi="Arial" w:cs="Arial"/>
          <w:kern w:val="0"/>
          <w:szCs w:val="21"/>
          <w:highlight w:val="yellow"/>
        </w:rPr>
        <w:tab/>
      </w:r>
      <w:r w:rsidRPr="0029259B">
        <w:rPr>
          <w:rFonts w:ascii="Arial" w:hAnsi="Arial" w:cs="Arial"/>
          <w:kern w:val="0"/>
          <w:szCs w:val="21"/>
          <w:highlight w:val="yellow"/>
        </w:rPr>
        <w:tab/>
      </w:r>
      <w:r w:rsidR="00C331A6" w:rsidRPr="0029259B">
        <w:rPr>
          <w:rFonts w:ascii="Arial" w:hAnsi="Arial" w:cs="Arial"/>
          <w:kern w:val="0"/>
          <w:szCs w:val="21"/>
          <w:highlight w:val="yellow"/>
        </w:rPr>
        <w:t xml:space="preserve">V2.7 </w:t>
      </w:r>
      <w:r w:rsidR="0030565B" w:rsidRPr="0029259B">
        <w:rPr>
          <w:rFonts w:ascii="Arial" w:hAnsi="Arial" w:cs="Arial"/>
          <w:kern w:val="0"/>
          <w:szCs w:val="21"/>
          <w:highlight w:val="yellow"/>
          <w:lang w:val="vi-VN"/>
        </w:rPr>
        <w:t xml:space="preserve">. </w:t>
      </w:r>
      <w:r w:rsidR="0010648B">
        <w:rPr>
          <w:rFonts w:ascii="Arial" w:hAnsi="Arial" w:cs="Arial"/>
          <w:kern w:val="0"/>
          <w:szCs w:val="21"/>
          <w:highlight w:val="yellow"/>
        </w:rPr>
        <w:t>2 (thắng-vc140-x64)</w:t>
      </w:r>
    </w:p>
    <w:p w14:paraId="5FA47936" w14:textId="1282036B" w:rsidR="00487E04" w:rsidRPr="0029259B" w:rsidRDefault="00487E04" w:rsidP="00DA07C8">
      <w:pPr>
        <w:pStyle w:val="ListBullet"/>
        <w:widowControl/>
        <w:numPr>
          <w:ilvl w:val="0"/>
          <w:numId w:val="5"/>
        </w:numPr>
        <w:tabs>
          <w:tab w:val="left" w:pos="450"/>
        </w:tabs>
        <w:spacing w:line="360" w:lineRule="auto"/>
        <w:ind w:left="1170"/>
        <w:jc w:val="left"/>
        <w:rPr>
          <w:rFonts w:ascii="Arial" w:eastAsia="MS Gothic" w:hAnsi="Arial" w:cs="Arial"/>
          <w:kern w:val="0"/>
          <w:szCs w:val="21"/>
          <w:highlight w:val="yellow"/>
        </w:rPr>
      </w:pPr>
      <w:r w:rsidRPr="0029259B">
        <w:rPr>
          <w:rFonts w:ascii="Arial" w:hAnsi="Arial" w:cs="Arial"/>
          <w:kern w:val="0"/>
          <w:szCs w:val="21"/>
          <w:highlight w:val="yellow"/>
        </w:rPr>
        <w:t xml:space="preserve">Hộp công cụ của VLAB </w:t>
      </w:r>
      <w:r w:rsidR="001C3B17" w:rsidRPr="0029259B">
        <w:rPr>
          <w:rFonts w:ascii="Arial" w:eastAsia="MS Gothic" w:hAnsi="Arial" w:cs="Arial"/>
          <w:kern w:val="0"/>
          <w:szCs w:val="21"/>
          <w:highlight w:val="yellow"/>
        </w:rPr>
        <w:t xml:space="preserve">(đi kèm </w:t>
      </w:r>
      <w:r w:rsidR="001C3B17" w:rsidRPr="0029259B">
        <w:rPr>
          <w:rFonts w:ascii="Arial" w:hAnsi="Arial" w:cs="Arial"/>
          <w:kern w:val="0"/>
          <w:szCs w:val="21"/>
          <w:highlight w:val="yellow"/>
        </w:rPr>
        <w:t xml:space="preserve">VLAB </w:t>
      </w:r>
      <w:r w:rsidR="001C3B17" w:rsidRPr="0029259B">
        <w:rPr>
          <w:rFonts w:ascii="Arial" w:eastAsia="MS Gothic" w:hAnsi="Arial" w:cs="Arial"/>
          <w:kern w:val="0"/>
          <w:szCs w:val="21"/>
          <w:highlight w:val="yellow"/>
        </w:rPr>
        <w:t xml:space="preserve">V2.6 </w:t>
      </w:r>
      <w:r w:rsidR="0030565B" w:rsidRPr="0029259B">
        <w:rPr>
          <w:rFonts w:ascii="Arial" w:eastAsia="MS Gothic" w:hAnsi="Arial" w:cs="Arial"/>
          <w:kern w:val="0"/>
          <w:szCs w:val="21"/>
          <w:highlight w:val="yellow"/>
          <w:lang w:val="vi-VN"/>
        </w:rPr>
        <w:t xml:space="preserve">. </w:t>
      </w:r>
      <w:r w:rsidR="00EC69F1">
        <w:rPr>
          <w:rFonts w:ascii="Arial" w:eastAsia="MS Gothic" w:hAnsi="Arial" w:cs="Arial"/>
          <w:kern w:val="0"/>
          <w:szCs w:val="21"/>
          <w:highlight w:val="yellow"/>
        </w:rPr>
        <w:t>1)</w:t>
      </w:r>
    </w:p>
    <w:p w14:paraId="233FB9E1" w14:textId="259830C5" w:rsidR="002E5C04" w:rsidRPr="00EA098C" w:rsidRDefault="002E5C04" w:rsidP="00DA07C8">
      <w:pPr>
        <w:pStyle w:val="ListBullet"/>
        <w:widowControl/>
        <w:tabs>
          <w:tab w:val="left" w:pos="450"/>
        </w:tabs>
        <w:spacing w:line="360" w:lineRule="auto"/>
        <w:ind w:left="1440"/>
        <w:jc w:val="left"/>
        <w:rPr>
          <w:rFonts w:ascii="Arial" w:hAnsi="Arial" w:cs="Arial"/>
          <w:kern w:val="0"/>
          <w:szCs w:val="21"/>
          <w:highlight w:val="yellow"/>
        </w:rPr>
      </w:pPr>
      <w:r w:rsidRPr="00EA098C">
        <w:rPr>
          <w:rFonts w:ascii="Arial" w:hAnsi="Arial" w:cs="Arial"/>
          <w:kern w:val="0"/>
          <w:szCs w:val="21"/>
          <w:highlight w:val="yellow"/>
        </w:rPr>
        <w:t>Toolbox RH850 Virtual Platform V3.1.8 (Dành cho các thiết bị hỗ trợ thử nghiệm (RH850/F1M-S1, RH850/F1M-S4))</w:t>
      </w:r>
    </w:p>
    <w:p w14:paraId="27C1EC4B" w14:textId="51AD5960" w:rsidR="00FB4A93" w:rsidRPr="00EA098C" w:rsidRDefault="00FB4A93" w:rsidP="00DA07C8">
      <w:pPr>
        <w:pStyle w:val="ListBullet"/>
        <w:widowControl/>
        <w:tabs>
          <w:tab w:val="left" w:pos="450"/>
        </w:tabs>
        <w:spacing w:line="360" w:lineRule="auto"/>
        <w:ind w:left="1440"/>
        <w:jc w:val="left"/>
        <w:rPr>
          <w:rFonts w:ascii="Arial" w:hAnsi="Arial" w:cs="Arial"/>
          <w:kern w:val="0"/>
          <w:szCs w:val="21"/>
          <w:highlight w:val="yellow"/>
        </w:rPr>
      </w:pPr>
      <w:r w:rsidRPr="00EA098C">
        <w:rPr>
          <w:rFonts w:ascii="Arial" w:hAnsi="Arial" w:cs="Arial"/>
          <w:kern w:val="0"/>
          <w:szCs w:val="21"/>
          <w:highlight w:val="yellow"/>
        </w:rPr>
        <w:t>Hộp công cụ CAN 2.5.0 (Đối với RS-CANFD ngoại vi được hỗ trợ thử nghiệm)</w:t>
      </w:r>
    </w:p>
    <w:p w14:paraId="31A02D0D" w14:textId="0A2A02F2" w:rsidR="002469D2" w:rsidRPr="002C26CB" w:rsidRDefault="002E5C04" w:rsidP="00DA07C8">
      <w:pPr>
        <w:pStyle w:val="ListBullet"/>
        <w:widowControl/>
        <w:tabs>
          <w:tab w:val="left" w:pos="450"/>
        </w:tabs>
        <w:spacing w:line="360" w:lineRule="auto"/>
        <w:ind w:left="1440"/>
        <w:jc w:val="left"/>
        <w:rPr>
          <w:rFonts w:ascii="Arial" w:eastAsia="MS Gothic" w:hAnsi="Arial" w:cs="Arial"/>
          <w:kern w:val="0"/>
          <w:szCs w:val="21"/>
          <w:lang w:val="vi-VN"/>
        </w:rPr>
      </w:pPr>
      <w:r w:rsidRPr="00EA098C">
        <w:rPr>
          <w:rFonts w:ascii="Arial" w:hAnsi="Arial" w:cs="Arial"/>
          <w:kern w:val="0"/>
          <w:szCs w:val="21"/>
          <w:highlight w:val="yellow"/>
        </w:rPr>
        <w:t xml:space="preserve">Toolbox RH850 G4 Virtual Platform </w:t>
      </w:r>
      <w:commentRangeStart w:id="117"/>
      <w:r w:rsidRPr="00EA098C">
        <w:rPr>
          <w:rFonts w:ascii="Arial" w:hAnsi="Arial" w:cs="Arial"/>
          <w:kern w:val="0"/>
          <w:szCs w:val="21"/>
          <w:highlight w:val="yellow"/>
        </w:rPr>
        <w:t xml:space="preserve">1.16.0 </w:t>
      </w:r>
      <w:commentRangeEnd w:id="117"/>
      <w:r w:rsidR="003D5A6F">
        <w:rPr>
          <w:rStyle w:val="CommentReference"/>
          <w:rFonts w:eastAsia="MS Gothic"/>
          <w:szCs w:val="20"/>
        </w:rPr>
        <w:commentReference w:id="117"/>
      </w:r>
      <w:r w:rsidRPr="00EA098C">
        <w:rPr>
          <w:rFonts w:ascii="Arial" w:hAnsi="Arial" w:cs="Arial"/>
          <w:kern w:val="0"/>
          <w:szCs w:val="21"/>
          <w:highlight w:val="yellow"/>
        </w:rPr>
        <w:t xml:space="preserve">(Dành cho các thiết bị hỗ trợ thử nghiệm </w:t>
      </w:r>
      <w:commentRangeStart w:id="118"/>
      <w:r w:rsidRPr="00EA098C">
        <w:rPr>
          <w:rFonts w:ascii="Arial" w:hAnsi="Arial" w:cs="Arial"/>
          <w:kern w:val="0"/>
          <w:szCs w:val="21"/>
          <w:highlight w:val="yellow"/>
        </w:rPr>
        <w:t xml:space="preserve">RH850/U2C </w:t>
      </w:r>
      <w:commentRangeEnd w:id="118"/>
      <w:r w:rsidR="00FB2519">
        <w:rPr>
          <w:rStyle w:val="CommentReference"/>
          <w:rFonts w:eastAsia="MS Gothic"/>
          <w:szCs w:val="20"/>
        </w:rPr>
        <w:commentReference w:id="118"/>
      </w:r>
      <w:r w:rsidRPr="00EA098C">
        <w:rPr>
          <w:rFonts w:ascii="Arial" w:hAnsi="Arial" w:cs="Arial"/>
          <w:kern w:val="0"/>
          <w:szCs w:val="21"/>
          <w:highlight w:val="yellow"/>
        </w:rPr>
        <w:t>)</w:t>
      </w:r>
      <w:bookmarkStart w:id="119" w:name="V10000_Req_03_015"/>
      <w:bookmarkEnd w:id="119"/>
    </w:p>
    <w:p w14:paraId="7F19A6A0" w14:textId="58365F58" w:rsidR="007F60A4" w:rsidRPr="0029259B" w:rsidRDefault="007F60A4" w:rsidP="00DA07C8">
      <w:pPr>
        <w:pStyle w:val="ListBullet"/>
        <w:widowControl/>
        <w:numPr>
          <w:ilvl w:val="0"/>
          <w:numId w:val="5"/>
        </w:numPr>
        <w:tabs>
          <w:tab w:val="left" w:pos="450"/>
        </w:tabs>
        <w:spacing w:line="360" w:lineRule="auto"/>
        <w:ind w:left="1170"/>
        <w:jc w:val="left"/>
        <w:rPr>
          <w:rFonts w:ascii="Arial" w:eastAsia="MS Gothic" w:hAnsi="Arial" w:cs="Arial"/>
          <w:kern w:val="0"/>
          <w:szCs w:val="21"/>
        </w:rPr>
      </w:pPr>
      <w:r w:rsidRPr="0029259B">
        <w:rPr>
          <w:rFonts w:ascii="Arial" w:eastAsia="MS Gothic" w:hAnsi="Arial" w:cs="Arial"/>
          <w:kern w:val="0"/>
          <w:szCs w:val="21"/>
        </w:rPr>
        <w:t>Bộ cấu hình thông minh cho RH850 (từ Renesas Electronics Corp)</w:t>
      </w:r>
    </w:p>
    <w:p w14:paraId="38F48637" w14:textId="0D617517" w:rsidR="007F60A4" w:rsidRPr="0029259B" w:rsidRDefault="007F60A4" w:rsidP="00DA07C8">
      <w:pPr>
        <w:pStyle w:val="ListBullet"/>
        <w:widowControl/>
        <w:tabs>
          <w:tab w:val="left" w:pos="450"/>
        </w:tabs>
        <w:spacing w:line="360" w:lineRule="auto"/>
        <w:ind w:left="1440"/>
        <w:jc w:val="left"/>
        <w:rPr>
          <w:rFonts w:ascii="Arial" w:eastAsia="MS Gothic" w:hAnsi="Arial" w:cs="Arial"/>
          <w:kern w:val="0"/>
          <w:szCs w:val="21"/>
        </w:rPr>
      </w:pPr>
      <w:r w:rsidRPr="0029259B">
        <w:rPr>
          <w:rFonts w:ascii="Arial" w:eastAsia="MS Gothic" w:hAnsi="Arial" w:cs="Arial"/>
          <w:kern w:val="0"/>
          <w:szCs w:val="21"/>
        </w:rPr>
        <w:t xml:space="preserve">SC </w:t>
      </w:r>
      <w:r w:rsidRPr="0029259B">
        <w:rPr>
          <w:rFonts w:ascii="Arial" w:eastAsia="MS Gothic" w:hAnsi="Arial" w:cs="Arial"/>
          <w:kern w:val="0"/>
          <w:szCs w:val="21"/>
        </w:rPr>
        <w:tab/>
      </w:r>
      <w:r w:rsidRPr="0029259B">
        <w:rPr>
          <w:rFonts w:ascii="Arial" w:eastAsia="MS Gothic" w:hAnsi="Arial" w:cs="Arial"/>
          <w:kern w:val="0"/>
          <w:szCs w:val="21"/>
        </w:rPr>
        <w:tab/>
      </w:r>
      <w:r w:rsidRPr="0029259B">
        <w:rPr>
          <w:rFonts w:ascii="Arial" w:eastAsia="MS Gothic" w:hAnsi="Arial" w:cs="Arial"/>
          <w:kern w:val="0"/>
          <w:szCs w:val="21"/>
        </w:rPr>
        <w:tab/>
        <w:t>V1.5.0</w:t>
      </w:r>
    </w:p>
    <w:p w14:paraId="6080B693" w14:textId="69CC7B29" w:rsidR="00237345" w:rsidRPr="0029259B" w:rsidRDefault="2062ADAD" w:rsidP="00DA07C8">
      <w:pPr>
        <w:pStyle w:val="ListBullet"/>
        <w:widowControl/>
        <w:numPr>
          <w:ilvl w:val="0"/>
          <w:numId w:val="5"/>
        </w:numPr>
        <w:tabs>
          <w:tab w:val="left" w:pos="450"/>
        </w:tabs>
        <w:spacing w:line="360" w:lineRule="auto"/>
        <w:ind w:left="1170"/>
        <w:jc w:val="left"/>
        <w:rPr>
          <w:rFonts w:ascii="Arial" w:eastAsia="MS Gothic" w:hAnsi="Arial" w:cs="Arial"/>
          <w:kern w:val="0"/>
        </w:rPr>
      </w:pPr>
      <w:r w:rsidRPr="0029259B">
        <w:rPr>
          <w:rFonts w:ascii="Arial" w:eastAsia="MS Gothic" w:hAnsi="Arial" w:cs="Arial"/>
          <w:kern w:val="0"/>
        </w:rPr>
        <w:t>Công cụ xây dựng</w:t>
      </w:r>
    </w:p>
    <w:p w14:paraId="3494A0E3" w14:textId="0D8944BF" w:rsidR="00237345" w:rsidRPr="002469D2" w:rsidRDefault="3C0BE9D9" w:rsidP="00DA07C8">
      <w:pPr>
        <w:pStyle w:val="ListBullet"/>
        <w:widowControl/>
        <w:tabs>
          <w:tab w:val="left" w:pos="450"/>
        </w:tabs>
        <w:spacing w:line="360" w:lineRule="auto"/>
        <w:ind w:left="1440"/>
        <w:jc w:val="left"/>
        <w:rPr>
          <w:rFonts w:ascii="Arial" w:eastAsia="Arial" w:hAnsi="Arial" w:cs="Arial"/>
          <w:szCs w:val="18"/>
          <w:lang w:val="pt-BR"/>
        </w:rPr>
      </w:pPr>
      <w:r w:rsidRPr="0029259B">
        <w:rPr>
          <w:rFonts w:ascii="Arial" w:eastAsia="Arial" w:hAnsi="Arial" w:cs="Arial"/>
          <w:szCs w:val="18"/>
          <w:highlight w:val="yellow"/>
          <w:lang w:val="pt-BR"/>
        </w:rPr>
        <w:t xml:space="preserve">CC-RH </w:t>
      </w:r>
      <w:r w:rsidR="00237345" w:rsidRPr="0029259B">
        <w:rPr>
          <w:rFonts w:ascii="Arial" w:hAnsi="Arial" w:cs="Arial"/>
          <w:highlight w:val="yellow"/>
        </w:rPr>
        <w:tab/>
      </w:r>
      <w:r w:rsidR="00237345" w:rsidRPr="0029259B">
        <w:rPr>
          <w:rFonts w:ascii="Arial" w:hAnsi="Arial" w:cs="Arial"/>
          <w:highlight w:val="yellow"/>
        </w:rPr>
        <w:tab/>
      </w:r>
      <w:r w:rsidR="00237345" w:rsidRPr="0029259B">
        <w:rPr>
          <w:rFonts w:ascii="Arial" w:hAnsi="Arial" w:cs="Arial"/>
          <w:highlight w:val="yellow"/>
        </w:rPr>
        <w:tab/>
      </w:r>
      <w:r w:rsidRPr="0029259B">
        <w:rPr>
          <w:rFonts w:ascii="Arial" w:eastAsia="Arial" w:hAnsi="Arial" w:cs="Arial"/>
          <w:szCs w:val="18"/>
          <w:highlight w:val="yellow"/>
          <w:lang w:val="pt-BR"/>
        </w:rPr>
        <w:t>Đi kèm với CS+ V8.07.00/ E8.07.00j2 (của Renesas Electronics)</w:t>
      </w:r>
      <w:r w:rsidR="00237345" w:rsidRPr="0029259B">
        <w:rPr>
          <w:rFonts w:ascii="Arial" w:eastAsia="MS Gothic" w:hAnsi="Arial" w:cs="Arial"/>
          <w:kern w:val="0"/>
          <w:szCs w:val="21"/>
        </w:rPr>
        <w:tab/>
      </w:r>
    </w:p>
    <w:p w14:paraId="2B9F7A3F" w14:textId="47CEE08C" w:rsidR="002C7197" w:rsidRPr="0029259B" w:rsidRDefault="002C7197" w:rsidP="00DA07C8">
      <w:pPr>
        <w:pStyle w:val="ListBullet"/>
        <w:widowControl/>
        <w:numPr>
          <w:ilvl w:val="0"/>
          <w:numId w:val="5"/>
        </w:numPr>
        <w:tabs>
          <w:tab w:val="left" w:pos="450"/>
        </w:tabs>
        <w:spacing w:line="360" w:lineRule="auto"/>
        <w:ind w:left="1170"/>
        <w:jc w:val="left"/>
        <w:rPr>
          <w:rFonts w:ascii="Arial" w:eastAsia="MS Gothic" w:hAnsi="Arial" w:cs="Arial"/>
          <w:kern w:val="0"/>
          <w:szCs w:val="21"/>
        </w:rPr>
      </w:pPr>
      <w:r w:rsidRPr="0029259B">
        <w:rPr>
          <w:rFonts w:ascii="Arial" w:eastAsia="MS Gothic" w:hAnsi="Arial" w:cs="Arial"/>
          <w:kern w:val="0"/>
          <w:szCs w:val="21"/>
        </w:rPr>
        <w:t>Cygwin (từ Tác giả Cygwin)</w:t>
      </w:r>
    </w:p>
    <w:p w14:paraId="66894302" w14:textId="6A77B144" w:rsidR="00DA3D95" w:rsidRDefault="00DA3D95" w:rsidP="00DA07C8">
      <w:pPr>
        <w:pStyle w:val="ListBullet"/>
        <w:widowControl/>
        <w:tabs>
          <w:tab w:val="left" w:pos="450"/>
        </w:tabs>
        <w:spacing w:line="360" w:lineRule="auto"/>
        <w:ind w:left="1440"/>
        <w:jc w:val="left"/>
        <w:rPr>
          <w:rFonts w:ascii="Arial" w:eastAsia="MS Gothic" w:hAnsi="Arial" w:cs="Arial"/>
          <w:kern w:val="0"/>
          <w:szCs w:val="21"/>
        </w:rPr>
      </w:pPr>
      <w:r w:rsidRPr="0029259B">
        <w:rPr>
          <w:rFonts w:ascii="Arial" w:eastAsia="MS Gothic" w:hAnsi="Arial" w:cs="Arial"/>
          <w:kern w:val="0"/>
          <w:szCs w:val="21"/>
        </w:rPr>
        <w:t xml:space="preserve">Cygwin </w:t>
      </w:r>
      <w:r w:rsidRPr="0029259B">
        <w:rPr>
          <w:rFonts w:ascii="Arial" w:eastAsia="MS Gothic" w:hAnsi="Arial" w:cs="Arial"/>
          <w:kern w:val="0"/>
          <w:szCs w:val="21"/>
        </w:rPr>
        <w:tab/>
      </w:r>
      <w:r w:rsidRPr="0029259B">
        <w:rPr>
          <w:rFonts w:ascii="Arial" w:eastAsia="MS Gothic" w:hAnsi="Arial" w:cs="Arial"/>
          <w:kern w:val="0"/>
          <w:szCs w:val="21"/>
        </w:rPr>
        <w:tab/>
      </w:r>
      <w:r w:rsidRPr="0029259B">
        <w:rPr>
          <w:rFonts w:ascii="Arial" w:eastAsia="MS Gothic" w:hAnsi="Arial" w:cs="Arial"/>
          <w:kern w:val="0"/>
          <w:szCs w:val="21"/>
        </w:rPr>
        <w:tab/>
        <w:t>V2.11.2</w:t>
      </w:r>
    </w:p>
    <w:p w14:paraId="4170433B" w14:textId="657476BF" w:rsidR="007630B4" w:rsidRPr="007630B4" w:rsidRDefault="007630B4" w:rsidP="00DA07C8">
      <w:pPr>
        <w:pStyle w:val="ListBullet"/>
        <w:widowControl/>
        <w:numPr>
          <w:ilvl w:val="0"/>
          <w:numId w:val="5"/>
        </w:numPr>
        <w:tabs>
          <w:tab w:val="left" w:pos="450"/>
        </w:tabs>
        <w:spacing w:line="360" w:lineRule="auto"/>
        <w:ind w:left="1170"/>
        <w:jc w:val="left"/>
        <w:rPr>
          <w:rFonts w:ascii="Arial" w:eastAsia="MS Gothic" w:hAnsi="Arial" w:cs="Arial"/>
          <w:kern w:val="0"/>
          <w:szCs w:val="21"/>
          <w:highlight w:val="yellow"/>
        </w:rPr>
      </w:pPr>
      <w:commentRangeStart w:id="120"/>
      <w:r w:rsidRPr="007630B4">
        <w:rPr>
          <w:rFonts w:ascii="Arial" w:hAnsi="Arial" w:cs="Arial"/>
          <w:szCs w:val="18"/>
          <w:highlight w:val="yellow"/>
        </w:rPr>
        <w:t>Công cụ hệ thống cài đặt Nullsoft Scriptable</w:t>
      </w:r>
      <w:bookmarkStart w:id="121" w:name="V10000_Installer_006"/>
      <w:bookmarkEnd w:id="121"/>
      <w:commentRangeEnd w:id="120"/>
      <w:r w:rsidR="009E35F4">
        <w:rPr>
          <w:rStyle w:val="CommentReference"/>
          <w:rFonts w:eastAsia="MS Gothic"/>
          <w:szCs w:val="20"/>
        </w:rPr>
        <w:commentReference w:id="120"/>
      </w:r>
    </w:p>
    <w:p w14:paraId="0AD0159D" w14:textId="0776A2D7" w:rsidR="007630B4" w:rsidRPr="0029259B" w:rsidRDefault="007630B4" w:rsidP="00DA07C8">
      <w:pPr>
        <w:pStyle w:val="ListBullet"/>
        <w:widowControl/>
        <w:tabs>
          <w:tab w:val="left" w:pos="450"/>
        </w:tabs>
        <w:spacing w:line="360" w:lineRule="auto"/>
        <w:ind w:left="1440"/>
        <w:jc w:val="left"/>
        <w:rPr>
          <w:rFonts w:ascii="Arial" w:eastAsia="MS Gothic" w:hAnsi="Arial" w:cs="Arial"/>
          <w:kern w:val="0"/>
          <w:szCs w:val="21"/>
        </w:rPr>
      </w:pPr>
      <w:r w:rsidRPr="007630B4">
        <w:rPr>
          <w:rFonts w:ascii="Arial" w:eastAsia="MS Gothic" w:hAnsi="Arial" w:cs="Arial"/>
          <w:kern w:val="0"/>
          <w:szCs w:val="21"/>
          <w:highlight w:val="yellow"/>
        </w:rPr>
        <w:t xml:space="preserve">NSIS </w:t>
      </w:r>
      <w:r w:rsidRPr="007630B4">
        <w:rPr>
          <w:rFonts w:ascii="Arial" w:eastAsia="MS Gothic" w:hAnsi="Arial" w:cs="Arial"/>
          <w:kern w:val="0"/>
          <w:szCs w:val="21"/>
          <w:highlight w:val="yellow"/>
        </w:rPr>
        <w:tab/>
      </w:r>
      <w:r w:rsidRPr="007630B4">
        <w:rPr>
          <w:rFonts w:ascii="Arial" w:eastAsia="MS Gothic" w:hAnsi="Arial" w:cs="Arial"/>
          <w:kern w:val="0"/>
          <w:szCs w:val="21"/>
          <w:highlight w:val="yellow"/>
        </w:rPr>
        <w:tab/>
      </w:r>
      <w:r w:rsidRPr="007630B4">
        <w:rPr>
          <w:rFonts w:ascii="Arial" w:eastAsia="MS Gothic" w:hAnsi="Arial" w:cs="Arial"/>
          <w:kern w:val="0"/>
          <w:szCs w:val="21"/>
          <w:highlight w:val="yellow"/>
        </w:rPr>
        <w:tab/>
        <w:t>V3.08</w:t>
      </w:r>
    </w:p>
    <w:p w14:paraId="68476CB0" w14:textId="77777777" w:rsidR="007F60A4" w:rsidRPr="0029259B" w:rsidRDefault="007F60A4" w:rsidP="00DA07C8">
      <w:pPr>
        <w:pStyle w:val="ListBullet"/>
        <w:widowControl/>
        <w:tabs>
          <w:tab w:val="left" w:pos="450"/>
        </w:tabs>
        <w:spacing w:line="360" w:lineRule="auto"/>
        <w:jc w:val="left"/>
        <w:rPr>
          <w:rFonts w:ascii="Arial" w:eastAsia="MS Gothic" w:hAnsi="Arial" w:cs="Arial"/>
          <w:kern w:val="0"/>
          <w:szCs w:val="21"/>
        </w:rPr>
      </w:pPr>
    </w:p>
    <w:p w14:paraId="405B52CB" w14:textId="77777777" w:rsidR="002C7197" w:rsidRPr="0029259B" w:rsidRDefault="002C7197" w:rsidP="00DA07C8">
      <w:pPr>
        <w:spacing w:line="360" w:lineRule="auto"/>
        <w:ind w:left="1440" w:hanging="1440"/>
        <w:rPr>
          <w:rFonts w:ascii="Arial" w:hAnsi="Arial" w:cs="Arial"/>
          <w:szCs w:val="18"/>
        </w:rPr>
      </w:pPr>
      <w:r w:rsidRPr="0029259B">
        <w:rPr>
          <w:rFonts w:ascii="Arial" w:hAnsi="Arial" w:cs="Arial"/>
          <w:szCs w:val="18"/>
        </w:rPr>
        <w:t xml:space="preserve">Lưu </w:t>
      </w:r>
      <w:r w:rsidRPr="0029259B">
        <w:rPr>
          <w:rFonts w:ascii="Arial" w:hAnsi="Arial" w:cs="Arial"/>
          <w:szCs w:val="18"/>
        </w:rPr>
        <w:tab/>
        <w:t>ý 1. Đối với các sản phẩm MATLAB và Simulink, một môi trường được xây dựng bằng cách sử dụng các sản phẩm tùy chọn tương ứng với các phiên bản MATLAB và Simulink đang được sử dụng.</w:t>
      </w:r>
    </w:p>
    <w:p w14:paraId="0642D808" w14:textId="6F219C4E" w:rsidR="002C7197" w:rsidRPr="0029259B" w:rsidRDefault="6DF88A07" w:rsidP="00DA07C8">
      <w:pPr>
        <w:spacing w:line="360" w:lineRule="auto"/>
        <w:ind w:left="1440"/>
        <w:rPr>
          <w:rFonts w:ascii="Arial" w:hAnsi="Arial" w:cs="Arial"/>
        </w:rPr>
      </w:pPr>
      <w:r w:rsidRPr="0029259B">
        <w:rPr>
          <w:rFonts w:ascii="Arial" w:hAnsi="Arial" w:cs="Arial"/>
        </w:rPr>
        <w:t xml:space="preserve">2. Khi cài đặt MATLAB, nên thay đổi thư mục cài đặt khác với thư mục dành cho UAC (kiểm soát tài khoản người dùng). </w:t>
      </w:r>
      <w:r w:rsidRPr="0029259B">
        <w:rPr>
          <w:rFonts w:ascii="Arial" w:hAnsi="Arial" w:cs="Arial"/>
        </w:rPr>
        <w:lastRenderedPageBreak/>
        <w:t xml:space="preserve">Tùy thuộc vào phiên bản MATLAB đang sử dụng, nếu thư mục cài đặt là thư mục dành cho UAC, chẳng hạn như “&lt;ổ đĩa hệ thống&gt;:\Program Files” hoặc “&lt;ổ đĩa hệ thống&gt;:\Program Files (x86)”, thì có thể xảy ra sự cố MEX không thể xây dựng được </w:t>
      </w:r>
      <w:r w:rsidR="00A160E5">
        <w:rPr>
          <w:rFonts w:ascii="Arial" w:hAnsi="Arial" w:cs="Arial"/>
          <w:lang w:val="vi-VN"/>
        </w:rPr>
        <w:t xml:space="preserve">hoặc </w:t>
      </w:r>
      <w:r w:rsidRPr="0029259B">
        <w:rPr>
          <w:rFonts w:ascii="Arial" w:hAnsi="Arial" w:cs="Arial"/>
        </w:rPr>
        <w:t>có thể xảy ra trường hợp không thể lưu đường dẫn MATLAB.</w:t>
      </w:r>
    </w:p>
    <w:p w14:paraId="77595D25" w14:textId="5B42052B" w:rsidR="3C0BE9D9" w:rsidRPr="0029259B" w:rsidRDefault="3C0BE9D9" w:rsidP="00DA07C8">
      <w:pPr>
        <w:spacing w:line="360" w:lineRule="auto"/>
        <w:ind w:left="1440"/>
        <w:rPr>
          <w:rFonts w:ascii="Arial" w:hAnsi="Arial" w:cs="Arial"/>
          <w:szCs w:val="18"/>
        </w:rPr>
      </w:pPr>
      <w:r w:rsidRPr="005922DE">
        <w:rPr>
          <w:rFonts w:ascii="Arial" w:hAnsi="Arial" w:cs="Arial"/>
          <w:szCs w:val="18"/>
          <w:highlight w:val="yellow"/>
        </w:rPr>
        <w:t xml:space="preserve">3. </w:t>
      </w:r>
      <w:commentRangeStart w:id="122"/>
      <w:r w:rsidRPr="005922DE">
        <w:rPr>
          <w:rFonts w:ascii="Arial" w:hAnsi="Arial" w:cs="Arial"/>
          <w:szCs w:val="18"/>
          <w:highlight w:val="yellow"/>
        </w:rPr>
        <w:t xml:space="preserve">MATLAB R2017b được sử dụng vì khi chuẩn bị nguyên mẫu của vHILS, VLAB Co-Simulink hỗ trợ R2017b. Đối với MATLAB R2021a, VLAB Co-Simulink không xác nhận hỗ trợ </w:t>
      </w:r>
      <w:r w:rsidR="007E17B6">
        <w:rPr>
          <w:rFonts w:ascii="Arial" w:hAnsi="Arial" w:cs="Arial"/>
          <w:szCs w:val="18"/>
          <w:highlight w:val="yellow"/>
          <w:lang w:val="vi-VN"/>
        </w:rPr>
        <w:t xml:space="preserve">. </w:t>
      </w:r>
      <w:r w:rsidRPr="005922DE">
        <w:rPr>
          <w:rFonts w:ascii="Arial" w:hAnsi="Arial" w:cs="Arial"/>
          <w:szCs w:val="18"/>
          <w:highlight w:val="yellow"/>
        </w:rPr>
        <w:t>Đối với các phiên bản khác, chúng chưa được thử nghiệm.</w:t>
      </w:r>
      <w:commentRangeEnd w:id="122"/>
      <w:r w:rsidR="005922DE" w:rsidRPr="005922DE">
        <w:rPr>
          <w:rStyle w:val="CommentReference"/>
          <w:highlight w:val="yellow"/>
        </w:rPr>
        <w:commentReference w:id="122"/>
      </w:r>
    </w:p>
    <w:p w14:paraId="3F5DD32C" w14:textId="5D08DDE4" w:rsidR="3C0BE9D9" w:rsidRDefault="3C0BE9D9" w:rsidP="00DA07C8">
      <w:pPr>
        <w:spacing w:line="360" w:lineRule="auto"/>
        <w:ind w:left="1440"/>
        <w:rPr>
          <w:rFonts w:ascii="Arial" w:hAnsi="Arial" w:cs="Arial"/>
          <w:szCs w:val="18"/>
        </w:rPr>
      </w:pPr>
      <w:r w:rsidRPr="0029259B">
        <w:rPr>
          <w:rFonts w:ascii="Arial" w:hAnsi="Arial" w:cs="Arial"/>
          <w:szCs w:val="18"/>
        </w:rPr>
        <w:t xml:space="preserve">4. Có thể sử dụng các phiên bản phần mềm cao hơn nếu các tính năng được sử dụng cho ET-VPF không bị thay đổi nhưng </w:t>
      </w:r>
      <w:r w:rsidR="1EED42AF" w:rsidRPr="0029259B">
        <w:rPr>
          <w:rFonts w:ascii="Arial" w:hAnsi="Arial" w:cs="Arial"/>
        </w:rPr>
        <w:t xml:space="preserve">Renesas Electronics không </w:t>
      </w:r>
      <w:r w:rsidRPr="0029259B">
        <w:rPr>
          <w:rFonts w:ascii="Arial" w:hAnsi="Arial" w:cs="Arial"/>
          <w:szCs w:val="18"/>
        </w:rPr>
        <w:t>đảm bảo điều đó.</w:t>
      </w:r>
    </w:p>
    <w:p w14:paraId="38355ED4" w14:textId="4E1696B5" w:rsidR="002469D2" w:rsidRDefault="002469D2" w:rsidP="00DA07C8">
      <w:pPr>
        <w:spacing w:line="360" w:lineRule="auto"/>
        <w:ind w:left="1440"/>
        <w:rPr>
          <w:rFonts w:ascii="Arial" w:hAnsi="Arial" w:cs="Arial"/>
          <w:szCs w:val="18"/>
        </w:rPr>
      </w:pPr>
      <w:commentRangeStart w:id="123"/>
      <w:r w:rsidRPr="00787D51">
        <w:rPr>
          <w:rFonts w:ascii="Arial" w:hAnsi="Arial" w:cs="Arial"/>
          <w:szCs w:val="18"/>
          <w:highlight w:val="yellow"/>
        </w:rPr>
        <w:t xml:space="preserve">5. Đối với CS+ </w:t>
      </w:r>
      <w:r w:rsidR="00787D51" w:rsidRPr="00787D51">
        <w:rPr>
          <w:rFonts w:ascii="Arial" w:eastAsia="Arial" w:hAnsi="Arial" w:cs="Arial"/>
          <w:szCs w:val="18"/>
          <w:highlight w:val="yellow"/>
          <w:lang w:val="pt-BR"/>
        </w:rPr>
        <w:t xml:space="preserve">E8.07.00j2 </w:t>
      </w:r>
      <w:r w:rsidR="00787D51" w:rsidRPr="00787D51">
        <w:rPr>
          <w:rFonts w:ascii="Arial" w:hAnsi="Arial" w:cs="Arial"/>
          <w:szCs w:val="18"/>
          <w:highlight w:val="yellow"/>
        </w:rPr>
        <w:t xml:space="preserve">, nó chỉ được sử dụng cho dòng thiết bị RH850/U2C. </w:t>
      </w:r>
      <w:commentRangeEnd w:id="123"/>
      <w:r w:rsidR="00787D51" w:rsidRPr="000900BF">
        <w:rPr>
          <w:rStyle w:val="CommentReference"/>
          <w:highlight w:val="yellow"/>
        </w:rPr>
        <w:commentReference w:id="123"/>
      </w:r>
      <w:r w:rsidR="004F477D" w:rsidRPr="000900BF">
        <w:rPr>
          <w:rFonts w:ascii="Arial" w:hAnsi="Arial" w:cs="Arial"/>
          <w:szCs w:val="18"/>
          <w:highlight w:val="yellow"/>
        </w:rPr>
        <w:t>Đối với CS+ V8.07.00, nó chỉ được sử dụng cho dòng thiết bị RH850/F1KM-S1, RH850/F1KM-S4.</w:t>
      </w:r>
      <w:r w:rsidR="004F477D">
        <w:rPr>
          <w:rFonts w:ascii="Arial" w:hAnsi="Arial" w:cs="Arial"/>
          <w:szCs w:val="18"/>
        </w:rPr>
        <w:t xml:space="preserve"> </w:t>
      </w:r>
    </w:p>
    <w:p w14:paraId="76DE4B05" w14:textId="2567296D" w:rsidR="00787D51" w:rsidRPr="00B948D5" w:rsidRDefault="00787D51" w:rsidP="00DA07C8">
      <w:pPr>
        <w:spacing w:line="360" w:lineRule="auto"/>
        <w:ind w:left="1440"/>
        <w:rPr>
          <w:rFonts w:ascii="Arial" w:hAnsi="Arial" w:cs="Arial"/>
          <w:szCs w:val="18"/>
          <w:highlight w:val="yellow"/>
        </w:rPr>
      </w:pPr>
      <w:r w:rsidRPr="00787D51">
        <w:rPr>
          <w:rFonts w:ascii="Arial" w:hAnsi="Arial" w:cs="Arial"/>
          <w:szCs w:val="18"/>
          <w:highlight w:val="yellow"/>
        </w:rPr>
        <w:t xml:space="preserve">6. Bộ </w:t>
      </w:r>
      <w:r w:rsidRPr="00787D51">
        <w:rPr>
          <w:rFonts w:ascii="Arial" w:hAnsi="Arial" w:cs="Arial"/>
          <w:kern w:val="0"/>
          <w:szCs w:val="21"/>
          <w:highlight w:val="yellow"/>
        </w:rPr>
        <w:t xml:space="preserve">cấu hình Thông minh cho RH850 không khả dụng cho </w:t>
      </w:r>
      <w:r w:rsidRPr="00B948D5">
        <w:rPr>
          <w:rFonts w:ascii="Arial" w:hAnsi="Arial" w:cs="Arial"/>
          <w:szCs w:val="18"/>
          <w:highlight w:val="yellow"/>
        </w:rPr>
        <w:t>dòng thiết bị RH850/U2C.</w:t>
      </w:r>
    </w:p>
    <w:p w14:paraId="01AD0E26" w14:textId="17304593" w:rsidR="00B948D5" w:rsidRPr="0029259B" w:rsidRDefault="00B948D5" w:rsidP="00DA07C8">
      <w:pPr>
        <w:spacing w:line="360" w:lineRule="auto"/>
        <w:ind w:left="1440"/>
        <w:rPr>
          <w:rFonts w:ascii="Arial" w:hAnsi="Arial" w:cs="Arial"/>
          <w:szCs w:val="18"/>
        </w:rPr>
      </w:pPr>
      <w:r w:rsidRPr="00B948D5">
        <w:rPr>
          <w:rFonts w:ascii="Arial" w:hAnsi="Arial" w:cs="Arial"/>
          <w:szCs w:val="18"/>
          <w:highlight w:val="yellow"/>
        </w:rPr>
        <w:t xml:space="preserve">7. Đường dẫn cài đặt của gói ET-VPF, CS+, Cygwin, Smart Configurator và VLAB không được chứa một số ký tự đặc biệt (tham khảo </w:t>
      </w:r>
      <w:r w:rsidRPr="00B948D5">
        <w:rPr>
          <w:rFonts w:ascii="Arial" w:hAnsi="Arial" w:cs="Arial"/>
          <w:szCs w:val="18"/>
          <w:highlight w:val="yellow"/>
        </w:rPr>
        <w:fldChar w:fldCharType="begin"/>
      </w:r>
      <w:r w:rsidRPr="00B948D5">
        <w:rPr>
          <w:rFonts w:ascii="Arial" w:hAnsi="Arial" w:cs="Arial"/>
          <w:szCs w:val="18"/>
          <w:highlight w:val="yellow"/>
        </w:rPr>
        <w:instrText xml:space="preserve"> REF _Ref120516728 \h </w:instrText>
      </w:r>
      <w:r>
        <w:rPr>
          <w:rFonts w:ascii="Arial" w:hAnsi="Arial" w:cs="Arial"/>
          <w:szCs w:val="18"/>
          <w:highlight w:val="yellow"/>
        </w:rPr>
        <w:instrText xml:space="preserve"> \* MERGEFORMAT </w:instrText>
      </w:r>
      <w:r w:rsidRPr="00B948D5">
        <w:rPr>
          <w:rFonts w:ascii="Arial" w:hAnsi="Arial" w:cs="Arial"/>
          <w:szCs w:val="18"/>
          <w:highlight w:val="yellow"/>
        </w:rPr>
      </w:r>
      <w:r w:rsidRPr="00B948D5">
        <w:rPr>
          <w:rFonts w:ascii="Arial" w:hAnsi="Arial" w:cs="Arial"/>
          <w:szCs w:val="18"/>
          <w:highlight w:val="yellow"/>
        </w:rPr>
        <w:fldChar w:fldCharType="separate"/>
      </w:r>
      <w:r w:rsidR="003C2150" w:rsidRPr="00AD5FEC">
        <w:rPr>
          <w:rFonts w:ascii="Arial" w:hAnsi="Arial" w:cs="Arial"/>
          <w:b/>
          <w:bCs/>
          <w:highlight w:val="yellow"/>
        </w:rPr>
        <w:t xml:space="preserve">Bảng </w:t>
      </w:r>
      <w:r w:rsidR="003C2150">
        <w:rPr>
          <w:rFonts w:ascii="Arial" w:hAnsi="Arial" w:cs="Arial"/>
          <w:b/>
          <w:bCs/>
          <w:noProof/>
          <w:highlight w:val="yellow"/>
        </w:rPr>
        <w:t xml:space="preserve">3 </w:t>
      </w:r>
      <w:r w:rsidR="003C2150" w:rsidRPr="00AD5FEC">
        <w:rPr>
          <w:rFonts w:ascii="Arial" w:hAnsi="Arial" w:cs="Arial"/>
          <w:b/>
          <w:bCs/>
          <w:noProof/>
          <w:highlight w:val="yellow"/>
        </w:rPr>
        <w:noBreakHyphen/>
      </w:r>
      <w:r w:rsidR="003C2150">
        <w:rPr>
          <w:rFonts w:ascii="Arial" w:hAnsi="Arial" w:cs="Arial"/>
          <w:b/>
          <w:bCs/>
          <w:noProof/>
          <w:highlight w:val="yellow"/>
        </w:rPr>
        <w:t xml:space="preserve">6 </w:t>
      </w:r>
      <w:r w:rsidR="003C2150" w:rsidRPr="00AD5FEC">
        <w:rPr>
          <w:rFonts w:ascii="Arial" w:hAnsi="Arial" w:cs="Arial"/>
          <w:b/>
          <w:bCs/>
          <w:highlight w:val="yellow"/>
        </w:rPr>
        <w:t xml:space="preserve">Các ký tự đặc biệt được hỗ trợ </w:t>
      </w:r>
      <w:r w:rsidRPr="00B948D5">
        <w:rPr>
          <w:rFonts w:ascii="Arial" w:hAnsi="Arial" w:cs="Arial"/>
          <w:szCs w:val="18"/>
          <w:highlight w:val="yellow"/>
        </w:rPr>
        <w:fldChar w:fldCharType="end"/>
      </w:r>
      <w:r w:rsidRPr="00B948D5">
        <w:rPr>
          <w:rFonts w:ascii="Arial" w:hAnsi="Arial" w:cs="Arial"/>
          <w:szCs w:val="18"/>
          <w:highlight w:val="yellow"/>
        </w:rPr>
        <w:t>để biết thêm chi tiết).</w:t>
      </w:r>
      <w:bookmarkStart w:id="125" w:name="V10000_REL_Comment_006"/>
      <w:bookmarkEnd w:id="125"/>
    </w:p>
    <w:p w14:paraId="6211B45C" w14:textId="35770B67" w:rsidR="00427A1A" w:rsidRPr="0029259B" w:rsidRDefault="00427A1A" w:rsidP="00DA07C8">
      <w:pPr>
        <w:spacing w:line="360" w:lineRule="auto"/>
        <w:rPr>
          <w:rFonts w:ascii="Arial" w:hAnsi="Arial" w:cs="Arial"/>
          <w:szCs w:val="18"/>
        </w:rPr>
      </w:pPr>
    </w:p>
    <w:p w14:paraId="1836AAB3" w14:textId="778619C1" w:rsidR="00EB06E3" w:rsidRPr="0029259B" w:rsidRDefault="494074F8" w:rsidP="00DA07C8">
      <w:pPr>
        <w:pStyle w:val="Heading2"/>
        <w:spacing w:line="360" w:lineRule="auto"/>
        <w:rPr>
          <w:rFonts w:cs="Arial"/>
        </w:rPr>
      </w:pPr>
      <w:bookmarkStart w:id="126" w:name="_Toc2117752918"/>
      <w:bookmarkStart w:id="127" w:name="_Toc847135301"/>
      <w:bookmarkStart w:id="128" w:name="_Toc407394458"/>
      <w:bookmarkStart w:id="129" w:name="_Toc665032379"/>
      <w:bookmarkStart w:id="130" w:name="_Toc1432819200"/>
      <w:bookmarkStart w:id="131" w:name="_Toc548497875"/>
      <w:bookmarkStart w:id="132" w:name="_Toc1537672196"/>
      <w:bookmarkStart w:id="133" w:name="_Toc1608602616"/>
      <w:bookmarkStart w:id="134" w:name="_Toc25431700"/>
      <w:bookmarkStart w:id="135" w:name="_Toc1132984137"/>
      <w:bookmarkStart w:id="136" w:name="_Toc271337183"/>
      <w:bookmarkStart w:id="137" w:name="_Toc1752706246"/>
      <w:bookmarkStart w:id="138" w:name="_Toc1429251688"/>
      <w:bookmarkStart w:id="139" w:name="_Toc537483313"/>
      <w:bookmarkStart w:id="140" w:name="_Toc505255299"/>
      <w:bookmarkStart w:id="141" w:name="_Toc2004409442"/>
      <w:bookmarkStart w:id="142" w:name="_Toc363837772"/>
      <w:bookmarkStart w:id="143" w:name="_Toc2040698397"/>
      <w:bookmarkStart w:id="144" w:name="_Toc1759389180"/>
      <w:bookmarkStart w:id="145" w:name="_Toc846170127"/>
      <w:bookmarkStart w:id="146" w:name="_Toc85236318"/>
      <w:bookmarkStart w:id="147" w:name="_Toc1519096286"/>
      <w:bookmarkStart w:id="148" w:name="_Toc483454276"/>
      <w:bookmarkStart w:id="149" w:name="_Toc25131332"/>
      <w:bookmarkStart w:id="150" w:name="_Toc679871823"/>
      <w:bookmarkStart w:id="151" w:name="_Toc1043875093"/>
      <w:bookmarkStart w:id="152" w:name="_Toc2024421142"/>
      <w:bookmarkStart w:id="153" w:name="_Toc1274417728"/>
      <w:bookmarkStart w:id="154" w:name="_Toc356716290"/>
      <w:bookmarkStart w:id="155" w:name="_Toc875842798"/>
      <w:bookmarkStart w:id="156" w:name="_Toc122608903"/>
      <w:r w:rsidRPr="0029259B">
        <w:rPr>
          <w:rFonts w:cs="Arial"/>
        </w:rPr>
        <w:t>1.3 Dòng thiết bị mục tiêu</w:t>
      </w:r>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D67E01D" w14:textId="1393D796" w:rsidR="00EB06E3" w:rsidRPr="0029259B" w:rsidRDefault="00EB06E3" w:rsidP="00DA07C8">
      <w:pPr>
        <w:spacing w:line="360" w:lineRule="auto"/>
        <w:rPr>
          <w:rFonts w:ascii="Arial" w:hAnsi="Arial" w:cs="Arial"/>
          <w:szCs w:val="18"/>
        </w:rPr>
      </w:pPr>
    </w:p>
    <w:p w14:paraId="01DF1B5E" w14:textId="5D21942D" w:rsidR="00A54C38" w:rsidRPr="0029259B" w:rsidRDefault="00A54C38" w:rsidP="00DA07C8">
      <w:pPr>
        <w:spacing w:line="360" w:lineRule="auto"/>
        <w:rPr>
          <w:rFonts w:ascii="Arial" w:hAnsi="Arial" w:cs="Arial"/>
          <w:szCs w:val="18"/>
        </w:rPr>
      </w:pPr>
      <w:r w:rsidRPr="0029259B">
        <w:rPr>
          <w:rFonts w:ascii="Arial" w:hAnsi="Arial" w:cs="Arial"/>
          <w:szCs w:val="18"/>
        </w:rPr>
        <w:t>Các thiết bị sau được hỗ trợ trong ET-VPF.</w:t>
      </w:r>
    </w:p>
    <w:p w14:paraId="6C3E7642" w14:textId="6B63AC4E" w:rsidR="00A54C38" w:rsidRPr="0029259B" w:rsidRDefault="00A54C38" w:rsidP="00DA07C8">
      <w:pPr>
        <w:spacing w:line="360" w:lineRule="auto"/>
        <w:rPr>
          <w:rFonts w:ascii="Arial" w:hAnsi="Arial" w:cs="Arial"/>
          <w:szCs w:val="18"/>
        </w:rPr>
      </w:pPr>
    </w:p>
    <w:p w14:paraId="69D611A3" w14:textId="44B5DDF3" w:rsidR="00A54C38" w:rsidRPr="0029259B" w:rsidRDefault="00A54C38" w:rsidP="00DA07C8">
      <w:pPr>
        <w:pStyle w:val="Caption"/>
        <w:spacing w:line="360" w:lineRule="auto"/>
        <w:jc w:val="center"/>
        <w:rPr>
          <w:rFonts w:ascii="Arial" w:hAnsi="Arial" w:cs="Arial"/>
          <w:b/>
          <w:bCs/>
          <w:color w:val="auto"/>
        </w:rPr>
      </w:pPr>
      <w:bookmarkStart w:id="157" w:name="_Ref97626991"/>
      <w:r w:rsidRPr="0029259B">
        <w:rPr>
          <w:rFonts w:ascii="Arial" w:hAnsi="Arial" w:cs="Arial"/>
          <w:b/>
          <w:bCs/>
          <w:color w:val="auto"/>
        </w:rPr>
        <w:t xml:space="preserve">Bảng </w:t>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STYLEREF 1 \s </w:instrText>
      </w:r>
      <w:r w:rsidR="00A3763F" w:rsidRPr="0029259B">
        <w:rPr>
          <w:rFonts w:ascii="Arial" w:hAnsi="Arial" w:cs="Arial"/>
          <w:b/>
          <w:bCs/>
          <w:color w:val="auto"/>
        </w:rPr>
        <w:fldChar w:fldCharType="separate"/>
      </w:r>
      <w:r w:rsidR="003C2150">
        <w:rPr>
          <w:rFonts w:ascii="Arial" w:hAnsi="Arial" w:cs="Arial"/>
          <w:b/>
          <w:bCs/>
          <w:noProof/>
          <w:color w:val="auto"/>
        </w:rPr>
        <w:t xml:space="preserve">1 </w:t>
      </w:r>
      <w:r w:rsidR="00A3763F" w:rsidRPr="0029259B">
        <w:rPr>
          <w:rFonts w:ascii="Arial" w:hAnsi="Arial" w:cs="Arial"/>
          <w:b/>
          <w:bCs/>
          <w:color w:val="auto"/>
        </w:rPr>
        <w:fldChar w:fldCharType="end"/>
      </w:r>
      <w:r w:rsidR="00A3763F" w:rsidRPr="0029259B">
        <w:rPr>
          <w:rFonts w:ascii="Arial" w:hAnsi="Arial" w:cs="Arial"/>
          <w:b/>
          <w:bCs/>
          <w:color w:val="auto"/>
        </w:rPr>
        <w:noBreakHyphen/>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SEQ Table \* ARABIC \s 1 </w:instrText>
      </w:r>
      <w:r w:rsidR="00A3763F" w:rsidRPr="0029259B">
        <w:rPr>
          <w:rFonts w:ascii="Arial" w:hAnsi="Arial" w:cs="Arial"/>
          <w:b/>
          <w:bCs/>
          <w:color w:val="auto"/>
        </w:rPr>
        <w:fldChar w:fldCharType="separate"/>
      </w:r>
      <w:r w:rsidR="003C2150">
        <w:rPr>
          <w:rFonts w:ascii="Arial" w:hAnsi="Arial" w:cs="Arial"/>
          <w:b/>
          <w:bCs/>
          <w:noProof/>
          <w:color w:val="auto"/>
        </w:rPr>
        <w:t xml:space="preserve">1 </w:t>
      </w:r>
      <w:r w:rsidR="00A3763F" w:rsidRPr="0029259B">
        <w:rPr>
          <w:rFonts w:ascii="Arial" w:hAnsi="Arial" w:cs="Arial"/>
          <w:b/>
          <w:bCs/>
          <w:color w:val="auto"/>
        </w:rPr>
        <w:fldChar w:fldCharType="end"/>
      </w:r>
      <w:r w:rsidRPr="0029259B">
        <w:rPr>
          <w:rFonts w:ascii="Arial" w:hAnsi="Arial" w:cs="Arial"/>
          <w:b/>
          <w:bCs/>
          <w:color w:val="auto"/>
        </w:rPr>
        <w:t>Các thiết bị được hỗ trợ</w:t>
      </w:r>
      <w:bookmarkEnd w:id="157"/>
    </w:p>
    <w:tbl>
      <w:tblPr>
        <w:tblStyle w:val="TableGrid"/>
        <w:tblW w:w="5000" w:type="pct"/>
        <w:jc w:val="center"/>
        <w:tblLook w:val="04A0" w:firstRow="1" w:lastRow="0" w:firstColumn="1" w:lastColumn="0" w:noHBand="0" w:noVBand="1"/>
      </w:tblPr>
      <w:tblGrid>
        <w:gridCol w:w="3142"/>
        <w:gridCol w:w="7954"/>
      </w:tblGrid>
      <w:tr w:rsidR="00A54C38" w:rsidRPr="0029259B" w14:paraId="060F7899" w14:textId="77777777" w:rsidTr="00DA07C8">
        <w:trPr>
          <w:jc w:val="center"/>
        </w:trPr>
        <w:tc>
          <w:tcPr>
            <w:tcW w:w="3055" w:type="dxa"/>
            <w:shd w:val="clear" w:color="auto" w:fill="0070C0"/>
          </w:tcPr>
          <w:p w14:paraId="46F35A4A" w14:textId="65798CEF" w:rsidR="00A54C38" w:rsidRPr="0029259B" w:rsidRDefault="00A54C38" w:rsidP="00DA07C8">
            <w:pPr>
              <w:spacing w:line="360" w:lineRule="auto"/>
              <w:jc w:val="center"/>
              <w:rPr>
                <w:rFonts w:ascii="Arial" w:hAnsi="Arial" w:cs="Arial"/>
                <w:b/>
                <w:bCs/>
                <w:color w:val="FFFFFF" w:themeColor="background1"/>
                <w:szCs w:val="18"/>
              </w:rPr>
            </w:pPr>
            <w:r w:rsidRPr="0029259B">
              <w:rPr>
                <w:rFonts w:ascii="Arial" w:hAnsi="Arial" w:cs="Arial"/>
                <w:b/>
                <w:bCs/>
                <w:color w:val="FFFFFF" w:themeColor="background1"/>
                <w:szCs w:val="18"/>
              </w:rPr>
              <w:t>Loạt</w:t>
            </w:r>
          </w:p>
        </w:tc>
        <w:tc>
          <w:tcPr>
            <w:tcW w:w="7735" w:type="dxa"/>
            <w:shd w:val="clear" w:color="auto" w:fill="0070C0"/>
          </w:tcPr>
          <w:p w14:paraId="00DBA9D8" w14:textId="110D4339" w:rsidR="00A54C38" w:rsidRPr="0029259B" w:rsidRDefault="00A54C38" w:rsidP="00DA07C8">
            <w:pPr>
              <w:spacing w:line="360" w:lineRule="auto"/>
              <w:jc w:val="center"/>
              <w:rPr>
                <w:rFonts w:ascii="Arial" w:hAnsi="Arial" w:cs="Arial"/>
                <w:b/>
                <w:bCs/>
                <w:color w:val="FFFFFF" w:themeColor="background1"/>
                <w:szCs w:val="18"/>
              </w:rPr>
            </w:pPr>
            <w:r w:rsidRPr="0029259B">
              <w:rPr>
                <w:rFonts w:ascii="Arial" w:hAnsi="Arial" w:cs="Arial"/>
                <w:b/>
                <w:bCs/>
                <w:color w:val="FFFFFF" w:themeColor="background1"/>
                <w:szCs w:val="18"/>
              </w:rPr>
              <w:t>thiết bị</w:t>
            </w:r>
          </w:p>
        </w:tc>
      </w:tr>
      <w:tr w:rsidR="00A54C38" w:rsidRPr="0029259B" w14:paraId="352590F3" w14:textId="77777777" w:rsidTr="00DA07C8">
        <w:trPr>
          <w:jc w:val="center"/>
        </w:trPr>
        <w:tc>
          <w:tcPr>
            <w:tcW w:w="3055" w:type="dxa"/>
          </w:tcPr>
          <w:p w14:paraId="1A9230BF" w14:textId="5F134771" w:rsidR="00A54C38" w:rsidRPr="0029259B" w:rsidRDefault="00A54C38" w:rsidP="00DA07C8">
            <w:pPr>
              <w:spacing w:line="360" w:lineRule="auto"/>
              <w:rPr>
                <w:rFonts w:ascii="Arial" w:hAnsi="Arial" w:cs="Arial"/>
                <w:szCs w:val="18"/>
              </w:rPr>
            </w:pPr>
            <w:r w:rsidRPr="0029259B">
              <w:rPr>
                <w:rFonts w:ascii="Arial" w:hAnsi="Arial" w:cs="Arial"/>
                <w:szCs w:val="18"/>
              </w:rPr>
              <w:t>RH850/F1x</w:t>
            </w:r>
          </w:p>
        </w:tc>
        <w:tc>
          <w:tcPr>
            <w:tcW w:w="7735" w:type="dxa"/>
          </w:tcPr>
          <w:p w14:paraId="7564BFF8" w14:textId="5B5192FB" w:rsidR="00A54C38" w:rsidRPr="0029259B" w:rsidRDefault="00A54C38" w:rsidP="00DA07C8">
            <w:pPr>
              <w:spacing w:line="360" w:lineRule="auto"/>
              <w:rPr>
                <w:rFonts w:ascii="Arial" w:hAnsi="Arial" w:cs="Arial"/>
                <w:szCs w:val="18"/>
              </w:rPr>
            </w:pPr>
            <w:r w:rsidRPr="0029259B">
              <w:rPr>
                <w:rFonts w:ascii="Arial" w:hAnsi="Arial" w:cs="Arial"/>
                <w:szCs w:val="18"/>
              </w:rPr>
              <w:t>RH850/F1KM-S1, RH850/F1KM-S4</w:t>
            </w:r>
          </w:p>
        </w:tc>
      </w:tr>
      <w:tr w:rsidR="00787D51" w:rsidRPr="0029259B" w14:paraId="5E55310B" w14:textId="77777777" w:rsidTr="00DA07C8">
        <w:trPr>
          <w:jc w:val="center"/>
        </w:trPr>
        <w:tc>
          <w:tcPr>
            <w:tcW w:w="3055" w:type="dxa"/>
          </w:tcPr>
          <w:p w14:paraId="7CF35E31" w14:textId="0887A7B7" w:rsidR="00787D51" w:rsidRPr="00787D51" w:rsidRDefault="00787D51" w:rsidP="00DA07C8">
            <w:pPr>
              <w:spacing w:line="360" w:lineRule="auto"/>
              <w:rPr>
                <w:rFonts w:ascii="Arial" w:hAnsi="Arial" w:cs="Arial"/>
                <w:szCs w:val="18"/>
                <w:highlight w:val="yellow"/>
              </w:rPr>
            </w:pPr>
            <w:r w:rsidRPr="00787D51">
              <w:rPr>
                <w:rFonts w:ascii="Arial" w:hAnsi="Arial" w:cs="Arial"/>
                <w:szCs w:val="18"/>
                <w:highlight w:val="yellow"/>
              </w:rPr>
              <w:t>RH850/U2x</w:t>
            </w:r>
          </w:p>
        </w:tc>
        <w:tc>
          <w:tcPr>
            <w:tcW w:w="7735" w:type="dxa"/>
          </w:tcPr>
          <w:p w14:paraId="1F7172FE" w14:textId="1ED1094A" w:rsidR="00787D51" w:rsidRPr="00787D51" w:rsidRDefault="00787D51" w:rsidP="00DA07C8">
            <w:pPr>
              <w:spacing w:line="360" w:lineRule="auto"/>
              <w:rPr>
                <w:rFonts w:ascii="Arial" w:hAnsi="Arial" w:cs="Arial"/>
                <w:szCs w:val="18"/>
                <w:highlight w:val="yellow"/>
              </w:rPr>
            </w:pPr>
            <w:commentRangeStart w:id="158"/>
            <w:r w:rsidRPr="00787D51">
              <w:rPr>
                <w:rFonts w:ascii="Arial" w:hAnsi="Arial" w:cs="Arial"/>
                <w:szCs w:val="18"/>
                <w:highlight w:val="yellow"/>
              </w:rPr>
              <w:t>RH850/U2C</w:t>
            </w:r>
            <w:commentRangeEnd w:id="158"/>
            <w:r>
              <w:rPr>
                <w:rStyle w:val="CommentReference"/>
              </w:rPr>
              <w:commentReference w:id="158"/>
            </w:r>
            <w:bookmarkStart w:id="160" w:name="V10000_Req_03_004"/>
            <w:bookmarkEnd w:id="160"/>
          </w:p>
        </w:tc>
      </w:tr>
    </w:tbl>
    <w:p w14:paraId="1BC8E71E" w14:textId="5D213A53" w:rsidR="004039E0" w:rsidRPr="0029259B" w:rsidRDefault="004039E0" w:rsidP="00DA07C8">
      <w:pPr>
        <w:spacing w:line="360" w:lineRule="auto"/>
        <w:rPr>
          <w:rFonts w:ascii="Arial" w:hAnsi="Arial" w:cs="Arial"/>
          <w:szCs w:val="18"/>
        </w:rPr>
      </w:pPr>
    </w:p>
    <w:p w14:paraId="684A0F62" w14:textId="5C160DC0" w:rsidR="001F5A39" w:rsidRPr="0029259B" w:rsidRDefault="494074F8" w:rsidP="00DA07C8">
      <w:pPr>
        <w:pStyle w:val="Heading2"/>
        <w:spacing w:line="360" w:lineRule="auto"/>
        <w:rPr>
          <w:rFonts w:cs="Arial"/>
        </w:rPr>
      </w:pPr>
      <w:bookmarkStart w:id="161" w:name="_Toc87373273"/>
      <w:bookmarkStart w:id="162" w:name="_Toc94021756"/>
      <w:bookmarkStart w:id="163" w:name="_Toc791433576"/>
      <w:bookmarkStart w:id="164" w:name="_Toc919058867"/>
      <w:bookmarkStart w:id="165" w:name="_Toc335747240"/>
      <w:bookmarkStart w:id="166" w:name="_Toc1110984275"/>
      <w:bookmarkStart w:id="167" w:name="_Toc1743541201"/>
      <w:bookmarkStart w:id="168" w:name="_Toc1349252411"/>
      <w:bookmarkStart w:id="169" w:name="_Toc1376672141"/>
      <w:bookmarkStart w:id="170" w:name="_Toc1503940086"/>
      <w:bookmarkStart w:id="171" w:name="_Toc1870105803"/>
      <w:bookmarkStart w:id="172" w:name="_Toc306530350"/>
      <w:bookmarkStart w:id="173" w:name="_Toc2138976853"/>
      <w:bookmarkStart w:id="174" w:name="_Toc1236153862"/>
      <w:bookmarkStart w:id="175" w:name="_Toc878383943"/>
      <w:bookmarkStart w:id="176" w:name="_Toc1587708088"/>
      <w:bookmarkStart w:id="177" w:name="_Toc1856933032"/>
      <w:bookmarkStart w:id="178" w:name="_Toc866690266"/>
      <w:bookmarkStart w:id="179" w:name="_Toc62148366"/>
      <w:bookmarkStart w:id="180" w:name="_Toc1077750558"/>
      <w:bookmarkStart w:id="181" w:name="_Toc1595272610"/>
      <w:bookmarkStart w:id="182" w:name="_Toc588567359"/>
      <w:bookmarkStart w:id="183" w:name="_Toc1873879037"/>
      <w:bookmarkStart w:id="184" w:name="_Toc1808554058"/>
      <w:bookmarkStart w:id="185" w:name="_Toc1192633454"/>
      <w:bookmarkStart w:id="186" w:name="_Toc1466687651"/>
      <w:bookmarkStart w:id="187" w:name="_Toc1662925863"/>
      <w:bookmarkStart w:id="188" w:name="_Toc1194721119"/>
      <w:bookmarkStart w:id="189" w:name="_Toc133360517"/>
      <w:bookmarkStart w:id="190" w:name="_Toc433593523"/>
      <w:bookmarkStart w:id="191" w:name="_Toc284527469"/>
      <w:bookmarkStart w:id="192" w:name="_Toc764789144"/>
      <w:bookmarkStart w:id="193" w:name="_Toc122608904"/>
      <w:r w:rsidRPr="0029259B">
        <w:rPr>
          <w:rFonts w:cs="Arial"/>
        </w:rPr>
        <w:t xml:space="preserve">1.4 </w:t>
      </w:r>
      <w:bookmarkEnd w:id="161"/>
      <w:r w:rsidR="41FBEBDF" w:rsidRPr="0029259B">
        <w:rPr>
          <w:rFonts w:cs="Arial"/>
        </w:rPr>
        <w:t>Chính sách giấy phép</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4097F1E4" w14:textId="77777777" w:rsidR="001F5A39" w:rsidRPr="0029259B" w:rsidRDefault="001F5A39" w:rsidP="00DA07C8">
      <w:pPr>
        <w:spacing w:line="360" w:lineRule="auto"/>
        <w:rPr>
          <w:rFonts w:ascii="Arial" w:hAnsi="Arial" w:cs="Arial"/>
          <w:szCs w:val="18"/>
        </w:rPr>
      </w:pPr>
    </w:p>
    <w:p w14:paraId="7C3D0893" w14:textId="3D817CB9" w:rsidR="001F5A39" w:rsidRPr="0029259B" w:rsidRDefault="001F5A39" w:rsidP="00DA07C8">
      <w:pPr>
        <w:spacing w:line="360" w:lineRule="auto"/>
        <w:rPr>
          <w:rFonts w:ascii="Arial" w:hAnsi="Arial" w:cs="Arial"/>
          <w:szCs w:val="18"/>
        </w:rPr>
      </w:pPr>
      <w:r w:rsidRPr="0029259B">
        <w:rPr>
          <w:rFonts w:ascii="Arial" w:hAnsi="Arial" w:cs="Arial"/>
          <w:szCs w:val="18"/>
        </w:rPr>
        <w:t>ET-VPF cung cấp nhiều tính năng khác nhau để xác minh thuật toán của các mô hình nhúng. Một số tính năng yêu cầu giấy phép cụ thể đã được đăng ký với Renesas Electronics. Phần này mô tả các trường hợp sử dụng các tính năng này.</w:t>
      </w:r>
    </w:p>
    <w:p w14:paraId="603B65E4" w14:textId="2B3DDDCF" w:rsidR="005238FC" w:rsidRPr="0029259B" w:rsidRDefault="005238FC" w:rsidP="00DA07C8">
      <w:pPr>
        <w:spacing w:line="360" w:lineRule="auto"/>
        <w:rPr>
          <w:rFonts w:ascii="Arial" w:hAnsi="Arial" w:cs="Arial"/>
          <w:szCs w:val="18"/>
        </w:rPr>
      </w:pPr>
    </w:p>
    <w:p w14:paraId="16C2A9AB" w14:textId="402A83A4" w:rsidR="00233A18" w:rsidRPr="0029259B" w:rsidRDefault="00977B15" w:rsidP="00DA07C8">
      <w:pPr>
        <w:spacing w:line="360" w:lineRule="auto"/>
        <w:rPr>
          <w:rFonts w:ascii="Arial" w:hAnsi="Arial" w:cs="Arial"/>
          <w:szCs w:val="18"/>
        </w:rPr>
      </w:pPr>
      <w:r w:rsidRPr="0029259B">
        <w:rPr>
          <w:rFonts w:ascii="Arial" w:hAnsi="Arial" w:cs="Arial"/>
          <w:szCs w:val="18"/>
        </w:rPr>
        <w:t>Bảng bên dưới hiển thị hoạt động khả dụng khi chúng tôi sở hữu từng loại giấy phép.</w:t>
      </w:r>
    </w:p>
    <w:p w14:paraId="70389EAB" w14:textId="1044343A" w:rsidR="00233A18" w:rsidRPr="0029259B" w:rsidRDefault="00233A18" w:rsidP="00DA07C8">
      <w:pPr>
        <w:spacing w:line="360" w:lineRule="auto"/>
        <w:rPr>
          <w:rFonts w:ascii="Arial" w:hAnsi="Arial" w:cs="Arial"/>
          <w:szCs w:val="18"/>
        </w:rPr>
      </w:pPr>
    </w:p>
    <w:p w14:paraId="3CB209D8" w14:textId="47D34FEE" w:rsidR="007D1F73" w:rsidRPr="0029259B" w:rsidRDefault="007D1F73" w:rsidP="00DA07C8">
      <w:pPr>
        <w:pStyle w:val="Caption"/>
        <w:spacing w:line="360" w:lineRule="auto"/>
        <w:jc w:val="center"/>
        <w:rPr>
          <w:rFonts w:ascii="Arial" w:hAnsi="Arial" w:cs="Arial"/>
          <w:b/>
          <w:bCs/>
          <w:color w:val="auto"/>
        </w:rPr>
      </w:pPr>
      <w:bookmarkStart w:id="194" w:name="_Ref93407976"/>
      <w:r w:rsidRPr="0029259B">
        <w:rPr>
          <w:rFonts w:ascii="Arial" w:hAnsi="Arial" w:cs="Arial"/>
          <w:b/>
          <w:bCs/>
          <w:color w:val="auto"/>
        </w:rPr>
        <w:t xml:space="preserve">Bảng </w:t>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STYLEREF 1 \s </w:instrText>
      </w:r>
      <w:r w:rsidR="00A3763F" w:rsidRPr="0029259B">
        <w:rPr>
          <w:rFonts w:ascii="Arial" w:hAnsi="Arial" w:cs="Arial"/>
          <w:b/>
          <w:bCs/>
          <w:color w:val="auto"/>
        </w:rPr>
        <w:fldChar w:fldCharType="separate"/>
      </w:r>
      <w:r w:rsidR="003C2150">
        <w:rPr>
          <w:rFonts w:ascii="Arial" w:hAnsi="Arial" w:cs="Arial"/>
          <w:b/>
          <w:bCs/>
          <w:noProof/>
          <w:color w:val="auto"/>
        </w:rPr>
        <w:t xml:space="preserve">1 </w:t>
      </w:r>
      <w:r w:rsidR="00A3763F" w:rsidRPr="0029259B">
        <w:rPr>
          <w:rFonts w:ascii="Arial" w:hAnsi="Arial" w:cs="Arial"/>
          <w:b/>
          <w:bCs/>
          <w:color w:val="auto"/>
        </w:rPr>
        <w:fldChar w:fldCharType="end"/>
      </w:r>
      <w:r w:rsidR="00A3763F" w:rsidRPr="0029259B">
        <w:rPr>
          <w:rFonts w:ascii="Arial" w:hAnsi="Arial" w:cs="Arial"/>
          <w:b/>
          <w:bCs/>
          <w:color w:val="auto"/>
        </w:rPr>
        <w:noBreakHyphen/>
      </w:r>
      <w:r w:rsidR="00A3763F" w:rsidRPr="0029259B">
        <w:rPr>
          <w:rFonts w:ascii="Arial" w:hAnsi="Arial" w:cs="Arial"/>
          <w:b/>
          <w:bCs/>
          <w:color w:val="auto"/>
        </w:rPr>
        <w:fldChar w:fldCharType="begin"/>
      </w:r>
      <w:r w:rsidR="00A3763F" w:rsidRPr="0029259B">
        <w:rPr>
          <w:rFonts w:ascii="Arial" w:hAnsi="Arial" w:cs="Arial"/>
          <w:b/>
          <w:bCs/>
          <w:color w:val="auto"/>
        </w:rPr>
        <w:instrText xml:space="preserve"> SEQ Table \* ARABIC \s 1 </w:instrText>
      </w:r>
      <w:r w:rsidR="00A3763F" w:rsidRPr="0029259B">
        <w:rPr>
          <w:rFonts w:ascii="Arial" w:hAnsi="Arial" w:cs="Arial"/>
          <w:b/>
          <w:bCs/>
          <w:color w:val="auto"/>
        </w:rPr>
        <w:fldChar w:fldCharType="separate"/>
      </w:r>
      <w:r w:rsidR="003C2150">
        <w:rPr>
          <w:rFonts w:ascii="Arial" w:hAnsi="Arial" w:cs="Arial"/>
          <w:b/>
          <w:bCs/>
          <w:noProof/>
          <w:color w:val="auto"/>
        </w:rPr>
        <w:t xml:space="preserve">2 </w:t>
      </w:r>
      <w:r w:rsidR="00A3763F" w:rsidRPr="0029259B">
        <w:rPr>
          <w:rFonts w:ascii="Arial" w:hAnsi="Arial" w:cs="Arial"/>
          <w:b/>
          <w:bCs/>
          <w:color w:val="auto"/>
        </w:rPr>
        <w:fldChar w:fldCharType="end"/>
      </w:r>
      <w:r w:rsidRPr="0029259B">
        <w:rPr>
          <w:rFonts w:ascii="Arial" w:hAnsi="Arial" w:cs="Arial"/>
          <w:b/>
          <w:bCs/>
          <w:color w:val="auto"/>
        </w:rPr>
        <w:t>Định nghĩa giấy phép của ET-VPF</w:t>
      </w:r>
      <w:bookmarkEnd w:id="194"/>
    </w:p>
    <w:tbl>
      <w:tblPr>
        <w:tblStyle w:val="TableGrid"/>
        <w:tblW w:w="5000" w:type="pct"/>
        <w:jc w:val="center"/>
        <w:tblLook w:val="04A0" w:firstRow="1" w:lastRow="0" w:firstColumn="1" w:lastColumn="0" w:noHBand="0" w:noVBand="1"/>
      </w:tblPr>
      <w:tblGrid>
        <w:gridCol w:w="2185"/>
        <w:gridCol w:w="1658"/>
        <w:gridCol w:w="1658"/>
        <w:gridCol w:w="1220"/>
        <w:gridCol w:w="1426"/>
        <w:gridCol w:w="1376"/>
        <w:gridCol w:w="1573"/>
      </w:tblGrid>
      <w:tr w:rsidR="00787D51" w:rsidRPr="0029259B" w14:paraId="2AA731AA" w14:textId="77777777" w:rsidTr="00DA07C8">
        <w:trPr>
          <w:jc w:val="center"/>
        </w:trPr>
        <w:tc>
          <w:tcPr>
            <w:tcW w:w="2126" w:type="dxa"/>
            <w:vMerge w:val="restart"/>
            <w:shd w:val="clear" w:color="auto" w:fill="0070C0"/>
            <w:vAlign w:val="center"/>
          </w:tcPr>
          <w:p w14:paraId="3C60504D" w14:textId="1CA7EC5C" w:rsidR="00787D51" w:rsidRPr="0029259B" w:rsidRDefault="00787D51" w:rsidP="00DA07C8">
            <w:pPr>
              <w:spacing w:line="360" w:lineRule="auto"/>
              <w:jc w:val="center"/>
              <w:rPr>
                <w:rFonts w:ascii="Arial" w:hAnsi="Arial" w:cs="Arial"/>
                <w:b/>
                <w:bCs/>
                <w:szCs w:val="18"/>
              </w:rPr>
            </w:pPr>
            <w:r w:rsidRPr="0029259B">
              <w:rPr>
                <w:rFonts w:ascii="Arial" w:hAnsi="Arial" w:cs="Arial"/>
                <w:b/>
                <w:bCs/>
                <w:color w:val="FFFFFF" w:themeColor="background1"/>
                <w:szCs w:val="18"/>
              </w:rPr>
              <w:t>Tên giấy phép</w:t>
            </w:r>
          </w:p>
        </w:tc>
        <w:tc>
          <w:tcPr>
            <w:tcW w:w="4413" w:type="dxa"/>
            <w:gridSpan w:val="3"/>
            <w:shd w:val="clear" w:color="auto" w:fill="0070C0"/>
            <w:vAlign w:val="center"/>
          </w:tcPr>
          <w:p w14:paraId="6D44B4C2" w14:textId="26E3E831" w:rsidR="00787D51" w:rsidRPr="0029259B" w:rsidRDefault="00787D51" w:rsidP="00DA07C8">
            <w:pPr>
              <w:spacing w:line="360" w:lineRule="auto"/>
              <w:jc w:val="center"/>
              <w:rPr>
                <w:rFonts w:ascii="Arial" w:hAnsi="Arial" w:cs="Arial"/>
                <w:b/>
                <w:bCs/>
                <w:color w:val="FFFFFF" w:themeColor="background1"/>
                <w:szCs w:val="18"/>
              </w:rPr>
            </w:pPr>
            <w:r w:rsidRPr="0029259B">
              <w:rPr>
                <w:rFonts w:ascii="Arial" w:hAnsi="Arial" w:cs="Arial"/>
                <w:b/>
                <w:bCs/>
                <w:color w:val="FFFFFF" w:themeColor="background1"/>
                <w:szCs w:val="18"/>
              </w:rPr>
              <w:t>thiết bị được hỗ trợ</w:t>
            </w:r>
          </w:p>
        </w:tc>
        <w:tc>
          <w:tcPr>
            <w:tcW w:w="1387" w:type="dxa"/>
            <w:vMerge w:val="restart"/>
            <w:shd w:val="clear" w:color="auto" w:fill="0070C0"/>
            <w:vAlign w:val="center"/>
          </w:tcPr>
          <w:p w14:paraId="2843F0EF" w14:textId="32F7F37C" w:rsidR="00787D51" w:rsidRPr="0029259B" w:rsidRDefault="00787D51" w:rsidP="00DA07C8">
            <w:pPr>
              <w:spacing w:line="360" w:lineRule="auto"/>
              <w:jc w:val="center"/>
              <w:rPr>
                <w:rFonts w:ascii="Arial" w:hAnsi="Arial" w:cs="Arial"/>
                <w:b/>
                <w:bCs/>
                <w:szCs w:val="18"/>
              </w:rPr>
            </w:pPr>
            <w:r w:rsidRPr="0029259B">
              <w:rPr>
                <w:rFonts w:ascii="Arial" w:hAnsi="Arial" w:cs="Arial"/>
                <w:b/>
                <w:bCs/>
                <w:color w:val="FFFFFF" w:themeColor="background1"/>
                <w:szCs w:val="18"/>
              </w:rPr>
              <w:t>Tính năng đo thời gian</w:t>
            </w:r>
          </w:p>
        </w:tc>
        <w:tc>
          <w:tcPr>
            <w:tcW w:w="2869" w:type="dxa"/>
            <w:gridSpan w:val="2"/>
            <w:shd w:val="clear" w:color="auto" w:fill="0070C0"/>
            <w:vAlign w:val="center"/>
          </w:tcPr>
          <w:p w14:paraId="058717C2" w14:textId="3CBE6212" w:rsidR="00787D51" w:rsidRPr="0029259B" w:rsidRDefault="00787D51" w:rsidP="00DA07C8">
            <w:pPr>
              <w:spacing w:line="360" w:lineRule="auto"/>
              <w:jc w:val="center"/>
              <w:rPr>
                <w:rFonts w:ascii="Arial" w:hAnsi="Arial" w:cs="Arial"/>
                <w:b/>
                <w:bCs/>
                <w:szCs w:val="18"/>
              </w:rPr>
            </w:pPr>
            <w:r w:rsidRPr="0029259B">
              <w:rPr>
                <w:rFonts w:ascii="Arial" w:hAnsi="Arial" w:cs="Arial"/>
                <w:b/>
                <w:bCs/>
                <w:color w:val="FFFFFF" w:themeColor="background1"/>
                <w:szCs w:val="18"/>
              </w:rPr>
              <w:t>Công cụ xây dựng được hỗ trợ</w:t>
            </w:r>
          </w:p>
        </w:tc>
      </w:tr>
      <w:tr w:rsidR="00787D51" w:rsidRPr="0029259B" w14:paraId="6CFB0025" w14:textId="77777777" w:rsidTr="00DA07C8">
        <w:trPr>
          <w:jc w:val="center"/>
        </w:trPr>
        <w:tc>
          <w:tcPr>
            <w:tcW w:w="2126" w:type="dxa"/>
            <w:vMerge/>
            <w:shd w:val="clear" w:color="auto" w:fill="0070C0"/>
            <w:vAlign w:val="center"/>
          </w:tcPr>
          <w:p w14:paraId="6B290578" w14:textId="77777777" w:rsidR="00787D51" w:rsidRPr="0029259B" w:rsidRDefault="00787D51" w:rsidP="00787D51">
            <w:pPr>
              <w:jc w:val="center"/>
              <w:rPr>
                <w:rFonts w:ascii="Arial" w:hAnsi="Arial" w:cs="Arial"/>
                <w:szCs w:val="18"/>
              </w:rPr>
            </w:pPr>
          </w:p>
        </w:tc>
        <w:tc>
          <w:tcPr>
            <w:tcW w:w="1613" w:type="dxa"/>
            <w:shd w:val="clear" w:color="auto" w:fill="0070C0"/>
            <w:vAlign w:val="center"/>
          </w:tcPr>
          <w:p w14:paraId="71548300" w14:textId="7BF06401" w:rsidR="00787D51" w:rsidRPr="0029259B" w:rsidRDefault="00787D51" w:rsidP="00787D51">
            <w:pPr>
              <w:jc w:val="center"/>
              <w:rPr>
                <w:rFonts w:ascii="Arial" w:hAnsi="Arial" w:cs="Arial"/>
                <w:b/>
                <w:bCs/>
                <w:color w:val="FFFFFF" w:themeColor="background1"/>
                <w:szCs w:val="18"/>
              </w:rPr>
            </w:pPr>
            <w:r w:rsidRPr="0029259B">
              <w:rPr>
                <w:rFonts w:ascii="Arial" w:hAnsi="Arial" w:cs="Arial"/>
                <w:b/>
                <w:bCs/>
                <w:color w:val="FFFFFF" w:themeColor="background1"/>
                <w:szCs w:val="18"/>
              </w:rPr>
              <w:t>RH850/F1KM-S1</w:t>
            </w:r>
          </w:p>
        </w:tc>
        <w:tc>
          <w:tcPr>
            <w:tcW w:w="1613" w:type="dxa"/>
            <w:shd w:val="clear" w:color="auto" w:fill="0070C0"/>
            <w:vAlign w:val="center"/>
          </w:tcPr>
          <w:p w14:paraId="6FA3FD2F" w14:textId="71A47EE5" w:rsidR="00787D51" w:rsidRPr="0029259B" w:rsidRDefault="00787D51" w:rsidP="00787D51">
            <w:pPr>
              <w:jc w:val="center"/>
              <w:rPr>
                <w:rFonts w:ascii="Arial" w:hAnsi="Arial" w:cs="Arial"/>
                <w:b/>
                <w:bCs/>
                <w:color w:val="FFFFFF" w:themeColor="background1"/>
                <w:szCs w:val="18"/>
              </w:rPr>
            </w:pPr>
            <w:r w:rsidRPr="0029259B">
              <w:rPr>
                <w:rFonts w:ascii="Arial" w:hAnsi="Arial" w:cs="Arial"/>
                <w:b/>
                <w:bCs/>
                <w:color w:val="FFFFFF" w:themeColor="background1"/>
                <w:szCs w:val="18"/>
              </w:rPr>
              <w:t>RH850/F1KM-S4</w:t>
            </w:r>
          </w:p>
        </w:tc>
        <w:tc>
          <w:tcPr>
            <w:tcW w:w="1187" w:type="dxa"/>
            <w:shd w:val="clear" w:color="auto" w:fill="0070C0"/>
            <w:vAlign w:val="center"/>
          </w:tcPr>
          <w:p w14:paraId="084CBED3" w14:textId="223D1CA8" w:rsidR="00787D51" w:rsidRPr="0029259B" w:rsidRDefault="00787D51" w:rsidP="00787D51">
            <w:pPr>
              <w:jc w:val="center"/>
              <w:rPr>
                <w:rFonts w:ascii="Arial" w:hAnsi="Arial" w:cs="Arial"/>
                <w:szCs w:val="18"/>
              </w:rPr>
            </w:pPr>
            <w:r w:rsidRPr="0029259B">
              <w:rPr>
                <w:rFonts w:ascii="Arial" w:hAnsi="Arial" w:cs="Arial"/>
                <w:b/>
                <w:bCs/>
                <w:color w:val="FFFFFF" w:themeColor="background1"/>
                <w:szCs w:val="18"/>
              </w:rPr>
              <w:t>RH850/U2C</w:t>
            </w:r>
          </w:p>
        </w:tc>
        <w:tc>
          <w:tcPr>
            <w:tcW w:w="1387" w:type="dxa"/>
            <w:vMerge/>
            <w:shd w:val="clear" w:color="auto" w:fill="0070C0"/>
            <w:vAlign w:val="center"/>
          </w:tcPr>
          <w:p w14:paraId="0134EF09" w14:textId="7FD77913" w:rsidR="00787D51" w:rsidRPr="0029259B" w:rsidRDefault="00787D51" w:rsidP="00787D51">
            <w:pPr>
              <w:jc w:val="center"/>
              <w:rPr>
                <w:rFonts w:ascii="Arial" w:hAnsi="Arial" w:cs="Arial"/>
                <w:szCs w:val="18"/>
              </w:rPr>
            </w:pPr>
          </w:p>
        </w:tc>
        <w:tc>
          <w:tcPr>
            <w:tcW w:w="1339" w:type="dxa"/>
            <w:shd w:val="clear" w:color="auto" w:fill="0070C0"/>
            <w:vAlign w:val="center"/>
          </w:tcPr>
          <w:p w14:paraId="66C2E297" w14:textId="22CC891C" w:rsidR="00787D51" w:rsidRPr="0029259B" w:rsidRDefault="00787D51" w:rsidP="00787D51">
            <w:pPr>
              <w:jc w:val="center"/>
              <w:rPr>
                <w:rFonts w:ascii="Arial" w:hAnsi="Arial" w:cs="Arial"/>
                <w:b/>
                <w:bCs/>
                <w:color w:val="FFFFFF" w:themeColor="background1"/>
                <w:szCs w:val="18"/>
              </w:rPr>
            </w:pPr>
            <w:r w:rsidRPr="0029259B">
              <w:rPr>
                <w:rFonts w:ascii="Arial" w:hAnsi="Arial" w:cs="Arial"/>
                <w:b/>
                <w:bCs/>
                <w:color w:val="FFFFFF" w:themeColor="background1"/>
                <w:szCs w:val="18"/>
              </w:rPr>
              <w:t>Trình biên dịch GHS</w:t>
            </w:r>
          </w:p>
        </w:tc>
        <w:tc>
          <w:tcPr>
            <w:tcW w:w="1530" w:type="dxa"/>
            <w:shd w:val="clear" w:color="auto" w:fill="0070C0"/>
            <w:vAlign w:val="center"/>
          </w:tcPr>
          <w:p w14:paraId="5D7BAF25" w14:textId="3A45BAB9" w:rsidR="00787D51" w:rsidRPr="0029259B" w:rsidRDefault="00787D51" w:rsidP="00787D51">
            <w:pPr>
              <w:jc w:val="center"/>
              <w:rPr>
                <w:rFonts w:ascii="Arial" w:hAnsi="Arial" w:cs="Arial"/>
                <w:b/>
                <w:bCs/>
                <w:color w:val="FFFFFF" w:themeColor="background1"/>
                <w:szCs w:val="18"/>
              </w:rPr>
            </w:pPr>
            <w:r w:rsidRPr="0029259B">
              <w:rPr>
                <w:rFonts w:ascii="Arial" w:hAnsi="Arial" w:cs="Arial"/>
                <w:b/>
                <w:bCs/>
                <w:color w:val="FFFFFF" w:themeColor="background1"/>
                <w:szCs w:val="18"/>
              </w:rPr>
              <w:t>Trình biên dịch Renesas</w:t>
            </w:r>
          </w:p>
        </w:tc>
      </w:tr>
      <w:tr w:rsidR="00787D51" w:rsidRPr="0029259B" w14:paraId="7DE0814D" w14:textId="77777777" w:rsidTr="00DA07C8">
        <w:trPr>
          <w:jc w:val="center"/>
        </w:trPr>
        <w:tc>
          <w:tcPr>
            <w:tcW w:w="2126" w:type="dxa"/>
          </w:tcPr>
          <w:p w14:paraId="03FAED8B" w14:textId="564D05EB" w:rsidR="00787D51" w:rsidRPr="0029259B" w:rsidRDefault="00787D51" w:rsidP="00787D51">
            <w:pPr>
              <w:rPr>
                <w:rFonts w:ascii="Arial" w:hAnsi="Arial" w:cs="Arial"/>
                <w:szCs w:val="18"/>
              </w:rPr>
            </w:pPr>
            <w:r w:rsidRPr="0029259B">
              <w:rPr>
                <w:rFonts w:ascii="Arial" w:hAnsi="Arial" w:cs="Arial"/>
                <w:szCs w:val="18"/>
              </w:rPr>
              <w:t>Mục tiêu được nhúng cho Nền tảng ảo RH850</w:t>
            </w:r>
          </w:p>
        </w:tc>
        <w:tc>
          <w:tcPr>
            <w:tcW w:w="1613" w:type="dxa"/>
            <w:vAlign w:val="center"/>
          </w:tcPr>
          <w:p w14:paraId="36F3A062" w14:textId="17703526" w:rsidR="00787D51" w:rsidRPr="0029259B" w:rsidRDefault="00787D51" w:rsidP="00787D51">
            <w:pPr>
              <w:jc w:val="center"/>
              <w:rPr>
                <w:rFonts w:ascii="Arial" w:hAnsi="Arial" w:cs="Arial"/>
                <w:szCs w:val="18"/>
              </w:rPr>
            </w:pPr>
            <w:ins w:id="195" w:author="Duy Quoc. Tu" w:date="2017-11-27T09:47:00Z">
              <w:r w:rsidRPr="0029259B">
                <w:rPr>
                  <w:rFonts w:ascii="Arial" w:hAnsi="Arial" w:cs="Arial"/>
                  <w:sz w:val="22"/>
                  <w:szCs w:val="16"/>
                </w:rPr>
                <w:sym w:font="Symbol" w:char="F0D6"/>
              </w:r>
            </w:ins>
          </w:p>
        </w:tc>
        <w:tc>
          <w:tcPr>
            <w:tcW w:w="1613" w:type="dxa"/>
            <w:vAlign w:val="center"/>
          </w:tcPr>
          <w:p w14:paraId="578BE886" w14:textId="53B9370B" w:rsidR="00787D51" w:rsidRPr="0029259B" w:rsidRDefault="00787D51" w:rsidP="00787D51">
            <w:pPr>
              <w:jc w:val="center"/>
              <w:rPr>
                <w:rFonts w:ascii="Arial" w:hAnsi="Arial" w:cs="Arial"/>
                <w:szCs w:val="18"/>
              </w:rPr>
            </w:pPr>
            <w:ins w:id="196" w:author="Duy Quoc. Tu" w:date="2017-11-27T09:47:00Z">
              <w:r w:rsidRPr="00712787">
                <w:rPr>
                  <w:rFonts w:ascii="Arial" w:hAnsi="Arial" w:cs="Arial"/>
                  <w:sz w:val="22"/>
                  <w:szCs w:val="16"/>
                </w:rPr>
                <w:sym w:font="Symbol" w:char="F0D6"/>
              </w:r>
            </w:ins>
          </w:p>
        </w:tc>
        <w:tc>
          <w:tcPr>
            <w:tcW w:w="1187" w:type="dxa"/>
            <w:vAlign w:val="center"/>
          </w:tcPr>
          <w:p w14:paraId="7B57CD3F" w14:textId="28605AC1" w:rsidR="00787D51" w:rsidRPr="0029259B" w:rsidRDefault="00787D51" w:rsidP="00787D51">
            <w:pPr>
              <w:jc w:val="center"/>
              <w:rPr>
                <w:rFonts w:ascii="Arial" w:hAnsi="Arial" w:cs="Arial"/>
                <w:sz w:val="22"/>
                <w:szCs w:val="16"/>
              </w:rPr>
            </w:pPr>
            <w:commentRangeStart w:id="197"/>
            <w:ins w:id="198" w:author="Duy Quoc. Tu" w:date="2017-11-27T09:47:00Z">
              <w:r w:rsidRPr="009169BC">
                <w:rPr>
                  <w:rFonts w:ascii="Arial" w:hAnsi="Arial" w:cs="Arial"/>
                  <w:sz w:val="22"/>
                  <w:szCs w:val="16"/>
                  <w:highlight w:val="yellow"/>
                </w:rPr>
                <w:sym w:font="Symbol" w:char="F0D6"/>
              </w:r>
            </w:ins>
            <w:commentRangeEnd w:id="197"/>
            <w:r w:rsidR="00712787">
              <w:rPr>
                <w:rStyle w:val="CommentReference"/>
              </w:rPr>
              <w:commentReference w:id="197"/>
            </w:r>
          </w:p>
        </w:tc>
        <w:tc>
          <w:tcPr>
            <w:tcW w:w="1387" w:type="dxa"/>
            <w:vAlign w:val="center"/>
          </w:tcPr>
          <w:p w14:paraId="2D643565" w14:textId="03414DF1" w:rsidR="00787D51" w:rsidRPr="0029259B" w:rsidRDefault="00787D51" w:rsidP="00787D51">
            <w:pPr>
              <w:jc w:val="center"/>
              <w:rPr>
                <w:rFonts w:ascii="Arial" w:hAnsi="Arial" w:cs="Arial"/>
                <w:szCs w:val="18"/>
              </w:rPr>
            </w:pPr>
            <w:ins w:id="200" w:author="Duy Quoc. Tu" w:date="2017-11-27T09:47:00Z">
              <w:r w:rsidRPr="0029259B">
                <w:rPr>
                  <w:rFonts w:ascii="Arial" w:hAnsi="Arial" w:cs="Arial"/>
                  <w:sz w:val="22"/>
                  <w:szCs w:val="16"/>
                </w:rPr>
                <w:sym w:font="Symbol" w:char="F0D6"/>
              </w:r>
            </w:ins>
          </w:p>
        </w:tc>
        <w:tc>
          <w:tcPr>
            <w:tcW w:w="1339" w:type="dxa"/>
            <w:vAlign w:val="center"/>
          </w:tcPr>
          <w:p w14:paraId="78613FED" w14:textId="045FAEF2" w:rsidR="00787D51" w:rsidRPr="0029259B" w:rsidRDefault="00787D51" w:rsidP="00787D51">
            <w:pPr>
              <w:jc w:val="center"/>
              <w:rPr>
                <w:rFonts w:ascii="Arial" w:hAnsi="Arial" w:cs="Arial"/>
                <w:szCs w:val="18"/>
              </w:rPr>
            </w:pPr>
            <w:r w:rsidRPr="0029259B">
              <w:rPr>
                <w:rFonts w:ascii="Arial" w:hAnsi="Arial" w:cs="Arial"/>
                <w:sz w:val="22"/>
                <w:szCs w:val="16"/>
              </w:rPr>
              <w:t>-</w:t>
            </w:r>
          </w:p>
        </w:tc>
        <w:tc>
          <w:tcPr>
            <w:tcW w:w="1530" w:type="dxa"/>
            <w:vAlign w:val="center"/>
          </w:tcPr>
          <w:p w14:paraId="45DE57F1" w14:textId="74143EA7" w:rsidR="00787D51" w:rsidRPr="0029259B" w:rsidRDefault="00787D51" w:rsidP="00787D51">
            <w:pPr>
              <w:jc w:val="center"/>
              <w:rPr>
                <w:rFonts w:ascii="Arial" w:hAnsi="Arial" w:cs="Arial"/>
                <w:szCs w:val="18"/>
              </w:rPr>
            </w:pPr>
            <w:ins w:id="201" w:author="Duy Quoc. Tu" w:date="2017-11-27T09:47:00Z">
              <w:r w:rsidRPr="0029259B">
                <w:rPr>
                  <w:rFonts w:ascii="Arial" w:hAnsi="Arial" w:cs="Arial"/>
                  <w:sz w:val="22"/>
                  <w:szCs w:val="16"/>
                </w:rPr>
                <w:sym w:font="Symbol" w:char="F0D6"/>
              </w:r>
            </w:ins>
          </w:p>
        </w:tc>
      </w:tr>
    </w:tbl>
    <w:p w14:paraId="48A414F3" w14:textId="52386A5F" w:rsidR="00DB5667" w:rsidRPr="0029259B" w:rsidRDefault="00DB5667" w:rsidP="00DB5667">
      <w:pPr>
        <w:pStyle w:val="Caption"/>
        <w:spacing w:before="240" w:after="120"/>
        <w:jc w:val="left"/>
        <w:rPr>
          <w:rFonts w:ascii="Arial" w:hAnsi="Arial" w:cs="Arial"/>
          <w:i w:val="0"/>
          <w:iCs w:val="0"/>
          <w:color w:val="auto"/>
        </w:rPr>
      </w:pPr>
      <w:r w:rsidRPr="0029259B">
        <w:rPr>
          <w:rFonts w:ascii="Arial" w:hAnsi="Arial" w:cs="Arial"/>
          <w:i w:val="0"/>
          <w:iCs w:val="0"/>
          <w:color w:val="auto"/>
        </w:rPr>
        <w:t>*</w:t>
      </w:r>
      <w:ins w:id="202" w:author="Duy Quoc. Tu" w:date="2017-11-27T09:47:00Z">
        <w:r w:rsidR="008028F0" w:rsidRPr="0029259B">
          <w:rPr>
            <w:rFonts w:ascii="Arial" w:hAnsi="Arial" w:cs="Arial"/>
            <w:sz w:val="22"/>
            <w:szCs w:val="16"/>
          </w:rPr>
          <w:sym w:font="Symbol" w:char="F0D6"/>
        </w:r>
      </w:ins>
      <w:r w:rsidR="008028F0" w:rsidRPr="0029259B">
        <w:rPr>
          <w:rFonts w:ascii="Arial" w:hAnsi="Arial" w:cs="Arial"/>
          <w:sz w:val="22"/>
          <w:szCs w:val="16"/>
          <w:lang w:val="vi-VN"/>
        </w:rPr>
        <w:t xml:space="preserve"> </w:t>
      </w:r>
      <w:r w:rsidRPr="0029259B">
        <w:rPr>
          <w:rFonts w:ascii="Arial" w:hAnsi="Arial" w:cs="Arial"/>
          <w:i w:val="0"/>
          <w:iCs w:val="0"/>
          <w:color w:val="auto"/>
        </w:rPr>
        <w:t xml:space="preserve">: Có thể thực hiện </w:t>
      </w:r>
      <w:r w:rsidRPr="0029259B">
        <w:rPr>
          <w:rFonts w:ascii="Arial" w:hAnsi="Arial" w:cs="Arial"/>
          <w:i w:val="0"/>
          <w:iCs w:val="0"/>
          <w:color w:val="auto"/>
        </w:rPr>
        <w:br/>
        <w:t>-: Không thể thực hiện</w:t>
      </w:r>
    </w:p>
    <w:p w14:paraId="535385B2" w14:textId="6CB797B5" w:rsidR="00663C33" w:rsidRPr="0029259B" w:rsidRDefault="00663C33" w:rsidP="00233A18">
      <w:pPr>
        <w:rPr>
          <w:rFonts w:ascii="Arial" w:hAnsi="Arial" w:cs="Arial"/>
          <w:szCs w:val="18"/>
        </w:rPr>
      </w:pPr>
    </w:p>
    <w:p w14:paraId="5A43F1AA" w14:textId="27A80EF5" w:rsidR="007755DA" w:rsidRPr="0029259B" w:rsidRDefault="007755DA" w:rsidP="00233A18">
      <w:pPr>
        <w:rPr>
          <w:rFonts w:ascii="Arial" w:hAnsi="Arial" w:cs="Arial"/>
          <w:szCs w:val="18"/>
        </w:rPr>
      </w:pPr>
      <w:r w:rsidRPr="0029259B">
        <w:rPr>
          <w:rFonts w:ascii="Arial" w:hAnsi="Arial" w:cs="Arial"/>
          <w:szCs w:val="18"/>
        </w:rPr>
        <w:br w:type="page"/>
      </w:r>
    </w:p>
    <w:p w14:paraId="25434B5A" w14:textId="5D18DC08" w:rsidR="007755DA" w:rsidRPr="00DA07C8" w:rsidRDefault="0EB9BB9A" w:rsidP="00DA07C8">
      <w:pPr>
        <w:pStyle w:val="Heading2"/>
        <w:spacing w:line="360" w:lineRule="auto"/>
        <w:rPr>
          <w:rFonts w:cs="Arial"/>
        </w:rPr>
      </w:pPr>
      <w:bookmarkStart w:id="203" w:name="_Toc94021757"/>
      <w:bookmarkStart w:id="204" w:name="_Toc1050742905"/>
      <w:bookmarkStart w:id="205" w:name="_Toc1777771718"/>
      <w:bookmarkStart w:id="206" w:name="_Toc651386214"/>
      <w:bookmarkStart w:id="207" w:name="_Toc1483347784"/>
      <w:bookmarkStart w:id="208" w:name="_Toc1170728886"/>
      <w:bookmarkStart w:id="209" w:name="_Toc1071268913"/>
      <w:bookmarkStart w:id="210" w:name="_Toc498806094"/>
      <w:bookmarkStart w:id="211" w:name="_Toc672525060"/>
      <w:bookmarkStart w:id="212" w:name="_Toc1237868149"/>
      <w:bookmarkStart w:id="213" w:name="_Toc148732728"/>
      <w:bookmarkStart w:id="214" w:name="_Toc1971299301"/>
      <w:bookmarkStart w:id="215" w:name="_Toc1643087889"/>
      <w:bookmarkStart w:id="216" w:name="_Toc1266158491"/>
      <w:bookmarkStart w:id="217" w:name="_Toc1871646206"/>
      <w:bookmarkStart w:id="218" w:name="_Toc909952279"/>
      <w:bookmarkStart w:id="219" w:name="_Toc774852594"/>
      <w:bookmarkStart w:id="220" w:name="_Toc455289969"/>
      <w:bookmarkStart w:id="221" w:name="_Toc1580166011"/>
      <w:bookmarkStart w:id="222" w:name="_Toc911350359"/>
      <w:bookmarkStart w:id="223" w:name="_Toc658149251"/>
      <w:bookmarkStart w:id="224" w:name="_Toc2101432089"/>
      <w:bookmarkStart w:id="225" w:name="_Toc2062823663"/>
      <w:bookmarkStart w:id="226" w:name="_Toc251540551"/>
      <w:bookmarkStart w:id="227" w:name="_Toc1011219865"/>
      <w:bookmarkStart w:id="228" w:name="_Toc1312095667"/>
      <w:bookmarkStart w:id="229" w:name="_Toc740797812"/>
      <w:bookmarkStart w:id="230" w:name="_Toc1347760962"/>
      <w:bookmarkStart w:id="231" w:name="_Toc1088257471"/>
      <w:bookmarkStart w:id="232" w:name="_Toc1898659618"/>
      <w:bookmarkStart w:id="233" w:name="_Toc1734068629"/>
      <w:bookmarkStart w:id="234" w:name="_Ref116922939"/>
      <w:bookmarkStart w:id="235" w:name="_Ref116922981"/>
      <w:bookmarkStart w:id="236" w:name="_Ref116924245"/>
      <w:bookmarkStart w:id="237" w:name="_Ref116924286"/>
      <w:bookmarkStart w:id="238" w:name="_Toc122608905"/>
      <w:r w:rsidRPr="0029259B">
        <w:rPr>
          <w:rFonts w:cs="Arial"/>
        </w:rPr>
        <w:lastRenderedPageBreak/>
        <w:t xml:space="preserve">1.5 </w:t>
      </w:r>
      <w:r w:rsidR="64E24FD6" w:rsidRPr="0029259B">
        <w:rPr>
          <w:rFonts w:cs="Arial"/>
        </w:rPr>
        <w:t xml:space="preserve">Gói </w:t>
      </w:r>
      <w:r w:rsidR="64E24FD6" w:rsidRPr="00DA07C8">
        <w:rPr>
          <w:rFonts w:cs="Arial"/>
        </w:rPr>
        <w:t>cài đặt</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75529442" w14:textId="71F37E8F" w:rsidR="00DB5667" w:rsidRPr="00DA07C8" w:rsidRDefault="00DB5667" w:rsidP="00DA07C8">
      <w:pPr>
        <w:spacing w:line="360" w:lineRule="auto"/>
        <w:rPr>
          <w:rFonts w:ascii="Arial" w:hAnsi="Arial" w:cs="Arial"/>
          <w:szCs w:val="18"/>
        </w:rPr>
      </w:pPr>
    </w:p>
    <w:p w14:paraId="254B2E29" w14:textId="4DAC3EEE" w:rsidR="00A047D0" w:rsidRPr="00DA07C8" w:rsidRDefault="00A047D0" w:rsidP="00DA07C8">
      <w:pPr>
        <w:spacing w:line="360" w:lineRule="auto"/>
        <w:rPr>
          <w:rFonts w:ascii="Arial" w:hAnsi="Arial" w:cs="Arial"/>
          <w:szCs w:val="18"/>
        </w:rPr>
      </w:pPr>
      <w:r w:rsidRPr="00DA07C8">
        <w:rPr>
          <w:rFonts w:ascii="Arial" w:hAnsi="Arial" w:cs="Arial"/>
          <w:szCs w:val="18"/>
        </w:rPr>
        <w:t xml:space="preserve">Bảng sau mô tả cấu trúc gói ET-VPF </w:t>
      </w:r>
      <w:commentRangeStart w:id="239"/>
      <w:r w:rsidR="00787D51" w:rsidRPr="00DA07C8">
        <w:rPr>
          <w:rFonts w:ascii="Arial" w:hAnsi="Arial" w:cs="Arial"/>
          <w:szCs w:val="18"/>
        </w:rPr>
        <w:t xml:space="preserve">cho dòng thiết bị RH850/F1x </w:t>
      </w:r>
      <w:commentRangeEnd w:id="239"/>
      <w:r w:rsidR="001F1C43" w:rsidRPr="00DA07C8">
        <w:rPr>
          <w:rStyle w:val="CommentReference"/>
        </w:rPr>
        <w:commentReference w:id="239"/>
      </w:r>
      <w:r w:rsidRPr="00DA07C8">
        <w:rPr>
          <w:rFonts w:ascii="Arial" w:hAnsi="Arial" w:cs="Arial"/>
          <w:szCs w:val="18"/>
        </w:rPr>
        <w:t>sau khi cài đặt thành công.</w:t>
      </w:r>
    </w:p>
    <w:p w14:paraId="302A151F" w14:textId="32C431D8" w:rsidR="00F66225" w:rsidRPr="00DA07C8" w:rsidRDefault="00F66225" w:rsidP="00DA07C8">
      <w:pPr>
        <w:spacing w:line="360" w:lineRule="auto"/>
        <w:rPr>
          <w:rFonts w:ascii="Arial" w:hAnsi="Arial" w:cs="Arial"/>
          <w:szCs w:val="18"/>
        </w:rPr>
      </w:pPr>
    </w:p>
    <w:p w14:paraId="2BB90B4E" w14:textId="467A95A4" w:rsidR="003B3042" w:rsidRPr="00DA07C8" w:rsidRDefault="003B3042" w:rsidP="00DA07C8">
      <w:pPr>
        <w:pStyle w:val="Caption"/>
        <w:spacing w:line="360" w:lineRule="auto"/>
        <w:jc w:val="center"/>
        <w:rPr>
          <w:rFonts w:ascii="Arial" w:hAnsi="Arial" w:cs="Arial"/>
          <w:b/>
          <w:bCs/>
          <w:color w:val="auto"/>
        </w:rPr>
      </w:pPr>
      <w:r w:rsidRPr="00DA07C8">
        <w:rPr>
          <w:rFonts w:ascii="Arial" w:hAnsi="Arial" w:cs="Arial"/>
          <w:b/>
          <w:bCs/>
          <w:color w:val="auto"/>
        </w:rPr>
        <w:t xml:space="preserve">Bảng </w:t>
      </w:r>
      <w:r w:rsidR="00A3763F" w:rsidRPr="00DA07C8">
        <w:rPr>
          <w:rFonts w:ascii="Arial" w:hAnsi="Arial" w:cs="Arial"/>
          <w:b/>
          <w:bCs/>
          <w:color w:val="auto"/>
        </w:rPr>
        <w:fldChar w:fldCharType="begin"/>
      </w:r>
      <w:r w:rsidR="00A3763F" w:rsidRPr="00DA07C8">
        <w:rPr>
          <w:rFonts w:ascii="Arial" w:hAnsi="Arial" w:cs="Arial"/>
          <w:b/>
          <w:bCs/>
          <w:color w:val="auto"/>
        </w:rPr>
        <w:instrText xml:space="preserve"> STYLEREF 1 \s </w:instrText>
      </w:r>
      <w:r w:rsidR="00A3763F" w:rsidRPr="00DA07C8">
        <w:rPr>
          <w:rFonts w:ascii="Arial" w:hAnsi="Arial" w:cs="Arial"/>
          <w:b/>
          <w:bCs/>
          <w:color w:val="auto"/>
        </w:rPr>
        <w:fldChar w:fldCharType="separate"/>
      </w:r>
      <w:r w:rsidR="003C2150" w:rsidRPr="00DA07C8">
        <w:rPr>
          <w:rFonts w:ascii="Arial" w:hAnsi="Arial" w:cs="Arial"/>
          <w:b/>
          <w:bCs/>
          <w:noProof/>
          <w:color w:val="auto"/>
        </w:rPr>
        <w:t xml:space="preserve">1 </w:t>
      </w:r>
      <w:r w:rsidR="00A3763F" w:rsidRPr="00DA07C8">
        <w:rPr>
          <w:rFonts w:ascii="Arial" w:hAnsi="Arial" w:cs="Arial"/>
          <w:b/>
          <w:bCs/>
          <w:color w:val="auto"/>
        </w:rPr>
        <w:fldChar w:fldCharType="end"/>
      </w:r>
      <w:r w:rsidR="00A3763F" w:rsidRPr="00DA07C8">
        <w:rPr>
          <w:rFonts w:ascii="Arial" w:hAnsi="Arial" w:cs="Arial"/>
          <w:b/>
          <w:bCs/>
          <w:color w:val="auto"/>
        </w:rPr>
        <w:noBreakHyphen/>
      </w:r>
      <w:r w:rsidR="00A3763F" w:rsidRPr="00DA07C8">
        <w:rPr>
          <w:rFonts w:ascii="Arial" w:hAnsi="Arial" w:cs="Arial"/>
          <w:b/>
          <w:bCs/>
          <w:color w:val="auto"/>
        </w:rPr>
        <w:fldChar w:fldCharType="begin"/>
      </w:r>
      <w:r w:rsidR="00A3763F" w:rsidRPr="00DA07C8">
        <w:rPr>
          <w:rFonts w:ascii="Arial" w:hAnsi="Arial" w:cs="Arial"/>
          <w:b/>
          <w:bCs/>
          <w:color w:val="auto"/>
        </w:rPr>
        <w:instrText xml:space="preserve"> SEQ Table \* ARABIC \s 1 </w:instrText>
      </w:r>
      <w:r w:rsidR="00A3763F" w:rsidRPr="00DA07C8">
        <w:rPr>
          <w:rFonts w:ascii="Arial" w:hAnsi="Arial" w:cs="Arial"/>
          <w:b/>
          <w:bCs/>
          <w:color w:val="auto"/>
        </w:rPr>
        <w:fldChar w:fldCharType="separate"/>
      </w:r>
      <w:r w:rsidR="003C2150" w:rsidRPr="00DA07C8">
        <w:rPr>
          <w:rFonts w:ascii="Arial" w:hAnsi="Arial" w:cs="Arial"/>
          <w:b/>
          <w:bCs/>
          <w:noProof/>
          <w:color w:val="auto"/>
        </w:rPr>
        <w:t xml:space="preserve">3 </w:t>
      </w:r>
      <w:r w:rsidR="00A3763F" w:rsidRPr="00DA07C8">
        <w:rPr>
          <w:rFonts w:ascii="Arial" w:hAnsi="Arial" w:cs="Arial"/>
          <w:b/>
          <w:bCs/>
          <w:color w:val="auto"/>
        </w:rPr>
        <w:fldChar w:fldCharType="end"/>
      </w:r>
      <w:r w:rsidRPr="00DA07C8">
        <w:rPr>
          <w:rFonts w:ascii="Arial" w:hAnsi="Arial" w:cs="Arial"/>
          <w:b/>
          <w:bCs/>
          <w:color w:val="auto"/>
        </w:rPr>
        <w:t xml:space="preserve">Định nghĩa gói phát hành ET-VPF </w:t>
      </w:r>
      <w:r w:rsidR="009B66C6" w:rsidRPr="00DA07C8">
        <w:rPr>
          <w:rFonts w:ascii="Arial" w:hAnsi="Arial" w:cs="Arial"/>
          <w:b/>
          <w:bCs/>
          <w:color w:val="auto"/>
        </w:rPr>
        <w:t>cho dòng thiết bị RH850/F1x</w:t>
      </w:r>
      <w:bookmarkStart w:id="240" w:name="V10000_Installer_001"/>
      <w:bookmarkEnd w:id="240"/>
    </w:p>
    <w:tbl>
      <w:tblPr>
        <w:tblStyle w:val="TableGrid"/>
        <w:tblW w:w="5000" w:type="pct"/>
        <w:jc w:val="center"/>
        <w:tblLook w:val="04A0" w:firstRow="1" w:lastRow="0" w:firstColumn="1" w:lastColumn="0" w:noHBand="0" w:noVBand="1"/>
      </w:tblPr>
      <w:tblGrid>
        <w:gridCol w:w="3057"/>
        <w:gridCol w:w="1509"/>
        <w:gridCol w:w="3072"/>
        <w:gridCol w:w="3458"/>
      </w:tblGrid>
      <w:tr w:rsidR="00C119B6" w:rsidRPr="00DA07C8" w14:paraId="0E5FEC63" w14:textId="77777777" w:rsidTr="00DA07C8">
        <w:trPr>
          <w:jc w:val="center"/>
        </w:trPr>
        <w:tc>
          <w:tcPr>
            <w:tcW w:w="7427" w:type="dxa"/>
            <w:gridSpan w:val="3"/>
            <w:shd w:val="clear" w:color="auto" w:fill="0070C0"/>
          </w:tcPr>
          <w:p w14:paraId="72404FAF" w14:textId="4D2B40C7" w:rsidR="00C119B6" w:rsidRPr="00DA07C8" w:rsidRDefault="00004D26" w:rsidP="00DA07C8">
            <w:pPr>
              <w:spacing w:line="360" w:lineRule="auto"/>
              <w:jc w:val="center"/>
              <w:rPr>
                <w:rFonts w:ascii="Arial" w:hAnsi="Arial" w:cs="Arial"/>
                <w:b/>
                <w:bCs/>
                <w:color w:val="FFFFFF" w:themeColor="background1"/>
                <w:szCs w:val="18"/>
              </w:rPr>
            </w:pPr>
            <w:r w:rsidRPr="00DA07C8">
              <w:rPr>
                <w:rFonts w:ascii="Arial" w:hAnsi="Arial" w:cs="Arial"/>
                <w:b/>
                <w:bCs/>
                <w:color w:val="FFFFFF" w:themeColor="background1"/>
                <w:szCs w:val="18"/>
              </w:rPr>
              <w:t>gói đã cài đặt</w:t>
            </w:r>
          </w:p>
        </w:tc>
        <w:tc>
          <w:tcPr>
            <w:tcW w:w="3363" w:type="dxa"/>
            <w:shd w:val="clear" w:color="auto" w:fill="0070C0"/>
          </w:tcPr>
          <w:p w14:paraId="7AB860A1" w14:textId="35A29BBD" w:rsidR="00C119B6" w:rsidRPr="00DA07C8" w:rsidRDefault="00C119B6" w:rsidP="00DA07C8">
            <w:pPr>
              <w:spacing w:line="360" w:lineRule="auto"/>
              <w:jc w:val="center"/>
              <w:rPr>
                <w:rFonts w:ascii="Arial" w:hAnsi="Arial" w:cs="Arial"/>
                <w:b/>
                <w:bCs/>
                <w:color w:val="FFFFFF" w:themeColor="background1"/>
                <w:szCs w:val="18"/>
              </w:rPr>
            </w:pPr>
            <w:r w:rsidRPr="00DA07C8">
              <w:rPr>
                <w:rFonts w:ascii="Arial" w:hAnsi="Arial" w:cs="Arial"/>
                <w:b/>
                <w:bCs/>
                <w:color w:val="FFFFFF" w:themeColor="background1"/>
                <w:szCs w:val="18"/>
              </w:rPr>
              <w:t>Sự miêu tả</w:t>
            </w:r>
          </w:p>
        </w:tc>
      </w:tr>
      <w:tr w:rsidR="000757AB" w:rsidRPr="00DA07C8" w14:paraId="7EB1A01B" w14:textId="77777777" w:rsidTr="00DA07C8">
        <w:trPr>
          <w:jc w:val="center"/>
        </w:trPr>
        <w:tc>
          <w:tcPr>
            <w:tcW w:w="2973" w:type="dxa"/>
            <w:vMerge w:val="restart"/>
          </w:tcPr>
          <w:p w14:paraId="51DD6606" w14:textId="6A1F6E6E" w:rsidR="000757AB" w:rsidRPr="00DA07C8" w:rsidRDefault="00E45AB9" w:rsidP="00DA07C8">
            <w:pPr>
              <w:spacing w:line="360" w:lineRule="auto"/>
              <w:rPr>
                <w:rFonts w:ascii="Arial" w:hAnsi="Arial" w:cs="Arial"/>
                <w:szCs w:val="18"/>
              </w:rPr>
            </w:pPr>
            <w:r w:rsidRPr="00DA07C8">
              <w:rPr>
                <w:rFonts w:ascii="Arial" w:hAnsi="Arial" w:cs="Arial"/>
                <w:szCs w:val="18"/>
              </w:rPr>
              <w:t>&lt;Thư mục cài đặt ET-VPF&gt;\&lt;thông tin phiên bản&gt;\F1x\ETVPF_package</w:t>
            </w:r>
          </w:p>
        </w:tc>
        <w:tc>
          <w:tcPr>
            <w:tcW w:w="1467" w:type="dxa"/>
            <w:vMerge w:val="restart"/>
          </w:tcPr>
          <w:p w14:paraId="10FC5B06" w14:textId="55ACA945" w:rsidR="000757AB" w:rsidRPr="00DA07C8" w:rsidRDefault="000757AB" w:rsidP="00DA07C8">
            <w:pPr>
              <w:spacing w:line="360" w:lineRule="auto"/>
              <w:rPr>
                <w:rFonts w:ascii="Arial" w:hAnsi="Arial" w:cs="Arial"/>
                <w:szCs w:val="18"/>
              </w:rPr>
            </w:pPr>
            <w:r w:rsidRPr="00DA07C8">
              <w:rPr>
                <w:rFonts w:ascii="Arial" w:hAnsi="Arial" w:cs="Arial"/>
                <w:szCs w:val="18"/>
              </w:rPr>
              <w:t>ETVPF_include</w:t>
            </w:r>
          </w:p>
        </w:tc>
        <w:tc>
          <w:tcPr>
            <w:tcW w:w="2987" w:type="dxa"/>
          </w:tcPr>
          <w:p w14:paraId="678C8440" w14:textId="575E83FE" w:rsidR="000757AB" w:rsidRPr="00DA07C8" w:rsidRDefault="000757AB" w:rsidP="00DA07C8">
            <w:pPr>
              <w:spacing w:line="360" w:lineRule="auto"/>
              <w:rPr>
                <w:rFonts w:ascii="Arial" w:hAnsi="Arial" w:cs="Arial"/>
                <w:szCs w:val="18"/>
              </w:rPr>
            </w:pPr>
            <w:r w:rsidRPr="00DA07C8">
              <w:rPr>
                <w:rFonts w:ascii="Arial" w:hAnsi="Arial" w:cs="Arial"/>
                <w:szCs w:val="18"/>
              </w:rPr>
              <w:t>ETVPF_S_function_block</w:t>
            </w:r>
          </w:p>
        </w:tc>
        <w:tc>
          <w:tcPr>
            <w:tcW w:w="3363" w:type="dxa"/>
          </w:tcPr>
          <w:p w14:paraId="3C3CAC7A" w14:textId="292F3C16" w:rsidR="000757AB" w:rsidRPr="00DA07C8" w:rsidRDefault="000757AB" w:rsidP="00DA07C8">
            <w:pPr>
              <w:spacing w:line="360" w:lineRule="auto"/>
              <w:rPr>
                <w:rFonts w:ascii="Arial" w:hAnsi="Arial" w:cs="Arial"/>
                <w:szCs w:val="18"/>
              </w:rPr>
            </w:pPr>
            <w:r w:rsidRPr="00DA07C8">
              <w:rPr>
                <w:rFonts w:ascii="Arial" w:hAnsi="Arial" w:cs="Arial"/>
                <w:szCs w:val="18"/>
              </w:rPr>
              <w:t>Chứa mã nguồn dùng để thực thi chương trình của thiết bị ngoại vi.</w:t>
            </w:r>
          </w:p>
        </w:tc>
      </w:tr>
      <w:tr w:rsidR="000757AB" w:rsidRPr="00DA07C8" w14:paraId="12E39224" w14:textId="77777777" w:rsidTr="00DA07C8">
        <w:trPr>
          <w:jc w:val="center"/>
        </w:trPr>
        <w:tc>
          <w:tcPr>
            <w:tcW w:w="2973" w:type="dxa"/>
            <w:vMerge/>
          </w:tcPr>
          <w:p w14:paraId="22DDCF91" w14:textId="77777777" w:rsidR="000757AB" w:rsidRPr="00DA07C8" w:rsidRDefault="000757AB" w:rsidP="00DA07C8">
            <w:pPr>
              <w:spacing w:line="360" w:lineRule="auto"/>
              <w:rPr>
                <w:rFonts w:ascii="Arial" w:hAnsi="Arial" w:cs="Arial"/>
                <w:szCs w:val="18"/>
              </w:rPr>
            </w:pPr>
          </w:p>
        </w:tc>
        <w:tc>
          <w:tcPr>
            <w:tcW w:w="1467" w:type="dxa"/>
            <w:vMerge/>
          </w:tcPr>
          <w:p w14:paraId="3270B622" w14:textId="77777777" w:rsidR="000757AB" w:rsidRPr="00DA07C8" w:rsidRDefault="000757AB" w:rsidP="00DA07C8">
            <w:pPr>
              <w:spacing w:line="360" w:lineRule="auto"/>
              <w:rPr>
                <w:rFonts w:ascii="Arial" w:hAnsi="Arial" w:cs="Arial"/>
                <w:szCs w:val="18"/>
              </w:rPr>
            </w:pPr>
          </w:p>
        </w:tc>
        <w:tc>
          <w:tcPr>
            <w:tcW w:w="2987" w:type="dxa"/>
          </w:tcPr>
          <w:p w14:paraId="290802A1" w14:textId="21689CEC" w:rsidR="000757AB" w:rsidRPr="00DA07C8" w:rsidRDefault="000757AB" w:rsidP="00DA07C8">
            <w:pPr>
              <w:spacing w:line="360" w:lineRule="auto"/>
              <w:rPr>
                <w:rFonts w:ascii="Arial" w:hAnsi="Arial" w:cs="Arial"/>
                <w:szCs w:val="18"/>
              </w:rPr>
            </w:pPr>
            <w:r w:rsidRPr="00DA07C8">
              <w:rPr>
                <w:rFonts w:ascii="Arial" w:hAnsi="Arial" w:cs="Arial"/>
                <w:szCs w:val="18"/>
              </w:rPr>
              <w:t>chế tạo</w:t>
            </w:r>
          </w:p>
        </w:tc>
        <w:tc>
          <w:tcPr>
            <w:tcW w:w="3363" w:type="dxa"/>
          </w:tcPr>
          <w:p w14:paraId="3359B0E2" w14:textId="7C02E862" w:rsidR="000757AB" w:rsidRPr="00DA07C8" w:rsidRDefault="000757AB" w:rsidP="00DA07C8">
            <w:pPr>
              <w:spacing w:line="360" w:lineRule="auto"/>
              <w:rPr>
                <w:rFonts w:ascii="Arial" w:hAnsi="Arial" w:cs="Arial"/>
                <w:szCs w:val="18"/>
              </w:rPr>
            </w:pPr>
            <w:r w:rsidRPr="00DA07C8">
              <w:rPr>
                <w:rFonts w:ascii="Arial" w:hAnsi="Arial" w:cs="Arial"/>
                <w:szCs w:val="18"/>
              </w:rPr>
              <w:t>Chứa mẫu của tệp tạo.</w:t>
            </w:r>
          </w:p>
        </w:tc>
      </w:tr>
      <w:tr w:rsidR="000757AB" w:rsidRPr="00DA07C8" w14:paraId="24A8085C" w14:textId="77777777" w:rsidTr="00DA07C8">
        <w:trPr>
          <w:trHeight w:val="1303"/>
          <w:jc w:val="center"/>
        </w:trPr>
        <w:tc>
          <w:tcPr>
            <w:tcW w:w="2973" w:type="dxa"/>
            <w:vMerge/>
          </w:tcPr>
          <w:p w14:paraId="1BEABF8B" w14:textId="77777777" w:rsidR="000757AB" w:rsidRPr="00DA07C8" w:rsidRDefault="000757AB" w:rsidP="00DA07C8">
            <w:pPr>
              <w:spacing w:line="360" w:lineRule="auto"/>
              <w:rPr>
                <w:rFonts w:ascii="Arial" w:hAnsi="Arial" w:cs="Arial"/>
                <w:szCs w:val="18"/>
              </w:rPr>
            </w:pPr>
          </w:p>
        </w:tc>
        <w:tc>
          <w:tcPr>
            <w:tcW w:w="1467" w:type="dxa"/>
            <w:vMerge/>
          </w:tcPr>
          <w:p w14:paraId="63F1ACB5" w14:textId="28A6A3E8" w:rsidR="000757AB" w:rsidRPr="00DA07C8" w:rsidRDefault="000757AB" w:rsidP="00DA07C8">
            <w:pPr>
              <w:spacing w:line="360" w:lineRule="auto"/>
              <w:rPr>
                <w:rFonts w:ascii="Arial" w:hAnsi="Arial" w:cs="Arial"/>
                <w:szCs w:val="18"/>
              </w:rPr>
            </w:pPr>
          </w:p>
        </w:tc>
        <w:tc>
          <w:tcPr>
            <w:tcW w:w="2987" w:type="dxa"/>
          </w:tcPr>
          <w:p w14:paraId="79BD2E46" w14:textId="77777777" w:rsidR="000757AB" w:rsidRPr="00DA07C8" w:rsidRDefault="000757AB" w:rsidP="00DA07C8">
            <w:pPr>
              <w:spacing w:line="360" w:lineRule="auto"/>
              <w:rPr>
                <w:rFonts w:ascii="Arial" w:hAnsi="Arial" w:cs="Arial"/>
                <w:szCs w:val="18"/>
              </w:rPr>
            </w:pPr>
            <w:r w:rsidRPr="00DA07C8">
              <w:rPr>
                <w:rFonts w:ascii="Arial" w:hAnsi="Arial" w:cs="Arial"/>
                <w:szCs w:val="18"/>
              </w:rPr>
              <w:t>Renesas</w:t>
            </w:r>
          </w:p>
          <w:p w14:paraId="0B5A6173" w14:textId="77777777" w:rsidR="000757AB" w:rsidRPr="00DA07C8" w:rsidRDefault="000757AB" w:rsidP="00DA07C8">
            <w:pPr>
              <w:pStyle w:val="ListParagraph"/>
              <w:numPr>
                <w:ilvl w:val="0"/>
                <w:numId w:val="28"/>
              </w:numPr>
              <w:spacing w:line="360" w:lineRule="auto"/>
              <w:rPr>
                <w:rFonts w:ascii="Arial" w:hAnsi="Arial" w:cs="Arial"/>
                <w:szCs w:val="18"/>
              </w:rPr>
            </w:pPr>
            <w:r w:rsidRPr="00DA07C8">
              <w:rPr>
                <w:rFonts w:ascii="Arial" w:hAnsi="Arial" w:cs="Arial"/>
                <w:szCs w:val="18"/>
              </w:rPr>
              <w:t>Common_files_F1KM_S1</w:t>
            </w:r>
          </w:p>
          <w:p w14:paraId="01618389" w14:textId="45CBF8F5" w:rsidR="000757AB" w:rsidRPr="00DA07C8" w:rsidRDefault="000757AB" w:rsidP="00DA07C8">
            <w:pPr>
              <w:pStyle w:val="ListParagraph"/>
              <w:numPr>
                <w:ilvl w:val="0"/>
                <w:numId w:val="28"/>
              </w:numPr>
              <w:spacing w:line="360" w:lineRule="auto"/>
              <w:rPr>
                <w:rFonts w:ascii="Arial" w:hAnsi="Arial" w:cs="Arial"/>
                <w:szCs w:val="18"/>
              </w:rPr>
            </w:pPr>
            <w:r w:rsidRPr="00DA07C8">
              <w:rPr>
                <w:rFonts w:ascii="Arial" w:hAnsi="Arial" w:cs="Arial"/>
                <w:szCs w:val="18"/>
              </w:rPr>
              <w:t>Common_files_F1KM_S4</w:t>
            </w:r>
          </w:p>
          <w:p w14:paraId="659BF6CC" w14:textId="5DA304AE" w:rsidR="000757AB" w:rsidRPr="00DA07C8" w:rsidRDefault="00524E76" w:rsidP="00DA07C8">
            <w:pPr>
              <w:pStyle w:val="ListParagraph"/>
              <w:numPr>
                <w:ilvl w:val="0"/>
                <w:numId w:val="28"/>
              </w:numPr>
              <w:spacing w:line="360" w:lineRule="auto"/>
              <w:rPr>
                <w:rFonts w:ascii="Arial" w:hAnsi="Arial" w:cs="Arial"/>
                <w:szCs w:val="18"/>
              </w:rPr>
            </w:pPr>
            <w:r w:rsidRPr="00DA07C8">
              <w:rPr>
                <w:rFonts w:ascii="Arial" w:hAnsi="Arial" w:cs="Arial"/>
                <w:szCs w:val="18"/>
              </w:rPr>
              <w:t>chế tạo</w:t>
            </w:r>
          </w:p>
        </w:tc>
        <w:tc>
          <w:tcPr>
            <w:tcW w:w="3363" w:type="dxa"/>
          </w:tcPr>
          <w:p w14:paraId="5B3E0240" w14:textId="77777777" w:rsidR="000757AB" w:rsidRPr="00DA07C8" w:rsidRDefault="000757AB" w:rsidP="00DA07C8">
            <w:pPr>
              <w:spacing w:line="360" w:lineRule="auto"/>
              <w:rPr>
                <w:rFonts w:ascii="Arial" w:hAnsi="Arial" w:cs="Arial"/>
                <w:szCs w:val="18"/>
              </w:rPr>
            </w:pPr>
            <w:r w:rsidRPr="00DA07C8">
              <w:rPr>
                <w:rFonts w:ascii="Arial" w:hAnsi="Arial" w:cs="Arial"/>
                <w:szCs w:val="18"/>
              </w:rPr>
              <w:t>Chứa mã nguồn của từng thiết bị được sử dụng cho trình biên dịch Renesas.</w:t>
            </w:r>
          </w:p>
          <w:p w14:paraId="74E92F5B" w14:textId="77777777" w:rsidR="000757AB" w:rsidRPr="00DA07C8" w:rsidRDefault="000757AB" w:rsidP="00DA07C8">
            <w:pPr>
              <w:spacing w:line="360" w:lineRule="auto"/>
              <w:rPr>
                <w:rFonts w:ascii="Arial" w:hAnsi="Arial" w:cs="Arial"/>
                <w:szCs w:val="18"/>
              </w:rPr>
            </w:pPr>
          </w:p>
          <w:p w14:paraId="497B924A" w14:textId="2EEFF6DB" w:rsidR="000757AB" w:rsidRPr="00DA07C8" w:rsidRDefault="000757AB" w:rsidP="00DA07C8">
            <w:pPr>
              <w:spacing w:line="360" w:lineRule="auto"/>
              <w:rPr>
                <w:rFonts w:ascii="Arial" w:hAnsi="Arial" w:cs="Arial"/>
                <w:szCs w:val="18"/>
              </w:rPr>
            </w:pPr>
            <w:r w:rsidRPr="00DA07C8">
              <w:rPr>
                <w:rFonts w:ascii="Arial" w:hAnsi="Arial" w:cs="Arial"/>
                <w:b/>
                <w:bCs/>
                <w:i/>
                <w:iCs/>
                <w:szCs w:val="18"/>
              </w:rPr>
              <w:t xml:space="preserve">Lưu ý: </w:t>
            </w:r>
            <w:r w:rsidRPr="00DA07C8">
              <w:rPr>
                <w:rFonts w:ascii="Arial" w:hAnsi="Arial" w:cs="Arial"/>
                <w:szCs w:val="18"/>
              </w:rPr>
              <w:t>Người dùng có thể sửa đổi các tệp mã khởi động trong thư mục “khởi động”, nhưng Renesas Electronics không chịu trách nhiệm về chất lượng.</w:t>
            </w:r>
          </w:p>
        </w:tc>
      </w:tr>
      <w:tr w:rsidR="003E1272" w:rsidRPr="00DA07C8" w14:paraId="239AFA52" w14:textId="77777777" w:rsidTr="00DA07C8">
        <w:trPr>
          <w:jc w:val="center"/>
        </w:trPr>
        <w:tc>
          <w:tcPr>
            <w:tcW w:w="2973" w:type="dxa"/>
            <w:vMerge/>
          </w:tcPr>
          <w:p w14:paraId="0D397BBD" w14:textId="77777777" w:rsidR="003E1272" w:rsidRPr="00DA07C8" w:rsidRDefault="003E1272" w:rsidP="00DA07C8">
            <w:pPr>
              <w:spacing w:line="360" w:lineRule="auto"/>
              <w:rPr>
                <w:rFonts w:ascii="Arial" w:hAnsi="Arial" w:cs="Arial"/>
                <w:szCs w:val="18"/>
              </w:rPr>
            </w:pPr>
          </w:p>
        </w:tc>
        <w:tc>
          <w:tcPr>
            <w:tcW w:w="1467" w:type="dxa"/>
            <w:vMerge/>
          </w:tcPr>
          <w:p w14:paraId="088A6225" w14:textId="3EF662CF" w:rsidR="003E1272" w:rsidRPr="00DA07C8" w:rsidRDefault="003E1272" w:rsidP="00DA07C8">
            <w:pPr>
              <w:spacing w:line="360" w:lineRule="auto"/>
              <w:rPr>
                <w:rFonts w:ascii="Arial" w:hAnsi="Arial" w:cs="Arial"/>
                <w:szCs w:val="18"/>
              </w:rPr>
            </w:pPr>
          </w:p>
        </w:tc>
        <w:tc>
          <w:tcPr>
            <w:tcW w:w="2987" w:type="dxa"/>
          </w:tcPr>
          <w:p w14:paraId="20ABA759" w14:textId="77777777" w:rsidR="003E1272" w:rsidRPr="00DA07C8" w:rsidRDefault="003E1272" w:rsidP="00DA07C8">
            <w:pPr>
              <w:spacing w:line="360" w:lineRule="auto"/>
              <w:rPr>
                <w:rFonts w:ascii="Arial" w:hAnsi="Arial" w:cs="Arial"/>
                <w:szCs w:val="18"/>
              </w:rPr>
            </w:pPr>
            <w:r w:rsidRPr="00DA07C8">
              <w:rPr>
                <w:rFonts w:ascii="Arial" w:hAnsi="Arial" w:cs="Arial"/>
                <w:szCs w:val="18"/>
              </w:rPr>
              <w:t>XML_input</w:t>
            </w:r>
          </w:p>
          <w:p w14:paraId="77528FBB" w14:textId="5F529E05" w:rsidR="003E1272" w:rsidRPr="00DA07C8" w:rsidRDefault="003E1272" w:rsidP="00DA07C8">
            <w:pPr>
              <w:pStyle w:val="ListParagraph"/>
              <w:numPr>
                <w:ilvl w:val="0"/>
                <w:numId w:val="28"/>
              </w:numPr>
              <w:spacing w:line="360" w:lineRule="auto"/>
              <w:rPr>
                <w:rFonts w:ascii="Arial" w:hAnsi="Arial" w:cs="Arial"/>
                <w:szCs w:val="18"/>
              </w:rPr>
            </w:pPr>
            <w:r w:rsidRPr="00DA07C8">
              <w:rPr>
                <w:rFonts w:ascii="Arial" w:hAnsi="Arial" w:cs="Arial"/>
                <w:szCs w:val="18"/>
              </w:rPr>
              <w:t>RH850</w:t>
            </w:r>
          </w:p>
          <w:p w14:paraId="010A0017" w14:textId="77777777" w:rsidR="003E1272" w:rsidRPr="00DA07C8" w:rsidRDefault="003E1272" w:rsidP="00DA07C8">
            <w:pPr>
              <w:pStyle w:val="ListParagraph"/>
              <w:numPr>
                <w:ilvl w:val="1"/>
                <w:numId w:val="29"/>
              </w:numPr>
              <w:spacing w:line="360" w:lineRule="auto"/>
              <w:ind w:left="1037"/>
              <w:rPr>
                <w:rFonts w:ascii="Arial" w:hAnsi="Arial" w:cs="Arial"/>
                <w:szCs w:val="18"/>
              </w:rPr>
            </w:pPr>
            <w:r w:rsidRPr="00DA07C8">
              <w:rPr>
                <w:rFonts w:ascii="Arial" w:hAnsi="Arial" w:cs="Arial"/>
                <w:szCs w:val="18"/>
              </w:rPr>
              <w:t>F1KM-S1</w:t>
            </w:r>
          </w:p>
          <w:p w14:paraId="0B6EC949" w14:textId="1984AA39" w:rsidR="003E1272" w:rsidRPr="00DA07C8" w:rsidRDefault="003E1272" w:rsidP="00DA07C8">
            <w:pPr>
              <w:pStyle w:val="ListParagraph"/>
              <w:numPr>
                <w:ilvl w:val="1"/>
                <w:numId w:val="29"/>
              </w:numPr>
              <w:spacing w:line="360" w:lineRule="auto"/>
              <w:ind w:left="1037"/>
              <w:rPr>
                <w:rFonts w:ascii="Arial" w:hAnsi="Arial" w:cs="Arial"/>
                <w:szCs w:val="18"/>
              </w:rPr>
            </w:pPr>
            <w:r w:rsidRPr="00DA07C8">
              <w:rPr>
                <w:rFonts w:ascii="Arial" w:hAnsi="Arial" w:cs="Arial"/>
                <w:szCs w:val="18"/>
              </w:rPr>
              <w:t>F1KM-S4</w:t>
            </w:r>
          </w:p>
        </w:tc>
        <w:tc>
          <w:tcPr>
            <w:tcW w:w="3363" w:type="dxa"/>
          </w:tcPr>
          <w:p w14:paraId="3FE3DCD0" w14:textId="49CBC810" w:rsidR="003E1272" w:rsidRPr="00DA07C8" w:rsidRDefault="003E1272" w:rsidP="00DA07C8">
            <w:pPr>
              <w:spacing w:line="360" w:lineRule="auto"/>
              <w:rPr>
                <w:rFonts w:ascii="Arial" w:hAnsi="Arial" w:cs="Arial"/>
                <w:szCs w:val="18"/>
              </w:rPr>
            </w:pPr>
            <w:r w:rsidRPr="00DA07C8">
              <w:rPr>
                <w:rFonts w:ascii="Arial" w:hAnsi="Arial" w:cs="Arial"/>
                <w:szCs w:val="18"/>
              </w:rPr>
              <w:t>Chứa các tệp đầu vào XML được cung cấp cho từng dòng thiết bị RH850.</w:t>
            </w:r>
          </w:p>
        </w:tc>
      </w:tr>
      <w:tr w:rsidR="003E1272" w:rsidRPr="00DA07C8" w14:paraId="5549BFE6" w14:textId="77777777" w:rsidTr="00DA07C8">
        <w:trPr>
          <w:jc w:val="center"/>
        </w:trPr>
        <w:tc>
          <w:tcPr>
            <w:tcW w:w="2973" w:type="dxa"/>
            <w:vMerge/>
          </w:tcPr>
          <w:p w14:paraId="28ADDBCB" w14:textId="77777777" w:rsidR="003E1272" w:rsidRPr="00DA07C8" w:rsidRDefault="003E1272" w:rsidP="00DA07C8">
            <w:pPr>
              <w:spacing w:line="360" w:lineRule="auto"/>
              <w:rPr>
                <w:rFonts w:ascii="Arial" w:hAnsi="Arial" w:cs="Arial"/>
                <w:szCs w:val="18"/>
              </w:rPr>
            </w:pPr>
          </w:p>
        </w:tc>
        <w:tc>
          <w:tcPr>
            <w:tcW w:w="1467" w:type="dxa"/>
            <w:vMerge/>
          </w:tcPr>
          <w:p w14:paraId="7B282E50" w14:textId="714CC1A5" w:rsidR="003E1272" w:rsidRPr="00DA07C8" w:rsidRDefault="003E1272" w:rsidP="00DA07C8">
            <w:pPr>
              <w:spacing w:line="360" w:lineRule="auto"/>
              <w:rPr>
                <w:rFonts w:ascii="Arial" w:hAnsi="Arial" w:cs="Arial"/>
                <w:szCs w:val="18"/>
              </w:rPr>
            </w:pPr>
          </w:p>
        </w:tc>
        <w:tc>
          <w:tcPr>
            <w:tcW w:w="2987" w:type="dxa"/>
          </w:tcPr>
          <w:p w14:paraId="3383CBF8" w14:textId="3B3724C6" w:rsidR="003E1272" w:rsidRPr="00DA07C8" w:rsidRDefault="003E1272" w:rsidP="00DA07C8">
            <w:pPr>
              <w:spacing w:line="360" w:lineRule="auto"/>
              <w:rPr>
                <w:rFonts w:ascii="Arial" w:hAnsi="Arial" w:cs="Arial"/>
                <w:szCs w:val="18"/>
              </w:rPr>
            </w:pPr>
            <w:r w:rsidRPr="00DA07C8">
              <w:rPr>
                <w:rFonts w:ascii="Arial" w:hAnsi="Arial" w:cs="Arial"/>
                <w:szCs w:val="18"/>
              </w:rPr>
              <w:t>tập tin mã nguồn</w:t>
            </w:r>
          </w:p>
        </w:tc>
        <w:tc>
          <w:tcPr>
            <w:tcW w:w="3363" w:type="dxa"/>
          </w:tcPr>
          <w:p w14:paraId="4F85A64D" w14:textId="125E1C19" w:rsidR="003E1272" w:rsidRPr="00DA07C8" w:rsidRDefault="003E1272" w:rsidP="00DA07C8">
            <w:pPr>
              <w:spacing w:line="360" w:lineRule="auto"/>
              <w:rPr>
                <w:rFonts w:ascii="Arial" w:hAnsi="Arial" w:cs="Arial"/>
                <w:szCs w:val="18"/>
              </w:rPr>
            </w:pPr>
            <w:r w:rsidRPr="00DA07C8">
              <w:rPr>
                <w:rFonts w:ascii="Arial" w:hAnsi="Arial" w:cs="Arial"/>
                <w:szCs w:val="18"/>
              </w:rPr>
              <w:t>Chứa danh sách các file mã nguồn (bao gồm: *.p, *.tlc, file make) dùng để thực thi chương trình của ET-VPF.</w:t>
            </w:r>
          </w:p>
        </w:tc>
      </w:tr>
      <w:tr w:rsidR="00B57DF1" w:rsidRPr="00DA07C8" w14:paraId="4EEBFBBC" w14:textId="77777777" w:rsidTr="00DA07C8">
        <w:trPr>
          <w:jc w:val="center"/>
        </w:trPr>
        <w:tc>
          <w:tcPr>
            <w:tcW w:w="2973" w:type="dxa"/>
          </w:tcPr>
          <w:p w14:paraId="354D77A5" w14:textId="79A0CBCC" w:rsidR="00B57DF1" w:rsidRPr="00DA07C8" w:rsidRDefault="00B57DF1" w:rsidP="00DA07C8">
            <w:pPr>
              <w:spacing w:line="360" w:lineRule="auto"/>
              <w:rPr>
                <w:rFonts w:ascii="Arial" w:hAnsi="Arial" w:cs="Arial"/>
                <w:szCs w:val="18"/>
              </w:rPr>
            </w:pPr>
            <w:r w:rsidRPr="00DA07C8">
              <w:rPr>
                <w:rFonts w:ascii="Arial" w:hAnsi="Arial" w:cs="Arial"/>
                <w:szCs w:val="18"/>
              </w:rPr>
              <w:t>&lt;Thư mục cài đặt ET-VPF&gt;</w:t>
            </w:r>
          </w:p>
        </w:tc>
        <w:tc>
          <w:tcPr>
            <w:tcW w:w="4454" w:type="dxa"/>
            <w:gridSpan w:val="2"/>
          </w:tcPr>
          <w:p w14:paraId="5D007AF8" w14:textId="518DB59C" w:rsidR="00B57DF1" w:rsidRPr="00DA07C8" w:rsidRDefault="00B57DF1" w:rsidP="00DA07C8">
            <w:pPr>
              <w:spacing w:line="360" w:lineRule="auto"/>
              <w:rPr>
                <w:rFonts w:ascii="Arial" w:hAnsi="Arial" w:cs="Arial"/>
                <w:szCs w:val="18"/>
              </w:rPr>
            </w:pPr>
            <w:r w:rsidRPr="00DA07C8">
              <w:rPr>
                <w:rFonts w:ascii="Arial" w:hAnsi="Arial" w:cs="Arial"/>
                <w:szCs w:val="18"/>
              </w:rPr>
              <w:t>Uninst_ETVPF_&lt;thông tin phiên bản&gt;.exe</w:t>
            </w:r>
          </w:p>
        </w:tc>
        <w:tc>
          <w:tcPr>
            <w:tcW w:w="3363" w:type="dxa"/>
          </w:tcPr>
          <w:p w14:paraId="767A5A6D" w14:textId="34DF71A8" w:rsidR="00B57DF1" w:rsidRPr="00DA07C8" w:rsidRDefault="00B57DF1" w:rsidP="00DA07C8">
            <w:pPr>
              <w:spacing w:line="360" w:lineRule="auto"/>
              <w:rPr>
                <w:rFonts w:ascii="Arial" w:hAnsi="Arial" w:cs="Arial"/>
                <w:szCs w:val="18"/>
              </w:rPr>
            </w:pPr>
            <w:r w:rsidRPr="00DA07C8">
              <w:rPr>
                <w:rFonts w:ascii="Arial" w:hAnsi="Arial" w:cs="Arial"/>
                <w:szCs w:val="18"/>
              </w:rPr>
              <w:t>File gỡ cài đặt dùng để gỡ gói ET-VPF</w:t>
            </w:r>
          </w:p>
        </w:tc>
      </w:tr>
      <w:tr w:rsidR="00B3331E" w:rsidRPr="00DA07C8" w14:paraId="38C92DFF" w14:textId="77777777" w:rsidTr="00DA07C8">
        <w:trPr>
          <w:jc w:val="center"/>
        </w:trPr>
        <w:tc>
          <w:tcPr>
            <w:tcW w:w="2973" w:type="dxa"/>
            <w:vMerge w:val="restart"/>
          </w:tcPr>
          <w:p w14:paraId="1AB10FCA" w14:textId="66B98B7A" w:rsidR="00B3331E" w:rsidRPr="00DA07C8" w:rsidRDefault="00B3331E" w:rsidP="00DA07C8">
            <w:pPr>
              <w:spacing w:line="360" w:lineRule="auto"/>
              <w:rPr>
                <w:rFonts w:ascii="Arial" w:hAnsi="Arial" w:cs="Arial"/>
                <w:szCs w:val="18"/>
              </w:rPr>
            </w:pPr>
            <w:r w:rsidRPr="00DA07C8">
              <w:rPr>
                <w:rFonts w:ascii="Arial" w:hAnsi="Arial" w:cs="Arial"/>
                <w:szCs w:val="18"/>
              </w:rPr>
              <w:t>C:\Program Files (x86)\Common Files\Renesas Electronics MCU Tools</w:t>
            </w:r>
          </w:p>
        </w:tc>
        <w:tc>
          <w:tcPr>
            <w:tcW w:w="1467" w:type="dxa"/>
            <w:vMerge w:val="restart"/>
          </w:tcPr>
          <w:p w14:paraId="15B76E7C" w14:textId="6EFC44F3" w:rsidR="00B3331E" w:rsidRPr="00DA07C8" w:rsidRDefault="00B3331E" w:rsidP="00DA07C8">
            <w:pPr>
              <w:spacing w:line="360" w:lineRule="auto"/>
              <w:rPr>
                <w:rFonts w:ascii="Arial" w:hAnsi="Arial" w:cs="Arial"/>
                <w:szCs w:val="18"/>
              </w:rPr>
            </w:pPr>
            <w:r w:rsidRPr="00DA07C8">
              <w:rPr>
                <w:rFonts w:ascii="Arial" w:hAnsi="Arial" w:cs="Arial"/>
                <w:szCs w:val="18"/>
              </w:rPr>
              <w:t>Công cụThông tin</w:t>
            </w:r>
          </w:p>
        </w:tc>
        <w:tc>
          <w:tcPr>
            <w:tcW w:w="2987" w:type="dxa"/>
          </w:tcPr>
          <w:p w14:paraId="39164411" w14:textId="3C067624" w:rsidR="00B3331E" w:rsidRPr="00DA07C8" w:rsidRDefault="00B3331E" w:rsidP="00DA07C8">
            <w:pPr>
              <w:spacing w:line="360" w:lineRule="auto"/>
              <w:rPr>
                <w:rFonts w:ascii="Arial" w:hAnsi="Arial" w:cs="Arial"/>
                <w:szCs w:val="18"/>
              </w:rPr>
            </w:pPr>
            <w:r w:rsidRPr="00DA07C8">
              <w:rPr>
                <w:rFonts w:ascii="Arial" w:hAnsi="Arial" w:cs="Arial"/>
                <w:szCs w:val="18"/>
              </w:rPr>
              <w:t>-</w:t>
            </w:r>
          </w:p>
        </w:tc>
        <w:tc>
          <w:tcPr>
            <w:tcW w:w="3363" w:type="dxa"/>
          </w:tcPr>
          <w:p w14:paraId="14E6517D" w14:textId="38F21C69" w:rsidR="00B3331E" w:rsidRPr="00DA07C8" w:rsidRDefault="00B3331E" w:rsidP="00DA07C8">
            <w:pPr>
              <w:spacing w:line="360" w:lineRule="auto"/>
              <w:rPr>
                <w:rFonts w:ascii="Arial" w:hAnsi="Arial" w:cs="Arial"/>
                <w:szCs w:val="18"/>
              </w:rPr>
            </w:pPr>
            <w:r w:rsidRPr="00DA07C8">
              <w:rPr>
                <w:rFonts w:ascii="Arial" w:hAnsi="Arial" w:cs="Arial"/>
                <w:szCs w:val="18"/>
              </w:rPr>
              <w:t>Chứa tệp sau:</w:t>
            </w:r>
          </w:p>
          <w:p w14:paraId="263E22C9" w14:textId="43EACF6E"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Mjywm4.dat</w:t>
            </w:r>
          </w:p>
        </w:tc>
      </w:tr>
      <w:tr w:rsidR="00B3331E" w:rsidRPr="00DA07C8" w14:paraId="09A1D856" w14:textId="77777777" w:rsidTr="00DA07C8">
        <w:trPr>
          <w:jc w:val="center"/>
        </w:trPr>
        <w:tc>
          <w:tcPr>
            <w:tcW w:w="2973" w:type="dxa"/>
            <w:vMerge/>
          </w:tcPr>
          <w:p w14:paraId="620E1D88" w14:textId="77777777" w:rsidR="00B3331E" w:rsidRPr="00DA07C8" w:rsidRDefault="00B3331E" w:rsidP="00DA07C8">
            <w:pPr>
              <w:spacing w:line="360" w:lineRule="auto"/>
              <w:rPr>
                <w:rFonts w:ascii="Arial" w:hAnsi="Arial" w:cs="Arial"/>
                <w:szCs w:val="18"/>
              </w:rPr>
            </w:pPr>
          </w:p>
        </w:tc>
        <w:tc>
          <w:tcPr>
            <w:tcW w:w="1467" w:type="dxa"/>
            <w:vMerge/>
          </w:tcPr>
          <w:p w14:paraId="528FE789" w14:textId="77777777" w:rsidR="00B3331E" w:rsidRPr="00DA07C8" w:rsidRDefault="00B3331E" w:rsidP="00DA07C8">
            <w:pPr>
              <w:spacing w:line="360" w:lineRule="auto"/>
              <w:rPr>
                <w:rFonts w:ascii="Arial" w:hAnsi="Arial" w:cs="Arial"/>
                <w:szCs w:val="18"/>
              </w:rPr>
            </w:pPr>
          </w:p>
        </w:tc>
        <w:tc>
          <w:tcPr>
            <w:tcW w:w="2987" w:type="dxa"/>
          </w:tcPr>
          <w:p w14:paraId="75B259A5" w14:textId="0DDA2282" w:rsidR="00B3331E" w:rsidRPr="00DA07C8" w:rsidRDefault="00B3331E" w:rsidP="00DA07C8">
            <w:pPr>
              <w:spacing w:line="360" w:lineRule="auto"/>
              <w:rPr>
                <w:rFonts w:ascii="Arial" w:hAnsi="Arial" w:cs="Arial"/>
                <w:szCs w:val="18"/>
              </w:rPr>
            </w:pPr>
            <w:r w:rsidRPr="00DA07C8">
              <w:rPr>
                <w:rFonts w:ascii="Arial" w:hAnsi="Arial" w:cs="Arial"/>
                <w:szCs w:val="18"/>
              </w:rPr>
              <w:t>PHILS</w:t>
            </w:r>
          </w:p>
        </w:tc>
        <w:tc>
          <w:tcPr>
            <w:tcW w:w="3363" w:type="dxa"/>
          </w:tcPr>
          <w:p w14:paraId="046A942C" w14:textId="77777777" w:rsidR="00B3331E" w:rsidRPr="00DA07C8" w:rsidRDefault="00B3331E" w:rsidP="00DA07C8">
            <w:pPr>
              <w:spacing w:line="360" w:lineRule="auto"/>
              <w:rPr>
                <w:rFonts w:ascii="Arial" w:hAnsi="Arial" w:cs="Arial"/>
                <w:szCs w:val="18"/>
              </w:rPr>
            </w:pPr>
            <w:r w:rsidRPr="00DA07C8">
              <w:rPr>
                <w:rFonts w:ascii="Arial" w:hAnsi="Arial" w:cs="Arial"/>
                <w:szCs w:val="18"/>
              </w:rPr>
              <w:t>Chứa tệp sau:</w:t>
            </w:r>
          </w:p>
          <w:p w14:paraId="283DE45C" w14:textId="77777777"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_vh850c1x_na</w:t>
            </w:r>
          </w:p>
          <w:p w14:paraId="696E71DD" w14:textId="77777777"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_vh850e1x_na</w:t>
            </w:r>
          </w:p>
          <w:p w14:paraId="4D132053" w14:textId="77777777"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_vh850e2x_na</w:t>
            </w:r>
          </w:p>
          <w:p w14:paraId="71CBDF59" w14:textId="77777777"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_vh850f1x_na</w:t>
            </w:r>
          </w:p>
          <w:p w14:paraId="3544594F" w14:textId="77777777"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_vh850p1x_na</w:t>
            </w:r>
          </w:p>
          <w:p w14:paraId="5625F7D7" w14:textId="1A230ED5"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_vh850u2x_na</w:t>
            </w:r>
          </w:p>
        </w:tc>
      </w:tr>
    </w:tbl>
    <w:p w14:paraId="7F7A4B68" w14:textId="6B59CE45" w:rsidR="0087052E" w:rsidRPr="00DA07C8" w:rsidRDefault="0087052E" w:rsidP="00DA07C8">
      <w:pPr>
        <w:spacing w:line="360" w:lineRule="auto"/>
        <w:rPr>
          <w:rFonts w:ascii="Arial" w:hAnsi="Arial" w:cs="Arial"/>
          <w:szCs w:val="18"/>
        </w:rPr>
      </w:pPr>
    </w:p>
    <w:p w14:paraId="30375748" w14:textId="499614BA" w:rsidR="00787D51" w:rsidRPr="00DA07C8" w:rsidRDefault="00787D51" w:rsidP="00DA07C8">
      <w:pPr>
        <w:spacing w:line="360" w:lineRule="auto"/>
        <w:rPr>
          <w:rFonts w:ascii="Arial" w:hAnsi="Arial" w:cs="Arial"/>
          <w:szCs w:val="18"/>
        </w:rPr>
      </w:pPr>
      <w:r w:rsidRPr="00DA07C8">
        <w:rPr>
          <w:rFonts w:ascii="Arial" w:hAnsi="Arial" w:cs="Arial"/>
          <w:szCs w:val="18"/>
        </w:rPr>
        <w:t>Bảng sau mô tả cấu trúc gói ET-VPF cho dòng thiết bị RH850/U2x sau khi cài đặt thành công.</w:t>
      </w:r>
      <w:bookmarkStart w:id="241" w:name="V10000_Req_03_005"/>
      <w:bookmarkStart w:id="242" w:name="V10000_Req_05_001"/>
      <w:bookmarkEnd w:id="241"/>
      <w:bookmarkEnd w:id="242"/>
    </w:p>
    <w:p w14:paraId="6F4B20D4" w14:textId="53709226" w:rsidR="00787D51" w:rsidRPr="00DA07C8" w:rsidRDefault="00787D51" w:rsidP="00DA07C8">
      <w:pPr>
        <w:spacing w:line="360" w:lineRule="auto"/>
        <w:rPr>
          <w:rFonts w:ascii="Arial" w:hAnsi="Arial" w:cs="Arial"/>
          <w:szCs w:val="18"/>
        </w:rPr>
      </w:pPr>
    </w:p>
    <w:p w14:paraId="14AF4E0E" w14:textId="4299ED1B" w:rsidR="00787D51" w:rsidRPr="00DA07C8" w:rsidRDefault="009B66C6" w:rsidP="00DA07C8">
      <w:pPr>
        <w:pStyle w:val="Caption"/>
        <w:spacing w:line="360" w:lineRule="auto"/>
        <w:jc w:val="center"/>
        <w:rPr>
          <w:rFonts w:ascii="Arial" w:hAnsi="Arial" w:cs="Arial"/>
          <w:b/>
          <w:bCs/>
          <w:color w:val="auto"/>
        </w:rPr>
      </w:pPr>
      <w:r w:rsidRPr="00DA07C8">
        <w:rPr>
          <w:rFonts w:ascii="Arial" w:hAnsi="Arial" w:cs="Arial"/>
          <w:b/>
          <w:bCs/>
          <w:color w:val="auto"/>
        </w:rPr>
        <w:t xml:space="preserve">Bảng </w:t>
      </w:r>
      <w:r w:rsidRPr="00DA07C8">
        <w:rPr>
          <w:rFonts w:ascii="Arial" w:hAnsi="Arial" w:cs="Arial"/>
          <w:b/>
          <w:bCs/>
          <w:color w:val="auto"/>
        </w:rPr>
        <w:fldChar w:fldCharType="begin"/>
      </w:r>
      <w:r w:rsidRPr="00DA07C8">
        <w:rPr>
          <w:rFonts w:ascii="Arial" w:hAnsi="Arial" w:cs="Arial"/>
          <w:b/>
          <w:bCs/>
          <w:color w:val="auto"/>
        </w:rPr>
        <w:instrText xml:space="preserve"> STYLEREF 1 \s </w:instrText>
      </w:r>
      <w:r w:rsidRPr="00DA07C8">
        <w:rPr>
          <w:rFonts w:ascii="Arial" w:hAnsi="Arial" w:cs="Arial"/>
          <w:b/>
          <w:bCs/>
          <w:color w:val="auto"/>
        </w:rPr>
        <w:fldChar w:fldCharType="separate"/>
      </w:r>
      <w:r w:rsidR="003C2150" w:rsidRPr="00DA07C8">
        <w:rPr>
          <w:rFonts w:ascii="Arial" w:hAnsi="Arial" w:cs="Arial"/>
          <w:b/>
          <w:bCs/>
          <w:noProof/>
          <w:color w:val="auto"/>
        </w:rPr>
        <w:t xml:space="preserve">1 </w:t>
      </w:r>
      <w:r w:rsidRPr="00DA07C8">
        <w:rPr>
          <w:rFonts w:ascii="Arial" w:hAnsi="Arial" w:cs="Arial"/>
          <w:b/>
          <w:bCs/>
          <w:color w:val="auto"/>
        </w:rPr>
        <w:fldChar w:fldCharType="end"/>
      </w:r>
      <w:r w:rsidRPr="00DA07C8">
        <w:rPr>
          <w:rFonts w:ascii="Arial" w:hAnsi="Arial" w:cs="Arial"/>
          <w:b/>
          <w:bCs/>
          <w:color w:val="auto"/>
        </w:rPr>
        <w:noBreakHyphen/>
      </w:r>
      <w:r w:rsidRPr="00DA07C8">
        <w:rPr>
          <w:rFonts w:ascii="Arial" w:hAnsi="Arial" w:cs="Arial"/>
          <w:b/>
          <w:bCs/>
          <w:color w:val="auto"/>
        </w:rPr>
        <w:fldChar w:fldCharType="begin"/>
      </w:r>
      <w:r w:rsidRPr="00DA07C8">
        <w:rPr>
          <w:rFonts w:ascii="Arial" w:hAnsi="Arial" w:cs="Arial"/>
          <w:b/>
          <w:bCs/>
          <w:color w:val="auto"/>
        </w:rPr>
        <w:instrText xml:space="preserve"> SEQ Table \* ARABIC \s 1 </w:instrText>
      </w:r>
      <w:r w:rsidRPr="00DA07C8">
        <w:rPr>
          <w:rFonts w:ascii="Arial" w:hAnsi="Arial" w:cs="Arial"/>
          <w:b/>
          <w:bCs/>
          <w:color w:val="auto"/>
        </w:rPr>
        <w:fldChar w:fldCharType="separate"/>
      </w:r>
      <w:r w:rsidR="003C2150" w:rsidRPr="00DA07C8">
        <w:rPr>
          <w:rFonts w:ascii="Arial" w:hAnsi="Arial" w:cs="Arial"/>
          <w:b/>
          <w:bCs/>
          <w:noProof/>
          <w:color w:val="auto"/>
        </w:rPr>
        <w:t xml:space="preserve">4 </w:t>
      </w:r>
      <w:r w:rsidRPr="00DA07C8">
        <w:rPr>
          <w:rFonts w:ascii="Arial" w:hAnsi="Arial" w:cs="Arial"/>
          <w:b/>
          <w:bCs/>
          <w:color w:val="auto"/>
        </w:rPr>
        <w:fldChar w:fldCharType="end"/>
      </w:r>
      <w:r w:rsidRPr="00DA07C8">
        <w:rPr>
          <w:rFonts w:ascii="Arial" w:hAnsi="Arial" w:cs="Arial"/>
          <w:b/>
          <w:bCs/>
          <w:color w:val="auto"/>
        </w:rPr>
        <w:t>Định nghĩa gói phát hành ET-VPF cho dòng thiết bị RH850/U2x</w:t>
      </w:r>
    </w:p>
    <w:tbl>
      <w:tblPr>
        <w:tblStyle w:val="TableGrid"/>
        <w:tblW w:w="5000" w:type="pct"/>
        <w:jc w:val="center"/>
        <w:tblLook w:val="04A0" w:firstRow="1" w:lastRow="0" w:firstColumn="1" w:lastColumn="0" w:noHBand="0" w:noVBand="1"/>
      </w:tblPr>
      <w:tblGrid>
        <w:gridCol w:w="3078"/>
        <w:gridCol w:w="1556"/>
        <w:gridCol w:w="2619"/>
        <w:gridCol w:w="3843"/>
      </w:tblGrid>
      <w:tr w:rsidR="00E1084C" w:rsidRPr="00DA07C8" w14:paraId="3129B38E" w14:textId="77777777" w:rsidTr="00DA07C8">
        <w:trPr>
          <w:jc w:val="center"/>
        </w:trPr>
        <w:tc>
          <w:tcPr>
            <w:tcW w:w="7053" w:type="dxa"/>
            <w:gridSpan w:val="3"/>
            <w:shd w:val="clear" w:color="auto" w:fill="0070C0"/>
          </w:tcPr>
          <w:p w14:paraId="53B06E0E" w14:textId="1AA05D81" w:rsidR="00E1084C" w:rsidRPr="00DA07C8" w:rsidRDefault="00004D26" w:rsidP="00DA07C8">
            <w:pPr>
              <w:spacing w:line="360" w:lineRule="auto"/>
              <w:jc w:val="center"/>
              <w:rPr>
                <w:rFonts w:ascii="Arial" w:hAnsi="Arial" w:cs="Arial"/>
                <w:b/>
                <w:bCs/>
                <w:color w:val="FFFFFF" w:themeColor="background1"/>
                <w:szCs w:val="18"/>
              </w:rPr>
            </w:pPr>
            <w:r w:rsidRPr="00DA07C8">
              <w:rPr>
                <w:rFonts w:ascii="Arial" w:hAnsi="Arial" w:cs="Arial"/>
                <w:b/>
                <w:bCs/>
                <w:color w:val="FFFFFF" w:themeColor="background1"/>
                <w:szCs w:val="18"/>
              </w:rPr>
              <w:t>gói đã cài đặt</w:t>
            </w:r>
          </w:p>
        </w:tc>
        <w:tc>
          <w:tcPr>
            <w:tcW w:w="3737" w:type="dxa"/>
            <w:shd w:val="clear" w:color="auto" w:fill="0070C0"/>
          </w:tcPr>
          <w:p w14:paraId="327AEED8" w14:textId="77777777" w:rsidR="00E1084C" w:rsidRPr="00DA07C8" w:rsidRDefault="00E1084C" w:rsidP="00DA07C8">
            <w:pPr>
              <w:spacing w:line="360" w:lineRule="auto"/>
              <w:jc w:val="center"/>
              <w:rPr>
                <w:rFonts w:ascii="Arial" w:hAnsi="Arial" w:cs="Arial"/>
                <w:b/>
                <w:bCs/>
                <w:color w:val="FFFFFF" w:themeColor="background1"/>
                <w:szCs w:val="18"/>
              </w:rPr>
            </w:pPr>
            <w:r w:rsidRPr="00DA07C8">
              <w:rPr>
                <w:rFonts w:ascii="Arial" w:hAnsi="Arial" w:cs="Arial"/>
                <w:b/>
                <w:bCs/>
                <w:color w:val="FFFFFF" w:themeColor="background1"/>
                <w:szCs w:val="18"/>
              </w:rPr>
              <w:t>Sự miêu tả</w:t>
            </w:r>
          </w:p>
        </w:tc>
      </w:tr>
      <w:tr w:rsidR="00E1084C" w:rsidRPr="00DA07C8" w14:paraId="51A26355" w14:textId="77777777" w:rsidTr="00DA07C8">
        <w:trPr>
          <w:jc w:val="center"/>
        </w:trPr>
        <w:tc>
          <w:tcPr>
            <w:tcW w:w="2993" w:type="dxa"/>
            <w:vMerge w:val="restart"/>
          </w:tcPr>
          <w:p w14:paraId="27DA1552" w14:textId="0D82052E" w:rsidR="00E1084C" w:rsidRPr="00DA07C8" w:rsidRDefault="00E45AB9" w:rsidP="00DA07C8">
            <w:pPr>
              <w:spacing w:line="360" w:lineRule="auto"/>
              <w:rPr>
                <w:rFonts w:ascii="Arial" w:hAnsi="Arial" w:cs="Arial"/>
                <w:szCs w:val="18"/>
              </w:rPr>
            </w:pPr>
            <w:r w:rsidRPr="00DA07C8">
              <w:rPr>
                <w:rFonts w:ascii="Arial" w:hAnsi="Arial" w:cs="Arial"/>
                <w:szCs w:val="18"/>
              </w:rPr>
              <w:t xml:space="preserve">&lt;Thư mục cài đặt ET-VPF&gt;\&lt;thông tin phiên </w:t>
            </w:r>
            <w:r w:rsidRPr="00DA07C8">
              <w:rPr>
                <w:rFonts w:ascii="Arial" w:hAnsi="Arial" w:cs="Arial"/>
                <w:szCs w:val="18"/>
              </w:rPr>
              <w:lastRenderedPageBreak/>
              <w:t>bản&gt;\U2x\ETVPF_package</w:t>
            </w:r>
          </w:p>
        </w:tc>
        <w:tc>
          <w:tcPr>
            <w:tcW w:w="1513" w:type="dxa"/>
            <w:vMerge w:val="restart"/>
          </w:tcPr>
          <w:p w14:paraId="7470B03F" w14:textId="77777777" w:rsidR="00E1084C" w:rsidRPr="00DA07C8" w:rsidRDefault="00E1084C" w:rsidP="00DA07C8">
            <w:pPr>
              <w:spacing w:line="360" w:lineRule="auto"/>
              <w:rPr>
                <w:rFonts w:ascii="Arial" w:hAnsi="Arial" w:cs="Arial"/>
                <w:szCs w:val="18"/>
              </w:rPr>
            </w:pPr>
            <w:r w:rsidRPr="00DA07C8">
              <w:rPr>
                <w:rFonts w:ascii="Arial" w:hAnsi="Arial" w:cs="Arial"/>
                <w:szCs w:val="18"/>
              </w:rPr>
              <w:lastRenderedPageBreak/>
              <w:t>ETVPF_include</w:t>
            </w:r>
          </w:p>
        </w:tc>
        <w:tc>
          <w:tcPr>
            <w:tcW w:w="2547" w:type="dxa"/>
          </w:tcPr>
          <w:p w14:paraId="22264957" w14:textId="77777777" w:rsidR="00E1084C" w:rsidRPr="00DA07C8" w:rsidRDefault="00E1084C" w:rsidP="00DA07C8">
            <w:pPr>
              <w:spacing w:line="360" w:lineRule="auto"/>
              <w:rPr>
                <w:rFonts w:ascii="Arial" w:hAnsi="Arial" w:cs="Arial"/>
                <w:szCs w:val="18"/>
              </w:rPr>
            </w:pPr>
            <w:r w:rsidRPr="00DA07C8">
              <w:rPr>
                <w:rFonts w:ascii="Arial" w:hAnsi="Arial" w:cs="Arial"/>
                <w:szCs w:val="18"/>
              </w:rPr>
              <w:t>ETVPF_S_function_block</w:t>
            </w:r>
          </w:p>
        </w:tc>
        <w:tc>
          <w:tcPr>
            <w:tcW w:w="3737" w:type="dxa"/>
          </w:tcPr>
          <w:p w14:paraId="31D84A2D" w14:textId="77777777" w:rsidR="00E1084C" w:rsidRPr="00DA07C8" w:rsidRDefault="00E1084C" w:rsidP="00DA07C8">
            <w:pPr>
              <w:spacing w:line="360" w:lineRule="auto"/>
              <w:rPr>
                <w:rFonts w:ascii="Arial" w:hAnsi="Arial" w:cs="Arial"/>
                <w:szCs w:val="18"/>
              </w:rPr>
            </w:pPr>
            <w:r w:rsidRPr="00DA07C8">
              <w:rPr>
                <w:rFonts w:ascii="Arial" w:hAnsi="Arial" w:cs="Arial"/>
                <w:szCs w:val="18"/>
              </w:rPr>
              <w:t>Chứa mã nguồn dùng để thực thi chương trình của thiết bị ngoại vi.</w:t>
            </w:r>
          </w:p>
        </w:tc>
      </w:tr>
      <w:tr w:rsidR="00E1084C" w:rsidRPr="00DA07C8" w14:paraId="3D4C9CFA" w14:textId="77777777" w:rsidTr="00DA07C8">
        <w:trPr>
          <w:jc w:val="center"/>
        </w:trPr>
        <w:tc>
          <w:tcPr>
            <w:tcW w:w="2993" w:type="dxa"/>
            <w:vMerge/>
          </w:tcPr>
          <w:p w14:paraId="5DC99C8D" w14:textId="77777777" w:rsidR="00E1084C" w:rsidRPr="00DA07C8" w:rsidRDefault="00E1084C" w:rsidP="00DA07C8">
            <w:pPr>
              <w:spacing w:line="360" w:lineRule="auto"/>
              <w:rPr>
                <w:rFonts w:ascii="Arial" w:hAnsi="Arial" w:cs="Arial"/>
                <w:szCs w:val="18"/>
              </w:rPr>
            </w:pPr>
          </w:p>
        </w:tc>
        <w:tc>
          <w:tcPr>
            <w:tcW w:w="1513" w:type="dxa"/>
            <w:vMerge/>
          </w:tcPr>
          <w:p w14:paraId="1A87C3E9" w14:textId="77777777" w:rsidR="00E1084C" w:rsidRPr="00DA07C8" w:rsidRDefault="00E1084C" w:rsidP="00DA07C8">
            <w:pPr>
              <w:spacing w:line="360" w:lineRule="auto"/>
              <w:rPr>
                <w:rFonts w:ascii="Arial" w:hAnsi="Arial" w:cs="Arial"/>
                <w:szCs w:val="18"/>
              </w:rPr>
            </w:pPr>
          </w:p>
        </w:tc>
        <w:tc>
          <w:tcPr>
            <w:tcW w:w="2547" w:type="dxa"/>
          </w:tcPr>
          <w:p w14:paraId="657390B1" w14:textId="77777777" w:rsidR="00E1084C" w:rsidRPr="00DA07C8" w:rsidRDefault="00E1084C" w:rsidP="00DA07C8">
            <w:pPr>
              <w:spacing w:line="360" w:lineRule="auto"/>
              <w:rPr>
                <w:rFonts w:ascii="Arial" w:hAnsi="Arial" w:cs="Arial"/>
                <w:szCs w:val="18"/>
              </w:rPr>
            </w:pPr>
            <w:r w:rsidRPr="00DA07C8">
              <w:rPr>
                <w:rFonts w:ascii="Arial" w:hAnsi="Arial" w:cs="Arial"/>
                <w:szCs w:val="18"/>
              </w:rPr>
              <w:t>chế tạo</w:t>
            </w:r>
          </w:p>
        </w:tc>
        <w:tc>
          <w:tcPr>
            <w:tcW w:w="3737" w:type="dxa"/>
          </w:tcPr>
          <w:p w14:paraId="1D82C858" w14:textId="77777777" w:rsidR="00E1084C" w:rsidRPr="00DA07C8" w:rsidRDefault="00E1084C" w:rsidP="00DA07C8">
            <w:pPr>
              <w:spacing w:line="360" w:lineRule="auto"/>
              <w:rPr>
                <w:rFonts w:ascii="Arial" w:hAnsi="Arial" w:cs="Arial"/>
                <w:szCs w:val="18"/>
              </w:rPr>
            </w:pPr>
            <w:r w:rsidRPr="00DA07C8">
              <w:rPr>
                <w:rFonts w:ascii="Arial" w:hAnsi="Arial" w:cs="Arial"/>
                <w:szCs w:val="18"/>
              </w:rPr>
              <w:t>Chứa mẫu của tệp tạo.</w:t>
            </w:r>
          </w:p>
        </w:tc>
      </w:tr>
      <w:tr w:rsidR="00E1084C" w:rsidRPr="00DA07C8" w14:paraId="48050E08" w14:textId="77777777" w:rsidTr="00DA07C8">
        <w:trPr>
          <w:trHeight w:val="1303"/>
          <w:jc w:val="center"/>
        </w:trPr>
        <w:tc>
          <w:tcPr>
            <w:tcW w:w="2993" w:type="dxa"/>
            <w:vMerge/>
          </w:tcPr>
          <w:p w14:paraId="3F2F07D3" w14:textId="77777777" w:rsidR="00E1084C" w:rsidRPr="00DA07C8" w:rsidRDefault="00E1084C" w:rsidP="00DA07C8">
            <w:pPr>
              <w:spacing w:line="360" w:lineRule="auto"/>
              <w:rPr>
                <w:rFonts w:ascii="Arial" w:hAnsi="Arial" w:cs="Arial"/>
                <w:szCs w:val="18"/>
              </w:rPr>
            </w:pPr>
          </w:p>
        </w:tc>
        <w:tc>
          <w:tcPr>
            <w:tcW w:w="1513" w:type="dxa"/>
            <w:vMerge/>
          </w:tcPr>
          <w:p w14:paraId="0A4BFDCD" w14:textId="77777777" w:rsidR="00E1084C" w:rsidRPr="00DA07C8" w:rsidRDefault="00E1084C" w:rsidP="00DA07C8">
            <w:pPr>
              <w:spacing w:line="360" w:lineRule="auto"/>
              <w:rPr>
                <w:rFonts w:ascii="Arial" w:hAnsi="Arial" w:cs="Arial"/>
                <w:szCs w:val="18"/>
              </w:rPr>
            </w:pPr>
          </w:p>
        </w:tc>
        <w:tc>
          <w:tcPr>
            <w:tcW w:w="2547" w:type="dxa"/>
          </w:tcPr>
          <w:p w14:paraId="20545447" w14:textId="77777777" w:rsidR="00E1084C" w:rsidRPr="00DA07C8" w:rsidRDefault="00E1084C" w:rsidP="00DA07C8">
            <w:pPr>
              <w:spacing w:line="360" w:lineRule="auto"/>
              <w:rPr>
                <w:rFonts w:ascii="Arial" w:hAnsi="Arial" w:cs="Arial"/>
                <w:szCs w:val="18"/>
              </w:rPr>
            </w:pPr>
            <w:r w:rsidRPr="00DA07C8">
              <w:rPr>
                <w:rFonts w:ascii="Arial" w:hAnsi="Arial" w:cs="Arial"/>
                <w:szCs w:val="18"/>
              </w:rPr>
              <w:t>Renesas</w:t>
            </w:r>
          </w:p>
          <w:p w14:paraId="3454A5C4" w14:textId="77777777" w:rsidR="00E1084C" w:rsidRPr="00DA07C8" w:rsidRDefault="00E1084C" w:rsidP="00DA07C8">
            <w:pPr>
              <w:pStyle w:val="ListParagraph"/>
              <w:numPr>
                <w:ilvl w:val="0"/>
                <w:numId w:val="28"/>
              </w:numPr>
              <w:spacing w:line="360" w:lineRule="auto"/>
              <w:rPr>
                <w:rFonts w:ascii="Arial" w:hAnsi="Arial" w:cs="Arial"/>
                <w:szCs w:val="18"/>
              </w:rPr>
            </w:pPr>
            <w:r w:rsidRPr="00DA07C8">
              <w:rPr>
                <w:rFonts w:ascii="Arial" w:hAnsi="Arial" w:cs="Arial"/>
                <w:szCs w:val="18"/>
              </w:rPr>
              <w:t>Common_files_U2C</w:t>
            </w:r>
          </w:p>
          <w:p w14:paraId="24CAEA86" w14:textId="34EA1C32" w:rsidR="00004D26" w:rsidRPr="00DA07C8" w:rsidRDefault="00004D26" w:rsidP="00DA07C8">
            <w:pPr>
              <w:pStyle w:val="ListParagraph"/>
              <w:numPr>
                <w:ilvl w:val="0"/>
                <w:numId w:val="28"/>
              </w:numPr>
              <w:spacing w:line="360" w:lineRule="auto"/>
              <w:rPr>
                <w:rFonts w:ascii="Arial" w:hAnsi="Arial" w:cs="Arial"/>
                <w:szCs w:val="18"/>
              </w:rPr>
            </w:pPr>
            <w:r w:rsidRPr="00DA07C8">
              <w:rPr>
                <w:rFonts w:ascii="Arial" w:hAnsi="Arial" w:cs="Arial"/>
                <w:szCs w:val="18"/>
              </w:rPr>
              <w:t>chế tạo</w:t>
            </w:r>
          </w:p>
        </w:tc>
        <w:tc>
          <w:tcPr>
            <w:tcW w:w="3737" w:type="dxa"/>
          </w:tcPr>
          <w:p w14:paraId="1793DBC4" w14:textId="77777777" w:rsidR="00E1084C" w:rsidRPr="00DA07C8" w:rsidRDefault="00E1084C" w:rsidP="00DA07C8">
            <w:pPr>
              <w:spacing w:line="360" w:lineRule="auto"/>
              <w:rPr>
                <w:rFonts w:ascii="Arial" w:hAnsi="Arial" w:cs="Arial"/>
                <w:szCs w:val="18"/>
              </w:rPr>
            </w:pPr>
            <w:r w:rsidRPr="00DA07C8">
              <w:rPr>
                <w:rFonts w:ascii="Arial" w:hAnsi="Arial" w:cs="Arial"/>
                <w:szCs w:val="18"/>
              </w:rPr>
              <w:t>Chứa mã nguồn của từng thiết bị được sử dụng cho trình biên dịch Renesas.</w:t>
            </w:r>
          </w:p>
          <w:p w14:paraId="1E62B3D0" w14:textId="77777777" w:rsidR="00E1084C" w:rsidRPr="00DA07C8" w:rsidRDefault="00E1084C" w:rsidP="00DA07C8">
            <w:pPr>
              <w:spacing w:line="360" w:lineRule="auto"/>
              <w:rPr>
                <w:rFonts w:ascii="Arial" w:hAnsi="Arial" w:cs="Arial"/>
                <w:szCs w:val="18"/>
              </w:rPr>
            </w:pPr>
          </w:p>
          <w:p w14:paraId="4B990296" w14:textId="46DDFA7D" w:rsidR="00E1084C" w:rsidRPr="00DA07C8" w:rsidRDefault="00E1084C" w:rsidP="00DA07C8">
            <w:pPr>
              <w:spacing w:line="360" w:lineRule="auto"/>
              <w:rPr>
                <w:rFonts w:ascii="Arial" w:hAnsi="Arial" w:cs="Arial"/>
                <w:szCs w:val="18"/>
              </w:rPr>
            </w:pPr>
            <w:r w:rsidRPr="00DA07C8">
              <w:rPr>
                <w:rFonts w:ascii="Arial" w:hAnsi="Arial" w:cs="Arial"/>
                <w:b/>
                <w:bCs/>
                <w:i/>
                <w:iCs/>
                <w:szCs w:val="18"/>
              </w:rPr>
              <w:t xml:space="preserve">Lưu ý: </w:t>
            </w:r>
            <w:r w:rsidRPr="00DA07C8">
              <w:rPr>
                <w:rFonts w:ascii="Arial" w:hAnsi="Arial" w:cs="Arial"/>
                <w:szCs w:val="18"/>
              </w:rPr>
              <w:t>Người dùng có thể sửa đổi các tệp mã khởi động trong thư mục “khởi động”, nhưng Renesas Electronics không chịu trách nhiệm về chất lượng.</w:t>
            </w:r>
          </w:p>
        </w:tc>
      </w:tr>
      <w:tr w:rsidR="00E1084C" w:rsidRPr="00DA07C8" w14:paraId="705ED2EE" w14:textId="77777777" w:rsidTr="00DA07C8">
        <w:trPr>
          <w:jc w:val="center"/>
        </w:trPr>
        <w:tc>
          <w:tcPr>
            <w:tcW w:w="2993" w:type="dxa"/>
            <w:vMerge/>
          </w:tcPr>
          <w:p w14:paraId="773E456D" w14:textId="77777777" w:rsidR="00E1084C" w:rsidRPr="00DA07C8" w:rsidRDefault="00E1084C" w:rsidP="00DA07C8">
            <w:pPr>
              <w:spacing w:line="360" w:lineRule="auto"/>
              <w:rPr>
                <w:rFonts w:ascii="Arial" w:hAnsi="Arial" w:cs="Arial"/>
                <w:szCs w:val="18"/>
              </w:rPr>
            </w:pPr>
          </w:p>
        </w:tc>
        <w:tc>
          <w:tcPr>
            <w:tcW w:w="1513" w:type="dxa"/>
            <w:vMerge/>
          </w:tcPr>
          <w:p w14:paraId="2AFA59FD" w14:textId="77777777" w:rsidR="00E1084C" w:rsidRPr="00DA07C8" w:rsidRDefault="00E1084C" w:rsidP="00DA07C8">
            <w:pPr>
              <w:spacing w:line="360" w:lineRule="auto"/>
              <w:rPr>
                <w:rFonts w:ascii="Arial" w:hAnsi="Arial" w:cs="Arial"/>
                <w:szCs w:val="18"/>
              </w:rPr>
            </w:pPr>
          </w:p>
        </w:tc>
        <w:tc>
          <w:tcPr>
            <w:tcW w:w="2547" w:type="dxa"/>
          </w:tcPr>
          <w:p w14:paraId="615B0E42" w14:textId="77777777" w:rsidR="00E1084C" w:rsidRPr="00DA07C8" w:rsidRDefault="00E1084C" w:rsidP="00DA07C8">
            <w:pPr>
              <w:spacing w:line="360" w:lineRule="auto"/>
              <w:rPr>
                <w:rFonts w:ascii="Arial" w:hAnsi="Arial" w:cs="Arial"/>
                <w:szCs w:val="18"/>
              </w:rPr>
            </w:pPr>
            <w:r w:rsidRPr="00DA07C8">
              <w:rPr>
                <w:rFonts w:ascii="Arial" w:hAnsi="Arial" w:cs="Arial"/>
                <w:szCs w:val="18"/>
              </w:rPr>
              <w:t>tập tin mã nguồn</w:t>
            </w:r>
          </w:p>
        </w:tc>
        <w:tc>
          <w:tcPr>
            <w:tcW w:w="3737" w:type="dxa"/>
          </w:tcPr>
          <w:p w14:paraId="7D3EE186" w14:textId="77777777" w:rsidR="00E1084C" w:rsidRPr="00DA07C8" w:rsidRDefault="00E1084C" w:rsidP="00DA07C8">
            <w:pPr>
              <w:spacing w:line="360" w:lineRule="auto"/>
              <w:rPr>
                <w:rFonts w:ascii="Arial" w:hAnsi="Arial" w:cs="Arial"/>
                <w:szCs w:val="18"/>
              </w:rPr>
            </w:pPr>
            <w:r w:rsidRPr="00DA07C8">
              <w:rPr>
                <w:rFonts w:ascii="Arial" w:hAnsi="Arial" w:cs="Arial"/>
                <w:szCs w:val="18"/>
              </w:rPr>
              <w:t>Chứa danh sách các file mã nguồn (bao gồm: *.p, *.tlc, file make) dùng để thực thi chương trình của ET-VPF.</w:t>
            </w:r>
          </w:p>
        </w:tc>
      </w:tr>
      <w:tr w:rsidR="00B57DF1" w:rsidRPr="00DA07C8" w14:paraId="72CC91C4" w14:textId="77777777" w:rsidTr="00DA07C8">
        <w:trPr>
          <w:jc w:val="center"/>
        </w:trPr>
        <w:tc>
          <w:tcPr>
            <w:tcW w:w="2993" w:type="dxa"/>
          </w:tcPr>
          <w:p w14:paraId="69ED1680" w14:textId="6F577D95" w:rsidR="00B57DF1" w:rsidRPr="00DA07C8" w:rsidRDefault="00B57DF1" w:rsidP="00DA07C8">
            <w:pPr>
              <w:spacing w:line="360" w:lineRule="auto"/>
              <w:rPr>
                <w:rFonts w:ascii="Arial" w:hAnsi="Arial" w:cs="Arial"/>
                <w:szCs w:val="18"/>
              </w:rPr>
            </w:pPr>
            <w:r w:rsidRPr="00DA07C8">
              <w:rPr>
                <w:rFonts w:ascii="Arial" w:hAnsi="Arial" w:cs="Arial"/>
                <w:szCs w:val="18"/>
              </w:rPr>
              <w:t>&lt;Thư mục cài đặt ET-VPF&gt;</w:t>
            </w:r>
          </w:p>
        </w:tc>
        <w:tc>
          <w:tcPr>
            <w:tcW w:w="4060" w:type="dxa"/>
            <w:gridSpan w:val="2"/>
          </w:tcPr>
          <w:p w14:paraId="59A9773A" w14:textId="18E40090" w:rsidR="00B57DF1" w:rsidRPr="00DA07C8" w:rsidRDefault="00B57DF1" w:rsidP="00DA07C8">
            <w:pPr>
              <w:spacing w:line="360" w:lineRule="auto"/>
              <w:rPr>
                <w:rFonts w:ascii="Arial" w:hAnsi="Arial" w:cs="Arial"/>
                <w:szCs w:val="18"/>
              </w:rPr>
            </w:pPr>
            <w:r w:rsidRPr="00DA07C8">
              <w:rPr>
                <w:rFonts w:ascii="Arial" w:hAnsi="Arial" w:cs="Arial"/>
                <w:szCs w:val="18"/>
              </w:rPr>
              <w:t>Uninst_ETVPF_&lt;thông tin phiên bản&gt;.exe</w:t>
            </w:r>
          </w:p>
        </w:tc>
        <w:tc>
          <w:tcPr>
            <w:tcW w:w="3737" w:type="dxa"/>
          </w:tcPr>
          <w:p w14:paraId="554FD5DE" w14:textId="6DE19DB8" w:rsidR="00B57DF1" w:rsidRPr="00DA07C8" w:rsidRDefault="00B57DF1" w:rsidP="00DA07C8">
            <w:pPr>
              <w:spacing w:line="360" w:lineRule="auto"/>
              <w:rPr>
                <w:rFonts w:ascii="Arial" w:hAnsi="Arial" w:cs="Arial"/>
                <w:szCs w:val="18"/>
              </w:rPr>
            </w:pPr>
            <w:r w:rsidRPr="00DA07C8">
              <w:rPr>
                <w:rFonts w:ascii="Arial" w:hAnsi="Arial" w:cs="Arial"/>
                <w:szCs w:val="18"/>
              </w:rPr>
              <w:t>File gỡ cài đặt dùng để gỡ gói ET-VPF</w:t>
            </w:r>
          </w:p>
        </w:tc>
      </w:tr>
      <w:tr w:rsidR="00B3331E" w:rsidRPr="00DA07C8" w14:paraId="5095E8F3" w14:textId="77777777" w:rsidTr="00DA07C8">
        <w:trPr>
          <w:jc w:val="center"/>
        </w:trPr>
        <w:tc>
          <w:tcPr>
            <w:tcW w:w="2993" w:type="dxa"/>
            <w:vMerge w:val="restart"/>
          </w:tcPr>
          <w:p w14:paraId="3B7BFE10" w14:textId="7AF6E5C0" w:rsidR="00B3331E" w:rsidRPr="00DA07C8" w:rsidRDefault="00B3331E" w:rsidP="00DA07C8">
            <w:pPr>
              <w:spacing w:line="360" w:lineRule="auto"/>
              <w:rPr>
                <w:rFonts w:ascii="Arial" w:hAnsi="Arial" w:cs="Arial"/>
                <w:szCs w:val="18"/>
              </w:rPr>
            </w:pPr>
            <w:r w:rsidRPr="00DA07C8">
              <w:rPr>
                <w:rFonts w:ascii="Arial" w:hAnsi="Arial" w:cs="Arial"/>
                <w:szCs w:val="18"/>
              </w:rPr>
              <w:t>C:\Program Files (x86)\Common Files\Renesas Electronics MCU Tools</w:t>
            </w:r>
          </w:p>
        </w:tc>
        <w:tc>
          <w:tcPr>
            <w:tcW w:w="1513" w:type="dxa"/>
            <w:vMerge w:val="restart"/>
          </w:tcPr>
          <w:p w14:paraId="1ECE7D30" w14:textId="5F5A5C24" w:rsidR="00B3331E" w:rsidRPr="00DA07C8" w:rsidRDefault="00B3331E" w:rsidP="00DA07C8">
            <w:pPr>
              <w:spacing w:line="360" w:lineRule="auto"/>
              <w:rPr>
                <w:rFonts w:ascii="Arial" w:hAnsi="Arial" w:cs="Arial"/>
                <w:szCs w:val="18"/>
              </w:rPr>
            </w:pPr>
            <w:r w:rsidRPr="00DA07C8">
              <w:rPr>
                <w:rFonts w:ascii="Arial" w:hAnsi="Arial" w:cs="Arial"/>
                <w:szCs w:val="18"/>
              </w:rPr>
              <w:t>Công cụThông tin</w:t>
            </w:r>
          </w:p>
        </w:tc>
        <w:tc>
          <w:tcPr>
            <w:tcW w:w="2547" w:type="dxa"/>
          </w:tcPr>
          <w:p w14:paraId="72A557F3" w14:textId="47D6098E" w:rsidR="00B3331E" w:rsidRPr="00DA07C8" w:rsidRDefault="00B3331E" w:rsidP="00DA07C8">
            <w:pPr>
              <w:spacing w:line="360" w:lineRule="auto"/>
              <w:rPr>
                <w:rFonts w:ascii="Arial" w:hAnsi="Arial" w:cs="Arial"/>
                <w:szCs w:val="18"/>
              </w:rPr>
            </w:pPr>
            <w:r w:rsidRPr="00DA07C8">
              <w:rPr>
                <w:rFonts w:ascii="Arial" w:hAnsi="Arial" w:cs="Arial"/>
                <w:szCs w:val="18"/>
              </w:rPr>
              <w:t>-</w:t>
            </w:r>
          </w:p>
        </w:tc>
        <w:tc>
          <w:tcPr>
            <w:tcW w:w="3737" w:type="dxa"/>
          </w:tcPr>
          <w:p w14:paraId="29325FBF" w14:textId="77777777" w:rsidR="00B3331E" w:rsidRPr="00DA07C8" w:rsidRDefault="00B3331E" w:rsidP="00DA07C8">
            <w:pPr>
              <w:spacing w:line="360" w:lineRule="auto"/>
              <w:rPr>
                <w:rFonts w:ascii="Arial" w:hAnsi="Arial" w:cs="Arial"/>
                <w:szCs w:val="18"/>
              </w:rPr>
            </w:pPr>
            <w:r w:rsidRPr="00DA07C8">
              <w:rPr>
                <w:rFonts w:ascii="Arial" w:hAnsi="Arial" w:cs="Arial"/>
                <w:szCs w:val="18"/>
              </w:rPr>
              <w:t>Chứa tệp sau:</w:t>
            </w:r>
          </w:p>
          <w:p w14:paraId="4C2C0A59" w14:textId="0C8FF064"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Mjywm4.dat</w:t>
            </w:r>
          </w:p>
        </w:tc>
      </w:tr>
      <w:tr w:rsidR="00B3331E" w:rsidRPr="00DA07C8" w14:paraId="3F96E9DD" w14:textId="77777777" w:rsidTr="00DA07C8">
        <w:trPr>
          <w:jc w:val="center"/>
        </w:trPr>
        <w:tc>
          <w:tcPr>
            <w:tcW w:w="2993" w:type="dxa"/>
            <w:vMerge/>
          </w:tcPr>
          <w:p w14:paraId="0E7A7476" w14:textId="77777777" w:rsidR="00B3331E" w:rsidRPr="00DA07C8" w:rsidRDefault="00B3331E" w:rsidP="00DA07C8">
            <w:pPr>
              <w:spacing w:line="360" w:lineRule="auto"/>
              <w:rPr>
                <w:rFonts w:ascii="Arial" w:hAnsi="Arial" w:cs="Arial"/>
                <w:szCs w:val="18"/>
              </w:rPr>
            </w:pPr>
          </w:p>
        </w:tc>
        <w:tc>
          <w:tcPr>
            <w:tcW w:w="1513" w:type="dxa"/>
            <w:vMerge/>
          </w:tcPr>
          <w:p w14:paraId="0AD279FC" w14:textId="77777777" w:rsidR="00B3331E" w:rsidRPr="00DA07C8" w:rsidRDefault="00B3331E" w:rsidP="00DA07C8">
            <w:pPr>
              <w:spacing w:line="360" w:lineRule="auto"/>
              <w:rPr>
                <w:rFonts w:ascii="Arial" w:hAnsi="Arial" w:cs="Arial"/>
                <w:szCs w:val="18"/>
              </w:rPr>
            </w:pPr>
          </w:p>
        </w:tc>
        <w:tc>
          <w:tcPr>
            <w:tcW w:w="2547" w:type="dxa"/>
          </w:tcPr>
          <w:p w14:paraId="479E64FB" w14:textId="0905E32E" w:rsidR="00B3331E" w:rsidRPr="00DA07C8" w:rsidRDefault="00B3331E" w:rsidP="00DA07C8">
            <w:pPr>
              <w:spacing w:line="360" w:lineRule="auto"/>
              <w:rPr>
                <w:rFonts w:ascii="Arial" w:hAnsi="Arial" w:cs="Arial"/>
                <w:szCs w:val="18"/>
              </w:rPr>
            </w:pPr>
            <w:r w:rsidRPr="00DA07C8">
              <w:rPr>
                <w:rFonts w:ascii="Arial" w:hAnsi="Arial" w:cs="Arial"/>
                <w:szCs w:val="18"/>
              </w:rPr>
              <w:t>PHILS</w:t>
            </w:r>
          </w:p>
        </w:tc>
        <w:tc>
          <w:tcPr>
            <w:tcW w:w="3737" w:type="dxa"/>
          </w:tcPr>
          <w:p w14:paraId="41E90DB0" w14:textId="77777777" w:rsidR="00B3331E" w:rsidRPr="00DA07C8" w:rsidRDefault="00B3331E" w:rsidP="00DA07C8">
            <w:pPr>
              <w:spacing w:line="360" w:lineRule="auto"/>
              <w:rPr>
                <w:rFonts w:ascii="Arial" w:hAnsi="Arial" w:cs="Arial"/>
                <w:szCs w:val="18"/>
              </w:rPr>
            </w:pPr>
            <w:r w:rsidRPr="00DA07C8">
              <w:rPr>
                <w:rFonts w:ascii="Arial" w:hAnsi="Arial" w:cs="Arial"/>
                <w:szCs w:val="18"/>
              </w:rPr>
              <w:t>Chứa tệp sau:</w:t>
            </w:r>
          </w:p>
          <w:p w14:paraId="24BEF8B3" w14:textId="77777777"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_vh850c1x_na</w:t>
            </w:r>
          </w:p>
          <w:p w14:paraId="4D57A3BF" w14:textId="77777777"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_vh850e1x_na</w:t>
            </w:r>
          </w:p>
          <w:p w14:paraId="3631C37C" w14:textId="77777777"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_vh850e2x_na</w:t>
            </w:r>
          </w:p>
          <w:p w14:paraId="2E253182" w14:textId="77777777"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_vh850f1x_na</w:t>
            </w:r>
          </w:p>
          <w:p w14:paraId="3AE8F52A" w14:textId="77777777"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_vh850p1x_na</w:t>
            </w:r>
          </w:p>
          <w:p w14:paraId="2294C003" w14:textId="0CEB5357" w:rsidR="00B3331E" w:rsidRPr="00DA07C8" w:rsidRDefault="00B3331E" w:rsidP="00DA07C8">
            <w:pPr>
              <w:pStyle w:val="ListParagraph"/>
              <w:numPr>
                <w:ilvl w:val="0"/>
                <w:numId w:val="43"/>
              </w:numPr>
              <w:spacing w:line="360" w:lineRule="auto"/>
              <w:rPr>
                <w:rFonts w:ascii="Arial" w:hAnsi="Arial" w:cs="Arial"/>
                <w:szCs w:val="18"/>
              </w:rPr>
            </w:pPr>
            <w:r w:rsidRPr="00DA07C8">
              <w:rPr>
                <w:rFonts w:ascii="Arial" w:hAnsi="Arial" w:cs="Arial"/>
                <w:szCs w:val="18"/>
              </w:rPr>
              <w:t>_vh850u2x_na</w:t>
            </w:r>
          </w:p>
        </w:tc>
      </w:tr>
    </w:tbl>
    <w:p w14:paraId="34116CAE" w14:textId="77777777" w:rsidR="005A2AB2" w:rsidRPr="00DA07C8" w:rsidRDefault="005A2AB2" w:rsidP="00DA07C8">
      <w:pPr>
        <w:spacing w:line="360" w:lineRule="auto"/>
        <w:rPr>
          <w:rFonts w:ascii="Arial" w:hAnsi="Arial" w:cs="Arial"/>
          <w:szCs w:val="18"/>
        </w:rPr>
      </w:pPr>
    </w:p>
    <w:p w14:paraId="03C44E0B" w14:textId="29BC3386" w:rsidR="005A2AB2" w:rsidRPr="00DA07C8" w:rsidRDefault="005A2AB2" w:rsidP="00DA07C8">
      <w:pPr>
        <w:spacing w:line="360" w:lineRule="auto"/>
        <w:rPr>
          <w:rFonts w:ascii="Arial" w:hAnsi="Arial" w:cs="Arial"/>
          <w:szCs w:val="18"/>
        </w:rPr>
      </w:pPr>
      <w:r w:rsidRPr="00DA07C8">
        <w:rPr>
          <w:rFonts w:ascii="Arial" w:hAnsi="Arial" w:cs="Arial"/>
          <w:szCs w:val="18"/>
        </w:rPr>
        <w:t xml:space="preserve">Ghi chú </w:t>
      </w:r>
      <w:r w:rsidRPr="00DA07C8">
        <w:rPr>
          <w:rFonts w:ascii="Arial" w:hAnsi="Arial" w:cs="Arial"/>
          <w:szCs w:val="18"/>
        </w:rPr>
        <w:tab/>
        <w:t>1. &lt;Thông tin phiên bản&gt; hiện tại là V1.00.00.</w:t>
      </w:r>
    </w:p>
    <w:p w14:paraId="2774199E" w14:textId="55B81D4F" w:rsidR="005A2AB2" w:rsidRPr="00DA07C8" w:rsidRDefault="005A2AB2" w:rsidP="00DA07C8">
      <w:pPr>
        <w:spacing w:line="360" w:lineRule="auto"/>
        <w:ind w:left="1440"/>
        <w:rPr>
          <w:rFonts w:ascii="Arial" w:hAnsi="Arial" w:cs="Arial"/>
          <w:szCs w:val="18"/>
        </w:rPr>
      </w:pPr>
      <w:r w:rsidRPr="00DA07C8">
        <w:rPr>
          <w:rFonts w:ascii="Arial" w:hAnsi="Arial" w:cs="Arial"/>
          <w:szCs w:val="18"/>
        </w:rPr>
        <w:t xml:space="preserve">2. </w:t>
      </w:r>
      <w:bookmarkStart w:id="243" w:name="_Hlk117672729"/>
      <w:r w:rsidRPr="00DA07C8">
        <w:rPr>
          <w:rFonts w:ascii="Arial" w:hAnsi="Arial" w:cs="Arial"/>
          <w:szCs w:val="18"/>
        </w:rPr>
        <w:t xml:space="preserve">Đối với &lt;thư mục cài đặt ET-VPF&gt;, người dùng có thể thay đổi khi cài đặt (người dùng cần đảm bảo rằng các vị trí cài đặt không bị giới hạn quyền). </w:t>
      </w:r>
      <w:bookmarkStart w:id="244" w:name="_Hlk117095576"/>
      <w:r w:rsidR="00DC21F6" w:rsidRPr="00DA07C8">
        <w:rPr>
          <w:rFonts w:ascii="Arial" w:hAnsi="Arial" w:cs="Arial"/>
          <w:szCs w:val="18"/>
        </w:rPr>
        <w:t>Và &lt;thư mục cài đặt ET-VPF&gt; phải được đặt trong cùng &lt;ổ đĩa hệ thống&gt; với không gian làm việc của người dùng để tránh lỗi xảy ra khi tải mô-đun đã tải lên nền tảng ảo RH850.</w:t>
      </w:r>
      <w:bookmarkEnd w:id="243"/>
      <w:bookmarkEnd w:id="244"/>
    </w:p>
    <w:p w14:paraId="1349502B" w14:textId="45C42243" w:rsidR="008250C0" w:rsidRPr="00DA07C8" w:rsidRDefault="008250C0" w:rsidP="00DA07C8">
      <w:pPr>
        <w:spacing w:line="360" w:lineRule="auto"/>
        <w:ind w:left="1440"/>
        <w:rPr>
          <w:rFonts w:ascii="Arial" w:hAnsi="Arial" w:cs="Arial"/>
        </w:rPr>
      </w:pPr>
      <w:r w:rsidRPr="00DA07C8">
        <w:rPr>
          <w:rFonts w:ascii="Arial" w:hAnsi="Arial" w:cs="Arial"/>
          <w:szCs w:val="18"/>
        </w:rPr>
        <w:t xml:space="preserve">3. &lt;Thư mục cài đặt ET-VPF&gt; </w:t>
      </w:r>
      <w:r w:rsidRPr="00DA07C8">
        <w:rPr>
          <w:rFonts w:ascii="Arial" w:hAnsi="Arial" w:cs="Arial"/>
          <w:lang w:val="vi-VN"/>
        </w:rPr>
        <w:t xml:space="preserve">không </w:t>
      </w:r>
      <w:r w:rsidRPr="00DA07C8">
        <w:rPr>
          <w:rFonts w:ascii="Arial" w:hAnsi="Arial" w:cs="Arial"/>
        </w:rPr>
        <w:t xml:space="preserve">được chứa các ký tự đặc biệt (tham khảo </w:t>
      </w:r>
      <w:r w:rsidR="00506BA2" w:rsidRPr="00DA07C8">
        <w:rPr>
          <w:rFonts w:ascii="Arial" w:hAnsi="Arial" w:cs="Arial"/>
        </w:rPr>
        <w:fldChar w:fldCharType="begin"/>
      </w:r>
      <w:r w:rsidR="00506BA2" w:rsidRPr="00DA07C8">
        <w:rPr>
          <w:rFonts w:ascii="Arial" w:hAnsi="Arial" w:cs="Arial"/>
        </w:rPr>
        <w:instrText xml:space="preserve"> REF _Ref120516728 \h </w:instrText>
      </w:r>
      <w:r w:rsidR="00506BA2" w:rsidRPr="00DA07C8">
        <w:rPr>
          <w:rFonts w:ascii="Arial" w:hAnsi="Arial" w:cs="Arial"/>
        </w:rPr>
      </w:r>
      <w:r w:rsidR="00DA07C8" w:rsidRPr="00DA07C8">
        <w:rPr>
          <w:rFonts w:ascii="Arial" w:hAnsi="Arial" w:cs="Arial"/>
        </w:rPr>
        <w:instrText xml:space="preserve"> \* MERGEFORMAT </w:instrText>
      </w:r>
      <w:r w:rsidR="00506BA2" w:rsidRPr="00DA07C8">
        <w:rPr>
          <w:rFonts w:ascii="Arial" w:hAnsi="Arial" w:cs="Arial"/>
        </w:rPr>
        <w:fldChar w:fldCharType="separate"/>
      </w:r>
      <w:r w:rsidR="003C2150" w:rsidRPr="00DA07C8">
        <w:rPr>
          <w:rFonts w:ascii="Arial" w:hAnsi="Arial" w:cs="Arial"/>
          <w:b/>
          <w:bCs/>
        </w:rPr>
        <w:t xml:space="preserve">Bảng </w:t>
      </w:r>
      <w:r w:rsidR="003C2150" w:rsidRPr="00DA07C8">
        <w:rPr>
          <w:rFonts w:ascii="Arial" w:hAnsi="Arial" w:cs="Arial"/>
          <w:b/>
          <w:bCs/>
          <w:noProof/>
        </w:rPr>
        <w:t xml:space="preserve">3 </w:t>
      </w:r>
      <w:r w:rsidR="003C2150" w:rsidRPr="00DA07C8">
        <w:rPr>
          <w:rFonts w:ascii="Arial" w:hAnsi="Arial" w:cs="Arial"/>
          <w:b/>
          <w:bCs/>
        </w:rPr>
        <w:noBreakHyphen/>
      </w:r>
      <w:r w:rsidR="003C2150" w:rsidRPr="00DA07C8">
        <w:rPr>
          <w:rFonts w:ascii="Arial" w:hAnsi="Arial" w:cs="Arial"/>
          <w:b/>
          <w:bCs/>
          <w:noProof/>
        </w:rPr>
        <w:t xml:space="preserve">6 </w:t>
      </w:r>
      <w:r w:rsidR="003C2150" w:rsidRPr="00DA07C8">
        <w:rPr>
          <w:rFonts w:ascii="Arial" w:hAnsi="Arial" w:cs="Arial"/>
          <w:b/>
          <w:bCs/>
        </w:rPr>
        <w:t xml:space="preserve">Các ký tự đặc biệt được hỗ trợ </w:t>
      </w:r>
      <w:r w:rsidR="00506BA2" w:rsidRPr="00DA07C8">
        <w:rPr>
          <w:rFonts w:ascii="Arial" w:hAnsi="Arial" w:cs="Arial"/>
        </w:rPr>
        <w:fldChar w:fldCharType="end"/>
      </w:r>
      <w:r w:rsidRPr="00DA07C8">
        <w:rPr>
          <w:rFonts w:ascii="Arial" w:hAnsi="Arial" w:cs="Arial"/>
        </w:rPr>
        <w:t xml:space="preserve">). Sẽ xảy ra lỗi khi thực thi ET-VPF nếu </w:t>
      </w:r>
      <w:r w:rsidRPr="00DA07C8">
        <w:rPr>
          <w:rFonts w:ascii="Arial" w:hAnsi="Arial" w:cs="Arial"/>
          <w:szCs w:val="18"/>
        </w:rPr>
        <w:t xml:space="preserve">&lt;Thư mục cài đặt ET-VPF&gt; </w:t>
      </w:r>
      <w:r w:rsidRPr="00DA07C8">
        <w:rPr>
          <w:rFonts w:ascii="Arial" w:hAnsi="Arial" w:cs="Arial"/>
        </w:rPr>
        <w:t>có các ký tự đặc biệt.</w:t>
      </w:r>
    </w:p>
    <w:p w14:paraId="36DBDDA8" w14:textId="4CAA172D" w:rsidR="00B3331E" w:rsidRPr="00DA07C8" w:rsidRDefault="00B3331E" w:rsidP="00DA07C8">
      <w:pPr>
        <w:spacing w:line="360" w:lineRule="auto"/>
        <w:ind w:left="1440"/>
        <w:rPr>
          <w:rFonts w:ascii="Arial" w:hAnsi="Arial" w:cs="Arial"/>
        </w:rPr>
      </w:pPr>
      <w:r w:rsidRPr="00DA07C8">
        <w:rPr>
          <w:rFonts w:ascii="Arial" w:hAnsi="Arial" w:cs="Arial"/>
        </w:rPr>
        <w:br w:type="page"/>
      </w:r>
    </w:p>
    <w:p w14:paraId="57B5C501" w14:textId="0E5A5F71" w:rsidR="00803113" w:rsidRPr="0029259B" w:rsidRDefault="62DEA9B0" w:rsidP="3C0BE9D9">
      <w:pPr>
        <w:pStyle w:val="Heading1"/>
        <w:numPr>
          <w:ilvl w:val="0"/>
          <w:numId w:val="3"/>
        </w:numPr>
        <w:ind w:left="812" w:hangingChars="289" w:hanging="812"/>
        <w:rPr>
          <w:rFonts w:cs="Arial"/>
        </w:rPr>
      </w:pPr>
      <w:bookmarkStart w:id="245" w:name="_Toc2013199997"/>
      <w:bookmarkStart w:id="246" w:name="_Toc1926606125"/>
      <w:bookmarkStart w:id="247" w:name="_Toc1602702781"/>
      <w:bookmarkStart w:id="248" w:name="_Toc1323673625"/>
      <w:bookmarkStart w:id="249" w:name="_Toc985853242"/>
      <w:bookmarkStart w:id="250" w:name="_Toc8056780"/>
      <w:bookmarkStart w:id="251" w:name="_Toc1031338645"/>
      <w:bookmarkStart w:id="252" w:name="_Toc1054465933"/>
      <w:bookmarkStart w:id="253" w:name="_Toc342422157"/>
      <w:bookmarkStart w:id="254" w:name="_Toc1817640883"/>
      <w:bookmarkStart w:id="255" w:name="_Toc729730676"/>
      <w:bookmarkStart w:id="256" w:name="_Toc2123364612"/>
      <w:bookmarkStart w:id="257" w:name="_Toc478143011"/>
      <w:bookmarkStart w:id="258" w:name="_Toc2015338829"/>
      <w:bookmarkStart w:id="259" w:name="_Toc1621361673"/>
      <w:bookmarkStart w:id="260" w:name="_Toc1866313935"/>
      <w:bookmarkStart w:id="261" w:name="_Toc1693142281"/>
      <w:bookmarkStart w:id="262" w:name="_Toc577367173"/>
      <w:bookmarkStart w:id="263" w:name="_Toc48835840"/>
      <w:bookmarkStart w:id="264" w:name="_Toc730401757"/>
      <w:bookmarkStart w:id="265" w:name="_Toc988612444"/>
      <w:bookmarkStart w:id="266" w:name="_Toc842785330"/>
      <w:bookmarkStart w:id="267" w:name="_Toc849972434"/>
      <w:bookmarkStart w:id="268" w:name="_Toc610956772"/>
      <w:bookmarkStart w:id="269" w:name="_Toc215576135"/>
      <w:bookmarkStart w:id="270" w:name="_Toc235704765"/>
      <w:bookmarkStart w:id="271" w:name="_Toc1891172396"/>
      <w:bookmarkStart w:id="272" w:name="_Toc316715550"/>
      <w:bookmarkStart w:id="273" w:name="_Toc549510144"/>
      <w:bookmarkStart w:id="274" w:name="_Toc1357650060"/>
      <w:bookmarkStart w:id="275" w:name="_Toc122608906"/>
      <w:bookmarkStart w:id="276" w:name="_Ref412828676"/>
      <w:bookmarkStart w:id="277" w:name="_Toc87373298"/>
      <w:bookmarkStart w:id="278" w:name="_Toc94021758"/>
      <w:r w:rsidRPr="0029259B">
        <w:rPr>
          <w:rFonts w:cs="Arial"/>
          <w:sz w:val="28"/>
          <w:szCs w:val="28"/>
        </w:rPr>
        <w:lastRenderedPageBreak/>
        <w:t>CÀI ĐẶT</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2C7B07B8" w14:textId="67780273" w:rsidR="00803113" w:rsidRPr="0029259B" w:rsidRDefault="00803113" w:rsidP="3C0BE9D9">
      <w:pPr>
        <w:rPr>
          <w:rFonts w:ascii="Arial" w:hAnsi="Arial" w:cs="Arial"/>
          <w:szCs w:val="18"/>
          <w:highlight w:val="yellow"/>
        </w:rPr>
      </w:pPr>
    </w:p>
    <w:p w14:paraId="0202EAD2" w14:textId="1700BC07" w:rsidR="00043F0C" w:rsidRPr="0029259B" w:rsidRDefault="00043F0C" w:rsidP="00DA07C8">
      <w:pPr>
        <w:spacing w:line="360" w:lineRule="auto"/>
        <w:rPr>
          <w:rFonts w:ascii="Arial" w:hAnsi="Arial" w:cs="Arial"/>
          <w:szCs w:val="18"/>
        </w:rPr>
      </w:pPr>
      <w:r w:rsidRPr="0029259B">
        <w:rPr>
          <w:rFonts w:ascii="Arial" w:hAnsi="Arial" w:cs="Arial"/>
          <w:szCs w:val="18"/>
        </w:rPr>
        <w:t>Phần này mô tả quy trình cài đặt và gỡ cài đặt cho gói ET-VPF.</w:t>
      </w:r>
    </w:p>
    <w:p w14:paraId="6327425F" w14:textId="77777777" w:rsidR="00043F0C" w:rsidRPr="0029259B" w:rsidRDefault="00043F0C" w:rsidP="00DA07C8">
      <w:pPr>
        <w:spacing w:line="360" w:lineRule="auto"/>
        <w:rPr>
          <w:rFonts w:ascii="Arial" w:hAnsi="Arial" w:cs="Arial"/>
          <w:szCs w:val="18"/>
          <w:highlight w:val="yellow"/>
        </w:rPr>
      </w:pPr>
    </w:p>
    <w:p w14:paraId="14DDC5BC" w14:textId="7780F15C" w:rsidR="00803113" w:rsidRPr="0029259B" w:rsidRDefault="62DEA9B0" w:rsidP="00DA07C8">
      <w:pPr>
        <w:pStyle w:val="Heading2"/>
        <w:spacing w:line="360" w:lineRule="auto"/>
        <w:rPr>
          <w:rFonts w:cs="Arial"/>
        </w:rPr>
      </w:pPr>
      <w:bookmarkStart w:id="279" w:name="_Toc1756664623"/>
      <w:bookmarkStart w:id="280" w:name="_Toc788217136"/>
      <w:bookmarkStart w:id="281" w:name="_Toc182228564"/>
      <w:bookmarkStart w:id="282" w:name="_Toc71394225"/>
      <w:bookmarkStart w:id="283" w:name="_Toc1701634924"/>
      <w:bookmarkStart w:id="284" w:name="_Toc868946647"/>
      <w:bookmarkStart w:id="285" w:name="_Toc659404179"/>
      <w:bookmarkStart w:id="286" w:name="_Toc1717540749"/>
      <w:bookmarkStart w:id="287" w:name="_Toc882952906"/>
      <w:bookmarkStart w:id="288" w:name="_Toc2000687615"/>
      <w:bookmarkStart w:id="289" w:name="_Toc562324064"/>
      <w:bookmarkStart w:id="290" w:name="_Toc350494173"/>
      <w:bookmarkStart w:id="291" w:name="_Toc109658996"/>
      <w:bookmarkStart w:id="292" w:name="_Toc1510597598"/>
      <w:bookmarkStart w:id="293" w:name="_Toc1909616921"/>
      <w:bookmarkStart w:id="294" w:name="_Toc929465959"/>
      <w:bookmarkStart w:id="295" w:name="_Toc455735970"/>
      <w:bookmarkStart w:id="296" w:name="_Toc1638561858"/>
      <w:bookmarkStart w:id="297" w:name="_Toc1756015513"/>
      <w:bookmarkStart w:id="298" w:name="_Toc675974125"/>
      <w:bookmarkStart w:id="299" w:name="_Toc1384478738"/>
      <w:bookmarkStart w:id="300" w:name="_Toc1976071413"/>
      <w:bookmarkStart w:id="301" w:name="_Toc1268125069"/>
      <w:bookmarkStart w:id="302" w:name="_Toc1280823986"/>
      <w:bookmarkStart w:id="303" w:name="_Toc1943992475"/>
      <w:bookmarkStart w:id="304" w:name="_Toc2024500319"/>
      <w:bookmarkStart w:id="305" w:name="_Toc800414052"/>
      <w:bookmarkStart w:id="306" w:name="_Toc170631549"/>
      <w:bookmarkStart w:id="307" w:name="_Toc929352815"/>
      <w:bookmarkStart w:id="308" w:name="_Toc504829624"/>
      <w:bookmarkStart w:id="309" w:name="_Ref97622605"/>
      <w:bookmarkStart w:id="310" w:name="_Toc122608907"/>
      <w:r w:rsidRPr="0029259B">
        <w:rPr>
          <w:rFonts w:cs="Arial"/>
        </w:rPr>
        <w:t>2.1 Cài đặt</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29EBDF0E" w14:textId="1459A843" w:rsidR="00803113" w:rsidRPr="0029259B" w:rsidRDefault="00803113" w:rsidP="00DA07C8">
      <w:pPr>
        <w:spacing w:line="360" w:lineRule="auto"/>
        <w:rPr>
          <w:rFonts w:ascii="Arial" w:hAnsi="Arial" w:cs="Arial"/>
          <w:szCs w:val="18"/>
        </w:rPr>
      </w:pPr>
    </w:p>
    <w:p w14:paraId="7896D5CC" w14:textId="78C0FD0A" w:rsidR="0067365A" w:rsidRPr="0067365A" w:rsidRDefault="0067365A" w:rsidP="00DA07C8">
      <w:pPr>
        <w:spacing w:line="360" w:lineRule="auto"/>
        <w:rPr>
          <w:rFonts w:ascii="Arial" w:hAnsi="Arial" w:cs="Arial"/>
          <w:szCs w:val="18"/>
          <w:highlight w:val="yellow"/>
        </w:rPr>
      </w:pPr>
      <w:commentRangeStart w:id="311"/>
      <w:r w:rsidRPr="0067365A">
        <w:rPr>
          <w:rFonts w:ascii="Arial" w:hAnsi="Arial" w:cs="Arial"/>
          <w:szCs w:val="18"/>
          <w:highlight w:val="yellow"/>
        </w:rPr>
        <w:t xml:space="preserve">Để tạo Trình cài đặt cho ET-VPF </w:t>
      </w:r>
      <w:commentRangeEnd w:id="311"/>
      <w:r w:rsidR="001F1C43">
        <w:rPr>
          <w:rStyle w:val="CommentReference"/>
        </w:rPr>
        <w:commentReference w:id="311"/>
      </w:r>
      <w:r w:rsidRPr="0067365A">
        <w:rPr>
          <w:rFonts w:ascii="Arial" w:hAnsi="Arial" w:cs="Arial"/>
          <w:szCs w:val="18"/>
          <w:highlight w:val="yellow"/>
        </w:rPr>
        <w:t>, hãy sử dụng Công cụ Nullsoft Scriptable Install System (NSIS) để biên dịch các tập lệnh NSI thành tệp cài đặt (tệp *.exe) theo các bước sau:</w:t>
      </w:r>
      <w:bookmarkStart w:id="312" w:name="V10000_Installer_002"/>
      <w:bookmarkEnd w:id="312"/>
    </w:p>
    <w:p w14:paraId="4D94EFDE" w14:textId="65A35A81" w:rsidR="0067365A" w:rsidRPr="0067365A" w:rsidRDefault="0067365A" w:rsidP="00DA07C8">
      <w:pPr>
        <w:pStyle w:val="ListParagraph"/>
        <w:numPr>
          <w:ilvl w:val="0"/>
          <w:numId w:val="42"/>
        </w:numPr>
        <w:spacing w:line="360" w:lineRule="auto"/>
        <w:rPr>
          <w:rFonts w:ascii="Arial" w:hAnsi="Arial" w:cs="Arial"/>
          <w:szCs w:val="18"/>
          <w:highlight w:val="yellow"/>
        </w:rPr>
      </w:pPr>
      <w:r w:rsidRPr="0067365A">
        <w:rPr>
          <w:rFonts w:ascii="Arial" w:hAnsi="Arial" w:cs="Arial"/>
          <w:b/>
          <w:bCs/>
          <w:szCs w:val="18"/>
          <w:highlight w:val="yellow"/>
        </w:rPr>
        <w:t xml:space="preserve">Bước 1: </w:t>
      </w:r>
      <w:r w:rsidRPr="0067365A">
        <w:rPr>
          <w:rFonts w:ascii="Arial" w:hAnsi="Arial" w:cs="Arial"/>
          <w:szCs w:val="18"/>
          <w:highlight w:val="yellow"/>
        </w:rPr>
        <w:t>Tải xuống và cài đặt Công cụ Nullsoft Scriptable Install System (NSIS).</w:t>
      </w:r>
    </w:p>
    <w:p w14:paraId="65C2E965" w14:textId="5DBD67BA" w:rsidR="0067365A" w:rsidRPr="0067365A" w:rsidRDefault="0067365A" w:rsidP="00DA07C8">
      <w:pPr>
        <w:pStyle w:val="ListParagraph"/>
        <w:numPr>
          <w:ilvl w:val="0"/>
          <w:numId w:val="42"/>
        </w:numPr>
        <w:spacing w:line="360" w:lineRule="auto"/>
        <w:rPr>
          <w:rFonts w:ascii="Arial" w:hAnsi="Arial" w:cs="Arial"/>
          <w:szCs w:val="18"/>
          <w:highlight w:val="yellow"/>
        </w:rPr>
      </w:pPr>
      <w:r w:rsidRPr="0067365A">
        <w:rPr>
          <w:rFonts w:ascii="Arial" w:hAnsi="Arial" w:cs="Arial"/>
          <w:b/>
          <w:bCs/>
          <w:szCs w:val="18"/>
          <w:highlight w:val="yellow"/>
        </w:rPr>
        <w:t xml:space="preserve">Bước 2: </w:t>
      </w:r>
      <w:r w:rsidRPr="0067365A">
        <w:rPr>
          <w:rFonts w:ascii="Arial" w:hAnsi="Arial" w:cs="Arial"/>
          <w:szCs w:val="18"/>
          <w:highlight w:val="yellow"/>
        </w:rPr>
        <w:t>Tạo tập lệnh NSI để xác định Trình cài đặt ET-VPF.</w:t>
      </w:r>
    </w:p>
    <w:p w14:paraId="54EEDA16" w14:textId="755CE686" w:rsidR="0067365A" w:rsidRPr="0067365A" w:rsidRDefault="0067365A" w:rsidP="00DA07C8">
      <w:pPr>
        <w:pStyle w:val="ListParagraph"/>
        <w:numPr>
          <w:ilvl w:val="0"/>
          <w:numId w:val="42"/>
        </w:numPr>
        <w:spacing w:line="360" w:lineRule="auto"/>
        <w:rPr>
          <w:rFonts w:ascii="Arial" w:hAnsi="Arial" w:cs="Arial"/>
          <w:szCs w:val="18"/>
          <w:highlight w:val="yellow"/>
        </w:rPr>
      </w:pPr>
      <w:r w:rsidRPr="0067365A">
        <w:rPr>
          <w:rFonts w:ascii="Arial" w:hAnsi="Arial" w:cs="Arial"/>
          <w:b/>
          <w:bCs/>
          <w:szCs w:val="18"/>
          <w:highlight w:val="yellow"/>
        </w:rPr>
        <w:t xml:space="preserve">Bước 3: </w:t>
      </w:r>
      <w:r w:rsidRPr="0067365A">
        <w:rPr>
          <w:rFonts w:ascii="Arial" w:hAnsi="Arial" w:cs="Arial"/>
          <w:szCs w:val="18"/>
          <w:highlight w:val="yellow"/>
        </w:rPr>
        <w:t>Chuẩn bị các gói nguồn (bao gồm: ETVPF_package, thư mục Công cụ MCU của Renesas Electronics) cho Trình cài đặt ET-VPF.</w:t>
      </w:r>
    </w:p>
    <w:p w14:paraId="0804A49C" w14:textId="348F0B4E" w:rsidR="0067365A" w:rsidRPr="0067365A" w:rsidRDefault="0067365A" w:rsidP="00DA07C8">
      <w:pPr>
        <w:pStyle w:val="ListParagraph"/>
        <w:numPr>
          <w:ilvl w:val="0"/>
          <w:numId w:val="42"/>
        </w:numPr>
        <w:spacing w:line="360" w:lineRule="auto"/>
        <w:rPr>
          <w:rFonts w:ascii="Arial" w:hAnsi="Arial" w:cs="Arial"/>
          <w:szCs w:val="18"/>
          <w:highlight w:val="yellow"/>
        </w:rPr>
      </w:pPr>
      <w:r w:rsidRPr="0067365A">
        <w:rPr>
          <w:rFonts w:ascii="Arial" w:hAnsi="Arial" w:cs="Arial"/>
          <w:b/>
          <w:bCs/>
          <w:szCs w:val="18"/>
          <w:highlight w:val="yellow"/>
        </w:rPr>
        <w:t xml:space="preserve">Bước 4: </w:t>
      </w:r>
      <w:r w:rsidRPr="0067365A">
        <w:rPr>
          <w:rFonts w:ascii="Arial" w:hAnsi="Arial" w:cs="Arial"/>
          <w:szCs w:val="18"/>
          <w:highlight w:val="yellow"/>
        </w:rPr>
        <w:t>Tải các tập lệnh NSI bằng Công cụ NSIS để tạo Trình cài đặt ET-VPF.</w:t>
      </w:r>
    </w:p>
    <w:p w14:paraId="0019CB3F" w14:textId="4A517B49" w:rsidR="0067365A" w:rsidRDefault="0067365A" w:rsidP="00DA07C8">
      <w:pPr>
        <w:spacing w:line="360" w:lineRule="auto"/>
        <w:rPr>
          <w:rFonts w:ascii="Arial" w:hAnsi="Arial" w:cs="Arial"/>
          <w:szCs w:val="18"/>
        </w:rPr>
      </w:pPr>
    </w:p>
    <w:p w14:paraId="22589179" w14:textId="59F94857" w:rsidR="0067365A" w:rsidRPr="0067365A" w:rsidRDefault="0067365A" w:rsidP="00DA07C8">
      <w:pPr>
        <w:spacing w:line="360" w:lineRule="auto"/>
        <w:rPr>
          <w:rFonts w:ascii="Arial" w:hAnsi="Arial" w:cs="Arial"/>
          <w:szCs w:val="18"/>
          <w:highlight w:val="yellow"/>
        </w:rPr>
      </w:pPr>
      <w:r w:rsidRPr="0067365A">
        <w:rPr>
          <w:rFonts w:ascii="Arial" w:hAnsi="Arial" w:cs="Arial"/>
          <w:szCs w:val="18"/>
          <w:highlight w:val="yellow"/>
        </w:rPr>
        <w:t>Tập tin cài đặt sau đây là cần thiết để cài đặt ET-VPF.</w:t>
      </w:r>
    </w:p>
    <w:p w14:paraId="32F37431" w14:textId="6F574A22" w:rsidR="0067365A" w:rsidRPr="0067365A" w:rsidRDefault="0067365A" w:rsidP="00DA07C8">
      <w:pPr>
        <w:pStyle w:val="ListParagraph"/>
        <w:numPr>
          <w:ilvl w:val="0"/>
          <w:numId w:val="28"/>
        </w:numPr>
        <w:spacing w:line="360" w:lineRule="auto"/>
        <w:rPr>
          <w:rFonts w:ascii="Arial" w:hAnsi="Arial" w:cs="Arial"/>
          <w:szCs w:val="18"/>
          <w:highlight w:val="yellow"/>
        </w:rPr>
      </w:pPr>
      <w:r w:rsidRPr="0067365A">
        <w:rPr>
          <w:rFonts w:ascii="Arial" w:hAnsi="Arial" w:cs="Arial"/>
          <w:szCs w:val="18"/>
          <w:highlight w:val="yellow"/>
        </w:rPr>
        <w:t>ETVPF_&lt;thông tin phiên bản&gt;_Setup.exe</w:t>
      </w:r>
    </w:p>
    <w:p w14:paraId="7DF07C77" w14:textId="6335131E" w:rsidR="0067365A" w:rsidRPr="00DC21F6" w:rsidRDefault="0067365A" w:rsidP="00DA07C8">
      <w:pPr>
        <w:spacing w:line="360" w:lineRule="auto"/>
        <w:rPr>
          <w:rFonts w:ascii="Arial" w:hAnsi="Arial" w:cs="Arial"/>
          <w:szCs w:val="18"/>
          <w:highlight w:val="yellow"/>
        </w:rPr>
      </w:pPr>
    </w:p>
    <w:p w14:paraId="062B63C8" w14:textId="5506E5D7" w:rsidR="00DC21F6" w:rsidRPr="00DC21F6" w:rsidRDefault="00DC21F6" w:rsidP="00DA07C8">
      <w:pPr>
        <w:spacing w:line="360" w:lineRule="auto"/>
        <w:rPr>
          <w:rFonts w:ascii="Arial" w:hAnsi="Arial" w:cs="Arial"/>
          <w:szCs w:val="18"/>
          <w:highlight w:val="yellow"/>
        </w:rPr>
      </w:pPr>
      <w:r w:rsidRPr="00DC21F6">
        <w:rPr>
          <w:rFonts w:ascii="Arial" w:hAnsi="Arial" w:cs="Arial"/>
          <w:szCs w:val="18"/>
          <w:highlight w:val="yellow"/>
        </w:rPr>
        <w:t>Khởi động trình cài đặt, chỉ định thư mục cài đặt ET-VPF, sau đó thực hiện cài đặt. Đối với thư mục cài đặt ET-VPF, một thư mục được nhắm mục tiêu cho Kiểm soát tài khoản người dùng (UAC), chẳng hạn như “&lt;ổ đĩa hệ thống&gt;:\Tệp chương trình” hoặc “&lt;ổ đĩa hệ thống&gt;:\Tệp chương trình (x86)”, không thể được quy định.</w:t>
      </w:r>
    </w:p>
    <w:p w14:paraId="14CD4B6A" w14:textId="77777777" w:rsidR="00DC21F6" w:rsidRPr="0067365A" w:rsidRDefault="00DC21F6" w:rsidP="00DA07C8">
      <w:pPr>
        <w:spacing w:line="360" w:lineRule="auto"/>
        <w:rPr>
          <w:rFonts w:ascii="Arial" w:hAnsi="Arial" w:cs="Arial"/>
          <w:szCs w:val="18"/>
          <w:highlight w:val="yellow"/>
        </w:rPr>
      </w:pPr>
    </w:p>
    <w:p w14:paraId="351E234C" w14:textId="28BE7C79" w:rsidR="0067365A" w:rsidRDefault="0067365A" w:rsidP="00DA07C8">
      <w:pPr>
        <w:spacing w:line="360" w:lineRule="auto"/>
        <w:rPr>
          <w:rFonts w:ascii="Arial" w:hAnsi="Arial" w:cs="Arial"/>
          <w:szCs w:val="18"/>
        </w:rPr>
      </w:pPr>
      <w:r w:rsidRPr="0067365A">
        <w:rPr>
          <w:rFonts w:ascii="Arial" w:hAnsi="Arial" w:cs="Arial"/>
          <w:szCs w:val="18"/>
          <w:highlight w:val="yellow"/>
        </w:rPr>
        <w:t xml:space="preserve">Sau khi cài đặt ET-VPF, danh sách chương trình, thư viện và tệp nằm trong cấu trúc thư mục được mô tả trong phần </w:t>
      </w:r>
      <w:r w:rsidR="00444ED3" w:rsidRPr="00444ED3">
        <w:rPr>
          <w:rFonts w:ascii="Arial" w:hAnsi="Arial" w:cs="Arial"/>
          <w:b/>
          <w:bCs/>
          <w:szCs w:val="18"/>
          <w:highlight w:val="yellow"/>
        </w:rPr>
        <w:fldChar w:fldCharType="begin"/>
      </w:r>
      <w:r w:rsidR="00444ED3" w:rsidRPr="00444ED3">
        <w:rPr>
          <w:rFonts w:ascii="Arial" w:hAnsi="Arial" w:cs="Arial"/>
          <w:b/>
          <w:bCs/>
          <w:szCs w:val="18"/>
          <w:highlight w:val="yellow"/>
        </w:rPr>
        <w:instrText xml:space="preserve"> REF _Ref116922981 \h  \* MERGEFORMAT </w:instrText>
      </w:r>
      <w:r w:rsidR="00444ED3" w:rsidRPr="00444ED3">
        <w:rPr>
          <w:rFonts w:ascii="Arial" w:hAnsi="Arial" w:cs="Arial"/>
          <w:b/>
          <w:bCs/>
          <w:szCs w:val="18"/>
          <w:highlight w:val="yellow"/>
        </w:rPr>
      </w:r>
      <w:r w:rsidR="00444ED3" w:rsidRPr="00444ED3">
        <w:rPr>
          <w:rFonts w:ascii="Arial" w:hAnsi="Arial" w:cs="Arial"/>
          <w:b/>
          <w:bCs/>
          <w:szCs w:val="18"/>
          <w:highlight w:val="yellow"/>
        </w:rPr>
        <w:fldChar w:fldCharType="separate"/>
      </w:r>
      <w:r w:rsidR="003C2150" w:rsidRPr="003C2150">
        <w:rPr>
          <w:rFonts w:ascii="Arial" w:hAnsi="Arial" w:cs="Arial"/>
          <w:b/>
          <w:bCs/>
          <w:highlight w:val="yellow"/>
        </w:rPr>
        <w:t xml:space="preserve">1.5 Gói sẽ được cài đặt </w:t>
      </w:r>
      <w:r w:rsidR="00444ED3" w:rsidRPr="00444ED3">
        <w:rPr>
          <w:rFonts w:ascii="Arial" w:hAnsi="Arial" w:cs="Arial"/>
          <w:b/>
          <w:bCs/>
          <w:szCs w:val="18"/>
          <w:highlight w:val="yellow"/>
        </w:rPr>
        <w:fldChar w:fldCharType="end"/>
      </w:r>
      <w:r w:rsidR="00444ED3" w:rsidRPr="00444ED3">
        <w:rPr>
          <w:rFonts w:ascii="Arial" w:hAnsi="Arial" w:cs="Arial"/>
          <w:szCs w:val="18"/>
          <w:highlight w:val="yellow"/>
        </w:rPr>
        <w:t>.</w:t>
      </w:r>
    </w:p>
    <w:p w14:paraId="799B6976" w14:textId="0A831AB6" w:rsidR="00444ED3" w:rsidRDefault="00444ED3" w:rsidP="00DA07C8">
      <w:pPr>
        <w:spacing w:line="360" w:lineRule="auto"/>
        <w:rPr>
          <w:rFonts w:ascii="Arial" w:hAnsi="Arial" w:cs="Arial"/>
          <w:szCs w:val="18"/>
        </w:rPr>
      </w:pPr>
    </w:p>
    <w:p w14:paraId="62A473AF" w14:textId="4EBA63C2" w:rsidR="00444ED3" w:rsidRPr="005A2AB2" w:rsidRDefault="00444ED3" w:rsidP="00DA07C8">
      <w:pPr>
        <w:spacing w:line="360" w:lineRule="auto"/>
        <w:rPr>
          <w:rFonts w:ascii="Arial" w:hAnsi="Arial" w:cs="Arial"/>
          <w:szCs w:val="18"/>
          <w:highlight w:val="yellow"/>
        </w:rPr>
      </w:pPr>
      <w:r w:rsidRPr="00444ED3">
        <w:rPr>
          <w:rFonts w:ascii="Arial" w:hAnsi="Arial" w:cs="Arial"/>
          <w:szCs w:val="18"/>
          <w:highlight w:val="yellow"/>
        </w:rPr>
        <w:t xml:space="preserve">Lưu </w:t>
      </w:r>
      <w:r w:rsidRPr="005A2AB2">
        <w:rPr>
          <w:rFonts w:ascii="Arial" w:hAnsi="Arial" w:cs="Arial"/>
          <w:szCs w:val="18"/>
          <w:highlight w:val="yellow"/>
        </w:rPr>
        <w:tab/>
      </w:r>
      <w:r w:rsidR="00004D26" w:rsidRPr="005A2AB2">
        <w:rPr>
          <w:rFonts w:ascii="Arial" w:hAnsi="Arial" w:cs="Arial"/>
          <w:szCs w:val="18"/>
          <w:highlight w:val="yellow"/>
        </w:rPr>
        <w:t>ý 1. Hiện tại, bộ cài đặt ET-VPF V1.00.00 chỉ hỗ trợ cài đặt gói ET-VPF của dòng thiết bị RH850/F1x.</w:t>
      </w:r>
    </w:p>
    <w:p w14:paraId="24DD250E" w14:textId="04AC58C1" w:rsidR="005A2AB2" w:rsidRPr="00DC21F6" w:rsidRDefault="00004D26" w:rsidP="00DA07C8">
      <w:pPr>
        <w:spacing w:line="360" w:lineRule="auto"/>
        <w:rPr>
          <w:rFonts w:ascii="Arial" w:hAnsi="Arial" w:cs="Arial"/>
          <w:szCs w:val="18"/>
          <w:highlight w:val="yellow"/>
        </w:rPr>
      </w:pPr>
      <w:r w:rsidRPr="005A2AB2">
        <w:rPr>
          <w:rFonts w:ascii="Arial" w:hAnsi="Arial" w:cs="Arial"/>
          <w:szCs w:val="18"/>
        </w:rPr>
        <w:tab/>
      </w:r>
      <w:r w:rsidRPr="005A2AB2">
        <w:rPr>
          <w:rFonts w:ascii="Arial" w:hAnsi="Arial" w:cs="Arial"/>
          <w:szCs w:val="18"/>
        </w:rPr>
        <w:tab/>
      </w:r>
      <w:r w:rsidRPr="005A2AB2">
        <w:rPr>
          <w:rFonts w:ascii="Arial" w:hAnsi="Arial" w:cs="Arial"/>
          <w:szCs w:val="18"/>
          <w:highlight w:val="yellow"/>
        </w:rPr>
        <w:t>2. Tên sản phẩm hiện tại là “Mục tiêu nhúng cho Nền tảng ảo RH850”.</w:t>
      </w:r>
    </w:p>
    <w:p w14:paraId="62D589F3" w14:textId="1B47D21C" w:rsidR="00DC21F6" w:rsidRDefault="00DC21F6" w:rsidP="00DA07C8">
      <w:pPr>
        <w:spacing w:line="360" w:lineRule="auto"/>
        <w:ind w:left="1440"/>
        <w:rPr>
          <w:rFonts w:ascii="Arial" w:hAnsi="Arial" w:cs="Arial"/>
          <w:szCs w:val="18"/>
        </w:rPr>
      </w:pPr>
      <w:r w:rsidRPr="00DC21F6">
        <w:rPr>
          <w:rFonts w:ascii="Arial" w:hAnsi="Arial" w:cs="Arial"/>
          <w:szCs w:val="18"/>
          <w:highlight w:val="yellow"/>
        </w:rPr>
        <w:t>3. Nếu được cài đặt trong một thư mục được nhắm mục tiêu cho UAC, thì không thể sử dụng ET-VPF vì, ví dụ: không thể lưu cài đặt đường dẫn MATLAB.</w:t>
      </w:r>
    </w:p>
    <w:p w14:paraId="2D54363E" w14:textId="41815848" w:rsidR="00E75412" w:rsidRDefault="00E75412" w:rsidP="00DA07C8">
      <w:pPr>
        <w:spacing w:line="360" w:lineRule="auto"/>
        <w:ind w:left="1440"/>
        <w:rPr>
          <w:rFonts w:ascii="Arial" w:hAnsi="Arial" w:cs="Arial"/>
          <w:szCs w:val="18"/>
        </w:rPr>
      </w:pPr>
      <w:r w:rsidRPr="00E75412">
        <w:rPr>
          <w:rFonts w:ascii="Arial" w:hAnsi="Arial" w:cs="Arial"/>
          <w:szCs w:val="18"/>
          <w:highlight w:val="yellow"/>
        </w:rPr>
        <w:t>4. Để tránh cảnh báo khi tải xuống tệp cài đặt từ trang web, một tệp zip cho bộ cài đặt ET-VPF (ETVPF_&lt;thông tin phiên bản&gt;_Setup.7z) sẽ được chuẩn bị sẵn.</w:t>
      </w:r>
    </w:p>
    <w:p w14:paraId="7BADC13C" w14:textId="77777777" w:rsidR="0067365A" w:rsidRDefault="0067365A" w:rsidP="00DA07C8">
      <w:pPr>
        <w:spacing w:line="360" w:lineRule="auto"/>
        <w:rPr>
          <w:rFonts w:ascii="Arial" w:hAnsi="Arial" w:cs="Arial"/>
          <w:szCs w:val="18"/>
        </w:rPr>
      </w:pPr>
    </w:p>
    <w:p w14:paraId="011A0795" w14:textId="0E842F5D" w:rsidR="007A5786" w:rsidRPr="00444ED3" w:rsidRDefault="007A5786" w:rsidP="00DA07C8">
      <w:pPr>
        <w:spacing w:line="360" w:lineRule="auto"/>
        <w:rPr>
          <w:rFonts w:ascii="Arial" w:hAnsi="Arial" w:cs="Arial"/>
          <w:szCs w:val="18"/>
          <w:highlight w:val="yellow"/>
        </w:rPr>
      </w:pPr>
      <w:r w:rsidRPr="00444ED3">
        <w:rPr>
          <w:rFonts w:ascii="Arial" w:hAnsi="Arial" w:cs="Arial"/>
          <w:szCs w:val="18"/>
          <w:highlight w:val="yellow"/>
        </w:rPr>
        <w:t xml:space="preserve">Phần sau đây mô tả </w:t>
      </w:r>
      <w:r w:rsidRPr="00444ED3">
        <w:rPr>
          <w:rFonts w:ascii="Arial" w:hAnsi="Arial" w:cs="Arial"/>
          <w:color w:val="000000"/>
          <w:kern w:val="0"/>
          <w:szCs w:val="21"/>
          <w:highlight w:val="yellow"/>
        </w:rPr>
        <w:t xml:space="preserve">quy trình cài đặt </w:t>
      </w:r>
      <w:r w:rsidRPr="00444ED3">
        <w:rPr>
          <w:rFonts w:ascii="Arial" w:hAnsi="Arial" w:cs="Arial"/>
          <w:szCs w:val="18"/>
          <w:highlight w:val="yellow"/>
        </w:rPr>
        <w:t>ET-VPF.</w:t>
      </w:r>
    </w:p>
    <w:p w14:paraId="4E98C85D" w14:textId="50EBD123" w:rsidR="007A5786" w:rsidRPr="00EC4305" w:rsidRDefault="00444ED3" w:rsidP="00DA07C8">
      <w:pPr>
        <w:pStyle w:val="ListParagraph"/>
        <w:numPr>
          <w:ilvl w:val="0"/>
          <w:numId w:val="33"/>
        </w:numPr>
        <w:spacing w:line="360" w:lineRule="auto"/>
        <w:rPr>
          <w:rFonts w:ascii="Arial" w:hAnsi="Arial" w:cs="Arial"/>
          <w:szCs w:val="18"/>
          <w:highlight w:val="yellow"/>
        </w:rPr>
      </w:pPr>
      <w:r w:rsidRPr="00EC4305">
        <w:rPr>
          <w:rFonts w:ascii="Arial" w:hAnsi="Arial" w:cs="Arial"/>
          <w:szCs w:val="18"/>
          <w:highlight w:val="yellow"/>
        </w:rPr>
        <w:t>Cài đặt gói ET-VPF theo các bước sau:</w:t>
      </w:r>
    </w:p>
    <w:p w14:paraId="4C4C42DD" w14:textId="56762E28" w:rsidR="001F1C43" w:rsidRDefault="00444ED3" w:rsidP="00DA07C8">
      <w:pPr>
        <w:pStyle w:val="ListParagraph"/>
        <w:numPr>
          <w:ilvl w:val="0"/>
          <w:numId w:val="41"/>
        </w:numPr>
        <w:spacing w:line="360" w:lineRule="auto"/>
        <w:rPr>
          <w:rFonts w:ascii="Arial" w:hAnsi="Arial" w:cs="Arial"/>
          <w:szCs w:val="18"/>
          <w:highlight w:val="yellow"/>
        </w:rPr>
      </w:pPr>
      <w:r w:rsidRPr="00EC4305">
        <w:rPr>
          <w:rFonts w:ascii="Arial" w:hAnsi="Arial" w:cs="Arial"/>
          <w:b/>
          <w:bCs/>
          <w:szCs w:val="18"/>
          <w:highlight w:val="yellow"/>
        </w:rPr>
        <w:t xml:space="preserve">Bước 1: </w:t>
      </w:r>
      <w:r w:rsidR="00EC4305" w:rsidRPr="00EC4305">
        <w:rPr>
          <w:rFonts w:ascii="Arial" w:hAnsi="Arial" w:cs="Arial"/>
          <w:szCs w:val="18"/>
          <w:highlight w:val="yellow"/>
        </w:rPr>
        <w:t>Giải nén tệp ETVPF_&lt;thông tin phiên bản&gt;_Setup.7z.</w:t>
      </w:r>
    </w:p>
    <w:p w14:paraId="01C2FDB1" w14:textId="0A6AB66C" w:rsidR="00444ED3" w:rsidRPr="00EC4305" w:rsidRDefault="001F1C43" w:rsidP="00DA07C8">
      <w:pPr>
        <w:pStyle w:val="ListParagraph"/>
        <w:numPr>
          <w:ilvl w:val="0"/>
          <w:numId w:val="41"/>
        </w:numPr>
        <w:spacing w:line="360" w:lineRule="auto"/>
        <w:rPr>
          <w:rFonts w:ascii="Arial" w:hAnsi="Arial" w:cs="Arial"/>
          <w:szCs w:val="18"/>
          <w:highlight w:val="yellow"/>
        </w:rPr>
      </w:pPr>
      <w:r w:rsidRPr="001F1C43">
        <w:rPr>
          <w:rFonts w:ascii="Arial" w:hAnsi="Arial" w:cs="Arial"/>
          <w:b/>
          <w:bCs/>
          <w:szCs w:val="18"/>
          <w:highlight w:val="yellow"/>
        </w:rPr>
        <w:t xml:space="preserve">Bước 2: </w:t>
      </w:r>
      <w:r>
        <w:rPr>
          <w:rFonts w:ascii="Arial" w:hAnsi="Arial" w:cs="Arial"/>
          <w:szCs w:val="18"/>
          <w:highlight w:val="yellow"/>
        </w:rPr>
        <w:t>Click đúp chuột vào ETVPF_&lt;thông tin phiên bản&gt;_Setup.exe để bắt đầu cài đặt.</w:t>
      </w:r>
    </w:p>
    <w:p w14:paraId="4E9012D7" w14:textId="7ECD157F" w:rsidR="00EC4305" w:rsidRDefault="00444ED3" w:rsidP="00DA07C8">
      <w:pPr>
        <w:pStyle w:val="ListParagraph"/>
        <w:numPr>
          <w:ilvl w:val="0"/>
          <w:numId w:val="41"/>
        </w:numPr>
        <w:spacing w:line="360" w:lineRule="auto"/>
        <w:rPr>
          <w:rFonts w:ascii="Arial" w:hAnsi="Arial" w:cs="Arial"/>
          <w:szCs w:val="18"/>
          <w:highlight w:val="yellow"/>
        </w:rPr>
      </w:pPr>
      <w:r w:rsidRPr="00EC4305">
        <w:rPr>
          <w:rFonts w:ascii="Arial" w:hAnsi="Arial" w:cs="Arial"/>
          <w:b/>
          <w:bCs/>
          <w:szCs w:val="18"/>
          <w:highlight w:val="yellow"/>
        </w:rPr>
        <w:t xml:space="preserve">Bước 3: </w:t>
      </w:r>
      <w:r w:rsidR="00EC4305" w:rsidRPr="00EC4305">
        <w:rPr>
          <w:rFonts w:ascii="Arial" w:hAnsi="Arial" w:cs="Arial"/>
          <w:szCs w:val="18"/>
          <w:highlight w:val="yellow"/>
        </w:rPr>
        <w:t>Thực hiện từng bước cài đặt gói ET-VPF như hình sau.</w:t>
      </w:r>
    </w:p>
    <w:p w14:paraId="454761E4" w14:textId="0690F3D5" w:rsidR="004C2FD2" w:rsidRDefault="004C2FD2" w:rsidP="00DA07C8">
      <w:pPr>
        <w:spacing w:line="360" w:lineRule="auto"/>
        <w:rPr>
          <w:rFonts w:ascii="Arial" w:hAnsi="Arial" w:cs="Arial"/>
          <w:szCs w:val="18"/>
          <w:highlight w:val="yellow"/>
        </w:rPr>
      </w:pPr>
    </w:p>
    <w:p w14:paraId="01E6DD64" w14:textId="5AA100B2" w:rsidR="00F00ADA" w:rsidRDefault="00F00ADA" w:rsidP="00DA07C8">
      <w:pPr>
        <w:spacing w:line="360" w:lineRule="auto"/>
        <w:jc w:val="center"/>
        <w:rPr>
          <w:rFonts w:ascii="Arial" w:hAnsi="Arial" w:cs="Arial"/>
          <w:szCs w:val="18"/>
          <w:highlight w:val="yellow"/>
        </w:rPr>
      </w:pPr>
      <w:r>
        <w:rPr>
          <w:rFonts w:ascii="Arial" w:hAnsi="Arial" w:cs="Arial"/>
          <w:noProof/>
          <w:szCs w:val="18"/>
        </w:rPr>
        <w:lastRenderedPageBreak/>
        <w:drawing>
          <wp:inline distT="0" distB="0" distL="0" distR="0" wp14:anchorId="501308C1" wp14:editId="0DB0885D">
            <wp:extent cx="6858000" cy="2388235"/>
            <wp:effectExtent l="0" t="0" r="0" b="0"/>
            <wp:docPr id="60" name="Picture 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2388235"/>
                    </a:xfrm>
                    <a:prstGeom prst="rect">
                      <a:avLst/>
                    </a:prstGeom>
                  </pic:spPr>
                </pic:pic>
              </a:graphicData>
            </a:graphic>
          </wp:inline>
        </w:drawing>
      </w:r>
    </w:p>
    <w:p w14:paraId="6DA4987C" w14:textId="77777777" w:rsidR="006402AE" w:rsidRDefault="006402AE" w:rsidP="00DA07C8">
      <w:pPr>
        <w:spacing w:line="360" w:lineRule="auto"/>
        <w:jc w:val="center"/>
        <w:rPr>
          <w:rFonts w:ascii="Arial" w:hAnsi="Arial" w:cs="Arial"/>
          <w:szCs w:val="18"/>
          <w:highlight w:val="yellow"/>
        </w:rPr>
      </w:pPr>
    </w:p>
    <w:p w14:paraId="6421F72E" w14:textId="49BE2880" w:rsidR="00F00ADA" w:rsidRPr="006402AE" w:rsidRDefault="006402AE" w:rsidP="00DA07C8">
      <w:pPr>
        <w:pStyle w:val="Caption"/>
        <w:spacing w:line="360" w:lineRule="auto"/>
        <w:jc w:val="center"/>
        <w:rPr>
          <w:rFonts w:ascii="Arial" w:hAnsi="Arial" w:cs="Arial"/>
          <w:b/>
          <w:bCs/>
          <w:color w:val="auto"/>
          <w:highlight w:val="yellow"/>
        </w:rPr>
      </w:pPr>
      <w:r w:rsidRPr="006402AE">
        <w:rPr>
          <w:rFonts w:ascii="Arial" w:hAnsi="Arial" w:cs="Arial"/>
          <w:b/>
          <w:bCs/>
          <w:color w:val="auto"/>
          <w:highlight w:val="yellow"/>
        </w:rPr>
        <w:t xml:space="preserve">Hình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 xml:space="preserve">2 </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 xml:space="preserve">1 </w:t>
      </w:r>
      <w:r w:rsidR="00341B7D">
        <w:rPr>
          <w:rFonts w:ascii="Arial" w:hAnsi="Arial" w:cs="Arial"/>
          <w:b/>
          <w:bCs/>
          <w:color w:val="auto"/>
          <w:highlight w:val="yellow"/>
        </w:rPr>
        <w:fldChar w:fldCharType="end"/>
      </w:r>
      <w:r w:rsidRPr="006402AE">
        <w:rPr>
          <w:rFonts w:ascii="Arial" w:hAnsi="Arial" w:cs="Arial"/>
          <w:b/>
          <w:bCs/>
          <w:color w:val="auto"/>
          <w:highlight w:val="yellow"/>
        </w:rPr>
        <w:t>Quy trình lắp đặt</w:t>
      </w:r>
    </w:p>
    <w:p w14:paraId="74189097" w14:textId="77777777" w:rsidR="00F00ADA" w:rsidRPr="00F00ADA" w:rsidRDefault="00F00ADA" w:rsidP="00DA07C8">
      <w:pPr>
        <w:spacing w:line="360" w:lineRule="auto"/>
        <w:rPr>
          <w:rFonts w:ascii="Arial" w:hAnsi="Arial" w:cs="Arial"/>
          <w:szCs w:val="18"/>
          <w:highlight w:val="yellow"/>
        </w:rPr>
      </w:pPr>
    </w:p>
    <w:p w14:paraId="1FA4DE46" w14:textId="33F45082" w:rsidR="00444ED3" w:rsidRPr="00EC4305" w:rsidRDefault="00EC4305" w:rsidP="00DA07C8">
      <w:pPr>
        <w:pStyle w:val="ListParagraph"/>
        <w:numPr>
          <w:ilvl w:val="0"/>
          <w:numId w:val="41"/>
        </w:numPr>
        <w:spacing w:line="360" w:lineRule="auto"/>
        <w:rPr>
          <w:rFonts w:ascii="Arial" w:hAnsi="Arial" w:cs="Arial"/>
          <w:szCs w:val="18"/>
          <w:highlight w:val="yellow"/>
        </w:rPr>
      </w:pPr>
      <w:r w:rsidRPr="00EC4305">
        <w:rPr>
          <w:rFonts w:ascii="Arial" w:hAnsi="Arial" w:cs="Arial"/>
          <w:b/>
          <w:bCs/>
          <w:szCs w:val="18"/>
          <w:highlight w:val="yellow"/>
        </w:rPr>
        <w:t xml:space="preserve">Bước 4: </w:t>
      </w:r>
      <w:r w:rsidRPr="00EC4305">
        <w:rPr>
          <w:rFonts w:ascii="Arial" w:hAnsi="Arial" w:cs="Arial"/>
          <w:szCs w:val="18"/>
          <w:highlight w:val="yellow"/>
        </w:rPr>
        <w:t xml:space="preserve">Kiểm tra gói cài đặt theo mục </w:t>
      </w:r>
      <w:r w:rsidRPr="00EC4305">
        <w:rPr>
          <w:rFonts w:ascii="Arial" w:hAnsi="Arial" w:cs="Arial"/>
          <w:b/>
          <w:bCs/>
          <w:szCs w:val="18"/>
          <w:highlight w:val="yellow"/>
        </w:rPr>
        <w:fldChar w:fldCharType="begin"/>
      </w:r>
      <w:r w:rsidRPr="00EC4305">
        <w:rPr>
          <w:rFonts w:ascii="Arial" w:hAnsi="Arial" w:cs="Arial"/>
          <w:b/>
          <w:bCs/>
          <w:szCs w:val="18"/>
          <w:highlight w:val="yellow"/>
        </w:rPr>
        <w:instrText xml:space="preserve"> REF _Ref116924286 \h  \* MERGEFORMAT </w:instrText>
      </w:r>
      <w:r w:rsidRPr="00EC4305">
        <w:rPr>
          <w:rFonts w:ascii="Arial" w:hAnsi="Arial" w:cs="Arial"/>
          <w:b/>
          <w:bCs/>
          <w:szCs w:val="18"/>
          <w:highlight w:val="yellow"/>
        </w:rPr>
      </w:r>
      <w:r w:rsidRPr="00EC4305">
        <w:rPr>
          <w:rFonts w:ascii="Arial" w:hAnsi="Arial" w:cs="Arial"/>
          <w:b/>
          <w:bCs/>
          <w:szCs w:val="18"/>
          <w:highlight w:val="yellow"/>
        </w:rPr>
        <w:fldChar w:fldCharType="separate"/>
      </w:r>
      <w:r w:rsidR="003C2150" w:rsidRPr="003C2150">
        <w:rPr>
          <w:rFonts w:ascii="Arial" w:hAnsi="Arial" w:cs="Arial"/>
          <w:b/>
          <w:bCs/>
          <w:highlight w:val="yellow"/>
        </w:rPr>
        <w:t xml:space="preserve">1.5 Gói cài đặt </w:t>
      </w:r>
      <w:r w:rsidRPr="00EC4305">
        <w:rPr>
          <w:rFonts w:ascii="Arial" w:hAnsi="Arial" w:cs="Arial"/>
          <w:b/>
          <w:bCs/>
          <w:szCs w:val="18"/>
          <w:highlight w:val="yellow"/>
        </w:rPr>
        <w:fldChar w:fldCharType="end"/>
      </w:r>
      <w:r w:rsidRPr="00EC4305">
        <w:rPr>
          <w:rFonts w:ascii="Arial" w:hAnsi="Arial" w:cs="Arial"/>
          <w:szCs w:val="18"/>
          <w:highlight w:val="yellow"/>
        </w:rPr>
        <w:t xml:space="preserve">. Nếu gói cài đặt bởi ET-VPF Installer giống như mô tả trong phần </w:t>
      </w:r>
      <w:r w:rsidRPr="00EC4305">
        <w:rPr>
          <w:rFonts w:ascii="Arial" w:hAnsi="Arial" w:cs="Arial"/>
          <w:b/>
          <w:bCs/>
          <w:szCs w:val="18"/>
          <w:highlight w:val="yellow"/>
        </w:rPr>
        <w:fldChar w:fldCharType="begin"/>
      </w:r>
      <w:r w:rsidRPr="00EC4305">
        <w:rPr>
          <w:rFonts w:ascii="Arial" w:hAnsi="Arial" w:cs="Arial"/>
          <w:b/>
          <w:bCs/>
          <w:szCs w:val="18"/>
          <w:highlight w:val="yellow"/>
        </w:rPr>
        <w:instrText xml:space="preserve"> REF _Ref116924245 \h  \* MERGEFORMAT </w:instrText>
      </w:r>
      <w:r w:rsidRPr="00EC4305">
        <w:rPr>
          <w:rFonts w:ascii="Arial" w:hAnsi="Arial" w:cs="Arial"/>
          <w:b/>
          <w:bCs/>
          <w:szCs w:val="18"/>
          <w:highlight w:val="yellow"/>
        </w:rPr>
      </w:r>
      <w:r w:rsidRPr="00EC4305">
        <w:rPr>
          <w:rFonts w:ascii="Arial" w:hAnsi="Arial" w:cs="Arial"/>
          <w:b/>
          <w:bCs/>
          <w:szCs w:val="18"/>
          <w:highlight w:val="yellow"/>
        </w:rPr>
        <w:fldChar w:fldCharType="separate"/>
      </w:r>
      <w:r w:rsidR="003C2150" w:rsidRPr="003C2150">
        <w:rPr>
          <w:rFonts w:ascii="Arial" w:hAnsi="Arial" w:cs="Arial"/>
          <w:b/>
          <w:bCs/>
          <w:highlight w:val="yellow"/>
        </w:rPr>
        <w:t xml:space="preserve">1.5 Gói cài đặt </w:t>
      </w:r>
      <w:r w:rsidRPr="00EC4305">
        <w:rPr>
          <w:rFonts w:ascii="Arial" w:hAnsi="Arial" w:cs="Arial"/>
          <w:b/>
          <w:bCs/>
          <w:szCs w:val="18"/>
          <w:highlight w:val="yellow"/>
        </w:rPr>
        <w:fldChar w:fldCharType="end"/>
      </w:r>
      <w:r w:rsidRPr="00EC4305">
        <w:rPr>
          <w:rFonts w:ascii="Arial" w:hAnsi="Arial" w:cs="Arial"/>
          <w:szCs w:val="18"/>
          <w:highlight w:val="yellow"/>
        </w:rPr>
        <w:t>, điều này chứng tỏ quá trình cài đặt đã thành công.</w:t>
      </w:r>
    </w:p>
    <w:p w14:paraId="1A7745A4" w14:textId="03B41EA1" w:rsidR="00DC21F6" w:rsidRDefault="00DC21F6" w:rsidP="00DA07C8">
      <w:pPr>
        <w:spacing w:line="360" w:lineRule="auto"/>
        <w:ind w:left="720"/>
        <w:rPr>
          <w:rFonts w:ascii="Arial" w:hAnsi="Arial" w:cs="Arial"/>
          <w:szCs w:val="18"/>
          <w:highlight w:val="yellow"/>
        </w:rPr>
      </w:pPr>
      <w:r>
        <w:rPr>
          <w:rFonts w:ascii="Arial" w:hAnsi="Arial" w:cs="Arial"/>
          <w:szCs w:val="18"/>
          <w:highlight w:val="yellow"/>
        </w:rPr>
        <w:br w:type="page"/>
      </w:r>
    </w:p>
    <w:p w14:paraId="2A8C6332" w14:textId="575A3C0B" w:rsidR="00946DC4" w:rsidRPr="008766C6" w:rsidRDefault="00D243C7" w:rsidP="00DA07C8">
      <w:pPr>
        <w:pStyle w:val="ListParagraph"/>
        <w:numPr>
          <w:ilvl w:val="0"/>
          <w:numId w:val="33"/>
        </w:numPr>
        <w:spacing w:line="360" w:lineRule="auto"/>
        <w:rPr>
          <w:rFonts w:ascii="Arial" w:hAnsi="Arial" w:cs="Arial"/>
          <w:szCs w:val="18"/>
        </w:rPr>
      </w:pPr>
      <w:r w:rsidRPr="008766C6">
        <w:rPr>
          <w:rFonts w:ascii="Arial" w:hAnsi="Arial" w:cs="Arial"/>
          <w:szCs w:val="18"/>
        </w:rPr>
        <w:lastRenderedPageBreak/>
        <w:t xml:space="preserve">Sau khi </w:t>
      </w:r>
      <w:r w:rsidR="00C367BE" w:rsidRPr="008766C6">
        <w:rPr>
          <w:rFonts w:ascii="Arial" w:hAnsi="Arial" w:cs="Arial"/>
          <w:szCs w:val="18"/>
        </w:rPr>
        <w:t xml:space="preserve">cài đặt </w:t>
      </w:r>
      <w:r w:rsidRPr="008766C6">
        <w:rPr>
          <w:rFonts w:ascii="Arial" w:hAnsi="Arial" w:cs="Arial"/>
        </w:rPr>
        <w:t xml:space="preserve">gói ET-VPF, người dùng phải thiết lập đường dẫn cho gói ET-VPF </w:t>
      </w:r>
      <w:r w:rsidRPr="008766C6">
        <w:rPr>
          <w:rFonts w:ascii="Arial" w:hAnsi="Arial" w:cs="Arial"/>
          <w:szCs w:val="18"/>
        </w:rPr>
        <w:t xml:space="preserve">. Khởi động MATLAB, sau đó thêm thư mục </w:t>
      </w:r>
      <w:r w:rsidRPr="008766C6">
        <w:rPr>
          <w:rFonts w:ascii="Arial" w:hAnsi="Arial" w:cs="Arial"/>
        </w:rPr>
        <w:t xml:space="preserve">ET-VPF vào hộp thoại [Đặt đường dẫn] </w:t>
      </w:r>
      <w:r w:rsidRPr="008766C6">
        <w:rPr>
          <w:rFonts w:ascii="Arial" w:hAnsi="Arial" w:cs="Arial"/>
          <w:szCs w:val="18"/>
        </w:rPr>
        <w:t>.</w:t>
      </w:r>
    </w:p>
    <w:p w14:paraId="166B52F7" w14:textId="2062AD2C" w:rsidR="00D243C7" w:rsidRPr="0029259B" w:rsidRDefault="00D243C7" w:rsidP="00DA07C8">
      <w:pPr>
        <w:spacing w:line="360" w:lineRule="auto"/>
        <w:rPr>
          <w:rFonts w:ascii="Arial" w:hAnsi="Arial" w:cs="Arial"/>
          <w:szCs w:val="18"/>
        </w:rPr>
      </w:pPr>
    </w:p>
    <w:p w14:paraId="2B3E7478" w14:textId="77777777" w:rsidR="00D243C7" w:rsidRPr="0029259B" w:rsidRDefault="00D243C7" w:rsidP="00DA07C8">
      <w:pPr>
        <w:pStyle w:val="ListParagraph"/>
        <w:spacing w:line="360" w:lineRule="auto"/>
        <w:rPr>
          <w:rFonts w:ascii="Arial" w:hAnsi="Arial" w:cs="Arial"/>
        </w:rPr>
      </w:pPr>
      <w:r w:rsidRPr="0029259B">
        <w:rPr>
          <w:rFonts w:ascii="Arial" w:hAnsi="Arial" w:cs="Arial"/>
        </w:rPr>
        <w:t>Có hai đường dẫn cần thiết cần đặt thành MATLAB:</w:t>
      </w:r>
    </w:p>
    <w:p w14:paraId="405A8B69" w14:textId="77777777" w:rsidR="00D243C7" w:rsidRPr="0029259B" w:rsidRDefault="00D243C7" w:rsidP="00DA07C8">
      <w:pPr>
        <w:pStyle w:val="ListParagraph"/>
        <w:numPr>
          <w:ilvl w:val="1"/>
          <w:numId w:val="34"/>
        </w:numPr>
        <w:spacing w:line="360" w:lineRule="auto"/>
        <w:rPr>
          <w:rFonts w:ascii="Arial" w:hAnsi="Arial" w:cs="Arial"/>
        </w:rPr>
      </w:pPr>
      <w:r w:rsidRPr="0029259B">
        <w:rPr>
          <w:rFonts w:ascii="Arial" w:hAnsi="Arial" w:cs="Arial"/>
          <w:b/>
          <w:bCs/>
        </w:rPr>
        <w:t xml:space="preserve">ET-VPF bao gồm: </w:t>
      </w:r>
      <w:r w:rsidRPr="0029259B">
        <w:rPr>
          <w:rFonts w:ascii="Arial" w:hAnsi="Arial" w:cs="Arial"/>
        </w:rPr>
        <w:t>…\ETVPF_package\ETVPF_include</w:t>
      </w:r>
    </w:p>
    <w:p w14:paraId="2C68308C" w14:textId="337F84CD" w:rsidR="00D243C7" w:rsidRPr="0029259B" w:rsidRDefault="00D243C7" w:rsidP="00DA07C8">
      <w:pPr>
        <w:pStyle w:val="ListParagraph"/>
        <w:numPr>
          <w:ilvl w:val="1"/>
          <w:numId w:val="34"/>
        </w:numPr>
        <w:spacing w:line="360" w:lineRule="auto"/>
        <w:rPr>
          <w:rFonts w:ascii="Arial" w:hAnsi="Arial" w:cs="Arial"/>
        </w:rPr>
      </w:pPr>
      <w:r w:rsidRPr="0029259B">
        <w:rPr>
          <w:rFonts w:ascii="Arial" w:hAnsi="Arial" w:cs="Arial"/>
          <w:b/>
          <w:bCs/>
        </w:rPr>
        <w:t xml:space="preserve">ET-VPF S-Function: </w:t>
      </w:r>
      <w:r w:rsidRPr="0029259B">
        <w:rPr>
          <w:rFonts w:ascii="Arial" w:hAnsi="Arial" w:cs="Arial"/>
        </w:rPr>
        <w:t>…\ETVPF_package\ETVPF_include\ETVPF_S_function_block</w:t>
      </w:r>
    </w:p>
    <w:p w14:paraId="341B2F0C" w14:textId="77777777" w:rsidR="00D243C7" w:rsidRPr="0029259B" w:rsidRDefault="00D243C7" w:rsidP="00DA07C8">
      <w:pPr>
        <w:spacing w:line="360" w:lineRule="auto"/>
        <w:rPr>
          <w:rFonts w:ascii="Arial" w:hAnsi="Arial" w:cs="Arial"/>
        </w:rPr>
      </w:pPr>
    </w:p>
    <w:p w14:paraId="11E89E14" w14:textId="11CC361F" w:rsidR="00D243C7" w:rsidRPr="0029259B" w:rsidRDefault="00AE6CEF" w:rsidP="00DA07C8">
      <w:pPr>
        <w:spacing w:line="360" w:lineRule="auto"/>
        <w:jc w:val="center"/>
        <w:rPr>
          <w:rFonts w:ascii="Arial" w:hAnsi="Arial" w:cs="Arial"/>
        </w:rPr>
      </w:pPr>
      <w:r w:rsidRPr="0029259B">
        <w:rPr>
          <w:rFonts w:ascii="Arial" w:hAnsi="Arial" w:cs="Arial"/>
          <w:noProof/>
        </w:rPr>
        <w:drawing>
          <wp:inline distT="0" distB="0" distL="0" distR="0" wp14:anchorId="6244FCF4" wp14:editId="125D7C90">
            <wp:extent cx="4966751" cy="2859102"/>
            <wp:effectExtent l="0" t="0" r="571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96663" cy="2876321"/>
                    </a:xfrm>
                    <a:prstGeom prst="rect">
                      <a:avLst/>
                    </a:prstGeom>
                  </pic:spPr>
                </pic:pic>
              </a:graphicData>
            </a:graphic>
          </wp:inline>
        </w:drawing>
      </w:r>
    </w:p>
    <w:p w14:paraId="24051A04" w14:textId="77777777" w:rsidR="00D243C7" w:rsidRPr="0029259B" w:rsidRDefault="00D243C7" w:rsidP="00DA07C8">
      <w:pPr>
        <w:spacing w:line="360" w:lineRule="auto"/>
        <w:jc w:val="center"/>
        <w:rPr>
          <w:rFonts w:ascii="Arial" w:hAnsi="Arial" w:cs="Arial"/>
        </w:rPr>
      </w:pPr>
    </w:p>
    <w:p w14:paraId="72C3E07E" w14:textId="4F1305A8" w:rsidR="00D243C7" w:rsidRPr="0029259B" w:rsidRDefault="00D243C7" w:rsidP="00DA07C8">
      <w:pPr>
        <w:pStyle w:val="Caption"/>
        <w:spacing w:line="360" w:lineRule="auto"/>
        <w:jc w:val="center"/>
        <w:rPr>
          <w:rFonts w:ascii="Arial" w:hAnsi="Arial" w:cs="Arial"/>
          <w:b/>
          <w:bCs/>
          <w:color w:val="auto"/>
        </w:rPr>
      </w:pPr>
      <w:r w:rsidRPr="0029259B">
        <w:rPr>
          <w:rFonts w:ascii="Arial" w:hAnsi="Arial" w:cs="Arial"/>
          <w:b/>
          <w:bCs/>
          <w:color w:val="auto"/>
        </w:rPr>
        <w:t xml:space="preserve">Hình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 xml:space="preserve">2 </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 xml:space="preserve">2 </w:t>
      </w:r>
      <w:r w:rsidR="00341B7D">
        <w:rPr>
          <w:rFonts w:ascii="Arial" w:hAnsi="Arial" w:cs="Arial"/>
          <w:b/>
          <w:bCs/>
          <w:color w:val="auto"/>
        </w:rPr>
        <w:fldChar w:fldCharType="end"/>
      </w:r>
      <w:r w:rsidRPr="0029259B">
        <w:rPr>
          <w:rFonts w:ascii="Arial" w:hAnsi="Arial" w:cs="Arial"/>
          <w:b/>
          <w:bCs/>
          <w:color w:val="auto"/>
        </w:rPr>
        <w:t>Thêm thư mục ET-VPF</w:t>
      </w:r>
    </w:p>
    <w:p w14:paraId="4DF2F882" w14:textId="7273EFF4" w:rsidR="001A3EE8" w:rsidRPr="0029259B" w:rsidRDefault="00410284" w:rsidP="00DA07C8">
      <w:pPr>
        <w:pStyle w:val="ListParagraph"/>
        <w:numPr>
          <w:ilvl w:val="0"/>
          <w:numId w:val="33"/>
        </w:numPr>
        <w:spacing w:line="360" w:lineRule="auto"/>
        <w:rPr>
          <w:rFonts w:ascii="Arial" w:hAnsi="Arial" w:cs="Arial"/>
          <w:szCs w:val="18"/>
        </w:rPr>
      </w:pPr>
      <w:r w:rsidRPr="0029259B">
        <w:rPr>
          <w:rFonts w:ascii="Arial" w:hAnsi="Arial" w:cs="Arial"/>
          <w:szCs w:val="18"/>
        </w:rPr>
        <w:t>Đăng ký máy chủ tự động hóa MATLAB.</w:t>
      </w:r>
    </w:p>
    <w:p w14:paraId="2C335071" w14:textId="71844B1C" w:rsidR="00410284" w:rsidRPr="0029259B" w:rsidRDefault="00410284" w:rsidP="00DA07C8">
      <w:pPr>
        <w:pStyle w:val="ListParagraph"/>
        <w:spacing w:line="360" w:lineRule="auto"/>
        <w:rPr>
          <w:rFonts w:ascii="Arial" w:hAnsi="Arial" w:cs="Arial"/>
          <w:szCs w:val="18"/>
        </w:rPr>
      </w:pPr>
      <w:r w:rsidRPr="0029259B">
        <w:rPr>
          <w:rFonts w:ascii="Arial" w:hAnsi="Arial" w:cs="Arial"/>
          <w:szCs w:val="18"/>
        </w:rPr>
        <w:t>Thực hiện lệnh sau từ cửa sổ lệnh MATLAB để chỉ định phiên bản MATLAB đang sử dụng hiện tại làm Máy chủ Tự động hóa.</w:t>
      </w:r>
    </w:p>
    <w:p w14:paraId="27917E47" w14:textId="77777777" w:rsidR="006F4648" w:rsidRPr="0029259B" w:rsidRDefault="006F4648" w:rsidP="00DA07C8">
      <w:pPr>
        <w:pStyle w:val="ListParagraph"/>
        <w:spacing w:line="360" w:lineRule="auto"/>
        <w:rPr>
          <w:rFonts w:ascii="Arial" w:hAnsi="Arial" w:cs="Arial"/>
        </w:rPr>
      </w:pPr>
      <w:r w:rsidRPr="0029259B">
        <w:rPr>
          <w:rFonts w:ascii="Arial" w:hAnsi="Arial" w:cs="Arial"/>
        </w:rPr>
        <w:t>Ở đây "&gt;&gt;" biểu thị dấu nhắc lệnh và "[Enter]" biểu thị mục nhập của phím Enter.</w:t>
      </w:r>
    </w:p>
    <w:p w14:paraId="33C87E20" w14:textId="78F4A805" w:rsidR="00410284" w:rsidRPr="0029259B" w:rsidRDefault="00410284" w:rsidP="00DA07C8">
      <w:pPr>
        <w:pStyle w:val="ListParagraph"/>
        <w:spacing w:line="360" w:lineRule="auto"/>
        <w:rPr>
          <w:rFonts w:ascii="Arial" w:hAnsi="Arial" w:cs="Arial"/>
          <w:szCs w:val="18"/>
          <w:highlight w:val="yellow"/>
        </w:rPr>
      </w:pPr>
    </w:p>
    <w:p w14:paraId="47A1C8B5" w14:textId="5CDEC35F" w:rsidR="00410284" w:rsidRPr="0029259B" w:rsidRDefault="00410284" w:rsidP="00DA07C8">
      <w:pPr>
        <w:pStyle w:val="ListParagraph"/>
        <w:spacing w:line="360" w:lineRule="auto"/>
        <w:rPr>
          <w:rFonts w:ascii="Arial" w:hAnsi="Arial" w:cs="Arial"/>
          <w:szCs w:val="18"/>
          <w:highlight w:val="yellow"/>
        </w:rPr>
      </w:pPr>
      <w:r w:rsidRPr="0029259B">
        <w:rPr>
          <w:rFonts w:ascii="Arial" w:hAnsi="Arial" w:cs="Arial"/>
          <w:noProof/>
          <w:highlight w:val="yellow"/>
          <w:lang w:eastAsia="en-US"/>
        </w:rPr>
        <mc:AlternateContent>
          <mc:Choice Requires="wps">
            <w:drawing>
              <wp:anchor distT="0" distB="0" distL="114300" distR="114300" simplePos="0" relativeHeight="251672576" behindDoc="0" locked="0" layoutInCell="1" allowOverlap="1" wp14:anchorId="39CDD008" wp14:editId="0C1DFBBE">
                <wp:simplePos x="0" y="0"/>
                <wp:positionH relativeFrom="column">
                  <wp:posOffset>942975</wp:posOffset>
                </wp:positionH>
                <wp:positionV relativeFrom="paragraph">
                  <wp:posOffset>52070</wp:posOffset>
                </wp:positionV>
                <wp:extent cx="3648075" cy="272415"/>
                <wp:effectExtent l="0" t="0" r="28575" b="1333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6DAD6830" w14:textId="77777777" w:rsidR="00494F6C" w:rsidRPr="00A65845" w:rsidRDefault="00494F6C" w:rsidP="00410284">
                            <w:pPr>
                              <w:rPr>
                                <w:rFonts w:ascii="Arial" w:hAnsi="Arial" w:cs="Arial"/>
                                <w:sz w:val="20"/>
                              </w:rPr>
                            </w:pPr>
                            <w:r w:rsidRPr="00AF2473">
                              <w:rPr>
                                <w:rFonts w:ascii="Arial" w:hAnsi="Arial" w:cs="Arial"/>
                                <w:sz w:val="20"/>
                              </w:rPr>
                              <w:t>&gt;&gt; regmatlabserver [Enter]</w:t>
                            </w:r>
                          </w:p>
                          <w:p w14:paraId="3082F751" w14:textId="77777777" w:rsidR="00494F6C" w:rsidRPr="00A65845" w:rsidRDefault="00494F6C" w:rsidP="00410284">
                            <w:pPr>
                              <w:rPr>
                                <w:rFonts w:ascii="Arial" w:hAnsi="Arial"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CDD008" id="Rectangle 31" o:spid="_x0000_s1026" style="position:absolute;left:0;text-align:left;margin-left:74.25pt;margin-top:4.1pt;width:287.25pt;height:2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">
                <v:shadow opacity=".5" offset="6pt,6pt"/>
                <v:textbox>
                  <w:txbxContent>
                    <w:p w14:paraId="6DAD6830" w14:textId="77777777" w:rsidR="00494F6C" w:rsidRPr="00A65845" w:rsidRDefault="00494F6C" w:rsidP="00410284">
                      <w:pPr>
                        <w:rPr>
                          <w:rFonts w:ascii="Arial" w:hAnsi="Arial" w:cs="Arial"/>
                          <w:sz w:val="20"/>
                        </w:rPr>
                      </w:pPr>
                      <w:r w:rsidRPr="00AF2473">
                        <w:rPr>
                          <w:rFonts w:ascii="Arial" w:hAnsi="Arial" w:cs="Arial"/>
                          <w:sz w:val="20"/>
                        </w:rPr>
                        <w:t>&gt;&gt; regmatlabserver [Enter]</w:t>
                      </w:r>
                    </w:p>
                    <w:p w14:paraId="3082F751" w14:textId="77777777" w:rsidR="00494F6C" w:rsidRPr="00A65845" w:rsidRDefault="00494F6C" w:rsidP="00410284">
                      <w:pPr>
                        <w:rPr>
                          <w:rFonts w:ascii="Arial" w:hAnsi="Arial" w:cs="Arial"/>
                          <w:sz w:val="20"/>
                        </w:rPr>
                      </w:pPr>
                    </w:p>
                  </w:txbxContent>
                </v:textbox>
              </v:rect>
            </w:pict>
          </mc:Fallback>
        </mc:AlternateContent>
      </w:r>
    </w:p>
    <w:p w14:paraId="249D9070" w14:textId="2005309E" w:rsidR="00410284" w:rsidRPr="0029259B" w:rsidRDefault="00410284" w:rsidP="00DA07C8">
      <w:pPr>
        <w:pStyle w:val="ListParagraph"/>
        <w:spacing w:line="360" w:lineRule="auto"/>
        <w:rPr>
          <w:rFonts w:ascii="Arial" w:hAnsi="Arial" w:cs="Arial"/>
          <w:szCs w:val="18"/>
          <w:highlight w:val="yellow"/>
        </w:rPr>
      </w:pPr>
    </w:p>
    <w:p w14:paraId="3BFB427C" w14:textId="77777777" w:rsidR="00410284" w:rsidRPr="0029259B" w:rsidRDefault="00410284" w:rsidP="00DA07C8">
      <w:pPr>
        <w:pStyle w:val="ListParagraph"/>
        <w:spacing w:line="360" w:lineRule="auto"/>
        <w:rPr>
          <w:rFonts w:ascii="Arial" w:hAnsi="Arial" w:cs="Arial"/>
          <w:szCs w:val="18"/>
          <w:highlight w:val="yellow"/>
        </w:rPr>
      </w:pPr>
    </w:p>
    <w:p w14:paraId="5950EC41" w14:textId="7AC413FF" w:rsidR="00410284" w:rsidRPr="0029259B" w:rsidRDefault="00410284" w:rsidP="00DA07C8">
      <w:pPr>
        <w:pStyle w:val="ListParagraph"/>
        <w:spacing w:line="360" w:lineRule="auto"/>
        <w:rPr>
          <w:rFonts w:ascii="Arial" w:hAnsi="Arial" w:cs="Arial"/>
          <w:szCs w:val="18"/>
        </w:rPr>
      </w:pPr>
      <w:r w:rsidRPr="0029259B">
        <w:rPr>
          <w:rFonts w:ascii="Arial" w:hAnsi="Arial" w:cs="Arial"/>
          <w:szCs w:val="18"/>
        </w:rPr>
        <w:t xml:space="preserve">Lưu ý </w:t>
      </w:r>
      <w:r w:rsidRPr="0029259B">
        <w:rPr>
          <w:rFonts w:ascii="Arial" w:hAnsi="Arial" w:cs="Arial"/>
          <w:szCs w:val="18"/>
        </w:rPr>
        <w:tab/>
        <w:t>1. Mở MATLAB dưới quyền quản trị khi thực hiện lệnh này.</w:t>
      </w:r>
    </w:p>
    <w:p w14:paraId="307939DA" w14:textId="77777777" w:rsidR="00133969" w:rsidRDefault="00410284" w:rsidP="00DA07C8">
      <w:pPr>
        <w:pStyle w:val="ListParagraph"/>
        <w:spacing w:line="360" w:lineRule="auto"/>
        <w:rPr>
          <w:rFonts w:ascii="Arial" w:hAnsi="Arial" w:cs="Arial"/>
          <w:szCs w:val="18"/>
        </w:rPr>
      </w:pPr>
      <w:r w:rsidRPr="0029259B">
        <w:rPr>
          <w:rFonts w:ascii="Arial" w:hAnsi="Arial" w:cs="Arial"/>
          <w:szCs w:val="18"/>
        </w:rPr>
        <w:tab/>
      </w:r>
      <w:r w:rsidRPr="0029259B">
        <w:rPr>
          <w:rFonts w:ascii="Arial" w:hAnsi="Arial" w:cs="Arial"/>
          <w:szCs w:val="18"/>
        </w:rPr>
        <w:tab/>
        <w:t xml:space="preserve">2. Nếu </w:t>
      </w:r>
      <w:r w:rsidR="00F96063" w:rsidRPr="0029259B">
        <w:rPr>
          <w:rFonts w:ascii="Arial" w:hAnsi="Arial" w:cs="Arial"/>
          <w:szCs w:val="18"/>
        </w:rPr>
        <w:t>chúng ta thay đổi phiên bản MATLAB đang sử dụng, hãy thực hiện lại lệnh này.</w:t>
      </w:r>
    </w:p>
    <w:p w14:paraId="4E6501CC" w14:textId="77777777" w:rsidR="00133969" w:rsidRDefault="00133969" w:rsidP="00DA07C8">
      <w:pPr>
        <w:pStyle w:val="ListParagraph"/>
        <w:spacing w:line="360" w:lineRule="auto"/>
        <w:rPr>
          <w:rFonts w:ascii="Arial" w:hAnsi="Arial" w:cs="Arial"/>
          <w:szCs w:val="18"/>
        </w:rPr>
      </w:pPr>
    </w:p>
    <w:p w14:paraId="5DA7C18F" w14:textId="07B97CC5" w:rsidR="00133969" w:rsidRPr="003D69B1" w:rsidRDefault="00133969" w:rsidP="00DA07C8">
      <w:pPr>
        <w:pStyle w:val="ListParagraph"/>
        <w:numPr>
          <w:ilvl w:val="0"/>
          <w:numId w:val="33"/>
        </w:numPr>
        <w:spacing w:line="360" w:lineRule="auto"/>
        <w:rPr>
          <w:rFonts w:ascii="Arial" w:hAnsi="Arial" w:cs="Arial"/>
          <w:szCs w:val="18"/>
          <w:highlight w:val="yellow"/>
        </w:rPr>
      </w:pPr>
      <w:commentRangeStart w:id="313"/>
      <w:r w:rsidRPr="003D69B1">
        <w:rPr>
          <w:rFonts w:ascii="Arial" w:hAnsi="Arial" w:cs="Arial"/>
          <w:szCs w:val="18"/>
          <w:highlight w:val="yellow"/>
        </w:rPr>
        <w:t>Thiết lập trình duyệt thư viện MATLAB Simulink</w:t>
      </w:r>
      <w:bookmarkStart w:id="314" w:name="V10000_Simulink_Library_002"/>
      <w:bookmarkEnd w:id="314"/>
      <w:commentRangeEnd w:id="313"/>
      <w:r w:rsidR="00483300">
        <w:rPr>
          <w:rStyle w:val="CommentReference"/>
        </w:rPr>
        <w:commentReference w:id="313"/>
      </w:r>
    </w:p>
    <w:p w14:paraId="049A370C" w14:textId="440D0BE8" w:rsidR="00D346D0" w:rsidRPr="00BF191A" w:rsidRDefault="003D69B1" w:rsidP="00DA07C8">
      <w:pPr>
        <w:pStyle w:val="ListParagraph"/>
        <w:spacing w:line="360" w:lineRule="auto"/>
        <w:rPr>
          <w:rFonts w:ascii="Arial" w:hAnsi="Arial" w:cs="Arial"/>
          <w:szCs w:val="18"/>
          <w:highlight w:val="yellow"/>
        </w:rPr>
      </w:pPr>
      <w:r w:rsidRPr="00BF191A">
        <w:rPr>
          <w:rFonts w:ascii="Arial" w:hAnsi="Arial" w:cs="Arial"/>
          <w:szCs w:val="18"/>
          <w:highlight w:val="yellow"/>
        </w:rPr>
        <w:t>Thực hiện lệnh sau từ cửa sổ lệnh MATLAB để thiết lập và thêm gói ETVPF vào Trình duyệt thư viện MATLAB Simulink.</w:t>
      </w:r>
    </w:p>
    <w:p w14:paraId="438EAB48" w14:textId="5A47D923" w:rsidR="003D69B1" w:rsidRDefault="004E61D2" w:rsidP="00DA07C8">
      <w:pPr>
        <w:pStyle w:val="ListParagraph"/>
        <w:spacing w:line="360" w:lineRule="auto"/>
        <w:rPr>
          <w:rFonts w:ascii="Arial" w:hAnsi="Arial" w:cs="Arial"/>
          <w:szCs w:val="18"/>
        </w:rPr>
      </w:pPr>
      <w:r w:rsidRPr="00BF191A">
        <w:rPr>
          <w:rFonts w:ascii="Arial" w:hAnsi="Arial" w:cs="Arial"/>
          <w:szCs w:val="18"/>
          <w:highlight w:val="yellow"/>
        </w:rPr>
        <w:t>Ở đây “&gt;&gt;” biểu thị dấu nhắc lệnh và “[Enter]” biểu thị mục nhập của phím Enter.</w:t>
      </w:r>
    </w:p>
    <w:p w14:paraId="1161F25A" w14:textId="50926DBA" w:rsidR="004E61D2" w:rsidRDefault="004E61D2" w:rsidP="00DA07C8">
      <w:pPr>
        <w:pStyle w:val="ListParagraph"/>
        <w:spacing w:line="360" w:lineRule="auto"/>
        <w:rPr>
          <w:rFonts w:ascii="Arial" w:hAnsi="Arial" w:cs="Arial"/>
          <w:szCs w:val="18"/>
        </w:rPr>
      </w:pPr>
    </w:p>
    <w:p w14:paraId="6F355578" w14:textId="1C884EE4" w:rsidR="004E61D2" w:rsidRDefault="004E61D2" w:rsidP="00DA07C8">
      <w:pPr>
        <w:pStyle w:val="ListParagraph"/>
        <w:spacing w:line="360" w:lineRule="auto"/>
        <w:rPr>
          <w:rFonts w:ascii="Arial" w:hAnsi="Arial" w:cs="Arial"/>
          <w:szCs w:val="18"/>
        </w:rPr>
      </w:pPr>
      <w:r w:rsidRPr="00816FA3">
        <w:rPr>
          <w:rFonts w:ascii="Arial" w:hAnsi="Arial" w:cs="Arial"/>
          <w:noProof/>
          <w:szCs w:val="18"/>
          <w:highlight w:val="yellow"/>
        </w:rPr>
        <mc:AlternateContent>
          <mc:Choice Requires="wps">
            <w:drawing>
              <wp:anchor distT="0" distB="0" distL="114300" distR="114300" simplePos="0" relativeHeight="251685888" behindDoc="0" locked="0" layoutInCell="1" allowOverlap="1" wp14:anchorId="61A70A47" wp14:editId="1C6AE07F">
                <wp:simplePos x="0" y="0"/>
                <wp:positionH relativeFrom="column">
                  <wp:posOffset>972922</wp:posOffset>
                </wp:positionH>
                <wp:positionV relativeFrom="paragraph">
                  <wp:posOffset>6681</wp:posOffset>
                </wp:positionV>
                <wp:extent cx="3657600" cy="294198"/>
                <wp:effectExtent l="0" t="0" r="19050" b="10795"/>
                <wp:wrapNone/>
                <wp:docPr id="72" name="Text Box 72"/>
                <wp:cNvGraphicFramePr/>
                <a:graphic xmlns:a="http://schemas.openxmlformats.org/drawingml/2006/main">
                  <a:graphicData uri="http://schemas.microsoft.com/office/word/2010/wordprocessingShape">
                    <wps:wsp>
                      <wps:cNvSpPr txBox="1"/>
                      <wps:spPr>
                        <a:xfrm>
                          <a:off x="0" y="0"/>
                          <a:ext cx="3657600" cy="294198"/>
                        </a:xfrm>
                        <a:prstGeom prst="rect">
                          <a:avLst/>
                        </a:prstGeom>
                        <a:solidFill>
                          <a:schemeClr val="lt1"/>
                        </a:solidFill>
                        <a:ln w="6350">
                          <a:solidFill>
                            <a:prstClr val="black"/>
                          </a:solidFill>
                        </a:ln>
                      </wps:spPr>
                      <wps:txbx>
                        <w:txbxContent>
                          <w:p w14:paraId="16381B9E" w14:textId="77777777" w:rsidR="00494F6C" w:rsidRPr="006046A5" w:rsidRDefault="00494F6C" w:rsidP="00DA07C8">
                            <w:pPr>
                              <w:jc w:val="center"/>
                              <w:rPr>
                                <w:sz w:val="20"/>
                                <w:szCs w:val="22"/>
                              </w:rPr>
                            </w:pPr>
                            <w:r w:rsidRPr="000F6AC0">
                              <w:rPr>
                                <w:rFonts w:ascii="Arial" w:hAnsi="Arial" w:cs="Arial"/>
                                <w:sz w:val="20"/>
                                <w:highlight w:val="yellow"/>
                              </w:rPr>
                              <w:t>&gt;&gt; setup_etvpf_lib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A70A47" id="_x0000_t202" coordsize="21600,21600" o:spt="202" path="m,l,21600r21600,l21600,xe">
                <v:stroke joinstyle="miter"/>
                <v:path gradientshapeok="t" o:connecttype="rect"/>
              </v:shapetype>
              <v:shape id="Text Box 72" o:spid="_x0000_s1027" type="#_x0000_t202" style="position:absolute;left:0;text-align:left;margin-left:76.6pt;margin-top:.55pt;width:4in;height:23.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DQYOgIAAIM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" fillcolor="white [3201]" strokeweight=".5pt">
                <v:textbox>
                  <w:txbxContent>
                    <w:p w14:paraId="16381B9E" w14:textId="77777777" w:rsidR="00494F6C" w:rsidRPr="006046A5" w:rsidRDefault="00494F6C" w:rsidP="00DA07C8">
                      <w:pPr>
                        <w:jc w:val="center"/>
                        <w:rPr>
                          <w:sz w:val="20"/>
                          <w:szCs w:val="22"/>
                        </w:rPr>
                      </w:pPr>
                      <w:r w:rsidRPr="000F6AC0">
                        <w:rPr>
                          <w:rFonts w:ascii="Arial" w:hAnsi="Arial" w:cs="Arial"/>
                          <w:sz w:val="20"/>
                          <w:highlight w:val="yellow"/>
                        </w:rPr>
                        <w:t>&gt;&gt; setup_etvpf_lib [Enter]</w:t>
                      </w:r>
                    </w:p>
                  </w:txbxContent>
                </v:textbox>
              </v:shape>
            </w:pict>
          </mc:Fallback>
        </mc:AlternateContent>
      </w:r>
    </w:p>
    <w:p w14:paraId="759B4ABF" w14:textId="108139E7" w:rsidR="004E61D2" w:rsidRDefault="004E61D2" w:rsidP="00DA07C8">
      <w:pPr>
        <w:pStyle w:val="ListParagraph"/>
        <w:spacing w:line="360" w:lineRule="auto"/>
        <w:rPr>
          <w:rFonts w:ascii="Arial" w:hAnsi="Arial" w:cs="Arial"/>
          <w:szCs w:val="18"/>
        </w:rPr>
      </w:pPr>
    </w:p>
    <w:p w14:paraId="665D7D77" w14:textId="5274716F" w:rsidR="00B3331E" w:rsidRDefault="00B3331E" w:rsidP="00DA07C8">
      <w:pPr>
        <w:pStyle w:val="ListParagraph"/>
        <w:spacing w:line="360" w:lineRule="auto"/>
        <w:rPr>
          <w:rFonts w:ascii="Arial" w:hAnsi="Arial" w:cs="Arial"/>
          <w:szCs w:val="18"/>
        </w:rPr>
      </w:pPr>
      <w:r>
        <w:rPr>
          <w:rFonts w:ascii="Arial" w:hAnsi="Arial" w:cs="Arial"/>
          <w:szCs w:val="18"/>
        </w:rPr>
        <w:br w:type="page"/>
      </w:r>
    </w:p>
    <w:p w14:paraId="2B24C0C1" w14:textId="0BF73970" w:rsidR="00803113" w:rsidRPr="0029259B" w:rsidRDefault="62DEA9B0" w:rsidP="3C0BE9D9">
      <w:pPr>
        <w:pStyle w:val="Heading2"/>
        <w:rPr>
          <w:rFonts w:cs="Arial"/>
        </w:rPr>
      </w:pPr>
      <w:bookmarkStart w:id="315" w:name="_Toc1772231288"/>
      <w:bookmarkStart w:id="316" w:name="_Toc482541559"/>
      <w:bookmarkStart w:id="317" w:name="_Toc52495971"/>
      <w:bookmarkStart w:id="318" w:name="_Toc774602139"/>
      <w:bookmarkStart w:id="319" w:name="_Toc1659498401"/>
      <w:bookmarkStart w:id="320" w:name="_Toc1097914460"/>
      <w:bookmarkStart w:id="321" w:name="_Toc526528238"/>
      <w:bookmarkStart w:id="322" w:name="_Toc1732622249"/>
      <w:bookmarkStart w:id="323" w:name="_Toc1982306318"/>
      <w:bookmarkStart w:id="324" w:name="_Toc2060523942"/>
      <w:bookmarkStart w:id="325" w:name="_Toc52265183"/>
      <w:bookmarkStart w:id="326" w:name="_Toc310527652"/>
      <w:bookmarkStart w:id="327" w:name="_Toc1272049755"/>
      <w:bookmarkStart w:id="328" w:name="_Toc1319456261"/>
      <w:bookmarkStart w:id="329" w:name="_Toc1795677972"/>
      <w:bookmarkStart w:id="330" w:name="_Toc1183224539"/>
      <w:bookmarkStart w:id="331" w:name="_Toc1852334346"/>
      <w:bookmarkStart w:id="332" w:name="_Toc81049769"/>
      <w:bookmarkStart w:id="333" w:name="_Toc717617177"/>
      <w:bookmarkStart w:id="334" w:name="_Toc399234306"/>
      <w:bookmarkStart w:id="335" w:name="_Toc1130365356"/>
      <w:bookmarkStart w:id="336" w:name="_Toc270027404"/>
      <w:bookmarkStart w:id="337" w:name="_Toc337997260"/>
      <w:bookmarkStart w:id="338" w:name="_Toc944848289"/>
      <w:bookmarkStart w:id="339" w:name="_Toc2141189755"/>
      <w:bookmarkStart w:id="340" w:name="_Toc533414062"/>
      <w:bookmarkStart w:id="341" w:name="_Toc243647744"/>
      <w:bookmarkStart w:id="342" w:name="_Toc136840335"/>
      <w:bookmarkStart w:id="343" w:name="_Toc459027758"/>
      <w:bookmarkStart w:id="344" w:name="_Toc1741650942"/>
      <w:bookmarkStart w:id="345" w:name="_Toc122608908"/>
      <w:r w:rsidRPr="0029259B">
        <w:rPr>
          <w:rFonts w:cs="Arial"/>
        </w:rPr>
        <w:lastRenderedPageBreak/>
        <w:t>2.2 Gỡ cài đặt</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02E8A3E1" w14:textId="387294FE" w:rsidR="00803113" w:rsidRPr="0029259B" w:rsidRDefault="00803113" w:rsidP="3C0BE9D9">
      <w:pPr>
        <w:rPr>
          <w:rFonts w:ascii="Arial" w:hAnsi="Arial" w:cs="Arial"/>
          <w:szCs w:val="18"/>
          <w:highlight w:val="yellow"/>
        </w:rPr>
      </w:pPr>
    </w:p>
    <w:p w14:paraId="77EC26DC" w14:textId="77777777" w:rsidR="007A5786" w:rsidRPr="0029259B" w:rsidRDefault="007A5786" w:rsidP="00DA07C8">
      <w:pPr>
        <w:spacing w:line="360" w:lineRule="auto"/>
        <w:rPr>
          <w:rFonts w:ascii="Arial" w:hAnsi="Arial" w:cs="Arial"/>
          <w:szCs w:val="18"/>
          <w:highlight w:val="yellow"/>
        </w:rPr>
      </w:pPr>
      <w:r w:rsidRPr="0029259B">
        <w:rPr>
          <w:rFonts w:ascii="Arial" w:hAnsi="Arial" w:cs="Arial"/>
          <w:szCs w:val="18"/>
        </w:rPr>
        <w:t xml:space="preserve">Phần sau đây mô tả </w:t>
      </w:r>
      <w:r w:rsidRPr="0029259B">
        <w:rPr>
          <w:rFonts w:ascii="Arial" w:hAnsi="Arial" w:cs="Arial"/>
          <w:color w:val="000000"/>
          <w:kern w:val="0"/>
          <w:szCs w:val="21"/>
        </w:rPr>
        <w:t xml:space="preserve">quy trình gỡ cài đặt </w:t>
      </w:r>
      <w:r w:rsidRPr="0029259B">
        <w:rPr>
          <w:rFonts w:ascii="Arial" w:hAnsi="Arial" w:cs="Arial"/>
          <w:szCs w:val="18"/>
        </w:rPr>
        <w:t>ET-VPF.</w:t>
      </w:r>
    </w:p>
    <w:p w14:paraId="1D8ABA4F" w14:textId="77777777" w:rsidR="00263207" w:rsidRPr="0029259B" w:rsidRDefault="00263207" w:rsidP="00DA07C8">
      <w:pPr>
        <w:spacing w:line="360" w:lineRule="auto"/>
        <w:rPr>
          <w:rFonts w:ascii="Arial" w:hAnsi="Arial" w:cs="Arial"/>
          <w:szCs w:val="18"/>
          <w:highlight w:val="yellow"/>
        </w:rPr>
      </w:pPr>
    </w:p>
    <w:p w14:paraId="5F692529" w14:textId="70FF8B13" w:rsidR="00263207" w:rsidRPr="0029259B" w:rsidRDefault="00263207" w:rsidP="00DA07C8">
      <w:pPr>
        <w:pStyle w:val="ListParagraph"/>
        <w:numPr>
          <w:ilvl w:val="0"/>
          <w:numId w:val="35"/>
        </w:numPr>
        <w:spacing w:line="360" w:lineRule="auto"/>
        <w:rPr>
          <w:rFonts w:ascii="Arial" w:hAnsi="Arial" w:cs="Arial"/>
          <w:szCs w:val="18"/>
        </w:rPr>
      </w:pPr>
      <w:r w:rsidRPr="0029259B">
        <w:rPr>
          <w:rFonts w:ascii="Arial" w:hAnsi="Arial" w:cs="Arial"/>
          <w:szCs w:val="18"/>
        </w:rPr>
        <w:t xml:space="preserve">Khởi động MATLAB, sau đó xóa thư mục </w:t>
      </w:r>
      <w:r w:rsidRPr="0029259B">
        <w:rPr>
          <w:rFonts w:ascii="Arial" w:hAnsi="Arial" w:cs="Arial"/>
        </w:rPr>
        <w:t xml:space="preserve">ET-VPF (bao gồm cả hai đường dẫn được mô tả trong phần </w:t>
      </w:r>
      <w:r w:rsidRPr="0029259B">
        <w:rPr>
          <w:rFonts w:ascii="Arial" w:hAnsi="Arial" w:cs="Arial"/>
          <w:b/>
          <w:bCs/>
        </w:rPr>
        <w:fldChar w:fldCharType="begin"/>
      </w:r>
      <w:r w:rsidRPr="0029259B">
        <w:rPr>
          <w:rFonts w:ascii="Arial" w:hAnsi="Arial" w:cs="Arial"/>
          <w:b/>
          <w:bCs/>
        </w:rPr>
        <w:instrText xml:space="preserve"> REF _Ref97622605 \h  \* MERGEFORMAT </w:instrText>
      </w:r>
      <w:r w:rsidRPr="0029259B">
        <w:rPr>
          <w:rFonts w:ascii="Arial" w:hAnsi="Arial" w:cs="Arial"/>
          <w:b/>
          <w:bCs/>
        </w:rPr>
      </w:r>
      <w:r w:rsidRPr="0029259B">
        <w:rPr>
          <w:rFonts w:ascii="Arial" w:hAnsi="Arial" w:cs="Arial"/>
          <w:b/>
          <w:bCs/>
        </w:rPr>
        <w:fldChar w:fldCharType="separate"/>
      </w:r>
      <w:r w:rsidR="003C2150" w:rsidRPr="003C2150">
        <w:rPr>
          <w:rFonts w:ascii="Arial" w:hAnsi="Arial" w:cs="Arial"/>
          <w:b/>
          <w:bCs/>
        </w:rPr>
        <w:t xml:space="preserve">2.1 Cài đặt </w:t>
      </w:r>
      <w:r w:rsidRPr="0029259B">
        <w:rPr>
          <w:rFonts w:ascii="Arial" w:hAnsi="Arial" w:cs="Arial"/>
          <w:b/>
          <w:bCs/>
        </w:rPr>
        <w:fldChar w:fldCharType="end"/>
      </w:r>
      <w:r w:rsidRPr="0029259B">
        <w:rPr>
          <w:rFonts w:ascii="Arial" w:hAnsi="Arial" w:cs="Arial"/>
        </w:rPr>
        <w:t xml:space="preserve">) trên hộp thoại [Đặt đường dẫn] </w:t>
      </w:r>
      <w:r w:rsidRPr="0029259B">
        <w:rPr>
          <w:rFonts w:ascii="Arial" w:hAnsi="Arial" w:cs="Arial"/>
          <w:szCs w:val="18"/>
        </w:rPr>
        <w:t>.</w:t>
      </w:r>
    </w:p>
    <w:p w14:paraId="67C4DAE1" w14:textId="56335A73" w:rsidR="00263207" w:rsidRPr="0029259B" w:rsidRDefault="00263207" w:rsidP="00DA07C8">
      <w:pPr>
        <w:spacing w:line="360" w:lineRule="auto"/>
        <w:rPr>
          <w:rFonts w:ascii="Arial" w:hAnsi="Arial" w:cs="Arial"/>
          <w:szCs w:val="18"/>
        </w:rPr>
      </w:pPr>
    </w:p>
    <w:p w14:paraId="0B21D99A" w14:textId="01FDC634" w:rsidR="00263207" w:rsidRPr="0029259B" w:rsidRDefault="00263207" w:rsidP="00DA07C8">
      <w:pPr>
        <w:spacing w:line="360" w:lineRule="auto"/>
        <w:jc w:val="center"/>
        <w:rPr>
          <w:rFonts w:ascii="Arial" w:hAnsi="Arial" w:cs="Arial"/>
          <w:szCs w:val="18"/>
        </w:rPr>
      </w:pPr>
      <w:r w:rsidRPr="0029259B">
        <w:rPr>
          <w:rFonts w:ascii="Arial" w:hAnsi="Arial" w:cs="Arial"/>
          <w:noProof/>
          <w:szCs w:val="18"/>
        </w:rPr>
        <w:drawing>
          <wp:inline distT="0" distB="0" distL="0" distR="0" wp14:anchorId="257C83E7" wp14:editId="24FFBCE1">
            <wp:extent cx="4963968" cy="2857500"/>
            <wp:effectExtent l="0" t="0" r="825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69732" cy="2860818"/>
                    </a:xfrm>
                    <a:prstGeom prst="rect">
                      <a:avLst/>
                    </a:prstGeom>
                  </pic:spPr>
                </pic:pic>
              </a:graphicData>
            </a:graphic>
          </wp:inline>
        </w:drawing>
      </w:r>
    </w:p>
    <w:p w14:paraId="7FA970C9" w14:textId="77777777" w:rsidR="00263207" w:rsidRPr="0029259B" w:rsidRDefault="00263207" w:rsidP="00DA07C8">
      <w:pPr>
        <w:spacing w:line="360" w:lineRule="auto"/>
        <w:jc w:val="center"/>
        <w:rPr>
          <w:rFonts w:ascii="Arial" w:hAnsi="Arial" w:cs="Arial"/>
          <w:szCs w:val="18"/>
        </w:rPr>
      </w:pPr>
    </w:p>
    <w:p w14:paraId="1A4027D6" w14:textId="290C440F" w:rsidR="00D346D0" w:rsidRPr="0029259B" w:rsidRDefault="00263207" w:rsidP="00DA07C8">
      <w:pPr>
        <w:pStyle w:val="Caption"/>
        <w:spacing w:line="360" w:lineRule="auto"/>
        <w:jc w:val="center"/>
        <w:rPr>
          <w:rFonts w:ascii="Arial" w:hAnsi="Arial" w:cs="Arial"/>
          <w:b/>
          <w:bCs/>
          <w:color w:val="auto"/>
        </w:rPr>
      </w:pPr>
      <w:r w:rsidRPr="0029259B">
        <w:rPr>
          <w:rFonts w:ascii="Arial" w:hAnsi="Arial" w:cs="Arial"/>
          <w:b/>
          <w:bCs/>
          <w:color w:val="auto"/>
        </w:rPr>
        <w:t xml:space="preserve">Hình </w:t>
      </w:r>
      <w:r w:rsidR="00341B7D">
        <w:rPr>
          <w:rFonts w:ascii="Arial" w:hAnsi="Arial" w:cs="Arial"/>
          <w:b/>
          <w:bCs/>
          <w:color w:val="auto"/>
        </w:rPr>
        <w:fldChar w:fldCharType="begin"/>
      </w:r>
      <w:r w:rsidR="00341B7D">
        <w:rPr>
          <w:rFonts w:ascii="Arial" w:hAnsi="Arial" w:cs="Arial"/>
          <w:b/>
          <w:bCs/>
          <w:color w:val="auto"/>
        </w:rPr>
        <w:instrText xml:space="preserve"> STYLEREF 1 \s </w:instrText>
      </w:r>
      <w:r w:rsidR="00341B7D">
        <w:rPr>
          <w:rFonts w:ascii="Arial" w:hAnsi="Arial" w:cs="Arial"/>
          <w:b/>
          <w:bCs/>
          <w:color w:val="auto"/>
        </w:rPr>
        <w:fldChar w:fldCharType="separate"/>
      </w:r>
      <w:r w:rsidR="00341B7D">
        <w:rPr>
          <w:rFonts w:ascii="Arial" w:hAnsi="Arial" w:cs="Arial"/>
          <w:b/>
          <w:bCs/>
          <w:noProof/>
          <w:color w:val="auto"/>
        </w:rPr>
        <w:t xml:space="preserve">2 </w:t>
      </w:r>
      <w:r w:rsidR="00341B7D">
        <w:rPr>
          <w:rFonts w:ascii="Arial" w:hAnsi="Arial" w:cs="Arial"/>
          <w:b/>
          <w:bCs/>
          <w:color w:val="auto"/>
        </w:rPr>
        <w:fldChar w:fldCharType="end"/>
      </w:r>
      <w:r w:rsidR="00341B7D">
        <w:rPr>
          <w:rFonts w:ascii="Arial" w:hAnsi="Arial" w:cs="Arial"/>
          <w:b/>
          <w:bCs/>
          <w:color w:val="auto"/>
        </w:rPr>
        <w:noBreakHyphen/>
      </w:r>
      <w:r w:rsidR="00341B7D">
        <w:rPr>
          <w:rFonts w:ascii="Arial" w:hAnsi="Arial" w:cs="Arial"/>
          <w:b/>
          <w:bCs/>
          <w:color w:val="auto"/>
        </w:rPr>
        <w:fldChar w:fldCharType="begin"/>
      </w:r>
      <w:r w:rsidR="00341B7D">
        <w:rPr>
          <w:rFonts w:ascii="Arial" w:hAnsi="Arial" w:cs="Arial"/>
          <w:b/>
          <w:bCs/>
          <w:color w:val="auto"/>
        </w:rPr>
        <w:instrText xml:space="preserve"> SEQ Figure \* ARABIC \s 1 </w:instrText>
      </w:r>
      <w:r w:rsidR="00341B7D">
        <w:rPr>
          <w:rFonts w:ascii="Arial" w:hAnsi="Arial" w:cs="Arial"/>
          <w:b/>
          <w:bCs/>
          <w:color w:val="auto"/>
        </w:rPr>
        <w:fldChar w:fldCharType="separate"/>
      </w:r>
      <w:r w:rsidR="00341B7D">
        <w:rPr>
          <w:rFonts w:ascii="Arial" w:hAnsi="Arial" w:cs="Arial"/>
          <w:b/>
          <w:bCs/>
          <w:noProof/>
          <w:color w:val="auto"/>
        </w:rPr>
        <w:t xml:space="preserve">3 </w:t>
      </w:r>
      <w:r w:rsidR="00341B7D">
        <w:rPr>
          <w:rFonts w:ascii="Arial" w:hAnsi="Arial" w:cs="Arial"/>
          <w:b/>
          <w:bCs/>
          <w:color w:val="auto"/>
        </w:rPr>
        <w:fldChar w:fldCharType="end"/>
      </w:r>
      <w:r w:rsidRPr="0029259B">
        <w:rPr>
          <w:rFonts w:ascii="Arial" w:hAnsi="Arial" w:cs="Arial"/>
          <w:b/>
          <w:bCs/>
          <w:color w:val="auto"/>
        </w:rPr>
        <w:t>Gỡ bỏ thư mục ET-VPF</w:t>
      </w:r>
    </w:p>
    <w:p w14:paraId="5415933D" w14:textId="77777777" w:rsidR="00004D26" w:rsidRDefault="00004D26" w:rsidP="00DA07C8">
      <w:pPr>
        <w:pStyle w:val="Caption"/>
        <w:spacing w:line="360" w:lineRule="auto"/>
        <w:rPr>
          <w:rFonts w:ascii="Arial" w:hAnsi="Arial" w:cs="Arial"/>
          <w:i w:val="0"/>
          <w:iCs w:val="0"/>
          <w:color w:val="auto"/>
        </w:rPr>
      </w:pPr>
    </w:p>
    <w:p w14:paraId="512789E7" w14:textId="21A7CFF0" w:rsidR="00D346D0" w:rsidRPr="005A2AB2" w:rsidRDefault="00004D26" w:rsidP="00DA07C8">
      <w:pPr>
        <w:pStyle w:val="Caption"/>
        <w:numPr>
          <w:ilvl w:val="0"/>
          <w:numId w:val="35"/>
        </w:numPr>
        <w:spacing w:line="360" w:lineRule="auto"/>
        <w:rPr>
          <w:rFonts w:ascii="Arial" w:hAnsi="Arial" w:cs="Arial"/>
          <w:i w:val="0"/>
          <w:iCs w:val="0"/>
          <w:color w:val="auto"/>
          <w:highlight w:val="yellow"/>
        </w:rPr>
      </w:pPr>
      <w:r w:rsidRPr="005A2AB2">
        <w:rPr>
          <w:rFonts w:ascii="Arial" w:hAnsi="Arial" w:cs="Arial"/>
          <w:i w:val="0"/>
          <w:iCs w:val="0"/>
          <w:color w:val="auto"/>
          <w:highlight w:val="yellow"/>
        </w:rPr>
        <w:t xml:space="preserve">Bạn cài đặt gói ET-VPF theo </w:t>
      </w:r>
      <w:commentRangeStart w:id="346"/>
      <w:commentRangeEnd w:id="346"/>
      <w:r w:rsidR="001F1C43">
        <w:rPr>
          <w:rStyle w:val="CommentReference"/>
          <w:i w:val="0"/>
          <w:iCs w:val="0"/>
          <w:color w:val="auto"/>
          <w:szCs w:val="20"/>
        </w:rPr>
        <w:commentReference w:id="346"/>
      </w:r>
      <w:r w:rsidR="00183B8B">
        <w:rPr>
          <w:rFonts w:ascii="Arial" w:hAnsi="Arial" w:cs="Arial"/>
          <w:i w:val="0"/>
          <w:iCs w:val="0"/>
          <w:color w:val="auto"/>
          <w:highlight w:val="yellow"/>
        </w:rPr>
        <w:t xml:space="preserve">các </w:t>
      </w:r>
      <w:r w:rsidR="00DB6E98">
        <w:rPr>
          <w:rFonts w:ascii="Arial" w:hAnsi="Arial" w:cs="Arial"/>
          <w:i w:val="0"/>
          <w:iCs w:val="0"/>
          <w:color w:val="auto"/>
          <w:highlight w:val="yellow"/>
        </w:rPr>
        <w:t>bước sau:</w:t>
      </w:r>
      <w:bookmarkStart w:id="347" w:name="V10000_Installer_003"/>
      <w:bookmarkEnd w:id="347"/>
    </w:p>
    <w:p w14:paraId="5B0AAC3A" w14:textId="2AAC3E4D" w:rsidR="00004D26" w:rsidRPr="00966C44" w:rsidRDefault="00004D26" w:rsidP="00DA07C8">
      <w:pPr>
        <w:pStyle w:val="ListParagraph"/>
        <w:numPr>
          <w:ilvl w:val="0"/>
          <w:numId w:val="44"/>
        </w:numPr>
        <w:spacing w:line="360" w:lineRule="auto"/>
        <w:rPr>
          <w:rFonts w:ascii="Arial" w:hAnsi="Arial" w:cs="Arial"/>
          <w:highlight w:val="yellow"/>
        </w:rPr>
      </w:pPr>
      <w:r w:rsidRPr="00616013">
        <w:rPr>
          <w:rFonts w:ascii="Arial" w:hAnsi="Arial" w:cs="Arial"/>
          <w:b/>
          <w:bCs/>
          <w:highlight w:val="yellow"/>
        </w:rPr>
        <w:t xml:space="preserve">Bước 1: </w:t>
      </w:r>
      <w:r w:rsidR="00966C44" w:rsidRPr="00966C44">
        <w:rPr>
          <w:rFonts w:ascii="Arial" w:hAnsi="Arial" w:cs="Arial"/>
          <w:highlight w:val="yellow"/>
        </w:rPr>
        <w:t>Click đúp vào Uninst_ETVPF_&lt;thông tin phiên bản&gt;.exe để bắt đầu gỡ cài đặt gói ET-VPF.</w:t>
      </w:r>
    </w:p>
    <w:p w14:paraId="245DF5FF" w14:textId="165DABD7" w:rsidR="00004D26" w:rsidRDefault="00004D26" w:rsidP="00DA07C8">
      <w:pPr>
        <w:pStyle w:val="ListParagraph"/>
        <w:numPr>
          <w:ilvl w:val="0"/>
          <w:numId w:val="44"/>
        </w:numPr>
        <w:spacing w:line="360" w:lineRule="auto"/>
        <w:rPr>
          <w:rFonts w:ascii="Arial" w:hAnsi="Arial" w:cs="Arial"/>
          <w:highlight w:val="yellow"/>
        </w:rPr>
      </w:pPr>
      <w:r w:rsidRPr="00616013">
        <w:rPr>
          <w:rFonts w:ascii="Arial" w:hAnsi="Arial" w:cs="Arial"/>
          <w:b/>
          <w:bCs/>
          <w:highlight w:val="yellow"/>
        </w:rPr>
        <w:t xml:space="preserve">Bước 2: </w:t>
      </w:r>
      <w:r w:rsidR="00966C44" w:rsidRPr="00966C44">
        <w:rPr>
          <w:rFonts w:ascii="Arial" w:hAnsi="Arial" w:cs="Arial"/>
          <w:highlight w:val="yellow"/>
        </w:rPr>
        <w:t>Thực hiện từng bước gỡ cài đặt gói ET-VPF như hình bên dưới.</w:t>
      </w:r>
    </w:p>
    <w:p w14:paraId="48EB59C3" w14:textId="551AFCD9" w:rsidR="001F1C43" w:rsidRDefault="001F1C43" w:rsidP="00DA07C8">
      <w:pPr>
        <w:spacing w:line="360" w:lineRule="auto"/>
        <w:rPr>
          <w:rFonts w:ascii="Arial" w:hAnsi="Arial" w:cs="Arial"/>
          <w:highlight w:val="yellow"/>
        </w:rPr>
      </w:pPr>
    </w:p>
    <w:p w14:paraId="0762FB62" w14:textId="556CA82A" w:rsidR="00CD48E6" w:rsidRDefault="00CD48E6" w:rsidP="00DA07C8">
      <w:pPr>
        <w:spacing w:line="360" w:lineRule="auto"/>
        <w:jc w:val="center"/>
        <w:rPr>
          <w:rFonts w:ascii="Arial" w:hAnsi="Arial" w:cs="Arial"/>
          <w:highlight w:val="yellow"/>
        </w:rPr>
      </w:pPr>
      <w:r>
        <w:rPr>
          <w:rFonts w:ascii="Arial" w:hAnsi="Arial" w:cs="Arial"/>
          <w:noProof/>
        </w:rPr>
        <w:drawing>
          <wp:inline distT="0" distB="0" distL="0" distR="0" wp14:anchorId="1641CE61" wp14:editId="2717C1A5">
            <wp:extent cx="3097036" cy="1127858"/>
            <wp:effectExtent l="0" t="0" r="8255"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97036" cy="1127858"/>
                    </a:xfrm>
                    <a:prstGeom prst="rect">
                      <a:avLst/>
                    </a:prstGeom>
                  </pic:spPr>
                </pic:pic>
              </a:graphicData>
            </a:graphic>
          </wp:inline>
        </w:drawing>
      </w:r>
    </w:p>
    <w:p w14:paraId="447C2933" w14:textId="2ECE6FEC" w:rsidR="00CD48E6" w:rsidRDefault="00CD48E6" w:rsidP="00DA07C8">
      <w:pPr>
        <w:spacing w:line="360" w:lineRule="auto"/>
        <w:jc w:val="center"/>
        <w:rPr>
          <w:rFonts w:ascii="Arial" w:hAnsi="Arial" w:cs="Arial"/>
          <w:highlight w:val="yellow"/>
        </w:rPr>
      </w:pPr>
    </w:p>
    <w:p w14:paraId="40A87A04" w14:textId="44249E1E" w:rsidR="00CD48E6" w:rsidRPr="00CD48E6" w:rsidRDefault="00CD48E6" w:rsidP="00DA07C8">
      <w:pPr>
        <w:pStyle w:val="Caption"/>
        <w:spacing w:line="360" w:lineRule="auto"/>
        <w:jc w:val="center"/>
        <w:rPr>
          <w:rFonts w:ascii="Arial" w:hAnsi="Arial" w:cs="Arial"/>
          <w:b/>
          <w:bCs/>
          <w:color w:val="auto"/>
          <w:highlight w:val="yellow"/>
        </w:rPr>
      </w:pPr>
      <w:r w:rsidRPr="00CD48E6">
        <w:rPr>
          <w:rFonts w:ascii="Arial" w:hAnsi="Arial" w:cs="Arial"/>
          <w:b/>
          <w:bCs/>
          <w:color w:val="auto"/>
          <w:highlight w:val="yellow"/>
        </w:rPr>
        <w:t xml:space="preserve">Hình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 xml:space="preserve">2 </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 xml:space="preserve">4 </w:t>
      </w:r>
      <w:r w:rsidR="00341B7D">
        <w:rPr>
          <w:rFonts w:ascii="Arial" w:hAnsi="Arial" w:cs="Arial"/>
          <w:b/>
          <w:bCs/>
          <w:color w:val="auto"/>
          <w:highlight w:val="yellow"/>
        </w:rPr>
        <w:fldChar w:fldCharType="end"/>
      </w:r>
      <w:r w:rsidRPr="00CD48E6">
        <w:rPr>
          <w:rFonts w:ascii="Arial" w:hAnsi="Arial" w:cs="Arial"/>
          <w:b/>
          <w:bCs/>
          <w:color w:val="auto"/>
          <w:highlight w:val="yellow"/>
        </w:rPr>
        <w:t>Thông báo xác nhận gỡ cài đặt</w:t>
      </w:r>
    </w:p>
    <w:p w14:paraId="2B6A078A" w14:textId="77777777" w:rsidR="00CD48E6" w:rsidRDefault="00CD48E6" w:rsidP="00DA07C8">
      <w:pPr>
        <w:spacing w:line="360" w:lineRule="auto"/>
        <w:rPr>
          <w:rFonts w:ascii="Arial" w:hAnsi="Arial" w:cs="Arial"/>
          <w:highlight w:val="yellow"/>
        </w:rPr>
      </w:pPr>
    </w:p>
    <w:p w14:paraId="671E7439" w14:textId="304B669E" w:rsidR="006402AE" w:rsidRDefault="006402AE" w:rsidP="00DA07C8">
      <w:pPr>
        <w:spacing w:line="360" w:lineRule="auto"/>
        <w:jc w:val="center"/>
        <w:rPr>
          <w:rFonts w:ascii="Arial" w:hAnsi="Arial" w:cs="Arial"/>
          <w:highlight w:val="yellow"/>
        </w:rPr>
      </w:pPr>
      <w:r>
        <w:rPr>
          <w:rFonts w:ascii="Arial" w:hAnsi="Arial" w:cs="Arial"/>
          <w:noProof/>
        </w:rPr>
        <w:lastRenderedPageBreak/>
        <w:drawing>
          <wp:inline distT="0" distB="0" distL="0" distR="0" wp14:anchorId="0579D5D7" wp14:editId="5BE30BE0">
            <wp:extent cx="6858000" cy="2640965"/>
            <wp:effectExtent l="0" t="0" r="0" b="698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2640965"/>
                    </a:xfrm>
                    <a:prstGeom prst="rect">
                      <a:avLst/>
                    </a:prstGeom>
                  </pic:spPr>
                </pic:pic>
              </a:graphicData>
            </a:graphic>
          </wp:inline>
        </w:drawing>
      </w:r>
    </w:p>
    <w:p w14:paraId="57AC97DC" w14:textId="77777777" w:rsidR="006402AE" w:rsidRDefault="006402AE" w:rsidP="00DA07C8">
      <w:pPr>
        <w:spacing w:line="360" w:lineRule="auto"/>
        <w:jc w:val="center"/>
        <w:rPr>
          <w:rFonts w:ascii="Arial" w:hAnsi="Arial" w:cs="Arial"/>
          <w:highlight w:val="yellow"/>
        </w:rPr>
      </w:pPr>
    </w:p>
    <w:p w14:paraId="6405DB92" w14:textId="1058699F" w:rsidR="006402AE" w:rsidRPr="006402AE" w:rsidRDefault="006402AE" w:rsidP="00DA07C8">
      <w:pPr>
        <w:pStyle w:val="Caption"/>
        <w:spacing w:line="360" w:lineRule="auto"/>
        <w:jc w:val="center"/>
        <w:rPr>
          <w:rFonts w:ascii="Arial" w:hAnsi="Arial" w:cs="Arial"/>
          <w:b/>
          <w:bCs/>
          <w:color w:val="auto"/>
          <w:highlight w:val="yellow"/>
        </w:rPr>
      </w:pPr>
      <w:r w:rsidRPr="006402AE">
        <w:rPr>
          <w:rFonts w:ascii="Arial" w:hAnsi="Arial" w:cs="Arial"/>
          <w:b/>
          <w:bCs/>
          <w:color w:val="auto"/>
          <w:highlight w:val="yellow"/>
        </w:rPr>
        <w:t xml:space="preserve">Hình </w:t>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STYLEREF 1 \s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 xml:space="preserve">2 </w:t>
      </w:r>
      <w:r w:rsidR="00341B7D">
        <w:rPr>
          <w:rFonts w:ascii="Arial" w:hAnsi="Arial" w:cs="Arial"/>
          <w:b/>
          <w:bCs/>
          <w:color w:val="auto"/>
          <w:highlight w:val="yellow"/>
        </w:rPr>
        <w:fldChar w:fldCharType="end"/>
      </w:r>
      <w:r w:rsidR="00341B7D">
        <w:rPr>
          <w:rFonts w:ascii="Arial" w:hAnsi="Arial" w:cs="Arial"/>
          <w:b/>
          <w:bCs/>
          <w:color w:val="auto"/>
          <w:highlight w:val="yellow"/>
        </w:rPr>
        <w:noBreakHyphen/>
      </w:r>
      <w:r w:rsidR="00341B7D">
        <w:rPr>
          <w:rFonts w:ascii="Arial" w:hAnsi="Arial" w:cs="Arial"/>
          <w:b/>
          <w:bCs/>
          <w:color w:val="auto"/>
          <w:highlight w:val="yellow"/>
        </w:rPr>
        <w:fldChar w:fldCharType="begin"/>
      </w:r>
      <w:r w:rsidR="00341B7D">
        <w:rPr>
          <w:rFonts w:ascii="Arial" w:hAnsi="Arial" w:cs="Arial"/>
          <w:b/>
          <w:bCs/>
          <w:color w:val="auto"/>
          <w:highlight w:val="yellow"/>
        </w:rPr>
        <w:instrText xml:space="preserve"> SEQ Figure \* ARABIC \s 1 </w:instrText>
      </w:r>
      <w:r w:rsidR="00341B7D">
        <w:rPr>
          <w:rFonts w:ascii="Arial" w:hAnsi="Arial" w:cs="Arial"/>
          <w:b/>
          <w:bCs/>
          <w:color w:val="auto"/>
          <w:highlight w:val="yellow"/>
        </w:rPr>
        <w:fldChar w:fldCharType="separate"/>
      </w:r>
      <w:r w:rsidR="00341B7D">
        <w:rPr>
          <w:rFonts w:ascii="Arial" w:hAnsi="Arial" w:cs="Arial"/>
          <w:b/>
          <w:bCs/>
          <w:noProof/>
          <w:color w:val="auto"/>
          <w:highlight w:val="yellow"/>
        </w:rPr>
        <w:t xml:space="preserve">5 </w:t>
      </w:r>
      <w:r w:rsidR="00341B7D">
        <w:rPr>
          <w:rFonts w:ascii="Arial" w:hAnsi="Arial" w:cs="Arial"/>
          <w:b/>
          <w:bCs/>
          <w:color w:val="auto"/>
          <w:highlight w:val="yellow"/>
        </w:rPr>
        <w:fldChar w:fldCharType="end"/>
      </w:r>
      <w:r w:rsidRPr="006402AE">
        <w:rPr>
          <w:rFonts w:ascii="Arial" w:hAnsi="Arial" w:cs="Arial"/>
          <w:b/>
          <w:bCs/>
          <w:color w:val="auto"/>
          <w:highlight w:val="yellow"/>
        </w:rPr>
        <w:t>Quy trình gỡ cài đặt</w:t>
      </w:r>
    </w:p>
    <w:p w14:paraId="5F53E709" w14:textId="77777777" w:rsidR="006402AE" w:rsidRPr="006402AE" w:rsidRDefault="006402AE" w:rsidP="00DA07C8">
      <w:pPr>
        <w:spacing w:line="360" w:lineRule="auto"/>
        <w:rPr>
          <w:rFonts w:ascii="Arial" w:hAnsi="Arial" w:cs="Arial"/>
          <w:highlight w:val="yellow"/>
        </w:rPr>
      </w:pPr>
    </w:p>
    <w:p w14:paraId="40387AFC" w14:textId="2891C305" w:rsidR="00004D26" w:rsidRPr="00966C44" w:rsidRDefault="00004D26" w:rsidP="00DA07C8">
      <w:pPr>
        <w:pStyle w:val="ListParagraph"/>
        <w:numPr>
          <w:ilvl w:val="0"/>
          <w:numId w:val="44"/>
        </w:numPr>
        <w:spacing w:line="360" w:lineRule="auto"/>
        <w:rPr>
          <w:rFonts w:ascii="Arial" w:hAnsi="Arial" w:cs="Arial"/>
          <w:highlight w:val="yellow"/>
        </w:rPr>
      </w:pPr>
      <w:r w:rsidRPr="00616013">
        <w:rPr>
          <w:rFonts w:ascii="Arial" w:hAnsi="Arial" w:cs="Arial"/>
          <w:b/>
          <w:bCs/>
          <w:highlight w:val="yellow"/>
        </w:rPr>
        <w:t xml:space="preserve">Bước 3: </w:t>
      </w:r>
      <w:r w:rsidR="00966C44" w:rsidRPr="00966C44">
        <w:rPr>
          <w:rFonts w:ascii="Arial" w:hAnsi="Arial" w:cs="Arial"/>
          <w:highlight w:val="yellow"/>
        </w:rPr>
        <w:t>Kiểm tra thư mục “&lt;Thư mục cài đặt ET-VPF&gt;\&lt;thông tin phiên bản&gt;” và “Uninst_ETVPF_&lt;thông tin phiên bản&gt;.exe” đã bị xóa. Nếu chúng bị xóa, việc gỡ cài đặt gói ET-VPF đã thành công.</w:t>
      </w:r>
    </w:p>
    <w:p w14:paraId="2183DAFB" w14:textId="6790135F" w:rsidR="00966C44" w:rsidRDefault="00966C44" w:rsidP="00DA07C8">
      <w:pPr>
        <w:spacing w:line="360" w:lineRule="auto"/>
        <w:ind w:left="720"/>
        <w:rPr>
          <w:rFonts w:ascii="Arial" w:hAnsi="Arial" w:cs="Arial"/>
          <w:highlight w:val="yellow"/>
        </w:rPr>
      </w:pPr>
    </w:p>
    <w:p w14:paraId="1D441076" w14:textId="0B069598" w:rsidR="00B168A9" w:rsidRDefault="00B168A9" w:rsidP="00DA07C8">
      <w:pPr>
        <w:spacing w:line="360" w:lineRule="auto"/>
        <w:ind w:left="720"/>
        <w:rPr>
          <w:rFonts w:ascii="Arial" w:hAnsi="Arial" w:cs="Arial"/>
          <w:szCs w:val="18"/>
          <w:highlight w:val="yellow"/>
        </w:rPr>
      </w:pPr>
      <w:r w:rsidRPr="00B168A9">
        <w:rPr>
          <w:rFonts w:ascii="Arial" w:hAnsi="Arial" w:cs="Arial"/>
          <w:szCs w:val="18"/>
          <w:highlight w:val="yellow"/>
        </w:rPr>
        <w:t xml:space="preserve">Ghi chú </w:t>
      </w:r>
      <w:r w:rsidRPr="00B168A9">
        <w:rPr>
          <w:rFonts w:ascii="Arial" w:hAnsi="Arial" w:cs="Arial"/>
          <w:szCs w:val="18"/>
          <w:highlight w:val="yellow"/>
        </w:rPr>
        <w:tab/>
      </w:r>
      <w:r>
        <w:rPr>
          <w:rFonts w:ascii="Arial" w:hAnsi="Arial" w:cs="Arial"/>
          <w:szCs w:val="18"/>
          <w:highlight w:val="yellow"/>
        </w:rPr>
        <w:tab/>
      </w:r>
      <w:r w:rsidRPr="00B168A9">
        <w:rPr>
          <w:rFonts w:ascii="Arial" w:hAnsi="Arial" w:cs="Arial"/>
          <w:szCs w:val="18"/>
          <w:highlight w:val="yellow"/>
        </w:rPr>
        <w:t xml:space="preserve">Nếu (2) được thực hiện trước (1) ở trên, một cảnh báo sẽ được hiển thị vào lần khởi động MATLAB tiếp theo </w:t>
      </w:r>
      <w:bookmarkStart w:id="348" w:name="V10000_Installer_004"/>
      <w:bookmarkEnd w:id="348"/>
      <w:r w:rsidRPr="00B168A9">
        <w:rPr>
          <w:rFonts w:ascii="Arial" w:hAnsi="Arial" w:cs="Arial"/>
          <w:szCs w:val="18"/>
          <w:highlight w:val="yellow"/>
        </w:rPr>
        <w:t>.</w:t>
      </w:r>
    </w:p>
    <w:p w14:paraId="0F194F21" w14:textId="77777777" w:rsidR="00B168A9" w:rsidRPr="00494F6C" w:rsidRDefault="00B168A9" w:rsidP="00DA07C8">
      <w:pPr>
        <w:spacing w:line="360" w:lineRule="auto"/>
        <w:ind w:left="720"/>
        <w:rPr>
          <w:rFonts w:ascii="Arial" w:hAnsi="Arial" w:cs="Arial"/>
        </w:rPr>
      </w:pPr>
    </w:p>
    <w:p w14:paraId="390E36AF" w14:textId="65276C06" w:rsidR="00494F6C" w:rsidRPr="00494F6C" w:rsidRDefault="00494F6C" w:rsidP="00DA07C8">
      <w:pPr>
        <w:pStyle w:val="Caption"/>
        <w:numPr>
          <w:ilvl w:val="0"/>
          <w:numId w:val="35"/>
        </w:numPr>
        <w:spacing w:line="360" w:lineRule="auto"/>
        <w:rPr>
          <w:rFonts w:ascii="Arial" w:hAnsi="Arial" w:cs="Arial"/>
          <w:i w:val="0"/>
          <w:iCs w:val="0"/>
          <w:color w:val="auto"/>
          <w:highlight w:val="yellow"/>
        </w:rPr>
      </w:pPr>
      <w:commentRangeStart w:id="349"/>
      <w:r w:rsidRPr="00494F6C">
        <w:rPr>
          <w:rFonts w:ascii="Arial" w:hAnsi="Arial" w:cs="Arial"/>
          <w:i w:val="0"/>
          <w:iCs w:val="0"/>
          <w:color w:val="auto"/>
          <w:highlight w:val="yellow"/>
        </w:rPr>
        <w:t>Gỡ cài đặt danh mục ET-VPF trong cửa sổ Trình duyệt Thư viện Simulink theo các bước sau:</w:t>
      </w:r>
      <w:commentRangeEnd w:id="349"/>
      <w:r w:rsidR="003B09DD">
        <w:rPr>
          <w:rStyle w:val="CommentReference"/>
          <w:i w:val="0"/>
          <w:iCs w:val="0"/>
          <w:color w:val="auto"/>
          <w:szCs w:val="20"/>
        </w:rPr>
        <w:commentReference w:id="349"/>
      </w:r>
    </w:p>
    <w:p w14:paraId="27080ADB" w14:textId="7E999649" w:rsidR="00FF6DBD" w:rsidRPr="00BF191A" w:rsidRDefault="00FF6DBD" w:rsidP="00DA07C8">
      <w:pPr>
        <w:pStyle w:val="ListParagraph"/>
        <w:spacing w:line="360" w:lineRule="auto"/>
        <w:rPr>
          <w:rFonts w:ascii="Arial" w:hAnsi="Arial" w:cs="Arial"/>
          <w:szCs w:val="18"/>
          <w:highlight w:val="yellow"/>
        </w:rPr>
      </w:pPr>
      <w:r w:rsidRPr="00BF191A">
        <w:rPr>
          <w:rFonts w:ascii="Arial" w:hAnsi="Arial" w:cs="Arial"/>
          <w:szCs w:val="18"/>
          <w:highlight w:val="yellow"/>
        </w:rPr>
        <w:t>Thực hiện lệnh sau từ cửa sổ lệnh MATLAB để xóa danh mục ETVPF trong cửa sổ Trình duyệt thư viện MATLAB Simulink.</w:t>
      </w:r>
    </w:p>
    <w:p w14:paraId="4EECDD0B" w14:textId="087EC1CA" w:rsidR="00B8343A" w:rsidRPr="00173D70" w:rsidRDefault="00B8343A" w:rsidP="00DA07C8">
      <w:pPr>
        <w:pStyle w:val="ListParagraph"/>
        <w:spacing w:line="360" w:lineRule="auto"/>
        <w:rPr>
          <w:rFonts w:ascii="Arial" w:hAnsi="Arial" w:cs="Arial"/>
          <w:szCs w:val="18"/>
        </w:rPr>
      </w:pPr>
      <w:r w:rsidRPr="00BF191A">
        <w:rPr>
          <w:rFonts w:ascii="Arial" w:hAnsi="Arial" w:cs="Arial"/>
          <w:szCs w:val="18"/>
          <w:highlight w:val="yellow"/>
        </w:rPr>
        <w:t>Ở đây “&gt;&gt;” biểu thị dấu nhắc lệnh và “[Enter]” biểu thị mục nhập của phím Enter.</w:t>
      </w:r>
    </w:p>
    <w:p w14:paraId="19B089B1" w14:textId="5EF34E77" w:rsidR="00173D70" w:rsidRDefault="00173D70" w:rsidP="00DA07C8">
      <w:pPr>
        <w:spacing w:line="360" w:lineRule="auto"/>
        <w:rPr>
          <w:rFonts w:ascii="Arial" w:hAnsi="Arial" w:cs="Arial"/>
          <w:i/>
          <w:iCs/>
        </w:rPr>
      </w:pPr>
      <w:r w:rsidRPr="0029259B">
        <w:rPr>
          <w:rFonts w:ascii="Arial" w:hAnsi="Arial" w:cs="Arial"/>
          <w:noProof/>
          <w:highlight w:val="yellow"/>
          <w:lang w:eastAsia="en-US"/>
        </w:rPr>
        <mc:AlternateContent>
          <mc:Choice Requires="wps">
            <w:drawing>
              <wp:anchor distT="0" distB="0" distL="114300" distR="114300" simplePos="0" relativeHeight="251687936" behindDoc="0" locked="0" layoutInCell="1" allowOverlap="1" wp14:anchorId="37160F7C" wp14:editId="54DFC4B4">
                <wp:simplePos x="0" y="0"/>
                <wp:positionH relativeFrom="column">
                  <wp:posOffset>906090</wp:posOffset>
                </wp:positionH>
                <wp:positionV relativeFrom="paragraph">
                  <wp:posOffset>70485</wp:posOffset>
                </wp:positionV>
                <wp:extent cx="3648075" cy="272415"/>
                <wp:effectExtent l="0" t="0" r="28575" b="1333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057484A" w14:textId="060CC774" w:rsidR="00173D70" w:rsidRPr="00A65845" w:rsidRDefault="00173D70" w:rsidP="00173D70">
                            <w:pPr>
                              <w:rPr>
                                <w:rFonts w:ascii="Arial" w:hAnsi="Arial" w:cs="Arial"/>
                                <w:sz w:val="20"/>
                              </w:rPr>
                            </w:pPr>
                            <w:r w:rsidRPr="00173D70">
                              <w:rPr>
                                <w:rFonts w:ascii="Arial" w:hAnsi="Arial" w:cs="Arial"/>
                                <w:sz w:val="20"/>
                                <w:highlight w:val="yellow"/>
                              </w:rPr>
                              <w:t>&gt;&gt; refresh(LibraryBrowser.LibraryBrowser2) [Enter]</w:t>
                            </w:r>
                          </w:p>
                          <w:p w14:paraId="5F7D24A2" w14:textId="77777777" w:rsidR="00173D70" w:rsidRPr="00A65845" w:rsidRDefault="00173D70" w:rsidP="00173D70">
                            <w:pPr>
                              <w:rPr>
                                <w:rFonts w:ascii="Arial" w:hAnsi="Arial"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60F7C" id="Rectangle 69" o:spid="_x0000_s1028" style="position:absolute;left:0;text-align:left;margin-left:71.35pt;margin-top:5.55pt;width:287.25pt;height:21.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">
                <v:shadow opacity=".5" offset="6pt,6pt"/>
                <v:textbox>
                  <w:txbxContent>
                    <w:p w14:paraId="7057484A" w14:textId="060CC774" w:rsidR="00173D70" w:rsidRPr="00A65845" w:rsidRDefault="00173D70" w:rsidP="00173D70">
                      <w:pPr>
                        <w:rPr>
                          <w:rFonts w:ascii="Arial" w:hAnsi="Arial" w:cs="Arial"/>
                          <w:sz w:val="20"/>
                        </w:rPr>
                      </w:pPr>
                      <w:r w:rsidRPr="00173D70">
                        <w:rPr>
                          <w:rFonts w:ascii="Arial" w:hAnsi="Arial" w:cs="Arial"/>
                          <w:sz w:val="20"/>
                          <w:highlight w:val="yellow"/>
                        </w:rPr>
                        <w:t>&gt;&gt; refresh(LibraryBrowser.LibraryBrowser2) [Enter]</w:t>
                      </w:r>
                    </w:p>
                    <w:p w14:paraId="5F7D24A2" w14:textId="77777777" w:rsidR="00173D70" w:rsidRPr="00A65845" w:rsidRDefault="00173D70" w:rsidP="00173D70">
                      <w:pPr>
                        <w:rPr>
                          <w:rFonts w:ascii="Arial" w:hAnsi="Arial" w:cs="Arial"/>
                          <w:sz w:val="20"/>
                        </w:rPr>
                      </w:pPr>
                    </w:p>
                  </w:txbxContent>
                </v:textbox>
              </v:rect>
            </w:pict>
          </mc:Fallback>
        </mc:AlternateContent>
      </w:r>
    </w:p>
    <w:p w14:paraId="03FCD153" w14:textId="21DAB2DE" w:rsidR="00173D70" w:rsidRDefault="00173D70" w:rsidP="00DA07C8">
      <w:pPr>
        <w:spacing w:line="360" w:lineRule="auto"/>
        <w:rPr>
          <w:rFonts w:ascii="Arial" w:hAnsi="Arial" w:cs="Arial"/>
          <w:i/>
          <w:iCs/>
        </w:rPr>
      </w:pPr>
    </w:p>
    <w:p w14:paraId="63DB9274" w14:textId="146CCFAF" w:rsidR="00173D70" w:rsidRDefault="00173D70" w:rsidP="00DA07C8">
      <w:pPr>
        <w:spacing w:line="360" w:lineRule="auto"/>
        <w:rPr>
          <w:rFonts w:ascii="Arial" w:hAnsi="Arial" w:cs="Arial"/>
          <w:i/>
          <w:iCs/>
        </w:rPr>
      </w:pPr>
    </w:p>
    <w:p w14:paraId="0EF2E0C7" w14:textId="086DA433" w:rsidR="002E4E7E" w:rsidRDefault="002E4E7E" w:rsidP="00DA07C8">
      <w:pPr>
        <w:spacing w:line="360" w:lineRule="auto"/>
        <w:ind w:left="720"/>
        <w:rPr>
          <w:rFonts w:ascii="Arial" w:hAnsi="Arial" w:cs="Arial"/>
          <w:szCs w:val="18"/>
          <w:highlight w:val="yellow"/>
        </w:rPr>
      </w:pPr>
      <w:r w:rsidRPr="00B168A9">
        <w:rPr>
          <w:rFonts w:ascii="Arial" w:hAnsi="Arial" w:cs="Arial"/>
          <w:szCs w:val="18"/>
          <w:highlight w:val="yellow"/>
        </w:rPr>
        <w:t xml:space="preserve">Lưu ý </w:t>
      </w:r>
      <w:r w:rsidRPr="00B168A9">
        <w:rPr>
          <w:rFonts w:ascii="Arial" w:hAnsi="Arial" w:cs="Arial"/>
          <w:szCs w:val="18"/>
          <w:highlight w:val="yellow"/>
        </w:rPr>
        <w:tab/>
      </w:r>
      <w:r>
        <w:rPr>
          <w:rFonts w:ascii="Arial" w:hAnsi="Arial" w:cs="Arial"/>
          <w:szCs w:val="18"/>
          <w:highlight w:val="yellow"/>
        </w:rPr>
        <w:tab/>
      </w:r>
      <w:r w:rsidRPr="00B168A9">
        <w:rPr>
          <w:rFonts w:ascii="Arial" w:hAnsi="Arial" w:cs="Arial"/>
          <w:szCs w:val="18"/>
          <w:highlight w:val="yellow"/>
        </w:rPr>
        <w:t>Nếu (3) được thực hiện trước (1) ở trên, một cảnh báo sẽ được hiển thị vào lần khởi động MATLAB tiếp theo.</w:t>
      </w:r>
    </w:p>
    <w:p w14:paraId="2D682226" w14:textId="77777777" w:rsidR="002E4E7E" w:rsidRDefault="002E4E7E" w:rsidP="00DA07C8">
      <w:pPr>
        <w:spacing w:line="360" w:lineRule="auto"/>
        <w:rPr>
          <w:rFonts w:ascii="Arial" w:hAnsi="Arial" w:cs="Arial"/>
          <w:i/>
          <w:iCs/>
        </w:rPr>
      </w:pPr>
    </w:p>
    <w:p w14:paraId="4AD21D55" w14:textId="4E016C09" w:rsidR="00AA306C" w:rsidRPr="0029259B" w:rsidRDefault="00AA306C" w:rsidP="00173D70">
      <w:pPr>
        <w:rPr>
          <w:rFonts w:ascii="Arial" w:hAnsi="Arial" w:cs="Arial"/>
          <w:i/>
          <w:iCs/>
        </w:rPr>
      </w:pPr>
      <w:r w:rsidRPr="0029259B">
        <w:rPr>
          <w:rFonts w:ascii="Arial" w:hAnsi="Arial" w:cs="Arial"/>
          <w:i/>
          <w:iCs/>
        </w:rPr>
        <w:br w:type="page"/>
      </w:r>
    </w:p>
    <w:p w14:paraId="20E790D1" w14:textId="79260943" w:rsidR="00803113" w:rsidRPr="0029259B" w:rsidRDefault="62DEA9B0" w:rsidP="3C0BE9D9">
      <w:pPr>
        <w:pStyle w:val="Heading1"/>
        <w:numPr>
          <w:ilvl w:val="0"/>
          <w:numId w:val="3"/>
        </w:numPr>
        <w:ind w:left="812" w:hangingChars="289" w:hanging="812"/>
        <w:rPr>
          <w:rFonts w:cs="Arial"/>
        </w:rPr>
      </w:pPr>
      <w:bookmarkStart w:id="350" w:name="_Toc2060461680"/>
      <w:bookmarkStart w:id="351" w:name="_Toc895542465"/>
      <w:bookmarkStart w:id="352" w:name="_Toc117580432"/>
      <w:bookmarkStart w:id="353" w:name="_Toc1716703779"/>
      <w:bookmarkStart w:id="354" w:name="_Toc1366291551"/>
      <w:bookmarkStart w:id="355" w:name="_Toc1072963407"/>
      <w:bookmarkStart w:id="356" w:name="_Toc1241412914"/>
      <w:bookmarkStart w:id="357" w:name="_Toc358215739"/>
      <w:bookmarkStart w:id="358" w:name="_Toc1983628771"/>
      <w:bookmarkStart w:id="359" w:name="_Toc687437941"/>
      <w:bookmarkStart w:id="360" w:name="_Toc1525859981"/>
      <w:bookmarkStart w:id="361" w:name="_Toc1556995250"/>
      <w:bookmarkStart w:id="362" w:name="_Toc1546919684"/>
      <w:bookmarkStart w:id="363" w:name="_Toc1715242498"/>
      <w:bookmarkStart w:id="364" w:name="_Toc1267117178"/>
      <w:bookmarkStart w:id="365" w:name="_Toc867459395"/>
      <w:bookmarkStart w:id="366" w:name="_Toc615837449"/>
      <w:bookmarkStart w:id="367" w:name="_Toc616189307"/>
      <w:bookmarkStart w:id="368" w:name="_Toc479759366"/>
      <w:bookmarkStart w:id="369" w:name="_Toc1029441737"/>
      <w:bookmarkStart w:id="370" w:name="_Toc1173715376"/>
      <w:bookmarkStart w:id="371" w:name="_Toc1545221251"/>
      <w:bookmarkStart w:id="372" w:name="_Toc1690885227"/>
      <w:bookmarkStart w:id="373" w:name="_Toc1159425773"/>
      <w:bookmarkStart w:id="374" w:name="_Toc1445425267"/>
      <w:bookmarkStart w:id="375" w:name="_Toc1694734197"/>
      <w:bookmarkStart w:id="376" w:name="_Toc1943674519"/>
      <w:bookmarkStart w:id="377" w:name="_Toc618984386"/>
      <w:bookmarkStart w:id="378" w:name="_Toc1553465648"/>
      <w:bookmarkStart w:id="379" w:name="_Toc430703124"/>
      <w:bookmarkStart w:id="380" w:name="_Toc122608909"/>
      <w:r w:rsidRPr="0029259B">
        <w:rPr>
          <w:rFonts w:cs="Arial"/>
          <w:sz w:val="28"/>
          <w:szCs w:val="28"/>
        </w:rPr>
        <w:lastRenderedPageBreak/>
        <w:t>CHỨC NĂNG</w:t>
      </w:r>
      <w:bookmarkEnd w:id="276"/>
      <w:bookmarkEnd w:id="277"/>
      <w:bookmarkEnd w:id="278"/>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6EAB5E2B" w14:textId="436A1E75" w:rsidR="00803113" w:rsidRPr="00DA07C8" w:rsidRDefault="004A5E88" w:rsidP="00DA07C8">
      <w:pPr>
        <w:pStyle w:val="PlainText"/>
        <w:spacing w:line="360" w:lineRule="auto"/>
        <w:rPr>
          <w:rFonts w:ascii="Arial" w:hAnsi="Arial" w:cs="Arial"/>
          <w:sz w:val="20"/>
          <w:szCs w:val="20"/>
        </w:rPr>
      </w:pPr>
      <w:r w:rsidRPr="00DA07C8">
        <w:rPr>
          <w:rFonts w:ascii="Arial" w:hAnsi="Arial" w:cs="Arial"/>
          <w:kern w:val="0"/>
          <w:sz w:val="20"/>
          <w:szCs w:val="20"/>
        </w:rPr>
        <w:t xml:space="preserve">Phần này </w:t>
      </w:r>
      <w:r w:rsidR="00803113" w:rsidRPr="00DA07C8">
        <w:rPr>
          <w:rFonts w:ascii="Arial" w:hAnsi="Arial" w:cs="Arial"/>
          <w:sz w:val="20"/>
          <w:szCs w:val="20"/>
        </w:rPr>
        <w:t>mô tả các chức năng do ET-VPF cung cấp.</w:t>
      </w:r>
    </w:p>
    <w:p w14:paraId="1CFF53BE" w14:textId="77777777" w:rsidR="00803113" w:rsidRPr="0029259B" w:rsidRDefault="00803113" w:rsidP="00DA07C8">
      <w:pPr>
        <w:pStyle w:val="PlainText"/>
        <w:spacing w:line="360" w:lineRule="auto"/>
        <w:rPr>
          <w:rFonts w:ascii="Arial" w:hAnsi="Arial" w:cs="Arial"/>
          <w:szCs w:val="18"/>
        </w:rPr>
      </w:pPr>
    </w:p>
    <w:p w14:paraId="3F487E76" w14:textId="4EFD110C" w:rsidR="00803113" w:rsidRPr="0029259B" w:rsidRDefault="62DEA9B0" w:rsidP="00DA07C8">
      <w:pPr>
        <w:pStyle w:val="Heading2"/>
        <w:spacing w:line="360" w:lineRule="auto"/>
        <w:rPr>
          <w:rFonts w:cs="Arial"/>
        </w:rPr>
      </w:pPr>
      <w:bookmarkStart w:id="381" w:name="_Toc320295256"/>
      <w:bookmarkStart w:id="382" w:name="_Toc87373299"/>
      <w:bookmarkStart w:id="383" w:name="_Toc94021759"/>
      <w:bookmarkStart w:id="384" w:name="_Toc283262250"/>
      <w:bookmarkStart w:id="385" w:name="_Toc468537496"/>
      <w:bookmarkStart w:id="386" w:name="_Toc687632650"/>
      <w:bookmarkStart w:id="387" w:name="_Toc1265726016"/>
      <w:bookmarkStart w:id="388" w:name="_Toc1970480023"/>
      <w:bookmarkStart w:id="389" w:name="_Toc313403115"/>
      <w:bookmarkStart w:id="390" w:name="_Toc1119907831"/>
      <w:bookmarkStart w:id="391" w:name="_Toc741830513"/>
      <w:bookmarkStart w:id="392" w:name="_Toc951563663"/>
      <w:bookmarkStart w:id="393" w:name="_Toc152320555"/>
      <w:bookmarkStart w:id="394" w:name="_Toc939860296"/>
      <w:bookmarkStart w:id="395" w:name="_Toc1794199446"/>
      <w:bookmarkStart w:id="396" w:name="_Toc686196897"/>
      <w:bookmarkStart w:id="397" w:name="_Toc1809847680"/>
      <w:bookmarkStart w:id="398" w:name="_Toc1852811881"/>
      <w:bookmarkStart w:id="399" w:name="_Toc1547649044"/>
      <w:bookmarkStart w:id="400" w:name="_Toc1920950208"/>
      <w:bookmarkStart w:id="401" w:name="_Toc600053055"/>
      <w:bookmarkStart w:id="402" w:name="_Toc1695953129"/>
      <w:bookmarkStart w:id="403" w:name="_Toc25756146"/>
      <w:bookmarkStart w:id="404" w:name="_Toc1812142479"/>
      <w:bookmarkStart w:id="405" w:name="_Toc1516528771"/>
      <w:bookmarkStart w:id="406" w:name="_Toc542961608"/>
      <w:bookmarkStart w:id="407" w:name="_Toc615072625"/>
      <w:bookmarkStart w:id="408" w:name="_Toc1976471607"/>
      <w:bookmarkStart w:id="409" w:name="_Toc2118866126"/>
      <w:bookmarkStart w:id="410" w:name="_Toc1353813303"/>
      <w:bookmarkStart w:id="411" w:name="_Toc535169335"/>
      <w:bookmarkStart w:id="412" w:name="_Toc784606562"/>
      <w:bookmarkStart w:id="413" w:name="_Toc372005890"/>
      <w:bookmarkStart w:id="414" w:name="_Toc122608910"/>
      <w:r w:rsidRPr="0029259B">
        <w:rPr>
          <w:rFonts w:cs="Arial"/>
        </w:rPr>
        <w:t>3.1 Tổng quan</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502C8056" w14:textId="3A28A1B3" w:rsidR="00BC0262" w:rsidRPr="00DA07C8" w:rsidRDefault="2D3505F5" w:rsidP="00DA07C8">
      <w:pPr>
        <w:spacing w:line="360" w:lineRule="auto"/>
        <w:rPr>
          <w:rFonts w:ascii="Arial" w:hAnsi="Arial" w:cs="Arial"/>
          <w:sz w:val="20"/>
        </w:rPr>
      </w:pPr>
      <w:r w:rsidRPr="00DA07C8">
        <w:rPr>
          <w:rFonts w:ascii="Arial" w:hAnsi="Arial" w:cs="Arial"/>
          <w:sz w:val="20"/>
        </w:rPr>
        <w:t xml:space="preserve">ET-VPF cung cấp các chức năng để tạo môi trường SPILS và xác minh các thuật toán ( </w:t>
      </w:r>
      <w:r w:rsidR="002116B5" w:rsidRPr="00DA07C8">
        <w:rPr>
          <w:rFonts w:ascii="Arial" w:hAnsi="Arial" w:cs="Arial"/>
          <w:sz w:val="20"/>
        </w:rPr>
        <w:t xml:space="preserve">chuẩn bị môi trường trong vòng 10 phút </w:t>
      </w:r>
      <w:r w:rsidR="002A33A5" w:rsidRPr="00DA07C8">
        <w:rPr>
          <w:rFonts w:ascii="Arial" w:hAnsi="Arial" w:cs="Arial"/>
          <w:sz w:val="20"/>
        </w:rPr>
        <w:t>). ET-VPF tạo môi trường SPILS với sự hợp tác của Embedded Coder.</w:t>
      </w:r>
    </w:p>
    <w:p w14:paraId="20C63735" w14:textId="77777777" w:rsidR="00560663" w:rsidRPr="00DA07C8" w:rsidRDefault="00560663" w:rsidP="00DA07C8">
      <w:pPr>
        <w:spacing w:line="360" w:lineRule="auto"/>
        <w:rPr>
          <w:rFonts w:ascii="Arial" w:hAnsi="Arial" w:cs="Arial"/>
          <w:sz w:val="20"/>
        </w:rPr>
      </w:pPr>
    </w:p>
    <w:p w14:paraId="7444958D" w14:textId="1D434978" w:rsidR="00560663" w:rsidRPr="00DA07C8" w:rsidRDefault="2D3505F5" w:rsidP="00DA07C8">
      <w:pPr>
        <w:pStyle w:val="BodyText"/>
        <w:spacing w:line="360" w:lineRule="auto"/>
        <w:rPr>
          <w:rFonts w:ascii="Arial" w:hAnsi="Arial" w:cs="Arial"/>
          <w:sz w:val="20"/>
        </w:rPr>
      </w:pPr>
      <w:r w:rsidRPr="00DA07C8">
        <w:rPr>
          <w:rFonts w:ascii="Arial" w:hAnsi="Arial" w:cs="Arial"/>
          <w:sz w:val="20"/>
        </w:rPr>
        <w:t>Sau đây mô tả quy trình chính của ET-VPF:</w:t>
      </w:r>
    </w:p>
    <w:p w14:paraId="3B0B5AC1" w14:textId="0E43C99A" w:rsidR="00560663" w:rsidRPr="00DA07C8" w:rsidRDefault="00560663" w:rsidP="00DA07C8">
      <w:pPr>
        <w:pStyle w:val="BodyText"/>
        <w:numPr>
          <w:ilvl w:val="0"/>
          <w:numId w:val="7"/>
        </w:numPr>
        <w:spacing w:line="360" w:lineRule="auto"/>
        <w:ind w:left="720"/>
        <w:rPr>
          <w:rFonts w:ascii="Arial" w:hAnsi="Arial" w:cs="Arial"/>
          <w:sz w:val="20"/>
        </w:rPr>
      </w:pPr>
      <w:r w:rsidRPr="00DA07C8">
        <w:rPr>
          <w:rFonts w:ascii="Arial" w:hAnsi="Arial" w:cs="Arial"/>
          <w:sz w:val="20"/>
        </w:rPr>
        <w:t>Đặt thông số cấu hình</w:t>
      </w:r>
    </w:p>
    <w:p w14:paraId="062A3AF0" w14:textId="2010AEB7" w:rsidR="00560663" w:rsidRPr="00DA07C8" w:rsidRDefault="00560663" w:rsidP="00DA07C8">
      <w:pPr>
        <w:pStyle w:val="BodyText"/>
        <w:numPr>
          <w:ilvl w:val="0"/>
          <w:numId w:val="7"/>
        </w:numPr>
        <w:spacing w:line="360" w:lineRule="auto"/>
        <w:ind w:left="720"/>
        <w:rPr>
          <w:rFonts w:ascii="Arial" w:hAnsi="Arial" w:cs="Arial"/>
          <w:sz w:val="20"/>
        </w:rPr>
      </w:pPr>
      <w:r w:rsidRPr="00DA07C8">
        <w:rPr>
          <w:rFonts w:ascii="Arial" w:hAnsi="Arial" w:cs="Arial"/>
          <w:sz w:val="20"/>
        </w:rPr>
        <w:t>Làm sạch các tệp, đối tượng tồn tại.</w:t>
      </w:r>
    </w:p>
    <w:p w14:paraId="1D23AE48" w14:textId="77777777" w:rsidR="00560663" w:rsidRPr="00DA07C8" w:rsidRDefault="00560663" w:rsidP="00DA07C8">
      <w:pPr>
        <w:pStyle w:val="BodyText"/>
        <w:numPr>
          <w:ilvl w:val="0"/>
          <w:numId w:val="7"/>
        </w:numPr>
        <w:spacing w:line="360" w:lineRule="auto"/>
        <w:ind w:left="720"/>
        <w:rPr>
          <w:rFonts w:ascii="Arial" w:hAnsi="Arial" w:cs="Arial"/>
          <w:sz w:val="20"/>
        </w:rPr>
      </w:pPr>
      <w:r w:rsidRPr="00DA07C8">
        <w:rPr>
          <w:rFonts w:ascii="Arial" w:hAnsi="Arial" w:cs="Arial"/>
          <w:sz w:val="20"/>
        </w:rPr>
        <w:t>Tạo tập tin mã nguồn.</w:t>
      </w:r>
      <w:bookmarkStart w:id="415" w:name="V10000_Req_01_002"/>
      <w:bookmarkEnd w:id="415"/>
    </w:p>
    <w:p w14:paraId="7CE1B042" w14:textId="6C0097FA" w:rsidR="00560663" w:rsidRPr="00DA07C8" w:rsidRDefault="00560663" w:rsidP="00DA07C8">
      <w:pPr>
        <w:pStyle w:val="BodyText"/>
        <w:numPr>
          <w:ilvl w:val="0"/>
          <w:numId w:val="8"/>
        </w:numPr>
        <w:spacing w:line="360" w:lineRule="auto"/>
        <w:ind w:left="1080"/>
        <w:rPr>
          <w:rFonts w:ascii="Arial" w:hAnsi="Arial" w:cs="Arial"/>
          <w:sz w:val="20"/>
        </w:rPr>
      </w:pPr>
      <w:r w:rsidRPr="00DA07C8">
        <w:rPr>
          <w:rFonts w:ascii="Arial" w:hAnsi="Arial" w:cs="Arial"/>
          <w:sz w:val="20"/>
        </w:rPr>
        <w:t xml:space="preserve">Tạo tệp nguồn C của thiết bị ngoại vi (Cổng, ADC, </w:t>
      </w:r>
      <w:commentRangeStart w:id="416"/>
      <w:r w:rsidR="00483F69" w:rsidRPr="00DA07C8">
        <w:rPr>
          <w:rFonts w:ascii="Arial" w:hAnsi="Arial" w:cs="Arial"/>
          <w:sz w:val="20"/>
        </w:rPr>
        <w:t xml:space="preserve">RLIN3n </w:t>
      </w:r>
      <w:commentRangeEnd w:id="416"/>
      <w:r w:rsidR="001C2072" w:rsidRPr="00DA07C8">
        <w:rPr>
          <w:rStyle w:val="CommentReference"/>
          <w:rFonts w:ascii="Arial" w:hAnsi="Arial" w:cs="Arial"/>
          <w:sz w:val="20"/>
        </w:rPr>
        <w:commentReference w:id="416"/>
      </w:r>
      <w:r w:rsidR="00CD6407" w:rsidRPr="00DA07C8">
        <w:rPr>
          <w:rFonts w:ascii="Arial" w:hAnsi="Arial" w:cs="Arial"/>
          <w:sz w:val="20"/>
        </w:rPr>
        <w:t xml:space="preserve">, </w:t>
      </w:r>
      <w:commentRangeStart w:id="417"/>
      <w:r w:rsidR="00CD6407" w:rsidRPr="00DA07C8">
        <w:rPr>
          <w:rFonts w:ascii="Arial" w:hAnsi="Arial" w:cs="Arial"/>
          <w:sz w:val="20"/>
        </w:rPr>
        <w:t xml:space="preserve">TAUD </w:t>
      </w:r>
      <w:bookmarkStart w:id="418" w:name="V10000_New_Req_03_002"/>
      <w:bookmarkEnd w:id="418"/>
      <w:commentRangeEnd w:id="417"/>
      <w:r w:rsidR="00EF77EB" w:rsidRPr="00DA07C8">
        <w:rPr>
          <w:rStyle w:val="CommentReference"/>
          <w:sz w:val="20"/>
        </w:rPr>
        <w:commentReference w:id="417"/>
      </w:r>
      <w:r w:rsidRPr="00DA07C8">
        <w:rPr>
          <w:rFonts w:ascii="Arial" w:hAnsi="Arial" w:cs="Arial"/>
          <w:sz w:val="20"/>
        </w:rPr>
        <w:t>) (sử dụng SC để tạo chúng).</w:t>
      </w:r>
    </w:p>
    <w:p w14:paraId="7933C557" w14:textId="77777777" w:rsidR="00560663" w:rsidRPr="00DA07C8" w:rsidRDefault="00560663" w:rsidP="00DA07C8">
      <w:pPr>
        <w:pStyle w:val="BodyText"/>
        <w:numPr>
          <w:ilvl w:val="0"/>
          <w:numId w:val="8"/>
        </w:numPr>
        <w:spacing w:line="360" w:lineRule="auto"/>
        <w:ind w:left="1080"/>
        <w:rPr>
          <w:rFonts w:ascii="Arial" w:hAnsi="Arial" w:cs="Arial"/>
          <w:sz w:val="20"/>
        </w:rPr>
      </w:pPr>
      <w:r w:rsidRPr="00DA07C8">
        <w:rPr>
          <w:rFonts w:ascii="Arial" w:hAnsi="Arial" w:cs="Arial"/>
          <w:sz w:val="20"/>
        </w:rPr>
        <w:t>Tạo tập tin nguồn của thiết bị đích.</w:t>
      </w:r>
    </w:p>
    <w:p w14:paraId="52269410" w14:textId="3C0E5457" w:rsidR="00560663" w:rsidRPr="00DA07C8" w:rsidRDefault="00560663" w:rsidP="00DA07C8">
      <w:pPr>
        <w:pStyle w:val="BodyText"/>
        <w:numPr>
          <w:ilvl w:val="0"/>
          <w:numId w:val="8"/>
        </w:numPr>
        <w:spacing w:line="360" w:lineRule="auto"/>
        <w:ind w:left="1080"/>
        <w:rPr>
          <w:rFonts w:ascii="Arial" w:hAnsi="Arial" w:cs="Arial"/>
          <w:sz w:val="20"/>
        </w:rPr>
      </w:pPr>
      <w:r w:rsidRPr="00DA07C8">
        <w:rPr>
          <w:rFonts w:ascii="Arial" w:hAnsi="Arial" w:cs="Arial"/>
          <w:sz w:val="20"/>
        </w:rPr>
        <w:t>Tạo tệp nguồn C.</w:t>
      </w:r>
    </w:p>
    <w:p w14:paraId="2D0B1496" w14:textId="77777777" w:rsidR="00560663" w:rsidRPr="00DA07C8" w:rsidRDefault="00560663" w:rsidP="00DA07C8">
      <w:pPr>
        <w:pStyle w:val="BodyText"/>
        <w:numPr>
          <w:ilvl w:val="0"/>
          <w:numId w:val="8"/>
        </w:numPr>
        <w:spacing w:line="360" w:lineRule="auto"/>
        <w:ind w:left="1080"/>
        <w:rPr>
          <w:rFonts w:ascii="Arial" w:hAnsi="Arial" w:cs="Arial"/>
          <w:sz w:val="20"/>
        </w:rPr>
      </w:pPr>
      <w:r w:rsidRPr="00DA07C8">
        <w:rPr>
          <w:rFonts w:ascii="Arial" w:hAnsi="Arial" w:cs="Arial"/>
          <w:sz w:val="20"/>
        </w:rPr>
        <w:t>Tạo tập tin tạo và tập tin cấu hình.</w:t>
      </w:r>
    </w:p>
    <w:p w14:paraId="1D21921D" w14:textId="77777777" w:rsidR="00560663" w:rsidRPr="00DA07C8" w:rsidRDefault="00560663" w:rsidP="00DA07C8">
      <w:pPr>
        <w:pStyle w:val="BodyText"/>
        <w:numPr>
          <w:ilvl w:val="0"/>
          <w:numId w:val="8"/>
        </w:numPr>
        <w:spacing w:line="360" w:lineRule="auto"/>
        <w:ind w:left="1080"/>
        <w:rPr>
          <w:rFonts w:ascii="Arial" w:hAnsi="Arial" w:cs="Arial"/>
          <w:sz w:val="20"/>
        </w:rPr>
      </w:pPr>
      <w:r w:rsidRPr="00DA07C8">
        <w:rPr>
          <w:rFonts w:ascii="Arial" w:hAnsi="Arial" w:cs="Arial"/>
          <w:sz w:val="20"/>
        </w:rPr>
        <w:t>Tạo tập tin tạo ứng dụng.</w:t>
      </w:r>
    </w:p>
    <w:p w14:paraId="2BEF3149" w14:textId="58E8007B" w:rsidR="00560663" w:rsidRPr="00DA07C8" w:rsidRDefault="00560663" w:rsidP="00DA07C8">
      <w:pPr>
        <w:pStyle w:val="BodyText"/>
        <w:numPr>
          <w:ilvl w:val="0"/>
          <w:numId w:val="8"/>
        </w:numPr>
        <w:spacing w:line="360" w:lineRule="auto"/>
        <w:ind w:left="1080"/>
        <w:rPr>
          <w:rFonts w:ascii="Arial" w:hAnsi="Arial" w:cs="Arial"/>
          <w:sz w:val="20"/>
        </w:rPr>
      </w:pPr>
      <w:r w:rsidRPr="00DA07C8">
        <w:rPr>
          <w:rFonts w:ascii="Arial" w:hAnsi="Arial" w:cs="Arial"/>
          <w:sz w:val="20"/>
        </w:rPr>
        <w:t>Tạo tệp thực thi VLAB.</w:t>
      </w:r>
    </w:p>
    <w:p w14:paraId="124293B1" w14:textId="33AC0461" w:rsidR="00560663" w:rsidRPr="00DA07C8" w:rsidRDefault="00560663" w:rsidP="00DA07C8">
      <w:pPr>
        <w:pStyle w:val="BodyText"/>
        <w:numPr>
          <w:ilvl w:val="0"/>
          <w:numId w:val="8"/>
        </w:numPr>
        <w:spacing w:line="360" w:lineRule="auto"/>
        <w:ind w:left="1080"/>
        <w:rPr>
          <w:rFonts w:ascii="Arial" w:hAnsi="Arial" w:cs="Arial"/>
          <w:sz w:val="20"/>
        </w:rPr>
      </w:pPr>
      <w:r w:rsidRPr="00DA07C8">
        <w:rPr>
          <w:rFonts w:ascii="Arial" w:hAnsi="Arial" w:cs="Arial"/>
          <w:sz w:val="20"/>
        </w:rPr>
        <w:t>Tạo tập tin python.</w:t>
      </w:r>
    </w:p>
    <w:p w14:paraId="1F289C6F" w14:textId="77777777" w:rsidR="00560663" w:rsidRPr="00DA07C8" w:rsidRDefault="00560663" w:rsidP="00DA07C8">
      <w:pPr>
        <w:pStyle w:val="BodyText"/>
        <w:numPr>
          <w:ilvl w:val="0"/>
          <w:numId w:val="8"/>
        </w:numPr>
        <w:spacing w:line="360" w:lineRule="auto"/>
        <w:ind w:left="1080"/>
        <w:rPr>
          <w:rFonts w:ascii="Arial" w:hAnsi="Arial" w:cs="Arial"/>
          <w:sz w:val="20"/>
        </w:rPr>
      </w:pPr>
      <w:r w:rsidRPr="00DA07C8">
        <w:rPr>
          <w:rFonts w:ascii="Arial" w:hAnsi="Arial" w:cs="Arial"/>
          <w:sz w:val="20"/>
        </w:rPr>
        <w:t>Tạo Define.h, OSTM_define.h.</w:t>
      </w:r>
    </w:p>
    <w:p w14:paraId="74060B76" w14:textId="77777777" w:rsidR="00560663" w:rsidRPr="00DA07C8" w:rsidRDefault="00560663" w:rsidP="00DA07C8">
      <w:pPr>
        <w:pStyle w:val="BodyText"/>
        <w:numPr>
          <w:ilvl w:val="0"/>
          <w:numId w:val="7"/>
        </w:numPr>
        <w:spacing w:line="360" w:lineRule="auto"/>
        <w:ind w:left="720"/>
        <w:rPr>
          <w:rFonts w:ascii="Arial" w:hAnsi="Arial" w:cs="Arial"/>
          <w:sz w:val="20"/>
        </w:rPr>
      </w:pPr>
      <w:r w:rsidRPr="00DA07C8">
        <w:rPr>
          <w:rFonts w:ascii="Arial" w:hAnsi="Arial" w:cs="Arial"/>
          <w:sz w:val="20"/>
        </w:rPr>
        <w:t>Gọi Cygwin để xây dựng mã nguồn.</w:t>
      </w:r>
    </w:p>
    <w:p w14:paraId="26F2B677" w14:textId="77777777" w:rsidR="00560663" w:rsidRPr="00DA07C8" w:rsidRDefault="00560663" w:rsidP="00DA07C8">
      <w:pPr>
        <w:pStyle w:val="BodyText"/>
        <w:numPr>
          <w:ilvl w:val="0"/>
          <w:numId w:val="7"/>
        </w:numPr>
        <w:spacing w:line="360" w:lineRule="auto"/>
        <w:ind w:left="720"/>
        <w:rPr>
          <w:rFonts w:ascii="Arial" w:hAnsi="Arial" w:cs="Arial"/>
          <w:sz w:val="20"/>
        </w:rPr>
      </w:pPr>
      <w:r w:rsidRPr="00DA07C8">
        <w:rPr>
          <w:rFonts w:ascii="Arial" w:hAnsi="Arial" w:cs="Arial"/>
          <w:sz w:val="20"/>
        </w:rPr>
        <w:t>Khởi động VLAB rồi chạy tập lệnh python đích.</w:t>
      </w:r>
    </w:p>
    <w:p w14:paraId="484EABCD" w14:textId="77777777" w:rsidR="00560663" w:rsidRPr="00DA07C8" w:rsidRDefault="00560663" w:rsidP="00DA07C8">
      <w:pPr>
        <w:pStyle w:val="BodyText"/>
        <w:numPr>
          <w:ilvl w:val="0"/>
          <w:numId w:val="7"/>
        </w:numPr>
        <w:spacing w:line="360" w:lineRule="auto"/>
        <w:ind w:left="720"/>
        <w:rPr>
          <w:rFonts w:ascii="Arial" w:hAnsi="Arial" w:cs="Arial"/>
          <w:sz w:val="20"/>
        </w:rPr>
      </w:pPr>
      <w:r w:rsidRPr="00DA07C8">
        <w:rPr>
          <w:rFonts w:ascii="Arial" w:hAnsi="Arial" w:cs="Arial"/>
          <w:sz w:val="20"/>
        </w:rPr>
        <w:t>Đợi cho đến khi co-sim kết thúc và xác minh kết quả.</w:t>
      </w:r>
    </w:p>
    <w:p w14:paraId="283C6402" w14:textId="784C9F1D" w:rsidR="00560663" w:rsidRPr="00DA07C8" w:rsidRDefault="00560663" w:rsidP="00DA07C8">
      <w:pPr>
        <w:spacing w:line="360" w:lineRule="auto"/>
        <w:rPr>
          <w:rFonts w:ascii="Arial" w:hAnsi="Arial" w:cs="Arial"/>
          <w:sz w:val="20"/>
        </w:rPr>
      </w:pPr>
    </w:p>
    <w:p w14:paraId="29A1D861" w14:textId="578F77DE" w:rsidR="00101A66" w:rsidRPr="00DA07C8" w:rsidRDefault="00101A66" w:rsidP="00DA07C8">
      <w:pPr>
        <w:spacing w:line="360" w:lineRule="auto"/>
        <w:rPr>
          <w:rFonts w:ascii="Arial" w:hAnsi="Arial" w:cs="Arial"/>
          <w:sz w:val="20"/>
        </w:rPr>
      </w:pPr>
      <w:r w:rsidRPr="00DA07C8">
        <w:rPr>
          <w:rFonts w:ascii="Arial" w:hAnsi="Arial" w:cs="Arial"/>
          <w:sz w:val="20"/>
        </w:rPr>
        <w:t xml:space="preserve">Về khối S-Function của thiết bị ngoại vi, có một số khối S-Function mẫu (Cổng, ADC, RS-CANFD, </w:t>
      </w:r>
      <w:commentRangeStart w:id="419"/>
      <w:r w:rsidR="001E6BB6" w:rsidRPr="00DA07C8">
        <w:rPr>
          <w:rFonts w:ascii="Arial" w:hAnsi="Arial" w:cs="Arial"/>
          <w:sz w:val="20"/>
        </w:rPr>
        <w:t xml:space="preserve">RLIN3n </w:t>
      </w:r>
      <w:commentRangeEnd w:id="419"/>
      <w:r w:rsidR="003F663B" w:rsidRPr="00DA07C8">
        <w:rPr>
          <w:rStyle w:val="CommentReference"/>
          <w:rFonts w:ascii="Arial" w:hAnsi="Arial" w:cs="Arial"/>
          <w:sz w:val="20"/>
        </w:rPr>
        <w:commentReference w:id="419"/>
      </w:r>
      <w:r w:rsidR="001F141A" w:rsidRPr="00DA07C8">
        <w:rPr>
          <w:rFonts w:ascii="Arial" w:hAnsi="Arial" w:cs="Arial"/>
          <w:sz w:val="20"/>
        </w:rPr>
        <w:t xml:space="preserve">, </w:t>
      </w:r>
      <w:commentRangeStart w:id="420"/>
      <w:r w:rsidR="001F141A" w:rsidRPr="00DA07C8">
        <w:rPr>
          <w:rFonts w:ascii="Arial" w:hAnsi="Arial" w:cs="Arial"/>
          <w:sz w:val="20"/>
        </w:rPr>
        <w:t xml:space="preserve">TAUD </w:t>
      </w:r>
      <w:commentRangeEnd w:id="420"/>
      <w:r w:rsidR="000177BF" w:rsidRPr="00DA07C8">
        <w:rPr>
          <w:rStyle w:val="CommentReference"/>
          <w:sz w:val="20"/>
        </w:rPr>
        <w:commentReference w:id="420"/>
      </w:r>
      <w:r w:rsidR="00B04BAB" w:rsidRPr="00DA07C8">
        <w:rPr>
          <w:rFonts w:ascii="Arial" w:hAnsi="Arial" w:cs="Arial"/>
          <w:sz w:val="20"/>
        </w:rPr>
        <w:t xml:space="preserve">) có trong </w:t>
      </w:r>
      <w:commentRangeStart w:id="421"/>
      <w:r w:rsidR="003977AE" w:rsidRPr="00DA07C8">
        <w:rPr>
          <w:rFonts w:ascii="Arial" w:hAnsi="Arial" w:cs="Arial"/>
          <w:sz w:val="20"/>
        </w:rPr>
        <w:t xml:space="preserve">“etvpf_lib.s </w:t>
      </w:r>
      <w:bookmarkStart w:id="422" w:name="V10000_Simulink_Library_003"/>
      <w:bookmarkEnd w:id="422"/>
      <w:r w:rsidR="003977AE" w:rsidRPr="00DA07C8">
        <w:rPr>
          <w:rFonts w:ascii="Arial" w:hAnsi="Arial" w:cs="Arial"/>
          <w:sz w:val="20"/>
        </w:rPr>
        <w:t xml:space="preserve">lx </w:t>
      </w:r>
      <w:r w:rsidR="003977AE" w:rsidRPr="00DA07C8">
        <w:rPr>
          <w:rFonts w:ascii="Arial" w:hAnsi="Arial" w:cs="Arial"/>
          <w:sz w:val="20"/>
          <w:lang w:val="vi-VN"/>
        </w:rPr>
        <w:t xml:space="preserve">” </w:t>
      </w:r>
      <w:commentRangeEnd w:id="421"/>
      <w:r w:rsidR="00A20C8F" w:rsidRPr="00DA07C8">
        <w:rPr>
          <w:rStyle w:val="CommentReference"/>
          <w:sz w:val="20"/>
        </w:rPr>
        <w:commentReference w:id="421"/>
      </w:r>
      <w:r w:rsidR="003977AE" w:rsidRPr="00DA07C8">
        <w:rPr>
          <w:rFonts w:ascii="Arial" w:hAnsi="Arial" w:cs="Arial"/>
          <w:sz w:val="20"/>
        </w:rPr>
        <w:t>tệp do Renesas Electronics cung cấp, người dùng có thể sử dụng các khối Chức năng S có sẵn này.</w:t>
      </w:r>
    </w:p>
    <w:p w14:paraId="2E8118D1" w14:textId="77777777" w:rsidR="00101A66" w:rsidRPr="00DA07C8" w:rsidRDefault="00101A66" w:rsidP="00DA07C8">
      <w:pPr>
        <w:spacing w:line="360" w:lineRule="auto"/>
        <w:rPr>
          <w:rFonts w:ascii="Arial" w:hAnsi="Arial" w:cs="Arial"/>
          <w:sz w:val="20"/>
        </w:rPr>
      </w:pPr>
    </w:p>
    <w:p w14:paraId="5C99D6F5" w14:textId="031FF961" w:rsidR="00AA3F45" w:rsidRPr="00DA07C8" w:rsidRDefault="5458F000" w:rsidP="00DA07C8">
      <w:pPr>
        <w:spacing w:line="360" w:lineRule="auto"/>
        <w:rPr>
          <w:rFonts w:ascii="Arial" w:hAnsi="Arial" w:cs="Arial"/>
          <w:sz w:val="20"/>
        </w:rPr>
      </w:pPr>
      <w:r w:rsidRPr="00DA07C8">
        <w:rPr>
          <w:rFonts w:ascii="Arial" w:hAnsi="Arial" w:cs="Arial"/>
          <w:sz w:val="20"/>
        </w:rPr>
        <w:t xml:space="preserve">ET-VPF sẽ hỗ trợ tạo môi trường SPILS và tự động xác minh các thuật toán. Nhưng cài đặt của thiết bị ngoại vi phụ thuộc vào từng trường hợp sử dụng. Do đó, ET-VPF cũng hỗ trợ người dùng thực hiện thủ công: trong quá trình tạo môi trường SPILS, người dùng có thể cấu hình cài đặt, tạo mã nguồn cho thiết bị ngoại vi (Port, ADC, </w:t>
      </w:r>
      <w:commentRangeStart w:id="423"/>
      <w:r w:rsidR="00E83C96" w:rsidRPr="00DA07C8">
        <w:rPr>
          <w:rFonts w:ascii="Arial" w:hAnsi="Arial" w:cs="Arial"/>
          <w:sz w:val="20"/>
        </w:rPr>
        <w:t xml:space="preserve">RLIN3n </w:t>
      </w:r>
      <w:commentRangeEnd w:id="423"/>
      <w:r w:rsidR="003F663B" w:rsidRPr="00DA07C8">
        <w:rPr>
          <w:rStyle w:val="CommentReference"/>
          <w:rFonts w:ascii="Arial" w:hAnsi="Arial" w:cs="Arial"/>
          <w:sz w:val="20"/>
        </w:rPr>
        <w:commentReference w:id="423"/>
      </w:r>
      <w:r w:rsidR="001F141A" w:rsidRPr="00DA07C8">
        <w:rPr>
          <w:rFonts w:ascii="Arial" w:hAnsi="Arial" w:cs="Arial"/>
          <w:sz w:val="20"/>
        </w:rPr>
        <w:t xml:space="preserve">, </w:t>
      </w:r>
      <w:commentRangeStart w:id="424"/>
      <w:r w:rsidR="001F141A" w:rsidRPr="00DA07C8">
        <w:rPr>
          <w:rFonts w:ascii="Arial" w:hAnsi="Arial" w:cs="Arial"/>
          <w:sz w:val="20"/>
        </w:rPr>
        <w:t xml:space="preserve">TAUD </w:t>
      </w:r>
      <w:commentRangeEnd w:id="424"/>
      <w:r w:rsidR="009F0989" w:rsidRPr="00DA07C8">
        <w:rPr>
          <w:rStyle w:val="CommentReference"/>
          <w:sz w:val="20"/>
        </w:rPr>
        <w:commentReference w:id="424"/>
      </w:r>
      <w:r w:rsidR="1C59E51C" w:rsidRPr="00DA07C8">
        <w:rPr>
          <w:rFonts w:ascii="Arial" w:hAnsi="Arial" w:cs="Arial"/>
          <w:sz w:val="20"/>
        </w:rPr>
        <w:t xml:space="preserve">) dễ dàng, chi tiết hơn thông qua SC. Để thực hiện bước này, người dùng có thể tham khảo </w:t>
      </w:r>
      <w:r w:rsidR="62FB7C4D" w:rsidRPr="00DA07C8">
        <w:rPr>
          <w:rFonts w:ascii="Arial" w:hAnsi="Arial" w:cs="Arial"/>
          <w:kern w:val="0"/>
          <w:sz w:val="20"/>
        </w:rPr>
        <w:t xml:space="preserve">mục </w:t>
      </w:r>
      <w:r w:rsidR="009566C6" w:rsidRPr="00DA07C8">
        <w:rPr>
          <w:rFonts w:ascii="Arial" w:hAnsi="Arial" w:cs="Arial"/>
          <w:b/>
          <w:bCs/>
          <w:sz w:val="20"/>
        </w:rPr>
        <w:fldChar w:fldCharType="begin"/>
      </w:r>
      <w:r w:rsidR="009566C6" w:rsidRPr="00DA07C8">
        <w:rPr>
          <w:rFonts w:ascii="Arial" w:hAnsi="Arial" w:cs="Arial"/>
          <w:b/>
          <w:bCs/>
          <w:sz w:val="20"/>
        </w:rPr>
        <w:instrText xml:space="preserve"> REF _Ref94026585 \h  \* MERGEFORMAT </w:instrText>
      </w:r>
      <w:r w:rsidR="009566C6" w:rsidRPr="00DA07C8">
        <w:rPr>
          <w:rFonts w:ascii="Arial" w:hAnsi="Arial" w:cs="Arial"/>
          <w:b/>
          <w:bCs/>
          <w:sz w:val="20"/>
        </w:rPr>
      </w:r>
      <w:r w:rsidR="009566C6" w:rsidRPr="00DA07C8">
        <w:rPr>
          <w:rFonts w:ascii="Arial" w:hAnsi="Arial" w:cs="Arial"/>
          <w:b/>
          <w:bCs/>
          <w:sz w:val="20"/>
        </w:rPr>
        <w:fldChar w:fldCharType="separate"/>
      </w:r>
      <w:r w:rsidR="003C2150" w:rsidRPr="00DA07C8">
        <w:rPr>
          <w:rFonts w:ascii="Arial" w:hAnsi="Arial" w:cs="Arial"/>
          <w:b/>
          <w:bCs/>
          <w:sz w:val="20"/>
        </w:rPr>
        <w:t xml:space="preserve">3.3.3.1 Tạo mã nguồn thiết bị ngoại vi bằng SC </w:t>
      </w:r>
      <w:r w:rsidR="009566C6" w:rsidRPr="00DA07C8">
        <w:rPr>
          <w:rFonts w:ascii="Arial" w:hAnsi="Arial" w:cs="Arial"/>
          <w:b/>
          <w:bCs/>
          <w:sz w:val="20"/>
        </w:rPr>
        <w:fldChar w:fldCharType="end"/>
      </w:r>
      <w:r w:rsidR="19BACA02" w:rsidRPr="00DA07C8">
        <w:rPr>
          <w:rFonts w:ascii="Arial" w:hAnsi="Arial" w:cs="Arial"/>
          <w:sz w:val="20"/>
        </w:rPr>
        <w:t>.</w:t>
      </w:r>
    </w:p>
    <w:p w14:paraId="232AED02" w14:textId="77777777" w:rsidR="00DB7BAC" w:rsidRPr="00DA07C8" w:rsidRDefault="00DB7BAC" w:rsidP="00DA07C8">
      <w:pPr>
        <w:spacing w:line="360" w:lineRule="auto"/>
        <w:rPr>
          <w:rFonts w:ascii="Arial" w:hAnsi="Arial" w:cs="Arial"/>
          <w:sz w:val="20"/>
        </w:rPr>
      </w:pPr>
    </w:p>
    <w:p w14:paraId="578B6C5C" w14:textId="77777777" w:rsidR="00DB7BAC" w:rsidRPr="00DA07C8" w:rsidRDefault="00DB7BAC" w:rsidP="00DA07C8">
      <w:pPr>
        <w:spacing w:line="360" w:lineRule="auto"/>
        <w:rPr>
          <w:rFonts w:ascii="Arial" w:hAnsi="Arial" w:cs="Arial"/>
          <w:sz w:val="20"/>
        </w:rPr>
      </w:pPr>
      <w:r w:rsidRPr="00DA07C8">
        <w:rPr>
          <w:rFonts w:ascii="Arial" w:hAnsi="Arial" w:cs="Arial"/>
          <w:sz w:val="20"/>
        </w:rPr>
        <w:t>Bảng sau đây hiển thị danh sách các khối có thể sử dụng (các khối có thể được đặt trong cùng một lớp với khối mục tiêu đo lường)</w:t>
      </w:r>
    </w:p>
    <w:p w14:paraId="1AC8DAB1" w14:textId="6EC04663" w:rsidR="00DB7BAC" w:rsidRPr="00DA07C8" w:rsidRDefault="00DB7BAC" w:rsidP="00DA07C8">
      <w:pPr>
        <w:adjustRightInd w:val="0"/>
        <w:spacing w:before="120" w:afterLines="100" w:after="240" w:line="360" w:lineRule="auto"/>
        <w:ind w:firstLineChars="100" w:firstLine="201"/>
        <w:jc w:val="center"/>
        <w:rPr>
          <w:rFonts w:ascii="Arial" w:eastAsia="MS PGothic" w:hAnsi="Arial" w:cs="Arial"/>
          <w:b/>
          <w:i/>
          <w:sz w:val="20"/>
        </w:rPr>
      </w:pPr>
      <w:bookmarkStart w:id="425" w:name="_Ref1123057"/>
      <w:r w:rsidRPr="00DA07C8">
        <w:rPr>
          <w:rFonts w:ascii="Arial" w:eastAsia="MS PGothic" w:hAnsi="Arial"/>
          <w:b/>
          <w:i/>
          <w:sz w:val="20"/>
        </w:rPr>
        <w:t xml:space="preserve">Bảng </w:t>
      </w:r>
      <w:r w:rsidRPr="00DA07C8">
        <w:rPr>
          <w:rFonts w:ascii="Arial" w:eastAsia="MS PGothic" w:hAnsi="Arial"/>
          <w:b/>
          <w:i/>
          <w:noProof/>
          <w:sz w:val="20"/>
        </w:rPr>
        <w:fldChar w:fldCharType="begin"/>
      </w:r>
      <w:r w:rsidRPr="00DA07C8">
        <w:rPr>
          <w:rFonts w:ascii="Arial" w:eastAsia="MS PGothic" w:hAnsi="Arial"/>
          <w:b/>
          <w:i/>
          <w:noProof/>
          <w:sz w:val="20"/>
        </w:rPr>
        <w:instrText xml:space="preserve"> STYLEREF 1 \s </w:instrText>
      </w:r>
      <w:r w:rsidRPr="00DA07C8">
        <w:rPr>
          <w:rFonts w:ascii="Arial" w:eastAsia="MS PGothic" w:hAnsi="Arial"/>
          <w:b/>
          <w:i/>
          <w:noProof/>
          <w:sz w:val="20"/>
        </w:rPr>
        <w:fldChar w:fldCharType="separate"/>
      </w:r>
      <w:r w:rsidR="003C2150" w:rsidRPr="00DA07C8">
        <w:rPr>
          <w:rFonts w:ascii="Arial" w:eastAsia="MS PGothic" w:hAnsi="Arial"/>
          <w:b/>
          <w:i/>
          <w:noProof/>
          <w:sz w:val="20"/>
        </w:rPr>
        <w:t xml:space="preserve">3 </w:t>
      </w:r>
      <w:r w:rsidRPr="00DA07C8">
        <w:rPr>
          <w:rFonts w:ascii="Arial" w:eastAsia="MS PGothic" w:hAnsi="Arial"/>
          <w:b/>
          <w:i/>
          <w:noProof/>
          <w:sz w:val="20"/>
        </w:rPr>
        <w:fldChar w:fldCharType="end"/>
      </w:r>
      <w:r w:rsidRPr="00DA07C8">
        <w:rPr>
          <w:rFonts w:ascii="Arial" w:eastAsia="MS PGothic" w:hAnsi="Arial"/>
          <w:b/>
          <w:i/>
          <w:sz w:val="20"/>
        </w:rPr>
        <w:noBreakHyphen/>
      </w:r>
      <w:r w:rsidRPr="00DA07C8">
        <w:rPr>
          <w:rFonts w:ascii="Arial" w:eastAsia="MS PGothic" w:hAnsi="Arial"/>
          <w:b/>
          <w:i/>
          <w:noProof/>
          <w:sz w:val="20"/>
        </w:rPr>
        <w:fldChar w:fldCharType="begin"/>
      </w:r>
      <w:r w:rsidRPr="00DA07C8">
        <w:rPr>
          <w:rFonts w:ascii="Arial" w:eastAsia="MS PGothic" w:hAnsi="Arial"/>
          <w:b/>
          <w:i/>
          <w:noProof/>
          <w:sz w:val="20"/>
        </w:rPr>
        <w:instrText xml:space="preserve"> SEQ Table \* ARABIC \s 1 </w:instrText>
      </w:r>
      <w:r w:rsidRPr="00DA07C8">
        <w:rPr>
          <w:rFonts w:ascii="Arial" w:eastAsia="MS PGothic" w:hAnsi="Arial"/>
          <w:b/>
          <w:i/>
          <w:noProof/>
          <w:sz w:val="20"/>
        </w:rPr>
        <w:fldChar w:fldCharType="separate"/>
      </w:r>
      <w:r w:rsidR="003C2150" w:rsidRPr="00DA07C8">
        <w:rPr>
          <w:rFonts w:ascii="Arial" w:eastAsia="MS PGothic" w:hAnsi="Arial"/>
          <w:b/>
          <w:i/>
          <w:noProof/>
          <w:sz w:val="20"/>
        </w:rPr>
        <w:t>1</w:t>
      </w:r>
      <w:r w:rsidRPr="00DA07C8">
        <w:rPr>
          <w:rFonts w:ascii="Arial" w:eastAsia="MS PGothic" w:hAnsi="Arial"/>
          <w:b/>
          <w:i/>
          <w:noProof/>
          <w:sz w:val="20"/>
        </w:rPr>
        <w:fldChar w:fldCharType="end"/>
      </w:r>
      <w:r w:rsidRPr="00DA07C8">
        <w:rPr>
          <w:rFonts w:ascii="Arial" w:eastAsia="MS PGothic" w:hAnsi="Arial"/>
          <w:b/>
          <w:i/>
          <w:sz w:val="20"/>
        </w:rPr>
        <w:t xml:space="preserve"> </w:t>
      </w:r>
      <w:r w:rsidRPr="00DA07C8">
        <w:rPr>
          <w:rFonts w:ascii="Arial" w:eastAsia="MS PGothic" w:hAnsi="Arial" w:cs="Arial"/>
          <w:b/>
          <w:i/>
          <w:sz w:val="20"/>
        </w:rPr>
        <w:t xml:space="preserve">Danh sách các khối có thể sử dụng </w:t>
      </w:r>
      <w:bookmarkStart w:id="426" w:name="V50100_Fixed_CAG_Issue_01"/>
      <w:bookmarkEnd w:id="425"/>
      <w:bookmarkEnd w:id="426"/>
    </w:p>
    <w:tbl>
      <w:tblPr>
        <w:tblStyle w:val="TableGrid1"/>
        <w:tblW w:w="5000" w:type="pct"/>
        <w:jc w:val="center"/>
        <w:tblLook w:val="04A0" w:firstRow="1" w:lastRow="0" w:firstColumn="1" w:lastColumn="0" w:noHBand="0" w:noVBand="1"/>
      </w:tblPr>
      <w:tblGrid>
        <w:gridCol w:w="1000"/>
        <w:gridCol w:w="4922"/>
        <w:gridCol w:w="5174"/>
      </w:tblGrid>
      <w:tr w:rsidR="00DB7BAC" w:rsidRPr="00DA07C8" w14:paraId="0DB337E4" w14:textId="77777777" w:rsidTr="00DA07C8">
        <w:trPr>
          <w:jc w:val="center"/>
        </w:trPr>
        <w:tc>
          <w:tcPr>
            <w:tcW w:w="769" w:type="dxa"/>
            <w:shd w:val="clear" w:color="auto" w:fill="0070C0"/>
          </w:tcPr>
          <w:p w14:paraId="267A86E7" w14:textId="77777777" w:rsidR="00DB7BAC" w:rsidRPr="00DA07C8" w:rsidRDefault="00DB7BAC" w:rsidP="00DA07C8">
            <w:pPr>
              <w:spacing w:line="360" w:lineRule="auto"/>
              <w:jc w:val="center"/>
              <w:rPr>
                <w:rFonts w:ascii="Arial" w:hAnsi="Arial" w:cs="Arial"/>
                <w:b/>
                <w:color w:val="FFFFFF"/>
                <w:sz w:val="20"/>
              </w:rPr>
            </w:pPr>
            <w:r w:rsidRPr="00DA07C8">
              <w:rPr>
                <w:rFonts w:ascii="Arial" w:hAnsi="Arial" w:cs="Arial"/>
                <w:b/>
                <w:color w:val="FFFFFF"/>
                <w:sz w:val="20"/>
              </w:rPr>
              <w:t>Không</w:t>
            </w:r>
          </w:p>
        </w:tc>
        <w:tc>
          <w:tcPr>
            <w:tcW w:w="4186" w:type="dxa"/>
            <w:shd w:val="clear" w:color="auto" w:fill="0070C0"/>
          </w:tcPr>
          <w:p w14:paraId="45961426" w14:textId="77777777" w:rsidR="00DB7BAC" w:rsidRPr="00DA07C8" w:rsidRDefault="00DB7BAC" w:rsidP="00DA07C8">
            <w:pPr>
              <w:spacing w:line="360" w:lineRule="auto"/>
              <w:jc w:val="center"/>
              <w:rPr>
                <w:rFonts w:ascii="Arial" w:hAnsi="Arial" w:cs="Arial"/>
                <w:b/>
                <w:color w:val="FFFFFF"/>
                <w:sz w:val="20"/>
              </w:rPr>
            </w:pPr>
            <w:r w:rsidRPr="00DA07C8">
              <w:rPr>
                <w:rFonts w:ascii="Arial" w:hAnsi="Arial" w:cs="Arial"/>
                <w:b/>
                <w:color w:val="FFFFFF"/>
                <w:sz w:val="20"/>
              </w:rPr>
              <w:t>khối có thể sử dụng</w:t>
            </w:r>
          </w:p>
        </w:tc>
        <w:tc>
          <w:tcPr>
            <w:tcW w:w="4400" w:type="dxa"/>
            <w:shd w:val="clear" w:color="auto" w:fill="0070C0"/>
          </w:tcPr>
          <w:p w14:paraId="298FD38B" w14:textId="77777777" w:rsidR="00DB7BAC" w:rsidRPr="00DA07C8" w:rsidRDefault="00DB7BAC" w:rsidP="00DA07C8">
            <w:pPr>
              <w:spacing w:line="360" w:lineRule="auto"/>
              <w:jc w:val="center"/>
              <w:rPr>
                <w:rFonts w:ascii="Arial" w:hAnsi="Arial" w:cs="Arial"/>
                <w:b/>
                <w:color w:val="FFFFFF"/>
                <w:sz w:val="20"/>
              </w:rPr>
            </w:pPr>
            <w:r w:rsidRPr="00DA07C8">
              <w:rPr>
                <w:rFonts w:ascii="Arial" w:hAnsi="Arial" w:cs="Arial"/>
                <w:b/>
                <w:color w:val="FFFFFF"/>
                <w:sz w:val="20"/>
              </w:rPr>
              <w:t>khối cấu hình</w:t>
            </w:r>
          </w:p>
        </w:tc>
      </w:tr>
      <w:tr w:rsidR="00DB7BAC" w:rsidRPr="00DA07C8" w14:paraId="2FE7F3E5" w14:textId="77777777" w:rsidTr="00DA07C8">
        <w:trPr>
          <w:jc w:val="center"/>
        </w:trPr>
        <w:tc>
          <w:tcPr>
            <w:tcW w:w="769" w:type="dxa"/>
            <w:vAlign w:val="center"/>
          </w:tcPr>
          <w:p w14:paraId="2F73E8BE"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lastRenderedPageBreak/>
              <w:t>1</w:t>
            </w:r>
          </w:p>
        </w:tc>
        <w:tc>
          <w:tcPr>
            <w:tcW w:w="4186" w:type="dxa"/>
            <w:vAlign w:val="center"/>
          </w:tcPr>
          <w:p w14:paraId="0CB47C5F"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hệ thống con</w:t>
            </w:r>
          </w:p>
        </w:tc>
        <w:tc>
          <w:tcPr>
            <w:tcW w:w="4400" w:type="dxa"/>
          </w:tcPr>
          <w:p w14:paraId="0313F699" w14:textId="77777777" w:rsidR="00DB7BAC" w:rsidRPr="00DA07C8" w:rsidRDefault="00DB7BAC" w:rsidP="00DA07C8">
            <w:pPr>
              <w:spacing w:line="360" w:lineRule="auto"/>
              <w:jc w:val="center"/>
              <w:rPr>
                <w:rFonts w:ascii="Arial" w:hAnsi="Arial" w:cs="Arial"/>
                <w:sz w:val="20"/>
              </w:rPr>
            </w:pPr>
            <w:r w:rsidRPr="00DA07C8">
              <w:rPr>
                <w:rFonts w:ascii="Arial" w:hAnsi="Arial" w:cs="Arial"/>
                <w:noProof/>
                <w:sz w:val="20"/>
                <w:lang w:eastAsia="en-US"/>
              </w:rPr>
              <w:drawing>
                <wp:inline distT="0" distB="0" distL="0" distR="0" wp14:anchorId="0FD7C44C" wp14:editId="639243BE">
                  <wp:extent cx="1301392" cy="675861"/>
                  <wp:effectExtent l="0" t="0" r="0" b="0"/>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23"/>
                          <a:stretch>
                            <a:fillRect/>
                          </a:stretch>
                        </pic:blipFill>
                        <pic:spPr>
                          <a:xfrm>
                            <a:off x="0" y="0"/>
                            <a:ext cx="1340603" cy="696225"/>
                          </a:xfrm>
                          <a:prstGeom prst="rect">
                            <a:avLst/>
                          </a:prstGeom>
                        </pic:spPr>
                      </pic:pic>
                    </a:graphicData>
                  </a:graphic>
                </wp:inline>
              </w:drawing>
            </w:r>
          </w:p>
        </w:tc>
      </w:tr>
      <w:tr w:rsidR="00DB7BAC" w:rsidRPr="00DA07C8" w14:paraId="48911545" w14:textId="77777777" w:rsidTr="00DA07C8">
        <w:trPr>
          <w:jc w:val="center"/>
        </w:trPr>
        <w:tc>
          <w:tcPr>
            <w:tcW w:w="769" w:type="dxa"/>
            <w:vAlign w:val="center"/>
          </w:tcPr>
          <w:p w14:paraId="70846764"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2</w:t>
            </w:r>
          </w:p>
        </w:tc>
        <w:tc>
          <w:tcPr>
            <w:tcW w:w="4186" w:type="dxa"/>
            <w:vAlign w:val="center"/>
          </w:tcPr>
          <w:p w14:paraId="227F57F3"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Nhập (*1)</w:t>
            </w:r>
          </w:p>
        </w:tc>
        <w:tc>
          <w:tcPr>
            <w:tcW w:w="4400" w:type="dxa"/>
          </w:tcPr>
          <w:p w14:paraId="0A5DB90E" w14:textId="77777777" w:rsidR="00DB7BAC" w:rsidRPr="00DA07C8" w:rsidRDefault="00DB7BAC" w:rsidP="00DA07C8">
            <w:pPr>
              <w:spacing w:line="360" w:lineRule="auto"/>
              <w:jc w:val="center"/>
              <w:rPr>
                <w:rFonts w:ascii="Arial" w:hAnsi="Arial" w:cs="Arial"/>
                <w:sz w:val="20"/>
              </w:rPr>
            </w:pPr>
            <w:r w:rsidRPr="00DA07C8">
              <w:rPr>
                <w:rFonts w:ascii="Arial" w:hAnsi="Arial" w:cs="Arial"/>
                <w:noProof/>
                <w:sz w:val="20"/>
                <w:lang w:eastAsia="en-US"/>
              </w:rPr>
              <w:drawing>
                <wp:inline distT="0" distB="0" distL="0" distR="0" wp14:anchorId="7D3DA956" wp14:editId="419635DD">
                  <wp:extent cx="681836" cy="474760"/>
                  <wp:effectExtent l="0" t="0" r="4445"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4"/>
                          <a:stretch>
                            <a:fillRect/>
                          </a:stretch>
                        </pic:blipFill>
                        <pic:spPr>
                          <a:xfrm>
                            <a:off x="0" y="0"/>
                            <a:ext cx="728104" cy="506976"/>
                          </a:xfrm>
                          <a:prstGeom prst="rect">
                            <a:avLst/>
                          </a:prstGeom>
                        </pic:spPr>
                      </pic:pic>
                    </a:graphicData>
                  </a:graphic>
                </wp:inline>
              </w:drawing>
            </w:r>
          </w:p>
        </w:tc>
      </w:tr>
      <w:tr w:rsidR="00DB7BAC" w:rsidRPr="00DA07C8" w14:paraId="7F94D2CE" w14:textId="77777777" w:rsidTr="00DA07C8">
        <w:trPr>
          <w:jc w:val="center"/>
        </w:trPr>
        <w:tc>
          <w:tcPr>
            <w:tcW w:w="769" w:type="dxa"/>
            <w:vAlign w:val="center"/>
          </w:tcPr>
          <w:p w14:paraId="00E9C0FA"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3</w:t>
            </w:r>
          </w:p>
        </w:tc>
        <w:tc>
          <w:tcPr>
            <w:tcW w:w="4186" w:type="dxa"/>
            <w:vAlign w:val="center"/>
          </w:tcPr>
          <w:p w14:paraId="229CE02F" w14:textId="28F1EFD2" w:rsidR="00DB7BAC" w:rsidRPr="00DA07C8" w:rsidRDefault="00DB7BAC" w:rsidP="00DA07C8">
            <w:pPr>
              <w:spacing w:line="360" w:lineRule="auto"/>
              <w:jc w:val="center"/>
              <w:rPr>
                <w:rFonts w:ascii="Arial" w:hAnsi="Arial" w:cs="Arial"/>
                <w:sz w:val="20"/>
              </w:rPr>
            </w:pPr>
            <w:r w:rsidRPr="00DA07C8">
              <w:rPr>
                <w:rFonts w:ascii="Arial" w:hAnsi="Arial" w:cs="Arial"/>
                <w:sz w:val="20"/>
              </w:rPr>
              <w:t>Xuất cảnh (*1)</w:t>
            </w:r>
          </w:p>
        </w:tc>
        <w:tc>
          <w:tcPr>
            <w:tcW w:w="4400" w:type="dxa"/>
          </w:tcPr>
          <w:p w14:paraId="775128BD" w14:textId="77777777" w:rsidR="00DB7BAC" w:rsidRPr="00DA07C8" w:rsidRDefault="00DB7BAC" w:rsidP="00DA07C8">
            <w:pPr>
              <w:spacing w:line="360" w:lineRule="auto"/>
              <w:jc w:val="center"/>
              <w:rPr>
                <w:rFonts w:ascii="Arial" w:hAnsi="Arial" w:cs="Arial"/>
                <w:sz w:val="20"/>
              </w:rPr>
            </w:pPr>
            <w:r w:rsidRPr="00DA07C8">
              <w:rPr>
                <w:rFonts w:ascii="Arial" w:hAnsi="Arial" w:cs="Arial"/>
                <w:noProof/>
                <w:sz w:val="20"/>
                <w:lang w:eastAsia="en-US"/>
              </w:rPr>
              <w:drawing>
                <wp:inline distT="0" distB="0" distL="0" distR="0" wp14:anchorId="3A9D2F3C" wp14:editId="3B29E35E">
                  <wp:extent cx="602552" cy="429090"/>
                  <wp:effectExtent l="0" t="0" r="7620" b="952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5"/>
                          <a:stretch>
                            <a:fillRect/>
                          </a:stretch>
                        </pic:blipFill>
                        <pic:spPr>
                          <a:xfrm>
                            <a:off x="0" y="0"/>
                            <a:ext cx="623158" cy="443764"/>
                          </a:xfrm>
                          <a:prstGeom prst="rect">
                            <a:avLst/>
                          </a:prstGeom>
                        </pic:spPr>
                      </pic:pic>
                    </a:graphicData>
                  </a:graphic>
                </wp:inline>
              </w:drawing>
            </w:r>
          </w:p>
        </w:tc>
      </w:tr>
      <w:tr w:rsidR="00DB7BAC" w:rsidRPr="00DA07C8" w14:paraId="166C09F4" w14:textId="77777777" w:rsidTr="00DA07C8">
        <w:trPr>
          <w:jc w:val="center"/>
        </w:trPr>
        <w:tc>
          <w:tcPr>
            <w:tcW w:w="769" w:type="dxa"/>
            <w:vAlign w:val="center"/>
          </w:tcPr>
          <w:p w14:paraId="0B681FE7"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4</w:t>
            </w:r>
          </w:p>
        </w:tc>
        <w:tc>
          <w:tcPr>
            <w:tcW w:w="4186" w:type="dxa"/>
            <w:vAlign w:val="center"/>
          </w:tcPr>
          <w:p w14:paraId="349C8629"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Mux</w:t>
            </w:r>
          </w:p>
        </w:tc>
        <w:tc>
          <w:tcPr>
            <w:tcW w:w="4400" w:type="dxa"/>
          </w:tcPr>
          <w:p w14:paraId="73D390EF" w14:textId="77777777" w:rsidR="00DB7BAC" w:rsidRPr="00DA07C8" w:rsidRDefault="00DB7BAC" w:rsidP="00DA07C8">
            <w:pPr>
              <w:spacing w:line="360" w:lineRule="auto"/>
              <w:jc w:val="center"/>
              <w:rPr>
                <w:rFonts w:ascii="Arial" w:hAnsi="Arial" w:cs="Arial"/>
                <w:sz w:val="20"/>
              </w:rPr>
            </w:pPr>
            <w:r w:rsidRPr="00DA07C8">
              <w:rPr>
                <w:rFonts w:ascii="Arial" w:hAnsi="Arial" w:cs="Arial"/>
                <w:noProof/>
                <w:sz w:val="20"/>
                <w:lang w:eastAsia="en-US"/>
              </w:rPr>
              <w:drawing>
                <wp:inline distT="0" distB="0" distL="0" distR="0" wp14:anchorId="51046D6E" wp14:editId="31E6FE76">
                  <wp:extent cx="375274" cy="476699"/>
                  <wp:effectExtent l="0" t="0" r="3810" b="6985"/>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26"/>
                          <a:stretch>
                            <a:fillRect/>
                          </a:stretch>
                        </pic:blipFill>
                        <pic:spPr>
                          <a:xfrm>
                            <a:off x="0" y="0"/>
                            <a:ext cx="375274" cy="476699"/>
                          </a:xfrm>
                          <a:prstGeom prst="rect">
                            <a:avLst/>
                          </a:prstGeom>
                        </pic:spPr>
                      </pic:pic>
                    </a:graphicData>
                  </a:graphic>
                </wp:inline>
              </w:drawing>
            </w:r>
          </w:p>
        </w:tc>
      </w:tr>
      <w:tr w:rsidR="00DB7BAC" w:rsidRPr="00DA07C8" w14:paraId="460E48F7" w14:textId="77777777" w:rsidTr="00DA07C8">
        <w:trPr>
          <w:jc w:val="center"/>
        </w:trPr>
        <w:tc>
          <w:tcPr>
            <w:tcW w:w="769" w:type="dxa"/>
            <w:vAlign w:val="center"/>
          </w:tcPr>
          <w:p w14:paraId="49C6831F"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5</w:t>
            </w:r>
          </w:p>
        </w:tc>
        <w:tc>
          <w:tcPr>
            <w:tcW w:w="4186" w:type="dxa"/>
            <w:vAlign w:val="center"/>
          </w:tcPr>
          <w:p w14:paraId="5FA11FEA"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Demux</w:t>
            </w:r>
          </w:p>
        </w:tc>
        <w:tc>
          <w:tcPr>
            <w:tcW w:w="4400" w:type="dxa"/>
          </w:tcPr>
          <w:p w14:paraId="4352442D" w14:textId="77777777" w:rsidR="00DB7BAC" w:rsidRPr="00DA07C8" w:rsidRDefault="00DB7BAC" w:rsidP="00DA07C8">
            <w:pPr>
              <w:spacing w:line="360" w:lineRule="auto"/>
              <w:jc w:val="center"/>
              <w:rPr>
                <w:rFonts w:ascii="Arial" w:hAnsi="Arial" w:cs="Arial"/>
                <w:sz w:val="20"/>
              </w:rPr>
            </w:pPr>
            <w:r w:rsidRPr="00DA07C8">
              <w:rPr>
                <w:rFonts w:ascii="Arial" w:hAnsi="Arial" w:cs="Arial"/>
                <w:noProof/>
                <w:sz w:val="20"/>
                <w:lang w:eastAsia="en-US"/>
              </w:rPr>
              <w:drawing>
                <wp:inline distT="0" distB="0" distL="0" distR="0" wp14:anchorId="05BCC51F" wp14:editId="35E2D7FB">
                  <wp:extent cx="367402" cy="523269"/>
                  <wp:effectExtent l="0" t="0" r="0" b="0"/>
                  <wp:docPr id="59" name="Picture 59"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ack letter on a white background&#10;&#10;Description automatically generated with low confidence"/>
                          <pic:cNvPicPr/>
                        </pic:nvPicPr>
                        <pic:blipFill>
                          <a:blip r:embed="rId27"/>
                          <a:stretch>
                            <a:fillRect/>
                          </a:stretch>
                        </pic:blipFill>
                        <pic:spPr>
                          <a:xfrm flipV="1">
                            <a:off x="0" y="0"/>
                            <a:ext cx="391827" cy="558056"/>
                          </a:xfrm>
                          <a:prstGeom prst="rect">
                            <a:avLst/>
                          </a:prstGeom>
                        </pic:spPr>
                      </pic:pic>
                    </a:graphicData>
                  </a:graphic>
                </wp:inline>
              </w:drawing>
            </w:r>
          </w:p>
        </w:tc>
      </w:tr>
      <w:tr w:rsidR="00DB7BAC" w:rsidRPr="00DA07C8" w14:paraId="13A3A506" w14:textId="77777777" w:rsidTr="00DA07C8">
        <w:trPr>
          <w:jc w:val="center"/>
        </w:trPr>
        <w:tc>
          <w:tcPr>
            <w:tcW w:w="769" w:type="dxa"/>
            <w:vAlign w:val="center"/>
          </w:tcPr>
          <w:p w14:paraId="2D1204AC"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6</w:t>
            </w:r>
          </w:p>
        </w:tc>
        <w:tc>
          <w:tcPr>
            <w:tcW w:w="4186" w:type="dxa"/>
            <w:vAlign w:val="center"/>
          </w:tcPr>
          <w:p w14:paraId="274A0544"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Chuyển đổi kiểu dữ liệu</w:t>
            </w:r>
          </w:p>
        </w:tc>
        <w:tc>
          <w:tcPr>
            <w:tcW w:w="4400" w:type="dxa"/>
          </w:tcPr>
          <w:p w14:paraId="5DB8BFD1" w14:textId="77777777" w:rsidR="00DB7BAC" w:rsidRPr="00DA07C8" w:rsidRDefault="00DB7BAC" w:rsidP="00DA07C8">
            <w:pPr>
              <w:spacing w:line="360" w:lineRule="auto"/>
              <w:jc w:val="center"/>
              <w:rPr>
                <w:rFonts w:ascii="Arial" w:hAnsi="Arial" w:cs="Arial"/>
                <w:sz w:val="20"/>
              </w:rPr>
            </w:pPr>
            <w:r w:rsidRPr="00DA07C8">
              <w:rPr>
                <w:rFonts w:ascii="Arial" w:hAnsi="Arial" w:cs="Arial"/>
                <w:noProof/>
                <w:sz w:val="20"/>
                <w:lang w:eastAsia="en-US"/>
              </w:rPr>
              <w:drawing>
                <wp:inline distT="0" distB="0" distL="0" distR="0" wp14:anchorId="5A8487FB" wp14:editId="2961932F">
                  <wp:extent cx="1072966" cy="565960"/>
                  <wp:effectExtent l="0" t="0" r="0" b="5715"/>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28"/>
                          <a:stretch>
                            <a:fillRect/>
                          </a:stretch>
                        </pic:blipFill>
                        <pic:spPr>
                          <a:xfrm>
                            <a:off x="0" y="0"/>
                            <a:ext cx="1087920" cy="573848"/>
                          </a:xfrm>
                          <a:prstGeom prst="rect">
                            <a:avLst/>
                          </a:prstGeom>
                        </pic:spPr>
                      </pic:pic>
                    </a:graphicData>
                  </a:graphic>
                </wp:inline>
              </w:drawing>
            </w:r>
          </w:p>
        </w:tc>
      </w:tr>
      <w:tr w:rsidR="00DB7BAC" w:rsidRPr="00DA07C8" w14:paraId="4266954E" w14:textId="77777777" w:rsidTr="00DA07C8">
        <w:trPr>
          <w:trHeight w:val="841"/>
          <w:jc w:val="center"/>
        </w:trPr>
        <w:tc>
          <w:tcPr>
            <w:tcW w:w="769" w:type="dxa"/>
            <w:vAlign w:val="center"/>
          </w:tcPr>
          <w:p w14:paraId="07FE8078"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7</w:t>
            </w:r>
          </w:p>
        </w:tc>
        <w:tc>
          <w:tcPr>
            <w:tcW w:w="4186" w:type="dxa"/>
            <w:vAlign w:val="center"/>
          </w:tcPr>
          <w:p w14:paraId="4993324B"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ADC</w:t>
            </w:r>
          </w:p>
        </w:tc>
        <w:tc>
          <w:tcPr>
            <w:tcW w:w="4400" w:type="dxa"/>
          </w:tcPr>
          <w:p w14:paraId="2EFD31A7" w14:textId="77777777" w:rsidR="00DB7BAC" w:rsidRPr="00DA07C8" w:rsidRDefault="00DB7BAC" w:rsidP="00DA07C8">
            <w:pPr>
              <w:spacing w:line="360" w:lineRule="auto"/>
              <w:jc w:val="center"/>
              <w:rPr>
                <w:rFonts w:ascii="Arial" w:hAnsi="Arial" w:cs="Arial"/>
                <w:noProof/>
                <w:sz w:val="20"/>
                <w:lang w:eastAsia="en-US"/>
              </w:rPr>
            </w:pPr>
            <w:r w:rsidRPr="00DA07C8">
              <w:rPr>
                <w:rFonts w:ascii="Arial" w:hAnsi="Arial" w:cs="Arial"/>
                <w:noProof/>
                <w:sz w:val="20"/>
                <w:lang w:eastAsia="en-US"/>
              </w:rPr>
              <w:drawing>
                <wp:inline distT="0" distB="0" distL="0" distR="0" wp14:anchorId="1F58343D" wp14:editId="15D8CA8D">
                  <wp:extent cx="1069676" cy="617121"/>
                  <wp:effectExtent l="0" t="0" r="0" b="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29"/>
                          <a:stretch>
                            <a:fillRect/>
                          </a:stretch>
                        </pic:blipFill>
                        <pic:spPr>
                          <a:xfrm>
                            <a:off x="0" y="0"/>
                            <a:ext cx="1088445" cy="627949"/>
                          </a:xfrm>
                          <a:prstGeom prst="rect">
                            <a:avLst/>
                          </a:prstGeom>
                        </pic:spPr>
                      </pic:pic>
                    </a:graphicData>
                  </a:graphic>
                </wp:inline>
              </w:drawing>
            </w:r>
          </w:p>
        </w:tc>
      </w:tr>
      <w:tr w:rsidR="00DB7BAC" w:rsidRPr="00DA07C8" w14:paraId="6A4D4762" w14:textId="77777777" w:rsidTr="00DA07C8">
        <w:trPr>
          <w:trHeight w:val="841"/>
          <w:jc w:val="center"/>
        </w:trPr>
        <w:tc>
          <w:tcPr>
            <w:tcW w:w="769" w:type="dxa"/>
            <w:vAlign w:val="center"/>
          </w:tcPr>
          <w:p w14:paraId="747AAFAB"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số 8</w:t>
            </w:r>
          </w:p>
        </w:tc>
        <w:tc>
          <w:tcPr>
            <w:tcW w:w="4186" w:type="dxa"/>
            <w:vAlign w:val="center"/>
          </w:tcPr>
          <w:p w14:paraId="21B22743"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HẢI CẢNG</w:t>
            </w:r>
          </w:p>
        </w:tc>
        <w:tc>
          <w:tcPr>
            <w:tcW w:w="4400" w:type="dxa"/>
          </w:tcPr>
          <w:p w14:paraId="4A98FDCC" w14:textId="77777777" w:rsidR="00DB7BAC" w:rsidRPr="00DA07C8" w:rsidRDefault="00DB7BAC" w:rsidP="00DA07C8">
            <w:pPr>
              <w:spacing w:line="360" w:lineRule="auto"/>
              <w:jc w:val="center"/>
              <w:rPr>
                <w:rFonts w:ascii="Arial" w:hAnsi="Arial" w:cs="Arial"/>
                <w:noProof/>
                <w:sz w:val="20"/>
                <w:lang w:eastAsia="en-US"/>
              </w:rPr>
            </w:pPr>
            <w:r w:rsidRPr="00DA07C8">
              <w:rPr>
                <w:rFonts w:ascii="Arial" w:hAnsi="Arial" w:cs="Arial"/>
                <w:noProof/>
                <w:sz w:val="20"/>
                <w:lang w:eastAsia="en-US"/>
              </w:rPr>
              <w:drawing>
                <wp:inline distT="0" distB="0" distL="0" distR="0" wp14:anchorId="38DF3427" wp14:editId="65E08718">
                  <wp:extent cx="1210394" cy="592744"/>
                  <wp:effectExtent l="0" t="0" r="8890" b="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30"/>
                          <a:stretch>
                            <a:fillRect/>
                          </a:stretch>
                        </pic:blipFill>
                        <pic:spPr>
                          <a:xfrm>
                            <a:off x="0" y="0"/>
                            <a:ext cx="1223522" cy="599173"/>
                          </a:xfrm>
                          <a:prstGeom prst="rect">
                            <a:avLst/>
                          </a:prstGeom>
                        </pic:spPr>
                      </pic:pic>
                    </a:graphicData>
                  </a:graphic>
                </wp:inline>
              </w:drawing>
            </w:r>
            <w:r w:rsidRPr="00DA07C8">
              <w:rPr>
                <w:rFonts w:ascii="Arial" w:hAnsi="Arial" w:cs="Arial"/>
                <w:noProof/>
                <w:sz w:val="20"/>
                <w:lang w:eastAsia="en-US"/>
              </w:rPr>
              <w:drawing>
                <wp:anchor distT="0" distB="0" distL="114300" distR="114300" simplePos="0" relativeHeight="251681792" behindDoc="0" locked="0" layoutInCell="1" allowOverlap="1" wp14:anchorId="71AB9622" wp14:editId="5EAB7E33">
                  <wp:simplePos x="0" y="0"/>
                  <wp:positionH relativeFrom="column">
                    <wp:posOffset>55377</wp:posOffset>
                  </wp:positionH>
                  <wp:positionV relativeFrom="paragraph">
                    <wp:posOffset>25879</wp:posOffset>
                  </wp:positionV>
                  <wp:extent cx="1160677" cy="577970"/>
                  <wp:effectExtent l="0" t="0" r="1905" b="0"/>
                  <wp:wrapSquare wrapText="bothSides"/>
                  <wp:docPr id="80" name="Picture 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shap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160677" cy="577970"/>
                          </a:xfrm>
                          <a:prstGeom prst="rect">
                            <a:avLst/>
                          </a:prstGeom>
                        </pic:spPr>
                      </pic:pic>
                    </a:graphicData>
                  </a:graphic>
                </wp:anchor>
              </w:drawing>
            </w:r>
          </w:p>
        </w:tc>
      </w:tr>
      <w:tr w:rsidR="00DB7BAC" w:rsidRPr="00DA07C8" w14:paraId="36CC284C" w14:textId="77777777" w:rsidTr="00DA07C8">
        <w:trPr>
          <w:trHeight w:val="841"/>
          <w:jc w:val="center"/>
        </w:trPr>
        <w:tc>
          <w:tcPr>
            <w:tcW w:w="769" w:type="dxa"/>
            <w:vAlign w:val="center"/>
          </w:tcPr>
          <w:p w14:paraId="31B8775C"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9</w:t>
            </w:r>
          </w:p>
        </w:tc>
        <w:tc>
          <w:tcPr>
            <w:tcW w:w="4186" w:type="dxa"/>
            <w:vAlign w:val="center"/>
          </w:tcPr>
          <w:p w14:paraId="0CC7C876"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TAUD</w:t>
            </w:r>
          </w:p>
        </w:tc>
        <w:tc>
          <w:tcPr>
            <w:tcW w:w="4400" w:type="dxa"/>
          </w:tcPr>
          <w:p w14:paraId="676207A5" w14:textId="77777777" w:rsidR="00DB7BAC" w:rsidRPr="00DA07C8" w:rsidRDefault="00DB7BAC" w:rsidP="00DA07C8">
            <w:pPr>
              <w:spacing w:line="360" w:lineRule="auto"/>
              <w:jc w:val="center"/>
              <w:rPr>
                <w:rFonts w:ascii="Arial" w:hAnsi="Arial" w:cs="Arial"/>
                <w:noProof/>
                <w:sz w:val="20"/>
                <w:lang w:eastAsia="en-US"/>
              </w:rPr>
            </w:pPr>
            <w:r w:rsidRPr="00DA07C8">
              <w:rPr>
                <w:rFonts w:ascii="Arial" w:hAnsi="Arial" w:cs="Arial"/>
                <w:noProof/>
                <w:sz w:val="20"/>
                <w:lang w:eastAsia="en-US"/>
              </w:rPr>
              <w:drawing>
                <wp:inline distT="0" distB="0" distL="0" distR="0" wp14:anchorId="74156170" wp14:editId="7347E9A4">
                  <wp:extent cx="884387" cy="606695"/>
                  <wp:effectExtent l="0" t="0" r="0" b="3175"/>
                  <wp:docPr id="83" name="Picture 8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whiteboard&#10;&#10;Description automatically generated"/>
                          <pic:cNvPicPr/>
                        </pic:nvPicPr>
                        <pic:blipFill>
                          <a:blip r:embed="rId32"/>
                          <a:stretch>
                            <a:fillRect/>
                          </a:stretch>
                        </pic:blipFill>
                        <pic:spPr>
                          <a:xfrm>
                            <a:off x="0" y="0"/>
                            <a:ext cx="894242" cy="613456"/>
                          </a:xfrm>
                          <a:prstGeom prst="rect">
                            <a:avLst/>
                          </a:prstGeom>
                        </pic:spPr>
                      </pic:pic>
                    </a:graphicData>
                  </a:graphic>
                </wp:inline>
              </w:drawing>
            </w:r>
          </w:p>
        </w:tc>
      </w:tr>
      <w:tr w:rsidR="00DB7BAC" w:rsidRPr="00DA07C8" w14:paraId="4426BFD7" w14:textId="77777777" w:rsidTr="00DA07C8">
        <w:trPr>
          <w:trHeight w:val="841"/>
          <w:jc w:val="center"/>
        </w:trPr>
        <w:tc>
          <w:tcPr>
            <w:tcW w:w="769" w:type="dxa"/>
            <w:vAlign w:val="center"/>
          </w:tcPr>
          <w:p w14:paraId="5132BFE7"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10</w:t>
            </w:r>
          </w:p>
        </w:tc>
        <w:tc>
          <w:tcPr>
            <w:tcW w:w="4186" w:type="dxa"/>
            <w:vAlign w:val="center"/>
          </w:tcPr>
          <w:p w14:paraId="22F8E805"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RLIN3</w:t>
            </w:r>
          </w:p>
        </w:tc>
        <w:tc>
          <w:tcPr>
            <w:tcW w:w="4400" w:type="dxa"/>
          </w:tcPr>
          <w:p w14:paraId="41E9DF42" w14:textId="77777777" w:rsidR="00DB7BAC" w:rsidRPr="00DA07C8" w:rsidRDefault="00DB7BAC" w:rsidP="00DA07C8">
            <w:pPr>
              <w:spacing w:line="360" w:lineRule="auto"/>
              <w:jc w:val="center"/>
              <w:rPr>
                <w:rFonts w:ascii="Arial" w:hAnsi="Arial" w:cs="Arial"/>
                <w:noProof/>
                <w:sz w:val="20"/>
                <w:lang w:eastAsia="en-US"/>
              </w:rPr>
            </w:pPr>
            <w:r w:rsidRPr="00DA07C8">
              <w:rPr>
                <w:rFonts w:ascii="Arial" w:hAnsi="Arial" w:cs="Arial"/>
                <w:noProof/>
                <w:sz w:val="20"/>
                <w:lang w:eastAsia="en-US"/>
              </w:rPr>
              <w:drawing>
                <wp:anchor distT="0" distB="0" distL="114300" distR="114300" simplePos="0" relativeHeight="251682816" behindDoc="0" locked="0" layoutInCell="1" allowOverlap="1" wp14:anchorId="28DB1E68" wp14:editId="792A4FEC">
                  <wp:simplePos x="0" y="0"/>
                  <wp:positionH relativeFrom="column">
                    <wp:posOffset>244931</wp:posOffset>
                  </wp:positionH>
                  <wp:positionV relativeFrom="paragraph">
                    <wp:posOffset>51435</wp:posOffset>
                  </wp:positionV>
                  <wp:extent cx="1069340" cy="464185"/>
                  <wp:effectExtent l="0" t="0" r="0" b="0"/>
                  <wp:wrapSquare wrapText="bothSides"/>
                  <wp:docPr id="84" name="Picture 8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069340" cy="464185"/>
                          </a:xfrm>
                          <a:prstGeom prst="rect">
                            <a:avLst/>
                          </a:prstGeom>
                        </pic:spPr>
                      </pic:pic>
                    </a:graphicData>
                  </a:graphic>
                  <wp14:sizeRelH relativeFrom="margin">
                    <wp14:pctWidth>0</wp14:pctWidth>
                  </wp14:sizeRelH>
                  <wp14:sizeRelV relativeFrom="margin">
                    <wp14:pctHeight>0</wp14:pctHeight>
                  </wp14:sizeRelV>
                </wp:anchor>
              </w:drawing>
            </w:r>
            <w:r w:rsidRPr="00DA07C8">
              <w:rPr>
                <w:rFonts w:ascii="Arial" w:hAnsi="Arial" w:cs="Arial"/>
                <w:noProof/>
                <w:sz w:val="20"/>
                <w:lang w:eastAsia="en-US"/>
              </w:rPr>
              <w:drawing>
                <wp:inline distT="0" distB="0" distL="0" distR="0" wp14:anchorId="67491043" wp14:editId="7901BA2C">
                  <wp:extent cx="978019" cy="489010"/>
                  <wp:effectExtent l="0" t="0" r="0" b="6350"/>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34"/>
                          <a:stretch>
                            <a:fillRect/>
                          </a:stretch>
                        </pic:blipFill>
                        <pic:spPr>
                          <a:xfrm>
                            <a:off x="0" y="0"/>
                            <a:ext cx="989402" cy="494702"/>
                          </a:xfrm>
                          <a:prstGeom prst="rect">
                            <a:avLst/>
                          </a:prstGeom>
                        </pic:spPr>
                      </pic:pic>
                    </a:graphicData>
                  </a:graphic>
                </wp:inline>
              </w:drawing>
            </w:r>
          </w:p>
        </w:tc>
      </w:tr>
      <w:tr w:rsidR="00DB7BAC" w:rsidRPr="00DA07C8" w14:paraId="2000E088" w14:textId="77777777" w:rsidTr="00DA07C8">
        <w:trPr>
          <w:trHeight w:val="841"/>
          <w:jc w:val="center"/>
        </w:trPr>
        <w:tc>
          <w:tcPr>
            <w:tcW w:w="769" w:type="dxa"/>
            <w:vAlign w:val="center"/>
          </w:tcPr>
          <w:p w14:paraId="1D9A8548"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11</w:t>
            </w:r>
          </w:p>
        </w:tc>
        <w:tc>
          <w:tcPr>
            <w:tcW w:w="4186" w:type="dxa"/>
            <w:vAlign w:val="center"/>
          </w:tcPr>
          <w:p w14:paraId="4BF7DD64"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RS-CANFD</w:t>
            </w:r>
          </w:p>
        </w:tc>
        <w:tc>
          <w:tcPr>
            <w:tcW w:w="4400" w:type="dxa"/>
          </w:tcPr>
          <w:p w14:paraId="7EF5350B" w14:textId="77777777" w:rsidR="00DB7BAC" w:rsidRPr="00DA07C8" w:rsidRDefault="00DB7BAC" w:rsidP="00DA07C8">
            <w:pPr>
              <w:spacing w:line="360" w:lineRule="auto"/>
              <w:jc w:val="center"/>
              <w:rPr>
                <w:rFonts w:ascii="Arial" w:hAnsi="Arial" w:cs="Arial"/>
                <w:noProof/>
                <w:sz w:val="20"/>
                <w:lang w:eastAsia="en-US"/>
              </w:rPr>
            </w:pPr>
            <w:r w:rsidRPr="00DA07C8">
              <w:rPr>
                <w:rFonts w:ascii="Arial" w:hAnsi="Arial" w:cs="Arial"/>
                <w:noProof/>
                <w:sz w:val="20"/>
                <w:lang w:eastAsia="en-US"/>
              </w:rPr>
              <w:drawing>
                <wp:anchor distT="0" distB="0" distL="114300" distR="114300" simplePos="0" relativeHeight="251683840" behindDoc="0" locked="0" layoutInCell="1" allowOverlap="1" wp14:anchorId="52501009" wp14:editId="64841264">
                  <wp:simplePos x="0" y="0"/>
                  <wp:positionH relativeFrom="column">
                    <wp:posOffset>305435</wp:posOffset>
                  </wp:positionH>
                  <wp:positionV relativeFrom="paragraph">
                    <wp:posOffset>2540</wp:posOffset>
                  </wp:positionV>
                  <wp:extent cx="919480" cy="491490"/>
                  <wp:effectExtent l="0" t="0" r="0" b="3810"/>
                  <wp:wrapSquare wrapText="bothSides"/>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919480" cy="491490"/>
                          </a:xfrm>
                          <a:prstGeom prst="rect">
                            <a:avLst/>
                          </a:prstGeom>
                        </pic:spPr>
                      </pic:pic>
                    </a:graphicData>
                  </a:graphic>
                  <wp14:sizeRelH relativeFrom="margin">
                    <wp14:pctWidth>0</wp14:pctWidth>
                  </wp14:sizeRelH>
                  <wp14:sizeRelV relativeFrom="margin">
                    <wp14:pctHeight>0</wp14:pctHeight>
                  </wp14:sizeRelV>
                </wp:anchor>
              </w:drawing>
            </w:r>
            <w:r w:rsidRPr="00DA07C8">
              <w:rPr>
                <w:rFonts w:ascii="Arial" w:hAnsi="Arial" w:cs="Arial"/>
                <w:noProof/>
                <w:sz w:val="20"/>
                <w:lang w:eastAsia="en-US"/>
              </w:rPr>
              <w:drawing>
                <wp:inline distT="0" distB="0" distL="0" distR="0" wp14:anchorId="39C28076" wp14:editId="75C70B8D">
                  <wp:extent cx="753745" cy="491706"/>
                  <wp:effectExtent l="0" t="0" r="8255" b="381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36"/>
                          <a:stretch>
                            <a:fillRect/>
                          </a:stretch>
                        </pic:blipFill>
                        <pic:spPr>
                          <a:xfrm>
                            <a:off x="0" y="0"/>
                            <a:ext cx="765885" cy="499625"/>
                          </a:xfrm>
                          <a:prstGeom prst="rect">
                            <a:avLst/>
                          </a:prstGeom>
                        </pic:spPr>
                      </pic:pic>
                    </a:graphicData>
                  </a:graphic>
                </wp:inline>
              </w:drawing>
            </w:r>
          </w:p>
        </w:tc>
      </w:tr>
      <w:tr w:rsidR="00DB7BAC" w:rsidRPr="00DA07C8" w14:paraId="1EA454E7" w14:textId="77777777" w:rsidTr="00DA07C8">
        <w:trPr>
          <w:trHeight w:val="841"/>
          <w:jc w:val="center"/>
        </w:trPr>
        <w:tc>
          <w:tcPr>
            <w:tcW w:w="769" w:type="dxa"/>
            <w:vAlign w:val="center"/>
          </w:tcPr>
          <w:p w14:paraId="5CB28CDC"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12</w:t>
            </w:r>
          </w:p>
        </w:tc>
        <w:tc>
          <w:tcPr>
            <w:tcW w:w="4186" w:type="dxa"/>
            <w:vAlign w:val="center"/>
          </w:tcPr>
          <w:p w14:paraId="48D2AA64" w14:textId="77777777" w:rsidR="00DB7BAC" w:rsidRPr="00DA07C8" w:rsidRDefault="00DB7BAC" w:rsidP="00DA07C8">
            <w:pPr>
              <w:spacing w:line="360" w:lineRule="auto"/>
              <w:jc w:val="center"/>
              <w:rPr>
                <w:rFonts w:ascii="Arial" w:hAnsi="Arial" w:cs="Arial"/>
                <w:sz w:val="20"/>
              </w:rPr>
            </w:pPr>
            <w:r w:rsidRPr="00DA07C8">
              <w:rPr>
                <w:rFonts w:ascii="Arial" w:hAnsi="Arial" w:cs="Arial"/>
                <w:sz w:val="20"/>
              </w:rPr>
              <w:t>Đồ thị</w:t>
            </w:r>
          </w:p>
        </w:tc>
        <w:tc>
          <w:tcPr>
            <w:tcW w:w="4400" w:type="dxa"/>
          </w:tcPr>
          <w:p w14:paraId="54DF8955" w14:textId="77777777" w:rsidR="00DB7BAC" w:rsidRPr="00DA07C8" w:rsidRDefault="00DB7BAC" w:rsidP="00DA07C8">
            <w:pPr>
              <w:spacing w:line="360" w:lineRule="auto"/>
              <w:jc w:val="center"/>
              <w:rPr>
                <w:rFonts w:ascii="Arial" w:hAnsi="Arial" w:cs="Arial"/>
                <w:noProof/>
                <w:sz w:val="20"/>
                <w:lang w:eastAsia="en-US"/>
              </w:rPr>
            </w:pPr>
            <w:r w:rsidRPr="00DA07C8">
              <w:rPr>
                <w:noProof/>
                <w:sz w:val="20"/>
                <w:lang w:eastAsia="en-US"/>
              </w:rPr>
              <w:drawing>
                <wp:inline distT="0" distB="0" distL="0" distR="0" wp14:anchorId="70131482" wp14:editId="2706BBD6">
                  <wp:extent cx="711062" cy="746615"/>
                  <wp:effectExtent l="0" t="0" r="0" b="0"/>
                  <wp:docPr id="70" name="Picture 2"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Text, ic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1918" cy="758013"/>
                          </a:xfrm>
                          <a:prstGeom prst="rect">
                            <a:avLst/>
                          </a:prstGeom>
                          <a:noFill/>
                          <a:ln>
                            <a:noFill/>
                          </a:ln>
                        </pic:spPr>
                      </pic:pic>
                    </a:graphicData>
                  </a:graphic>
                </wp:inline>
              </w:drawing>
            </w:r>
          </w:p>
        </w:tc>
      </w:tr>
    </w:tbl>
    <w:p w14:paraId="128A8F20" w14:textId="77777777" w:rsidR="00DA07C8" w:rsidRPr="00DA07C8" w:rsidRDefault="00DA07C8" w:rsidP="00DA07C8">
      <w:pPr>
        <w:spacing w:line="360" w:lineRule="auto"/>
        <w:ind w:left="360"/>
        <w:rPr>
          <w:rFonts w:ascii="Arial" w:hAnsi="Arial" w:cs="Arial"/>
          <w:sz w:val="20"/>
          <w:highlight w:val="yellow"/>
        </w:rPr>
      </w:pPr>
    </w:p>
    <w:p w14:paraId="1CC29415" w14:textId="6DB6A2A5" w:rsidR="00907E51" w:rsidRPr="00DA07C8" w:rsidRDefault="00404847" w:rsidP="00DA07C8">
      <w:pPr>
        <w:spacing w:line="360" w:lineRule="auto"/>
        <w:ind w:left="360"/>
        <w:rPr>
          <w:rFonts w:ascii="Arial" w:hAnsi="Arial" w:cs="Arial"/>
          <w:sz w:val="20"/>
        </w:rPr>
      </w:pPr>
      <w:r w:rsidRPr="00DA07C8">
        <w:rPr>
          <w:rFonts w:ascii="Arial" w:hAnsi="Arial" w:cs="Arial"/>
          <w:sz w:val="20"/>
        </w:rPr>
        <w:t>(*1) Có thể tạo khối này bằng cách nhấp chuột phải, sau đó kéo khối Nhập ban đầu và sau đó chọn “Duplicate Inport” làm bóng Inport. Điều này gây nhầm lẫn và Renesas Electronics không khuyến nghị người dùng sử dụng khối bóng Inport.</w:t>
      </w:r>
      <w:bookmarkStart w:id="427" w:name="V10000_REL_Comment_003"/>
      <w:bookmarkEnd w:id="427"/>
    </w:p>
    <w:p w14:paraId="54CFE200" w14:textId="77777777" w:rsidR="00404847" w:rsidRPr="00DA07C8" w:rsidRDefault="00404847" w:rsidP="00DA07C8">
      <w:pPr>
        <w:spacing w:line="360" w:lineRule="auto"/>
        <w:ind w:left="360"/>
        <w:rPr>
          <w:rFonts w:ascii="Arial" w:hAnsi="Arial" w:cs="Arial"/>
        </w:rPr>
      </w:pPr>
    </w:p>
    <w:p w14:paraId="1307E4F9" w14:textId="2CEC4544" w:rsidR="00F4530D" w:rsidRPr="00DA07C8" w:rsidRDefault="46074DD9" w:rsidP="00DA07C8">
      <w:pPr>
        <w:pStyle w:val="Heading2"/>
        <w:spacing w:line="360" w:lineRule="auto"/>
        <w:rPr>
          <w:rFonts w:cs="Arial"/>
        </w:rPr>
      </w:pPr>
      <w:bookmarkStart w:id="428" w:name="_Ref93417957"/>
      <w:bookmarkStart w:id="429" w:name="_Toc94021760"/>
      <w:bookmarkStart w:id="430" w:name="_Toc1301312518"/>
      <w:bookmarkStart w:id="431" w:name="_Toc441249322"/>
      <w:bookmarkStart w:id="432" w:name="_Toc179246236"/>
      <w:bookmarkStart w:id="433" w:name="_Toc614591167"/>
      <w:bookmarkStart w:id="434" w:name="_Toc715546248"/>
      <w:bookmarkStart w:id="435" w:name="_Toc1424063864"/>
      <w:bookmarkStart w:id="436" w:name="_Toc1363459187"/>
      <w:bookmarkStart w:id="437" w:name="_Toc1852930710"/>
      <w:bookmarkStart w:id="438" w:name="_Toc2080128942"/>
      <w:bookmarkStart w:id="439" w:name="_Toc973715106"/>
      <w:bookmarkStart w:id="440" w:name="_Toc1909670613"/>
      <w:bookmarkStart w:id="441" w:name="_Toc2120631909"/>
      <w:bookmarkStart w:id="442" w:name="_Toc1507657361"/>
      <w:bookmarkStart w:id="443" w:name="_Toc784787697"/>
      <w:bookmarkStart w:id="444" w:name="_Toc636969246"/>
      <w:bookmarkStart w:id="445" w:name="_Toc966600913"/>
      <w:bookmarkStart w:id="446" w:name="_Toc232120849"/>
      <w:bookmarkStart w:id="447" w:name="_Toc2110384204"/>
      <w:bookmarkStart w:id="448" w:name="_Toc1416008060"/>
      <w:bookmarkStart w:id="449" w:name="_Toc1624300077"/>
      <w:bookmarkStart w:id="450" w:name="_Toc575175885"/>
      <w:bookmarkStart w:id="451" w:name="_Toc1517605241"/>
      <w:bookmarkStart w:id="452" w:name="_Toc1668267623"/>
      <w:bookmarkStart w:id="453" w:name="_Toc1502783369"/>
      <w:bookmarkStart w:id="454" w:name="_Toc246217395"/>
      <w:bookmarkStart w:id="455" w:name="_Toc1489183852"/>
      <w:bookmarkStart w:id="456" w:name="_Toc1356572270"/>
      <w:bookmarkStart w:id="457" w:name="_Toc1300846930"/>
      <w:bookmarkStart w:id="458" w:name="_Toc1311623548"/>
      <w:bookmarkStart w:id="459" w:name="_Toc1636813539"/>
      <w:bookmarkStart w:id="460" w:name="_Toc122608911"/>
      <w:r w:rsidRPr="00DA07C8">
        <w:rPr>
          <w:rFonts w:cs="Arial"/>
        </w:rPr>
        <w:t xml:space="preserve">3.2 Khối S-Function của </w:t>
      </w:r>
      <w:bookmarkStart w:id="461" w:name="_Hlk93330777"/>
      <w:r w:rsidR="73A1CDAB" w:rsidRPr="00DA07C8">
        <w:rPr>
          <w:rFonts w:cs="Arial"/>
        </w:rPr>
        <w:t>thiết bị ngoại vi</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09FB1899" w14:textId="77B99E43" w:rsidR="00C259B1" w:rsidRPr="00DA07C8" w:rsidRDefault="00C259B1" w:rsidP="00DA07C8">
      <w:pPr>
        <w:spacing w:line="360" w:lineRule="auto"/>
        <w:rPr>
          <w:rFonts w:ascii="Arial" w:hAnsi="Arial" w:cs="Arial"/>
          <w:sz w:val="20"/>
          <w:szCs w:val="22"/>
        </w:rPr>
      </w:pPr>
      <w:r w:rsidRPr="00DA07C8">
        <w:rPr>
          <w:rFonts w:ascii="Arial" w:hAnsi="Arial" w:cs="Arial"/>
          <w:sz w:val="20"/>
          <w:szCs w:val="22"/>
        </w:rPr>
        <w:t xml:space="preserve">Phần sau đây mô tả các khối Chức năng S của thiết bị ngoại vi (Cổng, ADC, RS-CANFD, </w:t>
      </w:r>
      <w:commentRangeStart w:id="462"/>
      <w:r w:rsidR="00B82207" w:rsidRPr="00DA07C8">
        <w:rPr>
          <w:rFonts w:ascii="Arial" w:hAnsi="Arial" w:cs="Arial"/>
          <w:sz w:val="20"/>
          <w:szCs w:val="22"/>
        </w:rPr>
        <w:t xml:space="preserve">RLIN3n </w:t>
      </w:r>
      <w:commentRangeEnd w:id="462"/>
      <w:r w:rsidR="003F663B" w:rsidRPr="00DA07C8">
        <w:rPr>
          <w:rStyle w:val="CommentReference"/>
          <w:rFonts w:ascii="Arial" w:hAnsi="Arial" w:cs="Arial"/>
          <w:sz w:val="20"/>
          <w:szCs w:val="22"/>
        </w:rPr>
        <w:commentReference w:id="462"/>
      </w:r>
      <w:r w:rsidR="00F3776E" w:rsidRPr="00DA07C8">
        <w:rPr>
          <w:rFonts w:ascii="Arial" w:hAnsi="Arial" w:cs="Arial"/>
          <w:sz w:val="20"/>
          <w:szCs w:val="22"/>
        </w:rPr>
        <w:t xml:space="preserve">, </w:t>
      </w:r>
      <w:commentRangeStart w:id="463"/>
      <w:r w:rsidR="00F3776E" w:rsidRPr="00DA07C8">
        <w:rPr>
          <w:rFonts w:ascii="Arial" w:hAnsi="Arial" w:cs="Arial"/>
          <w:sz w:val="20"/>
          <w:szCs w:val="22"/>
        </w:rPr>
        <w:t xml:space="preserve">TAUD </w:t>
      </w:r>
      <w:commentRangeEnd w:id="463"/>
      <w:r w:rsidR="00603CA7" w:rsidRPr="00DA07C8">
        <w:rPr>
          <w:rStyle w:val="CommentReference"/>
          <w:sz w:val="20"/>
          <w:szCs w:val="22"/>
        </w:rPr>
        <w:commentReference w:id="463"/>
      </w:r>
      <w:r w:rsidR="00750BCF" w:rsidRPr="00DA07C8">
        <w:rPr>
          <w:rFonts w:ascii="Arial" w:hAnsi="Arial" w:cs="Arial"/>
          <w:sz w:val="20"/>
          <w:szCs w:val="22"/>
        </w:rPr>
        <w:t>) và cách tạo, đặt và tạo mã C cho các khối Chức năng S này.</w:t>
      </w:r>
    </w:p>
    <w:p w14:paraId="6EAB293C" w14:textId="0638E053" w:rsidR="00C56513" w:rsidRPr="00DA07C8" w:rsidRDefault="00287B92" w:rsidP="00DA07C8">
      <w:pPr>
        <w:spacing w:line="360" w:lineRule="auto"/>
        <w:rPr>
          <w:rFonts w:ascii="Arial" w:hAnsi="Arial" w:cs="Arial"/>
          <w:sz w:val="20"/>
          <w:szCs w:val="22"/>
        </w:rPr>
      </w:pPr>
      <w:r w:rsidRPr="00DA07C8">
        <w:rPr>
          <w:rFonts w:ascii="Arial" w:hAnsi="Arial" w:cs="Arial"/>
          <w:sz w:val="20"/>
          <w:szCs w:val="22"/>
        </w:rPr>
        <w:t>Ngoài ra, Trình duyệt thư viện MATLAB Simulink hỗ trợ gói ETVPF, gói này chứa các khối chức năng S của thiết bị ngoại vi để thêm vào mô hình.</w:t>
      </w:r>
    </w:p>
    <w:p w14:paraId="0BA8F3D8" w14:textId="65DF1F45" w:rsidR="00C56513" w:rsidRPr="00DA07C8" w:rsidRDefault="00C56513" w:rsidP="00DA07C8">
      <w:pPr>
        <w:spacing w:line="360" w:lineRule="auto"/>
        <w:ind w:left="1440" w:hanging="1440"/>
        <w:rPr>
          <w:rFonts w:ascii="Arial" w:hAnsi="Arial" w:cs="Arial"/>
          <w:sz w:val="20"/>
          <w:szCs w:val="22"/>
        </w:rPr>
      </w:pPr>
      <w:r w:rsidRPr="00DA07C8">
        <w:rPr>
          <w:rFonts w:ascii="Arial" w:hAnsi="Arial" w:cs="Arial"/>
          <w:sz w:val="20"/>
          <w:szCs w:val="22"/>
        </w:rPr>
        <w:t xml:space="preserve">Lưu </w:t>
      </w:r>
      <w:r w:rsidR="00750BCF" w:rsidRPr="00DA07C8">
        <w:rPr>
          <w:rFonts w:ascii="Arial" w:hAnsi="Arial" w:cs="Arial"/>
          <w:sz w:val="20"/>
          <w:szCs w:val="22"/>
        </w:rPr>
        <w:tab/>
      </w:r>
      <w:r w:rsidR="0099622A" w:rsidRPr="00DA07C8">
        <w:rPr>
          <w:rFonts w:ascii="Arial" w:hAnsi="Arial" w:cs="Arial"/>
          <w:sz w:val="20"/>
          <w:szCs w:val="22"/>
        </w:rPr>
        <w:t xml:space="preserve">ý 1. Các khối S-Function của thiết bị ngoại vi khác nhau với từng dòng thiết bị. </w:t>
      </w:r>
      <w:bookmarkStart w:id="464" w:name="_Hlk96361556"/>
      <w:r w:rsidR="005F6792" w:rsidRPr="00DA07C8">
        <w:rPr>
          <w:rFonts w:ascii="Arial" w:hAnsi="Arial" w:cs="Arial"/>
          <w:sz w:val="20"/>
          <w:szCs w:val="22"/>
        </w:rPr>
        <w:t xml:space="preserve">Do đó, người dùng phải chọn đúng cài đặt của thiết bị ngoại vi với dòng thiết bị hiện tại ( </w:t>
      </w:r>
      <w:bookmarkStart w:id="465" w:name="_Hlk96362912"/>
      <w:r w:rsidR="00937974" w:rsidRPr="00DA07C8">
        <w:rPr>
          <w:rFonts w:ascii="Arial" w:hAnsi="Arial" w:cs="Arial"/>
          <w:sz w:val="20"/>
          <w:szCs w:val="22"/>
        </w:rPr>
        <w:t xml:space="preserve">cài đặt của thiết bị ngoại vi trên kiểu </w:t>
      </w:r>
      <w:bookmarkEnd w:id="465"/>
      <w:r w:rsidR="00937974" w:rsidRPr="00DA07C8">
        <w:rPr>
          <w:rFonts w:ascii="Arial" w:hAnsi="Arial" w:cs="Arial"/>
          <w:sz w:val="20"/>
          <w:szCs w:val="22"/>
        </w:rPr>
        <w:t xml:space="preserve">máy phải giống với </w:t>
      </w:r>
      <w:r w:rsidR="00ED5098" w:rsidRPr="00DA07C8">
        <w:rPr>
          <w:rFonts w:ascii="Arial" w:hAnsi="Arial" w:cs="Arial"/>
          <w:sz w:val="20"/>
        </w:rPr>
        <w:t xml:space="preserve">cài đặt </w:t>
      </w:r>
      <w:r w:rsidR="006B6109" w:rsidRPr="00DA07C8">
        <w:rPr>
          <w:rFonts w:ascii="Arial" w:hAnsi="Arial" w:cs="Arial"/>
          <w:sz w:val="20"/>
          <w:szCs w:val="22"/>
        </w:rPr>
        <w:t xml:space="preserve">trên SC – tham khảo phần </w:t>
      </w:r>
      <w:r w:rsidR="00937974" w:rsidRPr="00DA07C8">
        <w:rPr>
          <w:rFonts w:ascii="Arial" w:hAnsi="Arial" w:cs="Arial"/>
          <w:b/>
          <w:bCs/>
          <w:sz w:val="20"/>
          <w:szCs w:val="22"/>
        </w:rPr>
        <w:fldChar w:fldCharType="begin"/>
      </w:r>
      <w:r w:rsidR="00937974" w:rsidRPr="00DA07C8">
        <w:rPr>
          <w:rFonts w:ascii="Arial" w:hAnsi="Arial" w:cs="Arial"/>
          <w:b/>
          <w:bCs/>
          <w:sz w:val="20"/>
          <w:szCs w:val="22"/>
        </w:rPr>
        <w:instrText xml:space="preserve"> REF _Ref96361277 \h  \* MERGEFORMAT </w:instrText>
      </w:r>
      <w:r w:rsidR="00937974" w:rsidRPr="00DA07C8">
        <w:rPr>
          <w:rFonts w:ascii="Arial" w:hAnsi="Arial" w:cs="Arial"/>
          <w:b/>
          <w:bCs/>
          <w:sz w:val="20"/>
          <w:szCs w:val="22"/>
        </w:rPr>
      </w:r>
      <w:r w:rsidR="00937974" w:rsidRPr="00DA07C8">
        <w:rPr>
          <w:rFonts w:ascii="Arial" w:hAnsi="Arial" w:cs="Arial"/>
          <w:b/>
          <w:bCs/>
          <w:sz w:val="20"/>
          <w:szCs w:val="22"/>
        </w:rPr>
        <w:fldChar w:fldCharType="separate"/>
      </w:r>
      <w:r w:rsidR="003C2150" w:rsidRPr="00DA07C8">
        <w:rPr>
          <w:rFonts w:ascii="Arial" w:hAnsi="Arial" w:cs="Arial"/>
          <w:b/>
          <w:bCs/>
          <w:sz w:val="20"/>
          <w:szCs w:val="22"/>
        </w:rPr>
        <w:t>3.3.3.1 Tạo mã nguồn của thiết bị ngoại vi bằng SC</w:t>
      </w:r>
      <w:r w:rsidR="00937974" w:rsidRPr="00DA07C8">
        <w:rPr>
          <w:rFonts w:ascii="Arial" w:hAnsi="Arial" w:cs="Arial"/>
          <w:b/>
          <w:bCs/>
          <w:sz w:val="20"/>
          <w:szCs w:val="22"/>
        </w:rPr>
        <w:fldChar w:fldCharType="end"/>
      </w:r>
      <w:r w:rsidR="00937974" w:rsidRPr="00DA07C8">
        <w:rPr>
          <w:rFonts w:ascii="Arial" w:hAnsi="Arial" w:cs="Arial"/>
          <w:b/>
          <w:bCs/>
          <w:sz w:val="20"/>
          <w:szCs w:val="22"/>
        </w:rPr>
        <w:t xml:space="preserve"> </w:t>
      </w:r>
      <w:r w:rsidR="00937974" w:rsidRPr="00DA07C8">
        <w:rPr>
          <w:rFonts w:ascii="Arial" w:hAnsi="Arial" w:cs="Arial"/>
          <w:sz w:val="20"/>
          <w:szCs w:val="22"/>
        </w:rPr>
        <w:t xml:space="preserve">để biết phương pháp cấu hình). Các khối Chức năng S mẫu của từng dòng thiết bị cũng được bao gồm bên trong </w:t>
      </w:r>
      <w:commentRangeStart w:id="466"/>
      <w:r w:rsidR="00C03AE0" w:rsidRPr="00DA07C8">
        <w:rPr>
          <w:rFonts w:ascii="Arial" w:hAnsi="Arial" w:cs="Arial"/>
          <w:sz w:val="20"/>
          <w:szCs w:val="22"/>
        </w:rPr>
        <w:t xml:space="preserve">“etv </w:t>
      </w:r>
      <w:bookmarkStart w:id="467" w:name="V10000_Simulink_Library_004"/>
      <w:bookmarkEnd w:id="467"/>
      <w:r w:rsidR="00C03AE0" w:rsidRPr="00DA07C8">
        <w:rPr>
          <w:rFonts w:ascii="Arial" w:hAnsi="Arial" w:cs="Arial"/>
          <w:sz w:val="20"/>
          <w:szCs w:val="22"/>
        </w:rPr>
        <w:t xml:space="preserve">pf_lib.slx </w:t>
      </w:r>
      <w:r w:rsidR="00C03AE0" w:rsidRPr="00DA07C8">
        <w:rPr>
          <w:rFonts w:ascii="Arial" w:hAnsi="Arial" w:cs="Arial"/>
          <w:sz w:val="20"/>
          <w:szCs w:val="22"/>
          <w:lang w:val="vi-VN"/>
        </w:rPr>
        <w:t xml:space="preserve">” </w:t>
      </w:r>
      <w:commentRangeEnd w:id="466"/>
      <w:r w:rsidR="00A20C8F" w:rsidRPr="00DA07C8">
        <w:rPr>
          <w:rStyle w:val="CommentReference"/>
          <w:sz w:val="20"/>
          <w:szCs w:val="22"/>
        </w:rPr>
        <w:commentReference w:id="466"/>
      </w:r>
      <w:r w:rsidR="00C03AE0" w:rsidRPr="00DA07C8">
        <w:rPr>
          <w:rFonts w:ascii="Arial" w:hAnsi="Arial" w:cs="Arial"/>
          <w:sz w:val="20"/>
          <w:szCs w:val="22"/>
        </w:rPr>
        <w:t>tập tin.</w:t>
      </w:r>
      <w:bookmarkEnd w:id="464"/>
    </w:p>
    <w:p w14:paraId="618ABEC2" w14:textId="1B96E1C5" w:rsidR="0099622A" w:rsidRPr="00DA07C8" w:rsidRDefault="0099622A" w:rsidP="00DA07C8">
      <w:pPr>
        <w:spacing w:line="360" w:lineRule="auto"/>
        <w:ind w:left="1440" w:hanging="1440"/>
        <w:rPr>
          <w:rFonts w:ascii="Arial" w:hAnsi="Arial" w:cs="Arial"/>
          <w:sz w:val="20"/>
          <w:szCs w:val="22"/>
        </w:rPr>
      </w:pPr>
      <w:r w:rsidRPr="00DA07C8">
        <w:rPr>
          <w:rFonts w:ascii="Arial" w:hAnsi="Arial" w:cs="Arial"/>
          <w:sz w:val="20"/>
          <w:szCs w:val="22"/>
        </w:rPr>
        <w:tab/>
        <w:t xml:space="preserve">2. </w:t>
      </w:r>
      <w:r w:rsidR="002913AB" w:rsidRPr="00DA07C8">
        <w:rPr>
          <w:rFonts w:ascii="Arial" w:hAnsi="Arial" w:cs="Arial"/>
          <w:sz w:val="20"/>
          <w:szCs w:val="22"/>
        </w:rPr>
        <w:t>Về cài đặt của thiết bị ngoại vi được sử dụng cho RH850/F1KM, chỉ sử dụng các cài đặt sau.</w:t>
      </w:r>
    </w:p>
    <w:p w14:paraId="22C5049A" w14:textId="0C341E54" w:rsidR="0099622A" w:rsidRPr="00DA07C8" w:rsidRDefault="0099622A" w:rsidP="00DA07C8">
      <w:pPr>
        <w:pStyle w:val="ListParagraph"/>
        <w:numPr>
          <w:ilvl w:val="0"/>
          <w:numId w:val="24"/>
        </w:numPr>
        <w:spacing w:line="360" w:lineRule="auto"/>
        <w:rPr>
          <w:rFonts w:ascii="Arial" w:hAnsi="Arial" w:cs="Arial"/>
          <w:sz w:val="20"/>
          <w:szCs w:val="22"/>
        </w:rPr>
      </w:pPr>
      <w:r w:rsidRPr="00DA07C8">
        <w:rPr>
          <w:rFonts w:ascii="Arial" w:hAnsi="Arial" w:cs="Arial"/>
          <w:sz w:val="20"/>
          <w:szCs w:val="22"/>
        </w:rPr>
        <w:t>Đối với thiết bị ngoại vi ADC: hỗ trợ Chế độ quét Nhóm 1, Quét nhiều vòng.</w:t>
      </w:r>
    </w:p>
    <w:p w14:paraId="7B4E3F8A" w14:textId="6E26C937" w:rsidR="0099622A" w:rsidRPr="00DA07C8" w:rsidRDefault="0099622A" w:rsidP="00DA07C8">
      <w:pPr>
        <w:pStyle w:val="ListParagraph"/>
        <w:numPr>
          <w:ilvl w:val="0"/>
          <w:numId w:val="24"/>
        </w:numPr>
        <w:spacing w:line="360" w:lineRule="auto"/>
        <w:rPr>
          <w:rFonts w:ascii="Arial" w:hAnsi="Arial" w:cs="Arial"/>
          <w:sz w:val="20"/>
          <w:szCs w:val="22"/>
        </w:rPr>
      </w:pPr>
      <w:r w:rsidRPr="00DA07C8">
        <w:rPr>
          <w:rFonts w:ascii="Arial" w:hAnsi="Arial" w:cs="Arial"/>
          <w:sz w:val="20"/>
          <w:szCs w:val="22"/>
        </w:rPr>
        <w:t>Đối với Port ngoại vi: Chỉ được sử dụng cổng (PORT) thông thường (ví dụ: PORT0, PORT1… được xác định trong SC).</w:t>
      </w:r>
    </w:p>
    <w:p w14:paraId="062E58C9" w14:textId="77777777" w:rsidR="00CC5140" w:rsidRPr="00DA07C8" w:rsidRDefault="00E80EEA" w:rsidP="00DA07C8">
      <w:pPr>
        <w:pStyle w:val="ListParagraph"/>
        <w:numPr>
          <w:ilvl w:val="0"/>
          <w:numId w:val="24"/>
        </w:numPr>
        <w:spacing w:line="360" w:lineRule="auto"/>
        <w:rPr>
          <w:rFonts w:ascii="Arial" w:hAnsi="Arial" w:cs="Arial"/>
          <w:sz w:val="20"/>
          <w:szCs w:val="22"/>
        </w:rPr>
      </w:pPr>
      <w:r w:rsidRPr="00DA07C8">
        <w:rPr>
          <w:rFonts w:ascii="Arial" w:hAnsi="Arial" w:cs="Arial"/>
          <w:sz w:val="20"/>
          <w:szCs w:val="22"/>
        </w:rPr>
        <w:t>Đối với thiết bị ngoại vi RS-CANFD:</w:t>
      </w:r>
    </w:p>
    <w:p w14:paraId="60586363" w14:textId="594946B2" w:rsidR="00AE1E24" w:rsidRPr="00DA07C8" w:rsidRDefault="00CC5140" w:rsidP="00DA07C8">
      <w:pPr>
        <w:pStyle w:val="ListParagraph"/>
        <w:spacing w:line="360" w:lineRule="auto"/>
        <w:ind w:left="2160"/>
        <w:rPr>
          <w:rFonts w:ascii="Arial" w:hAnsi="Arial" w:cs="Arial"/>
          <w:sz w:val="20"/>
          <w:szCs w:val="22"/>
        </w:rPr>
      </w:pPr>
      <w:r w:rsidRPr="00DA07C8">
        <w:rPr>
          <w:rFonts w:ascii="Arial" w:hAnsi="Arial" w:cs="Arial"/>
          <w:sz w:val="20"/>
          <w:szCs w:val="22"/>
        </w:rPr>
        <w:t xml:space="preserve">Đối với F1KM: Hỗ trợ sử dụng đơn vị CANFD 0 (RCFDC0) với 6 kênh, Khung dữ liệu gửi/nhận, ID tiêu chuẩn, khung </w:t>
      </w:r>
      <w:commentRangeStart w:id="468"/>
      <w:r w:rsidR="00164624" w:rsidRPr="00DA07C8">
        <w:rPr>
          <w:rFonts w:ascii="Arial" w:hAnsi="Arial" w:cs="Arial"/>
          <w:sz w:val="20"/>
          <w:szCs w:val="22"/>
        </w:rPr>
        <w:t xml:space="preserve">từ xa </w:t>
      </w:r>
      <w:commentRangeEnd w:id="468"/>
      <w:r w:rsidR="00EF59AF" w:rsidRPr="00DA07C8">
        <w:rPr>
          <w:rStyle w:val="CommentReference"/>
          <w:sz w:val="20"/>
          <w:szCs w:val="22"/>
        </w:rPr>
        <w:commentReference w:id="468"/>
      </w:r>
      <w:r w:rsidR="00164624" w:rsidRPr="00DA07C8">
        <w:rPr>
          <w:rFonts w:ascii="Arial" w:hAnsi="Arial" w:cs="Arial"/>
          <w:sz w:val="20"/>
          <w:szCs w:val="22"/>
        </w:rPr>
        <w:t xml:space="preserve">, ID mở rộng, </w:t>
      </w:r>
      <w:bookmarkStart w:id="469" w:name="V10000_Req_02_004"/>
      <w:r w:rsidR="00164624" w:rsidRPr="00DA07C8">
        <w:rPr>
          <w:rFonts w:ascii="Arial" w:hAnsi="Arial" w:cs="Arial"/>
          <w:sz w:val="20"/>
          <w:szCs w:val="22"/>
        </w:rPr>
        <w:t xml:space="preserve">bộ lọc nhận r </w:t>
      </w:r>
      <w:bookmarkEnd w:id="469"/>
      <w:r w:rsidR="0047614C" w:rsidRPr="00DA07C8">
        <w:rPr>
          <w:rFonts w:ascii="Arial" w:hAnsi="Arial" w:cs="Arial"/>
          <w:sz w:val="20"/>
          <w:szCs w:val="22"/>
        </w:rPr>
        <w:t>, Hỗ trợ Cổng I/O CAN và Hộp công cụ mạng xe.</w:t>
      </w:r>
    </w:p>
    <w:p w14:paraId="75F65345" w14:textId="77777777" w:rsidR="00CC5140" w:rsidRPr="00DA07C8" w:rsidRDefault="00CC5140" w:rsidP="00DA07C8">
      <w:pPr>
        <w:pStyle w:val="ListParagraph"/>
        <w:spacing w:line="360" w:lineRule="auto"/>
        <w:ind w:left="2160"/>
        <w:rPr>
          <w:rFonts w:ascii="Arial" w:hAnsi="Arial" w:cs="Arial"/>
          <w:sz w:val="20"/>
          <w:szCs w:val="22"/>
        </w:rPr>
      </w:pPr>
    </w:p>
    <w:p w14:paraId="47729E0C" w14:textId="3BBD0146" w:rsidR="00CC5140" w:rsidRPr="00DA07C8" w:rsidRDefault="00CC5140" w:rsidP="00DA07C8">
      <w:pPr>
        <w:pStyle w:val="ListParagraph"/>
        <w:spacing w:line="360" w:lineRule="auto"/>
        <w:ind w:left="2160"/>
        <w:rPr>
          <w:rFonts w:ascii="Arial" w:hAnsi="Arial" w:cs="Arial"/>
          <w:sz w:val="20"/>
          <w:szCs w:val="22"/>
        </w:rPr>
      </w:pPr>
      <w:commentRangeStart w:id="470"/>
      <w:r w:rsidRPr="00DA07C8">
        <w:rPr>
          <w:rFonts w:ascii="Arial" w:hAnsi="Arial" w:cs="Arial"/>
          <w:sz w:val="20"/>
          <w:szCs w:val="22"/>
        </w:rPr>
        <w:t xml:space="preserve">Đối với U2C: Hỗ trợ </w:t>
      </w:r>
      <w:commentRangeEnd w:id="470"/>
      <w:r w:rsidR="005C222E" w:rsidRPr="00DA07C8">
        <w:rPr>
          <w:rStyle w:val="CommentReference"/>
          <w:sz w:val="20"/>
          <w:szCs w:val="22"/>
        </w:rPr>
        <w:commentReference w:id="470"/>
      </w:r>
      <w:r w:rsidRPr="00DA07C8">
        <w:rPr>
          <w:rFonts w:ascii="Arial" w:hAnsi="Arial" w:cs="Arial"/>
          <w:sz w:val="20"/>
          <w:szCs w:val="22"/>
        </w:rPr>
        <w:t>sử dụng đơn vị CANFD 0 (RCFDC0) với 8 kênh, Khung dữ liệu gửi/nhận, ID tiêu chuẩn, khung từ xa, ID mở rộng, bộ lọc nhận và Hộp công cụ mạng xe.</w:t>
      </w:r>
    </w:p>
    <w:p w14:paraId="6B2A0E47" w14:textId="77777777" w:rsidR="00CC5140" w:rsidRPr="00DA07C8" w:rsidRDefault="00CC5140" w:rsidP="00DA07C8">
      <w:pPr>
        <w:pStyle w:val="ListParagraph"/>
        <w:spacing w:line="360" w:lineRule="auto"/>
        <w:ind w:left="2160"/>
        <w:rPr>
          <w:rFonts w:ascii="Arial" w:hAnsi="Arial" w:cs="Arial"/>
          <w:sz w:val="20"/>
          <w:szCs w:val="22"/>
        </w:rPr>
      </w:pPr>
    </w:p>
    <w:p w14:paraId="4AD42423" w14:textId="4AB1165D" w:rsidR="00AB4DFE" w:rsidRPr="00DA07C8" w:rsidRDefault="006F3853" w:rsidP="00DA07C8">
      <w:pPr>
        <w:pStyle w:val="ListParagraph"/>
        <w:numPr>
          <w:ilvl w:val="0"/>
          <w:numId w:val="24"/>
        </w:numPr>
        <w:spacing w:line="360" w:lineRule="auto"/>
        <w:jc w:val="left"/>
        <w:rPr>
          <w:rFonts w:ascii="Arial" w:hAnsi="Arial" w:cs="Arial"/>
          <w:sz w:val="20"/>
          <w:szCs w:val="22"/>
        </w:rPr>
      </w:pPr>
      <w:r w:rsidRPr="00DA07C8">
        <w:rPr>
          <w:rFonts w:ascii="Arial" w:hAnsi="Arial" w:cs="Arial"/>
          <w:sz w:val="20"/>
          <w:szCs w:val="22"/>
        </w:rPr>
        <w:t xml:space="preserve">Đối với thiết bị ngoại vi </w:t>
      </w:r>
      <w:commentRangeStart w:id="471"/>
      <w:r w:rsidRPr="00DA07C8">
        <w:rPr>
          <w:rFonts w:ascii="Arial" w:hAnsi="Arial" w:cs="Arial"/>
          <w:sz w:val="20"/>
          <w:szCs w:val="22"/>
        </w:rPr>
        <w:t xml:space="preserve">TAUD </w:t>
      </w:r>
      <w:commentRangeEnd w:id="471"/>
      <w:r w:rsidRPr="00DA07C8">
        <w:rPr>
          <w:rStyle w:val="CommentReference"/>
          <w:sz w:val="20"/>
          <w:szCs w:val="22"/>
        </w:rPr>
        <w:commentReference w:id="471"/>
      </w:r>
      <w:r w:rsidR="00AB4DFE" w:rsidRPr="00DA07C8">
        <w:rPr>
          <w:rFonts w:ascii="Arial" w:hAnsi="Arial" w:cs="Arial"/>
          <w:sz w:val="20"/>
          <w:szCs w:val="22"/>
        </w:rPr>
        <w:t>: Chỉ có thể sử dụng Đầu ra PWM và Đầu ra PWM tam giác, kênh chính, chu kỳ xung và cài đặt giá trị tỷ lệ nhiệm vụ. Về các kênh phụ và cài đặt đồng hồ, vui lòng đặt nó trong SC</w:t>
      </w:r>
    </w:p>
    <w:p w14:paraId="4073DAB6" w14:textId="477B2AAE" w:rsidR="00D55947" w:rsidRPr="00DA07C8" w:rsidRDefault="00D55947" w:rsidP="00DA07C8">
      <w:pPr>
        <w:pStyle w:val="ListParagraph"/>
        <w:spacing w:line="360" w:lineRule="auto"/>
        <w:ind w:left="1440"/>
        <w:rPr>
          <w:rFonts w:ascii="Arial" w:hAnsi="Arial" w:cs="Arial"/>
          <w:sz w:val="20"/>
          <w:szCs w:val="22"/>
        </w:rPr>
      </w:pPr>
      <w:r w:rsidRPr="00DA07C8">
        <w:rPr>
          <w:rFonts w:ascii="Arial" w:hAnsi="Arial" w:cs="Arial"/>
          <w:sz w:val="20"/>
          <w:szCs w:val="22"/>
        </w:rPr>
        <w:t>3. Các khối chức năng S của thiết bị ngoại vi được chuẩn bị cho thiết bị lớn nhất. Nếu sử dụng thiết bị nhỏ hơn, vui lòng chọn chức năng, tên cổng được triển khai cho thiết bị này.</w:t>
      </w:r>
    </w:p>
    <w:p w14:paraId="30EAA30E" w14:textId="2E71E061" w:rsidR="004718CB" w:rsidRPr="00DA07C8" w:rsidRDefault="00D55947" w:rsidP="00DA07C8">
      <w:pPr>
        <w:spacing w:line="360" w:lineRule="auto"/>
        <w:ind w:left="720" w:firstLine="720"/>
        <w:rPr>
          <w:rFonts w:ascii="Arial" w:hAnsi="Arial" w:cs="Arial"/>
          <w:sz w:val="20"/>
          <w:szCs w:val="22"/>
        </w:rPr>
      </w:pPr>
      <w:r w:rsidRPr="00DA07C8">
        <w:rPr>
          <w:rFonts w:ascii="Arial" w:hAnsi="Arial" w:cs="Arial"/>
          <w:sz w:val="20"/>
          <w:szCs w:val="22"/>
        </w:rPr>
        <w:t xml:space="preserve">4 </w:t>
      </w:r>
      <w:commentRangeStart w:id="472"/>
      <w:r w:rsidR="000265F3" w:rsidRPr="00DA07C8">
        <w:rPr>
          <w:rFonts w:ascii="Arial" w:hAnsi="Arial" w:cs="Arial"/>
          <w:sz w:val="20"/>
          <w:szCs w:val="22"/>
        </w:rPr>
        <w:t>. Về thiết bị ngoại vi sử dụng cho RH850/U2C chỉ sử dụng thiết bị ngoại vi Port, ADC và CAN.</w:t>
      </w:r>
      <w:commentRangeEnd w:id="472"/>
      <w:r w:rsidR="000265F3" w:rsidRPr="00DA07C8">
        <w:rPr>
          <w:rStyle w:val="CommentReference"/>
          <w:sz w:val="20"/>
          <w:szCs w:val="22"/>
        </w:rPr>
        <w:commentReference w:id="472"/>
      </w:r>
      <w:bookmarkStart w:id="473" w:name="V10000_Req_03_007"/>
      <w:bookmarkEnd w:id="473"/>
    </w:p>
    <w:p w14:paraId="0BAFCA87" w14:textId="4288E007" w:rsidR="000F68F9" w:rsidRPr="0029259B" w:rsidRDefault="000F68F9" w:rsidP="00DA07C8">
      <w:pPr>
        <w:spacing w:line="360" w:lineRule="auto"/>
        <w:rPr>
          <w:rFonts w:ascii="Arial" w:hAnsi="Arial" w:cs="Arial"/>
        </w:rPr>
      </w:pPr>
      <w:r w:rsidRPr="0029259B">
        <w:rPr>
          <w:rFonts w:ascii="Arial" w:hAnsi="Arial" w:cs="Arial"/>
        </w:rPr>
        <w:br w:type="page"/>
      </w:r>
    </w:p>
    <w:p w14:paraId="63AB306F" w14:textId="32EBFB9F" w:rsidR="005F6792" w:rsidRPr="00DA07C8" w:rsidRDefault="005F6792" w:rsidP="00DA07C8">
      <w:pPr>
        <w:spacing w:line="360" w:lineRule="auto"/>
        <w:rPr>
          <w:rFonts w:ascii="Arial" w:hAnsi="Arial" w:cs="Arial"/>
          <w:sz w:val="20"/>
        </w:rPr>
      </w:pPr>
      <w:r w:rsidRPr="00DA07C8">
        <w:rPr>
          <w:rFonts w:ascii="Arial" w:hAnsi="Arial" w:cs="Arial"/>
          <w:sz w:val="20"/>
        </w:rPr>
        <w:lastRenderedPageBreak/>
        <w:t>Bảng sau đây hiển thị thông tin về các thiết bị ngoại vi của từng dòng thiết bị được hỗ trợ cho các khối S-Function. Đối với các khối S-Function của từng dòng thiết bị, chỉ chọn cài đặt như được mô tả trong bảng này.</w:t>
      </w:r>
    </w:p>
    <w:p w14:paraId="07DC2A70" w14:textId="77777777" w:rsidR="005F6792" w:rsidRPr="00DA07C8" w:rsidRDefault="005F6792" w:rsidP="00DA07C8">
      <w:pPr>
        <w:spacing w:line="360" w:lineRule="auto"/>
        <w:rPr>
          <w:rFonts w:ascii="Arial" w:hAnsi="Arial" w:cs="Arial"/>
          <w:sz w:val="20"/>
        </w:rPr>
      </w:pPr>
    </w:p>
    <w:p w14:paraId="7D9523EA" w14:textId="45F1D6A7" w:rsidR="00321096" w:rsidRPr="00DA07C8" w:rsidRDefault="002A52F0" w:rsidP="00DA07C8">
      <w:pPr>
        <w:pStyle w:val="Caption"/>
        <w:spacing w:line="360" w:lineRule="auto"/>
        <w:jc w:val="center"/>
        <w:rPr>
          <w:rFonts w:ascii="Arial" w:hAnsi="Arial" w:cs="Arial"/>
          <w:b/>
          <w:bCs/>
          <w:color w:val="auto"/>
          <w:sz w:val="20"/>
          <w:szCs w:val="20"/>
        </w:rPr>
      </w:pPr>
      <w:bookmarkStart w:id="474" w:name="_Ref94104187"/>
      <w:r w:rsidRPr="00DA07C8">
        <w:rPr>
          <w:rFonts w:ascii="Arial" w:hAnsi="Arial" w:cs="Arial"/>
          <w:b/>
          <w:bCs/>
          <w:color w:val="auto"/>
          <w:sz w:val="20"/>
          <w:szCs w:val="20"/>
        </w:rPr>
        <w:t xml:space="preserve">Bảng </w:t>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STYLEREF 1 \s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3 </w:t>
      </w:r>
      <w:r w:rsidR="00A3763F" w:rsidRPr="00DA07C8">
        <w:rPr>
          <w:rFonts w:ascii="Arial" w:hAnsi="Arial" w:cs="Arial"/>
          <w:b/>
          <w:bCs/>
          <w:color w:val="auto"/>
          <w:sz w:val="20"/>
          <w:szCs w:val="20"/>
        </w:rPr>
        <w:fldChar w:fldCharType="end"/>
      </w:r>
      <w:r w:rsidR="00A3763F" w:rsidRPr="00DA07C8">
        <w:rPr>
          <w:rFonts w:ascii="Arial" w:hAnsi="Arial" w:cs="Arial"/>
          <w:b/>
          <w:bCs/>
          <w:color w:val="auto"/>
          <w:sz w:val="20"/>
          <w:szCs w:val="20"/>
        </w:rPr>
        <w:noBreakHyphen/>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SEQ Table \* ARABIC \s 1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2 </w:t>
      </w:r>
      <w:r w:rsidR="00A3763F" w:rsidRPr="00DA07C8">
        <w:rPr>
          <w:rFonts w:ascii="Arial" w:hAnsi="Arial" w:cs="Arial"/>
          <w:b/>
          <w:bCs/>
          <w:color w:val="auto"/>
          <w:sz w:val="20"/>
          <w:szCs w:val="20"/>
        </w:rPr>
        <w:fldChar w:fldCharType="end"/>
      </w:r>
      <w:r w:rsidRPr="00DA07C8">
        <w:rPr>
          <w:rFonts w:ascii="Arial" w:hAnsi="Arial" w:cs="Arial"/>
          <w:b/>
          <w:bCs/>
          <w:color w:val="auto"/>
          <w:sz w:val="20"/>
          <w:szCs w:val="20"/>
        </w:rPr>
        <w:t xml:space="preserve">Cài đặt thiết bị ngoại vi cho S-Functions mẫu của từng dòng thiết bị </w:t>
      </w:r>
      <w:bookmarkEnd w:id="474"/>
      <w:r w:rsidR="00946DC4" w:rsidRPr="00DA07C8">
        <w:rPr>
          <w:rFonts w:ascii="Arial" w:hAnsi="Arial" w:cs="Arial"/>
          <w:b/>
          <w:bCs/>
          <w:color w:val="auto"/>
          <w:sz w:val="20"/>
          <w:szCs w:val="20"/>
        </w:rPr>
        <w:t>(Không dành cho người dùng)</w:t>
      </w:r>
    </w:p>
    <w:tbl>
      <w:tblPr>
        <w:tblStyle w:val="TableGrid"/>
        <w:tblW w:w="5000" w:type="pct"/>
        <w:jc w:val="center"/>
        <w:tblLook w:val="04A0" w:firstRow="1" w:lastRow="0" w:firstColumn="1" w:lastColumn="0" w:noHBand="0" w:noVBand="1"/>
      </w:tblPr>
      <w:tblGrid>
        <w:gridCol w:w="2111"/>
        <w:gridCol w:w="1925"/>
        <w:gridCol w:w="2318"/>
        <w:gridCol w:w="2526"/>
        <w:gridCol w:w="2216"/>
      </w:tblGrid>
      <w:tr w:rsidR="007B3B25" w:rsidRPr="00DA07C8" w14:paraId="56B738A9" w14:textId="77777777" w:rsidTr="00DA07C8">
        <w:trPr>
          <w:jc w:val="center"/>
        </w:trPr>
        <w:tc>
          <w:tcPr>
            <w:tcW w:w="3925" w:type="dxa"/>
            <w:gridSpan w:val="2"/>
            <w:shd w:val="clear" w:color="auto" w:fill="0070C0"/>
          </w:tcPr>
          <w:p w14:paraId="737E0CD1" w14:textId="22AF57CF" w:rsidR="007B3B25" w:rsidRPr="00DA07C8" w:rsidRDefault="007B3B25" w:rsidP="00DA07C8">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Dòng thiết bị</w:t>
            </w:r>
          </w:p>
        </w:tc>
        <w:tc>
          <w:tcPr>
            <w:tcW w:w="2254" w:type="dxa"/>
            <w:shd w:val="clear" w:color="auto" w:fill="0070C0"/>
          </w:tcPr>
          <w:p w14:paraId="11F84F55" w14:textId="05CF0EF9" w:rsidR="007B3B25" w:rsidRPr="00DA07C8" w:rsidRDefault="007B3B25" w:rsidP="00DA07C8">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RH850/F1KM-S1</w:t>
            </w:r>
          </w:p>
        </w:tc>
        <w:tc>
          <w:tcPr>
            <w:tcW w:w="2456" w:type="dxa"/>
            <w:shd w:val="clear" w:color="auto" w:fill="0070C0"/>
          </w:tcPr>
          <w:p w14:paraId="7E0821DA" w14:textId="6D881627" w:rsidR="007B3B25" w:rsidRPr="00DA07C8" w:rsidRDefault="007B3B25" w:rsidP="00DA07C8">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RH850/F1KM-S4</w:t>
            </w:r>
          </w:p>
        </w:tc>
        <w:tc>
          <w:tcPr>
            <w:tcW w:w="2155" w:type="dxa"/>
            <w:shd w:val="clear" w:color="auto" w:fill="0070C0"/>
          </w:tcPr>
          <w:p w14:paraId="1907AE52" w14:textId="068821A3" w:rsidR="007B3B25" w:rsidRPr="00DA07C8" w:rsidRDefault="007B3B25" w:rsidP="00DA07C8">
            <w:pPr>
              <w:spacing w:line="360" w:lineRule="auto"/>
              <w:jc w:val="center"/>
              <w:rPr>
                <w:rFonts w:ascii="Arial" w:hAnsi="Arial" w:cs="Arial"/>
                <w:b/>
                <w:bCs/>
                <w:color w:val="FFFFFF" w:themeColor="background1"/>
                <w:sz w:val="20"/>
              </w:rPr>
            </w:pPr>
            <w:commentRangeStart w:id="475"/>
            <w:r w:rsidRPr="00DA07C8">
              <w:rPr>
                <w:rFonts w:ascii="Arial" w:hAnsi="Arial" w:cs="Arial"/>
                <w:b/>
                <w:bCs/>
                <w:color w:val="FFFFFF" w:themeColor="background1"/>
                <w:sz w:val="20"/>
              </w:rPr>
              <w:t>RH850/U2C</w:t>
            </w:r>
            <w:commentRangeEnd w:id="475"/>
            <w:r w:rsidRPr="00DA07C8">
              <w:rPr>
                <w:rStyle w:val="CommentReference"/>
                <w:b/>
                <w:bCs/>
                <w:color w:val="FFFFFF" w:themeColor="background1"/>
                <w:sz w:val="20"/>
              </w:rPr>
              <w:commentReference w:id="475"/>
            </w:r>
            <w:bookmarkStart w:id="476" w:name="V10000_Req_01_003"/>
            <w:bookmarkStart w:id="477" w:name="V10000_Req_03_008"/>
            <w:bookmarkEnd w:id="476"/>
            <w:bookmarkEnd w:id="477"/>
          </w:p>
        </w:tc>
      </w:tr>
      <w:tr w:rsidR="00E45D6E" w:rsidRPr="00DA07C8" w14:paraId="27972C39" w14:textId="77777777" w:rsidTr="00DA07C8">
        <w:trPr>
          <w:jc w:val="center"/>
        </w:trPr>
        <w:tc>
          <w:tcPr>
            <w:tcW w:w="2053" w:type="dxa"/>
            <w:vMerge w:val="restart"/>
          </w:tcPr>
          <w:p w14:paraId="4E058010" w14:textId="3AEDD329" w:rsidR="00E45D6E" w:rsidRPr="00DA07C8" w:rsidRDefault="00E45D6E" w:rsidP="00DA07C8">
            <w:pPr>
              <w:spacing w:line="360" w:lineRule="auto"/>
              <w:rPr>
                <w:rFonts w:ascii="Arial" w:hAnsi="Arial" w:cs="Arial"/>
                <w:sz w:val="20"/>
              </w:rPr>
            </w:pPr>
            <w:r w:rsidRPr="00DA07C8">
              <w:rPr>
                <w:rFonts w:ascii="Arial" w:hAnsi="Arial" w:cs="Arial"/>
                <w:sz w:val="20"/>
              </w:rPr>
              <w:t>ADC</w:t>
            </w:r>
          </w:p>
        </w:tc>
        <w:tc>
          <w:tcPr>
            <w:tcW w:w="1872" w:type="dxa"/>
          </w:tcPr>
          <w:p w14:paraId="3F2AF9BC" w14:textId="1FB4E5B1" w:rsidR="00E45D6E" w:rsidRPr="00DA07C8" w:rsidRDefault="00AC65B4" w:rsidP="00DA07C8">
            <w:pPr>
              <w:spacing w:line="360" w:lineRule="auto"/>
              <w:rPr>
                <w:rFonts w:ascii="Arial" w:hAnsi="Arial" w:cs="Arial"/>
                <w:sz w:val="20"/>
              </w:rPr>
            </w:pPr>
            <w:r w:rsidRPr="00DA07C8">
              <w:rPr>
                <w:rFonts w:ascii="Arial" w:hAnsi="Arial" w:cs="Arial"/>
                <w:sz w:val="20"/>
              </w:rPr>
              <w:t>kênh tối đa</w:t>
            </w:r>
          </w:p>
        </w:tc>
        <w:tc>
          <w:tcPr>
            <w:tcW w:w="2254" w:type="dxa"/>
          </w:tcPr>
          <w:p w14:paraId="440EC964" w14:textId="2AF7379B" w:rsidR="00E45D6E" w:rsidRPr="00DA07C8" w:rsidRDefault="00AC65B4" w:rsidP="00DA07C8">
            <w:pPr>
              <w:spacing w:line="360" w:lineRule="auto"/>
              <w:rPr>
                <w:rFonts w:ascii="Arial" w:hAnsi="Arial" w:cs="Arial"/>
                <w:sz w:val="20"/>
              </w:rPr>
            </w:pPr>
            <w:r w:rsidRPr="00DA07C8">
              <w:rPr>
                <w:rFonts w:ascii="Arial" w:hAnsi="Arial" w:cs="Arial"/>
                <w:sz w:val="20"/>
              </w:rPr>
              <w:t>36</w:t>
            </w:r>
          </w:p>
        </w:tc>
        <w:tc>
          <w:tcPr>
            <w:tcW w:w="2456" w:type="dxa"/>
          </w:tcPr>
          <w:p w14:paraId="0650EA88" w14:textId="2870BD6A" w:rsidR="00E45D6E" w:rsidRPr="00DA07C8" w:rsidRDefault="00D077EF" w:rsidP="00DA07C8">
            <w:pPr>
              <w:spacing w:line="360" w:lineRule="auto"/>
              <w:rPr>
                <w:rFonts w:ascii="Arial" w:hAnsi="Arial" w:cs="Arial"/>
                <w:sz w:val="20"/>
                <w:lang w:val="vi-VN"/>
              </w:rPr>
            </w:pPr>
            <w:commentRangeStart w:id="478"/>
            <w:r w:rsidRPr="00DA07C8">
              <w:rPr>
                <w:rFonts w:ascii="Arial" w:hAnsi="Arial" w:cs="Arial"/>
                <w:sz w:val="20"/>
              </w:rPr>
              <w:t>36</w:t>
            </w:r>
            <w:commentRangeEnd w:id="478"/>
            <w:r w:rsidR="005B3540" w:rsidRPr="00DA07C8">
              <w:rPr>
                <w:rStyle w:val="CommentReference"/>
                <w:sz w:val="20"/>
              </w:rPr>
              <w:commentReference w:id="478"/>
            </w:r>
          </w:p>
        </w:tc>
        <w:tc>
          <w:tcPr>
            <w:tcW w:w="2155" w:type="dxa"/>
          </w:tcPr>
          <w:p w14:paraId="694217C7" w14:textId="0BA3EBB4" w:rsidR="00E45D6E" w:rsidRPr="00DA07C8" w:rsidRDefault="008740CA" w:rsidP="00DA07C8">
            <w:pPr>
              <w:spacing w:line="360" w:lineRule="auto"/>
              <w:rPr>
                <w:rFonts w:ascii="Arial" w:hAnsi="Arial" w:cs="Arial"/>
                <w:sz w:val="20"/>
              </w:rPr>
            </w:pPr>
            <w:r w:rsidRPr="00DA07C8">
              <w:rPr>
                <w:rFonts w:ascii="Arial" w:hAnsi="Arial" w:cs="Arial"/>
                <w:sz w:val="20"/>
              </w:rPr>
              <w:t>28</w:t>
            </w:r>
          </w:p>
        </w:tc>
      </w:tr>
      <w:tr w:rsidR="00E45D6E" w:rsidRPr="00DA07C8" w14:paraId="6641E651" w14:textId="77777777" w:rsidTr="00DA07C8">
        <w:trPr>
          <w:jc w:val="center"/>
        </w:trPr>
        <w:tc>
          <w:tcPr>
            <w:tcW w:w="2053" w:type="dxa"/>
            <w:vMerge/>
          </w:tcPr>
          <w:p w14:paraId="6D885501" w14:textId="77777777" w:rsidR="00E45D6E" w:rsidRPr="00DA07C8" w:rsidRDefault="00E45D6E" w:rsidP="00DA07C8">
            <w:pPr>
              <w:spacing w:line="360" w:lineRule="auto"/>
              <w:rPr>
                <w:rFonts w:ascii="Arial" w:hAnsi="Arial" w:cs="Arial"/>
                <w:sz w:val="20"/>
              </w:rPr>
            </w:pPr>
          </w:p>
        </w:tc>
        <w:tc>
          <w:tcPr>
            <w:tcW w:w="1872" w:type="dxa"/>
          </w:tcPr>
          <w:p w14:paraId="2A69D423" w14:textId="1982F440" w:rsidR="00E45D6E" w:rsidRPr="00DA07C8" w:rsidRDefault="00AC65B4" w:rsidP="00DA07C8">
            <w:pPr>
              <w:spacing w:line="360" w:lineRule="auto"/>
              <w:rPr>
                <w:rFonts w:ascii="Arial" w:hAnsi="Arial" w:cs="Arial"/>
                <w:sz w:val="20"/>
              </w:rPr>
            </w:pPr>
            <w:r w:rsidRPr="00DA07C8">
              <w:rPr>
                <w:rFonts w:ascii="Arial" w:hAnsi="Arial" w:cs="Arial"/>
                <w:sz w:val="20"/>
              </w:rPr>
              <w:t>Tên cổng ADC</w:t>
            </w:r>
          </w:p>
        </w:tc>
        <w:tc>
          <w:tcPr>
            <w:tcW w:w="2254" w:type="dxa"/>
          </w:tcPr>
          <w:p w14:paraId="22320073" w14:textId="1063280F" w:rsidR="00E45D6E" w:rsidRPr="00DA07C8" w:rsidRDefault="00AC65B4" w:rsidP="00DA07C8">
            <w:pPr>
              <w:spacing w:line="360" w:lineRule="auto"/>
              <w:rPr>
                <w:rFonts w:ascii="Arial" w:hAnsi="Arial" w:cs="Arial"/>
                <w:sz w:val="20"/>
              </w:rPr>
            </w:pPr>
            <w:r w:rsidRPr="00DA07C8">
              <w:rPr>
                <w:rFonts w:ascii="Arial" w:hAnsi="Arial" w:cs="Arial"/>
                <w:sz w:val="20"/>
              </w:rPr>
              <w:t>ANI000 -&gt; ANI035</w:t>
            </w:r>
          </w:p>
        </w:tc>
        <w:tc>
          <w:tcPr>
            <w:tcW w:w="2456" w:type="dxa"/>
          </w:tcPr>
          <w:p w14:paraId="6492CE40" w14:textId="77777777" w:rsidR="00E45D6E" w:rsidRPr="00DA07C8" w:rsidRDefault="00AC65B4" w:rsidP="00DA07C8">
            <w:pPr>
              <w:spacing w:line="360" w:lineRule="auto"/>
              <w:rPr>
                <w:rFonts w:ascii="Arial" w:hAnsi="Arial" w:cs="Arial"/>
                <w:sz w:val="20"/>
                <w:lang w:val="vi-VN"/>
              </w:rPr>
            </w:pPr>
            <w:r w:rsidRPr="00DA07C8">
              <w:rPr>
                <w:rFonts w:ascii="Arial" w:hAnsi="Arial" w:cs="Arial"/>
                <w:sz w:val="20"/>
              </w:rPr>
              <w:t xml:space="preserve">ANI000 -&gt; ANI0 </w:t>
            </w:r>
            <w:r w:rsidR="00B956BE" w:rsidRPr="00DA07C8">
              <w:rPr>
                <w:rFonts w:ascii="Arial" w:hAnsi="Arial" w:cs="Arial"/>
                <w:sz w:val="20"/>
                <w:lang w:val="vi-VN"/>
              </w:rPr>
              <w:t>27</w:t>
            </w:r>
            <w:bookmarkStart w:id="479" w:name="V10000_Req_01_008"/>
            <w:bookmarkEnd w:id="479"/>
          </w:p>
          <w:p w14:paraId="25896C5F" w14:textId="07A81750" w:rsidR="00421EF3" w:rsidRPr="00DA07C8" w:rsidRDefault="00B956BE" w:rsidP="00DA07C8">
            <w:pPr>
              <w:spacing w:line="360" w:lineRule="auto"/>
              <w:rPr>
                <w:rFonts w:ascii="Arial" w:hAnsi="Arial" w:cs="Arial"/>
                <w:sz w:val="20"/>
                <w:lang w:val="vi-VN"/>
              </w:rPr>
            </w:pPr>
            <w:r w:rsidRPr="00DA07C8">
              <w:rPr>
                <w:rFonts w:ascii="Arial" w:hAnsi="Arial" w:cs="Arial"/>
                <w:sz w:val="20"/>
                <w:lang w:val="vi-VN"/>
              </w:rPr>
              <w:t>ANI030 -&gt; ANI035</w:t>
            </w:r>
          </w:p>
          <w:p w14:paraId="3E10F773" w14:textId="296626D4" w:rsidR="00EB447D" w:rsidRPr="00DA07C8" w:rsidRDefault="00EB447D" w:rsidP="00DA07C8">
            <w:pPr>
              <w:spacing w:line="360" w:lineRule="auto"/>
              <w:rPr>
                <w:rFonts w:ascii="Arial" w:hAnsi="Arial" w:cs="Arial"/>
                <w:sz w:val="20"/>
                <w:lang w:val="vi-VN"/>
              </w:rPr>
            </w:pPr>
            <w:commentRangeStart w:id="480"/>
            <w:r w:rsidRPr="00DA07C8">
              <w:rPr>
                <w:rFonts w:ascii="Arial" w:hAnsi="Arial" w:cs="Arial"/>
                <w:sz w:val="20"/>
                <w:lang w:val="vi-VN"/>
              </w:rPr>
              <w:t>ANI100 -&gt; ANI135</w:t>
            </w:r>
            <w:commentRangeEnd w:id="480"/>
            <w:r w:rsidR="00D077EF" w:rsidRPr="00DA07C8">
              <w:rPr>
                <w:rStyle w:val="CommentReference"/>
                <w:sz w:val="20"/>
              </w:rPr>
              <w:commentReference w:id="480"/>
            </w:r>
            <w:bookmarkStart w:id="481" w:name="ADCA1_0"/>
            <w:bookmarkEnd w:id="481"/>
          </w:p>
          <w:p w14:paraId="734803A1" w14:textId="3A686116" w:rsidR="00EB447D" w:rsidRPr="00DA07C8" w:rsidRDefault="00EB447D" w:rsidP="00DA07C8">
            <w:pPr>
              <w:spacing w:line="360" w:lineRule="auto"/>
              <w:rPr>
                <w:rFonts w:ascii="Arial" w:hAnsi="Arial" w:cs="Arial"/>
                <w:sz w:val="20"/>
                <w:lang w:val="vi-VN"/>
              </w:rPr>
            </w:pPr>
          </w:p>
        </w:tc>
        <w:tc>
          <w:tcPr>
            <w:tcW w:w="2155" w:type="dxa"/>
          </w:tcPr>
          <w:p w14:paraId="2DDFE8B5" w14:textId="77777777" w:rsidR="00457176" w:rsidRPr="00DA07C8" w:rsidRDefault="00457176" w:rsidP="00DA07C8">
            <w:pPr>
              <w:spacing w:line="360" w:lineRule="auto"/>
              <w:rPr>
                <w:rFonts w:ascii="Arial" w:hAnsi="Arial" w:cs="Arial"/>
                <w:sz w:val="20"/>
              </w:rPr>
            </w:pPr>
            <w:commentRangeStart w:id="482"/>
            <w:r w:rsidRPr="00DA07C8">
              <w:rPr>
                <w:rFonts w:ascii="Arial" w:hAnsi="Arial" w:cs="Arial"/>
                <w:sz w:val="20"/>
              </w:rPr>
              <w:t xml:space="preserve">AN100 </w:t>
            </w:r>
            <w:commentRangeEnd w:id="482"/>
            <w:r w:rsidR="00543DAA" w:rsidRPr="00DA07C8">
              <w:rPr>
                <w:rStyle w:val="CommentReference"/>
                <w:sz w:val="20"/>
              </w:rPr>
              <w:commentReference w:id="482"/>
            </w:r>
            <w:r w:rsidRPr="00DA07C8">
              <w:rPr>
                <w:rFonts w:ascii="Arial" w:hAnsi="Arial" w:cs="Arial"/>
                <w:sz w:val="20"/>
              </w:rPr>
              <w:t>-&gt; AN103</w:t>
            </w:r>
          </w:p>
          <w:p w14:paraId="01EF3B01" w14:textId="77777777" w:rsidR="00457176" w:rsidRPr="00DA07C8" w:rsidRDefault="00457176" w:rsidP="00DA07C8">
            <w:pPr>
              <w:spacing w:line="360" w:lineRule="auto"/>
              <w:rPr>
                <w:rFonts w:ascii="Arial" w:hAnsi="Arial" w:cs="Arial"/>
                <w:sz w:val="20"/>
              </w:rPr>
            </w:pPr>
            <w:r w:rsidRPr="00DA07C8">
              <w:rPr>
                <w:rFonts w:ascii="Arial" w:hAnsi="Arial" w:cs="Arial"/>
                <w:sz w:val="20"/>
              </w:rPr>
              <w:t>AN110 -&gt; AN113</w:t>
            </w:r>
          </w:p>
          <w:p w14:paraId="51B74145" w14:textId="77777777" w:rsidR="00457176" w:rsidRPr="00DA07C8" w:rsidRDefault="00457176" w:rsidP="00DA07C8">
            <w:pPr>
              <w:spacing w:line="360" w:lineRule="auto"/>
              <w:rPr>
                <w:rFonts w:ascii="Arial" w:hAnsi="Arial" w:cs="Arial"/>
                <w:sz w:val="20"/>
              </w:rPr>
            </w:pPr>
            <w:r w:rsidRPr="00DA07C8">
              <w:rPr>
                <w:rFonts w:ascii="Arial" w:hAnsi="Arial" w:cs="Arial"/>
                <w:sz w:val="20"/>
              </w:rPr>
              <w:t>AN120 -&gt; AN123</w:t>
            </w:r>
          </w:p>
          <w:p w14:paraId="7E4FDED7" w14:textId="77777777" w:rsidR="00457176" w:rsidRPr="00DA07C8" w:rsidRDefault="00457176" w:rsidP="00DA07C8">
            <w:pPr>
              <w:spacing w:line="360" w:lineRule="auto"/>
              <w:rPr>
                <w:rFonts w:ascii="Arial" w:hAnsi="Arial" w:cs="Arial"/>
                <w:sz w:val="20"/>
              </w:rPr>
            </w:pPr>
            <w:r w:rsidRPr="00DA07C8">
              <w:rPr>
                <w:rFonts w:ascii="Arial" w:hAnsi="Arial" w:cs="Arial"/>
                <w:sz w:val="20"/>
              </w:rPr>
              <w:t>AN130 -&gt; AN133</w:t>
            </w:r>
          </w:p>
          <w:p w14:paraId="5924C8BA" w14:textId="77777777" w:rsidR="00457176" w:rsidRPr="00DA07C8" w:rsidRDefault="00457176" w:rsidP="00DA07C8">
            <w:pPr>
              <w:spacing w:line="360" w:lineRule="auto"/>
              <w:rPr>
                <w:rFonts w:ascii="Arial" w:hAnsi="Arial" w:cs="Arial"/>
                <w:sz w:val="20"/>
              </w:rPr>
            </w:pPr>
            <w:r w:rsidRPr="00DA07C8">
              <w:rPr>
                <w:rFonts w:ascii="Arial" w:hAnsi="Arial" w:cs="Arial"/>
                <w:sz w:val="20"/>
              </w:rPr>
              <w:t>AN140 -&gt; AN143</w:t>
            </w:r>
          </w:p>
          <w:p w14:paraId="733573B0" w14:textId="77777777" w:rsidR="00457176" w:rsidRPr="00DA07C8" w:rsidRDefault="00457176" w:rsidP="00DA07C8">
            <w:pPr>
              <w:spacing w:line="360" w:lineRule="auto"/>
              <w:rPr>
                <w:rFonts w:ascii="Arial" w:hAnsi="Arial" w:cs="Arial"/>
                <w:sz w:val="20"/>
              </w:rPr>
            </w:pPr>
            <w:r w:rsidRPr="00DA07C8">
              <w:rPr>
                <w:rFonts w:ascii="Arial" w:hAnsi="Arial" w:cs="Arial"/>
                <w:sz w:val="20"/>
              </w:rPr>
              <w:t>AN150 -&gt; AN153</w:t>
            </w:r>
          </w:p>
          <w:p w14:paraId="64A42B42" w14:textId="77777777" w:rsidR="00457176" w:rsidRPr="00DA07C8" w:rsidRDefault="00457176" w:rsidP="00DA07C8">
            <w:pPr>
              <w:spacing w:line="360" w:lineRule="auto"/>
              <w:rPr>
                <w:rFonts w:ascii="Arial" w:hAnsi="Arial" w:cs="Arial"/>
                <w:sz w:val="20"/>
              </w:rPr>
            </w:pPr>
            <w:r w:rsidRPr="00DA07C8">
              <w:rPr>
                <w:rFonts w:ascii="Arial" w:hAnsi="Arial" w:cs="Arial"/>
                <w:sz w:val="20"/>
              </w:rPr>
              <w:t>AN160 -&gt; AN163</w:t>
            </w:r>
          </w:p>
          <w:p w14:paraId="091C7ACA" w14:textId="77777777" w:rsidR="00457176" w:rsidRPr="00DA07C8" w:rsidRDefault="00457176" w:rsidP="00DA07C8">
            <w:pPr>
              <w:spacing w:line="360" w:lineRule="auto"/>
              <w:rPr>
                <w:rFonts w:ascii="Arial" w:hAnsi="Arial" w:cs="Arial"/>
                <w:sz w:val="20"/>
              </w:rPr>
            </w:pPr>
            <w:r w:rsidRPr="00DA07C8">
              <w:rPr>
                <w:rFonts w:ascii="Arial" w:hAnsi="Arial" w:cs="Arial"/>
                <w:sz w:val="20"/>
              </w:rPr>
              <w:t>AN170 -&gt; AN173</w:t>
            </w:r>
          </w:p>
          <w:p w14:paraId="2CC03F1C" w14:textId="249F5BDF" w:rsidR="00E45D6E" w:rsidRPr="00DA07C8" w:rsidRDefault="00457176" w:rsidP="00DA07C8">
            <w:pPr>
              <w:spacing w:line="360" w:lineRule="auto"/>
              <w:rPr>
                <w:rFonts w:ascii="Arial" w:hAnsi="Arial" w:cs="Arial"/>
                <w:sz w:val="20"/>
              </w:rPr>
            </w:pPr>
            <w:r w:rsidRPr="00DA07C8">
              <w:rPr>
                <w:rFonts w:ascii="Arial" w:hAnsi="Arial" w:cs="Arial"/>
                <w:sz w:val="20"/>
              </w:rPr>
              <w:t>AN180 -&gt; AN181</w:t>
            </w:r>
          </w:p>
        </w:tc>
      </w:tr>
      <w:tr w:rsidR="00E45D6E" w:rsidRPr="00DA07C8" w14:paraId="5CA01DB5" w14:textId="77777777" w:rsidTr="00DA07C8">
        <w:trPr>
          <w:jc w:val="center"/>
        </w:trPr>
        <w:tc>
          <w:tcPr>
            <w:tcW w:w="2053" w:type="dxa"/>
          </w:tcPr>
          <w:p w14:paraId="092DA6C4" w14:textId="55975CA2" w:rsidR="00E45D6E" w:rsidRPr="00DA07C8" w:rsidRDefault="00AC65B4" w:rsidP="00DA07C8">
            <w:pPr>
              <w:spacing w:line="360" w:lineRule="auto"/>
              <w:jc w:val="left"/>
              <w:rPr>
                <w:rFonts w:ascii="Arial" w:hAnsi="Arial" w:cs="Arial"/>
                <w:sz w:val="20"/>
              </w:rPr>
            </w:pPr>
            <w:r w:rsidRPr="00DA07C8">
              <w:rPr>
                <w:rFonts w:ascii="Arial" w:hAnsi="Arial" w:cs="Arial"/>
                <w:sz w:val="20"/>
              </w:rPr>
              <w:t>Hải cảng</w:t>
            </w:r>
          </w:p>
        </w:tc>
        <w:tc>
          <w:tcPr>
            <w:tcW w:w="1872" w:type="dxa"/>
          </w:tcPr>
          <w:p w14:paraId="38D51CCC" w14:textId="2469B7D1" w:rsidR="00E45D6E" w:rsidRPr="00DA07C8" w:rsidRDefault="005957E7" w:rsidP="00DA07C8">
            <w:pPr>
              <w:spacing w:line="360" w:lineRule="auto"/>
              <w:rPr>
                <w:rFonts w:ascii="Arial" w:hAnsi="Arial" w:cs="Arial"/>
                <w:sz w:val="20"/>
              </w:rPr>
            </w:pPr>
            <w:r w:rsidRPr="00DA07C8">
              <w:rPr>
                <w:rFonts w:ascii="Arial" w:hAnsi="Arial" w:cs="Arial"/>
                <w:sz w:val="20"/>
              </w:rPr>
              <w:t>Tên cổng</w:t>
            </w:r>
          </w:p>
        </w:tc>
        <w:tc>
          <w:tcPr>
            <w:tcW w:w="2254" w:type="dxa"/>
          </w:tcPr>
          <w:p w14:paraId="2FAABEDD" w14:textId="77777777" w:rsidR="007B3B25" w:rsidRPr="00DA07C8" w:rsidRDefault="007B3B25" w:rsidP="00DA07C8">
            <w:pPr>
              <w:spacing w:line="360" w:lineRule="auto"/>
              <w:rPr>
                <w:rFonts w:ascii="Arial" w:hAnsi="Arial" w:cs="Arial"/>
                <w:sz w:val="20"/>
              </w:rPr>
            </w:pPr>
            <w:r w:rsidRPr="00DA07C8">
              <w:rPr>
                <w:rFonts w:ascii="Arial" w:hAnsi="Arial" w:cs="Arial"/>
                <w:sz w:val="20"/>
              </w:rPr>
              <w:t>P00_0 -&gt; P00_14</w:t>
            </w:r>
          </w:p>
          <w:p w14:paraId="4468E39A" w14:textId="77777777" w:rsidR="007B3B25" w:rsidRPr="00DA07C8" w:rsidRDefault="007B3B25" w:rsidP="00DA07C8">
            <w:pPr>
              <w:spacing w:line="360" w:lineRule="auto"/>
              <w:rPr>
                <w:rFonts w:ascii="Arial" w:hAnsi="Arial" w:cs="Arial"/>
                <w:sz w:val="20"/>
              </w:rPr>
            </w:pPr>
            <w:r w:rsidRPr="00DA07C8">
              <w:rPr>
                <w:rFonts w:ascii="Arial" w:hAnsi="Arial" w:cs="Arial"/>
                <w:sz w:val="20"/>
              </w:rPr>
              <w:t>P08_0 -&gt; P08_12</w:t>
            </w:r>
          </w:p>
          <w:p w14:paraId="06F05115" w14:textId="77777777" w:rsidR="007B3B25" w:rsidRPr="00DA07C8" w:rsidRDefault="007B3B25" w:rsidP="00DA07C8">
            <w:pPr>
              <w:spacing w:line="360" w:lineRule="auto"/>
              <w:rPr>
                <w:rFonts w:ascii="Arial" w:hAnsi="Arial" w:cs="Arial"/>
                <w:sz w:val="20"/>
              </w:rPr>
            </w:pPr>
            <w:r w:rsidRPr="00DA07C8">
              <w:rPr>
                <w:rFonts w:ascii="Arial" w:hAnsi="Arial" w:cs="Arial"/>
                <w:sz w:val="20"/>
              </w:rPr>
              <w:t>P09_0 -&gt; P09_6</w:t>
            </w:r>
          </w:p>
          <w:p w14:paraId="4C6346B4" w14:textId="77777777" w:rsidR="007B3B25" w:rsidRPr="00DA07C8" w:rsidRDefault="007B3B25" w:rsidP="00DA07C8">
            <w:pPr>
              <w:spacing w:line="360" w:lineRule="auto"/>
              <w:rPr>
                <w:rFonts w:ascii="Arial" w:hAnsi="Arial" w:cs="Arial"/>
                <w:sz w:val="20"/>
              </w:rPr>
            </w:pPr>
            <w:r w:rsidRPr="00DA07C8">
              <w:rPr>
                <w:rFonts w:ascii="Arial" w:hAnsi="Arial" w:cs="Arial"/>
                <w:sz w:val="20"/>
              </w:rPr>
              <w:t>P10_0 -&gt; P10_15</w:t>
            </w:r>
          </w:p>
          <w:p w14:paraId="376371EA" w14:textId="179C4A73" w:rsidR="00E45D6E" w:rsidRPr="00DA07C8" w:rsidRDefault="007B3B25" w:rsidP="00DA07C8">
            <w:pPr>
              <w:spacing w:line="360" w:lineRule="auto"/>
              <w:rPr>
                <w:rFonts w:ascii="Arial" w:hAnsi="Arial" w:cs="Arial"/>
                <w:sz w:val="20"/>
              </w:rPr>
            </w:pPr>
            <w:r w:rsidRPr="00DA07C8">
              <w:rPr>
                <w:rFonts w:ascii="Arial" w:hAnsi="Arial" w:cs="Arial"/>
                <w:sz w:val="20"/>
              </w:rPr>
              <w:t>P11_0 -&gt; P11_7</w:t>
            </w:r>
          </w:p>
        </w:tc>
        <w:tc>
          <w:tcPr>
            <w:tcW w:w="2456" w:type="dxa"/>
          </w:tcPr>
          <w:p w14:paraId="27A49C2B" w14:textId="77777777" w:rsidR="007B3B25" w:rsidRPr="00DA07C8" w:rsidRDefault="007B3B25" w:rsidP="00DA07C8">
            <w:pPr>
              <w:spacing w:line="360" w:lineRule="auto"/>
              <w:rPr>
                <w:rFonts w:ascii="Arial" w:hAnsi="Arial" w:cs="Arial"/>
                <w:sz w:val="20"/>
              </w:rPr>
            </w:pPr>
            <w:r w:rsidRPr="00DA07C8">
              <w:rPr>
                <w:rFonts w:ascii="Arial" w:hAnsi="Arial" w:cs="Arial"/>
                <w:sz w:val="20"/>
              </w:rPr>
              <w:t>P00_0 -&gt; P00_14</w:t>
            </w:r>
          </w:p>
          <w:p w14:paraId="7107E04E" w14:textId="35ED27F6" w:rsidR="007B3B25" w:rsidRPr="00DA07C8" w:rsidRDefault="007B3B25" w:rsidP="00DA07C8">
            <w:pPr>
              <w:spacing w:line="360" w:lineRule="auto"/>
              <w:rPr>
                <w:rFonts w:ascii="Arial" w:hAnsi="Arial" w:cs="Arial"/>
                <w:sz w:val="20"/>
                <w:lang w:val="vi-VN"/>
              </w:rPr>
            </w:pPr>
            <w:r w:rsidRPr="00DA07C8">
              <w:rPr>
                <w:rFonts w:ascii="Arial" w:hAnsi="Arial" w:cs="Arial"/>
                <w:sz w:val="20"/>
              </w:rPr>
              <w:t xml:space="preserve">P01_0 -&gt; P01_ </w:t>
            </w:r>
            <w:r w:rsidR="000838E3" w:rsidRPr="00DA07C8">
              <w:rPr>
                <w:rFonts w:ascii="Arial" w:hAnsi="Arial" w:cs="Arial"/>
                <w:sz w:val="20"/>
                <w:lang w:val="vi-VN"/>
              </w:rPr>
              <w:t>5, P01_8 -&gt; P01_15</w:t>
            </w:r>
          </w:p>
          <w:p w14:paraId="56350380" w14:textId="77777777" w:rsidR="007B3B25" w:rsidRPr="00DA07C8" w:rsidRDefault="007B3B25" w:rsidP="00DA07C8">
            <w:pPr>
              <w:spacing w:line="360" w:lineRule="auto"/>
              <w:rPr>
                <w:rFonts w:ascii="Arial" w:hAnsi="Arial" w:cs="Arial"/>
                <w:sz w:val="20"/>
              </w:rPr>
            </w:pPr>
            <w:r w:rsidRPr="00DA07C8">
              <w:rPr>
                <w:rFonts w:ascii="Arial" w:hAnsi="Arial" w:cs="Arial"/>
                <w:sz w:val="20"/>
              </w:rPr>
              <w:t>P02_0 -&gt; P02_15</w:t>
            </w:r>
          </w:p>
          <w:p w14:paraId="4AD42662" w14:textId="77777777" w:rsidR="007B3B25" w:rsidRPr="00DA07C8" w:rsidRDefault="007B3B25" w:rsidP="00DA07C8">
            <w:pPr>
              <w:spacing w:line="360" w:lineRule="auto"/>
              <w:rPr>
                <w:rFonts w:ascii="Arial" w:hAnsi="Arial" w:cs="Arial"/>
                <w:sz w:val="20"/>
              </w:rPr>
            </w:pPr>
            <w:r w:rsidRPr="00DA07C8">
              <w:rPr>
                <w:rFonts w:ascii="Arial" w:hAnsi="Arial" w:cs="Arial"/>
                <w:sz w:val="20"/>
              </w:rPr>
              <w:t>P03_0</w:t>
            </w:r>
          </w:p>
          <w:p w14:paraId="47D1521F" w14:textId="77777777" w:rsidR="007B3B25" w:rsidRPr="00DA07C8" w:rsidRDefault="007B3B25" w:rsidP="00DA07C8">
            <w:pPr>
              <w:spacing w:line="360" w:lineRule="auto"/>
              <w:rPr>
                <w:rFonts w:ascii="Arial" w:hAnsi="Arial" w:cs="Arial"/>
                <w:sz w:val="20"/>
              </w:rPr>
            </w:pPr>
            <w:r w:rsidRPr="00DA07C8">
              <w:rPr>
                <w:rFonts w:ascii="Arial" w:hAnsi="Arial" w:cs="Arial"/>
                <w:sz w:val="20"/>
              </w:rPr>
              <w:t>P08_0 -&gt; P08_12</w:t>
            </w:r>
          </w:p>
          <w:p w14:paraId="444844E8" w14:textId="77777777" w:rsidR="007B3B25" w:rsidRPr="00DA07C8" w:rsidRDefault="007B3B25" w:rsidP="00DA07C8">
            <w:pPr>
              <w:spacing w:line="360" w:lineRule="auto"/>
              <w:rPr>
                <w:rFonts w:ascii="Arial" w:hAnsi="Arial" w:cs="Arial"/>
                <w:sz w:val="20"/>
              </w:rPr>
            </w:pPr>
            <w:r w:rsidRPr="00DA07C8">
              <w:rPr>
                <w:rFonts w:ascii="Arial" w:hAnsi="Arial" w:cs="Arial"/>
                <w:sz w:val="20"/>
              </w:rPr>
              <w:t>P09_0 -&gt; P09_4</w:t>
            </w:r>
          </w:p>
          <w:p w14:paraId="2388435D" w14:textId="77777777" w:rsidR="007B3B25" w:rsidRPr="00DA07C8" w:rsidRDefault="007B3B25" w:rsidP="00DA07C8">
            <w:pPr>
              <w:spacing w:line="360" w:lineRule="auto"/>
              <w:rPr>
                <w:rFonts w:ascii="Arial" w:hAnsi="Arial" w:cs="Arial"/>
                <w:sz w:val="20"/>
              </w:rPr>
            </w:pPr>
            <w:r w:rsidRPr="00DA07C8">
              <w:rPr>
                <w:rFonts w:ascii="Arial" w:hAnsi="Arial" w:cs="Arial"/>
                <w:sz w:val="20"/>
              </w:rPr>
              <w:t>P10_0 -&gt; P10_15</w:t>
            </w:r>
          </w:p>
          <w:p w14:paraId="3D8CFA69" w14:textId="37093D64" w:rsidR="007B3B25" w:rsidRPr="00DA07C8" w:rsidRDefault="007B3B25" w:rsidP="00DA07C8">
            <w:pPr>
              <w:spacing w:line="360" w:lineRule="auto"/>
              <w:rPr>
                <w:rFonts w:ascii="Arial" w:hAnsi="Arial" w:cs="Arial"/>
                <w:sz w:val="20"/>
                <w:lang w:val="vi-VN"/>
              </w:rPr>
            </w:pPr>
            <w:r w:rsidRPr="00DA07C8">
              <w:rPr>
                <w:rFonts w:ascii="Arial" w:hAnsi="Arial" w:cs="Arial"/>
                <w:sz w:val="20"/>
              </w:rPr>
              <w:t xml:space="preserve">P11_0 -&gt; P11_1 </w:t>
            </w:r>
            <w:r w:rsidR="00EC3DB3" w:rsidRPr="00DA07C8">
              <w:rPr>
                <w:rFonts w:ascii="Arial" w:hAnsi="Arial" w:cs="Arial"/>
                <w:sz w:val="20"/>
                <w:lang w:val="vi-VN"/>
              </w:rPr>
              <w:t>2, P11_15</w:t>
            </w:r>
          </w:p>
          <w:p w14:paraId="646F6DC0" w14:textId="77777777" w:rsidR="007B3B25" w:rsidRPr="00DA07C8" w:rsidRDefault="007B3B25" w:rsidP="00DA07C8">
            <w:pPr>
              <w:spacing w:line="360" w:lineRule="auto"/>
              <w:rPr>
                <w:rFonts w:ascii="Arial" w:hAnsi="Arial" w:cs="Arial"/>
                <w:sz w:val="20"/>
              </w:rPr>
            </w:pPr>
            <w:r w:rsidRPr="00DA07C8">
              <w:rPr>
                <w:rFonts w:ascii="Arial" w:hAnsi="Arial" w:cs="Arial"/>
                <w:sz w:val="20"/>
              </w:rPr>
              <w:t>P12_0 -&gt; P12_5</w:t>
            </w:r>
          </w:p>
          <w:p w14:paraId="21D25643" w14:textId="77777777" w:rsidR="007B3B25" w:rsidRPr="00DA07C8" w:rsidRDefault="007B3B25" w:rsidP="00DA07C8">
            <w:pPr>
              <w:spacing w:line="360" w:lineRule="auto"/>
              <w:rPr>
                <w:rFonts w:ascii="Arial" w:hAnsi="Arial" w:cs="Arial"/>
                <w:sz w:val="20"/>
              </w:rPr>
            </w:pPr>
            <w:r w:rsidRPr="00DA07C8">
              <w:rPr>
                <w:rFonts w:ascii="Arial" w:hAnsi="Arial" w:cs="Arial"/>
                <w:sz w:val="20"/>
              </w:rPr>
              <w:t>P13_0 -&gt; P13_7</w:t>
            </w:r>
          </w:p>
          <w:p w14:paraId="1D441751" w14:textId="77777777" w:rsidR="007B3B25" w:rsidRPr="00DA07C8" w:rsidRDefault="007B3B25" w:rsidP="00DA07C8">
            <w:pPr>
              <w:spacing w:line="360" w:lineRule="auto"/>
              <w:rPr>
                <w:rFonts w:ascii="Arial" w:hAnsi="Arial" w:cs="Arial"/>
                <w:sz w:val="20"/>
              </w:rPr>
            </w:pPr>
            <w:r w:rsidRPr="00DA07C8">
              <w:rPr>
                <w:rFonts w:ascii="Arial" w:hAnsi="Arial" w:cs="Arial"/>
                <w:sz w:val="20"/>
              </w:rPr>
              <w:t>P18_0 -&gt; P18_15</w:t>
            </w:r>
          </w:p>
          <w:p w14:paraId="583F4322" w14:textId="77777777" w:rsidR="007B3B25" w:rsidRPr="00DA07C8" w:rsidRDefault="007B3B25" w:rsidP="00DA07C8">
            <w:pPr>
              <w:spacing w:line="360" w:lineRule="auto"/>
              <w:rPr>
                <w:rFonts w:ascii="Arial" w:hAnsi="Arial" w:cs="Arial"/>
                <w:sz w:val="20"/>
              </w:rPr>
            </w:pPr>
            <w:r w:rsidRPr="00DA07C8">
              <w:rPr>
                <w:rFonts w:ascii="Arial" w:hAnsi="Arial" w:cs="Arial"/>
                <w:sz w:val="20"/>
              </w:rPr>
              <w:t>P19_0 -&gt; P19_3</w:t>
            </w:r>
          </w:p>
          <w:p w14:paraId="7D15E722" w14:textId="0DFF5ED9" w:rsidR="00E45D6E" w:rsidRPr="00DA07C8" w:rsidRDefault="007B3B25" w:rsidP="00DA07C8">
            <w:pPr>
              <w:spacing w:line="360" w:lineRule="auto"/>
              <w:rPr>
                <w:rFonts w:ascii="Arial" w:hAnsi="Arial" w:cs="Arial"/>
                <w:sz w:val="20"/>
              </w:rPr>
            </w:pPr>
            <w:r w:rsidRPr="00DA07C8">
              <w:rPr>
                <w:rFonts w:ascii="Arial" w:hAnsi="Arial" w:cs="Arial"/>
                <w:sz w:val="20"/>
              </w:rPr>
              <w:t>P20_0 -&gt; P20_5</w:t>
            </w:r>
          </w:p>
        </w:tc>
        <w:tc>
          <w:tcPr>
            <w:tcW w:w="2155" w:type="dxa"/>
          </w:tcPr>
          <w:p w14:paraId="412900CB" w14:textId="77777777" w:rsidR="00E45D6E" w:rsidRPr="00DA07C8" w:rsidRDefault="007602AA" w:rsidP="00DA07C8">
            <w:pPr>
              <w:spacing w:line="360" w:lineRule="auto"/>
              <w:rPr>
                <w:rFonts w:ascii="Arial" w:hAnsi="Arial" w:cs="Arial"/>
                <w:sz w:val="20"/>
                <w:lang w:val="vi-VN"/>
              </w:rPr>
            </w:pPr>
            <w:r w:rsidRPr="00DA07C8">
              <w:rPr>
                <w:rFonts w:ascii="Arial" w:hAnsi="Arial" w:cs="Arial"/>
                <w:sz w:val="20"/>
              </w:rPr>
              <w:t xml:space="preserve">P02_0 </w:t>
            </w:r>
            <w:r w:rsidRPr="00DA07C8">
              <w:rPr>
                <w:rFonts w:ascii="Arial" w:hAnsi="Arial" w:cs="Arial"/>
                <w:sz w:val="20"/>
                <w:lang w:val="vi-VN"/>
              </w:rPr>
              <w:t>-&gt; P02_14</w:t>
            </w:r>
          </w:p>
          <w:p w14:paraId="19195454" w14:textId="77777777" w:rsidR="007602AA" w:rsidRPr="00DA07C8" w:rsidRDefault="007602AA" w:rsidP="00DA07C8">
            <w:pPr>
              <w:spacing w:line="360" w:lineRule="auto"/>
              <w:rPr>
                <w:rFonts w:ascii="Arial" w:hAnsi="Arial" w:cs="Arial"/>
                <w:sz w:val="20"/>
                <w:lang w:val="vi-VN"/>
              </w:rPr>
            </w:pPr>
            <w:r w:rsidRPr="00DA07C8">
              <w:rPr>
                <w:rFonts w:ascii="Arial" w:hAnsi="Arial" w:cs="Arial"/>
                <w:sz w:val="20"/>
                <w:lang w:val="vi-VN"/>
              </w:rPr>
              <w:t>P03_0, P03_1, P03_10, P03_11, P03_12</w:t>
            </w:r>
          </w:p>
          <w:p w14:paraId="74DDF6EF" w14:textId="77777777" w:rsidR="007602AA" w:rsidRPr="00DA07C8" w:rsidRDefault="007602AA" w:rsidP="00DA07C8">
            <w:pPr>
              <w:spacing w:line="360" w:lineRule="auto"/>
              <w:rPr>
                <w:rFonts w:ascii="Arial" w:hAnsi="Arial" w:cs="Arial"/>
                <w:sz w:val="20"/>
                <w:lang w:val="vi-VN"/>
              </w:rPr>
            </w:pPr>
            <w:r w:rsidRPr="00DA07C8">
              <w:rPr>
                <w:rFonts w:ascii="Arial" w:hAnsi="Arial" w:cs="Arial"/>
                <w:sz w:val="20"/>
                <w:lang w:val="vi-VN"/>
              </w:rPr>
              <w:t>P04_0 -&gt; P04_15</w:t>
            </w:r>
          </w:p>
          <w:p w14:paraId="4C6512CD" w14:textId="77777777" w:rsidR="007602AA" w:rsidRPr="00DA07C8" w:rsidRDefault="007602AA" w:rsidP="00DA07C8">
            <w:pPr>
              <w:spacing w:line="360" w:lineRule="auto"/>
              <w:rPr>
                <w:rFonts w:ascii="Arial" w:hAnsi="Arial" w:cs="Arial"/>
                <w:sz w:val="20"/>
                <w:lang w:val="vi-VN"/>
              </w:rPr>
            </w:pPr>
            <w:r w:rsidRPr="00DA07C8">
              <w:rPr>
                <w:rFonts w:ascii="Arial" w:hAnsi="Arial" w:cs="Arial"/>
                <w:sz w:val="20"/>
                <w:lang w:val="vi-VN"/>
              </w:rPr>
              <w:t>P06_0 -&gt; P06_13</w:t>
            </w:r>
          </w:p>
          <w:p w14:paraId="75ECB6A6" w14:textId="77777777" w:rsidR="007602AA" w:rsidRPr="00DA07C8" w:rsidRDefault="007602AA" w:rsidP="00DA07C8">
            <w:pPr>
              <w:spacing w:line="360" w:lineRule="auto"/>
              <w:rPr>
                <w:rFonts w:ascii="Arial" w:hAnsi="Arial" w:cs="Arial"/>
                <w:sz w:val="20"/>
                <w:lang w:val="vi-VN"/>
              </w:rPr>
            </w:pPr>
            <w:r w:rsidRPr="00DA07C8">
              <w:rPr>
                <w:rFonts w:ascii="Arial" w:hAnsi="Arial" w:cs="Arial"/>
                <w:sz w:val="20"/>
                <w:lang w:val="vi-VN"/>
              </w:rPr>
              <w:t>P10_0 -&gt; P10_14</w:t>
            </w:r>
          </w:p>
          <w:p w14:paraId="3542A594" w14:textId="77777777" w:rsidR="007602AA" w:rsidRPr="00DA07C8" w:rsidRDefault="007602AA" w:rsidP="00DA07C8">
            <w:pPr>
              <w:spacing w:line="360" w:lineRule="auto"/>
              <w:rPr>
                <w:rFonts w:ascii="Arial" w:hAnsi="Arial" w:cs="Arial"/>
                <w:sz w:val="20"/>
                <w:lang w:val="vi-VN"/>
              </w:rPr>
            </w:pPr>
            <w:r w:rsidRPr="00DA07C8">
              <w:rPr>
                <w:rFonts w:ascii="Arial" w:hAnsi="Arial" w:cs="Arial"/>
                <w:sz w:val="20"/>
                <w:lang w:val="vi-VN"/>
              </w:rPr>
              <w:t>P17_0 -&gt; P17_13</w:t>
            </w:r>
          </w:p>
          <w:p w14:paraId="2FB594F4" w14:textId="77777777" w:rsidR="007602AA" w:rsidRPr="00DA07C8" w:rsidRDefault="007602AA" w:rsidP="00DA07C8">
            <w:pPr>
              <w:spacing w:line="360" w:lineRule="auto"/>
              <w:rPr>
                <w:rFonts w:ascii="Arial" w:hAnsi="Arial" w:cs="Arial"/>
                <w:sz w:val="20"/>
                <w:lang w:val="vi-VN"/>
              </w:rPr>
            </w:pPr>
            <w:r w:rsidRPr="00DA07C8">
              <w:rPr>
                <w:rFonts w:ascii="Arial" w:hAnsi="Arial" w:cs="Arial"/>
                <w:sz w:val="20"/>
                <w:lang w:val="vi-VN"/>
              </w:rPr>
              <w:t>P20_0 -&gt; P20_13</w:t>
            </w:r>
          </w:p>
          <w:p w14:paraId="1F854E38" w14:textId="77777777" w:rsidR="007602AA" w:rsidRPr="00DA07C8" w:rsidRDefault="007602AA" w:rsidP="00DA07C8">
            <w:pPr>
              <w:spacing w:line="360" w:lineRule="auto"/>
              <w:rPr>
                <w:rFonts w:ascii="Arial" w:hAnsi="Arial" w:cs="Arial"/>
                <w:sz w:val="20"/>
                <w:lang w:val="vi-VN"/>
              </w:rPr>
            </w:pPr>
            <w:r w:rsidRPr="00DA07C8">
              <w:rPr>
                <w:rFonts w:ascii="Arial" w:hAnsi="Arial" w:cs="Arial"/>
                <w:sz w:val="20"/>
                <w:lang w:val="vi-VN"/>
              </w:rPr>
              <w:t>P21_0 -&gt; P21_10</w:t>
            </w:r>
          </w:p>
          <w:p w14:paraId="177F6249" w14:textId="77777777" w:rsidR="007602AA" w:rsidRPr="00DA07C8" w:rsidRDefault="007602AA" w:rsidP="00DA07C8">
            <w:pPr>
              <w:spacing w:line="360" w:lineRule="auto"/>
              <w:rPr>
                <w:rFonts w:ascii="Arial" w:hAnsi="Arial" w:cs="Arial"/>
                <w:sz w:val="20"/>
                <w:lang w:val="vi-VN"/>
              </w:rPr>
            </w:pPr>
            <w:r w:rsidRPr="00DA07C8">
              <w:rPr>
                <w:rFonts w:ascii="Arial" w:hAnsi="Arial" w:cs="Arial"/>
                <w:sz w:val="20"/>
                <w:lang w:val="vi-VN"/>
              </w:rPr>
              <w:t>P22_0 -&gt; P22_9</w:t>
            </w:r>
          </w:p>
          <w:p w14:paraId="4C510E58" w14:textId="7D212DDC" w:rsidR="007602AA" w:rsidRPr="00DA07C8" w:rsidRDefault="007602AA" w:rsidP="00DA07C8">
            <w:pPr>
              <w:spacing w:line="360" w:lineRule="auto"/>
              <w:rPr>
                <w:rFonts w:ascii="Arial" w:hAnsi="Arial" w:cs="Arial"/>
                <w:sz w:val="20"/>
                <w:lang w:val="vi-VN"/>
              </w:rPr>
            </w:pPr>
            <w:r w:rsidRPr="00DA07C8">
              <w:rPr>
                <w:rFonts w:ascii="Arial" w:hAnsi="Arial" w:cs="Arial"/>
                <w:sz w:val="20"/>
                <w:lang w:val="vi-VN"/>
              </w:rPr>
              <w:t>P24_4 -&gt; P24_13</w:t>
            </w:r>
          </w:p>
        </w:tc>
      </w:tr>
      <w:tr w:rsidR="001519CB" w:rsidRPr="00DA07C8" w14:paraId="58D85E47" w14:textId="77777777" w:rsidTr="00DA07C8">
        <w:trPr>
          <w:jc w:val="center"/>
        </w:trPr>
        <w:tc>
          <w:tcPr>
            <w:tcW w:w="2053" w:type="dxa"/>
          </w:tcPr>
          <w:p w14:paraId="77E174F7" w14:textId="70B51E1D" w:rsidR="001519CB" w:rsidRPr="00DA07C8" w:rsidRDefault="001519CB" w:rsidP="00DA07C8">
            <w:pPr>
              <w:spacing w:line="360" w:lineRule="auto"/>
              <w:rPr>
                <w:rFonts w:ascii="Arial" w:hAnsi="Arial" w:cs="Arial"/>
                <w:sz w:val="20"/>
              </w:rPr>
            </w:pPr>
            <w:r w:rsidRPr="00DA07C8">
              <w:rPr>
                <w:rFonts w:ascii="Arial" w:hAnsi="Arial" w:cs="Arial"/>
                <w:sz w:val="20"/>
              </w:rPr>
              <w:t>RS-CANFD</w:t>
            </w:r>
          </w:p>
        </w:tc>
        <w:tc>
          <w:tcPr>
            <w:tcW w:w="1872" w:type="dxa"/>
          </w:tcPr>
          <w:p w14:paraId="1F512E14" w14:textId="1722BAA1" w:rsidR="001519CB" w:rsidRPr="00DA07C8" w:rsidRDefault="001519CB" w:rsidP="00DA07C8">
            <w:pPr>
              <w:spacing w:line="360" w:lineRule="auto"/>
              <w:rPr>
                <w:rFonts w:ascii="Arial" w:hAnsi="Arial" w:cs="Arial"/>
                <w:sz w:val="20"/>
              </w:rPr>
            </w:pPr>
            <w:r w:rsidRPr="00DA07C8">
              <w:rPr>
                <w:rFonts w:ascii="Arial" w:hAnsi="Arial" w:cs="Arial"/>
                <w:sz w:val="20"/>
              </w:rPr>
              <w:t>Tên cổng</w:t>
            </w:r>
          </w:p>
        </w:tc>
        <w:tc>
          <w:tcPr>
            <w:tcW w:w="2254" w:type="dxa"/>
          </w:tcPr>
          <w:p w14:paraId="2BB45016" w14:textId="7C37E64D" w:rsidR="001519CB" w:rsidRPr="00DA07C8" w:rsidRDefault="001519CB" w:rsidP="00DA07C8">
            <w:pPr>
              <w:spacing w:line="360" w:lineRule="auto"/>
              <w:rPr>
                <w:rFonts w:ascii="Arial" w:hAnsi="Arial" w:cs="Arial"/>
                <w:sz w:val="20"/>
              </w:rPr>
            </w:pPr>
            <w:r w:rsidRPr="00DA07C8">
              <w:rPr>
                <w:rFonts w:ascii="Arial" w:hAnsi="Arial" w:cs="Arial"/>
                <w:sz w:val="20"/>
              </w:rPr>
              <w:t>CÓ THỂ0 RX (P0_1)</w:t>
            </w:r>
          </w:p>
          <w:p w14:paraId="44714AED" w14:textId="3D9A135C" w:rsidR="001519CB" w:rsidRPr="00DA07C8" w:rsidRDefault="001519CB" w:rsidP="00DA07C8">
            <w:pPr>
              <w:spacing w:line="360" w:lineRule="auto"/>
              <w:rPr>
                <w:rFonts w:ascii="Arial" w:hAnsi="Arial" w:cs="Arial"/>
                <w:sz w:val="20"/>
              </w:rPr>
            </w:pPr>
            <w:r w:rsidRPr="00DA07C8">
              <w:rPr>
                <w:rFonts w:ascii="Arial" w:hAnsi="Arial" w:cs="Arial"/>
                <w:sz w:val="20"/>
              </w:rPr>
              <w:t>CÓ THỂ0 TX (P0_0)</w:t>
            </w:r>
          </w:p>
          <w:p w14:paraId="3F712F50" w14:textId="1B9CBD21" w:rsidR="001519CB" w:rsidRPr="00DA07C8" w:rsidRDefault="001519CB" w:rsidP="00DA07C8">
            <w:pPr>
              <w:spacing w:line="360" w:lineRule="auto"/>
              <w:rPr>
                <w:rFonts w:ascii="Arial" w:hAnsi="Arial" w:cs="Arial"/>
                <w:sz w:val="20"/>
              </w:rPr>
            </w:pPr>
            <w:r w:rsidRPr="00DA07C8">
              <w:rPr>
                <w:rFonts w:ascii="Arial" w:hAnsi="Arial" w:cs="Arial"/>
                <w:sz w:val="20"/>
              </w:rPr>
              <w:t>CAN1 RX (P0_2)</w:t>
            </w:r>
          </w:p>
          <w:p w14:paraId="53FDD13E" w14:textId="7AFFC140" w:rsidR="001519CB" w:rsidRPr="00DA07C8" w:rsidRDefault="001519CB" w:rsidP="00DA07C8">
            <w:pPr>
              <w:spacing w:line="360" w:lineRule="auto"/>
              <w:rPr>
                <w:rFonts w:ascii="Arial" w:hAnsi="Arial" w:cs="Arial"/>
                <w:sz w:val="20"/>
              </w:rPr>
            </w:pPr>
            <w:r w:rsidRPr="00DA07C8">
              <w:rPr>
                <w:rFonts w:ascii="Arial" w:hAnsi="Arial" w:cs="Arial"/>
                <w:sz w:val="20"/>
              </w:rPr>
              <w:t>CAN1 TX (P0_3)</w:t>
            </w:r>
          </w:p>
          <w:p w14:paraId="7430E94D" w14:textId="7042B7D6" w:rsidR="001519CB" w:rsidRPr="00DA07C8" w:rsidRDefault="001519CB" w:rsidP="00DA07C8">
            <w:pPr>
              <w:spacing w:line="360" w:lineRule="auto"/>
              <w:rPr>
                <w:rFonts w:ascii="Arial" w:hAnsi="Arial" w:cs="Arial"/>
                <w:sz w:val="20"/>
              </w:rPr>
            </w:pPr>
            <w:r w:rsidRPr="00DA07C8">
              <w:rPr>
                <w:rFonts w:ascii="Arial" w:hAnsi="Arial" w:cs="Arial"/>
                <w:sz w:val="20"/>
              </w:rPr>
              <w:t>CAN2 RX (P0_5)</w:t>
            </w:r>
          </w:p>
          <w:p w14:paraId="4A937E55" w14:textId="13218E0C" w:rsidR="001519CB" w:rsidRPr="00DA07C8" w:rsidRDefault="001519CB" w:rsidP="00DA07C8">
            <w:pPr>
              <w:spacing w:line="360" w:lineRule="auto"/>
              <w:rPr>
                <w:rFonts w:ascii="Arial" w:hAnsi="Arial" w:cs="Arial"/>
                <w:sz w:val="20"/>
              </w:rPr>
            </w:pPr>
            <w:r w:rsidRPr="00DA07C8">
              <w:rPr>
                <w:rFonts w:ascii="Arial" w:hAnsi="Arial" w:cs="Arial"/>
                <w:sz w:val="20"/>
              </w:rPr>
              <w:t>CAN2 TX (P0_4)</w:t>
            </w:r>
          </w:p>
          <w:p w14:paraId="137315A1" w14:textId="7B3599E2" w:rsidR="001519CB" w:rsidRPr="00DA07C8" w:rsidRDefault="001519CB" w:rsidP="00DA07C8">
            <w:pPr>
              <w:spacing w:line="360" w:lineRule="auto"/>
              <w:rPr>
                <w:rFonts w:ascii="Arial" w:hAnsi="Arial" w:cs="Arial"/>
                <w:sz w:val="20"/>
              </w:rPr>
            </w:pPr>
            <w:r w:rsidRPr="00DA07C8">
              <w:rPr>
                <w:rFonts w:ascii="Arial" w:hAnsi="Arial" w:cs="Arial"/>
                <w:sz w:val="20"/>
              </w:rPr>
              <w:t>CAN3 RX (P0_7)</w:t>
            </w:r>
          </w:p>
          <w:p w14:paraId="525D5FC0" w14:textId="1AF67BF8" w:rsidR="001519CB" w:rsidRPr="00DA07C8" w:rsidRDefault="001519CB" w:rsidP="00DA07C8">
            <w:pPr>
              <w:spacing w:line="360" w:lineRule="auto"/>
              <w:rPr>
                <w:rFonts w:ascii="Arial" w:hAnsi="Arial" w:cs="Arial"/>
                <w:sz w:val="20"/>
              </w:rPr>
            </w:pPr>
            <w:r w:rsidRPr="00DA07C8">
              <w:rPr>
                <w:rFonts w:ascii="Arial" w:hAnsi="Arial" w:cs="Arial"/>
                <w:sz w:val="20"/>
              </w:rPr>
              <w:lastRenderedPageBreak/>
              <w:t>CAN3 TX (P0_8)</w:t>
            </w:r>
          </w:p>
          <w:p w14:paraId="41116F45" w14:textId="51AEA506" w:rsidR="001519CB" w:rsidRPr="00DA07C8" w:rsidRDefault="001519CB" w:rsidP="00DA07C8">
            <w:pPr>
              <w:spacing w:line="360" w:lineRule="auto"/>
              <w:rPr>
                <w:rFonts w:ascii="Arial" w:hAnsi="Arial" w:cs="Arial"/>
                <w:sz w:val="20"/>
              </w:rPr>
            </w:pPr>
            <w:r w:rsidRPr="00DA07C8">
              <w:rPr>
                <w:rFonts w:ascii="Arial" w:hAnsi="Arial" w:cs="Arial"/>
                <w:sz w:val="20"/>
              </w:rPr>
              <w:t>CAN4 RX (P0_9)</w:t>
            </w:r>
          </w:p>
          <w:p w14:paraId="33FDB477" w14:textId="36F3A035" w:rsidR="001519CB" w:rsidRPr="00DA07C8" w:rsidRDefault="001519CB" w:rsidP="00DA07C8">
            <w:pPr>
              <w:spacing w:line="360" w:lineRule="auto"/>
              <w:rPr>
                <w:rFonts w:ascii="Arial" w:hAnsi="Arial" w:cs="Arial"/>
                <w:sz w:val="20"/>
              </w:rPr>
            </w:pPr>
            <w:r w:rsidRPr="00DA07C8">
              <w:rPr>
                <w:rFonts w:ascii="Arial" w:hAnsi="Arial" w:cs="Arial"/>
                <w:sz w:val="20"/>
              </w:rPr>
              <w:t>CAN4 TX (P0_10)</w:t>
            </w:r>
          </w:p>
          <w:p w14:paraId="0E2E7785" w14:textId="5B2E0A8E" w:rsidR="001519CB" w:rsidRPr="00DA07C8" w:rsidRDefault="001519CB" w:rsidP="00DA07C8">
            <w:pPr>
              <w:spacing w:line="360" w:lineRule="auto"/>
              <w:rPr>
                <w:rFonts w:ascii="Arial" w:hAnsi="Arial" w:cs="Arial"/>
                <w:sz w:val="20"/>
              </w:rPr>
            </w:pPr>
            <w:r w:rsidRPr="00DA07C8">
              <w:rPr>
                <w:rFonts w:ascii="Arial" w:hAnsi="Arial" w:cs="Arial"/>
                <w:sz w:val="20"/>
              </w:rPr>
              <w:t>CAN5 RX (P0_13)</w:t>
            </w:r>
          </w:p>
          <w:p w14:paraId="086182F8" w14:textId="145DE257" w:rsidR="001519CB" w:rsidRPr="00DA07C8" w:rsidRDefault="001519CB" w:rsidP="00DA07C8">
            <w:pPr>
              <w:spacing w:line="360" w:lineRule="auto"/>
              <w:rPr>
                <w:rFonts w:ascii="Arial" w:hAnsi="Arial" w:cs="Arial"/>
                <w:sz w:val="20"/>
              </w:rPr>
            </w:pPr>
            <w:r w:rsidRPr="00DA07C8">
              <w:rPr>
                <w:rFonts w:ascii="Arial" w:hAnsi="Arial" w:cs="Arial"/>
                <w:sz w:val="20"/>
              </w:rPr>
              <w:t>CAN5 TX (P0_14)</w:t>
            </w:r>
          </w:p>
        </w:tc>
        <w:tc>
          <w:tcPr>
            <w:tcW w:w="2456" w:type="dxa"/>
          </w:tcPr>
          <w:p w14:paraId="2682E459" w14:textId="77777777" w:rsidR="001519CB" w:rsidRPr="00DA07C8" w:rsidRDefault="001519CB" w:rsidP="00DA07C8">
            <w:pPr>
              <w:spacing w:line="360" w:lineRule="auto"/>
              <w:rPr>
                <w:rFonts w:ascii="Arial" w:hAnsi="Arial" w:cs="Arial"/>
                <w:sz w:val="20"/>
              </w:rPr>
            </w:pPr>
            <w:r w:rsidRPr="00DA07C8">
              <w:rPr>
                <w:rFonts w:ascii="Arial" w:hAnsi="Arial" w:cs="Arial"/>
                <w:sz w:val="20"/>
              </w:rPr>
              <w:lastRenderedPageBreak/>
              <w:t>CÓ THỂ0 RX (P0_1)</w:t>
            </w:r>
          </w:p>
          <w:p w14:paraId="067EE8E7" w14:textId="5AE588C3" w:rsidR="001519CB" w:rsidRPr="00DA07C8" w:rsidRDefault="001519CB" w:rsidP="00DA07C8">
            <w:pPr>
              <w:spacing w:line="360" w:lineRule="auto"/>
              <w:rPr>
                <w:rFonts w:ascii="Arial" w:hAnsi="Arial" w:cs="Arial"/>
                <w:sz w:val="20"/>
              </w:rPr>
            </w:pPr>
            <w:r w:rsidRPr="00DA07C8">
              <w:rPr>
                <w:rFonts w:ascii="Arial" w:hAnsi="Arial" w:cs="Arial"/>
                <w:sz w:val="20"/>
              </w:rPr>
              <w:t>CÓ THỂ0 TX (P0_0)</w:t>
            </w:r>
          </w:p>
          <w:p w14:paraId="4DB98CBB" w14:textId="77777777" w:rsidR="001519CB" w:rsidRPr="00DA07C8" w:rsidRDefault="001519CB" w:rsidP="00DA07C8">
            <w:pPr>
              <w:spacing w:line="360" w:lineRule="auto"/>
              <w:rPr>
                <w:rFonts w:ascii="Arial" w:hAnsi="Arial" w:cs="Arial"/>
                <w:sz w:val="20"/>
              </w:rPr>
            </w:pPr>
            <w:r w:rsidRPr="00DA07C8">
              <w:rPr>
                <w:rFonts w:ascii="Arial" w:hAnsi="Arial" w:cs="Arial"/>
                <w:sz w:val="20"/>
              </w:rPr>
              <w:t>CAN1 RX (P0_2)</w:t>
            </w:r>
          </w:p>
          <w:p w14:paraId="6258BF38" w14:textId="77777777" w:rsidR="001519CB" w:rsidRPr="00DA07C8" w:rsidRDefault="001519CB" w:rsidP="00DA07C8">
            <w:pPr>
              <w:spacing w:line="360" w:lineRule="auto"/>
              <w:rPr>
                <w:rFonts w:ascii="Arial" w:hAnsi="Arial" w:cs="Arial"/>
                <w:sz w:val="20"/>
              </w:rPr>
            </w:pPr>
            <w:r w:rsidRPr="00DA07C8">
              <w:rPr>
                <w:rFonts w:ascii="Arial" w:hAnsi="Arial" w:cs="Arial"/>
                <w:sz w:val="20"/>
              </w:rPr>
              <w:t>CAN1 TX (P0_3)</w:t>
            </w:r>
          </w:p>
          <w:p w14:paraId="01ACA6A8" w14:textId="77777777" w:rsidR="001519CB" w:rsidRPr="00DA07C8" w:rsidRDefault="001519CB" w:rsidP="00DA07C8">
            <w:pPr>
              <w:spacing w:line="360" w:lineRule="auto"/>
              <w:rPr>
                <w:rFonts w:ascii="Arial" w:hAnsi="Arial" w:cs="Arial"/>
                <w:sz w:val="20"/>
              </w:rPr>
            </w:pPr>
            <w:r w:rsidRPr="00DA07C8">
              <w:rPr>
                <w:rFonts w:ascii="Arial" w:hAnsi="Arial" w:cs="Arial"/>
                <w:sz w:val="20"/>
              </w:rPr>
              <w:t>CAN2 RX (P0_5)</w:t>
            </w:r>
          </w:p>
          <w:p w14:paraId="5782304E" w14:textId="77777777" w:rsidR="001519CB" w:rsidRPr="00DA07C8" w:rsidRDefault="001519CB" w:rsidP="00DA07C8">
            <w:pPr>
              <w:spacing w:line="360" w:lineRule="auto"/>
              <w:rPr>
                <w:rFonts w:ascii="Arial" w:hAnsi="Arial" w:cs="Arial"/>
                <w:sz w:val="20"/>
              </w:rPr>
            </w:pPr>
            <w:r w:rsidRPr="00DA07C8">
              <w:rPr>
                <w:rFonts w:ascii="Arial" w:hAnsi="Arial" w:cs="Arial"/>
                <w:sz w:val="20"/>
              </w:rPr>
              <w:t>CAN2 TX (P0_4)</w:t>
            </w:r>
          </w:p>
          <w:p w14:paraId="3883FFCC" w14:textId="77777777" w:rsidR="001519CB" w:rsidRPr="00DA07C8" w:rsidRDefault="001519CB" w:rsidP="00DA07C8">
            <w:pPr>
              <w:spacing w:line="360" w:lineRule="auto"/>
              <w:rPr>
                <w:rFonts w:ascii="Arial" w:hAnsi="Arial" w:cs="Arial"/>
                <w:sz w:val="20"/>
              </w:rPr>
            </w:pPr>
            <w:r w:rsidRPr="00DA07C8">
              <w:rPr>
                <w:rFonts w:ascii="Arial" w:hAnsi="Arial" w:cs="Arial"/>
                <w:sz w:val="20"/>
              </w:rPr>
              <w:t>CAN3 RX (P0_7)</w:t>
            </w:r>
          </w:p>
          <w:p w14:paraId="3AF90F53" w14:textId="77777777" w:rsidR="001519CB" w:rsidRPr="00DA07C8" w:rsidRDefault="001519CB" w:rsidP="00DA07C8">
            <w:pPr>
              <w:spacing w:line="360" w:lineRule="auto"/>
              <w:rPr>
                <w:rFonts w:ascii="Arial" w:hAnsi="Arial" w:cs="Arial"/>
                <w:sz w:val="20"/>
              </w:rPr>
            </w:pPr>
            <w:r w:rsidRPr="00DA07C8">
              <w:rPr>
                <w:rFonts w:ascii="Arial" w:hAnsi="Arial" w:cs="Arial"/>
                <w:sz w:val="20"/>
              </w:rPr>
              <w:lastRenderedPageBreak/>
              <w:t>CAN3 TX (P0_8)</w:t>
            </w:r>
          </w:p>
          <w:p w14:paraId="7FCDB14D" w14:textId="77777777" w:rsidR="001519CB" w:rsidRPr="00DA07C8" w:rsidRDefault="001519CB" w:rsidP="00DA07C8">
            <w:pPr>
              <w:spacing w:line="360" w:lineRule="auto"/>
              <w:rPr>
                <w:rFonts w:ascii="Arial" w:hAnsi="Arial" w:cs="Arial"/>
                <w:sz w:val="20"/>
              </w:rPr>
            </w:pPr>
            <w:r w:rsidRPr="00DA07C8">
              <w:rPr>
                <w:rFonts w:ascii="Arial" w:hAnsi="Arial" w:cs="Arial"/>
                <w:sz w:val="20"/>
              </w:rPr>
              <w:t>CAN4 RX (P0_9)</w:t>
            </w:r>
          </w:p>
          <w:p w14:paraId="1117C220" w14:textId="77777777" w:rsidR="001519CB" w:rsidRPr="00DA07C8" w:rsidRDefault="001519CB" w:rsidP="00DA07C8">
            <w:pPr>
              <w:spacing w:line="360" w:lineRule="auto"/>
              <w:rPr>
                <w:rFonts w:ascii="Arial" w:hAnsi="Arial" w:cs="Arial"/>
                <w:sz w:val="20"/>
              </w:rPr>
            </w:pPr>
            <w:r w:rsidRPr="00DA07C8">
              <w:rPr>
                <w:rFonts w:ascii="Arial" w:hAnsi="Arial" w:cs="Arial"/>
                <w:sz w:val="20"/>
              </w:rPr>
              <w:t>CAN4 TX (P0_10)</w:t>
            </w:r>
          </w:p>
          <w:p w14:paraId="577EEF82" w14:textId="77777777" w:rsidR="001519CB" w:rsidRPr="00DA07C8" w:rsidRDefault="001519CB" w:rsidP="00DA07C8">
            <w:pPr>
              <w:spacing w:line="360" w:lineRule="auto"/>
              <w:rPr>
                <w:rFonts w:ascii="Arial" w:hAnsi="Arial" w:cs="Arial"/>
                <w:sz w:val="20"/>
              </w:rPr>
            </w:pPr>
            <w:r w:rsidRPr="00DA07C8">
              <w:rPr>
                <w:rFonts w:ascii="Arial" w:hAnsi="Arial" w:cs="Arial"/>
                <w:sz w:val="20"/>
              </w:rPr>
              <w:t>CAN5 RX (P0_13)</w:t>
            </w:r>
          </w:p>
          <w:p w14:paraId="1FEA256F" w14:textId="3BB73CAC" w:rsidR="001519CB" w:rsidRPr="00DA07C8" w:rsidRDefault="001519CB" w:rsidP="00DA07C8">
            <w:pPr>
              <w:spacing w:line="360" w:lineRule="auto"/>
              <w:rPr>
                <w:rFonts w:ascii="Arial" w:hAnsi="Arial" w:cs="Arial"/>
                <w:sz w:val="20"/>
              </w:rPr>
            </w:pPr>
            <w:r w:rsidRPr="00DA07C8">
              <w:rPr>
                <w:rFonts w:ascii="Arial" w:hAnsi="Arial" w:cs="Arial"/>
                <w:sz w:val="20"/>
              </w:rPr>
              <w:t>CAN5 TX (P0_14)</w:t>
            </w:r>
          </w:p>
        </w:tc>
        <w:tc>
          <w:tcPr>
            <w:tcW w:w="2155" w:type="dxa"/>
          </w:tcPr>
          <w:p w14:paraId="57805C5C" w14:textId="6E78650E" w:rsidR="00C53214" w:rsidRPr="00DA07C8" w:rsidRDefault="00C53214" w:rsidP="00DA07C8">
            <w:pPr>
              <w:spacing w:line="360" w:lineRule="auto"/>
              <w:rPr>
                <w:rFonts w:ascii="Arial" w:hAnsi="Arial" w:cs="Arial"/>
                <w:sz w:val="20"/>
              </w:rPr>
            </w:pPr>
            <w:r w:rsidRPr="00DA07C8">
              <w:rPr>
                <w:rFonts w:ascii="Arial" w:hAnsi="Arial" w:cs="Arial"/>
                <w:sz w:val="20"/>
              </w:rPr>
              <w:lastRenderedPageBreak/>
              <w:t>CÓ THỂ0</w:t>
            </w:r>
            <w:commentRangeStart w:id="483"/>
            <w:r w:rsidRPr="00DA07C8">
              <w:rPr>
                <w:rFonts w:ascii="Arial" w:hAnsi="Arial" w:cs="Arial"/>
                <w:sz w:val="20"/>
              </w:rPr>
              <w:t xml:space="preserve"> </w:t>
            </w:r>
            <w:bookmarkStart w:id="484" w:name="V10000_CAN_U2C_002"/>
            <w:r w:rsidRPr="00DA07C8">
              <w:rPr>
                <w:rFonts w:ascii="Arial" w:hAnsi="Arial" w:cs="Arial"/>
                <w:sz w:val="20"/>
              </w:rPr>
              <w:t xml:space="preserve">RX </w:t>
            </w:r>
            <w:commentRangeEnd w:id="483"/>
            <w:r w:rsidR="006D3DA3" w:rsidRPr="00DA07C8">
              <w:rPr>
                <w:rStyle w:val="CommentReference"/>
                <w:sz w:val="20"/>
              </w:rPr>
              <w:commentReference w:id="483"/>
            </w:r>
            <w:r w:rsidRPr="00DA07C8">
              <w:rPr>
                <w:rFonts w:ascii="Arial" w:hAnsi="Arial" w:cs="Arial"/>
                <w:sz w:val="20"/>
              </w:rPr>
              <w:t xml:space="preserve">( </w:t>
            </w:r>
            <w:bookmarkEnd w:id="484"/>
            <w:r w:rsidR="008E059E" w:rsidRPr="00DA07C8">
              <w:rPr>
                <w:rFonts w:ascii="Arial" w:hAnsi="Arial" w:cs="Arial"/>
                <w:sz w:val="20"/>
              </w:rPr>
              <w:t>TBD)</w:t>
            </w:r>
          </w:p>
          <w:p w14:paraId="72641D6B" w14:textId="2085E716" w:rsidR="00C53214" w:rsidRPr="00DA07C8" w:rsidRDefault="00C53214" w:rsidP="00DA07C8">
            <w:pPr>
              <w:spacing w:line="360" w:lineRule="auto"/>
              <w:rPr>
                <w:rFonts w:ascii="Arial" w:hAnsi="Arial" w:cs="Arial"/>
                <w:sz w:val="20"/>
              </w:rPr>
            </w:pPr>
            <w:r w:rsidRPr="00DA07C8">
              <w:rPr>
                <w:rFonts w:ascii="Arial" w:hAnsi="Arial" w:cs="Arial"/>
                <w:sz w:val="20"/>
              </w:rPr>
              <w:t>CAN0 TX (TBD)</w:t>
            </w:r>
          </w:p>
          <w:p w14:paraId="05C99693" w14:textId="3D03BD5D" w:rsidR="00C53214" w:rsidRPr="00DA07C8" w:rsidRDefault="00C53214" w:rsidP="00DA07C8">
            <w:pPr>
              <w:spacing w:line="360" w:lineRule="auto"/>
              <w:rPr>
                <w:rFonts w:ascii="Arial" w:hAnsi="Arial" w:cs="Arial"/>
                <w:sz w:val="20"/>
              </w:rPr>
            </w:pPr>
            <w:r w:rsidRPr="00DA07C8">
              <w:rPr>
                <w:rFonts w:ascii="Arial" w:hAnsi="Arial" w:cs="Arial"/>
                <w:sz w:val="20"/>
              </w:rPr>
              <w:t>CAN1 RX (TBD)</w:t>
            </w:r>
          </w:p>
          <w:p w14:paraId="21A22CE4" w14:textId="61EBC006" w:rsidR="00C53214" w:rsidRPr="00DA07C8" w:rsidRDefault="00C53214" w:rsidP="00DA07C8">
            <w:pPr>
              <w:spacing w:line="360" w:lineRule="auto"/>
              <w:rPr>
                <w:rFonts w:ascii="Arial" w:hAnsi="Arial" w:cs="Arial"/>
                <w:sz w:val="20"/>
              </w:rPr>
            </w:pPr>
            <w:r w:rsidRPr="00DA07C8">
              <w:rPr>
                <w:rFonts w:ascii="Arial" w:hAnsi="Arial" w:cs="Arial"/>
                <w:sz w:val="20"/>
              </w:rPr>
              <w:t>CAN1 TX (TBD)</w:t>
            </w:r>
          </w:p>
          <w:p w14:paraId="65A0F61A" w14:textId="116145C4" w:rsidR="00C53214" w:rsidRPr="00DA07C8" w:rsidRDefault="00C53214" w:rsidP="00DA07C8">
            <w:pPr>
              <w:spacing w:line="360" w:lineRule="auto"/>
              <w:rPr>
                <w:rFonts w:ascii="Arial" w:hAnsi="Arial" w:cs="Arial"/>
                <w:sz w:val="20"/>
              </w:rPr>
            </w:pPr>
            <w:r w:rsidRPr="00DA07C8">
              <w:rPr>
                <w:rFonts w:ascii="Arial" w:hAnsi="Arial" w:cs="Arial"/>
                <w:sz w:val="20"/>
              </w:rPr>
              <w:t>CAN2 RX TBD)</w:t>
            </w:r>
          </w:p>
          <w:p w14:paraId="6B0E2407" w14:textId="1B62B656" w:rsidR="00C53214" w:rsidRPr="00DA07C8" w:rsidRDefault="00C53214" w:rsidP="00DA07C8">
            <w:pPr>
              <w:spacing w:line="360" w:lineRule="auto"/>
              <w:rPr>
                <w:rFonts w:ascii="Arial" w:hAnsi="Arial" w:cs="Arial"/>
                <w:sz w:val="20"/>
              </w:rPr>
            </w:pPr>
            <w:r w:rsidRPr="00DA07C8">
              <w:rPr>
                <w:rFonts w:ascii="Arial" w:hAnsi="Arial" w:cs="Arial"/>
                <w:sz w:val="20"/>
              </w:rPr>
              <w:t>CAN2TX (TBD)</w:t>
            </w:r>
          </w:p>
          <w:p w14:paraId="1888FF8E" w14:textId="3008112C" w:rsidR="00C53214" w:rsidRPr="00DA07C8" w:rsidRDefault="00C53214" w:rsidP="00DA07C8">
            <w:pPr>
              <w:spacing w:line="360" w:lineRule="auto"/>
              <w:rPr>
                <w:rFonts w:ascii="Arial" w:hAnsi="Arial" w:cs="Arial"/>
                <w:sz w:val="20"/>
              </w:rPr>
            </w:pPr>
            <w:r w:rsidRPr="00DA07C8">
              <w:rPr>
                <w:rFonts w:ascii="Arial" w:hAnsi="Arial" w:cs="Arial"/>
                <w:sz w:val="20"/>
              </w:rPr>
              <w:t>CAN3 RX (TBD)</w:t>
            </w:r>
          </w:p>
          <w:p w14:paraId="5AC0AA59" w14:textId="77EBA806" w:rsidR="00C53214" w:rsidRPr="00DA07C8" w:rsidRDefault="00C53214" w:rsidP="00DA07C8">
            <w:pPr>
              <w:spacing w:line="360" w:lineRule="auto"/>
              <w:rPr>
                <w:rFonts w:ascii="Arial" w:hAnsi="Arial" w:cs="Arial"/>
                <w:sz w:val="20"/>
              </w:rPr>
            </w:pPr>
            <w:r w:rsidRPr="00DA07C8">
              <w:rPr>
                <w:rFonts w:ascii="Arial" w:hAnsi="Arial" w:cs="Arial"/>
                <w:sz w:val="20"/>
              </w:rPr>
              <w:lastRenderedPageBreak/>
              <w:t>CAN3TX (TBD)</w:t>
            </w:r>
          </w:p>
          <w:p w14:paraId="2C540847" w14:textId="54060B17" w:rsidR="00C53214" w:rsidRPr="00DA07C8" w:rsidRDefault="00C53214" w:rsidP="00DA07C8">
            <w:pPr>
              <w:spacing w:line="360" w:lineRule="auto"/>
              <w:rPr>
                <w:rFonts w:ascii="Arial" w:hAnsi="Arial" w:cs="Arial"/>
                <w:sz w:val="20"/>
              </w:rPr>
            </w:pPr>
            <w:r w:rsidRPr="00DA07C8">
              <w:rPr>
                <w:rFonts w:ascii="Arial" w:hAnsi="Arial" w:cs="Arial"/>
                <w:sz w:val="20"/>
              </w:rPr>
              <w:t>CAN4 RX (TBD)</w:t>
            </w:r>
          </w:p>
          <w:p w14:paraId="2ECE4D82" w14:textId="274D32A4" w:rsidR="00C53214" w:rsidRPr="00DA07C8" w:rsidRDefault="00C53214" w:rsidP="00DA07C8">
            <w:pPr>
              <w:spacing w:line="360" w:lineRule="auto"/>
              <w:rPr>
                <w:rFonts w:ascii="Arial" w:hAnsi="Arial" w:cs="Arial"/>
                <w:sz w:val="20"/>
              </w:rPr>
            </w:pPr>
            <w:r w:rsidRPr="00DA07C8">
              <w:rPr>
                <w:rFonts w:ascii="Arial" w:hAnsi="Arial" w:cs="Arial"/>
                <w:sz w:val="20"/>
              </w:rPr>
              <w:t>CAN4TX (TBD)</w:t>
            </w:r>
          </w:p>
          <w:p w14:paraId="3B80332B" w14:textId="1D6E07D8" w:rsidR="00C53214" w:rsidRPr="00DA07C8" w:rsidRDefault="00C53214" w:rsidP="00DA07C8">
            <w:pPr>
              <w:spacing w:line="360" w:lineRule="auto"/>
              <w:rPr>
                <w:rFonts w:ascii="Arial" w:hAnsi="Arial" w:cs="Arial"/>
                <w:sz w:val="20"/>
              </w:rPr>
            </w:pPr>
            <w:r w:rsidRPr="00DA07C8">
              <w:rPr>
                <w:rFonts w:ascii="Arial" w:hAnsi="Arial" w:cs="Arial"/>
                <w:sz w:val="20"/>
              </w:rPr>
              <w:t>CAN5 RX (TBD)</w:t>
            </w:r>
          </w:p>
          <w:p w14:paraId="6EC4534D" w14:textId="73882D12" w:rsidR="008E059E" w:rsidRPr="00DA07C8" w:rsidRDefault="00C53214" w:rsidP="00DA07C8">
            <w:pPr>
              <w:spacing w:line="360" w:lineRule="auto"/>
              <w:rPr>
                <w:rFonts w:ascii="Arial" w:hAnsi="Arial" w:cs="Arial"/>
                <w:sz w:val="20"/>
              </w:rPr>
            </w:pPr>
            <w:r w:rsidRPr="00DA07C8">
              <w:rPr>
                <w:rFonts w:ascii="Arial" w:hAnsi="Arial" w:cs="Arial"/>
                <w:sz w:val="20"/>
              </w:rPr>
              <w:t>CAN5TX (TBD)</w:t>
            </w:r>
          </w:p>
          <w:p w14:paraId="6D0B85E8" w14:textId="05DBADD3" w:rsidR="008E059E" w:rsidRPr="00DA07C8" w:rsidRDefault="008E059E" w:rsidP="00DA07C8">
            <w:pPr>
              <w:spacing w:line="360" w:lineRule="auto"/>
              <w:rPr>
                <w:rFonts w:ascii="Arial" w:hAnsi="Arial" w:cs="Arial"/>
                <w:sz w:val="20"/>
              </w:rPr>
            </w:pPr>
            <w:r w:rsidRPr="00DA07C8">
              <w:rPr>
                <w:rFonts w:ascii="Arial" w:hAnsi="Arial" w:cs="Arial"/>
                <w:sz w:val="20"/>
              </w:rPr>
              <w:t>CAN6 RX (TBD)</w:t>
            </w:r>
          </w:p>
          <w:p w14:paraId="7C67C300" w14:textId="02431A8D" w:rsidR="008E059E" w:rsidRPr="00DA07C8" w:rsidRDefault="008E059E" w:rsidP="00DA07C8">
            <w:pPr>
              <w:spacing w:line="360" w:lineRule="auto"/>
              <w:rPr>
                <w:rFonts w:ascii="Arial" w:hAnsi="Arial" w:cs="Arial"/>
                <w:sz w:val="20"/>
              </w:rPr>
            </w:pPr>
            <w:r w:rsidRPr="00DA07C8">
              <w:rPr>
                <w:rFonts w:ascii="Arial" w:hAnsi="Arial" w:cs="Arial"/>
                <w:sz w:val="20"/>
              </w:rPr>
              <w:t>CAN6TX (TBD)</w:t>
            </w:r>
          </w:p>
          <w:p w14:paraId="33B0C73E" w14:textId="7E588C23" w:rsidR="008E059E" w:rsidRPr="00DA07C8" w:rsidRDefault="008E059E" w:rsidP="00DA07C8">
            <w:pPr>
              <w:spacing w:line="360" w:lineRule="auto"/>
              <w:rPr>
                <w:rFonts w:ascii="Arial" w:hAnsi="Arial" w:cs="Arial"/>
                <w:sz w:val="20"/>
              </w:rPr>
            </w:pPr>
            <w:r w:rsidRPr="00DA07C8">
              <w:rPr>
                <w:rFonts w:ascii="Arial" w:hAnsi="Arial" w:cs="Arial"/>
                <w:sz w:val="20"/>
              </w:rPr>
              <w:t>CAN7 RX (TBD)</w:t>
            </w:r>
          </w:p>
          <w:p w14:paraId="316AA273" w14:textId="333A136B" w:rsidR="008E059E" w:rsidRPr="00DA07C8" w:rsidRDefault="008E059E" w:rsidP="00DA07C8">
            <w:pPr>
              <w:spacing w:line="360" w:lineRule="auto"/>
              <w:rPr>
                <w:rFonts w:ascii="Arial" w:hAnsi="Arial" w:cs="Arial"/>
                <w:sz w:val="20"/>
              </w:rPr>
            </w:pPr>
            <w:r w:rsidRPr="00DA07C8">
              <w:rPr>
                <w:rFonts w:ascii="Arial" w:hAnsi="Arial" w:cs="Arial"/>
                <w:sz w:val="20"/>
              </w:rPr>
              <w:t>CAN7TX (TBD)</w:t>
            </w:r>
          </w:p>
          <w:p w14:paraId="74AAD5C8" w14:textId="07669930" w:rsidR="00E02C17" w:rsidRPr="00DA07C8" w:rsidRDefault="00E02C17" w:rsidP="00DA07C8">
            <w:pPr>
              <w:spacing w:line="360" w:lineRule="auto"/>
              <w:rPr>
                <w:rFonts w:ascii="Arial" w:hAnsi="Arial" w:cs="Arial"/>
                <w:sz w:val="20"/>
              </w:rPr>
            </w:pPr>
          </w:p>
        </w:tc>
      </w:tr>
      <w:tr w:rsidR="001519CB" w:rsidRPr="00DA07C8" w14:paraId="68F93F58" w14:textId="77777777" w:rsidTr="00DA07C8">
        <w:trPr>
          <w:jc w:val="center"/>
        </w:trPr>
        <w:tc>
          <w:tcPr>
            <w:tcW w:w="2053" w:type="dxa"/>
            <w:vMerge w:val="restart"/>
          </w:tcPr>
          <w:p w14:paraId="166FFE10" w14:textId="104ABFE4" w:rsidR="001519CB" w:rsidRPr="00DA07C8" w:rsidRDefault="001519CB" w:rsidP="00DA07C8">
            <w:pPr>
              <w:spacing w:line="360" w:lineRule="auto"/>
              <w:rPr>
                <w:rFonts w:ascii="Arial" w:hAnsi="Arial" w:cs="Arial"/>
                <w:sz w:val="20"/>
              </w:rPr>
            </w:pPr>
            <w:commentRangeStart w:id="485"/>
            <w:r w:rsidRPr="00DA07C8">
              <w:rPr>
                <w:rFonts w:ascii="Arial" w:hAnsi="Arial" w:cs="Arial"/>
                <w:sz w:val="20"/>
              </w:rPr>
              <w:lastRenderedPageBreak/>
              <w:t xml:space="preserve">RLIN3 </w:t>
            </w:r>
            <w:bookmarkStart w:id="486" w:name="V10000_Req_03_003"/>
            <w:bookmarkEnd w:id="486"/>
            <w:r w:rsidRPr="00DA07C8">
              <w:rPr>
                <w:rFonts w:ascii="Arial" w:hAnsi="Arial" w:cs="Arial"/>
                <w:sz w:val="20"/>
              </w:rPr>
              <w:t>n</w:t>
            </w:r>
            <w:commentRangeEnd w:id="485"/>
            <w:r w:rsidRPr="00DA07C8">
              <w:rPr>
                <w:rStyle w:val="CommentReference"/>
                <w:rFonts w:ascii="Arial" w:hAnsi="Arial" w:cs="Arial"/>
                <w:sz w:val="20"/>
              </w:rPr>
              <w:commentReference w:id="485"/>
            </w:r>
          </w:p>
        </w:tc>
        <w:tc>
          <w:tcPr>
            <w:tcW w:w="1872" w:type="dxa"/>
          </w:tcPr>
          <w:p w14:paraId="617279F6" w14:textId="32F28AFF" w:rsidR="001519CB" w:rsidRPr="00DA07C8" w:rsidRDefault="001519CB" w:rsidP="00DA07C8">
            <w:pPr>
              <w:spacing w:line="360" w:lineRule="auto"/>
              <w:rPr>
                <w:rFonts w:ascii="Arial" w:hAnsi="Arial" w:cs="Arial"/>
                <w:sz w:val="20"/>
              </w:rPr>
            </w:pPr>
            <w:r w:rsidRPr="00DA07C8">
              <w:rPr>
                <w:rFonts w:ascii="Arial" w:hAnsi="Arial" w:cs="Arial"/>
                <w:sz w:val="20"/>
              </w:rPr>
              <w:t>thiết bị RLIN3n</w:t>
            </w:r>
          </w:p>
        </w:tc>
        <w:tc>
          <w:tcPr>
            <w:tcW w:w="2254" w:type="dxa"/>
          </w:tcPr>
          <w:p w14:paraId="7FBDBD83" w14:textId="1DCB1721" w:rsidR="001519CB" w:rsidRPr="00DA07C8" w:rsidRDefault="001519CB" w:rsidP="00DA07C8">
            <w:pPr>
              <w:spacing w:line="360" w:lineRule="auto"/>
              <w:rPr>
                <w:rFonts w:ascii="Arial" w:hAnsi="Arial" w:cs="Arial"/>
                <w:sz w:val="20"/>
              </w:rPr>
            </w:pPr>
            <w:r w:rsidRPr="00DA07C8">
              <w:rPr>
                <w:rFonts w:ascii="Arial" w:hAnsi="Arial" w:cs="Arial"/>
                <w:sz w:val="20"/>
              </w:rPr>
              <w:t>0 -&gt; 3</w:t>
            </w:r>
          </w:p>
        </w:tc>
        <w:tc>
          <w:tcPr>
            <w:tcW w:w="2456" w:type="dxa"/>
          </w:tcPr>
          <w:p w14:paraId="2D1C410E" w14:textId="49542DF9" w:rsidR="001519CB" w:rsidRPr="00DA07C8" w:rsidRDefault="001519CB" w:rsidP="00DA07C8">
            <w:pPr>
              <w:spacing w:line="360" w:lineRule="auto"/>
              <w:rPr>
                <w:rFonts w:ascii="Arial" w:hAnsi="Arial" w:cs="Arial"/>
                <w:sz w:val="20"/>
              </w:rPr>
            </w:pPr>
            <w:r w:rsidRPr="00DA07C8">
              <w:rPr>
                <w:rFonts w:ascii="Arial" w:hAnsi="Arial" w:cs="Arial"/>
                <w:sz w:val="20"/>
              </w:rPr>
              <w:t>0 -&gt; 7</w:t>
            </w:r>
          </w:p>
        </w:tc>
        <w:tc>
          <w:tcPr>
            <w:tcW w:w="2155" w:type="dxa"/>
          </w:tcPr>
          <w:p w14:paraId="2FF8704E" w14:textId="3D74889E" w:rsidR="001519CB" w:rsidRPr="00DA07C8" w:rsidRDefault="001519CB" w:rsidP="00DA07C8">
            <w:pPr>
              <w:spacing w:line="360" w:lineRule="auto"/>
              <w:rPr>
                <w:rFonts w:ascii="Arial" w:hAnsi="Arial" w:cs="Arial"/>
                <w:sz w:val="20"/>
              </w:rPr>
            </w:pPr>
            <w:r w:rsidRPr="00DA07C8">
              <w:rPr>
                <w:rFonts w:ascii="Arial" w:hAnsi="Arial" w:cs="Arial"/>
                <w:sz w:val="20"/>
              </w:rPr>
              <w:t>-</w:t>
            </w:r>
          </w:p>
        </w:tc>
      </w:tr>
      <w:tr w:rsidR="001519CB" w:rsidRPr="00DA07C8" w14:paraId="2D671160" w14:textId="77777777" w:rsidTr="00DA07C8">
        <w:trPr>
          <w:jc w:val="center"/>
        </w:trPr>
        <w:tc>
          <w:tcPr>
            <w:tcW w:w="2053" w:type="dxa"/>
            <w:vMerge/>
          </w:tcPr>
          <w:p w14:paraId="3CFFF919" w14:textId="77777777" w:rsidR="001519CB" w:rsidRPr="00DA07C8" w:rsidRDefault="001519CB" w:rsidP="00DA07C8">
            <w:pPr>
              <w:spacing w:line="360" w:lineRule="auto"/>
              <w:rPr>
                <w:rFonts w:ascii="Arial" w:hAnsi="Arial" w:cs="Arial"/>
                <w:sz w:val="20"/>
              </w:rPr>
            </w:pPr>
          </w:p>
        </w:tc>
        <w:tc>
          <w:tcPr>
            <w:tcW w:w="1872" w:type="dxa"/>
          </w:tcPr>
          <w:p w14:paraId="4303FDA9" w14:textId="0CA6C8DD" w:rsidR="001519CB" w:rsidRPr="00DA07C8" w:rsidRDefault="001519CB" w:rsidP="00DA07C8">
            <w:pPr>
              <w:spacing w:line="360" w:lineRule="auto"/>
              <w:rPr>
                <w:rFonts w:ascii="Arial" w:hAnsi="Arial" w:cs="Arial"/>
                <w:sz w:val="20"/>
              </w:rPr>
            </w:pPr>
            <w:r w:rsidRPr="00DA07C8">
              <w:rPr>
                <w:rFonts w:ascii="Arial" w:hAnsi="Arial" w:cs="Arial"/>
                <w:sz w:val="20"/>
              </w:rPr>
              <w:t>Chọn tốc độ truyền</w:t>
            </w:r>
          </w:p>
        </w:tc>
        <w:tc>
          <w:tcPr>
            <w:tcW w:w="2254" w:type="dxa"/>
          </w:tcPr>
          <w:p w14:paraId="59575817" w14:textId="77777777" w:rsidR="001519CB" w:rsidRPr="00DA07C8" w:rsidRDefault="001519CB" w:rsidP="00DA07C8">
            <w:pPr>
              <w:spacing w:line="360" w:lineRule="auto"/>
              <w:rPr>
                <w:rFonts w:ascii="Arial" w:hAnsi="Arial" w:cs="Arial"/>
                <w:sz w:val="20"/>
              </w:rPr>
            </w:pPr>
            <w:r w:rsidRPr="00DA07C8">
              <w:rPr>
                <w:rFonts w:ascii="Arial" w:hAnsi="Arial" w:cs="Arial"/>
                <w:sz w:val="20"/>
              </w:rPr>
              <w:t>300</w:t>
            </w:r>
          </w:p>
          <w:p w14:paraId="06DB5D60" w14:textId="77777777" w:rsidR="001519CB" w:rsidRPr="00DA07C8" w:rsidRDefault="001519CB" w:rsidP="00DA07C8">
            <w:pPr>
              <w:spacing w:line="360" w:lineRule="auto"/>
              <w:rPr>
                <w:rFonts w:ascii="Arial" w:hAnsi="Arial" w:cs="Arial"/>
                <w:sz w:val="20"/>
              </w:rPr>
            </w:pPr>
            <w:r w:rsidRPr="00DA07C8">
              <w:rPr>
                <w:rFonts w:ascii="Arial" w:hAnsi="Arial" w:cs="Arial"/>
                <w:sz w:val="20"/>
              </w:rPr>
              <w:t>600</w:t>
            </w:r>
          </w:p>
          <w:p w14:paraId="2899D862" w14:textId="77777777" w:rsidR="001519CB" w:rsidRPr="00DA07C8" w:rsidRDefault="001519CB" w:rsidP="00DA07C8">
            <w:pPr>
              <w:spacing w:line="360" w:lineRule="auto"/>
              <w:rPr>
                <w:rFonts w:ascii="Arial" w:hAnsi="Arial" w:cs="Arial"/>
                <w:sz w:val="20"/>
              </w:rPr>
            </w:pPr>
            <w:r w:rsidRPr="00DA07C8">
              <w:rPr>
                <w:rFonts w:ascii="Arial" w:hAnsi="Arial" w:cs="Arial"/>
                <w:sz w:val="20"/>
              </w:rPr>
              <w:t>1200</w:t>
            </w:r>
          </w:p>
          <w:p w14:paraId="310EFD65" w14:textId="77777777" w:rsidR="001519CB" w:rsidRPr="00DA07C8" w:rsidRDefault="001519CB" w:rsidP="00DA07C8">
            <w:pPr>
              <w:spacing w:line="360" w:lineRule="auto"/>
              <w:rPr>
                <w:rFonts w:ascii="Arial" w:hAnsi="Arial" w:cs="Arial"/>
                <w:sz w:val="20"/>
              </w:rPr>
            </w:pPr>
            <w:r w:rsidRPr="00DA07C8">
              <w:rPr>
                <w:rFonts w:ascii="Arial" w:hAnsi="Arial" w:cs="Arial"/>
                <w:sz w:val="20"/>
              </w:rPr>
              <w:t>2400</w:t>
            </w:r>
          </w:p>
          <w:p w14:paraId="271BE4B5" w14:textId="77777777" w:rsidR="001519CB" w:rsidRPr="00DA07C8" w:rsidRDefault="001519CB" w:rsidP="00DA07C8">
            <w:pPr>
              <w:spacing w:line="360" w:lineRule="auto"/>
              <w:rPr>
                <w:rFonts w:ascii="Arial" w:hAnsi="Arial" w:cs="Arial"/>
                <w:sz w:val="20"/>
              </w:rPr>
            </w:pPr>
            <w:r w:rsidRPr="00DA07C8">
              <w:rPr>
                <w:rFonts w:ascii="Arial" w:hAnsi="Arial" w:cs="Arial"/>
                <w:sz w:val="20"/>
              </w:rPr>
              <w:t>4800</w:t>
            </w:r>
          </w:p>
          <w:p w14:paraId="7421C57F" w14:textId="77777777" w:rsidR="001519CB" w:rsidRPr="00DA07C8" w:rsidRDefault="001519CB" w:rsidP="00DA07C8">
            <w:pPr>
              <w:spacing w:line="360" w:lineRule="auto"/>
              <w:rPr>
                <w:rFonts w:ascii="Arial" w:hAnsi="Arial" w:cs="Arial"/>
                <w:sz w:val="20"/>
              </w:rPr>
            </w:pPr>
            <w:r w:rsidRPr="00DA07C8">
              <w:rPr>
                <w:rFonts w:ascii="Arial" w:hAnsi="Arial" w:cs="Arial"/>
                <w:sz w:val="20"/>
              </w:rPr>
              <w:t>9600</w:t>
            </w:r>
          </w:p>
          <w:p w14:paraId="4EA29FDB" w14:textId="77777777" w:rsidR="001519CB" w:rsidRPr="00DA07C8" w:rsidRDefault="001519CB" w:rsidP="00DA07C8">
            <w:pPr>
              <w:spacing w:line="360" w:lineRule="auto"/>
              <w:rPr>
                <w:rFonts w:ascii="Arial" w:hAnsi="Arial" w:cs="Arial"/>
                <w:sz w:val="20"/>
              </w:rPr>
            </w:pPr>
            <w:r w:rsidRPr="00DA07C8">
              <w:rPr>
                <w:rFonts w:ascii="Arial" w:hAnsi="Arial" w:cs="Arial"/>
                <w:sz w:val="20"/>
              </w:rPr>
              <w:t>19200</w:t>
            </w:r>
          </w:p>
          <w:p w14:paraId="4FDB852D" w14:textId="77777777" w:rsidR="001519CB" w:rsidRPr="00DA07C8" w:rsidRDefault="001519CB" w:rsidP="00DA07C8">
            <w:pPr>
              <w:spacing w:line="360" w:lineRule="auto"/>
              <w:rPr>
                <w:rFonts w:ascii="Arial" w:hAnsi="Arial" w:cs="Arial"/>
                <w:sz w:val="20"/>
              </w:rPr>
            </w:pPr>
            <w:r w:rsidRPr="00DA07C8">
              <w:rPr>
                <w:rFonts w:ascii="Arial" w:hAnsi="Arial" w:cs="Arial"/>
                <w:sz w:val="20"/>
              </w:rPr>
              <w:t>31250</w:t>
            </w:r>
          </w:p>
          <w:p w14:paraId="3390E96A" w14:textId="77777777" w:rsidR="001519CB" w:rsidRPr="00DA07C8" w:rsidRDefault="001519CB" w:rsidP="00DA07C8">
            <w:pPr>
              <w:spacing w:line="360" w:lineRule="auto"/>
              <w:rPr>
                <w:rFonts w:ascii="Arial" w:hAnsi="Arial" w:cs="Arial"/>
                <w:sz w:val="20"/>
              </w:rPr>
            </w:pPr>
            <w:r w:rsidRPr="00DA07C8">
              <w:rPr>
                <w:rFonts w:ascii="Arial" w:hAnsi="Arial" w:cs="Arial"/>
                <w:sz w:val="20"/>
              </w:rPr>
              <w:t>38400</w:t>
            </w:r>
          </w:p>
          <w:p w14:paraId="595747B8" w14:textId="77777777" w:rsidR="001519CB" w:rsidRPr="00DA07C8" w:rsidRDefault="001519CB" w:rsidP="00DA07C8">
            <w:pPr>
              <w:spacing w:line="360" w:lineRule="auto"/>
              <w:rPr>
                <w:rFonts w:ascii="Arial" w:hAnsi="Arial" w:cs="Arial"/>
                <w:sz w:val="20"/>
              </w:rPr>
            </w:pPr>
            <w:r w:rsidRPr="00DA07C8">
              <w:rPr>
                <w:rFonts w:ascii="Arial" w:hAnsi="Arial" w:cs="Arial"/>
                <w:sz w:val="20"/>
              </w:rPr>
              <w:t>76800</w:t>
            </w:r>
          </w:p>
          <w:p w14:paraId="0467513D" w14:textId="77777777" w:rsidR="001519CB" w:rsidRPr="00DA07C8" w:rsidRDefault="001519CB" w:rsidP="00DA07C8">
            <w:pPr>
              <w:spacing w:line="360" w:lineRule="auto"/>
              <w:rPr>
                <w:rFonts w:ascii="Arial" w:hAnsi="Arial" w:cs="Arial"/>
                <w:sz w:val="20"/>
              </w:rPr>
            </w:pPr>
            <w:r w:rsidRPr="00DA07C8">
              <w:rPr>
                <w:rFonts w:ascii="Arial" w:hAnsi="Arial" w:cs="Arial"/>
                <w:sz w:val="20"/>
              </w:rPr>
              <w:t>153600</w:t>
            </w:r>
          </w:p>
          <w:p w14:paraId="0B272479" w14:textId="0AA43A26" w:rsidR="001519CB" w:rsidRPr="00DA07C8" w:rsidRDefault="001519CB" w:rsidP="00DA07C8">
            <w:pPr>
              <w:spacing w:line="360" w:lineRule="auto"/>
              <w:rPr>
                <w:rFonts w:ascii="Arial" w:hAnsi="Arial" w:cs="Arial"/>
                <w:sz w:val="20"/>
              </w:rPr>
            </w:pPr>
            <w:r w:rsidRPr="00DA07C8">
              <w:rPr>
                <w:rFonts w:ascii="Arial" w:hAnsi="Arial" w:cs="Arial"/>
                <w:sz w:val="20"/>
              </w:rPr>
              <w:t>312500</w:t>
            </w:r>
          </w:p>
        </w:tc>
        <w:tc>
          <w:tcPr>
            <w:tcW w:w="2456" w:type="dxa"/>
          </w:tcPr>
          <w:p w14:paraId="595784FE" w14:textId="77777777" w:rsidR="001519CB" w:rsidRPr="00DA07C8" w:rsidRDefault="001519CB" w:rsidP="00DA07C8">
            <w:pPr>
              <w:spacing w:line="360" w:lineRule="auto"/>
              <w:rPr>
                <w:rFonts w:ascii="Arial" w:hAnsi="Arial" w:cs="Arial"/>
                <w:sz w:val="20"/>
              </w:rPr>
            </w:pPr>
            <w:r w:rsidRPr="00DA07C8">
              <w:rPr>
                <w:rFonts w:ascii="Arial" w:hAnsi="Arial" w:cs="Arial"/>
                <w:sz w:val="20"/>
              </w:rPr>
              <w:t>300</w:t>
            </w:r>
          </w:p>
          <w:p w14:paraId="0D95DF2A" w14:textId="77777777" w:rsidR="001519CB" w:rsidRPr="00DA07C8" w:rsidRDefault="001519CB" w:rsidP="00DA07C8">
            <w:pPr>
              <w:spacing w:line="360" w:lineRule="auto"/>
              <w:rPr>
                <w:rFonts w:ascii="Arial" w:hAnsi="Arial" w:cs="Arial"/>
                <w:sz w:val="20"/>
              </w:rPr>
            </w:pPr>
            <w:r w:rsidRPr="00DA07C8">
              <w:rPr>
                <w:rFonts w:ascii="Arial" w:hAnsi="Arial" w:cs="Arial"/>
                <w:sz w:val="20"/>
              </w:rPr>
              <w:t>600</w:t>
            </w:r>
          </w:p>
          <w:p w14:paraId="499F0E65" w14:textId="77777777" w:rsidR="001519CB" w:rsidRPr="00DA07C8" w:rsidRDefault="001519CB" w:rsidP="00DA07C8">
            <w:pPr>
              <w:spacing w:line="360" w:lineRule="auto"/>
              <w:rPr>
                <w:rFonts w:ascii="Arial" w:hAnsi="Arial" w:cs="Arial"/>
                <w:sz w:val="20"/>
              </w:rPr>
            </w:pPr>
            <w:r w:rsidRPr="00DA07C8">
              <w:rPr>
                <w:rFonts w:ascii="Arial" w:hAnsi="Arial" w:cs="Arial"/>
                <w:sz w:val="20"/>
              </w:rPr>
              <w:t>1200</w:t>
            </w:r>
          </w:p>
          <w:p w14:paraId="75F8251C" w14:textId="77777777" w:rsidR="001519CB" w:rsidRPr="00DA07C8" w:rsidRDefault="001519CB" w:rsidP="00DA07C8">
            <w:pPr>
              <w:spacing w:line="360" w:lineRule="auto"/>
              <w:rPr>
                <w:rFonts w:ascii="Arial" w:hAnsi="Arial" w:cs="Arial"/>
                <w:sz w:val="20"/>
              </w:rPr>
            </w:pPr>
            <w:r w:rsidRPr="00DA07C8">
              <w:rPr>
                <w:rFonts w:ascii="Arial" w:hAnsi="Arial" w:cs="Arial"/>
                <w:sz w:val="20"/>
              </w:rPr>
              <w:t>2400</w:t>
            </w:r>
          </w:p>
          <w:p w14:paraId="4BB49D01" w14:textId="77777777" w:rsidR="001519CB" w:rsidRPr="00DA07C8" w:rsidRDefault="001519CB" w:rsidP="00DA07C8">
            <w:pPr>
              <w:spacing w:line="360" w:lineRule="auto"/>
              <w:rPr>
                <w:rFonts w:ascii="Arial" w:hAnsi="Arial" w:cs="Arial"/>
                <w:sz w:val="20"/>
              </w:rPr>
            </w:pPr>
            <w:r w:rsidRPr="00DA07C8">
              <w:rPr>
                <w:rFonts w:ascii="Arial" w:hAnsi="Arial" w:cs="Arial"/>
                <w:sz w:val="20"/>
              </w:rPr>
              <w:t>4800</w:t>
            </w:r>
          </w:p>
          <w:p w14:paraId="6AF816B0" w14:textId="77777777" w:rsidR="001519CB" w:rsidRPr="00DA07C8" w:rsidRDefault="001519CB" w:rsidP="00DA07C8">
            <w:pPr>
              <w:spacing w:line="360" w:lineRule="auto"/>
              <w:rPr>
                <w:rFonts w:ascii="Arial" w:hAnsi="Arial" w:cs="Arial"/>
                <w:sz w:val="20"/>
              </w:rPr>
            </w:pPr>
            <w:r w:rsidRPr="00DA07C8">
              <w:rPr>
                <w:rFonts w:ascii="Arial" w:hAnsi="Arial" w:cs="Arial"/>
                <w:sz w:val="20"/>
              </w:rPr>
              <w:t>9600</w:t>
            </w:r>
          </w:p>
          <w:p w14:paraId="4A8B4A49" w14:textId="77777777" w:rsidR="001519CB" w:rsidRPr="00DA07C8" w:rsidRDefault="001519CB" w:rsidP="00DA07C8">
            <w:pPr>
              <w:spacing w:line="360" w:lineRule="auto"/>
              <w:rPr>
                <w:rFonts w:ascii="Arial" w:hAnsi="Arial" w:cs="Arial"/>
                <w:sz w:val="20"/>
              </w:rPr>
            </w:pPr>
            <w:r w:rsidRPr="00DA07C8">
              <w:rPr>
                <w:rFonts w:ascii="Arial" w:hAnsi="Arial" w:cs="Arial"/>
                <w:sz w:val="20"/>
              </w:rPr>
              <w:t>19200</w:t>
            </w:r>
          </w:p>
          <w:p w14:paraId="5CAD9F2B" w14:textId="77777777" w:rsidR="001519CB" w:rsidRPr="00DA07C8" w:rsidRDefault="001519CB" w:rsidP="00DA07C8">
            <w:pPr>
              <w:spacing w:line="360" w:lineRule="auto"/>
              <w:rPr>
                <w:rFonts w:ascii="Arial" w:hAnsi="Arial" w:cs="Arial"/>
                <w:sz w:val="20"/>
              </w:rPr>
            </w:pPr>
            <w:r w:rsidRPr="00DA07C8">
              <w:rPr>
                <w:rFonts w:ascii="Arial" w:hAnsi="Arial" w:cs="Arial"/>
                <w:sz w:val="20"/>
              </w:rPr>
              <w:t>31250</w:t>
            </w:r>
          </w:p>
          <w:p w14:paraId="0BC02DDC" w14:textId="77777777" w:rsidR="001519CB" w:rsidRPr="00DA07C8" w:rsidRDefault="001519CB" w:rsidP="00DA07C8">
            <w:pPr>
              <w:spacing w:line="360" w:lineRule="auto"/>
              <w:rPr>
                <w:rFonts w:ascii="Arial" w:hAnsi="Arial" w:cs="Arial"/>
                <w:sz w:val="20"/>
              </w:rPr>
            </w:pPr>
            <w:r w:rsidRPr="00DA07C8">
              <w:rPr>
                <w:rFonts w:ascii="Arial" w:hAnsi="Arial" w:cs="Arial"/>
                <w:sz w:val="20"/>
              </w:rPr>
              <w:t>38400</w:t>
            </w:r>
          </w:p>
          <w:p w14:paraId="66AC0059" w14:textId="77777777" w:rsidR="001519CB" w:rsidRPr="00DA07C8" w:rsidRDefault="001519CB" w:rsidP="00DA07C8">
            <w:pPr>
              <w:spacing w:line="360" w:lineRule="auto"/>
              <w:rPr>
                <w:rFonts w:ascii="Arial" w:hAnsi="Arial" w:cs="Arial"/>
                <w:sz w:val="20"/>
              </w:rPr>
            </w:pPr>
            <w:r w:rsidRPr="00DA07C8">
              <w:rPr>
                <w:rFonts w:ascii="Arial" w:hAnsi="Arial" w:cs="Arial"/>
                <w:sz w:val="20"/>
              </w:rPr>
              <w:t>76800</w:t>
            </w:r>
          </w:p>
          <w:p w14:paraId="6F9655B5" w14:textId="77777777" w:rsidR="001519CB" w:rsidRPr="00DA07C8" w:rsidRDefault="001519CB" w:rsidP="00DA07C8">
            <w:pPr>
              <w:spacing w:line="360" w:lineRule="auto"/>
              <w:rPr>
                <w:rFonts w:ascii="Arial" w:hAnsi="Arial" w:cs="Arial"/>
                <w:sz w:val="20"/>
              </w:rPr>
            </w:pPr>
            <w:r w:rsidRPr="00DA07C8">
              <w:rPr>
                <w:rFonts w:ascii="Arial" w:hAnsi="Arial" w:cs="Arial"/>
                <w:sz w:val="20"/>
              </w:rPr>
              <w:t>153600</w:t>
            </w:r>
          </w:p>
          <w:p w14:paraId="77AEF4E5" w14:textId="7562F8DC" w:rsidR="001519CB" w:rsidRPr="00DA07C8" w:rsidRDefault="001519CB" w:rsidP="00DA07C8">
            <w:pPr>
              <w:spacing w:line="360" w:lineRule="auto"/>
              <w:rPr>
                <w:rFonts w:ascii="Arial" w:hAnsi="Arial" w:cs="Arial"/>
                <w:sz w:val="20"/>
              </w:rPr>
            </w:pPr>
            <w:r w:rsidRPr="00DA07C8">
              <w:rPr>
                <w:rFonts w:ascii="Arial" w:hAnsi="Arial" w:cs="Arial"/>
                <w:sz w:val="20"/>
              </w:rPr>
              <w:t>312500</w:t>
            </w:r>
          </w:p>
        </w:tc>
        <w:tc>
          <w:tcPr>
            <w:tcW w:w="2155" w:type="dxa"/>
          </w:tcPr>
          <w:p w14:paraId="0DF5E536" w14:textId="70F216B7" w:rsidR="001519CB" w:rsidRPr="00DA07C8" w:rsidRDefault="001519CB" w:rsidP="00DA07C8">
            <w:pPr>
              <w:spacing w:line="360" w:lineRule="auto"/>
              <w:rPr>
                <w:rFonts w:ascii="Arial" w:hAnsi="Arial" w:cs="Arial"/>
                <w:sz w:val="20"/>
              </w:rPr>
            </w:pPr>
            <w:r w:rsidRPr="00DA07C8">
              <w:rPr>
                <w:rFonts w:ascii="Arial" w:hAnsi="Arial" w:cs="Arial"/>
                <w:sz w:val="20"/>
              </w:rPr>
              <w:t>-</w:t>
            </w:r>
          </w:p>
        </w:tc>
      </w:tr>
      <w:tr w:rsidR="001519CB" w:rsidRPr="00DA07C8" w14:paraId="22D480AB" w14:textId="77777777" w:rsidTr="00DA07C8">
        <w:trPr>
          <w:jc w:val="center"/>
        </w:trPr>
        <w:tc>
          <w:tcPr>
            <w:tcW w:w="2053" w:type="dxa"/>
            <w:vMerge w:val="restart"/>
          </w:tcPr>
          <w:p w14:paraId="6B325274" w14:textId="5C6BB02D" w:rsidR="001519CB" w:rsidRPr="00DA07C8" w:rsidRDefault="001519CB" w:rsidP="00DA07C8">
            <w:pPr>
              <w:spacing w:line="360" w:lineRule="auto"/>
              <w:rPr>
                <w:rFonts w:ascii="Arial" w:hAnsi="Arial" w:cs="Arial"/>
                <w:sz w:val="20"/>
              </w:rPr>
            </w:pPr>
            <w:commentRangeStart w:id="487"/>
            <w:r w:rsidRPr="00DA07C8">
              <w:rPr>
                <w:rFonts w:ascii="Arial" w:hAnsi="Arial" w:cs="Arial"/>
                <w:sz w:val="20"/>
              </w:rPr>
              <w:t>TAUD</w:t>
            </w:r>
            <w:bookmarkStart w:id="488" w:name="V10000_New_Req_03_003"/>
            <w:bookmarkEnd w:id="488"/>
            <w:commentRangeEnd w:id="487"/>
            <w:r w:rsidRPr="00DA07C8">
              <w:rPr>
                <w:rStyle w:val="CommentReference"/>
                <w:sz w:val="20"/>
              </w:rPr>
              <w:commentReference w:id="487"/>
            </w:r>
          </w:p>
        </w:tc>
        <w:tc>
          <w:tcPr>
            <w:tcW w:w="1872" w:type="dxa"/>
          </w:tcPr>
          <w:p w14:paraId="0492198A" w14:textId="10C0FBF6" w:rsidR="001519CB" w:rsidRPr="00DA07C8" w:rsidRDefault="001519CB" w:rsidP="00DA07C8">
            <w:pPr>
              <w:spacing w:line="360" w:lineRule="auto"/>
              <w:rPr>
                <w:rFonts w:ascii="Arial" w:hAnsi="Arial" w:cs="Arial"/>
                <w:sz w:val="20"/>
              </w:rPr>
            </w:pPr>
            <w:r w:rsidRPr="00DA07C8">
              <w:rPr>
                <w:rFonts w:ascii="Arial" w:hAnsi="Arial" w:cs="Arial"/>
                <w:sz w:val="20"/>
              </w:rPr>
              <w:t>kênh nô lệ</w:t>
            </w:r>
          </w:p>
        </w:tc>
        <w:tc>
          <w:tcPr>
            <w:tcW w:w="2254" w:type="dxa"/>
          </w:tcPr>
          <w:p w14:paraId="73EA7E19" w14:textId="183BF0B6" w:rsidR="001519CB" w:rsidRPr="00DA07C8" w:rsidRDefault="001519CB" w:rsidP="00DA07C8">
            <w:pPr>
              <w:spacing w:line="360" w:lineRule="auto"/>
              <w:rPr>
                <w:rFonts w:ascii="Arial" w:hAnsi="Arial" w:cs="Arial"/>
                <w:sz w:val="20"/>
              </w:rPr>
            </w:pPr>
            <w:r w:rsidRPr="00DA07C8">
              <w:rPr>
                <w:rFonts w:ascii="Arial" w:hAnsi="Arial" w:cs="Arial"/>
                <w:sz w:val="20"/>
              </w:rPr>
              <w:t>1-&gt;15</w:t>
            </w:r>
          </w:p>
        </w:tc>
        <w:tc>
          <w:tcPr>
            <w:tcW w:w="2456" w:type="dxa"/>
          </w:tcPr>
          <w:p w14:paraId="05F4836A" w14:textId="06D9EB7F" w:rsidR="001519CB" w:rsidRPr="00DA07C8" w:rsidRDefault="001519CB" w:rsidP="00DA07C8">
            <w:pPr>
              <w:spacing w:line="360" w:lineRule="auto"/>
              <w:rPr>
                <w:rFonts w:ascii="Arial" w:hAnsi="Arial" w:cs="Arial"/>
                <w:sz w:val="20"/>
              </w:rPr>
            </w:pPr>
            <w:r w:rsidRPr="00DA07C8">
              <w:rPr>
                <w:rFonts w:ascii="Arial" w:hAnsi="Arial" w:cs="Arial"/>
                <w:sz w:val="20"/>
              </w:rPr>
              <w:t>1 -&gt; 15</w:t>
            </w:r>
          </w:p>
        </w:tc>
        <w:tc>
          <w:tcPr>
            <w:tcW w:w="2155" w:type="dxa"/>
          </w:tcPr>
          <w:p w14:paraId="10623694" w14:textId="712C167D" w:rsidR="001519CB" w:rsidRPr="00DA07C8" w:rsidRDefault="001519CB" w:rsidP="00DA07C8">
            <w:pPr>
              <w:spacing w:line="360" w:lineRule="auto"/>
              <w:rPr>
                <w:rFonts w:ascii="Arial" w:hAnsi="Arial" w:cs="Arial"/>
                <w:sz w:val="20"/>
              </w:rPr>
            </w:pPr>
            <w:r w:rsidRPr="00DA07C8">
              <w:rPr>
                <w:rFonts w:ascii="Arial" w:hAnsi="Arial" w:cs="Arial"/>
                <w:sz w:val="20"/>
              </w:rPr>
              <w:t>-</w:t>
            </w:r>
          </w:p>
        </w:tc>
      </w:tr>
      <w:tr w:rsidR="001519CB" w:rsidRPr="00DA07C8" w14:paraId="632BB3F9" w14:textId="77777777" w:rsidTr="00DA07C8">
        <w:trPr>
          <w:jc w:val="center"/>
        </w:trPr>
        <w:tc>
          <w:tcPr>
            <w:tcW w:w="2053" w:type="dxa"/>
            <w:vMerge/>
          </w:tcPr>
          <w:p w14:paraId="339C2B6C" w14:textId="77777777" w:rsidR="001519CB" w:rsidRPr="00DA07C8" w:rsidRDefault="001519CB" w:rsidP="00DA07C8">
            <w:pPr>
              <w:spacing w:line="360" w:lineRule="auto"/>
              <w:rPr>
                <w:rFonts w:ascii="Arial" w:hAnsi="Arial" w:cs="Arial"/>
                <w:sz w:val="20"/>
              </w:rPr>
            </w:pPr>
          </w:p>
        </w:tc>
        <w:tc>
          <w:tcPr>
            <w:tcW w:w="1872" w:type="dxa"/>
          </w:tcPr>
          <w:p w14:paraId="093A8A8E" w14:textId="3A32C1BD" w:rsidR="001519CB" w:rsidRPr="00DA07C8" w:rsidRDefault="001519CB" w:rsidP="00DA07C8">
            <w:pPr>
              <w:spacing w:line="360" w:lineRule="auto"/>
              <w:rPr>
                <w:rFonts w:ascii="Arial" w:hAnsi="Arial" w:cs="Arial"/>
                <w:sz w:val="20"/>
              </w:rPr>
            </w:pPr>
            <w:r w:rsidRPr="00DA07C8">
              <w:rPr>
                <w:rFonts w:ascii="Arial" w:hAnsi="Arial" w:cs="Arial"/>
                <w:sz w:val="20"/>
              </w:rPr>
              <w:t>kênh chính</w:t>
            </w:r>
          </w:p>
        </w:tc>
        <w:tc>
          <w:tcPr>
            <w:tcW w:w="2254" w:type="dxa"/>
          </w:tcPr>
          <w:p w14:paraId="25E22588" w14:textId="286DDBA3" w:rsidR="001519CB" w:rsidRPr="00DA07C8" w:rsidRDefault="001519CB" w:rsidP="00DA07C8">
            <w:pPr>
              <w:spacing w:line="360" w:lineRule="auto"/>
              <w:rPr>
                <w:rFonts w:ascii="Arial" w:hAnsi="Arial" w:cs="Arial"/>
                <w:sz w:val="20"/>
              </w:rPr>
            </w:pPr>
            <w:r w:rsidRPr="00DA07C8">
              <w:rPr>
                <w:rFonts w:ascii="Arial" w:hAnsi="Arial" w:cs="Arial"/>
                <w:sz w:val="20"/>
              </w:rPr>
              <w:t>0, 2, 4, 6, 8, 10, 12, 14</w:t>
            </w:r>
          </w:p>
        </w:tc>
        <w:tc>
          <w:tcPr>
            <w:tcW w:w="2456" w:type="dxa"/>
          </w:tcPr>
          <w:p w14:paraId="6FC691DE" w14:textId="7E626C16" w:rsidR="001519CB" w:rsidRPr="00DA07C8" w:rsidRDefault="001519CB" w:rsidP="00DA07C8">
            <w:pPr>
              <w:spacing w:line="360" w:lineRule="auto"/>
              <w:rPr>
                <w:rFonts w:ascii="Arial" w:hAnsi="Arial" w:cs="Arial"/>
                <w:sz w:val="20"/>
              </w:rPr>
            </w:pPr>
            <w:r w:rsidRPr="00DA07C8">
              <w:rPr>
                <w:rFonts w:ascii="Arial" w:hAnsi="Arial" w:cs="Arial"/>
                <w:sz w:val="20"/>
              </w:rPr>
              <w:t>0, 2, 4, 6, 8, 10, 12, 14</w:t>
            </w:r>
          </w:p>
        </w:tc>
        <w:tc>
          <w:tcPr>
            <w:tcW w:w="2155" w:type="dxa"/>
          </w:tcPr>
          <w:p w14:paraId="2FD6EC15" w14:textId="1A78786D" w:rsidR="001519CB" w:rsidRPr="00DA07C8" w:rsidRDefault="001519CB" w:rsidP="00DA07C8">
            <w:pPr>
              <w:spacing w:line="360" w:lineRule="auto"/>
              <w:rPr>
                <w:rFonts w:ascii="Arial" w:hAnsi="Arial" w:cs="Arial"/>
                <w:sz w:val="20"/>
              </w:rPr>
            </w:pPr>
            <w:r w:rsidRPr="00DA07C8">
              <w:rPr>
                <w:rFonts w:ascii="Arial" w:hAnsi="Arial" w:cs="Arial"/>
                <w:sz w:val="20"/>
              </w:rPr>
              <w:t>-</w:t>
            </w:r>
          </w:p>
        </w:tc>
      </w:tr>
      <w:tr w:rsidR="001519CB" w:rsidRPr="00DA07C8" w14:paraId="1D097CF7" w14:textId="77777777" w:rsidTr="00DA07C8">
        <w:trPr>
          <w:jc w:val="center"/>
        </w:trPr>
        <w:tc>
          <w:tcPr>
            <w:tcW w:w="2053" w:type="dxa"/>
            <w:vMerge/>
          </w:tcPr>
          <w:p w14:paraId="41E91AB2" w14:textId="77777777" w:rsidR="001519CB" w:rsidRPr="00DA07C8" w:rsidRDefault="001519CB" w:rsidP="00DA07C8">
            <w:pPr>
              <w:spacing w:line="360" w:lineRule="auto"/>
              <w:rPr>
                <w:rFonts w:ascii="Arial" w:hAnsi="Arial" w:cs="Arial"/>
                <w:sz w:val="20"/>
              </w:rPr>
            </w:pPr>
          </w:p>
        </w:tc>
        <w:tc>
          <w:tcPr>
            <w:tcW w:w="1872" w:type="dxa"/>
          </w:tcPr>
          <w:p w14:paraId="26B1FF66" w14:textId="54D371A0" w:rsidR="001519CB" w:rsidRPr="00DA07C8" w:rsidRDefault="001519CB" w:rsidP="00DA07C8">
            <w:pPr>
              <w:spacing w:line="360" w:lineRule="auto"/>
              <w:rPr>
                <w:rFonts w:ascii="Arial" w:hAnsi="Arial" w:cs="Arial"/>
                <w:sz w:val="20"/>
              </w:rPr>
            </w:pPr>
            <w:r w:rsidRPr="00DA07C8">
              <w:rPr>
                <w:rFonts w:ascii="Arial" w:hAnsi="Arial" w:cs="Arial"/>
                <w:sz w:val="20"/>
              </w:rPr>
              <w:t>Tên cổng trong SC (tương ứng với từng kênh)</w:t>
            </w:r>
          </w:p>
        </w:tc>
        <w:tc>
          <w:tcPr>
            <w:tcW w:w="2254" w:type="dxa"/>
          </w:tcPr>
          <w:p w14:paraId="5BAA9DD6"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P10_0</w:t>
            </w:r>
          </w:p>
          <w:p w14:paraId="33F57FF2" w14:textId="77777777" w:rsidR="001519CB" w:rsidRPr="00DA07C8" w:rsidRDefault="001519CB" w:rsidP="00DA07C8">
            <w:pPr>
              <w:spacing w:line="360" w:lineRule="auto"/>
              <w:rPr>
                <w:rFonts w:ascii="Arial" w:hAnsi="Arial" w:cs="Arial"/>
                <w:sz w:val="20"/>
              </w:rPr>
            </w:pPr>
            <w:r w:rsidRPr="00DA07C8">
              <w:rPr>
                <w:rFonts w:ascii="Arial" w:hAnsi="Arial" w:cs="Arial"/>
                <w:sz w:val="20"/>
              </w:rPr>
              <w:t>P0_0</w:t>
            </w:r>
          </w:p>
          <w:p w14:paraId="294A87A5"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P10_1</w:t>
            </w:r>
          </w:p>
          <w:p w14:paraId="5C4513ED" w14:textId="77777777" w:rsidR="001519CB" w:rsidRPr="00DA07C8" w:rsidRDefault="001519CB" w:rsidP="00DA07C8">
            <w:pPr>
              <w:spacing w:line="360" w:lineRule="auto"/>
              <w:rPr>
                <w:rFonts w:ascii="Arial" w:hAnsi="Arial" w:cs="Arial"/>
                <w:sz w:val="20"/>
              </w:rPr>
            </w:pPr>
            <w:r w:rsidRPr="00DA07C8">
              <w:rPr>
                <w:rFonts w:ascii="Arial" w:hAnsi="Arial" w:cs="Arial"/>
                <w:sz w:val="20"/>
              </w:rPr>
              <w:t>P0_1</w:t>
            </w:r>
          </w:p>
          <w:p w14:paraId="20753F76"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P10_2</w:t>
            </w:r>
          </w:p>
          <w:p w14:paraId="12182FB7" w14:textId="77777777" w:rsidR="001519CB" w:rsidRPr="00DA07C8" w:rsidRDefault="001519CB" w:rsidP="00DA07C8">
            <w:pPr>
              <w:spacing w:line="360" w:lineRule="auto"/>
              <w:rPr>
                <w:rFonts w:ascii="Arial" w:hAnsi="Arial" w:cs="Arial"/>
                <w:sz w:val="20"/>
              </w:rPr>
            </w:pPr>
            <w:r w:rsidRPr="00DA07C8">
              <w:rPr>
                <w:rFonts w:ascii="Arial" w:hAnsi="Arial" w:cs="Arial"/>
                <w:sz w:val="20"/>
              </w:rPr>
              <w:t>P0_2</w:t>
            </w:r>
          </w:p>
          <w:p w14:paraId="5797450B"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P10_3</w:t>
            </w:r>
          </w:p>
          <w:p w14:paraId="2E089DB3" w14:textId="77777777" w:rsidR="001519CB" w:rsidRPr="00DA07C8" w:rsidRDefault="001519CB" w:rsidP="00DA07C8">
            <w:pPr>
              <w:spacing w:line="360" w:lineRule="auto"/>
              <w:rPr>
                <w:rFonts w:ascii="Arial" w:hAnsi="Arial" w:cs="Arial"/>
                <w:sz w:val="20"/>
              </w:rPr>
            </w:pPr>
            <w:r w:rsidRPr="00DA07C8">
              <w:rPr>
                <w:rFonts w:ascii="Arial" w:hAnsi="Arial" w:cs="Arial"/>
                <w:sz w:val="20"/>
              </w:rPr>
              <w:t>P0_3</w:t>
            </w:r>
          </w:p>
          <w:p w14:paraId="578A55C3"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P10_4</w:t>
            </w:r>
          </w:p>
          <w:p w14:paraId="7D27FD89"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P10_8</w:t>
            </w:r>
          </w:p>
          <w:p w14:paraId="7FD95090"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P10_5</w:t>
            </w:r>
          </w:p>
          <w:p w14:paraId="0D8E7836"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P10_9</w:t>
            </w:r>
          </w:p>
          <w:p w14:paraId="67FAA892"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P10_6</w:t>
            </w:r>
          </w:p>
          <w:p w14:paraId="28BB6055" w14:textId="77777777" w:rsidR="001519CB" w:rsidRPr="00DA07C8" w:rsidRDefault="001519CB" w:rsidP="00DA07C8">
            <w:pPr>
              <w:spacing w:line="360" w:lineRule="auto"/>
              <w:rPr>
                <w:rFonts w:ascii="Arial" w:hAnsi="Arial" w:cs="Arial"/>
                <w:sz w:val="20"/>
              </w:rPr>
            </w:pPr>
            <w:r w:rsidRPr="00DA07C8">
              <w:rPr>
                <w:rFonts w:ascii="Arial" w:hAnsi="Arial" w:cs="Arial"/>
                <w:sz w:val="20"/>
              </w:rPr>
              <w:lastRenderedPageBreak/>
              <w:t>P10_10</w:t>
            </w:r>
          </w:p>
          <w:p w14:paraId="549F3308"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P10_7</w:t>
            </w:r>
          </w:p>
          <w:p w14:paraId="159FB2A4" w14:textId="36331CED" w:rsidR="001519CB" w:rsidRPr="00DA07C8" w:rsidRDefault="001519CB" w:rsidP="00DA07C8">
            <w:pPr>
              <w:spacing w:line="360" w:lineRule="auto"/>
              <w:rPr>
                <w:rFonts w:ascii="Arial" w:hAnsi="Arial" w:cs="Arial"/>
                <w:sz w:val="20"/>
              </w:rPr>
            </w:pPr>
            <w:r w:rsidRPr="00DA07C8">
              <w:rPr>
                <w:rFonts w:ascii="Arial" w:hAnsi="Arial" w:cs="Arial"/>
                <w:sz w:val="20"/>
              </w:rPr>
              <w:t>P9_0 (kênh 0)</w:t>
            </w:r>
          </w:p>
        </w:tc>
        <w:tc>
          <w:tcPr>
            <w:tcW w:w="2456" w:type="dxa"/>
          </w:tcPr>
          <w:p w14:paraId="20D0F8DE" w14:textId="77777777" w:rsidR="001519CB" w:rsidRPr="00DA07C8" w:rsidRDefault="001519CB" w:rsidP="00DA07C8">
            <w:pPr>
              <w:spacing w:line="360" w:lineRule="auto"/>
              <w:rPr>
                <w:rFonts w:ascii="Arial" w:hAnsi="Arial" w:cs="Arial"/>
                <w:sz w:val="20"/>
              </w:rPr>
            </w:pPr>
            <w:r w:rsidRPr="00DA07C8">
              <w:rPr>
                <w:rFonts w:ascii="Arial" w:hAnsi="Arial" w:cs="Arial"/>
                <w:sz w:val="20"/>
              </w:rPr>
              <w:lastRenderedPageBreak/>
              <w:t>P10_0</w:t>
            </w:r>
          </w:p>
          <w:p w14:paraId="0BE810CD" w14:textId="77777777" w:rsidR="001519CB" w:rsidRPr="00DA07C8" w:rsidRDefault="001519CB" w:rsidP="00DA07C8">
            <w:pPr>
              <w:spacing w:line="360" w:lineRule="auto"/>
              <w:rPr>
                <w:rFonts w:ascii="Arial" w:hAnsi="Arial" w:cs="Arial"/>
                <w:sz w:val="20"/>
              </w:rPr>
            </w:pPr>
            <w:r w:rsidRPr="00DA07C8">
              <w:rPr>
                <w:rFonts w:ascii="Arial" w:hAnsi="Arial" w:cs="Arial"/>
                <w:sz w:val="20"/>
              </w:rPr>
              <w:t>P0_0</w:t>
            </w:r>
          </w:p>
          <w:p w14:paraId="60D94C22"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P10_1</w:t>
            </w:r>
          </w:p>
          <w:p w14:paraId="0B4A8F05" w14:textId="77777777" w:rsidR="001519CB" w:rsidRPr="00DA07C8" w:rsidRDefault="001519CB" w:rsidP="00DA07C8">
            <w:pPr>
              <w:spacing w:line="360" w:lineRule="auto"/>
              <w:rPr>
                <w:rFonts w:ascii="Arial" w:hAnsi="Arial" w:cs="Arial"/>
                <w:sz w:val="20"/>
              </w:rPr>
            </w:pPr>
            <w:r w:rsidRPr="00DA07C8">
              <w:rPr>
                <w:rFonts w:ascii="Arial" w:hAnsi="Arial" w:cs="Arial"/>
                <w:sz w:val="20"/>
              </w:rPr>
              <w:t>P0_1</w:t>
            </w:r>
          </w:p>
          <w:p w14:paraId="465D5E0D"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P10_2</w:t>
            </w:r>
          </w:p>
          <w:p w14:paraId="06EDEB26" w14:textId="77777777" w:rsidR="001519CB" w:rsidRPr="00DA07C8" w:rsidRDefault="001519CB" w:rsidP="00DA07C8">
            <w:pPr>
              <w:spacing w:line="360" w:lineRule="auto"/>
              <w:rPr>
                <w:rFonts w:ascii="Arial" w:hAnsi="Arial" w:cs="Arial"/>
                <w:sz w:val="20"/>
              </w:rPr>
            </w:pPr>
            <w:r w:rsidRPr="00DA07C8">
              <w:rPr>
                <w:rFonts w:ascii="Arial" w:hAnsi="Arial" w:cs="Arial"/>
                <w:sz w:val="20"/>
              </w:rPr>
              <w:t>P0_2</w:t>
            </w:r>
          </w:p>
          <w:p w14:paraId="7062BCC9"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P10_3</w:t>
            </w:r>
          </w:p>
          <w:p w14:paraId="16F15CC3" w14:textId="77777777" w:rsidR="001519CB" w:rsidRPr="00DA07C8" w:rsidRDefault="001519CB" w:rsidP="00DA07C8">
            <w:pPr>
              <w:spacing w:line="360" w:lineRule="auto"/>
              <w:rPr>
                <w:rFonts w:ascii="Arial" w:hAnsi="Arial" w:cs="Arial"/>
                <w:sz w:val="20"/>
              </w:rPr>
            </w:pPr>
            <w:r w:rsidRPr="00DA07C8">
              <w:rPr>
                <w:rFonts w:ascii="Arial" w:hAnsi="Arial" w:cs="Arial"/>
                <w:sz w:val="20"/>
              </w:rPr>
              <w:t>P0_3</w:t>
            </w:r>
          </w:p>
          <w:p w14:paraId="4480747D"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P10_4</w:t>
            </w:r>
          </w:p>
          <w:p w14:paraId="0F01BC79"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P10_8</w:t>
            </w:r>
          </w:p>
          <w:p w14:paraId="50A8385C"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P10_5</w:t>
            </w:r>
          </w:p>
          <w:p w14:paraId="6087096C"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P10_9</w:t>
            </w:r>
          </w:p>
          <w:p w14:paraId="37815292"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P10_6</w:t>
            </w:r>
          </w:p>
          <w:p w14:paraId="774978D0" w14:textId="77777777" w:rsidR="001519CB" w:rsidRPr="00DA07C8" w:rsidRDefault="001519CB" w:rsidP="00DA07C8">
            <w:pPr>
              <w:spacing w:line="360" w:lineRule="auto"/>
              <w:rPr>
                <w:rFonts w:ascii="Arial" w:hAnsi="Arial" w:cs="Arial"/>
                <w:sz w:val="20"/>
              </w:rPr>
            </w:pPr>
            <w:r w:rsidRPr="00DA07C8">
              <w:rPr>
                <w:rFonts w:ascii="Arial" w:hAnsi="Arial" w:cs="Arial"/>
                <w:sz w:val="20"/>
              </w:rPr>
              <w:lastRenderedPageBreak/>
              <w:t>P10_10</w:t>
            </w:r>
          </w:p>
          <w:p w14:paraId="58ACB23B" w14:textId="77777777" w:rsidR="001519CB" w:rsidRPr="00DA07C8" w:rsidRDefault="001519CB" w:rsidP="00DA07C8">
            <w:pPr>
              <w:spacing w:line="360" w:lineRule="auto"/>
              <w:rPr>
                <w:rFonts w:ascii="Arial" w:hAnsi="Arial" w:cs="Arial"/>
                <w:sz w:val="20"/>
              </w:rPr>
            </w:pPr>
            <w:r w:rsidRPr="00DA07C8">
              <w:rPr>
                <w:rFonts w:ascii="Arial" w:hAnsi="Arial" w:cs="Arial"/>
                <w:sz w:val="20"/>
              </w:rPr>
              <w:t>P10_7</w:t>
            </w:r>
          </w:p>
          <w:p w14:paraId="2A94F51A" w14:textId="5501AE1A" w:rsidR="001519CB" w:rsidRPr="00DA07C8" w:rsidRDefault="001519CB" w:rsidP="00DA07C8">
            <w:pPr>
              <w:spacing w:line="360" w:lineRule="auto"/>
              <w:rPr>
                <w:rFonts w:ascii="Arial" w:hAnsi="Arial" w:cs="Arial"/>
                <w:sz w:val="20"/>
              </w:rPr>
            </w:pPr>
            <w:r w:rsidRPr="00DA07C8">
              <w:rPr>
                <w:rFonts w:ascii="Arial" w:hAnsi="Arial" w:cs="Arial"/>
                <w:sz w:val="20"/>
              </w:rPr>
              <w:t>P9_0 (kênh 0)</w:t>
            </w:r>
          </w:p>
        </w:tc>
        <w:tc>
          <w:tcPr>
            <w:tcW w:w="2155" w:type="dxa"/>
          </w:tcPr>
          <w:p w14:paraId="2F8BB0C7" w14:textId="08012AF2" w:rsidR="001519CB" w:rsidRPr="00DA07C8" w:rsidRDefault="001519CB" w:rsidP="00DA07C8">
            <w:pPr>
              <w:spacing w:line="360" w:lineRule="auto"/>
              <w:rPr>
                <w:rFonts w:ascii="Arial" w:hAnsi="Arial" w:cs="Arial"/>
                <w:sz w:val="20"/>
              </w:rPr>
            </w:pPr>
            <w:r w:rsidRPr="00DA07C8">
              <w:rPr>
                <w:rFonts w:ascii="Arial" w:hAnsi="Arial" w:cs="Arial"/>
                <w:sz w:val="20"/>
              </w:rPr>
              <w:lastRenderedPageBreak/>
              <w:t>-</w:t>
            </w:r>
          </w:p>
        </w:tc>
      </w:tr>
    </w:tbl>
    <w:p w14:paraId="60799276" w14:textId="77777777" w:rsidR="00421EF3" w:rsidRPr="00DA07C8" w:rsidRDefault="00421EF3" w:rsidP="00DA07C8">
      <w:pPr>
        <w:spacing w:line="360" w:lineRule="auto"/>
        <w:rPr>
          <w:rFonts w:ascii="Arial" w:hAnsi="Arial" w:cs="Arial"/>
          <w:sz w:val="20"/>
        </w:rPr>
      </w:pPr>
    </w:p>
    <w:p w14:paraId="1081B253" w14:textId="77B43B2E" w:rsidR="00CF0959" w:rsidRPr="00DA07C8" w:rsidRDefault="00CF0959" w:rsidP="00DA07C8">
      <w:pPr>
        <w:spacing w:line="360" w:lineRule="auto"/>
        <w:rPr>
          <w:rFonts w:ascii="Arial" w:hAnsi="Arial" w:cs="Arial"/>
          <w:sz w:val="20"/>
        </w:rPr>
      </w:pPr>
      <w:r w:rsidRPr="00DA07C8">
        <w:rPr>
          <w:rFonts w:ascii="Arial" w:hAnsi="Arial" w:cs="Arial"/>
          <w:b/>
          <w:bCs/>
          <w:sz w:val="20"/>
        </w:rPr>
        <w:t xml:space="preserve">Nhận xét </w:t>
      </w:r>
      <w:r w:rsidRPr="00DA07C8">
        <w:rPr>
          <w:rFonts w:ascii="Arial" w:hAnsi="Arial" w:cs="Arial"/>
          <w:b/>
          <w:bCs/>
          <w:sz w:val="20"/>
        </w:rPr>
        <w:tab/>
      </w:r>
      <w:r w:rsidRPr="00DA07C8">
        <w:rPr>
          <w:rFonts w:ascii="Arial" w:hAnsi="Arial" w:cs="Arial"/>
          <w:sz w:val="20"/>
        </w:rPr>
        <w:t>1.</w:t>
      </w:r>
      <w:r w:rsidRPr="00DA07C8">
        <w:rPr>
          <w:rFonts w:ascii="Arial" w:hAnsi="Arial" w:cs="Arial"/>
          <w:b/>
          <w:bCs/>
          <w:sz w:val="20"/>
        </w:rPr>
        <w:t xml:space="preserve"> </w:t>
      </w:r>
      <w:r w:rsidRPr="00DA07C8">
        <w:rPr>
          <w:rFonts w:ascii="Arial" w:hAnsi="Arial" w:cs="Arial"/>
          <w:sz w:val="20"/>
        </w:rPr>
        <w:t xml:space="preserve">Đối với RH850/F1KM-S4, có 34 kênh cho thiết bị ADC 0 trong khi </w:t>
      </w:r>
      <w:commentRangeStart w:id="489"/>
      <w:r w:rsidRPr="00DA07C8">
        <w:rPr>
          <w:rFonts w:ascii="Arial" w:hAnsi="Arial" w:cs="Arial"/>
          <w:sz w:val="20"/>
        </w:rPr>
        <w:t xml:space="preserve">ADC u </w:t>
      </w:r>
      <w:bookmarkStart w:id="490" w:name="ADCA1_1"/>
      <w:bookmarkEnd w:id="490"/>
      <w:r w:rsidRPr="00DA07C8">
        <w:rPr>
          <w:rFonts w:ascii="Arial" w:hAnsi="Arial" w:cs="Arial"/>
          <w:sz w:val="20"/>
        </w:rPr>
        <w:t>nit 1 bao gồm 36 kênh</w:t>
      </w:r>
      <w:commentRangeEnd w:id="489"/>
      <w:r w:rsidRPr="00DA07C8">
        <w:rPr>
          <w:rStyle w:val="CommentReference"/>
          <w:sz w:val="20"/>
        </w:rPr>
        <w:commentReference w:id="489"/>
      </w:r>
    </w:p>
    <w:p w14:paraId="54DFC6BA" w14:textId="77777777" w:rsidR="00DA07C8" w:rsidRPr="00DA07C8" w:rsidRDefault="00CF0959" w:rsidP="00DA07C8">
      <w:pPr>
        <w:spacing w:line="360" w:lineRule="auto"/>
        <w:ind w:left="720" w:firstLine="720"/>
        <w:rPr>
          <w:rFonts w:ascii="Arial" w:hAnsi="Arial" w:cs="Arial"/>
          <w:sz w:val="20"/>
          <w:lang w:val="en-US"/>
        </w:rPr>
      </w:pPr>
      <w:r w:rsidRPr="00DA07C8">
        <w:rPr>
          <w:rFonts w:ascii="Arial" w:hAnsi="Arial" w:cs="Arial"/>
          <w:sz w:val="20"/>
        </w:rPr>
        <w:t>2. Đối với RS-CANFD cho RH850/U2C, hiện tại, trong HWM của U2C, cổng đích vẫn chưa được quyết định.</w:t>
      </w:r>
    </w:p>
    <w:p w14:paraId="60D8D243" w14:textId="666F3F64" w:rsidR="00AE424F" w:rsidRDefault="00AE424F" w:rsidP="00DA07C8">
      <w:pPr>
        <w:spacing w:line="360" w:lineRule="auto"/>
        <w:rPr>
          <w:rFonts w:ascii="Arial" w:hAnsi="Arial" w:cs="Arial"/>
        </w:rPr>
      </w:pPr>
      <w:r>
        <w:rPr>
          <w:rFonts w:ascii="Arial" w:hAnsi="Arial" w:cs="Arial"/>
        </w:rPr>
        <w:br w:type="page"/>
      </w:r>
    </w:p>
    <w:p w14:paraId="02904724" w14:textId="48EE8965" w:rsidR="00BC0262" w:rsidRPr="0029259B" w:rsidRDefault="3EA202B3" w:rsidP="3C0BE9D9">
      <w:pPr>
        <w:pStyle w:val="Heading3"/>
        <w:rPr>
          <w:rFonts w:cs="Arial"/>
        </w:rPr>
      </w:pPr>
      <w:bookmarkStart w:id="491" w:name="_Toc87373295"/>
      <w:bookmarkStart w:id="492" w:name="_Toc94021761"/>
      <w:bookmarkStart w:id="493" w:name="_Toc831172208"/>
      <w:bookmarkStart w:id="494" w:name="_Toc1296573257"/>
      <w:bookmarkStart w:id="495" w:name="_Toc1750166419"/>
      <w:bookmarkStart w:id="496" w:name="_Toc1257279824"/>
      <w:bookmarkStart w:id="497" w:name="_Toc1001150990"/>
      <w:bookmarkStart w:id="498" w:name="_Toc1491880066"/>
      <w:bookmarkStart w:id="499" w:name="_Toc292845076"/>
      <w:bookmarkStart w:id="500" w:name="_Toc1813795865"/>
      <w:bookmarkStart w:id="501" w:name="_Toc1611476243"/>
      <w:bookmarkStart w:id="502" w:name="_Toc446721810"/>
      <w:bookmarkStart w:id="503" w:name="_Toc1576347678"/>
      <w:bookmarkStart w:id="504" w:name="_Toc864586562"/>
      <w:bookmarkStart w:id="505" w:name="_Toc388996300"/>
      <w:bookmarkStart w:id="506" w:name="_Toc1137935740"/>
      <w:bookmarkStart w:id="507" w:name="_Toc1312408307"/>
      <w:bookmarkStart w:id="508" w:name="_Toc965350380"/>
      <w:bookmarkStart w:id="509" w:name="_Toc716963784"/>
      <w:bookmarkStart w:id="510" w:name="_Toc1617108347"/>
      <w:bookmarkStart w:id="511" w:name="_Toc874207911"/>
      <w:bookmarkStart w:id="512" w:name="_Toc1230017729"/>
      <w:bookmarkStart w:id="513" w:name="_Toc938461075"/>
      <w:bookmarkStart w:id="514" w:name="_Toc1599990283"/>
      <w:bookmarkStart w:id="515" w:name="_Toc427757261"/>
      <w:bookmarkStart w:id="516" w:name="_Toc1029238504"/>
      <w:bookmarkStart w:id="517" w:name="_Toc1313793485"/>
      <w:bookmarkStart w:id="518" w:name="_Toc1674882186"/>
      <w:bookmarkStart w:id="519" w:name="_Toc886942388"/>
      <w:bookmarkStart w:id="520" w:name="_Toc620951133"/>
      <w:bookmarkStart w:id="521" w:name="_Toc2001559371"/>
      <w:bookmarkStart w:id="522" w:name="_Toc176740320"/>
      <w:bookmarkStart w:id="523" w:name="_Toc122608912"/>
      <w:r w:rsidRPr="0029259B">
        <w:rPr>
          <w:rFonts w:cs="Arial"/>
        </w:rPr>
        <w:lastRenderedPageBreak/>
        <w:t xml:space="preserve">3.2.1 </w:t>
      </w:r>
      <w:bookmarkEnd w:id="491"/>
      <w:r w:rsidRPr="0029259B">
        <w:rPr>
          <w:rFonts w:cs="Arial"/>
        </w:rPr>
        <w:t>Thiết bị ngoại vi ADC</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5FBF7482" w14:textId="0C56E693" w:rsidR="00A557D3" w:rsidRPr="0029259B" w:rsidRDefault="00A557D3" w:rsidP="008F699B">
      <w:pPr>
        <w:rPr>
          <w:rFonts w:ascii="Arial" w:hAnsi="Arial" w:cs="Arial"/>
        </w:rPr>
      </w:pPr>
    </w:p>
    <w:p w14:paraId="7CD84D98" w14:textId="4456DAFE" w:rsidR="00167351" w:rsidRPr="00DA07C8" w:rsidRDefault="00103CF1" w:rsidP="00DA07C8">
      <w:pPr>
        <w:spacing w:line="360" w:lineRule="auto"/>
        <w:rPr>
          <w:rFonts w:ascii="Arial" w:hAnsi="Arial" w:cs="Arial"/>
          <w:sz w:val="20"/>
          <w:szCs w:val="22"/>
        </w:rPr>
      </w:pPr>
      <w:r w:rsidRPr="00DA07C8">
        <w:rPr>
          <w:rFonts w:ascii="Arial" w:hAnsi="Arial" w:cs="Arial"/>
          <w:sz w:val="20"/>
          <w:szCs w:val="22"/>
        </w:rPr>
        <w:t>Sau đây mô tả các tính năng chính của thiết bị ngoại vi ADC.</w:t>
      </w:r>
    </w:p>
    <w:p w14:paraId="2150BD1A" w14:textId="4A647E87" w:rsidR="00167351" w:rsidRPr="00DA07C8" w:rsidRDefault="00167351" w:rsidP="00DA07C8">
      <w:pPr>
        <w:pStyle w:val="ListParagraph"/>
        <w:widowControl/>
        <w:numPr>
          <w:ilvl w:val="0"/>
          <w:numId w:val="21"/>
        </w:numPr>
        <w:spacing w:after="160" w:line="360" w:lineRule="auto"/>
        <w:jc w:val="left"/>
        <w:rPr>
          <w:rFonts w:ascii="Arial" w:hAnsi="Arial" w:cs="Arial"/>
          <w:sz w:val="20"/>
        </w:rPr>
      </w:pPr>
      <w:r w:rsidRPr="00DA07C8">
        <w:rPr>
          <w:rFonts w:ascii="Arial" w:hAnsi="Arial" w:cs="Arial"/>
          <w:sz w:val="20"/>
        </w:rPr>
        <w:t>Lấy dữ liệu từ MATLAB đến cổng ADC trên mô hình.</w:t>
      </w:r>
    </w:p>
    <w:p w14:paraId="3173552E" w14:textId="77777777" w:rsidR="00167351" w:rsidRPr="00DA07C8" w:rsidRDefault="00167351" w:rsidP="00DA07C8">
      <w:pPr>
        <w:pStyle w:val="ListParagraph"/>
        <w:widowControl/>
        <w:numPr>
          <w:ilvl w:val="0"/>
          <w:numId w:val="21"/>
        </w:numPr>
        <w:spacing w:after="160" w:line="360" w:lineRule="auto"/>
        <w:jc w:val="left"/>
        <w:rPr>
          <w:rFonts w:ascii="Arial" w:hAnsi="Arial" w:cs="Arial"/>
          <w:sz w:val="20"/>
        </w:rPr>
      </w:pPr>
      <w:r w:rsidRPr="00DA07C8">
        <w:rPr>
          <w:rFonts w:ascii="Arial" w:hAnsi="Arial" w:cs="Arial"/>
          <w:sz w:val="20"/>
        </w:rPr>
        <w:t>Trả lại cùng một giá trị từ MATLAB cho thuật toán người dùng.</w:t>
      </w:r>
    </w:p>
    <w:p w14:paraId="7DB6E4C9" w14:textId="5C6812D9" w:rsidR="009566C6" w:rsidRPr="00DA07C8" w:rsidRDefault="009566C6" w:rsidP="00DA07C8">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4EF08002" wp14:editId="7B6BABF5">
            <wp:extent cx="1666875" cy="990600"/>
            <wp:effectExtent l="0" t="0" r="952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38"/>
                    <a:stretch>
                      <a:fillRect/>
                    </a:stretch>
                  </pic:blipFill>
                  <pic:spPr>
                    <a:xfrm>
                      <a:off x="0" y="0"/>
                      <a:ext cx="1666875" cy="990600"/>
                    </a:xfrm>
                    <a:prstGeom prst="rect">
                      <a:avLst/>
                    </a:prstGeom>
                  </pic:spPr>
                </pic:pic>
              </a:graphicData>
            </a:graphic>
          </wp:inline>
        </w:drawing>
      </w:r>
    </w:p>
    <w:p w14:paraId="1FA7E84C" w14:textId="71624259" w:rsidR="009566C6" w:rsidRPr="00DA07C8" w:rsidRDefault="009566C6" w:rsidP="00DA07C8">
      <w:pPr>
        <w:spacing w:line="360" w:lineRule="auto"/>
        <w:jc w:val="center"/>
        <w:rPr>
          <w:rFonts w:ascii="Arial" w:hAnsi="Arial" w:cs="Arial"/>
          <w:sz w:val="20"/>
          <w:szCs w:val="22"/>
        </w:rPr>
      </w:pPr>
    </w:p>
    <w:p w14:paraId="61983D93" w14:textId="29D1011A" w:rsidR="009566C6" w:rsidRPr="00DA07C8" w:rsidRDefault="009566C6"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1 </w:t>
      </w:r>
      <w:r w:rsidR="00341B7D" w:rsidRPr="00DA07C8">
        <w:rPr>
          <w:rFonts w:ascii="Arial" w:hAnsi="Arial" w:cs="Arial"/>
          <w:b/>
          <w:bCs/>
          <w:color w:val="auto"/>
          <w:sz w:val="20"/>
          <w:szCs w:val="20"/>
        </w:rPr>
        <w:fldChar w:fldCharType="end"/>
      </w:r>
      <w:r w:rsidR="00103CF1" w:rsidRPr="00DA07C8">
        <w:rPr>
          <w:rFonts w:ascii="Arial" w:hAnsi="Arial" w:cs="Arial"/>
          <w:b/>
          <w:bCs/>
          <w:color w:val="auto"/>
          <w:sz w:val="20"/>
          <w:szCs w:val="20"/>
        </w:rPr>
        <w:t>Khối S-Function của ADC</w:t>
      </w:r>
    </w:p>
    <w:p w14:paraId="2E4D5AB2" w14:textId="4FDAA96C" w:rsidR="0099622A" w:rsidRPr="00DA07C8" w:rsidRDefault="00A62CE7" w:rsidP="00DA07C8">
      <w:pPr>
        <w:spacing w:line="360" w:lineRule="auto"/>
        <w:rPr>
          <w:rFonts w:ascii="Arial" w:hAnsi="Arial" w:cs="Arial"/>
          <w:sz w:val="20"/>
          <w:szCs w:val="22"/>
        </w:rPr>
      </w:pPr>
      <w:r w:rsidRPr="00DA07C8">
        <w:rPr>
          <w:rFonts w:ascii="Arial" w:hAnsi="Arial" w:cs="Arial"/>
          <w:sz w:val="20"/>
          <w:szCs w:val="22"/>
        </w:rPr>
        <w:t>Phần sau đây mô tả Giao diện người dùng của khối ADC S-Function hỗ trợ người dùng lựa chọn và thay đổi các cổng ADC dễ dàng hơn trong quá trình cài đặt mô hình.</w:t>
      </w:r>
    </w:p>
    <w:p w14:paraId="5326468A" w14:textId="77777777" w:rsidR="00A62CE7" w:rsidRPr="00DA07C8" w:rsidRDefault="00A62CE7" w:rsidP="00DA07C8">
      <w:pPr>
        <w:spacing w:line="360" w:lineRule="auto"/>
        <w:rPr>
          <w:rFonts w:ascii="Arial" w:hAnsi="Arial" w:cs="Arial"/>
          <w:sz w:val="20"/>
          <w:szCs w:val="22"/>
        </w:rPr>
      </w:pPr>
    </w:p>
    <w:p w14:paraId="4451C061" w14:textId="77CFF105" w:rsidR="00865A32" w:rsidRPr="00DA07C8" w:rsidRDefault="0099622A" w:rsidP="00DA07C8">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509E1E70" wp14:editId="03291470">
            <wp:extent cx="3453622" cy="292417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70493" cy="2938460"/>
                    </a:xfrm>
                    <a:prstGeom prst="rect">
                      <a:avLst/>
                    </a:prstGeom>
                  </pic:spPr>
                </pic:pic>
              </a:graphicData>
            </a:graphic>
          </wp:inline>
        </w:drawing>
      </w:r>
    </w:p>
    <w:p w14:paraId="7F5E52B6" w14:textId="609800BC" w:rsidR="0099622A" w:rsidRPr="00DA07C8" w:rsidRDefault="0099622A" w:rsidP="00DA07C8">
      <w:pPr>
        <w:spacing w:line="360" w:lineRule="auto"/>
        <w:jc w:val="center"/>
        <w:rPr>
          <w:rFonts w:ascii="Arial" w:hAnsi="Arial" w:cs="Arial"/>
          <w:sz w:val="20"/>
          <w:szCs w:val="22"/>
        </w:rPr>
      </w:pPr>
    </w:p>
    <w:p w14:paraId="42610670" w14:textId="0CFB175C" w:rsidR="0099622A" w:rsidRPr="00DA07C8" w:rsidRDefault="0099622A" w:rsidP="00DA07C8">
      <w:pPr>
        <w:pStyle w:val="Caption"/>
        <w:spacing w:line="360" w:lineRule="auto"/>
        <w:jc w:val="center"/>
        <w:rPr>
          <w:rFonts w:ascii="Arial" w:hAnsi="Arial" w:cs="Arial"/>
          <w:b/>
          <w:bCs/>
          <w:color w:val="auto"/>
          <w:sz w:val="20"/>
          <w:szCs w:val="20"/>
        </w:rPr>
      </w:pPr>
      <w:bookmarkStart w:id="524" w:name="_Hlk108612364"/>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2 </w:t>
      </w:r>
      <w:r w:rsidR="00341B7D" w:rsidRPr="00DA07C8">
        <w:rPr>
          <w:rFonts w:ascii="Arial" w:hAnsi="Arial" w:cs="Arial"/>
          <w:b/>
          <w:bCs/>
          <w:color w:val="auto"/>
          <w:sz w:val="20"/>
          <w:szCs w:val="20"/>
        </w:rPr>
        <w:fldChar w:fldCharType="end"/>
      </w:r>
      <w:r w:rsidR="00A62CE7" w:rsidRPr="00DA07C8">
        <w:rPr>
          <w:rFonts w:ascii="Arial" w:hAnsi="Arial" w:cs="Arial"/>
          <w:b/>
          <w:bCs/>
          <w:color w:val="auto"/>
          <w:sz w:val="20"/>
          <w:szCs w:val="20"/>
        </w:rPr>
        <w:t>Giao diện người dùng của khối ADC S-Function</w:t>
      </w:r>
    </w:p>
    <w:bookmarkEnd w:id="524"/>
    <w:p w14:paraId="515E5678" w14:textId="34C87A4A" w:rsidR="00A63E96" w:rsidRPr="00DA07C8" w:rsidRDefault="00A63E96" w:rsidP="00DA07C8">
      <w:pPr>
        <w:spacing w:line="360" w:lineRule="auto"/>
        <w:rPr>
          <w:rFonts w:ascii="Arial" w:hAnsi="Arial" w:cs="Arial"/>
          <w:sz w:val="20"/>
          <w:szCs w:val="22"/>
        </w:rPr>
      </w:pPr>
      <w:r w:rsidRPr="00DA07C8">
        <w:rPr>
          <w:rFonts w:ascii="Arial" w:hAnsi="Arial" w:cs="Arial"/>
          <w:sz w:val="20"/>
          <w:szCs w:val="22"/>
        </w:rPr>
        <w:t>Giao diện người dùng của khối ADC S-Function bao gồm các tham số “Tên cổng ADC”, “Đơn vị”, “Kênh tối đa” và “ID cổng”.</w:t>
      </w:r>
    </w:p>
    <w:p w14:paraId="2B281AED" w14:textId="77777777" w:rsidR="00A63E96" w:rsidRPr="00DA07C8" w:rsidRDefault="00A63E96" w:rsidP="00DA07C8">
      <w:pPr>
        <w:spacing w:line="360" w:lineRule="auto"/>
        <w:rPr>
          <w:rFonts w:ascii="Arial" w:hAnsi="Arial" w:cs="Arial"/>
          <w:sz w:val="20"/>
          <w:szCs w:val="22"/>
        </w:rPr>
      </w:pPr>
    </w:p>
    <w:p w14:paraId="3C9DCE10" w14:textId="76230D1C" w:rsidR="00A63E96" w:rsidRPr="00DA07C8" w:rsidRDefault="00A63E96" w:rsidP="00DA07C8">
      <w:pPr>
        <w:spacing w:line="360" w:lineRule="auto"/>
        <w:rPr>
          <w:rFonts w:ascii="Arial" w:hAnsi="Arial" w:cs="Arial"/>
          <w:sz w:val="20"/>
          <w:szCs w:val="22"/>
        </w:rPr>
      </w:pPr>
      <w:r w:rsidRPr="00DA07C8">
        <w:rPr>
          <w:rFonts w:ascii="Arial" w:hAnsi="Arial" w:cs="Arial"/>
          <w:sz w:val="20"/>
          <w:szCs w:val="22"/>
        </w:rPr>
        <w:t>Mục đích của các tham số này là chỉ định tên cổng mục tiêu của khối ADC S-Function. Khi xây dựng mô hình, các tham số này sẽ sinh ra cùng lúc với dữ liệu đầu vào.</w:t>
      </w:r>
    </w:p>
    <w:p w14:paraId="7FFE1451" w14:textId="77777777" w:rsidR="00A63E96" w:rsidRPr="00DA07C8" w:rsidRDefault="00A63E96" w:rsidP="00DA07C8">
      <w:pPr>
        <w:spacing w:line="360" w:lineRule="auto"/>
        <w:rPr>
          <w:rFonts w:ascii="Arial" w:hAnsi="Arial" w:cs="Arial"/>
          <w:sz w:val="20"/>
          <w:szCs w:val="22"/>
        </w:rPr>
      </w:pPr>
    </w:p>
    <w:p w14:paraId="0D57E1C6" w14:textId="637F1F77" w:rsidR="007660FB" w:rsidRPr="00DA07C8" w:rsidRDefault="007660FB" w:rsidP="00DA07C8">
      <w:pPr>
        <w:spacing w:line="360" w:lineRule="auto"/>
        <w:rPr>
          <w:rFonts w:ascii="Arial" w:hAnsi="Arial" w:cs="Arial"/>
          <w:sz w:val="20"/>
          <w:szCs w:val="22"/>
        </w:rPr>
      </w:pPr>
      <w:r w:rsidRPr="00DA07C8">
        <w:rPr>
          <w:rFonts w:ascii="Arial" w:hAnsi="Arial" w:cs="Arial"/>
          <w:sz w:val="20"/>
          <w:szCs w:val="22"/>
        </w:rPr>
        <w:t>Sau khi thay đổi tên cổng ADC, các thông số (Unit, Max Channel, Port ID) và tên của khối S-Function sẽ được thay đổi tự động dựa trên tên cổng ADC hiện tại.</w:t>
      </w:r>
    </w:p>
    <w:p w14:paraId="48F8F468" w14:textId="4E2C8497" w:rsidR="0099622A" w:rsidRPr="00DA07C8" w:rsidRDefault="0099622A" w:rsidP="00DA07C8">
      <w:pPr>
        <w:spacing w:line="360" w:lineRule="auto"/>
        <w:rPr>
          <w:rFonts w:ascii="Arial" w:hAnsi="Arial" w:cs="Arial"/>
          <w:sz w:val="20"/>
          <w:szCs w:val="22"/>
        </w:rPr>
      </w:pPr>
    </w:p>
    <w:p w14:paraId="1CE77DFB" w14:textId="03A35C4A" w:rsidR="003F7EBD" w:rsidRPr="00DA07C8" w:rsidRDefault="005C0AAC" w:rsidP="00DA07C8">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2D1834C9" wp14:editId="22BC9DC0">
            <wp:extent cx="6858000" cy="2166620"/>
            <wp:effectExtent l="0" t="0" r="0" b="508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2166620"/>
                    </a:xfrm>
                    <a:prstGeom prst="rect">
                      <a:avLst/>
                    </a:prstGeom>
                  </pic:spPr>
                </pic:pic>
              </a:graphicData>
            </a:graphic>
          </wp:inline>
        </w:drawing>
      </w:r>
    </w:p>
    <w:p w14:paraId="5EDDD3F9" w14:textId="77777777" w:rsidR="004449AA" w:rsidRPr="00DA07C8" w:rsidRDefault="004449AA" w:rsidP="00DA07C8">
      <w:pPr>
        <w:spacing w:line="360" w:lineRule="auto"/>
        <w:jc w:val="center"/>
        <w:rPr>
          <w:rFonts w:ascii="Arial" w:hAnsi="Arial" w:cs="Arial"/>
          <w:sz w:val="20"/>
          <w:szCs w:val="22"/>
        </w:rPr>
      </w:pPr>
    </w:p>
    <w:p w14:paraId="5328AE4B" w14:textId="7B77AC59" w:rsidR="003F7EBD" w:rsidRPr="00DA07C8" w:rsidRDefault="003F7EBD"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Thay đổi tên cổng của khối ADC S-Function</w:t>
      </w:r>
    </w:p>
    <w:p w14:paraId="42BC982F" w14:textId="4F6F45F3" w:rsidR="004449AA" w:rsidRPr="00DA07C8" w:rsidRDefault="004449AA" w:rsidP="00DA07C8">
      <w:pPr>
        <w:spacing w:line="360" w:lineRule="auto"/>
        <w:rPr>
          <w:rFonts w:ascii="Arial" w:hAnsi="Arial" w:cs="Arial"/>
          <w:sz w:val="20"/>
          <w:szCs w:val="22"/>
        </w:rPr>
      </w:pPr>
    </w:p>
    <w:p w14:paraId="7ADB58EF" w14:textId="08FCBDE7" w:rsidR="006C54A5" w:rsidRPr="00DA07C8" w:rsidRDefault="006C54A5" w:rsidP="00DA07C8">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4EE62F66" wp14:editId="2D5DF7EB">
            <wp:extent cx="6858000" cy="2804160"/>
            <wp:effectExtent l="0" t="0" r="0" b="0"/>
            <wp:docPr id="25"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2804160"/>
                    </a:xfrm>
                    <a:prstGeom prst="rect">
                      <a:avLst/>
                    </a:prstGeom>
                  </pic:spPr>
                </pic:pic>
              </a:graphicData>
            </a:graphic>
          </wp:inline>
        </w:drawing>
      </w:r>
    </w:p>
    <w:p w14:paraId="630DFDFD" w14:textId="53C4BFDE" w:rsidR="006C54A5" w:rsidRPr="00DA07C8" w:rsidRDefault="006C54A5" w:rsidP="00DA07C8">
      <w:pPr>
        <w:spacing w:line="360" w:lineRule="auto"/>
        <w:jc w:val="center"/>
        <w:rPr>
          <w:rFonts w:ascii="Arial" w:hAnsi="Arial" w:cs="Arial"/>
          <w:sz w:val="20"/>
          <w:szCs w:val="22"/>
        </w:rPr>
      </w:pPr>
    </w:p>
    <w:p w14:paraId="3E017C18" w14:textId="7B051628" w:rsidR="006C54A5" w:rsidRPr="00DA07C8" w:rsidRDefault="006C54A5"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4 </w:t>
      </w:r>
      <w:r w:rsidR="00341B7D" w:rsidRPr="00DA07C8">
        <w:rPr>
          <w:rFonts w:ascii="Arial" w:hAnsi="Arial" w:cs="Arial"/>
          <w:b/>
          <w:bCs/>
          <w:color w:val="auto"/>
          <w:sz w:val="20"/>
          <w:szCs w:val="20"/>
        </w:rPr>
        <w:fldChar w:fldCharType="end"/>
      </w:r>
      <w:bookmarkStart w:id="525" w:name="_Hlk97121810"/>
      <w:r w:rsidRPr="00DA07C8">
        <w:rPr>
          <w:rFonts w:ascii="Arial" w:hAnsi="Arial" w:cs="Arial"/>
          <w:b/>
          <w:bCs/>
          <w:color w:val="auto"/>
          <w:sz w:val="20"/>
          <w:szCs w:val="20"/>
        </w:rPr>
        <w:t>Kết quả thay đổi của khối ADC S-Function</w:t>
      </w:r>
    </w:p>
    <w:bookmarkEnd w:id="525"/>
    <w:p w14:paraId="02784F6C" w14:textId="6CA28450" w:rsidR="00AE424F" w:rsidRDefault="00AE424F" w:rsidP="3C0BE9D9">
      <w:pPr>
        <w:rPr>
          <w:rFonts w:ascii="Arial" w:hAnsi="Arial" w:cs="Arial"/>
          <w:szCs w:val="18"/>
        </w:rPr>
      </w:pPr>
      <w:r>
        <w:rPr>
          <w:rFonts w:ascii="Arial" w:hAnsi="Arial" w:cs="Arial"/>
          <w:szCs w:val="18"/>
        </w:rPr>
        <w:br w:type="page"/>
      </w:r>
    </w:p>
    <w:p w14:paraId="5AB3D0E6" w14:textId="3C599675" w:rsidR="00A557D3" w:rsidRPr="0029259B" w:rsidRDefault="73A1CDAB" w:rsidP="3C0BE9D9">
      <w:pPr>
        <w:pStyle w:val="Heading3"/>
        <w:rPr>
          <w:rFonts w:cs="Arial"/>
        </w:rPr>
      </w:pPr>
      <w:bookmarkStart w:id="526" w:name="_Toc94021762"/>
      <w:bookmarkStart w:id="527" w:name="_Toc1897574108"/>
      <w:bookmarkStart w:id="528" w:name="_Toc1795235444"/>
      <w:bookmarkStart w:id="529" w:name="_Toc2024214844"/>
      <w:bookmarkStart w:id="530" w:name="_Toc2142250358"/>
      <w:bookmarkStart w:id="531" w:name="_Toc1551094399"/>
      <w:bookmarkStart w:id="532" w:name="_Toc879982464"/>
      <w:bookmarkStart w:id="533" w:name="_Toc1039206488"/>
      <w:bookmarkStart w:id="534" w:name="_Toc2064358948"/>
      <w:bookmarkStart w:id="535" w:name="_Toc971889776"/>
      <w:bookmarkStart w:id="536" w:name="_Toc851761063"/>
      <w:bookmarkStart w:id="537" w:name="_Toc446657961"/>
      <w:bookmarkStart w:id="538" w:name="_Toc390825756"/>
      <w:bookmarkStart w:id="539" w:name="_Toc1444232554"/>
      <w:bookmarkStart w:id="540" w:name="_Toc811600097"/>
      <w:bookmarkStart w:id="541" w:name="_Toc1266607070"/>
      <w:bookmarkStart w:id="542" w:name="_Toc1927992657"/>
      <w:bookmarkStart w:id="543" w:name="_Toc1363152854"/>
      <w:bookmarkStart w:id="544" w:name="_Toc74869747"/>
      <w:bookmarkStart w:id="545" w:name="_Toc20549927"/>
      <w:bookmarkStart w:id="546" w:name="_Toc1072097637"/>
      <w:bookmarkStart w:id="547" w:name="_Toc642819130"/>
      <w:bookmarkStart w:id="548" w:name="_Toc693134805"/>
      <w:bookmarkStart w:id="549" w:name="_Toc1307589980"/>
      <w:bookmarkStart w:id="550" w:name="_Toc460861258"/>
      <w:bookmarkStart w:id="551" w:name="_Toc2067873119"/>
      <w:bookmarkStart w:id="552" w:name="_Toc1140991839"/>
      <w:bookmarkStart w:id="553" w:name="_Toc356995652"/>
      <w:bookmarkStart w:id="554" w:name="_Toc6806717"/>
      <w:bookmarkStart w:id="555" w:name="_Toc285804735"/>
      <w:bookmarkStart w:id="556" w:name="_Toc1860372242"/>
      <w:bookmarkStart w:id="557" w:name="_Toc122608913"/>
      <w:r w:rsidRPr="0029259B">
        <w:rPr>
          <w:rFonts w:cs="Arial"/>
        </w:rPr>
        <w:lastRenderedPageBreak/>
        <w:t>3.2.2 Cổng ngoại vi</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2C860988" w14:textId="075DABDD" w:rsidR="00A557D3" w:rsidRPr="0029259B" w:rsidRDefault="00A557D3" w:rsidP="008F699B">
      <w:pPr>
        <w:rPr>
          <w:rFonts w:ascii="Arial" w:hAnsi="Arial" w:cs="Arial"/>
        </w:rPr>
      </w:pPr>
    </w:p>
    <w:p w14:paraId="4B09ECBF" w14:textId="2E8DE17A" w:rsidR="00103CF1" w:rsidRPr="00DA07C8" w:rsidRDefault="00103CF1" w:rsidP="00DA07C8">
      <w:pPr>
        <w:spacing w:line="360" w:lineRule="auto"/>
        <w:rPr>
          <w:rFonts w:ascii="Arial" w:hAnsi="Arial" w:cs="Arial"/>
          <w:sz w:val="20"/>
          <w:szCs w:val="22"/>
        </w:rPr>
      </w:pPr>
      <w:r w:rsidRPr="00DA07C8">
        <w:rPr>
          <w:rFonts w:ascii="Arial" w:hAnsi="Arial" w:cs="Arial"/>
          <w:sz w:val="20"/>
          <w:szCs w:val="22"/>
        </w:rPr>
        <w:t>Phần sau đây mô tả về các tính năng chính của thiết bị ngoại vi Cổng.</w:t>
      </w:r>
    </w:p>
    <w:p w14:paraId="73E91AD1" w14:textId="3FFFAEB5" w:rsidR="00103CF1" w:rsidRPr="00DA07C8" w:rsidRDefault="00103CF1" w:rsidP="00DA07C8">
      <w:pPr>
        <w:pStyle w:val="ListParagraph"/>
        <w:widowControl/>
        <w:numPr>
          <w:ilvl w:val="0"/>
          <w:numId w:val="21"/>
        </w:numPr>
        <w:spacing w:after="160" w:line="360" w:lineRule="auto"/>
        <w:jc w:val="left"/>
        <w:rPr>
          <w:rFonts w:ascii="Arial" w:hAnsi="Arial" w:cs="Arial"/>
          <w:b/>
          <w:bCs/>
          <w:sz w:val="20"/>
        </w:rPr>
      </w:pPr>
      <w:r w:rsidRPr="00DA07C8">
        <w:rPr>
          <w:rFonts w:ascii="Arial" w:hAnsi="Arial" w:cs="Arial"/>
          <w:b/>
          <w:bCs/>
          <w:sz w:val="20"/>
        </w:rPr>
        <w:t>Đối với khối Port_In:</w:t>
      </w:r>
    </w:p>
    <w:p w14:paraId="4F52D58A" w14:textId="77777777" w:rsidR="0054601F" w:rsidRPr="00DA07C8" w:rsidRDefault="0054601F" w:rsidP="00DA07C8">
      <w:pPr>
        <w:pStyle w:val="ListParagraph"/>
        <w:widowControl/>
        <w:numPr>
          <w:ilvl w:val="0"/>
          <w:numId w:val="22"/>
        </w:numPr>
        <w:spacing w:after="160" w:line="360" w:lineRule="auto"/>
        <w:jc w:val="left"/>
        <w:rPr>
          <w:rFonts w:ascii="Arial" w:hAnsi="Arial" w:cs="Arial"/>
          <w:sz w:val="20"/>
        </w:rPr>
      </w:pPr>
      <w:r w:rsidRPr="00DA07C8">
        <w:rPr>
          <w:rFonts w:ascii="Arial" w:hAnsi="Arial" w:cs="Arial"/>
          <w:sz w:val="20"/>
        </w:rPr>
        <w:t>Lấy dữ liệu từ MATLAB và gửi đến Port trong VLAB.</w:t>
      </w:r>
    </w:p>
    <w:p w14:paraId="4EDE1AB0" w14:textId="3E411D99" w:rsidR="0054601F" w:rsidRPr="00DA07C8" w:rsidRDefault="0054601F" w:rsidP="00DA07C8">
      <w:pPr>
        <w:pStyle w:val="ListParagraph"/>
        <w:widowControl/>
        <w:numPr>
          <w:ilvl w:val="0"/>
          <w:numId w:val="22"/>
        </w:numPr>
        <w:spacing w:after="160" w:line="360" w:lineRule="auto"/>
        <w:jc w:val="left"/>
        <w:rPr>
          <w:rFonts w:ascii="Arial" w:hAnsi="Arial" w:cs="Arial"/>
          <w:sz w:val="20"/>
        </w:rPr>
      </w:pPr>
      <w:r w:rsidRPr="00DA07C8">
        <w:rPr>
          <w:rFonts w:ascii="Arial" w:hAnsi="Arial" w:cs="Arial"/>
          <w:sz w:val="20"/>
        </w:rPr>
        <w:t>Gửi giá trị nhận được cho thuật toán người dùng.</w:t>
      </w:r>
    </w:p>
    <w:p w14:paraId="31814F3B" w14:textId="7D1FE445" w:rsidR="0054601F" w:rsidRPr="00DA07C8" w:rsidRDefault="0054601F" w:rsidP="00DA07C8">
      <w:pPr>
        <w:pStyle w:val="ListParagraph"/>
        <w:widowControl/>
        <w:numPr>
          <w:ilvl w:val="0"/>
          <w:numId w:val="21"/>
        </w:numPr>
        <w:spacing w:after="160" w:line="360" w:lineRule="auto"/>
        <w:jc w:val="left"/>
        <w:rPr>
          <w:rFonts w:ascii="Arial" w:hAnsi="Arial" w:cs="Arial"/>
          <w:b/>
          <w:bCs/>
          <w:sz w:val="20"/>
        </w:rPr>
      </w:pPr>
      <w:r w:rsidRPr="00DA07C8">
        <w:rPr>
          <w:rFonts w:ascii="Arial" w:hAnsi="Arial" w:cs="Arial"/>
          <w:b/>
          <w:bCs/>
          <w:sz w:val="20"/>
        </w:rPr>
        <w:t>Đối với khối Port_Out:</w:t>
      </w:r>
    </w:p>
    <w:p w14:paraId="29F19109" w14:textId="77777777" w:rsidR="0054601F" w:rsidRPr="00DA07C8" w:rsidRDefault="0054601F" w:rsidP="00DA07C8">
      <w:pPr>
        <w:pStyle w:val="ListParagraph"/>
        <w:widowControl/>
        <w:numPr>
          <w:ilvl w:val="0"/>
          <w:numId w:val="23"/>
        </w:numPr>
        <w:spacing w:after="160" w:line="360" w:lineRule="auto"/>
        <w:jc w:val="left"/>
        <w:rPr>
          <w:rFonts w:ascii="Arial" w:hAnsi="Arial" w:cs="Arial"/>
          <w:sz w:val="20"/>
        </w:rPr>
      </w:pPr>
      <w:r w:rsidRPr="00DA07C8">
        <w:rPr>
          <w:rFonts w:ascii="Arial" w:hAnsi="Arial" w:cs="Arial"/>
          <w:sz w:val="20"/>
        </w:rPr>
        <w:t>Đặt giá trị từ thuật toán người dùng thành tên cổng đích.</w:t>
      </w:r>
    </w:p>
    <w:p w14:paraId="4B8528A5" w14:textId="3160C2AD" w:rsidR="0054601F" w:rsidRPr="00DA07C8" w:rsidRDefault="0054601F" w:rsidP="00DA07C8">
      <w:pPr>
        <w:pStyle w:val="ListParagraph"/>
        <w:widowControl/>
        <w:numPr>
          <w:ilvl w:val="0"/>
          <w:numId w:val="23"/>
        </w:numPr>
        <w:spacing w:after="160" w:line="360" w:lineRule="auto"/>
        <w:jc w:val="left"/>
        <w:rPr>
          <w:rFonts w:ascii="Arial" w:hAnsi="Arial" w:cs="Arial"/>
          <w:sz w:val="20"/>
        </w:rPr>
      </w:pPr>
      <w:r w:rsidRPr="00DA07C8">
        <w:rPr>
          <w:rFonts w:ascii="Arial" w:hAnsi="Arial" w:cs="Arial"/>
          <w:sz w:val="20"/>
        </w:rPr>
        <w:t>Gửi giá trị của cổng tới MATLAB (đầu ra của Đồng mô phỏng MATLAB).</w:t>
      </w:r>
    </w:p>
    <w:p w14:paraId="2F96E633" w14:textId="215CD62D" w:rsidR="00103CF1" w:rsidRPr="00DA07C8" w:rsidRDefault="00103CF1" w:rsidP="00DA07C8">
      <w:pPr>
        <w:spacing w:line="360" w:lineRule="auto"/>
        <w:rPr>
          <w:rFonts w:ascii="Arial" w:hAnsi="Arial" w:cs="Arial"/>
          <w:sz w:val="20"/>
          <w:szCs w:val="22"/>
        </w:rPr>
      </w:pPr>
    </w:p>
    <w:p w14:paraId="019142DC" w14:textId="1488ED5B" w:rsidR="00BC5890" w:rsidRPr="00DA07C8" w:rsidRDefault="00BC5890" w:rsidP="00DA07C8">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0FF9B4D4" wp14:editId="799AF211">
            <wp:extent cx="1676400" cy="914400"/>
            <wp:effectExtent l="0" t="0" r="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42"/>
                    <a:stretch>
                      <a:fillRect/>
                    </a:stretch>
                  </pic:blipFill>
                  <pic:spPr>
                    <a:xfrm>
                      <a:off x="0" y="0"/>
                      <a:ext cx="1676400" cy="914400"/>
                    </a:xfrm>
                    <a:prstGeom prst="rect">
                      <a:avLst/>
                    </a:prstGeom>
                  </pic:spPr>
                </pic:pic>
              </a:graphicData>
            </a:graphic>
          </wp:inline>
        </w:drawing>
      </w:r>
      <w:r w:rsidRPr="00DA07C8">
        <w:rPr>
          <w:rFonts w:ascii="Arial" w:hAnsi="Arial" w:cs="Arial"/>
          <w:sz w:val="20"/>
          <w:szCs w:val="22"/>
        </w:rPr>
        <w:tab/>
      </w:r>
      <w:r w:rsidRPr="00DA07C8">
        <w:rPr>
          <w:rFonts w:ascii="Arial" w:hAnsi="Arial" w:cs="Arial"/>
          <w:sz w:val="20"/>
          <w:szCs w:val="22"/>
        </w:rPr>
        <w:tab/>
      </w:r>
      <w:r w:rsidRPr="00DA07C8">
        <w:rPr>
          <w:rFonts w:ascii="Arial" w:hAnsi="Arial" w:cs="Arial"/>
          <w:sz w:val="20"/>
          <w:szCs w:val="22"/>
        </w:rPr>
        <w:tab/>
      </w:r>
      <w:r w:rsidRPr="00DA07C8">
        <w:rPr>
          <w:rFonts w:ascii="Arial" w:hAnsi="Arial" w:cs="Arial"/>
          <w:noProof/>
          <w:sz w:val="20"/>
          <w:szCs w:val="22"/>
        </w:rPr>
        <w:drawing>
          <wp:inline distT="0" distB="0" distL="0" distR="0" wp14:anchorId="092C6174" wp14:editId="06A355FE">
            <wp:extent cx="1676400" cy="876300"/>
            <wp:effectExtent l="0" t="0" r="0" b="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43"/>
                    <a:stretch>
                      <a:fillRect/>
                    </a:stretch>
                  </pic:blipFill>
                  <pic:spPr>
                    <a:xfrm>
                      <a:off x="0" y="0"/>
                      <a:ext cx="1676400" cy="876300"/>
                    </a:xfrm>
                    <a:prstGeom prst="rect">
                      <a:avLst/>
                    </a:prstGeom>
                  </pic:spPr>
                </pic:pic>
              </a:graphicData>
            </a:graphic>
          </wp:inline>
        </w:drawing>
      </w:r>
    </w:p>
    <w:p w14:paraId="26B8219E" w14:textId="5AF3D136" w:rsidR="00BC5890" w:rsidRPr="00DA07C8" w:rsidRDefault="00BC5890" w:rsidP="00DA07C8">
      <w:pPr>
        <w:spacing w:line="360" w:lineRule="auto"/>
        <w:jc w:val="center"/>
        <w:rPr>
          <w:rFonts w:ascii="Arial" w:hAnsi="Arial" w:cs="Arial"/>
          <w:sz w:val="20"/>
          <w:szCs w:val="22"/>
        </w:rPr>
      </w:pPr>
    </w:p>
    <w:p w14:paraId="56ADFD2D" w14:textId="59F079FA" w:rsidR="00BC5890" w:rsidRPr="00DA07C8" w:rsidRDefault="00BC5890"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5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Khối S-Function của Port</w:t>
      </w:r>
    </w:p>
    <w:p w14:paraId="21487A75" w14:textId="77777777" w:rsidR="0039741F" w:rsidRPr="00DA07C8" w:rsidRDefault="0039741F" w:rsidP="00DA07C8">
      <w:pPr>
        <w:spacing w:line="360" w:lineRule="auto"/>
        <w:rPr>
          <w:rFonts w:ascii="Arial" w:hAnsi="Arial" w:cs="Arial"/>
          <w:sz w:val="20"/>
          <w:szCs w:val="22"/>
        </w:rPr>
      </w:pPr>
    </w:p>
    <w:p w14:paraId="0B105B96" w14:textId="0647C4DC" w:rsidR="00842662" w:rsidRPr="00DA07C8" w:rsidRDefault="00842662" w:rsidP="00DA07C8">
      <w:pPr>
        <w:spacing w:line="360" w:lineRule="auto"/>
        <w:rPr>
          <w:rFonts w:ascii="Arial" w:hAnsi="Arial" w:cs="Arial"/>
          <w:sz w:val="20"/>
          <w:szCs w:val="22"/>
        </w:rPr>
      </w:pPr>
      <w:r w:rsidRPr="00DA07C8">
        <w:rPr>
          <w:rFonts w:ascii="Arial" w:hAnsi="Arial" w:cs="Arial"/>
          <w:sz w:val="20"/>
          <w:szCs w:val="22"/>
        </w:rPr>
        <w:t>Phần sau đây mô tả Giao diện người dùng của khối Port S-Function hỗ trợ người dùng lựa chọn và thay đổi cổng dễ dàng hơn trong quá trình cài đặt mô hình. Giao diện người dùng cũng có hai loại tương ứng với hai loại khối Port S-Function (Port_In và Port_Out).</w:t>
      </w:r>
    </w:p>
    <w:p w14:paraId="0F4BBD75" w14:textId="77777777" w:rsidR="00AC2E5A" w:rsidRPr="00DA07C8" w:rsidRDefault="00AC2E5A" w:rsidP="00DA07C8">
      <w:pPr>
        <w:spacing w:line="360" w:lineRule="auto"/>
        <w:rPr>
          <w:rFonts w:ascii="Arial" w:hAnsi="Arial" w:cs="Arial"/>
          <w:sz w:val="20"/>
          <w:szCs w:val="22"/>
        </w:rPr>
      </w:pPr>
    </w:p>
    <w:p w14:paraId="43CB9130" w14:textId="2B16FDD5" w:rsidR="00AC2E5A" w:rsidRPr="00DA07C8" w:rsidRDefault="00AC2E5A" w:rsidP="00DA07C8">
      <w:pPr>
        <w:spacing w:line="360" w:lineRule="auto"/>
        <w:jc w:val="center"/>
        <w:rPr>
          <w:rFonts w:ascii="Arial" w:hAnsi="Arial" w:cs="Arial"/>
          <w:sz w:val="20"/>
          <w:szCs w:val="22"/>
        </w:rPr>
      </w:pPr>
      <w:r w:rsidRPr="00DA07C8">
        <w:rPr>
          <w:rFonts w:ascii="Arial" w:hAnsi="Arial" w:cs="Arial"/>
          <w:noProof/>
          <w:sz w:val="20"/>
          <w:szCs w:val="22"/>
        </w:rPr>
        <w:t xml:space="preserve"> </w:t>
      </w:r>
      <w:r w:rsidRPr="00DA07C8">
        <w:rPr>
          <w:rFonts w:ascii="Arial" w:hAnsi="Arial" w:cs="Arial"/>
          <w:noProof/>
          <w:sz w:val="20"/>
          <w:szCs w:val="22"/>
        </w:rPr>
        <w:drawing>
          <wp:inline distT="0" distB="0" distL="0" distR="0" wp14:anchorId="1E5B9C06" wp14:editId="29B22AD3">
            <wp:extent cx="3189605" cy="2174047"/>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208252" cy="2186757"/>
                    </a:xfrm>
                    <a:prstGeom prst="rect">
                      <a:avLst/>
                    </a:prstGeom>
                  </pic:spPr>
                </pic:pic>
              </a:graphicData>
            </a:graphic>
          </wp:inline>
        </w:drawing>
      </w:r>
      <w:r w:rsidRPr="00DA07C8">
        <w:rPr>
          <w:rFonts w:ascii="Arial" w:hAnsi="Arial" w:cs="Arial"/>
          <w:sz w:val="20"/>
          <w:szCs w:val="22"/>
        </w:rPr>
        <w:tab/>
      </w:r>
      <w:r w:rsidRPr="00DA07C8">
        <w:rPr>
          <w:rFonts w:ascii="Arial" w:hAnsi="Arial" w:cs="Arial"/>
          <w:noProof/>
          <w:sz w:val="20"/>
          <w:szCs w:val="22"/>
        </w:rPr>
        <w:drawing>
          <wp:inline distT="0" distB="0" distL="0" distR="0" wp14:anchorId="7C3E24FA" wp14:editId="44413EA9">
            <wp:extent cx="3182434" cy="2169160"/>
            <wp:effectExtent l="0" t="0" r="0" b="254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01587" cy="2182215"/>
                    </a:xfrm>
                    <a:prstGeom prst="rect">
                      <a:avLst/>
                    </a:prstGeom>
                  </pic:spPr>
                </pic:pic>
              </a:graphicData>
            </a:graphic>
          </wp:inline>
        </w:drawing>
      </w:r>
    </w:p>
    <w:p w14:paraId="2C14A77A" w14:textId="3DC35B35" w:rsidR="00AC2E5A" w:rsidRPr="00DA07C8" w:rsidRDefault="00AC2E5A" w:rsidP="00DA07C8">
      <w:pPr>
        <w:spacing w:line="360" w:lineRule="auto"/>
        <w:jc w:val="center"/>
        <w:rPr>
          <w:rFonts w:ascii="Arial" w:hAnsi="Arial" w:cs="Arial"/>
          <w:sz w:val="20"/>
          <w:szCs w:val="22"/>
        </w:rPr>
      </w:pPr>
    </w:p>
    <w:p w14:paraId="0A8ED946" w14:textId="2ADCE8B7" w:rsidR="00AC2E5A" w:rsidRPr="00DA07C8" w:rsidRDefault="00AC2E5A"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6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Giao diện người dùng của khối Port S-Function</w:t>
      </w:r>
    </w:p>
    <w:p w14:paraId="1EA9D00E" w14:textId="50813974" w:rsidR="00AC2E5A" w:rsidRPr="00DA07C8" w:rsidRDefault="00AC2E5A" w:rsidP="00DA07C8">
      <w:pPr>
        <w:spacing w:line="360" w:lineRule="auto"/>
        <w:rPr>
          <w:rFonts w:ascii="Arial" w:hAnsi="Arial" w:cs="Arial"/>
          <w:sz w:val="20"/>
          <w:szCs w:val="22"/>
        </w:rPr>
      </w:pPr>
    </w:p>
    <w:p w14:paraId="14BA0786" w14:textId="4D37D584" w:rsidR="001D2CCD" w:rsidRPr="00DA07C8" w:rsidRDefault="001D2CCD" w:rsidP="00DA07C8">
      <w:pPr>
        <w:spacing w:line="360" w:lineRule="auto"/>
        <w:rPr>
          <w:rFonts w:ascii="Arial" w:hAnsi="Arial" w:cs="Arial"/>
          <w:sz w:val="20"/>
          <w:szCs w:val="22"/>
        </w:rPr>
      </w:pPr>
      <w:r w:rsidRPr="00DA07C8">
        <w:rPr>
          <w:rFonts w:ascii="Arial" w:hAnsi="Arial" w:cs="Arial"/>
          <w:sz w:val="20"/>
          <w:szCs w:val="22"/>
        </w:rPr>
        <w:t>Giao diện người dùng của khối Port S-Function bao gồm các thông số “Port Name”, “Port” và “Pin”.</w:t>
      </w:r>
    </w:p>
    <w:p w14:paraId="3FBF5A46" w14:textId="77777777" w:rsidR="001D2CCD" w:rsidRPr="00DA07C8" w:rsidRDefault="001D2CCD" w:rsidP="00DA07C8">
      <w:pPr>
        <w:spacing w:line="360" w:lineRule="auto"/>
        <w:rPr>
          <w:rFonts w:ascii="Arial" w:hAnsi="Arial" w:cs="Arial"/>
          <w:sz w:val="20"/>
          <w:szCs w:val="22"/>
        </w:rPr>
      </w:pPr>
    </w:p>
    <w:p w14:paraId="2AF70AEB" w14:textId="11031503" w:rsidR="001D2CCD" w:rsidRPr="00DA07C8" w:rsidRDefault="001D2CCD" w:rsidP="00DA07C8">
      <w:pPr>
        <w:spacing w:line="360" w:lineRule="auto"/>
        <w:rPr>
          <w:rFonts w:ascii="Arial" w:hAnsi="Arial" w:cs="Arial"/>
          <w:sz w:val="20"/>
          <w:szCs w:val="22"/>
        </w:rPr>
      </w:pPr>
      <w:r w:rsidRPr="00DA07C8">
        <w:rPr>
          <w:rFonts w:ascii="Arial" w:hAnsi="Arial" w:cs="Arial"/>
          <w:sz w:val="20"/>
          <w:szCs w:val="22"/>
        </w:rPr>
        <w:t xml:space="preserve">Mục đích của các tham số này là chỉ định tên cổng mục tiêu của khối Chức năng Cổng S. Khi xây dựng mô hình, các tham số </w:t>
      </w:r>
      <w:r w:rsidRPr="00DA07C8">
        <w:rPr>
          <w:rFonts w:ascii="Arial" w:hAnsi="Arial" w:cs="Arial"/>
          <w:sz w:val="20"/>
          <w:szCs w:val="22"/>
        </w:rPr>
        <w:lastRenderedPageBreak/>
        <w:t>này sẽ sinh ra cùng lúc với dữ liệu đầu vào.</w:t>
      </w:r>
    </w:p>
    <w:p w14:paraId="0885EBF7" w14:textId="77777777" w:rsidR="001D2CCD" w:rsidRPr="00DA07C8" w:rsidRDefault="001D2CCD" w:rsidP="00DA07C8">
      <w:pPr>
        <w:spacing w:line="360" w:lineRule="auto"/>
        <w:rPr>
          <w:rFonts w:ascii="Arial" w:hAnsi="Arial" w:cs="Arial"/>
          <w:sz w:val="20"/>
          <w:szCs w:val="22"/>
        </w:rPr>
      </w:pPr>
    </w:p>
    <w:p w14:paraId="489D7174" w14:textId="49D22635" w:rsidR="007660FB" w:rsidRPr="00DA07C8" w:rsidRDefault="007660FB" w:rsidP="00DA07C8">
      <w:pPr>
        <w:spacing w:line="360" w:lineRule="auto"/>
        <w:rPr>
          <w:rFonts w:ascii="Arial" w:hAnsi="Arial" w:cs="Arial"/>
          <w:sz w:val="20"/>
          <w:szCs w:val="22"/>
        </w:rPr>
      </w:pPr>
      <w:r w:rsidRPr="00DA07C8">
        <w:rPr>
          <w:rFonts w:ascii="Arial" w:hAnsi="Arial" w:cs="Arial"/>
          <w:sz w:val="20"/>
          <w:szCs w:val="22"/>
        </w:rPr>
        <w:t>Sau khi thay đổi tên cổng, các thông số (Cổng, Chân) và tên hiển thị của khối S-Function sẽ được thay đổi tự động dựa trên tên cổng hiện tại.</w:t>
      </w:r>
    </w:p>
    <w:p w14:paraId="64E537E0" w14:textId="77777777" w:rsidR="007660FB" w:rsidRPr="00DA07C8" w:rsidRDefault="007660FB" w:rsidP="00DA07C8">
      <w:pPr>
        <w:spacing w:line="360" w:lineRule="auto"/>
        <w:rPr>
          <w:rFonts w:ascii="Arial" w:hAnsi="Arial" w:cs="Arial"/>
          <w:sz w:val="20"/>
          <w:szCs w:val="22"/>
        </w:rPr>
      </w:pPr>
    </w:p>
    <w:p w14:paraId="69544DC7" w14:textId="7626435A" w:rsidR="009C469D" w:rsidRPr="00DA07C8" w:rsidRDefault="00AC7061" w:rsidP="00DA07C8">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34F2BB52" wp14:editId="064913D8">
            <wp:extent cx="6858000" cy="1743710"/>
            <wp:effectExtent l="0" t="0" r="0" b="889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1743710"/>
                    </a:xfrm>
                    <a:prstGeom prst="rect">
                      <a:avLst/>
                    </a:prstGeom>
                  </pic:spPr>
                </pic:pic>
              </a:graphicData>
            </a:graphic>
          </wp:inline>
        </w:drawing>
      </w:r>
    </w:p>
    <w:p w14:paraId="23B9C072" w14:textId="46ED67A6" w:rsidR="009C469D" w:rsidRPr="00DA07C8" w:rsidRDefault="009C469D" w:rsidP="00DA07C8">
      <w:pPr>
        <w:spacing w:line="360" w:lineRule="auto"/>
        <w:jc w:val="center"/>
        <w:rPr>
          <w:rFonts w:ascii="Arial" w:hAnsi="Arial" w:cs="Arial"/>
          <w:sz w:val="20"/>
          <w:szCs w:val="22"/>
        </w:rPr>
      </w:pPr>
    </w:p>
    <w:p w14:paraId="1CAE1E1A" w14:textId="09EF15D5" w:rsidR="009C469D" w:rsidRPr="00DA07C8" w:rsidRDefault="009C469D"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7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Thay đổi tên cổng của khối Port S-Function</w:t>
      </w:r>
    </w:p>
    <w:p w14:paraId="598877E8" w14:textId="77777777" w:rsidR="0039741F" w:rsidRPr="00DA07C8" w:rsidRDefault="0039741F" w:rsidP="00DA07C8">
      <w:pPr>
        <w:spacing w:line="360" w:lineRule="auto"/>
        <w:rPr>
          <w:rFonts w:ascii="Arial" w:hAnsi="Arial" w:cs="Arial"/>
          <w:sz w:val="20"/>
          <w:szCs w:val="22"/>
        </w:rPr>
      </w:pPr>
    </w:p>
    <w:p w14:paraId="71050C95" w14:textId="30B8FF4A" w:rsidR="009C469D" w:rsidRPr="00DA07C8" w:rsidRDefault="009C469D" w:rsidP="00DA07C8">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6B499233" wp14:editId="114F77F0">
            <wp:extent cx="6858000" cy="2350135"/>
            <wp:effectExtent l="0" t="0" r="0" b="0"/>
            <wp:docPr id="30" name="Picture 3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2350135"/>
                    </a:xfrm>
                    <a:prstGeom prst="rect">
                      <a:avLst/>
                    </a:prstGeom>
                  </pic:spPr>
                </pic:pic>
              </a:graphicData>
            </a:graphic>
          </wp:inline>
        </w:drawing>
      </w:r>
    </w:p>
    <w:p w14:paraId="44269033" w14:textId="3D5ACD64" w:rsidR="009C469D" w:rsidRPr="00DA07C8" w:rsidRDefault="009C469D" w:rsidP="00DA07C8">
      <w:pPr>
        <w:spacing w:line="360" w:lineRule="auto"/>
        <w:jc w:val="center"/>
        <w:rPr>
          <w:rFonts w:ascii="Arial" w:hAnsi="Arial" w:cs="Arial"/>
          <w:sz w:val="20"/>
          <w:szCs w:val="22"/>
        </w:rPr>
      </w:pPr>
    </w:p>
    <w:p w14:paraId="5F864AAB" w14:textId="0536050D" w:rsidR="009C469D" w:rsidRPr="00DA07C8" w:rsidRDefault="009C469D"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8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Kết quả thay đổi của khối Port S-Function</w:t>
      </w:r>
    </w:p>
    <w:p w14:paraId="30C5E4AB" w14:textId="3DB4503A" w:rsidR="00AE424F" w:rsidRDefault="00AE424F" w:rsidP="00DA07C8">
      <w:pPr>
        <w:spacing w:line="360" w:lineRule="auto"/>
        <w:rPr>
          <w:rFonts w:ascii="Arial" w:hAnsi="Arial" w:cs="Arial"/>
        </w:rPr>
      </w:pPr>
      <w:r>
        <w:rPr>
          <w:rFonts w:ascii="Arial" w:hAnsi="Arial" w:cs="Arial"/>
        </w:rPr>
        <w:br w:type="page"/>
      </w:r>
    </w:p>
    <w:p w14:paraId="52379368" w14:textId="0303A0DB" w:rsidR="00DE1385" w:rsidRPr="0029259B" w:rsidRDefault="06B865BD" w:rsidP="3C0BE9D9">
      <w:pPr>
        <w:pStyle w:val="Heading3"/>
        <w:rPr>
          <w:rFonts w:cs="Arial"/>
        </w:rPr>
      </w:pPr>
      <w:bookmarkStart w:id="558" w:name="_Toc1064933836"/>
      <w:bookmarkStart w:id="559" w:name="_Toc796053760"/>
      <w:bookmarkStart w:id="560" w:name="_Toc444559542"/>
      <w:bookmarkStart w:id="561" w:name="_Toc302174570"/>
      <w:bookmarkStart w:id="562" w:name="_Toc706870819"/>
      <w:bookmarkStart w:id="563" w:name="_Toc1243599626"/>
      <w:bookmarkStart w:id="564" w:name="_Toc1445616059"/>
      <w:bookmarkStart w:id="565" w:name="_Toc1525856970"/>
      <w:bookmarkStart w:id="566" w:name="_Toc716058205"/>
      <w:bookmarkStart w:id="567" w:name="_Toc1008344367"/>
      <w:bookmarkStart w:id="568" w:name="_Toc685563190"/>
      <w:bookmarkStart w:id="569" w:name="_Toc2007173059"/>
      <w:bookmarkStart w:id="570" w:name="_Toc1666942090"/>
      <w:bookmarkStart w:id="571" w:name="_Toc690249878"/>
      <w:bookmarkStart w:id="572" w:name="_Toc1165706675"/>
      <w:bookmarkStart w:id="573" w:name="_Toc220088527"/>
      <w:bookmarkStart w:id="574" w:name="_Toc581268907"/>
      <w:bookmarkStart w:id="575" w:name="_Toc785921645"/>
      <w:bookmarkStart w:id="576" w:name="_Toc644227300"/>
      <w:bookmarkStart w:id="577" w:name="_Toc1043015441"/>
      <w:bookmarkStart w:id="578" w:name="_Toc269430658"/>
      <w:bookmarkStart w:id="579" w:name="_Toc1553483818"/>
      <w:bookmarkStart w:id="580" w:name="_Toc472354571"/>
      <w:bookmarkStart w:id="581" w:name="_Toc1078429629"/>
      <w:bookmarkStart w:id="582" w:name="_Toc40800420"/>
      <w:bookmarkStart w:id="583" w:name="_Toc658142104"/>
      <w:bookmarkStart w:id="584" w:name="_Toc1128847497"/>
      <w:bookmarkStart w:id="585" w:name="_Toc1909283331"/>
      <w:bookmarkStart w:id="586" w:name="_Toc833247817"/>
      <w:bookmarkStart w:id="587" w:name="_Toc726357637"/>
      <w:bookmarkStart w:id="588" w:name="_Toc122608914"/>
      <w:r w:rsidRPr="0029259B">
        <w:rPr>
          <w:rFonts w:cs="Arial"/>
        </w:rPr>
        <w:lastRenderedPageBreak/>
        <w:t xml:space="preserve">3.2 </w:t>
      </w:r>
      <w:r w:rsidR="3829AB7A" w:rsidRPr="0029259B">
        <w:rPr>
          <w:rFonts w:cs="Arial"/>
        </w:rPr>
        <w:t>.3 Thiết bị ngoại vi RS-CANFD</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2029544C" w14:textId="77777777" w:rsidR="00E17677" w:rsidRPr="0029259B" w:rsidRDefault="00E17677" w:rsidP="008F699B">
      <w:pPr>
        <w:rPr>
          <w:rFonts w:ascii="Arial" w:hAnsi="Arial" w:cs="Arial"/>
        </w:rPr>
      </w:pPr>
    </w:p>
    <w:p w14:paraId="3DB1F216" w14:textId="60A2711B" w:rsidR="007C2AA9" w:rsidRPr="00DA07C8" w:rsidRDefault="007C2AA9" w:rsidP="00DA07C8">
      <w:pPr>
        <w:spacing w:line="360" w:lineRule="auto"/>
        <w:rPr>
          <w:rFonts w:ascii="Arial" w:hAnsi="Arial" w:cs="Arial"/>
          <w:sz w:val="20"/>
        </w:rPr>
      </w:pPr>
      <w:bookmarkStart w:id="589" w:name="_Toc94021764"/>
      <w:r w:rsidRPr="00DA07C8">
        <w:rPr>
          <w:rFonts w:ascii="Arial" w:hAnsi="Arial" w:cs="Arial"/>
          <w:sz w:val="20"/>
        </w:rPr>
        <w:t>Phần sau đây mô tả về các tính năng chính của thiết bị ngoại vi RS-CANFD.</w:t>
      </w:r>
    </w:p>
    <w:p w14:paraId="0CAE80B0" w14:textId="3F0C54A9" w:rsidR="007C2AA9" w:rsidRPr="00DA07C8" w:rsidRDefault="00C14969" w:rsidP="00DA07C8">
      <w:pPr>
        <w:pStyle w:val="ListParagraph"/>
        <w:widowControl/>
        <w:numPr>
          <w:ilvl w:val="0"/>
          <w:numId w:val="21"/>
        </w:numPr>
        <w:spacing w:after="160" w:line="360" w:lineRule="auto"/>
        <w:jc w:val="left"/>
        <w:rPr>
          <w:rFonts w:ascii="Arial" w:hAnsi="Arial" w:cs="Arial"/>
          <w:b/>
          <w:bCs/>
          <w:sz w:val="20"/>
        </w:rPr>
      </w:pPr>
      <w:r w:rsidRPr="00DA07C8">
        <w:rPr>
          <w:rFonts w:ascii="Arial" w:hAnsi="Arial" w:cs="Arial"/>
          <w:b/>
          <w:bCs/>
          <w:sz w:val="20"/>
        </w:rPr>
        <w:t>Đối với khối CAN_Transmission:</w:t>
      </w:r>
    </w:p>
    <w:p w14:paraId="46F0EF31" w14:textId="6FD98046" w:rsidR="001F4BF0" w:rsidRPr="00DA07C8" w:rsidRDefault="003904F0" w:rsidP="00DA07C8">
      <w:pPr>
        <w:pStyle w:val="ListParagraph"/>
        <w:widowControl/>
        <w:numPr>
          <w:ilvl w:val="0"/>
          <w:numId w:val="23"/>
        </w:numPr>
        <w:spacing w:after="160" w:line="360" w:lineRule="auto"/>
        <w:jc w:val="left"/>
        <w:rPr>
          <w:rFonts w:ascii="Arial" w:hAnsi="Arial" w:cs="Arial"/>
          <w:sz w:val="20"/>
          <w:highlight w:val="yellow"/>
        </w:rPr>
      </w:pPr>
      <w:r w:rsidRPr="00DA07C8">
        <w:rPr>
          <w:rFonts w:ascii="Arial" w:hAnsi="Arial" w:cs="Arial"/>
          <w:sz w:val="20"/>
          <w:highlight w:val="yellow"/>
        </w:rPr>
        <w:t xml:space="preserve">Nhận các byte mảng (độ dài động) từ </w:t>
      </w:r>
      <w:bookmarkStart w:id="590" w:name="V10000_Req_02_005"/>
      <w:r w:rsidRPr="00DA07C8">
        <w:rPr>
          <w:rFonts w:ascii="Arial" w:hAnsi="Arial" w:cs="Arial"/>
          <w:sz w:val="20"/>
          <w:highlight w:val="yellow"/>
        </w:rPr>
        <w:t xml:space="preserve">Thuật toán người dùng </w:t>
      </w:r>
      <w:bookmarkEnd w:id="590"/>
      <w:r w:rsidRPr="00DA07C8">
        <w:rPr>
          <w:rFonts w:ascii="Arial" w:hAnsi="Arial" w:cs="Arial"/>
          <w:sz w:val="20"/>
          <w:highlight w:val="yellow"/>
        </w:rPr>
        <w:t xml:space="preserve">m, </w:t>
      </w:r>
      <w:commentRangeStart w:id="591"/>
      <w:r w:rsidRPr="00DA07C8">
        <w:rPr>
          <w:rFonts w:ascii="Arial" w:hAnsi="Arial" w:cs="Arial"/>
          <w:sz w:val="20"/>
          <w:highlight w:val="yellow"/>
        </w:rPr>
        <w:t xml:space="preserve">truyền tin nhắn đó </w:t>
      </w:r>
      <w:commentRangeEnd w:id="591"/>
      <w:r w:rsidR="00EF59AF" w:rsidRPr="00DA07C8">
        <w:rPr>
          <w:rStyle w:val="CommentReference"/>
          <w:rFonts w:ascii="Arial" w:hAnsi="Arial" w:cs="Arial"/>
          <w:sz w:val="20"/>
        </w:rPr>
        <w:commentReference w:id="591"/>
      </w:r>
      <w:r w:rsidRPr="00DA07C8">
        <w:rPr>
          <w:rFonts w:ascii="Arial" w:hAnsi="Arial" w:cs="Arial"/>
          <w:sz w:val="20"/>
          <w:highlight w:val="yellow"/>
        </w:rPr>
        <w:t>qua cổng RS-CANFD, sau đó xuất ra MATLAB (dữ liệu mảng byte).</w:t>
      </w:r>
    </w:p>
    <w:p w14:paraId="52C37AFA" w14:textId="41381291" w:rsidR="00135792" w:rsidRPr="00DA07C8" w:rsidRDefault="00FB02BF" w:rsidP="00DA07C8">
      <w:pPr>
        <w:pStyle w:val="ListParagraph"/>
        <w:widowControl/>
        <w:numPr>
          <w:ilvl w:val="0"/>
          <w:numId w:val="21"/>
        </w:numPr>
        <w:spacing w:after="160" w:line="360" w:lineRule="auto"/>
        <w:jc w:val="left"/>
        <w:rPr>
          <w:rFonts w:ascii="Arial" w:hAnsi="Arial" w:cs="Arial"/>
          <w:b/>
          <w:bCs/>
          <w:sz w:val="20"/>
        </w:rPr>
      </w:pPr>
      <w:r w:rsidRPr="00DA07C8">
        <w:rPr>
          <w:rFonts w:ascii="Arial" w:hAnsi="Arial" w:cs="Arial"/>
          <w:b/>
          <w:bCs/>
          <w:sz w:val="20"/>
        </w:rPr>
        <w:t>Đối với khối CAN_Reception:</w:t>
      </w:r>
    </w:p>
    <w:p w14:paraId="19CC3E48" w14:textId="71F7BE37" w:rsidR="00135792" w:rsidRPr="00DA07C8" w:rsidRDefault="00135792" w:rsidP="00DA07C8">
      <w:pPr>
        <w:pStyle w:val="ListParagraph"/>
        <w:widowControl/>
        <w:numPr>
          <w:ilvl w:val="0"/>
          <w:numId w:val="23"/>
        </w:numPr>
        <w:spacing w:after="160" w:line="360" w:lineRule="auto"/>
        <w:jc w:val="left"/>
        <w:rPr>
          <w:rFonts w:ascii="Arial" w:hAnsi="Arial" w:cs="Arial"/>
          <w:b/>
          <w:bCs/>
          <w:sz w:val="20"/>
          <w:highlight w:val="yellow"/>
        </w:rPr>
      </w:pPr>
      <w:r w:rsidRPr="00DA07C8">
        <w:rPr>
          <w:rFonts w:ascii="Arial" w:hAnsi="Arial" w:cs="Arial"/>
          <w:sz w:val="20"/>
          <w:highlight w:val="yellow"/>
        </w:rPr>
        <w:t>Nhận byte mảng (độ dài động) từ MATLAB, truyền qua cổng RS-CANFD, xuất ra thuật toán người dùng (dữ liệu mảng byte).</w:t>
      </w:r>
    </w:p>
    <w:p w14:paraId="5A8049A1" w14:textId="2EE2D59E" w:rsidR="00AB6D30" w:rsidRPr="00DA07C8" w:rsidRDefault="00ED4380" w:rsidP="00DA07C8">
      <w:pPr>
        <w:keepNext/>
        <w:widowControl/>
        <w:spacing w:after="160" w:line="360" w:lineRule="auto"/>
        <w:jc w:val="center"/>
        <w:rPr>
          <w:rFonts w:ascii="Arial" w:hAnsi="Arial" w:cs="Arial"/>
          <w:sz w:val="20"/>
        </w:rPr>
      </w:pPr>
      <w:r w:rsidRPr="00DA07C8">
        <w:rPr>
          <w:rFonts w:ascii="Arial" w:hAnsi="Arial" w:cs="Arial"/>
          <w:noProof/>
          <w:sz w:val="20"/>
        </w:rPr>
        <w:drawing>
          <wp:inline distT="0" distB="0" distL="0" distR="0" wp14:anchorId="0392BFA0" wp14:editId="7BE1CEA9">
            <wp:extent cx="2349796" cy="933893"/>
            <wp:effectExtent l="0" t="0" r="0" b="0"/>
            <wp:docPr id="32" name="Picture 17" descr="Table&#10;&#10;Description automatically generated">
              <a:extLst xmlns:a="http://schemas.openxmlformats.org/drawingml/2006/main">
                <a:ext uri="{FF2B5EF4-FFF2-40B4-BE49-F238E27FC236}">
                  <a16:creationId xmlns:a16="http://schemas.microsoft.com/office/drawing/2014/main" id="{9D8CED36-E9BB-4382-BCF9-96EF16BE5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descr="Table&#10;&#10;Description automatically generated">
                      <a:extLst>
                        <a:ext uri="{FF2B5EF4-FFF2-40B4-BE49-F238E27FC236}">
                          <a16:creationId xmlns:a16="http://schemas.microsoft.com/office/drawing/2014/main" id="{9D8CED36-E9BB-4382-BCF9-96EF16BE566A}"/>
                        </a:ext>
                      </a:extLst>
                    </pic:cNvPr>
                    <pic:cNvPicPr>
                      <a:picLocks noChangeAspect="1"/>
                    </pic:cNvPicPr>
                  </pic:nvPicPr>
                  <pic:blipFill>
                    <a:blip r:embed="rId48"/>
                    <a:stretch>
                      <a:fillRect/>
                    </a:stretch>
                  </pic:blipFill>
                  <pic:spPr>
                    <a:xfrm>
                      <a:off x="0" y="0"/>
                      <a:ext cx="2381879" cy="946644"/>
                    </a:xfrm>
                    <a:prstGeom prst="rect">
                      <a:avLst/>
                    </a:prstGeom>
                  </pic:spPr>
                </pic:pic>
              </a:graphicData>
            </a:graphic>
          </wp:inline>
        </w:drawing>
      </w:r>
      <w:r w:rsidR="00F470F9" w:rsidRPr="00DA07C8">
        <w:rPr>
          <w:rFonts w:ascii="Arial" w:hAnsi="Arial" w:cs="Arial"/>
          <w:noProof/>
          <w:sz w:val="20"/>
        </w:rPr>
        <w:t xml:space="preserve"> </w:t>
      </w:r>
      <w:r w:rsidR="00F470F9" w:rsidRPr="00DA07C8">
        <w:rPr>
          <w:rFonts w:ascii="Arial" w:hAnsi="Arial" w:cs="Arial"/>
          <w:noProof/>
          <w:sz w:val="20"/>
        </w:rPr>
        <w:drawing>
          <wp:inline distT="0" distB="0" distL="0" distR="0" wp14:anchorId="790DA4C2" wp14:editId="6ECEF210">
            <wp:extent cx="2806810" cy="978646"/>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9"/>
                    <a:stretch>
                      <a:fillRect/>
                    </a:stretch>
                  </pic:blipFill>
                  <pic:spPr>
                    <a:xfrm>
                      <a:off x="0" y="0"/>
                      <a:ext cx="2856000" cy="995797"/>
                    </a:xfrm>
                    <a:prstGeom prst="rect">
                      <a:avLst/>
                    </a:prstGeom>
                  </pic:spPr>
                </pic:pic>
              </a:graphicData>
            </a:graphic>
          </wp:inline>
        </w:drawing>
      </w:r>
    </w:p>
    <w:p w14:paraId="2664DB1C" w14:textId="1C4E957E" w:rsidR="00087289" w:rsidRPr="00DA07C8" w:rsidRDefault="7DBED604" w:rsidP="00DA07C8">
      <w:pPr>
        <w:pStyle w:val="Caption"/>
        <w:spacing w:line="360" w:lineRule="auto"/>
        <w:jc w:val="center"/>
        <w:rPr>
          <w:rFonts w:ascii="Arial" w:hAnsi="Arial" w:cs="Arial"/>
          <w:b/>
          <w:bCs/>
          <w:color w:val="000000" w:themeColor="text1"/>
          <w:sz w:val="20"/>
          <w:szCs w:val="20"/>
        </w:rPr>
      </w:pPr>
      <w:r w:rsidRPr="00DA07C8">
        <w:rPr>
          <w:rFonts w:ascii="Arial" w:hAnsi="Arial" w:cs="Arial"/>
          <w:b/>
          <w:bCs/>
          <w:color w:val="000000" w:themeColor="text1"/>
          <w:sz w:val="20"/>
          <w:szCs w:val="20"/>
        </w:rPr>
        <w:t xml:space="preserve">Hình </w:t>
      </w:r>
      <w:r w:rsidR="00341B7D" w:rsidRPr="00DA07C8">
        <w:rPr>
          <w:rFonts w:ascii="Arial" w:hAnsi="Arial" w:cs="Arial"/>
          <w:b/>
          <w:bCs/>
          <w:color w:val="000000" w:themeColor="text1"/>
          <w:sz w:val="20"/>
          <w:szCs w:val="20"/>
        </w:rPr>
        <w:fldChar w:fldCharType="begin"/>
      </w:r>
      <w:r w:rsidR="00341B7D" w:rsidRPr="00DA07C8">
        <w:rPr>
          <w:rFonts w:ascii="Arial" w:hAnsi="Arial" w:cs="Arial"/>
          <w:b/>
          <w:bCs/>
          <w:color w:val="000000" w:themeColor="text1"/>
          <w:sz w:val="20"/>
          <w:szCs w:val="20"/>
        </w:rPr>
        <w:instrText xml:space="preserve"> STYLEREF 1 \s </w:instrText>
      </w:r>
      <w:r w:rsidR="00341B7D" w:rsidRPr="00DA07C8">
        <w:rPr>
          <w:rFonts w:ascii="Arial" w:hAnsi="Arial" w:cs="Arial"/>
          <w:b/>
          <w:bCs/>
          <w:color w:val="000000" w:themeColor="text1"/>
          <w:sz w:val="20"/>
          <w:szCs w:val="20"/>
        </w:rPr>
        <w:fldChar w:fldCharType="separate"/>
      </w:r>
      <w:r w:rsidR="00341B7D" w:rsidRPr="00DA07C8">
        <w:rPr>
          <w:rFonts w:ascii="Arial" w:hAnsi="Arial" w:cs="Arial"/>
          <w:b/>
          <w:bCs/>
          <w:noProof/>
          <w:color w:val="000000" w:themeColor="text1"/>
          <w:sz w:val="20"/>
          <w:szCs w:val="20"/>
        </w:rPr>
        <w:t xml:space="preserve">3 </w:t>
      </w:r>
      <w:r w:rsidR="00341B7D" w:rsidRPr="00DA07C8">
        <w:rPr>
          <w:rFonts w:ascii="Arial" w:hAnsi="Arial" w:cs="Arial"/>
          <w:b/>
          <w:bCs/>
          <w:color w:val="000000" w:themeColor="text1"/>
          <w:sz w:val="20"/>
          <w:szCs w:val="20"/>
        </w:rPr>
        <w:fldChar w:fldCharType="end"/>
      </w:r>
      <w:r w:rsidR="00341B7D" w:rsidRPr="00DA07C8">
        <w:rPr>
          <w:rFonts w:ascii="Arial" w:hAnsi="Arial" w:cs="Arial"/>
          <w:b/>
          <w:bCs/>
          <w:color w:val="000000" w:themeColor="text1"/>
          <w:sz w:val="20"/>
          <w:szCs w:val="20"/>
        </w:rPr>
        <w:noBreakHyphen/>
      </w:r>
      <w:r w:rsidR="00341B7D" w:rsidRPr="00DA07C8">
        <w:rPr>
          <w:rFonts w:ascii="Arial" w:hAnsi="Arial" w:cs="Arial"/>
          <w:b/>
          <w:bCs/>
          <w:color w:val="000000" w:themeColor="text1"/>
          <w:sz w:val="20"/>
          <w:szCs w:val="20"/>
        </w:rPr>
        <w:fldChar w:fldCharType="begin"/>
      </w:r>
      <w:r w:rsidR="00341B7D" w:rsidRPr="00DA07C8">
        <w:rPr>
          <w:rFonts w:ascii="Arial" w:hAnsi="Arial" w:cs="Arial"/>
          <w:b/>
          <w:bCs/>
          <w:color w:val="000000" w:themeColor="text1"/>
          <w:sz w:val="20"/>
          <w:szCs w:val="20"/>
        </w:rPr>
        <w:instrText xml:space="preserve"> SEQ Figure \* ARABIC \s 1 </w:instrText>
      </w:r>
      <w:r w:rsidR="00341B7D" w:rsidRPr="00DA07C8">
        <w:rPr>
          <w:rFonts w:ascii="Arial" w:hAnsi="Arial" w:cs="Arial"/>
          <w:b/>
          <w:bCs/>
          <w:color w:val="000000" w:themeColor="text1"/>
          <w:sz w:val="20"/>
          <w:szCs w:val="20"/>
        </w:rPr>
        <w:fldChar w:fldCharType="separate"/>
      </w:r>
      <w:r w:rsidR="00341B7D" w:rsidRPr="00DA07C8">
        <w:rPr>
          <w:rFonts w:ascii="Arial" w:hAnsi="Arial" w:cs="Arial"/>
          <w:b/>
          <w:bCs/>
          <w:noProof/>
          <w:color w:val="000000" w:themeColor="text1"/>
          <w:sz w:val="20"/>
          <w:szCs w:val="20"/>
        </w:rPr>
        <w:t xml:space="preserve">9 </w:t>
      </w:r>
      <w:r w:rsidR="00341B7D" w:rsidRPr="00DA07C8">
        <w:rPr>
          <w:rFonts w:ascii="Arial" w:hAnsi="Arial" w:cs="Arial"/>
          <w:b/>
          <w:bCs/>
          <w:color w:val="000000" w:themeColor="text1"/>
          <w:sz w:val="20"/>
          <w:szCs w:val="20"/>
        </w:rPr>
        <w:fldChar w:fldCharType="end"/>
      </w:r>
      <w:r w:rsidRPr="00DA07C8">
        <w:rPr>
          <w:rFonts w:ascii="Arial" w:hAnsi="Arial" w:cs="Arial"/>
          <w:b/>
          <w:bCs/>
          <w:color w:val="000000" w:themeColor="text1"/>
          <w:sz w:val="20"/>
          <w:szCs w:val="20"/>
        </w:rPr>
        <w:t>Khối chức năng S của RS-CANFD</w:t>
      </w:r>
    </w:p>
    <w:p w14:paraId="1D21270E" w14:textId="668FE7F8" w:rsidR="003A0D6E" w:rsidRPr="00DA07C8" w:rsidRDefault="003A0D6E" w:rsidP="00DA07C8">
      <w:pPr>
        <w:spacing w:line="360" w:lineRule="auto"/>
        <w:rPr>
          <w:rFonts w:ascii="Arial" w:hAnsi="Arial" w:cs="Arial"/>
          <w:sz w:val="20"/>
        </w:rPr>
      </w:pPr>
      <w:r w:rsidRPr="00DA07C8">
        <w:rPr>
          <w:rFonts w:ascii="Arial" w:hAnsi="Arial" w:cs="Arial"/>
          <w:sz w:val="20"/>
        </w:rPr>
        <w:t>Phần sau đây mô tả Giao diện người dùng của khối Chức năng S RS-CANFD hỗ trợ người dùng lựa chọn và thay đổi cổng RS-CANFD dễ dàng hơn trong quá trình cài đặt mô hình. Giao diện người dùng cũng có hai loại tương ứng với hai khối Chức năng S RS-CANFD (CAN_Transmission và CAN_Reception).</w:t>
      </w:r>
    </w:p>
    <w:p w14:paraId="7F926350" w14:textId="47C111FA" w:rsidR="009420C9" w:rsidRPr="00DA07C8" w:rsidRDefault="00FE3033" w:rsidP="00DA07C8">
      <w:pPr>
        <w:keepNext/>
        <w:widowControl/>
        <w:spacing w:after="160" w:line="360" w:lineRule="auto"/>
        <w:jc w:val="center"/>
        <w:rPr>
          <w:rFonts w:ascii="Arial" w:hAnsi="Arial" w:cs="Arial"/>
          <w:sz w:val="20"/>
        </w:rPr>
      </w:pPr>
      <w:r w:rsidRPr="00DA07C8">
        <w:rPr>
          <w:rFonts w:ascii="Arial" w:hAnsi="Arial" w:cs="Arial"/>
          <w:noProof/>
          <w:sz w:val="20"/>
        </w:rPr>
        <w:drawing>
          <wp:inline distT="0" distB="0" distL="0" distR="0" wp14:anchorId="72CDF541" wp14:editId="1E6618D5">
            <wp:extent cx="6202017" cy="2075090"/>
            <wp:effectExtent l="0" t="0" r="0" b="190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50"/>
                    <a:srcRect r="2477"/>
                    <a:stretch/>
                  </pic:blipFill>
                  <pic:spPr bwMode="auto">
                    <a:xfrm>
                      <a:off x="0" y="0"/>
                      <a:ext cx="6238222" cy="2087203"/>
                    </a:xfrm>
                    <a:prstGeom prst="rect">
                      <a:avLst/>
                    </a:prstGeom>
                    <a:ln>
                      <a:noFill/>
                    </a:ln>
                    <a:extLst>
                      <a:ext uri="{53640926-AAD7-44D8-BBD7-CCE9431645EC}">
                        <a14:shadowObscured xmlns:a14="http://schemas.microsoft.com/office/drawing/2010/main"/>
                      </a:ext>
                    </a:extLst>
                  </pic:spPr>
                </pic:pic>
              </a:graphicData>
            </a:graphic>
          </wp:inline>
        </w:drawing>
      </w:r>
    </w:p>
    <w:p w14:paraId="0F6828F7" w14:textId="572F7391" w:rsidR="00C4425D" w:rsidRPr="00DA07C8" w:rsidRDefault="009420C9" w:rsidP="00DA07C8">
      <w:pPr>
        <w:pStyle w:val="Caption"/>
        <w:spacing w:line="360" w:lineRule="auto"/>
        <w:jc w:val="center"/>
        <w:rPr>
          <w:rFonts w:ascii="Arial" w:eastAsiaTheme="majorEastAsia" w:hAnsi="Arial" w:cs="Arial"/>
          <w:b/>
          <w:bCs/>
          <w:color w:val="000000" w:themeColor="text1"/>
          <w:sz w:val="20"/>
          <w:szCs w:val="20"/>
        </w:rPr>
      </w:pPr>
      <w:r w:rsidRPr="00DA07C8">
        <w:rPr>
          <w:rFonts w:ascii="Arial" w:hAnsi="Arial" w:cs="Arial"/>
          <w:b/>
          <w:bCs/>
          <w:color w:val="000000" w:themeColor="text1"/>
          <w:sz w:val="20"/>
          <w:szCs w:val="20"/>
        </w:rPr>
        <w:t xml:space="preserve">Hình </w:t>
      </w:r>
      <w:r w:rsidR="00341B7D" w:rsidRPr="00DA07C8">
        <w:rPr>
          <w:rFonts w:ascii="Arial" w:hAnsi="Arial" w:cs="Arial"/>
          <w:b/>
          <w:bCs/>
          <w:color w:val="000000" w:themeColor="text1"/>
          <w:sz w:val="20"/>
          <w:szCs w:val="20"/>
        </w:rPr>
        <w:fldChar w:fldCharType="begin"/>
      </w:r>
      <w:r w:rsidR="00341B7D" w:rsidRPr="00DA07C8">
        <w:rPr>
          <w:rFonts w:ascii="Arial" w:hAnsi="Arial" w:cs="Arial"/>
          <w:b/>
          <w:bCs/>
          <w:color w:val="000000" w:themeColor="text1"/>
          <w:sz w:val="20"/>
          <w:szCs w:val="20"/>
        </w:rPr>
        <w:instrText xml:space="preserve"> STYLEREF 1 \s </w:instrText>
      </w:r>
      <w:r w:rsidR="00341B7D" w:rsidRPr="00DA07C8">
        <w:rPr>
          <w:rFonts w:ascii="Arial" w:hAnsi="Arial" w:cs="Arial"/>
          <w:b/>
          <w:bCs/>
          <w:color w:val="000000" w:themeColor="text1"/>
          <w:sz w:val="20"/>
          <w:szCs w:val="20"/>
        </w:rPr>
        <w:fldChar w:fldCharType="separate"/>
      </w:r>
      <w:r w:rsidR="00341B7D" w:rsidRPr="00DA07C8">
        <w:rPr>
          <w:rFonts w:ascii="Arial" w:hAnsi="Arial" w:cs="Arial"/>
          <w:b/>
          <w:bCs/>
          <w:noProof/>
          <w:color w:val="000000" w:themeColor="text1"/>
          <w:sz w:val="20"/>
          <w:szCs w:val="20"/>
        </w:rPr>
        <w:t xml:space="preserve">3 </w:t>
      </w:r>
      <w:r w:rsidR="00341B7D" w:rsidRPr="00DA07C8">
        <w:rPr>
          <w:rFonts w:ascii="Arial" w:hAnsi="Arial" w:cs="Arial"/>
          <w:b/>
          <w:bCs/>
          <w:color w:val="000000" w:themeColor="text1"/>
          <w:sz w:val="20"/>
          <w:szCs w:val="20"/>
        </w:rPr>
        <w:fldChar w:fldCharType="end"/>
      </w:r>
      <w:r w:rsidR="00341B7D" w:rsidRPr="00DA07C8">
        <w:rPr>
          <w:rFonts w:ascii="Arial" w:hAnsi="Arial" w:cs="Arial"/>
          <w:b/>
          <w:bCs/>
          <w:color w:val="000000" w:themeColor="text1"/>
          <w:sz w:val="20"/>
          <w:szCs w:val="20"/>
        </w:rPr>
        <w:noBreakHyphen/>
      </w:r>
      <w:r w:rsidR="00341B7D" w:rsidRPr="00DA07C8">
        <w:rPr>
          <w:rFonts w:ascii="Arial" w:hAnsi="Arial" w:cs="Arial"/>
          <w:b/>
          <w:bCs/>
          <w:color w:val="000000" w:themeColor="text1"/>
          <w:sz w:val="20"/>
          <w:szCs w:val="20"/>
        </w:rPr>
        <w:fldChar w:fldCharType="begin"/>
      </w:r>
      <w:r w:rsidR="00341B7D" w:rsidRPr="00DA07C8">
        <w:rPr>
          <w:rFonts w:ascii="Arial" w:hAnsi="Arial" w:cs="Arial"/>
          <w:b/>
          <w:bCs/>
          <w:color w:val="000000" w:themeColor="text1"/>
          <w:sz w:val="20"/>
          <w:szCs w:val="20"/>
        </w:rPr>
        <w:instrText xml:space="preserve"> SEQ Figure \* ARABIC \s 1 </w:instrText>
      </w:r>
      <w:r w:rsidR="00341B7D" w:rsidRPr="00DA07C8">
        <w:rPr>
          <w:rFonts w:ascii="Arial" w:hAnsi="Arial" w:cs="Arial"/>
          <w:b/>
          <w:bCs/>
          <w:color w:val="000000" w:themeColor="text1"/>
          <w:sz w:val="20"/>
          <w:szCs w:val="20"/>
        </w:rPr>
        <w:fldChar w:fldCharType="separate"/>
      </w:r>
      <w:r w:rsidR="00341B7D" w:rsidRPr="00DA07C8">
        <w:rPr>
          <w:rFonts w:ascii="Arial" w:hAnsi="Arial" w:cs="Arial"/>
          <w:b/>
          <w:bCs/>
          <w:noProof/>
          <w:color w:val="000000" w:themeColor="text1"/>
          <w:sz w:val="20"/>
          <w:szCs w:val="20"/>
        </w:rPr>
        <w:t xml:space="preserve">10 </w:t>
      </w:r>
      <w:r w:rsidR="00341B7D" w:rsidRPr="00DA07C8">
        <w:rPr>
          <w:rFonts w:ascii="Arial" w:hAnsi="Arial" w:cs="Arial"/>
          <w:b/>
          <w:bCs/>
          <w:color w:val="000000" w:themeColor="text1"/>
          <w:sz w:val="20"/>
          <w:szCs w:val="20"/>
        </w:rPr>
        <w:fldChar w:fldCharType="end"/>
      </w:r>
      <w:r w:rsidRPr="00DA07C8">
        <w:rPr>
          <w:rFonts w:ascii="Arial" w:hAnsi="Arial" w:cs="Arial"/>
          <w:b/>
          <w:bCs/>
          <w:color w:val="000000" w:themeColor="text1"/>
          <w:sz w:val="20"/>
          <w:szCs w:val="20"/>
        </w:rPr>
        <w:t>Giao diện người dùng của khối chức năng S RS-CANFD</w:t>
      </w:r>
    </w:p>
    <w:p w14:paraId="7D6D0DE1" w14:textId="77777777" w:rsidR="00AA306C" w:rsidRPr="00DA07C8" w:rsidRDefault="00AA306C" w:rsidP="00DA07C8">
      <w:pPr>
        <w:spacing w:line="360" w:lineRule="auto"/>
        <w:rPr>
          <w:rFonts w:ascii="Arial" w:hAnsi="Arial" w:cs="Arial"/>
          <w:sz w:val="20"/>
        </w:rPr>
      </w:pPr>
    </w:p>
    <w:p w14:paraId="054568BB" w14:textId="473C5930" w:rsidR="000171A3" w:rsidRPr="00DA07C8" w:rsidRDefault="000171A3" w:rsidP="00DA07C8">
      <w:pPr>
        <w:spacing w:line="360" w:lineRule="auto"/>
        <w:rPr>
          <w:rFonts w:ascii="Arial" w:hAnsi="Arial" w:cs="Arial"/>
          <w:sz w:val="20"/>
        </w:rPr>
      </w:pPr>
      <w:r w:rsidRPr="00DA07C8">
        <w:rPr>
          <w:rFonts w:ascii="Arial" w:hAnsi="Arial" w:cs="Arial"/>
          <w:sz w:val="20"/>
        </w:rPr>
        <w:t>Giao diện Người dùng của khối Chức năng S RS-CANFD bao gồm các thông số “Đơn vị RS-CANFD”, “Kênh RS-CANFD”, “Tên cổng”. “Đơn vị RS-CANFD” và “kênh RS-CANFD” sẽ được tạo tự động sau khi thay đổi “Tên cổng”.</w:t>
      </w:r>
    </w:p>
    <w:p w14:paraId="52CF6FF3" w14:textId="77777777" w:rsidR="000171A3" w:rsidRPr="00DA07C8" w:rsidRDefault="000171A3" w:rsidP="00DA07C8">
      <w:pPr>
        <w:spacing w:line="360" w:lineRule="auto"/>
        <w:rPr>
          <w:rFonts w:ascii="Arial" w:hAnsi="Arial" w:cs="Arial"/>
          <w:sz w:val="20"/>
        </w:rPr>
      </w:pPr>
    </w:p>
    <w:p w14:paraId="4A7DB336" w14:textId="7C0DB753" w:rsidR="0049093B" w:rsidRPr="00DA07C8" w:rsidRDefault="000171A3" w:rsidP="00DA07C8">
      <w:pPr>
        <w:spacing w:line="360" w:lineRule="auto"/>
        <w:rPr>
          <w:rFonts w:ascii="Arial" w:hAnsi="Arial" w:cs="Arial"/>
          <w:sz w:val="20"/>
        </w:rPr>
      </w:pPr>
      <w:r w:rsidRPr="00DA07C8">
        <w:rPr>
          <w:rFonts w:ascii="Arial" w:hAnsi="Arial" w:cs="Arial"/>
          <w:sz w:val="20"/>
        </w:rPr>
        <w:t>Mục đích của các tham số này là chỉ định tên cổng mục tiêu của khối Chức năng S RS-CANFD. Khi xây dựng mô hình, các tham số này sẽ sinh ra cùng lúc với dữ liệu đầu vào.</w:t>
      </w:r>
    </w:p>
    <w:p w14:paraId="6A3D3421" w14:textId="77777777" w:rsidR="00285C92" w:rsidRPr="00DA07C8" w:rsidRDefault="00285C92" w:rsidP="00DA07C8">
      <w:pPr>
        <w:spacing w:line="360" w:lineRule="auto"/>
        <w:rPr>
          <w:rFonts w:ascii="Arial" w:hAnsi="Arial" w:cs="Arial"/>
          <w:b/>
          <w:bCs/>
          <w:sz w:val="20"/>
        </w:rPr>
      </w:pPr>
    </w:p>
    <w:p w14:paraId="605F4D7F" w14:textId="7FED1A6D" w:rsidR="00087CA9" w:rsidRPr="00DA07C8" w:rsidRDefault="00EE6FC5" w:rsidP="00DA07C8">
      <w:pPr>
        <w:spacing w:line="360" w:lineRule="auto"/>
        <w:rPr>
          <w:rFonts w:ascii="Arial" w:hAnsi="Arial" w:cs="Arial"/>
          <w:sz w:val="20"/>
        </w:rPr>
      </w:pPr>
      <w:bookmarkStart w:id="592" w:name="_Hlk109386125"/>
      <w:r w:rsidRPr="00DA07C8">
        <w:rPr>
          <w:rFonts w:ascii="Arial" w:hAnsi="Arial" w:cs="Arial"/>
          <w:sz w:val="20"/>
          <w:highlight w:val="yellow"/>
        </w:rPr>
        <w:t xml:space="preserve">- Đối với ID thông báo: ETVPF đã chuẩn bị mảng CAN ID (với giá trị thông báo ID mặc định là số đơn vị CAN) cho từng đơn </w:t>
      </w:r>
      <w:r w:rsidRPr="00DA07C8">
        <w:rPr>
          <w:rFonts w:ascii="Arial" w:hAnsi="Arial" w:cs="Arial"/>
          <w:sz w:val="20"/>
          <w:highlight w:val="yellow"/>
        </w:rPr>
        <w:lastRenderedPageBreak/>
        <w:t xml:space="preserve">vị CAN. Người dùng có thể thay đổi nó theo nhu cầu. Hỗ trợ ETVPF lấy ID và ID độ </w:t>
      </w:r>
      <w:bookmarkStart w:id="593" w:name="V10000_Req_02_006"/>
      <w:r w:rsidR="007050AB" w:rsidRPr="00DA07C8">
        <w:rPr>
          <w:rFonts w:ascii="Arial" w:hAnsi="Arial" w:cs="Arial"/>
          <w:sz w:val="20"/>
          <w:highlight w:val="yellow"/>
        </w:rPr>
        <w:t xml:space="preserve">căng mở rộng </w:t>
      </w:r>
      <w:bookmarkEnd w:id="593"/>
      <w:r w:rsidR="007050AB" w:rsidRPr="00DA07C8">
        <w:rPr>
          <w:rFonts w:ascii="Arial" w:hAnsi="Arial" w:cs="Arial"/>
          <w:sz w:val="20"/>
          <w:highlight w:val="yellow"/>
        </w:rPr>
        <w:t xml:space="preserve">từ khối CAN Pack và </w:t>
      </w:r>
      <w:commentRangeStart w:id="594"/>
      <w:r w:rsidRPr="00DA07C8">
        <w:rPr>
          <w:rFonts w:ascii="Arial" w:hAnsi="Arial" w:cs="Arial"/>
          <w:sz w:val="20"/>
          <w:highlight w:val="yellow"/>
        </w:rPr>
        <w:t xml:space="preserve">d CAN </w:t>
      </w:r>
      <w:commentRangeEnd w:id="594"/>
      <w:r w:rsidR="00EF59AF" w:rsidRPr="00DA07C8">
        <w:rPr>
          <w:rStyle w:val="CommentReference"/>
          <w:rFonts w:ascii="Arial" w:hAnsi="Arial" w:cs="Arial"/>
          <w:sz w:val="20"/>
          <w:highlight w:val="yellow"/>
        </w:rPr>
        <w:commentReference w:id="594"/>
      </w:r>
      <w:r w:rsidRPr="00DA07C8">
        <w:rPr>
          <w:rFonts w:ascii="Arial" w:hAnsi="Arial" w:cs="Arial"/>
          <w:sz w:val="20"/>
          <w:highlight w:val="yellow"/>
        </w:rPr>
        <w:t>Unpack cho mỗi thiết bị và đặt thành mảng CAN ID khi tạo.</w:t>
      </w:r>
    </w:p>
    <w:bookmarkEnd w:id="592"/>
    <w:p w14:paraId="03EE9C5E" w14:textId="77777777" w:rsidR="00285C92" w:rsidRPr="00DA07C8" w:rsidRDefault="00285C92" w:rsidP="00DA07C8">
      <w:pPr>
        <w:spacing w:line="360" w:lineRule="auto"/>
        <w:rPr>
          <w:rFonts w:ascii="Arial" w:hAnsi="Arial" w:cs="Arial"/>
          <w:sz w:val="20"/>
        </w:rPr>
      </w:pPr>
    </w:p>
    <w:p w14:paraId="73DCA5DA" w14:textId="3758596A" w:rsidR="00285C92" w:rsidRPr="00DA07C8" w:rsidRDefault="00285C92" w:rsidP="00DA07C8">
      <w:pPr>
        <w:spacing w:line="360" w:lineRule="auto"/>
        <w:jc w:val="center"/>
        <w:rPr>
          <w:rFonts w:ascii="Arial" w:hAnsi="Arial" w:cs="Arial"/>
          <w:sz w:val="20"/>
        </w:rPr>
      </w:pPr>
      <w:bookmarkStart w:id="595" w:name="_Hlk109386140"/>
      <w:r w:rsidRPr="00DA07C8">
        <w:rPr>
          <w:rFonts w:ascii="Arial" w:hAnsi="Arial" w:cs="Arial"/>
          <w:noProof/>
          <w:sz w:val="20"/>
        </w:rPr>
        <w:drawing>
          <wp:inline distT="0" distB="0" distL="0" distR="0" wp14:anchorId="72D39C52" wp14:editId="3B20E702">
            <wp:extent cx="2369820" cy="24824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1"/>
                    <a:stretch>
                      <a:fillRect/>
                    </a:stretch>
                  </pic:blipFill>
                  <pic:spPr>
                    <a:xfrm>
                      <a:off x="0" y="0"/>
                      <a:ext cx="2377749" cy="2490706"/>
                    </a:xfrm>
                    <a:prstGeom prst="rect">
                      <a:avLst/>
                    </a:prstGeom>
                  </pic:spPr>
                </pic:pic>
              </a:graphicData>
            </a:graphic>
          </wp:inline>
        </w:drawing>
      </w:r>
      <w:r w:rsidRPr="00DA07C8">
        <w:rPr>
          <w:rFonts w:ascii="Arial" w:hAnsi="Arial" w:cs="Arial"/>
          <w:noProof/>
          <w:sz w:val="20"/>
        </w:rPr>
        <w:drawing>
          <wp:inline distT="0" distB="0" distL="0" distR="0" wp14:anchorId="784AFCE2" wp14:editId="6FD45D0A">
            <wp:extent cx="2172656" cy="2472690"/>
            <wp:effectExtent l="0" t="0" r="0" b="3810"/>
            <wp:docPr id="51" name="Picture 5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10;&#10;Description automatically generated"/>
                    <pic:cNvPicPr/>
                  </pic:nvPicPr>
                  <pic:blipFill>
                    <a:blip r:embed="rId52"/>
                    <a:stretch>
                      <a:fillRect/>
                    </a:stretch>
                  </pic:blipFill>
                  <pic:spPr>
                    <a:xfrm>
                      <a:off x="0" y="0"/>
                      <a:ext cx="2181989" cy="2483312"/>
                    </a:xfrm>
                    <a:prstGeom prst="rect">
                      <a:avLst/>
                    </a:prstGeom>
                  </pic:spPr>
                </pic:pic>
              </a:graphicData>
            </a:graphic>
          </wp:inline>
        </w:drawing>
      </w:r>
    </w:p>
    <w:p w14:paraId="0E8B4BB6" w14:textId="10E42BB5" w:rsidR="00285C92" w:rsidRPr="00DA07C8" w:rsidRDefault="00285C92" w:rsidP="00DA07C8">
      <w:pPr>
        <w:spacing w:line="360" w:lineRule="auto"/>
        <w:rPr>
          <w:rFonts w:ascii="Arial" w:hAnsi="Arial" w:cs="Arial"/>
          <w:sz w:val="20"/>
        </w:rPr>
      </w:pPr>
    </w:p>
    <w:p w14:paraId="4C37E401" w14:textId="412F1EC8" w:rsidR="00081470" w:rsidRPr="00DA07C8" w:rsidRDefault="00081470" w:rsidP="00DA07C8">
      <w:pPr>
        <w:pStyle w:val="Caption"/>
        <w:spacing w:line="360" w:lineRule="auto"/>
        <w:jc w:val="center"/>
        <w:rPr>
          <w:rFonts w:ascii="Arial" w:eastAsiaTheme="majorEastAsia" w:hAnsi="Arial" w:cs="Arial"/>
          <w:b/>
          <w:bCs/>
          <w:color w:val="000000" w:themeColor="text1"/>
          <w:sz w:val="20"/>
          <w:szCs w:val="20"/>
        </w:rPr>
      </w:pPr>
      <w:r w:rsidRPr="00DA07C8">
        <w:rPr>
          <w:rFonts w:ascii="Arial" w:hAnsi="Arial" w:cs="Arial"/>
          <w:b/>
          <w:bCs/>
          <w:color w:val="000000" w:themeColor="text1"/>
          <w:sz w:val="20"/>
          <w:szCs w:val="20"/>
        </w:rPr>
        <w:t xml:space="preserve">Hình </w:t>
      </w:r>
      <w:r w:rsidR="00341B7D" w:rsidRPr="00DA07C8">
        <w:rPr>
          <w:rFonts w:ascii="Arial" w:hAnsi="Arial" w:cs="Arial"/>
          <w:b/>
          <w:bCs/>
          <w:color w:val="000000" w:themeColor="text1"/>
          <w:sz w:val="20"/>
          <w:szCs w:val="20"/>
        </w:rPr>
        <w:fldChar w:fldCharType="begin"/>
      </w:r>
      <w:r w:rsidR="00341B7D" w:rsidRPr="00DA07C8">
        <w:rPr>
          <w:rFonts w:ascii="Arial" w:hAnsi="Arial" w:cs="Arial"/>
          <w:b/>
          <w:bCs/>
          <w:color w:val="000000" w:themeColor="text1"/>
          <w:sz w:val="20"/>
          <w:szCs w:val="20"/>
        </w:rPr>
        <w:instrText xml:space="preserve"> STYLEREF 1 \s </w:instrText>
      </w:r>
      <w:r w:rsidR="00341B7D" w:rsidRPr="00DA07C8">
        <w:rPr>
          <w:rFonts w:ascii="Arial" w:hAnsi="Arial" w:cs="Arial"/>
          <w:b/>
          <w:bCs/>
          <w:color w:val="000000" w:themeColor="text1"/>
          <w:sz w:val="20"/>
          <w:szCs w:val="20"/>
        </w:rPr>
        <w:fldChar w:fldCharType="separate"/>
      </w:r>
      <w:r w:rsidR="00341B7D" w:rsidRPr="00DA07C8">
        <w:rPr>
          <w:rFonts w:ascii="Arial" w:hAnsi="Arial" w:cs="Arial"/>
          <w:b/>
          <w:bCs/>
          <w:noProof/>
          <w:color w:val="000000" w:themeColor="text1"/>
          <w:sz w:val="20"/>
          <w:szCs w:val="20"/>
        </w:rPr>
        <w:t xml:space="preserve">3 </w:t>
      </w:r>
      <w:r w:rsidR="00341B7D" w:rsidRPr="00DA07C8">
        <w:rPr>
          <w:rFonts w:ascii="Arial" w:hAnsi="Arial" w:cs="Arial"/>
          <w:b/>
          <w:bCs/>
          <w:color w:val="000000" w:themeColor="text1"/>
          <w:sz w:val="20"/>
          <w:szCs w:val="20"/>
        </w:rPr>
        <w:fldChar w:fldCharType="end"/>
      </w:r>
      <w:r w:rsidR="00341B7D" w:rsidRPr="00DA07C8">
        <w:rPr>
          <w:rFonts w:ascii="Arial" w:hAnsi="Arial" w:cs="Arial"/>
          <w:b/>
          <w:bCs/>
          <w:color w:val="000000" w:themeColor="text1"/>
          <w:sz w:val="20"/>
          <w:szCs w:val="20"/>
        </w:rPr>
        <w:noBreakHyphen/>
      </w:r>
      <w:r w:rsidR="00341B7D" w:rsidRPr="00DA07C8">
        <w:rPr>
          <w:rFonts w:ascii="Arial" w:hAnsi="Arial" w:cs="Arial"/>
          <w:b/>
          <w:bCs/>
          <w:color w:val="000000" w:themeColor="text1"/>
          <w:sz w:val="20"/>
          <w:szCs w:val="20"/>
        </w:rPr>
        <w:fldChar w:fldCharType="begin"/>
      </w:r>
      <w:r w:rsidR="00341B7D" w:rsidRPr="00DA07C8">
        <w:rPr>
          <w:rFonts w:ascii="Arial" w:hAnsi="Arial" w:cs="Arial"/>
          <w:b/>
          <w:bCs/>
          <w:color w:val="000000" w:themeColor="text1"/>
          <w:sz w:val="20"/>
          <w:szCs w:val="20"/>
        </w:rPr>
        <w:instrText xml:space="preserve"> SEQ Figure \* ARABIC \s 1 </w:instrText>
      </w:r>
      <w:r w:rsidR="00341B7D" w:rsidRPr="00DA07C8">
        <w:rPr>
          <w:rFonts w:ascii="Arial" w:hAnsi="Arial" w:cs="Arial"/>
          <w:b/>
          <w:bCs/>
          <w:color w:val="000000" w:themeColor="text1"/>
          <w:sz w:val="20"/>
          <w:szCs w:val="20"/>
        </w:rPr>
        <w:fldChar w:fldCharType="separate"/>
      </w:r>
      <w:r w:rsidR="00341B7D" w:rsidRPr="00DA07C8">
        <w:rPr>
          <w:rFonts w:ascii="Arial" w:hAnsi="Arial" w:cs="Arial"/>
          <w:b/>
          <w:bCs/>
          <w:noProof/>
          <w:color w:val="000000" w:themeColor="text1"/>
          <w:sz w:val="20"/>
          <w:szCs w:val="20"/>
        </w:rPr>
        <w:t xml:space="preserve">11 </w:t>
      </w:r>
      <w:r w:rsidR="00341B7D" w:rsidRPr="00DA07C8">
        <w:rPr>
          <w:rFonts w:ascii="Arial" w:hAnsi="Arial" w:cs="Arial"/>
          <w:b/>
          <w:bCs/>
          <w:color w:val="000000" w:themeColor="text1"/>
          <w:sz w:val="20"/>
          <w:szCs w:val="20"/>
        </w:rPr>
        <w:fldChar w:fldCharType="end"/>
      </w:r>
      <w:r w:rsidRPr="00DA07C8">
        <w:rPr>
          <w:rFonts w:ascii="Arial" w:hAnsi="Arial" w:cs="Arial"/>
          <w:b/>
          <w:bCs/>
          <w:color w:val="000000" w:themeColor="text1"/>
          <w:sz w:val="20"/>
          <w:szCs w:val="20"/>
        </w:rPr>
        <w:t>Thông tin từ CAN Pack và CAN Unpack</w:t>
      </w:r>
    </w:p>
    <w:p w14:paraId="5F248605" w14:textId="7AF090CF" w:rsidR="00D43E26" w:rsidRPr="00DA07C8" w:rsidRDefault="00D43E26" w:rsidP="00DA07C8">
      <w:pPr>
        <w:spacing w:line="360" w:lineRule="auto"/>
        <w:rPr>
          <w:rFonts w:ascii="Arial" w:hAnsi="Arial" w:cs="Arial"/>
          <w:sz w:val="20"/>
        </w:rPr>
      </w:pPr>
      <w:bookmarkStart w:id="596" w:name="_Hlk109386147"/>
      <w:bookmarkEnd w:id="595"/>
      <w:r w:rsidRPr="00DA07C8">
        <w:rPr>
          <w:rFonts w:ascii="Arial" w:hAnsi="Arial" w:cs="Arial"/>
          <w:sz w:val="20"/>
        </w:rPr>
        <w:t>- Cấu trúc mô hình giữa MATLAB và VLAB:</w:t>
      </w:r>
    </w:p>
    <w:p w14:paraId="67644D80" w14:textId="013C77A6" w:rsidR="0039400A" w:rsidRPr="00DA07C8" w:rsidRDefault="0039400A" w:rsidP="00DA07C8">
      <w:pPr>
        <w:spacing w:line="360" w:lineRule="auto"/>
        <w:rPr>
          <w:rFonts w:ascii="Arial" w:hAnsi="Arial" w:cs="Arial"/>
          <w:sz w:val="20"/>
        </w:rPr>
      </w:pPr>
    </w:p>
    <w:p w14:paraId="07C6D05C" w14:textId="206934B8" w:rsidR="00D43E26" w:rsidRPr="00DA07C8" w:rsidRDefault="00D43E26" w:rsidP="00DA07C8">
      <w:pPr>
        <w:spacing w:line="360" w:lineRule="auto"/>
        <w:rPr>
          <w:rFonts w:ascii="Arial" w:hAnsi="Arial" w:cs="Arial"/>
          <w:sz w:val="20"/>
        </w:rPr>
      </w:pPr>
      <w:r w:rsidRPr="00DA07C8">
        <w:rPr>
          <w:rFonts w:ascii="Arial" w:hAnsi="Arial" w:cs="Arial"/>
          <w:noProof/>
          <w:sz w:val="20"/>
        </w:rPr>
        <w:drawing>
          <wp:inline distT="0" distB="0" distL="0" distR="0" wp14:anchorId="7F184058" wp14:editId="5C0D3020">
            <wp:extent cx="6858000" cy="2640965"/>
            <wp:effectExtent l="0" t="0" r="0" b="698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3"/>
                    <a:stretch>
                      <a:fillRect/>
                    </a:stretch>
                  </pic:blipFill>
                  <pic:spPr>
                    <a:xfrm>
                      <a:off x="0" y="0"/>
                      <a:ext cx="6858000" cy="2640965"/>
                    </a:xfrm>
                    <a:prstGeom prst="rect">
                      <a:avLst/>
                    </a:prstGeom>
                  </pic:spPr>
                </pic:pic>
              </a:graphicData>
            </a:graphic>
          </wp:inline>
        </w:drawing>
      </w:r>
    </w:p>
    <w:p w14:paraId="2312C5E0" w14:textId="526C94D5" w:rsidR="00081470" w:rsidRPr="00DA07C8" w:rsidRDefault="00081470" w:rsidP="00DA07C8">
      <w:pPr>
        <w:pStyle w:val="Caption"/>
        <w:spacing w:line="360" w:lineRule="auto"/>
        <w:jc w:val="center"/>
        <w:rPr>
          <w:rFonts w:ascii="Arial" w:eastAsiaTheme="majorEastAsia" w:hAnsi="Arial" w:cs="Arial"/>
          <w:b/>
          <w:bCs/>
          <w:color w:val="000000" w:themeColor="text1"/>
          <w:sz w:val="20"/>
          <w:szCs w:val="20"/>
        </w:rPr>
      </w:pPr>
      <w:r w:rsidRPr="00DA07C8">
        <w:rPr>
          <w:rFonts w:ascii="Arial" w:hAnsi="Arial" w:cs="Arial"/>
          <w:b/>
          <w:bCs/>
          <w:color w:val="000000" w:themeColor="text1"/>
          <w:sz w:val="20"/>
          <w:szCs w:val="20"/>
        </w:rPr>
        <w:t xml:space="preserve">Hình </w:t>
      </w:r>
      <w:r w:rsidR="00341B7D" w:rsidRPr="00DA07C8">
        <w:rPr>
          <w:rFonts w:ascii="Arial" w:hAnsi="Arial" w:cs="Arial"/>
          <w:b/>
          <w:bCs/>
          <w:color w:val="000000" w:themeColor="text1"/>
          <w:sz w:val="20"/>
          <w:szCs w:val="20"/>
        </w:rPr>
        <w:fldChar w:fldCharType="begin"/>
      </w:r>
      <w:r w:rsidR="00341B7D" w:rsidRPr="00DA07C8">
        <w:rPr>
          <w:rFonts w:ascii="Arial" w:hAnsi="Arial" w:cs="Arial"/>
          <w:b/>
          <w:bCs/>
          <w:color w:val="000000" w:themeColor="text1"/>
          <w:sz w:val="20"/>
          <w:szCs w:val="20"/>
        </w:rPr>
        <w:instrText xml:space="preserve"> STYLEREF 1 \s </w:instrText>
      </w:r>
      <w:r w:rsidR="00341B7D" w:rsidRPr="00DA07C8">
        <w:rPr>
          <w:rFonts w:ascii="Arial" w:hAnsi="Arial" w:cs="Arial"/>
          <w:b/>
          <w:bCs/>
          <w:color w:val="000000" w:themeColor="text1"/>
          <w:sz w:val="20"/>
          <w:szCs w:val="20"/>
        </w:rPr>
        <w:fldChar w:fldCharType="separate"/>
      </w:r>
      <w:r w:rsidR="00341B7D" w:rsidRPr="00DA07C8">
        <w:rPr>
          <w:rFonts w:ascii="Arial" w:hAnsi="Arial" w:cs="Arial"/>
          <w:b/>
          <w:bCs/>
          <w:noProof/>
          <w:color w:val="000000" w:themeColor="text1"/>
          <w:sz w:val="20"/>
          <w:szCs w:val="20"/>
        </w:rPr>
        <w:t xml:space="preserve">3 </w:t>
      </w:r>
      <w:r w:rsidR="00341B7D" w:rsidRPr="00DA07C8">
        <w:rPr>
          <w:rFonts w:ascii="Arial" w:hAnsi="Arial" w:cs="Arial"/>
          <w:b/>
          <w:bCs/>
          <w:color w:val="000000" w:themeColor="text1"/>
          <w:sz w:val="20"/>
          <w:szCs w:val="20"/>
        </w:rPr>
        <w:fldChar w:fldCharType="end"/>
      </w:r>
      <w:r w:rsidR="00341B7D" w:rsidRPr="00DA07C8">
        <w:rPr>
          <w:rFonts w:ascii="Arial" w:hAnsi="Arial" w:cs="Arial"/>
          <w:b/>
          <w:bCs/>
          <w:color w:val="000000" w:themeColor="text1"/>
          <w:sz w:val="20"/>
          <w:szCs w:val="20"/>
        </w:rPr>
        <w:noBreakHyphen/>
      </w:r>
      <w:r w:rsidR="00341B7D" w:rsidRPr="00DA07C8">
        <w:rPr>
          <w:rFonts w:ascii="Arial" w:hAnsi="Arial" w:cs="Arial"/>
          <w:b/>
          <w:bCs/>
          <w:color w:val="000000" w:themeColor="text1"/>
          <w:sz w:val="20"/>
          <w:szCs w:val="20"/>
        </w:rPr>
        <w:fldChar w:fldCharType="begin"/>
      </w:r>
      <w:r w:rsidR="00341B7D" w:rsidRPr="00DA07C8">
        <w:rPr>
          <w:rFonts w:ascii="Arial" w:hAnsi="Arial" w:cs="Arial"/>
          <w:b/>
          <w:bCs/>
          <w:color w:val="000000" w:themeColor="text1"/>
          <w:sz w:val="20"/>
          <w:szCs w:val="20"/>
        </w:rPr>
        <w:instrText xml:space="preserve"> SEQ Figure \* ARABIC \s 1 </w:instrText>
      </w:r>
      <w:r w:rsidR="00341B7D" w:rsidRPr="00DA07C8">
        <w:rPr>
          <w:rFonts w:ascii="Arial" w:hAnsi="Arial" w:cs="Arial"/>
          <w:b/>
          <w:bCs/>
          <w:color w:val="000000" w:themeColor="text1"/>
          <w:sz w:val="20"/>
          <w:szCs w:val="20"/>
        </w:rPr>
        <w:fldChar w:fldCharType="separate"/>
      </w:r>
      <w:r w:rsidR="00341B7D" w:rsidRPr="00DA07C8">
        <w:rPr>
          <w:rFonts w:ascii="Arial" w:hAnsi="Arial" w:cs="Arial"/>
          <w:b/>
          <w:bCs/>
          <w:noProof/>
          <w:color w:val="000000" w:themeColor="text1"/>
          <w:sz w:val="20"/>
          <w:szCs w:val="20"/>
        </w:rPr>
        <w:t xml:space="preserve">12 </w:t>
      </w:r>
      <w:r w:rsidR="00341B7D" w:rsidRPr="00DA07C8">
        <w:rPr>
          <w:rFonts w:ascii="Arial" w:hAnsi="Arial" w:cs="Arial"/>
          <w:b/>
          <w:bCs/>
          <w:color w:val="000000" w:themeColor="text1"/>
          <w:sz w:val="20"/>
          <w:szCs w:val="20"/>
        </w:rPr>
        <w:fldChar w:fldCharType="end"/>
      </w:r>
      <w:r w:rsidRPr="00DA07C8">
        <w:rPr>
          <w:rFonts w:ascii="Arial" w:hAnsi="Arial" w:cs="Arial"/>
          <w:b/>
          <w:bCs/>
          <w:color w:val="000000" w:themeColor="text1"/>
          <w:sz w:val="20"/>
          <w:szCs w:val="20"/>
        </w:rPr>
        <w:t>Cấu trúc mô hình sử dụng RS-CANFD</w:t>
      </w:r>
    </w:p>
    <w:p w14:paraId="2268228F" w14:textId="239E5E90" w:rsidR="00D43E26" w:rsidRPr="00DA07C8" w:rsidRDefault="00285C92" w:rsidP="00DA07C8">
      <w:pPr>
        <w:spacing w:line="360" w:lineRule="auto"/>
        <w:rPr>
          <w:rFonts w:ascii="Arial" w:hAnsi="Arial" w:cs="Arial"/>
          <w:sz w:val="20"/>
        </w:rPr>
      </w:pPr>
      <w:r w:rsidRPr="00DA07C8">
        <w:rPr>
          <w:rFonts w:ascii="Arial" w:hAnsi="Arial" w:cs="Arial"/>
          <w:sz w:val="20"/>
        </w:rPr>
        <w:t xml:space="preserve">Người dùng phải kết nối khối CAN Reception và khối CAN tra </w:t>
      </w:r>
      <w:bookmarkStart w:id="597" w:name="V10000_Req_02_007"/>
      <w:r w:rsidRPr="00DA07C8">
        <w:rPr>
          <w:rFonts w:ascii="Arial" w:hAnsi="Arial" w:cs="Arial"/>
          <w:sz w:val="20"/>
        </w:rPr>
        <w:t xml:space="preserve">nsmissio </w:t>
      </w:r>
      <w:bookmarkEnd w:id="597"/>
      <w:r w:rsidRPr="00DA07C8">
        <w:rPr>
          <w:rFonts w:ascii="Arial" w:hAnsi="Arial" w:cs="Arial"/>
          <w:sz w:val="20"/>
        </w:rPr>
        <w:t xml:space="preserve">n và </w:t>
      </w:r>
      <w:commentRangeStart w:id="598"/>
      <w:r w:rsidRPr="00DA07C8">
        <w:rPr>
          <w:rFonts w:ascii="Arial" w:hAnsi="Arial" w:cs="Arial"/>
          <w:sz w:val="20"/>
        </w:rPr>
        <w:t xml:space="preserve">CAN Pack </w:t>
      </w:r>
      <w:commentRangeEnd w:id="598"/>
      <w:r w:rsidR="00EF59AF" w:rsidRPr="00DA07C8">
        <w:rPr>
          <w:rStyle w:val="CommentReference"/>
          <w:rFonts w:ascii="Arial" w:hAnsi="Arial" w:cs="Arial"/>
          <w:sz w:val="20"/>
        </w:rPr>
        <w:commentReference w:id="598"/>
      </w:r>
      <w:r w:rsidRPr="00DA07C8">
        <w:rPr>
          <w:rFonts w:ascii="Arial" w:hAnsi="Arial" w:cs="Arial"/>
          <w:sz w:val="20"/>
        </w:rPr>
        <w:t>/Unpack giống như cấu trúc trên để tiến hành ETVPF với RS-CANFD.</w:t>
      </w:r>
    </w:p>
    <w:p w14:paraId="4F507C34" w14:textId="5DB9A75D" w:rsidR="00D43E26" w:rsidRPr="00DA07C8" w:rsidRDefault="00D43E26" w:rsidP="00DA07C8">
      <w:pPr>
        <w:spacing w:line="360" w:lineRule="auto"/>
        <w:rPr>
          <w:rFonts w:ascii="Arial" w:hAnsi="Arial" w:cs="Arial"/>
          <w:sz w:val="20"/>
        </w:rPr>
      </w:pPr>
    </w:p>
    <w:p w14:paraId="365677C6" w14:textId="7CF06024" w:rsidR="00D43E26" w:rsidRPr="00DA07C8" w:rsidRDefault="0047614C" w:rsidP="00DA07C8">
      <w:pPr>
        <w:spacing w:line="360" w:lineRule="auto"/>
        <w:rPr>
          <w:rFonts w:ascii="Arial" w:hAnsi="Arial" w:cs="Arial"/>
          <w:sz w:val="20"/>
        </w:rPr>
      </w:pPr>
      <w:r w:rsidRPr="00DA07C8">
        <w:rPr>
          <w:rFonts w:ascii="Arial" w:hAnsi="Arial" w:cs="Arial"/>
          <w:sz w:val="20"/>
        </w:rPr>
        <w:t>- Hỗ trợ ETVPF Hộp công cụ Mạng Xe để tích hợp với mô-đun CAN của ETVPF.</w:t>
      </w:r>
    </w:p>
    <w:bookmarkEnd w:id="596"/>
    <w:p w14:paraId="58A62A08" w14:textId="4FE8FC21" w:rsidR="00C13CEA" w:rsidRPr="0029259B" w:rsidRDefault="00AE424F" w:rsidP="00DA07C8">
      <w:pPr>
        <w:spacing w:line="360" w:lineRule="auto"/>
        <w:rPr>
          <w:rFonts w:ascii="Arial" w:hAnsi="Arial" w:cs="Arial"/>
        </w:rPr>
      </w:pPr>
      <w:r>
        <w:rPr>
          <w:rFonts w:ascii="Arial" w:hAnsi="Arial" w:cs="Arial"/>
        </w:rPr>
        <w:br w:type="page"/>
      </w:r>
    </w:p>
    <w:p w14:paraId="0D979A49" w14:textId="2CA40A99" w:rsidR="007F2660" w:rsidRPr="00DA07C8" w:rsidRDefault="007F2660" w:rsidP="00DA07C8">
      <w:pPr>
        <w:pStyle w:val="Heading3"/>
        <w:spacing w:line="360" w:lineRule="auto"/>
        <w:rPr>
          <w:rFonts w:cs="Arial"/>
          <w:szCs w:val="21"/>
        </w:rPr>
      </w:pPr>
      <w:bookmarkStart w:id="599" w:name="_Toc122608915"/>
      <w:bookmarkStart w:id="600" w:name="_Toc929250806"/>
      <w:bookmarkStart w:id="601" w:name="_Toc1219230988"/>
      <w:bookmarkStart w:id="602" w:name="_Toc820167554"/>
      <w:bookmarkStart w:id="603" w:name="_Toc427560300"/>
      <w:bookmarkStart w:id="604" w:name="_Toc1447391630"/>
      <w:bookmarkStart w:id="605" w:name="_Toc1156050278"/>
      <w:bookmarkStart w:id="606" w:name="_Toc1865747148"/>
      <w:bookmarkStart w:id="607" w:name="_Toc1719201303"/>
      <w:bookmarkStart w:id="608" w:name="_Toc1716467468"/>
      <w:bookmarkStart w:id="609" w:name="_Toc2057002784"/>
      <w:bookmarkStart w:id="610" w:name="_Toc160442857"/>
      <w:bookmarkStart w:id="611" w:name="_Toc336773270"/>
      <w:bookmarkStart w:id="612" w:name="_Toc467644786"/>
      <w:bookmarkStart w:id="613" w:name="_Toc437496965"/>
      <w:bookmarkStart w:id="614" w:name="_Toc869554800"/>
      <w:bookmarkStart w:id="615" w:name="_Toc127331658"/>
      <w:bookmarkStart w:id="616" w:name="_Toc1590820433"/>
      <w:bookmarkStart w:id="617" w:name="_Toc1118539823"/>
      <w:bookmarkStart w:id="618" w:name="_Toc1706463677"/>
      <w:bookmarkStart w:id="619" w:name="_Toc1392091984"/>
      <w:bookmarkStart w:id="620" w:name="_Toc888781379"/>
      <w:bookmarkStart w:id="621" w:name="_Toc597704388"/>
      <w:bookmarkStart w:id="622" w:name="_Toc897180794"/>
      <w:bookmarkStart w:id="623" w:name="_Toc1669474134"/>
      <w:bookmarkStart w:id="624" w:name="_Toc799527859"/>
      <w:bookmarkStart w:id="625" w:name="_Toc253076398"/>
      <w:bookmarkStart w:id="626" w:name="_Toc1626272204"/>
      <w:bookmarkStart w:id="627" w:name="_Toc2009350499"/>
      <w:bookmarkStart w:id="628" w:name="_Toc2019935525"/>
      <w:bookmarkStart w:id="629" w:name="_Toc923156367"/>
      <w:commentRangeStart w:id="630"/>
      <w:r w:rsidRPr="00DA07C8">
        <w:rPr>
          <w:rFonts w:cs="Arial"/>
        </w:rPr>
        <w:lastRenderedPageBreak/>
        <w:t xml:space="preserve">3 </w:t>
      </w:r>
      <w:r w:rsidRPr="00DA07C8">
        <w:rPr>
          <w:rFonts w:cs="Arial"/>
          <w:lang w:val="vi-VN"/>
        </w:rPr>
        <w:t xml:space="preserve">.2.4. </w:t>
      </w:r>
      <w:r w:rsidRPr="00DA07C8">
        <w:rPr>
          <w:rFonts w:cs="Arial"/>
        </w:rPr>
        <w:t>thiết bị ngoại vi RLIN3n</w:t>
      </w:r>
      <w:commentRangeEnd w:id="630"/>
      <w:r w:rsidR="00920266" w:rsidRPr="00DA07C8">
        <w:rPr>
          <w:rStyle w:val="CommentReference"/>
          <w:rFonts w:eastAsia="MS Gothic" w:cs="Arial"/>
          <w:b w:val="0"/>
          <w:szCs w:val="20"/>
        </w:rPr>
        <w:commentReference w:id="630"/>
      </w:r>
      <w:bookmarkEnd w:id="599"/>
    </w:p>
    <w:p w14:paraId="32DAE0F5" w14:textId="3FE7CFC4" w:rsidR="00AA306C" w:rsidRPr="00DA07C8" w:rsidRDefault="007F2660" w:rsidP="00DA07C8">
      <w:pPr>
        <w:spacing w:line="360" w:lineRule="auto"/>
        <w:rPr>
          <w:rFonts w:ascii="Arial" w:hAnsi="Arial" w:cs="Arial"/>
          <w:sz w:val="20"/>
          <w:szCs w:val="22"/>
        </w:rPr>
      </w:pPr>
      <w:r w:rsidRPr="00DA07C8">
        <w:rPr>
          <w:rFonts w:ascii="Arial" w:hAnsi="Arial" w:cs="Arial"/>
          <w:sz w:val="20"/>
          <w:szCs w:val="22"/>
          <w:lang w:val="vi-VN"/>
        </w:rPr>
        <w:t xml:space="preserve">Các mô tả sau đây mô </w:t>
      </w:r>
      <w:r w:rsidRPr="00DA07C8">
        <w:rPr>
          <w:rFonts w:ascii="Arial" w:hAnsi="Arial" w:cs="Arial"/>
          <w:sz w:val="20"/>
          <w:szCs w:val="22"/>
        </w:rPr>
        <w:t xml:space="preserve">tả về các tính năng chính của </w:t>
      </w:r>
      <w:bookmarkStart w:id="631" w:name="V10000_Req_01_004"/>
      <w:bookmarkEnd w:id="631"/>
      <w:r w:rsidRPr="00DA07C8">
        <w:rPr>
          <w:rFonts w:ascii="Arial" w:hAnsi="Arial" w:cs="Arial"/>
          <w:sz w:val="20"/>
          <w:szCs w:val="22"/>
        </w:rPr>
        <w:t>thiết bị ngoại vi RLIN3.</w:t>
      </w:r>
    </w:p>
    <w:p w14:paraId="1ADD8945" w14:textId="36E2C332" w:rsidR="007F2660" w:rsidRPr="00DA07C8" w:rsidRDefault="004E46F6" w:rsidP="00DA07C8">
      <w:pPr>
        <w:pStyle w:val="ListParagraph"/>
        <w:widowControl/>
        <w:numPr>
          <w:ilvl w:val="0"/>
          <w:numId w:val="21"/>
        </w:numPr>
        <w:spacing w:after="160" w:line="360" w:lineRule="auto"/>
        <w:jc w:val="left"/>
        <w:rPr>
          <w:rFonts w:ascii="Arial" w:hAnsi="Arial" w:cs="Arial"/>
          <w:b/>
          <w:bCs/>
          <w:sz w:val="20"/>
        </w:rPr>
      </w:pPr>
      <w:r w:rsidRPr="00DA07C8">
        <w:rPr>
          <w:rFonts w:ascii="Arial" w:hAnsi="Arial" w:cs="Arial"/>
          <w:b/>
          <w:bCs/>
          <w:sz w:val="20"/>
        </w:rPr>
        <w:t>Đối với khối truyền dẫn RLIN3n:</w:t>
      </w:r>
    </w:p>
    <w:p w14:paraId="1AC06BD0" w14:textId="19C1FCFD" w:rsidR="007F2660" w:rsidRPr="00DA07C8" w:rsidRDefault="00F435D4" w:rsidP="00DA07C8">
      <w:pPr>
        <w:pStyle w:val="ListParagraph"/>
        <w:widowControl/>
        <w:numPr>
          <w:ilvl w:val="0"/>
          <w:numId w:val="23"/>
        </w:numPr>
        <w:spacing w:after="160" w:line="360" w:lineRule="auto"/>
        <w:jc w:val="left"/>
        <w:rPr>
          <w:rFonts w:ascii="Arial" w:hAnsi="Arial" w:cs="Arial"/>
          <w:sz w:val="20"/>
        </w:rPr>
      </w:pPr>
      <w:r w:rsidRPr="00DA07C8">
        <w:rPr>
          <w:rFonts w:ascii="Arial" w:hAnsi="Arial" w:cs="Arial"/>
          <w:sz w:val="20"/>
        </w:rPr>
        <w:t>Khối này nhận kiểu dữ liệu kép từ Thuật toán người dùng và truyền 8 bit qua cổng RLIN3. Sau đó, nó vẫn nhận dữ liệu cho đến khi nhận được</w:t>
      </w:r>
      <w:r w:rsidR="00B90B90" w:rsidRPr="00DA07C8">
        <w:rPr>
          <w:rFonts w:ascii="Arial" w:hAnsi="Arial" w:cs="Arial"/>
          <w:sz w:val="20"/>
          <w:lang w:val="vi-VN"/>
        </w:rPr>
        <w:t xml:space="preserve"> </w:t>
      </w:r>
      <w:r w:rsidRPr="00DA07C8">
        <w:rPr>
          <w:rFonts w:ascii="Arial" w:hAnsi="Arial" w:cs="Arial"/>
          <w:sz w:val="20"/>
        </w:rPr>
        <w:t>đầy đủ dữ liệu 64 bit, sau đó nó chuyển dữ liệu sang MATLAB</w:t>
      </w:r>
      <w:r w:rsidR="00D63461" w:rsidRPr="00DA07C8">
        <w:rPr>
          <w:rFonts w:ascii="Arial" w:hAnsi="Arial" w:cs="Arial"/>
          <w:sz w:val="20"/>
          <w:lang w:val="vi-VN"/>
        </w:rPr>
        <w:t xml:space="preserve"> </w:t>
      </w:r>
      <w:r w:rsidRPr="00DA07C8">
        <w:rPr>
          <w:rFonts w:ascii="Arial" w:hAnsi="Arial" w:cs="Arial"/>
          <w:sz w:val="20"/>
        </w:rPr>
        <w:t>(giá trị gấp đôi).</w:t>
      </w:r>
    </w:p>
    <w:p w14:paraId="5F76245D" w14:textId="02D28AF5" w:rsidR="00D63461" w:rsidRPr="00DA07C8" w:rsidRDefault="004E46F6" w:rsidP="00DA07C8">
      <w:pPr>
        <w:pStyle w:val="ListParagraph"/>
        <w:widowControl/>
        <w:numPr>
          <w:ilvl w:val="0"/>
          <w:numId w:val="21"/>
        </w:numPr>
        <w:spacing w:after="160" w:line="360" w:lineRule="auto"/>
        <w:jc w:val="left"/>
        <w:rPr>
          <w:rFonts w:ascii="Arial" w:hAnsi="Arial" w:cs="Arial"/>
          <w:b/>
          <w:bCs/>
          <w:sz w:val="20"/>
        </w:rPr>
      </w:pPr>
      <w:r w:rsidRPr="00DA07C8">
        <w:rPr>
          <w:rFonts w:ascii="Arial" w:hAnsi="Arial" w:cs="Arial"/>
          <w:b/>
          <w:bCs/>
          <w:sz w:val="20"/>
        </w:rPr>
        <w:t>Đối với khối Tiếp nhận RLIN3n:</w:t>
      </w:r>
    </w:p>
    <w:p w14:paraId="56FC25D6" w14:textId="01538D7A" w:rsidR="00D63461" w:rsidRPr="00DA07C8" w:rsidRDefault="00D63461" w:rsidP="00DA07C8">
      <w:pPr>
        <w:pStyle w:val="ListParagraph"/>
        <w:widowControl/>
        <w:numPr>
          <w:ilvl w:val="0"/>
          <w:numId w:val="23"/>
        </w:numPr>
        <w:spacing w:after="160" w:line="360" w:lineRule="auto"/>
        <w:jc w:val="left"/>
        <w:rPr>
          <w:rFonts w:ascii="Arial" w:hAnsi="Arial" w:cs="Arial"/>
          <w:sz w:val="20"/>
        </w:rPr>
      </w:pPr>
      <w:r w:rsidRPr="00DA07C8">
        <w:rPr>
          <w:rFonts w:ascii="Arial" w:hAnsi="Arial" w:cs="Arial"/>
          <w:sz w:val="20"/>
          <w:lang w:val="vi-VN"/>
        </w:rPr>
        <w:t xml:space="preserve">Hàm này </w:t>
      </w:r>
      <w:r w:rsidRPr="00DA07C8">
        <w:rPr>
          <w:rFonts w:ascii="Arial" w:hAnsi="Arial" w:cs="Arial"/>
          <w:sz w:val="20"/>
        </w:rPr>
        <w:t>nhận dữ liệu kép từ MATLAB và truyền 8 bit qua cổng RLIN3. Sau đó nó vẫn nhận dữ liệu cho đến khi lấy full dữ liệu 64 bit thì nó chuyển dữ liệu sang User Algorithm (giá trị kép).</w:t>
      </w:r>
    </w:p>
    <w:p w14:paraId="1A61D441" w14:textId="6711300D" w:rsidR="00E17C90" w:rsidRPr="00DA07C8" w:rsidRDefault="00E17C90" w:rsidP="00DA07C8">
      <w:pPr>
        <w:pStyle w:val="ListParagraph"/>
        <w:widowControl/>
        <w:spacing w:after="160" w:line="360" w:lineRule="auto"/>
        <w:jc w:val="left"/>
        <w:rPr>
          <w:rFonts w:ascii="Arial" w:hAnsi="Arial" w:cs="Arial"/>
          <w:sz w:val="20"/>
        </w:rPr>
      </w:pPr>
      <w:r w:rsidRPr="00DA07C8">
        <w:rPr>
          <w:rFonts w:ascii="Arial" w:hAnsi="Arial" w:cs="Arial"/>
          <w:noProof/>
          <w:sz w:val="20"/>
          <w:szCs w:val="22"/>
        </w:rPr>
        <w:t xml:space="preserve">         </w:t>
      </w:r>
      <w:r w:rsidRPr="00DA07C8">
        <w:rPr>
          <w:rFonts w:ascii="Arial" w:hAnsi="Arial" w:cs="Arial"/>
          <w:noProof/>
          <w:sz w:val="20"/>
          <w:szCs w:val="22"/>
        </w:rPr>
        <w:drawing>
          <wp:inline distT="0" distB="0" distL="0" distR="0" wp14:anchorId="18AE7F78" wp14:editId="795CD450">
            <wp:extent cx="1695450" cy="838200"/>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54"/>
                    <a:stretch>
                      <a:fillRect/>
                    </a:stretch>
                  </pic:blipFill>
                  <pic:spPr>
                    <a:xfrm>
                      <a:off x="0" y="0"/>
                      <a:ext cx="1695450" cy="838200"/>
                    </a:xfrm>
                    <a:prstGeom prst="rect">
                      <a:avLst/>
                    </a:prstGeom>
                  </pic:spPr>
                </pic:pic>
              </a:graphicData>
            </a:graphic>
          </wp:inline>
        </w:drawing>
      </w:r>
      <w:r w:rsidRPr="00DA07C8">
        <w:rPr>
          <w:rFonts w:ascii="Arial" w:hAnsi="Arial" w:cs="Arial"/>
          <w:sz w:val="20"/>
        </w:rPr>
        <w:tab/>
      </w:r>
      <w:r w:rsidRPr="00DA07C8">
        <w:rPr>
          <w:rFonts w:ascii="Arial" w:hAnsi="Arial" w:cs="Arial"/>
          <w:sz w:val="20"/>
        </w:rPr>
        <w:tab/>
      </w:r>
      <w:r w:rsidRPr="00DA07C8">
        <w:rPr>
          <w:rFonts w:ascii="Arial" w:hAnsi="Arial" w:cs="Arial"/>
          <w:sz w:val="20"/>
        </w:rPr>
        <w:tab/>
      </w:r>
      <w:r w:rsidRPr="00DA07C8">
        <w:rPr>
          <w:rFonts w:ascii="Arial" w:hAnsi="Arial" w:cs="Arial"/>
          <w:noProof/>
          <w:sz w:val="20"/>
          <w:szCs w:val="22"/>
        </w:rPr>
        <w:drawing>
          <wp:inline distT="0" distB="0" distL="0" distR="0" wp14:anchorId="462ED788" wp14:editId="0E0F4CE2">
            <wp:extent cx="1628775" cy="857250"/>
            <wp:effectExtent l="0" t="0" r="9525"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55"/>
                    <a:stretch>
                      <a:fillRect/>
                    </a:stretch>
                  </pic:blipFill>
                  <pic:spPr>
                    <a:xfrm>
                      <a:off x="0" y="0"/>
                      <a:ext cx="1628775" cy="857250"/>
                    </a:xfrm>
                    <a:prstGeom prst="rect">
                      <a:avLst/>
                    </a:prstGeom>
                  </pic:spPr>
                </pic:pic>
              </a:graphicData>
            </a:graphic>
          </wp:inline>
        </w:drawing>
      </w:r>
      <w:r w:rsidR="00D600DC" w:rsidRPr="00DA07C8">
        <w:rPr>
          <w:rFonts w:ascii="Arial" w:hAnsi="Arial" w:cs="Arial"/>
          <w:sz w:val="20"/>
        </w:rPr>
        <w:t xml:space="preserve"> </w:t>
      </w:r>
    </w:p>
    <w:p w14:paraId="421A60B8" w14:textId="0A200722" w:rsidR="007C5C65" w:rsidRPr="00DA07C8" w:rsidRDefault="007C5C65"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13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Khối chức năng S của RLIN3n</w:t>
      </w:r>
    </w:p>
    <w:p w14:paraId="0F711D59" w14:textId="62A7FFF9" w:rsidR="00D600DC" w:rsidRPr="00DA07C8" w:rsidRDefault="001601CF" w:rsidP="00DA07C8">
      <w:pPr>
        <w:spacing w:line="360" w:lineRule="auto"/>
        <w:rPr>
          <w:rFonts w:ascii="Arial" w:hAnsi="Arial" w:cs="Arial"/>
          <w:sz w:val="20"/>
        </w:rPr>
      </w:pPr>
      <w:r w:rsidRPr="00DA07C8">
        <w:rPr>
          <w:rFonts w:ascii="Arial" w:hAnsi="Arial" w:cs="Arial"/>
          <w:sz w:val="20"/>
          <w:szCs w:val="22"/>
        </w:rPr>
        <w:t xml:space="preserve">Các mô tả sau đây mô tả cách thức Giao diện người dùng của khối chức năng S RLIN3n được sử dụng để hỗ trợ người dùng lựa chọn và thay đổi các cổng RLIN3n dễ dàng hơn trong quá trình thiết lập mô hình. Giao diện Người dùng bao gồm hai loại tương ứng với hai khối chức </w:t>
      </w:r>
      <w:r w:rsidRPr="00DA07C8">
        <w:rPr>
          <w:rFonts w:ascii="Arial" w:hAnsi="Arial" w:cs="Arial"/>
          <w:sz w:val="20"/>
        </w:rPr>
        <w:t>năng S của RLIN3n (RLIN3n_Send và RLIN3n_Receive).</w:t>
      </w:r>
    </w:p>
    <w:p w14:paraId="6631577C" w14:textId="0DF6113B" w:rsidR="007C5C65" w:rsidRPr="00DA07C8" w:rsidRDefault="007C5C65" w:rsidP="00DA07C8">
      <w:pPr>
        <w:spacing w:line="360" w:lineRule="auto"/>
        <w:rPr>
          <w:rFonts w:ascii="Arial" w:hAnsi="Arial" w:cs="Arial"/>
          <w:sz w:val="20"/>
        </w:rPr>
      </w:pPr>
    </w:p>
    <w:p w14:paraId="33FFCE77" w14:textId="77777777" w:rsidR="007C5C65" w:rsidRPr="00DA07C8" w:rsidRDefault="007C5C65" w:rsidP="00DA07C8">
      <w:pPr>
        <w:spacing w:line="360" w:lineRule="auto"/>
        <w:rPr>
          <w:rFonts w:ascii="Arial" w:hAnsi="Arial" w:cs="Arial"/>
          <w:sz w:val="20"/>
        </w:rPr>
      </w:pPr>
    </w:p>
    <w:p w14:paraId="38DD5146" w14:textId="501778DD" w:rsidR="001601CF" w:rsidRPr="00DA07C8" w:rsidRDefault="007C5C65" w:rsidP="00DA07C8">
      <w:pPr>
        <w:spacing w:line="360" w:lineRule="auto"/>
        <w:jc w:val="left"/>
        <w:rPr>
          <w:rFonts w:ascii="Arial" w:hAnsi="Arial" w:cs="Arial"/>
          <w:noProof/>
          <w:sz w:val="20"/>
        </w:rPr>
      </w:pPr>
      <w:r w:rsidRPr="00DA07C8">
        <w:rPr>
          <w:rFonts w:ascii="Arial" w:hAnsi="Arial" w:cs="Arial"/>
          <w:noProof/>
          <w:sz w:val="20"/>
        </w:rPr>
        <w:drawing>
          <wp:inline distT="0" distB="0" distL="0" distR="0" wp14:anchorId="74B6D119" wp14:editId="0DD06401">
            <wp:extent cx="2897580" cy="1455623"/>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980720" cy="1497389"/>
                    </a:xfrm>
                    <a:prstGeom prst="rect">
                      <a:avLst/>
                    </a:prstGeom>
                  </pic:spPr>
                </pic:pic>
              </a:graphicData>
            </a:graphic>
          </wp:inline>
        </w:drawing>
      </w:r>
      <w:r w:rsidRPr="00DA07C8">
        <w:rPr>
          <w:rFonts w:ascii="Arial" w:hAnsi="Arial" w:cs="Arial"/>
          <w:noProof/>
          <w:sz w:val="20"/>
        </w:rPr>
        <w:tab/>
      </w:r>
      <w:r w:rsidRPr="00DA07C8">
        <w:rPr>
          <w:rFonts w:ascii="Arial" w:hAnsi="Arial" w:cs="Arial"/>
          <w:noProof/>
          <w:sz w:val="20"/>
        </w:rPr>
        <w:tab/>
      </w:r>
      <w:r w:rsidRPr="00DA07C8">
        <w:rPr>
          <w:rFonts w:ascii="Arial" w:hAnsi="Arial" w:cs="Arial"/>
          <w:noProof/>
          <w:sz w:val="20"/>
        </w:rPr>
        <w:drawing>
          <wp:inline distT="0" distB="0" distL="0" distR="0" wp14:anchorId="7B57A2AD" wp14:editId="490E992F">
            <wp:extent cx="2896417" cy="145504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972852" cy="1493438"/>
                    </a:xfrm>
                    <a:prstGeom prst="rect">
                      <a:avLst/>
                    </a:prstGeom>
                  </pic:spPr>
                </pic:pic>
              </a:graphicData>
            </a:graphic>
          </wp:inline>
        </w:drawing>
      </w:r>
    </w:p>
    <w:p w14:paraId="10E557F4" w14:textId="325F8A0C" w:rsidR="007C5C65" w:rsidRPr="00DA07C8" w:rsidRDefault="007C5C65" w:rsidP="00DA07C8">
      <w:pPr>
        <w:spacing w:line="360" w:lineRule="auto"/>
        <w:rPr>
          <w:rFonts w:ascii="Arial" w:hAnsi="Arial" w:cs="Arial"/>
          <w:sz w:val="20"/>
        </w:rPr>
      </w:pPr>
    </w:p>
    <w:p w14:paraId="5805D91A" w14:textId="1E1572FE" w:rsidR="005727BC" w:rsidRPr="00DA07C8" w:rsidRDefault="00697414"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14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Giao diện người dùng của khối chức năng S RLIN3n</w:t>
      </w:r>
    </w:p>
    <w:p w14:paraId="2DD5D735" w14:textId="4689FB64" w:rsidR="004E46F6" w:rsidRPr="00DA07C8" w:rsidRDefault="004E46F6" w:rsidP="00DA07C8">
      <w:pPr>
        <w:spacing w:line="360" w:lineRule="auto"/>
        <w:rPr>
          <w:rFonts w:ascii="Arial" w:hAnsi="Arial" w:cs="Arial"/>
          <w:sz w:val="20"/>
        </w:rPr>
      </w:pPr>
      <w:r w:rsidRPr="00DA07C8">
        <w:rPr>
          <w:rFonts w:ascii="Arial" w:hAnsi="Arial" w:cs="Arial"/>
          <w:sz w:val="20"/>
        </w:rPr>
        <w:t>Giao diện Người dùng của khối Chức năng S RLIN3 bao gồm các tham số “Đơn vị RLIN3” và “Chọn tốc độ truyền”.</w:t>
      </w:r>
    </w:p>
    <w:p w14:paraId="72CFED77" w14:textId="77777777" w:rsidR="004E46F6" w:rsidRPr="00DA07C8" w:rsidRDefault="004E46F6" w:rsidP="00DA07C8">
      <w:pPr>
        <w:spacing w:line="360" w:lineRule="auto"/>
        <w:rPr>
          <w:rFonts w:ascii="Arial" w:hAnsi="Arial" w:cs="Arial"/>
          <w:sz w:val="20"/>
        </w:rPr>
      </w:pPr>
    </w:p>
    <w:p w14:paraId="07760DD0" w14:textId="3D369A72" w:rsidR="005577DF" w:rsidRPr="00DA07C8" w:rsidRDefault="005577DF" w:rsidP="00DA07C8">
      <w:pPr>
        <w:spacing w:line="360" w:lineRule="auto"/>
        <w:rPr>
          <w:rFonts w:ascii="Arial" w:hAnsi="Arial" w:cs="Arial"/>
          <w:sz w:val="20"/>
        </w:rPr>
      </w:pPr>
      <w:r w:rsidRPr="00DA07C8">
        <w:rPr>
          <w:rFonts w:ascii="Arial" w:hAnsi="Arial" w:cs="Arial"/>
          <w:sz w:val="20"/>
        </w:rPr>
        <w:t>Mục đích của các tham số này là chỉ định tên cổng mục tiêu của khối Chức năng S RLIN3n. Khi xây dựng mô hình, các thông số này sẽ được sinh ra cùng lúc với dữ liệu đầu vào.</w:t>
      </w:r>
    </w:p>
    <w:p w14:paraId="1C04AC1D" w14:textId="7A4B9139" w:rsidR="001C3015" w:rsidRPr="00DA07C8" w:rsidRDefault="001C3015" w:rsidP="00DA07C8">
      <w:pPr>
        <w:spacing w:line="360" w:lineRule="auto"/>
        <w:rPr>
          <w:rFonts w:ascii="Arial" w:hAnsi="Arial" w:cs="Arial"/>
          <w:sz w:val="20"/>
        </w:rPr>
      </w:pPr>
    </w:p>
    <w:p w14:paraId="400F3CDB" w14:textId="71E810B9" w:rsidR="001C3015" w:rsidRPr="00DA07C8" w:rsidRDefault="001C3015" w:rsidP="00DA07C8">
      <w:pPr>
        <w:spacing w:line="360" w:lineRule="auto"/>
        <w:rPr>
          <w:rFonts w:ascii="Arial" w:hAnsi="Arial" w:cs="Arial"/>
          <w:sz w:val="20"/>
        </w:rPr>
      </w:pPr>
      <w:r w:rsidRPr="00DA07C8">
        <w:rPr>
          <w:rFonts w:ascii="Arial" w:hAnsi="Arial" w:cs="Arial"/>
          <w:sz w:val="20"/>
        </w:rPr>
        <w:t>Sau khi thay đổi đơn vị của RLIN3n, tên hiển thị của khối chức năng S sẽ tự động thay đổi dựa trên đơn vị RLIN3n đang chọn.</w:t>
      </w:r>
    </w:p>
    <w:p w14:paraId="6ED681EA" w14:textId="568A1659" w:rsidR="001C3015" w:rsidRPr="0029259B" w:rsidRDefault="009651C0" w:rsidP="00DA07C8">
      <w:pPr>
        <w:spacing w:line="360" w:lineRule="auto"/>
        <w:rPr>
          <w:rFonts w:ascii="Arial" w:hAnsi="Arial" w:cs="Arial"/>
        </w:rPr>
      </w:pPr>
      <w:r w:rsidRPr="00DA07C8">
        <w:rPr>
          <w:rFonts w:ascii="Arial" w:hAnsi="Arial" w:cs="Arial"/>
          <w:noProof/>
          <w:sz w:val="20"/>
          <w:szCs w:val="22"/>
        </w:rPr>
        <w:lastRenderedPageBreak/>
        <w:drawing>
          <wp:inline distT="0" distB="0" distL="0" distR="0" wp14:anchorId="0A883DAF" wp14:editId="6B46AA83">
            <wp:extent cx="6858000" cy="1827530"/>
            <wp:effectExtent l="0" t="0" r="0" b="127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1827530"/>
                    </a:xfrm>
                    <a:prstGeom prst="rect">
                      <a:avLst/>
                    </a:prstGeom>
                  </pic:spPr>
                </pic:pic>
              </a:graphicData>
            </a:graphic>
          </wp:inline>
        </w:drawing>
      </w:r>
    </w:p>
    <w:p w14:paraId="40248C8E" w14:textId="5530F927" w:rsidR="007C5C65" w:rsidRPr="0029259B" w:rsidRDefault="007C5C65" w:rsidP="00DA07C8">
      <w:pPr>
        <w:spacing w:line="360" w:lineRule="auto"/>
        <w:rPr>
          <w:rFonts w:ascii="Arial" w:hAnsi="Arial" w:cs="Arial"/>
        </w:rPr>
      </w:pPr>
    </w:p>
    <w:p w14:paraId="15A83672" w14:textId="38F5380D" w:rsidR="009651C0" w:rsidRPr="00DA07C8" w:rsidRDefault="00697414" w:rsidP="00DA07C8">
      <w:pPr>
        <w:pStyle w:val="Caption"/>
        <w:spacing w:line="360" w:lineRule="auto"/>
        <w:jc w:val="center"/>
        <w:rPr>
          <w:rFonts w:ascii="Arial" w:hAnsi="Arial" w:cs="Arial"/>
          <w:b/>
          <w:bCs/>
          <w:color w:val="auto"/>
        </w:rPr>
      </w:pPr>
      <w:r w:rsidRPr="00DA07C8">
        <w:rPr>
          <w:rFonts w:ascii="Arial" w:hAnsi="Arial" w:cs="Arial"/>
          <w:b/>
          <w:bCs/>
          <w:color w:val="auto"/>
        </w:rPr>
        <w:t xml:space="preserve">Hình </w:t>
      </w:r>
      <w:r w:rsidR="00341B7D" w:rsidRPr="00DA07C8">
        <w:rPr>
          <w:rFonts w:ascii="Arial" w:hAnsi="Arial" w:cs="Arial"/>
          <w:b/>
          <w:bCs/>
          <w:color w:val="auto"/>
        </w:rPr>
        <w:fldChar w:fldCharType="begin"/>
      </w:r>
      <w:r w:rsidR="00341B7D" w:rsidRPr="00DA07C8">
        <w:rPr>
          <w:rFonts w:ascii="Arial" w:hAnsi="Arial" w:cs="Arial"/>
          <w:b/>
          <w:bCs/>
          <w:color w:val="auto"/>
        </w:rPr>
        <w:instrText xml:space="preserve"> STYLEREF 1 \s </w:instrText>
      </w:r>
      <w:r w:rsidR="00341B7D" w:rsidRPr="00DA07C8">
        <w:rPr>
          <w:rFonts w:ascii="Arial" w:hAnsi="Arial" w:cs="Arial"/>
          <w:b/>
          <w:bCs/>
          <w:color w:val="auto"/>
        </w:rPr>
        <w:fldChar w:fldCharType="separate"/>
      </w:r>
      <w:r w:rsidR="00341B7D" w:rsidRPr="00DA07C8">
        <w:rPr>
          <w:rFonts w:ascii="Arial" w:hAnsi="Arial" w:cs="Arial"/>
          <w:b/>
          <w:bCs/>
          <w:noProof/>
          <w:color w:val="auto"/>
        </w:rPr>
        <w:t xml:space="preserve">3 </w:t>
      </w:r>
      <w:r w:rsidR="00341B7D" w:rsidRPr="00DA07C8">
        <w:rPr>
          <w:rFonts w:ascii="Arial" w:hAnsi="Arial" w:cs="Arial"/>
          <w:b/>
          <w:bCs/>
          <w:color w:val="auto"/>
        </w:rPr>
        <w:fldChar w:fldCharType="end"/>
      </w:r>
      <w:r w:rsidR="00341B7D" w:rsidRPr="00DA07C8">
        <w:rPr>
          <w:rFonts w:ascii="Arial" w:hAnsi="Arial" w:cs="Arial"/>
          <w:b/>
          <w:bCs/>
          <w:color w:val="auto"/>
        </w:rPr>
        <w:noBreakHyphen/>
      </w:r>
      <w:r w:rsidR="00341B7D" w:rsidRPr="00DA07C8">
        <w:rPr>
          <w:rFonts w:ascii="Arial" w:hAnsi="Arial" w:cs="Arial"/>
          <w:b/>
          <w:bCs/>
          <w:color w:val="auto"/>
        </w:rPr>
        <w:fldChar w:fldCharType="begin"/>
      </w:r>
      <w:r w:rsidR="00341B7D" w:rsidRPr="00DA07C8">
        <w:rPr>
          <w:rFonts w:ascii="Arial" w:hAnsi="Arial" w:cs="Arial"/>
          <w:b/>
          <w:bCs/>
          <w:color w:val="auto"/>
        </w:rPr>
        <w:instrText xml:space="preserve"> SEQ Figure \* ARABIC \s 1 </w:instrText>
      </w:r>
      <w:r w:rsidR="00341B7D" w:rsidRPr="00DA07C8">
        <w:rPr>
          <w:rFonts w:ascii="Arial" w:hAnsi="Arial" w:cs="Arial"/>
          <w:b/>
          <w:bCs/>
          <w:color w:val="auto"/>
        </w:rPr>
        <w:fldChar w:fldCharType="separate"/>
      </w:r>
      <w:r w:rsidR="00341B7D" w:rsidRPr="00DA07C8">
        <w:rPr>
          <w:rFonts w:ascii="Arial" w:hAnsi="Arial" w:cs="Arial"/>
          <w:b/>
          <w:bCs/>
          <w:noProof/>
          <w:color w:val="auto"/>
        </w:rPr>
        <w:t xml:space="preserve">15 </w:t>
      </w:r>
      <w:r w:rsidR="00341B7D" w:rsidRPr="00DA07C8">
        <w:rPr>
          <w:rFonts w:ascii="Arial" w:hAnsi="Arial" w:cs="Arial"/>
          <w:b/>
          <w:bCs/>
          <w:color w:val="auto"/>
        </w:rPr>
        <w:fldChar w:fldCharType="end"/>
      </w:r>
      <w:r w:rsidRPr="00DA07C8">
        <w:rPr>
          <w:rFonts w:ascii="Arial" w:hAnsi="Arial" w:cs="Arial"/>
          <w:b/>
          <w:bCs/>
          <w:color w:val="auto"/>
        </w:rPr>
        <w:t>Kết quả thay đổi của khối S-Function RLIN3n</w:t>
      </w:r>
    </w:p>
    <w:p w14:paraId="56A691B3" w14:textId="09EDB0FB" w:rsidR="00E93DDC" w:rsidRPr="00DA07C8" w:rsidRDefault="00E93DDC" w:rsidP="00DA07C8">
      <w:pPr>
        <w:pStyle w:val="Heading3"/>
        <w:spacing w:line="360" w:lineRule="auto"/>
      </w:pPr>
      <w:bookmarkStart w:id="632" w:name="_Toc122608916"/>
      <w:r w:rsidRPr="00DA07C8">
        <w:t xml:space="preserve">3.2.5 Thiết </w:t>
      </w:r>
      <w:bookmarkStart w:id="633" w:name="V10000_New_Req_03_004"/>
      <w:commentRangeStart w:id="634"/>
      <w:r w:rsidRPr="00DA07C8">
        <w:t xml:space="preserve">bị ngoại vi </w:t>
      </w:r>
      <w:commentRangeEnd w:id="634"/>
      <w:r w:rsidR="002C3AE2" w:rsidRPr="00DA07C8">
        <w:rPr>
          <w:rStyle w:val="CommentReference"/>
          <w:rFonts w:asciiTheme="majorHAnsi" w:eastAsia="MS Gothic" w:hAnsiTheme="majorHAnsi"/>
          <w:b w:val="0"/>
          <w:szCs w:val="20"/>
        </w:rPr>
        <w:commentReference w:id="634"/>
      </w:r>
      <w:bookmarkEnd w:id="632"/>
      <w:r w:rsidRPr="00DA07C8">
        <w:t>TAUD</w:t>
      </w:r>
      <w:bookmarkEnd w:id="633"/>
    </w:p>
    <w:p w14:paraId="0CD97825" w14:textId="77777777" w:rsidR="00FB4B4A" w:rsidRPr="00DA07C8" w:rsidRDefault="00FB4B4A" w:rsidP="00DA07C8">
      <w:pPr>
        <w:spacing w:before="120" w:line="360" w:lineRule="auto"/>
        <w:rPr>
          <w:rFonts w:ascii="Arial" w:hAnsi="Arial" w:cs="Arial"/>
          <w:sz w:val="20"/>
          <w:szCs w:val="22"/>
        </w:rPr>
      </w:pPr>
      <w:bookmarkStart w:id="635" w:name="_Hlk113713046"/>
      <w:r w:rsidRPr="00DA07C8">
        <w:rPr>
          <w:rFonts w:ascii="Arial" w:hAnsi="Arial" w:cs="Arial"/>
          <w:sz w:val="20"/>
          <w:szCs w:val="22"/>
          <w:lang w:val="vi-VN"/>
        </w:rPr>
        <w:t xml:space="preserve">Các mô tả sau đây mô </w:t>
      </w:r>
      <w:r w:rsidRPr="00DA07C8">
        <w:rPr>
          <w:rFonts w:ascii="Arial" w:hAnsi="Arial" w:cs="Arial"/>
          <w:sz w:val="20"/>
          <w:szCs w:val="22"/>
        </w:rPr>
        <w:t>tả về các tính năng chính của thiết bị ngoại vi TAUD.</w:t>
      </w:r>
    </w:p>
    <w:p w14:paraId="0DE2DB0B" w14:textId="76C3C8F9" w:rsidR="00FB4B4A" w:rsidRPr="00DA07C8" w:rsidRDefault="00FB4B4A" w:rsidP="00DA07C8">
      <w:pPr>
        <w:pStyle w:val="ListParagraph"/>
        <w:numPr>
          <w:ilvl w:val="0"/>
          <w:numId w:val="39"/>
        </w:numPr>
        <w:spacing w:line="360" w:lineRule="auto"/>
        <w:ind w:left="709" w:hanging="283"/>
        <w:rPr>
          <w:rFonts w:ascii="Arial" w:hAnsi="Arial" w:cs="Arial"/>
          <w:color w:val="000000" w:themeColor="text1"/>
          <w:sz w:val="20"/>
          <w:szCs w:val="22"/>
        </w:rPr>
      </w:pPr>
      <w:r w:rsidRPr="00DA07C8">
        <w:rPr>
          <w:rFonts w:ascii="Arial" w:hAnsi="Arial" w:cs="Arial"/>
          <w:color w:val="000000" w:themeColor="text1"/>
          <w:sz w:val="20"/>
          <w:szCs w:val="22"/>
        </w:rPr>
        <w:t>Khối này nhận ba đầu vào Bắt đầu/Dừng (boolean), chu kỳ xung (gấp đôi), giá trị nhiệm vụ (mảng giá trị kép) từ thuật toán Người dùng để điều khiển đầu ra của tín hiệu PWM.</w:t>
      </w:r>
    </w:p>
    <w:p w14:paraId="52F9DFEE" w14:textId="77777777" w:rsidR="00FB4B4A" w:rsidRPr="00DA07C8" w:rsidRDefault="00FB4B4A" w:rsidP="00DA07C8">
      <w:pPr>
        <w:pStyle w:val="ListParagraph"/>
        <w:numPr>
          <w:ilvl w:val="0"/>
          <w:numId w:val="39"/>
        </w:numPr>
        <w:spacing w:line="360" w:lineRule="auto"/>
        <w:ind w:left="709" w:hanging="283"/>
        <w:rPr>
          <w:rFonts w:ascii="Arial" w:hAnsi="Arial" w:cs="Arial"/>
          <w:color w:val="000000" w:themeColor="text1"/>
          <w:sz w:val="20"/>
          <w:szCs w:val="22"/>
        </w:rPr>
      </w:pPr>
      <w:r w:rsidRPr="00DA07C8">
        <w:rPr>
          <w:rFonts w:ascii="Arial" w:hAnsi="Arial" w:cs="Arial"/>
          <w:color w:val="000000" w:themeColor="text1"/>
          <w:sz w:val="20"/>
          <w:szCs w:val="22"/>
        </w:rPr>
        <w:t>Đầu ra của khối này là một mảng tín hiệu dữ liệu (kênh chính và kênh phụ). Các kênh phụ do Người dùng chọn trong SC.</w:t>
      </w:r>
    </w:p>
    <w:p w14:paraId="57108A5F" w14:textId="77777777" w:rsidR="00FB4B4A" w:rsidRPr="00DA07C8" w:rsidRDefault="00FB4B4A" w:rsidP="00DA07C8">
      <w:pPr>
        <w:pStyle w:val="ListParagraph"/>
        <w:numPr>
          <w:ilvl w:val="0"/>
          <w:numId w:val="39"/>
        </w:numPr>
        <w:spacing w:line="360" w:lineRule="auto"/>
        <w:ind w:hanging="294"/>
        <w:rPr>
          <w:sz w:val="20"/>
          <w:szCs w:val="22"/>
        </w:rPr>
      </w:pPr>
      <w:r w:rsidRPr="00DA07C8">
        <w:rPr>
          <w:rFonts w:ascii="Arial" w:hAnsi="Arial" w:cs="Arial"/>
          <w:sz w:val="20"/>
          <w:szCs w:val="22"/>
        </w:rPr>
        <w:t>Đầu ra PWM: tạo tín hiệu dữ liệu PWM sau đó gửi dữ liệu đến MATLAB (boolean).</w:t>
      </w:r>
    </w:p>
    <w:p w14:paraId="30994158" w14:textId="6D8D7937" w:rsidR="00FB4B4A" w:rsidRPr="00DA07C8" w:rsidRDefault="00FB4B4A" w:rsidP="00DA07C8">
      <w:pPr>
        <w:pStyle w:val="ListParagraph"/>
        <w:numPr>
          <w:ilvl w:val="0"/>
          <w:numId w:val="39"/>
        </w:numPr>
        <w:spacing w:line="360" w:lineRule="auto"/>
        <w:ind w:left="709" w:hanging="283"/>
        <w:rPr>
          <w:rFonts w:ascii="Arial" w:hAnsi="Arial" w:cs="Arial"/>
          <w:b/>
          <w:bCs/>
          <w:color w:val="000000" w:themeColor="text1"/>
          <w:sz w:val="20"/>
          <w:szCs w:val="22"/>
        </w:rPr>
      </w:pPr>
      <w:r w:rsidRPr="00DA07C8">
        <w:rPr>
          <w:noProof/>
          <w:sz w:val="20"/>
          <w:szCs w:val="22"/>
        </w:rPr>
        <w:drawing>
          <wp:anchor distT="0" distB="0" distL="114300" distR="114300" simplePos="0" relativeHeight="251674624" behindDoc="0" locked="0" layoutInCell="1" allowOverlap="1" wp14:anchorId="04D8D4BE" wp14:editId="07A8B0A6">
            <wp:simplePos x="0" y="0"/>
            <wp:positionH relativeFrom="margin">
              <wp:posOffset>2527300</wp:posOffset>
            </wp:positionH>
            <wp:positionV relativeFrom="paragraph">
              <wp:posOffset>267970</wp:posOffset>
            </wp:positionV>
            <wp:extent cx="1610995" cy="810895"/>
            <wp:effectExtent l="0" t="0" r="8255" b="8255"/>
            <wp:wrapTopAndBottom/>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10995" cy="810895"/>
                    </a:xfrm>
                    <a:prstGeom prst="rect">
                      <a:avLst/>
                    </a:prstGeom>
                    <a:noFill/>
                  </pic:spPr>
                </pic:pic>
              </a:graphicData>
            </a:graphic>
            <wp14:sizeRelH relativeFrom="margin">
              <wp14:pctWidth>0</wp14:pctWidth>
            </wp14:sizeRelH>
            <wp14:sizeRelV relativeFrom="margin">
              <wp14:pctHeight>0</wp14:pctHeight>
            </wp14:sizeRelV>
          </wp:anchor>
        </w:drawing>
      </w:r>
      <w:r w:rsidRPr="00DA07C8">
        <w:rPr>
          <w:rFonts w:ascii="Arial" w:hAnsi="Arial" w:cs="Arial"/>
          <w:sz w:val="20"/>
          <w:szCs w:val="22"/>
        </w:rPr>
        <w:t>Đầu ra Tam giác PWM: tạo tín hiệu dữ liệu Tam giác PWM sau đó gửi dữ liệu tới MATLAB (boolean) .</w:t>
      </w:r>
    </w:p>
    <w:p w14:paraId="1AE3E06C" w14:textId="347D8DD2" w:rsidR="00FB4B4A" w:rsidRPr="00DA07C8" w:rsidRDefault="00FB4B4A" w:rsidP="00DA07C8">
      <w:pPr>
        <w:pStyle w:val="ListParagraph"/>
        <w:spacing w:line="360" w:lineRule="auto"/>
        <w:ind w:left="2880" w:firstLine="720"/>
        <w:rPr>
          <w:rFonts w:ascii="Arial" w:hAnsi="Arial" w:cs="Arial"/>
          <w:b/>
          <w:bCs/>
          <w:color w:val="000000" w:themeColor="text1"/>
          <w:sz w:val="20"/>
          <w:szCs w:val="22"/>
        </w:rPr>
      </w:pPr>
      <w:r w:rsidRPr="00DA07C8">
        <w:rPr>
          <w:rFonts w:ascii="Arial" w:hAnsi="Arial" w:cs="Arial"/>
          <w:sz w:val="20"/>
          <w:szCs w:val="22"/>
        </w:rPr>
        <w:t xml:space="preserve"> </w:t>
      </w:r>
      <w:r w:rsidRPr="00DA07C8">
        <w:rPr>
          <w:rFonts w:ascii="Arial" w:hAnsi="Arial" w:cs="Arial"/>
          <w:b/>
          <w:bCs/>
          <w:color w:val="000000" w:themeColor="text1"/>
          <w:sz w:val="20"/>
          <w:szCs w:val="22"/>
        </w:rPr>
        <w:t xml:space="preserve">Hình </w:t>
      </w:r>
      <w:r w:rsidR="00341B7D" w:rsidRPr="00DA07C8">
        <w:rPr>
          <w:rFonts w:ascii="Arial" w:hAnsi="Arial" w:cs="Arial"/>
          <w:b/>
          <w:bCs/>
          <w:color w:val="000000" w:themeColor="text1"/>
          <w:sz w:val="20"/>
          <w:szCs w:val="22"/>
        </w:rPr>
        <w:fldChar w:fldCharType="begin"/>
      </w:r>
      <w:r w:rsidR="00341B7D" w:rsidRPr="00DA07C8">
        <w:rPr>
          <w:rFonts w:ascii="Arial" w:hAnsi="Arial" w:cs="Arial"/>
          <w:b/>
          <w:bCs/>
          <w:color w:val="000000" w:themeColor="text1"/>
          <w:sz w:val="20"/>
          <w:szCs w:val="22"/>
        </w:rPr>
        <w:instrText xml:space="preserve"> STYLEREF 1 \s </w:instrText>
      </w:r>
      <w:r w:rsidR="00341B7D" w:rsidRPr="00DA07C8">
        <w:rPr>
          <w:rFonts w:ascii="Arial" w:hAnsi="Arial" w:cs="Arial"/>
          <w:b/>
          <w:bCs/>
          <w:color w:val="000000" w:themeColor="text1"/>
          <w:sz w:val="20"/>
          <w:szCs w:val="22"/>
        </w:rPr>
        <w:fldChar w:fldCharType="separate"/>
      </w:r>
      <w:r w:rsidR="00341B7D" w:rsidRPr="00DA07C8">
        <w:rPr>
          <w:rFonts w:ascii="Arial" w:hAnsi="Arial" w:cs="Arial"/>
          <w:b/>
          <w:bCs/>
          <w:noProof/>
          <w:color w:val="000000" w:themeColor="text1"/>
          <w:sz w:val="20"/>
          <w:szCs w:val="22"/>
        </w:rPr>
        <w:t xml:space="preserve">3 </w:t>
      </w:r>
      <w:r w:rsidR="00341B7D" w:rsidRPr="00DA07C8">
        <w:rPr>
          <w:rFonts w:ascii="Arial" w:hAnsi="Arial" w:cs="Arial"/>
          <w:b/>
          <w:bCs/>
          <w:color w:val="000000" w:themeColor="text1"/>
          <w:sz w:val="20"/>
          <w:szCs w:val="22"/>
        </w:rPr>
        <w:fldChar w:fldCharType="end"/>
      </w:r>
      <w:r w:rsidR="00341B7D" w:rsidRPr="00DA07C8">
        <w:rPr>
          <w:rFonts w:ascii="Arial" w:hAnsi="Arial" w:cs="Arial"/>
          <w:b/>
          <w:bCs/>
          <w:color w:val="000000" w:themeColor="text1"/>
          <w:sz w:val="20"/>
          <w:szCs w:val="22"/>
        </w:rPr>
        <w:noBreakHyphen/>
      </w:r>
      <w:r w:rsidR="00341B7D" w:rsidRPr="00DA07C8">
        <w:rPr>
          <w:rFonts w:ascii="Arial" w:hAnsi="Arial" w:cs="Arial"/>
          <w:b/>
          <w:bCs/>
          <w:color w:val="000000" w:themeColor="text1"/>
          <w:sz w:val="20"/>
          <w:szCs w:val="22"/>
        </w:rPr>
        <w:fldChar w:fldCharType="begin"/>
      </w:r>
      <w:r w:rsidR="00341B7D" w:rsidRPr="00DA07C8">
        <w:rPr>
          <w:rFonts w:ascii="Arial" w:hAnsi="Arial" w:cs="Arial"/>
          <w:b/>
          <w:bCs/>
          <w:color w:val="000000" w:themeColor="text1"/>
          <w:sz w:val="20"/>
          <w:szCs w:val="22"/>
        </w:rPr>
        <w:instrText xml:space="preserve"> SEQ Figure \* ARABIC \s 1 </w:instrText>
      </w:r>
      <w:r w:rsidR="00341B7D" w:rsidRPr="00DA07C8">
        <w:rPr>
          <w:rFonts w:ascii="Arial" w:hAnsi="Arial" w:cs="Arial"/>
          <w:b/>
          <w:bCs/>
          <w:color w:val="000000" w:themeColor="text1"/>
          <w:sz w:val="20"/>
          <w:szCs w:val="22"/>
        </w:rPr>
        <w:fldChar w:fldCharType="separate"/>
      </w:r>
      <w:r w:rsidR="00341B7D" w:rsidRPr="00DA07C8">
        <w:rPr>
          <w:rFonts w:ascii="Arial" w:hAnsi="Arial" w:cs="Arial"/>
          <w:b/>
          <w:bCs/>
          <w:noProof/>
          <w:color w:val="000000" w:themeColor="text1"/>
          <w:sz w:val="20"/>
          <w:szCs w:val="22"/>
        </w:rPr>
        <w:t xml:space="preserve">16 </w:t>
      </w:r>
      <w:r w:rsidR="00341B7D" w:rsidRPr="00DA07C8">
        <w:rPr>
          <w:rFonts w:ascii="Arial" w:hAnsi="Arial" w:cs="Arial"/>
          <w:b/>
          <w:bCs/>
          <w:color w:val="000000" w:themeColor="text1"/>
          <w:sz w:val="20"/>
          <w:szCs w:val="22"/>
        </w:rPr>
        <w:fldChar w:fldCharType="end"/>
      </w:r>
      <w:r w:rsidRPr="00DA07C8">
        <w:rPr>
          <w:rFonts w:ascii="Arial" w:hAnsi="Arial" w:cs="Arial"/>
          <w:b/>
          <w:bCs/>
          <w:color w:val="000000" w:themeColor="text1"/>
          <w:sz w:val="20"/>
          <w:szCs w:val="22"/>
        </w:rPr>
        <w:t>Khối chức năng S của TAUD</w:t>
      </w:r>
    </w:p>
    <w:p w14:paraId="36BC9175" w14:textId="3C345887" w:rsidR="00FB4B4A" w:rsidRPr="00DA07C8" w:rsidRDefault="00FB4B4A" w:rsidP="00DA07C8">
      <w:pPr>
        <w:pStyle w:val="ListParagraph"/>
        <w:spacing w:line="360" w:lineRule="auto"/>
        <w:ind w:left="0"/>
        <w:rPr>
          <w:rFonts w:ascii="Arial" w:hAnsi="Arial" w:cs="Arial"/>
          <w:sz w:val="20"/>
          <w:szCs w:val="22"/>
        </w:rPr>
      </w:pPr>
      <w:r w:rsidRPr="00DA07C8">
        <w:rPr>
          <w:noProof/>
          <w:sz w:val="20"/>
          <w:szCs w:val="22"/>
        </w:rPr>
        <w:drawing>
          <wp:anchor distT="0" distB="0" distL="114300" distR="114300" simplePos="0" relativeHeight="251675648" behindDoc="0" locked="0" layoutInCell="1" allowOverlap="1" wp14:anchorId="0D663DB1" wp14:editId="1441D27A">
            <wp:simplePos x="0" y="0"/>
            <wp:positionH relativeFrom="page">
              <wp:align>center</wp:align>
            </wp:positionH>
            <wp:positionV relativeFrom="paragraph">
              <wp:posOffset>356235</wp:posOffset>
            </wp:positionV>
            <wp:extent cx="3017520" cy="2053590"/>
            <wp:effectExtent l="0" t="0" r="0" b="3810"/>
            <wp:wrapTopAndBottom/>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7520" cy="2053590"/>
                    </a:xfrm>
                    <a:prstGeom prst="rect">
                      <a:avLst/>
                    </a:prstGeom>
                    <a:noFill/>
                  </pic:spPr>
                </pic:pic>
              </a:graphicData>
            </a:graphic>
            <wp14:sizeRelH relativeFrom="margin">
              <wp14:pctWidth>0</wp14:pctWidth>
            </wp14:sizeRelH>
            <wp14:sizeRelV relativeFrom="margin">
              <wp14:pctHeight>0</wp14:pctHeight>
            </wp14:sizeRelV>
          </wp:anchor>
        </w:drawing>
      </w:r>
      <w:r w:rsidRPr="00DA07C8">
        <w:rPr>
          <w:rFonts w:ascii="Arial" w:hAnsi="Arial" w:cs="Arial"/>
          <w:sz w:val="20"/>
          <w:szCs w:val="22"/>
        </w:rPr>
        <w:t>Các mô tả sau mô tả cách sử dụng Giao diện người dùng của khối chức năng TAUD S để hỗ trợ người dùng lựa chọn và thay đổi cổng TAUD dễ dàng hơn trong quá trình cài đặt mô hình.</w:t>
      </w:r>
    </w:p>
    <w:p w14:paraId="7B250D64" w14:textId="77777777" w:rsidR="00FB4B4A" w:rsidRPr="00DA07C8" w:rsidRDefault="00FB4B4A" w:rsidP="00DA07C8">
      <w:pPr>
        <w:pStyle w:val="ListParagraph"/>
        <w:spacing w:line="360" w:lineRule="auto"/>
        <w:ind w:left="0"/>
        <w:rPr>
          <w:rFonts w:ascii="Arial" w:hAnsi="Arial" w:cs="Arial"/>
          <w:sz w:val="20"/>
          <w:szCs w:val="22"/>
        </w:rPr>
      </w:pPr>
    </w:p>
    <w:p w14:paraId="577FB801" w14:textId="17D5C19B" w:rsidR="00FB4B4A" w:rsidRPr="00DA07C8" w:rsidRDefault="00FB4B4A"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17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Giao diện người dùng của khối chức năng S TAUD</w:t>
      </w:r>
    </w:p>
    <w:p w14:paraId="59C2CFCF" w14:textId="77777777" w:rsidR="00FB4B4A" w:rsidRPr="00DA07C8" w:rsidRDefault="00FB4B4A" w:rsidP="00DA07C8">
      <w:pPr>
        <w:spacing w:line="360" w:lineRule="auto"/>
        <w:rPr>
          <w:rFonts w:ascii="Arial" w:hAnsi="Arial" w:cs="Arial"/>
          <w:sz w:val="20"/>
        </w:rPr>
      </w:pPr>
      <w:r w:rsidRPr="00DA07C8">
        <w:rPr>
          <w:rFonts w:ascii="Arial" w:hAnsi="Arial" w:cs="Arial"/>
          <w:sz w:val="20"/>
          <w:szCs w:val="22"/>
        </w:rPr>
        <w:lastRenderedPageBreak/>
        <w:t xml:space="preserve">Giao </w:t>
      </w:r>
      <w:r w:rsidRPr="00DA07C8">
        <w:rPr>
          <w:rFonts w:ascii="Arial" w:hAnsi="Arial" w:cs="Arial"/>
          <w:sz w:val="20"/>
        </w:rPr>
        <w:t>diện người dùng của khối Chức năng S TAUD bao gồm các tham số “Đơn vị TAUD”, “Chế độ”, “Kênh chính”.</w:t>
      </w:r>
    </w:p>
    <w:p w14:paraId="3D6C5DF3" w14:textId="77777777" w:rsidR="00FB4B4A" w:rsidRPr="00DA07C8" w:rsidRDefault="00FB4B4A" w:rsidP="00DA07C8">
      <w:pPr>
        <w:spacing w:line="360" w:lineRule="auto"/>
        <w:rPr>
          <w:rFonts w:ascii="Arial" w:hAnsi="Arial" w:cs="Arial"/>
          <w:sz w:val="20"/>
        </w:rPr>
      </w:pPr>
      <w:r w:rsidRPr="00DA07C8">
        <w:rPr>
          <w:rFonts w:ascii="Arial" w:hAnsi="Arial" w:cs="Arial"/>
          <w:sz w:val="20"/>
        </w:rPr>
        <w:t>Mục đích của các tham số này là chỉ định tên cổng đích của khối Chức năng S TAUD. Khi xây dựng mô hình, các tham số này sẽ sinh ra cùng lúc với dữ liệu đầu vào .</w:t>
      </w:r>
    </w:p>
    <w:p w14:paraId="015CFDE9" w14:textId="77777777" w:rsidR="00FB4B4A" w:rsidRPr="00DA07C8" w:rsidRDefault="00FB4B4A" w:rsidP="00DA07C8">
      <w:pPr>
        <w:spacing w:line="360" w:lineRule="auto"/>
        <w:rPr>
          <w:rFonts w:ascii="Arial" w:hAnsi="Arial" w:cs="Arial"/>
          <w:sz w:val="20"/>
        </w:rPr>
      </w:pPr>
      <w:r w:rsidRPr="00DA07C8">
        <w:rPr>
          <w:rFonts w:ascii="Arial" w:hAnsi="Arial" w:cs="Arial"/>
          <w:sz w:val="20"/>
        </w:rPr>
        <w:br w:type="page"/>
      </w:r>
    </w:p>
    <w:p w14:paraId="678583D2" w14:textId="1A55AEB9" w:rsidR="00FB4B4A" w:rsidRPr="00DA07C8" w:rsidRDefault="00FB4B4A" w:rsidP="00DA07C8">
      <w:pPr>
        <w:spacing w:line="360" w:lineRule="auto"/>
        <w:rPr>
          <w:rFonts w:ascii="Arial" w:hAnsi="Arial" w:cs="Arial"/>
          <w:sz w:val="20"/>
          <w:szCs w:val="22"/>
        </w:rPr>
      </w:pPr>
      <w:r w:rsidRPr="00DA07C8">
        <w:rPr>
          <w:noProof/>
          <w:sz w:val="20"/>
          <w:szCs w:val="22"/>
        </w:rPr>
        <w:lastRenderedPageBreak/>
        <w:drawing>
          <wp:anchor distT="0" distB="0" distL="114300" distR="114300" simplePos="0" relativeHeight="251676672" behindDoc="0" locked="0" layoutInCell="1" allowOverlap="1" wp14:anchorId="2659596A" wp14:editId="601ED81D">
            <wp:simplePos x="0" y="0"/>
            <wp:positionH relativeFrom="margin">
              <wp:posOffset>538480</wp:posOffset>
            </wp:positionH>
            <wp:positionV relativeFrom="paragraph">
              <wp:posOffset>406400</wp:posOffset>
            </wp:positionV>
            <wp:extent cx="6673850" cy="1917065"/>
            <wp:effectExtent l="0" t="0" r="0" b="6985"/>
            <wp:wrapTopAndBottom/>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73850" cy="1917065"/>
                    </a:xfrm>
                    <a:prstGeom prst="rect">
                      <a:avLst/>
                    </a:prstGeom>
                    <a:noFill/>
                  </pic:spPr>
                </pic:pic>
              </a:graphicData>
            </a:graphic>
            <wp14:sizeRelH relativeFrom="margin">
              <wp14:pctWidth>0</wp14:pctWidth>
            </wp14:sizeRelH>
            <wp14:sizeRelV relativeFrom="margin">
              <wp14:pctHeight>0</wp14:pctHeight>
            </wp14:sizeRelV>
          </wp:anchor>
        </w:drawing>
      </w:r>
      <w:r w:rsidRPr="00DA07C8">
        <w:rPr>
          <w:rFonts w:ascii="Arial" w:hAnsi="Arial" w:cs="Arial"/>
          <w:sz w:val="20"/>
          <w:szCs w:val="22"/>
        </w:rPr>
        <w:t xml:space="preserve">Sau khi thay đổi kênh chính của TAUD, tên hiển thị của khối chức năng S sẽ tự động thay đổi dựa trên kênh chính TAUD đang chọn.  </w:t>
      </w:r>
    </w:p>
    <w:p w14:paraId="70801A7F" w14:textId="65D0E441" w:rsidR="00FB4B4A" w:rsidRPr="00DA07C8" w:rsidRDefault="00FB4B4A"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18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Thay đổi tên cổng của khối chức năng TAUD S</w:t>
      </w:r>
    </w:p>
    <w:p w14:paraId="7D855D0A" w14:textId="4F77EA52" w:rsidR="00FB4B4A" w:rsidRPr="00DA07C8" w:rsidRDefault="00FB4B4A" w:rsidP="00DA07C8">
      <w:pPr>
        <w:pStyle w:val="ListParagraph"/>
        <w:numPr>
          <w:ilvl w:val="0"/>
          <w:numId w:val="40"/>
        </w:numPr>
        <w:spacing w:line="360" w:lineRule="auto"/>
        <w:ind w:left="142" w:hanging="142"/>
        <w:rPr>
          <w:rFonts w:ascii="Arial" w:hAnsi="Arial" w:cs="Arial"/>
          <w:b/>
          <w:bCs/>
          <w:sz w:val="20"/>
          <w:szCs w:val="22"/>
        </w:rPr>
      </w:pPr>
      <w:bookmarkStart w:id="636" w:name="E10000_REL_Req_05"/>
      <w:r w:rsidRPr="00DA07C8">
        <w:rPr>
          <w:b/>
          <w:bCs/>
          <w:noProof/>
          <w:sz w:val="20"/>
          <w:szCs w:val="22"/>
        </w:rPr>
        <w:drawing>
          <wp:anchor distT="0" distB="0" distL="114300" distR="114300" simplePos="0" relativeHeight="251677696" behindDoc="0" locked="0" layoutInCell="1" allowOverlap="1" wp14:anchorId="4CC7EE21" wp14:editId="7A093D0C">
            <wp:simplePos x="0" y="0"/>
            <wp:positionH relativeFrom="column">
              <wp:posOffset>1033145</wp:posOffset>
            </wp:positionH>
            <wp:positionV relativeFrom="paragraph">
              <wp:posOffset>241935</wp:posOffset>
            </wp:positionV>
            <wp:extent cx="4441825" cy="2647950"/>
            <wp:effectExtent l="0" t="0" r="0" b="0"/>
            <wp:wrapTopAndBottom/>
            <wp:docPr id="22" name="Picture 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hart, waterfall char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41825" cy="2647950"/>
                    </a:xfrm>
                    <a:prstGeom prst="rect">
                      <a:avLst/>
                    </a:prstGeom>
                    <a:noFill/>
                  </pic:spPr>
                </pic:pic>
              </a:graphicData>
            </a:graphic>
            <wp14:sizeRelH relativeFrom="margin">
              <wp14:pctWidth>0</wp14:pctWidth>
            </wp14:sizeRelH>
            <wp14:sizeRelV relativeFrom="margin">
              <wp14:pctHeight>0</wp14:pctHeight>
            </wp14:sizeRelV>
          </wp:anchor>
        </w:drawing>
      </w:r>
      <w:r w:rsidRPr="00DA07C8">
        <w:rPr>
          <w:rFonts w:ascii="Arial" w:hAnsi="Arial" w:cs="Arial"/>
          <w:b/>
          <w:bCs/>
          <w:sz w:val="20"/>
          <w:szCs w:val="22"/>
        </w:rPr>
        <w:t xml:space="preserve">Cấu trúc mô hình kết nối giữa khối User với khối TAUD S-Function </w:t>
      </w:r>
      <w:bookmarkEnd w:id="636"/>
      <w:r w:rsidRPr="00DA07C8">
        <w:rPr>
          <w:rFonts w:ascii="Arial" w:hAnsi="Arial" w:cs="Arial"/>
          <w:b/>
          <w:bCs/>
          <w:sz w:val="20"/>
          <w:szCs w:val="22"/>
        </w:rPr>
        <w:t xml:space="preserve">: </w:t>
      </w:r>
    </w:p>
    <w:p w14:paraId="004F3FD9" w14:textId="457AE999" w:rsidR="00FB4B4A" w:rsidRPr="00DA07C8" w:rsidRDefault="00FB4B4A"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19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Cấu trúc mô hình sử dụng TAUD</w:t>
      </w:r>
    </w:p>
    <w:p w14:paraId="7B511B01" w14:textId="77777777" w:rsidR="00FB4B4A" w:rsidRPr="00DA07C8" w:rsidRDefault="00FB4B4A" w:rsidP="00DA07C8">
      <w:pPr>
        <w:pStyle w:val="ListParagraph"/>
        <w:spacing w:line="360" w:lineRule="auto"/>
        <w:ind w:left="0"/>
        <w:rPr>
          <w:rFonts w:ascii="Arial" w:hAnsi="Arial" w:cs="Arial"/>
          <w:sz w:val="20"/>
          <w:szCs w:val="22"/>
        </w:rPr>
      </w:pPr>
      <w:r w:rsidRPr="00DA07C8">
        <w:rPr>
          <w:rFonts w:ascii="Arial" w:hAnsi="Arial" w:cs="Arial"/>
          <w:sz w:val="20"/>
          <w:szCs w:val="22"/>
        </w:rPr>
        <w:t>Người dùng phải kết nối khối TAUD giống như cấu trúc trên để tiến hành ETVPF với TAUD. Để hỗ trợ thiết lập cho nhiều kênh và kết nối giữa MATLAB và VLAB, sử dụng Mux và Demux để kết nối từ thuật toán User đến khối TAUD.</w:t>
      </w:r>
    </w:p>
    <w:p w14:paraId="7185F7E3" w14:textId="77777777" w:rsidR="00FB4B4A" w:rsidRPr="00DA07C8" w:rsidRDefault="00FB4B4A" w:rsidP="00DA07C8">
      <w:pPr>
        <w:pStyle w:val="ListParagraph"/>
        <w:spacing w:line="360" w:lineRule="auto"/>
        <w:ind w:left="0"/>
        <w:rPr>
          <w:rFonts w:ascii="Arial" w:hAnsi="Arial" w:cs="Arial"/>
          <w:sz w:val="20"/>
          <w:szCs w:val="22"/>
        </w:rPr>
      </w:pPr>
    </w:p>
    <w:p w14:paraId="3B83B7BA" w14:textId="77777777" w:rsidR="00FB4B4A" w:rsidRPr="00DA07C8" w:rsidRDefault="00FB4B4A" w:rsidP="00DA07C8">
      <w:pPr>
        <w:pStyle w:val="ListParagraph"/>
        <w:spacing w:line="360" w:lineRule="auto"/>
        <w:ind w:left="0"/>
        <w:rPr>
          <w:rFonts w:ascii="Arial" w:hAnsi="Arial" w:cs="Arial"/>
          <w:sz w:val="20"/>
          <w:szCs w:val="22"/>
        </w:rPr>
      </w:pPr>
      <w:r w:rsidRPr="00DA07C8">
        <w:rPr>
          <w:rFonts w:ascii="Arial" w:hAnsi="Arial" w:cs="Arial"/>
          <w:sz w:val="20"/>
          <w:szCs w:val="22"/>
        </w:rPr>
        <w:t>Để giữ cho kích thước của đầu vào và đầu ra giống nhau, mảng nhiệm vụ đầu vào phải bao gồm một giá trị giả cho giá trị chính ở cuối mảng đầu vào.</w:t>
      </w:r>
    </w:p>
    <w:p w14:paraId="472C2294" w14:textId="7CA59F6F" w:rsidR="00FB4B4A" w:rsidRPr="00DA07C8" w:rsidRDefault="00FB4B4A" w:rsidP="00DA07C8">
      <w:pPr>
        <w:pStyle w:val="ListParagraph"/>
        <w:spacing w:line="360" w:lineRule="auto"/>
        <w:ind w:left="0"/>
        <w:rPr>
          <w:rFonts w:ascii="Arial" w:hAnsi="Arial" w:cs="Arial"/>
          <w:sz w:val="20"/>
          <w:szCs w:val="22"/>
        </w:rPr>
      </w:pPr>
      <w:r w:rsidRPr="00DA07C8">
        <w:rPr>
          <w:rFonts w:ascii="Arial" w:hAnsi="Arial" w:cs="Arial"/>
          <w:sz w:val="20"/>
          <w:szCs w:val="22"/>
        </w:rPr>
        <w:t>Nếu người dùng KHÔNG muốn thay đổi giá trị đầu vào sau khi bắt đầu, người dùng có thể kết nối đầu vào với các giá trị không đổi. Giá trị không đổi giống như giá trị cài đặt ban đầu.</w:t>
      </w:r>
    </w:p>
    <w:p w14:paraId="0337509A" w14:textId="77777777" w:rsidR="00FB4B4A" w:rsidRPr="00DA07C8" w:rsidRDefault="00FB4B4A" w:rsidP="00DA07C8">
      <w:pPr>
        <w:pStyle w:val="ListParagraph"/>
        <w:spacing w:line="360" w:lineRule="auto"/>
        <w:ind w:left="0"/>
        <w:rPr>
          <w:rFonts w:ascii="Arial" w:hAnsi="Arial" w:cs="Arial"/>
          <w:sz w:val="20"/>
          <w:szCs w:val="22"/>
        </w:rPr>
      </w:pPr>
      <w:r w:rsidRPr="00DA07C8">
        <w:rPr>
          <w:rFonts w:ascii="Arial" w:hAnsi="Arial" w:cs="Arial"/>
          <w:sz w:val="20"/>
          <w:szCs w:val="22"/>
        </w:rPr>
        <w:t>Ví dụ: nối Duty và Pulse thành hằng số</w:t>
      </w:r>
    </w:p>
    <w:p w14:paraId="7C1BC656" w14:textId="77777777" w:rsidR="00FB4B4A" w:rsidRPr="00DA07C8" w:rsidRDefault="00FB4B4A" w:rsidP="00DA07C8">
      <w:pPr>
        <w:pStyle w:val="ListParagraph"/>
        <w:spacing w:line="360" w:lineRule="auto"/>
        <w:ind w:left="0"/>
        <w:rPr>
          <w:rFonts w:ascii="Arial" w:hAnsi="Arial" w:cs="Arial"/>
          <w:sz w:val="20"/>
          <w:szCs w:val="22"/>
        </w:rPr>
      </w:pPr>
    </w:p>
    <w:p w14:paraId="5094B965" w14:textId="360779B5" w:rsidR="00FB4B4A" w:rsidRPr="00DA07C8" w:rsidRDefault="00FB4B4A" w:rsidP="00DA07C8">
      <w:pPr>
        <w:pStyle w:val="ListParagraph"/>
        <w:spacing w:before="240" w:line="360" w:lineRule="auto"/>
        <w:ind w:left="0"/>
        <w:rPr>
          <w:rFonts w:ascii="Arial" w:hAnsi="Arial" w:cs="Arial"/>
          <w:sz w:val="20"/>
          <w:szCs w:val="22"/>
        </w:rPr>
      </w:pPr>
      <w:r w:rsidRPr="00DA07C8">
        <w:rPr>
          <w:rFonts w:ascii="Arial" w:hAnsi="Arial" w:cs="Arial"/>
          <w:sz w:val="20"/>
          <w:szCs w:val="22"/>
        </w:rPr>
        <w:t>Đầu ra của TAUD là một mảng tín hiệu dữ liệu. Để lấy dữ liệu từ mỗi kênh, người dùng phải trích xuất dữ liệu từ mảng thành tín hiệu dữ liệu đơn lẻ bằng cách sử dụng Demux để lấy từng dữ liệu.</w:t>
      </w:r>
    </w:p>
    <w:p w14:paraId="749934AD" w14:textId="7376E7F6" w:rsidR="00EB285C" w:rsidRDefault="00FB4B4A" w:rsidP="00DA07C8">
      <w:pPr>
        <w:pStyle w:val="ListParagraph"/>
        <w:spacing w:before="240" w:line="360" w:lineRule="auto"/>
        <w:ind w:left="0"/>
        <w:rPr>
          <w:rFonts w:ascii="Arial" w:hAnsi="Arial" w:cs="Arial"/>
          <w:highlight w:val="yellow"/>
        </w:rPr>
      </w:pPr>
      <w:r w:rsidRPr="00DA07C8">
        <w:rPr>
          <w:rFonts w:ascii="Arial" w:hAnsi="Arial" w:cs="Arial"/>
          <w:sz w:val="20"/>
          <w:szCs w:val="22"/>
        </w:rPr>
        <w:t>Mảng đầu ra bao gồm tín hiệu của kênh chính và kênh phụ. Đầu vào cho nô lệ cũng là mảng.</w:t>
      </w:r>
      <w:r w:rsidR="00EB285C">
        <w:rPr>
          <w:rFonts w:ascii="Arial" w:hAnsi="Arial" w:cs="Arial"/>
          <w:highlight w:val="yellow"/>
        </w:rPr>
        <w:br w:type="page"/>
      </w:r>
    </w:p>
    <w:p w14:paraId="3486BAA6" w14:textId="6F83F4A3" w:rsidR="00FB4B4A" w:rsidRPr="00DA07C8" w:rsidRDefault="00EB285C" w:rsidP="00DA07C8">
      <w:pPr>
        <w:pStyle w:val="ListParagraph"/>
        <w:spacing w:before="240" w:line="360" w:lineRule="auto"/>
        <w:ind w:left="0"/>
        <w:rPr>
          <w:rFonts w:ascii="Arial" w:hAnsi="Arial" w:cs="Arial"/>
          <w:b/>
          <w:bCs/>
          <w:sz w:val="20"/>
        </w:rPr>
      </w:pPr>
      <w:r w:rsidRPr="00DA07C8">
        <w:rPr>
          <w:rFonts w:ascii="Arial" w:hAnsi="Arial" w:cs="Arial"/>
          <w:b/>
          <w:bCs/>
          <w:sz w:val="20"/>
        </w:rPr>
        <w:lastRenderedPageBreak/>
        <w:t xml:space="preserve">- </w:t>
      </w:r>
      <w:r w:rsidR="00FB4B4A" w:rsidRPr="00DA07C8">
        <w:rPr>
          <w:rFonts w:ascii="Arial" w:hAnsi="Arial" w:cs="Arial"/>
          <w:b/>
          <w:bCs/>
          <w:sz w:val="20"/>
        </w:rPr>
        <w:t>Hỗ trợ Mô hình trong Mô phỏng Vòng lặp (MILS) cho khối TAUD:</w:t>
      </w:r>
    </w:p>
    <w:p w14:paraId="2FB33810" w14:textId="4F54062F" w:rsidR="00FB4B4A" w:rsidRPr="00DA07C8" w:rsidRDefault="00FB4B4A" w:rsidP="00DA07C8">
      <w:pPr>
        <w:pStyle w:val="ListParagraph"/>
        <w:spacing w:before="240" w:line="360" w:lineRule="auto"/>
        <w:ind w:left="0"/>
        <w:rPr>
          <w:rFonts w:ascii="Arial" w:hAnsi="Arial" w:cs="Arial"/>
          <w:sz w:val="20"/>
        </w:rPr>
      </w:pPr>
      <w:r w:rsidRPr="00DA07C8">
        <w:rPr>
          <w:rFonts w:ascii="Arial" w:hAnsi="Arial" w:cs="Arial"/>
          <w:sz w:val="20"/>
        </w:rPr>
        <w:t>ETVPF tạo khối TAUD để thực thi MILS. Để sử dụng khối này, người dùng phải thay thế khối chức năng S TAUD thành khối MILS TAUD sau đó thực hiện MILS.</w:t>
      </w:r>
    </w:p>
    <w:p w14:paraId="7A1D1263" w14:textId="5001E09B" w:rsidR="0040623C" w:rsidRPr="00DA07C8" w:rsidRDefault="0040623C" w:rsidP="00DA07C8">
      <w:pPr>
        <w:pStyle w:val="ListParagraph"/>
        <w:spacing w:before="240" w:line="360" w:lineRule="auto"/>
        <w:ind w:left="0"/>
        <w:rPr>
          <w:rFonts w:ascii="Arial" w:hAnsi="Arial" w:cs="Arial"/>
          <w:sz w:val="20"/>
        </w:rPr>
      </w:pPr>
      <w:r w:rsidRPr="00DA07C8">
        <w:rPr>
          <w:rFonts w:ascii="Arial" w:hAnsi="Arial" w:cs="Arial"/>
          <w:sz w:val="20"/>
        </w:rPr>
        <w:t>Đầu vào của MILS TAUD bao gồm nhiệm vụ, xung và kích hoạt khởi động/dừng. Khi chạy mô hình, chức năng S “mils_taud” bên trong TAUD MILS sẽ đặt đầu vào nhiệm vụ cho “Độ rộng xung” và đầu vào xung cho “Chu kỳ” của bộ tạo xung. Vui lòng khớp đầu vào của MILS TAUD và giá trị ban đầu của bộ tạo xung (“PulseWidth” và “Period”).</w:t>
      </w:r>
    </w:p>
    <w:p w14:paraId="097A9BC7" w14:textId="5278A9F6" w:rsidR="00FB4B4A" w:rsidRPr="00DA07C8" w:rsidRDefault="00FB4B4A" w:rsidP="00DA07C8">
      <w:pPr>
        <w:pStyle w:val="ListParagraph"/>
        <w:spacing w:before="240" w:line="360" w:lineRule="auto"/>
        <w:ind w:left="0"/>
        <w:rPr>
          <w:rFonts w:ascii="Arial" w:hAnsi="Arial" w:cs="Arial"/>
          <w:sz w:val="20"/>
        </w:rPr>
      </w:pPr>
      <w:r w:rsidRPr="00DA07C8">
        <w:rPr>
          <w:rFonts w:ascii="Arial" w:hAnsi="Arial" w:cs="Arial"/>
          <w:sz w:val="20"/>
        </w:rPr>
        <w:t>Trong MILS, người dùng không cần sử dụng khối Mux và Demux.</w:t>
      </w:r>
    </w:p>
    <w:p w14:paraId="3FB6CC3A" w14:textId="77777777" w:rsidR="00FB4B4A" w:rsidRPr="00DA07C8" w:rsidRDefault="00FB4B4A" w:rsidP="00DA07C8">
      <w:pPr>
        <w:pStyle w:val="ListParagraph"/>
        <w:spacing w:before="240" w:line="360" w:lineRule="auto"/>
        <w:ind w:left="0"/>
        <w:rPr>
          <w:rFonts w:ascii="Arial" w:hAnsi="Arial" w:cs="Arial"/>
          <w:sz w:val="20"/>
          <w:szCs w:val="22"/>
        </w:rPr>
      </w:pPr>
      <w:r w:rsidRPr="00DA07C8">
        <w:rPr>
          <w:rFonts w:ascii="Arial" w:hAnsi="Arial" w:cs="Arial"/>
          <w:sz w:val="20"/>
        </w:rPr>
        <w:t>Mỗi khối hỗ trợ cho mỗi kênh TAUD. Để sử dụng nhiều kênh, người dùng phải kết nối với nhiều khối</w:t>
      </w:r>
      <w:r w:rsidRPr="00DA07C8">
        <w:rPr>
          <w:rFonts w:ascii="Arial" w:hAnsi="Arial" w:cs="Arial"/>
          <w:sz w:val="20"/>
          <w:szCs w:val="22"/>
        </w:rPr>
        <w:t>.</w:t>
      </w:r>
    </w:p>
    <w:p w14:paraId="62C5A9FB" w14:textId="65ABD346" w:rsidR="00FB4B4A" w:rsidRPr="00DA07C8" w:rsidRDefault="00FB4B4A" w:rsidP="00DA07C8">
      <w:pPr>
        <w:pStyle w:val="ListParagraph"/>
        <w:spacing w:before="240" w:line="360" w:lineRule="auto"/>
        <w:ind w:left="0"/>
        <w:rPr>
          <w:rFonts w:ascii="Arial" w:hAnsi="Arial" w:cs="Arial"/>
          <w:sz w:val="20"/>
          <w:szCs w:val="22"/>
        </w:rPr>
      </w:pPr>
      <w:r w:rsidRPr="00DA07C8">
        <w:rPr>
          <w:noProof/>
          <w:sz w:val="20"/>
          <w:szCs w:val="22"/>
        </w:rPr>
        <w:drawing>
          <wp:anchor distT="0" distB="0" distL="114300" distR="114300" simplePos="0" relativeHeight="251678720" behindDoc="0" locked="0" layoutInCell="1" allowOverlap="1" wp14:anchorId="2D0751CA" wp14:editId="7C22FF5F">
            <wp:simplePos x="0" y="0"/>
            <wp:positionH relativeFrom="page">
              <wp:posOffset>1346835</wp:posOffset>
            </wp:positionH>
            <wp:positionV relativeFrom="paragraph">
              <wp:posOffset>76200</wp:posOffset>
            </wp:positionV>
            <wp:extent cx="4564380" cy="2740025"/>
            <wp:effectExtent l="0" t="0" r="7620" b="3175"/>
            <wp:wrapTopAndBottom/>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4380" cy="2740025"/>
                    </a:xfrm>
                    <a:prstGeom prst="rect">
                      <a:avLst/>
                    </a:prstGeom>
                    <a:noFill/>
                  </pic:spPr>
                </pic:pic>
              </a:graphicData>
            </a:graphic>
            <wp14:sizeRelH relativeFrom="margin">
              <wp14:pctWidth>0</wp14:pctWidth>
            </wp14:sizeRelH>
            <wp14:sizeRelV relativeFrom="margin">
              <wp14:pctHeight>0</wp14:pctHeight>
            </wp14:sizeRelV>
          </wp:anchor>
        </w:drawing>
      </w:r>
    </w:p>
    <w:p w14:paraId="5416E503" w14:textId="28E78266" w:rsidR="00FB4B4A" w:rsidRPr="00DA07C8" w:rsidRDefault="00FB4B4A"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20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Cấu trúc mô hình sử dụng TAUD MILS</w:t>
      </w:r>
      <w:bookmarkEnd w:id="635"/>
    </w:p>
    <w:p w14:paraId="1C7B5FAA" w14:textId="6F3CC8BE" w:rsidR="00AE424F" w:rsidRDefault="00AE424F" w:rsidP="00DA07C8">
      <w:pPr>
        <w:pStyle w:val="ListParagraph"/>
        <w:spacing w:line="360" w:lineRule="auto"/>
        <w:ind w:left="0"/>
      </w:pPr>
      <w:r>
        <w:br w:type="page"/>
      </w:r>
    </w:p>
    <w:p w14:paraId="663CAE1B" w14:textId="199B92DA" w:rsidR="00F4430C" w:rsidRPr="0029259B" w:rsidRDefault="748D06D4" w:rsidP="00DA07C8">
      <w:pPr>
        <w:pStyle w:val="Heading2"/>
        <w:spacing w:line="360" w:lineRule="auto"/>
        <w:rPr>
          <w:rFonts w:cs="Arial"/>
        </w:rPr>
      </w:pPr>
      <w:bookmarkStart w:id="637" w:name="_Toc122608917"/>
      <w:r w:rsidRPr="0029259B">
        <w:rPr>
          <w:rFonts w:cs="Arial"/>
        </w:rPr>
        <w:lastRenderedPageBreak/>
        <w:t xml:space="preserve">3.3 </w:t>
      </w:r>
      <w:r w:rsidR="37FA5909" w:rsidRPr="0029259B">
        <w:rPr>
          <w:rFonts w:cs="Arial"/>
        </w:rPr>
        <w:t>Bộ xử lý giả lập thực thi trong mô phỏng vòng lặp</w:t>
      </w:r>
      <w:bookmarkEnd w:id="58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7"/>
    </w:p>
    <w:p w14:paraId="04B81682" w14:textId="752745E8" w:rsidR="000F3E74" w:rsidRPr="0029259B" w:rsidRDefault="000F3E74" w:rsidP="00DA07C8">
      <w:pPr>
        <w:spacing w:line="360" w:lineRule="auto"/>
        <w:rPr>
          <w:rFonts w:ascii="Arial" w:hAnsi="Arial" w:cs="Arial"/>
        </w:rPr>
      </w:pPr>
    </w:p>
    <w:p w14:paraId="7EB1BCC1" w14:textId="1EFECB24" w:rsidR="00F4430C" w:rsidRPr="00DA07C8" w:rsidRDefault="0EA61305" w:rsidP="00DA07C8">
      <w:pPr>
        <w:spacing w:line="360" w:lineRule="auto"/>
        <w:rPr>
          <w:rFonts w:ascii="Arial" w:hAnsi="Arial" w:cs="Arial"/>
          <w:sz w:val="20"/>
          <w:szCs w:val="22"/>
        </w:rPr>
      </w:pPr>
      <w:r w:rsidRPr="00DA07C8">
        <w:rPr>
          <w:rFonts w:ascii="Arial" w:hAnsi="Arial" w:cs="Arial"/>
          <w:sz w:val="20"/>
          <w:szCs w:val="22"/>
        </w:rPr>
        <w:t xml:space="preserve">Phần sau đây mô tả cách tạo môi trường SPILS cần thiết cho Bộ xử lý giả lập trong Mô phỏng vòng lặp ( </w:t>
      </w:r>
      <w:r w:rsidRPr="00DA07C8">
        <w:rPr>
          <w:rFonts w:ascii="Arial" w:hAnsi="Arial" w:cs="Arial"/>
          <w:sz w:val="20"/>
          <w:szCs w:val="22"/>
          <w:lang w:val="pt-BR"/>
        </w:rPr>
        <w:t xml:space="preserve">sau đây gọi là </w:t>
      </w:r>
      <w:r w:rsidRPr="00DA07C8">
        <w:rPr>
          <w:rFonts w:ascii="Arial" w:hAnsi="Arial" w:cs="Arial"/>
          <w:sz w:val="20"/>
          <w:szCs w:val="22"/>
        </w:rPr>
        <w:t>SPILS) bởi ET-VPF.</w:t>
      </w:r>
    </w:p>
    <w:p w14:paraId="5597076F" w14:textId="77777777" w:rsidR="00DD3088" w:rsidRPr="0029259B" w:rsidRDefault="00DD3088" w:rsidP="00DA07C8">
      <w:pPr>
        <w:spacing w:line="360" w:lineRule="auto"/>
        <w:rPr>
          <w:rFonts w:ascii="Arial" w:hAnsi="Arial" w:cs="Arial"/>
        </w:rPr>
      </w:pPr>
    </w:p>
    <w:p w14:paraId="5E627CDD" w14:textId="26F2E8FE" w:rsidR="003204DF" w:rsidRPr="0029259B" w:rsidRDefault="031AE7AD" w:rsidP="00DA07C8">
      <w:pPr>
        <w:pStyle w:val="Heading3"/>
        <w:spacing w:line="360" w:lineRule="auto"/>
        <w:rPr>
          <w:rFonts w:cs="Arial"/>
        </w:rPr>
      </w:pPr>
      <w:bookmarkStart w:id="638" w:name="_Toc94021765"/>
      <w:bookmarkStart w:id="639" w:name="_Toc908164678"/>
      <w:bookmarkStart w:id="640" w:name="_Toc746502819"/>
      <w:bookmarkStart w:id="641" w:name="_Toc2083597301"/>
      <w:bookmarkStart w:id="642" w:name="_Toc1277529161"/>
      <w:bookmarkStart w:id="643" w:name="_Toc1906887500"/>
      <w:bookmarkStart w:id="644" w:name="_Toc1639830881"/>
      <w:bookmarkStart w:id="645" w:name="_Toc1728853688"/>
      <w:bookmarkStart w:id="646" w:name="_Toc314858159"/>
      <w:bookmarkStart w:id="647" w:name="_Toc1729139748"/>
      <w:bookmarkStart w:id="648" w:name="_Toc1569123831"/>
      <w:bookmarkStart w:id="649" w:name="_Toc1475485487"/>
      <w:bookmarkStart w:id="650" w:name="_Toc164821916"/>
      <w:bookmarkStart w:id="651" w:name="_Toc601972650"/>
      <w:bookmarkStart w:id="652" w:name="_Toc927655622"/>
      <w:bookmarkStart w:id="653" w:name="_Toc308207268"/>
      <w:bookmarkStart w:id="654" w:name="_Toc327721409"/>
      <w:bookmarkStart w:id="655" w:name="_Toc1037995781"/>
      <w:bookmarkStart w:id="656" w:name="_Toc275199194"/>
      <w:bookmarkStart w:id="657" w:name="_Toc1526015640"/>
      <w:bookmarkStart w:id="658" w:name="_Toc1543897379"/>
      <w:bookmarkStart w:id="659" w:name="_Toc277246313"/>
      <w:bookmarkStart w:id="660" w:name="_Toc1069539541"/>
      <w:bookmarkStart w:id="661" w:name="_Toc152044937"/>
      <w:bookmarkStart w:id="662" w:name="_Toc1764444291"/>
      <w:bookmarkStart w:id="663" w:name="_Toc1786015273"/>
      <w:bookmarkStart w:id="664" w:name="_Toc671555977"/>
      <w:bookmarkStart w:id="665" w:name="_Toc203300065"/>
      <w:bookmarkStart w:id="666" w:name="_Toc1328231795"/>
      <w:bookmarkStart w:id="667" w:name="_Toc444550995"/>
      <w:bookmarkStart w:id="668" w:name="_Toc2034597396"/>
      <w:bookmarkStart w:id="669" w:name="_Toc122608918"/>
      <w:r w:rsidRPr="0029259B">
        <w:rPr>
          <w:rFonts w:cs="Arial"/>
        </w:rPr>
        <w:t>3.3.1 Mô hình mẫu nhúng</w:t>
      </w:r>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1C000144" w14:textId="77777777" w:rsidR="005757DD" w:rsidRPr="00DA07C8" w:rsidRDefault="005757DD" w:rsidP="00DA07C8">
      <w:pPr>
        <w:spacing w:line="360" w:lineRule="auto"/>
        <w:rPr>
          <w:rFonts w:ascii="Arial" w:hAnsi="Arial" w:cs="Arial"/>
          <w:sz w:val="20"/>
        </w:rPr>
      </w:pPr>
      <w:r w:rsidRPr="00DA07C8">
        <w:rPr>
          <w:rFonts w:ascii="Arial" w:hAnsi="Arial" w:cs="Arial"/>
          <w:sz w:val="20"/>
        </w:rPr>
        <w:t>Đầu tiên, người dùng cần mở gói ETVPF của Trình duyệt thư viện MATLAB Simulink để chọn các khối chức năng S dự kiến của thiết bị ngoại vi.</w:t>
      </w:r>
      <w:bookmarkStart w:id="670" w:name="V10000_Simulink_Library_005"/>
      <w:bookmarkEnd w:id="670"/>
    </w:p>
    <w:p w14:paraId="473D6106" w14:textId="77777777" w:rsidR="005757DD" w:rsidRPr="00DA07C8" w:rsidRDefault="005757DD" w:rsidP="00DA07C8">
      <w:pPr>
        <w:pStyle w:val="ListParagraph"/>
        <w:numPr>
          <w:ilvl w:val="0"/>
          <w:numId w:val="23"/>
        </w:numPr>
        <w:spacing w:line="360" w:lineRule="auto"/>
        <w:ind w:left="360"/>
        <w:rPr>
          <w:rFonts w:ascii="Arial" w:hAnsi="Arial" w:cs="Arial"/>
          <w:sz w:val="20"/>
        </w:rPr>
      </w:pPr>
      <w:commentRangeStart w:id="671"/>
      <w:r w:rsidRPr="00DA07C8">
        <w:rPr>
          <w:rFonts w:ascii="Arial" w:hAnsi="Arial" w:cs="Arial"/>
          <w:sz w:val="20"/>
        </w:rPr>
        <w:t xml:space="preserve">Gói ETVPF nằm trong Trình duyệt thư viện MATLAB Simulink </w:t>
      </w:r>
      <w:commentRangeEnd w:id="671"/>
      <w:r w:rsidR="00F96D81" w:rsidRPr="00DA07C8">
        <w:rPr>
          <w:rStyle w:val="CommentReference"/>
          <w:sz w:val="20"/>
        </w:rPr>
        <w:commentReference w:id="671"/>
      </w:r>
      <w:r w:rsidRPr="00DA07C8">
        <w:rPr>
          <w:rFonts w:ascii="Arial" w:hAnsi="Arial" w:cs="Arial"/>
          <w:sz w:val="20"/>
        </w:rPr>
        <w:t>, chứa các khối chức năng S của thiết bị ngoại vi.</w:t>
      </w:r>
    </w:p>
    <w:p w14:paraId="33A855CA" w14:textId="6AEDCF6D" w:rsidR="00A557D3" w:rsidRPr="00DA07C8" w:rsidRDefault="00A557D3" w:rsidP="00DA07C8">
      <w:pPr>
        <w:spacing w:line="360" w:lineRule="auto"/>
        <w:rPr>
          <w:rFonts w:ascii="Arial" w:hAnsi="Arial" w:cs="Arial"/>
          <w:sz w:val="20"/>
        </w:rPr>
      </w:pPr>
    </w:p>
    <w:p w14:paraId="403B6A74" w14:textId="1CBB9EAB" w:rsidR="005757DD" w:rsidRPr="00DA07C8" w:rsidRDefault="00174142" w:rsidP="00DA07C8">
      <w:pPr>
        <w:spacing w:line="360" w:lineRule="auto"/>
        <w:jc w:val="center"/>
        <w:rPr>
          <w:rFonts w:ascii="Arial" w:hAnsi="Arial" w:cs="Arial"/>
          <w:sz w:val="20"/>
        </w:rPr>
      </w:pPr>
      <w:r w:rsidRPr="00DA07C8">
        <w:rPr>
          <w:noProof/>
          <w:sz w:val="20"/>
        </w:rPr>
        <w:drawing>
          <wp:inline distT="0" distB="0" distL="0" distR="0" wp14:anchorId="26212E34" wp14:editId="61F644D9">
            <wp:extent cx="3657600" cy="1920240"/>
            <wp:effectExtent l="0" t="0" r="0" b="381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4"/>
                    <a:stretch>
                      <a:fillRect/>
                    </a:stretch>
                  </pic:blipFill>
                  <pic:spPr>
                    <a:xfrm>
                      <a:off x="0" y="0"/>
                      <a:ext cx="3671775" cy="1927682"/>
                    </a:xfrm>
                    <a:prstGeom prst="rect">
                      <a:avLst/>
                    </a:prstGeom>
                  </pic:spPr>
                </pic:pic>
              </a:graphicData>
            </a:graphic>
          </wp:inline>
        </w:drawing>
      </w:r>
    </w:p>
    <w:p w14:paraId="64C2C61C" w14:textId="77777777" w:rsidR="00457C21" w:rsidRPr="00DA07C8" w:rsidRDefault="00457C21" w:rsidP="00DA07C8">
      <w:pPr>
        <w:spacing w:line="360" w:lineRule="auto"/>
        <w:jc w:val="center"/>
        <w:rPr>
          <w:rFonts w:ascii="Arial" w:hAnsi="Arial" w:cs="Arial"/>
          <w:sz w:val="20"/>
        </w:rPr>
      </w:pPr>
    </w:p>
    <w:p w14:paraId="665FF69E" w14:textId="3A62CF82" w:rsidR="00174142" w:rsidRPr="00DA07C8" w:rsidRDefault="00174142"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21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Khối chức năng S của thiết bị ngoại vi nằm trong gói ETVPF</w:t>
      </w:r>
    </w:p>
    <w:p w14:paraId="552588DA" w14:textId="77777777" w:rsidR="005757DD" w:rsidRPr="00DA07C8" w:rsidRDefault="005757DD" w:rsidP="00DA07C8">
      <w:pPr>
        <w:spacing w:line="360" w:lineRule="auto"/>
        <w:rPr>
          <w:rFonts w:ascii="Arial" w:hAnsi="Arial" w:cs="Arial"/>
          <w:sz w:val="20"/>
        </w:rPr>
      </w:pPr>
    </w:p>
    <w:p w14:paraId="4E5F38D1" w14:textId="3631C77C" w:rsidR="00195CE2" w:rsidRPr="00DA07C8" w:rsidRDefault="00195CE2" w:rsidP="00DA07C8">
      <w:pPr>
        <w:spacing w:line="360" w:lineRule="auto"/>
        <w:rPr>
          <w:rFonts w:ascii="Arial" w:hAnsi="Arial" w:cs="Arial"/>
          <w:sz w:val="20"/>
        </w:rPr>
      </w:pPr>
      <w:r w:rsidRPr="00DA07C8">
        <w:rPr>
          <w:rFonts w:ascii="Arial" w:hAnsi="Arial" w:cs="Arial"/>
          <w:sz w:val="20"/>
        </w:rPr>
        <w:t xml:space="preserve">Mô hình mẫu là mô hình </w:t>
      </w:r>
      <w:r w:rsidR="0025058B" w:rsidRPr="00DA07C8">
        <w:rPr>
          <w:rFonts w:ascii="Arial" w:hAnsi="Arial" w:cs="Arial"/>
          <w:sz w:val="20"/>
        </w:rPr>
        <w:t xml:space="preserve">Power Window </w:t>
      </w:r>
      <w:r w:rsidR="00353ED7" w:rsidRPr="00DA07C8">
        <w:rPr>
          <w:rFonts w:ascii="Arial" w:hAnsi="Arial" w:cs="Arial"/>
          <w:sz w:val="20"/>
        </w:rPr>
        <w:t xml:space="preserve">( </w:t>
      </w:r>
      <w:r w:rsidR="0025058B" w:rsidRPr="00DA07C8">
        <w:rPr>
          <w:rFonts w:ascii="Arial" w:hAnsi="Arial" w:cs="Arial"/>
          <w:sz w:val="20"/>
        </w:rPr>
        <w:t xml:space="preserve">slexPowerWindowExample.slx </w:t>
      </w:r>
      <w:r w:rsidR="00353ED7" w:rsidRPr="00DA07C8">
        <w:rPr>
          <w:rFonts w:ascii="Arial" w:hAnsi="Arial" w:cs="Arial"/>
          <w:sz w:val="20"/>
        </w:rPr>
        <w:t xml:space="preserve">) được sử dụng cho phần giải thích sau với ET-VPF. Tính năng của các thiết bị ngoại vi (Cổng, ADC, RS-CANFD, </w:t>
      </w:r>
      <w:commentRangeStart w:id="672"/>
      <w:r w:rsidR="001705A5" w:rsidRPr="00DA07C8">
        <w:rPr>
          <w:rFonts w:ascii="Arial" w:hAnsi="Arial" w:cs="Arial"/>
          <w:sz w:val="20"/>
        </w:rPr>
        <w:t xml:space="preserve">RLIN3n </w:t>
      </w:r>
      <w:commentRangeEnd w:id="672"/>
      <w:r w:rsidR="00920266" w:rsidRPr="00DA07C8">
        <w:rPr>
          <w:rStyle w:val="CommentReference"/>
          <w:rFonts w:ascii="Arial" w:hAnsi="Arial" w:cs="Arial"/>
          <w:sz w:val="20"/>
        </w:rPr>
        <w:commentReference w:id="672"/>
      </w:r>
      <w:r w:rsidR="00FA779C" w:rsidRPr="00DA07C8">
        <w:rPr>
          <w:rFonts w:ascii="Arial" w:hAnsi="Arial" w:cs="Arial"/>
          <w:sz w:val="20"/>
        </w:rPr>
        <w:t xml:space="preserve">, </w:t>
      </w:r>
      <w:bookmarkStart w:id="673" w:name="V10000_New_Req_03_005"/>
      <w:commentRangeStart w:id="674"/>
      <w:r w:rsidR="00FA779C" w:rsidRPr="00DA07C8">
        <w:rPr>
          <w:rFonts w:ascii="Arial" w:hAnsi="Arial" w:cs="Arial"/>
          <w:sz w:val="20"/>
        </w:rPr>
        <w:t xml:space="preserve">TAUD </w:t>
      </w:r>
      <w:bookmarkEnd w:id="673"/>
      <w:commentRangeEnd w:id="674"/>
      <w:r w:rsidR="00F953A6" w:rsidRPr="00DA07C8">
        <w:rPr>
          <w:rStyle w:val="CommentReference"/>
          <w:sz w:val="20"/>
        </w:rPr>
        <w:commentReference w:id="674"/>
      </w:r>
      <w:r w:rsidR="001412B5" w:rsidRPr="00DA07C8">
        <w:rPr>
          <w:rFonts w:ascii="Arial" w:hAnsi="Arial" w:cs="Arial"/>
          <w:sz w:val="20"/>
        </w:rPr>
        <w:t>) sẽ được hỗ trợ bởi các khối Chức năng S được thêm vào trong mục tiêu Tạo mã.</w:t>
      </w:r>
    </w:p>
    <w:p w14:paraId="1D273638" w14:textId="0457C602" w:rsidR="000B0EFB" w:rsidRPr="00DA07C8" w:rsidRDefault="000B0EFB" w:rsidP="00DA07C8">
      <w:pPr>
        <w:spacing w:line="360" w:lineRule="auto"/>
        <w:rPr>
          <w:rFonts w:ascii="Arial" w:hAnsi="Arial" w:cs="Arial"/>
          <w:sz w:val="20"/>
        </w:rPr>
      </w:pPr>
    </w:p>
    <w:p w14:paraId="1C4436C6" w14:textId="5067D09B" w:rsidR="001B183B" w:rsidRPr="00DA07C8" w:rsidRDefault="000B0EFB" w:rsidP="00DA07C8">
      <w:pPr>
        <w:spacing w:line="360" w:lineRule="auto"/>
        <w:ind w:left="1440" w:hanging="1440"/>
        <w:rPr>
          <w:rFonts w:ascii="Arial" w:hAnsi="Arial" w:cs="Arial"/>
          <w:sz w:val="20"/>
        </w:rPr>
      </w:pPr>
      <w:r w:rsidRPr="00DA07C8">
        <w:rPr>
          <w:rFonts w:ascii="Arial" w:hAnsi="Arial" w:cs="Arial"/>
          <w:sz w:val="20"/>
        </w:rPr>
        <w:t xml:space="preserve">Lưu </w:t>
      </w:r>
      <w:r w:rsidRPr="00DA07C8">
        <w:rPr>
          <w:rFonts w:ascii="Arial" w:hAnsi="Arial" w:cs="Arial"/>
          <w:sz w:val="20"/>
        </w:rPr>
        <w:tab/>
      </w:r>
      <w:r w:rsidR="001B183B" w:rsidRPr="00DA07C8">
        <w:rPr>
          <w:rFonts w:ascii="Arial" w:hAnsi="Arial" w:cs="Arial"/>
          <w:sz w:val="20"/>
        </w:rPr>
        <w:t>ý 1. Tất cả các khối trong lớp đầu tiên trong mục tiêu tạo Mã phải được bao bọc trong Hệ thống con.</w:t>
      </w:r>
    </w:p>
    <w:p w14:paraId="69C047F7" w14:textId="69D384F8" w:rsidR="00343F6C" w:rsidRPr="00DA07C8" w:rsidRDefault="001B183B" w:rsidP="00DA07C8">
      <w:pPr>
        <w:spacing w:line="360" w:lineRule="auto"/>
        <w:ind w:left="1440"/>
        <w:rPr>
          <w:rFonts w:ascii="Arial" w:hAnsi="Arial" w:cs="Arial"/>
          <w:sz w:val="20"/>
        </w:rPr>
      </w:pPr>
      <w:r w:rsidRPr="00DA07C8">
        <w:rPr>
          <w:rFonts w:ascii="Arial" w:hAnsi="Arial" w:cs="Arial"/>
          <w:sz w:val="20"/>
        </w:rPr>
        <w:t xml:space="preserve">2. Các khối Chức năng S của thiết bị ngoại vi (Cổng, ADC, RS-CANFD, </w:t>
      </w:r>
      <w:commentRangeStart w:id="675"/>
      <w:r w:rsidR="001705A5" w:rsidRPr="00DA07C8">
        <w:rPr>
          <w:rFonts w:ascii="Arial" w:hAnsi="Arial" w:cs="Arial"/>
          <w:sz w:val="20"/>
        </w:rPr>
        <w:t xml:space="preserve">RLIN3n </w:t>
      </w:r>
      <w:commentRangeEnd w:id="675"/>
      <w:r w:rsidR="0070523C" w:rsidRPr="00DA07C8">
        <w:rPr>
          <w:rStyle w:val="CommentReference"/>
          <w:rFonts w:ascii="Arial" w:hAnsi="Arial" w:cs="Arial"/>
          <w:sz w:val="20"/>
        </w:rPr>
        <w:commentReference w:id="675"/>
      </w:r>
      <w:r w:rsidR="00343F6C" w:rsidRPr="00DA07C8">
        <w:rPr>
          <w:rFonts w:ascii="Arial" w:hAnsi="Arial" w:cs="Arial"/>
          <w:sz w:val="20"/>
        </w:rPr>
        <w:t xml:space="preserve">, </w:t>
      </w:r>
      <w:commentRangeStart w:id="676"/>
      <w:r w:rsidR="00343F6C" w:rsidRPr="00DA07C8">
        <w:rPr>
          <w:rFonts w:ascii="Arial" w:hAnsi="Arial" w:cs="Arial"/>
          <w:sz w:val="20"/>
        </w:rPr>
        <w:t xml:space="preserve">TAUD </w:t>
      </w:r>
      <w:commentRangeEnd w:id="676"/>
      <w:r w:rsidR="007E235B" w:rsidRPr="00DA07C8">
        <w:rPr>
          <w:rStyle w:val="CommentReference"/>
          <w:sz w:val="20"/>
        </w:rPr>
        <w:commentReference w:id="676"/>
      </w:r>
      <w:r w:rsidR="00D05641" w:rsidRPr="00DA07C8">
        <w:rPr>
          <w:rFonts w:ascii="Arial" w:hAnsi="Arial" w:cs="Arial"/>
          <w:sz w:val="20"/>
        </w:rPr>
        <w:t>) phải nằm trong các lớp bên dưới mục tiêu Tạo mã. Nếu chúng nằm ngoài mục tiêu tạo mã, lỗi có thể xảy ra.</w:t>
      </w:r>
    </w:p>
    <w:p w14:paraId="57F58EFA" w14:textId="5DC75121" w:rsidR="00353ED7" w:rsidRPr="00DA07C8" w:rsidRDefault="00353ED7" w:rsidP="00DA07C8">
      <w:pPr>
        <w:spacing w:line="360" w:lineRule="auto"/>
        <w:rPr>
          <w:rFonts w:ascii="Arial" w:hAnsi="Arial" w:cs="Arial"/>
          <w:sz w:val="20"/>
        </w:rPr>
      </w:pPr>
    </w:p>
    <w:p w14:paraId="42804DA8" w14:textId="7DC2289E" w:rsidR="005636C0" w:rsidRPr="00DA07C8" w:rsidRDefault="0025058B" w:rsidP="00DA07C8">
      <w:pPr>
        <w:spacing w:line="360" w:lineRule="auto"/>
        <w:jc w:val="center"/>
        <w:rPr>
          <w:rFonts w:ascii="Arial" w:hAnsi="Arial" w:cs="Arial"/>
          <w:color w:val="FF0000"/>
          <w:sz w:val="20"/>
        </w:rPr>
      </w:pPr>
      <w:r w:rsidRPr="00DA07C8">
        <w:rPr>
          <w:rFonts w:ascii="Arial" w:hAnsi="Arial" w:cs="Arial"/>
          <w:noProof/>
          <w:color w:val="FF0000"/>
          <w:sz w:val="20"/>
        </w:rPr>
        <w:lastRenderedPageBreak/>
        <w:drawing>
          <wp:inline distT="0" distB="0" distL="0" distR="0" wp14:anchorId="1C9D3707" wp14:editId="43C85289">
            <wp:extent cx="6858000" cy="2197735"/>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58000" cy="2197735"/>
                    </a:xfrm>
                    <a:prstGeom prst="rect">
                      <a:avLst/>
                    </a:prstGeom>
                  </pic:spPr>
                </pic:pic>
              </a:graphicData>
            </a:graphic>
          </wp:inline>
        </w:drawing>
      </w:r>
    </w:p>
    <w:p w14:paraId="16A0F43C" w14:textId="37C65ECA" w:rsidR="00871E18" w:rsidRPr="00DA07C8" w:rsidRDefault="00871E18" w:rsidP="00DA07C8">
      <w:pPr>
        <w:spacing w:line="360" w:lineRule="auto"/>
        <w:jc w:val="center"/>
        <w:rPr>
          <w:rFonts w:ascii="Arial" w:hAnsi="Arial" w:cs="Arial"/>
          <w:color w:val="FF0000"/>
          <w:sz w:val="20"/>
        </w:rPr>
      </w:pPr>
    </w:p>
    <w:p w14:paraId="502F3FAD" w14:textId="33A746E8" w:rsidR="00871E18" w:rsidRPr="00DA07C8" w:rsidRDefault="00871E18"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22 </w:t>
      </w:r>
      <w:r w:rsidR="00341B7D" w:rsidRPr="00DA07C8">
        <w:rPr>
          <w:rFonts w:ascii="Arial" w:hAnsi="Arial" w:cs="Arial"/>
          <w:b/>
          <w:bCs/>
          <w:color w:val="auto"/>
          <w:sz w:val="20"/>
          <w:szCs w:val="20"/>
        </w:rPr>
        <w:fldChar w:fldCharType="end"/>
      </w:r>
      <w:r w:rsidR="00032744" w:rsidRPr="00DA07C8">
        <w:rPr>
          <w:rFonts w:ascii="Arial" w:hAnsi="Arial" w:cs="Arial"/>
          <w:b/>
          <w:bCs/>
          <w:color w:val="auto"/>
          <w:sz w:val="20"/>
          <w:szCs w:val="20"/>
        </w:rPr>
        <w:t>Mục tiêu tạo mã và khối S-Function của thiết bị ngoại vi</w:t>
      </w:r>
    </w:p>
    <w:p w14:paraId="7F9C6198" w14:textId="38B402D4" w:rsidR="001234AD" w:rsidRPr="00DA07C8" w:rsidRDefault="001234AD" w:rsidP="00DA07C8">
      <w:pPr>
        <w:spacing w:line="360" w:lineRule="auto"/>
        <w:rPr>
          <w:rFonts w:ascii="Arial" w:hAnsi="Arial" w:cs="Arial"/>
          <w:sz w:val="20"/>
        </w:rPr>
      </w:pPr>
      <w:r w:rsidRPr="00DA07C8">
        <w:rPr>
          <w:rFonts w:ascii="Arial" w:hAnsi="Arial" w:cs="Arial"/>
          <w:sz w:val="20"/>
        </w:rPr>
        <w:t>Các bảng sau đây hiển thị thông tin về các thành phần của mô hình mẫu.</w:t>
      </w:r>
    </w:p>
    <w:p w14:paraId="7A34A12B" w14:textId="063045DF" w:rsidR="00452971" w:rsidRPr="00DA07C8" w:rsidRDefault="00452971"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Bảng </w:t>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STYLEREF 1 \s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3 </w:t>
      </w:r>
      <w:r w:rsidR="00A3763F" w:rsidRPr="00DA07C8">
        <w:rPr>
          <w:rFonts w:ascii="Arial" w:hAnsi="Arial" w:cs="Arial"/>
          <w:b/>
          <w:bCs/>
          <w:color w:val="auto"/>
          <w:sz w:val="20"/>
          <w:szCs w:val="20"/>
        </w:rPr>
        <w:fldChar w:fldCharType="end"/>
      </w:r>
      <w:r w:rsidR="00A3763F" w:rsidRPr="00DA07C8">
        <w:rPr>
          <w:rFonts w:ascii="Arial" w:hAnsi="Arial" w:cs="Arial"/>
          <w:b/>
          <w:bCs/>
          <w:color w:val="auto"/>
          <w:sz w:val="20"/>
          <w:szCs w:val="20"/>
        </w:rPr>
        <w:noBreakHyphen/>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SEQ Table \* ARABIC \s 1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3 </w:t>
      </w:r>
      <w:r w:rsidR="00A3763F" w:rsidRPr="00DA07C8">
        <w:rPr>
          <w:rFonts w:ascii="Arial" w:hAnsi="Arial" w:cs="Arial"/>
          <w:b/>
          <w:bCs/>
          <w:color w:val="auto"/>
          <w:sz w:val="20"/>
          <w:szCs w:val="20"/>
        </w:rPr>
        <w:fldChar w:fldCharType="end"/>
      </w:r>
      <w:r w:rsidRPr="00DA07C8">
        <w:rPr>
          <w:rFonts w:ascii="Arial" w:hAnsi="Arial" w:cs="Arial"/>
          <w:b/>
          <w:bCs/>
          <w:color w:val="auto"/>
          <w:sz w:val="20"/>
          <w:szCs w:val="20"/>
        </w:rPr>
        <w:t>Mục tiêu tạo mã của mô hình mẫu</w:t>
      </w:r>
    </w:p>
    <w:tbl>
      <w:tblPr>
        <w:tblStyle w:val="TableGrid"/>
        <w:tblW w:w="5000" w:type="pct"/>
        <w:jc w:val="center"/>
        <w:tblLook w:val="04A0" w:firstRow="1" w:lastRow="0" w:firstColumn="1" w:lastColumn="0" w:noHBand="0" w:noVBand="1"/>
      </w:tblPr>
      <w:tblGrid>
        <w:gridCol w:w="3698"/>
        <w:gridCol w:w="3699"/>
        <w:gridCol w:w="3699"/>
      </w:tblGrid>
      <w:tr w:rsidR="00452971" w:rsidRPr="00DA07C8" w14:paraId="383DB323" w14:textId="77777777" w:rsidTr="00DA07C8">
        <w:trPr>
          <w:jc w:val="center"/>
        </w:trPr>
        <w:tc>
          <w:tcPr>
            <w:tcW w:w="3596" w:type="dxa"/>
            <w:shd w:val="clear" w:color="auto" w:fill="0070C0"/>
          </w:tcPr>
          <w:p w14:paraId="002052E8" w14:textId="7F2F2AB0" w:rsidR="00452971" w:rsidRPr="00DA07C8" w:rsidRDefault="00452971" w:rsidP="00DA07C8">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Tên mô hình mẫu</w:t>
            </w:r>
          </w:p>
        </w:tc>
        <w:tc>
          <w:tcPr>
            <w:tcW w:w="3597" w:type="dxa"/>
            <w:shd w:val="clear" w:color="auto" w:fill="0070C0"/>
          </w:tcPr>
          <w:p w14:paraId="731933AB" w14:textId="4EBCCF05" w:rsidR="00452971" w:rsidRPr="00DA07C8" w:rsidRDefault="00452971" w:rsidP="00DA07C8">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Mục tiêu tạo mã</w:t>
            </w:r>
          </w:p>
        </w:tc>
        <w:tc>
          <w:tcPr>
            <w:tcW w:w="3597" w:type="dxa"/>
            <w:shd w:val="clear" w:color="auto" w:fill="0070C0"/>
          </w:tcPr>
          <w:p w14:paraId="28E01977" w14:textId="2991DC1E" w:rsidR="00452971" w:rsidRPr="00DA07C8" w:rsidRDefault="00452971" w:rsidP="00DA07C8">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loại khối</w:t>
            </w:r>
          </w:p>
        </w:tc>
      </w:tr>
      <w:tr w:rsidR="00452971" w:rsidRPr="00DA07C8" w14:paraId="45E67E00" w14:textId="77777777" w:rsidTr="00DA07C8">
        <w:trPr>
          <w:jc w:val="center"/>
        </w:trPr>
        <w:tc>
          <w:tcPr>
            <w:tcW w:w="3596" w:type="dxa"/>
          </w:tcPr>
          <w:p w14:paraId="320E1571" w14:textId="0DDDE56E" w:rsidR="00452971" w:rsidRPr="00DA07C8" w:rsidRDefault="0025058B" w:rsidP="00DA07C8">
            <w:pPr>
              <w:spacing w:line="360" w:lineRule="auto"/>
              <w:rPr>
                <w:rFonts w:ascii="Arial" w:hAnsi="Arial" w:cs="Arial"/>
                <w:sz w:val="20"/>
              </w:rPr>
            </w:pPr>
            <w:r w:rsidRPr="00DA07C8">
              <w:rPr>
                <w:rFonts w:ascii="Arial" w:hAnsi="Arial" w:cs="Arial"/>
                <w:sz w:val="20"/>
              </w:rPr>
              <w:t>slexPowerWindowExample.slx</w:t>
            </w:r>
          </w:p>
        </w:tc>
        <w:tc>
          <w:tcPr>
            <w:tcW w:w="3597" w:type="dxa"/>
          </w:tcPr>
          <w:p w14:paraId="61594DB7" w14:textId="27C8F90A" w:rsidR="00452971" w:rsidRPr="00DA07C8" w:rsidRDefault="00452971" w:rsidP="00DA07C8">
            <w:pPr>
              <w:spacing w:line="360" w:lineRule="auto"/>
              <w:rPr>
                <w:rFonts w:ascii="Arial" w:hAnsi="Arial" w:cs="Arial"/>
                <w:sz w:val="20"/>
              </w:rPr>
            </w:pPr>
            <w:r w:rsidRPr="00DA07C8">
              <w:rPr>
                <w:rFonts w:ascii="Arial" w:hAnsi="Arial" w:cs="Arial"/>
                <w:sz w:val="20"/>
              </w:rPr>
              <w:t>Target_Block_ET_VPF</w:t>
            </w:r>
          </w:p>
        </w:tc>
        <w:tc>
          <w:tcPr>
            <w:tcW w:w="3597" w:type="dxa"/>
          </w:tcPr>
          <w:p w14:paraId="3A075221" w14:textId="2B9511C0" w:rsidR="00452971" w:rsidRPr="00DA07C8" w:rsidRDefault="00452971" w:rsidP="00DA07C8">
            <w:pPr>
              <w:spacing w:line="360" w:lineRule="auto"/>
              <w:rPr>
                <w:rFonts w:ascii="Arial" w:hAnsi="Arial" w:cs="Arial"/>
                <w:sz w:val="20"/>
              </w:rPr>
            </w:pPr>
            <w:r w:rsidRPr="00DA07C8">
              <w:rPr>
                <w:rFonts w:ascii="Arial" w:hAnsi="Arial" w:cs="Arial"/>
                <w:sz w:val="20"/>
              </w:rPr>
              <w:t>khối hệ thống con</w:t>
            </w:r>
          </w:p>
        </w:tc>
      </w:tr>
    </w:tbl>
    <w:p w14:paraId="22A8080C" w14:textId="5613017E" w:rsidR="00452971" w:rsidRPr="00DA07C8" w:rsidRDefault="00452971" w:rsidP="00DA07C8">
      <w:pPr>
        <w:spacing w:line="360" w:lineRule="auto"/>
        <w:rPr>
          <w:rFonts w:ascii="Arial" w:hAnsi="Arial" w:cs="Arial"/>
          <w:sz w:val="20"/>
        </w:rPr>
      </w:pPr>
    </w:p>
    <w:p w14:paraId="322D232E" w14:textId="15E2FA2C" w:rsidR="00EC0BCC" w:rsidRPr="00DA07C8" w:rsidRDefault="00EC0BCC"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Bảng </w:t>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STYLEREF 1 \s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3 </w:t>
      </w:r>
      <w:r w:rsidR="00A3763F" w:rsidRPr="00DA07C8">
        <w:rPr>
          <w:rFonts w:ascii="Arial" w:hAnsi="Arial" w:cs="Arial"/>
          <w:b/>
          <w:bCs/>
          <w:color w:val="auto"/>
          <w:sz w:val="20"/>
          <w:szCs w:val="20"/>
        </w:rPr>
        <w:fldChar w:fldCharType="end"/>
      </w:r>
      <w:r w:rsidR="00A3763F" w:rsidRPr="00DA07C8">
        <w:rPr>
          <w:rFonts w:ascii="Arial" w:hAnsi="Arial" w:cs="Arial"/>
          <w:b/>
          <w:bCs/>
          <w:color w:val="auto"/>
          <w:sz w:val="20"/>
          <w:szCs w:val="20"/>
        </w:rPr>
        <w:noBreakHyphen/>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SEQ Table \* ARABIC \s 1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4 </w:t>
      </w:r>
      <w:r w:rsidR="00A3763F" w:rsidRPr="00DA07C8">
        <w:rPr>
          <w:rFonts w:ascii="Arial" w:hAnsi="Arial" w:cs="Arial"/>
          <w:b/>
          <w:bCs/>
          <w:color w:val="auto"/>
          <w:sz w:val="20"/>
          <w:szCs w:val="20"/>
        </w:rPr>
        <w:fldChar w:fldCharType="end"/>
      </w:r>
      <w:r w:rsidRPr="00DA07C8">
        <w:rPr>
          <w:rFonts w:ascii="Arial" w:hAnsi="Arial" w:cs="Arial"/>
          <w:b/>
          <w:bCs/>
          <w:color w:val="auto"/>
          <w:sz w:val="20"/>
          <w:szCs w:val="20"/>
        </w:rPr>
        <w:t>Thiết bị ngoại vi trong Mục tiêu tạo mã</w:t>
      </w:r>
    </w:p>
    <w:tbl>
      <w:tblPr>
        <w:tblStyle w:val="TableGrid"/>
        <w:tblW w:w="5000" w:type="pct"/>
        <w:jc w:val="center"/>
        <w:tblLook w:val="04A0" w:firstRow="1" w:lastRow="0" w:firstColumn="1" w:lastColumn="0" w:noHBand="0" w:noVBand="1"/>
      </w:tblPr>
      <w:tblGrid>
        <w:gridCol w:w="2240"/>
        <w:gridCol w:w="1528"/>
        <w:gridCol w:w="2731"/>
        <w:gridCol w:w="2940"/>
        <w:gridCol w:w="1657"/>
      </w:tblGrid>
      <w:tr w:rsidR="00F31AED" w:rsidRPr="00DA07C8" w14:paraId="06D48C63" w14:textId="77777777" w:rsidTr="00DA07C8">
        <w:trPr>
          <w:jc w:val="center"/>
        </w:trPr>
        <w:tc>
          <w:tcPr>
            <w:tcW w:w="2062" w:type="dxa"/>
            <w:shd w:val="clear" w:color="auto" w:fill="0070C0"/>
          </w:tcPr>
          <w:p w14:paraId="0F7174FF" w14:textId="11CC8B11" w:rsidR="00F31AED" w:rsidRPr="00DA07C8" w:rsidRDefault="00F31AED" w:rsidP="00DA07C8">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Mục tiêu tạo mã</w:t>
            </w:r>
          </w:p>
        </w:tc>
        <w:tc>
          <w:tcPr>
            <w:tcW w:w="1397" w:type="dxa"/>
            <w:shd w:val="clear" w:color="auto" w:fill="0070C0"/>
          </w:tcPr>
          <w:p w14:paraId="335F051D" w14:textId="0BFDE208" w:rsidR="00F31AED" w:rsidRPr="00DA07C8" w:rsidRDefault="00F31AED" w:rsidP="00DA07C8">
            <w:pPr>
              <w:spacing w:line="360" w:lineRule="auto"/>
              <w:jc w:val="center"/>
              <w:rPr>
                <w:rFonts w:ascii="Arial" w:hAnsi="Arial" w:cs="Arial"/>
                <w:b/>
                <w:bCs/>
                <w:color w:val="FFFFFF" w:themeColor="background1"/>
                <w:sz w:val="20"/>
              </w:rPr>
            </w:pPr>
            <w:bookmarkStart w:id="677" w:name="_Hlk93653231"/>
            <w:r w:rsidRPr="00DA07C8">
              <w:rPr>
                <w:rFonts w:ascii="Arial" w:hAnsi="Arial" w:cs="Arial"/>
                <w:b/>
                <w:bCs/>
                <w:color w:val="FFFFFF" w:themeColor="background1"/>
                <w:sz w:val="20"/>
              </w:rPr>
              <w:t>ngoại vi</w:t>
            </w:r>
            <w:bookmarkEnd w:id="677"/>
          </w:p>
        </w:tc>
        <w:tc>
          <w:tcPr>
            <w:tcW w:w="2732" w:type="dxa"/>
            <w:shd w:val="clear" w:color="auto" w:fill="0070C0"/>
          </w:tcPr>
          <w:p w14:paraId="02B3AA36" w14:textId="26261EC8" w:rsidR="00F31AED" w:rsidRPr="00DA07C8" w:rsidRDefault="00F31AED" w:rsidP="00DA07C8">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Tên cổng ngoại vi</w:t>
            </w:r>
          </w:p>
        </w:tc>
        <w:tc>
          <w:tcPr>
            <w:tcW w:w="2941" w:type="dxa"/>
            <w:shd w:val="clear" w:color="auto" w:fill="0070C0"/>
          </w:tcPr>
          <w:p w14:paraId="5F53E5C7" w14:textId="52683485" w:rsidR="00F31AED" w:rsidRPr="00DA07C8" w:rsidRDefault="00F31AED" w:rsidP="00DA07C8">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Tên khối</w:t>
            </w:r>
          </w:p>
        </w:tc>
        <w:tc>
          <w:tcPr>
            <w:tcW w:w="1658" w:type="dxa"/>
            <w:shd w:val="clear" w:color="auto" w:fill="0070C0"/>
          </w:tcPr>
          <w:p w14:paraId="7343B06F" w14:textId="1541B1F0" w:rsidR="00F31AED" w:rsidRPr="00DA07C8" w:rsidRDefault="00F31AED" w:rsidP="00DA07C8">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loại khối</w:t>
            </w:r>
          </w:p>
        </w:tc>
      </w:tr>
      <w:tr w:rsidR="00343F6C" w:rsidRPr="00DA07C8" w14:paraId="00642908" w14:textId="77777777" w:rsidTr="00DA07C8">
        <w:trPr>
          <w:jc w:val="center"/>
        </w:trPr>
        <w:tc>
          <w:tcPr>
            <w:tcW w:w="2062" w:type="dxa"/>
            <w:vMerge w:val="restart"/>
          </w:tcPr>
          <w:p w14:paraId="7D9EF6B1" w14:textId="6EFFCBD6" w:rsidR="00343F6C" w:rsidRPr="00DA07C8" w:rsidRDefault="00343F6C" w:rsidP="00DA07C8">
            <w:pPr>
              <w:spacing w:line="360" w:lineRule="auto"/>
              <w:rPr>
                <w:rFonts w:ascii="Arial" w:hAnsi="Arial" w:cs="Arial"/>
                <w:sz w:val="20"/>
              </w:rPr>
            </w:pPr>
            <w:r w:rsidRPr="00DA07C8">
              <w:rPr>
                <w:rFonts w:ascii="Arial" w:hAnsi="Arial" w:cs="Arial"/>
                <w:sz w:val="20"/>
              </w:rPr>
              <w:t>Target_Block_ET_VPF</w:t>
            </w:r>
          </w:p>
        </w:tc>
        <w:tc>
          <w:tcPr>
            <w:tcW w:w="1397" w:type="dxa"/>
          </w:tcPr>
          <w:p w14:paraId="231A6166" w14:textId="0DDED64D" w:rsidR="00343F6C" w:rsidRPr="00DA07C8" w:rsidRDefault="00343F6C" w:rsidP="00DA07C8">
            <w:pPr>
              <w:spacing w:line="360" w:lineRule="auto"/>
              <w:rPr>
                <w:rFonts w:ascii="Arial" w:hAnsi="Arial" w:cs="Arial"/>
                <w:sz w:val="20"/>
              </w:rPr>
            </w:pPr>
            <w:r w:rsidRPr="00DA07C8">
              <w:rPr>
                <w:rFonts w:ascii="Arial" w:hAnsi="Arial" w:cs="Arial"/>
                <w:sz w:val="20"/>
              </w:rPr>
              <w:t>ADC</w:t>
            </w:r>
          </w:p>
        </w:tc>
        <w:tc>
          <w:tcPr>
            <w:tcW w:w="2732" w:type="dxa"/>
          </w:tcPr>
          <w:p w14:paraId="1A741D02" w14:textId="1FE7FAA8" w:rsidR="00343F6C" w:rsidRPr="00DA07C8" w:rsidRDefault="00343F6C" w:rsidP="00DA07C8">
            <w:pPr>
              <w:spacing w:line="360" w:lineRule="auto"/>
              <w:rPr>
                <w:rFonts w:ascii="Arial" w:hAnsi="Arial" w:cs="Arial"/>
                <w:sz w:val="20"/>
              </w:rPr>
            </w:pPr>
            <w:r w:rsidRPr="00DA07C8">
              <w:rPr>
                <w:rFonts w:ascii="Arial" w:hAnsi="Arial" w:cs="Arial"/>
                <w:sz w:val="20"/>
              </w:rPr>
              <w:t xml:space="preserve">ANI&lt;Đơn vị&gt;&lt;ID cổng&gt; </w:t>
            </w:r>
            <w:r w:rsidR="004526F6" w:rsidRPr="00DA07C8">
              <w:rPr>
                <w:rFonts w:ascii="Arial" w:hAnsi="Arial" w:cs="Arial"/>
                <w:sz w:val="20"/>
              </w:rPr>
              <w:t>*1</w:t>
            </w:r>
          </w:p>
          <w:p w14:paraId="21B17F21" w14:textId="70A3B6B2" w:rsidR="00343F6C" w:rsidRPr="00DA07C8" w:rsidRDefault="00343F6C" w:rsidP="00DA07C8">
            <w:pPr>
              <w:spacing w:line="360" w:lineRule="auto"/>
              <w:rPr>
                <w:rFonts w:ascii="Arial" w:hAnsi="Arial" w:cs="Arial"/>
                <w:sz w:val="20"/>
              </w:rPr>
            </w:pPr>
            <w:commentRangeStart w:id="678"/>
            <w:r w:rsidRPr="00DA07C8">
              <w:rPr>
                <w:rFonts w:ascii="Arial" w:hAnsi="Arial" w:cs="Arial"/>
                <w:sz w:val="20"/>
              </w:rPr>
              <w:t xml:space="preserve">AN&lt;Đơn vị&gt;&lt;ID cổng&gt; </w:t>
            </w:r>
            <w:commentRangeEnd w:id="678"/>
            <w:r w:rsidRPr="00DA07C8">
              <w:rPr>
                <w:rStyle w:val="CommentReference"/>
                <w:sz w:val="20"/>
              </w:rPr>
              <w:commentReference w:id="678"/>
            </w:r>
            <w:bookmarkStart w:id="679" w:name="V10000_Req_03_009"/>
            <w:bookmarkEnd w:id="679"/>
            <w:r w:rsidR="004526F6" w:rsidRPr="00DA07C8">
              <w:rPr>
                <w:rFonts w:ascii="Arial" w:hAnsi="Arial" w:cs="Arial"/>
                <w:sz w:val="20"/>
              </w:rPr>
              <w:t>*2</w:t>
            </w:r>
          </w:p>
        </w:tc>
        <w:tc>
          <w:tcPr>
            <w:tcW w:w="2941" w:type="dxa"/>
          </w:tcPr>
          <w:p w14:paraId="461738B5" w14:textId="48796D01" w:rsidR="00343F6C" w:rsidRPr="00DA07C8" w:rsidRDefault="00343F6C" w:rsidP="00DA07C8">
            <w:pPr>
              <w:spacing w:line="360" w:lineRule="auto"/>
              <w:rPr>
                <w:rFonts w:ascii="Arial" w:hAnsi="Arial" w:cs="Arial"/>
                <w:sz w:val="20"/>
              </w:rPr>
            </w:pPr>
            <w:r w:rsidRPr="00DA07C8">
              <w:rPr>
                <w:rFonts w:ascii="Arial" w:hAnsi="Arial" w:cs="Arial"/>
                <w:sz w:val="20"/>
              </w:rPr>
              <w:t>ADC_&lt;Số&gt;</w:t>
            </w:r>
          </w:p>
        </w:tc>
        <w:tc>
          <w:tcPr>
            <w:tcW w:w="1658" w:type="dxa"/>
          </w:tcPr>
          <w:p w14:paraId="5AFB93DB" w14:textId="7DDD01F1" w:rsidR="00343F6C" w:rsidRPr="00DA07C8" w:rsidRDefault="00343F6C" w:rsidP="00DA07C8">
            <w:pPr>
              <w:spacing w:line="360" w:lineRule="auto"/>
              <w:rPr>
                <w:rFonts w:ascii="Arial" w:hAnsi="Arial" w:cs="Arial"/>
                <w:sz w:val="20"/>
              </w:rPr>
            </w:pPr>
            <w:r w:rsidRPr="00DA07C8">
              <w:rPr>
                <w:rFonts w:ascii="Arial" w:hAnsi="Arial" w:cs="Arial"/>
                <w:sz w:val="20"/>
              </w:rPr>
              <w:t>Khối chức năng S</w:t>
            </w:r>
          </w:p>
        </w:tc>
      </w:tr>
      <w:tr w:rsidR="00343F6C" w:rsidRPr="00DA07C8" w14:paraId="4E454A44" w14:textId="77777777" w:rsidTr="00DA07C8">
        <w:trPr>
          <w:jc w:val="center"/>
        </w:trPr>
        <w:tc>
          <w:tcPr>
            <w:tcW w:w="2062" w:type="dxa"/>
            <w:vMerge/>
          </w:tcPr>
          <w:p w14:paraId="010B0D55" w14:textId="77777777" w:rsidR="00343F6C" w:rsidRPr="00DA07C8" w:rsidRDefault="00343F6C" w:rsidP="00DA07C8">
            <w:pPr>
              <w:spacing w:line="360" w:lineRule="auto"/>
              <w:rPr>
                <w:rFonts w:ascii="Arial" w:hAnsi="Arial" w:cs="Arial"/>
                <w:sz w:val="20"/>
              </w:rPr>
            </w:pPr>
          </w:p>
        </w:tc>
        <w:tc>
          <w:tcPr>
            <w:tcW w:w="1397" w:type="dxa"/>
            <w:vMerge w:val="restart"/>
          </w:tcPr>
          <w:p w14:paraId="200B339F" w14:textId="36A1EF19" w:rsidR="00343F6C" w:rsidRPr="00DA07C8" w:rsidRDefault="00343F6C" w:rsidP="00DA07C8">
            <w:pPr>
              <w:spacing w:line="360" w:lineRule="auto"/>
              <w:rPr>
                <w:rFonts w:ascii="Arial" w:hAnsi="Arial" w:cs="Arial"/>
                <w:sz w:val="20"/>
              </w:rPr>
            </w:pPr>
            <w:r w:rsidRPr="00DA07C8">
              <w:rPr>
                <w:rFonts w:ascii="Arial" w:hAnsi="Arial" w:cs="Arial"/>
                <w:sz w:val="20"/>
              </w:rPr>
              <w:t>Hải cảng</w:t>
            </w:r>
          </w:p>
        </w:tc>
        <w:tc>
          <w:tcPr>
            <w:tcW w:w="2732" w:type="dxa"/>
            <w:vMerge w:val="restart"/>
          </w:tcPr>
          <w:p w14:paraId="4F648C0E" w14:textId="39A13817" w:rsidR="00343F6C" w:rsidRPr="00DA07C8" w:rsidRDefault="00343F6C" w:rsidP="00DA07C8">
            <w:pPr>
              <w:spacing w:line="360" w:lineRule="auto"/>
              <w:rPr>
                <w:rFonts w:ascii="Arial" w:hAnsi="Arial" w:cs="Arial"/>
                <w:sz w:val="20"/>
              </w:rPr>
            </w:pPr>
            <w:r w:rsidRPr="00DA07C8">
              <w:rPr>
                <w:rFonts w:ascii="Arial" w:hAnsi="Arial" w:cs="Arial"/>
                <w:sz w:val="20"/>
              </w:rPr>
              <w:t>P&lt;Cổng&gt;_&lt;Ghim&gt;</w:t>
            </w:r>
          </w:p>
        </w:tc>
        <w:tc>
          <w:tcPr>
            <w:tcW w:w="2941" w:type="dxa"/>
          </w:tcPr>
          <w:p w14:paraId="68C82803" w14:textId="3E5D9D63" w:rsidR="00343F6C" w:rsidRPr="00DA07C8" w:rsidRDefault="00343F6C" w:rsidP="00DA07C8">
            <w:pPr>
              <w:spacing w:line="360" w:lineRule="auto"/>
              <w:rPr>
                <w:rFonts w:ascii="Arial" w:hAnsi="Arial" w:cs="Arial"/>
                <w:sz w:val="20"/>
              </w:rPr>
            </w:pPr>
            <w:r w:rsidRPr="00DA07C8">
              <w:rPr>
                <w:rFonts w:ascii="Arial" w:hAnsi="Arial" w:cs="Arial"/>
                <w:sz w:val="20"/>
              </w:rPr>
              <w:t>Port_In_&lt;Số&gt;</w:t>
            </w:r>
          </w:p>
        </w:tc>
        <w:tc>
          <w:tcPr>
            <w:tcW w:w="1658" w:type="dxa"/>
          </w:tcPr>
          <w:p w14:paraId="61B3EAD8" w14:textId="111DA22B" w:rsidR="00343F6C" w:rsidRPr="00DA07C8" w:rsidRDefault="00343F6C" w:rsidP="00DA07C8">
            <w:pPr>
              <w:spacing w:line="360" w:lineRule="auto"/>
              <w:rPr>
                <w:rFonts w:ascii="Arial" w:hAnsi="Arial" w:cs="Arial"/>
                <w:sz w:val="20"/>
              </w:rPr>
            </w:pPr>
            <w:r w:rsidRPr="00DA07C8">
              <w:rPr>
                <w:rFonts w:ascii="Arial" w:hAnsi="Arial" w:cs="Arial"/>
                <w:sz w:val="20"/>
              </w:rPr>
              <w:t>Khối chức năng S</w:t>
            </w:r>
          </w:p>
        </w:tc>
      </w:tr>
      <w:tr w:rsidR="00343F6C" w:rsidRPr="00DA07C8" w14:paraId="51813623" w14:textId="77777777" w:rsidTr="00DA07C8">
        <w:trPr>
          <w:jc w:val="center"/>
        </w:trPr>
        <w:tc>
          <w:tcPr>
            <w:tcW w:w="2062" w:type="dxa"/>
            <w:vMerge/>
          </w:tcPr>
          <w:p w14:paraId="000A4150" w14:textId="77777777" w:rsidR="00343F6C" w:rsidRPr="00DA07C8" w:rsidRDefault="00343F6C" w:rsidP="00DA07C8">
            <w:pPr>
              <w:spacing w:line="360" w:lineRule="auto"/>
              <w:rPr>
                <w:rFonts w:ascii="Arial" w:hAnsi="Arial" w:cs="Arial"/>
                <w:sz w:val="20"/>
              </w:rPr>
            </w:pPr>
          </w:p>
        </w:tc>
        <w:tc>
          <w:tcPr>
            <w:tcW w:w="1397" w:type="dxa"/>
            <w:vMerge/>
          </w:tcPr>
          <w:p w14:paraId="24784CF1" w14:textId="22EB4424" w:rsidR="00343F6C" w:rsidRPr="00DA07C8" w:rsidRDefault="00343F6C" w:rsidP="00DA07C8">
            <w:pPr>
              <w:spacing w:line="360" w:lineRule="auto"/>
              <w:rPr>
                <w:rFonts w:ascii="Arial" w:hAnsi="Arial" w:cs="Arial"/>
                <w:sz w:val="20"/>
              </w:rPr>
            </w:pPr>
          </w:p>
        </w:tc>
        <w:tc>
          <w:tcPr>
            <w:tcW w:w="2732" w:type="dxa"/>
            <w:vMerge/>
          </w:tcPr>
          <w:p w14:paraId="30700263" w14:textId="77777777" w:rsidR="00343F6C" w:rsidRPr="00DA07C8" w:rsidRDefault="00343F6C" w:rsidP="00DA07C8">
            <w:pPr>
              <w:spacing w:line="360" w:lineRule="auto"/>
              <w:rPr>
                <w:rFonts w:ascii="Arial" w:hAnsi="Arial" w:cs="Arial"/>
                <w:sz w:val="20"/>
              </w:rPr>
            </w:pPr>
          </w:p>
        </w:tc>
        <w:tc>
          <w:tcPr>
            <w:tcW w:w="2941" w:type="dxa"/>
          </w:tcPr>
          <w:p w14:paraId="362C79D7" w14:textId="48F678FD" w:rsidR="00343F6C" w:rsidRPr="00DA07C8" w:rsidRDefault="00343F6C" w:rsidP="00DA07C8">
            <w:pPr>
              <w:spacing w:line="360" w:lineRule="auto"/>
              <w:rPr>
                <w:rFonts w:ascii="Arial" w:hAnsi="Arial" w:cs="Arial"/>
                <w:sz w:val="20"/>
              </w:rPr>
            </w:pPr>
            <w:r w:rsidRPr="00DA07C8">
              <w:rPr>
                <w:rFonts w:ascii="Arial" w:hAnsi="Arial" w:cs="Arial"/>
                <w:sz w:val="20"/>
              </w:rPr>
              <w:t>Port_Out_&lt;Số&gt;</w:t>
            </w:r>
          </w:p>
        </w:tc>
        <w:tc>
          <w:tcPr>
            <w:tcW w:w="1658" w:type="dxa"/>
          </w:tcPr>
          <w:p w14:paraId="634B0EBC" w14:textId="7E7124EF" w:rsidR="00343F6C" w:rsidRPr="00DA07C8" w:rsidRDefault="00343F6C" w:rsidP="00DA07C8">
            <w:pPr>
              <w:spacing w:line="360" w:lineRule="auto"/>
              <w:rPr>
                <w:rFonts w:ascii="Arial" w:hAnsi="Arial" w:cs="Arial"/>
                <w:sz w:val="20"/>
              </w:rPr>
            </w:pPr>
            <w:r w:rsidRPr="00DA07C8">
              <w:rPr>
                <w:rFonts w:ascii="Arial" w:hAnsi="Arial" w:cs="Arial"/>
                <w:sz w:val="20"/>
              </w:rPr>
              <w:t>Khối chức năng S</w:t>
            </w:r>
          </w:p>
        </w:tc>
      </w:tr>
      <w:tr w:rsidR="00343F6C" w:rsidRPr="00DA07C8" w14:paraId="279CFA8B" w14:textId="77777777" w:rsidTr="00DA07C8">
        <w:trPr>
          <w:trHeight w:val="132"/>
          <w:jc w:val="center"/>
        </w:trPr>
        <w:tc>
          <w:tcPr>
            <w:tcW w:w="2062" w:type="dxa"/>
            <w:vMerge/>
          </w:tcPr>
          <w:p w14:paraId="2529B83A" w14:textId="77777777" w:rsidR="00343F6C" w:rsidRPr="00DA07C8" w:rsidRDefault="00343F6C" w:rsidP="00DA07C8">
            <w:pPr>
              <w:spacing w:line="360" w:lineRule="auto"/>
              <w:rPr>
                <w:rFonts w:ascii="Arial" w:hAnsi="Arial" w:cs="Arial"/>
                <w:sz w:val="20"/>
              </w:rPr>
            </w:pPr>
          </w:p>
        </w:tc>
        <w:tc>
          <w:tcPr>
            <w:tcW w:w="1397" w:type="dxa"/>
            <w:vMerge w:val="restart"/>
          </w:tcPr>
          <w:p w14:paraId="4C8D6169" w14:textId="0B1CB62E" w:rsidR="00343F6C" w:rsidRPr="00DA07C8" w:rsidRDefault="00343F6C" w:rsidP="00DA07C8">
            <w:pPr>
              <w:spacing w:line="360" w:lineRule="auto"/>
              <w:rPr>
                <w:rFonts w:ascii="Arial" w:hAnsi="Arial" w:cs="Arial"/>
                <w:sz w:val="20"/>
              </w:rPr>
            </w:pPr>
            <w:r w:rsidRPr="00DA07C8">
              <w:rPr>
                <w:rFonts w:ascii="Arial" w:hAnsi="Arial" w:cs="Arial"/>
                <w:sz w:val="20"/>
              </w:rPr>
              <w:t>RS-CANFD</w:t>
            </w:r>
          </w:p>
        </w:tc>
        <w:tc>
          <w:tcPr>
            <w:tcW w:w="2732" w:type="dxa"/>
          </w:tcPr>
          <w:p w14:paraId="66DED8E7" w14:textId="18DBEEA8" w:rsidR="00343F6C" w:rsidRPr="00DA07C8" w:rsidRDefault="00343F6C" w:rsidP="00DA07C8">
            <w:pPr>
              <w:spacing w:line="360" w:lineRule="auto"/>
              <w:rPr>
                <w:rFonts w:ascii="Arial" w:hAnsi="Arial" w:cs="Arial"/>
                <w:sz w:val="20"/>
              </w:rPr>
            </w:pPr>
            <w:r w:rsidRPr="00DA07C8">
              <w:rPr>
                <w:rFonts w:ascii="Arial" w:hAnsi="Arial" w:cs="Arial"/>
                <w:sz w:val="20"/>
              </w:rPr>
              <w:t>CÓ THỂ&lt;Đơn vị&gt;_TX</w:t>
            </w:r>
          </w:p>
        </w:tc>
        <w:tc>
          <w:tcPr>
            <w:tcW w:w="2941" w:type="dxa"/>
          </w:tcPr>
          <w:p w14:paraId="0E33F501" w14:textId="442744B6" w:rsidR="00343F6C" w:rsidRPr="00DA07C8" w:rsidRDefault="00343F6C" w:rsidP="00DA07C8">
            <w:pPr>
              <w:spacing w:line="360" w:lineRule="auto"/>
              <w:rPr>
                <w:rFonts w:ascii="Arial" w:hAnsi="Arial" w:cs="Arial"/>
                <w:sz w:val="20"/>
              </w:rPr>
            </w:pPr>
            <w:r w:rsidRPr="00DA07C8">
              <w:rPr>
                <w:rFonts w:ascii="Arial" w:hAnsi="Arial" w:cs="Arial"/>
                <w:sz w:val="20"/>
              </w:rPr>
              <w:t>CAN_Truyền_&lt;Số&gt;</w:t>
            </w:r>
          </w:p>
        </w:tc>
        <w:tc>
          <w:tcPr>
            <w:tcW w:w="1658" w:type="dxa"/>
            <w:vMerge w:val="restart"/>
          </w:tcPr>
          <w:p w14:paraId="7A4AEE18" w14:textId="14BDA622" w:rsidR="00343F6C" w:rsidRPr="00DA07C8" w:rsidRDefault="00343F6C" w:rsidP="00DA07C8">
            <w:pPr>
              <w:spacing w:line="360" w:lineRule="auto"/>
              <w:rPr>
                <w:rFonts w:ascii="Arial" w:hAnsi="Arial" w:cs="Arial"/>
                <w:sz w:val="20"/>
              </w:rPr>
            </w:pPr>
            <w:r w:rsidRPr="00DA07C8">
              <w:rPr>
                <w:rFonts w:ascii="Arial" w:hAnsi="Arial" w:cs="Arial"/>
                <w:sz w:val="20"/>
              </w:rPr>
              <w:t>Khối chức năng S</w:t>
            </w:r>
          </w:p>
        </w:tc>
      </w:tr>
      <w:tr w:rsidR="00343F6C" w:rsidRPr="00DA07C8" w14:paraId="2972C490" w14:textId="77777777" w:rsidTr="00DA07C8">
        <w:trPr>
          <w:trHeight w:val="131"/>
          <w:jc w:val="center"/>
        </w:trPr>
        <w:tc>
          <w:tcPr>
            <w:tcW w:w="2062" w:type="dxa"/>
            <w:vMerge/>
          </w:tcPr>
          <w:p w14:paraId="1703C244" w14:textId="77777777" w:rsidR="00343F6C" w:rsidRPr="00DA07C8" w:rsidRDefault="00343F6C" w:rsidP="00DA07C8">
            <w:pPr>
              <w:spacing w:line="360" w:lineRule="auto"/>
              <w:rPr>
                <w:rFonts w:ascii="Arial" w:hAnsi="Arial" w:cs="Arial"/>
                <w:sz w:val="20"/>
              </w:rPr>
            </w:pPr>
          </w:p>
        </w:tc>
        <w:tc>
          <w:tcPr>
            <w:tcW w:w="1397" w:type="dxa"/>
            <w:vMerge/>
          </w:tcPr>
          <w:p w14:paraId="0640568A" w14:textId="77777777" w:rsidR="00343F6C" w:rsidRPr="00DA07C8" w:rsidRDefault="00343F6C" w:rsidP="00DA07C8">
            <w:pPr>
              <w:spacing w:line="360" w:lineRule="auto"/>
              <w:rPr>
                <w:rFonts w:ascii="Arial" w:hAnsi="Arial" w:cs="Arial"/>
                <w:sz w:val="20"/>
              </w:rPr>
            </w:pPr>
          </w:p>
        </w:tc>
        <w:tc>
          <w:tcPr>
            <w:tcW w:w="2732" w:type="dxa"/>
          </w:tcPr>
          <w:p w14:paraId="3DCF11BF" w14:textId="5CF4F8C9" w:rsidR="00343F6C" w:rsidRPr="00DA07C8" w:rsidRDefault="00343F6C" w:rsidP="00DA07C8">
            <w:pPr>
              <w:spacing w:line="360" w:lineRule="auto"/>
              <w:rPr>
                <w:rFonts w:ascii="Arial" w:hAnsi="Arial" w:cs="Arial"/>
                <w:sz w:val="20"/>
              </w:rPr>
            </w:pPr>
            <w:r w:rsidRPr="00DA07C8">
              <w:rPr>
                <w:rFonts w:ascii="Arial" w:hAnsi="Arial" w:cs="Arial"/>
                <w:sz w:val="20"/>
              </w:rPr>
              <w:t>CÓ THỂ&lt;Đơn vị&gt;_RX</w:t>
            </w:r>
          </w:p>
        </w:tc>
        <w:tc>
          <w:tcPr>
            <w:tcW w:w="2941" w:type="dxa"/>
          </w:tcPr>
          <w:p w14:paraId="7E2A4424" w14:textId="6A34161D" w:rsidR="00343F6C" w:rsidRPr="00DA07C8" w:rsidRDefault="00343F6C" w:rsidP="00DA07C8">
            <w:pPr>
              <w:spacing w:line="360" w:lineRule="auto"/>
              <w:rPr>
                <w:rFonts w:ascii="Arial" w:hAnsi="Arial" w:cs="Arial"/>
                <w:sz w:val="20"/>
              </w:rPr>
            </w:pPr>
            <w:r w:rsidRPr="00DA07C8">
              <w:rPr>
                <w:rFonts w:ascii="Arial" w:hAnsi="Arial" w:cs="Arial"/>
                <w:sz w:val="20"/>
              </w:rPr>
              <w:t>CAN_Reception _&lt;Số&gt;</w:t>
            </w:r>
          </w:p>
        </w:tc>
        <w:tc>
          <w:tcPr>
            <w:tcW w:w="1658" w:type="dxa"/>
            <w:vMerge/>
          </w:tcPr>
          <w:p w14:paraId="36850DE4" w14:textId="77777777" w:rsidR="00343F6C" w:rsidRPr="00DA07C8" w:rsidRDefault="00343F6C" w:rsidP="00DA07C8">
            <w:pPr>
              <w:spacing w:line="360" w:lineRule="auto"/>
              <w:rPr>
                <w:rFonts w:ascii="Arial" w:hAnsi="Arial" w:cs="Arial"/>
                <w:sz w:val="20"/>
              </w:rPr>
            </w:pPr>
          </w:p>
        </w:tc>
      </w:tr>
      <w:tr w:rsidR="00343F6C" w:rsidRPr="00DA07C8" w14:paraId="7B2E9E06" w14:textId="77777777" w:rsidTr="00DA07C8">
        <w:trPr>
          <w:trHeight w:val="131"/>
          <w:jc w:val="center"/>
        </w:trPr>
        <w:tc>
          <w:tcPr>
            <w:tcW w:w="2062" w:type="dxa"/>
            <w:vMerge/>
          </w:tcPr>
          <w:p w14:paraId="0FF58627" w14:textId="77777777" w:rsidR="00343F6C" w:rsidRPr="00DA07C8" w:rsidRDefault="00343F6C" w:rsidP="00DA07C8">
            <w:pPr>
              <w:spacing w:line="360" w:lineRule="auto"/>
              <w:rPr>
                <w:rFonts w:ascii="Arial" w:hAnsi="Arial" w:cs="Arial"/>
                <w:sz w:val="20"/>
              </w:rPr>
            </w:pPr>
          </w:p>
        </w:tc>
        <w:tc>
          <w:tcPr>
            <w:tcW w:w="1397" w:type="dxa"/>
            <w:vMerge w:val="restart"/>
          </w:tcPr>
          <w:p w14:paraId="5928493A" w14:textId="111DAD65" w:rsidR="00343F6C" w:rsidRPr="00DA07C8" w:rsidRDefault="00343F6C" w:rsidP="00DA07C8">
            <w:pPr>
              <w:spacing w:line="360" w:lineRule="auto"/>
              <w:rPr>
                <w:rFonts w:ascii="Arial" w:hAnsi="Arial" w:cs="Arial"/>
                <w:sz w:val="20"/>
              </w:rPr>
            </w:pPr>
            <w:commentRangeStart w:id="680"/>
            <w:r w:rsidRPr="00DA07C8">
              <w:rPr>
                <w:rFonts w:ascii="Arial" w:hAnsi="Arial" w:cs="Arial"/>
                <w:sz w:val="20"/>
              </w:rPr>
              <w:t>RLIN3n</w:t>
            </w:r>
            <w:commentRangeEnd w:id="680"/>
            <w:r w:rsidRPr="00DA07C8">
              <w:rPr>
                <w:rStyle w:val="CommentReference"/>
                <w:rFonts w:ascii="Arial" w:hAnsi="Arial" w:cs="Arial"/>
                <w:sz w:val="20"/>
              </w:rPr>
              <w:commentReference w:id="680"/>
            </w:r>
          </w:p>
        </w:tc>
        <w:tc>
          <w:tcPr>
            <w:tcW w:w="2732" w:type="dxa"/>
          </w:tcPr>
          <w:p w14:paraId="798E25B6" w14:textId="4957524D" w:rsidR="00343F6C" w:rsidRPr="00DA07C8" w:rsidRDefault="00343F6C" w:rsidP="00DA07C8">
            <w:pPr>
              <w:spacing w:line="360" w:lineRule="auto"/>
              <w:rPr>
                <w:rFonts w:ascii="Arial" w:hAnsi="Arial" w:cs="Arial"/>
                <w:sz w:val="20"/>
              </w:rPr>
            </w:pPr>
            <w:r w:rsidRPr="00DA07C8">
              <w:rPr>
                <w:rFonts w:ascii="Arial" w:hAnsi="Arial" w:cs="Arial"/>
                <w:sz w:val="20"/>
              </w:rPr>
              <w:t>RLIN3&lt;Đơn vị RLIN3&gt;_Gửi</w:t>
            </w:r>
          </w:p>
        </w:tc>
        <w:tc>
          <w:tcPr>
            <w:tcW w:w="2941" w:type="dxa"/>
          </w:tcPr>
          <w:p w14:paraId="5D49A9AE" w14:textId="43612EF3" w:rsidR="00343F6C" w:rsidRPr="00DA07C8" w:rsidRDefault="00343F6C" w:rsidP="00DA07C8">
            <w:pPr>
              <w:spacing w:line="360" w:lineRule="auto"/>
              <w:rPr>
                <w:rFonts w:ascii="Arial" w:hAnsi="Arial" w:cs="Arial"/>
                <w:sz w:val="20"/>
              </w:rPr>
            </w:pPr>
            <w:r w:rsidRPr="00DA07C8">
              <w:rPr>
                <w:rFonts w:ascii="Arial" w:hAnsi="Arial" w:cs="Arial"/>
                <w:sz w:val="20"/>
              </w:rPr>
              <w:t xml:space="preserve">RLIN3n_Transm </w:t>
            </w:r>
            <w:bookmarkStart w:id="681" w:name="V10000_Req_01_005"/>
            <w:bookmarkEnd w:id="681"/>
            <w:r w:rsidRPr="00DA07C8">
              <w:rPr>
                <w:rFonts w:ascii="Arial" w:hAnsi="Arial" w:cs="Arial"/>
                <w:sz w:val="20"/>
              </w:rPr>
              <w:t>ission_&lt;Số&gt;</w:t>
            </w:r>
          </w:p>
        </w:tc>
        <w:tc>
          <w:tcPr>
            <w:tcW w:w="1658" w:type="dxa"/>
          </w:tcPr>
          <w:p w14:paraId="6DFF6E12" w14:textId="72EE27CB" w:rsidR="00343F6C" w:rsidRPr="00DA07C8" w:rsidRDefault="00343F6C" w:rsidP="00DA07C8">
            <w:pPr>
              <w:spacing w:line="360" w:lineRule="auto"/>
              <w:rPr>
                <w:rFonts w:ascii="Arial" w:hAnsi="Arial" w:cs="Arial"/>
                <w:sz w:val="20"/>
              </w:rPr>
            </w:pPr>
            <w:r w:rsidRPr="00DA07C8">
              <w:rPr>
                <w:rFonts w:ascii="Arial" w:hAnsi="Arial" w:cs="Arial"/>
                <w:sz w:val="20"/>
              </w:rPr>
              <w:t>Khối chức năng S</w:t>
            </w:r>
          </w:p>
        </w:tc>
      </w:tr>
      <w:tr w:rsidR="00343F6C" w:rsidRPr="00DA07C8" w14:paraId="0E4863A7" w14:textId="77777777" w:rsidTr="00DA07C8">
        <w:trPr>
          <w:trHeight w:val="131"/>
          <w:jc w:val="center"/>
        </w:trPr>
        <w:tc>
          <w:tcPr>
            <w:tcW w:w="2062" w:type="dxa"/>
            <w:vMerge/>
          </w:tcPr>
          <w:p w14:paraId="78ADDC73" w14:textId="77777777" w:rsidR="00343F6C" w:rsidRPr="00DA07C8" w:rsidRDefault="00343F6C" w:rsidP="00DA07C8">
            <w:pPr>
              <w:spacing w:line="360" w:lineRule="auto"/>
              <w:rPr>
                <w:rFonts w:ascii="Arial" w:hAnsi="Arial" w:cs="Arial"/>
                <w:sz w:val="20"/>
              </w:rPr>
            </w:pPr>
          </w:p>
        </w:tc>
        <w:tc>
          <w:tcPr>
            <w:tcW w:w="1397" w:type="dxa"/>
            <w:vMerge/>
          </w:tcPr>
          <w:p w14:paraId="40EF2E33" w14:textId="77777777" w:rsidR="00343F6C" w:rsidRPr="00DA07C8" w:rsidRDefault="00343F6C" w:rsidP="00DA07C8">
            <w:pPr>
              <w:spacing w:line="360" w:lineRule="auto"/>
              <w:rPr>
                <w:rFonts w:ascii="Arial" w:hAnsi="Arial" w:cs="Arial"/>
                <w:sz w:val="20"/>
              </w:rPr>
            </w:pPr>
            <w:commentRangeStart w:id="682"/>
          </w:p>
        </w:tc>
        <w:tc>
          <w:tcPr>
            <w:tcW w:w="2732" w:type="dxa"/>
          </w:tcPr>
          <w:p w14:paraId="32CC2F46" w14:textId="35FD2412" w:rsidR="00343F6C" w:rsidRPr="00DA07C8" w:rsidRDefault="00343F6C" w:rsidP="00DA07C8">
            <w:pPr>
              <w:spacing w:line="360" w:lineRule="auto"/>
              <w:rPr>
                <w:rFonts w:ascii="Arial" w:hAnsi="Arial" w:cs="Arial"/>
                <w:sz w:val="20"/>
              </w:rPr>
            </w:pPr>
            <w:r w:rsidRPr="00DA07C8">
              <w:rPr>
                <w:rFonts w:ascii="Arial" w:hAnsi="Arial" w:cs="Arial"/>
                <w:sz w:val="20"/>
              </w:rPr>
              <w:t>RLIN3&lt;Đơn vị RLIN3&gt;_Nhận</w:t>
            </w:r>
          </w:p>
        </w:tc>
        <w:tc>
          <w:tcPr>
            <w:tcW w:w="2941" w:type="dxa"/>
          </w:tcPr>
          <w:p w14:paraId="5E3E549D" w14:textId="325C9363" w:rsidR="00343F6C" w:rsidRPr="00DA07C8" w:rsidRDefault="00343F6C" w:rsidP="00DA07C8">
            <w:pPr>
              <w:spacing w:line="360" w:lineRule="auto"/>
              <w:rPr>
                <w:rFonts w:ascii="Arial" w:hAnsi="Arial" w:cs="Arial"/>
                <w:sz w:val="20"/>
              </w:rPr>
            </w:pPr>
            <w:r w:rsidRPr="00DA07C8">
              <w:rPr>
                <w:rFonts w:ascii="Arial" w:hAnsi="Arial" w:cs="Arial"/>
                <w:sz w:val="20"/>
              </w:rPr>
              <w:t>RLIN3n_Reception_&lt;Số&gt;</w:t>
            </w:r>
          </w:p>
        </w:tc>
        <w:tc>
          <w:tcPr>
            <w:tcW w:w="1658" w:type="dxa"/>
          </w:tcPr>
          <w:p w14:paraId="1840F01E" w14:textId="6860D180" w:rsidR="00343F6C" w:rsidRPr="00DA07C8" w:rsidRDefault="00343F6C" w:rsidP="00DA07C8">
            <w:pPr>
              <w:spacing w:line="360" w:lineRule="auto"/>
              <w:rPr>
                <w:rFonts w:ascii="Arial" w:hAnsi="Arial" w:cs="Arial"/>
                <w:sz w:val="20"/>
              </w:rPr>
            </w:pPr>
            <w:r w:rsidRPr="00DA07C8">
              <w:rPr>
                <w:rFonts w:ascii="Arial" w:hAnsi="Arial" w:cs="Arial"/>
                <w:sz w:val="20"/>
              </w:rPr>
              <w:t>Khối chức năng S</w:t>
            </w:r>
            <w:commentRangeEnd w:id="682"/>
            <w:r w:rsidRPr="00DA07C8">
              <w:rPr>
                <w:rStyle w:val="CommentReference"/>
                <w:rFonts w:ascii="Arial" w:hAnsi="Arial" w:cs="Arial"/>
                <w:sz w:val="20"/>
              </w:rPr>
              <w:commentReference w:id="682"/>
            </w:r>
          </w:p>
        </w:tc>
      </w:tr>
      <w:tr w:rsidR="00343F6C" w:rsidRPr="00DA07C8" w14:paraId="203E92D3" w14:textId="77777777" w:rsidTr="00DA07C8">
        <w:trPr>
          <w:trHeight w:val="131"/>
          <w:jc w:val="center"/>
        </w:trPr>
        <w:tc>
          <w:tcPr>
            <w:tcW w:w="2062" w:type="dxa"/>
            <w:vMerge/>
          </w:tcPr>
          <w:p w14:paraId="364EAE32" w14:textId="77777777" w:rsidR="00343F6C" w:rsidRPr="00DA07C8" w:rsidRDefault="00343F6C" w:rsidP="00DA07C8">
            <w:pPr>
              <w:spacing w:line="360" w:lineRule="auto"/>
              <w:rPr>
                <w:rFonts w:ascii="Arial" w:hAnsi="Arial" w:cs="Arial"/>
                <w:sz w:val="20"/>
              </w:rPr>
            </w:pPr>
          </w:p>
        </w:tc>
        <w:tc>
          <w:tcPr>
            <w:tcW w:w="1397" w:type="dxa"/>
          </w:tcPr>
          <w:p w14:paraId="037D805F" w14:textId="1D9E2EA4" w:rsidR="00343F6C" w:rsidRPr="00DA07C8" w:rsidRDefault="00343F6C" w:rsidP="00DA07C8">
            <w:pPr>
              <w:spacing w:line="360" w:lineRule="auto"/>
              <w:rPr>
                <w:rFonts w:ascii="Arial" w:hAnsi="Arial" w:cs="Arial"/>
                <w:sz w:val="20"/>
              </w:rPr>
            </w:pPr>
            <w:commentRangeStart w:id="683"/>
            <w:r w:rsidRPr="00DA07C8">
              <w:rPr>
                <w:rFonts w:ascii="Arial" w:hAnsi="Arial" w:cs="Arial"/>
                <w:sz w:val="20"/>
              </w:rPr>
              <w:t>TAUD</w:t>
            </w:r>
            <w:commentRangeEnd w:id="683"/>
            <w:r w:rsidR="006E5A6F" w:rsidRPr="00DA07C8">
              <w:rPr>
                <w:rStyle w:val="CommentReference"/>
                <w:sz w:val="20"/>
              </w:rPr>
              <w:commentReference w:id="683"/>
            </w:r>
          </w:p>
        </w:tc>
        <w:tc>
          <w:tcPr>
            <w:tcW w:w="2732" w:type="dxa"/>
          </w:tcPr>
          <w:p w14:paraId="00B26594" w14:textId="3DDF444C" w:rsidR="00343F6C" w:rsidRPr="00DA07C8" w:rsidRDefault="00200D6D" w:rsidP="00DA07C8">
            <w:pPr>
              <w:spacing w:line="360" w:lineRule="auto"/>
              <w:rPr>
                <w:rFonts w:ascii="Arial" w:hAnsi="Arial" w:cs="Arial"/>
                <w:sz w:val="20"/>
              </w:rPr>
            </w:pPr>
            <w:bookmarkStart w:id="684" w:name="E10000_REL_Req_03"/>
            <w:r w:rsidRPr="00DA07C8">
              <w:rPr>
                <w:rFonts w:ascii="Arial" w:hAnsi="Arial" w:cs="Arial"/>
                <w:sz w:val="20"/>
              </w:rPr>
              <w:t>TAUD&lt;Đơn vị&gt;_&lt;kênh chính&gt;</w:t>
            </w:r>
            <w:bookmarkEnd w:id="684"/>
          </w:p>
        </w:tc>
        <w:tc>
          <w:tcPr>
            <w:tcW w:w="2941" w:type="dxa"/>
          </w:tcPr>
          <w:p w14:paraId="56EF808F" w14:textId="080B477C" w:rsidR="00343F6C" w:rsidRPr="00DA07C8" w:rsidRDefault="00343F6C" w:rsidP="00DA07C8">
            <w:pPr>
              <w:spacing w:line="360" w:lineRule="auto"/>
              <w:rPr>
                <w:rFonts w:ascii="Arial" w:hAnsi="Arial" w:cs="Arial"/>
                <w:sz w:val="20"/>
              </w:rPr>
            </w:pPr>
            <w:r w:rsidRPr="00DA07C8">
              <w:rPr>
                <w:rFonts w:ascii="Arial" w:hAnsi="Arial" w:cs="Arial"/>
                <w:sz w:val="20"/>
              </w:rPr>
              <w:t>TAUD_&lt;Số&gt;</w:t>
            </w:r>
          </w:p>
        </w:tc>
        <w:tc>
          <w:tcPr>
            <w:tcW w:w="1658" w:type="dxa"/>
          </w:tcPr>
          <w:p w14:paraId="3D23C4B8" w14:textId="15EDDE21" w:rsidR="00343F6C" w:rsidRPr="00DA07C8" w:rsidRDefault="00343F6C" w:rsidP="00DA07C8">
            <w:pPr>
              <w:spacing w:line="360" w:lineRule="auto"/>
              <w:rPr>
                <w:rFonts w:ascii="Arial" w:hAnsi="Arial" w:cs="Arial"/>
                <w:sz w:val="20"/>
              </w:rPr>
            </w:pPr>
            <w:r w:rsidRPr="00DA07C8">
              <w:rPr>
                <w:rFonts w:ascii="Arial" w:hAnsi="Arial" w:cs="Arial"/>
                <w:sz w:val="20"/>
              </w:rPr>
              <w:t>Khối chức năng S</w:t>
            </w:r>
          </w:p>
        </w:tc>
      </w:tr>
    </w:tbl>
    <w:p w14:paraId="2DF5DAAB" w14:textId="77777777" w:rsidR="004526F6" w:rsidRPr="00DA07C8" w:rsidRDefault="004526F6" w:rsidP="00DA07C8">
      <w:pPr>
        <w:spacing w:line="360" w:lineRule="auto"/>
        <w:rPr>
          <w:rFonts w:ascii="Arial" w:hAnsi="Arial" w:cs="Arial"/>
          <w:sz w:val="20"/>
        </w:rPr>
      </w:pPr>
      <w:r w:rsidRPr="00DA07C8">
        <w:rPr>
          <w:rFonts w:ascii="Arial" w:hAnsi="Arial" w:cs="Arial"/>
          <w:sz w:val="20"/>
        </w:rPr>
        <w:t>*1… Sử dụng cho dòng thiết bị RH850/F1KM-S1 và RH850/F1KM-S4.</w:t>
      </w:r>
    </w:p>
    <w:p w14:paraId="62A8AB3E" w14:textId="4BD2916F" w:rsidR="008636A2" w:rsidRPr="0029259B" w:rsidRDefault="004526F6" w:rsidP="00DA07C8">
      <w:pPr>
        <w:spacing w:line="360" w:lineRule="auto"/>
        <w:rPr>
          <w:rFonts w:ascii="Arial" w:hAnsi="Arial" w:cs="Arial"/>
        </w:rPr>
      </w:pPr>
      <w:r w:rsidRPr="00DA07C8">
        <w:rPr>
          <w:rFonts w:ascii="Arial" w:hAnsi="Arial" w:cs="Arial"/>
          <w:sz w:val="20"/>
        </w:rPr>
        <w:t>*2… Sử dụng cho dòng thiết bị RH850/U2C.</w:t>
      </w:r>
      <w:r w:rsidR="008636A2" w:rsidRPr="00DA07C8">
        <w:rPr>
          <w:rFonts w:ascii="Arial" w:hAnsi="Arial" w:cs="Arial"/>
          <w:sz w:val="20"/>
        </w:rPr>
        <w:br w:type="page"/>
      </w:r>
    </w:p>
    <w:p w14:paraId="27DF5419" w14:textId="65ECB4AB" w:rsidR="00195CE2" w:rsidRPr="0029259B" w:rsidRDefault="19197403" w:rsidP="00DA07C8">
      <w:pPr>
        <w:pStyle w:val="Heading3"/>
        <w:spacing w:line="360" w:lineRule="auto"/>
        <w:rPr>
          <w:rFonts w:cs="Arial"/>
        </w:rPr>
      </w:pPr>
      <w:bookmarkStart w:id="685" w:name="_Toc94021766"/>
      <w:bookmarkStart w:id="686" w:name="_Toc2097397910"/>
      <w:bookmarkStart w:id="687" w:name="_Toc1115935033"/>
      <w:bookmarkStart w:id="688" w:name="_Toc779256170"/>
      <w:bookmarkStart w:id="689" w:name="_Toc793069910"/>
      <w:bookmarkStart w:id="690" w:name="_Toc2022951573"/>
      <w:bookmarkStart w:id="691" w:name="_Toc2048540369"/>
      <w:bookmarkStart w:id="692" w:name="_Toc1811933175"/>
      <w:bookmarkStart w:id="693" w:name="_Toc363088236"/>
      <w:bookmarkStart w:id="694" w:name="_Toc382449232"/>
      <w:bookmarkStart w:id="695" w:name="_Toc359357800"/>
      <w:bookmarkStart w:id="696" w:name="_Toc877448752"/>
      <w:bookmarkStart w:id="697" w:name="_Toc871030928"/>
      <w:bookmarkStart w:id="698" w:name="_Toc20174989"/>
      <w:bookmarkStart w:id="699" w:name="_Toc1183243332"/>
      <w:bookmarkStart w:id="700" w:name="_Toc1349716239"/>
      <w:bookmarkStart w:id="701" w:name="_Toc840694260"/>
      <w:bookmarkStart w:id="702" w:name="_Toc942237242"/>
      <w:bookmarkStart w:id="703" w:name="_Toc779792663"/>
      <w:bookmarkStart w:id="704" w:name="_Toc916164864"/>
      <w:bookmarkStart w:id="705" w:name="_Toc125122047"/>
      <w:bookmarkStart w:id="706" w:name="_Toc1541221672"/>
      <w:bookmarkStart w:id="707" w:name="_Toc1821547126"/>
      <w:bookmarkStart w:id="708" w:name="_Toc1419351749"/>
      <w:bookmarkStart w:id="709" w:name="_Toc1139948046"/>
      <w:bookmarkStart w:id="710" w:name="_Toc1329834350"/>
      <w:bookmarkStart w:id="711" w:name="_Toc628012286"/>
      <w:bookmarkStart w:id="712" w:name="_Toc1120471253"/>
      <w:bookmarkStart w:id="713" w:name="_Toc134707369"/>
      <w:bookmarkStart w:id="714" w:name="_Toc329713543"/>
      <w:bookmarkStart w:id="715" w:name="_Toc1066679403"/>
      <w:bookmarkStart w:id="716" w:name="_Toc122608919"/>
      <w:r w:rsidRPr="0029259B">
        <w:rPr>
          <w:rFonts w:cs="Arial"/>
        </w:rPr>
        <w:lastRenderedPageBreak/>
        <w:t>3.3.2 Cài đặt thông số cấu hình</w:t>
      </w:r>
      <w:bookmarkStart w:id="717" w:name="MATLAB_2"/>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46340761" w14:textId="6039EE32" w:rsidR="000F3E74" w:rsidRPr="00DA07C8" w:rsidRDefault="0EA61305" w:rsidP="00DA07C8">
      <w:pPr>
        <w:spacing w:line="360" w:lineRule="auto"/>
        <w:rPr>
          <w:rFonts w:ascii="Arial" w:hAnsi="Arial" w:cs="Arial"/>
          <w:sz w:val="20"/>
          <w:szCs w:val="22"/>
        </w:rPr>
      </w:pPr>
      <w:r w:rsidRPr="00DA07C8">
        <w:rPr>
          <w:rFonts w:ascii="Arial" w:hAnsi="Arial" w:cs="Arial"/>
          <w:sz w:val="20"/>
          <w:szCs w:val="22"/>
        </w:rPr>
        <w:t>ET-VPF triển khai việc thực hiện tạo môi trường SPILS bằng cách tương tác với Bộ giải mã nhúng. Do đó, cần phải kiểm tra/thiết lập các tùy chọn Embedded Coder khi sử dụng các chức năng tạo môi trường SPILS do ET-VPF cung cấp.</w:t>
      </w:r>
    </w:p>
    <w:p w14:paraId="4C64579E" w14:textId="5F647689" w:rsidR="00DD3088" w:rsidRPr="00DA07C8" w:rsidRDefault="00DD3088" w:rsidP="00DA07C8">
      <w:pPr>
        <w:spacing w:line="360" w:lineRule="auto"/>
        <w:rPr>
          <w:rFonts w:ascii="Arial" w:hAnsi="Arial" w:cs="Arial"/>
          <w:sz w:val="20"/>
          <w:szCs w:val="22"/>
        </w:rPr>
      </w:pPr>
    </w:p>
    <w:p w14:paraId="1F57D12B" w14:textId="2BA9725E" w:rsidR="007D3D57" w:rsidRPr="00DA07C8" w:rsidRDefault="00DB21F3" w:rsidP="00DA07C8">
      <w:pPr>
        <w:pStyle w:val="ListParagraph"/>
        <w:numPr>
          <w:ilvl w:val="0"/>
          <w:numId w:val="10"/>
        </w:numPr>
        <w:spacing w:line="360" w:lineRule="auto"/>
        <w:rPr>
          <w:rFonts w:ascii="Arial" w:hAnsi="Arial" w:cs="Arial"/>
          <w:sz w:val="20"/>
          <w:szCs w:val="22"/>
        </w:rPr>
      </w:pPr>
      <w:r w:rsidRPr="00DA07C8">
        <w:rPr>
          <w:rFonts w:ascii="Arial" w:hAnsi="Arial" w:cs="Arial"/>
          <w:sz w:val="20"/>
          <w:szCs w:val="22"/>
          <w:highlight w:val="yellow"/>
        </w:rPr>
        <w:t xml:space="preserve">Mở MATLAB R2017b hoặc </w:t>
      </w:r>
      <w:commentRangeStart w:id="718"/>
      <w:r w:rsidRPr="00DA07C8">
        <w:rPr>
          <w:rFonts w:ascii="Arial" w:hAnsi="Arial" w:cs="Arial"/>
          <w:sz w:val="20"/>
          <w:szCs w:val="22"/>
          <w:highlight w:val="yellow"/>
        </w:rPr>
        <w:t xml:space="preserve">R2021a </w:t>
      </w:r>
      <w:commentRangeEnd w:id="718"/>
      <w:r w:rsidR="00F17DFF" w:rsidRPr="00DA07C8">
        <w:rPr>
          <w:rStyle w:val="CommentReference"/>
          <w:sz w:val="20"/>
          <w:szCs w:val="22"/>
        </w:rPr>
        <w:commentReference w:id="718"/>
      </w:r>
      <w:r w:rsidRPr="00DA07C8">
        <w:rPr>
          <w:rFonts w:ascii="Arial" w:hAnsi="Arial" w:cs="Arial"/>
          <w:sz w:val="20"/>
          <w:szCs w:val="22"/>
        </w:rPr>
        <w:t>.</w:t>
      </w:r>
    </w:p>
    <w:p w14:paraId="082CBC33" w14:textId="730E7E1A" w:rsidR="00DB21F3" w:rsidRPr="00DA07C8" w:rsidRDefault="00DB21F3" w:rsidP="00DA07C8">
      <w:pPr>
        <w:pStyle w:val="ListParagraph"/>
        <w:numPr>
          <w:ilvl w:val="0"/>
          <w:numId w:val="10"/>
        </w:numPr>
        <w:spacing w:line="360" w:lineRule="auto"/>
        <w:rPr>
          <w:rFonts w:ascii="Arial" w:hAnsi="Arial" w:cs="Arial"/>
          <w:sz w:val="20"/>
          <w:szCs w:val="22"/>
        </w:rPr>
      </w:pPr>
      <w:r w:rsidRPr="00DA07C8">
        <w:rPr>
          <w:rFonts w:ascii="Arial" w:hAnsi="Arial" w:cs="Arial"/>
          <w:sz w:val="20"/>
          <w:szCs w:val="22"/>
        </w:rPr>
        <w:t xml:space="preserve">Chọn [Thư mục hiện tại] là vị trí chứa mô hình </w:t>
      </w:r>
      <w:r w:rsidR="0025058B" w:rsidRPr="00DA07C8">
        <w:rPr>
          <w:rFonts w:ascii="Arial" w:hAnsi="Arial" w:cs="Arial"/>
          <w:sz w:val="20"/>
        </w:rPr>
        <w:t xml:space="preserve">Power Window </w:t>
      </w:r>
      <w:r w:rsidR="0025058B" w:rsidRPr="00DA07C8">
        <w:rPr>
          <w:rFonts w:ascii="Arial" w:hAnsi="Arial" w:cs="Arial"/>
          <w:sz w:val="20"/>
          <w:szCs w:val="22"/>
        </w:rPr>
        <w:t>. Mở mô hình, đặt biến mô hình và chọn tên cổng cho S-Function của thiết bị ngoại vi.</w:t>
      </w:r>
    </w:p>
    <w:p w14:paraId="2C245DE2" w14:textId="0C21B2DD" w:rsidR="00DD3088" w:rsidRPr="00DA07C8" w:rsidRDefault="00DD3088" w:rsidP="00DA07C8">
      <w:pPr>
        <w:pStyle w:val="ListParagraph"/>
        <w:numPr>
          <w:ilvl w:val="0"/>
          <w:numId w:val="10"/>
        </w:numPr>
        <w:spacing w:line="360" w:lineRule="auto"/>
        <w:rPr>
          <w:rFonts w:ascii="Arial" w:hAnsi="Arial" w:cs="Arial"/>
          <w:sz w:val="20"/>
          <w:szCs w:val="22"/>
        </w:rPr>
      </w:pPr>
      <w:r w:rsidRPr="00DA07C8">
        <w:rPr>
          <w:rFonts w:ascii="Arial" w:hAnsi="Arial" w:cs="Arial"/>
          <w:sz w:val="20"/>
          <w:szCs w:val="22"/>
        </w:rPr>
        <w:t xml:space="preserve">Mở hộp thoại [Thông số cấu hình mô hình] để thiết lập cho mô hình </w:t>
      </w:r>
      <w:r w:rsidR="0025058B" w:rsidRPr="00DA07C8">
        <w:rPr>
          <w:rFonts w:ascii="Arial" w:hAnsi="Arial" w:cs="Arial"/>
          <w:sz w:val="20"/>
        </w:rPr>
        <w:t xml:space="preserve">Cửa sổ điện </w:t>
      </w:r>
      <w:r w:rsidR="0025058B" w:rsidRPr="00DA07C8">
        <w:rPr>
          <w:rFonts w:ascii="Arial" w:hAnsi="Arial" w:cs="Arial"/>
          <w:sz w:val="20"/>
          <w:szCs w:val="22"/>
        </w:rPr>
        <w:t>.</w:t>
      </w:r>
    </w:p>
    <w:p w14:paraId="3497B5CB" w14:textId="144980E9" w:rsidR="00EC715E" w:rsidRPr="00DA07C8" w:rsidRDefault="007D3D57" w:rsidP="00DA07C8">
      <w:pPr>
        <w:pStyle w:val="ListParagraph"/>
        <w:numPr>
          <w:ilvl w:val="0"/>
          <w:numId w:val="20"/>
        </w:numPr>
        <w:spacing w:line="360" w:lineRule="auto"/>
        <w:rPr>
          <w:rFonts w:ascii="Arial" w:hAnsi="Arial" w:cs="Arial"/>
          <w:sz w:val="20"/>
          <w:szCs w:val="22"/>
        </w:rPr>
      </w:pPr>
      <w:r w:rsidRPr="00DA07C8">
        <w:rPr>
          <w:rFonts w:ascii="Arial" w:hAnsi="Arial" w:cs="Arial"/>
          <w:b/>
          <w:bCs/>
          <w:sz w:val="20"/>
          <w:szCs w:val="22"/>
        </w:rPr>
        <w:t xml:space="preserve">Bước 1: </w:t>
      </w:r>
      <w:r w:rsidRPr="00DA07C8">
        <w:rPr>
          <w:rFonts w:ascii="Arial" w:hAnsi="Arial" w:cs="Arial"/>
          <w:sz w:val="20"/>
          <w:szCs w:val="22"/>
        </w:rPr>
        <w:t>Chọn [Bộ giải] -&gt; [Loại] là “Bước cố định”.</w:t>
      </w:r>
    </w:p>
    <w:p w14:paraId="2FCD0BA1" w14:textId="366F453C" w:rsidR="00EC715E" w:rsidRPr="00DA07C8" w:rsidRDefault="00EC715E" w:rsidP="00DA07C8">
      <w:pPr>
        <w:spacing w:line="360" w:lineRule="auto"/>
        <w:rPr>
          <w:rFonts w:ascii="Arial" w:hAnsi="Arial" w:cs="Arial"/>
          <w:sz w:val="20"/>
          <w:szCs w:val="22"/>
          <w:highlight w:val="yellow"/>
        </w:rPr>
      </w:pPr>
    </w:p>
    <w:p w14:paraId="65BFD873" w14:textId="4EAD103D" w:rsidR="00EC715E" w:rsidRPr="00DA07C8" w:rsidRDefault="00AA665A" w:rsidP="00DA07C8">
      <w:pPr>
        <w:spacing w:line="360" w:lineRule="auto"/>
        <w:jc w:val="center"/>
        <w:rPr>
          <w:rFonts w:ascii="Arial" w:hAnsi="Arial" w:cs="Arial"/>
          <w:sz w:val="20"/>
          <w:szCs w:val="22"/>
          <w:highlight w:val="yellow"/>
        </w:rPr>
      </w:pPr>
      <w:r w:rsidRPr="00DA07C8">
        <w:rPr>
          <w:rFonts w:ascii="Arial" w:hAnsi="Arial" w:cs="Arial"/>
          <w:noProof/>
          <w:sz w:val="20"/>
          <w:szCs w:val="22"/>
        </w:rPr>
        <w:drawing>
          <wp:inline distT="0" distB="0" distL="0" distR="0" wp14:anchorId="1FBE371F" wp14:editId="565228A7">
            <wp:extent cx="5474235" cy="388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603" cy="3894980"/>
                    </a:xfrm>
                    <a:prstGeom prst="rect">
                      <a:avLst/>
                    </a:prstGeom>
                  </pic:spPr>
                </pic:pic>
              </a:graphicData>
            </a:graphic>
          </wp:inline>
        </w:drawing>
      </w:r>
    </w:p>
    <w:p w14:paraId="6054D2B8" w14:textId="77777777" w:rsidR="00AA665A" w:rsidRPr="00DA07C8" w:rsidRDefault="00AA665A" w:rsidP="00DA07C8">
      <w:pPr>
        <w:spacing w:line="360" w:lineRule="auto"/>
        <w:jc w:val="center"/>
        <w:rPr>
          <w:rFonts w:ascii="Arial" w:hAnsi="Arial" w:cs="Arial"/>
          <w:sz w:val="20"/>
          <w:szCs w:val="22"/>
          <w:highlight w:val="yellow"/>
        </w:rPr>
      </w:pPr>
    </w:p>
    <w:p w14:paraId="441CEBCC" w14:textId="63F6478E" w:rsidR="00EC715E" w:rsidRPr="00DA07C8" w:rsidRDefault="00EC715E" w:rsidP="00DA07C8">
      <w:pPr>
        <w:pStyle w:val="Caption"/>
        <w:spacing w:line="360" w:lineRule="auto"/>
        <w:jc w:val="center"/>
        <w:rPr>
          <w:rFonts w:ascii="Arial" w:hAnsi="Arial" w:cs="Arial"/>
          <w:b/>
          <w:bCs/>
          <w:color w:val="auto"/>
          <w:sz w:val="20"/>
          <w:szCs w:val="20"/>
          <w:highlight w:val="yellow"/>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23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Cài đặt [Solver]</w:t>
      </w:r>
    </w:p>
    <w:p w14:paraId="15AD96B6" w14:textId="419973CF" w:rsidR="00EC715E" w:rsidRPr="00DA07C8" w:rsidRDefault="00EC715E" w:rsidP="00DA07C8">
      <w:pPr>
        <w:spacing w:line="360" w:lineRule="auto"/>
        <w:rPr>
          <w:rFonts w:ascii="Arial" w:hAnsi="Arial" w:cs="Arial"/>
          <w:sz w:val="20"/>
          <w:szCs w:val="22"/>
          <w:highlight w:val="yellow"/>
        </w:rPr>
      </w:pPr>
      <w:r w:rsidRPr="00DA07C8">
        <w:rPr>
          <w:rFonts w:ascii="Arial" w:hAnsi="Arial" w:cs="Arial"/>
          <w:sz w:val="20"/>
          <w:szCs w:val="22"/>
          <w:highlight w:val="yellow"/>
        </w:rPr>
        <w:br w:type="page"/>
      </w:r>
    </w:p>
    <w:p w14:paraId="36FC9F72" w14:textId="77777777" w:rsidR="00EC715E" w:rsidRPr="00DA07C8" w:rsidRDefault="00EC715E" w:rsidP="00DA07C8">
      <w:pPr>
        <w:spacing w:line="360" w:lineRule="auto"/>
        <w:rPr>
          <w:rFonts w:ascii="Arial" w:hAnsi="Arial" w:cs="Arial"/>
          <w:sz w:val="20"/>
          <w:szCs w:val="22"/>
        </w:rPr>
      </w:pPr>
    </w:p>
    <w:p w14:paraId="41D02CBB" w14:textId="15B37740" w:rsidR="00A94203" w:rsidRPr="00DA07C8" w:rsidRDefault="00EC715E" w:rsidP="00DA07C8">
      <w:pPr>
        <w:pStyle w:val="ListParagraph"/>
        <w:numPr>
          <w:ilvl w:val="0"/>
          <w:numId w:val="20"/>
        </w:numPr>
        <w:spacing w:line="360" w:lineRule="auto"/>
        <w:rPr>
          <w:rFonts w:ascii="Arial" w:hAnsi="Arial" w:cs="Arial"/>
          <w:sz w:val="20"/>
          <w:szCs w:val="22"/>
        </w:rPr>
      </w:pPr>
      <w:r w:rsidRPr="00DA07C8">
        <w:rPr>
          <w:rFonts w:ascii="Arial" w:hAnsi="Arial" w:cs="Arial"/>
          <w:b/>
          <w:bCs/>
          <w:sz w:val="20"/>
          <w:szCs w:val="22"/>
        </w:rPr>
        <w:t xml:space="preserve">Bước 2: </w:t>
      </w:r>
      <w:r w:rsidRPr="00DA07C8">
        <w:rPr>
          <w:rFonts w:ascii="Arial" w:hAnsi="Arial" w:cs="Arial"/>
          <w:sz w:val="20"/>
          <w:szCs w:val="22"/>
        </w:rPr>
        <w:t>Cài đặt cho [Tạo mã].</w:t>
      </w:r>
    </w:p>
    <w:p w14:paraId="71447832" w14:textId="583BA186" w:rsidR="00A94203" w:rsidRPr="00DA07C8" w:rsidRDefault="00A94203" w:rsidP="00DA07C8">
      <w:pPr>
        <w:pStyle w:val="ListParagraph"/>
        <w:numPr>
          <w:ilvl w:val="0"/>
          <w:numId w:val="32"/>
        </w:numPr>
        <w:spacing w:line="360" w:lineRule="auto"/>
        <w:rPr>
          <w:rFonts w:ascii="Arial" w:hAnsi="Arial" w:cs="Arial"/>
          <w:sz w:val="20"/>
          <w:szCs w:val="22"/>
        </w:rPr>
      </w:pPr>
      <w:r w:rsidRPr="00DA07C8">
        <w:rPr>
          <w:rFonts w:ascii="Arial" w:hAnsi="Arial" w:cs="Arial"/>
          <w:sz w:val="20"/>
          <w:szCs w:val="22"/>
        </w:rPr>
        <w:t>Chọn [Tệp đích hệ thống] là “etvpf.tlc”.</w:t>
      </w:r>
    </w:p>
    <w:p w14:paraId="6AC40AFA" w14:textId="551704DB" w:rsidR="00A94203" w:rsidRPr="00DA07C8" w:rsidRDefault="00A94203" w:rsidP="00DA07C8">
      <w:pPr>
        <w:pStyle w:val="ListParagraph"/>
        <w:numPr>
          <w:ilvl w:val="0"/>
          <w:numId w:val="32"/>
        </w:numPr>
        <w:spacing w:line="360" w:lineRule="auto"/>
        <w:rPr>
          <w:rFonts w:ascii="Arial" w:hAnsi="Arial" w:cs="Arial"/>
          <w:sz w:val="20"/>
          <w:szCs w:val="22"/>
        </w:rPr>
      </w:pPr>
      <w:r w:rsidRPr="00DA07C8">
        <w:rPr>
          <w:rFonts w:ascii="Arial" w:hAnsi="Arial" w:cs="Arial"/>
          <w:sz w:val="20"/>
          <w:szCs w:val="22"/>
        </w:rPr>
        <w:t>Chọn [Chỉ tạo mã].</w:t>
      </w:r>
    </w:p>
    <w:p w14:paraId="40ABD583" w14:textId="29965DE6" w:rsidR="00F77126" w:rsidRPr="00DA07C8" w:rsidRDefault="00F77126" w:rsidP="00DA07C8">
      <w:pPr>
        <w:spacing w:line="360" w:lineRule="auto"/>
        <w:rPr>
          <w:rFonts w:ascii="Arial" w:hAnsi="Arial" w:cs="Arial"/>
          <w:sz w:val="20"/>
          <w:szCs w:val="22"/>
        </w:rPr>
      </w:pPr>
    </w:p>
    <w:p w14:paraId="089D112E" w14:textId="6A56CF12" w:rsidR="00F77126" w:rsidRPr="00DA07C8" w:rsidRDefault="00A94203" w:rsidP="00DA07C8">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1F52D02A" wp14:editId="639B3754">
            <wp:extent cx="5434965" cy="3923240"/>
            <wp:effectExtent l="0" t="0" r="0" b="12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44923" cy="3930428"/>
                    </a:xfrm>
                    <a:prstGeom prst="rect">
                      <a:avLst/>
                    </a:prstGeom>
                  </pic:spPr>
                </pic:pic>
              </a:graphicData>
            </a:graphic>
          </wp:inline>
        </w:drawing>
      </w:r>
    </w:p>
    <w:p w14:paraId="46D7F05F" w14:textId="6012D3D1" w:rsidR="00F77126" w:rsidRPr="00DA07C8" w:rsidRDefault="00F77126" w:rsidP="00DA07C8">
      <w:pPr>
        <w:spacing w:line="360" w:lineRule="auto"/>
        <w:jc w:val="center"/>
        <w:rPr>
          <w:rFonts w:ascii="Arial" w:hAnsi="Arial" w:cs="Arial"/>
          <w:sz w:val="20"/>
          <w:szCs w:val="22"/>
        </w:rPr>
      </w:pPr>
    </w:p>
    <w:p w14:paraId="4D54E74B" w14:textId="64C48FED" w:rsidR="00F77126" w:rsidRPr="00DA07C8" w:rsidRDefault="00F77126"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24 </w:t>
      </w:r>
      <w:r w:rsidR="00341B7D" w:rsidRPr="00DA07C8">
        <w:rPr>
          <w:rFonts w:ascii="Arial" w:hAnsi="Arial" w:cs="Arial"/>
          <w:b/>
          <w:bCs/>
          <w:color w:val="auto"/>
          <w:sz w:val="20"/>
          <w:szCs w:val="20"/>
        </w:rPr>
        <w:fldChar w:fldCharType="end"/>
      </w:r>
      <w:r w:rsidR="000825D1" w:rsidRPr="00DA07C8">
        <w:rPr>
          <w:rFonts w:ascii="Arial" w:hAnsi="Arial" w:cs="Arial"/>
          <w:b/>
          <w:bCs/>
          <w:color w:val="auto"/>
          <w:sz w:val="20"/>
          <w:szCs w:val="20"/>
        </w:rPr>
        <w:t>Cài đặt [Tạo mã]</w:t>
      </w:r>
    </w:p>
    <w:p w14:paraId="622681CC" w14:textId="3BAE1C2E" w:rsidR="003370A7" w:rsidRPr="00DA07C8" w:rsidRDefault="003370A7" w:rsidP="00DA07C8">
      <w:pPr>
        <w:spacing w:line="360" w:lineRule="auto"/>
        <w:rPr>
          <w:rFonts w:ascii="Arial" w:hAnsi="Arial" w:cs="Arial"/>
          <w:sz w:val="20"/>
          <w:szCs w:val="22"/>
        </w:rPr>
      </w:pPr>
      <w:r w:rsidRPr="00DA07C8">
        <w:rPr>
          <w:rFonts w:ascii="Arial" w:hAnsi="Arial" w:cs="Arial"/>
          <w:sz w:val="20"/>
          <w:szCs w:val="22"/>
        </w:rPr>
        <w:br w:type="page"/>
      </w:r>
    </w:p>
    <w:p w14:paraId="217BF2F2" w14:textId="77777777" w:rsidR="00F77126" w:rsidRPr="00DA07C8" w:rsidRDefault="00F77126" w:rsidP="00DA07C8">
      <w:pPr>
        <w:spacing w:line="360" w:lineRule="auto"/>
        <w:rPr>
          <w:rFonts w:ascii="Arial" w:hAnsi="Arial" w:cs="Arial"/>
          <w:sz w:val="20"/>
          <w:szCs w:val="22"/>
        </w:rPr>
      </w:pPr>
    </w:p>
    <w:p w14:paraId="18EF887A" w14:textId="27F86F04" w:rsidR="007D3D57" w:rsidRPr="00DA07C8" w:rsidRDefault="007D3D57" w:rsidP="00DA07C8">
      <w:pPr>
        <w:pStyle w:val="ListParagraph"/>
        <w:numPr>
          <w:ilvl w:val="0"/>
          <w:numId w:val="20"/>
        </w:numPr>
        <w:spacing w:line="360" w:lineRule="auto"/>
        <w:rPr>
          <w:rFonts w:ascii="Arial" w:hAnsi="Arial" w:cs="Arial"/>
          <w:sz w:val="20"/>
          <w:szCs w:val="22"/>
        </w:rPr>
      </w:pPr>
      <w:r w:rsidRPr="00DA07C8">
        <w:rPr>
          <w:rFonts w:ascii="Arial" w:hAnsi="Arial" w:cs="Arial"/>
          <w:b/>
          <w:bCs/>
          <w:sz w:val="20"/>
          <w:szCs w:val="22"/>
        </w:rPr>
        <w:t xml:space="preserve">Bước 3: </w:t>
      </w:r>
      <w:r w:rsidRPr="00DA07C8">
        <w:rPr>
          <w:rFonts w:ascii="Arial" w:hAnsi="Arial" w:cs="Arial"/>
          <w:sz w:val="20"/>
          <w:szCs w:val="22"/>
        </w:rPr>
        <w:t xml:space="preserve">Trong [Tùy chọn ET-VPF], chọn các cài đặt cần thiết được mô tả trong </w:t>
      </w:r>
      <w:r w:rsidR="00A3763F" w:rsidRPr="00DA07C8">
        <w:rPr>
          <w:rFonts w:ascii="Arial" w:hAnsi="Arial" w:cs="Arial"/>
          <w:sz w:val="20"/>
          <w:szCs w:val="22"/>
        </w:rPr>
        <w:fldChar w:fldCharType="begin"/>
      </w:r>
      <w:r w:rsidR="00A3763F" w:rsidRPr="00DA07C8">
        <w:rPr>
          <w:rFonts w:ascii="Arial" w:hAnsi="Arial" w:cs="Arial"/>
          <w:sz w:val="20"/>
          <w:szCs w:val="22"/>
        </w:rPr>
        <w:instrText xml:space="preserve"> REF _Ref97564607 \h </w:instrText>
      </w:r>
      <w:r w:rsidR="003370A7" w:rsidRPr="00DA07C8">
        <w:rPr>
          <w:rFonts w:ascii="Arial" w:hAnsi="Arial" w:cs="Arial"/>
          <w:sz w:val="20"/>
          <w:szCs w:val="22"/>
        </w:rPr>
        <w:instrText xml:space="preserve"> \* MERGEFORMAT </w:instrText>
      </w:r>
      <w:r w:rsidR="00A3763F" w:rsidRPr="00DA07C8">
        <w:rPr>
          <w:rFonts w:ascii="Arial" w:hAnsi="Arial" w:cs="Arial"/>
          <w:sz w:val="20"/>
          <w:szCs w:val="22"/>
        </w:rPr>
      </w:r>
      <w:r w:rsidR="00A3763F" w:rsidRPr="00DA07C8">
        <w:rPr>
          <w:rFonts w:ascii="Arial" w:hAnsi="Arial" w:cs="Arial"/>
          <w:sz w:val="20"/>
          <w:szCs w:val="22"/>
        </w:rPr>
        <w:fldChar w:fldCharType="separate"/>
      </w:r>
      <w:r w:rsidR="003C2150" w:rsidRPr="00DA07C8">
        <w:rPr>
          <w:rFonts w:ascii="Arial" w:hAnsi="Arial" w:cs="Arial"/>
          <w:b/>
          <w:bCs/>
          <w:sz w:val="20"/>
          <w:szCs w:val="22"/>
        </w:rPr>
        <w:t xml:space="preserve">Bảng </w:t>
      </w:r>
      <w:r w:rsidR="003C2150" w:rsidRPr="00DA07C8">
        <w:rPr>
          <w:rFonts w:ascii="Arial" w:hAnsi="Arial" w:cs="Arial"/>
          <w:b/>
          <w:bCs/>
          <w:noProof/>
          <w:sz w:val="20"/>
          <w:szCs w:val="22"/>
        </w:rPr>
        <w:t xml:space="preserve">3 </w:t>
      </w:r>
      <w:r w:rsidR="003C2150" w:rsidRPr="00DA07C8">
        <w:rPr>
          <w:rFonts w:ascii="Arial" w:hAnsi="Arial" w:cs="Arial"/>
          <w:b/>
          <w:bCs/>
          <w:noProof/>
          <w:sz w:val="20"/>
          <w:szCs w:val="22"/>
        </w:rPr>
        <w:noBreakHyphen/>
        <w:t xml:space="preserve">5 </w:t>
      </w:r>
      <w:r w:rsidR="003C2150" w:rsidRPr="00DA07C8">
        <w:rPr>
          <w:rFonts w:ascii="Arial" w:hAnsi="Arial" w:cs="Arial"/>
          <w:b/>
          <w:bCs/>
          <w:sz w:val="20"/>
          <w:szCs w:val="22"/>
        </w:rPr>
        <w:t xml:space="preserve">Tùy chọn ET-VPF </w:t>
      </w:r>
      <w:r w:rsidR="00A3763F" w:rsidRPr="00DA07C8">
        <w:rPr>
          <w:rFonts w:ascii="Arial" w:hAnsi="Arial" w:cs="Arial"/>
          <w:sz w:val="20"/>
          <w:szCs w:val="22"/>
        </w:rPr>
        <w:fldChar w:fldCharType="end"/>
      </w:r>
      <w:r w:rsidR="000825D1" w:rsidRPr="00DA07C8">
        <w:rPr>
          <w:rFonts w:ascii="Arial" w:hAnsi="Arial" w:cs="Arial"/>
          <w:sz w:val="20"/>
          <w:szCs w:val="22"/>
        </w:rPr>
        <w:t>.</w:t>
      </w:r>
      <w:bookmarkStart w:id="719" w:name="E10000_REL_Req_01"/>
      <w:bookmarkEnd w:id="719"/>
    </w:p>
    <w:p w14:paraId="0791284F" w14:textId="1AB6B242" w:rsidR="00F77126" w:rsidRPr="00DA07C8" w:rsidRDefault="00F77126" w:rsidP="00DA07C8">
      <w:pPr>
        <w:spacing w:line="360" w:lineRule="auto"/>
        <w:rPr>
          <w:rFonts w:ascii="Arial" w:hAnsi="Arial" w:cs="Arial"/>
          <w:sz w:val="20"/>
          <w:szCs w:val="22"/>
        </w:rPr>
      </w:pPr>
    </w:p>
    <w:p w14:paraId="6DE1419A" w14:textId="63C6F8ED" w:rsidR="00F77126" w:rsidRPr="00DA07C8" w:rsidRDefault="00B338E0" w:rsidP="00DA07C8">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634892C8" wp14:editId="02AD8BE0">
            <wp:extent cx="5402643" cy="3981450"/>
            <wp:effectExtent l="0" t="0" r="762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29665" cy="4001364"/>
                    </a:xfrm>
                    <a:prstGeom prst="rect">
                      <a:avLst/>
                    </a:prstGeom>
                  </pic:spPr>
                </pic:pic>
              </a:graphicData>
            </a:graphic>
          </wp:inline>
        </w:drawing>
      </w:r>
    </w:p>
    <w:p w14:paraId="6870EAF1" w14:textId="4EF20886" w:rsidR="00CF361C" w:rsidRPr="00DA07C8" w:rsidRDefault="00CF361C" w:rsidP="00DA07C8">
      <w:pPr>
        <w:spacing w:line="360" w:lineRule="auto"/>
        <w:jc w:val="center"/>
        <w:rPr>
          <w:rFonts w:ascii="Arial" w:hAnsi="Arial" w:cs="Arial"/>
          <w:sz w:val="20"/>
          <w:szCs w:val="22"/>
        </w:rPr>
      </w:pPr>
    </w:p>
    <w:p w14:paraId="363DE8E1" w14:textId="329DA2C6" w:rsidR="00CF361C" w:rsidRPr="00DA07C8" w:rsidRDefault="00CF361C" w:rsidP="00DA07C8">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25 </w:t>
      </w:r>
      <w:r w:rsidR="00341B7D" w:rsidRPr="00DA07C8">
        <w:rPr>
          <w:rFonts w:ascii="Arial" w:hAnsi="Arial" w:cs="Arial"/>
          <w:b/>
          <w:bCs/>
          <w:color w:val="auto"/>
          <w:sz w:val="20"/>
          <w:szCs w:val="20"/>
        </w:rPr>
        <w:fldChar w:fldCharType="end"/>
      </w:r>
      <w:r w:rsidR="00433E6A" w:rsidRPr="00DA07C8">
        <w:rPr>
          <w:rFonts w:ascii="Arial" w:hAnsi="Arial" w:cs="Arial"/>
          <w:b/>
          <w:bCs/>
          <w:color w:val="auto"/>
          <w:sz w:val="20"/>
          <w:szCs w:val="20"/>
        </w:rPr>
        <w:t>Cài đặt [Tùy chọn ET-VPF]</w:t>
      </w:r>
    </w:p>
    <w:p w14:paraId="43608383" w14:textId="6EBAAC1E" w:rsidR="001B3C04" w:rsidRPr="00DA07C8" w:rsidRDefault="001B3C04" w:rsidP="00DA07C8">
      <w:pPr>
        <w:spacing w:line="360" w:lineRule="auto"/>
        <w:rPr>
          <w:rFonts w:ascii="Arial" w:hAnsi="Arial" w:cs="Arial"/>
          <w:sz w:val="20"/>
          <w:szCs w:val="22"/>
        </w:rPr>
      </w:pPr>
      <w:r w:rsidRPr="00DA07C8">
        <w:rPr>
          <w:rFonts w:ascii="Arial" w:hAnsi="Arial" w:cs="Arial"/>
          <w:sz w:val="20"/>
          <w:szCs w:val="22"/>
        </w:rPr>
        <w:br w:type="page"/>
      </w:r>
    </w:p>
    <w:p w14:paraId="742D39F3" w14:textId="542AFFE8" w:rsidR="003370A7" w:rsidRPr="00DA07C8" w:rsidRDefault="003370A7" w:rsidP="004E51A7">
      <w:pPr>
        <w:spacing w:line="360" w:lineRule="auto"/>
        <w:rPr>
          <w:rFonts w:ascii="Arial" w:hAnsi="Arial" w:cs="Arial"/>
          <w:sz w:val="20"/>
          <w:szCs w:val="22"/>
        </w:rPr>
      </w:pPr>
      <w:r w:rsidRPr="00DA07C8">
        <w:rPr>
          <w:rFonts w:ascii="Arial" w:hAnsi="Arial" w:cs="Arial"/>
          <w:sz w:val="20"/>
          <w:szCs w:val="22"/>
        </w:rPr>
        <w:lastRenderedPageBreak/>
        <w:t>Bảng sau đây hiển thị các mục trong ngăn [Tùy chọn ET-VPF].</w:t>
      </w:r>
    </w:p>
    <w:p w14:paraId="28C58342" w14:textId="77777777" w:rsidR="003370A7" w:rsidRPr="00DA07C8" w:rsidRDefault="003370A7" w:rsidP="004E51A7">
      <w:pPr>
        <w:spacing w:line="360" w:lineRule="auto"/>
        <w:rPr>
          <w:rFonts w:ascii="Arial" w:hAnsi="Arial" w:cs="Arial"/>
          <w:sz w:val="20"/>
          <w:szCs w:val="22"/>
          <w:highlight w:val="yellow"/>
        </w:rPr>
      </w:pPr>
    </w:p>
    <w:p w14:paraId="664F0E3A" w14:textId="0C92D013" w:rsidR="00A3763F" w:rsidRPr="00DA07C8" w:rsidRDefault="00A3763F" w:rsidP="004E51A7">
      <w:pPr>
        <w:pStyle w:val="Caption"/>
        <w:spacing w:line="360" w:lineRule="auto"/>
        <w:jc w:val="center"/>
        <w:rPr>
          <w:rFonts w:ascii="Arial" w:hAnsi="Arial" w:cs="Arial"/>
          <w:b/>
          <w:bCs/>
          <w:color w:val="auto"/>
          <w:sz w:val="20"/>
          <w:szCs w:val="20"/>
        </w:rPr>
      </w:pPr>
      <w:bookmarkStart w:id="720" w:name="_Ref97564607"/>
      <w:r w:rsidRPr="00DA07C8">
        <w:rPr>
          <w:rFonts w:ascii="Arial" w:hAnsi="Arial" w:cs="Arial"/>
          <w:b/>
          <w:bCs/>
          <w:color w:val="auto"/>
          <w:sz w:val="20"/>
          <w:szCs w:val="20"/>
        </w:rPr>
        <w:t xml:space="preserve">Bảng </w:t>
      </w:r>
      <w:r w:rsidRPr="00DA07C8">
        <w:rPr>
          <w:rFonts w:ascii="Arial" w:hAnsi="Arial" w:cs="Arial"/>
          <w:b/>
          <w:bCs/>
          <w:color w:val="auto"/>
          <w:sz w:val="20"/>
          <w:szCs w:val="20"/>
        </w:rPr>
        <w:fldChar w:fldCharType="begin"/>
      </w:r>
      <w:r w:rsidRPr="00DA07C8">
        <w:rPr>
          <w:rFonts w:ascii="Arial" w:hAnsi="Arial" w:cs="Arial"/>
          <w:b/>
          <w:bCs/>
          <w:color w:val="auto"/>
          <w:sz w:val="20"/>
          <w:szCs w:val="20"/>
        </w:rPr>
        <w:instrText xml:space="preserve"> STYLEREF 1 \s </w:instrText>
      </w:r>
      <w:r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3 </w:t>
      </w:r>
      <w:r w:rsidRPr="00DA07C8">
        <w:rPr>
          <w:rFonts w:ascii="Arial" w:hAnsi="Arial" w:cs="Arial"/>
          <w:b/>
          <w:bCs/>
          <w:color w:val="auto"/>
          <w:sz w:val="20"/>
          <w:szCs w:val="20"/>
        </w:rPr>
        <w:fldChar w:fldCharType="end"/>
      </w:r>
      <w:r w:rsidRPr="00DA07C8">
        <w:rPr>
          <w:rFonts w:ascii="Arial" w:hAnsi="Arial" w:cs="Arial"/>
          <w:b/>
          <w:bCs/>
          <w:color w:val="auto"/>
          <w:sz w:val="20"/>
          <w:szCs w:val="20"/>
        </w:rPr>
        <w:noBreakHyphen/>
      </w:r>
      <w:r w:rsidRPr="00DA07C8">
        <w:rPr>
          <w:rFonts w:ascii="Arial" w:hAnsi="Arial" w:cs="Arial"/>
          <w:b/>
          <w:bCs/>
          <w:color w:val="auto"/>
          <w:sz w:val="20"/>
          <w:szCs w:val="20"/>
        </w:rPr>
        <w:fldChar w:fldCharType="begin"/>
      </w:r>
      <w:r w:rsidRPr="00DA07C8">
        <w:rPr>
          <w:rFonts w:ascii="Arial" w:hAnsi="Arial" w:cs="Arial"/>
          <w:b/>
          <w:bCs/>
          <w:color w:val="auto"/>
          <w:sz w:val="20"/>
          <w:szCs w:val="20"/>
        </w:rPr>
        <w:instrText xml:space="preserve"> SEQ Table \* ARABIC \s 1 </w:instrText>
      </w:r>
      <w:r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5 </w:t>
      </w:r>
      <w:r w:rsidRPr="00DA07C8">
        <w:rPr>
          <w:rFonts w:ascii="Arial" w:hAnsi="Arial" w:cs="Arial"/>
          <w:b/>
          <w:bCs/>
          <w:color w:val="auto"/>
          <w:sz w:val="20"/>
          <w:szCs w:val="20"/>
        </w:rPr>
        <w:fldChar w:fldCharType="end"/>
      </w:r>
      <w:r w:rsidRPr="00DA07C8">
        <w:rPr>
          <w:rFonts w:ascii="Arial" w:hAnsi="Arial" w:cs="Arial"/>
          <w:b/>
          <w:bCs/>
          <w:color w:val="auto"/>
          <w:sz w:val="20"/>
          <w:szCs w:val="20"/>
        </w:rPr>
        <w:t>Phương án ET-VPF</w:t>
      </w:r>
      <w:bookmarkEnd w:id="720"/>
    </w:p>
    <w:tbl>
      <w:tblPr>
        <w:tblStyle w:val="TableGrid"/>
        <w:tblW w:w="5000" w:type="pct"/>
        <w:jc w:val="center"/>
        <w:tblLook w:val="04A0" w:firstRow="1" w:lastRow="0" w:firstColumn="1" w:lastColumn="0" w:noHBand="0" w:noVBand="1"/>
      </w:tblPr>
      <w:tblGrid>
        <w:gridCol w:w="4693"/>
        <w:gridCol w:w="2299"/>
        <w:gridCol w:w="300"/>
        <w:gridCol w:w="100"/>
        <w:gridCol w:w="3704"/>
      </w:tblGrid>
      <w:tr w:rsidR="001C6F6F" w:rsidRPr="00DA07C8" w14:paraId="07B09788" w14:textId="77777777" w:rsidTr="00DA07C8">
        <w:trPr>
          <w:jc w:val="center"/>
        </w:trPr>
        <w:tc>
          <w:tcPr>
            <w:tcW w:w="4225" w:type="dxa"/>
            <w:shd w:val="clear" w:color="auto" w:fill="0070C0"/>
          </w:tcPr>
          <w:p w14:paraId="01E54D42" w14:textId="77777777" w:rsidR="001C6F6F" w:rsidRPr="00DA07C8" w:rsidRDefault="001C6F6F" w:rsidP="004E51A7">
            <w:pPr>
              <w:spacing w:line="360" w:lineRule="auto"/>
              <w:jc w:val="center"/>
              <w:rPr>
                <w:rFonts w:ascii="Arial" w:hAnsi="Arial" w:cs="Arial"/>
                <w:sz w:val="20"/>
                <w:szCs w:val="22"/>
              </w:rPr>
            </w:pPr>
            <w:r w:rsidRPr="00DA07C8">
              <w:rPr>
                <w:rFonts w:ascii="Arial" w:hAnsi="Arial" w:cs="Arial"/>
                <w:b/>
                <w:bCs/>
                <w:color w:val="FFFFFF" w:themeColor="background1"/>
                <w:sz w:val="20"/>
                <w:szCs w:val="22"/>
              </w:rPr>
              <w:t>Tên mục</w:t>
            </w:r>
          </w:p>
        </w:tc>
        <w:tc>
          <w:tcPr>
            <w:tcW w:w="5765" w:type="dxa"/>
            <w:gridSpan w:val="4"/>
            <w:shd w:val="clear" w:color="auto" w:fill="0070C0"/>
          </w:tcPr>
          <w:p w14:paraId="54D19792" w14:textId="77777777" w:rsidR="001C6F6F" w:rsidRPr="00DA07C8" w:rsidRDefault="001C6F6F" w:rsidP="004E51A7">
            <w:pPr>
              <w:spacing w:line="360" w:lineRule="auto"/>
              <w:jc w:val="center"/>
              <w:rPr>
                <w:rFonts w:ascii="Arial" w:hAnsi="Arial" w:cs="Arial"/>
                <w:sz w:val="20"/>
                <w:szCs w:val="22"/>
                <w:highlight w:val="yellow"/>
              </w:rPr>
            </w:pPr>
            <w:r w:rsidRPr="00DA07C8">
              <w:rPr>
                <w:rFonts w:ascii="Arial" w:hAnsi="Arial" w:cs="Arial"/>
                <w:b/>
                <w:bCs/>
                <w:color w:val="FFFFFF" w:themeColor="background1"/>
                <w:sz w:val="20"/>
                <w:szCs w:val="22"/>
              </w:rPr>
              <w:t>Sự miêu tả</w:t>
            </w:r>
          </w:p>
        </w:tc>
      </w:tr>
      <w:tr w:rsidR="001C6F6F" w:rsidRPr="00DA07C8" w14:paraId="0D2AD1E4" w14:textId="77777777" w:rsidTr="00DA07C8">
        <w:trPr>
          <w:jc w:val="center"/>
        </w:trPr>
        <w:tc>
          <w:tcPr>
            <w:tcW w:w="4225" w:type="dxa"/>
          </w:tcPr>
          <w:p w14:paraId="1CB1FE92" w14:textId="0718907E"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 xml:space="preserve">Thư mục Cài đặt Cygwin *1 </w:t>
            </w:r>
            <w:r w:rsidR="004E2F19" w:rsidRPr="00DA07C8">
              <w:rPr>
                <w:rFonts w:ascii="Arial" w:hAnsi="Arial" w:cs="Arial"/>
                <w:sz w:val="20"/>
                <w:szCs w:val="22"/>
                <w:highlight w:val="yellow"/>
                <w:lang w:val="vi-VN"/>
              </w:rPr>
              <w:t xml:space="preserve">*1 </w:t>
            </w:r>
            <w:r w:rsidR="004E2F19" w:rsidRPr="00DA07C8">
              <w:rPr>
                <w:rFonts w:ascii="Arial" w:hAnsi="Arial" w:cs="Arial"/>
                <w:sz w:val="20"/>
                <w:szCs w:val="22"/>
                <w:highlight w:val="yellow"/>
              </w:rPr>
              <w:t>5</w:t>
            </w:r>
          </w:p>
        </w:tc>
        <w:tc>
          <w:tcPr>
            <w:tcW w:w="5765" w:type="dxa"/>
            <w:gridSpan w:val="4"/>
          </w:tcPr>
          <w:p w14:paraId="737FE96C"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Chỉ định thư mục nơi Cygwin đã được cài đặt (thư mục lưu trữ bin/bash.exe) làm đường dẫn tuyệt đối.</w:t>
            </w:r>
          </w:p>
        </w:tc>
      </w:tr>
      <w:tr w:rsidR="001C6F6F" w:rsidRPr="00DA07C8" w14:paraId="646EA4C8" w14:textId="77777777" w:rsidTr="00DA07C8">
        <w:trPr>
          <w:jc w:val="center"/>
        </w:trPr>
        <w:tc>
          <w:tcPr>
            <w:tcW w:w="4225" w:type="dxa"/>
          </w:tcPr>
          <w:p w14:paraId="3EC2E2D5"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[Sử dụng thư mục cài đặt Cygwin mặc định] hộp kiểm</w:t>
            </w:r>
          </w:p>
        </w:tc>
        <w:tc>
          <w:tcPr>
            <w:tcW w:w="5765" w:type="dxa"/>
            <w:gridSpan w:val="4"/>
          </w:tcPr>
          <w:p w14:paraId="5584D866"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Chỉ định thư mục mặc định nơi Cygwin đã được cài đặt. Đó là “C:/cygwin64”.</w:t>
            </w:r>
          </w:p>
        </w:tc>
      </w:tr>
      <w:tr w:rsidR="001C6F6F" w:rsidRPr="00DA07C8" w14:paraId="4F7184D6" w14:textId="77777777" w:rsidTr="00DA07C8">
        <w:trPr>
          <w:jc w:val="center"/>
        </w:trPr>
        <w:tc>
          <w:tcPr>
            <w:tcW w:w="4225" w:type="dxa"/>
          </w:tcPr>
          <w:p w14:paraId="03B483CC" w14:textId="40EC6A5D"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Nút [Chọn thư mục cài đặt Cygwin] *1 *2</w:t>
            </w:r>
          </w:p>
        </w:tc>
        <w:tc>
          <w:tcPr>
            <w:tcW w:w="5765" w:type="dxa"/>
            <w:gridSpan w:val="4"/>
          </w:tcPr>
          <w:p w14:paraId="3F30D53E"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 xml:space="preserve">Nhấp vào nút này sẽ hiển thị hộp thoại để chọn đường dẫn tuyệt đối của thư mục cài đặt Cygwin. Các thông số kỹ thuật của thư mục được tạo trong hộp thoại được mở bằng nút này được phản ánh trong trường [ </w:t>
            </w:r>
            <w:r w:rsidRPr="00DA07C8">
              <w:rPr>
                <w:rFonts w:ascii="Arial" w:hAnsi="Arial" w:cs="Arial"/>
                <w:sz w:val="20"/>
                <w:szCs w:val="22"/>
              </w:rPr>
              <w:t xml:space="preserve">Thư mục Cài đặt Cygwin </w:t>
            </w:r>
            <w:r w:rsidRPr="00DA07C8">
              <w:rPr>
                <w:rFonts w:ascii="Arial" w:hAnsi="Arial" w:cs="Arial"/>
                <w:sz w:val="20"/>
              </w:rPr>
              <w:t>].</w:t>
            </w:r>
          </w:p>
        </w:tc>
      </w:tr>
      <w:tr w:rsidR="001C6F6F" w:rsidRPr="00DA07C8" w14:paraId="44264CFF" w14:textId="77777777" w:rsidTr="00DA07C8">
        <w:trPr>
          <w:jc w:val="center"/>
        </w:trPr>
        <w:tc>
          <w:tcPr>
            <w:tcW w:w="4225" w:type="dxa"/>
          </w:tcPr>
          <w:p w14:paraId="5101F35D" w14:textId="6963BF6C"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 xml:space="preserve">Thư mục cài đặt VLAB *3 </w:t>
            </w:r>
            <w:r w:rsidR="00F569AF" w:rsidRPr="00DA07C8">
              <w:rPr>
                <w:rFonts w:ascii="Arial" w:hAnsi="Arial" w:cs="Arial"/>
                <w:sz w:val="20"/>
                <w:szCs w:val="22"/>
                <w:highlight w:val="yellow"/>
                <w:lang w:val="vi-VN"/>
              </w:rPr>
              <w:t xml:space="preserve">* </w:t>
            </w:r>
            <w:r w:rsidR="00F569AF" w:rsidRPr="00DA07C8">
              <w:rPr>
                <w:rFonts w:ascii="Arial" w:hAnsi="Arial" w:cs="Arial"/>
                <w:sz w:val="20"/>
                <w:szCs w:val="22"/>
                <w:highlight w:val="yellow"/>
              </w:rPr>
              <w:t>15</w:t>
            </w:r>
          </w:p>
        </w:tc>
        <w:tc>
          <w:tcPr>
            <w:tcW w:w="5765" w:type="dxa"/>
            <w:gridSpan w:val="4"/>
          </w:tcPr>
          <w:p w14:paraId="52E206A8"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 xml:space="preserve">Chỉ định thư mục nơi </w:t>
            </w:r>
            <w:r w:rsidRPr="00DA07C8">
              <w:rPr>
                <w:rFonts w:ascii="Arial" w:hAnsi="Arial" w:cs="Arial"/>
                <w:sz w:val="20"/>
                <w:szCs w:val="22"/>
              </w:rPr>
              <w:t xml:space="preserve">VLAB </w:t>
            </w:r>
            <w:r w:rsidRPr="00DA07C8">
              <w:rPr>
                <w:rFonts w:ascii="Arial" w:hAnsi="Arial" w:cs="Arial"/>
                <w:sz w:val="20"/>
              </w:rPr>
              <w:t>đã được cài đặt (thư mục lưu trữ vlab-ide.exe) làm đường dẫn tuyệt đối.</w:t>
            </w:r>
          </w:p>
        </w:tc>
      </w:tr>
      <w:tr w:rsidR="001C6F6F" w:rsidRPr="00DA07C8" w14:paraId="32045D3F" w14:textId="77777777" w:rsidTr="00DA07C8">
        <w:trPr>
          <w:jc w:val="center"/>
        </w:trPr>
        <w:tc>
          <w:tcPr>
            <w:tcW w:w="4225" w:type="dxa"/>
          </w:tcPr>
          <w:p w14:paraId="0C64B70B"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[Sử dụng thư mục cài đặt VLAB mặc định] hộp kiểm</w:t>
            </w:r>
          </w:p>
        </w:tc>
        <w:tc>
          <w:tcPr>
            <w:tcW w:w="5765" w:type="dxa"/>
            <w:gridSpan w:val="4"/>
          </w:tcPr>
          <w:p w14:paraId="0ECEE3C3"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 xml:space="preserve">Chỉ định thư mục mặc định mà </w:t>
            </w:r>
            <w:r w:rsidRPr="00DA07C8">
              <w:rPr>
                <w:rFonts w:ascii="Arial" w:hAnsi="Arial" w:cs="Arial"/>
                <w:sz w:val="20"/>
                <w:szCs w:val="22"/>
              </w:rPr>
              <w:t xml:space="preserve">VLAB </w:t>
            </w:r>
            <w:r w:rsidRPr="00DA07C8">
              <w:rPr>
                <w:rFonts w:ascii="Arial" w:hAnsi="Arial" w:cs="Arial"/>
                <w:sz w:val="20"/>
              </w:rPr>
              <w:t>đã được cài đặt. Đó là “C:/Program Files/Vlab”.</w:t>
            </w:r>
          </w:p>
        </w:tc>
      </w:tr>
      <w:tr w:rsidR="001C6F6F" w:rsidRPr="00DA07C8" w14:paraId="5A7813C2" w14:textId="77777777" w:rsidTr="00DA07C8">
        <w:trPr>
          <w:jc w:val="center"/>
        </w:trPr>
        <w:tc>
          <w:tcPr>
            <w:tcW w:w="4225" w:type="dxa"/>
          </w:tcPr>
          <w:p w14:paraId="6C7A1692"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Nút [Chọn thư mục cài đặt VLAB] *3 *4</w:t>
            </w:r>
          </w:p>
        </w:tc>
        <w:tc>
          <w:tcPr>
            <w:tcW w:w="5765" w:type="dxa"/>
            <w:gridSpan w:val="4"/>
          </w:tcPr>
          <w:p w14:paraId="22C0D354"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 xml:space="preserve">Nhấp vào nút này sẽ hiển thị hộp thoại để chọn đường dẫn tuyệt đối của thư mục cài đặt </w:t>
            </w:r>
            <w:r w:rsidRPr="00DA07C8">
              <w:rPr>
                <w:rFonts w:ascii="Arial" w:hAnsi="Arial" w:cs="Arial"/>
                <w:sz w:val="20"/>
                <w:szCs w:val="22"/>
              </w:rPr>
              <w:t xml:space="preserve">VLAB </w:t>
            </w:r>
            <w:r w:rsidRPr="00DA07C8">
              <w:rPr>
                <w:rFonts w:ascii="Arial" w:hAnsi="Arial" w:cs="Arial"/>
                <w:sz w:val="20"/>
              </w:rPr>
              <w:t xml:space="preserve">. Thông số thư mục được thực hiện trong hộp thoại được mở bằng nút này được phản ánh trong trường [ </w:t>
            </w:r>
            <w:r w:rsidRPr="00DA07C8">
              <w:rPr>
                <w:rFonts w:ascii="Arial" w:hAnsi="Arial" w:cs="Arial"/>
                <w:sz w:val="20"/>
                <w:szCs w:val="22"/>
              </w:rPr>
              <w:t xml:space="preserve">Thư mục Cài đặt VLAB </w:t>
            </w:r>
            <w:r w:rsidRPr="00DA07C8">
              <w:rPr>
                <w:rFonts w:ascii="Arial" w:hAnsi="Arial" w:cs="Arial"/>
                <w:sz w:val="20"/>
              </w:rPr>
              <w:t>].</w:t>
            </w:r>
          </w:p>
        </w:tc>
      </w:tr>
      <w:tr w:rsidR="001C6F6F" w:rsidRPr="00DA07C8" w14:paraId="5276BEA5" w14:textId="77777777" w:rsidTr="00DA07C8">
        <w:trPr>
          <w:jc w:val="center"/>
        </w:trPr>
        <w:tc>
          <w:tcPr>
            <w:tcW w:w="4225" w:type="dxa"/>
          </w:tcPr>
          <w:p w14:paraId="4B9AD5F0" w14:textId="74A982AA"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 xml:space="preserve">Danh mục cài đặt SC *5 </w:t>
            </w:r>
            <w:r w:rsidR="00F569AF" w:rsidRPr="00DA07C8">
              <w:rPr>
                <w:rFonts w:ascii="Arial" w:hAnsi="Arial" w:cs="Arial"/>
                <w:sz w:val="20"/>
                <w:szCs w:val="22"/>
                <w:highlight w:val="yellow"/>
                <w:lang w:val="vi-VN"/>
              </w:rPr>
              <w:t xml:space="preserve">* </w:t>
            </w:r>
            <w:r w:rsidR="00F569AF" w:rsidRPr="00DA07C8">
              <w:rPr>
                <w:rFonts w:ascii="Arial" w:hAnsi="Arial" w:cs="Arial"/>
                <w:sz w:val="20"/>
                <w:szCs w:val="22"/>
                <w:highlight w:val="yellow"/>
              </w:rPr>
              <w:t>15</w:t>
            </w:r>
          </w:p>
        </w:tc>
        <w:tc>
          <w:tcPr>
            <w:tcW w:w="5765" w:type="dxa"/>
            <w:gridSpan w:val="4"/>
          </w:tcPr>
          <w:p w14:paraId="0E0E3793"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 xml:space="preserve">Chỉ định thư mục nơi Bộ </w:t>
            </w:r>
            <w:r w:rsidRPr="00DA07C8">
              <w:rPr>
                <w:rFonts w:ascii="Arial" w:hAnsi="Arial" w:cs="Arial"/>
                <w:sz w:val="20"/>
                <w:szCs w:val="22"/>
              </w:rPr>
              <w:t xml:space="preserve">cấu hình thông minh </w:t>
            </w:r>
            <w:r w:rsidRPr="00DA07C8">
              <w:rPr>
                <w:rFonts w:ascii="Arial" w:hAnsi="Arial" w:cs="Arial"/>
                <w:sz w:val="20"/>
              </w:rPr>
              <w:t>đã được cài đặt (thư mục lưu trữ SmartConfigurator.exe) làm đường dẫn tuyệt đối.</w:t>
            </w:r>
          </w:p>
        </w:tc>
      </w:tr>
      <w:tr w:rsidR="001C6F6F" w:rsidRPr="00DA07C8" w14:paraId="26EA38B8" w14:textId="77777777" w:rsidTr="00DA07C8">
        <w:trPr>
          <w:jc w:val="center"/>
        </w:trPr>
        <w:tc>
          <w:tcPr>
            <w:tcW w:w="4225" w:type="dxa"/>
          </w:tcPr>
          <w:p w14:paraId="307C9B48"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Hộp kiểm [Sử dụng thư mục cài đặt bộ cấu hình thông minh mặc định]</w:t>
            </w:r>
          </w:p>
        </w:tc>
        <w:tc>
          <w:tcPr>
            <w:tcW w:w="5765" w:type="dxa"/>
            <w:gridSpan w:val="4"/>
          </w:tcPr>
          <w:p w14:paraId="375DDCBE"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 xml:space="preserve">Chỉ định thư mục mặc định nơi Bộ </w:t>
            </w:r>
            <w:r w:rsidRPr="00DA07C8">
              <w:rPr>
                <w:rFonts w:ascii="Arial" w:hAnsi="Arial" w:cs="Arial"/>
                <w:sz w:val="20"/>
                <w:szCs w:val="22"/>
              </w:rPr>
              <w:t xml:space="preserve">cấu hình Thông minh </w:t>
            </w:r>
            <w:r w:rsidRPr="00DA07C8">
              <w:rPr>
                <w:rFonts w:ascii="Arial" w:hAnsi="Arial" w:cs="Arial"/>
                <w:sz w:val="20"/>
              </w:rPr>
              <w:t>đã được cài đặt. Đó là “C:/Program Files (x86)/Renesas Electronics/SmartConfigurator/RH850/eclipse”.</w:t>
            </w:r>
          </w:p>
        </w:tc>
      </w:tr>
      <w:tr w:rsidR="001C6F6F" w:rsidRPr="00DA07C8" w14:paraId="37926D4B" w14:textId="77777777" w:rsidTr="00DA07C8">
        <w:trPr>
          <w:jc w:val="center"/>
        </w:trPr>
        <w:tc>
          <w:tcPr>
            <w:tcW w:w="4225" w:type="dxa"/>
          </w:tcPr>
          <w:p w14:paraId="028EC091" w14:textId="5326DB0A"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Nút [Chọn thư mục cài đặt bộ cấu hình thông minh] *5 *6</w:t>
            </w:r>
          </w:p>
        </w:tc>
        <w:tc>
          <w:tcPr>
            <w:tcW w:w="5765" w:type="dxa"/>
            <w:gridSpan w:val="4"/>
          </w:tcPr>
          <w:p w14:paraId="397E265C"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 xml:space="preserve">Nhấp vào nút này sẽ hiển thị hộp thoại để chọn đường dẫn tuyệt đối của thư mục nơi Bộ </w:t>
            </w:r>
            <w:r w:rsidRPr="00DA07C8">
              <w:rPr>
                <w:rFonts w:ascii="Arial" w:hAnsi="Arial" w:cs="Arial"/>
                <w:sz w:val="20"/>
                <w:szCs w:val="22"/>
              </w:rPr>
              <w:t xml:space="preserve">cấu hình thông minh </w:t>
            </w:r>
            <w:r w:rsidRPr="00DA07C8">
              <w:rPr>
                <w:rFonts w:ascii="Arial" w:hAnsi="Arial" w:cs="Arial"/>
                <w:sz w:val="20"/>
              </w:rPr>
              <w:t xml:space="preserve">được cài đặt. Thông số thư mục được tạo trong hộp thoại được mở bằng nút này được phản ánh trong trường [ </w:t>
            </w:r>
            <w:r w:rsidRPr="00DA07C8">
              <w:rPr>
                <w:rFonts w:ascii="Arial" w:hAnsi="Arial" w:cs="Arial"/>
                <w:sz w:val="20"/>
                <w:szCs w:val="22"/>
              </w:rPr>
              <w:t xml:space="preserve">Thư mục cài đặt SC </w:t>
            </w:r>
            <w:r w:rsidRPr="00DA07C8">
              <w:rPr>
                <w:rFonts w:ascii="Arial" w:hAnsi="Arial" w:cs="Arial"/>
                <w:sz w:val="20"/>
              </w:rPr>
              <w:t>].</w:t>
            </w:r>
          </w:p>
        </w:tc>
      </w:tr>
      <w:tr w:rsidR="001C6F6F" w:rsidRPr="00DA07C8" w14:paraId="62632B98" w14:textId="77777777" w:rsidTr="00DA07C8">
        <w:trPr>
          <w:jc w:val="center"/>
        </w:trPr>
        <w:tc>
          <w:tcPr>
            <w:tcW w:w="4225" w:type="dxa"/>
            <w:vMerge w:val="restart"/>
          </w:tcPr>
          <w:p w14:paraId="0777A6DF" w14:textId="3A62AAE4"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Chế độ IDE</w:t>
            </w:r>
          </w:p>
        </w:tc>
        <w:tc>
          <w:tcPr>
            <w:tcW w:w="5765" w:type="dxa"/>
            <w:gridSpan w:val="4"/>
          </w:tcPr>
          <w:p w14:paraId="14497D93" w14:textId="03D35534" w:rsidR="001C6F6F" w:rsidRPr="00DA07C8" w:rsidRDefault="001C6F6F" w:rsidP="004E51A7">
            <w:pPr>
              <w:spacing w:line="360" w:lineRule="auto"/>
              <w:rPr>
                <w:rFonts w:ascii="Arial" w:hAnsi="Arial" w:cs="Arial"/>
                <w:sz w:val="20"/>
                <w:szCs w:val="22"/>
              </w:rPr>
            </w:pPr>
            <w:r w:rsidRPr="00DA07C8">
              <w:rPr>
                <w:rFonts w:ascii="Arial" w:hAnsi="Arial" w:cs="Arial"/>
                <w:sz w:val="20"/>
              </w:rPr>
              <w:t>Chọn loại tệp dự án sẽ được tải khi VLAB khởi động và có hay không một loạt quá trình xử lý bao gồm tải xuống mô-đun tải được thực hiện sau khi khởi động VLAB.</w:t>
            </w:r>
          </w:p>
        </w:tc>
      </w:tr>
      <w:tr w:rsidR="001C6F6F" w:rsidRPr="00DA07C8" w14:paraId="060AC766" w14:textId="77777777" w:rsidTr="00DA07C8">
        <w:trPr>
          <w:jc w:val="center"/>
        </w:trPr>
        <w:tc>
          <w:tcPr>
            <w:tcW w:w="4225" w:type="dxa"/>
            <w:vMerge/>
          </w:tcPr>
          <w:p w14:paraId="118C5318" w14:textId="77777777" w:rsidR="001C6F6F" w:rsidRPr="00DA07C8" w:rsidRDefault="001C6F6F" w:rsidP="004E51A7">
            <w:pPr>
              <w:spacing w:line="360" w:lineRule="auto"/>
              <w:rPr>
                <w:rFonts w:ascii="Arial" w:hAnsi="Arial" w:cs="Arial"/>
                <w:sz w:val="20"/>
                <w:szCs w:val="22"/>
              </w:rPr>
            </w:pPr>
          </w:p>
        </w:tc>
        <w:tc>
          <w:tcPr>
            <w:tcW w:w="2070" w:type="dxa"/>
            <w:vAlign w:val="center"/>
          </w:tcPr>
          <w:p w14:paraId="4F5C7046" w14:textId="77777777" w:rsidR="001C6F6F" w:rsidRPr="00DA07C8" w:rsidRDefault="001C6F6F" w:rsidP="004E51A7">
            <w:pPr>
              <w:spacing w:line="360" w:lineRule="auto"/>
              <w:rPr>
                <w:rFonts w:ascii="Arial" w:hAnsi="Arial" w:cs="Arial"/>
                <w:sz w:val="20"/>
              </w:rPr>
            </w:pPr>
            <w:r w:rsidRPr="00DA07C8">
              <w:rPr>
                <w:rFonts w:ascii="Arial" w:hAnsi="Arial" w:cs="Arial"/>
                <w:kern w:val="0"/>
                <w:sz w:val="20"/>
              </w:rPr>
              <w:t>Tạo dự án (mặc định)</w:t>
            </w:r>
          </w:p>
        </w:tc>
        <w:tc>
          <w:tcPr>
            <w:tcW w:w="3695" w:type="dxa"/>
            <w:gridSpan w:val="3"/>
            <w:vAlign w:val="center"/>
          </w:tcPr>
          <w:p w14:paraId="284BFBE2" w14:textId="77777777" w:rsidR="001C6F6F" w:rsidRPr="00DA07C8" w:rsidRDefault="001C6F6F" w:rsidP="004E51A7">
            <w:pPr>
              <w:spacing w:line="360" w:lineRule="auto"/>
              <w:rPr>
                <w:rFonts w:ascii="Arial" w:hAnsi="Arial" w:cs="Arial"/>
                <w:sz w:val="20"/>
              </w:rPr>
            </w:pPr>
            <w:r w:rsidRPr="00DA07C8">
              <w:rPr>
                <w:rFonts w:ascii="Arial" w:hAnsi="Arial" w:cs="Arial"/>
                <w:sz w:val="20"/>
                <w:szCs w:val="22"/>
              </w:rPr>
              <w:t>Tệp dự án mặc định do ET-VPF cung cấp đã được tải.</w:t>
            </w:r>
          </w:p>
        </w:tc>
      </w:tr>
      <w:tr w:rsidR="001C6F6F" w:rsidRPr="00DA07C8" w14:paraId="30F320F2" w14:textId="77777777" w:rsidTr="00DA07C8">
        <w:trPr>
          <w:jc w:val="center"/>
        </w:trPr>
        <w:tc>
          <w:tcPr>
            <w:tcW w:w="4225" w:type="dxa"/>
            <w:vMerge w:val="restart"/>
          </w:tcPr>
          <w:p w14:paraId="669053AB" w14:textId="6AA130BC"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Công cụ xây dựng *7</w:t>
            </w:r>
          </w:p>
        </w:tc>
        <w:tc>
          <w:tcPr>
            <w:tcW w:w="5765" w:type="dxa"/>
            <w:gridSpan w:val="4"/>
          </w:tcPr>
          <w:p w14:paraId="49E6A921"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Chọn công cụ Build cho dự án đã tạo, điều này cho biết trình biên dịch sẽ được sử dụng để tạo mô-đun tải.</w:t>
            </w:r>
          </w:p>
        </w:tc>
      </w:tr>
      <w:tr w:rsidR="001C6F6F" w:rsidRPr="00DA07C8" w14:paraId="56D4FD6B" w14:textId="77777777" w:rsidTr="00DA07C8">
        <w:trPr>
          <w:jc w:val="center"/>
        </w:trPr>
        <w:tc>
          <w:tcPr>
            <w:tcW w:w="4225" w:type="dxa"/>
            <w:vMerge/>
          </w:tcPr>
          <w:p w14:paraId="7A43A21A" w14:textId="77777777" w:rsidR="001C6F6F" w:rsidRPr="00DA07C8" w:rsidRDefault="001C6F6F" w:rsidP="004E51A7">
            <w:pPr>
              <w:spacing w:line="360" w:lineRule="auto"/>
              <w:rPr>
                <w:rFonts w:ascii="Arial" w:hAnsi="Arial" w:cs="Arial"/>
                <w:sz w:val="20"/>
                <w:szCs w:val="22"/>
              </w:rPr>
            </w:pPr>
          </w:p>
        </w:tc>
        <w:tc>
          <w:tcPr>
            <w:tcW w:w="2340" w:type="dxa"/>
            <w:gridSpan w:val="2"/>
            <w:vAlign w:val="center"/>
          </w:tcPr>
          <w:p w14:paraId="0FAEB682" w14:textId="1A90DABB" w:rsidR="001C6F6F" w:rsidRPr="00DA07C8" w:rsidRDefault="001C6F6F" w:rsidP="004E51A7">
            <w:pPr>
              <w:spacing w:line="360" w:lineRule="auto"/>
              <w:rPr>
                <w:rFonts w:ascii="Arial" w:hAnsi="Arial" w:cs="Arial"/>
                <w:sz w:val="20"/>
              </w:rPr>
            </w:pPr>
            <w:r w:rsidRPr="00DA07C8">
              <w:rPr>
                <w:rFonts w:ascii="Arial" w:hAnsi="Arial" w:cs="Arial"/>
                <w:sz w:val="20"/>
              </w:rPr>
              <w:t>Trình biên dịch Renesas *8</w:t>
            </w:r>
          </w:p>
        </w:tc>
        <w:tc>
          <w:tcPr>
            <w:tcW w:w="3425" w:type="dxa"/>
            <w:gridSpan w:val="2"/>
            <w:vAlign w:val="center"/>
          </w:tcPr>
          <w:p w14:paraId="3C9C64D4" w14:textId="77777777" w:rsidR="001C6F6F" w:rsidRPr="00DA07C8" w:rsidRDefault="001C6F6F" w:rsidP="004E51A7">
            <w:pPr>
              <w:spacing w:line="360" w:lineRule="auto"/>
              <w:rPr>
                <w:rFonts w:ascii="Arial" w:hAnsi="Arial" w:cs="Arial"/>
                <w:sz w:val="20"/>
              </w:rPr>
            </w:pPr>
            <w:r w:rsidRPr="00DA07C8">
              <w:rPr>
                <w:rFonts w:ascii="Arial" w:hAnsi="Arial" w:cs="Arial"/>
                <w:sz w:val="20"/>
              </w:rPr>
              <w:t xml:space="preserve">Chọn bất kỳ trình biên dịch Renesas nào, </w:t>
            </w:r>
            <w:r w:rsidRPr="00DA07C8">
              <w:rPr>
                <w:rFonts w:ascii="Arial" w:hAnsi="Arial" w:cs="Arial"/>
                <w:sz w:val="20"/>
              </w:rPr>
              <w:lastRenderedPageBreak/>
              <w:t xml:space="preserve">sẽ được xác định bởi CS+ được phản ánh trong trường [ </w:t>
            </w:r>
            <w:r w:rsidRPr="00DA07C8">
              <w:rPr>
                <w:rFonts w:ascii="Arial" w:hAnsi="Arial" w:cs="Arial"/>
                <w:sz w:val="20"/>
                <w:szCs w:val="22"/>
              </w:rPr>
              <w:t xml:space="preserve">Thư mục cài đặt CS+ </w:t>
            </w:r>
            <w:r w:rsidRPr="00DA07C8">
              <w:rPr>
                <w:rFonts w:ascii="Arial" w:hAnsi="Arial" w:cs="Arial"/>
                <w:sz w:val="20"/>
              </w:rPr>
              <w:t>].</w:t>
            </w:r>
          </w:p>
        </w:tc>
      </w:tr>
      <w:tr w:rsidR="001C6F6F" w:rsidRPr="00DA07C8" w14:paraId="259A3E78" w14:textId="77777777" w:rsidTr="00DA07C8">
        <w:trPr>
          <w:jc w:val="center"/>
        </w:trPr>
        <w:tc>
          <w:tcPr>
            <w:tcW w:w="4225" w:type="dxa"/>
          </w:tcPr>
          <w:p w14:paraId="440ADAFF" w14:textId="1D1B41AF"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lastRenderedPageBreak/>
              <w:t>Thư mục cài đặt CS+ *9</w:t>
            </w:r>
            <w:r w:rsidR="006B236B" w:rsidRPr="00DA07C8">
              <w:rPr>
                <w:rFonts w:ascii="Arial" w:hAnsi="Arial" w:cs="Arial"/>
                <w:sz w:val="20"/>
                <w:szCs w:val="22"/>
                <w:lang w:val="vi-VN"/>
              </w:rPr>
              <w:t xml:space="preserve"> </w:t>
            </w:r>
            <w:r w:rsidR="006B236B" w:rsidRPr="00DA07C8">
              <w:rPr>
                <w:rFonts w:ascii="Arial" w:hAnsi="Arial" w:cs="Arial"/>
                <w:sz w:val="20"/>
                <w:szCs w:val="22"/>
                <w:highlight w:val="yellow"/>
                <w:lang w:val="vi-VN"/>
              </w:rPr>
              <w:t xml:space="preserve">* </w:t>
            </w:r>
            <w:r w:rsidR="004E2F19" w:rsidRPr="00DA07C8">
              <w:rPr>
                <w:rFonts w:ascii="Arial" w:hAnsi="Arial" w:cs="Arial"/>
                <w:sz w:val="20"/>
                <w:szCs w:val="22"/>
                <w:highlight w:val="yellow"/>
              </w:rPr>
              <w:t>15</w:t>
            </w:r>
          </w:p>
        </w:tc>
        <w:tc>
          <w:tcPr>
            <w:tcW w:w="5765" w:type="dxa"/>
            <w:gridSpan w:val="4"/>
          </w:tcPr>
          <w:p w14:paraId="6F803C67"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Chỉ định thư mục nơi CS+ đã được cài đặt (thư mục lưu trữ CubeSuiteW+.exe) làm đường dẫn tuyệt đối.</w:t>
            </w:r>
          </w:p>
        </w:tc>
      </w:tr>
      <w:tr w:rsidR="001C6F6F" w:rsidRPr="00DA07C8" w14:paraId="146BEF4E" w14:textId="77777777" w:rsidTr="00DA07C8">
        <w:trPr>
          <w:jc w:val="center"/>
        </w:trPr>
        <w:tc>
          <w:tcPr>
            <w:tcW w:w="4225" w:type="dxa"/>
          </w:tcPr>
          <w:p w14:paraId="295B4F99"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[Sử dụng thư mục cài đặt CS+ mặc định] hộp kiểm</w:t>
            </w:r>
          </w:p>
        </w:tc>
        <w:tc>
          <w:tcPr>
            <w:tcW w:w="5765" w:type="dxa"/>
            <w:gridSpan w:val="4"/>
          </w:tcPr>
          <w:p w14:paraId="2F09576E" w14:textId="3F0EC709" w:rsidR="001C6F6F" w:rsidRPr="00DA07C8" w:rsidRDefault="001C6F6F" w:rsidP="004E51A7">
            <w:pPr>
              <w:spacing w:line="360" w:lineRule="auto"/>
              <w:rPr>
                <w:rFonts w:ascii="Arial" w:hAnsi="Arial" w:cs="Arial"/>
                <w:sz w:val="20"/>
                <w:szCs w:val="22"/>
              </w:rPr>
            </w:pPr>
            <w:r w:rsidRPr="00DA07C8">
              <w:rPr>
                <w:rFonts w:ascii="Arial" w:hAnsi="Arial" w:cs="Arial"/>
                <w:sz w:val="20"/>
              </w:rPr>
              <w:t>Chỉ định thư mục mặc định mà CS+ đã được cài đặt.</w:t>
            </w:r>
          </w:p>
        </w:tc>
      </w:tr>
      <w:tr w:rsidR="001C6F6F" w:rsidRPr="00DA07C8" w14:paraId="6369D38C" w14:textId="77777777" w:rsidTr="00DA07C8">
        <w:trPr>
          <w:jc w:val="center"/>
        </w:trPr>
        <w:tc>
          <w:tcPr>
            <w:tcW w:w="4225" w:type="dxa"/>
          </w:tcPr>
          <w:p w14:paraId="0BC83CBC" w14:textId="4EDF19A6"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Nút [Chọn thư mục cài đặt CS+] (*9 *10)</w:t>
            </w:r>
          </w:p>
        </w:tc>
        <w:tc>
          <w:tcPr>
            <w:tcW w:w="5765" w:type="dxa"/>
            <w:gridSpan w:val="4"/>
          </w:tcPr>
          <w:p w14:paraId="1BCEB105"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 xml:space="preserve">Nhấp vào nút này sẽ hiển thị hộp thoại để chọn đường dẫn tuyệt đối của thư mục cài đặt CS+. Thông số thư mục được tạo trong hộp thoại được mở bằng nút này được phản ánh trong trường [ </w:t>
            </w:r>
            <w:r w:rsidRPr="00DA07C8">
              <w:rPr>
                <w:rFonts w:ascii="Arial" w:hAnsi="Arial" w:cs="Arial"/>
                <w:sz w:val="20"/>
                <w:szCs w:val="22"/>
              </w:rPr>
              <w:t xml:space="preserve">Thư mục cài đặt CS+ </w:t>
            </w:r>
            <w:r w:rsidRPr="00DA07C8">
              <w:rPr>
                <w:rFonts w:ascii="Arial" w:hAnsi="Arial" w:cs="Arial"/>
                <w:sz w:val="20"/>
              </w:rPr>
              <w:t>].</w:t>
            </w:r>
          </w:p>
        </w:tc>
      </w:tr>
      <w:tr w:rsidR="001C6F6F" w:rsidRPr="00DA07C8" w14:paraId="36E61954" w14:textId="77777777" w:rsidTr="00DA07C8">
        <w:trPr>
          <w:jc w:val="center"/>
        </w:trPr>
        <w:tc>
          <w:tcPr>
            <w:tcW w:w="4225" w:type="dxa"/>
            <w:vMerge w:val="restart"/>
          </w:tcPr>
          <w:p w14:paraId="6DE58DAE" w14:textId="5D69B470"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Dòng thiết bị *11</w:t>
            </w:r>
          </w:p>
        </w:tc>
        <w:tc>
          <w:tcPr>
            <w:tcW w:w="5765" w:type="dxa"/>
            <w:gridSpan w:val="4"/>
          </w:tcPr>
          <w:p w14:paraId="1A7934AA"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rPr>
              <w:t>Chọn tên sê-ri của bộ vi điều khiển đang được sử dụng.</w:t>
            </w:r>
          </w:p>
        </w:tc>
      </w:tr>
      <w:tr w:rsidR="001C6F6F" w:rsidRPr="00DA07C8" w14:paraId="34726089" w14:textId="77777777" w:rsidTr="00DA07C8">
        <w:trPr>
          <w:jc w:val="center"/>
        </w:trPr>
        <w:tc>
          <w:tcPr>
            <w:tcW w:w="4225" w:type="dxa"/>
            <w:vMerge/>
          </w:tcPr>
          <w:p w14:paraId="34666E81" w14:textId="77777777" w:rsidR="001C6F6F" w:rsidRPr="00DA07C8" w:rsidRDefault="001C6F6F" w:rsidP="004E51A7">
            <w:pPr>
              <w:spacing w:line="360" w:lineRule="auto"/>
              <w:rPr>
                <w:rFonts w:ascii="Arial" w:hAnsi="Arial" w:cs="Arial"/>
                <w:sz w:val="20"/>
                <w:szCs w:val="22"/>
              </w:rPr>
            </w:pPr>
          </w:p>
        </w:tc>
        <w:tc>
          <w:tcPr>
            <w:tcW w:w="2430" w:type="dxa"/>
            <w:gridSpan w:val="3"/>
          </w:tcPr>
          <w:p w14:paraId="58AA0D2C" w14:textId="08D33AB8" w:rsidR="001C6F6F" w:rsidRPr="00DA07C8" w:rsidRDefault="001C6F6F" w:rsidP="004E51A7">
            <w:pPr>
              <w:spacing w:line="360" w:lineRule="auto"/>
              <w:rPr>
                <w:rFonts w:ascii="Arial" w:hAnsi="Arial" w:cs="Arial"/>
                <w:sz w:val="20"/>
              </w:rPr>
            </w:pPr>
            <w:r w:rsidRPr="00DA07C8">
              <w:rPr>
                <w:rFonts w:ascii="Arial" w:hAnsi="Arial" w:cs="Arial"/>
                <w:sz w:val="20"/>
              </w:rPr>
              <w:t>&lt;Tên sê-ri thiết bị&gt; *12</w:t>
            </w:r>
          </w:p>
        </w:tc>
        <w:tc>
          <w:tcPr>
            <w:tcW w:w="3335" w:type="dxa"/>
          </w:tcPr>
          <w:p w14:paraId="0EC847AD" w14:textId="2002AA1D" w:rsidR="001C6F6F" w:rsidRPr="00DA07C8" w:rsidRDefault="001C6F6F" w:rsidP="004E51A7">
            <w:pPr>
              <w:spacing w:line="360" w:lineRule="auto"/>
              <w:rPr>
                <w:rFonts w:ascii="Arial" w:hAnsi="Arial" w:cs="Arial"/>
                <w:sz w:val="20"/>
              </w:rPr>
            </w:pPr>
            <w:r w:rsidRPr="00DA07C8">
              <w:rPr>
                <w:rFonts w:ascii="Arial" w:hAnsi="Arial" w:cs="Arial"/>
                <w:sz w:val="20"/>
              </w:rPr>
              <w:t xml:space="preserve">Sê-ri Thiết bị được hỗ trợ được mô tả trong </w:t>
            </w:r>
            <w:r w:rsidRPr="00DA07C8">
              <w:rPr>
                <w:rFonts w:ascii="Arial" w:hAnsi="Arial" w:cs="Arial"/>
                <w:sz w:val="20"/>
              </w:rPr>
              <w:fldChar w:fldCharType="begin"/>
            </w:r>
            <w:r w:rsidRPr="00DA07C8">
              <w:rPr>
                <w:rFonts w:ascii="Arial" w:hAnsi="Arial" w:cs="Arial"/>
                <w:sz w:val="20"/>
              </w:rPr>
              <w:instrText xml:space="preserve"> REF _Ref97626991 \h  \* MERGEFORMAT </w:instrText>
            </w:r>
            <w:r w:rsidRPr="00DA07C8">
              <w:rPr>
                <w:rFonts w:ascii="Arial" w:hAnsi="Arial" w:cs="Arial"/>
                <w:sz w:val="20"/>
              </w:rPr>
            </w:r>
            <w:r w:rsidRPr="00DA07C8">
              <w:rPr>
                <w:rFonts w:ascii="Arial" w:hAnsi="Arial" w:cs="Arial"/>
                <w:sz w:val="20"/>
              </w:rPr>
              <w:fldChar w:fldCharType="separate"/>
            </w:r>
            <w:r w:rsidR="003C2150" w:rsidRPr="00DA07C8">
              <w:rPr>
                <w:rFonts w:ascii="Arial" w:hAnsi="Arial" w:cs="Arial"/>
                <w:b/>
                <w:bCs/>
                <w:sz w:val="20"/>
                <w:szCs w:val="22"/>
              </w:rPr>
              <w:t xml:space="preserve">Bảng </w:t>
            </w:r>
            <w:r w:rsidR="003C2150" w:rsidRPr="00DA07C8">
              <w:rPr>
                <w:rFonts w:ascii="Arial" w:hAnsi="Arial" w:cs="Arial"/>
                <w:b/>
                <w:bCs/>
                <w:noProof/>
                <w:sz w:val="20"/>
                <w:szCs w:val="22"/>
              </w:rPr>
              <w:t xml:space="preserve">1 </w:t>
            </w:r>
            <w:r w:rsidR="003C2150" w:rsidRPr="00DA07C8">
              <w:rPr>
                <w:rFonts w:ascii="Arial" w:hAnsi="Arial" w:cs="Arial"/>
                <w:b/>
                <w:bCs/>
                <w:noProof/>
                <w:sz w:val="20"/>
                <w:szCs w:val="22"/>
              </w:rPr>
              <w:noBreakHyphen/>
              <w:t xml:space="preserve">1 </w:t>
            </w:r>
            <w:r w:rsidR="003C2150" w:rsidRPr="00DA07C8">
              <w:rPr>
                <w:rFonts w:ascii="Arial" w:hAnsi="Arial" w:cs="Arial"/>
                <w:b/>
                <w:bCs/>
                <w:sz w:val="20"/>
                <w:szCs w:val="22"/>
              </w:rPr>
              <w:t xml:space="preserve">Các thiết bị được hỗ trợ </w:t>
            </w:r>
            <w:r w:rsidRPr="00DA07C8">
              <w:rPr>
                <w:rFonts w:ascii="Arial" w:hAnsi="Arial" w:cs="Arial"/>
                <w:sz w:val="20"/>
              </w:rPr>
              <w:fldChar w:fldCharType="end"/>
            </w:r>
            <w:r w:rsidRPr="00DA07C8">
              <w:rPr>
                <w:rFonts w:ascii="Arial" w:hAnsi="Arial" w:cs="Arial"/>
                <w:sz w:val="20"/>
              </w:rPr>
              <w:t>.</w:t>
            </w:r>
          </w:p>
        </w:tc>
      </w:tr>
      <w:tr w:rsidR="001C6F6F" w:rsidRPr="00DA07C8" w14:paraId="1C532D54" w14:textId="77777777" w:rsidTr="00DA07C8">
        <w:trPr>
          <w:jc w:val="center"/>
        </w:trPr>
        <w:tc>
          <w:tcPr>
            <w:tcW w:w="4225" w:type="dxa"/>
            <w:vMerge/>
          </w:tcPr>
          <w:p w14:paraId="22EE3373" w14:textId="77777777" w:rsidR="001C6F6F" w:rsidRPr="00DA07C8" w:rsidRDefault="001C6F6F" w:rsidP="004E51A7">
            <w:pPr>
              <w:spacing w:line="360" w:lineRule="auto"/>
              <w:rPr>
                <w:rFonts w:ascii="Arial" w:hAnsi="Arial" w:cs="Arial"/>
                <w:sz w:val="20"/>
                <w:szCs w:val="22"/>
              </w:rPr>
            </w:pPr>
          </w:p>
        </w:tc>
        <w:tc>
          <w:tcPr>
            <w:tcW w:w="2430" w:type="dxa"/>
            <w:gridSpan w:val="3"/>
          </w:tcPr>
          <w:p w14:paraId="273887CA" w14:textId="77777777" w:rsidR="001C6F6F" w:rsidRPr="00DA07C8" w:rsidRDefault="001C6F6F" w:rsidP="004E51A7">
            <w:pPr>
              <w:spacing w:line="360" w:lineRule="auto"/>
              <w:rPr>
                <w:rFonts w:ascii="Arial" w:hAnsi="Arial" w:cs="Arial"/>
                <w:sz w:val="20"/>
              </w:rPr>
            </w:pPr>
            <w:r w:rsidRPr="00DA07C8">
              <w:rPr>
                <w:rFonts w:ascii="Arial" w:hAnsi="Arial" w:cs="Arial"/>
                <w:sz w:val="20"/>
              </w:rPr>
              <w:t>không áp dụng</w:t>
            </w:r>
          </w:p>
        </w:tc>
        <w:tc>
          <w:tcPr>
            <w:tcW w:w="3335" w:type="dxa"/>
          </w:tcPr>
          <w:p w14:paraId="3EBE0F06" w14:textId="5722D6F5" w:rsidR="001C6F6F" w:rsidRPr="00DA07C8" w:rsidRDefault="00DC39E3" w:rsidP="004E51A7">
            <w:pPr>
              <w:spacing w:line="360" w:lineRule="auto"/>
              <w:rPr>
                <w:rFonts w:ascii="Arial" w:hAnsi="Arial" w:cs="Arial"/>
                <w:sz w:val="20"/>
              </w:rPr>
            </w:pPr>
            <w:r w:rsidRPr="00DA07C8">
              <w:rPr>
                <w:rFonts w:ascii="Arial" w:hAnsi="Arial" w:cs="Arial"/>
                <w:sz w:val="20"/>
                <w:szCs w:val="22"/>
              </w:rPr>
              <w:t>Giá trị mặc định của Dòng thiết bị sẽ tự động được chọn khi không có giấy phép.</w:t>
            </w:r>
          </w:p>
        </w:tc>
      </w:tr>
      <w:tr w:rsidR="001C6F6F" w:rsidRPr="00DA07C8" w14:paraId="3220534A" w14:textId="77777777" w:rsidTr="00DA07C8">
        <w:trPr>
          <w:jc w:val="center"/>
        </w:trPr>
        <w:tc>
          <w:tcPr>
            <w:tcW w:w="4225" w:type="dxa"/>
          </w:tcPr>
          <w:p w14:paraId="3DFEA251" w14:textId="18B7D43D"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PCLK OSTM *13</w:t>
            </w:r>
          </w:p>
        </w:tc>
        <w:tc>
          <w:tcPr>
            <w:tcW w:w="5765" w:type="dxa"/>
            <w:gridSpan w:val="4"/>
          </w:tcPr>
          <w:p w14:paraId="6CA5DD1B" w14:textId="17029553"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 xml:space="preserve">Giá trị OS Timer </w:t>
            </w:r>
            <w:r w:rsidRPr="00DA07C8">
              <w:rPr>
                <w:rStyle w:val="jlqj4b"/>
                <w:rFonts w:ascii="Arial" w:hAnsi="Arial" w:cs="Arial"/>
                <w:sz w:val="20"/>
                <w:szCs w:val="22"/>
                <w:lang w:val="en"/>
              </w:rPr>
              <w:t>tương ứng với từng dòng thiết bị.</w:t>
            </w:r>
          </w:p>
        </w:tc>
      </w:tr>
      <w:tr w:rsidR="001C6F6F" w:rsidRPr="00DA07C8" w14:paraId="7CD707FE" w14:textId="77777777" w:rsidTr="00DA07C8">
        <w:trPr>
          <w:jc w:val="center"/>
        </w:trPr>
        <w:tc>
          <w:tcPr>
            <w:tcW w:w="4225" w:type="dxa"/>
          </w:tcPr>
          <w:p w14:paraId="1D2808BD" w14:textId="7F7B23FB"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Nút [Kiểm tra giấy phép khả dụng] *14</w:t>
            </w:r>
          </w:p>
        </w:tc>
        <w:tc>
          <w:tcPr>
            <w:tcW w:w="5765" w:type="dxa"/>
            <w:gridSpan w:val="4"/>
          </w:tcPr>
          <w:p w14:paraId="23E3FFBF"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Hiển thị danh sách các giấy phép yêu cầu có sẵn trong Hệ thống ET-VPF.</w:t>
            </w:r>
          </w:p>
        </w:tc>
      </w:tr>
      <w:tr w:rsidR="001C6F6F" w:rsidRPr="00DA07C8" w14:paraId="55BF81FC" w14:textId="77777777" w:rsidTr="00DA07C8">
        <w:trPr>
          <w:jc w:val="center"/>
        </w:trPr>
        <w:tc>
          <w:tcPr>
            <w:tcW w:w="4225" w:type="dxa"/>
          </w:tcPr>
          <w:p w14:paraId="605A91A9"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nút [Giới thiệu]</w:t>
            </w:r>
          </w:p>
        </w:tc>
        <w:tc>
          <w:tcPr>
            <w:tcW w:w="5765" w:type="dxa"/>
            <w:gridSpan w:val="4"/>
          </w:tcPr>
          <w:p w14:paraId="0D92D9F0" w14:textId="77777777" w:rsidR="001C6F6F" w:rsidRPr="00DA07C8" w:rsidRDefault="001C6F6F" w:rsidP="004E51A7">
            <w:pPr>
              <w:spacing w:line="360" w:lineRule="auto"/>
              <w:rPr>
                <w:rFonts w:ascii="Arial" w:hAnsi="Arial" w:cs="Arial"/>
                <w:sz w:val="20"/>
                <w:szCs w:val="22"/>
              </w:rPr>
            </w:pPr>
            <w:r w:rsidRPr="00DA07C8">
              <w:rPr>
                <w:rFonts w:ascii="Arial" w:hAnsi="Arial" w:cs="Arial"/>
                <w:sz w:val="20"/>
                <w:szCs w:val="22"/>
              </w:rPr>
              <w:t>Hiển thị thông tin phiên bản và thông tin bản quyền của ET-VPF.</w:t>
            </w:r>
          </w:p>
        </w:tc>
      </w:tr>
    </w:tbl>
    <w:p w14:paraId="2EEA8A6C" w14:textId="77777777" w:rsidR="001C6F6F" w:rsidRPr="00DA07C8" w:rsidRDefault="001C6F6F" w:rsidP="004E51A7">
      <w:pPr>
        <w:spacing w:line="360" w:lineRule="auto"/>
        <w:rPr>
          <w:rFonts w:ascii="Arial" w:hAnsi="Arial" w:cs="Arial"/>
          <w:sz w:val="20"/>
          <w:szCs w:val="22"/>
        </w:rPr>
      </w:pPr>
    </w:p>
    <w:p w14:paraId="493D630F" w14:textId="5F8297D4" w:rsidR="001B3C04" w:rsidRPr="00DA07C8" w:rsidRDefault="001C6F6F" w:rsidP="004E51A7">
      <w:pPr>
        <w:spacing w:line="360" w:lineRule="auto"/>
        <w:ind w:left="810"/>
        <w:rPr>
          <w:rFonts w:ascii="Arial" w:hAnsi="Arial" w:cs="Arial"/>
          <w:sz w:val="20"/>
          <w:szCs w:val="22"/>
        </w:rPr>
      </w:pPr>
      <w:r w:rsidRPr="00DA07C8">
        <w:rPr>
          <w:rFonts w:ascii="Arial" w:hAnsi="Arial" w:cs="Arial"/>
          <w:sz w:val="20"/>
          <w:szCs w:val="22"/>
        </w:rPr>
        <w:t xml:space="preserve">*1… Khi Cygwin chưa được cài đặt trong thư mục được chỉ định cùng với hộp thoại ( tệp </w:t>
      </w:r>
      <w:r w:rsidR="004A7D6D" w:rsidRPr="00DA07C8">
        <w:rPr>
          <w:rFonts w:ascii="Arial" w:hAnsi="Arial" w:cs="Arial"/>
          <w:sz w:val="20"/>
        </w:rPr>
        <w:t xml:space="preserve">bin/bash.exe </w:t>
      </w:r>
      <w:r w:rsidRPr="00DA07C8">
        <w:rPr>
          <w:rFonts w:ascii="Arial" w:hAnsi="Arial" w:cs="Arial"/>
          <w:sz w:val="20"/>
          <w:szCs w:val="22"/>
        </w:rPr>
        <w:t>không tồn tại trong thư mục được chỉ định), một lỗi xuất hiện và thông tin của thư mục được chỉ định không được phản ánh trong [Thư mục cài đặt Cygwin].</w:t>
      </w:r>
    </w:p>
    <w:p w14:paraId="27B5DEBF" w14:textId="5B57974B" w:rsidR="001B3C04" w:rsidRPr="00DA07C8" w:rsidRDefault="001B3C04" w:rsidP="004E51A7">
      <w:pPr>
        <w:spacing w:line="360" w:lineRule="auto"/>
        <w:ind w:left="810"/>
        <w:rPr>
          <w:rFonts w:ascii="Arial" w:hAnsi="Arial" w:cs="Arial"/>
          <w:sz w:val="20"/>
          <w:szCs w:val="22"/>
        </w:rPr>
      </w:pPr>
      <w:r w:rsidRPr="00DA07C8">
        <w:rPr>
          <w:rFonts w:ascii="Arial" w:hAnsi="Arial" w:cs="Arial"/>
          <w:sz w:val="20"/>
          <w:szCs w:val="22"/>
        </w:rPr>
        <w:t>Cài đặt này chỉ hợp lệ nếu “Tạo dự án” được chọn cho [Chế độ IDE], hộp kiểm [Sử dụng thư mục cài đặt Cygwin mặc định] không được chọn.</w:t>
      </w:r>
    </w:p>
    <w:p w14:paraId="314479FE" w14:textId="0D987BB1" w:rsidR="001B3C04" w:rsidRPr="00DA07C8" w:rsidRDefault="001C6F6F" w:rsidP="004E51A7">
      <w:pPr>
        <w:spacing w:line="360" w:lineRule="auto"/>
        <w:ind w:left="810"/>
        <w:rPr>
          <w:rFonts w:ascii="Arial" w:hAnsi="Arial" w:cs="Arial"/>
          <w:sz w:val="20"/>
          <w:szCs w:val="22"/>
        </w:rPr>
      </w:pPr>
      <w:r w:rsidRPr="00DA07C8">
        <w:rPr>
          <w:rFonts w:ascii="Arial" w:hAnsi="Arial" w:cs="Arial"/>
          <w:sz w:val="20"/>
          <w:szCs w:val="22"/>
        </w:rPr>
        <w:t>*2… Khi hộp kiểm [Sử dụng thư mục cài đặt Cygwin mặc định] được chọn nếu nhấp vào nút [Chọn thư mục cài đặt Cygwin], một thông báo lỗi sẽ hiển thị.</w:t>
      </w:r>
    </w:p>
    <w:p w14:paraId="04F5FF22" w14:textId="2DEBB52E" w:rsidR="00807852" w:rsidRPr="00DA07C8" w:rsidRDefault="001C6F6F" w:rsidP="004E51A7">
      <w:pPr>
        <w:spacing w:line="360" w:lineRule="auto"/>
        <w:ind w:left="810"/>
        <w:rPr>
          <w:rFonts w:ascii="Arial" w:hAnsi="Arial" w:cs="Arial"/>
          <w:sz w:val="20"/>
          <w:szCs w:val="22"/>
        </w:rPr>
      </w:pPr>
      <w:r w:rsidRPr="00DA07C8">
        <w:rPr>
          <w:rFonts w:ascii="Arial" w:hAnsi="Arial" w:cs="Arial"/>
          <w:sz w:val="20"/>
          <w:szCs w:val="22"/>
        </w:rPr>
        <w:t xml:space="preserve">*3… Khi VLAB chưa được cài đặt trong thư mục được chỉ định cùng với hộp thoại ( </w:t>
      </w:r>
      <w:r w:rsidR="00807852" w:rsidRPr="00DA07C8">
        <w:rPr>
          <w:rFonts w:ascii="Arial" w:hAnsi="Arial" w:cs="Arial"/>
          <w:sz w:val="20"/>
        </w:rPr>
        <w:t xml:space="preserve">tệp vlab-ide.exe </w:t>
      </w:r>
      <w:r w:rsidR="00807852" w:rsidRPr="00DA07C8">
        <w:rPr>
          <w:rFonts w:ascii="Arial" w:hAnsi="Arial" w:cs="Arial"/>
          <w:sz w:val="20"/>
          <w:szCs w:val="22"/>
        </w:rPr>
        <w:t>không tồn tại trong thư mục được chỉ định), một lỗi xuất ra và thông tin của thư mục được chỉ định không được phản ánh trong [Thư mục cài đặt VLAB].</w:t>
      </w:r>
    </w:p>
    <w:p w14:paraId="448D59F2" w14:textId="3D45A29A" w:rsidR="001B3C04" w:rsidRPr="00DA07C8" w:rsidRDefault="001B3C04" w:rsidP="004E51A7">
      <w:pPr>
        <w:spacing w:line="360" w:lineRule="auto"/>
        <w:ind w:left="810"/>
        <w:rPr>
          <w:rFonts w:ascii="Arial" w:hAnsi="Arial" w:cs="Arial"/>
          <w:sz w:val="20"/>
          <w:szCs w:val="22"/>
        </w:rPr>
      </w:pPr>
      <w:r w:rsidRPr="00DA07C8">
        <w:rPr>
          <w:rFonts w:ascii="Arial" w:hAnsi="Arial" w:cs="Arial"/>
          <w:sz w:val="20"/>
          <w:szCs w:val="22"/>
        </w:rPr>
        <w:t>Cài đặt này chỉ hợp lệ nếu “Tạo dự án” được chọn cho [Chế độ IDE], hộp kiểm [Sử dụng thư mục cài đặt VLAB mặc định] không được chọn.</w:t>
      </w:r>
    </w:p>
    <w:p w14:paraId="59F3D3D0" w14:textId="11CD1F3A" w:rsidR="001B3C04" w:rsidRPr="00DA07C8" w:rsidRDefault="00807852" w:rsidP="004E51A7">
      <w:pPr>
        <w:spacing w:line="360" w:lineRule="auto"/>
        <w:ind w:left="810"/>
        <w:rPr>
          <w:rFonts w:ascii="Arial" w:hAnsi="Arial" w:cs="Arial"/>
          <w:sz w:val="20"/>
          <w:szCs w:val="22"/>
        </w:rPr>
      </w:pPr>
      <w:r w:rsidRPr="00DA07C8">
        <w:rPr>
          <w:rFonts w:ascii="Arial" w:hAnsi="Arial" w:cs="Arial"/>
          <w:sz w:val="20"/>
          <w:szCs w:val="22"/>
        </w:rPr>
        <w:t>*4… Khi hộp kiểm [Sử dụng thư mục cài đặt VLAB mặc định] được chọn, nếu nhấp vào nút [Chọn thư mục cài đặt VLAB], một thông báo lỗi sẽ hiển thị.</w:t>
      </w:r>
    </w:p>
    <w:p w14:paraId="6D93B09D" w14:textId="0C8A522A" w:rsidR="00807852" w:rsidRPr="00DA07C8" w:rsidRDefault="00807852" w:rsidP="004E51A7">
      <w:pPr>
        <w:spacing w:line="360" w:lineRule="auto"/>
        <w:ind w:left="810"/>
        <w:rPr>
          <w:rFonts w:ascii="Arial" w:hAnsi="Arial" w:cs="Arial"/>
          <w:sz w:val="20"/>
          <w:szCs w:val="22"/>
        </w:rPr>
      </w:pPr>
      <w:r w:rsidRPr="00DA07C8">
        <w:rPr>
          <w:rFonts w:ascii="Arial" w:hAnsi="Arial" w:cs="Arial"/>
          <w:sz w:val="20"/>
          <w:szCs w:val="22"/>
        </w:rPr>
        <w:t xml:space="preserve">*5… Khi Bộ cấu hình Thông minh chưa được cài đặt trong thư mục được chỉ định cùng với hộp thoại (tệp SmartConfigurator.exe không tồn tại trong thư mục được chỉ định), sẽ xuất ra lỗi và thông tin của thư mục được chỉ </w:t>
      </w:r>
      <w:r w:rsidRPr="00DA07C8">
        <w:rPr>
          <w:rFonts w:ascii="Arial" w:hAnsi="Arial" w:cs="Arial"/>
          <w:sz w:val="20"/>
          <w:szCs w:val="22"/>
        </w:rPr>
        <w:lastRenderedPageBreak/>
        <w:t>định không được phản ánh trong [ Danh mục Cài đặt SC].</w:t>
      </w:r>
    </w:p>
    <w:p w14:paraId="1CC58B48" w14:textId="2499B92C" w:rsidR="00D70FDE" w:rsidRPr="00DA07C8" w:rsidRDefault="001B3C04" w:rsidP="004E51A7">
      <w:pPr>
        <w:spacing w:line="360" w:lineRule="auto"/>
        <w:ind w:left="810"/>
        <w:rPr>
          <w:rFonts w:ascii="Arial" w:hAnsi="Arial" w:cs="Arial"/>
          <w:sz w:val="20"/>
          <w:szCs w:val="22"/>
        </w:rPr>
      </w:pPr>
      <w:r w:rsidRPr="00DA07C8">
        <w:rPr>
          <w:rFonts w:ascii="Arial" w:hAnsi="Arial" w:cs="Arial"/>
          <w:sz w:val="20"/>
          <w:szCs w:val="22"/>
        </w:rPr>
        <w:t>Cài đặt này chỉ hợp lệ nếu “Tạo dự án” được chọn cho [Chế độ IDE], hộp kiểm [Sử dụng thư mục cài đặt bộ cấu hình thông minh mặc định] không được chọn.</w:t>
      </w:r>
    </w:p>
    <w:p w14:paraId="31D30BB5" w14:textId="1158CDF5" w:rsidR="00D70FDE" w:rsidRPr="00DA07C8" w:rsidRDefault="00D70FDE" w:rsidP="004E51A7">
      <w:pPr>
        <w:spacing w:line="360" w:lineRule="auto"/>
        <w:ind w:left="1170"/>
        <w:rPr>
          <w:rFonts w:ascii="Arial" w:hAnsi="Arial" w:cs="Arial"/>
          <w:sz w:val="20"/>
          <w:szCs w:val="22"/>
        </w:rPr>
      </w:pPr>
      <w:r w:rsidRPr="00DA07C8">
        <w:rPr>
          <w:rFonts w:ascii="Arial" w:hAnsi="Arial" w:cs="Arial"/>
          <w:sz w:val="20"/>
          <w:szCs w:val="22"/>
          <w:highlight w:val="yellow"/>
        </w:rPr>
        <w:t xml:space="preserve">Lưu ý </w:t>
      </w:r>
      <w:r w:rsidRPr="00DA07C8">
        <w:rPr>
          <w:rFonts w:ascii="Arial" w:hAnsi="Arial" w:cs="Arial"/>
          <w:sz w:val="20"/>
          <w:szCs w:val="22"/>
          <w:highlight w:val="yellow"/>
        </w:rPr>
        <w:tab/>
      </w:r>
      <w:commentRangeStart w:id="721"/>
      <w:r w:rsidRPr="00DA07C8">
        <w:rPr>
          <w:rFonts w:ascii="Arial" w:hAnsi="Arial" w:cs="Arial"/>
          <w:sz w:val="20"/>
          <w:szCs w:val="22"/>
          <w:highlight w:val="yellow"/>
        </w:rPr>
        <w:t xml:space="preserve">Cài đặt này không khả dụng nếu sử dụng sê-ri thiết bị RH850/U2C </w:t>
      </w:r>
      <w:commentRangeEnd w:id="721"/>
      <w:r w:rsidRPr="00DA07C8">
        <w:rPr>
          <w:rStyle w:val="CommentReference"/>
          <w:sz w:val="20"/>
          <w:szCs w:val="22"/>
        </w:rPr>
        <w:commentReference w:id="721"/>
      </w:r>
      <w:r w:rsidRPr="00DA07C8">
        <w:rPr>
          <w:rFonts w:ascii="Arial" w:hAnsi="Arial" w:cs="Arial"/>
          <w:sz w:val="20"/>
          <w:szCs w:val="22"/>
          <w:highlight w:val="yellow"/>
        </w:rPr>
        <w:t>.</w:t>
      </w:r>
      <w:bookmarkStart w:id="723" w:name="V10000_Req_03_010"/>
      <w:bookmarkEnd w:id="723"/>
    </w:p>
    <w:p w14:paraId="009624E6" w14:textId="16E1F05F" w:rsidR="00D70FDE" w:rsidRPr="00DA07C8" w:rsidRDefault="00807852" w:rsidP="004E51A7">
      <w:pPr>
        <w:spacing w:line="360" w:lineRule="auto"/>
        <w:ind w:left="810"/>
        <w:rPr>
          <w:rFonts w:ascii="Arial" w:hAnsi="Arial" w:cs="Arial"/>
          <w:sz w:val="20"/>
          <w:szCs w:val="22"/>
        </w:rPr>
      </w:pPr>
      <w:r w:rsidRPr="00DA07C8">
        <w:rPr>
          <w:rFonts w:ascii="Arial" w:hAnsi="Arial" w:cs="Arial"/>
          <w:sz w:val="20"/>
          <w:szCs w:val="22"/>
        </w:rPr>
        <w:t>*6… Khi hộp kiểm [Sử dụng thư mục cài đặt bộ cấu hình thông minh mặc định] được chọn nếu nhấp vào nút [Chọn thư mục cài đặt bộ cấu hình thông minh], một thông báo lỗi sẽ hiển thị.</w:t>
      </w:r>
    </w:p>
    <w:p w14:paraId="264B049B" w14:textId="74CF211C" w:rsidR="00D70FDE" w:rsidRPr="00DA07C8" w:rsidRDefault="00D70FDE" w:rsidP="004E51A7">
      <w:pPr>
        <w:spacing w:line="360" w:lineRule="auto"/>
        <w:ind w:left="1170"/>
        <w:rPr>
          <w:rFonts w:ascii="Arial" w:hAnsi="Arial" w:cs="Arial"/>
          <w:sz w:val="20"/>
          <w:szCs w:val="22"/>
        </w:rPr>
      </w:pPr>
      <w:r w:rsidRPr="00DA07C8">
        <w:rPr>
          <w:rFonts w:ascii="Arial" w:hAnsi="Arial" w:cs="Arial"/>
          <w:sz w:val="20"/>
          <w:szCs w:val="22"/>
          <w:highlight w:val="yellow"/>
        </w:rPr>
        <w:t xml:space="preserve">Lưu ý </w:t>
      </w:r>
      <w:r w:rsidRPr="00DA07C8">
        <w:rPr>
          <w:rFonts w:ascii="Arial" w:hAnsi="Arial" w:cs="Arial"/>
          <w:sz w:val="20"/>
          <w:szCs w:val="22"/>
          <w:highlight w:val="yellow"/>
        </w:rPr>
        <w:tab/>
        <w:t>Cài đặt này không khả dụng nếu sử dụng dòng thiết bị RH850/U2C.</w:t>
      </w:r>
    </w:p>
    <w:p w14:paraId="6BBC461D" w14:textId="1639782D" w:rsidR="00815E6E" w:rsidRPr="00DA07C8" w:rsidRDefault="00815E6E" w:rsidP="004E51A7">
      <w:pPr>
        <w:spacing w:line="360" w:lineRule="auto"/>
        <w:ind w:left="810"/>
        <w:rPr>
          <w:rFonts w:ascii="Arial" w:hAnsi="Arial" w:cs="Arial"/>
          <w:sz w:val="20"/>
          <w:szCs w:val="22"/>
        </w:rPr>
      </w:pPr>
      <w:r w:rsidRPr="00DA07C8">
        <w:rPr>
          <w:rFonts w:ascii="Arial" w:hAnsi="Arial" w:cs="Arial"/>
          <w:sz w:val="20"/>
          <w:szCs w:val="22"/>
        </w:rPr>
        <w:t>*7… Cài đặt này chỉ hợp lệ nếu “Tạo dự án” được chọn cho [Chế độ IDE].</w:t>
      </w:r>
    </w:p>
    <w:p w14:paraId="35C30300" w14:textId="76B63523" w:rsidR="001C6F6F" w:rsidRPr="00DA07C8" w:rsidRDefault="00B56A2C" w:rsidP="004E51A7">
      <w:pPr>
        <w:spacing w:line="360" w:lineRule="auto"/>
        <w:ind w:left="810"/>
        <w:rPr>
          <w:rFonts w:ascii="Arial" w:hAnsi="Arial" w:cs="Arial"/>
          <w:sz w:val="20"/>
          <w:szCs w:val="22"/>
        </w:rPr>
      </w:pPr>
      <w:r w:rsidRPr="00DA07C8">
        <w:rPr>
          <w:rFonts w:ascii="Arial" w:hAnsi="Arial" w:cs="Arial"/>
          <w:sz w:val="20"/>
          <w:szCs w:val="22"/>
        </w:rPr>
        <w:t>*8… Khi [Công cụ xây dựng] được đặt thành “Renesas Compiler”, công cụ xây dựng do CS+ quyết định tại thời điểm biên dịch mã nguồn.</w:t>
      </w:r>
    </w:p>
    <w:p w14:paraId="47909CDF" w14:textId="12AFEA2E" w:rsidR="004A7D6D" w:rsidRPr="00DA07C8" w:rsidRDefault="004A7D6D" w:rsidP="004E51A7">
      <w:pPr>
        <w:spacing w:line="360" w:lineRule="auto"/>
        <w:ind w:left="810"/>
        <w:rPr>
          <w:rFonts w:ascii="Arial" w:hAnsi="Arial" w:cs="Arial"/>
          <w:sz w:val="20"/>
          <w:szCs w:val="22"/>
        </w:rPr>
      </w:pPr>
      <w:r w:rsidRPr="00DA07C8">
        <w:rPr>
          <w:rFonts w:ascii="Arial" w:hAnsi="Arial" w:cs="Arial"/>
          <w:sz w:val="20"/>
          <w:szCs w:val="22"/>
        </w:rPr>
        <w:t>*9… Khi CS+ chưa được cài đặt trong thư mục được chỉ định cùng với hộp thoại (tệp CubeSuiteW+.exe không tồn tại trong thư mục được chỉ định), một lỗi xuất ra và thông tin của thư mục được chỉ định không được phản ánh trong [CS+ Thư mục cài đặt].</w:t>
      </w:r>
    </w:p>
    <w:p w14:paraId="1900C362" w14:textId="63405A59" w:rsidR="001B3C04" w:rsidRPr="00DA07C8" w:rsidRDefault="001B3C04" w:rsidP="004E51A7">
      <w:pPr>
        <w:spacing w:line="360" w:lineRule="auto"/>
        <w:ind w:left="810"/>
        <w:rPr>
          <w:rFonts w:ascii="Arial" w:hAnsi="Arial" w:cs="Arial"/>
          <w:sz w:val="20"/>
          <w:szCs w:val="22"/>
        </w:rPr>
      </w:pPr>
      <w:r w:rsidRPr="00DA07C8">
        <w:rPr>
          <w:rFonts w:ascii="Arial" w:hAnsi="Arial" w:cs="Arial"/>
          <w:sz w:val="20"/>
          <w:szCs w:val="22"/>
        </w:rPr>
        <w:t>Cài đặt này chỉ hợp lệ nếu “Tạo dự án” được chọn cho [Chế độ IDE], hộp kiểm [Sử dụng thư mục cài đặt CS+ mặc định] không được chọn.</w:t>
      </w:r>
    </w:p>
    <w:p w14:paraId="11DEE7DD" w14:textId="7F931BA5" w:rsidR="004A7D6D" w:rsidRPr="00DA07C8" w:rsidRDefault="004A7D6D" w:rsidP="004E51A7">
      <w:pPr>
        <w:spacing w:line="360" w:lineRule="auto"/>
        <w:ind w:left="810"/>
        <w:rPr>
          <w:rFonts w:ascii="Arial" w:hAnsi="Arial" w:cs="Arial"/>
          <w:sz w:val="20"/>
          <w:szCs w:val="22"/>
        </w:rPr>
      </w:pPr>
      <w:r w:rsidRPr="00DA07C8">
        <w:rPr>
          <w:rFonts w:ascii="Arial" w:hAnsi="Arial" w:cs="Arial"/>
          <w:sz w:val="20"/>
          <w:szCs w:val="22"/>
        </w:rPr>
        <w:t>*10… Khi hộp kiểm [Sử dụng thư mục cài đặt IDE mặc định] được chọn, nếu nhấp vào [Chọn thư mục cài đặt IDE], một thông báo lỗi sẽ hiển thị.</w:t>
      </w:r>
    </w:p>
    <w:p w14:paraId="2F71BC63" w14:textId="0ABC9D18" w:rsidR="004A7D6D" w:rsidRPr="00DA07C8" w:rsidRDefault="004A7D6D" w:rsidP="004E51A7">
      <w:pPr>
        <w:spacing w:line="360" w:lineRule="auto"/>
        <w:ind w:left="810"/>
        <w:rPr>
          <w:rFonts w:ascii="Arial" w:hAnsi="Arial" w:cs="Arial"/>
          <w:sz w:val="20"/>
          <w:szCs w:val="22"/>
        </w:rPr>
      </w:pPr>
      <w:r w:rsidRPr="00DA07C8">
        <w:rPr>
          <w:rFonts w:ascii="Arial" w:hAnsi="Arial" w:cs="Arial"/>
          <w:sz w:val="20"/>
          <w:szCs w:val="22"/>
        </w:rPr>
        <w:t xml:space="preserve">*11… Cài đặt này chỉ hợp lệ nếu “Tạo dự án” được chọn cho [Chế độ IDE], giấy phép “ </w:t>
      </w:r>
      <w:r w:rsidR="003F6FA1" w:rsidRPr="00DA07C8">
        <w:rPr>
          <w:rFonts w:ascii="Arial" w:hAnsi="Arial" w:cs="Arial"/>
          <w:sz w:val="20"/>
        </w:rPr>
        <w:t xml:space="preserve">Mục tiêu được nhúng cho Nền tảng ảo RH850 </w:t>
      </w:r>
      <w:r w:rsidR="003F6FA1" w:rsidRPr="00DA07C8">
        <w:rPr>
          <w:rFonts w:ascii="Arial" w:hAnsi="Arial" w:cs="Arial"/>
          <w:sz w:val="20"/>
          <w:szCs w:val="22"/>
        </w:rPr>
        <w:t>” có hiệu lực để sử dụng.</w:t>
      </w:r>
    </w:p>
    <w:p w14:paraId="58B23463" w14:textId="75B7C6CE" w:rsidR="004A7D6D" w:rsidRPr="00DA07C8" w:rsidRDefault="003F6FA1" w:rsidP="004E51A7">
      <w:pPr>
        <w:spacing w:line="360" w:lineRule="auto"/>
        <w:ind w:left="810"/>
        <w:rPr>
          <w:rFonts w:ascii="Arial" w:hAnsi="Arial" w:cs="Arial"/>
          <w:sz w:val="20"/>
          <w:szCs w:val="22"/>
        </w:rPr>
      </w:pPr>
      <w:r w:rsidRPr="00DA07C8">
        <w:rPr>
          <w:rFonts w:ascii="Arial" w:hAnsi="Arial" w:cs="Arial"/>
          <w:sz w:val="20"/>
          <w:szCs w:val="22"/>
        </w:rPr>
        <w:t xml:space="preserve">*12… Danh sách các thiết bị được hỗ trợ trong phiên bản ET-VPF hiện tại (tham khảo </w:t>
      </w:r>
      <w:r w:rsidR="000C7AEF" w:rsidRPr="00DA07C8">
        <w:rPr>
          <w:rFonts w:ascii="Arial" w:hAnsi="Arial" w:cs="Arial"/>
          <w:sz w:val="20"/>
          <w:szCs w:val="22"/>
        </w:rPr>
        <w:fldChar w:fldCharType="begin"/>
      </w:r>
      <w:r w:rsidR="000C7AEF" w:rsidRPr="00DA07C8">
        <w:rPr>
          <w:rFonts w:ascii="Arial" w:hAnsi="Arial" w:cs="Arial"/>
          <w:sz w:val="20"/>
          <w:szCs w:val="22"/>
        </w:rPr>
        <w:instrText xml:space="preserve"> REF _Ref97626991 \h  \* MERGEFORMAT </w:instrText>
      </w:r>
      <w:r w:rsidR="000C7AEF" w:rsidRPr="00DA07C8">
        <w:rPr>
          <w:rFonts w:ascii="Arial" w:hAnsi="Arial" w:cs="Arial"/>
          <w:sz w:val="20"/>
          <w:szCs w:val="22"/>
        </w:rPr>
      </w:r>
      <w:r w:rsidR="000C7AEF" w:rsidRPr="00DA07C8">
        <w:rPr>
          <w:rFonts w:ascii="Arial" w:hAnsi="Arial" w:cs="Arial"/>
          <w:sz w:val="20"/>
          <w:szCs w:val="22"/>
        </w:rPr>
        <w:fldChar w:fldCharType="separate"/>
      </w:r>
      <w:r w:rsidR="003C2150" w:rsidRPr="00DA07C8">
        <w:rPr>
          <w:rFonts w:ascii="Arial" w:hAnsi="Arial" w:cs="Arial"/>
          <w:b/>
          <w:bCs/>
          <w:sz w:val="20"/>
          <w:szCs w:val="22"/>
        </w:rPr>
        <w:t xml:space="preserve">Bảng </w:t>
      </w:r>
      <w:r w:rsidR="003C2150" w:rsidRPr="00DA07C8">
        <w:rPr>
          <w:rFonts w:ascii="Arial" w:hAnsi="Arial" w:cs="Arial"/>
          <w:b/>
          <w:bCs/>
          <w:noProof/>
          <w:sz w:val="20"/>
          <w:szCs w:val="22"/>
        </w:rPr>
        <w:t xml:space="preserve">1 </w:t>
      </w:r>
      <w:r w:rsidR="003C2150" w:rsidRPr="00DA07C8">
        <w:rPr>
          <w:rFonts w:ascii="Arial" w:hAnsi="Arial" w:cs="Arial"/>
          <w:b/>
          <w:bCs/>
          <w:noProof/>
          <w:sz w:val="20"/>
          <w:szCs w:val="22"/>
        </w:rPr>
        <w:noBreakHyphen/>
        <w:t xml:space="preserve">1 </w:t>
      </w:r>
      <w:r w:rsidR="003C2150" w:rsidRPr="00DA07C8">
        <w:rPr>
          <w:rFonts w:ascii="Arial" w:hAnsi="Arial" w:cs="Arial"/>
          <w:b/>
          <w:bCs/>
          <w:sz w:val="20"/>
          <w:szCs w:val="22"/>
        </w:rPr>
        <w:t xml:space="preserve">Các thiết bị được hỗ trợ </w:t>
      </w:r>
      <w:r w:rsidR="000C7AEF" w:rsidRPr="00DA07C8">
        <w:rPr>
          <w:rFonts w:ascii="Arial" w:hAnsi="Arial" w:cs="Arial"/>
          <w:sz w:val="20"/>
          <w:szCs w:val="22"/>
        </w:rPr>
        <w:fldChar w:fldCharType="end"/>
      </w:r>
      <w:r w:rsidR="000C7AEF" w:rsidRPr="00DA07C8">
        <w:rPr>
          <w:rFonts w:ascii="Arial" w:hAnsi="Arial" w:cs="Arial"/>
          <w:sz w:val="20"/>
          <w:szCs w:val="22"/>
        </w:rPr>
        <w:t>).</w:t>
      </w:r>
    </w:p>
    <w:p w14:paraId="1556F75C" w14:textId="58214C2F" w:rsidR="001C6F6F" w:rsidRPr="00DA07C8" w:rsidRDefault="001C6F6F" w:rsidP="004E51A7">
      <w:pPr>
        <w:spacing w:line="360" w:lineRule="auto"/>
        <w:ind w:left="810"/>
        <w:rPr>
          <w:rFonts w:ascii="Arial" w:hAnsi="Arial" w:cs="Arial"/>
          <w:sz w:val="20"/>
          <w:szCs w:val="22"/>
        </w:rPr>
      </w:pPr>
      <w:r w:rsidRPr="00DA07C8">
        <w:rPr>
          <w:rFonts w:ascii="Arial" w:hAnsi="Arial" w:cs="Arial"/>
          <w:sz w:val="20"/>
          <w:szCs w:val="22"/>
        </w:rPr>
        <w:t>*13… Khi “Renesas” và “RH850/F1KM-S1” được chọn, [OSTM PCLK] phải được đặt thành “4000000”. Giá trị này cũng được đặt làm giá trị mặc định.</w:t>
      </w:r>
    </w:p>
    <w:p w14:paraId="4A22129B" w14:textId="08A01485" w:rsidR="00695C55" w:rsidRPr="00DA07C8" w:rsidRDefault="00695C55" w:rsidP="004E51A7">
      <w:pPr>
        <w:spacing w:line="360" w:lineRule="auto"/>
        <w:ind w:left="810" w:firstLine="466"/>
        <w:rPr>
          <w:rFonts w:ascii="Arial" w:hAnsi="Arial" w:cs="Arial"/>
          <w:sz w:val="20"/>
          <w:szCs w:val="22"/>
        </w:rPr>
      </w:pPr>
      <w:r w:rsidRPr="00DA07C8">
        <w:rPr>
          <w:rFonts w:ascii="Arial" w:hAnsi="Arial" w:cs="Arial"/>
          <w:sz w:val="20"/>
          <w:szCs w:val="22"/>
          <w:highlight w:val="yellow"/>
        </w:rPr>
        <w:t xml:space="preserve">Khi “Renesas” và “ </w:t>
      </w:r>
      <w:bookmarkStart w:id="724" w:name="E10000_REL_Req_04"/>
      <w:commentRangeStart w:id="725"/>
      <w:r w:rsidRPr="00DA07C8">
        <w:rPr>
          <w:rFonts w:ascii="Arial" w:hAnsi="Arial" w:cs="Arial"/>
          <w:sz w:val="20"/>
          <w:szCs w:val="22"/>
          <w:highlight w:val="yellow"/>
        </w:rPr>
        <w:t xml:space="preserve">RH850/F1KM-S4 </w:t>
      </w:r>
      <w:commentRangeEnd w:id="725"/>
      <w:r w:rsidRPr="00DA07C8">
        <w:rPr>
          <w:rStyle w:val="CommentReference"/>
          <w:rFonts w:ascii="Arial" w:hAnsi="Arial" w:cs="Arial"/>
          <w:sz w:val="20"/>
          <w:szCs w:val="22"/>
          <w:highlight w:val="yellow"/>
        </w:rPr>
        <w:commentReference w:id="725"/>
      </w:r>
      <w:bookmarkEnd w:id="724"/>
      <w:r w:rsidRPr="00DA07C8">
        <w:rPr>
          <w:rFonts w:ascii="Arial" w:hAnsi="Arial" w:cs="Arial"/>
          <w:sz w:val="20"/>
          <w:szCs w:val="22"/>
          <w:highlight w:val="yellow"/>
        </w:rPr>
        <w:t>” được chọn, [OSTM PCLK] phải được đặt thành “2000000”. Giá trị này cũng được đặt làm giá trị mặc định.</w:t>
      </w:r>
    </w:p>
    <w:p w14:paraId="3C8B31EB" w14:textId="42ED22E8" w:rsidR="00D70FDE" w:rsidRPr="00DA07C8" w:rsidRDefault="00D70FDE" w:rsidP="004E51A7">
      <w:pPr>
        <w:spacing w:line="360" w:lineRule="auto"/>
        <w:ind w:left="810"/>
        <w:rPr>
          <w:rFonts w:ascii="Arial" w:hAnsi="Arial" w:cs="Arial"/>
          <w:sz w:val="20"/>
          <w:szCs w:val="22"/>
        </w:rPr>
      </w:pPr>
      <w:r w:rsidRPr="00DA07C8">
        <w:rPr>
          <w:rFonts w:ascii="Arial" w:hAnsi="Arial" w:cs="Arial"/>
          <w:sz w:val="20"/>
          <w:szCs w:val="22"/>
        </w:rPr>
        <w:t xml:space="preserve">          </w:t>
      </w:r>
      <w:r w:rsidRPr="00DA07C8">
        <w:rPr>
          <w:rFonts w:ascii="Arial" w:hAnsi="Arial" w:cs="Arial"/>
          <w:sz w:val="20"/>
          <w:szCs w:val="22"/>
          <w:highlight w:val="yellow"/>
        </w:rPr>
        <w:t xml:space="preserve">Khi chọn “Renesas” và “ </w:t>
      </w:r>
      <w:commentRangeStart w:id="726"/>
      <w:r w:rsidRPr="00DA07C8">
        <w:rPr>
          <w:rFonts w:ascii="Arial" w:hAnsi="Arial" w:cs="Arial"/>
          <w:sz w:val="20"/>
          <w:szCs w:val="22"/>
          <w:highlight w:val="yellow"/>
        </w:rPr>
        <w:t xml:space="preserve">RH850/U2C </w:t>
      </w:r>
      <w:commentRangeEnd w:id="726"/>
      <w:r w:rsidRPr="00DA07C8">
        <w:rPr>
          <w:rStyle w:val="CommentReference"/>
          <w:sz w:val="20"/>
          <w:szCs w:val="22"/>
        </w:rPr>
        <w:commentReference w:id="726"/>
      </w:r>
      <w:r w:rsidRPr="00DA07C8">
        <w:rPr>
          <w:rFonts w:ascii="Arial" w:hAnsi="Arial" w:cs="Arial"/>
          <w:sz w:val="20"/>
          <w:szCs w:val="22"/>
          <w:highlight w:val="yellow"/>
        </w:rPr>
        <w:t xml:space="preserve">”, [OSTM PCLK] phải được đặt thành “ </w:t>
      </w:r>
      <w:commentRangeStart w:id="727"/>
      <w:r w:rsidR="00875FD0" w:rsidRPr="00DA07C8">
        <w:rPr>
          <w:rFonts w:ascii="Arial" w:hAnsi="Arial" w:cs="Arial"/>
          <w:sz w:val="20"/>
          <w:szCs w:val="22"/>
          <w:highlight w:val="yellow"/>
        </w:rPr>
        <w:t xml:space="preserve">8 </w:t>
      </w:r>
      <w:commentRangeStart w:id="728"/>
      <w:r w:rsidRPr="00DA07C8">
        <w:rPr>
          <w:rFonts w:ascii="Arial" w:hAnsi="Arial" w:cs="Arial"/>
          <w:sz w:val="20"/>
          <w:szCs w:val="22"/>
          <w:highlight w:val="yellow"/>
        </w:rPr>
        <w:t xml:space="preserve">0000000 </w:t>
      </w:r>
      <w:commentRangeEnd w:id="728"/>
      <w:r w:rsidRPr="00DA07C8">
        <w:rPr>
          <w:rStyle w:val="CommentReference"/>
          <w:sz w:val="20"/>
          <w:szCs w:val="22"/>
          <w:highlight w:val="yellow"/>
        </w:rPr>
        <w:commentReference w:id="728"/>
      </w:r>
      <w:commentRangeEnd w:id="727"/>
      <w:r w:rsidR="00875FD0" w:rsidRPr="00DA07C8">
        <w:rPr>
          <w:rStyle w:val="CommentReference"/>
          <w:sz w:val="20"/>
          <w:szCs w:val="22"/>
        </w:rPr>
        <w:commentReference w:id="727"/>
      </w:r>
      <w:r w:rsidRPr="00DA07C8">
        <w:rPr>
          <w:rFonts w:ascii="Arial" w:hAnsi="Arial" w:cs="Arial"/>
          <w:sz w:val="20"/>
          <w:szCs w:val="22"/>
          <w:highlight w:val="yellow"/>
        </w:rPr>
        <w:t>”. Giá trị này cũng được đặt làm giá trị mặc định.</w:t>
      </w:r>
    </w:p>
    <w:p w14:paraId="12FAB1A0" w14:textId="00CBDE83" w:rsidR="003F6FA1" w:rsidRPr="00DA07C8" w:rsidRDefault="003F6FA1" w:rsidP="004E51A7">
      <w:pPr>
        <w:spacing w:line="360" w:lineRule="auto"/>
        <w:ind w:left="810"/>
        <w:rPr>
          <w:rFonts w:ascii="Arial" w:hAnsi="Arial" w:cs="Arial"/>
          <w:sz w:val="20"/>
          <w:szCs w:val="22"/>
        </w:rPr>
      </w:pPr>
      <w:r w:rsidRPr="00DA07C8">
        <w:rPr>
          <w:rFonts w:ascii="Arial" w:hAnsi="Arial" w:cs="Arial"/>
          <w:sz w:val="20"/>
          <w:szCs w:val="22"/>
        </w:rPr>
        <w:t>*14… Khi nhấp vào nút này, hộp thoại sẽ hiển thị và hiển thị danh sách các giấy phép cần thiết. Đây có thể được sử dụng một cách tự do.</w:t>
      </w:r>
    </w:p>
    <w:p w14:paraId="3EA9F843" w14:textId="51A42CC0" w:rsidR="00AD5FEC" w:rsidRPr="00DA07C8" w:rsidDel="00117EE9" w:rsidRDefault="00AD5FEC" w:rsidP="004E51A7">
      <w:pPr>
        <w:spacing w:line="360" w:lineRule="auto"/>
        <w:ind w:left="810"/>
        <w:rPr>
          <w:rFonts w:ascii="Arial" w:hAnsi="Arial" w:cs="Arial"/>
          <w:sz w:val="20"/>
          <w:szCs w:val="22"/>
        </w:rPr>
      </w:pPr>
      <w:r w:rsidRPr="00DA07C8">
        <w:rPr>
          <w:rFonts w:ascii="Arial" w:hAnsi="Arial" w:cs="Arial"/>
          <w:sz w:val="20"/>
          <w:szCs w:val="22"/>
          <w:highlight w:val="yellow"/>
        </w:rPr>
        <w:t>*15… Đường dẫn của CS+, Cygwin, Smart Configurator và VLAB chỉ hỗ trợ các ký tự đặc biệt được mô tả trong bảng sau.</w:t>
      </w:r>
      <w:bookmarkStart w:id="729" w:name="V10000_REL_Comment_004"/>
      <w:bookmarkEnd w:id="729"/>
    </w:p>
    <w:p w14:paraId="19A5F1EB" w14:textId="77777777" w:rsidR="00AD5FEC" w:rsidRPr="00DA07C8" w:rsidRDefault="00AD5FEC" w:rsidP="004E51A7">
      <w:pPr>
        <w:pStyle w:val="ListParagraph"/>
        <w:spacing w:line="360" w:lineRule="auto"/>
        <w:rPr>
          <w:rFonts w:cs="Arial"/>
          <w:sz w:val="20"/>
          <w:szCs w:val="22"/>
        </w:rPr>
      </w:pPr>
      <w:del w:id="730" w:author="Hiroyasu Nishiumi" w:date="2022-10-20T18:30:00Z">
        <w:r w:rsidRPr="00DA07C8" w:rsidDel="00117EE9">
          <w:rPr>
            <w:rFonts w:cs="Arial"/>
            <w:sz w:val="20"/>
            <w:szCs w:val="22"/>
          </w:rPr>
          <w:delText>When “Renesas” and “RH850/F1KM-S1</w:delText>
        </w:r>
        <w:r w:rsidRPr="00DA07C8" w:rsidDel="00117EE9">
          <w:rPr>
            <w:rFonts w:cs="Arial"/>
            <w:sz w:val="20"/>
            <w:szCs w:val="22"/>
            <w:lang w:val="vi-VN"/>
          </w:rPr>
          <w:delText xml:space="preserve">” </w:delText>
        </w:r>
        <w:r w:rsidRPr="00DA07C8" w:rsidDel="00117EE9">
          <w:rPr>
            <w:rFonts w:cs="Arial"/>
            <w:sz w:val="20"/>
            <w:szCs w:val="22"/>
          </w:rPr>
          <w:delText>selected, the [OSTM PCLK] must be set to “4000000”. This value is also set as default value.</w:delText>
        </w:r>
      </w:del>
    </w:p>
    <w:p w14:paraId="431270C9" w14:textId="648DF711" w:rsidR="00AD5FEC" w:rsidRPr="00DA07C8" w:rsidRDefault="00AD5FEC" w:rsidP="004E51A7">
      <w:pPr>
        <w:pStyle w:val="Caption"/>
        <w:spacing w:line="360" w:lineRule="auto"/>
        <w:jc w:val="center"/>
        <w:rPr>
          <w:rFonts w:ascii="Arial" w:hAnsi="Arial" w:cs="Arial"/>
          <w:b/>
          <w:bCs/>
          <w:color w:val="auto"/>
          <w:sz w:val="20"/>
          <w:szCs w:val="20"/>
        </w:rPr>
      </w:pPr>
      <w:bookmarkStart w:id="731" w:name="_Ref120516728"/>
      <w:r w:rsidRPr="00DA07C8">
        <w:rPr>
          <w:rFonts w:ascii="Arial" w:hAnsi="Arial" w:cs="Arial"/>
          <w:b/>
          <w:bCs/>
          <w:color w:val="auto"/>
          <w:sz w:val="20"/>
          <w:szCs w:val="20"/>
          <w:highlight w:val="yellow"/>
        </w:rPr>
        <w:t xml:space="preserve">Bảng </w:t>
      </w:r>
      <w:r w:rsidRPr="00DA07C8">
        <w:rPr>
          <w:rFonts w:ascii="Arial" w:hAnsi="Arial" w:cs="Arial"/>
          <w:b/>
          <w:bCs/>
          <w:color w:val="auto"/>
          <w:sz w:val="20"/>
          <w:szCs w:val="20"/>
          <w:highlight w:val="yellow"/>
        </w:rPr>
        <w:fldChar w:fldCharType="begin"/>
      </w:r>
      <w:r w:rsidRPr="00DA07C8">
        <w:rPr>
          <w:rFonts w:ascii="Arial" w:hAnsi="Arial" w:cs="Arial"/>
          <w:b/>
          <w:bCs/>
          <w:color w:val="auto"/>
          <w:sz w:val="20"/>
          <w:szCs w:val="20"/>
          <w:highlight w:val="yellow"/>
        </w:rPr>
        <w:instrText xml:space="preserve"> STYLEREF 1 \s </w:instrText>
      </w:r>
      <w:r w:rsidRPr="00DA07C8">
        <w:rPr>
          <w:rFonts w:ascii="Arial" w:hAnsi="Arial" w:cs="Arial"/>
          <w:b/>
          <w:bCs/>
          <w:color w:val="auto"/>
          <w:sz w:val="20"/>
          <w:szCs w:val="20"/>
          <w:highlight w:val="yellow"/>
        </w:rPr>
        <w:fldChar w:fldCharType="separate"/>
      </w:r>
      <w:r w:rsidR="003C2150" w:rsidRPr="00DA07C8">
        <w:rPr>
          <w:rFonts w:ascii="Arial" w:hAnsi="Arial" w:cs="Arial"/>
          <w:b/>
          <w:bCs/>
          <w:noProof/>
          <w:color w:val="auto"/>
          <w:sz w:val="20"/>
          <w:szCs w:val="20"/>
          <w:highlight w:val="yellow"/>
        </w:rPr>
        <w:t xml:space="preserve">3 </w:t>
      </w:r>
      <w:r w:rsidRPr="00DA07C8">
        <w:rPr>
          <w:rFonts w:ascii="Arial" w:hAnsi="Arial" w:cs="Arial"/>
          <w:b/>
          <w:bCs/>
          <w:color w:val="auto"/>
          <w:sz w:val="20"/>
          <w:szCs w:val="20"/>
          <w:highlight w:val="yellow"/>
        </w:rPr>
        <w:fldChar w:fldCharType="end"/>
      </w:r>
      <w:r w:rsidRPr="00DA07C8">
        <w:rPr>
          <w:rFonts w:ascii="Arial" w:hAnsi="Arial" w:cs="Arial"/>
          <w:b/>
          <w:bCs/>
          <w:color w:val="auto"/>
          <w:sz w:val="20"/>
          <w:szCs w:val="20"/>
          <w:highlight w:val="yellow"/>
        </w:rPr>
        <w:noBreakHyphen/>
      </w:r>
      <w:r w:rsidRPr="00DA07C8">
        <w:rPr>
          <w:rFonts w:ascii="Arial" w:hAnsi="Arial" w:cs="Arial"/>
          <w:b/>
          <w:bCs/>
          <w:color w:val="auto"/>
          <w:sz w:val="20"/>
          <w:szCs w:val="20"/>
          <w:highlight w:val="yellow"/>
        </w:rPr>
        <w:fldChar w:fldCharType="begin"/>
      </w:r>
      <w:r w:rsidRPr="00DA07C8">
        <w:rPr>
          <w:rFonts w:ascii="Arial" w:hAnsi="Arial" w:cs="Arial"/>
          <w:b/>
          <w:bCs/>
          <w:color w:val="auto"/>
          <w:sz w:val="20"/>
          <w:szCs w:val="20"/>
          <w:highlight w:val="yellow"/>
        </w:rPr>
        <w:instrText xml:space="preserve"> SEQ Table \* ARABIC \s 1 </w:instrText>
      </w:r>
      <w:r w:rsidRPr="00DA07C8">
        <w:rPr>
          <w:rFonts w:ascii="Arial" w:hAnsi="Arial" w:cs="Arial"/>
          <w:b/>
          <w:bCs/>
          <w:color w:val="auto"/>
          <w:sz w:val="20"/>
          <w:szCs w:val="20"/>
          <w:highlight w:val="yellow"/>
        </w:rPr>
        <w:fldChar w:fldCharType="separate"/>
      </w:r>
      <w:r w:rsidR="003C2150" w:rsidRPr="00DA07C8">
        <w:rPr>
          <w:rFonts w:ascii="Arial" w:hAnsi="Arial" w:cs="Arial"/>
          <w:b/>
          <w:bCs/>
          <w:noProof/>
          <w:color w:val="auto"/>
          <w:sz w:val="20"/>
          <w:szCs w:val="20"/>
          <w:highlight w:val="yellow"/>
        </w:rPr>
        <w:t xml:space="preserve">6 </w:t>
      </w:r>
      <w:r w:rsidRPr="00DA07C8">
        <w:rPr>
          <w:rFonts w:ascii="Arial" w:hAnsi="Arial" w:cs="Arial"/>
          <w:b/>
          <w:bCs/>
          <w:color w:val="auto"/>
          <w:sz w:val="20"/>
          <w:szCs w:val="20"/>
          <w:highlight w:val="yellow"/>
        </w:rPr>
        <w:fldChar w:fldCharType="end"/>
      </w:r>
      <w:r w:rsidRPr="00DA07C8">
        <w:rPr>
          <w:rFonts w:ascii="Arial" w:hAnsi="Arial" w:cs="Arial"/>
          <w:b/>
          <w:bCs/>
          <w:color w:val="auto"/>
          <w:sz w:val="20"/>
          <w:szCs w:val="20"/>
          <w:highlight w:val="yellow"/>
        </w:rPr>
        <w:t>Các ký tự đặc biệt được hỗ trợ</w:t>
      </w:r>
      <w:bookmarkEnd w:id="731"/>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1800"/>
        <w:gridCol w:w="1980"/>
        <w:gridCol w:w="1530"/>
        <w:gridCol w:w="2785"/>
      </w:tblGrid>
      <w:tr w:rsidR="009954DA" w:rsidRPr="00DA07C8" w14:paraId="57B93393" w14:textId="6F8A4482" w:rsidTr="009954DA">
        <w:trPr>
          <w:ins w:id="732" w:author="Hiroyasu Nishiumi" w:date="2022-10-20T18:33:00Z"/>
        </w:trPr>
        <w:tc>
          <w:tcPr>
            <w:tcW w:w="1890" w:type="dxa"/>
            <w:shd w:val="clear" w:color="auto" w:fill="0070C0"/>
          </w:tcPr>
          <w:p w14:paraId="0CF8D7F9" w14:textId="77777777" w:rsidR="009954DA" w:rsidRPr="00DA07C8" w:rsidRDefault="009954DA" w:rsidP="004E51A7">
            <w:pPr>
              <w:spacing w:line="360" w:lineRule="auto"/>
              <w:jc w:val="center"/>
              <w:rPr>
                <w:ins w:id="733" w:author="Hiroyasu Nishiumi" w:date="2022-10-20T18:33:00Z"/>
                <w:rFonts w:ascii="Arial" w:hAnsi="Arial" w:cs="Arial"/>
                <w:b/>
                <w:bCs/>
                <w:color w:val="FFFFFF" w:themeColor="background1"/>
                <w:sz w:val="20"/>
              </w:rPr>
            </w:pPr>
            <w:r w:rsidRPr="00DA07C8">
              <w:rPr>
                <w:rFonts w:ascii="Arial" w:hAnsi="Arial" w:cs="Arial"/>
                <w:b/>
                <w:bCs/>
                <w:color w:val="FFFFFF" w:themeColor="background1"/>
                <w:sz w:val="20"/>
              </w:rPr>
              <w:t>Ký tự đặc biệt</w:t>
            </w:r>
          </w:p>
        </w:tc>
        <w:tc>
          <w:tcPr>
            <w:tcW w:w="1800" w:type="dxa"/>
            <w:shd w:val="clear" w:color="auto" w:fill="0070C0"/>
          </w:tcPr>
          <w:p w14:paraId="41822CB8" w14:textId="77777777" w:rsidR="009954DA" w:rsidRPr="00DA07C8" w:rsidRDefault="009954DA" w:rsidP="004E51A7">
            <w:pPr>
              <w:spacing w:line="360" w:lineRule="auto"/>
              <w:jc w:val="center"/>
              <w:rPr>
                <w:ins w:id="734" w:author="Hiroyasu Nishiumi" w:date="2022-10-20T18:33:00Z"/>
                <w:rFonts w:ascii="Arial" w:hAnsi="Arial" w:cs="Arial"/>
                <w:b/>
                <w:bCs/>
                <w:color w:val="FFFFFF" w:themeColor="background1"/>
                <w:sz w:val="20"/>
              </w:rPr>
            </w:pPr>
            <w:r w:rsidRPr="00DA07C8">
              <w:rPr>
                <w:rFonts w:ascii="Arial" w:hAnsi="Arial" w:cs="Arial"/>
                <w:b/>
                <w:bCs/>
                <w:color w:val="FFFFFF" w:themeColor="background1"/>
                <w:sz w:val="20"/>
              </w:rPr>
              <w:t>CS+ và Cygwin</w:t>
            </w:r>
          </w:p>
        </w:tc>
        <w:tc>
          <w:tcPr>
            <w:tcW w:w="1980" w:type="dxa"/>
            <w:shd w:val="clear" w:color="auto" w:fill="0070C0"/>
          </w:tcPr>
          <w:p w14:paraId="39FA70B3" w14:textId="77777777" w:rsidR="009954DA" w:rsidRPr="00DA07C8" w:rsidRDefault="009954DA" w:rsidP="004E51A7">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Bộ cấu hình thông minh</w:t>
            </w:r>
          </w:p>
        </w:tc>
        <w:tc>
          <w:tcPr>
            <w:tcW w:w="1530" w:type="dxa"/>
            <w:shd w:val="clear" w:color="auto" w:fill="0070C0"/>
          </w:tcPr>
          <w:p w14:paraId="57C26568" w14:textId="77777777" w:rsidR="009954DA" w:rsidRPr="00DA07C8" w:rsidRDefault="009954DA" w:rsidP="004E51A7">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VLAB</w:t>
            </w:r>
          </w:p>
        </w:tc>
        <w:tc>
          <w:tcPr>
            <w:tcW w:w="2785" w:type="dxa"/>
            <w:shd w:val="clear" w:color="auto" w:fill="0070C0"/>
          </w:tcPr>
          <w:p w14:paraId="26731EDF" w14:textId="662322AA" w:rsidR="009954DA" w:rsidRPr="00DA07C8" w:rsidRDefault="009954DA" w:rsidP="004E51A7">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&lt;Thư mục cài đặt ET-VPF&gt;</w:t>
            </w:r>
          </w:p>
        </w:tc>
      </w:tr>
      <w:tr w:rsidR="009954DA" w:rsidRPr="00DA07C8" w14:paraId="7C62DF50" w14:textId="29741D5E" w:rsidTr="009954DA">
        <w:trPr>
          <w:trHeight w:val="46"/>
          <w:ins w:id="735" w:author="Hiroyasu Nishiumi" w:date="2022-10-20T18:33:00Z"/>
        </w:trPr>
        <w:tc>
          <w:tcPr>
            <w:tcW w:w="1890" w:type="dxa"/>
          </w:tcPr>
          <w:p w14:paraId="76FC84B6" w14:textId="77777777" w:rsidR="009954DA" w:rsidRPr="00DA07C8" w:rsidRDefault="009954DA" w:rsidP="004E51A7">
            <w:pPr>
              <w:spacing w:line="360" w:lineRule="auto"/>
              <w:jc w:val="center"/>
              <w:rPr>
                <w:ins w:id="736" w:author="Hiroyasu Nishiumi" w:date="2022-10-20T18:33:00Z"/>
                <w:rFonts w:ascii="Arial" w:hAnsi="Arial" w:cs="Arial"/>
                <w:sz w:val="20"/>
                <w:highlight w:val="yellow"/>
              </w:rPr>
            </w:pPr>
            <w:r w:rsidRPr="00DA07C8">
              <w:rPr>
                <w:rFonts w:ascii="Arial" w:hAnsi="Arial" w:cs="Arial"/>
                <w:sz w:val="20"/>
                <w:highlight w:val="yellow"/>
              </w:rPr>
              <w:t>!</w:t>
            </w:r>
          </w:p>
        </w:tc>
        <w:tc>
          <w:tcPr>
            <w:tcW w:w="1800" w:type="dxa"/>
          </w:tcPr>
          <w:p w14:paraId="507C330D" w14:textId="77777777" w:rsidR="009954DA" w:rsidRPr="00DA07C8" w:rsidRDefault="009954DA" w:rsidP="004E51A7">
            <w:pPr>
              <w:spacing w:line="360" w:lineRule="auto"/>
              <w:jc w:val="center"/>
              <w:rPr>
                <w:ins w:id="737" w:author="Hiroyasu Nishiumi" w:date="2022-10-20T18:33:00Z"/>
                <w:rFonts w:ascii="Arial" w:hAnsi="Arial" w:cs="Arial"/>
                <w:sz w:val="20"/>
                <w:highlight w:val="yellow"/>
              </w:rPr>
            </w:pPr>
            <w:r w:rsidRPr="00DA07C8">
              <w:rPr>
                <w:rFonts w:ascii="Arial" w:eastAsia="Symbol" w:hAnsi="Arial" w:cs="Arial"/>
                <w:sz w:val="20"/>
                <w:highlight w:val="yellow"/>
              </w:rPr>
              <w:t>Ô</w:t>
            </w:r>
          </w:p>
        </w:tc>
        <w:tc>
          <w:tcPr>
            <w:tcW w:w="1980" w:type="dxa"/>
          </w:tcPr>
          <w:p w14:paraId="47BF5A28"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12F2819B"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66975625" w14:textId="519A9531"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5B155357" w14:textId="56D0AFB8" w:rsidTr="009954DA">
        <w:trPr>
          <w:ins w:id="738" w:author="Hiroyasu Nishiumi" w:date="2022-10-20T18:33:00Z"/>
        </w:trPr>
        <w:tc>
          <w:tcPr>
            <w:tcW w:w="1890" w:type="dxa"/>
          </w:tcPr>
          <w:p w14:paraId="781DEF41" w14:textId="77777777" w:rsidR="009954DA" w:rsidRPr="00DA07C8" w:rsidRDefault="009954DA" w:rsidP="004E51A7">
            <w:pPr>
              <w:spacing w:line="360" w:lineRule="auto"/>
              <w:jc w:val="center"/>
              <w:rPr>
                <w:ins w:id="739" w:author="Hiroyasu Nishiumi" w:date="2022-10-20T18:33:00Z"/>
                <w:rFonts w:ascii="Arial" w:hAnsi="Arial" w:cs="Arial"/>
                <w:sz w:val="20"/>
                <w:highlight w:val="yellow"/>
              </w:rPr>
            </w:pPr>
            <w:r w:rsidRPr="00DA07C8">
              <w:rPr>
                <w:rFonts w:ascii="Arial" w:hAnsi="Arial" w:cs="Arial"/>
                <w:sz w:val="20"/>
                <w:highlight w:val="yellow"/>
              </w:rPr>
              <w:t>@</w:t>
            </w:r>
          </w:p>
        </w:tc>
        <w:tc>
          <w:tcPr>
            <w:tcW w:w="1800" w:type="dxa"/>
          </w:tcPr>
          <w:p w14:paraId="2F707FBC" w14:textId="77777777" w:rsidR="009954DA" w:rsidRPr="00DA07C8" w:rsidRDefault="009954DA" w:rsidP="004E51A7">
            <w:pPr>
              <w:spacing w:line="360" w:lineRule="auto"/>
              <w:jc w:val="center"/>
              <w:rPr>
                <w:ins w:id="740" w:author="Hiroyasu Nishiumi" w:date="2022-10-20T18:33:00Z"/>
                <w:rFonts w:ascii="Arial" w:hAnsi="Arial" w:cs="Arial"/>
                <w:sz w:val="20"/>
                <w:highlight w:val="yellow"/>
              </w:rPr>
            </w:pPr>
            <w:r w:rsidRPr="00DA07C8">
              <w:rPr>
                <w:rFonts w:ascii="Arial" w:eastAsia="Symbol" w:hAnsi="Arial" w:cs="Arial"/>
                <w:sz w:val="20"/>
                <w:highlight w:val="yellow"/>
              </w:rPr>
              <w:t>Ô</w:t>
            </w:r>
          </w:p>
        </w:tc>
        <w:tc>
          <w:tcPr>
            <w:tcW w:w="1980" w:type="dxa"/>
          </w:tcPr>
          <w:p w14:paraId="09E1112A"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1A5C1EC6"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1EF1FD5D" w14:textId="325A4C46"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7E07F29F" w14:textId="44919241" w:rsidTr="009954DA">
        <w:trPr>
          <w:ins w:id="741" w:author="Hiroyasu Nishiumi" w:date="2022-10-20T18:33:00Z"/>
        </w:trPr>
        <w:tc>
          <w:tcPr>
            <w:tcW w:w="1890" w:type="dxa"/>
          </w:tcPr>
          <w:p w14:paraId="5C2B2066" w14:textId="77777777" w:rsidR="009954DA" w:rsidRPr="00DA07C8" w:rsidRDefault="009954DA" w:rsidP="004E51A7">
            <w:pPr>
              <w:spacing w:line="360" w:lineRule="auto"/>
              <w:jc w:val="center"/>
              <w:rPr>
                <w:ins w:id="742" w:author="Hiroyasu Nishiumi" w:date="2022-10-20T18:33:00Z"/>
                <w:rFonts w:ascii="Arial" w:hAnsi="Arial" w:cs="Arial"/>
                <w:sz w:val="20"/>
                <w:highlight w:val="yellow"/>
              </w:rPr>
            </w:pPr>
            <w:r w:rsidRPr="00DA07C8">
              <w:rPr>
                <w:rFonts w:ascii="Arial" w:hAnsi="Arial" w:cs="Arial"/>
                <w:sz w:val="20"/>
                <w:highlight w:val="yellow"/>
              </w:rPr>
              <w:lastRenderedPageBreak/>
              <w:t>#</w:t>
            </w:r>
          </w:p>
        </w:tc>
        <w:tc>
          <w:tcPr>
            <w:tcW w:w="1800" w:type="dxa"/>
          </w:tcPr>
          <w:p w14:paraId="7D86C331" w14:textId="77777777" w:rsidR="009954DA" w:rsidRPr="00DA07C8" w:rsidRDefault="009954DA" w:rsidP="004E51A7">
            <w:pPr>
              <w:spacing w:line="360" w:lineRule="auto"/>
              <w:jc w:val="center"/>
              <w:rPr>
                <w:ins w:id="743" w:author="Hiroyasu Nishiumi" w:date="2022-10-20T18:33:00Z"/>
                <w:rFonts w:ascii="Arial" w:hAnsi="Arial" w:cs="Arial"/>
                <w:sz w:val="20"/>
                <w:highlight w:val="yellow"/>
              </w:rPr>
            </w:pPr>
            <w:r w:rsidRPr="00DA07C8">
              <w:rPr>
                <w:rFonts w:ascii="Arial" w:hAnsi="Arial" w:cs="Arial"/>
                <w:sz w:val="20"/>
                <w:highlight w:val="yellow"/>
              </w:rPr>
              <w:t>-</w:t>
            </w:r>
          </w:p>
        </w:tc>
        <w:tc>
          <w:tcPr>
            <w:tcW w:w="1980" w:type="dxa"/>
          </w:tcPr>
          <w:p w14:paraId="35FB1C59"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530" w:type="dxa"/>
          </w:tcPr>
          <w:p w14:paraId="7D7B4B62"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1FA4ADAB" w14:textId="5E6E01F9"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w:t>
            </w:r>
          </w:p>
        </w:tc>
      </w:tr>
      <w:tr w:rsidR="009954DA" w:rsidRPr="00DA07C8" w14:paraId="7904A4F5" w14:textId="0BA73BBC" w:rsidTr="009954DA">
        <w:tc>
          <w:tcPr>
            <w:tcW w:w="1890" w:type="dxa"/>
          </w:tcPr>
          <w:p w14:paraId="11F3C011"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4F1BFADB"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7F73839D"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0D8D18FF"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29AB6122" w14:textId="3D4E9502"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w:t>
            </w:r>
          </w:p>
        </w:tc>
      </w:tr>
      <w:tr w:rsidR="009954DA" w:rsidRPr="00DA07C8" w14:paraId="1997444D" w14:textId="2EBA13EB" w:rsidTr="009954DA">
        <w:tc>
          <w:tcPr>
            <w:tcW w:w="1890" w:type="dxa"/>
          </w:tcPr>
          <w:p w14:paraId="42393F4B"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293DF67E"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4925F5DF"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530" w:type="dxa"/>
          </w:tcPr>
          <w:p w14:paraId="50564B65"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2785" w:type="dxa"/>
          </w:tcPr>
          <w:p w14:paraId="339AEB8C" w14:textId="4D2CDA3E"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r>
      <w:tr w:rsidR="009954DA" w:rsidRPr="00DA07C8" w14:paraId="334285F7" w14:textId="594B3725" w:rsidTr="009954DA">
        <w:tc>
          <w:tcPr>
            <w:tcW w:w="1890" w:type="dxa"/>
          </w:tcPr>
          <w:p w14:paraId="5B23F2F2"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0D2C17DE"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6F9C4CFA"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530" w:type="dxa"/>
          </w:tcPr>
          <w:p w14:paraId="5A420EE6"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358F65C0" w14:textId="4CBD5AEF"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64647B69" w14:textId="593F5263" w:rsidTr="009954DA">
        <w:tc>
          <w:tcPr>
            <w:tcW w:w="1890" w:type="dxa"/>
          </w:tcPr>
          <w:p w14:paraId="1A1A2A9A"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&amp;</w:t>
            </w:r>
          </w:p>
        </w:tc>
        <w:tc>
          <w:tcPr>
            <w:tcW w:w="1800" w:type="dxa"/>
          </w:tcPr>
          <w:p w14:paraId="78E10F90"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6D1EFB4D"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530" w:type="dxa"/>
          </w:tcPr>
          <w:p w14:paraId="589B99B4"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6D487F6C" w14:textId="17565792"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3281F970" w14:textId="114D3BD0" w:rsidTr="009954DA">
        <w:tc>
          <w:tcPr>
            <w:tcW w:w="1890" w:type="dxa"/>
          </w:tcPr>
          <w:p w14:paraId="7DDF4FFF"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7B0CD634"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980" w:type="dxa"/>
          </w:tcPr>
          <w:p w14:paraId="368290BD"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49F76246"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5AFC4B7D" w14:textId="666A4039"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62477AAF" w14:textId="1BE8EBB4" w:rsidTr="009954DA">
        <w:tc>
          <w:tcPr>
            <w:tcW w:w="1890" w:type="dxa"/>
          </w:tcPr>
          <w:p w14:paraId="3F4B07A4"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3C710322"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5692000C"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3A18BE40"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51A72471" w14:textId="152EAFCA"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1F0F0EB3" w14:textId="142DEAE8" w:rsidTr="009954DA">
        <w:tc>
          <w:tcPr>
            <w:tcW w:w="1890" w:type="dxa"/>
          </w:tcPr>
          <w:p w14:paraId="6B3A78D1"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3D39E3AF"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980" w:type="dxa"/>
          </w:tcPr>
          <w:p w14:paraId="70E090DB"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72220B0E"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40997051" w14:textId="3B1A8D22"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53F72CDB" w14:textId="5976A971" w:rsidTr="009954DA">
        <w:tc>
          <w:tcPr>
            <w:tcW w:w="1890" w:type="dxa"/>
          </w:tcPr>
          <w:p w14:paraId="1FB3B130"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_</w:t>
            </w:r>
          </w:p>
        </w:tc>
        <w:tc>
          <w:tcPr>
            <w:tcW w:w="1800" w:type="dxa"/>
          </w:tcPr>
          <w:p w14:paraId="4BA12ED7"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980" w:type="dxa"/>
          </w:tcPr>
          <w:p w14:paraId="018ED4FC"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5F8D8A15"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384F41F9" w14:textId="04A52666"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40229956" w14:textId="53A2B2D7" w:rsidTr="009954DA">
        <w:tc>
          <w:tcPr>
            <w:tcW w:w="1890" w:type="dxa"/>
          </w:tcPr>
          <w:p w14:paraId="4C80C212"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02A217B1"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980" w:type="dxa"/>
          </w:tcPr>
          <w:p w14:paraId="1F738B0A"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2EA9B8C8"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23B3C397" w14:textId="4EBED0C0"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10813702" w14:textId="42633765" w:rsidTr="009954DA">
        <w:tc>
          <w:tcPr>
            <w:tcW w:w="1890" w:type="dxa"/>
          </w:tcPr>
          <w:p w14:paraId="0A61596E"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53B074A0"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337709A6"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78B9F1E1"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7350F8BA" w14:textId="095B2A59"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0CCBFEE4" w14:textId="0462EC03" w:rsidTr="009954DA">
        <w:tc>
          <w:tcPr>
            <w:tcW w:w="1890" w:type="dxa"/>
          </w:tcPr>
          <w:p w14:paraId="4827FB5A"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40E28B4E"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4E07007C"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7DAA6405"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6204ED0E" w14:textId="2DE4713A"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w:t>
            </w:r>
          </w:p>
        </w:tc>
      </w:tr>
      <w:tr w:rsidR="009954DA" w:rsidRPr="00DA07C8" w14:paraId="3B5F4D63" w14:textId="7207143D" w:rsidTr="009954DA">
        <w:tc>
          <w:tcPr>
            <w:tcW w:w="1890" w:type="dxa"/>
          </w:tcPr>
          <w:p w14:paraId="08FE3A09"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1C053081"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0E229869"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603DBBED"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14A0666B" w14:textId="2FD88AE0"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w:t>
            </w:r>
          </w:p>
        </w:tc>
      </w:tr>
      <w:tr w:rsidR="009954DA" w:rsidRPr="00DA07C8" w14:paraId="3EA1C05F" w14:textId="6885CCE4" w:rsidTr="009954DA">
        <w:tc>
          <w:tcPr>
            <w:tcW w:w="1890" w:type="dxa"/>
          </w:tcPr>
          <w:p w14:paraId="5228A415"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7C2BA0A7"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980" w:type="dxa"/>
          </w:tcPr>
          <w:p w14:paraId="30BF1D81"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2EDBBB00"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7012459B" w14:textId="09744E95"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4C9F3F9F" w14:textId="0805320A" w:rsidTr="009954DA">
        <w:tc>
          <w:tcPr>
            <w:tcW w:w="1890" w:type="dxa"/>
          </w:tcPr>
          <w:p w14:paraId="5E5DE064"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52763B09"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980" w:type="dxa"/>
          </w:tcPr>
          <w:p w14:paraId="1CC3B8E4"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1B98B688"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4A5D5E4F" w14:textId="4DF77116"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41A07667" w14:textId="7AF7CAC5" w:rsidTr="009954DA">
        <w:tc>
          <w:tcPr>
            <w:tcW w:w="1890" w:type="dxa"/>
          </w:tcPr>
          <w:p w14:paraId="145883CA"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22C4ABBC"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980" w:type="dxa"/>
          </w:tcPr>
          <w:p w14:paraId="6DFD0C7B"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1FD4CBF0"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0F2AF21D" w14:textId="28BA335C"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7BEB0D7B" w14:textId="7D96F076" w:rsidTr="009954DA">
        <w:tc>
          <w:tcPr>
            <w:tcW w:w="1890" w:type="dxa"/>
          </w:tcPr>
          <w:p w14:paraId="43EB1A72"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2D6256C4"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980" w:type="dxa"/>
          </w:tcPr>
          <w:p w14:paraId="30A75E64"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1FDCFD38"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2293EC55" w14:textId="0A510626"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Ô</w:t>
            </w:r>
          </w:p>
        </w:tc>
      </w:tr>
      <w:tr w:rsidR="009954DA" w:rsidRPr="00DA07C8" w14:paraId="5A106ACF" w14:textId="1FDE5053" w:rsidTr="009954DA">
        <w:tc>
          <w:tcPr>
            <w:tcW w:w="1890" w:type="dxa"/>
          </w:tcPr>
          <w:p w14:paraId="0371141C"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241D235B"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0CE221D8"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530" w:type="dxa"/>
          </w:tcPr>
          <w:p w14:paraId="5A390F65"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2785" w:type="dxa"/>
          </w:tcPr>
          <w:p w14:paraId="2EBC32A8" w14:textId="21546DD2"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r>
      <w:tr w:rsidR="009954DA" w:rsidRPr="00DA07C8" w14:paraId="55C09ECE" w14:textId="04F01AD8" w:rsidTr="009954DA">
        <w:tc>
          <w:tcPr>
            <w:tcW w:w="1890" w:type="dxa"/>
          </w:tcPr>
          <w:p w14:paraId="42DE6E3A"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6A37778B"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980" w:type="dxa"/>
          </w:tcPr>
          <w:p w14:paraId="6CF1EC7B"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180A147C"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0A4292B5" w14:textId="3F05DED7"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w:t>
            </w:r>
          </w:p>
        </w:tc>
      </w:tr>
      <w:tr w:rsidR="009954DA" w:rsidRPr="00DA07C8" w14:paraId="325C3A3B" w14:textId="3702F31C" w:rsidTr="009954DA">
        <w:tc>
          <w:tcPr>
            <w:tcW w:w="1890" w:type="dxa"/>
          </w:tcPr>
          <w:p w14:paraId="599922CB"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62D8BD68"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2FE71BB2"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530" w:type="dxa"/>
          </w:tcPr>
          <w:p w14:paraId="501E3821"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2785" w:type="dxa"/>
          </w:tcPr>
          <w:p w14:paraId="07354C59" w14:textId="5F42B7DE"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r>
      <w:tr w:rsidR="009954DA" w:rsidRPr="00DA07C8" w14:paraId="6480F54B" w14:textId="22BE9746" w:rsidTr="009954DA">
        <w:tc>
          <w:tcPr>
            <w:tcW w:w="1890" w:type="dxa"/>
          </w:tcPr>
          <w:p w14:paraId="1732C706"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1209DFA3"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1FD53B5F"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5253661B"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04BE20F7" w14:textId="1D94B0B8"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w:t>
            </w:r>
          </w:p>
        </w:tc>
      </w:tr>
      <w:tr w:rsidR="009954DA" w:rsidRPr="00DA07C8" w14:paraId="74F80CA4" w14:textId="0D03509E" w:rsidTr="009954DA">
        <w:tc>
          <w:tcPr>
            <w:tcW w:w="1890" w:type="dxa"/>
          </w:tcPr>
          <w:p w14:paraId="0FF7EA96"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800" w:type="dxa"/>
          </w:tcPr>
          <w:p w14:paraId="34EF2A80"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563E3835"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530" w:type="dxa"/>
          </w:tcPr>
          <w:p w14:paraId="2BFF1C93"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2785" w:type="dxa"/>
          </w:tcPr>
          <w:p w14:paraId="5338694E" w14:textId="6C4C39FD"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r>
      <w:tr w:rsidR="009954DA" w:rsidRPr="00DA07C8" w14:paraId="408D9252" w14:textId="362CC01C" w:rsidTr="009954DA">
        <w:tc>
          <w:tcPr>
            <w:tcW w:w="1890" w:type="dxa"/>
          </w:tcPr>
          <w:p w14:paraId="6B09D63A"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khoảng trống</w:t>
            </w:r>
          </w:p>
        </w:tc>
        <w:tc>
          <w:tcPr>
            <w:tcW w:w="1800" w:type="dxa"/>
          </w:tcPr>
          <w:p w14:paraId="736C6993" w14:textId="77777777" w:rsidR="009954DA" w:rsidRPr="00DA07C8" w:rsidRDefault="009954DA" w:rsidP="004E51A7">
            <w:pPr>
              <w:spacing w:line="360" w:lineRule="auto"/>
              <w:jc w:val="center"/>
              <w:rPr>
                <w:rFonts w:ascii="Arial" w:hAnsi="Arial" w:cs="Arial"/>
                <w:sz w:val="20"/>
                <w:highlight w:val="yellow"/>
              </w:rPr>
            </w:pPr>
            <w:r w:rsidRPr="00DA07C8">
              <w:rPr>
                <w:rFonts w:ascii="Arial" w:hAnsi="Arial" w:cs="Arial"/>
                <w:sz w:val="20"/>
                <w:highlight w:val="yellow"/>
              </w:rPr>
              <w:t>-</w:t>
            </w:r>
          </w:p>
        </w:tc>
        <w:tc>
          <w:tcPr>
            <w:tcW w:w="1980" w:type="dxa"/>
          </w:tcPr>
          <w:p w14:paraId="211B2C02"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1530" w:type="dxa"/>
          </w:tcPr>
          <w:p w14:paraId="2A740917" w14:textId="77777777" w:rsidR="009954DA" w:rsidRPr="00DA07C8" w:rsidRDefault="009954DA" w:rsidP="004E51A7">
            <w:pPr>
              <w:spacing w:line="360" w:lineRule="auto"/>
              <w:jc w:val="center"/>
              <w:rPr>
                <w:rFonts w:ascii="Arial" w:hAnsi="Arial" w:cs="Arial"/>
                <w:sz w:val="20"/>
                <w:highlight w:val="yellow"/>
              </w:rPr>
            </w:pPr>
            <w:r w:rsidRPr="00DA07C8">
              <w:rPr>
                <w:rFonts w:ascii="Arial" w:eastAsia="Symbol" w:hAnsi="Arial" w:cs="Arial"/>
                <w:sz w:val="20"/>
                <w:highlight w:val="yellow"/>
              </w:rPr>
              <w:t>Ô</w:t>
            </w:r>
          </w:p>
        </w:tc>
        <w:tc>
          <w:tcPr>
            <w:tcW w:w="2785" w:type="dxa"/>
          </w:tcPr>
          <w:p w14:paraId="6DD2C5CA" w14:textId="43599320" w:rsidR="009954DA" w:rsidRPr="00DA07C8" w:rsidRDefault="009954DA" w:rsidP="004E51A7">
            <w:pPr>
              <w:spacing w:line="360" w:lineRule="auto"/>
              <w:jc w:val="center"/>
              <w:rPr>
                <w:rFonts w:ascii="Arial" w:eastAsia="Symbol" w:hAnsi="Arial" w:cs="Arial"/>
                <w:sz w:val="20"/>
                <w:highlight w:val="yellow"/>
              </w:rPr>
            </w:pPr>
            <w:r w:rsidRPr="00DA07C8">
              <w:rPr>
                <w:rFonts w:ascii="Arial" w:eastAsia="Symbol" w:hAnsi="Arial" w:cs="Arial"/>
                <w:sz w:val="20"/>
                <w:highlight w:val="yellow"/>
              </w:rPr>
              <w:t>-</w:t>
            </w:r>
          </w:p>
        </w:tc>
      </w:tr>
    </w:tbl>
    <w:p w14:paraId="12331AE6" w14:textId="77777777" w:rsidR="00AD5FEC" w:rsidRPr="00DA07C8" w:rsidRDefault="00AD5FEC" w:rsidP="004E51A7">
      <w:pPr>
        <w:spacing w:before="240" w:after="120" w:line="360" w:lineRule="auto"/>
        <w:ind w:left="806"/>
        <w:jc w:val="left"/>
        <w:rPr>
          <w:rFonts w:ascii="Arial" w:hAnsi="Arial" w:cs="Arial"/>
          <w:i/>
          <w:iCs/>
          <w:sz w:val="20"/>
        </w:rPr>
      </w:pPr>
      <w:r w:rsidRPr="00DA07C8">
        <w:rPr>
          <w:rFonts w:ascii="Arial" w:hAnsi="Arial" w:cs="Arial"/>
          <w:i/>
          <w:iCs/>
          <w:sz w:val="20"/>
          <w:highlight w:val="yellow"/>
        </w:rPr>
        <w:t xml:space="preserve">* </w:t>
      </w:r>
      <w:r w:rsidRPr="00DA07C8">
        <w:rPr>
          <w:rFonts w:ascii="Arial" w:eastAsia="Symbol" w:hAnsi="Arial" w:cs="Arial"/>
          <w:sz w:val="20"/>
          <w:highlight w:val="yellow"/>
        </w:rPr>
        <w:t xml:space="preserve">O </w:t>
      </w:r>
      <w:r w:rsidRPr="00DA07C8">
        <w:rPr>
          <w:rFonts w:ascii="Arial" w:hAnsi="Arial" w:cs="Arial"/>
          <w:i/>
          <w:iCs/>
          <w:sz w:val="20"/>
          <w:highlight w:val="yellow"/>
        </w:rPr>
        <w:t xml:space="preserve">: Dùng </w:t>
      </w:r>
      <w:r w:rsidRPr="00DA07C8">
        <w:rPr>
          <w:rFonts w:ascii="Arial" w:hAnsi="Arial" w:cs="Arial"/>
          <w:i/>
          <w:iCs/>
          <w:sz w:val="20"/>
          <w:highlight w:val="yellow"/>
        </w:rPr>
        <w:br/>
        <w:t>được - : Không dùng được</w:t>
      </w:r>
    </w:p>
    <w:p w14:paraId="6B6336D0" w14:textId="0EBD9533" w:rsidR="00172772" w:rsidRPr="00DA07C8" w:rsidRDefault="00172772" w:rsidP="004E51A7">
      <w:pPr>
        <w:spacing w:line="360" w:lineRule="auto"/>
        <w:rPr>
          <w:rFonts w:ascii="Arial" w:hAnsi="Arial" w:cs="Arial"/>
          <w:sz w:val="20"/>
          <w:szCs w:val="22"/>
        </w:rPr>
      </w:pPr>
    </w:p>
    <w:p w14:paraId="3CF03629" w14:textId="1A5BDA65" w:rsidR="0068014C" w:rsidRPr="00DA07C8" w:rsidRDefault="00F77126" w:rsidP="004E51A7">
      <w:pPr>
        <w:pStyle w:val="ListParagraph"/>
        <w:numPr>
          <w:ilvl w:val="0"/>
          <w:numId w:val="20"/>
        </w:numPr>
        <w:spacing w:line="360" w:lineRule="auto"/>
        <w:rPr>
          <w:rFonts w:ascii="Arial" w:hAnsi="Arial" w:cs="Arial"/>
          <w:sz w:val="20"/>
          <w:szCs w:val="22"/>
        </w:rPr>
      </w:pPr>
      <w:r w:rsidRPr="00DA07C8">
        <w:rPr>
          <w:rFonts w:ascii="Arial" w:hAnsi="Arial" w:cs="Arial"/>
          <w:b/>
          <w:bCs/>
          <w:sz w:val="20"/>
          <w:szCs w:val="22"/>
        </w:rPr>
        <w:t xml:space="preserve">Bước 4: </w:t>
      </w:r>
      <w:r w:rsidRPr="00DA07C8">
        <w:rPr>
          <w:rFonts w:ascii="Arial" w:hAnsi="Arial" w:cs="Arial"/>
          <w:sz w:val="20"/>
          <w:szCs w:val="22"/>
        </w:rPr>
        <w:t>Nhấp vào nút [Áp dụng] rồi lưu mô hình.</w:t>
      </w:r>
    </w:p>
    <w:p w14:paraId="1DF5FAEA" w14:textId="3D7A3180" w:rsidR="00F77126" w:rsidRPr="00DA07C8" w:rsidRDefault="0068014C" w:rsidP="004E51A7">
      <w:pPr>
        <w:pStyle w:val="ListParagraph"/>
        <w:numPr>
          <w:ilvl w:val="0"/>
          <w:numId w:val="20"/>
        </w:numPr>
        <w:spacing w:line="360" w:lineRule="auto"/>
        <w:rPr>
          <w:rFonts w:ascii="Arial" w:hAnsi="Arial" w:cs="Arial"/>
          <w:sz w:val="20"/>
          <w:szCs w:val="22"/>
        </w:rPr>
      </w:pPr>
      <w:r w:rsidRPr="00DA07C8">
        <w:rPr>
          <w:rFonts w:ascii="Arial" w:hAnsi="Arial" w:cs="Arial"/>
          <w:b/>
          <w:bCs/>
          <w:sz w:val="20"/>
          <w:szCs w:val="22"/>
        </w:rPr>
        <w:t xml:space="preserve">Bước 5: </w:t>
      </w:r>
      <w:r w:rsidRPr="00DA07C8">
        <w:rPr>
          <w:rFonts w:ascii="Arial" w:hAnsi="Arial" w:cs="Arial"/>
          <w:sz w:val="20"/>
          <w:szCs w:val="22"/>
        </w:rPr>
        <w:t>Nhấp vào nút [OK] hoặc [X] để đóng hộp thoại [Thông số cấu hình mô hình].</w:t>
      </w:r>
    </w:p>
    <w:p w14:paraId="6A9A3981" w14:textId="0004B9ED" w:rsidR="00D154D0" w:rsidRPr="00DA07C8" w:rsidRDefault="00D154D0" w:rsidP="004E51A7">
      <w:pPr>
        <w:spacing w:line="360" w:lineRule="auto"/>
        <w:rPr>
          <w:rFonts w:ascii="Arial" w:hAnsi="Arial" w:cs="Arial"/>
          <w:sz w:val="20"/>
          <w:szCs w:val="22"/>
        </w:rPr>
      </w:pPr>
      <w:r w:rsidRPr="00DA07C8">
        <w:rPr>
          <w:rFonts w:ascii="Arial" w:hAnsi="Arial" w:cs="Arial"/>
          <w:sz w:val="20"/>
          <w:szCs w:val="22"/>
        </w:rPr>
        <w:br w:type="page"/>
      </w:r>
    </w:p>
    <w:p w14:paraId="4BD047BD" w14:textId="575D04E9" w:rsidR="799483A2" w:rsidRPr="00DA07C8" w:rsidRDefault="799483A2" w:rsidP="004E51A7">
      <w:pPr>
        <w:pStyle w:val="Heading3"/>
        <w:spacing w:line="360" w:lineRule="auto"/>
        <w:rPr>
          <w:rFonts w:cs="Arial"/>
          <w:sz w:val="28"/>
          <w:szCs w:val="28"/>
          <w:highlight w:val="yellow"/>
        </w:rPr>
      </w:pPr>
      <w:bookmarkStart w:id="744" w:name="_Toc94021767"/>
      <w:bookmarkStart w:id="745" w:name="_Toc228871678"/>
      <w:bookmarkStart w:id="746" w:name="_Toc612922238"/>
      <w:bookmarkStart w:id="747" w:name="_Toc721299261"/>
      <w:bookmarkStart w:id="748" w:name="_Toc135199394"/>
      <w:bookmarkStart w:id="749" w:name="_Toc466526924"/>
      <w:bookmarkStart w:id="750" w:name="_Toc1124748459"/>
      <w:bookmarkStart w:id="751" w:name="_Toc983020939"/>
      <w:bookmarkStart w:id="752" w:name="_Toc808099804"/>
      <w:bookmarkStart w:id="753" w:name="_Toc1275294660"/>
      <w:bookmarkStart w:id="754" w:name="_Toc1265150451"/>
      <w:bookmarkStart w:id="755" w:name="_Toc1941926822"/>
      <w:bookmarkStart w:id="756" w:name="_Toc174178845"/>
      <w:bookmarkStart w:id="757" w:name="_Toc2092064081"/>
      <w:bookmarkStart w:id="758" w:name="_Toc483071432"/>
      <w:bookmarkStart w:id="759" w:name="_Toc351041319"/>
      <w:bookmarkStart w:id="760" w:name="_Toc1895706817"/>
      <w:bookmarkStart w:id="761" w:name="_Toc2047399161"/>
      <w:bookmarkStart w:id="762" w:name="_Toc143400803"/>
      <w:bookmarkStart w:id="763" w:name="_Toc2012962364"/>
      <w:bookmarkStart w:id="764" w:name="_Toc1595905651"/>
      <w:bookmarkStart w:id="765" w:name="_Toc1929615139"/>
      <w:bookmarkStart w:id="766" w:name="_Toc1021745338"/>
      <w:bookmarkStart w:id="767" w:name="_Toc549741478"/>
      <w:bookmarkStart w:id="768" w:name="_Toc520734835"/>
      <w:bookmarkStart w:id="769" w:name="_Toc25962138"/>
      <w:bookmarkStart w:id="770" w:name="_Toc1599736425"/>
      <w:bookmarkStart w:id="771" w:name="_Toc329507533"/>
      <w:bookmarkStart w:id="772" w:name="_Toc1266122606"/>
      <w:bookmarkStart w:id="773" w:name="_Toc488568932"/>
      <w:bookmarkStart w:id="774" w:name="_Toc1107926609"/>
      <w:bookmarkStart w:id="775" w:name="_Toc122608920"/>
      <w:r w:rsidRPr="00DA07C8">
        <w:rPr>
          <w:rFonts w:cs="Arial"/>
          <w:sz w:val="28"/>
          <w:szCs w:val="28"/>
        </w:rPr>
        <w:lastRenderedPageBreak/>
        <w:t xml:space="preserve">3.3. </w:t>
      </w:r>
      <w:r w:rsidR="19197403" w:rsidRPr="00DA07C8">
        <w:rPr>
          <w:rFonts w:cs="Arial"/>
          <w:sz w:val="28"/>
          <w:szCs w:val="28"/>
        </w:rPr>
        <w:t xml:space="preserve">3 Tạo </w:t>
      </w:r>
      <w:bookmarkEnd w:id="744"/>
      <w:r w:rsidR="3C0BE9D9" w:rsidRPr="00DA07C8">
        <w:rPr>
          <w:rFonts w:cs="Arial"/>
          <w:sz w:val="28"/>
          <w:szCs w:val="28"/>
        </w:rPr>
        <w:t>môi trường SPILS</w:t>
      </w:r>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4E838FB9" w14:textId="47E95818" w:rsidR="000F3E74" w:rsidRPr="00DA07C8" w:rsidRDefault="000F3E74" w:rsidP="004E51A7">
      <w:pPr>
        <w:spacing w:line="360" w:lineRule="auto"/>
        <w:rPr>
          <w:rFonts w:ascii="Arial" w:hAnsi="Arial" w:cs="Arial"/>
          <w:sz w:val="20"/>
          <w:szCs w:val="22"/>
        </w:rPr>
      </w:pPr>
    </w:p>
    <w:p w14:paraId="26E60328" w14:textId="0043160A" w:rsidR="00CF361C" w:rsidRPr="00DA07C8" w:rsidRDefault="6BE9B166" w:rsidP="004E51A7">
      <w:pPr>
        <w:spacing w:line="360" w:lineRule="auto"/>
        <w:rPr>
          <w:rFonts w:ascii="Arial" w:hAnsi="Arial" w:cs="Arial"/>
          <w:sz w:val="20"/>
          <w:szCs w:val="22"/>
        </w:rPr>
      </w:pPr>
      <w:r w:rsidRPr="00DA07C8">
        <w:rPr>
          <w:rFonts w:ascii="Arial" w:hAnsi="Arial" w:cs="Arial"/>
          <w:sz w:val="20"/>
          <w:szCs w:val="22"/>
        </w:rPr>
        <w:t>Phần này giải thích cách thực hiện việc tạo môi trường SPILS cần thiết cho SPILS.</w:t>
      </w:r>
    </w:p>
    <w:p w14:paraId="44CFBB86" w14:textId="77777777" w:rsidR="00CF361C" w:rsidRPr="00DA07C8" w:rsidRDefault="00CF361C" w:rsidP="004E51A7">
      <w:pPr>
        <w:spacing w:line="360" w:lineRule="auto"/>
        <w:rPr>
          <w:rFonts w:ascii="Arial" w:hAnsi="Arial" w:cs="Arial"/>
          <w:sz w:val="20"/>
          <w:szCs w:val="22"/>
        </w:rPr>
      </w:pPr>
    </w:p>
    <w:p w14:paraId="5DE5732C" w14:textId="5F5E0FDB" w:rsidR="00D916D6" w:rsidRPr="00DA07C8" w:rsidRDefault="6BE9B166" w:rsidP="004E51A7">
      <w:pPr>
        <w:spacing w:line="360" w:lineRule="auto"/>
        <w:rPr>
          <w:rFonts w:ascii="Arial" w:hAnsi="Arial" w:cs="Arial"/>
          <w:sz w:val="20"/>
          <w:szCs w:val="22"/>
        </w:rPr>
      </w:pPr>
      <w:r w:rsidRPr="00DA07C8">
        <w:rPr>
          <w:rFonts w:ascii="Arial" w:hAnsi="Arial" w:cs="Arial"/>
          <w:sz w:val="20"/>
          <w:szCs w:val="22"/>
        </w:rPr>
        <w:t>ET-VPF cung cấp lệnh sau, lệnh này có thể được sử dụng trong cửa sổ lệnh MATLAB. Lệnh này tự động thực hiện một loạt các thao tác để tạo môi trường SPILS.</w:t>
      </w:r>
    </w:p>
    <w:p w14:paraId="42B94EA9" w14:textId="17B19E65" w:rsidR="00CF361C" w:rsidRPr="00DA07C8" w:rsidRDefault="00CF361C" w:rsidP="004E51A7">
      <w:pPr>
        <w:spacing w:line="360" w:lineRule="auto"/>
        <w:rPr>
          <w:rFonts w:ascii="Arial" w:hAnsi="Arial" w:cs="Arial"/>
          <w:sz w:val="20"/>
          <w:szCs w:val="22"/>
        </w:rPr>
      </w:pPr>
    </w:p>
    <w:p w14:paraId="14163713" w14:textId="14EF1708" w:rsidR="00DF2002" w:rsidRPr="00DA07C8" w:rsidRDefault="00DF2002"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Bảng </w:t>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STYLEREF 1 \s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3 </w:t>
      </w:r>
      <w:r w:rsidR="00A3763F" w:rsidRPr="00DA07C8">
        <w:rPr>
          <w:rFonts w:ascii="Arial" w:hAnsi="Arial" w:cs="Arial"/>
          <w:b/>
          <w:bCs/>
          <w:color w:val="auto"/>
          <w:sz w:val="20"/>
          <w:szCs w:val="20"/>
        </w:rPr>
        <w:fldChar w:fldCharType="end"/>
      </w:r>
      <w:r w:rsidR="00A3763F" w:rsidRPr="00DA07C8">
        <w:rPr>
          <w:rFonts w:ascii="Arial" w:hAnsi="Arial" w:cs="Arial"/>
          <w:b/>
          <w:bCs/>
          <w:color w:val="auto"/>
          <w:sz w:val="20"/>
          <w:szCs w:val="20"/>
        </w:rPr>
        <w:noBreakHyphen/>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SEQ Table \* ARABIC \s 1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7 </w:t>
      </w:r>
      <w:r w:rsidR="00A3763F" w:rsidRPr="00DA07C8">
        <w:rPr>
          <w:rFonts w:ascii="Arial" w:hAnsi="Arial" w:cs="Arial"/>
          <w:b/>
          <w:bCs/>
          <w:color w:val="auto"/>
          <w:sz w:val="20"/>
          <w:szCs w:val="20"/>
        </w:rPr>
        <w:fldChar w:fldCharType="end"/>
      </w:r>
      <w:r w:rsidRPr="00DA07C8">
        <w:rPr>
          <w:rFonts w:ascii="Arial" w:hAnsi="Arial" w:cs="Arial"/>
          <w:b/>
          <w:bCs/>
          <w:color w:val="auto"/>
          <w:sz w:val="20"/>
          <w:szCs w:val="20"/>
        </w:rPr>
        <w:t>Lệnh được cung cấp</w:t>
      </w:r>
    </w:p>
    <w:tbl>
      <w:tblPr>
        <w:tblStyle w:val="TableGrid"/>
        <w:tblW w:w="0" w:type="auto"/>
        <w:tblLook w:val="04A0" w:firstRow="1" w:lastRow="0" w:firstColumn="1" w:lastColumn="0" w:noHBand="0" w:noVBand="1"/>
      </w:tblPr>
      <w:tblGrid>
        <w:gridCol w:w="4135"/>
        <w:gridCol w:w="6655"/>
      </w:tblGrid>
      <w:tr w:rsidR="00CF361C" w:rsidRPr="00DA07C8" w14:paraId="72171C54" w14:textId="77777777" w:rsidTr="3C0BE9D9">
        <w:tc>
          <w:tcPr>
            <w:tcW w:w="4135" w:type="dxa"/>
            <w:shd w:val="clear" w:color="auto" w:fill="0070C0"/>
          </w:tcPr>
          <w:p w14:paraId="0D7A9A5F" w14:textId="50737596" w:rsidR="00CF361C" w:rsidRPr="00DA07C8" w:rsidRDefault="00CF361C" w:rsidP="004E51A7">
            <w:pPr>
              <w:spacing w:line="360" w:lineRule="auto"/>
              <w:jc w:val="center"/>
              <w:rPr>
                <w:rFonts w:ascii="Arial" w:hAnsi="Arial" w:cs="Arial"/>
                <w:b/>
                <w:bCs/>
                <w:color w:val="FFFFFF" w:themeColor="background1"/>
                <w:sz w:val="20"/>
                <w:szCs w:val="22"/>
              </w:rPr>
            </w:pPr>
            <w:r w:rsidRPr="00DA07C8">
              <w:rPr>
                <w:rFonts w:ascii="Arial" w:hAnsi="Arial" w:cs="Arial"/>
                <w:b/>
                <w:bCs/>
                <w:color w:val="FFFFFF" w:themeColor="background1"/>
                <w:sz w:val="20"/>
                <w:szCs w:val="22"/>
              </w:rPr>
              <w:t>Tên lệnh</w:t>
            </w:r>
          </w:p>
        </w:tc>
        <w:tc>
          <w:tcPr>
            <w:tcW w:w="6655" w:type="dxa"/>
            <w:shd w:val="clear" w:color="auto" w:fill="0070C0"/>
          </w:tcPr>
          <w:p w14:paraId="3380DFD1" w14:textId="614E6D03" w:rsidR="00CF361C" w:rsidRPr="00DA07C8" w:rsidRDefault="00CF361C" w:rsidP="004E51A7">
            <w:pPr>
              <w:spacing w:line="360" w:lineRule="auto"/>
              <w:jc w:val="center"/>
              <w:rPr>
                <w:rFonts w:ascii="Arial" w:hAnsi="Arial" w:cs="Arial"/>
                <w:b/>
                <w:bCs/>
                <w:color w:val="FFFFFF" w:themeColor="background1"/>
                <w:sz w:val="20"/>
                <w:szCs w:val="22"/>
              </w:rPr>
            </w:pPr>
            <w:r w:rsidRPr="00DA07C8">
              <w:rPr>
                <w:rFonts w:ascii="Arial" w:hAnsi="Arial" w:cs="Arial"/>
                <w:b/>
                <w:bCs/>
                <w:color w:val="FFFFFF" w:themeColor="background1"/>
                <w:sz w:val="20"/>
                <w:szCs w:val="22"/>
              </w:rPr>
              <w:t>Sự miêu tả</w:t>
            </w:r>
          </w:p>
        </w:tc>
      </w:tr>
      <w:tr w:rsidR="00CF361C" w:rsidRPr="00DA07C8" w14:paraId="3D6133A0" w14:textId="77777777" w:rsidTr="3C0BE9D9">
        <w:tc>
          <w:tcPr>
            <w:tcW w:w="4135" w:type="dxa"/>
          </w:tcPr>
          <w:p w14:paraId="7BA6C6B0" w14:textId="3FAB8F2E" w:rsidR="00CF361C" w:rsidRPr="00DA07C8" w:rsidRDefault="00CF361C" w:rsidP="004E51A7">
            <w:pPr>
              <w:spacing w:line="360" w:lineRule="auto"/>
              <w:rPr>
                <w:rFonts w:ascii="Arial" w:hAnsi="Arial" w:cs="Arial"/>
                <w:sz w:val="20"/>
                <w:szCs w:val="22"/>
              </w:rPr>
            </w:pPr>
            <w:r w:rsidRPr="00DA07C8">
              <w:rPr>
                <w:rFonts w:ascii="Arial" w:hAnsi="Arial" w:cs="Arial"/>
                <w:sz w:val="20"/>
                <w:szCs w:val="22"/>
              </w:rPr>
              <w:t>run_vlab</w:t>
            </w:r>
          </w:p>
        </w:tc>
        <w:tc>
          <w:tcPr>
            <w:tcW w:w="6655" w:type="dxa"/>
          </w:tcPr>
          <w:p w14:paraId="482137A9" w14:textId="2A9A3731" w:rsidR="00CF361C" w:rsidRPr="00DA07C8" w:rsidRDefault="6BE9B166" w:rsidP="004E51A7">
            <w:pPr>
              <w:spacing w:line="360" w:lineRule="auto"/>
              <w:rPr>
                <w:rFonts w:ascii="Arial" w:hAnsi="Arial" w:cs="Arial"/>
                <w:sz w:val="20"/>
                <w:szCs w:val="22"/>
              </w:rPr>
            </w:pPr>
            <w:r w:rsidRPr="00DA07C8">
              <w:rPr>
                <w:rFonts w:ascii="Arial" w:hAnsi="Arial" w:cs="Arial"/>
                <w:sz w:val="20"/>
                <w:szCs w:val="22"/>
              </w:rPr>
              <w:t>Tạo môi trường SPILS và thực thi SPILS tự động</w:t>
            </w:r>
          </w:p>
        </w:tc>
      </w:tr>
    </w:tbl>
    <w:p w14:paraId="4431F65E" w14:textId="77777777" w:rsidR="00CF361C" w:rsidRPr="00DA07C8" w:rsidRDefault="00CF361C" w:rsidP="004E51A7">
      <w:pPr>
        <w:spacing w:line="360" w:lineRule="auto"/>
        <w:rPr>
          <w:rFonts w:ascii="Arial" w:hAnsi="Arial" w:cs="Arial"/>
          <w:sz w:val="20"/>
          <w:szCs w:val="22"/>
        </w:rPr>
      </w:pPr>
    </w:p>
    <w:p w14:paraId="78E7DDF7" w14:textId="3E37FE81" w:rsidR="00997A70" w:rsidRPr="00DA07C8" w:rsidRDefault="00997A70" w:rsidP="004E51A7">
      <w:pPr>
        <w:pStyle w:val="ListParagraph"/>
        <w:numPr>
          <w:ilvl w:val="0"/>
          <w:numId w:val="10"/>
        </w:numPr>
        <w:spacing w:line="360" w:lineRule="auto"/>
        <w:rPr>
          <w:rFonts w:ascii="Arial" w:hAnsi="Arial" w:cs="Arial"/>
          <w:sz w:val="20"/>
          <w:szCs w:val="22"/>
        </w:rPr>
      </w:pPr>
      <w:r w:rsidRPr="00DA07C8">
        <w:rPr>
          <w:rFonts w:ascii="Arial" w:hAnsi="Arial" w:cs="Arial"/>
          <w:sz w:val="20"/>
          <w:szCs w:val="22"/>
        </w:rPr>
        <w:t>Chọn mục tiêu tạo mã trên mô hình.</w:t>
      </w:r>
    </w:p>
    <w:p w14:paraId="45EA52D6" w14:textId="65352D2E" w:rsidR="00DF2002" w:rsidRPr="00DA07C8" w:rsidRDefault="4F1AC060" w:rsidP="004E51A7">
      <w:pPr>
        <w:pStyle w:val="ListParagraph"/>
        <w:numPr>
          <w:ilvl w:val="0"/>
          <w:numId w:val="10"/>
        </w:numPr>
        <w:spacing w:line="360" w:lineRule="auto"/>
        <w:rPr>
          <w:rFonts w:ascii="Arial" w:eastAsiaTheme="majorEastAsia" w:hAnsi="Arial" w:cs="Arial"/>
          <w:sz w:val="20"/>
        </w:rPr>
      </w:pPr>
      <w:r w:rsidRPr="00DA07C8">
        <w:rPr>
          <w:rFonts w:ascii="Arial" w:hAnsi="Arial" w:cs="Arial"/>
          <w:sz w:val="20"/>
          <w:szCs w:val="22"/>
        </w:rPr>
        <w:t>Thực hiện tạo môi trường SPILS bằng cách nhập lệnh được cung cấp trong Cửa sổ lệnh MATLAB, sử dụng cú pháp sau.</w:t>
      </w:r>
    </w:p>
    <w:p w14:paraId="7CB12BA6" w14:textId="6946B93A" w:rsidR="00DF2002" w:rsidRPr="00DA07C8" w:rsidRDefault="00C338CF" w:rsidP="004E51A7">
      <w:pPr>
        <w:pStyle w:val="ListParagraph"/>
        <w:spacing w:line="360" w:lineRule="auto"/>
        <w:rPr>
          <w:rFonts w:ascii="Arial" w:hAnsi="Arial" w:cs="Arial"/>
          <w:sz w:val="20"/>
          <w:szCs w:val="22"/>
        </w:rPr>
      </w:pPr>
      <w:r w:rsidRPr="00DA07C8">
        <w:rPr>
          <w:rFonts w:ascii="Arial" w:hAnsi="Arial" w:cs="Arial"/>
          <w:sz w:val="20"/>
          <w:szCs w:val="22"/>
        </w:rPr>
        <w:t>Ở đây "&gt;&gt;" biểu thị dấu nhắc lệnh và "[Enter]" biểu thị mục nhập của phím Enter.</w:t>
      </w:r>
    </w:p>
    <w:p w14:paraId="443A6FB9" w14:textId="77777777" w:rsidR="00C338CF" w:rsidRPr="00DA07C8" w:rsidRDefault="00C338CF" w:rsidP="004E51A7">
      <w:pPr>
        <w:spacing w:line="360" w:lineRule="auto"/>
        <w:ind w:leftChars="850" w:left="1530" w:firstLine="1"/>
        <w:rPr>
          <w:rFonts w:ascii="Arial" w:hAnsi="Arial" w:cs="Arial"/>
          <w:sz w:val="20"/>
          <w:szCs w:val="22"/>
        </w:rPr>
      </w:pPr>
      <w:r w:rsidRPr="00DA07C8">
        <w:rPr>
          <w:rFonts w:ascii="Arial" w:hAnsi="Arial" w:cs="Arial"/>
          <w:noProof/>
          <w:sz w:val="20"/>
          <w:szCs w:val="22"/>
          <w:lang w:eastAsia="en-US"/>
        </w:rPr>
        <mc:AlternateContent>
          <mc:Choice Requires="wps">
            <w:drawing>
              <wp:anchor distT="0" distB="0" distL="114300" distR="114300" simplePos="0" relativeHeight="251659264" behindDoc="0" locked="0" layoutInCell="1" allowOverlap="1" wp14:anchorId="0538AE9F" wp14:editId="6A8FC27B">
                <wp:simplePos x="0" y="0"/>
                <wp:positionH relativeFrom="margin">
                  <wp:align>center</wp:align>
                </wp:positionH>
                <wp:positionV relativeFrom="paragraph">
                  <wp:posOffset>51435</wp:posOffset>
                </wp:positionV>
                <wp:extent cx="4450080" cy="272415"/>
                <wp:effectExtent l="0" t="0" r="26670" b="13335"/>
                <wp:wrapNone/>
                <wp:docPr id="2064"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30D1DDEB" w14:textId="3F3A27E0" w:rsidR="00494F6C" w:rsidRPr="00AC47A1" w:rsidRDefault="00494F6C" w:rsidP="00C338CF">
                            <w:pPr>
                              <w:rPr>
                                <w:rFonts w:ascii="Arial" w:hAnsi="Arial" w:cs="Arial"/>
                                <w:szCs w:val="18"/>
                              </w:rPr>
                            </w:pPr>
                            <w:r w:rsidRPr="00AC47A1">
                              <w:rPr>
                                <w:rFonts w:ascii="Arial" w:hAnsi="Arial" w:cs="Arial"/>
                                <w:szCs w:val="18"/>
                              </w:rPr>
                              <w:t xml:space="preserve">&gt;&gt; </w:t>
                            </w:r>
                            <w:r>
                              <w:rPr>
                                <w:rFonts w:ascii="Arial" w:hAnsi="Arial" w:cs="Arial"/>
                                <w:szCs w:val="18"/>
                              </w:rPr>
                              <w:t>run_vlab</w:t>
                            </w:r>
                            <w:r w:rsidRPr="00AC47A1">
                              <w:rPr>
                                <w:rFonts w:ascii="Arial" w:hAnsi="Arial"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38AE9F" id="Rectangle 382" o:spid="_x0000_s1029" style="position:absolute;left:0;text-align:left;margin-left:0;margin-top:4.05pt;width:350.4pt;height:21.4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">
                <v:shadow opacity=".5" offset="6pt,6pt"/>
                <v:textbox>
                  <w:txbxContent>
                    <w:p w14:paraId="30D1DDEB" w14:textId="3F3A27E0" w:rsidR="00494F6C" w:rsidRPr="00AC47A1" w:rsidRDefault="00494F6C" w:rsidP="00C338CF">
                      <w:pPr>
                        <w:rPr>
                          <w:rFonts w:ascii="Arial" w:hAnsi="Arial" w:cs="Arial"/>
                          <w:szCs w:val="18"/>
                        </w:rPr>
                      </w:pPr>
                      <w:r w:rsidRPr="00AC47A1">
                        <w:rPr>
                          <w:rFonts w:ascii="Arial" w:hAnsi="Arial" w:cs="Arial"/>
                          <w:szCs w:val="18"/>
                        </w:rPr>
                        <w:t xml:space="preserve">&gt;&gt; </w:t>
                      </w:r>
                      <w:r>
                        <w:rPr>
                          <w:rFonts w:ascii="Arial" w:hAnsi="Arial" w:cs="Arial"/>
                          <w:szCs w:val="18"/>
                        </w:rPr>
                        <w:t>run_vlab</w:t>
                      </w:r>
                      <w:r w:rsidRPr="00AC47A1">
                        <w:rPr>
                          <w:rFonts w:ascii="Arial" w:hAnsi="Arial" w:cs="Arial"/>
                          <w:szCs w:val="18"/>
                        </w:rPr>
                        <w:t xml:space="preserve"> [Enter]</w:t>
                      </w:r>
                    </w:p>
                  </w:txbxContent>
                </v:textbox>
                <w10:wrap anchorx="margin"/>
              </v:rect>
            </w:pict>
          </mc:Fallback>
        </mc:AlternateContent>
      </w:r>
    </w:p>
    <w:p w14:paraId="10DCE48D" w14:textId="77777777" w:rsidR="00C338CF" w:rsidRPr="00DA07C8" w:rsidRDefault="00C338CF" w:rsidP="004E51A7">
      <w:pPr>
        <w:spacing w:line="360" w:lineRule="auto"/>
        <w:ind w:leftChars="850" w:left="1530" w:firstLine="1"/>
        <w:rPr>
          <w:rFonts w:ascii="Arial" w:hAnsi="Arial" w:cs="Arial"/>
          <w:sz w:val="20"/>
          <w:szCs w:val="22"/>
        </w:rPr>
      </w:pPr>
    </w:p>
    <w:p w14:paraId="684F6978" w14:textId="498E2165" w:rsidR="00C338CF" w:rsidRPr="00DA07C8" w:rsidRDefault="00C338CF" w:rsidP="004E51A7">
      <w:pPr>
        <w:pStyle w:val="ListParagraph"/>
        <w:spacing w:line="360" w:lineRule="auto"/>
        <w:rPr>
          <w:rFonts w:ascii="Arial" w:hAnsi="Arial" w:cs="Arial"/>
          <w:sz w:val="20"/>
          <w:szCs w:val="22"/>
        </w:rPr>
      </w:pPr>
    </w:p>
    <w:p w14:paraId="248D2432" w14:textId="77777777" w:rsidR="00DF2002" w:rsidRPr="00DA07C8" w:rsidRDefault="00DF2002" w:rsidP="004E51A7">
      <w:pPr>
        <w:spacing w:line="360" w:lineRule="auto"/>
        <w:rPr>
          <w:rFonts w:ascii="Arial" w:hAnsi="Arial" w:cs="Arial"/>
          <w:sz w:val="20"/>
          <w:szCs w:val="22"/>
        </w:rPr>
      </w:pPr>
    </w:p>
    <w:p w14:paraId="5001FF28" w14:textId="598E1A0A" w:rsidR="00AA2C4F" w:rsidRPr="00DA07C8" w:rsidRDefault="03A260D2" w:rsidP="004E51A7">
      <w:pPr>
        <w:pStyle w:val="ListParagraph"/>
        <w:numPr>
          <w:ilvl w:val="0"/>
          <w:numId w:val="10"/>
        </w:numPr>
        <w:spacing w:line="360" w:lineRule="auto"/>
        <w:rPr>
          <w:rFonts w:ascii="Arial" w:hAnsi="Arial" w:cs="Arial"/>
          <w:sz w:val="20"/>
          <w:szCs w:val="22"/>
        </w:rPr>
      </w:pPr>
      <w:r w:rsidRPr="00DA07C8">
        <w:rPr>
          <w:rFonts w:ascii="Arial" w:hAnsi="Arial" w:cs="Arial"/>
          <w:sz w:val="20"/>
          <w:szCs w:val="22"/>
        </w:rPr>
        <w:t xml:space="preserve">Sau khi thực hiện lệnh “ </w:t>
      </w:r>
      <w:r w:rsidRPr="00DA07C8">
        <w:rPr>
          <w:rFonts w:ascii="Arial" w:hAnsi="Arial" w:cs="Arial"/>
          <w:b/>
          <w:bCs/>
          <w:sz w:val="20"/>
          <w:szCs w:val="22"/>
        </w:rPr>
        <w:t xml:space="preserve">run_vlab </w:t>
      </w:r>
      <w:r w:rsidRPr="00DA07C8">
        <w:rPr>
          <w:rFonts w:ascii="Arial" w:hAnsi="Arial" w:cs="Arial"/>
          <w:sz w:val="20"/>
          <w:szCs w:val="22"/>
        </w:rPr>
        <w:t>”, thư mục SC_project sẽ được tạo. Và một hộp thông báo được hiển thị để thông báo cho người dùng về đường dẫn đầy đủ của SC_project.</w:t>
      </w:r>
    </w:p>
    <w:p w14:paraId="3B89C6FA" w14:textId="2FA33A64" w:rsidR="00D70FDE" w:rsidRPr="00DA07C8" w:rsidRDefault="00D70FDE" w:rsidP="004E51A7">
      <w:pPr>
        <w:pStyle w:val="ListParagraph"/>
        <w:spacing w:line="360" w:lineRule="auto"/>
        <w:rPr>
          <w:rFonts w:ascii="Arial" w:hAnsi="Arial" w:cs="Arial"/>
          <w:sz w:val="20"/>
          <w:szCs w:val="22"/>
        </w:rPr>
      </w:pPr>
    </w:p>
    <w:p w14:paraId="2403D271" w14:textId="03FB6523" w:rsidR="00D70FDE" w:rsidRPr="00DA07C8" w:rsidRDefault="00D70FDE" w:rsidP="004E51A7">
      <w:pPr>
        <w:pStyle w:val="ListParagraph"/>
        <w:spacing w:line="360" w:lineRule="auto"/>
        <w:ind w:left="2160" w:hanging="1440"/>
        <w:rPr>
          <w:rFonts w:ascii="Arial" w:hAnsi="Arial" w:cs="Arial"/>
          <w:sz w:val="20"/>
          <w:szCs w:val="22"/>
        </w:rPr>
      </w:pPr>
      <w:r w:rsidRPr="00DA07C8">
        <w:rPr>
          <w:rFonts w:ascii="Arial" w:hAnsi="Arial" w:cs="Arial"/>
          <w:sz w:val="20"/>
          <w:szCs w:val="22"/>
          <w:highlight w:val="yellow"/>
        </w:rPr>
        <w:t xml:space="preserve">Lưu ý </w:t>
      </w:r>
      <w:r w:rsidRPr="00DA07C8">
        <w:rPr>
          <w:rFonts w:ascii="Arial" w:hAnsi="Arial" w:cs="Arial"/>
          <w:sz w:val="20"/>
          <w:szCs w:val="22"/>
          <w:highlight w:val="yellow"/>
        </w:rPr>
        <w:tab/>
      </w:r>
      <w:commentRangeStart w:id="776"/>
      <w:r w:rsidRPr="00DA07C8">
        <w:rPr>
          <w:rFonts w:ascii="Arial" w:hAnsi="Arial" w:cs="Arial"/>
          <w:sz w:val="20"/>
          <w:szCs w:val="22"/>
          <w:highlight w:val="yellow"/>
        </w:rPr>
        <w:t xml:space="preserve">Nếu sử dụng dòng thiết bị RH850/U2C, hộp thông báo này sẽ không hiển thị và không thực thi tính năng được mô tả trong phần </w:t>
      </w:r>
      <w:r w:rsidR="003558A1" w:rsidRPr="00DA07C8">
        <w:rPr>
          <w:rFonts w:ascii="Arial" w:hAnsi="Arial" w:cs="Arial"/>
          <w:b/>
          <w:bCs/>
          <w:sz w:val="20"/>
          <w:szCs w:val="22"/>
          <w:highlight w:val="yellow"/>
        </w:rPr>
        <w:fldChar w:fldCharType="begin"/>
      </w:r>
      <w:r w:rsidR="003558A1" w:rsidRPr="00DA07C8">
        <w:rPr>
          <w:rFonts w:ascii="Arial" w:hAnsi="Arial" w:cs="Arial"/>
          <w:b/>
          <w:bCs/>
          <w:sz w:val="20"/>
          <w:szCs w:val="22"/>
          <w:highlight w:val="yellow"/>
        </w:rPr>
        <w:instrText xml:space="preserve"> REF _Ref108447145 \h  \* MERGEFORMAT </w:instrText>
      </w:r>
      <w:r w:rsidR="003558A1" w:rsidRPr="00DA07C8">
        <w:rPr>
          <w:rFonts w:ascii="Arial" w:hAnsi="Arial" w:cs="Arial"/>
          <w:b/>
          <w:bCs/>
          <w:sz w:val="20"/>
          <w:szCs w:val="22"/>
          <w:highlight w:val="yellow"/>
        </w:rPr>
      </w:r>
      <w:r w:rsidR="003558A1" w:rsidRPr="00DA07C8">
        <w:rPr>
          <w:rFonts w:ascii="Arial" w:hAnsi="Arial" w:cs="Arial"/>
          <w:b/>
          <w:bCs/>
          <w:sz w:val="20"/>
          <w:szCs w:val="22"/>
          <w:highlight w:val="yellow"/>
        </w:rPr>
        <w:fldChar w:fldCharType="separate"/>
      </w:r>
      <w:r w:rsidR="003C2150" w:rsidRPr="00DA07C8">
        <w:rPr>
          <w:rFonts w:ascii="Arial" w:hAnsi="Arial" w:cs="Arial"/>
          <w:b/>
          <w:bCs/>
          <w:sz w:val="20"/>
          <w:szCs w:val="22"/>
          <w:highlight w:val="yellow"/>
        </w:rPr>
        <w:t xml:space="preserve">3.3.3.1 Tạo mã nguồn của thiết bị ngoại vi bằng SC </w:t>
      </w:r>
      <w:r w:rsidR="003558A1" w:rsidRPr="00DA07C8">
        <w:rPr>
          <w:rFonts w:ascii="Arial" w:hAnsi="Arial" w:cs="Arial"/>
          <w:b/>
          <w:bCs/>
          <w:sz w:val="20"/>
          <w:szCs w:val="22"/>
          <w:highlight w:val="yellow"/>
        </w:rPr>
        <w:fldChar w:fldCharType="end"/>
      </w:r>
      <w:r w:rsidR="003558A1" w:rsidRPr="00DA07C8">
        <w:rPr>
          <w:rFonts w:ascii="Arial" w:hAnsi="Arial" w:cs="Arial"/>
          <w:sz w:val="20"/>
          <w:szCs w:val="22"/>
          <w:highlight w:val="yellow"/>
        </w:rPr>
        <w:t>.</w:t>
      </w:r>
      <w:commentRangeEnd w:id="776"/>
      <w:r w:rsidR="003558A1" w:rsidRPr="00DA07C8">
        <w:rPr>
          <w:rStyle w:val="CommentReference"/>
          <w:sz w:val="20"/>
          <w:szCs w:val="22"/>
        </w:rPr>
        <w:commentReference w:id="776"/>
      </w:r>
      <w:bookmarkStart w:id="777" w:name="V10000_Req_03_011"/>
      <w:bookmarkEnd w:id="777"/>
    </w:p>
    <w:p w14:paraId="6FD68DBF" w14:textId="31C53D5B" w:rsidR="00AA2C4F" w:rsidRPr="00DA07C8" w:rsidRDefault="00AA2C4F" w:rsidP="004E51A7">
      <w:pPr>
        <w:spacing w:line="360" w:lineRule="auto"/>
        <w:rPr>
          <w:rFonts w:ascii="Arial" w:hAnsi="Arial" w:cs="Arial"/>
          <w:sz w:val="20"/>
          <w:szCs w:val="22"/>
        </w:rPr>
      </w:pPr>
    </w:p>
    <w:p w14:paraId="76CF8FA4" w14:textId="66B8B63F" w:rsidR="00AA2C4F" w:rsidRPr="00DA07C8" w:rsidRDefault="00871E18" w:rsidP="004E51A7">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57347C0E" wp14:editId="7544EF0F">
            <wp:extent cx="3372321" cy="962159"/>
            <wp:effectExtent l="0" t="0" r="0" b="952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372321" cy="962159"/>
                    </a:xfrm>
                    <a:prstGeom prst="rect">
                      <a:avLst/>
                    </a:prstGeom>
                  </pic:spPr>
                </pic:pic>
              </a:graphicData>
            </a:graphic>
          </wp:inline>
        </w:drawing>
      </w:r>
    </w:p>
    <w:p w14:paraId="5AEF66A7" w14:textId="3D8760C0" w:rsidR="00AA2C4F" w:rsidRPr="00DA07C8" w:rsidRDefault="00AA2C4F" w:rsidP="004E51A7">
      <w:pPr>
        <w:spacing w:line="360" w:lineRule="auto"/>
        <w:jc w:val="center"/>
        <w:rPr>
          <w:rFonts w:ascii="Arial" w:hAnsi="Arial" w:cs="Arial"/>
          <w:sz w:val="20"/>
          <w:szCs w:val="22"/>
        </w:rPr>
      </w:pPr>
    </w:p>
    <w:p w14:paraId="0D976A03" w14:textId="5ECA932C" w:rsidR="00AA2C4F" w:rsidRPr="00DA07C8" w:rsidRDefault="00AA2C4F"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26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Hộp thông báo thông báo đường dẫn đầy đủ của SC_project</w:t>
      </w:r>
    </w:p>
    <w:p w14:paraId="04796A37" w14:textId="77777777" w:rsidR="00AA2C4F" w:rsidRPr="00DA07C8" w:rsidRDefault="00AA2C4F" w:rsidP="004E51A7">
      <w:pPr>
        <w:spacing w:line="360" w:lineRule="auto"/>
        <w:rPr>
          <w:rFonts w:ascii="Arial" w:hAnsi="Arial" w:cs="Arial"/>
          <w:sz w:val="20"/>
          <w:szCs w:val="22"/>
        </w:rPr>
      </w:pPr>
    </w:p>
    <w:p w14:paraId="676695A7" w14:textId="42DF02AE" w:rsidR="00E86C57" w:rsidRPr="00DA07C8" w:rsidRDefault="5F28C664" w:rsidP="004E51A7">
      <w:pPr>
        <w:pStyle w:val="Heading4"/>
        <w:spacing w:line="360" w:lineRule="auto"/>
        <w:rPr>
          <w:rFonts w:cs="Arial"/>
          <w:sz w:val="24"/>
          <w:szCs w:val="22"/>
        </w:rPr>
      </w:pPr>
      <w:bookmarkStart w:id="778" w:name="_Ref93418500"/>
      <w:bookmarkStart w:id="779" w:name="_Toc94021768"/>
      <w:bookmarkStart w:id="780" w:name="_Ref94026585"/>
      <w:bookmarkStart w:id="781" w:name="_Ref96361277"/>
      <w:bookmarkStart w:id="782" w:name="_Ref108447145"/>
      <w:r w:rsidRPr="00DA07C8">
        <w:rPr>
          <w:rFonts w:cs="Arial"/>
          <w:sz w:val="24"/>
          <w:szCs w:val="22"/>
        </w:rPr>
        <w:t xml:space="preserve">3.3.3.1 Tạo mã nguồn của thiết bị ngoại vi </w:t>
      </w:r>
      <w:bookmarkEnd w:id="778"/>
      <w:r w:rsidR="3182C9EF" w:rsidRPr="00DA07C8">
        <w:rPr>
          <w:rFonts w:cs="Arial"/>
          <w:sz w:val="24"/>
          <w:szCs w:val="22"/>
        </w:rPr>
        <w:t>bằng SC</w:t>
      </w:r>
      <w:bookmarkEnd w:id="779"/>
      <w:bookmarkEnd w:id="780"/>
      <w:bookmarkEnd w:id="781"/>
      <w:bookmarkEnd w:id="782"/>
    </w:p>
    <w:p w14:paraId="1DE4A3A4" w14:textId="282D8BAB" w:rsidR="00E86C57" w:rsidRPr="00DA07C8" w:rsidRDefault="00E86C57" w:rsidP="004E51A7">
      <w:pPr>
        <w:spacing w:line="360" w:lineRule="auto"/>
        <w:rPr>
          <w:rFonts w:ascii="Arial" w:hAnsi="Arial" w:cs="Arial"/>
          <w:sz w:val="20"/>
          <w:szCs w:val="22"/>
        </w:rPr>
      </w:pPr>
    </w:p>
    <w:p w14:paraId="7653E254" w14:textId="195A6AD3" w:rsidR="000F3E74" w:rsidRPr="00DA07C8" w:rsidRDefault="18420B46" w:rsidP="004E51A7">
      <w:pPr>
        <w:pStyle w:val="ListParagraph"/>
        <w:numPr>
          <w:ilvl w:val="0"/>
          <w:numId w:val="10"/>
        </w:numPr>
        <w:spacing w:line="360" w:lineRule="auto"/>
        <w:rPr>
          <w:rFonts w:ascii="Arial" w:hAnsi="Arial" w:cs="Arial"/>
          <w:sz w:val="20"/>
          <w:szCs w:val="22"/>
        </w:rPr>
      </w:pPr>
      <w:r w:rsidRPr="00DA07C8">
        <w:rPr>
          <w:rFonts w:ascii="Arial" w:hAnsi="Arial" w:cs="Arial"/>
          <w:sz w:val="20"/>
          <w:szCs w:val="22"/>
        </w:rPr>
        <w:t>Sau đó, Cửa sổ SC sẽ được hiển thị. Người dùng có thể định cấu hình cài đặt chi tiết và tạo mã nguồn của thiết bị ngoại vi như sau:</w:t>
      </w:r>
    </w:p>
    <w:p w14:paraId="09D405AF" w14:textId="595F0AE9" w:rsidR="00240AC6" w:rsidRPr="00DA07C8" w:rsidRDefault="00240AC6" w:rsidP="004E51A7">
      <w:pPr>
        <w:pStyle w:val="ListParagraph"/>
        <w:numPr>
          <w:ilvl w:val="0"/>
          <w:numId w:val="11"/>
        </w:numPr>
        <w:spacing w:line="360" w:lineRule="auto"/>
        <w:rPr>
          <w:rFonts w:ascii="Arial" w:hAnsi="Arial" w:cs="Arial"/>
          <w:sz w:val="20"/>
          <w:szCs w:val="22"/>
        </w:rPr>
      </w:pPr>
      <w:r w:rsidRPr="00DA07C8">
        <w:rPr>
          <w:rFonts w:ascii="Arial" w:hAnsi="Arial" w:cs="Arial"/>
          <w:b/>
          <w:bCs/>
          <w:sz w:val="20"/>
          <w:szCs w:val="22"/>
        </w:rPr>
        <w:lastRenderedPageBreak/>
        <w:t xml:space="preserve">Bước 1: </w:t>
      </w:r>
      <w:r w:rsidRPr="00DA07C8">
        <w:rPr>
          <w:rFonts w:ascii="Arial" w:hAnsi="Arial" w:cs="Arial"/>
          <w:sz w:val="20"/>
          <w:szCs w:val="22"/>
        </w:rPr>
        <w:t>Chọn [Tệp cấu hình mới] hoặc [Tệp] -&gt; [Mới…] để tạo dự án SC mới.</w:t>
      </w:r>
    </w:p>
    <w:p w14:paraId="2E327F70" w14:textId="4A6DBDDD" w:rsidR="0093389F" w:rsidRPr="00DA07C8" w:rsidRDefault="0093389F" w:rsidP="004E51A7">
      <w:pPr>
        <w:spacing w:line="360" w:lineRule="auto"/>
        <w:rPr>
          <w:rFonts w:ascii="Arial" w:hAnsi="Arial" w:cs="Arial"/>
          <w:sz w:val="20"/>
          <w:szCs w:val="22"/>
        </w:rPr>
      </w:pPr>
    </w:p>
    <w:p w14:paraId="6F19A8EA" w14:textId="68E5CBDE" w:rsidR="0093389F" w:rsidRPr="00DA07C8" w:rsidRDefault="0093389F" w:rsidP="004E51A7">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1E9DBA32" wp14:editId="23FCE07D">
            <wp:extent cx="5267448" cy="1601470"/>
            <wp:effectExtent l="0" t="0" r="9525"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70"/>
                    <a:stretch>
                      <a:fillRect/>
                    </a:stretch>
                  </pic:blipFill>
                  <pic:spPr>
                    <a:xfrm>
                      <a:off x="0" y="0"/>
                      <a:ext cx="5271960" cy="1602842"/>
                    </a:xfrm>
                    <a:prstGeom prst="rect">
                      <a:avLst/>
                    </a:prstGeom>
                  </pic:spPr>
                </pic:pic>
              </a:graphicData>
            </a:graphic>
          </wp:inline>
        </w:drawing>
      </w:r>
    </w:p>
    <w:p w14:paraId="52CAE8A7" w14:textId="58CDC6CD" w:rsidR="0093389F" w:rsidRPr="00DA07C8" w:rsidRDefault="0093389F" w:rsidP="004E51A7">
      <w:pPr>
        <w:spacing w:line="360" w:lineRule="auto"/>
        <w:jc w:val="center"/>
        <w:rPr>
          <w:rFonts w:ascii="Arial" w:hAnsi="Arial" w:cs="Arial"/>
          <w:sz w:val="20"/>
          <w:szCs w:val="22"/>
        </w:rPr>
      </w:pPr>
    </w:p>
    <w:p w14:paraId="69509EA8" w14:textId="207721F8" w:rsidR="0093389F" w:rsidRPr="00DA07C8" w:rsidRDefault="0093389F"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27 </w:t>
      </w:r>
      <w:r w:rsidR="00341B7D" w:rsidRPr="00DA07C8">
        <w:rPr>
          <w:rFonts w:ascii="Arial" w:hAnsi="Arial" w:cs="Arial"/>
          <w:b/>
          <w:bCs/>
          <w:color w:val="auto"/>
          <w:sz w:val="20"/>
          <w:szCs w:val="20"/>
        </w:rPr>
        <w:fldChar w:fldCharType="end"/>
      </w:r>
      <w:r w:rsidR="00454DCD" w:rsidRPr="00DA07C8">
        <w:rPr>
          <w:rFonts w:ascii="Arial" w:hAnsi="Arial" w:cs="Arial"/>
          <w:b/>
          <w:bCs/>
          <w:color w:val="auto"/>
          <w:sz w:val="20"/>
          <w:szCs w:val="20"/>
        </w:rPr>
        <w:t>Tạo dự án SC mới</w:t>
      </w:r>
    </w:p>
    <w:p w14:paraId="174E79D7" w14:textId="060AEDF4" w:rsidR="00D154D0" w:rsidRPr="00DA07C8" w:rsidRDefault="00D154D0" w:rsidP="004E51A7">
      <w:pPr>
        <w:spacing w:line="360" w:lineRule="auto"/>
        <w:rPr>
          <w:rFonts w:ascii="Arial" w:hAnsi="Arial" w:cs="Arial"/>
          <w:sz w:val="20"/>
          <w:szCs w:val="22"/>
        </w:rPr>
      </w:pPr>
      <w:r w:rsidRPr="00DA07C8">
        <w:rPr>
          <w:rFonts w:ascii="Arial" w:hAnsi="Arial" w:cs="Arial"/>
          <w:sz w:val="20"/>
          <w:szCs w:val="22"/>
        </w:rPr>
        <w:br w:type="page"/>
      </w:r>
    </w:p>
    <w:p w14:paraId="6C576CC6" w14:textId="77777777" w:rsidR="0093389F" w:rsidRPr="00DA07C8" w:rsidRDefault="0093389F" w:rsidP="004E51A7">
      <w:pPr>
        <w:spacing w:line="360" w:lineRule="auto"/>
        <w:rPr>
          <w:rFonts w:ascii="Arial" w:hAnsi="Arial" w:cs="Arial"/>
          <w:sz w:val="20"/>
          <w:szCs w:val="22"/>
        </w:rPr>
      </w:pPr>
    </w:p>
    <w:p w14:paraId="07E0E8BC" w14:textId="2A51D802" w:rsidR="00240AC6" w:rsidRPr="00DA07C8" w:rsidRDefault="00240AC6" w:rsidP="004E51A7">
      <w:pPr>
        <w:pStyle w:val="ListParagraph"/>
        <w:numPr>
          <w:ilvl w:val="0"/>
          <w:numId w:val="11"/>
        </w:numPr>
        <w:spacing w:line="360" w:lineRule="auto"/>
        <w:rPr>
          <w:rFonts w:ascii="Arial" w:hAnsi="Arial" w:cs="Arial"/>
          <w:sz w:val="20"/>
          <w:szCs w:val="22"/>
        </w:rPr>
      </w:pPr>
      <w:r w:rsidRPr="00DA07C8">
        <w:rPr>
          <w:rFonts w:ascii="Arial" w:hAnsi="Arial" w:cs="Arial"/>
          <w:b/>
          <w:bCs/>
          <w:sz w:val="20"/>
          <w:szCs w:val="22"/>
        </w:rPr>
        <w:t xml:space="preserve">Bước 2: </w:t>
      </w:r>
      <w:r w:rsidRPr="00DA07C8">
        <w:rPr>
          <w:rFonts w:ascii="Arial" w:hAnsi="Arial" w:cs="Arial"/>
          <w:sz w:val="20"/>
          <w:szCs w:val="22"/>
        </w:rPr>
        <w:t>Chọn cài đặt nền tảng và chuỗi công cụ:</w:t>
      </w:r>
    </w:p>
    <w:p w14:paraId="3E12E1B5" w14:textId="0C33FBE5" w:rsidR="0093389F" w:rsidRPr="00DA07C8" w:rsidRDefault="0093389F" w:rsidP="004E51A7">
      <w:pPr>
        <w:pStyle w:val="ListParagraph"/>
        <w:numPr>
          <w:ilvl w:val="0"/>
          <w:numId w:val="12"/>
        </w:numPr>
        <w:spacing w:line="360" w:lineRule="auto"/>
        <w:rPr>
          <w:rFonts w:ascii="Arial" w:hAnsi="Arial" w:cs="Arial"/>
          <w:sz w:val="20"/>
          <w:szCs w:val="22"/>
        </w:rPr>
      </w:pPr>
      <w:r w:rsidRPr="00DA07C8">
        <w:rPr>
          <w:rFonts w:ascii="Arial" w:hAnsi="Arial" w:cs="Arial"/>
          <w:sz w:val="20"/>
          <w:szCs w:val="22"/>
        </w:rPr>
        <w:t xml:space="preserve">Chọn Tên thiết bị trong cài đặt [Thiết bị] </w:t>
      </w:r>
      <w:r w:rsidRPr="00DA07C8">
        <w:rPr>
          <w:rFonts w:ascii="Arial" w:hAnsi="Arial" w:cs="Arial"/>
          <w:b/>
          <w:bCs/>
          <w:sz w:val="20"/>
          <w:szCs w:val="22"/>
        </w:rPr>
        <w:t xml:space="preserve">(1) </w:t>
      </w:r>
      <w:r w:rsidRPr="00DA07C8">
        <w:rPr>
          <w:rFonts w:ascii="Arial" w:hAnsi="Arial" w:cs="Arial"/>
          <w:sz w:val="20"/>
          <w:szCs w:val="22"/>
        </w:rPr>
        <w:t xml:space="preserve">( </w:t>
      </w:r>
      <w:r w:rsidR="00897EA6" w:rsidRPr="00DA07C8">
        <w:rPr>
          <w:rFonts w:ascii="Arial" w:hAnsi="Arial" w:cs="Arial"/>
          <w:b/>
          <w:bCs/>
          <w:i/>
          <w:iCs/>
          <w:sz w:val="20"/>
          <w:szCs w:val="22"/>
        </w:rPr>
        <w:t xml:space="preserve">Lưu ý: </w:t>
      </w:r>
      <w:r w:rsidR="00897EA6" w:rsidRPr="00DA07C8">
        <w:rPr>
          <w:rFonts w:ascii="Arial" w:hAnsi="Arial" w:cs="Arial"/>
          <w:sz w:val="20"/>
          <w:szCs w:val="22"/>
        </w:rPr>
        <w:t>Hiện tại, chỉ dòng thiết bị F1KM được hỗ trợ).</w:t>
      </w:r>
    </w:p>
    <w:p w14:paraId="7569A14F" w14:textId="69A58719" w:rsidR="0093389F" w:rsidRPr="00DA07C8" w:rsidRDefault="0093389F" w:rsidP="004E51A7">
      <w:pPr>
        <w:pStyle w:val="ListParagraph"/>
        <w:numPr>
          <w:ilvl w:val="0"/>
          <w:numId w:val="12"/>
        </w:numPr>
        <w:spacing w:line="360" w:lineRule="auto"/>
        <w:rPr>
          <w:rFonts w:ascii="Arial" w:hAnsi="Arial" w:cs="Arial"/>
          <w:sz w:val="20"/>
          <w:szCs w:val="22"/>
        </w:rPr>
      </w:pPr>
      <w:r w:rsidRPr="00DA07C8">
        <w:rPr>
          <w:rFonts w:ascii="Arial" w:hAnsi="Arial" w:cs="Arial"/>
          <w:sz w:val="20"/>
          <w:szCs w:val="22"/>
        </w:rPr>
        <w:t xml:space="preserve">Chọn loại Chuỗi công cụ trong cài đặt [Chuỗi công cụ] </w:t>
      </w:r>
      <w:r w:rsidRPr="00DA07C8">
        <w:rPr>
          <w:rFonts w:ascii="Arial" w:hAnsi="Arial" w:cs="Arial"/>
          <w:b/>
          <w:bCs/>
          <w:sz w:val="20"/>
          <w:szCs w:val="22"/>
        </w:rPr>
        <w:t xml:space="preserve">(2) </w:t>
      </w:r>
      <w:r w:rsidRPr="00DA07C8">
        <w:rPr>
          <w:rFonts w:ascii="Arial" w:hAnsi="Arial" w:cs="Arial"/>
          <w:sz w:val="20"/>
          <w:szCs w:val="22"/>
        </w:rPr>
        <w:t xml:space="preserve">( </w:t>
      </w:r>
      <w:r w:rsidR="00897EA6" w:rsidRPr="00DA07C8">
        <w:rPr>
          <w:rFonts w:ascii="Arial" w:hAnsi="Arial" w:cs="Arial"/>
          <w:b/>
          <w:bCs/>
          <w:i/>
          <w:iCs/>
          <w:sz w:val="20"/>
          <w:szCs w:val="22"/>
        </w:rPr>
        <w:t xml:space="preserve">Lưu ý: </w:t>
      </w:r>
      <w:r w:rsidRPr="00DA07C8">
        <w:rPr>
          <w:rFonts w:ascii="Arial" w:hAnsi="Arial" w:cs="Arial"/>
          <w:sz w:val="20"/>
          <w:szCs w:val="22"/>
        </w:rPr>
        <w:t>Hiện tại, chỉ các chuỗi công cụ của Renesas được hỗ trợ).</w:t>
      </w:r>
    </w:p>
    <w:p w14:paraId="705E5B9E" w14:textId="6DA39F6C" w:rsidR="0093389F" w:rsidRPr="00DA07C8" w:rsidRDefault="0093389F" w:rsidP="004E51A7">
      <w:pPr>
        <w:pStyle w:val="ListParagraph"/>
        <w:numPr>
          <w:ilvl w:val="0"/>
          <w:numId w:val="12"/>
        </w:numPr>
        <w:spacing w:line="360" w:lineRule="auto"/>
        <w:rPr>
          <w:rFonts w:ascii="Arial" w:hAnsi="Arial" w:cs="Arial"/>
          <w:sz w:val="20"/>
          <w:szCs w:val="22"/>
        </w:rPr>
      </w:pPr>
      <w:r w:rsidRPr="00DA07C8">
        <w:rPr>
          <w:rFonts w:ascii="Arial" w:hAnsi="Arial" w:cs="Arial"/>
          <w:sz w:val="20"/>
          <w:szCs w:val="22"/>
        </w:rPr>
        <w:t xml:space="preserve">Điền [Tên tệp] và chọn cài đặt [Vị trí] </w:t>
      </w:r>
      <w:r w:rsidRPr="00DA07C8">
        <w:rPr>
          <w:rFonts w:ascii="Arial" w:hAnsi="Arial" w:cs="Arial"/>
          <w:b/>
          <w:bCs/>
          <w:sz w:val="20"/>
          <w:szCs w:val="22"/>
        </w:rPr>
        <w:t xml:space="preserve">(3) </w:t>
      </w:r>
      <w:r w:rsidRPr="00DA07C8">
        <w:rPr>
          <w:rFonts w:ascii="Arial" w:hAnsi="Arial" w:cs="Arial"/>
          <w:sz w:val="20"/>
          <w:szCs w:val="22"/>
        </w:rPr>
        <w:t xml:space="preserve">( </w:t>
      </w:r>
      <w:r w:rsidR="00897EA6" w:rsidRPr="00DA07C8">
        <w:rPr>
          <w:rFonts w:ascii="Arial" w:hAnsi="Arial" w:cs="Arial"/>
          <w:b/>
          <w:bCs/>
          <w:i/>
          <w:iCs/>
          <w:sz w:val="20"/>
          <w:szCs w:val="22"/>
        </w:rPr>
        <w:t xml:space="preserve">Lưu ý: </w:t>
      </w:r>
      <w:r w:rsidRPr="00DA07C8">
        <w:rPr>
          <w:rFonts w:ascii="Arial" w:hAnsi="Arial" w:cs="Arial"/>
          <w:sz w:val="20"/>
          <w:szCs w:val="22"/>
        </w:rPr>
        <w:t>[Vị trí] phải là đường dẫn đầy đủ của dự án SC được hiển thị trong hộp thông báo).</w:t>
      </w:r>
    </w:p>
    <w:p w14:paraId="20D87FD9" w14:textId="03FD91FE" w:rsidR="0093389F" w:rsidRPr="00DA07C8" w:rsidRDefault="0093389F" w:rsidP="004E51A7">
      <w:pPr>
        <w:pStyle w:val="ListParagraph"/>
        <w:numPr>
          <w:ilvl w:val="0"/>
          <w:numId w:val="12"/>
        </w:numPr>
        <w:spacing w:line="360" w:lineRule="auto"/>
        <w:rPr>
          <w:rFonts w:ascii="Arial" w:hAnsi="Arial" w:cs="Arial"/>
          <w:sz w:val="20"/>
          <w:szCs w:val="22"/>
        </w:rPr>
      </w:pPr>
      <w:r w:rsidRPr="00DA07C8">
        <w:rPr>
          <w:rFonts w:ascii="Arial" w:hAnsi="Arial" w:cs="Arial"/>
          <w:sz w:val="20"/>
          <w:szCs w:val="22"/>
        </w:rPr>
        <w:t xml:space="preserve">Nhấp vào nút [Finish] </w:t>
      </w:r>
      <w:r w:rsidRPr="00DA07C8">
        <w:rPr>
          <w:rFonts w:ascii="Arial" w:hAnsi="Arial" w:cs="Arial"/>
          <w:b/>
          <w:bCs/>
          <w:sz w:val="20"/>
          <w:szCs w:val="22"/>
        </w:rPr>
        <w:t xml:space="preserve">(4) </w:t>
      </w:r>
      <w:r w:rsidR="00C75019" w:rsidRPr="00DA07C8">
        <w:rPr>
          <w:rFonts w:ascii="Arial" w:hAnsi="Arial" w:cs="Arial"/>
          <w:sz w:val="20"/>
          <w:szCs w:val="22"/>
        </w:rPr>
        <w:t>.</w:t>
      </w:r>
    </w:p>
    <w:p w14:paraId="206F62C4" w14:textId="7C247375" w:rsidR="00204592" w:rsidRPr="00DA07C8" w:rsidRDefault="00204592" w:rsidP="004E51A7">
      <w:pPr>
        <w:spacing w:line="360" w:lineRule="auto"/>
        <w:rPr>
          <w:rFonts w:ascii="Arial" w:hAnsi="Arial" w:cs="Arial"/>
          <w:sz w:val="20"/>
          <w:szCs w:val="22"/>
        </w:rPr>
      </w:pPr>
    </w:p>
    <w:p w14:paraId="1D6E3B07" w14:textId="05781897" w:rsidR="00204592" w:rsidRPr="00DA07C8" w:rsidRDefault="0035106C" w:rsidP="004E51A7">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6B5412FF" wp14:editId="0253619C">
            <wp:extent cx="4362450" cy="389224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365238" cy="3894734"/>
                    </a:xfrm>
                    <a:prstGeom prst="rect">
                      <a:avLst/>
                    </a:prstGeom>
                  </pic:spPr>
                </pic:pic>
              </a:graphicData>
            </a:graphic>
          </wp:inline>
        </w:drawing>
      </w:r>
    </w:p>
    <w:p w14:paraId="45A06D8C" w14:textId="00DE5878" w:rsidR="00204592" w:rsidRPr="00DA07C8" w:rsidRDefault="00204592" w:rsidP="004E51A7">
      <w:pPr>
        <w:spacing w:line="360" w:lineRule="auto"/>
        <w:jc w:val="center"/>
        <w:rPr>
          <w:rFonts w:ascii="Arial" w:hAnsi="Arial" w:cs="Arial"/>
          <w:sz w:val="20"/>
          <w:szCs w:val="22"/>
        </w:rPr>
      </w:pPr>
    </w:p>
    <w:p w14:paraId="6CF4A545" w14:textId="5171C243" w:rsidR="00204592" w:rsidRPr="00DA07C8" w:rsidRDefault="00204592"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28 </w:t>
      </w:r>
      <w:r w:rsidR="00341B7D" w:rsidRPr="00DA07C8">
        <w:rPr>
          <w:rFonts w:ascii="Arial" w:hAnsi="Arial" w:cs="Arial"/>
          <w:b/>
          <w:bCs/>
          <w:color w:val="auto"/>
          <w:sz w:val="20"/>
          <w:szCs w:val="20"/>
        </w:rPr>
        <w:fldChar w:fldCharType="end"/>
      </w:r>
      <w:r w:rsidR="00454DCD" w:rsidRPr="00DA07C8">
        <w:rPr>
          <w:rFonts w:ascii="Arial" w:hAnsi="Arial" w:cs="Arial"/>
          <w:b/>
          <w:bCs/>
          <w:color w:val="auto"/>
          <w:sz w:val="20"/>
          <w:szCs w:val="20"/>
        </w:rPr>
        <w:t>Chọn cài đặt SC</w:t>
      </w:r>
    </w:p>
    <w:p w14:paraId="3C1AF676" w14:textId="77777777" w:rsidR="00204592" w:rsidRPr="00DA07C8" w:rsidRDefault="00204592" w:rsidP="004E51A7">
      <w:pPr>
        <w:spacing w:line="360" w:lineRule="auto"/>
        <w:rPr>
          <w:rFonts w:ascii="Arial" w:hAnsi="Arial" w:cs="Arial"/>
          <w:sz w:val="20"/>
          <w:szCs w:val="22"/>
        </w:rPr>
      </w:pPr>
    </w:p>
    <w:p w14:paraId="1190C280" w14:textId="32ADA48E" w:rsidR="00642035" w:rsidRPr="00DA07C8" w:rsidRDefault="00240AC6" w:rsidP="004E51A7">
      <w:pPr>
        <w:pStyle w:val="ListParagraph"/>
        <w:numPr>
          <w:ilvl w:val="0"/>
          <w:numId w:val="11"/>
        </w:numPr>
        <w:spacing w:line="360" w:lineRule="auto"/>
        <w:rPr>
          <w:rFonts w:ascii="Arial" w:hAnsi="Arial" w:cs="Arial"/>
          <w:sz w:val="20"/>
          <w:szCs w:val="22"/>
          <w:highlight w:val="yellow"/>
        </w:rPr>
      </w:pPr>
      <w:r w:rsidRPr="00DA07C8">
        <w:rPr>
          <w:rFonts w:ascii="Arial" w:hAnsi="Arial" w:cs="Arial"/>
          <w:b/>
          <w:bCs/>
          <w:sz w:val="20"/>
          <w:szCs w:val="22"/>
        </w:rPr>
        <w:t xml:space="preserve">Bước 3: </w:t>
      </w:r>
      <w:r w:rsidRPr="00DA07C8">
        <w:rPr>
          <w:rFonts w:ascii="Arial" w:hAnsi="Arial" w:cs="Arial"/>
          <w:sz w:val="20"/>
          <w:szCs w:val="22"/>
        </w:rPr>
        <w:t xml:space="preserve">Nhập tệp XML có sẵn vào SC. </w:t>
      </w:r>
      <w:r w:rsidR="00B258B8" w:rsidRPr="00DA07C8">
        <w:rPr>
          <w:rFonts w:ascii="Arial" w:hAnsi="Arial" w:cs="Arial"/>
          <w:sz w:val="20"/>
          <w:szCs w:val="22"/>
          <w:highlight w:val="yellow"/>
        </w:rPr>
        <w:t>(Bỏ qua bước này nếu kiểu máy chỉ chứa CAN)</w:t>
      </w:r>
      <w:bookmarkStart w:id="783" w:name="V10000_REL_Comment_001"/>
      <w:bookmarkEnd w:id="783"/>
    </w:p>
    <w:p w14:paraId="368E3E17" w14:textId="60C2992E" w:rsidR="0086452F" w:rsidRPr="00DA07C8" w:rsidRDefault="000F68F9" w:rsidP="004E51A7">
      <w:pPr>
        <w:pStyle w:val="ListParagraph"/>
        <w:numPr>
          <w:ilvl w:val="0"/>
          <w:numId w:val="14"/>
        </w:numPr>
        <w:spacing w:line="360" w:lineRule="auto"/>
        <w:rPr>
          <w:rFonts w:ascii="Arial" w:hAnsi="Arial" w:cs="Arial"/>
          <w:sz w:val="20"/>
          <w:szCs w:val="22"/>
        </w:rPr>
      </w:pPr>
      <w:r w:rsidRPr="00DA07C8">
        <w:rPr>
          <w:rFonts w:ascii="Arial" w:hAnsi="Arial" w:cs="Arial"/>
          <w:sz w:val="20"/>
          <w:szCs w:val="22"/>
        </w:rPr>
        <w:t xml:space="preserve">File XML </w:t>
      </w:r>
      <w:bookmarkStart w:id="784" w:name="_Hlk96362524"/>
      <w:r w:rsidRPr="00DA07C8">
        <w:rPr>
          <w:rFonts w:ascii="Arial" w:hAnsi="Arial" w:cs="Arial"/>
          <w:sz w:val="20"/>
          <w:szCs w:val="22"/>
        </w:rPr>
        <w:t xml:space="preserve">của từng tên thiết bị được cung cấp nhằm hỗ trợ người dùng nhập linh kiện dễ dàng hơn. Tệp XML này (với tên “newxml.xml”) sẽ được </w:t>
      </w:r>
      <w:bookmarkStart w:id="785" w:name="_Hlk96441829"/>
      <w:bookmarkEnd w:id="784"/>
      <w:r w:rsidR="001E452E" w:rsidRPr="00DA07C8">
        <w:rPr>
          <w:rFonts w:ascii="Arial" w:hAnsi="Arial" w:cs="Arial"/>
          <w:sz w:val="20"/>
          <w:szCs w:val="22"/>
        </w:rPr>
        <w:t xml:space="preserve">tạo trong thư mục làm việc </w:t>
      </w:r>
      <w:bookmarkEnd w:id="785"/>
      <w:r w:rsidR="001E452E" w:rsidRPr="00DA07C8">
        <w:rPr>
          <w:rFonts w:ascii="Arial" w:hAnsi="Arial" w:cs="Arial"/>
          <w:sz w:val="20"/>
          <w:szCs w:val="22"/>
        </w:rPr>
        <w:t>.</w:t>
      </w:r>
    </w:p>
    <w:p w14:paraId="61C5A617" w14:textId="7DB36B64" w:rsidR="00240AC6" w:rsidRPr="00DA07C8" w:rsidRDefault="00642035" w:rsidP="004E51A7">
      <w:pPr>
        <w:pStyle w:val="ListParagraph"/>
        <w:numPr>
          <w:ilvl w:val="0"/>
          <w:numId w:val="14"/>
        </w:numPr>
        <w:spacing w:line="360" w:lineRule="auto"/>
        <w:rPr>
          <w:rFonts w:ascii="Arial" w:hAnsi="Arial" w:cs="Arial"/>
          <w:sz w:val="20"/>
          <w:szCs w:val="22"/>
        </w:rPr>
      </w:pPr>
      <w:r w:rsidRPr="00DA07C8">
        <w:rPr>
          <w:rFonts w:ascii="Arial" w:hAnsi="Arial" w:cs="Arial"/>
          <w:sz w:val="20"/>
          <w:szCs w:val="22"/>
        </w:rPr>
        <w:t xml:space="preserve">Để nhập tệp XML có sẵn: Chọn [Thành phần] </w:t>
      </w:r>
      <w:r w:rsidR="0086452F" w:rsidRPr="00DA07C8">
        <w:rPr>
          <w:rFonts w:ascii="Arial" w:hAnsi="Arial" w:cs="Arial"/>
          <w:b/>
          <w:bCs/>
          <w:sz w:val="20"/>
          <w:szCs w:val="22"/>
        </w:rPr>
        <w:t xml:space="preserve">(1) </w:t>
      </w:r>
      <w:r w:rsidR="0086452F" w:rsidRPr="00DA07C8">
        <w:rPr>
          <w:rFonts w:ascii="Arial" w:hAnsi="Arial" w:cs="Arial"/>
          <w:sz w:val="20"/>
          <w:szCs w:val="22"/>
        </w:rPr>
        <w:t xml:space="preserve">, chọn cài đặt [Nhập cấu hình] </w:t>
      </w:r>
      <w:r w:rsidR="00240AC6" w:rsidRPr="00DA07C8">
        <w:rPr>
          <w:rFonts w:ascii="Arial" w:hAnsi="Arial" w:cs="Arial"/>
          <w:b/>
          <w:bCs/>
          <w:sz w:val="20"/>
          <w:szCs w:val="22"/>
        </w:rPr>
        <w:t xml:space="preserve">(2) </w:t>
      </w:r>
      <w:r w:rsidR="00240AC6" w:rsidRPr="00DA07C8">
        <w:rPr>
          <w:rFonts w:ascii="Arial" w:hAnsi="Arial" w:cs="Arial"/>
          <w:sz w:val="20"/>
          <w:szCs w:val="22"/>
        </w:rPr>
        <w:t>.</w:t>
      </w:r>
    </w:p>
    <w:p w14:paraId="1727CE28" w14:textId="77777777" w:rsidR="00A35676" w:rsidRPr="00DA07C8" w:rsidRDefault="00A35676" w:rsidP="004E51A7">
      <w:pPr>
        <w:spacing w:line="360" w:lineRule="auto"/>
        <w:rPr>
          <w:rFonts w:ascii="Arial" w:hAnsi="Arial" w:cs="Arial"/>
          <w:sz w:val="20"/>
          <w:szCs w:val="22"/>
        </w:rPr>
      </w:pPr>
    </w:p>
    <w:p w14:paraId="7E4D3ECB" w14:textId="2E8A1E69" w:rsidR="005D0AF3" w:rsidRPr="00DA07C8" w:rsidRDefault="005D0AF3" w:rsidP="004E51A7">
      <w:pPr>
        <w:spacing w:line="360" w:lineRule="auto"/>
        <w:jc w:val="center"/>
        <w:rPr>
          <w:rFonts w:ascii="Arial" w:hAnsi="Arial" w:cs="Arial"/>
          <w:sz w:val="20"/>
          <w:szCs w:val="22"/>
        </w:rPr>
      </w:pPr>
      <w:r w:rsidRPr="00DA07C8">
        <w:rPr>
          <w:rFonts w:ascii="Arial" w:hAnsi="Arial" w:cs="Arial"/>
          <w:noProof/>
          <w:sz w:val="20"/>
          <w:szCs w:val="22"/>
        </w:rPr>
        <w:lastRenderedPageBreak/>
        <w:drawing>
          <wp:inline distT="0" distB="0" distL="0" distR="0" wp14:anchorId="03BD65E2" wp14:editId="06EBC8A1">
            <wp:extent cx="6176514" cy="3332459"/>
            <wp:effectExtent l="0" t="0" r="0" b="190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3632" cy="3341695"/>
                    </a:xfrm>
                    <a:prstGeom prst="rect">
                      <a:avLst/>
                    </a:prstGeom>
                  </pic:spPr>
                </pic:pic>
              </a:graphicData>
            </a:graphic>
          </wp:inline>
        </w:drawing>
      </w:r>
    </w:p>
    <w:p w14:paraId="3E4E7634" w14:textId="6313764A" w:rsidR="00204592" w:rsidRPr="00DA07C8" w:rsidRDefault="00204592" w:rsidP="004E51A7">
      <w:pPr>
        <w:spacing w:line="360" w:lineRule="auto"/>
        <w:jc w:val="center"/>
        <w:rPr>
          <w:rFonts w:ascii="Arial" w:hAnsi="Arial" w:cs="Arial"/>
          <w:sz w:val="20"/>
          <w:szCs w:val="22"/>
        </w:rPr>
      </w:pPr>
    </w:p>
    <w:p w14:paraId="7CADD8C2" w14:textId="14A68D4E" w:rsidR="005D0AF3" w:rsidRPr="00DA07C8" w:rsidRDefault="005D0AF3"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29 </w:t>
      </w:r>
      <w:r w:rsidR="00341B7D" w:rsidRPr="00DA07C8">
        <w:rPr>
          <w:rFonts w:ascii="Arial" w:hAnsi="Arial" w:cs="Arial"/>
          <w:b/>
          <w:bCs/>
          <w:color w:val="auto"/>
          <w:sz w:val="20"/>
          <w:szCs w:val="20"/>
        </w:rPr>
        <w:fldChar w:fldCharType="end"/>
      </w:r>
      <w:r w:rsidR="00454DCD" w:rsidRPr="00DA07C8">
        <w:rPr>
          <w:rFonts w:ascii="Arial" w:hAnsi="Arial" w:cs="Arial"/>
          <w:b/>
          <w:bCs/>
          <w:color w:val="auto"/>
          <w:sz w:val="20"/>
          <w:szCs w:val="20"/>
        </w:rPr>
        <w:t>Nhập cấu hình</w:t>
      </w:r>
    </w:p>
    <w:p w14:paraId="60D666A8" w14:textId="77777777" w:rsidR="005D0AF3" w:rsidRPr="00DA07C8" w:rsidRDefault="005D0AF3" w:rsidP="004E51A7">
      <w:pPr>
        <w:spacing w:line="360" w:lineRule="auto"/>
        <w:rPr>
          <w:rFonts w:ascii="Arial" w:hAnsi="Arial" w:cs="Arial"/>
          <w:sz w:val="20"/>
          <w:szCs w:val="22"/>
        </w:rPr>
      </w:pPr>
    </w:p>
    <w:p w14:paraId="2AD600F3" w14:textId="611D3898" w:rsidR="00124044" w:rsidRPr="00DA07C8" w:rsidRDefault="00124044" w:rsidP="004E51A7">
      <w:pPr>
        <w:pStyle w:val="ListParagraph"/>
        <w:numPr>
          <w:ilvl w:val="0"/>
          <w:numId w:val="13"/>
        </w:numPr>
        <w:spacing w:line="360" w:lineRule="auto"/>
        <w:rPr>
          <w:rFonts w:ascii="Arial" w:hAnsi="Arial" w:cs="Arial"/>
          <w:sz w:val="20"/>
          <w:szCs w:val="22"/>
        </w:rPr>
      </w:pPr>
      <w:r w:rsidRPr="00DA07C8">
        <w:rPr>
          <w:rFonts w:ascii="Arial" w:hAnsi="Arial" w:cs="Arial"/>
          <w:sz w:val="20"/>
          <w:szCs w:val="22"/>
        </w:rPr>
        <w:t xml:space="preserve">Chọn [Nhập tệp] </w:t>
      </w:r>
      <w:r w:rsidRPr="00DA07C8">
        <w:rPr>
          <w:rFonts w:ascii="Arial" w:hAnsi="Arial" w:cs="Arial"/>
          <w:b/>
          <w:bCs/>
          <w:sz w:val="20"/>
          <w:szCs w:val="22"/>
        </w:rPr>
        <w:t xml:space="preserve">(1) </w:t>
      </w:r>
      <w:r w:rsidR="0048470A" w:rsidRPr="00DA07C8">
        <w:rPr>
          <w:rFonts w:ascii="Arial" w:hAnsi="Arial" w:cs="Arial"/>
          <w:sz w:val="20"/>
          <w:szCs w:val="22"/>
        </w:rPr>
        <w:t>và chọn tệp XML có sẵn (newxml.xml).</w:t>
      </w:r>
    </w:p>
    <w:p w14:paraId="6EEF46D0" w14:textId="0B4120CA" w:rsidR="00124044" w:rsidRPr="00DA07C8" w:rsidRDefault="00124044" w:rsidP="004E51A7">
      <w:pPr>
        <w:pStyle w:val="ListParagraph"/>
        <w:numPr>
          <w:ilvl w:val="0"/>
          <w:numId w:val="13"/>
        </w:numPr>
        <w:spacing w:line="360" w:lineRule="auto"/>
        <w:rPr>
          <w:rFonts w:ascii="Arial" w:hAnsi="Arial" w:cs="Arial"/>
          <w:sz w:val="20"/>
          <w:szCs w:val="22"/>
        </w:rPr>
      </w:pPr>
      <w:r w:rsidRPr="00DA07C8">
        <w:rPr>
          <w:rFonts w:ascii="Arial" w:hAnsi="Arial" w:cs="Arial"/>
          <w:sz w:val="20"/>
          <w:szCs w:val="22"/>
        </w:rPr>
        <w:t xml:space="preserve">Nhấn nút [Select All] </w:t>
      </w:r>
      <w:r w:rsidRPr="00DA07C8">
        <w:rPr>
          <w:rFonts w:ascii="Arial" w:hAnsi="Arial" w:cs="Arial"/>
          <w:b/>
          <w:bCs/>
          <w:sz w:val="20"/>
          <w:szCs w:val="22"/>
        </w:rPr>
        <w:t xml:space="preserve">(2) </w:t>
      </w:r>
      <w:r w:rsidR="00425291" w:rsidRPr="00DA07C8">
        <w:rPr>
          <w:rFonts w:ascii="Arial" w:hAnsi="Arial" w:cs="Arial"/>
          <w:sz w:val="20"/>
          <w:szCs w:val="22"/>
        </w:rPr>
        <w:t xml:space="preserve">nếu cần cấu hình tất cả ( </w:t>
      </w:r>
      <w:r w:rsidR="00425291" w:rsidRPr="00DA07C8">
        <w:rPr>
          <w:rFonts w:ascii="Arial" w:hAnsi="Arial" w:cs="Arial"/>
          <w:b/>
          <w:bCs/>
          <w:i/>
          <w:iCs/>
          <w:sz w:val="20"/>
          <w:szCs w:val="22"/>
        </w:rPr>
        <w:t xml:space="preserve">Lưu ý: </w:t>
      </w:r>
      <w:r w:rsidR="00425291" w:rsidRPr="00DA07C8">
        <w:rPr>
          <w:rFonts w:ascii="Arial" w:hAnsi="Arial" w:cs="Arial"/>
          <w:sz w:val="20"/>
          <w:szCs w:val="22"/>
        </w:rPr>
        <w:t>Chỉ chọn cấu hình cần thiết).</w:t>
      </w:r>
    </w:p>
    <w:p w14:paraId="6CC54495" w14:textId="7DA442F2" w:rsidR="00124044" w:rsidRPr="00DA07C8" w:rsidRDefault="00124044" w:rsidP="004E51A7">
      <w:pPr>
        <w:pStyle w:val="ListParagraph"/>
        <w:numPr>
          <w:ilvl w:val="0"/>
          <w:numId w:val="13"/>
        </w:numPr>
        <w:spacing w:line="360" w:lineRule="auto"/>
        <w:rPr>
          <w:rFonts w:ascii="Arial" w:hAnsi="Arial" w:cs="Arial"/>
          <w:sz w:val="20"/>
          <w:szCs w:val="22"/>
        </w:rPr>
      </w:pPr>
      <w:r w:rsidRPr="00DA07C8">
        <w:rPr>
          <w:rFonts w:ascii="Arial" w:hAnsi="Arial" w:cs="Arial"/>
          <w:sz w:val="20"/>
          <w:szCs w:val="22"/>
        </w:rPr>
        <w:t xml:space="preserve">Nhấp vào nút [Tiếp theo&gt;] </w:t>
      </w:r>
      <w:r w:rsidRPr="00DA07C8">
        <w:rPr>
          <w:rFonts w:ascii="Arial" w:hAnsi="Arial" w:cs="Arial"/>
          <w:b/>
          <w:bCs/>
          <w:sz w:val="20"/>
          <w:szCs w:val="22"/>
        </w:rPr>
        <w:t xml:space="preserve">(3) </w:t>
      </w:r>
      <w:r w:rsidR="00C75019" w:rsidRPr="00DA07C8">
        <w:rPr>
          <w:rFonts w:ascii="Arial" w:hAnsi="Arial" w:cs="Arial"/>
          <w:sz w:val="20"/>
          <w:szCs w:val="22"/>
        </w:rPr>
        <w:t>.</w:t>
      </w:r>
    </w:p>
    <w:p w14:paraId="21A93055" w14:textId="7D7D4010" w:rsidR="00C75019" w:rsidRPr="00DA07C8" w:rsidRDefault="00C75019" w:rsidP="004E51A7">
      <w:pPr>
        <w:spacing w:line="360" w:lineRule="auto"/>
        <w:rPr>
          <w:rFonts w:ascii="Arial" w:hAnsi="Arial" w:cs="Arial"/>
          <w:sz w:val="20"/>
          <w:szCs w:val="22"/>
        </w:rPr>
      </w:pPr>
    </w:p>
    <w:p w14:paraId="490FACE9" w14:textId="0259738A" w:rsidR="00C75019" w:rsidRPr="00DA07C8" w:rsidRDefault="00773AD6" w:rsidP="004E51A7">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3CB22743" wp14:editId="28A38564">
            <wp:extent cx="3535520" cy="305752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44084" cy="3064931"/>
                    </a:xfrm>
                    <a:prstGeom prst="rect">
                      <a:avLst/>
                    </a:prstGeom>
                  </pic:spPr>
                </pic:pic>
              </a:graphicData>
            </a:graphic>
          </wp:inline>
        </w:drawing>
      </w:r>
    </w:p>
    <w:p w14:paraId="35151D93" w14:textId="7EC565A1" w:rsidR="00C75019" w:rsidRPr="00DA07C8" w:rsidRDefault="00C75019" w:rsidP="004E51A7">
      <w:pPr>
        <w:spacing w:line="360" w:lineRule="auto"/>
        <w:jc w:val="center"/>
        <w:rPr>
          <w:rFonts w:ascii="Arial" w:hAnsi="Arial" w:cs="Arial"/>
          <w:sz w:val="20"/>
          <w:szCs w:val="22"/>
        </w:rPr>
      </w:pPr>
    </w:p>
    <w:p w14:paraId="75D8BF41" w14:textId="142624D4" w:rsidR="00C75019" w:rsidRPr="00DA07C8" w:rsidRDefault="00C75019"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lastRenderedPageBreak/>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30 </w:t>
      </w:r>
      <w:r w:rsidR="00341B7D" w:rsidRPr="00DA07C8">
        <w:rPr>
          <w:rFonts w:ascii="Arial" w:hAnsi="Arial" w:cs="Arial"/>
          <w:b/>
          <w:bCs/>
          <w:color w:val="auto"/>
          <w:sz w:val="20"/>
          <w:szCs w:val="20"/>
        </w:rPr>
        <w:fldChar w:fldCharType="end"/>
      </w:r>
      <w:r w:rsidR="00CD02A5" w:rsidRPr="00DA07C8">
        <w:rPr>
          <w:rFonts w:ascii="Arial" w:hAnsi="Arial" w:cs="Arial"/>
          <w:b/>
          <w:bCs/>
          <w:color w:val="auto"/>
          <w:sz w:val="20"/>
          <w:szCs w:val="20"/>
        </w:rPr>
        <w:t>Nhập tệp XML có sẵn</w:t>
      </w:r>
    </w:p>
    <w:p w14:paraId="56B83424" w14:textId="77777777" w:rsidR="00C75019" w:rsidRPr="00DA07C8" w:rsidRDefault="00C75019" w:rsidP="004E51A7">
      <w:pPr>
        <w:spacing w:line="360" w:lineRule="auto"/>
        <w:rPr>
          <w:rFonts w:ascii="Arial" w:hAnsi="Arial" w:cs="Arial"/>
          <w:sz w:val="20"/>
          <w:szCs w:val="22"/>
        </w:rPr>
      </w:pPr>
    </w:p>
    <w:p w14:paraId="42A8D8D6" w14:textId="1E7C8688" w:rsidR="00124044" w:rsidRPr="00DA07C8" w:rsidRDefault="00C75019" w:rsidP="004E51A7">
      <w:pPr>
        <w:pStyle w:val="ListParagraph"/>
        <w:numPr>
          <w:ilvl w:val="0"/>
          <w:numId w:val="13"/>
        </w:numPr>
        <w:spacing w:line="360" w:lineRule="auto"/>
        <w:rPr>
          <w:rFonts w:ascii="Arial" w:hAnsi="Arial" w:cs="Arial"/>
          <w:sz w:val="20"/>
          <w:szCs w:val="22"/>
        </w:rPr>
      </w:pPr>
      <w:r w:rsidRPr="00DA07C8">
        <w:rPr>
          <w:rFonts w:ascii="Arial" w:hAnsi="Arial" w:cs="Arial"/>
          <w:sz w:val="20"/>
          <w:szCs w:val="22"/>
        </w:rPr>
        <w:t xml:space="preserve">Cấu hình của tất cả các thiết bị ngoại vi đã được chuẩn bị. Nhấp vào nút [Finish] để </w:t>
      </w:r>
      <w:bookmarkStart w:id="786" w:name="_Hlk93993126"/>
      <w:r w:rsidRPr="00DA07C8">
        <w:rPr>
          <w:rFonts w:ascii="Arial" w:hAnsi="Arial" w:cs="Arial"/>
          <w:sz w:val="20"/>
          <w:szCs w:val="22"/>
        </w:rPr>
        <w:t xml:space="preserve">hoàn tất quá trình nhập cấu hình </w:t>
      </w:r>
      <w:bookmarkEnd w:id="786"/>
      <w:r w:rsidRPr="00DA07C8">
        <w:rPr>
          <w:rFonts w:ascii="Arial" w:hAnsi="Arial" w:cs="Arial"/>
          <w:sz w:val="20"/>
          <w:szCs w:val="22"/>
        </w:rPr>
        <w:t>.</w:t>
      </w:r>
    </w:p>
    <w:p w14:paraId="596737E8" w14:textId="77777777" w:rsidR="001F1A04" w:rsidRPr="00DA07C8" w:rsidRDefault="001F1A04" w:rsidP="004E51A7">
      <w:pPr>
        <w:spacing w:line="360" w:lineRule="auto"/>
        <w:rPr>
          <w:rFonts w:ascii="Arial" w:hAnsi="Arial" w:cs="Arial"/>
          <w:sz w:val="20"/>
          <w:szCs w:val="22"/>
        </w:rPr>
      </w:pPr>
    </w:p>
    <w:p w14:paraId="0FF6B443" w14:textId="74A7995B" w:rsidR="00C75019" w:rsidRPr="00DA07C8" w:rsidRDefault="00773AD6" w:rsidP="004E51A7">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5CB332F1" wp14:editId="5317ABD2">
            <wp:extent cx="6858000" cy="2145030"/>
            <wp:effectExtent l="0" t="0" r="0" b="7620"/>
            <wp:docPr id="58" name="Picture 5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omputer screen capture&#10;&#10;Description automatically generated with low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2145030"/>
                    </a:xfrm>
                    <a:prstGeom prst="rect">
                      <a:avLst/>
                    </a:prstGeom>
                  </pic:spPr>
                </pic:pic>
              </a:graphicData>
            </a:graphic>
          </wp:inline>
        </w:drawing>
      </w:r>
    </w:p>
    <w:p w14:paraId="677CB73E" w14:textId="2BB747A8" w:rsidR="00C75019" w:rsidRPr="00DA07C8" w:rsidRDefault="00C75019" w:rsidP="004E51A7">
      <w:pPr>
        <w:spacing w:line="360" w:lineRule="auto"/>
        <w:jc w:val="center"/>
        <w:rPr>
          <w:rFonts w:ascii="Arial" w:hAnsi="Arial" w:cs="Arial"/>
          <w:sz w:val="20"/>
          <w:szCs w:val="22"/>
        </w:rPr>
      </w:pPr>
    </w:p>
    <w:p w14:paraId="3144B6F9" w14:textId="094E2044" w:rsidR="002B04A4" w:rsidRPr="00DA07C8" w:rsidRDefault="002B04A4"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31 </w:t>
      </w:r>
      <w:r w:rsidR="00341B7D" w:rsidRPr="00DA07C8">
        <w:rPr>
          <w:rFonts w:ascii="Arial" w:hAnsi="Arial" w:cs="Arial"/>
          <w:b/>
          <w:bCs/>
          <w:color w:val="auto"/>
          <w:sz w:val="20"/>
          <w:szCs w:val="20"/>
        </w:rPr>
        <w:fldChar w:fldCharType="end"/>
      </w:r>
      <w:r w:rsidR="00CD02A5" w:rsidRPr="00DA07C8">
        <w:rPr>
          <w:rFonts w:ascii="Arial" w:hAnsi="Arial" w:cs="Arial"/>
          <w:b/>
          <w:bCs/>
          <w:color w:val="auto"/>
          <w:sz w:val="20"/>
          <w:szCs w:val="20"/>
        </w:rPr>
        <w:t>Hoàn thành nhập cấu hình</w:t>
      </w:r>
    </w:p>
    <w:p w14:paraId="120BC8F4" w14:textId="1CB0C1BC" w:rsidR="00124044" w:rsidRPr="00DA07C8" w:rsidRDefault="00124044" w:rsidP="004E51A7">
      <w:pPr>
        <w:spacing w:line="360" w:lineRule="auto"/>
        <w:rPr>
          <w:rFonts w:ascii="Arial" w:hAnsi="Arial" w:cs="Arial"/>
          <w:sz w:val="20"/>
          <w:szCs w:val="22"/>
        </w:rPr>
      </w:pPr>
    </w:p>
    <w:p w14:paraId="0E62099B" w14:textId="0AC3D55C" w:rsidR="009D3752" w:rsidRPr="00DA07C8" w:rsidRDefault="009D3752" w:rsidP="004E51A7">
      <w:pPr>
        <w:spacing w:line="360" w:lineRule="auto"/>
        <w:ind w:left="2880" w:hanging="1440"/>
        <w:rPr>
          <w:rFonts w:ascii="Arial" w:hAnsi="Arial" w:cs="Arial"/>
          <w:sz w:val="20"/>
          <w:szCs w:val="22"/>
        </w:rPr>
      </w:pPr>
      <w:r w:rsidRPr="00DA07C8">
        <w:rPr>
          <w:rFonts w:ascii="Arial" w:hAnsi="Arial" w:cs="Arial"/>
          <w:sz w:val="20"/>
          <w:szCs w:val="22"/>
        </w:rPr>
        <w:t xml:space="preserve">Ghi chú </w:t>
      </w:r>
      <w:r w:rsidRPr="00DA07C8">
        <w:rPr>
          <w:rFonts w:ascii="Arial" w:hAnsi="Arial" w:cs="Arial"/>
          <w:sz w:val="20"/>
          <w:szCs w:val="22"/>
        </w:rPr>
        <w:tab/>
      </w:r>
      <w:r w:rsidR="00063BDF" w:rsidRPr="00DA07C8">
        <w:rPr>
          <w:rFonts w:ascii="Arial" w:hAnsi="Arial" w:cs="Arial"/>
          <w:sz w:val="20"/>
          <w:szCs w:val="22"/>
        </w:rPr>
        <w:t>1. ET-VPF cũng hỗ trợ tự động thực hiện các chức năng cấu hình thiết bị ngoại vi. Để làm điều này, tên chức năng cấu hình phải là một định dạng xác định. Do đó, khi tạo mã nguồn của thiết bị ngoại vi bằng SC, tên cấu hình phải là tên mặc định.</w:t>
      </w:r>
    </w:p>
    <w:p w14:paraId="0A3DD859" w14:textId="3975776A" w:rsidR="00E72D3F" w:rsidRPr="00DA07C8" w:rsidRDefault="00063BDF" w:rsidP="004E51A7">
      <w:pPr>
        <w:spacing w:line="360" w:lineRule="auto"/>
        <w:ind w:left="2880" w:hanging="1440"/>
        <w:rPr>
          <w:rFonts w:ascii="Arial" w:hAnsi="Arial" w:cs="Arial"/>
          <w:sz w:val="20"/>
          <w:szCs w:val="22"/>
        </w:rPr>
      </w:pPr>
      <w:commentRangeStart w:id="787"/>
      <w:r w:rsidRPr="00DA07C8">
        <w:rPr>
          <w:rFonts w:ascii="Arial" w:hAnsi="Arial" w:cs="Arial"/>
          <w:sz w:val="20"/>
          <w:szCs w:val="22"/>
        </w:rPr>
        <w:tab/>
      </w:r>
      <w:r w:rsidRPr="00DA07C8">
        <w:rPr>
          <w:rFonts w:ascii="Arial" w:hAnsi="Arial" w:cs="Arial"/>
          <w:sz w:val="20"/>
          <w:szCs w:val="22"/>
          <w:highlight w:val="yellow"/>
        </w:rPr>
        <w:t>2. Đối với mỗi thiết bị RLIN3n, nó chỉ có một chức năng cấu hình, tương ứng với tài nguyên UART (ví dụ: RLIN30 tương ứng với tài nguyên “UART0”). Nếu chúng ta sử dụng hai thiết bị RLIN3n với cùng một tài nguyên UART, lỗi sẽ xảy ra.</w:t>
      </w:r>
      <w:commentRangeEnd w:id="787"/>
      <w:r w:rsidR="0092511D" w:rsidRPr="00DA07C8">
        <w:rPr>
          <w:rStyle w:val="CommentReference"/>
          <w:rFonts w:ascii="Arial" w:hAnsi="Arial" w:cs="Arial"/>
          <w:sz w:val="20"/>
          <w:szCs w:val="22"/>
        </w:rPr>
        <w:commentReference w:id="787"/>
      </w:r>
      <w:bookmarkStart w:id="788" w:name="V10000_Req_01_006"/>
      <w:bookmarkEnd w:id="788"/>
    </w:p>
    <w:p w14:paraId="6A72E476" w14:textId="369CC1D6" w:rsidR="001C0A42" w:rsidRPr="00DA07C8" w:rsidRDefault="001C0A42" w:rsidP="004E51A7">
      <w:pPr>
        <w:spacing w:line="360" w:lineRule="auto"/>
        <w:ind w:left="2880" w:hanging="1440"/>
        <w:rPr>
          <w:rFonts w:ascii="Arial" w:hAnsi="Arial" w:cs="Arial"/>
          <w:sz w:val="20"/>
          <w:szCs w:val="22"/>
        </w:rPr>
      </w:pPr>
      <w:r w:rsidRPr="00DA07C8">
        <w:rPr>
          <w:rFonts w:ascii="Arial" w:hAnsi="Arial" w:cs="Arial"/>
          <w:sz w:val="20"/>
          <w:szCs w:val="22"/>
        </w:rPr>
        <w:tab/>
        <w:t xml:space="preserve">3. </w:t>
      </w:r>
      <w:bookmarkStart w:id="789" w:name="_Hlk114214435"/>
      <w:r w:rsidRPr="00DA07C8">
        <w:rPr>
          <w:rFonts w:ascii="Arial" w:hAnsi="Arial" w:cs="Arial"/>
          <w:sz w:val="20"/>
          <w:szCs w:val="22"/>
        </w:rPr>
        <w:t>Đối với TAUD, người dùng phải chọn kênh nguồn đồng hồ và kênh phụ trong SC GUI.</w:t>
      </w:r>
      <w:bookmarkEnd w:id="789"/>
    </w:p>
    <w:p w14:paraId="4404FCC6" w14:textId="77777777" w:rsidR="009D3752" w:rsidRPr="00DA07C8" w:rsidRDefault="009D3752" w:rsidP="004E51A7">
      <w:pPr>
        <w:spacing w:line="360" w:lineRule="auto"/>
        <w:jc w:val="left"/>
        <w:rPr>
          <w:rFonts w:ascii="Arial" w:hAnsi="Arial" w:cs="Arial"/>
          <w:sz w:val="20"/>
          <w:szCs w:val="22"/>
        </w:rPr>
      </w:pPr>
    </w:p>
    <w:p w14:paraId="333A1B15" w14:textId="59FDD3FD" w:rsidR="005D0AF3" w:rsidRPr="00DA07C8" w:rsidRDefault="005D0AF3" w:rsidP="004E51A7">
      <w:pPr>
        <w:pStyle w:val="ListParagraph"/>
        <w:numPr>
          <w:ilvl w:val="0"/>
          <w:numId w:val="11"/>
        </w:numPr>
        <w:spacing w:line="360" w:lineRule="auto"/>
        <w:rPr>
          <w:rFonts w:ascii="Arial" w:hAnsi="Arial" w:cs="Arial"/>
          <w:sz w:val="20"/>
          <w:szCs w:val="22"/>
        </w:rPr>
      </w:pPr>
      <w:r w:rsidRPr="00DA07C8">
        <w:rPr>
          <w:rFonts w:ascii="Arial" w:hAnsi="Arial" w:cs="Arial"/>
          <w:b/>
          <w:bCs/>
          <w:sz w:val="20"/>
          <w:szCs w:val="22"/>
        </w:rPr>
        <w:t xml:space="preserve">Bước 4: </w:t>
      </w:r>
      <w:r w:rsidRPr="00DA07C8">
        <w:rPr>
          <w:rFonts w:ascii="Arial" w:hAnsi="Arial" w:cs="Arial"/>
          <w:sz w:val="20"/>
          <w:szCs w:val="22"/>
        </w:rPr>
        <w:t xml:space="preserve">Thay đổi cài đặt chi tiết </w:t>
      </w:r>
      <w:r w:rsidR="0045063D" w:rsidRPr="00DA07C8">
        <w:rPr>
          <w:rFonts w:ascii="Arial" w:hAnsi="Arial" w:cs="Arial"/>
          <w:sz w:val="20"/>
          <w:szCs w:val="22"/>
          <w:highlight w:val="yellow"/>
        </w:rPr>
        <w:t xml:space="preserve">(bỏ qua hành động này nếu kiểu máy chỉ chứa CAN </w:t>
      </w:r>
      <w:bookmarkStart w:id="790" w:name="V10000_REL_Comment_002"/>
      <w:bookmarkEnd w:id="790"/>
      <w:r w:rsidR="0045063D" w:rsidRPr="00DA07C8">
        <w:rPr>
          <w:rFonts w:ascii="Arial" w:hAnsi="Arial" w:cs="Arial"/>
          <w:sz w:val="20"/>
          <w:szCs w:val="22"/>
        </w:rPr>
        <w:t>) và tạo mã nguồn cho thiết bị ngoại vi.</w:t>
      </w:r>
    </w:p>
    <w:p w14:paraId="2C829CA2" w14:textId="5EB38F3F" w:rsidR="0024779D" w:rsidRPr="00DA07C8" w:rsidRDefault="0024779D" w:rsidP="004E51A7">
      <w:pPr>
        <w:spacing w:line="360" w:lineRule="auto"/>
        <w:rPr>
          <w:rFonts w:ascii="Arial" w:hAnsi="Arial" w:cs="Arial"/>
          <w:sz w:val="20"/>
          <w:szCs w:val="22"/>
        </w:rPr>
      </w:pPr>
      <w:r w:rsidRPr="00DA07C8">
        <w:rPr>
          <w:rFonts w:ascii="Arial" w:hAnsi="Arial" w:cs="Arial"/>
          <w:noProof/>
          <w:sz w:val="20"/>
          <w:szCs w:val="22"/>
        </w:rPr>
        <w:lastRenderedPageBreak/>
        <w:drawing>
          <wp:anchor distT="0" distB="0" distL="114300" distR="114300" simplePos="0" relativeHeight="251679744" behindDoc="0" locked="0" layoutInCell="1" allowOverlap="1" wp14:anchorId="7F29183E" wp14:editId="5EE58B48">
            <wp:simplePos x="0" y="0"/>
            <wp:positionH relativeFrom="column">
              <wp:posOffset>944235</wp:posOffset>
            </wp:positionH>
            <wp:positionV relativeFrom="paragraph">
              <wp:posOffset>127635</wp:posOffset>
            </wp:positionV>
            <wp:extent cx="5601570" cy="3011881"/>
            <wp:effectExtent l="0" t="0" r="0" b="0"/>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601570" cy="3011881"/>
                    </a:xfrm>
                    <a:prstGeom prst="rect">
                      <a:avLst/>
                    </a:prstGeom>
                  </pic:spPr>
                </pic:pic>
              </a:graphicData>
            </a:graphic>
          </wp:anchor>
        </w:drawing>
      </w:r>
    </w:p>
    <w:p w14:paraId="6079FA31" w14:textId="76F98D6D" w:rsidR="0024779D" w:rsidRPr="00DA07C8" w:rsidRDefault="0024779D" w:rsidP="004E51A7">
      <w:pPr>
        <w:spacing w:line="360" w:lineRule="auto"/>
        <w:rPr>
          <w:rFonts w:ascii="Arial" w:hAnsi="Arial" w:cs="Arial"/>
          <w:sz w:val="20"/>
          <w:szCs w:val="22"/>
        </w:rPr>
      </w:pPr>
    </w:p>
    <w:p w14:paraId="2AB48A22" w14:textId="3AAF4004" w:rsidR="002B04A4" w:rsidRPr="00DA07C8" w:rsidRDefault="002B04A4" w:rsidP="004E51A7">
      <w:pPr>
        <w:spacing w:line="360" w:lineRule="auto"/>
        <w:rPr>
          <w:rFonts w:ascii="Arial" w:hAnsi="Arial" w:cs="Arial"/>
          <w:sz w:val="20"/>
          <w:szCs w:val="22"/>
        </w:rPr>
      </w:pPr>
    </w:p>
    <w:p w14:paraId="7037A5CD" w14:textId="21E0AD33" w:rsidR="00BD6744" w:rsidRPr="00DA07C8" w:rsidRDefault="00BD6744" w:rsidP="004E51A7">
      <w:pPr>
        <w:spacing w:line="360" w:lineRule="auto"/>
        <w:rPr>
          <w:rFonts w:ascii="Arial" w:hAnsi="Arial" w:cs="Arial"/>
          <w:sz w:val="20"/>
          <w:szCs w:val="22"/>
        </w:rPr>
      </w:pPr>
    </w:p>
    <w:p w14:paraId="43613D97" w14:textId="0484AF50" w:rsidR="00BD6744" w:rsidRPr="00DA07C8" w:rsidRDefault="00BD6744" w:rsidP="004E51A7">
      <w:pPr>
        <w:spacing w:line="360" w:lineRule="auto"/>
        <w:rPr>
          <w:rFonts w:ascii="Arial" w:hAnsi="Arial" w:cs="Arial"/>
          <w:sz w:val="20"/>
          <w:szCs w:val="22"/>
        </w:rPr>
      </w:pPr>
    </w:p>
    <w:p w14:paraId="7146414A" w14:textId="2F439AB0" w:rsidR="00BD6744" w:rsidRPr="00DA07C8" w:rsidRDefault="00BD6744" w:rsidP="004E51A7">
      <w:pPr>
        <w:spacing w:line="360" w:lineRule="auto"/>
        <w:rPr>
          <w:rFonts w:ascii="Arial" w:hAnsi="Arial" w:cs="Arial"/>
          <w:sz w:val="20"/>
          <w:szCs w:val="22"/>
        </w:rPr>
      </w:pPr>
    </w:p>
    <w:p w14:paraId="4F920D81" w14:textId="311CF737" w:rsidR="00BD6744" w:rsidRPr="00DA07C8" w:rsidRDefault="00BD6744" w:rsidP="004E51A7">
      <w:pPr>
        <w:spacing w:line="360" w:lineRule="auto"/>
        <w:rPr>
          <w:rFonts w:ascii="Arial" w:hAnsi="Arial" w:cs="Arial"/>
          <w:sz w:val="20"/>
          <w:szCs w:val="22"/>
        </w:rPr>
      </w:pPr>
    </w:p>
    <w:p w14:paraId="3F44BB4B" w14:textId="4AD1FC92" w:rsidR="00BD6744" w:rsidRPr="00DA07C8" w:rsidRDefault="00BD6744" w:rsidP="004E51A7">
      <w:pPr>
        <w:spacing w:line="360" w:lineRule="auto"/>
        <w:rPr>
          <w:rFonts w:ascii="Arial" w:hAnsi="Arial" w:cs="Arial"/>
          <w:sz w:val="20"/>
          <w:szCs w:val="22"/>
        </w:rPr>
      </w:pPr>
    </w:p>
    <w:p w14:paraId="74D33C16" w14:textId="66B50A08" w:rsidR="00BD6744" w:rsidRPr="00DA07C8" w:rsidRDefault="00BD6744" w:rsidP="004E51A7">
      <w:pPr>
        <w:spacing w:line="360" w:lineRule="auto"/>
        <w:rPr>
          <w:rFonts w:ascii="Arial" w:hAnsi="Arial" w:cs="Arial"/>
          <w:sz w:val="20"/>
          <w:szCs w:val="22"/>
        </w:rPr>
      </w:pPr>
    </w:p>
    <w:p w14:paraId="4A4EC06E" w14:textId="4A39088A" w:rsidR="00BD6744" w:rsidRPr="00DA07C8" w:rsidRDefault="00BD6744" w:rsidP="004E51A7">
      <w:pPr>
        <w:spacing w:line="360" w:lineRule="auto"/>
        <w:rPr>
          <w:rFonts w:ascii="Arial" w:hAnsi="Arial" w:cs="Arial"/>
          <w:sz w:val="20"/>
          <w:szCs w:val="22"/>
        </w:rPr>
      </w:pPr>
    </w:p>
    <w:p w14:paraId="0909620A" w14:textId="4802CD2F" w:rsidR="00BD6744" w:rsidRPr="00DA07C8" w:rsidRDefault="00BD6744" w:rsidP="004E51A7">
      <w:pPr>
        <w:spacing w:line="360" w:lineRule="auto"/>
        <w:rPr>
          <w:rFonts w:ascii="Arial" w:hAnsi="Arial" w:cs="Arial"/>
          <w:sz w:val="20"/>
          <w:szCs w:val="22"/>
        </w:rPr>
      </w:pPr>
    </w:p>
    <w:p w14:paraId="2E865CB7" w14:textId="739FADBF" w:rsidR="00BD6744" w:rsidRPr="00DA07C8" w:rsidRDefault="00BD6744" w:rsidP="004E51A7">
      <w:pPr>
        <w:spacing w:line="360" w:lineRule="auto"/>
        <w:rPr>
          <w:rFonts w:ascii="Arial" w:hAnsi="Arial" w:cs="Arial"/>
          <w:sz w:val="20"/>
          <w:szCs w:val="22"/>
        </w:rPr>
      </w:pPr>
    </w:p>
    <w:p w14:paraId="4FD96D59" w14:textId="6344DE00" w:rsidR="00BD6744" w:rsidRPr="00DA07C8" w:rsidRDefault="00BD6744" w:rsidP="004E51A7">
      <w:pPr>
        <w:spacing w:line="360" w:lineRule="auto"/>
        <w:rPr>
          <w:rFonts w:ascii="Arial" w:hAnsi="Arial" w:cs="Arial"/>
          <w:sz w:val="20"/>
          <w:szCs w:val="22"/>
        </w:rPr>
      </w:pPr>
    </w:p>
    <w:p w14:paraId="64058AB4" w14:textId="43A6FA06" w:rsidR="00BD6744" w:rsidRPr="00DA07C8" w:rsidRDefault="00BD6744" w:rsidP="004E51A7">
      <w:pPr>
        <w:spacing w:line="360" w:lineRule="auto"/>
        <w:rPr>
          <w:rFonts w:ascii="Arial" w:hAnsi="Arial" w:cs="Arial"/>
          <w:sz w:val="20"/>
          <w:szCs w:val="22"/>
        </w:rPr>
      </w:pPr>
    </w:p>
    <w:p w14:paraId="77D2A1D3" w14:textId="66972033" w:rsidR="00BD6744" w:rsidRPr="00DA07C8" w:rsidRDefault="00BD6744" w:rsidP="004E51A7">
      <w:pPr>
        <w:spacing w:line="360" w:lineRule="auto"/>
        <w:rPr>
          <w:rFonts w:ascii="Arial" w:hAnsi="Arial" w:cs="Arial"/>
          <w:sz w:val="20"/>
          <w:szCs w:val="22"/>
        </w:rPr>
      </w:pPr>
    </w:p>
    <w:p w14:paraId="4EBB2ACE" w14:textId="7D65F859" w:rsidR="00BD6744" w:rsidRPr="00DA07C8" w:rsidRDefault="00BD6744" w:rsidP="004E51A7">
      <w:pPr>
        <w:spacing w:line="360" w:lineRule="auto"/>
        <w:rPr>
          <w:rFonts w:ascii="Arial" w:hAnsi="Arial" w:cs="Arial"/>
          <w:sz w:val="20"/>
          <w:szCs w:val="22"/>
        </w:rPr>
      </w:pPr>
    </w:p>
    <w:p w14:paraId="4BF57487" w14:textId="2284452C" w:rsidR="00BD6744" w:rsidRPr="00DA07C8" w:rsidRDefault="00BD6744" w:rsidP="004E51A7">
      <w:pPr>
        <w:spacing w:line="360" w:lineRule="auto"/>
        <w:rPr>
          <w:rFonts w:ascii="Arial" w:hAnsi="Arial" w:cs="Arial"/>
          <w:sz w:val="20"/>
          <w:szCs w:val="22"/>
        </w:rPr>
      </w:pPr>
    </w:p>
    <w:p w14:paraId="475E7290" w14:textId="0D5DE664" w:rsidR="00BD6744" w:rsidRPr="00DA07C8" w:rsidRDefault="00BD6744" w:rsidP="004E51A7">
      <w:pPr>
        <w:spacing w:line="360" w:lineRule="auto"/>
        <w:rPr>
          <w:rFonts w:ascii="Arial" w:hAnsi="Arial" w:cs="Arial"/>
          <w:sz w:val="20"/>
          <w:szCs w:val="22"/>
        </w:rPr>
      </w:pPr>
    </w:p>
    <w:p w14:paraId="665C4944" w14:textId="7D73A5B8" w:rsidR="00BD6744" w:rsidRPr="00DA07C8" w:rsidRDefault="00BD6744" w:rsidP="004E51A7">
      <w:pPr>
        <w:spacing w:line="360" w:lineRule="auto"/>
        <w:rPr>
          <w:rFonts w:ascii="Arial" w:hAnsi="Arial" w:cs="Arial"/>
          <w:sz w:val="20"/>
          <w:szCs w:val="22"/>
        </w:rPr>
      </w:pPr>
    </w:p>
    <w:p w14:paraId="58A972E3" w14:textId="77A94FCB" w:rsidR="00BD6744" w:rsidRPr="00DA07C8" w:rsidRDefault="00BD6744" w:rsidP="004E51A7">
      <w:pPr>
        <w:spacing w:line="360" w:lineRule="auto"/>
        <w:rPr>
          <w:rFonts w:ascii="Arial" w:hAnsi="Arial" w:cs="Arial"/>
          <w:sz w:val="20"/>
          <w:szCs w:val="22"/>
        </w:rPr>
      </w:pPr>
    </w:p>
    <w:p w14:paraId="35671D14" w14:textId="4FD34555" w:rsidR="00BD6744" w:rsidRPr="00DA07C8" w:rsidRDefault="00BD6744" w:rsidP="004E51A7">
      <w:pPr>
        <w:spacing w:line="360" w:lineRule="auto"/>
        <w:rPr>
          <w:rFonts w:ascii="Arial" w:hAnsi="Arial" w:cs="Arial"/>
          <w:sz w:val="20"/>
          <w:szCs w:val="22"/>
        </w:rPr>
      </w:pPr>
    </w:p>
    <w:p w14:paraId="7717A923" w14:textId="61C0AD0F" w:rsidR="00BD6744" w:rsidRPr="00DA07C8" w:rsidRDefault="00BD6744" w:rsidP="004E51A7">
      <w:pPr>
        <w:spacing w:line="360" w:lineRule="auto"/>
        <w:rPr>
          <w:rFonts w:ascii="Arial" w:hAnsi="Arial" w:cs="Arial"/>
          <w:sz w:val="20"/>
          <w:szCs w:val="22"/>
        </w:rPr>
      </w:pPr>
    </w:p>
    <w:p w14:paraId="37BBF057" w14:textId="400015EB" w:rsidR="00BD6744" w:rsidRPr="00DA07C8" w:rsidRDefault="00BD6744" w:rsidP="004E51A7">
      <w:pPr>
        <w:spacing w:line="360" w:lineRule="auto"/>
        <w:rPr>
          <w:rFonts w:ascii="Arial" w:hAnsi="Arial" w:cs="Arial"/>
          <w:sz w:val="20"/>
          <w:szCs w:val="22"/>
        </w:rPr>
      </w:pPr>
    </w:p>
    <w:p w14:paraId="5E55A9D1" w14:textId="1760A1C7" w:rsidR="00BD6744" w:rsidRPr="00DA07C8" w:rsidRDefault="00BD6744" w:rsidP="004E51A7">
      <w:pPr>
        <w:spacing w:line="360" w:lineRule="auto"/>
        <w:rPr>
          <w:rFonts w:ascii="Arial" w:hAnsi="Arial" w:cs="Arial"/>
          <w:sz w:val="20"/>
          <w:szCs w:val="22"/>
        </w:rPr>
      </w:pPr>
    </w:p>
    <w:p w14:paraId="35145222" w14:textId="77777777" w:rsidR="00AE424F" w:rsidRPr="00DA07C8" w:rsidRDefault="00AE424F" w:rsidP="004E51A7">
      <w:pPr>
        <w:pStyle w:val="Caption"/>
        <w:spacing w:line="360" w:lineRule="auto"/>
        <w:jc w:val="center"/>
        <w:rPr>
          <w:rFonts w:ascii="Arial" w:hAnsi="Arial" w:cs="Arial"/>
          <w:sz w:val="20"/>
          <w:szCs w:val="20"/>
        </w:rPr>
      </w:pPr>
    </w:p>
    <w:p w14:paraId="2A604D75" w14:textId="5A155206" w:rsidR="00BD6744" w:rsidRPr="00DA07C8" w:rsidRDefault="00BD6744"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32</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 xml:space="preserve"> </w:t>
      </w:r>
      <w:bookmarkStart w:id="791" w:name="_Hlk114214667"/>
      <w:r w:rsidRPr="00DA07C8">
        <w:rPr>
          <w:rFonts w:ascii="Arial" w:hAnsi="Arial" w:cs="Arial"/>
          <w:b/>
          <w:bCs/>
          <w:color w:val="auto"/>
          <w:sz w:val="20"/>
          <w:szCs w:val="20"/>
        </w:rPr>
        <w:t>Đặt kênh phụ và nguồn đồng hồ cho TAUD</w:t>
      </w:r>
      <w:bookmarkEnd w:id="791"/>
    </w:p>
    <w:p w14:paraId="712B0384" w14:textId="4B88537A" w:rsidR="00BD6744" w:rsidRPr="00DA07C8" w:rsidRDefault="00BD6744" w:rsidP="004E51A7">
      <w:pPr>
        <w:tabs>
          <w:tab w:val="left" w:pos="4578"/>
        </w:tabs>
        <w:spacing w:line="360" w:lineRule="auto"/>
        <w:rPr>
          <w:rFonts w:ascii="Arial" w:hAnsi="Arial" w:cs="Arial"/>
          <w:sz w:val="20"/>
          <w:szCs w:val="22"/>
        </w:rPr>
      </w:pPr>
    </w:p>
    <w:p w14:paraId="2450A30C" w14:textId="1C8BCFCA" w:rsidR="002B04A4" w:rsidRPr="00DA07C8" w:rsidRDefault="001E0921" w:rsidP="004E51A7">
      <w:pPr>
        <w:spacing w:line="360" w:lineRule="auto"/>
        <w:jc w:val="center"/>
        <w:rPr>
          <w:rFonts w:ascii="Arial" w:hAnsi="Arial" w:cs="Arial"/>
          <w:sz w:val="20"/>
          <w:szCs w:val="22"/>
        </w:rPr>
      </w:pPr>
      <w:r w:rsidRPr="00DA07C8">
        <w:rPr>
          <w:rFonts w:ascii="Arial" w:hAnsi="Arial" w:cs="Arial"/>
          <w:noProof/>
          <w:sz w:val="20"/>
          <w:szCs w:val="22"/>
        </w:rPr>
        <w:lastRenderedPageBreak/>
        <w:drawing>
          <wp:inline distT="0" distB="0" distL="0" distR="0" wp14:anchorId="6CAC686B" wp14:editId="71154629">
            <wp:extent cx="6858000" cy="3481705"/>
            <wp:effectExtent l="0" t="0" r="0" b="444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858000" cy="3481705"/>
                    </a:xfrm>
                    <a:prstGeom prst="rect">
                      <a:avLst/>
                    </a:prstGeom>
                  </pic:spPr>
                </pic:pic>
              </a:graphicData>
            </a:graphic>
          </wp:inline>
        </w:drawing>
      </w:r>
    </w:p>
    <w:p w14:paraId="1B7183BD" w14:textId="56E83131" w:rsidR="002B04A4" w:rsidRPr="00DA07C8" w:rsidRDefault="002B04A4" w:rsidP="004E51A7">
      <w:pPr>
        <w:spacing w:line="360" w:lineRule="auto"/>
        <w:jc w:val="center"/>
        <w:rPr>
          <w:rFonts w:ascii="Arial" w:hAnsi="Arial" w:cs="Arial"/>
          <w:sz w:val="20"/>
          <w:szCs w:val="22"/>
        </w:rPr>
      </w:pPr>
    </w:p>
    <w:p w14:paraId="766D57E8" w14:textId="4F5B8D78" w:rsidR="008454EF" w:rsidRPr="00DA07C8" w:rsidRDefault="002B04A4"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33 </w:t>
      </w:r>
      <w:r w:rsidR="00341B7D" w:rsidRPr="00DA07C8">
        <w:rPr>
          <w:rFonts w:ascii="Arial" w:hAnsi="Arial" w:cs="Arial"/>
          <w:b/>
          <w:bCs/>
          <w:color w:val="auto"/>
          <w:sz w:val="20"/>
          <w:szCs w:val="20"/>
        </w:rPr>
        <w:fldChar w:fldCharType="end"/>
      </w:r>
      <w:r w:rsidR="00CD02A5" w:rsidRPr="00DA07C8">
        <w:rPr>
          <w:rFonts w:ascii="Arial" w:hAnsi="Arial" w:cs="Arial"/>
          <w:b/>
          <w:bCs/>
          <w:color w:val="auto"/>
          <w:sz w:val="20"/>
          <w:szCs w:val="20"/>
        </w:rPr>
        <w:t>Lựa chọn cài đặt chi tiết và tạo mã nguồn thiết bị ngoại vi</w:t>
      </w:r>
    </w:p>
    <w:p w14:paraId="009234A0" w14:textId="77777777" w:rsidR="002B04A4" w:rsidRPr="00DA07C8" w:rsidRDefault="002B04A4" w:rsidP="004E51A7">
      <w:pPr>
        <w:spacing w:line="360" w:lineRule="auto"/>
        <w:rPr>
          <w:rFonts w:ascii="Arial" w:hAnsi="Arial" w:cs="Arial"/>
          <w:sz w:val="20"/>
          <w:szCs w:val="22"/>
        </w:rPr>
      </w:pPr>
    </w:p>
    <w:p w14:paraId="6C56927F" w14:textId="73739B77" w:rsidR="00E909A8" w:rsidRPr="00DA07C8" w:rsidRDefault="00E909A8" w:rsidP="004E51A7">
      <w:pPr>
        <w:spacing w:line="360" w:lineRule="auto"/>
        <w:ind w:left="2880" w:hanging="1440"/>
        <w:rPr>
          <w:rFonts w:ascii="Arial" w:hAnsi="Arial" w:cs="Arial"/>
          <w:sz w:val="20"/>
          <w:szCs w:val="22"/>
        </w:rPr>
      </w:pPr>
      <w:r w:rsidRPr="00DA07C8">
        <w:rPr>
          <w:rFonts w:ascii="Arial" w:hAnsi="Arial" w:cs="Arial"/>
          <w:sz w:val="20"/>
          <w:szCs w:val="22"/>
        </w:rPr>
        <w:t xml:space="preserve">Lưu ý </w:t>
      </w:r>
      <w:r w:rsidRPr="00DA07C8">
        <w:rPr>
          <w:rFonts w:ascii="Arial" w:hAnsi="Arial" w:cs="Arial"/>
          <w:sz w:val="20"/>
          <w:szCs w:val="22"/>
        </w:rPr>
        <w:tab/>
      </w:r>
      <w:bookmarkStart w:id="792" w:name="_Hlk96363152"/>
      <w:r w:rsidR="00C62C0F" w:rsidRPr="00DA07C8">
        <w:rPr>
          <w:rFonts w:ascii="Arial" w:hAnsi="Arial" w:cs="Arial"/>
          <w:sz w:val="20"/>
          <w:szCs w:val="22"/>
        </w:rPr>
        <w:t xml:space="preserve">Khi thay đổi cài đặt chi tiết, các cài đặt này phải giống với cài đặt của thiết bị ngoại vi trên kiểu máy. Nếu các cài đặt này khác với cài đặt của thiết bị ngoại vi trên kiểu máy, nó sẽ khiến Mô phỏng SPIL không chính xác </w:t>
      </w:r>
      <w:bookmarkEnd w:id="792"/>
      <w:r w:rsidR="00104ACC" w:rsidRPr="00DA07C8">
        <w:rPr>
          <w:rFonts w:ascii="Arial" w:hAnsi="Arial" w:cs="Arial"/>
          <w:sz w:val="20"/>
          <w:szCs w:val="22"/>
        </w:rPr>
        <w:t>.</w:t>
      </w:r>
    </w:p>
    <w:p w14:paraId="653A020E" w14:textId="77777777" w:rsidR="00E909A8" w:rsidRPr="00DA07C8" w:rsidRDefault="00E909A8" w:rsidP="004E51A7">
      <w:pPr>
        <w:spacing w:line="360" w:lineRule="auto"/>
        <w:ind w:left="2880" w:hanging="1440"/>
        <w:rPr>
          <w:rFonts w:ascii="Arial" w:hAnsi="Arial" w:cs="Arial"/>
          <w:sz w:val="20"/>
          <w:szCs w:val="22"/>
        </w:rPr>
      </w:pPr>
    </w:p>
    <w:p w14:paraId="615F93EF" w14:textId="0994E780" w:rsidR="005D0AF3" w:rsidRPr="00DA07C8" w:rsidRDefault="005D0AF3" w:rsidP="004E51A7">
      <w:pPr>
        <w:pStyle w:val="ListParagraph"/>
        <w:numPr>
          <w:ilvl w:val="0"/>
          <w:numId w:val="11"/>
        </w:numPr>
        <w:spacing w:line="360" w:lineRule="auto"/>
        <w:rPr>
          <w:rFonts w:ascii="Arial" w:hAnsi="Arial" w:cs="Arial"/>
          <w:sz w:val="20"/>
          <w:szCs w:val="22"/>
        </w:rPr>
      </w:pPr>
      <w:r w:rsidRPr="00DA07C8">
        <w:rPr>
          <w:rFonts w:ascii="Arial" w:hAnsi="Arial" w:cs="Arial"/>
          <w:b/>
          <w:bCs/>
          <w:sz w:val="20"/>
          <w:szCs w:val="22"/>
        </w:rPr>
        <w:t xml:space="preserve">Bước 5: </w:t>
      </w:r>
      <w:r w:rsidRPr="00DA07C8">
        <w:rPr>
          <w:rFonts w:ascii="Arial" w:hAnsi="Arial" w:cs="Arial"/>
          <w:sz w:val="20"/>
          <w:szCs w:val="22"/>
        </w:rPr>
        <w:t>Đóng cửa sổ SC.</w:t>
      </w:r>
    </w:p>
    <w:p w14:paraId="194FF982" w14:textId="5A897FD5" w:rsidR="00485893" w:rsidRPr="00DA07C8" w:rsidRDefault="00485893" w:rsidP="004E51A7">
      <w:pPr>
        <w:spacing w:line="360" w:lineRule="auto"/>
        <w:rPr>
          <w:rFonts w:ascii="Arial" w:hAnsi="Arial" w:cs="Arial"/>
          <w:sz w:val="20"/>
          <w:szCs w:val="22"/>
        </w:rPr>
      </w:pPr>
    </w:p>
    <w:p w14:paraId="67FA031D" w14:textId="007C62CC" w:rsidR="005D0AF3" w:rsidRPr="00DA07C8" w:rsidRDefault="4A7EBE92" w:rsidP="004E51A7">
      <w:pPr>
        <w:pStyle w:val="ListParagraph"/>
        <w:numPr>
          <w:ilvl w:val="0"/>
          <w:numId w:val="10"/>
        </w:numPr>
        <w:spacing w:line="360" w:lineRule="auto"/>
        <w:rPr>
          <w:rFonts w:ascii="Arial" w:hAnsi="Arial" w:cs="Arial"/>
          <w:sz w:val="20"/>
          <w:szCs w:val="22"/>
        </w:rPr>
      </w:pPr>
      <w:r w:rsidRPr="00DA07C8">
        <w:rPr>
          <w:rFonts w:ascii="Arial" w:hAnsi="Arial" w:cs="Arial"/>
          <w:sz w:val="20"/>
          <w:szCs w:val="22"/>
        </w:rPr>
        <w:t>Mã nguồn của thiết bị ngoại vi sẽ được tạo trong thư mục SC_project.</w:t>
      </w:r>
    </w:p>
    <w:p w14:paraId="32889E2B" w14:textId="18F92564" w:rsidR="00124044" w:rsidRPr="00DA07C8" w:rsidRDefault="00124044" w:rsidP="004E51A7">
      <w:pPr>
        <w:spacing w:line="360" w:lineRule="auto"/>
        <w:rPr>
          <w:rFonts w:ascii="Arial" w:hAnsi="Arial" w:cs="Arial"/>
          <w:sz w:val="20"/>
          <w:szCs w:val="22"/>
        </w:rPr>
      </w:pPr>
    </w:p>
    <w:p w14:paraId="291C3F87" w14:textId="604D12DC" w:rsidR="00124044" w:rsidRPr="00DA07C8" w:rsidRDefault="001E0921" w:rsidP="004E51A7">
      <w:pPr>
        <w:spacing w:line="360" w:lineRule="auto"/>
        <w:jc w:val="center"/>
        <w:rPr>
          <w:rFonts w:ascii="Arial" w:hAnsi="Arial" w:cs="Arial"/>
          <w:color w:val="FF0000"/>
          <w:sz w:val="20"/>
          <w:szCs w:val="22"/>
        </w:rPr>
      </w:pPr>
      <w:r w:rsidRPr="00DA07C8">
        <w:rPr>
          <w:rFonts w:ascii="Arial" w:hAnsi="Arial" w:cs="Arial"/>
          <w:noProof/>
          <w:sz w:val="20"/>
          <w:szCs w:val="22"/>
        </w:rPr>
        <w:drawing>
          <wp:inline distT="0" distB="0" distL="0" distR="0" wp14:anchorId="07D96BB9" wp14:editId="3B065DF7">
            <wp:extent cx="3924300" cy="1533525"/>
            <wp:effectExtent l="0" t="0" r="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7"/>
                    <a:stretch>
                      <a:fillRect/>
                    </a:stretch>
                  </pic:blipFill>
                  <pic:spPr>
                    <a:xfrm>
                      <a:off x="0" y="0"/>
                      <a:ext cx="3924300" cy="1533525"/>
                    </a:xfrm>
                    <a:prstGeom prst="rect">
                      <a:avLst/>
                    </a:prstGeom>
                  </pic:spPr>
                </pic:pic>
              </a:graphicData>
            </a:graphic>
          </wp:inline>
        </w:drawing>
      </w:r>
    </w:p>
    <w:p w14:paraId="4CF88B73" w14:textId="760AAB18" w:rsidR="00721676" w:rsidRPr="00DA07C8" w:rsidRDefault="00721676" w:rsidP="004E51A7">
      <w:pPr>
        <w:spacing w:line="360" w:lineRule="auto"/>
        <w:jc w:val="center"/>
        <w:rPr>
          <w:rFonts w:ascii="Arial" w:hAnsi="Arial" w:cs="Arial"/>
          <w:color w:val="FF0000"/>
          <w:sz w:val="20"/>
          <w:szCs w:val="22"/>
        </w:rPr>
      </w:pPr>
    </w:p>
    <w:p w14:paraId="12529C47" w14:textId="661AC881" w:rsidR="00721676" w:rsidRPr="00DA07C8" w:rsidRDefault="00721676"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34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Mã nguồn của thiết bị ngoại vi được tạo trong SC_project</w:t>
      </w:r>
    </w:p>
    <w:p w14:paraId="07385690" w14:textId="175D7BE7" w:rsidR="00124044" w:rsidRPr="00DA07C8" w:rsidRDefault="00BD6744" w:rsidP="004E51A7">
      <w:pPr>
        <w:spacing w:line="360" w:lineRule="auto"/>
        <w:rPr>
          <w:rFonts w:ascii="Arial" w:hAnsi="Arial" w:cs="Arial"/>
          <w:sz w:val="20"/>
          <w:szCs w:val="22"/>
        </w:rPr>
      </w:pPr>
      <w:r w:rsidRPr="00DA07C8">
        <w:rPr>
          <w:rFonts w:ascii="Arial" w:hAnsi="Arial" w:cs="Arial"/>
          <w:sz w:val="20"/>
          <w:szCs w:val="22"/>
        </w:rPr>
        <w:br w:type="page"/>
      </w:r>
    </w:p>
    <w:p w14:paraId="1E6DC072" w14:textId="78E9A624" w:rsidR="2FD9EAD5" w:rsidRPr="00DA07C8" w:rsidRDefault="2FD9EAD5" w:rsidP="004E51A7">
      <w:pPr>
        <w:pStyle w:val="Heading4"/>
        <w:spacing w:line="360" w:lineRule="auto"/>
        <w:rPr>
          <w:rFonts w:cs="Arial"/>
          <w:sz w:val="24"/>
          <w:szCs w:val="22"/>
        </w:rPr>
      </w:pPr>
      <w:bookmarkStart w:id="793" w:name="_Toc94021769"/>
      <w:r w:rsidRPr="00DA07C8">
        <w:rPr>
          <w:rFonts w:cs="Arial"/>
          <w:sz w:val="24"/>
          <w:szCs w:val="22"/>
        </w:rPr>
        <w:lastRenderedPageBreak/>
        <w:t xml:space="preserve">3.3. </w:t>
      </w:r>
      <w:r w:rsidR="19197403" w:rsidRPr="00DA07C8">
        <w:rPr>
          <w:rFonts w:cs="Arial"/>
          <w:sz w:val="24"/>
          <w:szCs w:val="22"/>
        </w:rPr>
        <w:t xml:space="preserve">3.2 Tạo </w:t>
      </w:r>
      <w:bookmarkEnd w:id="793"/>
      <w:r w:rsidR="3C0BE9D9" w:rsidRPr="00DA07C8">
        <w:rPr>
          <w:rFonts w:cs="Arial"/>
          <w:sz w:val="24"/>
          <w:szCs w:val="22"/>
        </w:rPr>
        <w:t>môi trường SPILS mục tiêu</w:t>
      </w:r>
    </w:p>
    <w:p w14:paraId="66F6DC75" w14:textId="0FDDA9C5" w:rsidR="00DC1DD4" w:rsidRPr="00DA07C8" w:rsidRDefault="00DC1DD4" w:rsidP="004E51A7">
      <w:pPr>
        <w:spacing w:line="360" w:lineRule="auto"/>
        <w:rPr>
          <w:rFonts w:ascii="Arial" w:hAnsi="Arial" w:cs="Arial"/>
          <w:sz w:val="20"/>
          <w:szCs w:val="22"/>
        </w:rPr>
      </w:pPr>
    </w:p>
    <w:p w14:paraId="35C84910" w14:textId="763B9213" w:rsidR="006447C9" w:rsidRPr="00DA07C8" w:rsidRDefault="5C35C6D7" w:rsidP="004E51A7">
      <w:pPr>
        <w:pStyle w:val="ListParagraph"/>
        <w:numPr>
          <w:ilvl w:val="0"/>
          <w:numId w:val="10"/>
        </w:numPr>
        <w:spacing w:line="360" w:lineRule="auto"/>
        <w:rPr>
          <w:rFonts w:ascii="Arial" w:eastAsiaTheme="majorEastAsia" w:hAnsi="Arial" w:cs="Arial"/>
          <w:sz w:val="20"/>
        </w:rPr>
      </w:pPr>
      <w:r w:rsidRPr="00DA07C8">
        <w:rPr>
          <w:rFonts w:ascii="Arial" w:hAnsi="Arial" w:cs="Arial"/>
          <w:sz w:val="20"/>
          <w:szCs w:val="22"/>
        </w:rPr>
        <w:t>Môi trường SPILS đích sẽ được tạo trong thư mục làm việc (vị trí chứa mô hình đích).</w:t>
      </w:r>
    </w:p>
    <w:p w14:paraId="2C50B0B5" w14:textId="6589C44E" w:rsidR="00562159" w:rsidRPr="00DA07C8" w:rsidRDefault="701713F1" w:rsidP="004E51A7">
      <w:pPr>
        <w:pStyle w:val="ListParagraph"/>
        <w:spacing w:line="360" w:lineRule="auto"/>
        <w:rPr>
          <w:rFonts w:ascii="Arial" w:hAnsi="Arial" w:cs="Arial"/>
          <w:sz w:val="20"/>
          <w:szCs w:val="22"/>
        </w:rPr>
      </w:pPr>
      <w:r w:rsidRPr="00DA07C8">
        <w:rPr>
          <w:rFonts w:ascii="Arial" w:hAnsi="Arial" w:cs="Arial"/>
          <w:sz w:val="20"/>
          <w:szCs w:val="22"/>
        </w:rPr>
        <w:t>Môi trường SPILS đích bao gồm các thư mục “slprj” và “&lt;Code generation target&gt;_etvpf”. Và các tệp cần thiết sẽ được tạo trong các thư mục này.</w:t>
      </w:r>
    </w:p>
    <w:p w14:paraId="6F71FD0A" w14:textId="0AEE10F0" w:rsidR="006E1F77" w:rsidRPr="00DA07C8" w:rsidRDefault="006E1F77" w:rsidP="004E51A7">
      <w:pPr>
        <w:pStyle w:val="ListParagraph"/>
        <w:numPr>
          <w:ilvl w:val="0"/>
          <w:numId w:val="13"/>
        </w:numPr>
        <w:spacing w:line="360" w:lineRule="auto"/>
        <w:rPr>
          <w:rFonts w:ascii="Arial" w:hAnsi="Arial" w:cs="Arial"/>
          <w:sz w:val="20"/>
          <w:szCs w:val="22"/>
        </w:rPr>
      </w:pPr>
      <w:r w:rsidRPr="00DA07C8">
        <w:rPr>
          <w:rFonts w:ascii="Arial" w:hAnsi="Arial" w:cs="Arial"/>
          <w:sz w:val="20"/>
        </w:rPr>
        <w:t>Tệp nguồn của thiết bị đích.</w:t>
      </w:r>
    </w:p>
    <w:p w14:paraId="7642BB21" w14:textId="257CC88F" w:rsidR="006E1F77" w:rsidRPr="00DA07C8" w:rsidRDefault="006E1F77" w:rsidP="004E51A7">
      <w:pPr>
        <w:pStyle w:val="ListParagraph"/>
        <w:numPr>
          <w:ilvl w:val="0"/>
          <w:numId w:val="13"/>
        </w:numPr>
        <w:spacing w:line="360" w:lineRule="auto"/>
        <w:rPr>
          <w:rFonts w:ascii="Arial" w:hAnsi="Arial" w:cs="Arial"/>
          <w:sz w:val="20"/>
          <w:szCs w:val="22"/>
        </w:rPr>
      </w:pPr>
      <w:r w:rsidRPr="00DA07C8">
        <w:rPr>
          <w:rFonts w:ascii="Arial" w:hAnsi="Arial" w:cs="Arial"/>
          <w:sz w:val="20"/>
        </w:rPr>
        <w:t>Các tệp nguồn C.</w:t>
      </w:r>
    </w:p>
    <w:p w14:paraId="6A3EB825" w14:textId="4C44EDA5" w:rsidR="00A00E0D" w:rsidRPr="00DA07C8" w:rsidRDefault="006E1F77" w:rsidP="004E51A7">
      <w:pPr>
        <w:pStyle w:val="ListParagraph"/>
        <w:numPr>
          <w:ilvl w:val="0"/>
          <w:numId w:val="13"/>
        </w:numPr>
        <w:spacing w:line="360" w:lineRule="auto"/>
        <w:rPr>
          <w:rFonts w:ascii="Arial" w:hAnsi="Arial" w:cs="Arial"/>
          <w:sz w:val="20"/>
          <w:szCs w:val="22"/>
        </w:rPr>
      </w:pPr>
      <w:r w:rsidRPr="00DA07C8">
        <w:rPr>
          <w:rFonts w:ascii="Arial" w:hAnsi="Arial" w:cs="Arial"/>
          <w:sz w:val="20"/>
        </w:rPr>
        <w:t>tạo tập tin</w:t>
      </w:r>
    </w:p>
    <w:p w14:paraId="0B5DBC72" w14:textId="4B1CD573" w:rsidR="00A00E0D" w:rsidRPr="00DA07C8" w:rsidRDefault="00A00E0D" w:rsidP="004E51A7">
      <w:pPr>
        <w:pStyle w:val="ListParagraph"/>
        <w:numPr>
          <w:ilvl w:val="0"/>
          <w:numId w:val="13"/>
        </w:numPr>
        <w:spacing w:line="360" w:lineRule="auto"/>
        <w:rPr>
          <w:rFonts w:ascii="Arial" w:hAnsi="Arial" w:cs="Arial"/>
          <w:sz w:val="20"/>
          <w:szCs w:val="22"/>
        </w:rPr>
      </w:pPr>
      <w:r w:rsidRPr="00DA07C8">
        <w:rPr>
          <w:rFonts w:ascii="Arial" w:hAnsi="Arial" w:cs="Arial"/>
          <w:sz w:val="20"/>
        </w:rPr>
        <w:t>Tệp thực thi VLAB</w:t>
      </w:r>
    </w:p>
    <w:p w14:paraId="3F26EB71" w14:textId="6DAD3047" w:rsidR="006E1F77" w:rsidRPr="00DA07C8" w:rsidRDefault="00A00E0D" w:rsidP="004E51A7">
      <w:pPr>
        <w:pStyle w:val="ListParagraph"/>
        <w:numPr>
          <w:ilvl w:val="0"/>
          <w:numId w:val="13"/>
        </w:numPr>
        <w:spacing w:line="360" w:lineRule="auto"/>
        <w:rPr>
          <w:rFonts w:ascii="Arial" w:hAnsi="Arial" w:cs="Arial"/>
          <w:sz w:val="20"/>
          <w:szCs w:val="22"/>
        </w:rPr>
      </w:pPr>
      <w:r w:rsidRPr="00DA07C8">
        <w:rPr>
          <w:rFonts w:ascii="Arial" w:hAnsi="Arial" w:cs="Arial"/>
          <w:sz w:val="20"/>
          <w:szCs w:val="22"/>
        </w:rPr>
        <w:t>Tệp nguồn bao bọc của thiết bị ngoại vi</w:t>
      </w:r>
    </w:p>
    <w:p w14:paraId="03FB0670" w14:textId="6A0C902A" w:rsidR="006E1F77" w:rsidRPr="00DA07C8" w:rsidRDefault="006E1F77" w:rsidP="004E51A7">
      <w:pPr>
        <w:pStyle w:val="ListParagraph"/>
        <w:numPr>
          <w:ilvl w:val="0"/>
          <w:numId w:val="13"/>
        </w:numPr>
        <w:spacing w:line="360" w:lineRule="auto"/>
        <w:rPr>
          <w:rFonts w:ascii="Arial" w:hAnsi="Arial" w:cs="Arial"/>
          <w:sz w:val="20"/>
          <w:szCs w:val="22"/>
        </w:rPr>
      </w:pPr>
      <w:r w:rsidRPr="00DA07C8">
        <w:rPr>
          <w:rFonts w:ascii="Arial" w:hAnsi="Arial" w:cs="Arial"/>
          <w:sz w:val="20"/>
        </w:rPr>
        <w:t>Tệp nguồn Python.</w:t>
      </w:r>
    </w:p>
    <w:p w14:paraId="7F03984F" w14:textId="285DFDE8" w:rsidR="006E1F77" w:rsidRPr="00DA07C8" w:rsidRDefault="00A00E0D" w:rsidP="004E51A7">
      <w:pPr>
        <w:pStyle w:val="ListParagraph"/>
        <w:numPr>
          <w:ilvl w:val="0"/>
          <w:numId w:val="13"/>
        </w:numPr>
        <w:spacing w:line="360" w:lineRule="auto"/>
        <w:rPr>
          <w:rFonts w:ascii="Arial" w:hAnsi="Arial" w:cs="Arial"/>
          <w:sz w:val="20"/>
          <w:szCs w:val="22"/>
        </w:rPr>
      </w:pPr>
      <w:r w:rsidRPr="00DA07C8">
        <w:rPr>
          <w:rFonts w:ascii="Arial" w:hAnsi="Arial" w:cs="Arial"/>
          <w:sz w:val="20"/>
        </w:rPr>
        <w:t>Xác định.h, OSTM_define.h, target.out.</w:t>
      </w:r>
    </w:p>
    <w:p w14:paraId="00A7F619" w14:textId="77777777" w:rsidR="006E1F77" w:rsidRPr="00DA07C8" w:rsidRDefault="006E1F77" w:rsidP="004E51A7">
      <w:pPr>
        <w:pStyle w:val="ListParagraph"/>
        <w:spacing w:line="360" w:lineRule="auto"/>
        <w:rPr>
          <w:rFonts w:ascii="Arial" w:hAnsi="Arial" w:cs="Arial"/>
          <w:sz w:val="20"/>
          <w:szCs w:val="22"/>
        </w:rPr>
      </w:pPr>
    </w:p>
    <w:p w14:paraId="255F055E" w14:textId="77777777" w:rsidR="004F75FF" w:rsidRPr="00DA07C8" w:rsidRDefault="004F75FF" w:rsidP="004E51A7">
      <w:pPr>
        <w:pStyle w:val="ListParagraph"/>
        <w:spacing w:line="360" w:lineRule="auto"/>
        <w:rPr>
          <w:rFonts w:ascii="Arial" w:hAnsi="Arial" w:cs="Arial"/>
          <w:sz w:val="20"/>
          <w:szCs w:val="22"/>
        </w:rPr>
      </w:pPr>
      <w:r w:rsidRPr="00DA07C8">
        <w:rPr>
          <w:rFonts w:ascii="Arial" w:hAnsi="Arial" w:cs="Arial"/>
          <w:sz w:val="20"/>
          <w:szCs w:val="22"/>
        </w:rPr>
        <w:t>Tệp mô hình được sao chép (tệp mô hình đích có cùng tên với tệp mô hình ban đầu nhưng hậu tố "_etvpf" được thêm vào).</w:t>
      </w:r>
    </w:p>
    <w:p w14:paraId="68BD2CC9" w14:textId="29660BDE" w:rsidR="004F75FF" w:rsidRPr="00DA07C8" w:rsidRDefault="004F75FF" w:rsidP="004E51A7">
      <w:pPr>
        <w:pStyle w:val="ListParagraph"/>
        <w:spacing w:line="360" w:lineRule="auto"/>
        <w:rPr>
          <w:rFonts w:ascii="Arial" w:hAnsi="Arial" w:cs="Arial"/>
          <w:sz w:val="20"/>
          <w:szCs w:val="22"/>
        </w:rPr>
      </w:pPr>
      <w:r w:rsidRPr="00DA07C8">
        <w:rPr>
          <w:rFonts w:ascii="Arial" w:hAnsi="Arial" w:cs="Arial"/>
          <w:sz w:val="20"/>
          <w:szCs w:val="22"/>
        </w:rPr>
        <w:t>Hệ thống con trong khối đích tạo mã được thay thế bằng khối để thực thi tuần tự PIL (với tên khối là “VLAB Bridge”) để sao chép tệp mô hình.</w:t>
      </w:r>
    </w:p>
    <w:p w14:paraId="12AAF80C" w14:textId="3B6A8C24" w:rsidR="00B311DC" w:rsidRPr="00DA07C8" w:rsidRDefault="00B311DC" w:rsidP="004E51A7">
      <w:pPr>
        <w:spacing w:line="360" w:lineRule="auto"/>
        <w:rPr>
          <w:rFonts w:ascii="Arial" w:hAnsi="Arial" w:cs="Arial"/>
          <w:sz w:val="20"/>
          <w:szCs w:val="22"/>
        </w:rPr>
      </w:pPr>
    </w:p>
    <w:p w14:paraId="018F01BF" w14:textId="2DEE0A74" w:rsidR="00B311DC" w:rsidRPr="00DA07C8" w:rsidRDefault="00B311DC" w:rsidP="004E51A7">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237AF5C9" wp14:editId="30F66563">
            <wp:extent cx="3944771" cy="234818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57269" cy="2355620"/>
                    </a:xfrm>
                    <a:prstGeom prst="rect">
                      <a:avLst/>
                    </a:prstGeom>
                  </pic:spPr>
                </pic:pic>
              </a:graphicData>
            </a:graphic>
          </wp:inline>
        </w:drawing>
      </w:r>
    </w:p>
    <w:p w14:paraId="2013CBB3" w14:textId="77777777" w:rsidR="00D86B2F" w:rsidRPr="00DA07C8" w:rsidRDefault="00D86B2F" w:rsidP="004E51A7">
      <w:pPr>
        <w:spacing w:line="360" w:lineRule="auto"/>
        <w:jc w:val="center"/>
        <w:rPr>
          <w:rFonts w:ascii="Arial" w:hAnsi="Arial" w:cs="Arial"/>
          <w:sz w:val="20"/>
          <w:szCs w:val="22"/>
        </w:rPr>
      </w:pPr>
    </w:p>
    <w:p w14:paraId="02755B18" w14:textId="2EAD0BBA" w:rsidR="00B311DC" w:rsidRPr="00DA07C8" w:rsidRDefault="00B311DC"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35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Ví dụ về thay thế khối để thực hiện tuần tự PIL</w:t>
      </w:r>
    </w:p>
    <w:p w14:paraId="402EBA4B" w14:textId="274890F8" w:rsidR="00D916D6" w:rsidRPr="00DA07C8" w:rsidRDefault="39145048" w:rsidP="004E51A7">
      <w:pPr>
        <w:pStyle w:val="Heading3"/>
        <w:spacing w:line="360" w:lineRule="auto"/>
        <w:rPr>
          <w:rFonts w:cs="Arial"/>
          <w:sz w:val="28"/>
          <w:szCs w:val="28"/>
        </w:rPr>
      </w:pPr>
      <w:bookmarkStart w:id="794" w:name="_Toc94021770"/>
      <w:bookmarkStart w:id="795" w:name="_Toc1995471007"/>
      <w:bookmarkStart w:id="796" w:name="_Toc1378479905"/>
      <w:bookmarkStart w:id="797" w:name="_Toc55468251"/>
      <w:bookmarkStart w:id="798" w:name="_Toc928310846"/>
      <w:bookmarkStart w:id="799" w:name="_Toc2077454792"/>
      <w:bookmarkStart w:id="800" w:name="_Toc1033131148"/>
      <w:bookmarkStart w:id="801" w:name="_Toc138461666"/>
      <w:bookmarkStart w:id="802" w:name="_Toc1734568089"/>
      <w:bookmarkStart w:id="803" w:name="_Toc814922714"/>
      <w:bookmarkStart w:id="804" w:name="_Toc437215304"/>
      <w:bookmarkStart w:id="805" w:name="_Toc666310169"/>
      <w:bookmarkStart w:id="806" w:name="_Toc1635261211"/>
      <w:bookmarkStart w:id="807" w:name="_Toc1888136165"/>
      <w:bookmarkStart w:id="808" w:name="_Toc952773176"/>
      <w:bookmarkStart w:id="809" w:name="_Toc234931721"/>
      <w:bookmarkStart w:id="810" w:name="_Toc1163319970"/>
      <w:bookmarkStart w:id="811" w:name="_Toc864874327"/>
      <w:bookmarkStart w:id="812" w:name="_Toc591111696"/>
      <w:bookmarkStart w:id="813" w:name="_Toc1162606041"/>
      <w:bookmarkStart w:id="814" w:name="_Toc797595014"/>
      <w:bookmarkStart w:id="815" w:name="_Toc51873992"/>
      <w:bookmarkStart w:id="816" w:name="_Toc177716806"/>
      <w:bookmarkStart w:id="817" w:name="_Toc256743264"/>
      <w:bookmarkStart w:id="818" w:name="_Toc650666767"/>
      <w:bookmarkStart w:id="819" w:name="_Toc206090497"/>
      <w:bookmarkStart w:id="820" w:name="_Toc440174264"/>
      <w:bookmarkStart w:id="821" w:name="_Toc1321935634"/>
      <w:bookmarkStart w:id="822" w:name="_Toc1408608408"/>
      <w:bookmarkStart w:id="823" w:name="_Toc1438788454"/>
      <w:bookmarkStart w:id="824" w:name="_Toc1365183142"/>
      <w:bookmarkStart w:id="825" w:name="_Toc122608921"/>
      <w:r w:rsidRPr="00DA07C8">
        <w:rPr>
          <w:rFonts w:cs="Arial"/>
          <w:sz w:val="28"/>
          <w:szCs w:val="28"/>
        </w:rPr>
        <w:t>3.3.4 Biên dịch mã nguồn được tạo</w:t>
      </w:r>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3309B90B" w14:textId="71E3040F" w:rsidR="000F3E74" w:rsidRPr="00DA07C8" w:rsidRDefault="000F3E74" w:rsidP="004E51A7">
      <w:pPr>
        <w:spacing w:line="360" w:lineRule="auto"/>
        <w:rPr>
          <w:rFonts w:ascii="Arial" w:hAnsi="Arial" w:cs="Arial"/>
          <w:sz w:val="20"/>
          <w:szCs w:val="22"/>
        </w:rPr>
      </w:pPr>
    </w:p>
    <w:p w14:paraId="2D1FA8DD" w14:textId="627DE998" w:rsidR="00D916D6" w:rsidRPr="00DA07C8" w:rsidRDefault="1DF39432" w:rsidP="004E51A7">
      <w:pPr>
        <w:pStyle w:val="ListParagraph"/>
        <w:numPr>
          <w:ilvl w:val="0"/>
          <w:numId w:val="10"/>
        </w:numPr>
        <w:spacing w:line="360" w:lineRule="auto"/>
        <w:rPr>
          <w:rFonts w:ascii="Arial" w:hAnsi="Arial" w:cs="Arial"/>
          <w:sz w:val="20"/>
          <w:szCs w:val="22"/>
        </w:rPr>
      </w:pPr>
      <w:r w:rsidRPr="00DA07C8">
        <w:rPr>
          <w:rFonts w:ascii="Arial" w:hAnsi="Arial" w:cs="Arial"/>
          <w:sz w:val="20"/>
          <w:szCs w:val="22"/>
        </w:rPr>
        <w:t>Sau đó, các tệp nguồn C và tệp nguồn của thiết bị đích (có phần mở rộng là *.c, *.asm) sẽ được biên dịch thành các tệp đối tượng (có phần mở rộng là *.o) thông qua Cygwin.</w:t>
      </w:r>
    </w:p>
    <w:p w14:paraId="3C9BF26B" w14:textId="7053371F" w:rsidR="00EE0374" w:rsidRPr="00DA07C8" w:rsidRDefault="006A330E" w:rsidP="004E51A7">
      <w:pPr>
        <w:pStyle w:val="ListParagraph"/>
        <w:spacing w:line="360" w:lineRule="auto"/>
        <w:rPr>
          <w:rFonts w:ascii="Arial" w:hAnsi="Arial" w:cs="Arial"/>
          <w:sz w:val="20"/>
          <w:szCs w:val="22"/>
        </w:rPr>
      </w:pPr>
      <w:r w:rsidRPr="00DA07C8">
        <w:rPr>
          <w:rFonts w:ascii="Arial" w:hAnsi="Arial" w:cs="Arial"/>
          <w:sz w:val="20"/>
          <w:szCs w:val="22"/>
        </w:rPr>
        <w:t>Các thông tin liên quan đến việc biên dịch sẽ được hiển thị trên Cửa sổ Lệnh của MATLAB.</w:t>
      </w:r>
    </w:p>
    <w:p w14:paraId="077D7A9D" w14:textId="31058604" w:rsidR="00EE0374" w:rsidRPr="00DA07C8" w:rsidRDefault="00EE0374" w:rsidP="004E51A7">
      <w:pPr>
        <w:spacing w:line="360" w:lineRule="auto"/>
        <w:rPr>
          <w:rFonts w:ascii="Arial" w:hAnsi="Arial" w:cs="Arial"/>
          <w:sz w:val="20"/>
          <w:szCs w:val="22"/>
        </w:rPr>
      </w:pPr>
    </w:p>
    <w:p w14:paraId="3BF31D9F" w14:textId="79DE5646" w:rsidR="00EE0374" w:rsidRPr="00DA07C8" w:rsidRDefault="00847DEB" w:rsidP="004E51A7">
      <w:pPr>
        <w:spacing w:line="360" w:lineRule="auto"/>
        <w:jc w:val="center"/>
        <w:rPr>
          <w:rFonts w:ascii="Arial" w:hAnsi="Arial" w:cs="Arial"/>
          <w:sz w:val="20"/>
          <w:szCs w:val="22"/>
        </w:rPr>
      </w:pPr>
      <w:r w:rsidRPr="00DA07C8">
        <w:rPr>
          <w:rFonts w:ascii="Arial" w:hAnsi="Arial" w:cs="Arial"/>
          <w:noProof/>
          <w:sz w:val="20"/>
          <w:szCs w:val="22"/>
        </w:rPr>
        <w:lastRenderedPageBreak/>
        <w:drawing>
          <wp:inline distT="0" distB="0" distL="0" distR="0" wp14:anchorId="61A0AFDE" wp14:editId="095CEF70">
            <wp:extent cx="6419850" cy="1963999"/>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445514" cy="1971850"/>
                    </a:xfrm>
                    <a:prstGeom prst="rect">
                      <a:avLst/>
                    </a:prstGeom>
                  </pic:spPr>
                </pic:pic>
              </a:graphicData>
            </a:graphic>
          </wp:inline>
        </w:drawing>
      </w:r>
    </w:p>
    <w:p w14:paraId="21B24F61" w14:textId="3488AB2E" w:rsidR="00EE0374" w:rsidRPr="00DA07C8" w:rsidRDefault="00EE0374" w:rsidP="004E51A7">
      <w:pPr>
        <w:spacing w:line="360" w:lineRule="auto"/>
        <w:jc w:val="center"/>
        <w:rPr>
          <w:rFonts w:ascii="Arial" w:hAnsi="Arial" w:cs="Arial"/>
          <w:sz w:val="20"/>
          <w:szCs w:val="22"/>
        </w:rPr>
      </w:pPr>
    </w:p>
    <w:p w14:paraId="7A1BC50C" w14:textId="3103E675" w:rsidR="00EE0374" w:rsidRPr="00DA07C8" w:rsidRDefault="00EE0374"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36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Quá trình biên dịch được hiển thị trên Cửa sổ lệnh MATLAB</w:t>
      </w:r>
    </w:p>
    <w:p w14:paraId="30394FA5" w14:textId="437693F3" w:rsidR="00A00E0D" w:rsidRPr="00DA07C8" w:rsidRDefault="00A00E0D" w:rsidP="004E51A7">
      <w:pPr>
        <w:spacing w:line="360" w:lineRule="auto"/>
        <w:rPr>
          <w:rFonts w:ascii="Arial" w:hAnsi="Arial" w:cs="Arial"/>
          <w:sz w:val="20"/>
          <w:szCs w:val="22"/>
        </w:rPr>
      </w:pPr>
    </w:p>
    <w:p w14:paraId="3716BC80" w14:textId="7B0676C0" w:rsidR="006A330E" w:rsidRPr="00DA07C8" w:rsidRDefault="6A6A0A46" w:rsidP="004E51A7">
      <w:pPr>
        <w:pStyle w:val="ListParagraph"/>
        <w:numPr>
          <w:ilvl w:val="0"/>
          <w:numId w:val="10"/>
        </w:numPr>
        <w:spacing w:line="360" w:lineRule="auto"/>
        <w:rPr>
          <w:rFonts w:ascii="Arial" w:hAnsi="Arial" w:cs="Arial"/>
          <w:sz w:val="20"/>
          <w:szCs w:val="22"/>
        </w:rPr>
      </w:pPr>
      <w:r w:rsidRPr="00DA07C8">
        <w:rPr>
          <w:rFonts w:ascii="Arial" w:hAnsi="Arial" w:cs="Arial"/>
          <w:sz w:val="20"/>
          <w:szCs w:val="22"/>
        </w:rPr>
        <w:t>Sau đó, tệp “target.out” cũng được tạo. Sau đó, các tệp đối tượng và tệp “target.out” cũng được lưu trữ trong thư mục làm việc, trong thư mục “&lt;Đích tạo mã&gt;_etvpf”.</w:t>
      </w:r>
    </w:p>
    <w:p w14:paraId="04280411" w14:textId="679FA303" w:rsidR="0029200C" w:rsidRPr="00DA07C8" w:rsidRDefault="0029200C" w:rsidP="004E51A7">
      <w:pPr>
        <w:spacing w:line="360" w:lineRule="auto"/>
        <w:rPr>
          <w:rFonts w:ascii="Arial" w:hAnsi="Arial" w:cs="Arial"/>
          <w:sz w:val="20"/>
          <w:szCs w:val="22"/>
        </w:rPr>
      </w:pPr>
    </w:p>
    <w:p w14:paraId="3DDAB832" w14:textId="03958627" w:rsidR="00D916D6" w:rsidRPr="00DA07C8" w:rsidRDefault="39145048" w:rsidP="004E51A7">
      <w:pPr>
        <w:pStyle w:val="Heading3"/>
        <w:spacing w:line="360" w:lineRule="auto"/>
        <w:rPr>
          <w:rFonts w:cs="Arial"/>
          <w:sz w:val="28"/>
          <w:szCs w:val="28"/>
        </w:rPr>
      </w:pPr>
      <w:bookmarkStart w:id="826" w:name="_Toc94021771"/>
      <w:bookmarkStart w:id="827" w:name="_Toc585826678"/>
      <w:bookmarkStart w:id="828" w:name="_Toc1009198574"/>
      <w:bookmarkStart w:id="829" w:name="_Toc423406825"/>
      <w:bookmarkStart w:id="830" w:name="_Toc1482689071"/>
      <w:bookmarkStart w:id="831" w:name="_Toc1714164283"/>
      <w:bookmarkStart w:id="832" w:name="_Toc775874003"/>
      <w:bookmarkStart w:id="833" w:name="_Toc1824816423"/>
      <w:bookmarkStart w:id="834" w:name="_Toc425191394"/>
      <w:bookmarkStart w:id="835" w:name="_Toc1912343741"/>
      <w:bookmarkStart w:id="836" w:name="_Toc267465266"/>
      <w:bookmarkStart w:id="837" w:name="_Toc741308544"/>
      <w:bookmarkStart w:id="838" w:name="_Toc25612097"/>
      <w:bookmarkStart w:id="839" w:name="_Toc1490013385"/>
      <w:bookmarkStart w:id="840" w:name="_Toc704634351"/>
      <w:bookmarkStart w:id="841" w:name="_Toc1470175580"/>
      <w:bookmarkStart w:id="842" w:name="_Toc1995616809"/>
      <w:bookmarkStart w:id="843" w:name="_Toc2017069414"/>
      <w:bookmarkStart w:id="844" w:name="_Toc480152772"/>
      <w:bookmarkStart w:id="845" w:name="_Toc1758002627"/>
      <w:bookmarkStart w:id="846" w:name="_Toc191420424"/>
      <w:bookmarkStart w:id="847" w:name="_Toc1967919654"/>
      <w:bookmarkStart w:id="848" w:name="_Toc656196884"/>
      <w:bookmarkStart w:id="849" w:name="_Toc1667555171"/>
      <w:bookmarkStart w:id="850" w:name="_Toc733659925"/>
      <w:bookmarkStart w:id="851" w:name="_Toc232478199"/>
      <w:bookmarkStart w:id="852" w:name="_Toc18717054"/>
      <w:bookmarkStart w:id="853" w:name="_Toc760112236"/>
      <w:bookmarkStart w:id="854" w:name="_Toc686803281"/>
      <w:bookmarkStart w:id="855" w:name="_Toc346511033"/>
      <w:bookmarkStart w:id="856" w:name="_Toc2132682361"/>
      <w:bookmarkStart w:id="857" w:name="_Toc122608922"/>
      <w:r w:rsidRPr="00DA07C8">
        <w:rPr>
          <w:rFonts w:cs="Arial"/>
          <w:sz w:val="28"/>
          <w:szCs w:val="28"/>
        </w:rPr>
        <w:t>3.3.5 Thực thi SPILS</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308A1F2C" w14:textId="1608BF94" w:rsidR="00D916D6" w:rsidRPr="00DA07C8" w:rsidRDefault="00D916D6" w:rsidP="004E51A7">
      <w:pPr>
        <w:spacing w:line="360" w:lineRule="auto"/>
        <w:rPr>
          <w:rFonts w:ascii="Arial" w:hAnsi="Arial" w:cs="Arial"/>
          <w:sz w:val="20"/>
          <w:szCs w:val="22"/>
        </w:rPr>
      </w:pPr>
    </w:p>
    <w:p w14:paraId="65948629" w14:textId="58A34D4B" w:rsidR="0029200C" w:rsidRPr="00DA07C8" w:rsidRDefault="6A6A0A46" w:rsidP="004E51A7">
      <w:pPr>
        <w:pStyle w:val="ListParagraph"/>
        <w:numPr>
          <w:ilvl w:val="0"/>
          <w:numId w:val="10"/>
        </w:numPr>
        <w:spacing w:line="360" w:lineRule="auto"/>
        <w:rPr>
          <w:rFonts w:ascii="Arial" w:hAnsi="Arial" w:cs="Arial"/>
          <w:sz w:val="20"/>
          <w:szCs w:val="22"/>
        </w:rPr>
      </w:pPr>
      <w:r w:rsidRPr="00DA07C8">
        <w:rPr>
          <w:rFonts w:ascii="Arial" w:hAnsi="Arial" w:cs="Arial"/>
          <w:sz w:val="20"/>
          <w:szCs w:val="22"/>
        </w:rPr>
        <w:t xml:space="preserve">Sau khi biên dịch xong, VLAB được mở. Nền tảng ảo RH850 của hộp công cụ RH850/F1KM, </w:t>
      </w:r>
      <w:commentRangeStart w:id="858"/>
      <w:r w:rsidR="003558A1" w:rsidRPr="00DA07C8">
        <w:rPr>
          <w:rFonts w:ascii="Arial" w:hAnsi="Arial" w:cs="Arial"/>
          <w:sz w:val="20"/>
          <w:szCs w:val="22"/>
          <w:highlight w:val="yellow"/>
        </w:rPr>
        <w:t xml:space="preserve">RH850/U2C </w:t>
      </w:r>
      <w:commentRangeEnd w:id="858"/>
      <w:r w:rsidR="003558A1" w:rsidRPr="00DA07C8">
        <w:rPr>
          <w:rStyle w:val="CommentReference"/>
          <w:sz w:val="20"/>
          <w:szCs w:val="22"/>
        </w:rPr>
        <w:commentReference w:id="858"/>
      </w:r>
      <w:bookmarkStart w:id="859" w:name="V10000_Req_03_012"/>
      <w:bookmarkEnd w:id="859"/>
      <w:r w:rsidR="7B849B65" w:rsidRPr="00DA07C8">
        <w:rPr>
          <w:rFonts w:ascii="Arial" w:hAnsi="Arial" w:cs="Arial"/>
          <w:sz w:val="20"/>
          <w:szCs w:val="22"/>
        </w:rPr>
        <w:t>, “target.out” và các tệp nguồn trong thư mục làm việc được tải.</w:t>
      </w:r>
    </w:p>
    <w:p w14:paraId="68AA5B2B" w14:textId="243D1089" w:rsidR="008F3D84" w:rsidRPr="00DA07C8" w:rsidRDefault="0029200C" w:rsidP="004E51A7">
      <w:pPr>
        <w:pStyle w:val="ListParagraph"/>
        <w:spacing w:line="360" w:lineRule="auto"/>
        <w:rPr>
          <w:rFonts w:ascii="Arial" w:hAnsi="Arial" w:cs="Arial"/>
          <w:sz w:val="20"/>
          <w:szCs w:val="22"/>
        </w:rPr>
      </w:pPr>
      <w:r w:rsidRPr="00DA07C8">
        <w:rPr>
          <w:rFonts w:ascii="Arial" w:hAnsi="Arial" w:cs="Arial"/>
          <w:sz w:val="20"/>
          <w:szCs w:val="22"/>
        </w:rPr>
        <w:t>Việc thực thi SPILS bắt đầu trên cả mô hình Simulink và VLAB.</w:t>
      </w:r>
    </w:p>
    <w:p w14:paraId="0C98A487" w14:textId="11D7318E" w:rsidR="0029200C" w:rsidRPr="00DA07C8" w:rsidRDefault="0029200C" w:rsidP="004E51A7">
      <w:pPr>
        <w:spacing w:line="360" w:lineRule="auto"/>
        <w:rPr>
          <w:rFonts w:ascii="Arial" w:hAnsi="Arial" w:cs="Arial"/>
          <w:sz w:val="20"/>
          <w:szCs w:val="22"/>
        </w:rPr>
      </w:pPr>
    </w:p>
    <w:p w14:paraId="4533CDF7" w14:textId="0CF745D3" w:rsidR="0029200C" w:rsidRPr="00DA07C8" w:rsidRDefault="00AA665A" w:rsidP="004E51A7">
      <w:pPr>
        <w:spacing w:line="360" w:lineRule="auto"/>
        <w:jc w:val="center"/>
        <w:rPr>
          <w:rFonts w:ascii="Arial" w:hAnsi="Arial" w:cs="Arial"/>
          <w:sz w:val="20"/>
          <w:szCs w:val="22"/>
        </w:rPr>
      </w:pPr>
      <w:r w:rsidRPr="00DA07C8">
        <w:rPr>
          <w:rFonts w:ascii="Arial" w:hAnsi="Arial" w:cs="Arial"/>
          <w:noProof/>
          <w:sz w:val="20"/>
          <w:szCs w:val="22"/>
        </w:rPr>
        <w:lastRenderedPageBreak/>
        <w:drawing>
          <wp:inline distT="0" distB="0" distL="0" distR="0" wp14:anchorId="053E5485" wp14:editId="525B53A0">
            <wp:extent cx="6419850" cy="4892758"/>
            <wp:effectExtent l="0" t="0" r="0" b="3175"/>
            <wp:docPr id="46" name="Picture 4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427550" cy="4898626"/>
                    </a:xfrm>
                    <a:prstGeom prst="rect">
                      <a:avLst/>
                    </a:prstGeom>
                  </pic:spPr>
                </pic:pic>
              </a:graphicData>
            </a:graphic>
          </wp:inline>
        </w:drawing>
      </w:r>
    </w:p>
    <w:p w14:paraId="08C97481" w14:textId="11CA37FC" w:rsidR="0029200C" w:rsidRPr="00DA07C8" w:rsidRDefault="0029200C" w:rsidP="004E51A7">
      <w:pPr>
        <w:spacing w:line="360" w:lineRule="auto"/>
        <w:jc w:val="center"/>
        <w:rPr>
          <w:rFonts w:ascii="Arial" w:hAnsi="Arial" w:cs="Arial"/>
          <w:sz w:val="20"/>
          <w:szCs w:val="22"/>
        </w:rPr>
      </w:pPr>
    </w:p>
    <w:p w14:paraId="41B2F95F" w14:textId="2DFC804F" w:rsidR="0029200C" w:rsidRPr="00DA07C8" w:rsidRDefault="0029200C"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37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Quá trình thực thi SPILS</w:t>
      </w:r>
    </w:p>
    <w:p w14:paraId="631F4413" w14:textId="77777777" w:rsidR="0003441F" w:rsidRPr="00DA07C8" w:rsidRDefault="0003441F" w:rsidP="004E51A7">
      <w:pPr>
        <w:spacing w:line="360" w:lineRule="auto"/>
        <w:rPr>
          <w:rFonts w:ascii="Arial" w:hAnsi="Arial" w:cs="Arial"/>
          <w:sz w:val="20"/>
          <w:szCs w:val="22"/>
        </w:rPr>
      </w:pPr>
    </w:p>
    <w:p w14:paraId="180E053F" w14:textId="4CA4A373" w:rsidR="0003441F" w:rsidRPr="00DA07C8" w:rsidRDefault="0003441F" w:rsidP="004E51A7">
      <w:pPr>
        <w:spacing w:line="360" w:lineRule="auto"/>
        <w:rPr>
          <w:rFonts w:ascii="Arial" w:hAnsi="Arial" w:cs="Arial"/>
          <w:sz w:val="20"/>
          <w:szCs w:val="22"/>
        </w:rPr>
      </w:pPr>
      <w:r w:rsidRPr="00DA07C8">
        <w:rPr>
          <w:rFonts w:ascii="Arial" w:hAnsi="Arial" w:cs="Arial"/>
          <w:sz w:val="20"/>
          <w:szCs w:val="22"/>
        </w:rPr>
        <w:br w:type="page"/>
      </w:r>
    </w:p>
    <w:p w14:paraId="0C20AD55" w14:textId="77777777" w:rsidR="00FE47C8" w:rsidRPr="00DA07C8" w:rsidRDefault="00FE47C8" w:rsidP="004E51A7">
      <w:pPr>
        <w:spacing w:line="360" w:lineRule="auto"/>
        <w:rPr>
          <w:rFonts w:ascii="Arial" w:hAnsi="Arial" w:cs="Arial"/>
          <w:sz w:val="20"/>
          <w:szCs w:val="22"/>
        </w:rPr>
      </w:pPr>
    </w:p>
    <w:p w14:paraId="7F2DDF60" w14:textId="257772F4" w:rsidR="00FE47C8" w:rsidRPr="00DA07C8" w:rsidRDefault="71C18501" w:rsidP="004E51A7">
      <w:pPr>
        <w:pStyle w:val="ListParagraph"/>
        <w:numPr>
          <w:ilvl w:val="0"/>
          <w:numId w:val="10"/>
        </w:numPr>
        <w:spacing w:line="360" w:lineRule="auto"/>
        <w:rPr>
          <w:rFonts w:ascii="Arial" w:hAnsi="Arial" w:cs="Arial"/>
          <w:sz w:val="20"/>
          <w:szCs w:val="22"/>
        </w:rPr>
      </w:pPr>
      <w:r w:rsidRPr="00DA07C8">
        <w:rPr>
          <w:rFonts w:ascii="Arial" w:hAnsi="Arial" w:cs="Arial"/>
          <w:sz w:val="20"/>
          <w:szCs w:val="22"/>
        </w:rPr>
        <w:t>Kết quả của phạm vi bên dưới, kết quả MIL và ET-VPF là như nhau.</w:t>
      </w:r>
    </w:p>
    <w:p w14:paraId="44009D38" w14:textId="64A1393A" w:rsidR="00422800" w:rsidRPr="00DA07C8" w:rsidRDefault="00422800" w:rsidP="004E51A7">
      <w:pPr>
        <w:spacing w:line="360" w:lineRule="auto"/>
        <w:rPr>
          <w:rFonts w:ascii="Arial" w:hAnsi="Arial" w:cs="Arial"/>
          <w:noProof/>
          <w:sz w:val="20"/>
          <w:szCs w:val="22"/>
        </w:rPr>
      </w:pPr>
    </w:p>
    <w:p w14:paraId="181D606E" w14:textId="6E364D49" w:rsidR="00F52BB0" w:rsidRPr="00DA07C8" w:rsidRDefault="009E03A4" w:rsidP="004E51A7">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343FE334" wp14:editId="11FC1B22">
            <wp:extent cx="5334744" cy="4820323"/>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81"/>
                    <a:stretch>
                      <a:fillRect/>
                    </a:stretch>
                  </pic:blipFill>
                  <pic:spPr>
                    <a:xfrm>
                      <a:off x="0" y="0"/>
                      <a:ext cx="5334744" cy="4820323"/>
                    </a:xfrm>
                    <a:prstGeom prst="rect">
                      <a:avLst/>
                    </a:prstGeom>
                  </pic:spPr>
                </pic:pic>
              </a:graphicData>
            </a:graphic>
          </wp:inline>
        </w:drawing>
      </w:r>
    </w:p>
    <w:p w14:paraId="7F16E6FF" w14:textId="60524C56" w:rsidR="0003441F" w:rsidRPr="00DA07C8" w:rsidRDefault="0003441F" w:rsidP="004E51A7">
      <w:pPr>
        <w:spacing w:line="360" w:lineRule="auto"/>
        <w:jc w:val="center"/>
        <w:rPr>
          <w:rFonts w:ascii="Arial" w:hAnsi="Arial" w:cs="Arial"/>
          <w:sz w:val="20"/>
          <w:szCs w:val="22"/>
        </w:rPr>
      </w:pPr>
    </w:p>
    <w:p w14:paraId="504760CC" w14:textId="179F0DD3" w:rsidR="0003441F" w:rsidRPr="00DA07C8" w:rsidRDefault="0003441F"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highlight w:val="yellow"/>
        </w:rPr>
        <w:t xml:space="preserve">Hình </w:t>
      </w:r>
      <w:r w:rsidR="00341B7D" w:rsidRPr="00DA07C8">
        <w:rPr>
          <w:rFonts w:ascii="Arial" w:hAnsi="Arial" w:cs="Arial"/>
          <w:b/>
          <w:bCs/>
          <w:color w:val="auto"/>
          <w:sz w:val="20"/>
          <w:szCs w:val="20"/>
          <w:highlight w:val="yellow"/>
        </w:rPr>
        <w:fldChar w:fldCharType="begin"/>
      </w:r>
      <w:r w:rsidR="00341B7D" w:rsidRPr="00DA07C8">
        <w:rPr>
          <w:rFonts w:ascii="Arial" w:hAnsi="Arial" w:cs="Arial"/>
          <w:b/>
          <w:bCs/>
          <w:color w:val="auto"/>
          <w:sz w:val="20"/>
          <w:szCs w:val="20"/>
          <w:highlight w:val="yellow"/>
        </w:rPr>
        <w:instrText xml:space="preserve"> STYLEREF 1 \s </w:instrText>
      </w:r>
      <w:r w:rsidR="00341B7D" w:rsidRPr="00DA07C8">
        <w:rPr>
          <w:rFonts w:ascii="Arial" w:hAnsi="Arial" w:cs="Arial"/>
          <w:b/>
          <w:bCs/>
          <w:color w:val="auto"/>
          <w:sz w:val="20"/>
          <w:szCs w:val="20"/>
          <w:highlight w:val="yellow"/>
        </w:rPr>
        <w:fldChar w:fldCharType="separate"/>
      </w:r>
      <w:r w:rsidR="00341B7D" w:rsidRPr="00DA07C8">
        <w:rPr>
          <w:rFonts w:ascii="Arial" w:hAnsi="Arial" w:cs="Arial"/>
          <w:b/>
          <w:bCs/>
          <w:noProof/>
          <w:color w:val="auto"/>
          <w:sz w:val="20"/>
          <w:szCs w:val="20"/>
          <w:highlight w:val="yellow"/>
        </w:rPr>
        <w:t xml:space="preserve">3 </w:t>
      </w:r>
      <w:r w:rsidR="00341B7D" w:rsidRPr="00DA07C8">
        <w:rPr>
          <w:rFonts w:ascii="Arial" w:hAnsi="Arial" w:cs="Arial"/>
          <w:b/>
          <w:bCs/>
          <w:color w:val="auto"/>
          <w:sz w:val="20"/>
          <w:szCs w:val="20"/>
          <w:highlight w:val="yellow"/>
        </w:rPr>
        <w:fldChar w:fldCharType="end"/>
      </w:r>
      <w:r w:rsidR="00341B7D" w:rsidRPr="00DA07C8">
        <w:rPr>
          <w:rFonts w:ascii="Arial" w:hAnsi="Arial" w:cs="Arial"/>
          <w:b/>
          <w:bCs/>
          <w:color w:val="auto"/>
          <w:sz w:val="20"/>
          <w:szCs w:val="20"/>
          <w:highlight w:val="yellow"/>
        </w:rPr>
        <w:noBreakHyphen/>
      </w:r>
      <w:r w:rsidR="00341B7D" w:rsidRPr="00DA07C8">
        <w:rPr>
          <w:rFonts w:ascii="Arial" w:hAnsi="Arial" w:cs="Arial"/>
          <w:b/>
          <w:bCs/>
          <w:color w:val="auto"/>
          <w:sz w:val="20"/>
          <w:szCs w:val="20"/>
          <w:highlight w:val="yellow"/>
        </w:rPr>
        <w:fldChar w:fldCharType="begin"/>
      </w:r>
      <w:r w:rsidR="00341B7D" w:rsidRPr="00DA07C8">
        <w:rPr>
          <w:rFonts w:ascii="Arial" w:hAnsi="Arial" w:cs="Arial"/>
          <w:b/>
          <w:bCs/>
          <w:color w:val="auto"/>
          <w:sz w:val="20"/>
          <w:szCs w:val="20"/>
          <w:highlight w:val="yellow"/>
        </w:rPr>
        <w:instrText xml:space="preserve"> SEQ Figure \* ARABIC \s 1 </w:instrText>
      </w:r>
      <w:r w:rsidR="00341B7D" w:rsidRPr="00DA07C8">
        <w:rPr>
          <w:rFonts w:ascii="Arial" w:hAnsi="Arial" w:cs="Arial"/>
          <w:b/>
          <w:bCs/>
          <w:color w:val="auto"/>
          <w:sz w:val="20"/>
          <w:szCs w:val="20"/>
          <w:highlight w:val="yellow"/>
        </w:rPr>
        <w:fldChar w:fldCharType="separate"/>
      </w:r>
      <w:r w:rsidR="00341B7D" w:rsidRPr="00DA07C8">
        <w:rPr>
          <w:rFonts w:ascii="Arial" w:hAnsi="Arial" w:cs="Arial"/>
          <w:b/>
          <w:bCs/>
          <w:noProof/>
          <w:color w:val="auto"/>
          <w:sz w:val="20"/>
          <w:szCs w:val="20"/>
          <w:highlight w:val="yellow"/>
        </w:rPr>
        <w:t xml:space="preserve">38 </w:t>
      </w:r>
      <w:r w:rsidR="00341B7D" w:rsidRPr="00DA07C8">
        <w:rPr>
          <w:rFonts w:ascii="Arial" w:hAnsi="Arial" w:cs="Arial"/>
          <w:b/>
          <w:bCs/>
          <w:color w:val="auto"/>
          <w:sz w:val="20"/>
          <w:szCs w:val="20"/>
          <w:highlight w:val="yellow"/>
        </w:rPr>
        <w:fldChar w:fldCharType="end"/>
      </w:r>
      <w:r w:rsidRPr="00DA07C8">
        <w:rPr>
          <w:rFonts w:ascii="Arial" w:hAnsi="Arial" w:cs="Arial"/>
          <w:b/>
          <w:bCs/>
          <w:color w:val="auto"/>
          <w:sz w:val="20"/>
          <w:szCs w:val="20"/>
          <w:highlight w:val="yellow"/>
        </w:rPr>
        <w:t>Kết quả của phạm vi</w:t>
      </w:r>
    </w:p>
    <w:p w14:paraId="471D9B18" w14:textId="55D3CDEC" w:rsidR="0003441F" w:rsidRPr="00DA07C8" w:rsidRDefault="0003441F" w:rsidP="004E51A7">
      <w:pPr>
        <w:spacing w:line="360" w:lineRule="auto"/>
        <w:rPr>
          <w:rFonts w:ascii="Arial" w:hAnsi="Arial" w:cs="Arial"/>
          <w:sz w:val="20"/>
          <w:szCs w:val="22"/>
        </w:rPr>
      </w:pPr>
    </w:p>
    <w:p w14:paraId="4FE37392" w14:textId="55806914" w:rsidR="0003441F" w:rsidRPr="00DA07C8" w:rsidRDefault="0003441F" w:rsidP="004E51A7">
      <w:pPr>
        <w:spacing w:line="360" w:lineRule="auto"/>
        <w:ind w:left="1440" w:hanging="1440"/>
        <w:rPr>
          <w:rFonts w:ascii="Arial" w:hAnsi="Arial" w:cs="Arial"/>
          <w:sz w:val="20"/>
          <w:szCs w:val="22"/>
        </w:rPr>
      </w:pPr>
      <w:r w:rsidRPr="00DA07C8">
        <w:rPr>
          <w:rFonts w:ascii="Arial" w:hAnsi="Arial" w:cs="Arial"/>
          <w:sz w:val="20"/>
          <w:szCs w:val="22"/>
        </w:rPr>
        <w:t xml:space="preserve">Ghi chú </w:t>
      </w:r>
      <w:r w:rsidRPr="00DA07C8">
        <w:rPr>
          <w:rFonts w:ascii="Arial" w:hAnsi="Arial" w:cs="Arial"/>
          <w:sz w:val="20"/>
          <w:szCs w:val="22"/>
        </w:rPr>
        <w:tab/>
        <w:t xml:space="preserve">Vui lòng bỏ qua bước đầu tiên. Bởi vì, tại thời điểm đó, MATLAB và VLAB </w:t>
      </w:r>
      <w:r w:rsidR="00685B8A" w:rsidRPr="00DA07C8">
        <w:rPr>
          <w:rFonts w:ascii="Arial" w:hAnsi="Arial" w:cs="Arial"/>
          <w:sz w:val="20"/>
          <w:szCs w:val="22"/>
        </w:rPr>
        <w:t>được kết nối và một giá trị giả được gửi đến MATLAB bằng Đồng mô phỏng MATLAB.</w:t>
      </w:r>
    </w:p>
    <w:p w14:paraId="398FA748" w14:textId="77777777" w:rsidR="0003441F" w:rsidRPr="00DA07C8" w:rsidRDefault="0003441F" w:rsidP="004E51A7">
      <w:pPr>
        <w:spacing w:line="360" w:lineRule="auto"/>
        <w:rPr>
          <w:rFonts w:ascii="Arial" w:hAnsi="Arial" w:cs="Arial"/>
          <w:sz w:val="20"/>
          <w:szCs w:val="22"/>
        </w:rPr>
      </w:pPr>
    </w:p>
    <w:p w14:paraId="489D9A1A" w14:textId="32E2EFFD" w:rsidR="0003441F" w:rsidRPr="00DA07C8" w:rsidRDefault="0003441F" w:rsidP="004E51A7">
      <w:pPr>
        <w:spacing w:line="360" w:lineRule="auto"/>
        <w:rPr>
          <w:rFonts w:ascii="Arial" w:hAnsi="Arial" w:cs="Arial"/>
          <w:sz w:val="20"/>
          <w:szCs w:val="22"/>
        </w:rPr>
      </w:pPr>
      <w:r w:rsidRPr="00DA07C8">
        <w:rPr>
          <w:rFonts w:ascii="Arial" w:hAnsi="Arial" w:cs="Arial"/>
          <w:sz w:val="20"/>
          <w:szCs w:val="22"/>
        </w:rPr>
        <w:br w:type="page"/>
      </w:r>
    </w:p>
    <w:p w14:paraId="5BEFEEE9" w14:textId="0D8D59C3" w:rsidR="00A557D3" w:rsidRPr="00DA07C8" w:rsidRDefault="73A1CDAB" w:rsidP="004E51A7">
      <w:pPr>
        <w:pStyle w:val="Heading2"/>
        <w:spacing w:line="360" w:lineRule="auto"/>
        <w:rPr>
          <w:rFonts w:cs="Arial"/>
          <w:sz w:val="28"/>
          <w:szCs w:val="28"/>
        </w:rPr>
      </w:pPr>
      <w:bookmarkStart w:id="860" w:name="_Toc94021772"/>
      <w:bookmarkStart w:id="861" w:name="_Toc122608923"/>
      <w:bookmarkStart w:id="862" w:name="_Toc1778715617"/>
      <w:bookmarkStart w:id="863" w:name="_Toc1342818721"/>
      <w:bookmarkStart w:id="864" w:name="_Toc741007612"/>
      <w:bookmarkStart w:id="865" w:name="_Toc1261215014"/>
      <w:bookmarkStart w:id="866" w:name="_Toc905898551"/>
      <w:bookmarkStart w:id="867" w:name="_Toc1321156211"/>
      <w:bookmarkStart w:id="868" w:name="_Toc826741646"/>
      <w:bookmarkStart w:id="869" w:name="_Toc87993691"/>
      <w:bookmarkStart w:id="870" w:name="_Toc559371833"/>
      <w:bookmarkStart w:id="871" w:name="_Toc263159376"/>
      <w:bookmarkStart w:id="872" w:name="_Toc881137057"/>
      <w:bookmarkStart w:id="873" w:name="_Toc1357721810"/>
      <w:bookmarkStart w:id="874" w:name="_Toc1408508234"/>
      <w:bookmarkStart w:id="875" w:name="_Toc635622667"/>
      <w:bookmarkStart w:id="876" w:name="_Toc527325997"/>
      <w:bookmarkStart w:id="877" w:name="_Toc1656146397"/>
      <w:bookmarkStart w:id="878" w:name="_Toc1888447121"/>
      <w:bookmarkStart w:id="879" w:name="_Toc569052125"/>
      <w:bookmarkStart w:id="880" w:name="_Toc576523830"/>
      <w:bookmarkStart w:id="881" w:name="_Toc432682869"/>
      <w:bookmarkStart w:id="882" w:name="_Toc2920122"/>
      <w:bookmarkStart w:id="883" w:name="_Toc736209111"/>
      <w:bookmarkStart w:id="884" w:name="_Toc337253955"/>
      <w:bookmarkStart w:id="885" w:name="_Toc138690174"/>
      <w:bookmarkStart w:id="886" w:name="_Toc33377854"/>
      <w:bookmarkStart w:id="887" w:name="_Toc1868443308"/>
      <w:bookmarkStart w:id="888" w:name="_Toc1251033971"/>
      <w:bookmarkStart w:id="889" w:name="_Toc233949241"/>
      <w:bookmarkStart w:id="890" w:name="_Toc1609525010"/>
      <w:bookmarkStart w:id="891" w:name="_Toc895248496"/>
      <w:r w:rsidRPr="00DA07C8">
        <w:rPr>
          <w:rFonts w:cs="Arial"/>
          <w:sz w:val="28"/>
          <w:szCs w:val="28"/>
        </w:rPr>
        <w:lastRenderedPageBreak/>
        <w:t xml:space="preserve">3.4 </w:t>
      </w:r>
      <w:r w:rsidR="6799D5B2" w:rsidRPr="00DA07C8">
        <w:rPr>
          <w:rFonts w:cs="Arial"/>
          <w:sz w:val="28"/>
          <w:szCs w:val="28"/>
        </w:rPr>
        <w:t>Đo thời gian</w:t>
      </w:r>
      <w:bookmarkEnd w:id="860"/>
      <w:bookmarkEnd w:id="861"/>
      <w:r w:rsidRPr="00DA07C8">
        <w:rPr>
          <w:rFonts w:cs="Arial"/>
          <w:sz w:val="28"/>
          <w:szCs w:val="28"/>
        </w:rPr>
        <w:t xml:space="preserve"> </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p>
    <w:p w14:paraId="7B6C41E2" w14:textId="77777777" w:rsidR="00A557D3" w:rsidRPr="00DA07C8" w:rsidRDefault="00A557D3" w:rsidP="004E51A7">
      <w:pPr>
        <w:spacing w:line="360" w:lineRule="auto"/>
        <w:rPr>
          <w:rFonts w:ascii="Arial" w:hAnsi="Arial" w:cs="Arial"/>
          <w:sz w:val="20"/>
          <w:szCs w:val="22"/>
        </w:rPr>
      </w:pPr>
    </w:p>
    <w:p w14:paraId="58FA5DBB" w14:textId="3183C484" w:rsidR="004A5E88" w:rsidRPr="00DA07C8" w:rsidRDefault="004A5E88" w:rsidP="004E51A7">
      <w:pPr>
        <w:widowControl/>
        <w:spacing w:line="360" w:lineRule="auto"/>
        <w:rPr>
          <w:rFonts w:ascii="Arial" w:hAnsi="Arial" w:cs="Arial"/>
          <w:kern w:val="0"/>
          <w:sz w:val="20"/>
        </w:rPr>
      </w:pPr>
      <w:r w:rsidRPr="00DA07C8">
        <w:rPr>
          <w:rFonts w:ascii="Arial" w:hAnsi="Arial" w:cs="Arial"/>
          <w:kern w:val="0"/>
          <w:sz w:val="20"/>
        </w:rPr>
        <w:t>Phần này mô tả phương pháp đo thời gian được sử dụng trong ET-VPF.</w:t>
      </w:r>
    </w:p>
    <w:p w14:paraId="2716DA97" w14:textId="0CA57AC6" w:rsidR="00F80471" w:rsidRPr="00DA07C8" w:rsidRDefault="00F80471" w:rsidP="004E51A7">
      <w:pPr>
        <w:spacing w:line="360" w:lineRule="auto"/>
        <w:rPr>
          <w:rFonts w:ascii="Arial" w:hAnsi="Arial" w:cs="Arial"/>
          <w:sz w:val="20"/>
          <w:szCs w:val="22"/>
        </w:rPr>
      </w:pPr>
      <w:commentRangeStart w:id="892"/>
      <w:r w:rsidRPr="00DA07C8">
        <w:rPr>
          <w:rFonts w:ascii="Arial" w:hAnsi="Arial" w:cs="Arial"/>
          <w:sz w:val="20"/>
          <w:szCs w:val="22"/>
          <w:highlight w:val="yellow"/>
        </w:rPr>
        <w:t xml:space="preserve">Tiến trình </w:t>
      </w:r>
      <w:commentRangeEnd w:id="892"/>
      <w:r w:rsidRPr="00DA07C8">
        <w:rPr>
          <w:rStyle w:val="CommentReference"/>
          <w:sz w:val="20"/>
          <w:szCs w:val="22"/>
        </w:rPr>
        <w:commentReference w:id="892"/>
      </w:r>
      <w:r w:rsidRPr="00DA07C8">
        <w:rPr>
          <w:rFonts w:ascii="Arial" w:hAnsi="Arial" w:cs="Arial"/>
          <w:sz w:val="20"/>
          <w:szCs w:val="22"/>
          <w:highlight w:val="yellow"/>
        </w:rPr>
        <w:t>Gửi và Nhận từ cả mô hình Simulink và VLAB phụ thuộc vào Thời gian lấy mẫu.</w:t>
      </w:r>
    </w:p>
    <w:p w14:paraId="718E74F3" w14:textId="77777777" w:rsidR="00341B7D" w:rsidRPr="00DA07C8" w:rsidRDefault="00A53C92" w:rsidP="004E51A7">
      <w:pPr>
        <w:keepNext/>
        <w:spacing w:line="360" w:lineRule="auto"/>
        <w:jc w:val="center"/>
        <w:rPr>
          <w:sz w:val="20"/>
          <w:szCs w:val="22"/>
          <w:highlight w:val="yellow"/>
        </w:rPr>
      </w:pPr>
      <w:r w:rsidRPr="00DA07C8">
        <w:rPr>
          <w:noProof/>
          <w:sz w:val="20"/>
          <w:szCs w:val="22"/>
          <w:highlight w:val="yellow"/>
        </w:rPr>
        <w:drawing>
          <wp:inline distT="0" distB="0" distL="0" distR="0" wp14:anchorId="7C929F41" wp14:editId="75089AB9">
            <wp:extent cx="4542638" cy="2557338"/>
            <wp:effectExtent l="133350" t="114300" r="125095" b="16700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71517" cy="26298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63C7CF" w14:textId="4C20255B" w:rsidR="00A53C92" w:rsidRPr="00DA07C8" w:rsidRDefault="00341B7D"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highlight w:val="yellow"/>
        </w:rPr>
        <w:t xml:space="preserve">Hình </w:t>
      </w:r>
      <w:r w:rsidRPr="00DA07C8">
        <w:rPr>
          <w:rFonts w:ascii="Arial" w:hAnsi="Arial" w:cs="Arial"/>
          <w:b/>
          <w:bCs/>
          <w:color w:val="auto"/>
          <w:sz w:val="20"/>
          <w:szCs w:val="20"/>
          <w:highlight w:val="yellow"/>
        </w:rPr>
        <w:fldChar w:fldCharType="begin"/>
      </w:r>
      <w:r w:rsidRPr="00DA07C8">
        <w:rPr>
          <w:rFonts w:ascii="Arial" w:hAnsi="Arial" w:cs="Arial"/>
          <w:b/>
          <w:bCs/>
          <w:color w:val="auto"/>
          <w:sz w:val="20"/>
          <w:szCs w:val="20"/>
          <w:highlight w:val="yellow"/>
        </w:rPr>
        <w:instrText xml:space="preserve"> STYLEREF 1 \s </w:instrText>
      </w:r>
      <w:r w:rsidRPr="00DA07C8">
        <w:rPr>
          <w:rFonts w:ascii="Arial" w:hAnsi="Arial" w:cs="Arial"/>
          <w:b/>
          <w:bCs/>
          <w:color w:val="auto"/>
          <w:sz w:val="20"/>
          <w:szCs w:val="20"/>
          <w:highlight w:val="yellow"/>
        </w:rPr>
        <w:fldChar w:fldCharType="separate"/>
      </w:r>
      <w:r w:rsidRPr="00DA07C8">
        <w:rPr>
          <w:rFonts w:ascii="Arial" w:hAnsi="Arial" w:cs="Arial"/>
          <w:b/>
          <w:bCs/>
          <w:color w:val="auto"/>
          <w:sz w:val="20"/>
          <w:szCs w:val="20"/>
          <w:highlight w:val="yellow"/>
        </w:rPr>
        <w:t xml:space="preserve">3 </w:t>
      </w:r>
      <w:r w:rsidRPr="00DA07C8">
        <w:rPr>
          <w:rFonts w:ascii="Arial" w:hAnsi="Arial" w:cs="Arial"/>
          <w:b/>
          <w:bCs/>
          <w:color w:val="auto"/>
          <w:sz w:val="20"/>
          <w:szCs w:val="20"/>
          <w:highlight w:val="yellow"/>
        </w:rPr>
        <w:fldChar w:fldCharType="end"/>
      </w:r>
      <w:r w:rsidRPr="00DA07C8">
        <w:rPr>
          <w:rFonts w:ascii="Arial" w:hAnsi="Arial" w:cs="Arial"/>
          <w:b/>
          <w:bCs/>
          <w:color w:val="auto"/>
          <w:sz w:val="20"/>
          <w:szCs w:val="20"/>
          <w:highlight w:val="yellow"/>
        </w:rPr>
        <w:noBreakHyphen/>
      </w:r>
      <w:r w:rsidRPr="00DA07C8">
        <w:rPr>
          <w:rFonts w:ascii="Arial" w:hAnsi="Arial" w:cs="Arial"/>
          <w:b/>
          <w:bCs/>
          <w:color w:val="auto"/>
          <w:sz w:val="20"/>
          <w:szCs w:val="20"/>
          <w:highlight w:val="yellow"/>
        </w:rPr>
        <w:fldChar w:fldCharType="begin"/>
      </w:r>
      <w:r w:rsidRPr="00DA07C8">
        <w:rPr>
          <w:rFonts w:ascii="Arial" w:hAnsi="Arial" w:cs="Arial"/>
          <w:b/>
          <w:bCs/>
          <w:color w:val="auto"/>
          <w:sz w:val="20"/>
          <w:szCs w:val="20"/>
          <w:highlight w:val="yellow"/>
        </w:rPr>
        <w:instrText xml:space="preserve"> SEQ Figure \* ARABIC \s 1 </w:instrText>
      </w:r>
      <w:r w:rsidRPr="00DA07C8">
        <w:rPr>
          <w:rFonts w:ascii="Arial" w:hAnsi="Arial" w:cs="Arial"/>
          <w:b/>
          <w:bCs/>
          <w:color w:val="auto"/>
          <w:sz w:val="20"/>
          <w:szCs w:val="20"/>
          <w:highlight w:val="yellow"/>
        </w:rPr>
        <w:fldChar w:fldCharType="separate"/>
      </w:r>
      <w:r w:rsidRPr="00DA07C8">
        <w:rPr>
          <w:rFonts w:ascii="Arial" w:hAnsi="Arial" w:cs="Arial"/>
          <w:b/>
          <w:bCs/>
          <w:color w:val="auto"/>
          <w:sz w:val="20"/>
          <w:szCs w:val="20"/>
          <w:highlight w:val="yellow"/>
        </w:rPr>
        <w:t xml:space="preserve">39 </w:t>
      </w:r>
      <w:r w:rsidRPr="00DA07C8">
        <w:rPr>
          <w:rFonts w:ascii="Arial" w:hAnsi="Arial" w:cs="Arial"/>
          <w:b/>
          <w:bCs/>
          <w:color w:val="auto"/>
          <w:sz w:val="20"/>
          <w:szCs w:val="20"/>
          <w:highlight w:val="yellow"/>
        </w:rPr>
        <w:fldChar w:fldCharType="end"/>
      </w:r>
      <w:r w:rsidRPr="00DA07C8">
        <w:rPr>
          <w:rFonts w:ascii="Arial" w:hAnsi="Arial" w:cs="Arial"/>
          <w:b/>
          <w:bCs/>
          <w:color w:val="auto"/>
          <w:sz w:val="20"/>
          <w:szCs w:val="20"/>
          <w:highlight w:val="yellow"/>
        </w:rPr>
        <w:t>Phương pháp đo thời gian</w:t>
      </w:r>
    </w:p>
    <w:p w14:paraId="3FD91612" w14:textId="66E5ED86" w:rsidR="00A557D3" w:rsidRPr="00DA07C8" w:rsidRDefault="00A557D3" w:rsidP="004E51A7">
      <w:pPr>
        <w:spacing w:line="360" w:lineRule="auto"/>
        <w:rPr>
          <w:rFonts w:ascii="Arial" w:hAnsi="Arial" w:cs="Arial"/>
          <w:sz w:val="20"/>
          <w:szCs w:val="22"/>
        </w:rPr>
      </w:pPr>
    </w:p>
    <w:p w14:paraId="5574C945" w14:textId="3C63CE4A" w:rsidR="004A5E88" w:rsidRPr="00DA07C8" w:rsidRDefault="62FB7C4D" w:rsidP="004E51A7">
      <w:pPr>
        <w:pStyle w:val="Heading3"/>
        <w:spacing w:line="360" w:lineRule="auto"/>
        <w:rPr>
          <w:rFonts w:cs="Arial"/>
          <w:b w:val="0"/>
          <w:sz w:val="28"/>
          <w:szCs w:val="28"/>
        </w:rPr>
      </w:pPr>
      <w:bookmarkStart w:id="893" w:name="_Toc93597452"/>
      <w:bookmarkStart w:id="894" w:name="_Toc1420297188"/>
      <w:bookmarkStart w:id="895" w:name="_Toc1561400251"/>
      <w:bookmarkStart w:id="896" w:name="_Toc1948992505"/>
      <w:bookmarkStart w:id="897" w:name="_Toc249054705"/>
      <w:bookmarkStart w:id="898" w:name="_Toc721782752"/>
      <w:bookmarkStart w:id="899" w:name="_Toc1166104339"/>
      <w:bookmarkStart w:id="900" w:name="_Toc1167812323"/>
      <w:bookmarkStart w:id="901" w:name="_Toc1819471705"/>
      <w:bookmarkStart w:id="902" w:name="_Toc1177192716"/>
      <w:bookmarkStart w:id="903" w:name="_Toc918824880"/>
      <w:bookmarkStart w:id="904" w:name="_Toc163708988"/>
      <w:bookmarkStart w:id="905" w:name="_Toc1468337789"/>
      <w:bookmarkStart w:id="906" w:name="_Toc1993981788"/>
      <w:bookmarkStart w:id="907" w:name="_Toc880812395"/>
      <w:bookmarkStart w:id="908" w:name="_Toc2131604758"/>
      <w:bookmarkStart w:id="909" w:name="_Toc94899680"/>
      <w:bookmarkStart w:id="910" w:name="_Toc1002215460"/>
      <w:bookmarkStart w:id="911" w:name="_Toc675378012"/>
      <w:bookmarkStart w:id="912" w:name="_Toc1175059393"/>
      <w:bookmarkStart w:id="913" w:name="_Toc731961990"/>
      <w:bookmarkStart w:id="914" w:name="_Toc1159007443"/>
      <w:bookmarkStart w:id="915" w:name="_Toc1802881518"/>
      <w:bookmarkStart w:id="916" w:name="_Toc40204084"/>
      <w:bookmarkStart w:id="917" w:name="_Toc876069442"/>
      <w:bookmarkStart w:id="918" w:name="_Toc1981637484"/>
      <w:bookmarkStart w:id="919" w:name="_Toc830249358"/>
      <w:bookmarkStart w:id="920" w:name="_Toc1885224716"/>
      <w:bookmarkStart w:id="921" w:name="_Toc162277202"/>
      <w:bookmarkStart w:id="922" w:name="_Toc1637173728"/>
      <w:bookmarkStart w:id="923" w:name="_Toc1262018043"/>
      <w:bookmarkStart w:id="924" w:name="_Toc122608924"/>
      <w:r w:rsidRPr="00DA07C8">
        <w:rPr>
          <w:rFonts w:cs="Arial"/>
          <w:sz w:val="28"/>
          <w:szCs w:val="28"/>
        </w:rPr>
        <w:t>3.4.1. Cấu trúc của Mô hình Simulink để đo lường</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1DD62711" w14:textId="77777777" w:rsidR="004A5E88" w:rsidRPr="00DA07C8" w:rsidRDefault="004A5E88" w:rsidP="004E51A7">
      <w:pPr>
        <w:spacing w:line="360" w:lineRule="auto"/>
        <w:rPr>
          <w:rFonts w:ascii="Arial" w:hAnsi="Arial" w:cs="Arial"/>
          <w:sz w:val="20"/>
          <w:szCs w:val="22"/>
        </w:rPr>
      </w:pPr>
    </w:p>
    <w:p w14:paraId="5620C38A" w14:textId="741591A2" w:rsidR="004A5E88" w:rsidRPr="00DA07C8" w:rsidRDefault="004A5E88" w:rsidP="004E51A7">
      <w:pPr>
        <w:spacing w:line="360" w:lineRule="auto"/>
        <w:jc w:val="center"/>
        <w:rPr>
          <w:rFonts w:ascii="Arial" w:hAnsi="Arial" w:cs="Arial"/>
          <w:sz w:val="20"/>
          <w:szCs w:val="22"/>
        </w:rPr>
      </w:pPr>
      <w:r w:rsidRPr="00DA07C8">
        <w:rPr>
          <w:rFonts w:ascii="Arial" w:hAnsi="Arial" w:cs="Arial"/>
          <w:noProof/>
          <w:sz w:val="20"/>
          <w:szCs w:val="22"/>
        </w:rPr>
        <w:lastRenderedPageBreak/>
        <w:drawing>
          <wp:inline distT="0" distB="0" distL="0" distR="0" wp14:anchorId="3E2B5BD8" wp14:editId="206F3EFE">
            <wp:extent cx="6457950" cy="3797750"/>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57950" cy="3797750"/>
                    </a:xfrm>
                    <a:prstGeom prst="rect">
                      <a:avLst/>
                    </a:prstGeom>
                    <a:noFill/>
                  </pic:spPr>
                </pic:pic>
              </a:graphicData>
            </a:graphic>
          </wp:inline>
        </w:drawing>
      </w:r>
    </w:p>
    <w:p w14:paraId="7A80ED3B" w14:textId="71A70B70" w:rsidR="004A5E88" w:rsidRPr="00DA07C8" w:rsidRDefault="004A5E88" w:rsidP="004E51A7">
      <w:pPr>
        <w:spacing w:line="360" w:lineRule="auto"/>
        <w:jc w:val="center"/>
        <w:rPr>
          <w:rFonts w:ascii="Arial" w:hAnsi="Arial" w:cs="Arial"/>
          <w:sz w:val="20"/>
          <w:szCs w:val="22"/>
        </w:rPr>
      </w:pPr>
    </w:p>
    <w:p w14:paraId="306EB5AF" w14:textId="790F97FC" w:rsidR="004A5E88" w:rsidRPr="00DA07C8" w:rsidRDefault="004A5E88"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40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Cấu trúc mô hình Simulink để đo lường</w:t>
      </w:r>
    </w:p>
    <w:p w14:paraId="373C57BE" w14:textId="77777777" w:rsidR="00AB7AF7" w:rsidRPr="00DA07C8" w:rsidRDefault="00AB7AF7" w:rsidP="004E51A7">
      <w:pPr>
        <w:spacing w:line="360" w:lineRule="auto"/>
        <w:rPr>
          <w:rFonts w:ascii="Arial" w:hAnsi="Arial" w:cs="Arial"/>
          <w:bCs/>
          <w:sz w:val="20"/>
          <w:szCs w:val="22"/>
        </w:rPr>
      </w:pPr>
    </w:p>
    <w:p w14:paraId="78FDCF45" w14:textId="5D94F9B4" w:rsidR="004A5E88" w:rsidRPr="00DA07C8" w:rsidRDefault="004A5E88" w:rsidP="004E51A7">
      <w:pPr>
        <w:spacing w:line="360" w:lineRule="auto"/>
        <w:rPr>
          <w:rFonts w:ascii="Arial" w:hAnsi="Arial" w:cs="Arial"/>
          <w:sz w:val="20"/>
          <w:szCs w:val="22"/>
        </w:rPr>
      </w:pPr>
      <w:r w:rsidRPr="00DA07C8">
        <w:rPr>
          <w:rFonts w:ascii="Arial" w:hAnsi="Arial" w:cs="Arial"/>
          <w:bCs/>
          <w:sz w:val="20"/>
          <w:szCs w:val="22"/>
        </w:rPr>
        <w:t xml:space="preserve">Ghi chú </w:t>
      </w:r>
      <w:r w:rsidRPr="00DA07C8">
        <w:rPr>
          <w:rFonts w:ascii="Arial" w:hAnsi="Arial" w:cs="Arial"/>
          <w:sz w:val="20"/>
          <w:szCs w:val="22"/>
        </w:rPr>
        <w:tab/>
        <w:t>(*1): Khối được đo đáp ứng mọi yêu cầu về phép đo.</w:t>
      </w:r>
    </w:p>
    <w:p w14:paraId="3C058E77" w14:textId="726FCF16" w:rsidR="004A5E88" w:rsidRPr="00DA07C8" w:rsidRDefault="004A5E88" w:rsidP="004E51A7">
      <w:pPr>
        <w:spacing w:line="360" w:lineRule="auto"/>
        <w:ind w:left="1440"/>
        <w:rPr>
          <w:rFonts w:ascii="Arial" w:hAnsi="Arial" w:cs="Arial"/>
          <w:sz w:val="20"/>
          <w:szCs w:val="22"/>
        </w:rPr>
      </w:pPr>
      <w:r w:rsidRPr="00DA07C8">
        <w:rPr>
          <w:rFonts w:ascii="Arial" w:hAnsi="Arial" w:cs="Arial"/>
          <w:sz w:val="20"/>
          <w:szCs w:val="22"/>
        </w:rPr>
        <w:t xml:space="preserve">(*2): Quyết định của người dùng: Không đo khối này. Vì vậy, họ không cần phải chuyển đổi nó thành Hệ thống con nguyên tử. Tham khảo mục </w:t>
      </w:r>
      <w:r w:rsidR="00AB7AF7" w:rsidRPr="00DA07C8">
        <w:rPr>
          <w:rFonts w:ascii="Arial" w:hAnsi="Arial" w:cs="Arial"/>
          <w:b/>
          <w:bCs/>
          <w:sz w:val="20"/>
          <w:szCs w:val="22"/>
        </w:rPr>
        <w:fldChar w:fldCharType="begin"/>
      </w:r>
      <w:r w:rsidR="00AB7AF7" w:rsidRPr="00DA07C8">
        <w:rPr>
          <w:rFonts w:ascii="Arial" w:hAnsi="Arial" w:cs="Arial"/>
          <w:b/>
          <w:bCs/>
          <w:sz w:val="20"/>
          <w:szCs w:val="22"/>
        </w:rPr>
        <w:instrText xml:space="preserve"> REF _Ref94107619 \h  \* MERGEFORMAT </w:instrText>
      </w:r>
      <w:r w:rsidR="00AB7AF7" w:rsidRPr="00DA07C8">
        <w:rPr>
          <w:rFonts w:ascii="Arial" w:hAnsi="Arial" w:cs="Arial"/>
          <w:b/>
          <w:bCs/>
          <w:sz w:val="20"/>
          <w:szCs w:val="22"/>
        </w:rPr>
      </w:r>
      <w:r w:rsidR="00AB7AF7" w:rsidRPr="00DA07C8">
        <w:rPr>
          <w:rFonts w:ascii="Arial" w:hAnsi="Arial" w:cs="Arial"/>
          <w:b/>
          <w:bCs/>
          <w:sz w:val="20"/>
          <w:szCs w:val="22"/>
        </w:rPr>
        <w:fldChar w:fldCharType="separate"/>
      </w:r>
      <w:r w:rsidR="003C2150" w:rsidRPr="00DA07C8">
        <w:rPr>
          <w:rFonts w:ascii="Arial" w:hAnsi="Arial" w:cs="Arial"/>
          <w:b/>
          <w:bCs/>
          <w:sz w:val="20"/>
          <w:szCs w:val="22"/>
        </w:rPr>
        <w:t xml:space="preserve">3.4.3. Cách thay đổi Hệ thống con bình thường thành Hệ thống con nguyên tử </w:t>
      </w:r>
      <w:r w:rsidR="00AB7AF7" w:rsidRPr="00DA07C8">
        <w:rPr>
          <w:rFonts w:ascii="Arial" w:hAnsi="Arial" w:cs="Arial"/>
          <w:b/>
          <w:bCs/>
          <w:sz w:val="20"/>
          <w:szCs w:val="22"/>
        </w:rPr>
        <w:fldChar w:fldCharType="end"/>
      </w:r>
      <w:r w:rsidRPr="00DA07C8">
        <w:rPr>
          <w:rFonts w:ascii="Arial" w:hAnsi="Arial" w:cs="Arial"/>
          <w:sz w:val="20"/>
          <w:szCs w:val="22"/>
        </w:rPr>
        <w:t>.</w:t>
      </w:r>
    </w:p>
    <w:p w14:paraId="3C374392" w14:textId="0996197E" w:rsidR="004A5E88" w:rsidRPr="00DA07C8" w:rsidRDefault="004A5E88" w:rsidP="004E51A7">
      <w:pPr>
        <w:spacing w:line="360" w:lineRule="auto"/>
        <w:rPr>
          <w:rFonts w:ascii="Arial" w:hAnsi="Arial" w:cs="Arial"/>
          <w:sz w:val="20"/>
          <w:szCs w:val="22"/>
        </w:rPr>
      </w:pPr>
      <w:r w:rsidRPr="00DA07C8">
        <w:rPr>
          <w:rFonts w:ascii="Arial" w:hAnsi="Arial" w:cs="Arial"/>
          <w:sz w:val="20"/>
          <w:szCs w:val="22"/>
        </w:rPr>
        <w:tab/>
      </w:r>
      <w:r w:rsidR="004C71D0" w:rsidRPr="00DA07C8">
        <w:rPr>
          <w:rFonts w:ascii="Arial" w:hAnsi="Arial" w:cs="Arial"/>
          <w:sz w:val="20"/>
          <w:szCs w:val="22"/>
        </w:rPr>
        <w:tab/>
      </w:r>
      <w:r w:rsidRPr="00DA07C8">
        <w:rPr>
          <w:rFonts w:ascii="Arial" w:hAnsi="Arial" w:cs="Arial"/>
          <w:sz w:val="20"/>
          <w:szCs w:val="22"/>
        </w:rPr>
        <w:t>(*3): Tuy là Atomic Subsystem nhưng người dùng không định nghĩa trong file input_subsystem.txt.</w:t>
      </w:r>
    </w:p>
    <w:p w14:paraId="2F2817CC" w14:textId="77777777" w:rsidR="004A5E88" w:rsidRPr="00DA07C8" w:rsidRDefault="004A5E88" w:rsidP="004E51A7">
      <w:pPr>
        <w:spacing w:line="360" w:lineRule="auto"/>
        <w:rPr>
          <w:rFonts w:ascii="Arial" w:hAnsi="Arial" w:cs="Arial"/>
          <w:sz w:val="20"/>
          <w:szCs w:val="22"/>
        </w:rPr>
      </w:pPr>
    </w:p>
    <w:p w14:paraId="3025CC32" w14:textId="77777777" w:rsidR="004A5E88" w:rsidRPr="00DA07C8" w:rsidRDefault="004A5E88" w:rsidP="004E51A7">
      <w:pPr>
        <w:spacing w:line="360" w:lineRule="auto"/>
        <w:rPr>
          <w:rFonts w:ascii="Arial" w:hAnsi="Arial" w:cs="Arial"/>
          <w:sz w:val="20"/>
          <w:szCs w:val="22"/>
        </w:rPr>
      </w:pPr>
      <w:r w:rsidRPr="00DA07C8">
        <w:rPr>
          <w:rFonts w:ascii="Arial" w:hAnsi="Arial" w:cs="Arial"/>
          <w:sz w:val="20"/>
          <w:szCs w:val="22"/>
        </w:rPr>
        <w:t>Dưới đây là yêu cầu đối với khối được đo:</w:t>
      </w:r>
    </w:p>
    <w:p w14:paraId="351760E6" w14:textId="77777777" w:rsidR="004A5E88" w:rsidRPr="00DA07C8" w:rsidRDefault="004A5E88" w:rsidP="004E51A7">
      <w:pPr>
        <w:spacing w:line="360" w:lineRule="auto"/>
        <w:ind w:firstLine="720"/>
        <w:rPr>
          <w:rFonts w:ascii="Arial" w:hAnsi="Arial" w:cs="Arial"/>
          <w:sz w:val="20"/>
          <w:szCs w:val="22"/>
        </w:rPr>
      </w:pPr>
      <w:r w:rsidRPr="00DA07C8">
        <w:rPr>
          <w:rFonts w:ascii="Arial" w:hAnsi="Arial" w:cs="Arial"/>
          <w:sz w:val="20"/>
          <w:szCs w:val="22"/>
        </w:rPr>
        <w:t>1. Chỉ đo khối bên trong Khối người dùng.</w:t>
      </w:r>
    </w:p>
    <w:p w14:paraId="5CED1D03" w14:textId="039AE39C" w:rsidR="004A5E88" w:rsidRPr="00DA07C8" w:rsidRDefault="004A5E88" w:rsidP="004E51A7">
      <w:pPr>
        <w:spacing w:line="360" w:lineRule="auto"/>
        <w:ind w:firstLine="720"/>
        <w:rPr>
          <w:rFonts w:ascii="Arial" w:hAnsi="Arial" w:cs="Arial"/>
          <w:sz w:val="20"/>
          <w:szCs w:val="22"/>
        </w:rPr>
      </w:pPr>
      <w:r w:rsidRPr="00DA07C8">
        <w:rPr>
          <w:rFonts w:ascii="Arial" w:hAnsi="Arial" w:cs="Arial"/>
          <w:sz w:val="20"/>
          <w:szCs w:val="22"/>
        </w:rPr>
        <w:t xml:space="preserve">2. Chỉ đo cho khối được xác định trong input_subsystem.txt. Tham khảo mục </w:t>
      </w:r>
      <w:r w:rsidR="00AB7AF7" w:rsidRPr="00DA07C8">
        <w:rPr>
          <w:rFonts w:ascii="Arial" w:hAnsi="Arial" w:cs="Arial"/>
          <w:b/>
          <w:bCs/>
          <w:sz w:val="20"/>
          <w:szCs w:val="22"/>
        </w:rPr>
        <w:fldChar w:fldCharType="begin"/>
      </w:r>
      <w:r w:rsidR="00AB7AF7" w:rsidRPr="00DA07C8">
        <w:rPr>
          <w:rFonts w:ascii="Arial" w:hAnsi="Arial" w:cs="Arial"/>
          <w:b/>
          <w:bCs/>
          <w:sz w:val="20"/>
          <w:szCs w:val="22"/>
        </w:rPr>
        <w:instrText xml:space="preserve"> REF _Ref94107658 \h  \* MERGEFORMAT </w:instrText>
      </w:r>
      <w:r w:rsidR="00AB7AF7" w:rsidRPr="00DA07C8">
        <w:rPr>
          <w:rFonts w:ascii="Arial" w:hAnsi="Arial" w:cs="Arial"/>
          <w:b/>
          <w:bCs/>
          <w:sz w:val="20"/>
          <w:szCs w:val="22"/>
        </w:rPr>
      </w:r>
      <w:r w:rsidR="00AB7AF7" w:rsidRPr="00DA07C8">
        <w:rPr>
          <w:rFonts w:ascii="Arial" w:hAnsi="Arial" w:cs="Arial"/>
          <w:b/>
          <w:bCs/>
          <w:sz w:val="20"/>
          <w:szCs w:val="22"/>
        </w:rPr>
        <w:fldChar w:fldCharType="separate"/>
      </w:r>
      <w:r w:rsidR="003C2150" w:rsidRPr="00DA07C8">
        <w:rPr>
          <w:rFonts w:ascii="Arial" w:hAnsi="Arial" w:cs="Arial"/>
          <w:b/>
          <w:bCs/>
          <w:sz w:val="20"/>
          <w:szCs w:val="22"/>
        </w:rPr>
        <w:t xml:space="preserve">3.4.2. Tệp đầu vào cho Phép đo </w:t>
      </w:r>
      <w:r w:rsidR="00AB7AF7" w:rsidRPr="00DA07C8">
        <w:rPr>
          <w:rFonts w:ascii="Arial" w:hAnsi="Arial" w:cs="Arial"/>
          <w:b/>
          <w:bCs/>
          <w:sz w:val="20"/>
          <w:szCs w:val="22"/>
        </w:rPr>
        <w:fldChar w:fldCharType="end"/>
      </w:r>
      <w:r w:rsidRPr="00DA07C8">
        <w:rPr>
          <w:rFonts w:ascii="Arial" w:hAnsi="Arial" w:cs="Arial"/>
          <w:sz w:val="20"/>
          <w:szCs w:val="22"/>
        </w:rPr>
        <w:t>.</w:t>
      </w:r>
    </w:p>
    <w:p w14:paraId="0F7EE48B" w14:textId="77777777" w:rsidR="004A5E88" w:rsidRPr="00DA07C8" w:rsidRDefault="004A5E88" w:rsidP="004E51A7">
      <w:pPr>
        <w:spacing w:line="360" w:lineRule="auto"/>
        <w:ind w:firstLine="720"/>
        <w:rPr>
          <w:rFonts w:ascii="Arial" w:hAnsi="Arial" w:cs="Arial"/>
          <w:sz w:val="20"/>
          <w:szCs w:val="22"/>
        </w:rPr>
      </w:pPr>
      <w:r w:rsidRPr="00DA07C8">
        <w:rPr>
          <w:rFonts w:ascii="Arial" w:hAnsi="Arial" w:cs="Arial"/>
          <w:sz w:val="20"/>
          <w:szCs w:val="22"/>
        </w:rPr>
        <w:t>3. Nó phải là Hệ thống con nguyên tử.</w:t>
      </w:r>
    </w:p>
    <w:p w14:paraId="7477DF76" w14:textId="0421C4BC" w:rsidR="00385339" w:rsidRPr="00DA07C8" w:rsidRDefault="00385339" w:rsidP="004E51A7">
      <w:pPr>
        <w:spacing w:line="360" w:lineRule="auto"/>
        <w:rPr>
          <w:rFonts w:ascii="Arial" w:hAnsi="Arial" w:cs="Arial"/>
          <w:sz w:val="20"/>
          <w:szCs w:val="22"/>
        </w:rPr>
      </w:pPr>
      <w:r w:rsidRPr="00DA07C8">
        <w:rPr>
          <w:rFonts w:ascii="Arial" w:hAnsi="Arial" w:cs="Arial"/>
          <w:sz w:val="20"/>
          <w:szCs w:val="22"/>
        </w:rPr>
        <w:br w:type="page"/>
      </w:r>
    </w:p>
    <w:p w14:paraId="35C4AD5A" w14:textId="62380B22" w:rsidR="00385339" w:rsidRPr="00DA07C8" w:rsidRDefault="6C39A910" w:rsidP="004E51A7">
      <w:pPr>
        <w:pStyle w:val="Heading3"/>
        <w:spacing w:line="360" w:lineRule="auto"/>
        <w:rPr>
          <w:rFonts w:cs="Arial"/>
          <w:b w:val="0"/>
          <w:sz w:val="28"/>
          <w:szCs w:val="28"/>
        </w:rPr>
      </w:pPr>
      <w:bookmarkStart w:id="925" w:name="_Toc93597454"/>
      <w:bookmarkStart w:id="926" w:name="_Ref94107658"/>
      <w:bookmarkStart w:id="927" w:name="_Ref94107900"/>
      <w:bookmarkStart w:id="928" w:name="_Toc1668713369"/>
      <w:bookmarkStart w:id="929" w:name="_Toc750304930"/>
      <w:bookmarkStart w:id="930" w:name="_Toc1087206661"/>
      <w:bookmarkStart w:id="931" w:name="_Toc863919021"/>
      <w:bookmarkStart w:id="932" w:name="_Toc2062903980"/>
      <w:bookmarkStart w:id="933" w:name="_Toc1750564453"/>
      <w:bookmarkStart w:id="934" w:name="_Toc613345373"/>
      <w:bookmarkStart w:id="935" w:name="_Toc996121803"/>
      <w:bookmarkStart w:id="936" w:name="_Toc355563151"/>
      <w:bookmarkStart w:id="937" w:name="_Toc1315082329"/>
      <w:bookmarkStart w:id="938" w:name="_Toc272645801"/>
      <w:bookmarkStart w:id="939" w:name="_Toc707287705"/>
      <w:bookmarkStart w:id="940" w:name="_Toc1483502197"/>
      <w:bookmarkStart w:id="941" w:name="_Toc1193000258"/>
      <w:bookmarkStart w:id="942" w:name="_Toc127645296"/>
      <w:bookmarkStart w:id="943" w:name="_Toc712241170"/>
      <w:bookmarkStart w:id="944" w:name="_Toc132302061"/>
      <w:bookmarkStart w:id="945" w:name="_Toc568194831"/>
      <w:bookmarkStart w:id="946" w:name="_Toc2040551582"/>
      <w:bookmarkStart w:id="947" w:name="_Toc60954166"/>
      <w:bookmarkStart w:id="948" w:name="_Toc48883756"/>
      <w:bookmarkStart w:id="949" w:name="_Toc1622735256"/>
      <w:bookmarkStart w:id="950" w:name="_Toc1061847913"/>
      <w:bookmarkStart w:id="951" w:name="_Toc1133788524"/>
      <w:bookmarkStart w:id="952" w:name="_Toc1831874315"/>
      <w:bookmarkStart w:id="953" w:name="_Toc1271585937"/>
      <w:bookmarkStart w:id="954" w:name="_Toc122209149"/>
      <w:bookmarkStart w:id="955" w:name="_Toc1163261008"/>
      <w:bookmarkStart w:id="956" w:name="_Toc501866625"/>
      <w:bookmarkStart w:id="957" w:name="_Toc1911913502"/>
      <w:bookmarkStart w:id="958" w:name="_Toc122608925"/>
      <w:r w:rsidRPr="00DA07C8">
        <w:rPr>
          <w:rFonts w:cs="Arial"/>
          <w:sz w:val="28"/>
          <w:szCs w:val="28"/>
        </w:rPr>
        <w:lastRenderedPageBreak/>
        <w:t xml:space="preserve">3.4. </w:t>
      </w:r>
      <w:r w:rsidR="77B834A6" w:rsidRPr="00DA07C8">
        <w:rPr>
          <w:rFonts w:cs="Arial"/>
          <w:sz w:val="28"/>
          <w:szCs w:val="28"/>
        </w:rPr>
        <w:t>2. Tệp đầu vào để Đo lường</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0339ED27" w14:textId="77777777" w:rsidR="00385339" w:rsidRPr="00DA07C8" w:rsidRDefault="00385339" w:rsidP="004E51A7">
      <w:pPr>
        <w:spacing w:line="360" w:lineRule="auto"/>
        <w:rPr>
          <w:rFonts w:ascii="Arial" w:hAnsi="Arial" w:cs="Arial"/>
          <w:sz w:val="20"/>
          <w:szCs w:val="22"/>
        </w:rPr>
      </w:pPr>
    </w:p>
    <w:p w14:paraId="58DAF72B" w14:textId="74279283" w:rsidR="00385339" w:rsidRPr="00DA07C8" w:rsidRDefault="00385339" w:rsidP="004E51A7">
      <w:pPr>
        <w:spacing w:line="360" w:lineRule="auto"/>
        <w:rPr>
          <w:rFonts w:ascii="Arial" w:hAnsi="Arial" w:cs="Arial"/>
          <w:sz w:val="20"/>
          <w:szCs w:val="22"/>
        </w:rPr>
      </w:pPr>
      <w:r w:rsidRPr="00DA07C8">
        <w:rPr>
          <w:rFonts w:ascii="Arial" w:hAnsi="Arial" w:cs="Arial"/>
          <w:sz w:val="20"/>
          <w:szCs w:val="22"/>
        </w:rPr>
        <w:t>Trong thư mục mô hình, để quyết định khối được đo nào, hãy chuẩn bị input_subsystem.txt với định dạng bên dưới:</w:t>
      </w:r>
    </w:p>
    <w:p w14:paraId="2D2CA054" w14:textId="77777777" w:rsidR="00385339" w:rsidRPr="00DA07C8" w:rsidRDefault="00385339" w:rsidP="004E51A7">
      <w:pPr>
        <w:spacing w:line="360" w:lineRule="auto"/>
        <w:rPr>
          <w:rFonts w:ascii="Arial" w:hAnsi="Arial" w:cs="Arial"/>
          <w:sz w:val="20"/>
          <w:szCs w:val="22"/>
        </w:rPr>
      </w:pPr>
    </w:p>
    <w:p w14:paraId="1F060B66" w14:textId="77777777" w:rsidR="00EA41AD" w:rsidRPr="00DA07C8" w:rsidRDefault="00385339" w:rsidP="004E51A7">
      <w:pPr>
        <w:pBdr>
          <w:top w:val="single" w:sz="4" w:space="1" w:color="auto"/>
          <w:left w:val="single" w:sz="4" w:space="4" w:color="auto"/>
          <w:bottom w:val="single" w:sz="4" w:space="1" w:color="auto"/>
          <w:right w:val="single" w:sz="4" w:space="4" w:color="auto"/>
        </w:pBdr>
        <w:spacing w:line="360" w:lineRule="auto"/>
        <w:rPr>
          <w:rFonts w:ascii="Arial" w:hAnsi="Arial" w:cs="Arial"/>
          <w:sz w:val="20"/>
          <w:szCs w:val="22"/>
        </w:rPr>
      </w:pPr>
      <w:r w:rsidRPr="00DA07C8">
        <w:rPr>
          <w:rFonts w:ascii="Arial" w:hAnsi="Arial" w:cs="Arial"/>
          <w:sz w:val="20"/>
          <w:szCs w:val="22"/>
        </w:rPr>
        <w:t>&lt;Đường dẫn của Atomic_Subsystem_name_1&gt;,&lt;Lõi đầu tiên&gt;</w:t>
      </w:r>
    </w:p>
    <w:p w14:paraId="0305747E" w14:textId="3FD30F7D" w:rsidR="00385339" w:rsidRPr="00DA07C8" w:rsidRDefault="00385339" w:rsidP="004E51A7">
      <w:pPr>
        <w:pBdr>
          <w:top w:val="single" w:sz="4" w:space="1" w:color="auto"/>
          <w:left w:val="single" w:sz="4" w:space="4" w:color="auto"/>
          <w:bottom w:val="single" w:sz="4" w:space="1" w:color="auto"/>
          <w:right w:val="single" w:sz="4" w:space="4" w:color="auto"/>
        </w:pBdr>
        <w:spacing w:line="360" w:lineRule="auto"/>
        <w:rPr>
          <w:rFonts w:ascii="Arial" w:hAnsi="Arial" w:cs="Arial"/>
          <w:sz w:val="20"/>
          <w:szCs w:val="22"/>
        </w:rPr>
      </w:pPr>
      <w:r w:rsidRPr="00DA07C8">
        <w:rPr>
          <w:rFonts w:ascii="Arial" w:hAnsi="Arial" w:cs="Arial"/>
          <w:sz w:val="20"/>
          <w:szCs w:val="22"/>
        </w:rPr>
        <w:t>&lt;Đường dẫn của Atomic_Subsystem_name_2&gt;,&lt;Lõi đầu tiên&gt;</w:t>
      </w:r>
    </w:p>
    <w:p w14:paraId="0352B68E" w14:textId="77777777" w:rsidR="00385339" w:rsidRPr="00DA07C8" w:rsidRDefault="00385339" w:rsidP="004E51A7">
      <w:pPr>
        <w:pBdr>
          <w:top w:val="single" w:sz="4" w:space="1" w:color="auto"/>
          <w:left w:val="single" w:sz="4" w:space="4" w:color="auto"/>
          <w:bottom w:val="single" w:sz="4" w:space="1" w:color="auto"/>
          <w:right w:val="single" w:sz="4" w:space="4" w:color="auto"/>
        </w:pBdr>
        <w:spacing w:line="360" w:lineRule="auto"/>
        <w:rPr>
          <w:rFonts w:ascii="Arial" w:hAnsi="Arial" w:cs="Arial"/>
          <w:sz w:val="20"/>
          <w:szCs w:val="22"/>
        </w:rPr>
      </w:pPr>
      <w:r w:rsidRPr="00DA07C8">
        <w:rPr>
          <w:rFonts w:ascii="Arial" w:hAnsi="Arial" w:cs="Arial"/>
          <w:sz w:val="20"/>
          <w:szCs w:val="22"/>
        </w:rPr>
        <w:t>…</w:t>
      </w:r>
    </w:p>
    <w:p w14:paraId="17322295" w14:textId="1C66BF44" w:rsidR="00385339" w:rsidRPr="00DA07C8" w:rsidRDefault="00385339" w:rsidP="004E51A7">
      <w:pPr>
        <w:pBdr>
          <w:top w:val="single" w:sz="4" w:space="1" w:color="auto"/>
          <w:left w:val="single" w:sz="4" w:space="4" w:color="auto"/>
          <w:bottom w:val="single" w:sz="4" w:space="1" w:color="auto"/>
          <w:right w:val="single" w:sz="4" w:space="4" w:color="auto"/>
        </w:pBdr>
        <w:spacing w:line="360" w:lineRule="auto"/>
        <w:rPr>
          <w:rFonts w:ascii="Arial" w:hAnsi="Arial" w:cs="Arial"/>
          <w:sz w:val="20"/>
          <w:szCs w:val="22"/>
        </w:rPr>
      </w:pPr>
      <w:r w:rsidRPr="00DA07C8">
        <w:rPr>
          <w:rFonts w:ascii="Arial" w:hAnsi="Arial" w:cs="Arial"/>
          <w:sz w:val="20"/>
          <w:szCs w:val="22"/>
        </w:rPr>
        <w:t>&lt;Đường dẫn của Atomic_Subsystem_name_N&gt;,&lt;Lõi đầu tiên&gt;</w:t>
      </w:r>
    </w:p>
    <w:p w14:paraId="7965730E" w14:textId="77777777" w:rsidR="00385339" w:rsidRPr="00DA07C8" w:rsidRDefault="00385339" w:rsidP="004E51A7">
      <w:pPr>
        <w:spacing w:line="360" w:lineRule="auto"/>
        <w:rPr>
          <w:rFonts w:ascii="Arial" w:hAnsi="Arial" w:cs="Arial"/>
          <w:sz w:val="20"/>
          <w:szCs w:val="22"/>
        </w:rPr>
      </w:pPr>
    </w:p>
    <w:p w14:paraId="43FBDCDC" w14:textId="77777777" w:rsidR="00385339" w:rsidRPr="00DA07C8" w:rsidRDefault="00385339" w:rsidP="004E51A7">
      <w:pPr>
        <w:spacing w:line="360" w:lineRule="auto"/>
        <w:rPr>
          <w:rFonts w:ascii="Arial" w:hAnsi="Arial" w:cs="Arial"/>
          <w:sz w:val="20"/>
          <w:szCs w:val="22"/>
        </w:rPr>
      </w:pPr>
    </w:p>
    <w:p w14:paraId="3054C69B" w14:textId="72432560" w:rsidR="00385339" w:rsidRPr="00DA07C8" w:rsidRDefault="00385339" w:rsidP="004E51A7">
      <w:pPr>
        <w:spacing w:line="360" w:lineRule="auto"/>
        <w:rPr>
          <w:rFonts w:ascii="Arial" w:hAnsi="Arial" w:cs="Arial"/>
          <w:bCs/>
          <w:sz w:val="20"/>
          <w:szCs w:val="22"/>
        </w:rPr>
      </w:pPr>
      <w:r w:rsidRPr="00DA07C8">
        <w:rPr>
          <w:rFonts w:ascii="Arial" w:hAnsi="Arial" w:cs="Arial"/>
          <w:bCs/>
          <w:sz w:val="20"/>
          <w:szCs w:val="22"/>
        </w:rPr>
        <w:t>Ví dụ:</w:t>
      </w:r>
    </w:p>
    <w:p w14:paraId="14FDC5FE" w14:textId="77777777" w:rsidR="00385339" w:rsidRPr="00DA07C8" w:rsidRDefault="00385339" w:rsidP="004E51A7">
      <w:pPr>
        <w:spacing w:line="360" w:lineRule="auto"/>
        <w:rPr>
          <w:rFonts w:ascii="Arial" w:hAnsi="Arial" w:cs="Arial"/>
          <w:b/>
          <w:sz w:val="20"/>
          <w:szCs w:val="22"/>
        </w:rPr>
      </w:pPr>
    </w:p>
    <w:p w14:paraId="3F53E440" w14:textId="66A16D53" w:rsidR="00385339" w:rsidRPr="00DA07C8" w:rsidRDefault="00385339" w:rsidP="004E51A7">
      <w:pPr>
        <w:spacing w:line="360" w:lineRule="auto"/>
        <w:jc w:val="center"/>
        <w:rPr>
          <w:rFonts w:ascii="Arial" w:hAnsi="Arial" w:cs="Arial"/>
          <w:sz w:val="20"/>
          <w:szCs w:val="22"/>
        </w:rPr>
      </w:pPr>
      <w:r w:rsidRPr="00DA07C8">
        <w:rPr>
          <w:rFonts w:ascii="Arial" w:hAnsi="Arial" w:cs="Arial"/>
          <w:noProof/>
          <w:sz w:val="20"/>
          <w:szCs w:val="22"/>
          <w:lang w:eastAsia="en-US"/>
        </w:rPr>
        <w:drawing>
          <wp:inline distT="0" distB="0" distL="0" distR="0" wp14:anchorId="10685115" wp14:editId="0CFB4057">
            <wp:extent cx="4607560" cy="1009650"/>
            <wp:effectExtent l="0" t="0" r="254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07560" cy="1009650"/>
                    </a:xfrm>
                    <a:prstGeom prst="rect">
                      <a:avLst/>
                    </a:prstGeom>
                    <a:noFill/>
                    <a:ln>
                      <a:noFill/>
                    </a:ln>
                  </pic:spPr>
                </pic:pic>
              </a:graphicData>
            </a:graphic>
          </wp:inline>
        </w:drawing>
      </w:r>
    </w:p>
    <w:p w14:paraId="59EBF100" w14:textId="787A2424" w:rsidR="00385339" w:rsidRPr="00DA07C8" w:rsidRDefault="00385339" w:rsidP="004E51A7">
      <w:pPr>
        <w:spacing w:line="360" w:lineRule="auto"/>
        <w:jc w:val="center"/>
        <w:rPr>
          <w:rFonts w:ascii="Arial" w:hAnsi="Arial" w:cs="Arial"/>
          <w:sz w:val="20"/>
          <w:szCs w:val="22"/>
        </w:rPr>
      </w:pPr>
    </w:p>
    <w:p w14:paraId="00C96188" w14:textId="338D89E8" w:rsidR="00385339" w:rsidRPr="00DA07C8" w:rsidRDefault="00385339"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41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Ví dụ về input_subsystem.txt cho Đo thời gian</w:t>
      </w:r>
    </w:p>
    <w:p w14:paraId="1947AB65" w14:textId="77777777" w:rsidR="007833B8" w:rsidRPr="00DA07C8" w:rsidRDefault="007833B8" w:rsidP="004E51A7">
      <w:pPr>
        <w:spacing w:line="360" w:lineRule="auto"/>
        <w:rPr>
          <w:rFonts w:ascii="Arial" w:hAnsi="Arial" w:cs="Arial"/>
          <w:sz w:val="20"/>
          <w:szCs w:val="22"/>
        </w:rPr>
      </w:pPr>
    </w:p>
    <w:p w14:paraId="6FCB4985" w14:textId="01CB49B1" w:rsidR="007833B8" w:rsidRPr="00DA07C8" w:rsidRDefault="5B4FC797" w:rsidP="004E51A7">
      <w:pPr>
        <w:pStyle w:val="Heading3"/>
        <w:spacing w:line="360" w:lineRule="auto"/>
        <w:rPr>
          <w:rFonts w:cs="Arial"/>
          <w:b w:val="0"/>
          <w:sz w:val="28"/>
          <w:szCs w:val="28"/>
        </w:rPr>
      </w:pPr>
      <w:bookmarkStart w:id="959" w:name="_Toc93597455"/>
      <w:bookmarkStart w:id="960" w:name="_Ref94107619"/>
      <w:bookmarkStart w:id="961" w:name="_Toc1924691178"/>
      <w:bookmarkStart w:id="962" w:name="_Toc1266952321"/>
      <w:bookmarkStart w:id="963" w:name="_Toc301490597"/>
      <w:bookmarkStart w:id="964" w:name="_Toc1303864294"/>
      <w:bookmarkStart w:id="965" w:name="_Toc363872241"/>
      <w:bookmarkStart w:id="966" w:name="_Toc154009258"/>
      <w:bookmarkStart w:id="967" w:name="_Toc36897829"/>
      <w:bookmarkStart w:id="968" w:name="_Toc1204929321"/>
      <w:bookmarkStart w:id="969" w:name="_Toc150378674"/>
      <w:bookmarkStart w:id="970" w:name="_Toc1669338245"/>
      <w:bookmarkStart w:id="971" w:name="_Toc544805350"/>
      <w:bookmarkStart w:id="972" w:name="_Toc1091463545"/>
      <w:bookmarkStart w:id="973" w:name="_Toc118301090"/>
      <w:bookmarkStart w:id="974" w:name="_Toc860899066"/>
      <w:bookmarkStart w:id="975" w:name="_Toc611117355"/>
      <w:bookmarkStart w:id="976" w:name="_Toc204231068"/>
      <w:bookmarkStart w:id="977" w:name="_Toc1482908686"/>
      <w:bookmarkStart w:id="978" w:name="_Toc126818495"/>
      <w:bookmarkStart w:id="979" w:name="_Toc1203402794"/>
      <w:bookmarkStart w:id="980" w:name="_Toc1118119228"/>
      <w:bookmarkStart w:id="981" w:name="_Toc1126589454"/>
      <w:bookmarkStart w:id="982" w:name="_Toc910756536"/>
      <w:bookmarkStart w:id="983" w:name="_Toc1396474209"/>
      <w:bookmarkStart w:id="984" w:name="_Toc1461632772"/>
      <w:bookmarkStart w:id="985" w:name="_Toc2078256083"/>
      <w:bookmarkStart w:id="986" w:name="_Toc1118157514"/>
      <w:bookmarkStart w:id="987" w:name="_Toc1163343582"/>
      <w:bookmarkStart w:id="988" w:name="_Toc290458245"/>
      <w:bookmarkStart w:id="989" w:name="_Toc621420077"/>
      <w:bookmarkStart w:id="990" w:name="_Toc764454531"/>
      <w:bookmarkStart w:id="991" w:name="_Toc122608926"/>
      <w:r w:rsidRPr="00DA07C8">
        <w:rPr>
          <w:rFonts w:cs="Arial"/>
          <w:sz w:val="28"/>
          <w:szCs w:val="28"/>
        </w:rPr>
        <w:t>3.4.3. Cách thay đổi Hệ thống con bình thường thành Hệ thống con nguyên tử</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69D5558A" w14:textId="77777777" w:rsidR="007833B8" w:rsidRPr="00DA07C8" w:rsidRDefault="007833B8" w:rsidP="004E51A7">
      <w:pPr>
        <w:spacing w:line="360" w:lineRule="auto"/>
        <w:rPr>
          <w:rFonts w:ascii="Arial" w:hAnsi="Arial" w:cs="Arial"/>
          <w:sz w:val="20"/>
          <w:szCs w:val="22"/>
        </w:rPr>
      </w:pPr>
    </w:p>
    <w:p w14:paraId="55278445" w14:textId="1BBDED84" w:rsidR="007833B8" w:rsidRPr="00DA07C8" w:rsidRDefault="007833B8" w:rsidP="004E51A7">
      <w:pPr>
        <w:spacing w:line="360" w:lineRule="auto"/>
        <w:rPr>
          <w:rFonts w:ascii="Arial" w:hAnsi="Arial" w:cs="Arial"/>
          <w:sz w:val="20"/>
          <w:szCs w:val="22"/>
        </w:rPr>
      </w:pPr>
      <w:r w:rsidRPr="00DA07C8">
        <w:rPr>
          <w:rFonts w:ascii="Arial" w:hAnsi="Arial" w:cs="Arial"/>
          <w:sz w:val="20"/>
          <w:szCs w:val="22"/>
        </w:rPr>
        <w:t>Để thay đổi Hệ thống con bình thường thành Hệ thống con nguyên tử, hãy làm theo bước sau:</w:t>
      </w:r>
    </w:p>
    <w:p w14:paraId="680A225B" w14:textId="22F7B994" w:rsidR="007833B8" w:rsidRPr="00DA07C8" w:rsidRDefault="007833B8" w:rsidP="004E51A7">
      <w:pPr>
        <w:pStyle w:val="ListParagraph"/>
        <w:numPr>
          <w:ilvl w:val="0"/>
          <w:numId w:val="25"/>
        </w:numPr>
        <w:spacing w:line="360" w:lineRule="auto"/>
        <w:rPr>
          <w:rFonts w:ascii="Arial" w:hAnsi="Arial" w:cs="Arial"/>
          <w:sz w:val="20"/>
          <w:szCs w:val="22"/>
        </w:rPr>
      </w:pPr>
      <w:r w:rsidRPr="00DA07C8">
        <w:rPr>
          <w:rFonts w:ascii="Arial" w:hAnsi="Arial" w:cs="Arial"/>
          <w:sz w:val="20"/>
          <w:szCs w:val="22"/>
        </w:rPr>
        <w:t>Nhấp chuột phải vào Hệ thống con bình thường -&gt; Chọn Thuộc tính</w:t>
      </w:r>
    </w:p>
    <w:p w14:paraId="67D4EE59" w14:textId="0B916F06" w:rsidR="007833B8" w:rsidRPr="00DA07C8" w:rsidRDefault="007833B8" w:rsidP="004E51A7">
      <w:pPr>
        <w:pStyle w:val="ListParagraph"/>
        <w:numPr>
          <w:ilvl w:val="0"/>
          <w:numId w:val="25"/>
        </w:numPr>
        <w:spacing w:line="360" w:lineRule="auto"/>
        <w:rPr>
          <w:rFonts w:ascii="Arial" w:hAnsi="Arial" w:cs="Arial"/>
          <w:sz w:val="20"/>
          <w:szCs w:val="22"/>
        </w:rPr>
      </w:pPr>
      <w:r w:rsidRPr="00DA07C8">
        <w:rPr>
          <w:rFonts w:ascii="Arial" w:hAnsi="Arial" w:cs="Arial"/>
          <w:sz w:val="20"/>
          <w:szCs w:val="22"/>
        </w:rPr>
        <w:t>Trong tab Chính, chọn cài đặt [coi như đơn vị nguyên tử].</w:t>
      </w:r>
    </w:p>
    <w:p w14:paraId="6EC8BEBF" w14:textId="4918EC30" w:rsidR="007833B8" w:rsidRPr="00DA07C8" w:rsidRDefault="007833B8" w:rsidP="004E51A7">
      <w:pPr>
        <w:pStyle w:val="ListParagraph"/>
        <w:numPr>
          <w:ilvl w:val="0"/>
          <w:numId w:val="25"/>
        </w:numPr>
        <w:spacing w:line="360" w:lineRule="auto"/>
        <w:rPr>
          <w:rFonts w:ascii="Arial" w:hAnsi="Arial" w:cs="Arial"/>
          <w:sz w:val="20"/>
          <w:szCs w:val="22"/>
        </w:rPr>
      </w:pPr>
      <w:r w:rsidRPr="00DA07C8">
        <w:rPr>
          <w:rFonts w:ascii="Arial" w:hAnsi="Arial" w:cs="Arial"/>
          <w:sz w:val="20"/>
          <w:szCs w:val="22"/>
        </w:rPr>
        <w:t>Trong tab Tạo mã, đặt [Đóng gói chức năng] thành “Chức năng tái sử dụng”.</w:t>
      </w:r>
    </w:p>
    <w:p w14:paraId="264A8D3D" w14:textId="77777777" w:rsidR="007833B8" w:rsidRPr="00DA07C8" w:rsidRDefault="007833B8" w:rsidP="004E51A7">
      <w:pPr>
        <w:spacing w:line="360" w:lineRule="auto"/>
        <w:rPr>
          <w:rFonts w:ascii="Arial" w:hAnsi="Arial" w:cs="Arial"/>
          <w:sz w:val="20"/>
          <w:szCs w:val="22"/>
        </w:rPr>
      </w:pPr>
    </w:p>
    <w:p w14:paraId="2949FA77" w14:textId="77777777" w:rsidR="007833B8" w:rsidRPr="00DA07C8" w:rsidRDefault="007833B8" w:rsidP="004E51A7">
      <w:pPr>
        <w:spacing w:line="360" w:lineRule="auto"/>
        <w:jc w:val="center"/>
        <w:rPr>
          <w:rFonts w:ascii="Arial" w:hAnsi="Arial" w:cs="Arial"/>
          <w:sz w:val="20"/>
          <w:szCs w:val="22"/>
        </w:rPr>
      </w:pPr>
      <w:r w:rsidRPr="00DA07C8">
        <w:rPr>
          <w:rFonts w:ascii="Arial" w:hAnsi="Arial" w:cs="Arial"/>
          <w:noProof/>
          <w:sz w:val="20"/>
          <w:szCs w:val="22"/>
        </w:rPr>
        <w:lastRenderedPageBreak/>
        <w:drawing>
          <wp:inline distT="0" distB="0" distL="0" distR="0" wp14:anchorId="01FB5CB6" wp14:editId="2320716F">
            <wp:extent cx="2469906" cy="2406167"/>
            <wp:effectExtent l="0" t="0" r="6985"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85"/>
                    <a:stretch>
                      <a:fillRect/>
                    </a:stretch>
                  </pic:blipFill>
                  <pic:spPr>
                    <a:xfrm>
                      <a:off x="0" y="0"/>
                      <a:ext cx="2491840" cy="2427535"/>
                    </a:xfrm>
                    <a:prstGeom prst="rect">
                      <a:avLst/>
                    </a:prstGeom>
                  </pic:spPr>
                </pic:pic>
              </a:graphicData>
            </a:graphic>
          </wp:inline>
        </w:drawing>
      </w:r>
      <w:r w:rsidRPr="00DA07C8">
        <w:rPr>
          <w:rFonts w:ascii="Arial" w:hAnsi="Arial" w:cs="Arial"/>
          <w:sz w:val="20"/>
          <w:szCs w:val="22"/>
        </w:rPr>
        <w:tab/>
      </w:r>
      <w:r w:rsidRPr="00DA07C8">
        <w:rPr>
          <w:rFonts w:ascii="Arial" w:hAnsi="Arial" w:cs="Arial"/>
          <w:sz w:val="20"/>
          <w:szCs w:val="22"/>
        </w:rPr>
        <w:tab/>
      </w:r>
      <w:r w:rsidRPr="00DA07C8">
        <w:rPr>
          <w:rFonts w:ascii="Arial" w:hAnsi="Arial" w:cs="Arial"/>
          <w:noProof/>
          <w:sz w:val="20"/>
          <w:szCs w:val="22"/>
        </w:rPr>
        <w:drawing>
          <wp:inline distT="0" distB="0" distL="0" distR="0" wp14:anchorId="2EAC7576" wp14:editId="2922FAF2">
            <wp:extent cx="2455777" cy="2406770"/>
            <wp:effectExtent l="0" t="0" r="1905" b="0"/>
            <wp:docPr id="206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Picture 2" descr="Graphical user interface, text, application, email&#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75647" cy="2426243"/>
                    </a:xfrm>
                    <a:prstGeom prst="rect">
                      <a:avLst/>
                    </a:prstGeom>
                    <a:noFill/>
                    <a:ln>
                      <a:noFill/>
                    </a:ln>
                  </pic:spPr>
                </pic:pic>
              </a:graphicData>
            </a:graphic>
          </wp:inline>
        </w:drawing>
      </w:r>
    </w:p>
    <w:p w14:paraId="11EA804F" w14:textId="77777777" w:rsidR="007833B8" w:rsidRPr="00DA07C8" w:rsidRDefault="007833B8" w:rsidP="004E51A7">
      <w:pPr>
        <w:spacing w:line="360" w:lineRule="auto"/>
        <w:jc w:val="center"/>
        <w:rPr>
          <w:rFonts w:ascii="Arial" w:hAnsi="Arial" w:cs="Arial"/>
          <w:sz w:val="20"/>
          <w:szCs w:val="22"/>
        </w:rPr>
      </w:pPr>
    </w:p>
    <w:p w14:paraId="270B36AC" w14:textId="7889609D" w:rsidR="007833B8" w:rsidRPr="00DA07C8" w:rsidRDefault="007833B8"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42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Thay đổi hệ thống con bình thường thành hệ thống con nguyên tử</w:t>
      </w:r>
    </w:p>
    <w:p w14:paraId="70ADBEF9" w14:textId="07B390F2" w:rsidR="008F14E1" w:rsidRPr="00DA07C8" w:rsidRDefault="008F14E1" w:rsidP="004E51A7">
      <w:pPr>
        <w:spacing w:line="360" w:lineRule="auto"/>
        <w:rPr>
          <w:rFonts w:ascii="Arial" w:hAnsi="Arial" w:cs="Arial"/>
          <w:sz w:val="20"/>
          <w:szCs w:val="22"/>
        </w:rPr>
      </w:pPr>
      <w:r w:rsidRPr="00DA07C8">
        <w:rPr>
          <w:rFonts w:ascii="Arial" w:hAnsi="Arial" w:cs="Arial"/>
          <w:sz w:val="20"/>
          <w:szCs w:val="22"/>
        </w:rPr>
        <w:br w:type="page"/>
      </w:r>
    </w:p>
    <w:p w14:paraId="7FA9B4D6" w14:textId="45C3652C" w:rsidR="005C6138" w:rsidRPr="00DA07C8" w:rsidRDefault="596F5FE4" w:rsidP="004E51A7">
      <w:pPr>
        <w:pStyle w:val="Heading3"/>
        <w:spacing w:line="360" w:lineRule="auto"/>
        <w:rPr>
          <w:rFonts w:cs="Arial"/>
          <w:b w:val="0"/>
          <w:sz w:val="28"/>
          <w:szCs w:val="28"/>
        </w:rPr>
      </w:pPr>
      <w:bookmarkStart w:id="992" w:name="_Toc93597458"/>
      <w:bookmarkStart w:id="993" w:name="_Toc1266517229"/>
      <w:bookmarkStart w:id="994" w:name="_Toc1208925264"/>
      <w:bookmarkStart w:id="995" w:name="_Toc1539604290"/>
      <w:bookmarkStart w:id="996" w:name="_Toc1115875974"/>
      <w:bookmarkStart w:id="997" w:name="_Toc240889088"/>
      <w:bookmarkStart w:id="998" w:name="_Toc1160178634"/>
      <w:bookmarkStart w:id="999" w:name="_Toc1200824586"/>
      <w:bookmarkStart w:id="1000" w:name="_Toc1826783705"/>
      <w:bookmarkStart w:id="1001" w:name="_Toc1161636761"/>
      <w:bookmarkStart w:id="1002" w:name="_Toc376250540"/>
      <w:bookmarkStart w:id="1003" w:name="_Toc1024703507"/>
      <w:bookmarkStart w:id="1004" w:name="_Toc1126800153"/>
      <w:bookmarkStart w:id="1005" w:name="_Toc561135363"/>
      <w:bookmarkStart w:id="1006" w:name="_Toc121067882"/>
      <w:bookmarkStart w:id="1007" w:name="_Toc1106334612"/>
      <w:bookmarkStart w:id="1008" w:name="_Toc1245041026"/>
      <w:bookmarkStart w:id="1009" w:name="_Toc2087065802"/>
      <w:bookmarkStart w:id="1010" w:name="_Toc123911561"/>
      <w:bookmarkStart w:id="1011" w:name="_Toc1991390048"/>
      <w:bookmarkStart w:id="1012" w:name="_Toc406143023"/>
      <w:bookmarkStart w:id="1013" w:name="_Toc1512168547"/>
      <w:bookmarkStart w:id="1014" w:name="_Toc453173539"/>
      <w:bookmarkStart w:id="1015" w:name="_Toc696690326"/>
      <w:bookmarkStart w:id="1016" w:name="_Toc1590384140"/>
      <w:bookmarkStart w:id="1017" w:name="_Toc2028804398"/>
      <w:bookmarkStart w:id="1018" w:name="_Toc1606922772"/>
      <w:bookmarkStart w:id="1019" w:name="_Toc735906643"/>
      <w:bookmarkStart w:id="1020" w:name="_Toc686068352"/>
      <w:bookmarkStart w:id="1021" w:name="_Toc727222523"/>
      <w:bookmarkStart w:id="1022" w:name="_Toc680073937"/>
      <w:bookmarkStart w:id="1023" w:name="_Toc122608927"/>
      <w:r w:rsidRPr="00DA07C8">
        <w:rPr>
          <w:rFonts w:cs="Arial"/>
          <w:sz w:val="28"/>
          <w:szCs w:val="28"/>
        </w:rPr>
        <w:lastRenderedPageBreak/>
        <w:t xml:space="preserve">3.4. </w:t>
      </w:r>
      <w:r w:rsidR="5FFEB34C" w:rsidRPr="00DA07C8">
        <w:rPr>
          <w:rFonts w:cs="Arial"/>
          <w:sz w:val="28"/>
          <w:szCs w:val="28"/>
        </w:rPr>
        <w:t>4 Trình xem biểu đồ</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14:paraId="2C8B7F89" w14:textId="77777777" w:rsidR="005C6138" w:rsidRPr="00DA07C8" w:rsidRDefault="005C6138" w:rsidP="004E51A7">
      <w:pPr>
        <w:spacing w:line="360" w:lineRule="auto"/>
        <w:rPr>
          <w:rFonts w:ascii="Arial" w:hAnsi="Arial" w:cs="Arial"/>
          <w:sz w:val="20"/>
          <w:szCs w:val="22"/>
        </w:rPr>
      </w:pPr>
    </w:p>
    <w:p w14:paraId="7EA8861B" w14:textId="15CFD28B" w:rsidR="005C6138" w:rsidRPr="00DA07C8" w:rsidRDefault="596F5FE4" w:rsidP="004E51A7">
      <w:pPr>
        <w:pStyle w:val="Heading4"/>
        <w:spacing w:line="360" w:lineRule="auto"/>
        <w:rPr>
          <w:rFonts w:cs="Arial"/>
          <w:sz w:val="24"/>
          <w:szCs w:val="22"/>
        </w:rPr>
      </w:pPr>
      <w:r w:rsidRPr="00DA07C8">
        <w:rPr>
          <w:rFonts w:cs="Arial"/>
          <w:sz w:val="24"/>
          <w:szCs w:val="22"/>
        </w:rPr>
        <w:t>3.4.4.1 Dữ liệu đầu vào</w:t>
      </w:r>
    </w:p>
    <w:p w14:paraId="2EE8B01F" w14:textId="77777777" w:rsidR="005C6138" w:rsidRPr="00DA07C8" w:rsidRDefault="005C6138" w:rsidP="004E51A7">
      <w:pPr>
        <w:spacing w:line="360" w:lineRule="auto"/>
        <w:rPr>
          <w:rFonts w:ascii="Arial" w:hAnsi="Arial" w:cs="Arial"/>
          <w:sz w:val="20"/>
          <w:szCs w:val="22"/>
        </w:rPr>
      </w:pPr>
    </w:p>
    <w:p w14:paraId="5E3C7D7C" w14:textId="77777777" w:rsidR="00C42948" w:rsidRPr="00DA07C8" w:rsidRDefault="00C42948" w:rsidP="004E51A7">
      <w:pPr>
        <w:spacing w:line="360" w:lineRule="auto"/>
        <w:rPr>
          <w:rFonts w:ascii="Arial" w:hAnsi="Arial" w:cs="Arial"/>
          <w:sz w:val="20"/>
          <w:szCs w:val="22"/>
        </w:rPr>
      </w:pPr>
      <w:r w:rsidRPr="00DA07C8">
        <w:rPr>
          <w:rFonts w:ascii="Arial" w:hAnsi="Arial" w:cs="Arial"/>
          <w:sz w:val="20"/>
          <w:szCs w:val="22"/>
        </w:rPr>
        <w:t>Từ điển thời gian thực hiện:</w:t>
      </w:r>
    </w:p>
    <w:p w14:paraId="51A6E599" w14:textId="77777777" w:rsidR="00C42948" w:rsidRPr="00DA07C8" w:rsidRDefault="00C42948" w:rsidP="004E51A7">
      <w:pPr>
        <w:spacing w:line="360" w:lineRule="auto"/>
        <w:rPr>
          <w:rFonts w:ascii="Arial" w:hAnsi="Arial" w:cs="Arial"/>
          <w:sz w:val="20"/>
          <w:szCs w:val="22"/>
        </w:rPr>
      </w:pPr>
      <w:r w:rsidRPr="00DA07C8">
        <w:rPr>
          <w:rFonts w:ascii="Arial" w:hAnsi="Arial" w:cs="Arial"/>
          <w:sz w:val="20"/>
          <w:szCs w:val="22"/>
        </w:rPr>
        <w:tab/>
        <w:t>“Hệ thống con1”: [bắt đầu kết thúc bắt đầu kết thúc bắt đầu ….]</w:t>
      </w:r>
    </w:p>
    <w:p w14:paraId="0AC2F979" w14:textId="77777777" w:rsidR="00C42948" w:rsidRPr="00DA07C8" w:rsidRDefault="00C42948" w:rsidP="004E51A7">
      <w:pPr>
        <w:spacing w:line="360" w:lineRule="auto"/>
        <w:rPr>
          <w:rFonts w:ascii="Arial" w:hAnsi="Arial" w:cs="Arial"/>
          <w:sz w:val="20"/>
          <w:szCs w:val="22"/>
        </w:rPr>
      </w:pPr>
      <w:r w:rsidRPr="00DA07C8">
        <w:rPr>
          <w:rFonts w:ascii="Arial" w:hAnsi="Arial" w:cs="Arial"/>
          <w:sz w:val="20"/>
          <w:szCs w:val="22"/>
        </w:rPr>
        <w:tab/>
        <w:t>“Hệ thống con2”: [bắt đầu kết thúc bắt đầu kết thúc bắt đầu ….]</w:t>
      </w:r>
    </w:p>
    <w:p w14:paraId="74E95718" w14:textId="77777777" w:rsidR="00C42948" w:rsidRPr="00DA07C8" w:rsidRDefault="00C42948" w:rsidP="004E51A7">
      <w:pPr>
        <w:spacing w:line="360" w:lineRule="auto"/>
        <w:rPr>
          <w:rFonts w:ascii="Arial" w:hAnsi="Arial" w:cs="Arial"/>
          <w:sz w:val="20"/>
          <w:szCs w:val="22"/>
        </w:rPr>
      </w:pPr>
      <w:r w:rsidRPr="00DA07C8">
        <w:rPr>
          <w:rFonts w:ascii="Arial" w:hAnsi="Arial" w:cs="Arial"/>
          <w:sz w:val="20"/>
          <w:szCs w:val="22"/>
        </w:rPr>
        <w:tab/>
        <w:t>“Hệ thống con3”: [bắt đầu kết thúc bắt đầu kết thúc bắt đầu ….]</w:t>
      </w:r>
    </w:p>
    <w:p w14:paraId="36BF2024" w14:textId="77777777" w:rsidR="00C42948" w:rsidRPr="00DA07C8" w:rsidRDefault="00C42948" w:rsidP="004E51A7">
      <w:pPr>
        <w:spacing w:line="360" w:lineRule="auto"/>
        <w:rPr>
          <w:rFonts w:ascii="Arial" w:hAnsi="Arial" w:cs="Arial"/>
          <w:sz w:val="20"/>
          <w:szCs w:val="22"/>
        </w:rPr>
      </w:pPr>
    </w:p>
    <w:p w14:paraId="5D40D89F" w14:textId="77777777" w:rsidR="00C42948" w:rsidRPr="00DA07C8" w:rsidRDefault="00C42948" w:rsidP="004E51A7">
      <w:pPr>
        <w:spacing w:line="360" w:lineRule="auto"/>
        <w:rPr>
          <w:rFonts w:ascii="Arial" w:hAnsi="Arial" w:cs="Arial"/>
          <w:sz w:val="20"/>
          <w:szCs w:val="22"/>
        </w:rPr>
      </w:pPr>
      <w:r w:rsidRPr="00DA07C8">
        <w:rPr>
          <w:rFonts w:ascii="Arial" w:hAnsi="Arial" w:cs="Arial"/>
          <w:sz w:val="20"/>
          <w:szCs w:val="22"/>
        </w:rPr>
        <w:t>Bằng cách sử dụng phương pháp này, có thể lấy/đặt thời gian bắt đầu và kết thúc bằng cách sử dụng nhãn chức năng.</w:t>
      </w:r>
    </w:p>
    <w:p w14:paraId="650E1318" w14:textId="77777777" w:rsidR="00C42948" w:rsidRPr="00DA07C8" w:rsidRDefault="00C42948" w:rsidP="004E51A7">
      <w:pPr>
        <w:spacing w:line="360" w:lineRule="auto"/>
        <w:rPr>
          <w:rFonts w:ascii="Arial" w:hAnsi="Arial" w:cs="Arial"/>
          <w:sz w:val="20"/>
          <w:szCs w:val="22"/>
        </w:rPr>
      </w:pPr>
    </w:p>
    <w:p w14:paraId="222DA3C2" w14:textId="57E8072D" w:rsidR="005C6138" w:rsidRPr="00DA07C8" w:rsidRDefault="005C6138" w:rsidP="004E51A7">
      <w:pPr>
        <w:spacing w:line="360" w:lineRule="auto"/>
        <w:rPr>
          <w:rFonts w:ascii="Arial" w:hAnsi="Arial" w:cs="Arial"/>
          <w:sz w:val="20"/>
          <w:szCs w:val="22"/>
        </w:rPr>
      </w:pPr>
      <w:r w:rsidRPr="00DA07C8">
        <w:rPr>
          <w:rFonts w:ascii="Arial" w:hAnsi="Arial" w:cs="Arial"/>
          <w:sz w:val="20"/>
          <w:szCs w:val="22"/>
        </w:rPr>
        <w:t>Đầu vào 1: tệp thực thi_data.csv đề cập đến cấu trúc dữ liệu phía trên.</w:t>
      </w:r>
    </w:p>
    <w:p w14:paraId="4BF01D52" w14:textId="46660242" w:rsidR="005C6138" w:rsidRPr="00DA07C8" w:rsidRDefault="005C6138" w:rsidP="004E51A7">
      <w:pPr>
        <w:pStyle w:val="ListParagraph"/>
        <w:widowControl/>
        <w:numPr>
          <w:ilvl w:val="0"/>
          <w:numId w:val="26"/>
        </w:numPr>
        <w:spacing w:after="160" w:line="360" w:lineRule="auto"/>
        <w:jc w:val="left"/>
        <w:rPr>
          <w:rFonts w:ascii="Arial" w:hAnsi="Arial" w:cs="Arial"/>
          <w:sz w:val="20"/>
          <w:szCs w:val="22"/>
        </w:rPr>
      </w:pPr>
      <w:r w:rsidRPr="00DA07C8">
        <w:rPr>
          <w:rFonts w:ascii="Arial" w:hAnsi="Arial" w:cs="Arial"/>
          <w:sz w:val="20"/>
          <w:szCs w:val="22"/>
        </w:rPr>
        <w:t>Đơn vị của nó là pico giây.</w:t>
      </w:r>
    </w:p>
    <w:p w14:paraId="55A1B671" w14:textId="5271897F" w:rsidR="005C6138" w:rsidRPr="00DA07C8" w:rsidRDefault="005C6138" w:rsidP="004E51A7">
      <w:pPr>
        <w:pStyle w:val="ListParagraph"/>
        <w:widowControl/>
        <w:numPr>
          <w:ilvl w:val="0"/>
          <w:numId w:val="26"/>
        </w:numPr>
        <w:spacing w:after="160" w:line="360" w:lineRule="auto"/>
        <w:jc w:val="left"/>
        <w:rPr>
          <w:rFonts w:ascii="Arial" w:hAnsi="Arial" w:cs="Arial"/>
          <w:sz w:val="20"/>
          <w:szCs w:val="22"/>
        </w:rPr>
      </w:pPr>
      <w:r w:rsidRPr="00DA07C8">
        <w:rPr>
          <w:rFonts w:ascii="Arial" w:hAnsi="Arial" w:cs="Arial"/>
          <w:sz w:val="20"/>
          <w:szCs w:val="22"/>
        </w:rPr>
        <w:t>Nó chứa thời gian thực hiện của từng bước và bắt đầu kết thúc của mỗi hệ thống con.</w:t>
      </w:r>
    </w:p>
    <w:p w14:paraId="37E0FD38" w14:textId="77777777" w:rsidR="005C6138" w:rsidRPr="00DA07C8" w:rsidRDefault="005C6138" w:rsidP="004E51A7">
      <w:pPr>
        <w:pStyle w:val="ListParagraph"/>
        <w:widowControl/>
        <w:numPr>
          <w:ilvl w:val="0"/>
          <w:numId w:val="26"/>
        </w:numPr>
        <w:spacing w:after="160" w:line="360" w:lineRule="auto"/>
        <w:jc w:val="left"/>
        <w:rPr>
          <w:rFonts w:ascii="Arial" w:hAnsi="Arial" w:cs="Arial"/>
          <w:sz w:val="20"/>
          <w:szCs w:val="22"/>
        </w:rPr>
      </w:pPr>
      <w:r w:rsidRPr="00DA07C8">
        <w:rPr>
          <w:rFonts w:ascii="Arial" w:hAnsi="Arial" w:cs="Arial"/>
          <w:sz w:val="20"/>
          <w:szCs w:val="22"/>
        </w:rPr>
        <w:t>Giá trị của start end là giá trị tương đối.</w:t>
      </w:r>
    </w:p>
    <w:p w14:paraId="34CF6F09" w14:textId="77777777" w:rsidR="00AB7AF7" w:rsidRPr="00DA07C8" w:rsidRDefault="00AB7AF7" w:rsidP="004E51A7">
      <w:pPr>
        <w:spacing w:line="360" w:lineRule="auto"/>
        <w:rPr>
          <w:rFonts w:ascii="Arial" w:hAnsi="Arial" w:cs="Arial"/>
          <w:sz w:val="20"/>
          <w:szCs w:val="22"/>
        </w:rPr>
      </w:pPr>
    </w:p>
    <w:p w14:paraId="41F6BD8A" w14:textId="77777777" w:rsidR="00AB7AF7" w:rsidRPr="00DA07C8" w:rsidRDefault="00AB7AF7" w:rsidP="004E51A7">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18B00FB3" wp14:editId="3556F383">
            <wp:extent cx="5734050" cy="3657600"/>
            <wp:effectExtent l="0" t="0" r="0" b="0"/>
            <wp:docPr id="85" name="Picture 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able, Excel&#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657600"/>
                    </a:xfrm>
                    <a:prstGeom prst="rect">
                      <a:avLst/>
                    </a:prstGeom>
                    <a:noFill/>
                    <a:ln>
                      <a:noFill/>
                    </a:ln>
                  </pic:spPr>
                </pic:pic>
              </a:graphicData>
            </a:graphic>
          </wp:inline>
        </w:drawing>
      </w:r>
    </w:p>
    <w:p w14:paraId="67DE6FEE" w14:textId="2F3856CE" w:rsidR="00AB7AF7" w:rsidRPr="00DA07C8" w:rsidRDefault="00AB7AF7" w:rsidP="004E51A7">
      <w:pPr>
        <w:spacing w:line="360" w:lineRule="auto"/>
        <w:rPr>
          <w:rFonts w:ascii="Arial" w:hAnsi="Arial" w:cs="Arial"/>
          <w:sz w:val="20"/>
          <w:szCs w:val="22"/>
        </w:rPr>
      </w:pPr>
    </w:p>
    <w:p w14:paraId="1F66F7A7" w14:textId="77777777" w:rsidR="003754E1" w:rsidRPr="00DA07C8" w:rsidRDefault="003754E1" w:rsidP="004E51A7">
      <w:pPr>
        <w:spacing w:line="360" w:lineRule="auto"/>
        <w:rPr>
          <w:rFonts w:ascii="Arial" w:hAnsi="Arial" w:cs="Arial"/>
          <w:sz w:val="20"/>
          <w:szCs w:val="22"/>
        </w:rPr>
      </w:pPr>
    </w:p>
    <w:p w14:paraId="4B501AFE" w14:textId="3E014D7D" w:rsidR="003754E1" w:rsidRPr="00DA07C8" w:rsidRDefault="003754E1" w:rsidP="004E51A7">
      <w:pPr>
        <w:spacing w:line="360" w:lineRule="auto"/>
        <w:rPr>
          <w:rFonts w:ascii="Arial" w:hAnsi="Arial" w:cs="Arial"/>
          <w:b/>
          <w:bCs/>
          <w:sz w:val="20"/>
          <w:szCs w:val="22"/>
        </w:rPr>
      </w:pPr>
      <w:r w:rsidRPr="00DA07C8">
        <w:rPr>
          <w:rFonts w:ascii="Arial" w:hAnsi="Arial" w:cs="Arial"/>
          <w:sz w:val="20"/>
          <w:szCs w:val="22"/>
        </w:rPr>
        <w:t xml:space="preserve">Đầu vào 2: tệp input_subsystem.txt tham khảo phần </w:t>
      </w:r>
      <w:r w:rsidRPr="00DA07C8">
        <w:rPr>
          <w:rFonts w:ascii="Arial" w:hAnsi="Arial" w:cs="Arial"/>
          <w:b/>
          <w:bCs/>
          <w:sz w:val="20"/>
          <w:szCs w:val="22"/>
        </w:rPr>
        <w:fldChar w:fldCharType="begin"/>
      </w:r>
      <w:r w:rsidRPr="00DA07C8">
        <w:rPr>
          <w:rFonts w:ascii="Arial" w:hAnsi="Arial" w:cs="Arial"/>
          <w:b/>
          <w:bCs/>
          <w:sz w:val="20"/>
          <w:szCs w:val="22"/>
        </w:rPr>
        <w:instrText xml:space="preserve"> REF _Ref94107900 \h  \* MERGEFORMAT </w:instrText>
      </w:r>
      <w:r w:rsidRPr="00DA07C8">
        <w:rPr>
          <w:rFonts w:ascii="Arial" w:hAnsi="Arial" w:cs="Arial"/>
          <w:b/>
          <w:bCs/>
          <w:sz w:val="20"/>
          <w:szCs w:val="22"/>
        </w:rPr>
      </w:r>
      <w:r w:rsidRPr="00DA07C8">
        <w:rPr>
          <w:rFonts w:ascii="Arial" w:hAnsi="Arial" w:cs="Arial"/>
          <w:b/>
          <w:bCs/>
          <w:sz w:val="20"/>
          <w:szCs w:val="22"/>
        </w:rPr>
        <w:fldChar w:fldCharType="separate"/>
      </w:r>
      <w:r w:rsidR="003C2150" w:rsidRPr="00DA07C8">
        <w:rPr>
          <w:rFonts w:ascii="Arial" w:hAnsi="Arial" w:cs="Arial"/>
          <w:b/>
          <w:bCs/>
          <w:sz w:val="20"/>
          <w:szCs w:val="22"/>
        </w:rPr>
        <w:t xml:space="preserve">3.4.2. Tệp đầu vào cho Phép đo </w:t>
      </w:r>
      <w:r w:rsidRPr="00DA07C8">
        <w:rPr>
          <w:rFonts w:ascii="Arial" w:hAnsi="Arial" w:cs="Arial"/>
          <w:b/>
          <w:bCs/>
          <w:sz w:val="20"/>
          <w:szCs w:val="22"/>
        </w:rPr>
        <w:fldChar w:fldCharType="end"/>
      </w:r>
      <w:r w:rsidRPr="00DA07C8">
        <w:rPr>
          <w:rFonts w:ascii="Arial" w:hAnsi="Arial" w:cs="Arial"/>
          <w:sz w:val="20"/>
          <w:szCs w:val="22"/>
        </w:rPr>
        <w:t>.</w:t>
      </w:r>
    </w:p>
    <w:p w14:paraId="35152536" w14:textId="646F1F88" w:rsidR="003754E1" w:rsidRPr="00DA07C8" w:rsidRDefault="003754E1" w:rsidP="004E51A7">
      <w:pPr>
        <w:spacing w:line="360" w:lineRule="auto"/>
        <w:rPr>
          <w:rFonts w:ascii="Arial" w:hAnsi="Arial" w:cs="Arial"/>
          <w:b/>
          <w:bCs/>
          <w:sz w:val="20"/>
          <w:szCs w:val="22"/>
        </w:rPr>
      </w:pPr>
      <w:r w:rsidRPr="00DA07C8">
        <w:rPr>
          <w:rFonts w:ascii="Arial" w:hAnsi="Arial" w:cs="Arial"/>
          <w:b/>
          <w:bCs/>
          <w:sz w:val="20"/>
          <w:szCs w:val="22"/>
        </w:rPr>
        <w:br w:type="page"/>
      </w:r>
    </w:p>
    <w:p w14:paraId="5DCE21CE" w14:textId="2A1E8218" w:rsidR="003754E1" w:rsidRPr="00DA07C8" w:rsidRDefault="3331EC06" w:rsidP="004E51A7">
      <w:pPr>
        <w:pStyle w:val="Heading4"/>
        <w:spacing w:line="360" w:lineRule="auto"/>
        <w:rPr>
          <w:rFonts w:cs="Arial"/>
          <w:sz w:val="24"/>
          <w:szCs w:val="22"/>
        </w:rPr>
      </w:pPr>
      <w:r w:rsidRPr="00DA07C8">
        <w:rPr>
          <w:rFonts w:cs="Arial"/>
          <w:sz w:val="24"/>
          <w:szCs w:val="22"/>
        </w:rPr>
        <w:lastRenderedPageBreak/>
        <w:t xml:space="preserve">3.4. </w:t>
      </w:r>
      <w:r w:rsidR="5FFEB34C" w:rsidRPr="00DA07C8">
        <w:rPr>
          <w:rFonts w:cs="Arial"/>
          <w:sz w:val="24"/>
          <w:szCs w:val="22"/>
        </w:rPr>
        <w:t>4.2 Hình đầu ra</w:t>
      </w:r>
      <w:r w:rsidR="003754E1" w:rsidRPr="00DA07C8">
        <w:rPr>
          <w:rFonts w:cs="Arial"/>
          <w:sz w:val="24"/>
          <w:szCs w:val="22"/>
        </w:rPr>
        <w:tab/>
      </w:r>
    </w:p>
    <w:p w14:paraId="47F3CB67" w14:textId="70627D80" w:rsidR="003754E1" w:rsidRPr="00DA07C8" w:rsidRDefault="003754E1" w:rsidP="004E51A7">
      <w:pPr>
        <w:spacing w:line="360" w:lineRule="auto"/>
        <w:rPr>
          <w:rFonts w:ascii="Arial" w:hAnsi="Arial" w:cs="Arial"/>
          <w:sz w:val="20"/>
          <w:szCs w:val="22"/>
        </w:rPr>
      </w:pPr>
    </w:p>
    <w:p w14:paraId="0D7595E8" w14:textId="6055AEAC" w:rsidR="006E7641" w:rsidRPr="00DA07C8" w:rsidRDefault="006E7641" w:rsidP="004E51A7">
      <w:pPr>
        <w:spacing w:line="360" w:lineRule="auto"/>
        <w:rPr>
          <w:rFonts w:ascii="Arial" w:hAnsi="Arial" w:cs="Arial"/>
          <w:sz w:val="20"/>
          <w:szCs w:val="22"/>
        </w:rPr>
      </w:pPr>
      <w:r w:rsidRPr="00DA07C8">
        <w:rPr>
          <w:rFonts w:ascii="Arial" w:hAnsi="Arial" w:cs="Arial"/>
          <w:sz w:val="20"/>
          <w:szCs w:val="22"/>
        </w:rPr>
        <w:t>Sau đây là hình đầu ra sẽ được hiển thị khi thực hiện lệnh của Graph Viewer (ETVPF_Launch_GraphViewer.m) trong Cửa sổ lệnh MATLAB, sử dụng cú pháp sau.</w:t>
      </w:r>
    </w:p>
    <w:p w14:paraId="693C757E" w14:textId="77777777" w:rsidR="000E1A74" w:rsidRPr="00DA07C8" w:rsidRDefault="000E1A74" w:rsidP="004E51A7">
      <w:pPr>
        <w:spacing w:line="360" w:lineRule="auto"/>
        <w:rPr>
          <w:rFonts w:ascii="Arial" w:hAnsi="Arial" w:cs="Arial"/>
          <w:sz w:val="20"/>
          <w:szCs w:val="22"/>
        </w:rPr>
      </w:pPr>
    </w:p>
    <w:p w14:paraId="75E5C8AE" w14:textId="77777777" w:rsidR="006E7641" w:rsidRPr="00DA07C8" w:rsidRDefault="006E7641" w:rsidP="004E51A7">
      <w:pPr>
        <w:spacing w:line="360" w:lineRule="auto"/>
        <w:rPr>
          <w:rFonts w:ascii="Arial" w:hAnsi="Arial" w:cs="Arial"/>
          <w:sz w:val="20"/>
          <w:szCs w:val="22"/>
        </w:rPr>
      </w:pPr>
      <w:r w:rsidRPr="00DA07C8">
        <w:rPr>
          <w:rFonts w:ascii="Arial" w:hAnsi="Arial" w:cs="Arial"/>
          <w:sz w:val="20"/>
          <w:szCs w:val="22"/>
        </w:rPr>
        <w:t>Ở đây "&gt;&gt;" biểu thị dấu nhắc lệnh và "[Enter]" biểu thị mục nhập của phím Enter.</w:t>
      </w:r>
    </w:p>
    <w:p w14:paraId="0B50BCFE" w14:textId="77777777" w:rsidR="006E7641" w:rsidRPr="00DA07C8" w:rsidRDefault="006E7641" w:rsidP="004E51A7">
      <w:pPr>
        <w:spacing w:line="360" w:lineRule="auto"/>
        <w:ind w:leftChars="850" w:left="1530" w:firstLine="1"/>
        <w:rPr>
          <w:rFonts w:ascii="Arial" w:hAnsi="Arial" w:cs="Arial"/>
          <w:sz w:val="20"/>
          <w:szCs w:val="22"/>
        </w:rPr>
      </w:pPr>
      <w:r w:rsidRPr="00DA07C8">
        <w:rPr>
          <w:rFonts w:ascii="Arial" w:hAnsi="Arial" w:cs="Arial"/>
          <w:noProof/>
          <w:sz w:val="20"/>
          <w:szCs w:val="22"/>
          <w:lang w:eastAsia="en-US"/>
        </w:rPr>
        <mc:AlternateContent>
          <mc:Choice Requires="wps">
            <w:drawing>
              <wp:anchor distT="0" distB="0" distL="114300" distR="114300" simplePos="0" relativeHeight="251670528" behindDoc="0" locked="0" layoutInCell="1" allowOverlap="1" wp14:anchorId="7616A0FC" wp14:editId="5D2ACB2C">
                <wp:simplePos x="0" y="0"/>
                <wp:positionH relativeFrom="margin">
                  <wp:align>center</wp:align>
                </wp:positionH>
                <wp:positionV relativeFrom="paragraph">
                  <wp:posOffset>51435</wp:posOffset>
                </wp:positionV>
                <wp:extent cx="4450080" cy="272415"/>
                <wp:effectExtent l="0" t="0" r="26670" b="13335"/>
                <wp:wrapNone/>
                <wp:docPr id="100"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4BBF5A20" w14:textId="09827632" w:rsidR="00494F6C" w:rsidRPr="00AC47A1" w:rsidRDefault="00494F6C" w:rsidP="006E7641">
                            <w:pPr>
                              <w:rPr>
                                <w:rFonts w:ascii="Arial" w:hAnsi="Arial" w:cs="Arial"/>
                                <w:szCs w:val="18"/>
                              </w:rPr>
                            </w:pPr>
                            <w:r w:rsidRPr="00AC47A1">
                              <w:rPr>
                                <w:rFonts w:ascii="Arial" w:hAnsi="Arial" w:cs="Arial"/>
                                <w:szCs w:val="18"/>
                              </w:rPr>
                              <w:t xml:space="preserve">&gt;&gt; </w:t>
                            </w:r>
                            <w:r>
                              <w:rPr>
                                <w:rFonts w:ascii="Arial" w:hAnsi="Arial" w:cs="Arial"/>
                              </w:rPr>
                              <w:t>ETVPF</w:t>
                            </w:r>
                            <w:r w:rsidRPr="000E1A74">
                              <w:rPr>
                                <w:rFonts w:ascii="Arial" w:hAnsi="Arial" w:cs="Arial"/>
                              </w:rPr>
                              <w:t>_Launch_GraphViewer</w:t>
                            </w:r>
                            <w:r w:rsidRPr="00AC47A1">
                              <w:rPr>
                                <w:rFonts w:ascii="Arial" w:hAnsi="Arial"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6A0FC" id="_x0000_s1030" style="position:absolute;left:0;text-align:left;margin-left:0;margin-top:4.05pt;width:350.4pt;height:21.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">
                <v:shadow opacity=".5" offset="6pt,6pt"/>
                <v:textbox>
                  <w:txbxContent>
                    <w:p w14:paraId="4BBF5A20" w14:textId="09827632" w:rsidR="00494F6C" w:rsidRPr="00AC47A1" w:rsidRDefault="00494F6C" w:rsidP="006E7641">
                      <w:pPr>
                        <w:rPr>
                          <w:rFonts w:ascii="Arial" w:hAnsi="Arial" w:cs="Arial"/>
                          <w:szCs w:val="18"/>
                        </w:rPr>
                      </w:pPr>
                      <w:r w:rsidRPr="00AC47A1">
                        <w:rPr>
                          <w:rFonts w:ascii="Arial" w:hAnsi="Arial" w:cs="Arial"/>
                          <w:szCs w:val="18"/>
                        </w:rPr>
                        <w:t xml:space="preserve">&gt;&gt; </w:t>
                      </w:r>
                      <w:r>
                        <w:rPr>
                          <w:rFonts w:ascii="Arial" w:hAnsi="Arial" w:cs="Arial"/>
                        </w:rPr>
                        <w:t>ETVPF</w:t>
                      </w:r>
                      <w:r w:rsidRPr="000E1A74">
                        <w:rPr>
                          <w:rFonts w:ascii="Arial" w:hAnsi="Arial" w:cs="Arial"/>
                        </w:rPr>
                        <w:t>_Launch_GraphViewer</w:t>
                      </w:r>
                      <w:r w:rsidRPr="00AC47A1">
                        <w:rPr>
                          <w:rFonts w:ascii="Arial" w:hAnsi="Arial" w:cs="Arial"/>
                          <w:szCs w:val="18"/>
                        </w:rPr>
                        <w:t xml:space="preserve"> [Enter]</w:t>
                      </w:r>
                    </w:p>
                  </w:txbxContent>
                </v:textbox>
                <w10:wrap anchorx="margin"/>
              </v:rect>
            </w:pict>
          </mc:Fallback>
        </mc:AlternateContent>
      </w:r>
    </w:p>
    <w:p w14:paraId="336F0077" w14:textId="77777777" w:rsidR="006E7641" w:rsidRPr="00DA07C8" w:rsidRDefault="006E7641" w:rsidP="004E51A7">
      <w:pPr>
        <w:spacing w:line="360" w:lineRule="auto"/>
        <w:ind w:leftChars="850" w:left="1530" w:firstLine="1"/>
        <w:rPr>
          <w:rFonts w:ascii="Arial" w:hAnsi="Arial" w:cs="Arial"/>
          <w:sz w:val="20"/>
          <w:szCs w:val="22"/>
        </w:rPr>
      </w:pPr>
    </w:p>
    <w:p w14:paraId="4471A4CE" w14:textId="77777777" w:rsidR="006E7641" w:rsidRPr="00DA07C8" w:rsidRDefault="006E7641" w:rsidP="004E51A7">
      <w:pPr>
        <w:pStyle w:val="ListParagraph"/>
        <w:spacing w:line="360" w:lineRule="auto"/>
        <w:rPr>
          <w:rFonts w:ascii="Arial" w:hAnsi="Arial" w:cs="Arial"/>
          <w:sz w:val="20"/>
          <w:szCs w:val="22"/>
        </w:rPr>
      </w:pPr>
    </w:p>
    <w:p w14:paraId="76029130" w14:textId="77777777" w:rsidR="006E7641" w:rsidRPr="00DA07C8" w:rsidRDefault="006E7641" w:rsidP="004E51A7">
      <w:pPr>
        <w:spacing w:line="360" w:lineRule="auto"/>
        <w:rPr>
          <w:rFonts w:ascii="Arial" w:hAnsi="Arial" w:cs="Arial"/>
          <w:sz w:val="20"/>
          <w:szCs w:val="22"/>
        </w:rPr>
      </w:pPr>
    </w:p>
    <w:p w14:paraId="6ECF1A03" w14:textId="31A66E6A" w:rsidR="003754E1" w:rsidRPr="00DA07C8" w:rsidRDefault="00A970E3" w:rsidP="004E51A7">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028E20D1" wp14:editId="67C953F3">
            <wp:extent cx="6858000" cy="34290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1A25DF00" w14:textId="77777777" w:rsidR="003754E1" w:rsidRPr="00DA07C8" w:rsidRDefault="003754E1" w:rsidP="004E51A7">
      <w:pPr>
        <w:spacing w:line="360" w:lineRule="auto"/>
        <w:jc w:val="center"/>
        <w:rPr>
          <w:rFonts w:ascii="Arial" w:hAnsi="Arial" w:cs="Arial"/>
          <w:sz w:val="20"/>
          <w:szCs w:val="22"/>
        </w:rPr>
      </w:pPr>
    </w:p>
    <w:p w14:paraId="39E8CADB" w14:textId="42F48909" w:rsidR="003754E1" w:rsidRPr="00DA07C8" w:rsidRDefault="003754E1" w:rsidP="004E51A7">
      <w:pPr>
        <w:pStyle w:val="Caption"/>
        <w:spacing w:line="360" w:lineRule="auto"/>
        <w:jc w:val="center"/>
        <w:rPr>
          <w:rFonts w:ascii="Arial" w:hAnsi="Arial" w:cs="Arial"/>
          <w:b/>
          <w:bCs/>
          <w:i w:val="0"/>
          <w:iCs w:val="0"/>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43 Hình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đầu ra của phép đo thời gian</w:t>
      </w:r>
    </w:p>
    <w:p w14:paraId="32BB14D1" w14:textId="77777777" w:rsidR="003754E1" w:rsidRPr="00DA07C8" w:rsidRDefault="003754E1" w:rsidP="004E51A7">
      <w:pPr>
        <w:spacing w:line="360" w:lineRule="auto"/>
        <w:jc w:val="center"/>
        <w:rPr>
          <w:rFonts w:ascii="Arial" w:hAnsi="Arial" w:cs="Arial"/>
          <w:sz w:val="20"/>
          <w:szCs w:val="22"/>
        </w:rPr>
      </w:pPr>
    </w:p>
    <w:p w14:paraId="4E1A66EC" w14:textId="1B803189" w:rsidR="003754E1" w:rsidRPr="00DA07C8" w:rsidRDefault="003754E1" w:rsidP="004E51A7">
      <w:pPr>
        <w:spacing w:line="360" w:lineRule="auto"/>
        <w:rPr>
          <w:rFonts w:ascii="Arial" w:hAnsi="Arial" w:cs="Arial"/>
          <w:sz w:val="20"/>
          <w:szCs w:val="22"/>
        </w:rPr>
      </w:pPr>
      <w:r w:rsidRPr="00DA07C8">
        <w:rPr>
          <w:rFonts w:ascii="Arial" w:hAnsi="Arial" w:cs="Arial"/>
          <w:bCs/>
          <w:sz w:val="20"/>
          <w:szCs w:val="22"/>
        </w:rPr>
        <w:t xml:space="preserve">Ghi chú </w:t>
      </w:r>
      <w:r w:rsidRPr="00DA07C8">
        <w:rPr>
          <w:rFonts w:ascii="Arial" w:hAnsi="Arial" w:cs="Arial"/>
          <w:bCs/>
          <w:sz w:val="20"/>
          <w:szCs w:val="22"/>
        </w:rPr>
        <w:tab/>
      </w:r>
      <w:r w:rsidRPr="00DA07C8">
        <w:rPr>
          <w:rFonts w:ascii="Arial" w:hAnsi="Arial" w:cs="Arial"/>
          <w:bCs/>
          <w:sz w:val="20"/>
          <w:szCs w:val="22"/>
        </w:rPr>
        <w:tab/>
      </w:r>
      <w:r w:rsidRPr="00DA07C8">
        <w:rPr>
          <w:rFonts w:ascii="Arial" w:hAnsi="Arial" w:cs="Arial"/>
          <w:sz w:val="20"/>
          <w:szCs w:val="22"/>
        </w:rPr>
        <w:t>Hiện tại, trong Trình xem biểu đồ không có thời gian thực thi của mã nguồn ngoại vi.</w:t>
      </w:r>
    </w:p>
    <w:p w14:paraId="6FCBC3AE" w14:textId="626D433F" w:rsidR="00724BA3" w:rsidRPr="00DA07C8" w:rsidRDefault="00724BA3" w:rsidP="004E51A7">
      <w:pPr>
        <w:spacing w:line="360" w:lineRule="auto"/>
        <w:rPr>
          <w:rFonts w:ascii="Arial" w:hAnsi="Arial" w:cs="Arial"/>
          <w:sz w:val="20"/>
          <w:szCs w:val="22"/>
        </w:rPr>
      </w:pPr>
    </w:p>
    <w:p w14:paraId="76D2FAC3" w14:textId="77777777" w:rsidR="00724BA3" w:rsidRPr="00DA07C8" w:rsidRDefault="00724BA3" w:rsidP="004E51A7">
      <w:pPr>
        <w:spacing w:line="360" w:lineRule="auto"/>
        <w:rPr>
          <w:rFonts w:ascii="Arial" w:hAnsi="Arial" w:cs="Arial"/>
          <w:sz w:val="20"/>
          <w:szCs w:val="22"/>
        </w:rPr>
      </w:pPr>
      <w:r w:rsidRPr="00DA07C8">
        <w:rPr>
          <w:rFonts w:ascii="Arial" w:hAnsi="Arial" w:cs="Arial"/>
          <w:sz w:val="20"/>
          <w:szCs w:val="22"/>
        </w:rPr>
        <w:t>Người dùng có thể thực hiện một số chức năng khác như sau:</w:t>
      </w:r>
    </w:p>
    <w:p w14:paraId="5C63C1BC" w14:textId="6B44B674" w:rsidR="000301D6" w:rsidRPr="00DA07C8" w:rsidRDefault="000301D6" w:rsidP="004E51A7">
      <w:pPr>
        <w:pStyle w:val="ListParagraph"/>
        <w:numPr>
          <w:ilvl w:val="0"/>
          <w:numId w:val="27"/>
        </w:numPr>
        <w:spacing w:line="360" w:lineRule="auto"/>
        <w:rPr>
          <w:rFonts w:ascii="Arial" w:hAnsi="Arial" w:cs="Arial"/>
          <w:sz w:val="20"/>
          <w:szCs w:val="22"/>
        </w:rPr>
      </w:pPr>
      <w:r w:rsidRPr="00DA07C8">
        <w:rPr>
          <w:rFonts w:ascii="Arial" w:hAnsi="Arial" w:cs="Arial"/>
          <w:sz w:val="20"/>
          <w:szCs w:val="22"/>
        </w:rPr>
        <w:t>Nhấn [Show Step Graph] để hiển thị thời gian thực hiện của từng Subsystem cho một bước hoặc nhiều bước do người dùng lựa chọn trong “Bước bắt đầu” và “Bước kết thúc”.</w:t>
      </w:r>
    </w:p>
    <w:p w14:paraId="75D57528" w14:textId="77777777" w:rsidR="000301D6" w:rsidRPr="00DA07C8" w:rsidRDefault="000301D6" w:rsidP="004E51A7">
      <w:pPr>
        <w:spacing w:line="360" w:lineRule="auto"/>
        <w:rPr>
          <w:rFonts w:ascii="Arial" w:hAnsi="Arial" w:cs="Arial"/>
          <w:sz w:val="20"/>
          <w:szCs w:val="22"/>
        </w:rPr>
      </w:pPr>
    </w:p>
    <w:p w14:paraId="5DE48E80" w14:textId="7D0AEA5B" w:rsidR="000301D6" w:rsidRPr="00DA07C8" w:rsidRDefault="00A970E3" w:rsidP="004E51A7">
      <w:pPr>
        <w:spacing w:line="360" w:lineRule="auto"/>
        <w:jc w:val="center"/>
        <w:rPr>
          <w:rFonts w:ascii="Arial" w:hAnsi="Arial" w:cs="Arial"/>
          <w:sz w:val="20"/>
          <w:szCs w:val="22"/>
        </w:rPr>
      </w:pPr>
      <w:r w:rsidRPr="00DA07C8">
        <w:rPr>
          <w:rFonts w:ascii="Arial" w:hAnsi="Arial" w:cs="Arial"/>
          <w:noProof/>
          <w:sz w:val="20"/>
          <w:szCs w:val="22"/>
        </w:rPr>
        <w:lastRenderedPageBreak/>
        <w:drawing>
          <wp:inline distT="0" distB="0" distL="0" distR="0" wp14:anchorId="04AFD86E" wp14:editId="4CAF52DE">
            <wp:extent cx="6858000" cy="34290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1DAF275C" w14:textId="77777777" w:rsidR="000301D6" w:rsidRPr="00DA07C8" w:rsidRDefault="000301D6" w:rsidP="004E51A7">
      <w:pPr>
        <w:spacing w:line="360" w:lineRule="auto"/>
        <w:jc w:val="center"/>
        <w:rPr>
          <w:rFonts w:ascii="Arial" w:hAnsi="Arial" w:cs="Arial"/>
          <w:sz w:val="20"/>
          <w:szCs w:val="22"/>
        </w:rPr>
      </w:pPr>
    </w:p>
    <w:p w14:paraId="1C5BEB70" w14:textId="63930BAA" w:rsidR="000301D6" w:rsidRPr="00DA07C8" w:rsidRDefault="000301D6"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44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Nhấn [Show Step Graph] để hiển thị thời gian thực hiện mỗi Subsystem</w:t>
      </w:r>
    </w:p>
    <w:p w14:paraId="4E16DB9B" w14:textId="13DD3F89" w:rsidR="000301D6" w:rsidRPr="00DA07C8" w:rsidRDefault="000301D6" w:rsidP="004E51A7">
      <w:pPr>
        <w:pStyle w:val="Caption"/>
        <w:spacing w:line="360" w:lineRule="auto"/>
        <w:rPr>
          <w:rFonts w:ascii="Arial" w:hAnsi="Arial" w:cs="Arial"/>
          <w:i w:val="0"/>
          <w:iCs w:val="0"/>
          <w:sz w:val="20"/>
          <w:szCs w:val="20"/>
        </w:rPr>
      </w:pPr>
    </w:p>
    <w:p w14:paraId="563B2786" w14:textId="377D3216" w:rsidR="008E438C" w:rsidRPr="00DA07C8" w:rsidRDefault="00A65E07" w:rsidP="004E51A7">
      <w:pPr>
        <w:pStyle w:val="ListParagraph"/>
        <w:spacing w:line="360" w:lineRule="auto"/>
        <w:rPr>
          <w:rFonts w:ascii="Arial" w:hAnsi="Arial" w:cs="Arial"/>
          <w:sz w:val="20"/>
          <w:szCs w:val="22"/>
        </w:rPr>
      </w:pPr>
      <w:r w:rsidRPr="00DA07C8">
        <w:rPr>
          <w:rFonts w:ascii="Arial" w:hAnsi="Arial" w:cs="Arial"/>
          <w:sz w:val="20"/>
          <w:szCs w:val="22"/>
        </w:rPr>
        <w:t>Sau đó đặt “Bước bắt đầu” và “Bước kết thúc” (ví dụ: Bước bắt đầu = 1, Bước kết thúc = 5).</w:t>
      </w:r>
    </w:p>
    <w:p w14:paraId="29DB1ED9" w14:textId="77777777" w:rsidR="008E438C" w:rsidRPr="00DA07C8" w:rsidRDefault="008E438C" w:rsidP="004E51A7">
      <w:pPr>
        <w:spacing w:line="360" w:lineRule="auto"/>
        <w:rPr>
          <w:rFonts w:ascii="Arial" w:hAnsi="Arial" w:cs="Arial"/>
          <w:sz w:val="20"/>
          <w:szCs w:val="22"/>
        </w:rPr>
      </w:pPr>
    </w:p>
    <w:p w14:paraId="4DFBB31F" w14:textId="2FA3F4DC" w:rsidR="008E438C" w:rsidRPr="00DA07C8" w:rsidRDefault="00A970E3" w:rsidP="004E51A7">
      <w:pPr>
        <w:spacing w:line="360" w:lineRule="auto"/>
        <w:jc w:val="center"/>
        <w:rPr>
          <w:rFonts w:ascii="Arial" w:hAnsi="Arial" w:cs="Arial"/>
          <w:sz w:val="20"/>
          <w:szCs w:val="22"/>
        </w:rPr>
      </w:pPr>
      <w:r w:rsidRPr="00DA07C8">
        <w:rPr>
          <w:rFonts w:ascii="Arial" w:hAnsi="Arial" w:cs="Arial"/>
          <w:noProof/>
          <w:sz w:val="20"/>
          <w:szCs w:val="22"/>
        </w:rPr>
        <w:drawing>
          <wp:inline distT="0" distB="0" distL="0" distR="0" wp14:anchorId="7A6FD596" wp14:editId="2BF00B32">
            <wp:extent cx="6847840" cy="3423921"/>
            <wp:effectExtent l="0" t="0" r="0" b="508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21856" cy="3460929"/>
                    </a:xfrm>
                    <a:prstGeom prst="rect">
                      <a:avLst/>
                    </a:prstGeom>
                    <a:noFill/>
                    <a:ln>
                      <a:noFill/>
                    </a:ln>
                  </pic:spPr>
                </pic:pic>
              </a:graphicData>
            </a:graphic>
          </wp:inline>
        </w:drawing>
      </w:r>
    </w:p>
    <w:p w14:paraId="64089516" w14:textId="7201F869" w:rsidR="008E438C" w:rsidRPr="00DA07C8" w:rsidRDefault="008E438C" w:rsidP="004E51A7">
      <w:pPr>
        <w:spacing w:line="360" w:lineRule="auto"/>
        <w:jc w:val="center"/>
        <w:rPr>
          <w:rFonts w:ascii="Arial" w:hAnsi="Arial" w:cs="Arial"/>
          <w:sz w:val="20"/>
          <w:szCs w:val="22"/>
        </w:rPr>
      </w:pPr>
    </w:p>
    <w:p w14:paraId="50A3DA0A" w14:textId="383BD5C2" w:rsidR="008E438C" w:rsidRPr="00DA07C8" w:rsidRDefault="008E438C"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45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Ví dụ về chi tiết thời gian thực hiện ở bước 1</w:t>
      </w:r>
    </w:p>
    <w:p w14:paraId="40F75CFD" w14:textId="17EB12C7" w:rsidR="00A65E07" w:rsidRPr="00DA07C8" w:rsidRDefault="00A65E07" w:rsidP="004E51A7">
      <w:pPr>
        <w:pStyle w:val="BodyText"/>
        <w:numPr>
          <w:ilvl w:val="0"/>
          <w:numId w:val="27"/>
        </w:numPr>
        <w:tabs>
          <w:tab w:val="left" w:pos="1890"/>
        </w:tabs>
        <w:spacing w:line="360" w:lineRule="auto"/>
        <w:rPr>
          <w:rFonts w:ascii="Arial" w:hAnsi="Arial" w:cs="Arial"/>
          <w:sz w:val="20"/>
        </w:rPr>
      </w:pPr>
      <w:r w:rsidRPr="00DA07C8">
        <w:rPr>
          <w:rFonts w:ascii="Arial" w:hAnsi="Arial" w:cs="Arial"/>
          <w:sz w:val="20"/>
        </w:rPr>
        <w:t xml:space="preserve">Thay đổi </w:t>
      </w:r>
      <w:r w:rsidR="00FF0ED0" w:rsidRPr="00DA07C8">
        <w:rPr>
          <w:rFonts w:ascii="Arial" w:hAnsi="Arial" w:cs="Arial"/>
          <w:sz w:val="20"/>
        </w:rPr>
        <w:t>tỷ lệ của bước bằng cách nhấn nút [Thay đổi tỷ lệ] sau đó đặt “Bước bắt đầu” và “Kết thúc bắt đầu” (ví dụ: Bước bắt đầu = 1, Bước kết thúc = 228).</w:t>
      </w:r>
    </w:p>
    <w:p w14:paraId="51A5E991" w14:textId="77777777" w:rsidR="00A65E07" w:rsidRPr="00DA07C8" w:rsidRDefault="00A65E07" w:rsidP="004E51A7">
      <w:pPr>
        <w:pStyle w:val="BodyText"/>
        <w:tabs>
          <w:tab w:val="left" w:pos="1890"/>
        </w:tabs>
        <w:spacing w:line="360" w:lineRule="auto"/>
        <w:ind w:left="720"/>
        <w:rPr>
          <w:rFonts w:ascii="Arial" w:hAnsi="Arial" w:cs="Arial"/>
          <w:sz w:val="20"/>
        </w:rPr>
      </w:pPr>
    </w:p>
    <w:p w14:paraId="224B6426" w14:textId="7FE19045" w:rsidR="00B76FF6" w:rsidRPr="00DA07C8" w:rsidRDefault="00CF049A" w:rsidP="004E51A7">
      <w:pPr>
        <w:pStyle w:val="ListParagraph"/>
        <w:spacing w:line="360" w:lineRule="auto"/>
        <w:ind w:left="0"/>
        <w:jc w:val="left"/>
        <w:rPr>
          <w:rFonts w:ascii="Arial" w:hAnsi="Arial" w:cs="Arial"/>
          <w:sz w:val="20"/>
          <w:szCs w:val="22"/>
        </w:rPr>
      </w:pPr>
      <w:r w:rsidRPr="00DA07C8">
        <w:rPr>
          <w:rFonts w:ascii="Arial" w:hAnsi="Arial" w:cs="Arial"/>
          <w:noProof/>
          <w:sz w:val="20"/>
          <w:szCs w:val="22"/>
        </w:rPr>
        <w:drawing>
          <wp:inline distT="0" distB="0" distL="0" distR="0" wp14:anchorId="2ECD794A" wp14:editId="5DDE39F8">
            <wp:extent cx="6858000" cy="3429000"/>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5122D305" w14:textId="77777777" w:rsidR="009E7A98" w:rsidRPr="00DA07C8" w:rsidRDefault="009E7A98" w:rsidP="004E51A7">
      <w:pPr>
        <w:pStyle w:val="ListParagraph"/>
        <w:spacing w:line="360" w:lineRule="auto"/>
        <w:jc w:val="left"/>
        <w:rPr>
          <w:rFonts w:ascii="Arial" w:hAnsi="Arial" w:cs="Arial"/>
          <w:sz w:val="20"/>
          <w:szCs w:val="22"/>
        </w:rPr>
      </w:pPr>
    </w:p>
    <w:p w14:paraId="2F3DAD75" w14:textId="49453C42" w:rsidR="00A65E07" w:rsidRPr="00DA07C8" w:rsidRDefault="00A65E07"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46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Nhấn [Thay đổi tỷ lệ] để thay đổi tỷ lệ của bước</w:t>
      </w:r>
    </w:p>
    <w:p w14:paraId="468A3D63" w14:textId="77777777" w:rsidR="00CF049A" w:rsidRPr="00DA07C8" w:rsidRDefault="00CF049A" w:rsidP="004E51A7">
      <w:pPr>
        <w:spacing w:line="360" w:lineRule="auto"/>
        <w:rPr>
          <w:rFonts w:ascii="Arial" w:hAnsi="Arial" w:cs="Arial"/>
          <w:sz w:val="20"/>
          <w:szCs w:val="22"/>
        </w:rPr>
      </w:pPr>
    </w:p>
    <w:p w14:paraId="20C8DEDF" w14:textId="6843F6A7" w:rsidR="00911785" w:rsidRPr="00DA07C8" w:rsidRDefault="00CF049A" w:rsidP="004E51A7">
      <w:pPr>
        <w:spacing w:line="360" w:lineRule="auto"/>
        <w:ind w:left="720"/>
        <w:jc w:val="center"/>
        <w:rPr>
          <w:rFonts w:ascii="Arial" w:hAnsi="Arial" w:cs="Arial"/>
          <w:sz w:val="20"/>
          <w:szCs w:val="22"/>
        </w:rPr>
      </w:pPr>
      <w:r w:rsidRPr="00DA07C8">
        <w:rPr>
          <w:rFonts w:ascii="Arial" w:hAnsi="Arial" w:cs="Arial"/>
          <w:noProof/>
          <w:sz w:val="20"/>
          <w:szCs w:val="22"/>
        </w:rPr>
        <w:drawing>
          <wp:inline distT="0" distB="0" distL="0" distR="0" wp14:anchorId="5E69A2F1" wp14:editId="217DBF57">
            <wp:extent cx="1690370" cy="1552575"/>
            <wp:effectExtent l="0" t="0" r="5080" b="952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90370" cy="1552575"/>
                    </a:xfrm>
                    <a:prstGeom prst="rect">
                      <a:avLst/>
                    </a:prstGeom>
                    <a:noFill/>
                    <a:ln>
                      <a:noFill/>
                    </a:ln>
                  </pic:spPr>
                </pic:pic>
              </a:graphicData>
            </a:graphic>
          </wp:inline>
        </w:drawing>
      </w:r>
    </w:p>
    <w:p w14:paraId="125A4FE5" w14:textId="77777777" w:rsidR="00CF049A" w:rsidRPr="00DA07C8" w:rsidRDefault="00CF049A" w:rsidP="004E51A7">
      <w:pPr>
        <w:spacing w:line="360" w:lineRule="auto"/>
        <w:ind w:left="720"/>
        <w:jc w:val="center"/>
        <w:rPr>
          <w:rFonts w:ascii="Arial" w:hAnsi="Arial" w:cs="Arial"/>
          <w:sz w:val="20"/>
          <w:szCs w:val="22"/>
        </w:rPr>
      </w:pPr>
    </w:p>
    <w:p w14:paraId="04289753" w14:textId="6402E982" w:rsidR="00CF049A" w:rsidRPr="00DA07C8" w:rsidRDefault="00CF049A"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47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Đặt giá trị “Bước bắt đầu” và “Bước kết thúc”</w:t>
      </w:r>
    </w:p>
    <w:p w14:paraId="02FE7266" w14:textId="2441ED52" w:rsidR="00911785" w:rsidRPr="00DA07C8" w:rsidRDefault="00911785" w:rsidP="004E51A7">
      <w:pPr>
        <w:spacing w:line="360" w:lineRule="auto"/>
        <w:ind w:left="720"/>
        <w:rPr>
          <w:rFonts w:ascii="Arial" w:hAnsi="Arial" w:cs="Arial"/>
          <w:sz w:val="20"/>
          <w:szCs w:val="22"/>
        </w:rPr>
      </w:pPr>
    </w:p>
    <w:p w14:paraId="415B7ACF" w14:textId="5514832D" w:rsidR="00911785" w:rsidRPr="00DA07C8" w:rsidRDefault="00CF049A" w:rsidP="004E51A7">
      <w:pPr>
        <w:spacing w:line="360" w:lineRule="auto"/>
        <w:ind w:left="720"/>
        <w:rPr>
          <w:rFonts w:ascii="Arial" w:hAnsi="Arial" w:cs="Arial"/>
          <w:sz w:val="20"/>
          <w:szCs w:val="22"/>
        </w:rPr>
      </w:pPr>
      <w:r w:rsidRPr="00DA07C8">
        <w:rPr>
          <w:rFonts w:ascii="Arial" w:hAnsi="Arial" w:cs="Arial"/>
          <w:sz w:val="20"/>
          <w:szCs w:val="22"/>
        </w:rPr>
        <w:t>Sau đó nhấn [OK], tỷ lệ biểu đồ sẽ thay đổi tương ứng.</w:t>
      </w:r>
    </w:p>
    <w:p w14:paraId="73896460" w14:textId="77777777" w:rsidR="00CF049A" w:rsidRPr="00DA07C8" w:rsidRDefault="00CF049A" w:rsidP="004E51A7">
      <w:pPr>
        <w:pStyle w:val="BodyText"/>
        <w:numPr>
          <w:ilvl w:val="0"/>
          <w:numId w:val="27"/>
        </w:numPr>
        <w:tabs>
          <w:tab w:val="left" w:pos="1890"/>
        </w:tabs>
        <w:spacing w:line="360" w:lineRule="auto"/>
        <w:rPr>
          <w:rFonts w:ascii="Arial" w:hAnsi="Arial" w:cs="Arial"/>
          <w:sz w:val="20"/>
        </w:rPr>
      </w:pPr>
      <w:r w:rsidRPr="00DA07C8">
        <w:rPr>
          <w:rFonts w:ascii="Arial" w:hAnsi="Arial" w:cs="Arial"/>
          <w:sz w:val="20"/>
        </w:rPr>
        <w:br w:type="page"/>
      </w:r>
    </w:p>
    <w:p w14:paraId="3E17B469" w14:textId="71391727" w:rsidR="00911785" w:rsidRPr="00DA07C8" w:rsidRDefault="00911785" w:rsidP="004E51A7">
      <w:pPr>
        <w:pStyle w:val="BodyText"/>
        <w:numPr>
          <w:ilvl w:val="0"/>
          <w:numId w:val="36"/>
        </w:numPr>
        <w:tabs>
          <w:tab w:val="left" w:pos="1890"/>
        </w:tabs>
        <w:spacing w:line="360" w:lineRule="auto"/>
        <w:rPr>
          <w:rFonts w:ascii="Arial" w:hAnsi="Arial" w:cs="Arial"/>
          <w:sz w:val="20"/>
        </w:rPr>
      </w:pPr>
      <w:r w:rsidRPr="00DA07C8">
        <w:rPr>
          <w:rFonts w:ascii="Arial" w:hAnsi="Arial" w:cs="Arial"/>
          <w:sz w:val="20"/>
        </w:rPr>
        <w:lastRenderedPageBreak/>
        <w:t xml:space="preserve">Nhấn [MAX/min] để hiển thị các bước </w:t>
      </w:r>
      <w:r w:rsidR="00C81115" w:rsidRPr="00DA07C8">
        <w:rPr>
          <w:rFonts w:ascii="Arial" w:hAnsi="Arial" w:cs="Arial"/>
          <w:sz w:val="20"/>
        </w:rPr>
        <w:t>hiển thị thời gian thực hiện tối đa và thời gian thực hiện tối thiểu.</w:t>
      </w:r>
    </w:p>
    <w:p w14:paraId="3877D1AD" w14:textId="1B8002FF" w:rsidR="00022E17" w:rsidRPr="00DA07C8" w:rsidRDefault="00022E17" w:rsidP="004E51A7">
      <w:pPr>
        <w:pStyle w:val="ListParagraph"/>
        <w:spacing w:line="360" w:lineRule="auto"/>
        <w:rPr>
          <w:rFonts w:ascii="Arial" w:hAnsi="Arial" w:cs="Arial"/>
          <w:sz w:val="20"/>
          <w:szCs w:val="22"/>
        </w:rPr>
      </w:pPr>
    </w:p>
    <w:p w14:paraId="18FFA95C" w14:textId="58719A17" w:rsidR="00911785" w:rsidRPr="00DA07C8" w:rsidRDefault="00911785" w:rsidP="004E51A7">
      <w:pPr>
        <w:pStyle w:val="ListParagraph"/>
        <w:spacing w:line="360" w:lineRule="auto"/>
        <w:ind w:left="0"/>
        <w:rPr>
          <w:rFonts w:ascii="Arial" w:hAnsi="Arial" w:cs="Arial"/>
          <w:sz w:val="20"/>
          <w:szCs w:val="22"/>
        </w:rPr>
      </w:pPr>
      <w:r w:rsidRPr="00DA07C8">
        <w:rPr>
          <w:rFonts w:ascii="Arial" w:hAnsi="Arial" w:cs="Arial"/>
          <w:noProof/>
          <w:sz w:val="20"/>
          <w:szCs w:val="22"/>
        </w:rPr>
        <w:drawing>
          <wp:inline distT="0" distB="0" distL="0" distR="0" wp14:anchorId="1227065D" wp14:editId="7E91BE38">
            <wp:extent cx="6858000" cy="3429000"/>
            <wp:effectExtent l="0" t="0" r="0" b="0"/>
            <wp:docPr id="35" name="Picture 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14:paraId="19315A5F" w14:textId="77777777" w:rsidR="009E7A98" w:rsidRPr="00DA07C8" w:rsidRDefault="009E7A98" w:rsidP="004E51A7">
      <w:pPr>
        <w:pStyle w:val="ListParagraph"/>
        <w:spacing w:line="360" w:lineRule="auto"/>
        <w:rPr>
          <w:rFonts w:ascii="Arial" w:hAnsi="Arial" w:cs="Arial"/>
          <w:sz w:val="20"/>
          <w:szCs w:val="22"/>
        </w:rPr>
      </w:pPr>
    </w:p>
    <w:p w14:paraId="3AAB3842" w14:textId="4C1C9509" w:rsidR="009E7A98" w:rsidRPr="00DA07C8" w:rsidRDefault="009E7A98"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48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Hiển thị thời gian thực hiện Max/Min</w:t>
      </w:r>
    </w:p>
    <w:p w14:paraId="0E5CD315" w14:textId="7AE91E5E" w:rsidR="00CF049A" w:rsidRPr="00DA07C8" w:rsidRDefault="00CF049A" w:rsidP="004E51A7">
      <w:pPr>
        <w:pStyle w:val="BodyText"/>
        <w:tabs>
          <w:tab w:val="left" w:pos="1890"/>
        </w:tabs>
        <w:spacing w:line="360" w:lineRule="auto"/>
        <w:ind w:left="720"/>
        <w:rPr>
          <w:rFonts w:ascii="Arial" w:hAnsi="Arial" w:cs="Arial"/>
          <w:sz w:val="20"/>
        </w:rPr>
      </w:pPr>
      <w:r w:rsidRPr="00DA07C8">
        <w:rPr>
          <w:rFonts w:ascii="Arial" w:hAnsi="Arial" w:cs="Arial"/>
          <w:sz w:val="20"/>
        </w:rPr>
        <w:t>Sau đó Hộp thoại Max Min hiển thị bước có thời gian thực hiện tối đa/tối thiểu và giá trị thời gian thực hiện của bước này.</w:t>
      </w:r>
    </w:p>
    <w:p w14:paraId="1A1A8B32" w14:textId="04CF5F1B" w:rsidR="00CF049A" w:rsidRPr="00DA07C8" w:rsidRDefault="00CF049A" w:rsidP="004E51A7">
      <w:pPr>
        <w:pStyle w:val="BodyText"/>
        <w:tabs>
          <w:tab w:val="left" w:pos="1890"/>
        </w:tabs>
        <w:spacing w:line="360" w:lineRule="auto"/>
        <w:ind w:left="720"/>
        <w:rPr>
          <w:rFonts w:ascii="Arial" w:hAnsi="Arial" w:cs="Arial"/>
          <w:sz w:val="20"/>
        </w:rPr>
      </w:pPr>
      <w:r w:rsidRPr="00DA07C8">
        <w:rPr>
          <w:rFonts w:ascii="Arial" w:hAnsi="Arial" w:cs="Arial"/>
          <w:sz w:val="20"/>
        </w:rPr>
        <w:t>Nhấn [Hiển thị biểu đồ bước] trong Mục Tối đa/Tối thiểu để hiển thị chi tiết thời gian thực hiện của bước này.</w:t>
      </w:r>
    </w:p>
    <w:p w14:paraId="5D989C89" w14:textId="42BA2A62" w:rsidR="00CF049A" w:rsidRPr="00DA07C8" w:rsidRDefault="00CF049A" w:rsidP="004E51A7">
      <w:pPr>
        <w:pStyle w:val="BodyText"/>
        <w:tabs>
          <w:tab w:val="left" w:pos="1890"/>
        </w:tabs>
        <w:spacing w:line="360" w:lineRule="auto"/>
        <w:ind w:left="720"/>
        <w:rPr>
          <w:rFonts w:ascii="Arial" w:hAnsi="Arial" w:cs="Arial"/>
          <w:sz w:val="20"/>
        </w:rPr>
      </w:pPr>
    </w:p>
    <w:p w14:paraId="7AF8B9AE" w14:textId="6723D129" w:rsidR="00CF049A" w:rsidRPr="00DA07C8" w:rsidRDefault="00CF049A" w:rsidP="004E51A7">
      <w:pPr>
        <w:pStyle w:val="BodyText"/>
        <w:tabs>
          <w:tab w:val="left" w:pos="1890"/>
        </w:tabs>
        <w:spacing w:line="360" w:lineRule="auto"/>
        <w:ind w:left="720"/>
        <w:jc w:val="center"/>
        <w:rPr>
          <w:rFonts w:ascii="Arial" w:hAnsi="Arial" w:cs="Arial"/>
          <w:sz w:val="20"/>
        </w:rPr>
      </w:pPr>
      <w:r w:rsidRPr="00DA07C8">
        <w:rPr>
          <w:rFonts w:ascii="Arial" w:hAnsi="Arial" w:cs="Arial"/>
          <w:noProof/>
          <w:sz w:val="20"/>
          <w:szCs w:val="22"/>
        </w:rPr>
        <w:drawing>
          <wp:inline distT="0" distB="0" distL="0" distR="0" wp14:anchorId="08791CA0" wp14:editId="55B67E87">
            <wp:extent cx="2306955" cy="182880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6955" cy="1828800"/>
                    </a:xfrm>
                    <a:prstGeom prst="rect">
                      <a:avLst/>
                    </a:prstGeom>
                    <a:noFill/>
                    <a:ln>
                      <a:noFill/>
                    </a:ln>
                  </pic:spPr>
                </pic:pic>
              </a:graphicData>
            </a:graphic>
          </wp:inline>
        </w:drawing>
      </w:r>
    </w:p>
    <w:p w14:paraId="641C0954" w14:textId="46A4B5EF" w:rsidR="00CF049A" w:rsidRPr="00DA07C8" w:rsidRDefault="00CF049A" w:rsidP="004E51A7">
      <w:pPr>
        <w:pStyle w:val="BodyText"/>
        <w:tabs>
          <w:tab w:val="left" w:pos="1890"/>
        </w:tabs>
        <w:spacing w:line="360" w:lineRule="auto"/>
        <w:ind w:left="720"/>
        <w:jc w:val="center"/>
        <w:rPr>
          <w:rFonts w:ascii="Arial" w:hAnsi="Arial" w:cs="Arial"/>
          <w:sz w:val="20"/>
        </w:rPr>
      </w:pPr>
    </w:p>
    <w:p w14:paraId="423337CD" w14:textId="661FB277" w:rsidR="00CF049A" w:rsidRPr="00DA07C8" w:rsidRDefault="00CF049A"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Hình </w:t>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STYLEREF 1 \s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3 </w:t>
      </w:r>
      <w:r w:rsidR="00341B7D" w:rsidRPr="00DA07C8">
        <w:rPr>
          <w:rFonts w:ascii="Arial" w:hAnsi="Arial" w:cs="Arial"/>
          <w:b/>
          <w:bCs/>
          <w:color w:val="auto"/>
          <w:sz w:val="20"/>
          <w:szCs w:val="20"/>
        </w:rPr>
        <w:fldChar w:fldCharType="end"/>
      </w:r>
      <w:r w:rsidR="00341B7D" w:rsidRPr="00DA07C8">
        <w:rPr>
          <w:rFonts w:ascii="Arial" w:hAnsi="Arial" w:cs="Arial"/>
          <w:b/>
          <w:bCs/>
          <w:color w:val="auto"/>
          <w:sz w:val="20"/>
          <w:szCs w:val="20"/>
        </w:rPr>
        <w:noBreakHyphen/>
      </w:r>
      <w:r w:rsidR="00341B7D" w:rsidRPr="00DA07C8">
        <w:rPr>
          <w:rFonts w:ascii="Arial" w:hAnsi="Arial" w:cs="Arial"/>
          <w:b/>
          <w:bCs/>
          <w:color w:val="auto"/>
          <w:sz w:val="20"/>
          <w:szCs w:val="20"/>
        </w:rPr>
        <w:fldChar w:fldCharType="begin"/>
      </w:r>
      <w:r w:rsidR="00341B7D" w:rsidRPr="00DA07C8">
        <w:rPr>
          <w:rFonts w:ascii="Arial" w:hAnsi="Arial" w:cs="Arial"/>
          <w:b/>
          <w:bCs/>
          <w:color w:val="auto"/>
          <w:sz w:val="20"/>
          <w:szCs w:val="20"/>
        </w:rPr>
        <w:instrText xml:space="preserve"> SEQ Figure \* ARABIC \s 1 </w:instrText>
      </w:r>
      <w:r w:rsidR="00341B7D" w:rsidRPr="00DA07C8">
        <w:rPr>
          <w:rFonts w:ascii="Arial" w:hAnsi="Arial" w:cs="Arial"/>
          <w:b/>
          <w:bCs/>
          <w:color w:val="auto"/>
          <w:sz w:val="20"/>
          <w:szCs w:val="20"/>
        </w:rPr>
        <w:fldChar w:fldCharType="separate"/>
      </w:r>
      <w:r w:rsidR="00341B7D" w:rsidRPr="00DA07C8">
        <w:rPr>
          <w:rFonts w:ascii="Arial" w:hAnsi="Arial" w:cs="Arial"/>
          <w:b/>
          <w:bCs/>
          <w:noProof/>
          <w:color w:val="auto"/>
          <w:sz w:val="20"/>
          <w:szCs w:val="20"/>
        </w:rPr>
        <w:t xml:space="preserve">49 </w:t>
      </w:r>
      <w:r w:rsidR="00341B7D" w:rsidRPr="00DA07C8">
        <w:rPr>
          <w:rFonts w:ascii="Arial" w:hAnsi="Arial" w:cs="Arial"/>
          <w:b/>
          <w:bCs/>
          <w:color w:val="auto"/>
          <w:sz w:val="20"/>
          <w:szCs w:val="20"/>
        </w:rPr>
        <w:fldChar w:fldCharType="end"/>
      </w:r>
      <w:r w:rsidRPr="00DA07C8">
        <w:rPr>
          <w:rFonts w:ascii="Arial" w:hAnsi="Arial" w:cs="Arial"/>
          <w:b/>
          <w:bCs/>
          <w:color w:val="auto"/>
          <w:sz w:val="20"/>
          <w:szCs w:val="20"/>
        </w:rPr>
        <w:t>Hộp thoại Max/Min</w:t>
      </w:r>
    </w:p>
    <w:p w14:paraId="37E47E19" w14:textId="77777777" w:rsidR="00CF049A" w:rsidRPr="00DA07C8" w:rsidRDefault="00CF049A" w:rsidP="004E51A7">
      <w:pPr>
        <w:pStyle w:val="BodyText"/>
        <w:tabs>
          <w:tab w:val="left" w:pos="1890"/>
        </w:tabs>
        <w:spacing w:line="360" w:lineRule="auto"/>
        <w:ind w:left="720"/>
        <w:jc w:val="center"/>
        <w:rPr>
          <w:rFonts w:ascii="Arial" w:hAnsi="Arial" w:cs="Arial"/>
          <w:sz w:val="20"/>
        </w:rPr>
      </w:pPr>
    </w:p>
    <w:p w14:paraId="3CE7D0A3" w14:textId="61C2A0BE" w:rsidR="00CF049A" w:rsidRPr="00DA07C8" w:rsidRDefault="00CF049A" w:rsidP="004E51A7">
      <w:pPr>
        <w:spacing w:line="360" w:lineRule="auto"/>
        <w:ind w:left="720"/>
        <w:rPr>
          <w:rFonts w:ascii="Arial" w:hAnsi="Arial" w:cs="Arial"/>
          <w:sz w:val="20"/>
          <w:szCs w:val="22"/>
        </w:rPr>
      </w:pPr>
      <w:r w:rsidRPr="00DA07C8">
        <w:rPr>
          <w:rFonts w:ascii="Arial" w:hAnsi="Arial" w:cs="Arial"/>
          <w:sz w:val="20"/>
          <w:szCs w:val="22"/>
        </w:rPr>
        <w:br w:type="page"/>
      </w:r>
    </w:p>
    <w:p w14:paraId="2C5EB314" w14:textId="549E710C" w:rsidR="00D916D6" w:rsidRPr="004E51A7" w:rsidRDefault="39145048" w:rsidP="004E51A7">
      <w:pPr>
        <w:pStyle w:val="Heading1"/>
        <w:numPr>
          <w:ilvl w:val="0"/>
          <w:numId w:val="6"/>
        </w:numPr>
        <w:spacing w:line="360" w:lineRule="auto"/>
        <w:ind w:left="809" w:hanging="809"/>
        <w:rPr>
          <w:rFonts w:cs="Arial"/>
          <w:sz w:val="32"/>
          <w:szCs w:val="32"/>
        </w:rPr>
      </w:pPr>
      <w:bookmarkStart w:id="1024" w:name="_Toc87373350"/>
      <w:bookmarkStart w:id="1025" w:name="_Toc94021773"/>
      <w:bookmarkStart w:id="1026" w:name="_Toc1541463905"/>
      <w:bookmarkStart w:id="1027" w:name="_Toc674653926"/>
      <w:bookmarkStart w:id="1028" w:name="_Toc1106554148"/>
      <w:bookmarkStart w:id="1029" w:name="_Toc1709375446"/>
      <w:bookmarkStart w:id="1030" w:name="_Toc204129915"/>
      <w:bookmarkStart w:id="1031" w:name="_Toc722101800"/>
      <w:bookmarkStart w:id="1032" w:name="_Toc1857477165"/>
      <w:bookmarkStart w:id="1033" w:name="_Toc1552256325"/>
      <w:bookmarkStart w:id="1034" w:name="_Toc1797420698"/>
      <w:bookmarkStart w:id="1035" w:name="_Toc1126394568"/>
      <w:bookmarkStart w:id="1036" w:name="_Toc732286071"/>
      <w:bookmarkStart w:id="1037" w:name="_Toc1146275489"/>
      <w:bookmarkStart w:id="1038" w:name="_Toc1842724760"/>
      <w:bookmarkStart w:id="1039" w:name="_Toc417160401"/>
      <w:bookmarkStart w:id="1040" w:name="_Toc763354557"/>
      <w:bookmarkStart w:id="1041" w:name="_Toc1624686862"/>
      <w:bookmarkStart w:id="1042" w:name="_Toc1736024725"/>
      <w:bookmarkStart w:id="1043" w:name="_Toc820425666"/>
      <w:bookmarkStart w:id="1044" w:name="_Toc1428015604"/>
      <w:bookmarkStart w:id="1045" w:name="_Toc1335432655"/>
      <w:bookmarkStart w:id="1046" w:name="_Toc2061123051"/>
      <w:bookmarkStart w:id="1047" w:name="_Toc1876939986"/>
      <w:bookmarkStart w:id="1048" w:name="_Toc209978131"/>
      <w:bookmarkStart w:id="1049" w:name="_Toc733385486"/>
      <w:bookmarkStart w:id="1050" w:name="_Toc1649710076"/>
      <w:bookmarkStart w:id="1051" w:name="_Toc714841052"/>
      <w:bookmarkStart w:id="1052" w:name="_Toc469179313"/>
      <w:bookmarkStart w:id="1053" w:name="_Toc270427697"/>
      <w:bookmarkStart w:id="1054" w:name="_Toc1809540081"/>
      <w:bookmarkStart w:id="1055" w:name="_Toc1974562194"/>
      <w:bookmarkStart w:id="1056" w:name="_Toc122608928"/>
      <w:r w:rsidRPr="004E51A7">
        <w:rPr>
          <w:rFonts w:cs="Arial"/>
          <w:sz w:val="32"/>
          <w:szCs w:val="32"/>
        </w:rPr>
        <w:lastRenderedPageBreak/>
        <w:t xml:space="preserve">ĐIỂM CHO THẬN TRỌNG </w:t>
      </w:r>
      <w:bookmarkStart w:id="1057" w:name="OLE_LINK1"/>
      <w:bookmarkEnd w:id="1057"/>
      <w:r w:rsidRPr="004E51A7">
        <w:rPr>
          <w:rFonts w:cs="Arial"/>
          <w:sz w:val="32"/>
          <w:szCs w:val="32"/>
        </w:rPr>
        <w:t>N</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14:paraId="7C2F5EDB" w14:textId="6B6E242C" w:rsidR="006E2BC8" w:rsidRPr="004E51A7" w:rsidRDefault="006E2BC8" w:rsidP="004E51A7">
      <w:pPr>
        <w:widowControl/>
        <w:spacing w:line="360" w:lineRule="auto"/>
        <w:rPr>
          <w:rFonts w:ascii="Arial" w:hAnsi="Arial" w:cs="Arial"/>
          <w:kern w:val="0"/>
          <w:sz w:val="20"/>
        </w:rPr>
      </w:pPr>
      <w:r w:rsidRPr="004E51A7">
        <w:rPr>
          <w:rFonts w:ascii="Arial" w:hAnsi="Arial" w:cs="Arial"/>
          <w:kern w:val="0"/>
          <w:sz w:val="20"/>
        </w:rPr>
        <w:t>Phần này mô tả các hạn chế và điểm cần lưu ý khi sử dụng ET-VPF.</w:t>
      </w:r>
    </w:p>
    <w:p w14:paraId="2C047D50" w14:textId="68866F47" w:rsidR="00E83172" w:rsidRPr="004E51A7" w:rsidRDefault="00D74CB9" w:rsidP="004E51A7">
      <w:pPr>
        <w:pStyle w:val="Heading2"/>
        <w:spacing w:line="360" w:lineRule="auto"/>
        <w:rPr>
          <w:rFonts w:cs="Arial"/>
          <w:sz w:val="28"/>
          <w:szCs w:val="28"/>
          <w:lang w:val="vi-VN"/>
        </w:rPr>
      </w:pPr>
      <w:bookmarkStart w:id="1058" w:name="_Toc122608929"/>
      <w:r w:rsidRPr="004E51A7">
        <w:rPr>
          <w:rFonts w:cs="Arial"/>
          <w:sz w:val="28"/>
          <w:szCs w:val="28"/>
        </w:rPr>
        <w:t xml:space="preserve">4 </w:t>
      </w:r>
      <w:r w:rsidRPr="004E51A7">
        <w:rPr>
          <w:rFonts w:cs="Arial"/>
          <w:sz w:val="28"/>
          <w:szCs w:val="28"/>
          <w:lang w:val="vi-VN"/>
        </w:rPr>
        <w:t>.1 Đặc điểm</w:t>
      </w:r>
      <w:bookmarkEnd w:id="1058"/>
    </w:p>
    <w:p w14:paraId="342372CA" w14:textId="77777777" w:rsidR="00504C13" w:rsidRPr="004E51A7" w:rsidRDefault="00504C13" w:rsidP="004E51A7">
      <w:pPr>
        <w:spacing w:line="360" w:lineRule="auto"/>
        <w:rPr>
          <w:rFonts w:ascii="Arial" w:hAnsi="Arial" w:cs="Arial"/>
          <w:sz w:val="20"/>
          <w:szCs w:val="22"/>
        </w:rPr>
      </w:pPr>
    </w:p>
    <w:p w14:paraId="56E67840" w14:textId="1E6DD494" w:rsidR="000016FF" w:rsidRPr="004E51A7" w:rsidRDefault="000016FF" w:rsidP="004E51A7">
      <w:pPr>
        <w:spacing w:line="360" w:lineRule="auto"/>
        <w:rPr>
          <w:rFonts w:ascii="Arial" w:hAnsi="Arial" w:cs="Arial"/>
          <w:kern w:val="0"/>
          <w:sz w:val="20"/>
        </w:rPr>
      </w:pPr>
      <w:r w:rsidRPr="004E51A7">
        <w:rPr>
          <w:rFonts w:ascii="Arial" w:hAnsi="Arial" w:cs="Arial"/>
          <w:kern w:val="0"/>
          <w:sz w:val="20"/>
        </w:rPr>
        <w:t>Mô tả về các tính năng bị ảnh hưởng sẽ bị xóa trong Hướng dẫn sử dụng ET-VPF.</w:t>
      </w:r>
    </w:p>
    <w:p w14:paraId="7680F353" w14:textId="75479E9C" w:rsidR="003C2803" w:rsidRPr="004E51A7" w:rsidRDefault="00E80141" w:rsidP="004E51A7">
      <w:pPr>
        <w:pStyle w:val="ListParagraph"/>
        <w:numPr>
          <w:ilvl w:val="0"/>
          <w:numId w:val="37"/>
        </w:numPr>
        <w:spacing w:line="360" w:lineRule="auto"/>
        <w:rPr>
          <w:rFonts w:ascii="Arial" w:hAnsi="Arial" w:cs="Arial"/>
          <w:kern w:val="0"/>
          <w:sz w:val="20"/>
          <w:lang w:val="vi-VN"/>
        </w:rPr>
      </w:pPr>
      <w:r w:rsidRPr="004E51A7">
        <w:rPr>
          <w:rFonts w:ascii="Arial" w:hAnsi="Arial" w:cs="Arial"/>
          <w:kern w:val="0"/>
          <w:sz w:val="20"/>
          <w:lang w:val="vi-VN"/>
        </w:rPr>
        <w:t>Ở SC hiện tại (phiên bản 1.5.0) vẫn chưa hỗ trợ dòng thiết bị RH850/F1KM-S4 - 272 chân. Do đó, thiết bị này chưa thể được sử dụng trong quá trình phát triển này.</w:t>
      </w:r>
    </w:p>
    <w:p w14:paraId="44B19B5B" w14:textId="77777777" w:rsidR="000A5D45" w:rsidRPr="004E51A7" w:rsidRDefault="000A5D45" w:rsidP="004E51A7">
      <w:pPr>
        <w:pStyle w:val="ListParagraph"/>
        <w:spacing w:line="360" w:lineRule="auto"/>
        <w:rPr>
          <w:rFonts w:ascii="Arial" w:hAnsi="Arial" w:cs="Arial"/>
          <w:kern w:val="0"/>
          <w:sz w:val="20"/>
          <w:lang w:val="vi-VN"/>
        </w:rPr>
      </w:pPr>
    </w:p>
    <w:p w14:paraId="06160FA6" w14:textId="6E67B5C8" w:rsidR="002D0485" w:rsidRPr="004E51A7" w:rsidRDefault="00B71F8C" w:rsidP="004E51A7">
      <w:pPr>
        <w:pStyle w:val="ListParagraph"/>
        <w:numPr>
          <w:ilvl w:val="0"/>
          <w:numId w:val="37"/>
        </w:numPr>
        <w:spacing w:line="360" w:lineRule="auto"/>
        <w:rPr>
          <w:rFonts w:ascii="Arial" w:hAnsi="Arial" w:cs="Arial"/>
          <w:kern w:val="0"/>
          <w:sz w:val="20"/>
          <w:lang w:val="vi-VN"/>
        </w:rPr>
      </w:pPr>
      <w:r w:rsidRPr="004E51A7">
        <w:rPr>
          <w:rFonts w:ascii="Arial" w:hAnsi="Arial" w:cs="Arial"/>
          <w:kern w:val="0"/>
          <w:sz w:val="20"/>
          <w:lang w:val="vi-VN"/>
        </w:rPr>
        <w:t>Tên của các khối được đo phải là duy nhất.</w:t>
      </w:r>
    </w:p>
    <w:p w14:paraId="1BB5A614" w14:textId="6CA1D9AF" w:rsidR="00B71F8C" w:rsidRPr="004E51A7" w:rsidRDefault="004A3498" w:rsidP="004E51A7">
      <w:pPr>
        <w:pStyle w:val="ListParagraph"/>
        <w:spacing w:line="360" w:lineRule="auto"/>
        <w:rPr>
          <w:rFonts w:ascii="Arial" w:hAnsi="Arial" w:cs="Arial"/>
          <w:kern w:val="0"/>
          <w:sz w:val="20"/>
          <w:lang w:val="vi-VN"/>
        </w:rPr>
      </w:pPr>
      <w:r w:rsidRPr="004E51A7">
        <w:rPr>
          <w:rFonts w:ascii="Arial" w:hAnsi="Arial" w:cs="Arial"/>
          <w:kern w:val="0"/>
          <w:sz w:val="20"/>
          <w:lang w:val="vi-VN"/>
        </w:rPr>
        <w:t>Hiện tại, phương pháp lấy hàm được tạo cho khối được đo đang sử dụng thông tin trong nhận xét. Bình luận của nó chỉ có tên Hệ thống con. Sau đó, nó không thể xác định khối được đo mục tiêu bằng đường dẫn Hệ thống con đầy đủ.</w:t>
      </w:r>
    </w:p>
    <w:p w14:paraId="1828F06F" w14:textId="77777777" w:rsidR="000A5D45" w:rsidRPr="004E51A7" w:rsidRDefault="000A5D45" w:rsidP="004E51A7">
      <w:pPr>
        <w:pStyle w:val="ListParagraph"/>
        <w:spacing w:line="360" w:lineRule="auto"/>
        <w:rPr>
          <w:rFonts w:ascii="Arial" w:hAnsi="Arial" w:cs="Arial"/>
          <w:kern w:val="0"/>
          <w:sz w:val="20"/>
          <w:lang w:val="vi-VN"/>
        </w:rPr>
      </w:pPr>
    </w:p>
    <w:p w14:paraId="262C3E3D" w14:textId="0DE184F6" w:rsidR="0074663B" w:rsidRPr="004E51A7" w:rsidRDefault="00ED4C26" w:rsidP="004E51A7">
      <w:pPr>
        <w:pStyle w:val="ListParagraph"/>
        <w:numPr>
          <w:ilvl w:val="0"/>
          <w:numId w:val="37"/>
        </w:numPr>
        <w:spacing w:line="360" w:lineRule="auto"/>
        <w:rPr>
          <w:rFonts w:ascii="Arial" w:hAnsi="Arial" w:cs="Arial"/>
          <w:strike/>
          <w:kern w:val="0"/>
          <w:sz w:val="20"/>
          <w:lang w:val="vi-VN"/>
        </w:rPr>
      </w:pPr>
      <w:r w:rsidRPr="004E51A7">
        <w:rPr>
          <w:rFonts w:ascii="Arial" w:hAnsi="Arial" w:cs="Arial"/>
          <w:strike/>
          <w:kern w:val="0"/>
          <w:sz w:val="20"/>
          <w:lang w:val="vi-VN"/>
        </w:rPr>
        <w:t>Đối với RS-CANFD</w:t>
      </w:r>
    </w:p>
    <w:p w14:paraId="1FB69421" w14:textId="2388EAD3" w:rsidR="00ED4C26" w:rsidRPr="004E51A7" w:rsidRDefault="00522D25" w:rsidP="004E51A7">
      <w:pPr>
        <w:pStyle w:val="ListParagraph"/>
        <w:numPr>
          <w:ilvl w:val="0"/>
          <w:numId w:val="38"/>
        </w:numPr>
        <w:spacing w:line="360" w:lineRule="auto"/>
        <w:rPr>
          <w:rFonts w:ascii="Arial" w:hAnsi="Arial" w:cs="Arial"/>
          <w:strike/>
          <w:kern w:val="0"/>
          <w:sz w:val="20"/>
          <w:lang w:val="vi-VN"/>
        </w:rPr>
      </w:pPr>
      <w:r w:rsidRPr="004E51A7">
        <w:rPr>
          <w:rFonts w:ascii="Arial" w:hAnsi="Arial" w:cs="Arial"/>
          <w:strike/>
          <w:kern w:val="0"/>
          <w:sz w:val="20"/>
          <w:lang w:val="vi-VN"/>
        </w:rPr>
        <w:t xml:space="preserve">Phiên </w:t>
      </w:r>
      <w:commentRangeStart w:id="1059"/>
      <w:r w:rsidRPr="004E51A7">
        <w:rPr>
          <w:rFonts w:ascii="Arial" w:hAnsi="Arial" w:cs="Arial"/>
          <w:strike/>
          <w:kern w:val="0"/>
          <w:sz w:val="20"/>
          <w:lang w:val="vi-VN"/>
        </w:rPr>
        <w:t xml:space="preserve">bản này không </w:t>
      </w:r>
      <w:commentRangeEnd w:id="1059"/>
      <w:r w:rsidR="00EF59AF" w:rsidRPr="004E51A7">
        <w:rPr>
          <w:rStyle w:val="CommentReference"/>
          <w:sz w:val="20"/>
          <w:szCs w:val="22"/>
        </w:rPr>
        <w:commentReference w:id="1059"/>
      </w:r>
      <w:r w:rsidRPr="004E51A7">
        <w:rPr>
          <w:rFonts w:ascii="Arial" w:hAnsi="Arial" w:cs="Arial"/>
          <w:strike/>
          <w:kern w:val="0"/>
          <w:sz w:val="20"/>
          <w:lang w:val="vi-VN"/>
        </w:rPr>
        <w:t xml:space="preserve">hỗ trợ một </w:t>
      </w:r>
      <w:bookmarkStart w:id="1060" w:name="V10000_Req_02_008"/>
      <w:r w:rsidRPr="004E51A7">
        <w:rPr>
          <w:rFonts w:ascii="Arial" w:hAnsi="Arial" w:cs="Arial"/>
          <w:strike/>
          <w:kern w:val="0"/>
          <w:sz w:val="20"/>
          <w:lang w:val="vi-VN"/>
        </w:rPr>
        <w:t xml:space="preserve">số chức năng </w:t>
      </w:r>
      <w:bookmarkEnd w:id="1060"/>
      <w:r w:rsidRPr="004E51A7">
        <w:rPr>
          <w:rFonts w:ascii="Arial" w:hAnsi="Arial" w:cs="Arial"/>
          <w:strike/>
          <w:kern w:val="0"/>
          <w:sz w:val="20"/>
          <w:lang w:val="vi-VN"/>
        </w:rPr>
        <w:t>: khung từ xa, ID mở rộng và bộ lọc nhận.</w:t>
      </w:r>
    </w:p>
    <w:p w14:paraId="56A57612" w14:textId="1258FB92" w:rsidR="00522D25" w:rsidRPr="004E51A7" w:rsidRDefault="00EC4328" w:rsidP="004E51A7">
      <w:pPr>
        <w:pStyle w:val="ListParagraph"/>
        <w:numPr>
          <w:ilvl w:val="0"/>
          <w:numId w:val="38"/>
        </w:numPr>
        <w:spacing w:line="360" w:lineRule="auto"/>
        <w:rPr>
          <w:rFonts w:ascii="Arial" w:hAnsi="Arial" w:cs="Arial"/>
          <w:strike/>
          <w:kern w:val="0"/>
          <w:sz w:val="20"/>
          <w:lang w:val="vi-VN"/>
        </w:rPr>
      </w:pPr>
      <w:r w:rsidRPr="004E51A7">
        <w:rPr>
          <w:rFonts w:ascii="Arial" w:hAnsi="Arial" w:cs="Arial"/>
          <w:strike/>
          <w:kern w:val="0"/>
          <w:sz w:val="20"/>
          <w:lang w:val="vi-VN"/>
        </w:rPr>
        <w:t>Kích thước dữ liệu được sử dụng để gửi và nhận được cố định ở mức 8 byte (giá trị kép).</w:t>
      </w:r>
    </w:p>
    <w:p w14:paraId="7AB7BD84" w14:textId="7339B8D9" w:rsidR="00C75333" w:rsidRPr="004E51A7" w:rsidRDefault="009F6AEB" w:rsidP="004E51A7">
      <w:pPr>
        <w:pStyle w:val="ListParagraph"/>
        <w:numPr>
          <w:ilvl w:val="0"/>
          <w:numId w:val="38"/>
        </w:numPr>
        <w:spacing w:line="360" w:lineRule="auto"/>
        <w:rPr>
          <w:rFonts w:ascii="Arial" w:hAnsi="Arial" w:cs="Arial"/>
          <w:strike/>
          <w:kern w:val="0"/>
          <w:sz w:val="20"/>
          <w:lang w:val="vi-VN"/>
        </w:rPr>
      </w:pPr>
      <w:r w:rsidRPr="004E51A7">
        <w:rPr>
          <w:rFonts w:ascii="Arial" w:hAnsi="Arial" w:cs="Arial"/>
          <w:strike/>
          <w:kern w:val="0"/>
          <w:sz w:val="20"/>
          <w:lang w:val="vi-VN"/>
        </w:rPr>
        <w:t>ID tin nhắn hiện được cố định thành số đơn vị CAN.</w:t>
      </w:r>
    </w:p>
    <w:p w14:paraId="08755159" w14:textId="759C8E7D" w:rsidR="00787C3F" w:rsidRPr="004E51A7" w:rsidRDefault="00787C3F" w:rsidP="004E51A7">
      <w:pPr>
        <w:spacing w:line="360" w:lineRule="auto"/>
        <w:ind w:left="720"/>
        <w:rPr>
          <w:rFonts w:ascii="Arial" w:hAnsi="Arial" w:cs="Arial"/>
          <w:strike/>
          <w:kern w:val="0"/>
          <w:sz w:val="20"/>
          <w:lang w:val="vi-VN"/>
        </w:rPr>
      </w:pPr>
      <w:r w:rsidRPr="004E51A7">
        <w:rPr>
          <w:rFonts w:ascii="Arial" w:hAnsi="Arial" w:cs="Arial"/>
          <w:strike/>
          <w:kern w:val="0"/>
          <w:sz w:val="20"/>
          <w:lang w:val="vi-VN"/>
        </w:rPr>
        <w:t>Những hạn chế này sẽ được cập nhật trong phiên bản tiếp theo.</w:t>
      </w:r>
    </w:p>
    <w:p w14:paraId="12134C25" w14:textId="77777777" w:rsidR="000A5D45" w:rsidRPr="004E51A7" w:rsidRDefault="000A5D45" w:rsidP="004E51A7">
      <w:pPr>
        <w:spacing w:line="360" w:lineRule="auto"/>
        <w:ind w:left="720"/>
        <w:rPr>
          <w:rFonts w:ascii="Arial" w:hAnsi="Arial" w:cs="Arial"/>
          <w:strike/>
          <w:kern w:val="0"/>
          <w:sz w:val="20"/>
          <w:lang w:val="vi-VN"/>
        </w:rPr>
      </w:pPr>
    </w:p>
    <w:p w14:paraId="543932DE" w14:textId="15ED1DF5" w:rsidR="00F37DE2" w:rsidRPr="004E51A7" w:rsidRDefault="009033C9" w:rsidP="004E51A7">
      <w:pPr>
        <w:pStyle w:val="ListParagraph"/>
        <w:numPr>
          <w:ilvl w:val="0"/>
          <w:numId w:val="37"/>
        </w:numPr>
        <w:spacing w:line="360" w:lineRule="auto"/>
        <w:rPr>
          <w:rFonts w:ascii="Arial" w:hAnsi="Arial" w:cs="Arial"/>
          <w:strike/>
          <w:kern w:val="0"/>
          <w:sz w:val="20"/>
        </w:rPr>
      </w:pPr>
      <w:r w:rsidRPr="004E51A7">
        <w:rPr>
          <w:rFonts w:ascii="Arial" w:hAnsi="Arial" w:cs="Arial"/>
          <w:strike/>
          <w:kern w:val="0"/>
          <w:sz w:val="20"/>
        </w:rPr>
        <w:t>Nó chỉ hỗ trợ Cổng CAN TOKEN:</w:t>
      </w:r>
    </w:p>
    <w:p w14:paraId="2D4237E1" w14:textId="1F4462C5" w:rsidR="00C42192" w:rsidRPr="004E51A7" w:rsidRDefault="003B0D77" w:rsidP="004E51A7">
      <w:pPr>
        <w:pStyle w:val="ListParagraph"/>
        <w:spacing w:line="360" w:lineRule="auto"/>
        <w:rPr>
          <w:rFonts w:ascii="Arial" w:hAnsi="Arial" w:cs="Arial"/>
          <w:strike/>
          <w:kern w:val="0"/>
          <w:sz w:val="20"/>
        </w:rPr>
      </w:pPr>
      <w:r w:rsidRPr="004E51A7">
        <w:rPr>
          <w:rFonts w:ascii="Arial" w:hAnsi="Arial" w:cs="Arial"/>
          <w:strike/>
          <w:kern w:val="0"/>
          <w:sz w:val="20"/>
        </w:rPr>
        <w:t>Trong môi trường VLAB, ETVPF sử dụng TOKEN Port, là cổng CAN ảo của VLAB (Ví dụ: CAN0RX là RSCAN0_TOKEN_RX_DATA0 và RH850.RSCAN0_TOKEN_RX_CTRL0) để kết nối với CAN Bus nhằm duy trì tốc độ mô phỏng.</w:t>
      </w:r>
    </w:p>
    <w:p w14:paraId="172A4C5B" w14:textId="49556DF0" w:rsidR="003B0D77" w:rsidRPr="004E51A7" w:rsidRDefault="00AB0139" w:rsidP="004E51A7">
      <w:pPr>
        <w:pStyle w:val="ListParagraph"/>
        <w:spacing w:line="360" w:lineRule="auto"/>
        <w:rPr>
          <w:rFonts w:ascii="Arial" w:hAnsi="Arial" w:cs="Arial"/>
          <w:strike/>
          <w:kern w:val="0"/>
          <w:sz w:val="20"/>
        </w:rPr>
      </w:pPr>
      <w:r w:rsidRPr="004E51A7">
        <w:rPr>
          <w:rFonts w:ascii="Arial" w:hAnsi="Arial" w:cs="Arial"/>
          <w:strike/>
          <w:kern w:val="0"/>
          <w:sz w:val="20"/>
        </w:rPr>
        <w:t>ETVPF không sử dụng Cổng CAN I/O để kết nối giữa mô-đun CAN (CAN TX và CAN RX) và CAN Bus. Do đó, khi sử dụng thiết bị thực, người dùng phải ánh xạ mô-đun CAN tới Cổng I/O trước khi kết nối với CAN Bus. Chỉ hỗ trợ Cổng CAN TOKEN:</w:t>
      </w:r>
    </w:p>
    <w:p w14:paraId="6D676B4C" w14:textId="095CEF4D" w:rsidR="00AB0139" w:rsidRPr="004E51A7" w:rsidRDefault="00982621" w:rsidP="004E51A7">
      <w:pPr>
        <w:pStyle w:val="ListParagraph"/>
        <w:spacing w:line="360" w:lineRule="auto"/>
        <w:rPr>
          <w:rFonts w:ascii="Arial" w:hAnsi="Arial" w:cs="Arial"/>
          <w:strike/>
          <w:kern w:val="0"/>
          <w:sz w:val="20"/>
        </w:rPr>
      </w:pPr>
      <w:r w:rsidRPr="004E51A7">
        <w:rPr>
          <w:rFonts w:ascii="Arial" w:hAnsi="Arial" w:cs="Arial"/>
          <w:strike/>
          <w:kern w:val="0"/>
          <w:sz w:val="20"/>
        </w:rPr>
        <w:t>Do việc sử dụng Cổng TOKEN, ETVPF sẽ không đảm bảo rằng hành vi sử dụng Cổng I/O là hoàn toàn chính xác so với thiết bị thực.</w:t>
      </w:r>
    </w:p>
    <w:p w14:paraId="4D5517DE" w14:textId="77777777" w:rsidR="000A5D45" w:rsidRPr="004E51A7" w:rsidRDefault="000A5D45" w:rsidP="004E51A7">
      <w:pPr>
        <w:pStyle w:val="ListParagraph"/>
        <w:spacing w:line="360" w:lineRule="auto"/>
        <w:rPr>
          <w:rFonts w:ascii="Arial" w:hAnsi="Arial" w:cs="Arial"/>
          <w:kern w:val="0"/>
          <w:sz w:val="20"/>
        </w:rPr>
      </w:pPr>
    </w:p>
    <w:p w14:paraId="6C5C99BB" w14:textId="617C5884" w:rsidR="00982621" w:rsidRPr="004E51A7" w:rsidRDefault="00C77ACF" w:rsidP="004E51A7">
      <w:pPr>
        <w:pStyle w:val="ListParagraph"/>
        <w:numPr>
          <w:ilvl w:val="0"/>
          <w:numId w:val="37"/>
        </w:numPr>
        <w:spacing w:line="360" w:lineRule="auto"/>
        <w:rPr>
          <w:rFonts w:ascii="Arial" w:hAnsi="Arial" w:cs="Arial"/>
          <w:kern w:val="0"/>
          <w:sz w:val="20"/>
        </w:rPr>
      </w:pPr>
      <w:r w:rsidRPr="004E51A7">
        <w:rPr>
          <w:rFonts w:ascii="Arial" w:hAnsi="Arial" w:cs="Arial"/>
          <w:kern w:val="0"/>
          <w:sz w:val="20"/>
        </w:rPr>
        <w:t>Có một số chức năng của mã trình điều khiển không được đảm bảo:</w:t>
      </w:r>
    </w:p>
    <w:p w14:paraId="13216F89" w14:textId="4E624C21" w:rsidR="00FA743D" w:rsidRPr="004E51A7" w:rsidRDefault="00FA743D" w:rsidP="004E51A7">
      <w:pPr>
        <w:pStyle w:val="ListParagraph"/>
        <w:numPr>
          <w:ilvl w:val="0"/>
          <w:numId w:val="23"/>
        </w:numPr>
        <w:spacing w:line="360" w:lineRule="auto"/>
        <w:rPr>
          <w:rFonts w:ascii="Arial" w:hAnsi="Arial" w:cs="Arial"/>
          <w:kern w:val="0"/>
          <w:sz w:val="20"/>
        </w:rPr>
      </w:pPr>
      <w:r w:rsidRPr="004E51A7">
        <w:rPr>
          <w:rFonts w:ascii="Arial" w:hAnsi="Arial" w:cs="Arial"/>
          <w:kern w:val="0"/>
          <w:sz w:val="20"/>
        </w:rPr>
        <w:t>Chức năng R_Config_&lt;Kênh CAN&gt;_Transmission_Stop: Chức năng này không tương thích với ET-VPF. Do đó, chức năng này chỉ để người dùng tham khảo và không được đảm bảo.</w:t>
      </w:r>
    </w:p>
    <w:p w14:paraId="0CD06170" w14:textId="72527926" w:rsidR="009169BC" w:rsidRPr="004E51A7" w:rsidRDefault="00475111" w:rsidP="004E51A7">
      <w:pPr>
        <w:pStyle w:val="ListParagraph"/>
        <w:numPr>
          <w:ilvl w:val="0"/>
          <w:numId w:val="23"/>
        </w:numPr>
        <w:spacing w:line="360" w:lineRule="auto"/>
        <w:rPr>
          <w:rFonts w:ascii="Arial" w:hAnsi="Arial" w:cs="Arial"/>
          <w:kern w:val="0"/>
          <w:sz w:val="20"/>
        </w:rPr>
      </w:pPr>
      <w:r w:rsidRPr="004E51A7">
        <w:rPr>
          <w:rFonts w:ascii="Arial" w:hAnsi="Arial" w:cs="Arial"/>
          <w:kern w:val="0"/>
          <w:sz w:val="20"/>
        </w:rPr>
        <w:t>Hàm CAN_Common_Reception_Init: để thực thi SPILS, ET-VPF sử dụng hàm CAN_Common_Init để khởi tạo cho cả truyền và nhận. Do đó, chức năng này chỉ để người dùng tham khảo và không được đảm bảo.</w:t>
      </w:r>
    </w:p>
    <w:p w14:paraId="35CA512D" w14:textId="2D990869" w:rsidR="009169BC" w:rsidRPr="004E51A7" w:rsidRDefault="009169BC" w:rsidP="004E51A7">
      <w:pPr>
        <w:spacing w:line="360" w:lineRule="auto"/>
        <w:rPr>
          <w:rFonts w:ascii="Arial" w:hAnsi="Arial" w:cs="Arial"/>
          <w:kern w:val="0"/>
          <w:sz w:val="20"/>
        </w:rPr>
      </w:pPr>
    </w:p>
    <w:p w14:paraId="62E46E8C" w14:textId="011A3933" w:rsidR="009169BC" w:rsidRPr="004E51A7" w:rsidRDefault="009169BC" w:rsidP="004E51A7">
      <w:pPr>
        <w:pStyle w:val="ListParagraph"/>
        <w:numPr>
          <w:ilvl w:val="0"/>
          <w:numId w:val="37"/>
        </w:numPr>
        <w:spacing w:line="360" w:lineRule="auto"/>
        <w:rPr>
          <w:rFonts w:ascii="Arial" w:hAnsi="Arial" w:cs="Arial"/>
          <w:kern w:val="0"/>
          <w:sz w:val="20"/>
        </w:rPr>
      </w:pPr>
      <w:commentRangeStart w:id="1061"/>
      <w:r w:rsidRPr="004E51A7">
        <w:rPr>
          <w:rFonts w:ascii="Arial" w:hAnsi="Arial" w:cs="Arial"/>
          <w:kern w:val="0"/>
          <w:sz w:val="20"/>
        </w:rPr>
        <w:t>Các tính năng của RH850/U2C là sơ bộ vì nó đang được phát triển.</w:t>
      </w:r>
      <w:commentRangeEnd w:id="1061"/>
      <w:r w:rsidR="00165267" w:rsidRPr="004E51A7">
        <w:rPr>
          <w:rStyle w:val="CommentReference"/>
          <w:sz w:val="20"/>
          <w:szCs w:val="22"/>
        </w:rPr>
        <w:commentReference w:id="1061"/>
      </w:r>
      <w:bookmarkStart w:id="1062" w:name="V10000_Req_03_013"/>
      <w:bookmarkEnd w:id="1062"/>
    </w:p>
    <w:p w14:paraId="661113BF" w14:textId="77777777" w:rsidR="00F54F6E" w:rsidRPr="004E51A7" w:rsidRDefault="00F54F6E" w:rsidP="004E51A7">
      <w:pPr>
        <w:spacing w:line="360" w:lineRule="auto"/>
        <w:rPr>
          <w:rFonts w:ascii="Arial" w:hAnsi="Arial" w:cs="Arial"/>
          <w:kern w:val="0"/>
          <w:sz w:val="20"/>
        </w:rPr>
      </w:pPr>
    </w:p>
    <w:p w14:paraId="42B96A1A" w14:textId="1DDF8890" w:rsidR="00AD5FEC" w:rsidRPr="004E51A7" w:rsidRDefault="00D505EA" w:rsidP="004E51A7">
      <w:pPr>
        <w:pStyle w:val="ListParagraph"/>
        <w:numPr>
          <w:ilvl w:val="0"/>
          <w:numId w:val="37"/>
        </w:numPr>
        <w:spacing w:line="360" w:lineRule="auto"/>
        <w:rPr>
          <w:rFonts w:ascii="Arial" w:hAnsi="Arial" w:cs="Arial"/>
          <w:kern w:val="0"/>
          <w:sz w:val="20"/>
        </w:rPr>
      </w:pPr>
      <w:r w:rsidRPr="004E51A7">
        <w:rPr>
          <w:rFonts w:ascii="Arial" w:hAnsi="Arial" w:cs="Arial"/>
          <w:kern w:val="0"/>
          <w:sz w:val="20"/>
        </w:rPr>
        <w:t xml:space="preserve">Đối với ADC trong RH850/U2C, phiên bản này chỉ hỗ trợ cho Đơn vị 1 (ADCK1), Nhóm quét 1, Chế độ quét nhiều </w:t>
      </w:r>
      <w:r w:rsidRPr="004E51A7">
        <w:rPr>
          <w:rFonts w:ascii="Arial" w:hAnsi="Arial" w:cs="Arial"/>
          <w:kern w:val="0"/>
          <w:sz w:val="20"/>
        </w:rPr>
        <w:lastRenderedPageBreak/>
        <w:t>vòng.</w:t>
      </w:r>
    </w:p>
    <w:p w14:paraId="5E284EB2" w14:textId="2386AEE4" w:rsidR="00AD5FEC" w:rsidRPr="004E51A7" w:rsidRDefault="00AD5FEC" w:rsidP="004E51A7">
      <w:pPr>
        <w:pStyle w:val="ListParagraph"/>
        <w:spacing w:line="360" w:lineRule="auto"/>
        <w:rPr>
          <w:rFonts w:ascii="Arial" w:hAnsi="Arial" w:cs="Arial"/>
          <w:kern w:val="0"/>
          <w:sz w:val="20"/>
        </w:rPr>
      </w:pPr>
      <w:r w:rsidRPr="004E51A7">
        <w:rPr>
          <w:rFonts w:ascii="Arial" w:hAnsi="Arial" w:cs="Arial"/>
          <w:kern w:val="0"/>
          <w:sz w:val="20"/>
        </w:rPr>
        <w:t>Đối với ADC trong RH850/F1KM, phiên bản này chỉ hỗ trợ chế độ Quét nhóm 1, Chế độ quét nhiều vòng.</w:t>
      </w:r>
      <w:bookmarkStart w:id="1063" w:name="V10000_REL_Comment_005"/>
      <w:bookmarkEnd w:id="1063"/>
    </w:p>
    <w:p w14:paraId="46256B7D" w14:textId="4B5FE80B" w:rsidR="00F54F6E" w:rsidRPr="004E51A7" w:rsidRDefault="00F54F6E" w:rsidP="004E51A7">
      <w:pPr>
        <w:pStyle w:val="ListParagraph"/>
        <w:spacing w:line="360" w:lineRule="auto"/>
        <w:rPr>
          <w:rFonts w:ascii="Arial" w:hAnsi="Arial" w:cs="Arial"/>
          <w:kern w:val="0"/>
          <w:sz w:val="20"/>
        </w:rPr>
      </w:pPr>
    </w:p>
    <w:p w14:paraId="7713820B" w14:textId="0D15C1E0" w:rsidR="00381A60" w:rsidRPr="004E51A7" w:rsidRDefault="004E51A7" w:rsidP="004E51A7">
      <w:pPr>
        <w:pStyle w:val="ListParagraph"/>
        <w:numPr>
          <w:ilvl w:val="0"/>
          <w:numId w:val="37"/>
        </w:numPr>
        <w:spacing w:line="360" w:lineRule="auto"/>
        <w:rPr>
          <w:rFonts w:ascii="Arial" w:hAnsi="Arial" w:cs="Arial"/>
          <w:kern w:val="0"/>
          <w:sz w:val="20"/>
        </w:rPr>
      </w:pPr>
      <m:oMath>
        <m:bar>
          <m:barPr>
            <m:pos m:val="top"/>
            <m:ctrlPr>
              <w:rPr>
                <w:rFonts w:ascii="Cambria Math" w:hAnsi="Cambria Math" w:cs="Arial"/>
                <w:kern w:val="0"/>
                <w:sz w:val="20"/>
              </w:rPr>
            </m:ctrlPr>
          </m:barPr>
          <m:e>
            <m:r>
              <m:rPr>
                <m:sty m:val="p"/>
              </m:rPr>
              <w:rPr>
                <w:rFonts w:ascii="Cambria Math" w:hAnsi="Cambria Math" w:cs="Arial"/>
                <w:kern w:val="0"/>
                <w:sz w:val="20"/>
              </w:rPr>
              <m:t>RESETOUT</m:t>
            </m:r>
          </m:e>
        </m:bar>
      </m:oMath>
      <w:r w:rsidR="000247F5" w:rsidRPr="004E51A7">
        <w:rPr>
          <w:rFonts w:ascii="Arial" w:hAnsi="Arial" w:cs="Arial"/>
          <w:kern w:val="0"/>
          <w:sz w:val="20"/>
        </w:rPr>
        <w:t xml:space="preserve">chân chỉ định nhóm P27 ( </w:t>
      </w:r>
      <w:commentRangeStart w:id="1064"/>
      <w:r w:rsidR="000247F5" w:rsidRPr="004E51A7">
        <w:rPr>
          <w:rFonts w:ascii="Arial" w:hAnsi="Arial" w:cs="Arial"/>
          <w:kern w:val="0"/>
          <w:sz w:val="20"/>
        </w:rPr>
        <w:t xml:space="preserve">chỉ P27_0 </w:t>
      </w:r>
      <w:commentRangeEnd w:id="1064"/>
      <w:r w:rsidR="000247F5" w:rsidRPr="004E51A7">
        <w:rPr>
          <w:rFonts w:ascii="Arial" w:hAnsi="Arial" w:cs="Arial"/>
          <w:kern w:val="0"/>
          <w:sz w:val="20"/>
        </w:rPr>
        <w:commentReference w:id="1064"/>
      </w:r>
      <w:r w:rsidR="000247F5" w:rsidRPr="004E51A7">
        <w:rPr>
          <w:rFonts w:ascii="Arial" w:hAnsi="Arial" w:cs="Arial"/>
          <w:kern w:val="0"/>
          <w:sz w:val="20"/>
        </w:rPr>
        <w:t>)</w:t>
      </w:r>
    </w:p>
    <w:p w14:paraId="161526BB" w14:textId="77777777" w:rsidR="00F54F6E" w:rsidRPr="004E51A7" w:rsidRDefault="00F54F6E" w:rsidP="004E51A7">
      <w:pPr>
        <w:spacing w:line="360" w:lineRule="auto"/>
        <w:rPr>
          <w:rFonts w:ascii="Arial" w:hAnsi="Arial" w:cs="Arial"/>
          <w:kern w:val="0"/>
          <w:sz w:val="20"/>
        </w:rPr>
      </w:pPr>
    </w:p>
    <w:p w14:paraId="475C3495" w14:textId="04ECDA5A" w:rsidR="00381A60" w:rsidRPr="004E51A7" w:rsidRDefault="00381A60" w:rsidP="004E51A7">
      <w:pPr>
        <w:pStyle w:val="ListParagraph"/>
        <w:numPr>
          <w:ilvl w:val="0"/>
          <w:numId w:val="37"/>
        </w:numPr>
        <w:spacing w:line="360" w:lineRule="auto"/>
        <w:rPr>
          <w:rFonts w:ascii="Arial" w:hAnsi="Arial" w:cs="Arial"/>
          <w:kern w:val="0"/>
          <w:sz w:val="20"/>
        </w:rPr>
      </w:pPr>
      <w:bookmarkStart w:id="1065" w:name="E10000_REL_Req_06"/>
      <w:r w:rsidRPr="004E51A7">
        <w:rPr>
          <w:rFonts w:ascii="Arial" w:hAnsi="Arial" w:cs="Arial"/>
          <w:kern w:val="0"/>
          <w:sz w:val="20"/>
        </w:rPr>
        <w:t xml:space="preserve">Để </w:t>
      </w:r>
      <w:bookmarkEnd w:id="1065"/>
      <w:r w:rsidRPr="004E51A7">
        <w:rPr>
          <w:rFonts w:ascii="Arial" w:hAnsi="Arial" w:cs="Arial"/>
          <w:kern w:val="0"/>
          <w:sz w:val="20"/>
        </w:rPr>
        <w:t xml:space="preserve">giao tiếp đồng bộ giữa VLAB và MATLAB, thời gian lấy mẫu phải cao hơn thời gian thực hiện thuật toán mỗi bước. </w:t>
      </w:r>
      <w:bookmarkStart w:id="1066" w:name="_Hlk115278001"/>
      <w:r w:rsidR="00F54F6E" w:rsidRPr="004E51A7">
        <w:rPr>
          <w:rFonts w:ascii="Arial" w:hAnsi="Arial" w:cs="Arial"/>
          <w:kern w:val="0"/>
          <w:sz w:val="20"/>
        </w:rPr>
        <w:t>Khi thời gian thực hiện cao hơn thời gian lấy mẫu, đầu ra không được đảm bảo.</w:t>
      </w:r>
      <w:bookmarkEnd w:id="1066"/>
      <w:r w:rsidR="00576198" w:rsidRPr="004E51A7">
        <w:rPr>
          <w:rFonts w:ascii="Arial" w:hAnsi="Arial" w:cs="Arial"/>
          <w:kern w:val="0"/>
          <w:sz w:val="20"/>
        </w:rPr>
        <w:t xml:space="preserve"> </w:t>
      </w:r>
      <w:bookmarkStart w:id="1067" w:name="_Hlk115278845"/>
      <w:r w:rsidR="00652571" w:rsidRPr="004E51A7">
        <w:rPr>
          <w:rFonts w:ascii="Arial" w:hAnsi="Arial" w:cs="Arial"/>
          <w:kern w:val="0"/>
          <w:sz w:val="20"/>
        </w:rPr>
        <w:t>Đối với thời gian thực thi cụ thể, nó mô tả trong cột “Thời gian” củaexec_data.csv trong thư mục “&lt;Đích tạo mã&gt;_etvpf”.</w:t>
      </w:r>
    </w:p>
    <w:bookmarkEnd w:id="1067"/>
    <w:p w14:paraId="6C628D32" w14:textId="77777777" w:rsidR="00435010" w:rsidRPr="004E51A7" w:rsidRDefault="00435010" w:rsidP="004E51A7">
      <w:pPr>
        <w:spacing w:line="360" w:lineRule="auto"/>
        <w:rPr>
          <w:rFonts w:ascii="Arial" w:hAnsi="Arial" w:cs="Arial"/>
          <w:kern w:val="0"/>
          <w:sz w:val="20"/>
        </w:rPr>
      </w:pPr>
    </w:p>
    <w:p w14:paraId="200C9C49" w14:textId="6D37F803" w:rsidR="00D65252" w:rsidRPr="004E51A7" w:rsidRDefault="00D65252" w:rsidP="004E51A7">
      <w:pPr>
        <w:pStyle w:val="ListParagraph"/>
        <w:numPr>
          <w:ilvl w:val="0"/>
          <w:numId w:val="37"/>
        </w:numPr>
        <w:spacing w:line="360" w:lineRule="auto"/>
        <w:rPr>
          <w:rFonts w:ascii="Arial" w:hAnsi="Arial" w:cs="Arial"/>
          <w:kern w:val="0"/>
          <w:sz w:val="20"/>
        </w:rPr>
      </w:pPr>
      <w:r w:rsidRPr="004E51A7">
        <w:rPr>
          <w:rFonts w:ascii="Arial" w:hAnsi="Arial" w:cs="Arial"/>
          <w:kern w:val="0"/>
          <w:sz w:val="20"/>
        </w:rPr>
        <w:t xml:space="preserve">Thời gian nhiệm vụ và thời gian xung của </w:t>
      </w:r>
      <w:commentRangeStart w:id="1068"/>
      <w:r w:rsidRPr="004E51A7">
        <w:rPr>
          <w:rFonts w:ascii="Arial" w:hAnsi="Arial" w:cs="Arial"/>
          <w:kern w:val="0"/>
          <w:sz w:val="20"/>
        </w:rPr>
        <w:t xml:space="preserve">TAUD </w:t>
      </w:r>
      <w:commentRangeEnd w:id="1068"/>
      <w:r w:rsidR="00501BE1" w:rsidRPr="004E51A7">
        <w:rPr>
          <w:rStyle w:val="CommentReference"/>
          <w:sz w:val="20"/>
          <w:szCs w:val="22"/>
        </w:rPr>
        <w:commentReference w:id="1068"/>
      </w:r>
      <w:r w:rsidRPr="004E51A7">
        <w:rPr>
          <w:rFonts w:ascii="Arial" w:hAnsi="Arial" w:cs="Arial"/>
          <w:kern w:val="0"/>
          <w:sz w:val="20"/>
        </w:rPr>
        <w:t>phải cao hơn thời gian lấy mẫu.</w:t>
      </w:r>
    </w:p>
    <w:p w14:paraId="596ACE21" w14:textId="77777777" w:rsidR="00F15776" w:rsidRPr="004E51A7" w:rsidRDefault="00F15776" w:rsidP="004E51A7">
      <w:pPr>
        <w:spacing w:line="360" w:lineRule="auto"/>
        <w:ind w:firstLine="720"/>
        <w:rPr>
          <w:rFonts w:ascii="Arial" w:hAnsi="Arial" w:cs="Arial"/>
          <w:kern w:val="0"/>
          <w:sz w:val="20"/>
        </w:rPr>
      </w:pPr>
      <w:r w:rsidRPr="004E51A7">
        <w:rPr>
          <w:rFonts w:ascii="Arial" w:hAnsi="Arial" w:cs="Arial"/>
          <w:kern w:val="0"/>
          <w:sz w:val="20"/>
        </w:rPr>
        <w:t>Theo thông số ETVPF, tín hiệu của Đầu ra PWM sẽ được gửi đến MATLAB mỗi lần lấy mẫu</w:t>
      </w:r>
    </w:p>
    <w:p w14:paraId="1B95E5FE" w14:textId="3ED077F0" w:rsidR="00381A60" w:rsidRPr="004E51A7" w:rsidRDefault="00F15776" w:rsidP="004E51A7">
      <w:pPr>
        <w:spacing w:line="360" w:lineRule="auto"/>
        <w:ind w:left="720"/>
        <w:rPr>
          <w:rFonts w:ascii="Arial" w:hAnsi="Arial" w:cs="Arial"/>
          <w:kern w:val="0"/>
          <w:sz w:val="20"/>
        </w:rPr>
      </w:pPr>
      <w:r w:rsidRPr="004E51A7">
        <w:rPr>
          <w:rFonts w:ascii="Arial" w:hAnsi="Arial" w:cs="Arial"/>
          <w:kern w:val="0"/>
          <w:sz w:val="20"/>
        </w:rPr>
        <w:t>Đối với TAUD, khi sử dụng thời gian nhiệm vụ và thời gian xung nhỏ hơn thời gian lấy mẫu, trong quá trình nhận đầu ra PWM từ VPF đến MATLAB, một số tín hiệu có thể bị bỏ sót. Như vậy, thời gian nhiệm vụ và thời gian xung của TAUD phải cao hơn thời gian lấy mẫu.</w:t>
      </w:r>
    </w:p>
    <w:p w14:paraId="53CEA3E3" w14:textId="77777777" w:rsidR="00F15776" w:rsidRPr="004E51A7" w:rsidRDefault="00F15776" w:rsidP="004E51A7">
      <w:pPr>
        <w:spacing w:line="360" w:lineRule="auto"/>
        <w:ind w:left="720"/>
        <w:rPr>
          <w:rFonts w:ascii="Arial" w:hAnsi="Arial" w:cs="Arial"/>
          <w:kern w:val="0"/>
          <w:sz w:val="20"/>
        </w:rPr>
      </w:pPr>
    </w:p>
    <w:p w14:paraId="31097B72" w14:textId="1E757400" w:rsidR="006068F1" w:rsidRPr="004E51A7" w:rsidRDefault="006068F1" w:rsidP="004E51A7">
      <w:pPr>
        <w:pStyle w:val="ListParagraph"/>
        <w:numPr>
          <w:ilvl w:val="0"/>
          <w:numId w:val="37"/>
        </w:numPr>
        <w:spacing w:line="360" w:lineRule="auto"/>
        <w:rPr>
          <w:rFonts w:ascii="Arial" w:hAnsi="Arial" w:cs="Arial"/>
          <w:kern w:val="0"/>
          <w:sz w:val="20"/>
        </w:rPr>
      </w:pPr>
      <w:commentRangeStart w:id="1069"/>
      <w:r w:rsidRPr="004E51A7">
        <w:rPr>
          <w:rFonts w:ascii="Arial" w:hAnsi="Arial" w:cs="Arial"/>
          <w:kern w:val="0"/>
          <w:sz w:val="20"/>
        </w:rPr>
        <w:t>Tín hiệu đầu ra TAUD của VPF bị trễ một chút</w:t>
      </w:r>
      <w:commentRangeEnd w:id="1069"/>
      <w:r w:rsidR="002656EE" w:rsidRPr="004E51A7">
        <w:rPr>
          <w:rStyle w:val="CommentReference"/>
          <w:sz w:val="20"/>
          <w:szCs w:val="22"/>
        </w:rPr>
        <w:commentReference w:id="1069"/>
      </w:r>
    </w:p>
    <w:p w14:paraId="52B023DA" w14:textId="77777777" w:rsidR="00F15776" w:rsidRPr="004E51A7" w:rsidRDefault="00F15776" w:rsidP="004E51A7">
      <w:pPr>
        <w:pStyle w:val="ListParagraph"/>
        <w:spacing w:line="360" w:lineRule="auto"/>
        <w:rPr>
          <w:rFonts w:ascii="Arial" w:hAnsi="Arial" w:cs="Arial"/>
          <w:kern w:val="0"/>
          <w:sz w:val="20"/>
        </w:rPr>
      </w:pPr>
      <w:r w:rsidRPr="004E51A7">
        <w:rPr>
          <w:rFonts w:ascii="Arial" w:hAnsi="Arial" w:cs="Arial"/>
          <w:kern w:val="0"/>
          <w:sz w:val="20"/>
        </w:rPr>
        <w:t>Trong VPF thực tế, đồng hồ TAUD có một số độ trễ khi khởi tạo và nó có thể giống với chip thực tế (không lý tưởng như thông số kỹ thuật, giá trị cao ngay lập tức khi khởi động TAUD).</w:t>
      </w:r>
    </w:p>
    <w:p w14:paraId="7F27F5DB" w14:textId="4F6F5754" w:rsidR="00F15776" w:rsidRPr="004E51A7" w:rsidRDefault="00F15776" w:rsidP="004E51A7">
      <w:pPr>
        <w:pStyle w:val="ListParagraph"/>
        <w:spacing w:line="360" w:lineRule="auto"/>
        <w:rPr>
          <w:rFonts w:ascii="Arial" w:hAnsi="Arial" w:cs="Arial"/>
          <w:kern w:val="0"/>
          <w:sz w:val="20"/>
        </w:rPr>
      </w:pPr>
      <w:r w:rsidRPr="004E51A7">
        <w:rPr>
          <w:rFonts w:ascii="Arial" w:hAnsi="Arial" w:cs="Arial"/>
          <w:kern w:val="0"/>
          <w:sz w:val="20"/>
        </w:rPr>
        <w:t>Để khắc phục, chúng tôi đã chuẩn bị một khối độ trễ đơn vị ở đầu ra của khối MILS TAUD. Bằng cách áp dụng phương pháp này, dạng sóng của MILS và SPILS giống nhau, ngoại trừ giá trị bước đầu tiên chúng tôi không chắc chắn (hiện tại giá trị ban đầu của độ trễ đơn vị là 0)</w:t>
      </w:r>
    </w:p>
    <w:p w14:paraId="7D761744" w14:textId="77777777" w:rsidR="00F15776" w:rsidRPr="004E51A7" w:rsidRDefault="00F15776" w:rsidP="004E51A7">
      <w:pPr>
        <w:pStyle w:val="ListParagraph"/>
        <w:spacing w:line="360" w:lineRule="auto"/>
        <w:rPr>
          <w:rFonts w:ascii="Arial" w:hAnsi="Arial" w:cs="Arial"/>
          <w:kern w:val="0"/>
          <w:sz w:val="20"/>
        </w:rPr>
      </w:pPr>
    </w:p>
    <w:p w14:paraId="2C7494E7" w14:textId="44AD4409" w:rsidR="00435010" w:rsidRPr="004E51A7" w:rsidRDefault="00435010" w:rsidP="004E51A7">
      <w:pPr>
        <w:pStyle w:val="ListParagraph"/>
        <w:numPr>
          <w:ilvl w:val="0"/>
          <w:numId w:val="37"/>
        </w:numPr>
        <w:spacing w:line="360" w:lineRule="auto"/>
        <w:rPr>
          <w:rFonts w:ascii="Arial" w:hAnsi="Arial" w:cs="Arial"/>
          <w:kern w:val="0"/>
          <w:sz w:val="20"/>
        </w:rPr>
      </w:pPr>
      <w:r w:rsidRPr="004E51A7">
        <w:rPr>
          <w:rFonts w:ascii="Arial" w:hAnsi="Arial" w:cs="Arial"/>
          <w:kern w:val="0"/>
          <w:sz w:val="20"/>
        </w:rPr>
        <w:t>TAUD MILS cho Đầu ra PWM tam giác không được hỗ trợ.</w:t>
      </w:r>
    </w:p>
    <w:p w14:paraId="492E922F" w14:textId="77777777" w:rsidR="00381A60" w:rsidRPr="004E51A7" w:rsidRDefault="00381A60" w:rsidP="004E51A7">
      <w:pPr>
        <w:pStyle w:val="ListParagraph"/>
        <w:spacing w:line="360" w:lineRule="auto"/>
        <w:rPr>
          <w:rFonts w:ascii="Arial" w:hAnsi="Arial" w:cs="Arial"/>
          <w:kern w:val="0"/>
          <w:sz w:val="20"/>
        </w:rPr>
      </w:pPr>
    </w:p>
    <w:p w14:paraId="5F2A1249" w14:textId="53CD1A37" w:rsidR="00620907" w:rsidRPr="004E51A7" w:rsidRDefault="00381A60" w:rsidP="004E51A7">
      <w:pPr>
        <w:pStyle w:val="ListParagraph"/>
        <w:numPr>
          <w:ilvl w:val="0"/>
          <w:numId w:val="37"/>
        </w:numPr>
        <w:spacing w:line="360" w:lineRule="auto"/>
        <w:rPr>
          <w:rFonts w:ascii="Arial" w:hAnsi="Arial" w:cs="Arial"/>
          <w:kern w:val="0"/>
          <w:sz w:val="20"/>
        </w:rPr>
      </w:pPr>
      <w:r w:rsidRPr="004E51A7">
        <w:rPr>
          <w:rFonts w:ascii="Arial" w:hAnsi="Arial" w:cs="Arial"/>
          <w:kern w:val="0"/>
          <w:sz w:val="20"/>
        </w:rPr>
        <w:t>Đối với chế độ CA, người dùng có thể kích hoạt nhưng đây chỉ là tính năng đánh giá ở phiên bản này</w:t>
      </w:r>
    </w:p>
    <w:p w14:paraId="7178FA7D" w14:textId="128D8C6F" w:rsidR="00381A60" w:rsidRPr="004E51A7" w:rsidRDefault="00620907" w:rsidP="004E51A7">
      <w:pPr>
        <w:spacing w:line="360" w:lineRule="auto"/>
        <w:ind w:firstLine="720"/>
        <w:rPr>
          <w:rFonts w:ascii="Arial" w:hAnsi="Arial" w:cs="Arial"/>
          <w:kern w:val="0"/>
          <w:sz w:val="20"/>
        </w:rPr>
      </w:pPr>
      <w:r w:rsidRPr="004E51A7">
        <w:rPr>
          <w:rFonts w:ascii="Arial" w:hAnsi="Arial" w:cs="Arial"/>
          <w:kern w:val="0"/>
          <w:sz w:val="20"/>
        </w:rPr>
        <w:t xml:space="preserve">Nếu người dùng muốn </w:t>
      </w:r>
      <w:r w:rsidR="00D5220F" w:rsidRPr="004E51A7">
        <w:rPr>
          <w:rFonts w:ascii="Arial" w:hAnsi="Arial" w:cs="Arial"/>
          <w:kern w:val="0"/>
          <w:sz w:val="20"/>
        </w:rPr>
        <w:t>sử dụng chế độ CA, vui lòng làm theo các bước dưới đây:</w:t>
      </w:r>
    </w:p>
    <w:p w14:paraId="29CE0FA8" w14:textId="42112168" w:rsidR="00381A60" w:rsidRPr="004E51A7" w:rsidRDefault="00381A60" w:rsidP="004E51A7">
      <w:pPr>
        <w:pStyle w:val="ListParagraph"/>
        <w:spacing w:line="360" w:lineRule="auto"/>
        <w:rPr>
          <w:rFonts w:ascii="Arial" w:hAnsi="Arial" w:cs="Arial"/>
          <w:kern w:val="0"/>
          <w:sz w:val="20"/>
        </w:rPr>
      </w:pPr>
      <w:r w:rsidRPr="004E51A7">
        <w:rPr>
          <w:rFonts w:ascii="Arial" w:hAnsi="Arial" w:cs="Arial"/>
          <w:b/>
          <w:bCs/>
          <w:kern w:val="0"/>
          <w:sz w:val="20"/>
        </w:rPr>
        <w:t xml:space="preserve">Bước 1 </w:t>
      </w:r>
      <w:r w:rsidRPr="004E51A7">
        <w:rPr>
          <w:rFonts w:ascii="Arial" w:hAnsi="Arial" w:cs="Arial"/>
          <w:kern w:val="0"/>
          <w:sz w:val="20"/>
        </w:rPr>
        <w:t>: Chạy ETVPF lần đầu và giữ nguyên môi trường.</w:t>
      </w:r>
    </w:p>
    <w:p w14:paraId="3EC29416" w14:textId="65B1C576" w:rsidR="00381A60" w:rsidRPr="004E51A7" w:rsidRDefault="00381A60" w:rsidP="004E51A7">
      <w:pPr>
        <w:pStyle w:val="ListParagraph"/>
        <w:spacing w:line="360" w:lineRule="auto"/>
        <w:rPr>
          <w:rFonts w:ascii="Arial" w:hAnsi="Arial" w:cs="Arial"/>
          <w:kern w:val="0"/>
          <w:sz w:val="20"/>
        </w:rPr>
      </w:pPr>
      <w:r w:rsidRPr="004E51A7">
        <w:rPr>
          <w:rFonts w:ascii="Arial" w:hAnsi="Arial" w:cs="Arial"/>
          <w:b/>
          <w:bCs/>
          <w:kern w:val="0"/>
          <w:sz w:val="20"/>
        </w:rPr>
        <w:t xml:space="preserve">Bước 2 </w:t>
      </w:r>
      <w:r w:rsidRPr="004E51A7">
        <w:rPr>
          <w:rFonts w:ascii="Arial" w:hAnsi="Arial" w:cs="Arial"/>
          <w:kern w:val="0"/>
          <w:sz w:val="20"/>
        </w:rPr>
        <w:t>: Thay đổi một số chuỗi trong ETVPF_testbench_sample.py để thay FastIss thành CAIs.</w:t>
      </w:r>
    </w:p>
    <w:p w14:paraId="28A99820" w14:textId="19967B8F" w:rsidR="00F625F7" w:rsidRPr="004E51A7" w:rsidRDefault="00F625F7" w:rsidP="004E51A7">
      <w:pPr>
        <w:pStyle w:val="ListParagraph"/>
        <w:numPr>
          <w:ilvl w:val="0"/>
          <w:numId w:val="11"/>
        </w:numPr>
        <w:spacing w:line="360" w:lineRule="auto"/>
        <w:jc w:val="left"/>
        <w:rPr>
          <w:rFonts w:ascii="Arial" w:hAnsi="Arial" w:cs="Arial"/>
          <w:kern w:val="0"/>
          <w:sz w:val="20"/>
        </w:rPr>
      </w:pPr>
      <w:r w:rsidRPr="004E51A7">
        <w:rPr>
          <w:rFonts w:ascii="Arial" w:hAnsi="Arial" w:cs="Arial"/>
          <w:kern w:val="0"/>
          <w:sz w:val="20"/>
        </w:rPr>
        <w:t>vlab.read_register("RH850.CPUSS.PE1_FastIss.r31") đổi thành vlab.read_register("RH850.CPUSS.PE1_CAIss.r31")</w:t>
      </w:r>
    </w:p>
    <w:p w14:paraId="3D0EE8DA" w14:textId="2C052C6B" w:rsidR="00620907" w:rsidRPr="004E51A7" w:rsidRDefault="00620907" w:rsidP="004E51A7">
      <w:pPr>
        <w:pStyle w:val="ListParagraph"/>
        <w:numPr>
          <w:ilvl w:val="0"/>
          <w:numId w:val="11"/>
        </w:numPr>
        <w:spacing w:line="360" w:lineRule="auto"/>
        <w:jc w:val="left"/>
        <w:rPr>
          <w:rFonts w:ascii="Arial" w:hAnsi="Arial" w:cs="Arial"/>
          <w:kern w:val="0"/>
          <w:sz w:val="20"/>
        </w:rPr>
      </w:pPr>
      <w:r w:rsidRPr="004E51A7">
        <w:rPr>
          <w:rFonts w:ascii="Arial" w:hAnsi="Arial" w:cs="Arial"/>
          <w:kern w:val="0"/>
          <w:sz w:val="20"/>
        </w:rPr>
        <w:t>vlab.load('rh850.f1km', ['--device-type=S1', '-t', './sim.py']) đổi thành vlab.load('rh850.f1km', ['- -device-type=S1', '-t', './sim.py', '-iss=ca'])</w:t>
      </w:r>
    </w:p>
    <w:p w14:paraId="2D0E7F05" w14:textId="3CC478AB" w:rsidR="00381A60" w:rsidRPr="004E51A7" w:rsidRDefault="00381A60" w:rsidP="004E51A7">
      <w:pPr>
        <w:pStyle w:val="ListParagraph"/>
        <w:spacing w:line="360" w:lineRule="auto"/>
        <w:rPr>
          <w:rFonts w:ascii="Arial" w:hAnsi="Arial" w:cs="Arial"/>
          <w:kern w:val="0"/>
          <w:sz w:val="20"/>
        </w:rPr>
      </w:pPr>
      <w:r w:rsidRPr="004E51A7">
        <w:rPr>
          <w:rFonts w:ascii="Arial" w:hAnsi="Arial" w:cs="Arial"/>
          <w:b/>
          <w:bCs/>
          <w:kern w:val="0"/>
          <w:sz w:val="20"/>
        </w:rPr>
        <w:t xml:space="preserve">Bước 3 </w:t>
      </w:r>
      <w:r w:rsidRPr="004E51A7">
        <w:rPr>
          <w:rFonts w:ascii="Arial" w:hAnsi="Arial" w:cs="Arial"/>
          <w:kern w:val="0"/>
          <w:sz w:val="20"/>
        </w:rPr>
        <w:t>: Chạy lại thủ công mô hình Simulink hiện tại</w:t>
      </w:r>
    </w:p>
    <w:p w14:paraId="258223DB" w14:textId="27196EE1" w:rsidR="00381A60" w:rsidRPr="004E51A7" w:rsidRDefault="00381A60" w:rsidP="004E51A7">
      <w:pPr>
        <w:pStyle w:val="ListParagraph"/>
        <w:spacing w:line="360" w:lineRule="auto"/>
        <w:rPr>
          <w:rFonts w:ascii="Arial" w:hAnsi="Arial" w:cs="Arial"/>
          <w:kern w:val="0"/>
          <w:sz w:val="20"/>
        </w:rPr>
      </w:pPr>
      <w:r w:rsidRPr="004E51A7">
        <w:rPr>
          <w:rFonts w:ascii="Arial" w:hAnsi="Arial" w:cs="Arial"/>
          <w:b/>
          <w:bCs/>
          <w:kern w:val="0"/>
          <w:sz w:val="20"/>
        </w:rPr>
        <w:t xml:space="preserve">Bước 4 </w:t>
      </w:r>
      <w:r w:rsidRPr="004E51A7">
        <w:rPr>
          <w:rFonts w:ascii="Arial" w:hAnsi="Arial" w:cs="Arial"/>
          <w:kern w:val="0"/>
          <w:sz w:val="20"/>
        </w:rPr>
        <w:t>: Chạy lại ETVPF_testbench_sample.py theo cách thủ công.</w:t>
      </w:r>
    </w:p>
    <w:p w14:paraId="12227A12" w14:textId="56E56CF3" w:rsidR="00475111" w:rsidRPr="004E51A7" w:rsidRDefault="00475111" w:rsidP="004E51A7">
      <w:pPr>
        <w:spacing w:line="360" w:lineRule="auto"/>
        <w:rPr>
          <w:rFonts w:ascii="Arial" w:hAnsi="Arial" w:cs="Arial"/>
          <w:kern w:val="0"/>
          <w:sz w:val="20"/>
        </w:rPr>
      </w:pPr>
    </w:p>
    <w:p w14:paraId="3A9196E5" w14:textId="6B7AC384" w:rsidR="00B948D5" w:rsidRPr="004E51A7" w:rsidRDefault="00B948D5" w:rsidP="004E51A7">
      <w:pPr>
        <w:pStyle w:val="ListParagraph"/>
        <w:numPr>
          <w:ilvl w:val="0"/>
          <w:numId w:val="37"/>
        </w:numPr>
        <w:spacing w:line="360" w:lineRule="auto"/>
        <w:rPr>
          <w:rFonts w:ascii="Arial" w:hAnsi="Arial" w:cs="Arial"/>
          <w:kern w:val="0"/>
          <w:sz w:val="20"/>
        </w:rPr>
      </w:pPr>
      <w:r w:rsidRPr="004E51A7">
        <w:rPr>
          <w:rFonts w:ascii="Arial" w:hAnsi="Arial" w:cs="Arial"/>
          <w:kern w:val="0"/>
          <w:sz w:val="20"/>
        </w:rPr>
        <w:t xml:space="preserve">Đường dẫn cài đặt của gói ET-VPF, CS+, Cygwin, Smart Configurator và VLAB không được chứa một số ký tự đặc biệt (tham khảo </w:t>
      </w:r>
      <w:r w:rsidRPr="004E51A7">
        <w:rPr>
          <w:rFonts w:ascii="Arial" w:hAnsi="Arial" w:cs="Arial"/>
          <w:kern w:val="0"/>
          <w:sz w:val="20"/>
        </w:rPr>
        <w:fldChar w:fldCharType="begin"/>
      </w:r>
      <w:r w:rsidRPr="004E51A7">
        <w:rPr>
          <w:rFonts w:ascii="Arial" w:hAnsi="Arial" w:cs="Arial"/>
          <w:kern w:val="0"/>
          <w:sz w:val="20"/>
        </w:rPr>
        <w:instrText xml:space="preserve"> REF _Ref120516728 \h </w:instrText>
      </w:r>
      <w:r w:rsidRPr="004E51A7">
        <w:rPr>
          <w:rFonts w:ascii="Arial" w:hAnsi="Arial" w:cs="Arial"/>
          <w:kern w:val="0"/>
          <w:sz w:val="20"/>
        </w:rPr>
      </w:r>
      <w:r w:rsidR="00DA07C8" w:rsidRPr="004E51A7">
        <w:rPr>
          <w:rFonts w:ascii="Arial" w:hAnsi="Arial" w:cs="Arial"/>
          <w:kern w:val="0"/>
          <w:sz w:val="20"/>
        </w:rPr>
        <w:instrText xml:space="preserve"> \* MERGEFORMAT </w:instrText>
      </w:r>
      <w:r w:rsidRPr="004E51A7">
        <w:rPr>
          <w:rFonts w:ascii="Arial" w:hAnsi="Arial" w:cs="Arial"/>
          <w:kern w:val="0"/>
          <w:sz w:val="20"/>
        </w:rPr>
        <w:fldChar w:fldCharType="separate"/>
      </w:r>
      <w:r w:rsidR="003C2150" w:rsidRPr="004E51A7">
        <w:rPr>
          <w:rFonts w:ascii="Arial" w:hAnsi="Arial" w:cs="Arial"/>
          <w:b/>
          <w:bCs/>
          <w:sz w:val="20"/>
          <w:szCs w:val="22"/>
        </w:rPr>
        <w:t xml:space="preserve">Bảng </w:t>
      </w:r>
      <w:r w:rsidR="003C2150" w:rsidRPr="004E51A7">
        <w:rPr>
          <w:rFonts w:ascii="Arial" w:hAnsi="Arial" w:cs="Arial"/>
          <w:b/>
          <w:bCs/>
          <w:noProof/>
          <w:sz w:val="20"/>
          <w:szCs w:val="22"/>
        </w:rPr>
        <w:t xml:space="preserve">3 </w:t>
      </w:r>
      <w:r w:rsidR="003C2150" w:rsidRPr="004E51A7">
        <w:rPr>
          <w:rFonts w:ascii="Arial" w:hAnsi="Arial" w:cs="Arial"/>
          <w:b/>
          <w:bCs/>
          <w:sz w:val="20"/>
          <w:szCs w:val="22"/>
        </w:rPr>
        <w:noBreakHyphen/>
      </w:r>
      <w:r w:rsidR="003C2150" w:rsidRPr="004E51A7">
        <w:rPr>
          <w:rFonts w:ascii="Arial" w:hAnsi="Arial" w:cs="Arial"/>
          <w:b/>
          <w:bCs/>
          <w:noProof/>
          <w:sz w:val="20"/>
          <w:szCs w:val="22"/>
        </w:rPr>
        <w:t xml:space="preserve">6 </w:t>
      </w:r>
      <w:r w:rsidR="003C2150" w:rsidRPr="004E51A7">
        <w:rPr>
          <w:rFonts w:ascii="Arial" w:hAnsi="Arial" w:cs="Arial"/>
          <w:b/>
          <w:bCs/>
          <w:sz w:val="20"/>
          <w:szCs w:val="22"/>
        </w:rPr>
        <w:t xml:space="preserve">Các ký tự đặc biệt được hỗ trợ </w:t>
      </w:r>
      <w:r w:rsidRPr="004E51A7">
        <w:rPr>
          <w:rFonts w:ascii="Arial" w:hAnsi="Arial" w:cs="Arial"/>
          <w:kern w:val="0"/>
          <w:sz w:val="20"/>
        </w:rPr>
        <w:fldChar w:fldCharType="end"/>
      </w:r>
      <w:r w:rsidRPr="004E51A7">
        <w:rPr>
          <w:rFonts w:ascii="Arial" w:hAnsi="Arial" w:cs="Arial"/>
          <w:kern w:val="0"/>
          <w:sz w:val="20"/>
        </w:rPr>
        <w:t>để biết thêm chi tiết).</w:t>
      </w:r>
      <w:bookmarkStart w:id="1070" w:name="V10000_REL_Comment_007"/>
      <w:bookmarkEnd w:id="1070"/>
    </w:p>
    <w:p w14:paraId="027380AD" w14:textId="77777777" w:rsidR="00B948D5" w:rsidRPr="004E51A7" w:rsidRDefault="00B948D5" w:rsidP="004E51A7">
      <w:pPr>
        <w:spacing w:line="360" w:lineRule="auto"/>
        <w:rPr>
          <w:rFonts w:ascii="Arial" w:hAnsi="Arial" w:cs="Arial"/>
          <w:kern w:val="0"/>
          <w:sz w:val="20"/>
        </w:rPr>
      </w:pPr>
    </w:p>
    <w:p w14:paraId="58652D75" w14:textId="3943B4D0" w:rsidR="002908FD" w:rsidRPr="004E51A7" w:rsidRDefault="000C62F0" w:rsidP="004E51A7">
      <w:pPr>
        <w:pStyle w:val="Heading2"/>
        <w:spacing w:line="360" w:lineRule="auto"/>
        <w:rPr>
          <w:rFonts w:cs="Arial"/>
          <w:sz w:val="28"/>
          <w:szCs w:val="28"/>
          <w:lang w:val="vi-VN"/>
        </w:rPr>
      </w:pPr>
      <w:bookmarkStart w:id="1071" w:name="_Toc122608930"/>
      <w:r w:rsidRPr="004E51A7">
        <w:rPr>
          <w:rFonts w:cs="Arial"/>
          <w:sz w:val="28"/>
          <w:szCs w:val="28"/>
        </w:rPr>
        <w:lastRenderedPageBreak/>
        <w:t xml:space="preserve">4 </w:t>
      </w:r>
      <w:r w:rsidRPr="004E51A7">
        <w:rPr>
          <w:rFonts w:cs="Arial"/>
          <w:sz w:val="28"/>
          <w:szCs w:val="28"/>
          <w:lang w:val="vi-VN"/>
        </w:rPr>
        <w:t>.2 Mô hình Simulink</w:t>
      </w:r>
      <w:bookmarkEnd w:id="1071"/>
    </w:p>
    <w:p w14:paraId="705721B0" w14:textId="59C65DE1" w:rsidR="00D01906" w:rsidRPr="004E51A7" w:rsidRDefault="00CC5044" w:rsidP="004E51A7">
      <w:pPr>
        <w:pStyle w:val="Heading3"/>
        <w:spacing w:line="360" w:lineRule="auto"/>
        <w:rPr>
          <w:rFonts w:cs="Arial"/>
          <w:sz w:val="28"/>
          <w:szCs w:val="28"/>
          <w:lang w:val="vi-VN"/>
        </w:rPr>
      </w:pPr>
      <w:bookmarkStart w:id="1072" w:name="_Toc122608931"/>
      <w:r w:rsidRPr="004E51A7">
        <w:rPr>
          <w:rFonts w:cs="Arial"/>
          <w:sz w:val="28"/>
          <w:szCs w:val="28"/>
        </w:rPr>
        <w:t xml:space="preserve">4 </w:t>
      </w:r>
      <w:r w:rsidRPr="004E51A7">
        <w:rPr>
          <w:rFonts w:cs="Arial"/>
          <w:sz w:val="28"/>
          <w:szCs w:val="28"/>
          <w:lang w:val="vi-VN"/>
        </w:rPr>
        <w:t>.2.1 Chuỗi có sẵn cho đường dẫn và tên khối</w:t>
      </w:r>
      <w:bookmarkEnd w:id="1072"/>
    </w:p>
    <w:p w14:paraId="27C6331C" w14:textId="160A6D88" w:rsidR="00CC5044" w:rsidRPr="004E51A7" w:rsidRDefault="00CC5044" w:rsidP="004E51A7">
      <w:pPr>
        <w:spacing w:line="360" w:lineRule="auto"/>
        <w:rPr>
          <w:rFonts w:ascii="Arial" w:hAnsi="Arial" w:cs="Arial"/>
          <w:sz w:val="20"/>
          <w:szCs w:val="22"/>
        </w:rPr>
      </w:pPr>
      <w:r w:rsidRPr="004E51A7">
        <w:rPr>
          <w:rFonts w:ascii="Arial" w:hAnsi="Arial" w:cs="Arial"/>
          <w:sz w:val="20"/>
          <w:szCs w:val="22"/>
        </w:rPr>
        <w:t>Không sử dụng các ký tự 2 byte (tiếng Nhật, v.v.), dấu cách, dấu gạch chéo, nguồn cấp dữ liệu dòng hoặc dấu gạch nối để đặt tên cho khối mục tiêu tạo mã hoặc đường dẫn đến thư mục lưu mô hình Simulink. Nếu các ký tự 2 byte được sử dụng cho tên khối mục tiêu tạo mã, chúng sẽ được thay thế bằng các chuỗi do MATLAB cung cấp. Nếu dấu gạch nối hoặc dấu cách được sử dụng, các chuỗi tiếp theo của chúng sẽ bị bỏ qua. Hàng loạt ET-VPF vận hành được nhưng không đảm bảo.</w:t>
      </w:r>
    </w:p>
    <w:p w14:paraId="5064D911" w14:textId="467CC736" w:rsidR="00AC4243" w:rsidRPr="004E51A7" w:rsidRDefault="00AC4243" w:rsidP="004E51A7">
      <w:pPr>
        <w:pStyle w:val="Heading3"/>
        <w:spacing w:line="360" w:lineRule="auto"/>
        <w:rPr>
          <w:rFonts w:cs="Arial"/>
          <w:sz w:val="28"/>
          <w:szCs w:val="28"/>
          <w:lang w:val="vi-VN"/>
        </w:rPr>
      </w:pPr>
      <w:bookmarkStart w:id="1073" w:name="_Toc122608932"/>
      <w:r w:rsidRPr="004E51A7">
        <w:rPr>
          <w:rFonts w:cs="Arial"/>
          <w:sz w:val="28"/>
          <w:szCs w:val="28"/>
        </w:rPr>
        <w:t xml:space="preserve">4 </w:t>
      </w:r>
      <w:r w:rsidRPr="004E51A7">
        <w:rPr>
          <w:rFonts w:cs="Arial"/>
          <w:sz w:val="28"/>
          <w:szCs w:val="28"/>
          <w:lang w:val="vi-VN"/>
        </w:rPr>
        <w:t>.2.2 Mô hình xử lý dữ liệu số phức</w:t>
      </w:r>
      <w:bookmarkEnd w:id="1073"/>
    </w:p>
    <w:p w14:paraId="1F264B07" w14:textId="0F4317E3" w:rsidR="00AC4243" w:rsidRPr="004E51A7" w:rsidRDefault="00514733" w:rsidP="004E51A7">
      <w:pPr>
        <w:spacing w:line="360" w:lineRule="auto"/>
        <w:rPr>
          <w:rFonts w:ascii="Arial" w:hAnsi="Arial" w:cs="Arial"/>
          <w:sz w:val="20"/>
          <w:szCs w:val="22"/>
          <w:lang w:val="vi-VN"/>
        </w:rPr>
      </w:pPr>
      <w:r w:rsidRPr="004E51A7">
        <w:rPr>
          <w:rFonts w:ascii="Arial" w:hAnsi="Arial" w:cs="Arial"/>
          <w:sz w:val="20"/>
          <w:szCs w:val="22"/>
          <w:lang w:val="vi-VN"/>
        </w:rPr>
        <w:t>Không hỗ trợ tạo mã từ các mô hình MATLAB/Simulink (hệ thống con) xử lý dữ liệu số phức.</w:t>
      </w:r>
    </w:p>
    <w:p w14:paraId="1BF80FA5" w14:textId="167CFEEA" w:rsidR="00C311C9" w:rsidRPr="004E51A7" w:rsidRDefault="00C311C9" w:rsidP="004E51A7">
      <w:pPr>
        <w:spacing w:line="360" w:lineRule="auto"/>
        <w:rPr>
          <w:rFonts w:ascii="Arial" w:hAnsi="Arial" w:cs="Arial"/>
          <w:sz w:val="20"/>
          <w:szCs w:val="22"/>
          <w:lang w:val="vi-VN"/>
        </w:rPr>
      </w:pPr>
    </w:p>
    <w:p w14:paraId="50F75A99" w14:textId="1EF33838" w:rsidR="00237793" w:rsidRPr="004E51A7" w:rsidRDefault="00E87684" w:rsidP="004E51A7">
      <w:pPr>
        <w:pStyle w:val="Heading2"/>
        <w:spacing w:line="360" w:lineRule="auto"/>
        <w:rPr>
          <w:rFonts w:cs="Arial"/>
          <w:sz w:val="28"/>
          <w:szCs w:val="28"/>
          <w:lang w:val="vi-VN"/>
        </w:rPr>
      </w:pPr>
      <w:bookmarkStart w:id="1074" w:name="_Toc122608933"/>
      <w:r w:rsidRPr="004E51A7">
        <w:rPr>
          <w:rFonts w:cs="Arial"/>
          <w:sz w:val="28"/>
          <w:szCs w:val="28"/>
          <w:lang w:val="vi-VN"/>
        </w:rPr>
        <w:t>4.3 Xây dựng và Mô phỏng</w:t>
      </w:r>
      <w:bookmarkEnd w:id="1074"/>
    </w:p>
    <w:p w14:paraId="6E4D1895" w14:textId="4370AFC0" w:rsidR="00550B27" w:rsidRPr="004E51A7" w:rsidRDefault="00BD689F" w:rsidP="004E51A7">
      <w:pPr>
        <w:pStyle w:val="Heading3"/>
        <w:spacing w:line="360" w:lineRule="auto"/>
        <w:rPr>
          <w:rFonts w:cs="Arial"/>
          <w:sz w:val="28"/>
          <w:szCs w:val="28"/>
          <w:lang w:val="vi-VN"/>
        </w:rPr>
      </w:pPr>
      <w:bookmarkStart w:id="1075" w:name="_Toc122608934"/>
      <w:r w:rsidRPr="004E51A7">
        <w:rPr>
          <w:rFonts w:cs="Arial"/>
          <w:sz w:val="28"/>
          <w:szCs w:val="28"/>
        </w:rPr>
        <w:t xml:space="preserve">4 </w:t>
      </w:r>
      <w:r w:rsidRPr="004E51A7">
        <w:rPr>
          <w:rFonts w:cs="Arial"/>
          <w:sz w:val="28"/>
          <w:szCs w:val="28"/>
          <w:lang w:val="vi-VN"/>
        </w:rPr>
        <w:t>.3.1. Độ dài đường dẫn đến thư mục tạo mã</w:t>
      </w:r>
      <w:bookmarkEnd w:id="1075"/>
    </w:p>
    <w:p w14:paraId="5BAAD5A2" w14:textId="64F80890" w:rsidR="005F33A2" w:rsidRPr="004E51A7" w:rsidRDefault="00746911" w:rsidP="004E51A7">
      <w:pPr>
        <w:spacing w:line="360" w:lineRule="auto"/>
        <w:rPr>
          <w:rFonts w:ascii="Arial" w:hAnsi="Arial" w:cs="Arial"/>
          <w:sz w:val="20"/>
          <w:szCs w:val="22"/>
          <w:lang w:val="vi-VN"/>
        </w:rPr>
      </w:pPr>
      <w:r w:rsidRPr="004E51A7">
        <w:rPr>
          <w:rFonts w:ascii="Arial" w:hAnsi="Arial" w:cs="Arial"/>
          <w:sz w:val="20"/>
          <w:szCs w:val="22"/>
          <w:lang w:val="vi-VN"/>
        </w:rPr>
        <w:t>Độ dài của ký tự đường dẫn đến tệp hoặc thư mục bị hạn chế trong nền tảng Windows (giới hạn 260 ký tự). Nếu độ dài của ký tự đường dẫn đến thư mục tạo mã chứa mã nguồn do mô hình Simulink tạo ra quá dài, MATLAB sẽ hiển thị thông báo lỗi trên Cửa sổ lệnh MATLAB.</w:t>
      </w:r>
    </w:p>
    <w:p w14:paraId="1A6D588D" w14:textId="77777777" w:rsidR="00463F86" w:rsidRPr="004E51A7" w:rsidRDefault="00463F86" w:rsidP="004E51A7">
      <w:pPr>
        <w:spacing w:line="360" w:lineRule="auto"/>
        <w:rPr>
          <w:rFonts w:ascii="Arial" w:hAnsi="Arial" w:cs="Arial"/>
          <w:sz w:val="20"/>
          <w:szCs w:val="22"/>
          <w:lang w:val="vi-VN"/>
        </w:rPr>
      </w:pPr>
    </w:p>
    <w:p w14:paraId="3026F9FE" w14:textId="74973F78" w:rsidR="00237793" w:rsidRPr="004E51A7" w:rsidRDefault="00191404" w:rsidP="004E51A7">
      <w:pPr>
        <w:spacing w:line="360" w:lineRule="auto"/>
        <w:rPr>
          <w:rFonts w:ascii="Arial" w:hAnsi="Arial" w:cs="Arial"/>
          <w:sz w:val="20"/>
          <w:szCs w:val="22"/>
          <w:lang w:val="vi-VN"/>
        </w:rPr>
      </w:pPr>
      <w:r w:rsidRPr="004E51A7">
        <w:rPr>
          <w:rFonts w:ascii="Arial" w:hAnsi="Arial" w:cs="Arial"/>
          <w:sz w:val="20"/>
          <w:szCs w:val="22"/>
          <w:lang w:val="vi-VN"/>
        </w:rPr>
        <w:t>Lỗi: Bản dựng không thành công do (các) tên tệp bản dựng vượt quá giới hạn 260 ký tự của Windows. Xây dựng từ một thư mục làm việc với đường dẫn ngắn hơn, để cho phép tạo các tệp xây dựng với tên tệp ngắn hơn. “&lt;tên tệp không hợp lệ&gt;”.</w:t>
      </w:r>
    </w:p>
    <w:p w14:paraId="30FDA6F6" w14:textId="42BD825A" w:rsidR="00BF2082" w:rsidRPr="004E51A7" w:rsidRDefault="002F5228" w:rsidP="004E51A7">
      <w:pPr>
        <w:pStyle w:val="Heading3"/>
        <w:spacing w:line="360" w:lineRule="auto"/>
        <w:rPr>
          <w:rFonts w:cs="Arial"/>
          <w:sz w:val="28"/>
          <w:szCs w:val="28"/>
          <w:lang w:val="vi-VN"/>
        </w:rPr>
      </w:pPr>
      <w:bookmarkStart w:id="1076" w:name="_Toc122608935"/>
      <w:r w:rsidRPr="004E51A7">
        <w:rPr>
          <w:rFonts w:cs="Arial"/>
          <w:sz w:val="28"/>
          <w:szCs w:val="28"/>
          <w:lang w:val="vi-VN"/>
        </w:rPr>
        <w:t>4.3.2 Lưu ý về Quản lý Điện năng</w:t>
      </w:r>
      <w:bookmarkEnd w:id="1076"/>
    </w:p>
    <w:p w14:paraId="52F9A5D5" w14:textId="3DFBADEB" w:rsidR="0044702D" w:rsidRPr="004E51A7" w:rsidRDefault="0044702D" w:rsidP="004E51A7">
      <w:pPr>
        <w:spacing w:line="360" w:lineRule="auto"/>
        <w:rPr>
          <w:rFonts w:ascii="Arial" w:hAnsi="Arial" w:cs="Arial"/>
          <w:sz w:val="20"/>
          <w:szCs w:val="22"/>
          <w:lang w:val="vi-VN"/>
        </w:rPr>
      </w:pPr>
      <w:r w:rsidRPr="004E51A7">
        <w:rPr>
          <w:rFonts w:ascii="Arial" w:hAnsi="Arial" w:cs="Arial"/>
          <w:sz w:val="20"/>
          <w:szCs w:val="22"/>
          <w:lang w:val="vi-VN"/>
        </w:rPr>
        <w:t>Nếu PC đang ở chế độ ngủ hoặc ngủ đông trong khi làm việc trên ET-VPF, lỗi có thể xảy ra trong quá trình vận hành sau khi khởi động lại.</w:t>
      </w:r>
    </w:p>
    <w:p w14:paraId="19A1017B" w14:textId="0626D017" w:rsidR="007A3026" w:rsidRPr="004E51A7" w:rsidRDefault="007A3026" w:rsidP="004E51A7">
      <w:pPr>
        <w:pStyle w:val="Heading3"/>
        <w:spacing w:line="360" w:lineRule="auto"/>
        <w:rPr>
          <w:rFonts w:cs="Arial"/>
          <w:sz w:val="28"/>
          <w:szCs w:val="28"/>
          <w:lang w:val="vi-VN"/>
        </w:rPr>
      </w:pPr>
      <w:bookmarkStart w:id="1077" w:name="_Toc122608936"/>
      <w:r w:rsidRPr="004E51A7">
        <w:rPr>
          <w:rFonts w:cs="Arial"/>
          <w:sz w:val="28"/>
          <w:szCs w:val="28"/>
          <w:lang w:val="vi-VN"/>
        </w:rPr>
        <w:t>4.3.3 Độ dài của tên tệp tập lệnh</w:t>
      </w:r>
      <w:bookmarkEnd w:id="1077"/>
    </w:p>
    <w:p w14:paraId="06B02141" w14:textId="5B3568D5" w:rsidR="007A3026" w:rsidRPr="004E51A7" w:rsidRDefault="000A2CA1" w:rsidP="004E51A7">
      <w:pPr>
        <w:spacing w:line="360" w:lineRule="auto"/>
        <w:rPr>
          <w:rFonts w:ascii="Arial" w:hAnsi="Arial" w:cs="Arial"/>
          <w:sz w:val="20"/>
          <w:szCs w:val="22"/>
          <w:lang w:val="vi-VN"/>
        </w:rPr>
      </w:pPr>
      <w:r w:rsidRPr="004E51A7">
        <w:rPr>
          <w:rFonts w:ascii="Arial" w:hAnsi="Arial" w:cs="Arial"/>
          <w:sz w:val="20"/>
          <w:szCs w:val="22"/>
          <w:lang w:val="vi-VN"/>
        </w:rPr>
        <w:t>Đối với độ dài của tên tệp tập lệnh, nó bị giới hạn bởi MATLAB. Nếu tên của nó tồn tại từ 64 ký tự trở lên, MATLAB sẽ không cho phép thực hiện nó và sẽ xảy ra lỗi.</w:t>
      </w:r>
    </w:p>
    <w:p w14:paraId="2912BDD0" w14:textId="4F08966D" w:rsidR="00105E6A" w:rsidRPr="004E51A7" w:rsidRDefault="00105E6A" w:rsidP="004E51A7">
      <w:pPr>
        <w:pStyle w:val="Heading3"/>
        <w:spacing w:line="360" w:lineRule="auto"/>
        <w:rPr>
          <w:rFonts w:cs="Arial"/>
          <w:sz w:val="28"/>
          <w:szCs w:val="28"/>
          <w:lang w:val="vi-VN"/>
        </w:rPr>
      </w:pPr>
      <w:bookmarkStart w:id="1078" w:name="_Toc122608937"/>
      <w:r w:rsidRPr="004E51A7">
        <w:rPr>
          <w:rFonts w:cs="Arial"/>
          <w:sz w:val="28"/>
          <w:szCs w:val="28"/>
          <w:lang w:val="vi-VN"/>
        </w:rPr>
        <w:t>4.3.4 Ổ đĩa cài đặt và Ổ đĩa làm việc</w:t>
      </w:r>
      <w:bookmarkEnd w:id="1078"/>
    </w:p>
    <w:p w14:paraId="177FA07A" w14:textId="343E342C" w:rsidR="00105E6A" w:rsidRPr="004E51A7" w:rsidRDefault="00105E6A" w:rsidP="004E51A7">
      <w:pPr>
        <w:spacing w:line="360" w:lineRule="auto"/>
        <w:rPr>
          <w:rFonts w:ascii="Arial" w:hAnsi="Arial" w:cs="Arial"/>
          <w:sz w:val="20"/>
          <w:szCs w:val="22"/>
          <w:lang w:val="vi-VN"/>
        </w:rPr>
      </w:pPr>
    </w:p>
    <w:p w14:paraId="5164548D" w14:textId="5F7D08C9" w:rsidR="00854884" w:rsidRPr="004E51A7" w:rsidRDefault="00102404" w:rsidP="004E51A7">
      <w:pPr>
        <w:spacing w:line="360" w:lineRule="auto"/>
        <w:rPr>
          <w:rFonts w:ascii="Arial" w:hAnsi="Arial" w:cs="Arial"/>
          <w:sz w:val="20"/>
          <w:szCs w:val="22"/>
          <w:lang w:val="vi-VN"/>
        </w:rPr>
      </w:pPr>
      <w:r w:rsidRPr="004E51A7">
        <w:rPr>
          <w:rFonts w:ascii="Arial" w:hAnsi="Arial" w:cs="Arial"/>
          <w:sz w:val="20"/>
          <w:szCs w:val="22"/>
          <w:lang w:val="vi-VN"/>
        </w:rPr>
        <w:t>Đảm bảo rằng ổ đĩa cài đặt ET-VPF và ổ đĩa làm việc lưu trữ mô hình giống nhau. Nếu không, một lỗi sẽ xảy ra.</w:t>
      </w:r>
    </w:p>
    <w:p w14:paraId="5AC6F2FD" w14:textId="1D64CA4D" w:rsidR="00E84716" w:rsidRPr="004E51A7" w:rsidRDefault="00E84716" w:rsidP="004E51A7">
      <w:pPr>
        <w:spacing w:line="360" w:lineRule="auto"/>
        <w:rPr>
          <w:rFonts w:ascii="Arial" w:hAnsi="Arial" w:cs="Arial"/>
          <w:sz w:val="20"/>
          <w:szCs w:val="22"/>
          <w:lang w:val="vi-VN"/>
        </w:rPr>
      </w:pPr>
    </w:p>
    <w:p w14:paraId="3EB19F26" w14:textId="6610CCB0" w:rsidR="00AE424F" w:rsidRPr="004E51A7" w:rsidRDefault="00AE424F" w:rsidP="004E51A7">
      <w:pPr>
        <w:spacing w:line="360" w:lineRule="auto"/>
        <w:rPr>
          <w:rFonts w:ascii="Arial" w:hAnsi="Arial" w:cs="Arial"/>
          <w:sz w:val="20"/>
          <w:szCs w:val="22"/>
          <w:lang w:val="vi-VN"/>
        </w:rPr>
      </w:pPr>
      <w:r w:rsidRPr="004E51A7">
        <w:rPr>
          <w:rFonts w:ascii="Arial" w:hAnsi="Arial" w:cs="Arial"/>
          <w:sz w:val="20"/>
          <w:szCs w:val="22"/>
          <w:lang w:val="vi-VN"/>
        </w:rPr>
        <w:br w:type="page"/>
      </w:r>
    </w:p>
    <w:p w14:paraId="63C6BA49" w14:textId="5D63B838" w:rsidR="006E2BC8" w:rsidRPr="004E51A7" w:rsidRDefault="193AEA34" w:rsidP="004E51A7">
      <w:pPr>
        <w:pStyle w:val="Heading1"/>
        <w:numPr>
          <w:ilvl w:val="0"/>
          <w:numId w:val="6"/>
        </w:numPr>
        <w:spacing w:line="360" w:lineRule="auto"/>
        <w:ind w:left="425"/>
        <w:rPr>
          <w:rFonts w:cs="Arial"/>
          <w:sz w:val="32"/>
          <w:szCs w:val="32"/>
        </w:rPr>
      </w:pPr>
      <w:bookmarkStart w:id="1079" w:name="_Toc87373386"/>
      <w:bookmarkStart w:id="1080" w:name="_Toc94021774"/>
      <w:bookmarkStart w:id="1081" w:name="_Toc2134918649"/>
      <w:bookmarkStart w:id="1082" w:name="_Toc2065599269"/>
      <w:bookmarkStart w:id="1083" w:name="_Toc149096063"/>
      <w:bookmarkStart w:id="1084" w:name="_Toc2024174938"/>
      <w:bookmarkStart w:id="1085" w:name="_Toc633510334"/>
      <w:bookmarkStart w:id="1086" w:name="_Toc1938747578"/>
      <w:bookmarkStart w:id="1087" w:name="_Toc1615607085"/>
      <w:bookmarkStart w:id="1088" w:name="_Toc1055356780"/>
      <w:bookmarkStart w:id="1089" w:name="_Toc1824491118"/>
      <w:bookmarkStart w:id="1090" w:name="_Toc334788720"/>
      <w:bookmarkStart w:id="1091" w:name="_Toc1031019618"/>
      <w:bookmarkStart w:id="1092" w:name="_Toc1027197924"/>
      <w:bookmarkStart w:id="1093" w:name="_Toc956120992"/>
      <w:bookmarkStart w:id="1094" w:name="_Toc781221299"/>
      <w:bookmarkStart w:id="1095" w:name="_Toc665645282"/>
      <w:bookmarkStart w:id="1096" w:name="_Toc1475436404"/>
      <w:bookmarkStart w:id="1097" w:name="_Toc1014015340"/>
      <w:bookmarkStart w:id="1098" w:name="_Toc601628644"/>
      <w:bookmarkStart w:id="1099" w:name="_Toc1707154708"/>
      <w:bookmarkStart w:id="1100" w:name="_Toc592841637"/>
      <w:bookmarkStart w:id="1101" w:name="_Toc1874708035"/>
      <w:bookmarkStart w:id="1102" w:name="_Toc1518886995"/>
      <w:bookmarkStart w:id="1103" w:name="_Toc917929594"/>
      <w:bookmarkStart w:id="1104" w:name="_Toc1570579897"/>
      <w:bookmarkStart w:id="1105" w:name="_Toc662514577"/>
      <w:bookmarkStart w:id="1106" w:name="_Toc153879948"/>
      <w:bookmarkStart w:id="1107" w:name="_Toc782021785"/>
      <w:bookmarkStart w:id="1108" w:name="_Toc49100710"/>
      <w:bookmarkStart w:id="1109" w:name="_Toc1031175391"/>
      <w:bookmarkStart w:id="1110" w:name="_Toc1838001562"/>
      <w:bookmarkStart w:id="1111" w:name="_Toc122608938"/>
      <w:r w:rsidRPr="004E51A7">
        <w:rPr>
          <w:rFonts w:cs="Arial"/>
          <w:sz w:val="32"/>
          <w:szCs w:val="32"/>
        </w:rPr>
        <w:lastRenderedPageBreak/>
        <w:t>THÔNG BÁO LỖI</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59E57994" w14:textId="2BAC64DE" w:rsidR="006E2BC8" w:rsidRPr="004E51A7" w:rsidRDefault="006E2BC8" w:rsidP="004E51A7">
      <w:pPr>
        <w:pStyle w:val="BodyText"/>
        <w:spacing w:line="360" w:lineRule="auto"/>
        <w:rPr>
          <w:rFonts w:ascii="Arial" w:hAnsi="Arial" w:cs="Arial"/>
          <w:sz w:val="20"/>
        </w:rPr>
      </w:pPr>
      <w:r w:rsidRPr="004E51A7">
        <w:rPr>
          <w:rFonts w:ascii="Arial" w:hAnsi="Arial" w:cs="Arial"/>
          <w:sz w:val="20"/>
        </w:rPr>
        <w:t xml:space="preserve">Phần </w:t>
      </w:r>
      <w:r w:rsidR="004A5E88" w:rsidRPr="004E51A7">
        <w:rPr>
          <w:rFonts w:ascii="Arial" w:hAnsi="Arial" w:cs="Arial"/>
          <w:kern w:val="0"/>
          <w:sz w:val="20"/>
        </w:rPr>
        <w:t xml:space="preserve">này </w:t>
      </w:r>
      <w:r w:rsidRPr="004E51A7">
        <w:rPr>
          <w:rFonts w:ascii="Arial" w:hAnsi="Arial" w:cs="Arial"/>
          <w:sz w:val="20"/>
        </w:rPr>
        <w:t>giải thích các thông báo lỗi do ET-VPF xuất ra.</w:t>
      </w:r>
    </w:p>
    <w:p w14:paraId="537614A8" w14:textId="3E41CE9C" w:rsidR="006E2BC8" w:rsidRPr="004E51A7" w:rsidRDefault="00E27671" w:rsidP="004E51A7">
      <w:pPr>
        <w:pStyle w:val="Heading2"/>
        <w:spacing w:line="360" w:lineRule="auto"/>
        <w:rPr>
          <w:rFonts w:cs="Arial"/>
          <w:sz w:val="28"/>
          <w:szCs w:val="28"/>
        </w:rPr>
      </w:pPr>
      <w:bookmarkStart w:id="1112" w:name="_Toc320295279"/>
      <w:bookmarkStart w:id="1113" w:name="_Toc87373387"/>
      <w:bookmarkStart w:id="1114" w:name="_Toc94021775"/>
      <w:bookmarkStart w:id="1115" w:name="_Toc1102113706"/>
      <w:bookmarkStart w:id="1116" w:name="_Toc1148123324"/>
      <w:bookmarkStart w:id="1117" w:name="_Toc406264882"/>
      <w:bookmarkStart w:id="1118" w:name="_Toc1513421687"/>
      <w:bookmarkStart w:id="1119" w:name="_Toc1763907553"/>
      <w:bookmarkStart w:id="1120" w:name="_Toc1248727605"/>
      <w:bookmarkStart w:id="1121" w:name="_Toc391706251"/>
      <w:bookmarkStart w:id="1122" w:name="_Toc1698121629"/>
      <w:bookmarkStart w:id="1123" w:name="_Toc21177779"/>
      <w:bookmarkStart w:id="1124" w:name="_Toc1132510594"/>
      <w:bookmarkStart w:id="1125" w:name="_Toc393966013"/>
      <w:bookmarkStart w:id="1126" w:name="_Toc431418856"/>
      <w:bookmarkStart w:id="1127" w:name="_Toc1082107656"/>
      <w:bookmarkStart w:id="1128" w:name="_Toc79056622"/>
      <w:bookmarkStart w:id="1129" w:name="_Toc357757926"/>
      <w:bookmarkStart w:id="1130" w:name="_Toc413084461"/>
      <w:bookmarkStart w:id="1131" w:name="_Toc682120420"/>
      <w:bookmarkStart w:id="1132" w:name="_Toc935414140"/>
      <w:bookmarkStart w:id="1133" w:name="_Toc1114030957"/>
      <w:bookmarkStart w:id="1134" w:name="_Toc1883568774"/>
      <w:bookmarkStart w:id="1135" w:name="_Toc534901549"/>
      <w:bookmarkStart w:id="1136" w:name="_Toc2014113360"/>
      <w:bookmarkStart w:id="1137" w:name="_Toc725373236"/>
      <w:bookmarkStart w:id="1138" w:name="_Toc1337177746"/>
      <w:bookmarkStart w:id="1139" w:name="_Toc1828842640"/>
      <w:bookmarkStart w:id="1140" w:name="_Toc1866668636"/>
      <w:bookmarkStart w:id="1141" w:name="_Toc862993267"/>
      <w:bookmarkStart w:id="1142" w:name="_Toc880000760"/>
      <w:bookmarkStart w:id="1143" w:name="_Toc1343159731"/>
      <w:bookmarkStart w:id="1144" w:name="_Toc1528378363"/>
      <w:bookmarkStart w:id="1145" w:name="_Toc122608939"/>
      <w:r w:rsidRPr="004E51A7">
        <w:rPr>
          <w:rFonts w:cs="Arial"/>
          <w:sz w:val="28"/>
          <w:szCs w:val="28"/>
        </w:rPr>
        <w:t>5.1 Tổng quan</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14:paraId="76239A62" w14:textId="77777777" w:rsidR="006E2BC8" w:rsidRPr="004E51A7" w:rsidRDefault="006E2BC8" w:rsidP="004E51A7">
      <w:pPr>
        <w:spacing w:line="360" w:lineRule="auto"/>
        <w:rPr>
          <w:rFonts w:ascii="Arial" w:hAnsi="Arial" w:cs="Arial"/>
          <w:sz w:val="20"/>
          <w:szCs w:val="22"/>
        </w:rPr>
      </w:pPr>
    </w:p>
    <w:p w14:paraId="4EE696CA" w14:textId="57658104" w:rsidR="006E2BC8" w:rsidRPr="004E51A7" w:rsidRDefault="006E2BC8" w:rsidP="004E51A7">
      <w:pPr>
        <w:pStyle w:val="BodyText"/>
        <w:spacing w:line="360" w:lineRule="auto"/>
        <w:rPr>
          <w:rFonts w:ascii="Arial" w:hAnsi="Arial" w:cs="Arial"/>
          <w:sz w:val="20"/>
        </w:rPr>
      </w:pPr>
      <w:r w:rsidRPr="004E51A7">
        <w:rPr>
          <w:rFonts w:ascii="Arial" w:hAnsi="Arial" w:cs="Arial"/>
          <w:sz w:val="20"/>
        </w:rPr>
        <w:t>Thông báo lỗi được xuất ra để thông báo cho bạn thông tin mà bạn nên biết về các sự kiện xảy ra trong khi bạn đang cài đặt [Tùy chọn ET-VPF] trong hộp thoại Tham số cấu hình hoặc trong khi mô phỏng SPIL đang chạy.</w:t>
      </w:r>
    </w:p>
    <w:p w14:paraId="50C0107A" w14:textId="77777777" w:rsidR="006E2BC8" w:rsidRPr="004E51A7" w:rsidRDefault="006E2BC8" w:rsidP="004E51A7">
      <w:pPr>
        <w:spacing w:line="360" w:lineRule="auto"/>
        <w:rPr>
          <w:rFonts w:ascii="Arial" w:hAnsi="Arial" w:cs="Arial"/>
          <w:sz w:val="20"/>
          <w:szCs w:val="22"/>
        </w:rPr>
      </w:pPr>
    </w:p>
    <w:p w14:paraId="0633463D" w14:textId="2E48C326" w:rsidR="001F5A39" w:rsidRPr="004E51A7" w:rsidRDefault="006E2BC8" w:rsidP="004E51A7">
      <w:pPr>
        <w:spacing w:line="360" w:lineRule="auto"/>
        <w:ind w:left="1350" w:hanging="1350"/>
        <w:rPr>
          <w:rFonts w:ascii="Arial" w:hAnsi="Arial" w:cs="Arial"/>
          <w:sz w:val="20"/>
        </w:rPr>
      </w:pPr>
      <w:r w:rsidRPr="004E51A7">
        <w:rPr>
          <w:rFonts w:ascii="Arial" w:hAnsi="Arial" w:cs="Arial"/>
          <w:sz w:val="20"/>
          <w:szCs w:val="22"/>
        </w:rPr>
        <w:t>Lưu ý</w:t>
      </w:r>
      <w:r w:rsidR="004E51A7">
        <w:rPr>
          <w:rFonts w:ascii="Arial" w:hAnsi="Arial" w:cs="Arial"/>
          <w:sz w:val="20"/>
          <w:szCs w:val="22"/>
          <w:lang w:val="en-US"/>
        </w:rPr>
        <w:t xml:space="preserve">: </w:t>
      </w:r>
      <w:r w:rsidRPr="004E51A7">
        <w:rPr>
          <w:rFonts w:ascii="Arial" w:hAnsi="Arial" w:cs="Arial"/>
          <w:sz w:val="20"/>
        </w:rPr>
        <w:t>Thông báo lỗi do ET-VPF xuất ra không được liên kết với VLAB. Do đó, không có trợ giúp nào được hiển thị ngay cả khi bạn nhấn phím F1 sau khi ET-VPF hiển thị thông báo lỗi.</w:t>
      </w:r>
    </w:p>
    <w:p w14:paraId="20AC89E2" w14:textId="77777777" w:rsidR="001F5A39" w:rsidRPr="004E51A7" w:rsidRDefault="001F5A39" w:rsidP="004E51A7">
      <w:pPr>
        <w:spacing w:line="360" w:lineRule="auto"/>
        <w:rPr>
          <w:rFonts w:ascii="Arial" w:hAnsi="Arial" w:cs="Arial"/>
          <w:sz w:val="20"/>
        </w:rPr>
      </w:pPr>
    </w:p>
    <w:p w14:paraId="33D61E58" w14:textId="01E554E9" w:rsidR="009C4DAA" w:rsidRPr="004E51A7" w:rsidRDefault="00E27671" w:rsidP="004E51A7">
      <w:pPr>
        <w:pStyle w:val="Heading2"/>
        <w:spacing w:line="360" w:lineRule="auto"/>
        <w:rPr>
          <w:rFonts w:cs="Arial"/>
          <w:sz w:val="28"/>
          <w:szCs w:val="28"/>
        </w:rPr>
      </w:pPr>
      <w:bookmarkStart w:id="1146" w:name="_Toc94021776"/>
      <w:bookmarkStart w:id="1147" w:name="_Toc1128506477"/>
      <w:bookmarkStart w:id="1148" w:name="_Toc1008406585"/>
      <w:bookmarkStart w:id="1149" w:name="_Toc1376962862"/>
      <w:bookmarkStart w:id="1150" w:name="_Toc483578947"/>
      <w:bookmarkStart w:id="1151" w:name="_Toc2004614976"/>
      <w:bookmarkStart w:id="1152" w:name="_Toc1704259240"/>
      <w:bookmarkStart w:id="1153" w:name="_Toc196215166"/>
      <w:bookmarkStart w:id="1154" w:name="_Toc1094288373"/>
      <w:bookmarkStart w:id="1155" w:name="_Toc1335096443"/>
      <w:bookmarkStart w:id="1156" w:name="_Toc404080321"/>
      <w:bookmarkStart w:id="1157" w:name="_Toc1834816958"/>
      <w:bookmarkStart w:id="1158" w:name="_Toc1904338161"/>
      <w:bookmarkStart w:id="1159" w:name="_Toc379081698"/>
      <w:bookmarkStart w:id="1160" w:name="_Toc1068152472"/>
      <w:bookmarkStart w:id="1161" w:name="_Toc1617216601"/>
      <w:bookmarkStart w:id="1162" w:name="_Toc688419268"/>
      <w:bookmarkStart w:id="1163" w:name="_Toc934619616"/>
      <w:bookmarkStart w:id="1164" w:name="_Toc530314395"/>
      <w:bookmarkStart w:id="1165" w:name="_Toc1205084275"/>
      <w:bookmarkStart w:id="1166" w:name="_Toc1367577140"/>
      <w:bookmarkStart w:id="1167" w:name="_Toc486252002"/>
      <w:bookmarkStart w:id="1168" w:name="_Toc1970812952"/>
      <w:bookmarkStart w:id="1169" w:name="_Toc1471478801"/>
      <w:bookmarkStart w:id="1170" w:name="_Toc124747417"/>
      <w:bookmarkStart w:id="1171" w:name="_Toc273198898"/>
      <w:bookmarkStart w:id="1172" w:name="_Toc1930436940"/>
      <w:bookmarkStart w:id="1173" w:name="_Toc848214310"/>
      <w:bookmarkStart w:id="1174" w:name="_Toc860534355"/>
      <w:bookmarkStart w:id="1175" w:name="_Toc2071030635"/>
      <w:bookmarkStart w:id="1176" w:name="_Toc312815217"/>
      <w:bookmarkStart w:id="1177" w:name="_Toc122608940"/>
      <w:r w:rsidRPr="004E51A7">
        <w:rPr>
          <w:rFonts w:cs="Arial"/>
          <w:sz w:val="28"/>
          <w:szCs w:val="28"/>
        </w:rPr>
        <w:t>5.2 Lỗi được phát hiện trong Hộp thoại Tham số Cấu hình</w:t>
      </w:r>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14:paraId="502E37EE" w14:textId="77777777" w:rsidR="009C4DAA" w:rsidRPr="004E51A7" w:rsidRDefault="009C4DAA" w:rsidP="004E51A7">
      <w:pPr>
        <w:spacing w:line="360" w:lineRule="auto"/>
        <w:rPr>
          <w:rFonts w:ascii="Arial" w:hAnsi="Arial" w:cs="Arial"/>
          <w:sz w:val="20"/>
          <w:szCs w:val="22"/>
        </w:rPr>
      </w:pPr>
    </w:p>
    <w:p w14:paraId="0F4EC22D" w14:textId="77777777" w:rsidR="009C4DAA" w:rsidRPr="004E51A7" w:rsidRDefault="009C4DAA" w:rsidP="004E51A7">
      <w:pPr>
        <w:spacing w:line="360" w:lineRule="auto"/>
        <w:rPr>
          <w:rFonts w:ascii="Arial" w:hAnsi="Arial" w:cs="Arial"/>
          <w:sz w:val="20"/>
          <w:szCs w:val="22"/>
        </w:rPr>
      </w:pPr>
      <w:r w:rsidRPr="004E51A7">
        <w:rPr>
          <w:rFonts w:ascii="Arial" w:hAnsi="Arial" w:cs="Arial"/>
          <w:sz w:val="20"/>
          <w:szCs w:val="22"/>
        </w:rPr>
        <w:t>Bảng sau liệt kê các thông báo xuất ra khi phát hiện lỗi trong khi thực hiện cài đặt trong hộp thoại Tham số Cấu hình.</w:t>
      </w:r>
    </w:p>
    <w:p w14:paraId="5B7BE4EE" w14:textId="77777777" w:rsidR="009C4DAA" w:rsidRPr="004E51A7" w:rsidRDefault="009C4DAA" w:rsidP="004E51A7">
      <w:pPr>
        <w:spacing w:line="360" w:lineRule="auto"/>
        <w:rPr>
          <w:rFonts w:ascii="Arial" w:hAnsi="Arial" w:cs="Arial"/>
          <w:sz w:val="20"/>
          <w:szCs w:val="22"/>
        </w:rPr>
      </w:pPr>
    </w:p>
    <w:p w14:paraId="724B67A8" w14:textId="77777777" w:rsidR="009C4DAA" w:rsidRPr="00DA07C8" w:rsidRDefault="009C4DAA" w:rsidP="004E51A7">
      <w:pPr>
        <w:spacing w:line="360" w:lineRule="auto"/>
        <w:rPr>
          <w:rFonts w:ascii="Arial" w:hAnsi="Arial" w:cs="Arial"/>
          <w:sz w:val="20"/>
          <w:szCs w:val="22"/>
        </w:rPr>
      </w:pPr>
      <w:r w:rsidRPr="004E51A7">
        <w:rPr>
          <w:rFonts w:ascii="Arial" w:hAnsi="Arial" w:cs="Arial"/>
          <w:sz w:val="20"/>
          <w:szCs w:val="22"/>
        </w:rPr>
        <w:t>Các thông báo lỗi này được xuất ra hộp thoại Lỗi ET-VPF.</w:t>
      </w:r>
    </w:p>
    <w:p w14:paraId="60DBCA68" w14:textId="75943E52" w:rsidR="009C4DAA" w:rsidRPr="00DA07C8" w:rsidRDefault="009C4DAA" w:rsidP="004E51A7">
      <w:pPr>
        <w:spacing w:line="360" w:lineRule="auto"/>
        <w:rPr>
          <w:rFonts w:ascii="Arial" w:hAnsi="Arial" w:cs="Arial"/>
          <w:sz w:val="20"/>
          <w:szCs w:val="22"/>
        </w:rPr>
      </w:pPr>
    </w:p>
    <w:p w14:paraId="65174C80" w14:textId="54439A01" w:rsidR="00F32A97" w:rsidRDefault="00F32A97"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Bảng </w:t>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STYLEREF 1 \s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5 </w:t>
      </w:r>
      <w:r w:rsidR="00A3763F" w:rsidRPr="00DA07C8">
        <w:rPr>
          <w:rFonts w:ascii="Arial" w:hAnsi="Arial" w:cs="Arial"/>
          <w:b/>
          <w:bCs/>
          <w:color w:val="auto"/>
          <w:sz w:val="20"/>
          <w:szCs w:val="20"/>
        </w:rPr>
        <w:fldChar w:fldCharType="end"/>
      </w:r>
      <w:r w:rsidR="00A3763F" w:rsidRPr="00DA07C8">
        <w:rPr>
          <w:rFonts w:ascii="Arial" w:hAnsi="Arial" w:cs="Arial"/>
          <w:b/>
          <w:bCs/>
          <w:color w:val="auto"/>
          <w:sz w:val="20"/>
          <w:szCs w:val="20"/>
        </w:rPr>
        <w:noBreakHyphen/>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SEQ Table \* ARABIC \s 1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1 </w:t>
      </w:r>
      <w:r w:rsidR="00A3763F" w:rsidRPr="00DA07C8">
        <w:rPr>
          <w:rFonts w:ascii="Arial" w:hAnsi="Arial" w:cs="Arial"/>
          <w:b/>
          <w:bCs/>
          <w:color w:val="auto"/>
          <w:sz w:val="20"/>
          <w:szCs w:val="20"/>
        </w:rPr>
        <w:fldChar w:fldCharType="end"/>
      </w:r>
      <w:r w:rsidRPr="00DA07C8">
        <w:rPr>
          <w:rFonts w:ascii="Arial" w:hAnsi="Arial" w:cs="Arial"/>
          <w:b/>
          <w:bCs/>
          <w:color w:val="auto"/>
          <w:sz w:val="20"/>
          <w:szCs w:val="20"/>
        </w:rPr>
        <w:t>Thông báo lỗi hiển thị khi cài đặt trong hộp thoại Tham số cấu hình</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000" w:firstRow="0" w:lastRow="0" w:firstColumn="0" w:lastColumn="0" w:noHBand="0" w:noVBand="0"/>
      </w:tblPr>
      <w:tblGrid>
        <w:gridCol w:w="1902"/>
        <w:gridCol w:w="9174"/>
      </w:tblGrid>
      <w:tr w:rsidR="004E51A7" w:rsidRPr="00DA07C8" w14:paraId="19020C94" w14:textId="77777777" w:rsidTr="004E51A7">
        <w:trPr>
          <w:cantSplit/>
          <w:trHeight w:val="483"/>
          <w:tblHeader/>
          <w:jc w:val="center"/>
        </w:trPr>
        <w:tc>
          <w:tcPr>
            <w:tcW w:w="1870"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57C101F6"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lastRenderedPageBreak/>
              <w:t>[Thông điệp]</w:t>
            </w:r>
          </w:p>
        </w:tc>
        <w:tc>
          <w:tcPr>
            <w:tcW w:w="9020"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22752AC3"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E0101</w:t>
            </w:r>
          </w:p>
          <w:p w14:paraId="03F64001"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Cài đặt thư mục Cygwin không chính xác.</w:t>
            </w:r>
          </w:p>
        </w:tc>
      </w:tr>
      <w:tr w:rsidR="004E51A7" w:rsidRPr="00DA07C8" w14:paraId="0FD940EA" w14:textId="77777777" w:rsidTr="004E51A7">
        <w:trPr>
          <w:cantSplit/>
          <w:trHeight w:val="309"/>
          <w:tblHeader/>
          <w:jc w:val="center"/>
        </w:trPr>
        <w:tc>
          <w:tcPr>
            <w:tcW w:w="1870"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7EA955AA"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[Giải trình]</w:t>
            </w:r>
          </w:p>
        </w:tc>
        <w:tc>
          <w:tcPr>
            <w:tcW w:w="9020"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41485B09"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báo lỗi này được hiển thị khi thông tin về đích cài đặt chính xác chưa được đặt trong [Đường dẫn Cygwin].</w:t>
            </w:r>
          </w:p>
        </w:tc>
      </w:tr>
      <w:tr w:rsidR="004E51A7" w:rsidRPr="00DA07C8" w14:paraId="01BF15A8" w14:textId="77777777" w:rsidTr="004E51A7">
        <w:trPr>
          <w:cantSplit/>
          <w:trHeight w:val="178"/>
          <w:tblHeader/>
          <w:jc w:val="center"/>
        </w:trPr>
        <w:tc>
          <w:tcPr>
            <w:tcW w:w="1870"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1C9BFFEA"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[Hành động của người dùng]</w:t>
            </w:r>
          </w:p>
        </w:tc>
        <w:tc>
          <w:tcPr>
            <w:tcW w:w="9020"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27B5829C" w14:textId="77777777" w:rsidR="004E51A7" w:rsidRPr="00DA07C8" w:rsidRDefault="004E51A7" w:rsidP="004E51A7">
            <w:pPr>
              <w:pStyle w:val="ListParagraph"/>
              <w:numPr>
                <w:ilvl w:val="0"/>
                <w:numId w:val="16"/>
              </w:numPr>
              <w:spacing w:line="360" w:lineRule="auto"/>
              <w:ind w:left="466"/>
              <w:contextualSpacing w:val="0"/>
              <w:rPr>
                <w:rFonts w:ascii="Arial" w:hAnsi="Arial" w:cs="Arial"/>
                <w:noProof/>
                <w:sz w:val="20"/>
              </w:rPr>
            </w:pPr>
            <w:r w:rsidRPr="00DA07C8">
              <w:rPr>
                <w:rFonts w:ascii="Arial" w:hAnsi="Arial" w:cs="Arial"/>
                <w:noProof/>
                <w:sz w:val="20"/>
              </w:rPr>
              <w:t xml:space="preserve">Đặt đường dẫn chính xác của đích cài đặt Cygwin thành [Đường dẫn Cygwin]. </w:t>
            </w:r>
            <w:r w:rsidRPr="00DA07C8">
              <w:rPr>
                <w:rFonts w:ascii="Arial" w:hAnsi="Arial" w:cs="Arial"/>
                <w:noProof/>
                <w:sz w:val="20"/>
              </w:rPr>
              <w:br/>
              <w:t>Thư mục chứa “/bin/bash.exe” phải được chỉ định.</w:t>
            </w:r>
          </w:p>
          <w:p w14:paraId="796062E6" w14:textId="77777777" w:rsidR="004E51A7" w:rsidRPr="00DA07C8" w:rsidRDefault="004E51A7" w:rsidP="004E51A7">
            <w:pPr>
              <w:pStyle w:val="ListParagraph"/>
              <w:numPr>
                <w:ilvl w:val="0"/>
                <w:numId w:val="16"/>
              </w:numPr>
              <w:spacing w:line="360" w:lineRule="auto"/>
              <w:ind w:left="466"/>
              <w:contextualSpacing w:val="0"/>
              <w:rPr>
                <w:rFonts w:ascii="Arial" w:hAnsi="Arial" w:cs="Arial"/>
                <w:noProof/>
                <w:sz w:val="20"/>
              </w:rPr>
            </w:pPr>
            <w:r w:rsidRPr="00DA07C8">
              <w:rPr>
                <w:rFonts w:ascii="Arial" w:hAnsi="Arial" w:cs="Arial"/>
                <w:noProof/>
                <w:sz w:val="20"/>
              </w:rPr>
              <w:t>Kiểm tra xem Cygwin đã được cài đặt bình thường chưa.</w:t>
            </w:r>
          </w:p>
        </w:tc>
      </w:tr>
      <w:tr w:rsidR="004E51A7" w:rsidRPr="00DA07C8" w14:paraId="162163C5" w14:textId="77777777" w:rsidTr="004E51A7">
        <w:trPr>
          <w:cantSplit/>
          <w:trHeight w:val="453"/>
          <w:tblHeader/>
          <w:jc w:val="center"/>
        </w:trPr>
        <w:tc>
          <w:tcPr>
            <w:tcW w:w="1870" w:type="dxa"/>
            <w:tcBorders>
              <w:top w:val="single" w:sz="12" w:space="0" w:color="auto"/>
              <w:left w:val="single" w:sz="12" w:space="0" w:color="auto"/>
              <w:bottom w:val="single" w:sz="6" w:space="0" w:color="auto"/>
              <w:right w:val="single" w:sz="6" w:space="0" w:color="auto"/>
            </w:tcBorders>
          </w:tcPr>
          <w:p w14:paraId="1AAE8A80"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điệp]</w:t>
            </w:r>
          </w:p>
        </w:tc>
        <w:tc>
          <w:tcPr>
            <w:tcW w:w="9020" w:type="dxa"/>
            <w:tcBorders>
              <w:top w:val="single" w:sz="12" w:space="0" w:color="auto"/>
              <w:left w:val="single" w:sz="6" w:space="0" w:color="auto"/>
              <w:bottom w:val="single" w:sz="6" w:space="0" w:color="auto"/>
              <w:right w:val="single" w:sz="12" w:space="0" w:color="auto"/>
            </w:tcBorders>
            <w:vAlign w:val="center"/>
          </w:tcPr>
          <w:p w14:paraId="35041A62"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E0102</w:t>
            </w:r>
          </w:p>
          <w:p w14:paraId="7974EFD3"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Cài đặt thư mục VLAB không chính xác.</w:t>
            </w:r>
          </w:p>
        </w:tc>
      </w:tr>
      <w:tr w:rsidR="004E51A7" w:rsidRPr="00DA07C8" w14:paraId="038410A7" w14:textId="77777777" w:rsidTr="004E51A7">
        <w:trPr>
          <w:cantSplit/>
          <w:trHeight w:val="309"/>
          <w:tblHeader/>
          <w:jc w:val="center"/>
        </w:trPr>
        <w:tc>
          <w:tcPr>
            <w:tcW w:w="1870" w:type="dxa"/>
            <w:tcBorders>
              <w:top w:val="single" w:sz="6" w:space="0" w:color="auto"/>
              <w:left w:val="single" w:sz="12" w:space="0" w:color="auto"/>
              <w:bottom w:val="single" w:sz="6" w:space="0" w:color="auto"/>
              <w:right w:val="single" w:sz="6" w:space="0" w:color="auto"/>
            </w:tcBorders>
          </w:tcPr>
          <w:p w14:paraId="19FD489F"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[Giải trình]</w:t>
            </w:r>
          </w:p>
        </w:tc>
        <w:tc>
          <w:tcPr>
            <w:tcW w:w="9020" w:type="dxa"/>
            <w:tcBorders>
              <w:top w:val="single" w:sz="6" w:space="0" w:color="auto"/>
              <w:left w:val="single" w:sz="6" w:space="0" w:color="auto"/>
              <w:bottom w:val="single" w:sz="6" w:space="0" w:color="auto"/>
              <w:right w:val="single" w:sz="12" w:space="0" w:color="auto"/>
            </w:tcBorders>
            <w:vAlign w:val="center"/>
          </w:tcPr>
          <w:p w14:paraId="24D7BD40"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báo lỗi này được hiển thị khi thông tin về đích cài đặt chính xác chưa được đặt trong [Đường dẫn VLAB].</w:t>
            </w:r>
          </w:p>
        </w:tc>
      </w:tr>
      <w:tr w:rsidR="004E51A7" w:rsidRPr="00DA07C8" w14:paraId="58E5BBDA" w14:textId="77777777" w:rsidTr="004E51A7">
        <w:trPr>
          <w:cantSplit/>
          <w:trHeight w:val="178"/>
          <w:tblHeader/>
          <w:jc w:val="center"/>
        </w:trPr>
        <w:tc>
          <w:tcPr>
            <w:tcW w:w="1870" w:type="dxa"/>
            <w:tcBorders>
              <w:top w:val="single" w:sz="6" w:space="0" w:color="auto"/>
              <w:left w:val="single" w:sz="12" w:space="0" w:color="auto"/>
              <w:bottom w:val="single" w:sz="12" w:space="0" w:color="auto"/>
              <w:right w:val="single" w:sz="6" w:space="0" w:color="auto"/>
            </w:tcBorders>
          </w:tcPr>
          <w:p w14:paraId="7C7F8652"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[Hành động của người dùng]</w:t>
            </w:r>
          </w:p>
        </w:tc>
        <w:tc>
          <w:tcPr>
            <w:tcW w:w="9020" w:type="dxa"/>
            <w:tcBorders>
              <w:top w:val="single" w:sz="6" w:space="0" w:color="auto"/>
              <w:left w:val="single" w:sz="6" w:space="0" w:color="auto"/>
              <w:bottom w:val="single" w:sz="12" w:space="0" w:color="auto"/>
              <w:right w:val="single" w:sz="12" w:space="0" w:color="auto"/>
            </w:tcBorders>
            <w:vAlign w:val="center"/>
          </w:tcPr>
          <w:p w14:paraId="4350E5B6" w14:textId="77777777" w:rsidR="004E51A7" w:rsidRPr="00DA07C8" w:rsidRDefault="004E51A7" w:rsidP="004E51A7">
            <w:pPr>
              <w:pStyle w:val="ListParagraph"/>
              <w:numPr>
                <w:ilvl w:val="0"/>
                <w:numId w:val="18"/>
              </w:numPr>
              <w:spacing w:line="360" w:lineRule="auto"/>
              <w:contextualSpacing w:val="0"/>
              <w:rPr>
                <w:rFonts w:ascii="Arial" w:hAnsi="Arial" w:cs="Arial"/>
                <w:noProof/>
                <w:sz w:val="20"/>
              </w:rPr>
            </w:pPr>
            <w:r w:rsidRPr="00DA07C8">
              <w:rPr>
                <w:rFonts w:ascii="Arial" w:hAnsi="Arial" w:cs="Arial"/>
                <w:noProof/>
                <w:sz w:val="20"/>
              </w:rPr>
              <w:t xml:space="preserve">Đặt đúng đường dẫn của đích cài đặt VLAB thành [Đường dẫn VLAB]. </w:t>
            </w:r>
            <w:r w:rsidRPr="00DA07C8">
              <w:rPr>
                <w:rFonts w:ascii="Arial" w:hAnsi="Arial" w:cs="Arial"/>
                <w:noProof/>
                <w:sz w:val="20"/>
              </w:rPr>
              <w:br/>
              <w:t>Thư mục chứa “vlab-ide.exe” phải được chỉ định.</w:t>
            </w:r>
          </w:p>
          <w:p w14:paraId="11893C94" w14:textId="77777777" w:rsidR="004E51A7" w:rsidRPr="00DA07C8" w:rsidRDefault="004E51A7" w:rsidP="004E51A7">
            <w:pPr>
              <w:pStyle w:val="ListParagraph"/>
              <w:numPr>
                <w:ilvl w:val="0"/>
                <w:numId w:val="18"/>
              </w:numPr>
              <w:spacing w:line="360" w:lineRule="auto"/>
              <w:contextualSpacing w:val="0"/>
              <w:rPr>
                <w:rFonts w:ascii="Arial" w:hAnsi="Arial" w:cs="Arial"/>
                <w:noProof/>
                <w:sz w:val="20"/>
              </w:rPr>
            </w:pPr>
            <w:r w:rsidRPr="00DA07C8">
              <w:rPr>
                <w:rFonts w:ascii="Arial" w:hAnsi="Arial" w:cs="Arial"/>
                <w:noProof/>
                <w:sz w:val="20"/>
              </w:rPr>
              <w:t>Kiểm tra xem VLAB đã được cài đặt bình thường chưa.</w:t>
            </w:r>
          </w:p>
        </w:tc>
      </w:tr>
      <w:tr w:rsidR="004E51A7" w:rsidRPr="00DA07C8" w14:paraId="3FCECBA8" w14:textId="77777777" w:rsidTr="004E51A7">
        <w:trPr>
          <w:cantSplit/>
          <w:trHeight w:val="240"/>
          <w:tblHeader/>
          <w:jc w:val="center"/>
        </w:trPr>
        <w:tc>
          <w:tcPr>
            <w:tcW w:w="1870"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00647BFB"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điệp]</w:t>
            </w:r>
          </w:p>
        </w:tc>
        <w:tc>
          <w:tcPr>
            <w:tcW w:w="9020"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29F5013C"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E0103</w:t>
            </w:r>
          </w:p>
          <w:p w14:paraId="373D255A"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Cài đặt thư mục CS+ không chính xác.</w:t>
            </w:r>
          </w:p>
        </w:tc>
      </w:tr>
      <w:tr w:rsidR="004E51A7" w:rsidRPr="00DA07C8" w14:paraId="386A646E" w14:textId="77777777" w:rsidTr="004E51A7">
        <w:trPr>
          <w:cantSplit/>
          <w:trHeight w:val="309"/>
          <w:tblHeader/>
          <w:jc w:val="center"/>
        </w:trPr>
        <w:tc>
          <w:tcPr>
            <w:tcW w:w="1870"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7B67BD53"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[Giải trình]</w:t>
            </w:r>
          </w:p>
        </w:tc>
        <w:tc>
          <w:tcPr>
            <w:tcW w:w="9020"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55D71C6D"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báo lỗi này được hiển thị khi thông tin về đích cài đặt chính xác chưa được đặt trong [Đường dẫn CS+].</w:t>
            </w:r>
          </w:p>
        </w:tc>
      </w:tr>
      <w:tr w:rsidR="004E51A7" w:rsidRPr="00DA07C8" w14:paraId="3B57F96A" w14:textId="77777777" w:rsidTr="004E51A7">
        <w:trPr>
          <w:cantSplit/>
          <w:trHeight w:val="304"/>
          <w:tblHeader/>
          <w:jc w:val="center"/>
        </w:trPr>
        <w:tc>
          <w:tcPr>
            <w:tcW w:w="1870"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649B99D7"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[Hành động của người dùng]</w:t>
            </w:r>
          </w:p>
        </w:tc>
        <w:tc>
          <w:tcPr>
            <w:tcW w:w="9020"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4069AAB1" w14:textId="77777777" w:rsidR="004E51A7" w:rsidRPr="00DA07C8" w:rsidRDefault="004E51A7" w:rsidP="004E51A7">
            <w:pPr>
              <w:pStyle w:val="ListParagraph"/>
              <w:numPr>
                <w:ilvl w:val="0"/>
                <w:numId w:val="17"/>
              </w:numPr>
              <w:spacing w:line="360" w:lineRule="auto"/>
              <w:contextualSpacing w:val="0"/>
              <w:rPr>
                <w:rFonts w:ascii="Arial" w:hAnsi="Arial" w:cs="Arial"/>
                <w:noProof/>
                <w:sz w:val="20"/>
              </w:rPr>
            </w:pPr>
            <w:r w:rsidRPr="00DA07C8">
              <w:rPr>
                <w:rFonts w:ascii="Arial" w:hAnsi="Arial" w:cs="Arial"/>
                <w:noProof/>
                <w:sz w:val="20"/>
              </w:rPr>
              <w:t xml:space="preserve">Đặt đường dẫn chính xác của đích cài đặt CS+ thành [Đường dẫn CS+]. </w:t>
            </w:r>
            <w:r w:rsidRPr="00DA07C8">
              <w:rPr>
                <w:rFonts w:ascii="Arial" w:hAnsi="Arial" w:cs="Arial"/>
                <w:noProof/>
                <w:sz w:val="20"/>
              </w:rPr>
              <w:br/>
              <w:t>Phải chỉ định thư mục chứa “CubeSuiteW+.exe”.</w:t>
            </w:r>
          </w:p>
          <w:p w14:paraId="30C61D1F" w14:textId="77777777" w:rsidR="004E51A7" w:rsidRPr="00DA07C8" w:rsidRDefault="004E51A7" w:rsidP="004E51A7">
            <w:pPr>
              <w:pStyle w:val="ListParagraph"/>
              <w:numPr>
                <w:ilvl w:val="0"/>
                <w:numId w:val="17"/>
              </w:numPr>
              <w:spacing w:line="360" w:lineRule="auto"/>
              <w:contextualSpacing w:val="0"/>
              <w:rPr>
                <w:rFonts w:ascii="Arial" w:hAnsi="Arial" w:cs="Arial"/>
                <w:noProof/>
                <w:sz w:val="20"/>
              </w:rPr>
            </w:pPr>
            <w:r w:rsidRPr="00DA07C8">
              <w:rPr>
                <w:rFonts w:ascii="Arial" w:hAnsi="Arial" w:cs="Arial"/>
                <w:noProof/>
                <w:sz w:val="20"/>
              </w:rPr>
              <w:t>Kiểm tra xem CS+ đã được cài đặt bình thường chưa.</w:t>
            </w:r>
          </w:p>
        </w:tc>
      </w:tr>
      <w:tr w:rsidR="004E51A7" w:rsidRPr="00DA07C8" w14:paraId="6B907D99" w14:textId="77777777" w:rsidTr="004E51A7">
        <w:trPr>
          <w:cantSplit/>
          <w:trHeight w:val="304"/>
          <w:tblHeader/>
          <w:jc w:val="center"/>
        </w:trPr>
        <w:tc>
          <w:tcPr>
            <w:tcW w:w="1870" w:type="dxa"/>
            <w:tcBorders>
              <w:top w:val="single" w:sz="12" w:space="0" w:color="auto"/>
              <w:left w:val="single" w:sz="12" w:space="0" w:color="auto"/>
              <w:bottom w:val="single" w:sz="4" w:space="0" w:color="auto"/>
              <w:right w:val="single" w:sz="6" w:space="0" w:color="auto"/>
            </w:tcBorders>
          </w:tcPr>
          <w:p w14:paraId="39083877"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điệp]</w:t>
            </w:r>
          </w:p>
        </w:tc>
        <w:tc>
          <w:tcPr>
            <w:tcW w:w="9020" w:type="dxa"/>
            <w:tcBorders>
              <w:top w:val="single" w:sz="12" w:space="0" w:color="auto"/>
              <w:left w:val="single" w:sz="6" w:space="0" w:color="auto"/>
              <w:bottom w:val="single" w:sz="4" w:space="0" w:color="auto"/>
              <w:right w:val="single" w:sz="12" w:space="0" w:color="auto"/>
            </w:tcBorders>
            <w:vAlign w:val="center"/>
          </w:tcPr>
          <w:p w14:paraId="0B6B08B9"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E0104</w:t>
            </w:r>
          </w:p>
          <w:p w14:paraId="243A4C5E"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Cài đặt thư mục Bộ cấu hình thông minh không chính xác.</w:t>
            </w:r>
          </w:p>
        </w:tc>
      </w:tr>
      <w:tr w:rsidR="004E51A7" w:rsidRPr="00DA07C8" w14:paraId="21AE385B" w14:textId="77777777" w:rsidTr="004E51A7">
        <w:trPr>
          <w:cantSplit/>
          <w:trHeight w:val="304"/>
          <w:tblHeader/>
          <w:jc w:val="center"/>
        </w:trPr>
        <w:tc>
          <w:tcPr>
            <w:tcW w:w="1870" w:type="dxa"/>
            <w:tcBorders>
              <w:top w:val="single" w:sz="4" w:space="0" w:color="auto"/>
              <w:left w:val="single" w:sz="12" w:space="0" w:color="auto"/>
              <w:bottom w:val="single" w:sz="4" w:space="0" w:color="auto"/>
              <w:right w:val="single" w:sz="6" w:space="0" w:color="auto"/>
            </w:tcBorders>
          </w:tcPr>
          <w:p w14:paraId="212F536A"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[Giải trình]</w:t>
            </w:r>
          </w:p>
        </w:tc>
        <w:tc>
          <w:tcPr>
            <w:tcW w:w="9020" w:type="dxa"/>
            <w:tcBorders>
              <w:top w:val="single" w:sz="4" w:space="0" w:color="auto"/>
              <w:left w:val="single" w:sz="6" w:space="0" w:color="auto"/>
              <w:bottom w:val="single" w:sz="4" w:space="0" w:color="auto"/>
              <w:right w:val="single" w:sz="12" w:space="0" w:color="auto"/>
            </w:tcBorders>
            <w:shd w:val="clear" w:color="auto" w:fill="auto"/>
            <w:vAlign w:val="center"/>
          </w:tcPr>
          <w:p w14:paraId="2F9FD4AA"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báo lỗi này được hiển thị khi thông tin về đích cài đặt chính xác chưa được đặt trong [Đường dẫn SC].</w:t>
            </w:r>
          </w:p>
        </w:tc>
      </w:tr>
      <w:tr w:rsidR="004E51A7" w:rsidRPr="00DA07C8" w14:paraId="108990BD" w14:textId="77777777" w:rsidTr="004E51A7">
        <w:trPr>
          <w:cantSplit/>
          <w:trHeight w:val="304"/>
          <w:tblHeader/>
          <w:jc w:val="center"/>
        </w:trPr>
        <w:tc>
          <w:tcPr>
            <w:tcW w:w="1870" w:type="dxa"/>
            <w:tcBorders>
              <w:top w:val="single" w:sz="4" w:space="0" w:color="auto"/>
              <w:left w:val="single" w:sz="12" w:space="0" w:color="auto"/>
              <w:bottom w:val="single" w:sz="12" w:space="0" w:color="auto"/>
              <w:right w:val="single" w:sz="6" w:space="0" w:color="auto"/>
            </w:tcBorders>
          </w:tcPr>
          <w:p w14:paraId="33B4B02F"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[Hành động của người dùng]</w:t>
            </w:r>
          </w:p>
        </w:tc>
        <w:tc>
          <w:tcPr>
            <w:tcW w:w="9020" w:type="dxa"/>
            <w:tcBorders>
              <w:top w:val="single" w:sz="4" w:space="0" w:color="auto"/>
              <w:left w:val="single" w:sz="6" w:space="0" w:color="auto"/>
              <w:bottom w:val="single" w:sz="12" w:space="0" w:color="auto"/>
              <w:right w:val="single" w:sz="12" w:space="0" w:color="auto"/>
            </w:tcBorders>
            <w:vAlign w:val="center"/>
          </w:tcPr>
          <w:p w14:paraId="35D7CC99" w14:textId="77777777" w:rsidR="004E51A7" w:rsidRPr="00DA07C8" w:rsidRDefault="004E51A7" w:rsidP="004E51A7">
            <w:pPr>
              <w:pStyle w:val="ListParagraph"/>
              <w:numPr>
                <w:ilvl w:val="0"/>
                <w:numId w:val="19"/>
              </w:numPr>
              <w:spacing w:line="360" w:lineRule="auto"/>
              <w:contextualSpacing w:val="0"/>
              <w:rPr>
                <w:rFonts w:ascii="Arial" w:hAnsi="Arial" w:cs="Arial"/>
                <w:noProof/>
                <w:sz w:val="20"/>
              </w:rPr>
            </w:pPr>
            <w:r w:rsidRPr="00DA07C8">
              <w:rPr>
                <w:rFonts w:ascii="Arial" w:hAnsi="Arial" w:cs="Arial"/>
                <w:noProof/>
                <w:sz w:val="20"/>
              </w:rPr>
              <w:t xml:space="preserve">Đặt đường dẫn chính xác của đích cài đặt Smart Configurator thành [Đường dẫn SC]. </w:t>
            </w:r>
            <w:r w:rsidRPr="00DA07C8">
              <w:rPr>
                <w:rFonts w:ascii="Arial" w:hAnsi="Arial" w:cs="Arial"/>
                <w:noProof/>
                <w:sz w:val="20"/>
              </w:rPr>
              <w:br/>
              <w:t>Thư mục chứa “SmartConfigurator.exe” phải được chỉ định.</w:t>
            </w:r>
          </w:p>
          <w:p w14:paraId="32D0D509" w14:textId="77777777" w:rsidR="004E51A7" w:rsidRPr="00DA07C8" w:rsidRDefault="004E51A7" w:rsidP="004E51A7">
            <w:pPr>
              <w:pStyle w:val="ListParagraph"/>
              <w:numPr>
                <w:ilvl w:val="0"/>
                <w:numId w:val="19"/>
              </w:numPr>
              <w:spacing w:line="360" w:lineRule="auto"/>
              <w:contextualSpacing w:val="0"/>
              <w:rPr>
                <w:rFonts w:ascii="Arial" w:hAnsi="Arial" w:cs="Arial"/>
                <w:noProof/>
                <w:sz w:val="20"/>
              </w:rPr>
            </w:pPr>
            <w:r w:rsidRPr="00DA07C8">
              <w:rPr>
                <w:rFonts w:ascii="Arial" w:hAnsi="Arial" w:cs="Arial"/>
                <w:noProof/>
                <w:sz w:val="20"/>
              </w:rPr>
              <w:t>Kiểm tra xem Bộ cấu hình Thông minh đã được cài đặt bình thường chưa.</w:t>
            </w:r>
          </w:p>
        </w:tc>
      </w:tr>
      <w:tr w:rsidR="004E51A7" w:rsidRPr="00DA07C8" w14:paraId="428CE049" w14:textId="77777777" w:rsidTr="004E51A7">
        <w:trPr>
          <w:cantSplit/>
          <w:trHeight w:val="304"/>
          <w:tblHeader/>
          <w:jc w:val="center"/>
        </w:trPr>
        <w:tc>
          <w:tcPr>
            <w:tcW w:w="1870" w:type="dxa"/>
            <w:tcBorders>
              <w:top w:val="single" w:sz="12" w:space="0" w:color="auto"/>
              <w:left w:val="single" w:sz="12" w:space="0" w:color="auto"/>
              <w:bottom w:val="single" w:sz="8" w:space="0" w:color="auto"/>
              <w:right w:val="single" w:sz="6" w:space="0" w:color="auto"/>
            </w:tcBorders>
            <w:shd w:val="clear" w:color="auto" w:fill="D9D9D9" w:themeFill="background1" w:themeFillShade="D9"/>
          </w:tcPr>
          <w:p w14:paraId="08826DAB"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điệp]</w:t>
            </w:r>
          </w:p>
        </w:tc>
        <w:tc>
          <w:tcPr>
            <w:tcW w:w="9020" w:type="dxa"/>
            <w:tcBorders>
              <w:top w:val="single" w:sz="12" w:space="0" w:color="auto"/>
              <w:left w:val="single" w:sz="6" w:space="0" w:color="auto"/>
              <w:bottom w:val="single" w:sz="8" w:space="0" w:color="auto"/>
              <w:right w:val="single" w:sz="12" w:space="0" w:color="auto"/>
            </w:tcBorders>
            <w:shd w:val="clear" w:color="auto" w:fill="D9D9D9" w:themeFill="background1" w:themeFillShade="D9"/>
            <w:vAlign w:val="center"/>
          </w:tcPr>
          <w:p w14:paraId="0EB5E5C8" w14:textId="77777777" w:rsidR="004E51A7" w:rsidRPr="00DA07C8" w:rsidRDefault="004E51A7" w:rsidP="00EF16E3">
            <w:pPr>
              <w:pStyle w:val="ListParagraph"/>
              <w:spacing w:line="360" w:lineRule="auto"/>
              <w:ind w:left="376" w:hanging="360"/>
              <w:rPr>
                <w:rFonts w:ascii="Arial" w:hAnsi="Arial" w:cs="Arial"/>
                <w:noProof/>
                <w:sz w:val="20"/>
              </w:rPr>
            </w:pPr>
            <w:r w:rsidRPr="00DA07C8">
              <w:rPr>
                <w:rFonts w:ascii="Arial" w:hAnsi="Arial" w:cs="Arial"/>
                <w:noProof/>
                <w:sz w:val="20"/>
              </w:rPr>
              <w:t>E0106</w:t>
            </w:r>
          </w:p>
          <w:p w14:paraId="733CE705" w14:textId="77777777" w:rsidR="004E51A7" w:rsidRPr="00DA07C8" w:rsidRDefault="004E51A7" w:rsidP="00EF16E3">
            <w:pPr>
              <w:pStyle w:val="ListParagraph"/>
              <w:spacing w:line="360" w:lineRule="auto"/>
              <w:ind w:left="376" w:hanging="360"/>
              <w:rPr>
                <w:rFonts w:ascii="Arial" w:hAnsi="Arial" w:cs="Arial"/>
                <w:noProof/>
                <w:sz w:val="20"/>
              </w:rPr>
            </w:pPr>
            <w:r w:rsidRPr="00DA07C8">
              <w:rPr>
                <w:rFonts w:ascii="Arial" w:hAnsi="Arial" w:cs="Arial"/>
                <w:noProof/>
                <w:sz w:val="20"/>
              </w:rPr>
              <w:t>Thư mục mặc định được chọn là thư mục cài đặt hiện tại.</w:t>
            </w:r>
          </w:p>
          <w:p w14:paraId="0277A1F5" w14:textId="77777777" w:rsidR="004E51A7" w:rsidRPr="00DA07C8" w:rsidRDefault="004E51A7" w:rsidP="00EF16E3">
            <w:pPr>
              <w:pStyle w:val="ListParagraph"/>
              <w:spacing w:line="360" w:lineRule="auto"/>
              <w:ind w:left="376" w:hanging="360"/>
              <w:rPr>
                <w:rFonts w:ascii="Arial" w:hAnsi="Arial" w:cs="Arial"/>
                <w:noProof/>
                <w:sz w:val="20"/>
              </w:rPr>
            </w:pPr>
            <w:r w:rsidRPr="00DA07C8">
              <w:rPr>
                <w:rFonts w:ascii="Arial" w:hAnsi="Arial" w:cs="Arial"/>
                <w:noProof/>
                <w:sz w:val="20"/>
              </w:rPr>
              <w:t>Bỏ chọn việc sử dụng thư mục mặc định.</w:t>
            </w:r>
            <w:bookmarkStart w:id="1178" w:name="E10000_REL_Req_02"/>
            <w:bookmarkEnd w:id="1178"/>
          </w:p>
        </w:tc>
      </w:tr>
      <w:tr w:rsidR="004E51A7" w:rsidRPr="00DA07C8" w14:paraId="39AACAB6" w14:textId="77777777" w:rsidTr="004E51A7">
        <w:trPr>
          <w:cantSplit/>
          <w:trHeight w:val="304"/>
          <w:tblHeader/>
          <w:jc w:val="center"/>
        </w:trPr>
        <w:tc>
          <w:tcPr>
            <w:tcW w:w="1870" w:type="dxa"/>
            <w:tcBorders>
              <w:top w:val="single" w:sz="8" w:space="0" w:color="auto"/>
              <w:left w:val="single" w:sz="12" w:space="0" w:color="auto"/>
              <w:bottom w:val="single" w:sz="8" w:space="0" w:color="auto"/>
              <w:right w:val="single" w:sz="6" w:space="0" w:color="auto"/>
            </w:tcBorders>
            <w:shd w:val="clear" w:color="auto" w:fill="D9D9D9" w:themeFill="background1" w:themeFillShade="D9"/>
          </w:tcPr>
          <w:p w14:paraId="318537C6"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lastRenderedPageBreak/>
              <w:t>[Giải trình]</w:t>
            </w:r>
          </w:p>
        </w:tc>
        <w:tc>
          <w:tcPr>
            <w:tcW w:w="9020" w:type="dxa"/>
            <w:tcBorders>
              <w:top w:val="single" w:sz="8" w:space="0" w:color="auto"/>
              <w:left w:val="single" w:sz="6" w:space="0" w:color="auto"/>
              <w:bottom w:val="single" w:sz="8" w:space="0" w:color="auto"/>
              <w:right w:val="single" w:sz="12" w:space="0" w:color="auto"/>
            </w:tcBorders>
            <w:shd w:val="clear" w:color="auto" w:fill="D9D9D9" w:themeFill="background1" w:themeFillShade="D9"/>
          </w:tcPr>
          <w:p w14:paraId="5EB97CF2" w14:textId="77777777" w:rsidR="004E51A7" w:rsidRPr="00DA07C8" w:rsidRDefault="004E51A7" w:rsidP="00EF16E3">
            <w:pPr>
              <w:pStyle w:val="ListParagraph"/>
              <w:numPr>
                <w:ilvl w:val="0"/>
                <w:numId w:val="2"/>
              </w:numPr>
              <w:spacing w:line="360" w:lineRule="auto"/>
              <w:ind w:left="466"/>
              <w:rPr>
                <w:rFonts w:ascii="Arial" w:eastAsiaTheme="majorEastAsia" w:hAnsi="Arial" w:cs="Arial"/>
                <w:sz w:val="20"/>
              </w:rPr>
            </w:pPr>
            <w:r w:rsidRPr="00DA07C8">
              <w:rPr>
                <w:rFonts w:ascii="Arial" w:hAnsi="Arial" w:cs="Arial"/>
                <w:sz w:val="20"/>
                <w:szCs w:val="22"/>
              </w:rPr>
              <w:t>Thông báo lỗi này được hiển thị khi nhấp vào nút [Chọn Thư mục Cài đặt Cygwin], trong khi hộp kiểm [Sử dụng Thư mục Cài đặt Cygwin mặc định] được chọn.</w:t>
            </w:r>
          </w:p>
          <w:p w14:paraId="0CFB3DD6" w14:textId="77777777" w:rsidR="004E51A7" w:rsidRPr="00DA07C8" w:rsidRDefault="004E51A7" w:rsidP="00EF16E3">
            <w:pPr>
              <w:pStyle w:val="ListParagraph"/>
              <w:numPr>
                <w:ilvl w:val="0"/>
                <w:numId w:val="2"/>
              </w:numPr>
              <w:spacing w:line="360" w:lineRule="auto"/>
              <w:ind w:left="466"/>
              <w:rPr>
                <w:rFonts w:ascii="Arial" w:eastAsiaTheme="majorEastAsia" w:hAnsi="Arial" w:cs="Arial"/>
                <w:sz w:val="20"/>
              </w:rPr>
            </w:pPr>
            <w:r w:rsidRPr="00DA07C8">
              <w:rPr>
                <w:rFonts w:ascii="Arial" w:hAnsi="Arial" w:cs="Arial"/>
                <w:sz w:val="20"/>
                <w:szCs w:val="22"/>
              </w:rPr>
              <w:t>Thông báo lỗi này được hiển thị khi nhấp vào nút [Chọn thư mục cài đặt VLAB], trong khi hộp kiểm [Sử dụng thư mục cài đặt VLAB mặc định] được chọn.</w:t>
            </w:r>
          </w:p>
          <w:p w14:paraId="1D800021" w14:textId="77777777" w:rsidR="004E51A7" w:rsidRPr="00DA07C8" w:rsidRDefault="004E51A7" w:rsidP="00EF16E3">
            <w:pPr>
              <w:pStyle w:val="ListParagraph"/>
              <w:numPr>
                <w:ilvl w:val="0"/>
                <w:numId w:val="2"/>
              </w:numPr>
              <w:spacing w:line="360" w:lineRule="auto"/>
              <w:ind w:left="466"/>
              <w:rPr>
                <w:rFonts w:ascii="Arial" w:eastAsiaTheme="majorEastAsia" w:hAnsi="Arial" w:cs="Arial"/>
                <w:sz w:val="20"/>
              </w:rPr>
            </w:pPr>
            <w:r w:rsidRPr="00DA07C8">
              <w:rPr>
                <w:rFonts w:ascii="Arial" w:hAnsi="Arial" w:cs="Arial"/>
                <w:sz w:val="20"/>
                <w:szCs w:val="22"/>
              </w:rPr>
              <w:t>Thông báo lỗi này được hiển thị khi nhấp vào nút [Chọn thư mục cài đặt bộ cấu hình thông minh], trong khi hộp kiểm [Sử dụng thư mục cài đặt bộ cấu hình thông minh mặc định] được chọn.</w:t>
            </w:r>
          </w:p>
          <w:p w14:paraId="5291AD1B" w14:textId="77777777" w:rsidR="004E51A7" w:rsidRPr="00DA07C8" w:rsidRDefault="004E51A7" w:rsidP="00EF16E3">
            <w:pPr>
              <w:pStyle w:val="ListParagraph"/>
              <w:numPr>
                <w:ilvl w:val="0"/>
                <w:numId w:val="2"/>
              </w:numPr>
              <w:spacing w:line="360" w:lineRule="auto"/>
              <w:ind w:left="466"/>
              <w:rPr>
                <w:rFonts w:ascii="Arial" w:eastAsiaTheme="majorEastAsia" w:hAnsi="Arial" w:cs="Arial"/>
                <w:noProof/>
                <w:sz w:val="20"/>
              </w:rPr>
            </w:pPr>
            <w:r w:rsidRPr="00DA07C8">
              <w:rPr>
                <w:rFonts w:ascii="Arial" w:hAnsi="Arial" w:cs="Arial"/>
                <w:sz w:val="20"/>
                <w:szCs w:val="22"/>
              </w:rPr>
              <w:t>Thông báo lỗi này được hiển thị khi nhấp vào nút [Chọn thư mục cài đặt CS+], trong khi hộp kiểm [Sử dụng thư mục cài đặt CS+ mặc định] được chọn.</w:t>
            </w:r>
          </w:p>
        </w:tc>
      </w:tr>
      <w:tr w:rsidR="004E51A7" w:rsidRPr="00DA07C8" w14:paraId="4823D79F" w14:textId="77777777" w:rsidTr="004E51A7">
        <w:trPr>
          <w:cantSplit/>
          <w:trHeight w:val="304"/>
          <w:tblHeader/>
          <w:jc w:val="center"/>
        </w:trPr>
        <w:tc>
          <w:tcPr>
            <w:tcW w:w="1870" w:type="dxa"/>
            <w:tcBorders>
              <w:top w:val="single" w:sz="8" w:space="0" w:color="auto"/>
              <w:left w:val="single" w:sz="12" w:space="0" w:color="auto"/>
              <w:bottom w:val="single" w:sz="12" w:space="0" w:color="auto"/>
              <w:right w:val="single" w:sz="6" w:space="0" w:color="auto"/>
            </w:tcBorders>
            <w:shd w:val="clear" w:color="auto" w:fill="D9D9D9" w:themeFill="background1" w:themeFillShade="D9"/>
          </w:tcPr>
          <w:p w14:paraId="682F8327"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[Hành động của người dùng]</w:t>
            </w:r>
          </w:p>
        </w:tc>
        <w:tc>
          <w:tcPr>
            <w:tcW w:w="9020" w:type="dxa"/>
            <w:tcBorders>
              <w:top w:val="single" w:sz="8" w:space="0" w:color="auto"/>
              <w:left w:val="single" w:sz="6" w:space="0" w:color="auto"/>
              <w:bottom w:val="single" w:sz="12" w:space="0" w:color="auto"/>
              <w:right w:val="single" w:sz="12" w:space="0" w:color="auto"/>
            </w:tcBorders>
            <w:shd w:val="clear" w:color="auto" w:fill="D9D9D9" w:themeFill="background1" w:themeFillShade="D9"/>
          </w:tcPr>
          <w:p w14:paraId="01C7639C" w14:textId="77777777" w:rsidR="004E51A7" w:rsidRPr="00DA07C8" w:rsidRDefault="004E51A7" w:rsidP="00EF16E3">
            <w:pPr>
              <w:pStyle w:val="ListParagraph"/>
              <w:numPr>
                <w:ilvl w:val="0"/>
                <w:numId w:val="1"/>
              </w:numPr>
              <w:spacing w:line="360" w:lineRule="auto"/>
              <w:ind w:left="466"/>
              <w:rPr>
                <w:rFonts w:ascii="Arial" w:eastAsiaTheme="majorEastAsia" w:hAnsi="Arial" w:cs="Arial"/>
                <w:sz w:val="20"/>
              </w:rPr>
            </w:pPr>
            <w:r w:rsidRPr="00DA07C8">
              <w:rPr>
                <w:rFonts w:ascii="Arial" w:hAnsi="Arial" w:cs="Arial"/>
                <w:sz w:val="20"/>
                <w:szCs w:val="22"/>
              </w:rPr>
              <w:t>Bỏ chọn hộp kiểm [Sử dụng thư mục cài đặt Cygwin mặc định].</w:t>
            </w:r>
          </w:p>
          <w:p w14:paraId="5945157D" w14:textId="77777777" w:rsidR="004E51A7" w:rsidRPr="00DA07C8" w:rsidRDefault="004E51A7" w:rsidP="00EF16E3">
            <w:pPr>
              <w:pStyle w:val="ListParagraph"/>
              <w:numPr>
                <w:ilvl w:val="0"/>
                <w:numId w:val="1"/>
              </w:numPr>
              <w:spacing w:line="360" w:lineRule="auto"/>
              <w:ind w:left="466"/>
              <w:rPr>
                <w:rFonts w:ascii="Arial" w:eastAsiaTheme="majorEastAsia" w:hAnsi="Arial" w:cs="Arial"/>
                <w:sz w:val="20"/>
              </w:rPr>
            </w:pPr>
            <w:r w:rsidRPr="00DA07C8">
              <w:rPr>
                <w:rFonts w:ascii="Arial" w:hAnsi="Arial" w:cs="Arial"/>
                <w:sz w:val="20"/>
                <w:szCs w:val="22"/>
              </w:rPr>
              <w:t>Bỏ chọn hộp kiểm [Sử dụng thư mục cài đặt VLAB mặc định].</w:t>
            </w:r>
          </w:p>
          <w:p w14:paraId="4A5630A2" w14:textId="77777777" w:rsidR="004E51A7" w:rsidRPr="00DA07C8" w:rsidRDefault="004E51A7" w:rsidP="00EF16E3">
            <w:pPr>
              <w:pStyle w:val="ListParagraph"/>
              <w:numPr>
                <w:ilvl w:val="0"/>
                <w:numId w:val="1"/>
              </w:numPr>
              <w:spacing w:line="360" w:lineRule="auto"/>
              <w:ind w:left="466"/>
              <w:rPr>
                <w:rFonts w:ascii="Arial" w:eastAsiaTheme="majorEastAsia" w:hAnsi="Arial" w:cs="Arial"/>
                <w:sz w:val="20"/>
              </w:rPr>
            </w:pPr>
            <w:r w:rsidRPr="00DA07C8">
              <w:rPr>
                <w:rFonts w:ascii="Arial" w:hAnsi="Arial" w:cs="Arial"/>
                <w:sz w:val="20"/>
                <w:szCs w:val="22"/>
              </w:rPr>
              <w:t>Bỏ chọn hộp kiểm [Sử dụng thư mục cài đặt bộ cấu hình thông minh mặc định].</w:t>
            </w:r>
          </w:p>
          <w:p w14:paraId="6794879F" w14:textId="77777777" w:rsidR="004E51A7" w:rsidRPr="00DA07C8" w:rsidRDefault="004E51A7" w:rsidP="00EF16E3">
            <w:pPr>
              <w:pStyle w:val="ListParagraph"/>
              <w:numPr>
                <w:ilvl w:val="0"/>
                <w:numId w:val="1"/>
              </w:numPr>
              <w:spacing w:line="360" w:lineRule="auto"/>
              <w:ind w:left="466"/>
              <w:rPr>
                <w:rFonts w:ascii="Arial" w:eastAsiaTheme="majorEastAsia" w:hAnsi="Arial" w:cs="Arial"/>
                <w:noProof/>
                <w:sz w:val="20"/>
              </w:rPr>
            </w:pPr>
            <w:r w:rsidRPr="00DA07C8">
              <w:rPr>
                <w:rFonts w:ascii="Arial" w:hAnsi="Arial" w:cs="Arial"/>
                <w:sz w:val="20"/>
                <w:szCs w:val="22"/>
              </w:rPr>
              <w:t>Bỏ chọn hộp kiểm [Sử dụng thư mục cài đặt CS+ mặc định].</w:t>
            </w:r>
          </w:p>
        </w:tc>
      </w:tr>
      <w:tr w:rsidR="004E51A7" w:rsidRPr="00DA07C8" w14:paraId="6D204556" w14:textId="77777777" w:rsidTr="004E51A7">
        <w:trPr>
          <w:cantSplit/>
          <w:trHeight w:val="304"/>
          <w:tblHeader/>
          <w:jc w:val="center"/>
        </w:trPr>
        <w:tc>
          <w:tcPr>
            <w:tcW w:w="1870" w:type="dxa"/>
            <w:tcBorders>
              <w:top w:val="single" w:sz="12" w:space="0" w:color="auto"/>
              <w:left w:val="single" w:sz="12" w:space="0" w:color="auto"/>
              <w:bottom w:val="single" w:sz="4" w:space="0" w:color="auto"/>
              <w:right w:val="single" w:sz="6" w:space="0" w:color="auto"/>
            </w:tcBorders>
            <w:shd w:val="clear" w:color="auto" w:fill="FFFFFF" w:themeFill="background1"/>
          </w:tcPr>
          <w:p w14:paraId="2213C814"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điệp]</w:t>
            </w:r>
          </w:p>
        </w:tc>
        <w:tc>
          <w:tcPr>
            <w:tcW w:w="9020" w:type="dxa"/>
            <w:tcBorders>
              <w:top w:val="single" w:sz="12" w:space="0" w:color="auto"/>
              <w:left w:val="single" w:sz="6" w:space="0" w:color="auto"/>
              <w:bottom w:val="single" w:sz="4" w:space="0" w:color="auto"/>
              <w:right w:val="single" w:sz="12" w:space="0" w:color="auto"/>
            </w:tcBorders>
            <w:shd w:val="clear" w:color="auto" w:fill="FFFFFF" w:themeFill="background1"/>
            <w:vAlign w:val="center"/>
          </w:tcPr>
          <w:p w14:paraId="6BEF6E85"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E0110</w:t>
            </w:r>
          </w:p>
          <w:p w14:paraId="5B6FDA8D"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Giấy phép không được đăng ký.</w:t>
            </w:r>
          </w:p>
        </w:tc>
      </w:tr>
      <w:tr w:rsidR="004E51A7" w:rsidRPr="00DA07C8" w14:paraId="2BCDDE5A" w14:textId="77777777" w:rsidTr="004E51A7">
        <w:trPr>
          <w:cantSplit/>
          <w:trHeight w:val="304"/>
          <w:tblHeader/>
          <w:jc w:val="center"/>
        </w:trPr>
        <w:tc>
          <w:tcPr>
            <w:tcW w:w="1870" w:type="dxa"/>
            <w:tcBorders>
              <w:top w:val="single" w:sz="4" w:space="0" w:color="auto"/>
              <w:left w:val="single" w:sz="12" w:space="0" w:color="auto"/>
              <w:bottom w:val="single" w:sz="4" w:space="0" w:color="auto"/>
              <w:right w:val="single" w:sz="6" w:space="0" w:color="auto"/>
            </w:tcBorders>
            <w:shd w:val="clear" w:color="auto" w:fill="FFFFFF" w:themeFill="background1"/>
          </w:tcPr>
          <w:p w14:paraId="0A10E696"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[Giải trình]</w:t>
            </w:r>
          </w:p>
        </w:tc>
        <w:tc>
          <w:tcPr>
            <w:tcW w:w="9020" w:type="dxa"/>
            <w:tcBorders>
              <w:top w:val="single" w:sz="4" w:space="0" w:color="auto"/>
              <w:left w:val="single" w:sz="6" w:space="0" w:color="auto"/>
              <w:bottom w:val="single" w:sz="4" w:space="0" w:color="auto"/>
              <w:right w:val="single" w:sz="12" w:space="0" w:color="auto"/>
            </w:tcBorders>
            <w:shd w:val="clear" w:color="auto" w:fill="FFFFFF" w:themeFill="background1"/>
            <w:vAlign w:val="center"/>
          </w:tcPr>
          <w:p w14:paraId="456AC329"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báo này hiển thị khi không có giấy phép hoặc giấy phép nào đã hết hạn trên hệ thống của bạn.</w:t>
            </w:r>
          </w:p>
        </w:tc>
      </w:tr>
      <w:tr w:rsidR="004E51A7" w:rsidRPr="00DA07C8" w14:paraId="75694F96" w14:textId="77777777" w:rsidTr="004E51A7">
        <w:trPr>
          <w:cantSplit/>
          <w:trHeight w:val="304"/>
          <w:tblHeader/>
          <w:jc w:val="center"/>
        </w:trPr>
        <w:tc>
          <w:tcPr>
            <w:tcW w:w="1870" w:type="dxa"/>
            <w:tcBorders>
              <w:top w:val="single" w:sz="4" w:space="0" w:color="auto"/>
              <w:left w:val="single" w:sz="12" w:space="0" w:color="auto"/>
              <w:bottom w:val="single" w:sz="12" w:space="0" w:color="auto"/>
              <w:right w:val="single" w:sz="6" w:space="0" w:color="auto"/>
            </w:tcBorders>
            <w:shd w:val="clear" w:color="auto" w:fill="FFFFFF" w:themeFill="background1"/>
          </w:tcPr>
          <w:p w14:paraId="13D7F019"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[Hành động của người dùng]</w:t>
            </w:r>
          </w:p>
        </w:tc>
        <w:tc>
          <w:tcPr>
            <w:tcW w:w="9020" w:type="dxa"/>
            <w:tcBorders>
              <w:top w:val="single" w:sz="4" w:space="0" w:color="auto"/>
              <w:left w:val="single" w:sz="6" w:space="0" w:color="auto"/>
              <w:bottom w:val="single" w:sz="12" w:space="0" w:color="auto"/>
              <w:right w:val="single" w:sz="12" w:space="0" w:color="auto"/>
            </w:tcBorders>
            <w:shd w:val="clear" w:color="auto" w:fill="FFFFFF" w:themeFill="background1"/>
            <w:vAlign w:val="center"/>
          </w:tcPr>
          <w:p w14:paraId="5E22BAE8" w14:textId="77777777" w:rsidR="004E51A7" w:rsidRPr="00DA07C8" w:rsidRDefault="004E51A7" w:rsidP="004E51A7">
            <w:pPr>
              <w:pStyle w:val="ListParagraph"/>
              <w:numPr>
                <w:ilvl w:val="0"/>
                <w:numId w:val="30"/>
              </w:numPr>
              <w:spacing w:line="360" w:lineRule="auto"/>
              <w:contextualSpacing w:val="0"/>
              <w:rPr>
                <w:rFonts w:ascii="Arial" w:hAnsi="Arial" w:cs="Arial"/>
                <w:noProof/>
                <w:sz w:val="20"/>
              </w:rPr>
            </w:pPr>
            <w:r w:rsidRPr="00DA07C8">
              <w:rPr>
                <w:rFonts w:ascii="Arial" w:hAnsi="Arial" w:cs="Arial"/>
                <w:noProof/>
                <w:sz w:val="20"/>
              </w:rPr>
              <w:t>Đăng ký Giấy phép ET-VPF với Renesas Electronics Corporation.</w:t>
            </w:r>
          </w:p>
        </w:tc>
      </w:tr>
      <w:tr w:rsidR="004E51A7" w:rsidRPr="00DA07C8" w14:paraId="055F3BC5" w14:textId="77777777" w:rsidTr="004E51A7">
        <w:trPr>
          <w:cantSplit/>
          <w:trHeight w:val="304"/>
          <w:tblHeader/>
          <w:jc w:val="center"/>
        </w:trPr>
        <w:tc>
          <w:tcPr>
            <w:tcW w:w="1870" w:type="dxa"/>
            <w:tcBorders>
              <w:top w:val="nil"/>
              <w:left w:val="single" w:sz="12" w:space="0" w:color="auto"/>
              <w:bottom w:val="single" w:sz="4" w:space="0" w:color="auto"/>
              <w:right w:val="single" w:sz="6" w:space="0" w:color="auto"/>
            </w:tcBorders>
            <w:shd w:val="clear" w:color="auto" w:fill="D9D9D9" w:themeFill="background1" w:themeFillShade="D9"/>
          </w:tcPr>
          <w:p w14:paraId="641F309D"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điệp]</w:t>
            </w:r>
          </w:p>
        </w:tc>
        <w:tc>
          <w:tcPr>
            <w:tcW w:w="9020" w:type="dxa"/>
            <w:tcBorders>
              <w:top w:val="nil"/>
              <w:left w:val="single" w:sz="6" w:space="0" w:color="auto"/>
              <w:bottom w:val="single" w:sz="4" w:space="0" w:color="auto"/>
              <w:right w:val="single" w:sz="12" w:space="0" w:color="auto"/>
            </w:tcBorders>
            <w:shd w:val="clear" w:color="auto" w:fill="D9D9D9" w:themeFill="background1" w:themeFillShade="D9"/>
            <w:vAlign w:val="center"/>
          </w:tcPr>
          <w:p w14:paraId="1B98F272"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E0111</w:t>
            </w:r>
          </w:p>
          <w:p w14:paraId="5599B91C"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&lt;Dòng thiết bị&gt; không khả dụng. Đăng ký giấy phép hợp lệ.</w:t>
            </w:r>
          </w:p>
        </w:tc>
      </w:tr>
      <w:tr w:rsidR="004E51A7" w:rsidRPr="00DA07C8" w14:paraId="2E6EEA77" w14:textId="77777777" w:rsidTr="004E51A7">
        <w:trPr>
          <w:cantSplit/>
          <w:trHeight w:val="304"/>
          <w:tblHeader/>
          <w:jc w:val="center"/>
        </w:trPr>
        <w:tc>
          <w:tcPr>
            <w:tcW w:w="1870" w:type="dxa"/>
            <w:tcBorders>
              <w:top w:val="single" w:sz="4" w:space="0" w:color="auto"/>
              <w:left w:val="single" w:sz="12" w:space="0" w:color="auto"/>
              <w:bottom w:val="single" w:sz="4" w:space="0" w:color="auto"/>
              <w:right w:val="single" w:sz="6" w:space="0" w:color="auto"/>
            </w:tcBorders>
            <w:shd w:val="clear" w:color="auto" w:fill="D9D9D9" w:themeFill="background1" w:themeFillShade="D9"/>
          </w:tcPr>
          <w:p w14:paraId="3184AAD1"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[Giải trình]</w:t>
            </w:r>
          </w:p>
        </w:tc>
        <w:tc>
          <w:tcPr>
            <w:tcW w:w="9020" w:type="dxa"/>
            <w:tcBorders>
              <w:top w:val="single" w:sz="4" w:space="0" w:color="auto"/>
              <w:left w:val="single" w:sz="6" w:space="0" w:color="auto"/>
              <w:bottom w:val="single" w:sz="4" w:space="0" w:color="auto"/>
              <w:right w:val="single" w:sz="12" w:space="0" w:color="auto"/>
            </w:tcBorders>
            <w:shd w:val="clear" w:color="auto" w:fill="D9D9D9" w:themeFill="background1" w:themeFillShade="D9"/>
            <w:vAlign w:val="center"/>
          </w:tcPr>
          <w:p w14:paraId="4999DAE2"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Thông báo lỗi này hiển thị khi giấy phép cho bất kỳ dòng thiết bị RH850 nào không hợp lệ.</w:t>
            </w:r>
          </w:p>
        </w:tc>
      </w:tr>
      <w:tr w:rsidR="004E51A7" w:rsidRPr="00DA07C8" w14:paraId="2607271D" w14:textId="77777777" w:rsidTr="004E51A7">
        <w:trPr>
          <w:cantSplit/>
          <w:trHeight w:val="304"/>
          <w:tblHeader/>
          <w:jc w:val="center"/>
        </w:trPr>
        <w:tc>
          <w:tcPr>
            <w:tcW w:w="1870" w:type="dxa"/>
            <w:tcBorders>
              <w:top w:val="single" w:sz="4" w:space="0" w:color="auto"/>
              <w:left w:val="single" w:sz="12" w:space="0" w:color="auto"/>
              <w:bottom w:val="single" w:sz="12" w:space="0" w:color="auto"/>
              <w:right w:val="single" w:sz="6" w:space="0" w:color="auto"/>
            </w:tcBorders>
            <w:shd w:val="clear" w:color="auto" w:fill="D9D9D9" w:themeFill="background1" w:themeFillShade="D9"/>
          </w:tcPr>
          <w:p w14:paraId="7025B351"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[Hành động của người dùng]</w:t>
            </w:r>
          </w:p>
        </w:tc>
        <w:tc>
          <w:tcPr>
            <w:tcW w:w="9020" w:type="dxa"/>
            <w:tcBorders>
              <w:top w:val="single" w:sz="4" w:space="0" w:color="auto"/>
              <w:left w:val="single" w:sz="6" w:space="0" w:color="auto"/>
              <w:bottom w:val="single" w:sz="12" w:space="0" w:color="auto"/>
              <w:right w:val="single" w:sz="12" w:space="0" w:color="auto"/>
            </w:tcBorders>
            <w:shd w:val="clear" w:color="auto" w:fill="D9D9D9" w:themeFill="background1" w:themeFillShade="D9"/>
            <w:vAlign w:val="center"/>
          </w:tcPr>
          <w:p w14:paraId="715D0D54" w14:textId="77777777" w:rsidR="004E51A7" w:rsidRPr="00DA07C8" w:rsidRDefault="004E51A7" w:rsidP="004E51A7">
            <w:pPr>
              <w:pStyle w:val="ListParagraph"/>
              <w:numPr>
                <w:ilvl w:val="0"/>
                <w:numId w:val="31"/>
              </w:numPr>
              <w:spacing w:line="360" w:lineRule="auto"/>
              <w:contextualSpacing w:val="0"/>
              <w:rPr>
                <w:rFonts w:ascii="Arial" w:hAnsi="Arial" w:cs="Arial"/>
                <w:noProof/>
                <w:sz w:val="20"/>
              </w:rPr>
            </w:pPr>
            <w:r w:rsidRPr="00DA07C8">
              <w:rPr>
                <w:rFonts w:ascii="Arial" w:hAnsi="Arial" w:cs="Arial"/>
                <w:noProof/>
                <w:sz w:val="20"/>
              </w:rPr>
              <w:t>Nếu bạn không có giấy phép cho dòng thiết bị RH850, hãy đăng ký với Renesas Electronics.</w:t>
            </w:r>
          </w:p>
          <w:p w14:paraId="19D546BB" w14:textId="77777777" w:rsidR="004E51A7" w:rsidRPr="00DA07C8" w:rsidRDefault="004E51A7" w:rsidP="00EF16E3">
            <w:pPr>
              <w:spacing w:line="360" w:lineRule="auto"/>
              <w:rPr>
                <w:rFonts w:ascii="Arial" w:hAnsi="Arial" w:cs="Arial"/>
                <w:noProof/>
                <w:sz w:val="20"/>
              </w:rPr>
            </w:pPr>
            <w:r w:rsidRPr="00DA07C8">
              <w:rPr>
                <w:rFonts w:ascii="Arial" w:hAnsi="Arial" w:cs="Arial"/>
                <w:noProof/>
                <w:sz w:val="20"/>
              </w:rPr>
              <w:t xml:space="preserve">Nếu bạn đã có giấy phép dòng thiết bị RH850, hãy kiểm tra xem nó có được đưa vào cài đặt ET-VPF hay không. </w:t>
            </w:r>
            <w:r w:rsidRPr="00DA07C8">
              <w:rPr>
                <w:rFonts w:ascii="Arial" w:hAnsi="Arial" w:cs="Arial"/>
                <w:noProof/>
                <w:sz w:val="20"/>
              </w:rPr>
              <w:br/>
              <w:t>Để xác nhận tính khả dụng của giấy phép, vui lòng [Kiểm tra giấy phép khả dụng] trên bảng [Tùy chọn ET-VPF].</w:t>
            </w:r>
          </w:p>
        </w:tc>
      </w:tr>
    </w:tbl>
    <w:p w14:paraId="40780768" w14:textId="77777777" w:rsidR="004E51A7" w:rsidRPr="004E51A7" w:rsidRDefault="004E51A7" w:rsidP="004E51A7">
      <w:pPr>
        <w:rPr>
          <w:b/>
          <w:bCs/>
        </w:rPr>
      </w:pPr>
    </w:p>
    <w:p w14:paraId="0C3EC46C" w14:textId="606D1821" w:rsidR="002C64B2" w:rsidRPr="004E51A7" w:rsidRDefault="00E27671" w:rsidP="004E51A7">
      <w:pPr>
        <w:pStyle w:val="Heading2"/>
      </w:pPr>
      <w:bookmarkStart w:id="1179" w:name="_Toc94021777"/>
      <w:bookmarkStart w:id="1180" w:name="_Toc528369337"/>
      <w:bookmarkStart w:id="1181" w:name="_Toc1313828471"/>
      <w:bookmarkStart w:id="1182" w:name="_Toc201929146"/>
      <w:bookmarkStart w:id="1183" w:name="_Toc647433299"/>
      <w:bookmarkStart w:id="1184" w:name="_Toc78703438"/>
      <w:bookmarkStart w:id="1185" w:name="_Toc825408391"/>
      <w:bookmarkStart w:id="1186" w:name="_Toc1238840119"/>
      <w:bookmarkStart w:id="1187" w:name="_Toc508557959"/>
      <w:bookmarkStart w:id="1188" w:name="_Toc1733367713"/>
      <w:bookmarkStart w:id="1189" w:name="_Toc1977496088"/>
      <w:bookmarkStart w:id="1190" w:name="_Toc1064036781"/>
      <w:bookmarkStart w:id="1191" w:name="_Toc1390793820"/>
      <w:bookmarkStart w:id="1192" w:name="_Toc1188577191"/>
      <w:bookmarkStart w:id="1193" w:name="_Toc2089649363"/>
      <w:bookmarkStart w:id="1194" w:name="_Toc130600256"/>
      <w:bookmarkStart w:id="1195" w:name="_Toc205296313"/>
      <w:bookmarkStart w:id="1196" w:name="_Toc2077628456"/>
      <w:bookmarkStart w:id="1197" w:name="_Toc1374305878"/>
      <w:bookmarkStart w:id="1198" w:name="_Toc1006202661"/>
      <w:bookmarkStart w:id="1199" w:name="_Toc2023900213"/>
      <w:bookmarkStart w:id="1200" w:name="_Toc4714842"/>
      <w:bookmarkStart w:id="1201" w:name="_Toc1519545016"/>
      <w:bookmarkStart w:id="1202" w:name="_Toc2090313467"/>
      <w:bookmarkStart w:id="1203" w:name="_Toc231219932"/>
      <w:bookmarkStart w:id="1204" w:name="_Toc699014937"/>
      <w:bookmarkStart w:id="1205" w:name="_Toc398170335"/>
      <w:bookmarkStart w:id="1206" w:name="_Toc729777177"/>
      <w:bookmarkStart w:id="1207" w:name="_Toc598697879"/>
      <w:bookmarkStart w:id="1208" w:name="_Toc640937066"/>
      <w:bookmarkStart w:id="1209" w:name="_Toc881852781"/>
      <w:bookmarkStart w:id="1210" w:name="_Toc122608941"/>
      <w:r w:rsidRPr="004E51A7">
        <w:t xml:space="preserve">5 </w:t>
      </w:r>
      <w:r w:rsidR="171E18CA" w:rsidRPr="004E51A7">
        <w:t>.3 Lỗi trong quá trình thực thi SPILS</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6A5028A3" w14:textId="14BDA094" w:rsidR="002C64B2" w:rsidRPr="00DA07C8" w:rsidRDefault="002C64B2" w:rsidP="004E51A7">
      <w:pPr>
        <w:spacing w:line="360" w:lineRule="auto"/>
        <w:rPr>
          <w:rFonts w:ascii="Arial" w:hAnsi="Arial" w:cs="Arial"/>
          <w:sz w:val="20"/>
          <w:szCs w:val="22"/>
        </w:rPr>
      </w:pPr>
    </w:p>
    <w:p w14:paraId="4B97DFCA" w14:textId="029919B6" w:rsidR="00F32A97" w:rsidRPr="00DA07C8" w:rsidRDefault="00F32A97" w:rsidP="004E51A7">
      <w:pPr>
        <w:spacing w:line="360" w:lineRule="auto"/>
        <w:rPr>
          <w:rFonts w:ascii="Arial" w:hAnsi="Arial" w:cs="Arial"/>
          <w:sz w:val="20"/>
        </w:rPr>
      </w:pPr>
      <w:r w:rsidRPr="00DA07C8">
        <w:rPr>
          <w:rFonts w:ascii="Arial" w:hAnsi="Arial" w:cs="Arial"/>
          <w:sz w:val="20"/>
        </w:rPr>
        <w:t>Phần sau đây mô tả các thông báo lỗi được phát hiện khi bạn nhận được hiển thị trực quan về thời gian thực hiện trong quá trình xác minh thuật toán sau khi thực hiện SPILS. Các hộp thoại lỗi trong SPILS được xuất ra từ MATLAB/Simulink</w:t>
      </w:r>
    </w:p>
    <w:p w14:paraId="49C5FD6B" w14:textId="77777777" w:rsidR="00F32A97" w:rsidRPr="00DA07C8" w:rsidRDefault="00F32A97" w:rsidP="004E51A7">
      <w:pPr>
        <w:spacing w:line="360" w:lineRule="auto"/>
        <w:rPr>
          <w:rFonts w:ascii="Arial" w:hAnsi="Arial" w:cs="Arial"/>
          <w:sz w:val="20"/>
          <w:szCs w:val="22"/>
        </w:rPr>
      </w:pPr>
    </w:p>
    <w:p w14:paraId="0097E6DF" w14:textId="1D64F025" w:rsidR="002C64B2" w:rsidRPr="00DA07C8" w:rsidRDefault="00F32A97" w:rsidP="004E51A7">
      <w:pPr>
        <w:pStyle w:val="Caption"/>
        <w:spacing w:line="360" w:lineRule="auto"/>
        <w:jc w:val="center"/>
        <w:rPr>
          <w:rFonts w:ascii="Arial" w:hAnsi="Arial" w:cs="Arial"/>
          <w:b/>
          <w:bCs/>
          <w:color w:val="auto"/>
          <w:sz w:val="20"/>
          <w:szCs w:val="20"/>
        </w:rPr>
      </w:pPr>
      <w:r w:rsidRPr="00DA07C8">
        <w:rPr>
          <w:rFonts w:ascii="Arial" w:hAnsi="Arial" w:cs="Arial"/>
          <w:b/>
          <w:bCs/>
          <w:color w:val="auto"/>
          <w:sz w:val="20"/>
          <w:szCs w:val="20"/>
        </w:rPr>
        <w:t xml:space="preserve">Bảng </w:t>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STYLEREF 1 \s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5 </w:t>
      </w:r>
      <w:r w:rsidR="00A3763F" w:rsidRPr="00DA07C8">
        <w:rPr>
          <w:rFonts w:ascii="Arial" w:hAnsi="Arial" w:cs="Arial"/>
          <w:b/>
          <w:bCs/>
          <w:color w:val="auto"/>
          <w:sz w:val="20"/>
          <w:szCs w:val="20"/>
        </w:rPr>
        <w:fldChar w:fldCharType="end"/>
      </w:r>
      <w:r w:rsidR="00A3763F" w:rsidRPr="00DA07C8">
        <w:rPr>
          <w:rFonts w:ascii="Arial" w:hAnsi="Arial" w:cs="Arial"/>
          <w:b/>
          <w:bCs/>
          <w:color w:val="auto"/>
          <w:sz w:val="20"/>
          <w:szCs w:val="20"/>
        </w:rPr>
        <w:noBreakHyphen/>
      </w:r>
      <w:r w:rsidR="00A3763F" w:rsidRPr="00DA07C8">
        <w:rPr>
          <w:rFonts w:ascii="Arial" w:hAnsi="Arial" w:cs="Arial"/>
          <w:b/>
          <w:bCs/>
          <w:color w:val="auto"/>
          <w:sz w:val="20"/>
          <w:szCs w:val="20"/>
        </w:rPr>
        <w:fldChar w:fldCharType="begin"/>
      </w:r>
      <w:r w:rsidR="00A3763F" w:rsidRPr="00DA07C8">
        <w:rPr>
          <w:rFonts w:ascii="Arial" w:hAnsi="Arial" w:cs="Arial"/>
          <w:b/>
          <w:bCs/>
          <w:color w:val="auto"/>
          <w:sz w:val="20"/>
          <w:szCs w:val="20"/>
        </w:rPr>
        <w:instrText xml:space="preserve"> SEQ Table \* ARABIC \s 1 </w:instrText>
      </w:r>
      <w:r w:rsidR="00A3763F" w:rsidRPr="00DA07C8">
        <w:rPr>
          <w:rFonts w:ascii="Arial" w:hAnsi="Arial" w:cs="Arial"/>
          <w:b/>
          <w:bCs/>
          <w:color w:val="auto"/>
          <w:sz w:val="20"/>
          <w:szCs w:val="20"/>
        </w:rPr>
        <w:fldChar w:fldCharType="separate"/>
      </w:r>
      <w:r w:rsidR="003C2150" w:rsidRPr="00DA07C8">
        <w:rPr>
          <w:rFonts w:ascii="Arial" w:hAnsi="Arial" w:cs="Arial"/>
          <w:b/>
          <w:bCs/>
          <w:noProof/>
          <w:color w:val="auto"/>
          <w:sz w:val="20"/>
          <w:szCs w:val="20"/>
        </w:rPr>
        <w:t xml:space="preserve">2 </w:t>
      </w:r>
      <w:r w:rsidR="00A3763F" w:rsidRPr="00DA07C8">
        <w:rPr>
          <w:rFonts w:ascii="Arial" w:hAnsi="Arial" w:cs="Arial"/>
          <w:b/>
          <w:bCs/>
          <w:color w:val="auto"/>
          <w:sz w:val="20"/>
          <w:szCs w:val="20"/>
        </w:rPr>
        <w:fldChar w:fldCharType="end"/>
      </w:r>
      <w:r w:rsidRPr="00DA07C8">
        <w:rPr>
          <w:rFonts w:ascii="Arial" w:hAnsi="Arial" w:cs="Arial"/>
          <w:b/>
          <w:bCs/>
          <w:color w:val="auto"/>
          <w:sz w:val="20"/>
          <w:szCs w:val="20"/>
        </w:rPr>
        <w:t>Thông báo lỗi hiển thị khi lấy thời gian thực hiện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000" w:firstRow="0" w:lastRow="0" w:firstColumn="0" w:lastColumn="0" w:noHBand="0" w:noVBand="0"/>
      </w:tblPr>
      <w:tblGrid>
        <w:gridCol w:w="1965"/>
        <w:gridCol w:w="9111"/>
      </w:tblGrid>
      <w:tr w:rsidR="002C64B2" w:rsidRPr="00DA07C8" w14:paraId="1350FB9F" w14:textId="77777777" w:rsidTr="004E51A7">
        <w:trPr>
          <w:cantSplit/>
          <w:trHeight w:val="194"/>
          <w:tblHeader/>
          <w:jc w:val="center"/>
        </w:trPr>
        <w:tc>
          <w:tcPr>
            <w:tcW w:w="1932" w:type="dxa"/>
            <w:tcBorders>
              <w:top w:val="single" w:sz="12" w:space="0" w:color="auto"/>
              <w:left w:val="single" w:sz="12" w:space="0" w:color="auto"/>
              <w:bottom w:val="single" w:sz="4" w:space="0" w:color="auto"/>
              <w:right w:val="single" w:sz="4" w:space="0" w:color="auto"/>
            </w:tcBorders>
          </w:tcPr>
          <w:p w14:paraId="5E80AB83" w14:textId="77777777" w:rsidR="002C64B2" w:rsidRPr="00DA07C8" w:rsidRDefault="002C64B2" w:rsidP="004E51A7">
            <w:pPr>
              <w:pStyle w:val="a"/>
              <w:spacing w:line="360" w:lineRule="auto"/>
              <w:rPr>
                <w:rFonts w:cs="Arial"/>
                <w:sz w:val="20"/>
                <w:szCs w:val="20"/>
              </w:rPr>
            </w:pPr>
            <w:r w:rsidRPr="00DA07C8">
              <w:rPr>
                <w:rFonts w:cs="Arial"/>
                <w:sz w:val="20"/>
                <w:szCs w:val="20"/>
              </w:rPr>
              <w:lastRenderedPageBreak/>
              <w:t>[Thông điệp]</w:t>
            </w:r>
          </w:p>
        </w:tc>
        <w:tc>
          <w:tcPr>
            <w:tcW w:w="8958" w:type="dxa"/>
            <w:tcBorders>
              <w:top w:val="single" w:sz="12" w:space="0" w:color="auto"/>
              <w:left w:val="single" w:sz="4" w:space="0" w:color="auto"/>
              <w:bottom w:val="single" w:sz="4" w:space="0" w:color="auto"/>
              <w:right w:val="single" w:sz="12" w:space="0" w:color="auto"/>
            </w:tcBorders>
          </w:tcPr>
          <w:p w14:paraId="0940AAC5" w14:textId="60B91724" w:rsidR="002C64B2" w:rsidRPr="00DA07C8" w:rsidRDefault="002C64B2" w:rsidP="004E51A7">
            <w:pPr>
              <w:spacing w:line="360" w:lineRule="auto"/>
              <w:jc w:val="left"/>
              <w:rPr>
                <w:rFonts w:ascii="Arial" w:hAnsi="Arial" w:cs="Arial"/>
                <w:sz w:val="20"/>
              </w:rPr>
            </w:pPr>
            <w:r w:rsidRPr="00DA07C8">
              <w:rPr>
                <w:rFonts w:ascii="Arial" w:hAnsi="Arial" w:cs="Arial"/>
                <w:sz w:val="20"/>
              </w:rPr>
              <w:t>E0201</w:t>
            </w:r>
          </w:p>
          <w:p w14:paraId="10E3EEE8" w14:textId="4CC4A9F2" w:rsidR="002C64B2" w:rsidRPr="00DA07C8" w:rsidRDefault="002C64B2" w:rsidP="004E51A7">
            <w:pPr>
              <w:spacing w:line="360" w:lineRule="auto"/>
              <w:jc w:val="left"/>
              <w:rPr>
                <w:rFonts w:ascii="Arial" w:hAnsi="Arial" w:cs="Arial"/>
                <w:sz w:val="20"/>
              </w:rPr>
            </w:pPr>
            <w:r w:rsidRPr="00DA07C8">
              <w:rPr>
                <w:rFonts w:ascii="Arial" w:hAnsi="Arial" w:cs="Arial"/>
                <w:sz w:val="20"/>
              </w:rPr>
              <w:t>Dữ liệu đo sai. Vui lòng kiểm tra các tập tin đầu vào dữ liệu.</w:t>
            </w:r>
          </w:p>
        </w:tc>
      </w:tr>
      <w:tr w:rsidR="002C64B2" w:rsidRPr="00DA07C8" w14:paraId="618D65E6" w14:textId="77777777" w:rsidTr="004E51A7">
        <w:trPr>
          <w:cantSplit/>
          <w:trHeight w:val="50"/>
          <w:tblHeader/>
          <w:jc w:val="center"/>
        </w:trPr>
        <w:tc>
          <w:tcPr>
            <w:tcW w:w="1932" w:type="dxa"/>
            <w:tcBorders>
              <w:left w:val="single" w:sz="12" w:space="0" w:color="auto"/>
              <w:bottom w:val="single" w:sz="4" w:space="0" w:color="auto"/>
              <w:right w:val="single" w:sz="4" w:space="0" w:color="auto"/>
            </w:tcBorders>
          </w:tcPr>
          <w:p w14:paraId="24D1C53A" w14:textId="77777777" w:rsidR="002C64B2" w:rsidRPr="00DA07C8" w:rsidRDefault="002C64B2" w:rsidP="004E51A7">
            <w:pPr>
              <w:spacing w:line="360" w:lineRule="auto"/>
              <w:jc w:val="left"/>
              <w:rPr>
                <w:rFonts w:ascii="Arial" w:hAnsi="Arial" w:cs="Arial"/>
                <w:sz w:val="20"/>
              </w:rPr>
            </w:pPr>
            <w:r w:rsidRPr="00DA07C8">
              <w:rPr>
                <w:rFonts w:ascii="Arial" w:hAnsi="Arial" w:cs="Arial"/>
                <w:sz w:val="20"/>
              </w:rPr>
              <w:t>[Giải trình]</w:t>
            </w:r>
          </w:p>
        </w:tc>
        <w:tc>
          <w:tcPr>
            <w:tcW w:w="8958" w:type="dxa"/>
            <w:tcBorders>
              <w:left w:val="single" w:sz="4" w:space="0" w:color="auto"/>
              <w:bottom w:val="single" w:sz="4" w:space="0" w:color="auto"/>
              <w:right w:val="single" w:sz="12" w:space="0" w:color="auto"/>
            </w:tcBorders>
          </w:tcPr>
          <w:p w14:paraId="1E87F9F8" w14:textId="2F1AB5FB" w:rsidR="002C64B2" w:rsidRPr="00DA07C8" w:rsidRDefault="002C64B2" w:rsidP="004E51A7">
            <w:pPr>
              <w:spacing w:line="360" w:lineRule="auto"/>
              <w:jc w:val="left"/>
              <w:rPr>
                <w:rFonts w:ascii="Arial" w:hAnsi="Arial" w:cs="Arial"/>
                <w:noProof/>
                <w:sz w:val="20"/>
              </w:rPr>
            </w:pPr>
            <w:r w:rsidRPr="00DA07C8">
              <w:rPr>
                <w:rFonts w:ascii="Arial" w:hAnsi="Arial" w:cs="Arial"/>
                <w:sz w:val="20"/>
              </w:rPr>
              <w:t>Kết quả đo thời gian thực hiện sai hoặc trống.</w:t>
            </w:r>
          </w:p>
        </w:tc>
      </w:tr>
      <w:tr w:rsidR="002C64B2" w:rsidRPr="00DA07C8" w14:paraId="1E200C08" w14:textId="77777777" w:rsidTr="004E51A7">
        <w:trPr>
          <w:cantSplit/>
          <w:trHeight w:val="194"/>
          <w:tblHeader/>
          <w:jc w:val="center"/>
        </w:trPr>
        <w:tc>
          <w:tcPr>
            <w:tcW w:w="1932" w:type="dxa"/>
            <w:tcBorders>
              <w:left w:val="single" w:sz="12" w:space="0" w:color="auto"/>
              <w:bottom w:val="single" w:sz="12" w:space="0" w:color="auto"/>
              <w:right w:val="single" w:sz="4" w:space="0" w:color="auto"/>
            </w:tcBorders>
          </w:tcPr>
          <w:p w14:paraId="088B1B59" w14:textId="77777777" w:rsidR="002C64B2" w:rsidRPr="00DA07C8" w:rsidRDefault="002C64B2" w:rsidP="004E51A7">
            <w:pPr>
              <w:pStyle w:val="a"/>
              <w:spacing w:line="360" w:lineRule="auto"/>
              <w:rPr>
                <w:rFonts w:cs="Arial"/>
                <w:sz w:val="20"/>
                <w:szCs w:val="20"/>
              </w:rPr>
            </w:pPr>
            <w:r w:rsidRPr="00DA07C8">
              <w:rPr>
                <w:rFonts w:cs="Arial"/>
                <w:sz w:val="20"/>
                <w:szCs w:val="20"/>
              </w:rPr>
              <w:t>[Hành động của người dùng]</w:t>
            </w:r>
          </w:p>
        </w:tc>
        <w:tc>
          <w:tcPr>
            <w:tcW w:w="8958" w:type="dxa"/>
            <w:tcBorders>
              <w:left w:val="single" w:sz="4" w:space="0" w:color="auto"/>
              <w:bottom w:val="single" w:sz="12" w:space="0" w:color="auto"/>
              <w:right w:val="single" w:sz="12" w:space="0" w:color="auto"/>
            </w:tcBorders>
          </w:tcPr>
          <w:p w14:paraId="5FB0BCC4" w14:textId="735BD314" w:rsidR="002C64B2" w:rsidRPr="00DA07C8" w:rsidRDefault="00E86046" w:rsidP="004E51A7">
            <w:pPr>
              <w:pStyle w:val="ListParagraph"/>
              <w:numPr>
                <w:ilvl w:val="0"/>
                <w:numId w:val="15"/>
              </w:numPr>
              <w:spacing w:line="360" w:lineRule="auto"/>
              <w:ind w:left="381"/>
              <w:contextualSpacing w:val="0"/>
              <w:jc w:val="left"/>
              <w:rPr>
                <w:rFonts w:ascii="Arial" w:hAnsi="Arial" w:cs="Arial"/>
                <w:sz w:val="20"/>
              </w:rPr>
            </w:pPr>
            <w:r w:rsidRPr="00DA07C8">
              <w:rPr>
                <w:rFonts w:ascii="Arial" w:hAnsi="Arial" w:cs="Arial"/>
                <w:sz w:val="20"/>
              </w:rPr>
              <w:t>Kiểm tra xem các thành phần cài đặt mô hình có đúng không.</w:t>
            </w:r>
          </w:p>
          <w:p w14:paraId="1A468319" w14:textId="6496BB45" w:rsidR="002C64B2" w:rsidRPr="00DA07C8" w:rsidRDefault="002C64B2" w:rsidP="004E51A7">
            <w:pPr>
              <w:pStyle w:val="ListParagraph"/>
              <w:numPr>
                <w:ilvl w:val="0"/>
                <w:numId w:val="15"/>
              </w:numPr>
              <w:spacing w:line="360" w:lineRule="auto"/>
              <w:ind w:left="381"/>
              <w:contextualSpacing w:val="0"/>
              <w:jc w:val="left"/>
              <w:rPr>
                <w:rFonts w:ascii="Arial" w:hAnsi="Arial" w:cs="Arial"/>
                <w:sz w:val="20"/>
              </w:rPr>
            </w:pPr>
            <w:r w:rsidRPr="00DA07C8">
              <w:rPr>
                <w:rFonts w:ascii="Arial" w:hAnsi="Arial" w:cs="Arial"/>
                <w:sz w:val="20"/>
              </w:rPr>
              <w:t>Nếu thông tin trên là chính xác, hãy thực hiện lại SPILS để tạo lại kết quả đo thời gian thực hiện.</w:t>
            </w:r>
          </w:p>
        </w:tc>
      </w:tr>
    </w:tbl>
    <w:p w14:paraId="667BDE43" w14:textId="2033DC52" w:rsidR="008F699B" w:rsidRPr="00DA07C8" w:rsidRDefault="008F699B" w:rsidP="004E51A7">
      <w:pPr>
        <w:spacing w:line="360" w:lineRule="auto"/>
        <w:rPr>
          <w:rFonts w:ascii="Arial" w:hAnsi="Arial" w:cs="Arial"/>
          <w:sz w:val="20"/>
          <w:szCs w:val="22"/>
        </w:rPr>
      </w:pPr>
      <w:r w:rsidRPr="00DA07C8">
        <w:rPr>
          <w:rFonts w:ascii="Arial" w:hAnsi="Arial" w:cs="Arial"/>
          <w:sz w:val="20"/>
          <w:szCs w:val="22"/>
        </w:rPr>
        <w:br w:type="page"/>
      </w:r>
    </w:p>
    <w:p w14:paraId="1EF69617" w14:textId="02EA1F47" w:rsidR="00D06B77" w:rsidRPr="00DA07C8" w:rsidRDefault="26E55F59" w:rsidP="004E51A7">
      <w:pPr>
        <w:pStyle w:val="Heading1"/>
        <w:numPr>
          <w:ilvl w:val="0"/>
          <w:numId w:val="3"/>
        </w:numPr>
        <w:spacing w:line="360" w:lineRule="auto"/>
        <w:ind w:left="425"/>
        <w:rPr>
          <w:rFonts w:cs="Arial"/>
          <w:sz w:val="32"/>
          <w:szCs w:val="32"/>
        </w:rPr>
      </w:pPr>
      <w:bookmarkStart w:id="1211" w:name="_Toc87373410"/>
      <w:bookmarkStart w:id="1212" w:name="_Toc94021778"/>
      <w:bookmarkStart w:id="1213" w:name="_Toc24569510"/>
      <w:bookmarkStart w:id="1214" w:name="_Toc2040543244"/>
      <w:bookmarkStart w:id="1215" w:name="_Toc1238073408"/>
      <w:bookmarkStart w:id="1216" w:name="_Toc430172936"/>
      <w:bookmarkStart w:id="1217" w:name="_Toc1601936304"/>
      <w:bookmarkStart w:id="1218" w:name="_Toc1292428854"/>
      <w:bookmarkStart w:id="1219" w:name="_Toc2097984904"/>
      <w:bookmarkStart w:id="1220" w:name="_Toc769934393"/>
      <w:bookmarkStart w:id="1221" w:name="_Toc384305305"/>
      <w:bookmarkStart w:id="1222" w:name="_Toc297777618"/>
      <w:bookmarkStart w:id="1223" w:name="_Toc690871721"/>
      <w:bookmarkStart w:id="1224" w:name="_Toc532679990"/>
      <w:bookmarkStart w:id="1225" w:name="_Toc991164057"/>
      <w:bookmarkStart w:id="1226" w:name="_Toc1992958861"/>
      <w:bookmarkStart w:id="1227" w:name="_Toc1354137269"/>
      <w:bookmarkStart w:id="1228" w:name="_Toc1208566362"/>
      <w:bookmarkStart w:id="1229" w:name="_Toc1383005914"/>
      <w:bookmarkStart w:id="1230" w:name="_Toc1353158147"/>
      <w:bookmarkStart w:id="1231" w:name="_Toc518277947"/>
      <w:bookmarkStart w:id="1232" w:name="_Toc1206145796"/>
      <w:bookmarkStart w:id="1233" w:name="_Toc1634909270"/>
      <w:bookmarkStart w:id="1234" w:name="_Toc70976867"/>
      <w:bookmarkStart w:id="1235" w:name="_Toc687037458"/>
      <w:bookmarkStart w:id="1236" w:name="_Toc1093108436"/>
      <w:bookmarkStart w:id="1237" w:name="_Toc1858041827"/>
      <w:bookmarkStart w:id="1238" w:name="_Toc1747162626"/>
      <w:bookmarkStart w:id="1239" w:name="_Toc545737327"/>
      <w:bookmarkStart w:id="1240" w:name="_Toc1131542587"/>
      <w:bookmarkStart w:id="1241" w:name="_Toc822652736"/>
      <w:bookmarkStart w:id="1242" w:name="_Toc1016500564"/>
      <w:bookmarkStart w:id="1243" w:name="_Toc122608942"/>
      <w:r w:rsidRPr="00DA07C8">
        <w:rPr>
          <w:rFonts w:cs="Arial"/>
          <w:sz w:val="32"/>
          <w:szCs w:val="32"/>
        </w:rPr>
        <w:lastRenderedPageBreak/>
        <w:t>THAY ĐỔI LỊCH SỬ</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20F8BF14" w14:textId="77777777" w:rsidR="00A557D3" w:rsidRPr="00DA07C8" w:rsidRDefault="00A557D3" w:rsidP="004E51A7">
      <w:pPr>
        <w:spacing w:line="360" w:lineRule="auto"/>
        <w:rPr>
          <w:rFonts w:ascii="Arial" w:hAnsi="Arial" w:cs="Arial"/>
          <w:sz w:val="20"/>
        </w:rPr>
      </w:pPr>
    </w:p>
    <w:p w14:paraId="74E8ADB8" w14:textId="5F9436EE" w:rsidR="00D06B77" w:rsidRPr="00DA07C8" w:rsidRDefault="00D06B77" w:rsidP="004E51A7">
      <w:pPr>
        <w:spacing w:line="360" w:lineRule="auto"/>
        <w:rPr>
          <w:rFonts w:ascii="Arial" w:hAnsi="Arial" w:cs="Arial"/>
          <w:sz w:val="20"/>
        </w:rPr>
      </w:pPr>
      <w:r w:rsidRPr="00DA07C8">
        <w:rPr>
          <w:rFonts w:ascii="Arial" w:hAnsi="Arial" w:cs="Arial"/>
          <w:sz w:val="20"/>
        </w:rPr>
        <w:t>Những thay đổi chính so với các phiên bản trước của ET-VPF.</w:t>
      </w:r>
    </w:p>
    <w:p w14:paraId="4F0FD701" w14:textId="4C4927C3" w:rsidR="008F699B" w:rsidRPr="00DA07C8" w:rsidRDefault="008F699B" w:rsidP="004E51A7">
      <w:pPr>
        <w:spacing w:line="360" w:lineRule="auto"/>
        <w:rPr>
          <w:rFonts w:ascii="Arial" w:hAnsi="Arial" w:cs="Arial"/>
          <w:sz w:val="20"/>
          <w:szCs w:val="22"/>
        </w:rPr>
      </w:pPr>
    </w:p>
    <w:tbl>
      <w:tblPr>
        <w:tblW w:w="108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3960"/>
        <w:gridCol w:w="5580"/>
      </w:tblGrid>
      <w:tr w:rsidR="008B1381" w:rsidRPr="00DA07C8" w14:paraId="217B5CA8" w14:textId="77777777" w:rsidTr="00012606">
        <w:tc>
          <w:tcPr>
            <w:tcW w:w="1350" w:type="dxa"/>
            <w:shd w:val="clear" w:color="auto" w:fill="0070C0"/>
          </w:tcPr>
          <w:p w14:paraId="1C50324E" w14:textId="77777777" w:rsidR="00D06B77" w:rsidRPr="00DA07C8" w:rsidRDefault="00D06B77" w:rsidP="004E51A7">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Phiên bản</w:t>
            </w:r>
          </w:p>
        </w:tc>
        <w:tc>
          <w:tcPr>
            <w:tcW w:w="3960" w:type="dxa"/>
            <w:shd w:val="clear" w:color="auto" w:fill="0070C0"/>
          </w:tcPr>
          <w:p w14:paraId="4BA6AAF5" w14:textId="77777777" w:rsidR="00D06B77" w:rsidRPr="00DA07C8" w:rsidRDefault="00D06B77" w:rsidP="004E51A7">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Loại</w:t>
            </w:r>
          </w:p>
        </w:tc>
        <w:tc>
          <w:tcPr>
            <w:tcW w:w="5580" w:type="dxa"/>
            <w:shd w:val="clear" w:color="auto" w:fill="0070C0"/>
          </w:tcPr>
          <w:p w14:paraId="53F963ED" w14:textId="77777777" w:rsidR="00D06B77" w:rsidRPr="00DA07C8" w:rsidRDefault="00D06B77" w:rsidP="004E51A7">
            <w:pPr>
              <w:spacing w:line="360" w:lineRule="auto"/>
              <w:jc w:val="center"/>
              <w:rPr>
                <w:rFonts w:ascii="Arial" w:hAnsi="Arial" w:cs="Arial"/>
                <w:b/>
                <w:bCs/>
                <w:color w:val="FFFFFF" w:themeColor="background1"/>
                <w:sz w:val="20"/>
              </w:rPr>
            </w:pPr>
            <w:r w:rsidRPr="00DA07C8">
              <w:rPr>
                <w:rFonts w:ascii="Arial" w:hAnsi="Arial" w:cs="Arial"/>
                <w:b/>
                <w:bCs/>
                <w:color w:val="FFFFFF" w:themeColor="background1"/>
                <w:sz w:val="20"/>
              </w:rPr>
              <w:t>Tóm lược</w:t>
            </w:r>
          </w:p>
        </w:tc>
      </w:tr>
      <w:tr w:rsidR="00371CE6" w:rsidRPr="00DA07C8" w14:paraId="201F9BF5" w14:textId="77777777" w:rsidTr="00012606">
        <w:tc>
          <w:tcPr>
            <w:tcW w:w="1350" w:type="dxa"/>
            <w:vMerge w:val="restart"/>
          </w:tcPr>
          <w:p w14:paraId="149E5F8B" w14:textId="4CFC583F" w:rsidR="00371CE6" w:rsidRPr="00DA07C8" w:rsidRDefault="00021670" w:rsidP="004E51A7">
            <w:pPr>
              <w:spacing w:line="360" w:lineRule="auto"/>
              <w:rPr>
                <w:rFonts w:ascii="Arial" w:hAnsi="Arial" w:cs="Arial"/>
                <w:sz w:val="20"/>
              </w:rPr>
            </w:pPr>
            <w:r w:rsidRPr="00DA07C8">
              <w:rPr>
                <w:rFonts w:ascii="Arial" w:hAnsi="Arial" w:cs="Arial"/>
                <w:sz w:val="20"/>
              </w:rPr>
              <w:t>E1.00.00</w:t>
            </w:r>
          </w:p>
        </w:tc>
        <w:tc>
          <w:tcPr>
            <w:tcW w:w="3960" w:type="dxa"/>
          </w:tcPr>
          <w:p w14:paraId="6D75A92C" w14:textId="04CE393B" w:rsidR="00371CE6" w:rsidRPr="00DA07C8" w:rsidRDefault="00371CE6" w:rsidP="004E51A7">
            <w:pPr>
              <w:spacing w:line="360" w:lineRule="auto"/>
              <w:rPr>
                <w:rFonts w:ascii="Arial" w:hAnsi="Arial" w:cs="Arial"/>
                <w:sz w:val="20"/>
              </w:rPr>
            </w:pPr>
            <w:r w:rsidRPr="00DA07C8">
              <w:rPr>
                <w:rFonts w:ascii="Arial" w:hAnsi="Arial" w:cs="Arial"/>
                <w:sz w:val="20"/>
              </w:rPr>
              <w:t>Môi trường</w:t>
            </w:r>
          </w:p>
        </w:tc>
        <w:tc>
          <w:tcPr>
            <w:tcW w:w="5580" w:type="dxa"/>
            <w:vMerge w:val="restart"/>
          </w:tcPr>
          <w:p w14:paraId="6FC2E74F" w14:textId="77777777" w:rsidR="00371CE6" w:rsidRPr="00DA07C8" w:rsidRDefault="00371CE6" w:rsidP="004E51A7">
            <w:pPr>
              <w:spacing w:line="360" w:lineRule="auto"/>
              <w:rPr>
                <w:rFonts w:ascii="Arial" w:hAnsi="Arial" w:cs="Arial"/>
                <w:sz w:val="20"/>
              </w:rPr>
            </w:pPr>
            <w:r w:rsidRPr="00DA07C8">
              <w:rPr>
                <w:rFonts w:ascii="Arial" w:hAnsi="Arial" w:cs="Arial"/>
                <w:sz w:val="20"/>
              </w:rPr>
              <w:t>Khởi tạo Thông số kỹ thuật hệ thống ET-VPF.</w:t>
            </w:r>
          </w:p>
          <w:p w14:paraId="3033417D" w14:textId="77777777" w:rsidR="00371CE6" w:rsidRPr="00DA07C8" w:rsidRDefault="00371CE6" w:rsidP="004E51A7">
            <w:pPr>
              <w:spacing w:line="360" w:lineRule="auto"/>
              <w:rPr>
                <w:rFonts w:ascii="Arial" w:hAnsi="Arial" w:cs="Arial"/>
                <w:sz w:val="20"/>
              </w:rPr>
            </w:pPr>
            <w:r w:rsidRPr="00DA07C8">
              <w:rPr>
                <w:rFonts w:ascii="Arial" w:hAnsi="Arial" w:cs="Arial"/>
                <w:sz w:val="20"/>
              </w:rPr>
              <w:t>Hỗ trợ ET-VPF cho phiên bản F1KM alpha.</w:t>
            </w:r>
          </w:p>
          <w:p w14:paraId="0BF06356" w14:textId="278B9080" w:rsidR="00D9539E" w:rsidRPr="00DA07C8" w:rsidRDefault="00D9539E" w:rsidP="004E51A7">
            <w:pPr>
              <w:spacing w:line="360" w:lineRule="auto"/>
              <w:rPr>
                <w:rFonts w:ascii="Arial" w:hAnsi="Arial" w:cs="Arial"/>
                <w:sz w:val="20"/>
              </w:rPr>
            </w:pPr>
          </w:p>
        </w:tc>
      </w:tr>
      <w:tr w:rsidR="00371CE6" w:rsidRPr="00DA07C8" w14:paraId="321A6209" w14:textId="77777777" w:rsidTr="00012606">
        <w:tc>
          <w:tcPr>
            <w:tcW w:w="1350" w:type="dxa"/>
            <w:vMerge/>
          </w:tcPr>
          <w:p w14:paraId="797D29DC" w14:textId="77777777" w:rsidR="00371CE6" w:rsidRPr="00DA07C8" w:rsidRDefault="00371CE6" w:rsidP="004E51A7">
            <w:pPr>
              <w:spacing w:line="360" w:lineRule="auto"/>
              <w:rPr>
                <w:rFonts w:ascii="Arial" w:hAnsi="Arial" w:cs="Arial"/>
                <w:sz w:val="20"/>
              </w:rPr>
            </w:pPr>
          </w:p>
        </w:tc>
        <w:tc>
          <w:tcPr>
            <w:tcW w:w="3960" w:type="dxa"/>
          </w:tcPr>
          <w:p w14:paraId="51BBD6C1" w14:textId="5F5E5921" w:rsidR="00371CE6" w:rsidRPr="00DA07C8" w:rsidRDefault="00371CE6" w:rsidP="004E51A7">
            <w:pPr>
              <w:spacing w:line="360" w:lineRule="auto"/>
              <w:rPr>
                <w:rFonts w:ascii="Arial" w:hAnsi="Arial" w:cs="Arial"/>
                <w:sz w:val="20"/>
              </w:rPr>
            </w:pPr>
            <w:r w:rsidRPr="00DA07C8">
              <w:rPr>
                <w:rFonts w:ascii="Arial" w:hAnsi="Arial" w:cs="Arial"/>
                <w:sz w:val="20"/>
              </w:rPr>
              <w:t>Chính sách giấy phép và mô hình quản lý giấy phép</w:t>
            </w:r>
          </w:p>
        </w:tc>
        <w:tc>
          <w:tcPr>
            <w:tcW w:w="5580" w:type="dxa"/>
            <w:vMerge/>
          </w:tcPr>
          <w:p w14:paraId="2E2A9171" w14:textId="77777777" w:rsidR="00371CE6" w:rsidRPr="00DA07C8" w:rsidRDefault="00371CE6" w:rsidP="004E51A7">
            <w:pPr>
              <w:spacing w:line="360" w:lineRule="auto"/>
              <w:rPr>
                <w:rFonts w:ascii="Arial" w:hAnsi="Arial" w:cs="Arial"/>
                <w:sz w:val="20"/>
              </w:rPr>
            </w:pPr>
          </w:p>
        </w:tc>
      </w:tr>
      <w:tr w:rsidR="00371CE6" w:rsidRPr="00DA07C8" w14:paraId="20CEC126" w14:textId="77777777" w:rsidTr="00012606">
        <w:tc>
          <w:tcPr>
            <w:tcW w:w="1350" w:type="dxa"/>
            <w:vMerge/>
          </w:tcPr>
          <w:p w14:paraId="5F6F7602" w14:textId="77777777" w:rsidR="00371CE6" w:rsidRPr="00DA07C8" w:rsidRDefault="00371CE6" w:rsidP="004E51A7">
            <w:pPr>
              <w:spacing w:line="360" w:lineRule="auto"/>
              <w:rPr>
                <w:rFonts w:ascii="Arial" w:hAnsi="Arial" w:cs="Arial"/>
                <w:sz w:val="20"/>
              </w:rPr>
            </w:pPr>
          </w:p>
        </w:tc>
        <w:tc>
          <w:tcPr>
            <w:tcW w:w="3960" w:type="dxa"/>
          </w:tcPr>
          <w:p w14:paraId="520F0D2E" w14:textId="01CADF45" w:rsidR="00371CE6" w:rsidRPr="00DA07C8" w:rsidRDefault="00371CE6" w:rsidP="004E51A7">
            <w:pPr>
              <w:spacing w:line="360" w:lineRule="auto"/>
              <w:rPr>
                <w:rFonts w:ascii="Arial" w:hAnsi="Arial" w:cs="Arial"/>
                <w:sz w:val="20"/>
              </w:rPr>
            </w:pPr>
            <w:r w:rsidRPr="00DA07C8">
              <w:rPr>
                <w:rFonts w:ascii="Arial" w:hAnsi="Arial" w:cs="Arial"/>
                <w:sz w:val="20"/>
              </w:rPr>
              <w:t>Khối S-Function của thiết bị ngoại vi</w:t>
            </w:r>
          </w:p>
        </w:tc>
        <w:tc>
          <w:tcPr>
            <w:tcW w:w="5580" w:type="dxa"/>
            <w:vMerge/>
          </w:tcPr>
          <w:p w14:paraId="2679917A" w14:textId="77777777" w:rsidR="00371CE6" w:rsidRPr="00DA07C8" w:rsidRDefault="00371CE6" w:rsidP="004E51A7">
            <w:pPr>
              <w:spacing w:line="360" w:lineRule="auto"/>
              <w:rPr>
                <w:rFonts w:ascii="Arial" w:hAnsi="Arial" w:cs="Arial"/>
                <w:sz w:val="20"/>
              </w:rPr>
            </w:pPr>
          </w:p>
        </w:tc>
      </w:tr>
      <w:tr w:rsidR="00371CE6" w:rsidRPr="00DA07C8" w14:paraId="78B0F1F6" w14:textId="77777777" w:rsidTr="00012606">
        <w:tc>
          <w:tcPr>
            <w:tcW w:w="1350" w:type="dxa"/>
            <w:vMerge/>
          </w:tcPr>
          <w:p w14:paraId="7B74A7A2" w14:textId="77777777" w:rsidR="00371CE6" w:rsidRPr="00DA07C8" w:rsidRDefault="00371CE6" w:rsidP="004E51A7">
            <w:pPr>
              <w:spacing w:line="360" w:lineRule="auto"/>
              <w:rPr>
                <w:rFonts w:ascii="Arial" w:hAnsi="Arial" w:cs="Arial"/>
                <w:sz w:val="20"/>
              </w:rPr>
            </w:pPr>
          </w:p>
        </w:tc>
        <w:tc>
          <w:tcPr>
            <w:tcW w:w="3960" w:type="dxa"/>
          </w:tcPr>
          <w:p w14:paraId="454FE996" w14:textId="54D5EE94" w:rsidR="00371CE6" w:rsidRPr="00DA07C8" w:rsidRDefault="00371CE6" w:rsidP="004E51A7">
            <w:pPr>
              <w:spacing w:line="360" w:lineRule="auto"/>
              <w:rPr>
                <w:rFonts w:ascii="Arial" w:hAnsi="Arial" w:cs="Arial"/>
                <w:sz w:val="20"/>
              </w:rPr>
            </w:pPr>
            <w:r w:rsidRPr="00DA07C8">
              <w:rPr>
                <w:rFonts w:ascii="Arial" w:hAnsi="Arial" w:cs="Arial"/>
                <w:sz w:val="20"/>
              </w:rPr>
              <w:t>Hộp thoại cấu hình</w:t>
            </w:r>
          </w:p>
        </w:tc>
        <w:tc>
          <w:tcPr>
            <w:tcW w:w="5580" w:type="dxa"/>
            <w:vMerge/>
          </w:tcPr>
          <w:p w14:paraId="25C10386" w14:textId="77777777" w:rsidR="00371CE6" w:rsidRPr="00DA07C8" w:rsidRDefault="00371CE6" w:rsidP="004E51A7">
            <w:pPr>
              <w:spacing w:line="360" w:lineRule="auto"/>
              <w:rPr>
                <w:rFonts w:ascii="Arial" w:hAnsi="Arial" w:cs="Arial"/>
                <w:sz w:val="20"/>
              </w:rPr>
            </w:pPr>
          </w:p>
        </w:tc>
      </w:tr>
      <w:tr w:rsidR="00371CE6" w:rsidRPr="00DA07C8" w14:paraId="02313B1F" w14:textId="77777777" w:rsidTr="00012606">
        <w:tc>
          <w:tcPr>
            <w:tcW w:w="1350" w:type="dxa"/>
            <w:vMerge/>
          </w:tcPr>
          <w:p w14:paraId="47004511" w14:textId="77777777" w:rsidR="00371CE6" w:rsidRPr="00DA07C8" w:rsidRDefault="00371CE6" w:rsidP="004E51A7">
            <w:pPr>
              <w:spacing w:line="360" w:lineRule="auto"/>
              <w:rPr>
                <w:rFonts w:ascii="Arial" w:hAnsi="Arial" w:cs="Arial"/>
                <w:sz w:val="20"/>
              </w:rPr>
            </w:pPr>
          </w:p>
        </w:tc>
        <w:tc>
          <w:tcPr>
            <w:tcW w:w="3960" w:type="dxa"/>
          </w:tcPr>
          <w:p w14:paraId="706684A6" w14:textId="6C135862" w:rsidR="00371CE6" w:rsidRPr="00DA07C8" w:rsidRDefault="00821D43" w:rsidP="004E51A7">
            <w:pPr>
              <w:spacing w:line="360" w:lineRule="auto"/>
              <w:rPr>
                <w:rFonts w:ascii="Arial" w:hAnsi="Arial" w:cs="Arial"/>
                <w:sz w:val="20"/>
              </w:rPr>
            </w:pPr>
            <w:r w:rsidRPr="00DA07C8">
              <w:rPr>
                <w:rFonts w:ascii="Arial" w:hAnsi="Arial" w:cs="Arial"/>
                <w:sz w:val="20"/>
              </w:rPr>
              <w:t>Thực thi mô phỏng SPIL</w:t>
            </w:r>
          </w:p>
        </w:tc>
        <w:tc>
          <w:tcPr>
            <w:tcW w:w="5580" w:type="dxa"/>
            <w:vMerge/>
          </w:tcPr>
          <w:p w14:paraId="27FBCE97" w14:textId="77777777" w:rsidR="00371CE6" w:rsidRPr="00DA07C8" w:rsidRDefault="00371CE6" w:rsidP="004E51A7">
            <w:pPr>
              <w:spacing w:line="360" w:lineRule="auto"/>
              <w:rPr>
                <w:rFonts w:ascii="Arial" w:hAnsi="Arial" w:cs="Arial"/>
                <w:sz w:val="20"/>
              </w:rPr>
            </w:pPr>
          </w:p>
        </w:tc>
      </w:tr>
      <w:tr w:rsidR="00371CE6" w:rsidRPr="00DA07C8" w14:paraId="2C496D5B" w14:textId="77777777" w:rsidTr="00012606">
        <w:tc>
          <w:tcPr>
            <w:tcW w:w="1350" w:type="dxa"/>
            <w:vMerge/>
          </w:tcPr>
          <w:p w14:paraId="40AE026E" w14:textId="77777777" w:rsidR="00371CE6" w:rsidRPr="00DA07C8" w:rsidRDefault="00371CE6" w:rsidP="004E51A7">
            <w:pPr>
              <w:spacing w:line="360" w:lineRule="auto"/>
              <w:rPr>
                <w:rFonts w:ascii="Arial" w:hAnsi="Arial" w:cs="Arial"/>
                <w:sz w:val="20"/>
              </w:rPr>
            </w:pPr>
          </w:p>
        </w:tc>
        <w:tc>
          <w:tcPr>
            <w:tcW w:w="3960" w:type="dxa"/>
          </w:tcPr>
          <w:p w14:paraId="6EA00695" w14:textId="3218F1C9" w:rsidR="00371CE6" w:rsidRPr="00DA07C8" w:rsidRDefault="00371CE6" w:rsidP="004E51A7">
            <w:pPr>
              <w:spacing w:line="360" w:lineRule="auto"/>
              <w:rPr>
                <w:rFonts w:ascii="Arial" w:hAnsi="Arial" w:cs="Arial"/>
                <w:sz w:val="20"/>
              </w:rPr>
            </w:pPr>
            <w:r w:rsidRPr="00DA07C8">
              <w:rPr>
                <w:rFonts w:ascii="Arial" w:hAnsi="Arial" w:cs="Arial"/>
                <w:sz w:val="20"/>
              </w:rPr>
              <w:t>đo thời gian</w:t>
            </w:r>
          </w:p>
        </w:tc>
        <w:tc>
          <w:tcPr>
            <w:tcW w:w="5580" w:type="dxa"/>
            <w:vMerge/>
          </w:tcPr>
          <w:p w14:paraId="0C296D0E" w14:textId="77777777" w:rsidR="00371CE6" w:rsidRPr="00DA07C8" w:rsidRDefault="00371CE6" w:rsidP="004E51A7">
            <w:pPr>
              <w:spacing w:line="360" w:lineRule="auto"/>
              <w:rPr>
                <w:rFonts w:ascii="Arial" w:hAnsi="Arial" w:cs="Arial"/>
                <w:sz w:val="20"/>
              </w:rPr>
            </w:pPr>
          </w:p>
        </w:tc>
      </w:tr>
      <w:tr w:rsidR="00371CE6" w:rsidRPr="00DA07C8" w14:paraId="4D0CA233" w14:textId="77777777" w:rsidTr="00012606">
        <w:tc>
          <w:tcPr>
            <w:tcW w:w="1350" w:type="dxa"/>
            <w:vMerge/>
          </w:tcPr>
          <w:p w14:paraId="528E0543" w14:textId="77777777" w:rsidR="00371CE6" w:rsidRPr="00DA07C8" w:rsidRDefault="00371CE6" w:rsidP="004E51A7">
            <w:pPr>
              <w:spacing w:line="360" w:lineRule="auto"/>
              <w:rPr>
                <w:rFonts w:ascii="Arial" w:hAnsi="Arial" w:cs="Arial"/>
                <w:sz w:val="20"/>
              </w:rPr>
            </w:pPr>
          </w:p>
        </w:tc>
        <w:tc>
          <w:tcPr>
            <w:tcW w:w="3960" w:type="dxa"/>
          </w:tcPr>
          <w:p w14:paraId="2D6CC2BE" w14:textId="73FD85C2" w:rsidR="00371CE6" w:rsidRPr="00DA07C8" w:rsidRDefault="00371CE6" w:rsidP="004E51A7">
            <w:pPr>
              <w:spacing w:line="360" w:lineRule="auto"/>
              <w:rPr>
                <w:rFonts w:ascii="Arial" w:hAnsi="Arial" w:cs="Arial"/>
                <w:sz w:val="20"/>
              </w:rPr>
            </w:pPr>
            <w:r w:rsidRPr="00DA07C8">
              <w:rPr>
                <w:rFonts w:ascii="Arial" w:hAnsi="Arial" w:cs="Arial"/>
                <w:sz w:val="20"/>
              </w:rPr>
              <w:t>Điểm cần thận trọng</w:t>
            </w:r>
          </w:p>
        </w:tc>
        <w:tc>
          <w:tcPr>
            <w:tcW w:w="5580" w:type="dxa"/>
            <w:vMerge/>
          </w:tcPr>
          <w:p w14:paraId="4077BFFA" w14:textId="77777777" w:rsidR="00371CE6" w:rsidRPr="00DA07C8" w:rsidRDefault="00371CE6" w:rsidP="004E51A7">
            <w:pPr>
              <w:spacing w:line="360" w:lineRule="auto"/>
              <w:rPr>
                <w:rFonts w:ascii="Arial" w:hAnsi="Arial" w:cs="Arial"/>
                <w:sz w:val="20"/>
              </w:rPr>
            </w:pPr>
          </w:p>
        </w:tc>
      </w:tr>
      <w:tr w:rsidR="00371CE6" w:rsidRPr="00DA07C8" w14:paraId="3059F8A0" w14:textId="77777777" w:rsidTr="00A552AA">
        <w:trPr>
          <w:trHeight w:val="188"/>
        </w:trPr>
        <w:tc>
          <w:tcPr>
            <w:tcW w:w="1350" w:type="dxa"/>
            <w:vMerge/>
          </w:tcPr>
          <w:p w14:paraId="278A3024" w14:textId="77777777" w:rsidR="00371CE6" w:rsidRPr="00DA07C8" w:rsidRDefault="00371CE6" w:rsidP="004E51A7">
            <w:pPr>
              <w:spacing w:line="360" w:lineRule="auto"/>
              <w:rPr>
                <w:rFonts w:ascii="Arial" w:hAnsi="Arial" w:cs="Arial"/>
                <w:sz w:val="20"/>
              </w:rPr>
            </w:pPr>
          </w:p>
        </w:tc>
        <w:tc>
          <w:tcPr>
            <w:tcW w:w="3960" w:type="dxa"/>
          </w:tcPr>
          <w:p w14:paraId="7B659E5B" w14:textId="69A054A4" w:rsidR="00371CE6" w:rsidRPr="00DA07C8" w:rsidRDefault="00371CE6" w:rsidP="004E51A7">
            <w:pPr>
              <w:spacing w:line="360" w:lineRule="auto"/>
              <w:rPr>
                <w:rFonts w:ascii="Arial" w:hAnsi="Arial" w:cs="Arial"/>
                <w:sz w:val="20"/>
              </w:rPr>
            </w:pPr>
            <w:r w:rsidRPr="00DA07C8">
              <w:rPr>
                <w:rFonts w:ascii="Arial" w:hAnsi="Arial" w:cs="Arial"/>
                <w:sz w:val="20"/>
              </w:rPr>
              <w:t>Thông báo lỗi</w:t>
            </w:r>
          </w:p>
        </w:tc>
        <w:tc>
          <w:tcPr>
            <w:tcW w:w="5580" w:type="dxa"/>
            <w:vMerge/>
          </w:tcPr>
          <w:p w14:paraId="0478FBA1" w14:textId="77777777" w:rsidR="00371CE6" w:rsidRPr="00DA07C8" w:rsidRDefault="00371CE6" w:rsidP="004E51A7">
            <w:pPr>
              <w:spacing w:line="360" w:lineRule="auto"/>
              <w:rPr>
                <w:rFonts w:ascii="Arial" w:hAnsi="Arial" w:cs="Arial"/>
                <w:sz w:val="20"/>
              </w:rPr>
            </w:pPr>
          </w:p>
        </w:tc>
      </w:tr>
      <w:tr w:rsidR="00FE044B" w:rsidRPr="00DA07C8" w14:paraId="3DC96A07" w14:textId="77777777" w:rsidTr="00012606">
        <w:tc>
          <w:tcPr>
            <w:tcW w:w="1350" w:type="dxa"/>
            <w:vMerge w:val="restart"/>
          </w:tcPr>
          <w:p w14:paraId="62AB3FD2" w14:textId="14ECB72C" w:rsidR="00FE044B" w:rsidRPr="00DA07C8" w:rsidRDefault="00FE044B" w:rsidP="004E51A7">
            <w:pPr>
              <w:spacing w:line="360" w:lineRule="auto"/>
              <w:rPr>
                <w:rFonts w:ascii="Arial" w:hAnsi="Arial" w:cs="Arial"/>
                <w:sz w:val="20"/>
                <w:highlight w:val="yellow"/>
                <w:lang w:val="vi-VN"/>
              </w:rPr>
            </w:pPr>
            <w:r w:rsidRPr="00DA07C8">
              <w:rPr>
                <w:rFonts w:ascii="Arial" w:hAnsi="Arial" w:cs="Arial"/>
                <w:sz w:val="20"/>
                <w:highlight w:val="yellow"/>
              </w:rPr>
              <w:t xml:space="preserve">V1 </w:t>
            </w:r>
            <w:r w:rsidRPr="00DA07C8">
              <w:rPr>
                <w:rFonts w:ascii="Arial" w:hAnsi="Arial" w:cs="Arial"/>
                <w:sz w:val="20"/>
                <w:highlight w:val="yellow"/>
                <w:lang w:val="vi-VN"/>
              </w:rPr>
              <w:t>.00.00</w:t>
            </w:r>
          </w:p>
        </w:tc>
        <w:tc>
          <w:tcPr>
            <w:tcW w:w="3960" w:type="dxa"/>
          </w:tcPr>
          <w:p w14:paraId="5EBC48D5" w14:textId="3C6CF170" w:rsidR="00FE044B" w:rsidRPr="00DA07C8" w:rsidRDefault="00FE044B" w:rsidP="004E51A7">
            <w:pPr>
              <w:spacing w:line="360" w:lineRule="auto"/>
              <w:rPr>
                <w:rFonts w:ascii="Arial" w:hAnsi="Arial" w:cs="Arial"/>
                <w:sz w:val="20"/>
                <w:highlight w:val="yellow"/>
              </w:rPr>
            </w:pPr>
            <w:r w:rsidRPr="00DA07C8">
              <w:rPr>
                <w:rFonts w:ascii="Arial" w:hAnsi="Arial" w:cs="Arial"/>
                <w:sz w:val="20"/>
                <w:szCs w:val="22"/>
                <w:highlight w:val="yellow"/>
              </w:rPr>
              <w:t>Môi trường</w:t>
            </w:r>
          </w:p>
        </w:tc>
        <w:tc>
          <w:tcPr>
            <w:tcW w:w="5580" w:type="dxa"/>
            <w:vMerge w:val="restart"/>
          </w:tcPr>
          <w:p w14:paraId="18B4DFE9" w14:textId="77777777" w:rsidR="00FE044B" w:rsidRPr="00DA07C8" w:rsidRDefault="00FE044B" w:rsidP="004E51A7">
            <w:pPr>
              <w:spacing w:line="360" w:lineRule="auto"/>
              <w:rPr>
                <w:rFonts w:ascii="Arial" w:hAnsi="Arial" w:cs="Arial"/>
                <w:sz w:val="20"/>
                <w:highlight w:val="yellow"/>
              </w:rPr>
            </w:pPr>
            <w:commentRangeStart w:id="1244"/>
            <w:r w:rsidRPr="00DA07C8">
              <w:rPr>
                <w:rFonts w:ascii="Arial" w:hAnsi="Arial" w:cs="Arial"/>
                <w:sz w:val="20"/>
                <w:highlight w:val="yellow"/>
              </w:rPr>
              <w:t>Cập nhật nội dung cho RLIN3n</w:t>
            </w:r>
            <w:commentRangeEnd w:id="1244"/>
            <w:r w:rsidRPr="00DA07C8">
              <w:rPr>
                <w:rStyle w:val="CommentReference"/>
                <w:rFonts w:ascii="Arial" w:hAnsi="Arial" w:cs="Arial"/>
                <w:sz w:val="20"/>
                <w:szCs w:val="22"/>
              </w:rPr>
              <w:commentReference w:id="1244"/>
            </w:r>
          </w:p>
          <w:p w14:paraId="52CC20CC" w14:textId="77777777" w:rsidR="00FE044B" w:rsidRPr="00DA07C8" w:rsidRDefault="00FE044B" w:rsidP="004E51A7">
            <w:pPr>
              <w:spacing w:line="360" w:lineRule="auto"/>
              <w:rPr>
                <w:rFonts w:ascii="Arial" w:hAnsi="Arial" w:cs="Arial"/>
                <w:sz w:val="20"/>
                <w:highlight w:val="yellow"/>
              </w:rPr>
            </w:pPr>
            <w:commentRangeStart w:id="1245"/>
            <w:r w:rsidRPr="00DA07C8">
              <w:rPr>
                <w:rFonts w:ascii="Arial" w:hAnsi="Arial" w:cs="Arial"/>
                <w:sz w:val="20"/>
                <w:highlight w:val="yellow"/>
              </w:rPr>
              <w:t xml:space="preserve">Cập nhật </w:t>
            </w:r>
            <w:bookmarkStart w:id="1246" w:name="V10000_Req_02_003"/>
            <w:bookmarkEnd w:id="1246"/>
            <w:r w:rsidRPr="00DA07C8">
              <w:rPr>
                <w:rFonts w:ascii="Arial" w:hAnsi="Arial" w:cs="Arial"/>
                <w:sz w:val="20"/>
                <w:highlight w:val="yellow"/>
              </w:rPr>
              <w:t xml:space="preserve">nội dung F1KM-S </w:t>
            </w:r>
            <w:bookmarkStart w:id="1247" w:name="V10000_Req_01_007"/>
            <w:bookmarkEnd w:id="1247"/>
            <w:r w:rsidRPr="00DA07C8">
              <w:rPr>
                <w:rFonts w:ascii="Arial" w:hAnsi="Arial" w:cs="Arial"/>
                <w:sz w:val="20"/>
                <w:highlight w:val="yellow"/>
              </w:rPr>
              <w:t>4</w:t>
            </w:r>
            <w:commentRangeEnd w:id="1245"/>
            <w:r w:rsidRPr="00DA07C8">
              <w:rPr>
                <w:rStyle w:val="CommentReference"/>
                <w:rFonts w:ascii="Arial" w:hAnsi="Arial" w:cs="Arial"/>
                <w:sz w:val="20"/>
                <w:szCs w:val="22"/>
              </w:rPr>
              <w:commentReference w:id="1245"/>
            </w:r>
          </w:p>
          <w:p w14:paraId="375CB524" w14:textId="77777777" w:rsidR="00FE044B" w:rsidRPr="00DA07C8" w:rsidRDefault="00FE044B" w:rsidP="004E51A7">
            <w:pPr>
              <w:spacing w:line="360" w:lineRule="auto"/>
              <w:rPr>
                <w:rFonts w:ascii="Arial" w:hAnsi="Arial" w:cs="Arial"/>
                <w:sz w:val="20"/>
                <w:highlight w:val="yellow"/>
              </w:rPr>
            </w:pPr>
            <w:commentRangeStart w:id="1248"/>
            <w:r w:rsidRPr="00DA07C8">
              <w:rPr>
                <w:rFonts w:ascii="Arial" w:hAnsi="Arial" w:cs="Arial"/>
                <w:sz w:val="20"/>
                <w:highlight w:val="yellow"/>
              </w:rPr>
              <w:t xml:space="preserve">Cập nhật nội dung của phiên bản U2C </w:t>
            </w:r>
            <w:commentRangeEnd w:id="1248"/>
            <w:r w:rsidRPr="00DA07C8">
              <w:rPr>
                <w:rStyle w:val="CommentReference"/>
                <w:sz w:val="20"/>
                <w:szCs w:val="22"/>
              </w:rPr>
              <w:commentReference w:id="1248"/>
            </w:r>
            <w:commentRangeStart w:id="1249"/>
            <w:r w:rsidRPr="00DA07C8">
              <w:rPr>
                <w:rFonts w:ascii="Arial" w:hAnsi="Arial" w:cs="Arial"/>
                <w:sz w:val="20"/>
                <w:highlight w:val="yellow"/>
              </w:rPr>
              <w:t>alpha</w:t>
            </w:r>
            <w:bookmarkStart w:id="1250" w:name="V10000_Req_03_014"/>
            <w:bookmarkEnd w:id="1250"/>
            <w:commentRangeEnd w:id="1249"/>
            <w:r w:rsidRPr="00DA07C8">
              <w:rPr>
                <w:rStyle w:val="CommentReference"/>
                <w:sz w:val="20"/>
                <w:szCs w:val="22"/>
              </w:rPr>
              <w:commentReference w:id="1249"/>
            </w:r>
          </w:p>
          <w:p w14:paraId="560A827E" w14:textId="77777777" w:rsidR="00FE044B" w:rsidRPr="00DA07C8" w:rsidRDefault="00FE044B" w:rsidP="004E51A7">
            <w:pPr>
              <w:spacing w:line="360" w:lineRule="auto"/>
              <w:rPr>
                <w:rFonts w:ascii="Arial" w:hAnsi="Arial" w:cs="Arial"/>
                <w:sz w:val="20"/>
                <w:highlight w:val="yellow"/>
              </w:rPr>
            </w:pPr>
            <w:commentRangeStart w:id="1251"/>
            <w:r w:rsidRPr="00DA07C8">
              <w:rPr>
                <w:rFonts w:ascii="Arial" w:hAnsi="Arial" w:cs="Arial"/>
                <w:sz w:val="20"/>
                <w:highlight w:val="yellow"/>
              </w:rPr>
              <w:t xml:space="preserve">Cập nhật nội dung của </w:t>
            </w:r>
            <w:bookmarkStart w:id="1252" w:name="V10000_New_Req_03_007"/>
            <w:r w:rsidRPr="00DA07C8">
              <w:rPr>
                <w:rFonts w:ascii="Arial" w:hAnsi="Arial" w:cs="Arial"/>
                <w:sz w:val="20"/>
                <w:highlight w:val="yellow"/>
              </w:rPr>
              <w:t>TAUD</w:t>
            </w:r>
            <w:bookmarkEnd w:id="1252"/>
            <w:commentRangeEnd w:id="1251"/>
            <w:r w:rsidRPr="00DA07C8">
              <w:rPr>
                <w:rStyle w:val="CommentReference"/>
                <w:sz w:val="20"/>
                <w:szCs w:val="22"/>
              </w:rPr>
              <w:commentReference w:id="1251"/>
            </w:r>
          </w:p>
          <w:p w14:paraId="31626A1E" w14:textId="55DFC9B0" w:rsidR="00FE044B" w:rsidRPr="00DA07C8" w:rsidRDefault="00FE044B" w:rsidP="004E51A7">
            <w:pPr>
              <w:spacing w:line="360" w:lineRule="auto"/>
              <w:rPr>
                <w:rFonts w:ascii="Arial" w:hAnsi="Arial" w:cs="Arial"/>
                <w:sz w:val="20"/>
                <w:highlight w:val="yellow"/>
              </w:rPr>
            </w:pPr>
            <w:r w:rsidRPr="00DA07C8">
              <w:rPr>
                <w:rFonts w:ascii="Arial" w:hAnsi="Arial" w:cs="Arial"/>
                <w:sz w:val="20"/>
                <w:highlight w:val="yellow"/>
              </w:rPr>
              <w:t xml:space="preserve">Cập nhật nội dung của RS-CA </w:t>
            </w:r>
            <w:commentRangeStart w:id="1253"/>
            <w:r w:rsidRPr="00DA07C8">
              <w:rPr>
                <w:rFonts w:ascii="Arial" w:hAnsi="Arial" w:cs="Arial"/>
                <w:sz w:val="20"/>
                <w:highlight w:val="yellow"/>
              </w:rPr>
              <w:t xml:space="preserve">NFD </w:t>
            </w:r>
            <w:commentRangeEnd w:id="1253"/>
            <w:r w:rsidRPr="00DA07C8">
              <w:rPr>
                <w:rStyle w:val="CommentReference"/>
                <w:sz w:val="20"/>
                <w:szCs w:val="22"/>
              </w:rPr>
              <w:commentReference w:id="1253"/>
            </w:r>
            <w:r w:rsidRPr="00DA07C8">
              <w:rPr>
                <w:rFonts w:ascii="Arial" w:hAnsi="Arial" w:cs="Arial"/>
                <w:sz w:val="20"/>
                <w:highlight w:val="yellow"/>
              </w:rPr>
              <w:t xml:space="preserve">cho Dòng thiết bị F1KM và </w:t>
            </w:r>
            <w:bookmarkStart w:id="1254" w:name="V10000_CAN_U2C_003"/>
            <w:r w:rsidRPr="00DA07C8">
              <w:rPr>
                <w:rFonts w:ascii="Arial" w:hAnsi="Arial" w:cs="Arial"/>
                <w:sz w:val="20"/>
                <w:highlight w:val="yellow"/>
              </w:rPr>
              <w:t xml:space="preserve">U2C </w:t>
            </w:r>
            <w:bookmarkEnd w:id="1254"/>
            <w:r w:rsidRPr="00DA07C8">
              <w:rPr>
                <w:rFonts w:ascii="Arial" w:hAnsi="Arial" w:cs="Arial"/>
                <w:sz w:val="20"/>
                <w:highlight w:val="yellow"/>
              </w:rPr>
              <w:t>.</w:t>
            </w:r>
          </w:p>
          <w:p w14:paraId="6F9FAA37" w14:textId="77777777" w:rsidR="00FE044B" w:rsidRPr="00DA07C8" w:rsidRDefault="00FE044B" w:rsidP="004E51A7">
            <w:pPr>
              <w:spacing w:line="360" w:lineRule="auto"/>
              <w:rPr>
                <w:rFonts w:ascii="Arial" w:hAnsi="Arial" w:cs="Arial"/>
                <w:sz w:val="20"/>
                <w:highlight w:val="yellow"/>
              </w:rPr>
            </w:pPr>
            <w:commentRangeStart w:id="1255"/>
            <w:r w:rsidRPr="00DA07C8">
              <w:rPr>
                <w:rFonts w:ascii="Arial" w:hAnsi="Arial" w:cs="Arial"/>
                <w:sz w:val="20"/>
                <w:highlight w:val="yellow"/>
              </w:rPr>
              <w:t>Cập nhật nội dung bộ cài đặt ET-VPF</w:t>
            </w:r>
            <w:commentRangeEnd w:id="1255"/>
            <w:r w:rsidRPr="00DA07C8">
              <w:rPr>
                <w:rStyle w:val="CommentReference"/>
                <w:sz w:val="20"/>
                <w:szCs w:val="22"/>
              </w:rPr>
              <w:commentReference w:id="1255"/>
            </w:r>
            <w:bookmarkStart w:id="1256" w:name="V10000_Installer_005"/>
            <w:bookmarkEnd w:id="1256"/>
          </w:p>
          <w:p w14:paraId="0B5A640F" w14:textId="77777777" w:rsidR="00FE044B" w:rsidRPr="00DA07C8" w:rsidRDefault="00FE044B" w:rsidP="004E51A7">
            <w:pPr>
              <w:spacing w:line="360" w:lineRule="auto"/>
              <w:rPr>
                <w:rFonts w:ascii="Arial" w:hAnsi="Arial" w:cs="Arial"/>
                <w:sz w:val="20"/>
                <w:highlight w:val="yellow"/>
              </w:rPr>
            </w:pPr>
            <w:commentRangeStart w:id="1257"/>
            <w:r w:rsidRPr="00DA07C8">
              <w:rPr>
                <w:rFonts w:ascii="Arial" w:hAnsi="Arial" w:cs="Arial"/>
                <w:sz w:val="20"/>
                <w:highlight w:val="yellow"/>
              </w:rPr>
              <w:t>Cập nhật nội dung của đơn vị ADC 1</w:t>
            </w:r>
            <w:commentRangeEnd w:id="1257"/>
            <w:r w:rsidRPr="00DA07C8">
              <w:rPr>
                <w:rStyle w:val="CommentReference"/>
                <w:sz w:val="20"/>
                <w:szCs w:val="22"/>
              </w:rPr>
              <w:commentReference w:id="1257"/>
            </w:r>
            <w:bookmarkStart w:id="1258" w:name="ADCA1_2"/>
            <w:bookmarkEnd w:id="1258"/>
          </w:p>
          <w:p w14:paraId="784302A5" w14:textId="4BFF0776" w:rsidR="00BD2A39" w:rsidRPr="00DA07C8" w:rsidRDefault="00FE044B" w:rsidP="004E51A7">
            <w:pPr>
              <w:spacing w:line="360" w:lineRule="auto"/>
              <w:rPr>
                <w:rFonts w:ascii="Arial" w:hAnsi="Arial" w:cs="Arial"/>
                <w:sz w:val="20"/>
                <w:highlight w:val="yellow"/>
              </w:rPr>
            </w:pPr>
            <w:commentRangeStart w:id="1259"/>
            <w:r w:rsidRPr="00DA07C8">
              <w:rPr>
                <w:rFonts w:ascii="Arial" w:hAnsi="Arial" w:cs="Arial"/>
                <w:sz w:val="20"/>
                <w:highlight w:val="yellow"/>
              </w:rPr>
              <w:t xml:space="preserve">Cập nhật các khối chức năng S </w:t>
            </w:r>
            <w:bookmarkStart w:id="1260" w:name="V10000_Simulink_Library_006"/>
            <w:bookmarkEnd w:id="1260"/>
            <w:r w:rsidRPr="00DA07C8">
              <w:rPr>
                <w:rFonts w:ascii="Arial" w:hAnsi="Arial" w:cs="Arial"/>
                <w:sz w:val="20"/>
                <w:highlight w:val="yellow"/>
              </w:rPr>
              <w:t>vào MATLAB Simulink Library Browser</w:t>
            </w:r>
            <w:commentRangeEnd w:id="1259"/>
            <w:r w:rsidR="00583E47" w:rsidRPr="00DA07C8">
              <w:rPr>
                <w:rStyle w:val="CommentReference"/>
                <w:sz w:val="20"/>
                <w:szCs w:val="22"/>
              </w:rPr>
              <w:commentReference w:id="1259"/>
            </w:r>
          </w:p>
        </w:tc>
      </w:tr>
      <w:tr w:rsidR="00FE044B" w:rsidRPr="00DA07C8" w14:paraId="71E3A80F" w14:textId="77777777" w:rsidTr="00012606">
        <w:tc>
          <w:tcPr>
            <w:tcW w:w="1350" w:type="dxa"/>
            <w:vMerge/>
          </w:tcPr>
          <w:p w14:paraId="571E6965" w14:textId="77777777" w:rsidR="00FE044B" w:rsidRPr="00DA07C8" w:rsidRDefault="00FE044B" w:rsidP="004E51A7">
            <w:pPr>
              <w:spacing w:line="360" w:lineRule="auto"/>
              <w:rPr>
                <w:rFonts w:ascii="Arial" w:hAnsi="Arial" w:cs="Arial"/>
                <w:sz w:val="20"/>
              </w:rPr>
            </w:pPr>
          </w:p>
        </w:tc>
        <w:tc>
          <w:tcPr>
            <w:tcW w:w="3960" w:type="dxa"/>
          </w:tcPr>
          <w:p w14:paraId="44BE24AD" w14:textId="3D03A1FA" w:rsidR="00FE044B" w:rsidRPr="00DA07C8" w:rsidRDefault="00FE044B" w:rsidP="004E51A7">
            <w:pPr>
              <w:spacing w:line="360" w:lineRule="auto"/>
              <w:rPr>
                <w:rFonts w:ascii="Arial" w:hAnsi="Arial" w:cs="Arial"/>
                <w:sz w:val="20"/>
                <w:highlight w:val="yellow"/>
                <w:lang w:val="vi-VN"/>
              </w:rPr>
            </w:pPr>
            <w:r w:rsidRPr="00DA07C8">
              <w:rPr>
                <w:rFonts w:ascii="Arial" w:hAnsi="Arial" w:cs="Arial"/>
                <w:sz w:val="20"/>
                <w:szCs w:val="22"/>
                <w:highlight w:val="yellow"/>
                <w:lang w:val="vi-VN"/>
              </w:rPr>
              <w:t xml:space="preserve">Dòng thiết bị </w:t>
            </w:r>
            <w:r w:rsidRPr="00DA07C8">
              <w:rPr>
                <w:rFonts w:ascii="Arial" w:hAnsi="Arial" w:cs="Arial"/>
                <w:sz w:val="20"/>
                <w:szCs w:val="22"/>
                <w:highlight w:val="yellow"/>
              </w:rPr>
              <w:t>mục tiêu</w:t>
            </w:r>
          </w:p>
        </w:tc>
        <w:tc>
          <w:tcPr>
            <w:tcW w:w="5580" w:type="dxa"/>
            <w:vMerge/>
          </w:tcPr>
          <w:p w14:paraId="4D91EAA5" w14:textId="77777777" w:rsidR="00FE044B" w:rsidRPr="00DA07C8" w:rsidRDefault="00FE044B" w:rsidP="004E51A7">
            <w:pPr>
              <w:spacing w:line="360" w:lineRule="auto"/>
              <w:rPr>
                <w:rFonts w:ascii="Arial" w:hAnsi="Arial" w:cs="Arial"/>
                <w:sz w:val="20"/>
              </w:rPr>
            </w:pPr>
          </w:p>
        </w:tc>
      </w:tr>
      <w:tr w:rsidR="00FE044B" w:rsidRPr="00DA07C8" w14:paraId="335BC93B" w14:textId="77777777" w:rsidTr="00012606">
        <w:tc>
          <w:tcPr>
            <w:tcW w:w="1350" w:type="dxa"/>
            <w:vMerge/>
          </w:tcPr>
          <w:p w14:paraId="6084DADD" w14:textId="77777777" w:rsidR="00FE044B" w:rsidRPr="00DA07C8" w:rsidRDefault="00FE044B" w:rsidP="004E51A7">
            <w:pPr>
              <w:spacing w:line="360" w:lineRule="auto"/>
              <w:rPr>
                <w:rFonts w:ascii="Arial" w:hAnsi="Arial" w:cs="Arial"/>
                <w:sz w:val="20"/>
              </w:rPr>
            </w:pPr>
          </w:p>
        </w:tc>
        <w:tc>
          <w:tcPr>
            <w:tcW w:w="3960" w:type="dxa"/>
          </w:tcPr>
          <w:p w14:paraId="63CD41F3" w14:textId="6343AEB4" w:rsidR="00FE044B" w:rsidRPr="00DA07C8" w:rsidRDefault="00FE044B" w:rsidP="004E51A7">
            <w:pPr>
              <w:spacing w:line="360" w:lineRule="auto"/>
              <w:rPr>
                <w:rFonts w:ascii="Arial" w:hAnsi="Arial" w:cs="Arial"/>
                <w:sz w:val="20"/>
                <w:szCs w:val="22"/>
                <w:highlight w:val="yellow"/>
              </w:rPr>
            </w:pPr>
            <w:r w:rsidRPr="00DA07C8">
              <w:rPr>
                <w:rFonts w:ascii="Arial" w:hAnsi="Arial" w:cs="Arial"/>
                <w:sz w:val="20"/>
                <w:highlight w:val="yellow"/>
              </w:rPr>
              <w:t>Chính sách giấy phép và mô hình quản lý giấy phép</w:t>
            </w:r>
          </w:p>
        </w:tc>
        <w:tc>
          <w:tcPr>
            <w:tcW w:w="5580" w:type="dxa"/>
            <w:vMerge/>
          </w:tcPr>
          <w:p w14:paraId="5467F62C" w14:textId="77777777" w:rsidR="00FE044B" w:rsidRPr="00DA07C8" w:rsidRDefault="00FE044B" w:rsidP="004E51A7">
            <w:pPr>
              <w:spacing w:line="360" w:lineRule="auto"/>
              <w:rPr>
                <w:rFonts w:ascii="Arial" w:hAnsi="Arial" w:cs="Arial"/>
                <w:sz w:val="20"/>
              </w:rPr>
            </w:pPr>
          </w:p>
        </w:tc>
      </w:tr>
      <w:tr w:rsidR="00FE044B" w:rsidRPr="00DA07C8" w14:paraId="18E9782C" w14:textId="77777777" w:rsidTr="00012606">
        <w:tc>
          <w:tcPr>
            <w:tcW w:w="1350" w:type="dxa"/>
            <w:vMerge/>
          </w:tcPr>
          <w:p w14:paraId="003B2A1B" w14:textId="77777777" w:rsidR="00FE044B" w:rsidRPr="00DA07C8" w:rsidRDefault="00FE044B" w:rsidP="004E51A7">
            <w:pPr>
              <w:spacing w:line="360" w:lineRule="auto"/>
              <w:rPr>
                <w:rFonts w:ascii="Arial" w:hAnsi="Arial" w:cs="Arial"/>
                <w:sz w:val="20"/>
              </w:rPr>
            </w:pPr>
          </w:p>
        </w:tc>
        <w:tc>
          <w:tcPr>
            <w:tcW w:w="3960" w:type="dxa"/>
          </w:tcPr>
          <w:p w14:paraId="78CB045A" w14:textId="4FB3E961" w:rsidR="00FE044B" w:rsidRPr="00DA07C8" w:rsidRDefault="00FE044B" w:rsidP="004E51A7">
            <w:pPr>
              <w:spacing w:line="360" w:lineRule="auto"/>
              <w:rPr>
                <w:rFonts w:ascii="Arial" w:hAnsi="Arial" w:cs="Arial"/>
                <w:sz w:val="20"/>
                <w:szCs w:val="22"/>
                <w:highlight w:val="yellow"/>
              </w:rPr>
            </w:pPr>
            <w:r w:rsidRPr="00DA07C8">
              <w:rPr>
                <w:rFonts w:ascii="Arial" w:hAnsi="Arial" w:cs="Arial"/>
                <w:sz w:val="20"/>
                <w:szCs w:val="22"/>
                <w:highlight w:val="yellow"/>
              </w:rPr>
              <w:t>Khối S-Function của thiết bị ngoại vi</w:t>
            </w:r>
          </w:p>
        </w:tc>
        <w:tc>
          <w:tcPr>
            <w:tcW w:w="5580" w:type="dxa"/>
            <w:vMerge/>
          </w:tcPr>
          <w:p w14:paraId="1F72F9E5" w14:textId="77777777" w:rsidR="00FE044B" w:rsidRPr="00DA07C8" w:rsidRDefault="00FE044B" w:rsidP="004E51A7">
            <w:pPr>
              <w:spacing w:line="360" w:lineRule="auto"/>
              <w:rPr>
                <w:rFonts w:ascii="Arial" w:hAnsi="Arial" w:cs="Arial"/>
                <w:sz w:val="20"/>
              </w:rPr>
            </w:pPr>
          </w:p>
        </w:tc>
      </w:tr>
      <w:tr w:rsidR="00FE044B" w:rsidRPr="00DA07C8" w14:paraId="592538F0" w14:textId="77777777" w:rsidTr="00012606">
        <w:tc>
          <w:tcPr>
            <w:tcW w:w="1350" w:type="dxa"/>
            <w:vMerge/>
          </w:tcPr>
          <w:p w14:paraId="2B2848BF" w14:textId="77777777" w:rsidR="00FE044B" w:rsidRPr="00DA07C8" w:rsidRDefault="00FE044B" w:rsidP="004E51A7">
            <w:pPr>
              <w:spacing w:line="360" w:lineRule="auto"/>
              <w:rPr>
                <w:rFonts w:ascii="Arial" w:hAnsi="Arial" w:cs="Arial"/>
                <w:sz w:val="20"/>
              </w:rPr>
            </w:pPr>
          </w:p>
        </w:tc>
        <w:tc>
          <w:tcPr>
            <w:tcW w:w="3960" w:type="dxa"/>
          </w:tcPr>
          <w:p w14:paraId="437B9696" w14:textId="79158869" w:rsidR="00FE044B" w:rsidRPr="00DA07C8" w:rsidRDefault="00FE044B" w:rsidP="004E51A7">
            <w:pPr>
              <w:spacing w:line="360" w:lineRule="auto"/>
              <w:rPr>
                <w:rFonts w:ascii="Arial" w:hAnsi="Arial" w:cs="Arial"/>
                <w:sz w:val="20"/>
                <w:highlight w:val="yellow"/>
              </w:rPr>
            </w:pPr>
            <w:r w:rsidRPr="00DA07C8">
              <w:rPr>
                <w:rFonts w:ascii="Arial" w:hAnsi="Arial" w:cs="Arial"/>
                <w:sz w:val="20"/>
                <w:highlight w:val="yellow"/>
              </w:rPr>
              <w:t>Tạo mã nguồn của thiết bị ngoại vi bằng SC</w:t>
            </w:r>
          </w:p>
        </w:tc>
        <w:tc>
          <w:tcPr>
            <w:tcW w:w="5580" w:type="dxa"/>
            <w:vMerge/>
          </w:tcPr>
          <w:p w14:paraId="774CD21A" w14:textId="77777777" w:rsidR="00FE044B" w:rsidRPr="00DA07C8" w:rsidRDefault="00FE044B" w:rsidP="004E51A7">
            <w:pPr>
              <w:spacing w:line="360" w:lineRule="auto"/>
              <w:rPr>
                <w:rFonts w:ascii="Arial" w:hAnsi="Arial" w:cs="Arial"/>
                <w:sz w:val="20"/>
              </w:rPr>
            </w:pPr>
          </w:p>
        </w:tc>
      </w:tr>
      <w:tr w:rsidR="00FE044B" w:rsidRPr="00DA07C8" w14:paraId="7ADE1402" w14:textId="77777777" w:rsidTr="00012606">
        <w:tc>
          <w:tcPr>
            <w:tcW w:w="1350" w:type="dxa"/>
            <w:vMerge/>
          </w:tcPr>
          <w:p w14:paraId="37367847" w14:textId="77777777" w:rsidR="00FE044B" w:rsidRPr="00DA07C8" w:rsidRDefault="00FE044B" w:rsidP="004E51A7">
            <w:pPr>
              <w:spacing w:line="360" w:lineRule="auto"/>
              <w:rPr>
                <w:rFonts w:ascii="Arial" w:hAnsi="Arial" w:cs="Arial"/>
                <w:sz w:val="20"/>
              </w:rPr>
            </w:pPr>
          </w:p>
        </w:tc>
        <w:tc>
          <w:tcPr>
            <w:tcW w:w="3960" w:type="dxa"/>
          </w:tcPr>
          <w:p w14:paraId="3FB1006D" w14:textId="34B28E62" w:rsidR="00FE044B" w:rsidRPr="00DA07C8" w:rsidRDefault="00FE044B" w:rsidP="004E51A7">
            <w:pPr>
              <w:spacing w:line="360" w:lineRule="auto"/>
              <w:rPr>
                <w:rFonts w:ascii="Arial" w:hAnsi="Arial" w:cs="Arial"/>
                <w:sz w:val="20"/>
                <w:highlight w:val="yellow"/>
              </w:rPr>
            </w:pPr>
            <w:r w:rsidRPr="00DA07C8">
              <w:rPr>
                <w:rFonts w:ascii="Arial" w:hAnsi="Arial" w:cs="Arial"/>
                <w:sz w:val="20"/>
                <w:highlight w:val="yellow"/>
              </w:rPr>
              <w:t>đo thời gian</w:t>
            </w:r>
          </w:p>
        </w:tc>
        <w:tc>
          <w:tcPr>
            <w:tcW w:w="5580" w:type="dxa"/>
            <w:vMerge/>
          </w:tcPr>
          <w:p w14:paraId="046A3E20" w14:textId="77777777" w:rsidR="00FE044B" w:rsidRPr="00DA07C8" w:rsidRDefault="00FE044B" w:rsidP="004E51A7">
            <w:pPr>
              <w:spacing w:line="360" w:lineRule="auto"/>
              <w:rPr>
                <w:rFonts w:ascii="Arial" w:hAnsi="Arial" w:cs="Arial"/>
                <w:sz w:val="20"/>
              </w:rPr>
            </w:pPr>
          </w:p>
        </w:tc>
      </w:tr>
      <w:tr w:rsidR="00FE044B" w:rsidRPr="00DA07C8" w14:paraId="18AACA0A" w14:textId="77777777" w:rsidTr="00012606">
        <w:tc>
          <w:tcPr>
            <w:tcW w:w="1350" w:type="dxa"/>
            <w:vMerge/>
          </w:tcPr>
          <w:p w14:paraId="301C96B1" w14:textId="77777777" w:rsidR="00FE044B" w:rsidRPr="00DA07C8" w:rsidRDefault="00FE044B" w:rsidP="004E51A7">
            <w:pPr>
              <w:spacing w:line="360" w:lineRule="auto"/>
              <w:rPr>
                <w:rFonts w:ascii="Arial" w:hAnsi="Arial" w:cs="Arial"/>
                <w:sz w:val="20"/>
              </w:rPr>
            </w:pPr>
          </w:p>
        </w:tc>
        <w:tc>
          <w:tcPr>
            <w:tcW w:w="3960" w:type="dxa"/>
          </w:tcPr>
          <w:p w14:paraId="53CDCBB5" w14:textId="1455C6DE" w:rsidR="00FE044B" w:rsidRPr="00DA07C8" w:rsidRDefault="00FE044B" w:rsidP="004E51A7">
            <w:pPr>
              <w:spacing w:line="360" w:lineRule="auto"/>
              <w:rPr>
                <w:rFonts w:ascii="Arial" w:hAnsi="Arial" w:cs="Arial"/>
                <w:sz w:val="20"/>
                <w:highlight w:val="yellow"/>
              </w:rPr>
            </w:pPr>
            <w:r w:rsidRPr="00DA07C8">
              <w:rPr>
                <w:rFonts w:ascii="Arial" w:hAnsi="Arial" w:cs="Arial"/>
                <w:sz w:val="20"/>
                <w:highlight w:val="yellow"/>
              </w:rPr>
              <w:t>Điểm cần thận trọng</w:t>
            </w:r>
          </w:p>
        </w:tc>
        <w:tc>
          <w:tcPr>
            <w:tcW w:w="5580" w:type="dxa"/>
            <w:vMerge/>
          </w:tcPr>
          <w:p w14:paraId="190CBC91" w14:textId="77777777" w:rsidR="00FE044B" w:rsidRPr="00DA07C8" w:rsidRDefault="00FE044B" w:rsidP="004E51A7">
            <w:pPr>
              <w:spacing w:line="360" w:lineRule="auto"/>
              <w:rPr>
                <w:rFonts w:ascii="Arial" w:hAnsi="Arial" w:cs="Arial"/>
                <w:sz w:val="20"/>
              </w:rPr>
            </w:pPr>
          </w:p>
        </w:tc>
      </w:tr>
      <w:tr w:rsidR="00FE044B" w:rsidRPr="00DA07C8" w14:paraId="5B39D986" w14:textId="77777777" w:rsidTr="00E02758">
        <w:trPr>
          <w:trHeight w:val="170"/>
        </w:trPr>
        <w:tc>
          <w:tcPr>
            <w:tcW w:w="1350" w:type="dxa"/>
            <w:vMerge/>
          </w:tcPr>
          <w:p w14:paraId="3E26BFF0" w14:textId="77777777" w:rsidR="00FE044B" w:rsidRPr="00DA07C8" w:rsidRDefault="00FE044B" w:rsidP="004E51A7">
            <w:pPr>
              <w:spacing w:line="360" w:lineRule="auto"/>
              <w:rPr>
                <w:rFonts w:ascii="Arial" w:hAnsi="Arial" w:cs="Arial"/>
                <w:sz w:val="20"/>
              </w:rPr>
            </w:pPr>
          </w:p>
        </w:tc>
        <w:tc>
          <w:tcPr>
            <w:tcW w:w="3960" w:type="dxa"/>
          </w:tcPr>
          <w:p w14:paraId="6F9E312D" w14:textId="155E0886" w:rsidR="00FE044B" w:rsidRPr="00DA07C8" w:rsidRDefault="00B24701" w:rsidP="004E51A7">
            <w:pPr>
              <w:spacing w:line="360" w:lineRule="auto"/>
              <w:rPr>
                <w:rFonts w:ascii="Arial" w:hAnsi="Arial" w:cs="Arial"/>
                <w:sz w:val="20"/>
                <w:highlight w:val="yellow"/>
              </w:rPr>
            </w:pPr>
            <w:r w:rsidRPr="00DA07C8">
              <w:rPr>
                <w:rFonts w:ascii="Arial" w:hAnsi="Arial" w:cs="Arial"/>
                <w:sz w:val="20"/>
                <w:highlight w:val="yellow"/>
              </w:rPr>
              <w:t>Mô hình mẫu nhúng</w:t>
            </w:r>
          </w:p>
        </w:tc>
        <w:tc>
          <w:tcPr>
            <w:tcW w:w="5580" w:type="dxa"/>
            <w:vMerge/>
          </w:tcPr>
          <w:p w14:paraId="22D18722" w14:textId="77777777" w:rsidR="00FE044B" w:rsidRPr="00DA07C8" w:rsidRDefault="00FE044B" w:rsidP="004E51A7">
            <w:pPr>
              <w:spacing w:line="360" w:lineRule="auto"/>
              <w:rPr>
                <w:rFonts w:ascii="Arial" w:hAnsi="Arial" w:cs="Arial"/>
                <w:sz w:val="20"/>
              </w:rPr>
            </w:pPr>
          </w:p>
        </w:tc>
      </w:tr>
      <w:tr w:rsidR="00FE044B" w:rsidRPr="00DA07C8" w14:paraId="211171E8" w14:textId="77777777" w:rsidTr="00012606">
        <w:tc>
          <w:tcPr>
            <w:tcW w:w="1350" w:type="dxa"/>
            <w:vMerge/>
          </w:tcPr>
          <w:p w14:paraId="7D359CBC" w14:textId="77777777" w:rsidR="00FE044B" w:rsidRPr="00DA07C8" w:rsidRDefault="00FE044B" w:rsidP="004E51A7">
            <w:pPr>
              <w:spacing w:line="360" w:lineRule="auto"/>
              <w:rPr>
                <w:rFonts w:ascii="Arial" w:hAnsi="Arial" w:cs="Arial"/>
                <w:sz w:val="20"/>
              </w:rPr>
            </w:pPr>
          </w:p>
        </w:tc>
        <w:tc>
          <w:tcPr>
            <w:tcW w:w="3960" w:type="dxa"/>
          </w:tcPr>
          <w:p w14:paraId="0CCAC625" w14:textId="7C9A4FD9" w:rsidR="00FE044B" w:rsidRPr="00DA07C8" w:rsidRDefault="00B24701" w:rsidP="004E51A7">
            <w:pPr>
              <w:spacing w:line="360" w:lineRule="auto"/>
              <w:rPr>
                <w:rFonts w:ascii="Arial" w:hAnsi="Arial" w:cs="Arial"/>
                <w:sz w:val="20"/>
                <w:highlight w:val="yellow"/>
              </w:rPr>
            </w:pPr>
            <w:r w:rsidRPr="00DA07C8">
              <w:rPr>
                <w:rFonts w:ascii="Arial" w:hAnsi="Arial" w:cs="Arial"/>
                <w:sz w:val="20"/>
                <w:highlight w:val="yellow"/>
              </w:rPr>
              <w:t>Cài đặt</w:t>
            </w:r>
          </w:p>
        </w:tc>
        <w:tc>
          <w:tcPr>
            <w:tcW w:w="5580" w:type="dxa"/>
            <w:vMerge/>
          </w:tcPr>
          <w:p w14:paraId="5A203801" w14:textId="77777777" w:rsidR="00FE044B" w:rsidRPr="00DA07C8" w:rsidRDefault="00FE044B" w:rsidP="004E51A7">
            <w:pPr>
              <w:spacing w:line="360" w:lineRule="auto"/>
              <w:rPr>
                <w:rFonts w:ascii="Arial" w:hAnsi="Arial" w:cs="Arial"/>
                <w:sz w:val="20"/>
              </w:rPr>
            </w:pPr>
          </w:p>
        </w:tc>
      </w:tr>
    </w:tbl>
    <w:p w14:paraId="2D874F23" w14:textId="7F3D350F" w:rsidR="00D06B77" w:rsidRPr="00DA07C8" w:rsidRDefault="00D06B77" w:rsidP="004E51A7">
      <w:pPr>
        <w:spacing w:line="360" w:lineRule="auto"/>
        <w:rPr>
          <w:rFonts w:ascii="Arial" w:hAnsi="Arial" w:cs="Arial"/>
          <w:sz w:val="20"/>
          <w:szCs w:val="22"/>
        </w:rPr>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625"/>
        <w:gridCol w:w="2970"/>
        <w:gridCol w:w="1170"/>
        <w:gridCol w:w="2340"/>
        <w:gridCol w:w="1350"/>
        <w:gridCol w:w="1170"/>
        <w:gridCol w:w="1260"/>
      </w:tblGrid>
      <w:tr w:rsidR="008B1381" w:rsidRPr="00DA07C8" w14:paraId="4B347E5D" w14:textId="77777777" w:rsidTr="3C0BE9D9">
        <w:trPr>
          <w:cantSplit/>
          <w:trHeight w:val="400"/>
        </w:trPr>
        <w:tc>
          <w:tcPr>
            <w:tcW w:w="10885" w:type="dxa"/>
            <w:gridSpan w:val="7"/>
            <w:vAlign w:val="center"/>
          </w:tcPr>
          <w:p w14:paraId="54DD5C8D" w14:textId="275F765E" w:rsidR="00D06B77" w:rsidRPr="00DA07C8" w:rsidRDefault="00D06B77" w:rsidP="004E51A7">
            <w:pPr>
              <w:spacing w:line="360" w:lineRule="auto"/>
              <w:jc w:val="center"/>
              <w:rPr>
                <w:rFonts w:ascii="Arial" w:hAnsi="Arial" w:cs="Arial"/>
                <w:sz w:val="20"/>
                <w:szCs w:val="22"/>
              </w:rPr>
            </w:pPr>
            <w:r w:rsidRPr="00DA07C8">
              <w:rPr>
                <w:rFonts w:ascii="Arial" w:hAnsi="Arial" w:cs="Arial"/>
                <w:b/>
                <w:sz w:val="28"/>
                <w:szCs w:val="28"/>
              </w:rPr>
              <w:t>Lịch sử đã thay đổi (Sửa đổi) (ET-VPF E1.00.00)</w:t>
            </w:r>
          </w:p>
        </w:tc>
      </w:tr>
      <w:tr w:rsidR="008B1381" w:rsidRPr="00DA07C8" w14:paraId="44A3671F" w14:textId="77777777" w:rsidTr="3C0BE9D9">
        <w:trPr>
          <w:cantSplit/>
          <w:trHeight w:val="400"/>
        </w:trPr>
        <w:tc>
          <w:tcPr>
            <w:tcW w:w="625" w:type="dxa"/>
            <w:vMerge w:val="restart"/>
            <w:vAlign w:val="center"/>
          </w:tcPr>
          <w:p w14:paraId="37E09A44" w14:textId="77777777" w:rsidR="00D06B77" w:rsidRPr="00DA07C8" w:rsidRDefault="00D06B77" w:rsidP="004E51A7">
            <w:pPr>
              <w:spacing w:line="360" w:lineRule="auto"/>
              <w:rPr>
                <w:rFonts w:ascii="Arial" w:hAnsi="Arial" w:cs="Arial"/>
                <w:sz w:val="20"/>
                <w:szCs w:val="22"/>
              </w:rPr>
            </w:pPr>
            <w:r w:rsidRPr="00DA07C8">
              <w:rPr>
                <w:rFonts w:ascii="Arial" w:hAnsi="Arial" w:cs="Arial"/>
                <w:sz w:val="20"/>
                <w:szCs w:val="22"/>
              </w:rPr>
              <w:t>Không.</w:t>
            </w:r>
          </w:p>
        </w:tc>
        <w:tc>
          <w:tcPr>
            <w:tcW w:w="6480" w:type="dxa"/>
            <w:gridSpan w:val="3"/>
            <w:vAlign w:val="center"/>
          </w:tcPr>
          <w:p w14:paraId="3E8AEC6F" w14:textId="77777777" w:rsidR="00D06B77" w:rsidRPr="00DA07C8" w:rsidRDefault="00D06B77" w:rsidP="004E51A7">
            <w:pPr>
              <w:spacing w:line="360" w:lineRule="auto"/>
              <w:rPr>
                <w:rFonts w:ascii="Arial" w:hAnsi="Arial" w:cs="Arial"/>
                <w:sz w:val="20"/>
                <w:szCs w:val="22"/>
              </w:rPr>
            </w:pPr>
            <w:r w:rsidRPr="00DA07C8">
              <w:rPr>
                <w:rFonts w:ascii="Arial" w:hAnsi="Arial" w:cs="Arial"/>
                <w:sz w:val="20"/>
                <w:szCs w:val="22"/>
              </w:rPr>
              <w:t>* 1 ghi chú thay đổi</w:t>
            </w:r>
          </w:p>
        </w:tc>
        <w:tc>
          <w:tcPr>
            <w:tcW w:w="1350" w:type="dxa"/>
            <w:vMerge w:val="restart"/>
            <w:vAlign w:val="center"/>
          </w:tcPr>
          <w:p w14:paraId="729D2DF8" w14:textId="77777777" w:rsidR="00D06B77" w:rsidRPr="00DA07C8" w:rsidRDefault="00D06B77" w:rsidP="004E51A7">
            <w:pPr>
              <w:spacing w:line="360" w:lineRule="auto"/>
              <w:rPr>
                <w:rFonts w:ascii="Arial" w:hAnsi="Arial" w:cs="Arial"/>
                <w:sz w:val="20"/>
                <w:szCs w:val="22"/>
              </w:rPr>
            </w:pPr>
            <w:r w:rsidRPr="00DA07C8">
              <w:rPr>
                <w:rFonts w:ascii="Arial" w:hAnsi="Arial" w:cs="Arial"/>
                <w:sz w:val="20"/>
                <w:szCs w:val="22"/>
              </w:rPr>
              <w:t>* 2</w:t>
            </w:r>
          </w:p>
          <w:p w14:paraId="12F98685" w14:textId="77777777" w:rsidR="00D06B77" w:rsidRPr="00DA07C8" w:rsidRDefault="00D06B77" w:rsidP="004E51A7">
            <w:pPr>
              <w:spacing w:line="360" w:lineRule="auto"/>
              <w:rPr>
                <w:rFonts w:ascii="Arial" w:hAnsi="Arial" w:cs="Arial"/>
                <w:sz w:val="20"/>
                <w:szCs w:val="22"/>
              </w:rPr>
            </w:pPr>
            <w:r w:rsidRPr="00DA07C8">
              <w:rPr>
                <w:rFonts w:ascii="Arial" w:hAnsi="Arial" w:cs="Arial"/>
                <w:sz w:val="20"/>
                <w:szCs w:val="22"/>
              </w:rPr>
              <w:t>Ngày thành lập</w:t>
            </w:r>
          </w:p>
          <w:p w14:paraId="09AA66E0" w14:textId="77777777" w:rsidR="00D06B77" w:rsidRPr="00DA07C8" w:rsidRDefault="00D06B77" w:rsidP="004E51A7">
            <w:pPr>
              <w:spacing w:line="360" w:lineRule="auto"/>
              <w:rPr>
                <w:rFonts w:ascii="Arial" w:hAnsi="Arial" w:cs="Arial"/>
                <w:sz w:val="20"/>
                <w:szCs w:val="22"/>
              </w:rPr>
            </w:pPr>
            <w:r w:rsidRPr="00DA07C8">
              <w:rPr>
                <w:rFonts w:ascii="Arial" w:hAnsi="Arial" w:cs="Arial"/>
                <w:sz w:val="20"/>
                <w:szCs w:val="22"/>
              </w:rPr>
              <w:t>ngày chỉ định</w:t>
            </w:r>
          </w:p>
        </w:tc>
        <w:tc>
          <w:tcPr>
            <w:tcW w:w="1170" w:type="dxa"/>
            <w:vMerge w:val="restart"/>
            <w:vAlign w:val="center"/>
          </w:tcPr>
          <w:p w14:paraId="69394895" w14:textId="77777777" w:rsidR="00D06B77" w:rsidRPr="00DA07C8" w:rsidRDefault="00D06B77" w:rsidP="004E51A7">
            <w:pPr>
              <w:spacing w:line="360" w:lineRule="auto"/>
              <w:rPr>
                <w:rFonts w:ascii="Arial" w:hAnsi="Arial" w:cs="Arial"/>
                <w:sz w:val="20"/>
                <w:szCs w:val="22"/>
              </w:rPr>
            </w:pPr>
            <w:r w:rsidRPr="00DA07C8">
              <w:rPr>
                <w:rFonts w:ascii="Arial" w:hAnsi="Arial" w:cs="Arial"/>
                <w:sz w:val="20"/>
                <w:szCs w:val="22"/>
              </w:rPr>
              <w:t>* 3</w:t>
            </w:r>
          </w:p>
          <w:p w14:paraId="55A27895" w14:textId="77777777" w:rsidR="00D06B77" w:rsidRPr="00DA07C8" w:rsidRDefault="00D06B77" w:rsidP="004E51A7">
            <w:pPr>
              <w:spacing w:line="360" w:lineRule="auto"/>
              <w:rPr>
                <w:rFonts w:ascii="Arial" w:hAnsi="Arial" w:cs="Arial"/>
                <w:sz w:val="20"/>
                <w:szCs w:val="22"/>
              </w:rPr>
            </w:pPr>
            <w:r w:rsidRPr="00DA07C8">
              <w:rPr>
                <w:rFonts w:ascii="Arial" w:hAnsi="Arial" w:cs="Arial"/>
                <w:sz w:val="20"/>
                <w:szCs w:val="22"/>
              </w:rPr>
              <w:t>Kéo lên</w:t>
            </w:r>
          </w:p>
          <w:p w14:paraId="54F8E104" w14:textId="77777777" w:rsidR="00D06B77" w:rsidRPr="00DA07C8" w:rsidRDefault="00D06B77" w:rsidP="004E51A7">
            <w:pPr>
              <w:spacing w:line="360" w:lineRule="auto"/>
              <w:rPr>
                <w:rFonts w:ascii="Arial" w:hAnsi="Arial" w:cs="Arial"/>
                <w:sz w:val="20"/>
                <w:szCs w:val="22"/>
              </w:rPr>
            </w:pPr>
            <w:r w:rsidRPr="00DA07C8">
              <w:rPr>
                <w:rFonts w:ascii="Arial" w:hAnsi="Arial" w:cs="Arial"/>
                <w:sz w:val="20"/>
                <w:szCs w:val="22"/>
              </w:rPr>
              <w:t>Tài liệu kỹ thuật</w:t>
            </w:r>
          </w:p>
        </w:tc>
        <w:tc>
          <w:tcPr>
            <w:tcW w:w="1260" w:type="dxa"/>
            <w:vMerge w:val="restart"/>
            <w:vAlign w:val="center"/>
          </w:tcPr>
          <w:p w14:paraId="6ADD3E14" w14:textId="77777777" w:rsidR="00D06B77" w:rsidRPr="00DA07C8" w:rsidRDefault="00D06B77" w:rsidP="004E51A7">
            <w:pPr>
              <w:spacing w:line="360" w:lineRule="auto"/>
              <w:rPr>
                <w:rFonts w:ascii="Arial" w:hAnsi="Arial" w:cs="Arial"/>
                <w:sz w:val="20"/>
                <w:szCs w:val="22"/>
              </w:rPr>
            </w:pPr>
            <w:r w:rsidRPr="00DA07C8">
              <w:rPr>
                <w:rFonts w:ascii="Arial" w:hAnsi="Arial" w:cs="Arial"/>
                <w:sz w:val="20"/>
                <w:szCs w:val="22"/>
              </w:rPr>
              <w:t>Tác giả</w:t>
            </w:r>
          </w:p>
        </w:tc>
      </w:tr>
      <w:tr w:rsidR="008B1381" w:rsidRPr="00DA07C8" w14:paraId="11FF9A24" w14:textId="77777777" w:rsidTr="3C0BE9D9">
        <w:trPr>
          <w:cantSplit/>
          <w:trHeight w:val="400"/>
        </w:trPr>
        <w:tc>
          <w:tcPr>
            <w:tcW w:w="625" w:type="dxa"/>
            <w:vMerge/>
            <w:vAlign w:val="center"/>
          </w:tcPr>
          <w:p w14:paraId="4BB7F2CB" w14:textId="77777777" w:rsidR="00D06B77" w:rsidRPr="00DA07C8" w:rsidRDefault="00D06B77" w:rsidP="004E51A7">
            <w:pPr>
              <w:spacing w:line="360" w:lineRule="auto"/>
              <w:rPr>
                <w:rFonts w:ascii="Arial" w:hAnsi="Arial" w:cs="Arial"/>
                <w:sz w:val="20"/>
                <w:szCs w:val="22"/>
              </w:rPr>
            </w:pPr>
          </w:p>
        </w:tc>
        <w:tc>
          <w:tcPr>
            <w:tcW w:w="2970" w:type="dxa"/>
            <w:tcBorders>
              <w:bottom w:val="single" w:sz="4" w:space="0" w:color="auto"/>
            </w:tcBorders>
            <w:vAlign w:val="center"/>
          </w:tcPr>
          <w:p w14:paraId="6AEA2A1D" w14:textId="77777777" w:rsidR="00D06B77" w:rsidRPr="00DA07C8" w:rsidRDefault="00D06B77" w:rsidP="004E51A7">
            <w:pPr>
              <w:spacing w:line="360" w:lineRule="auto"/>
              <w:jc w:val="center"/>
              <w:rPr>
                <w:rFonts w:ascii="Arial" w:hAnsi="Arial" w:cs="Arial"/>
                <w:sz w:val="20"/>
                <w:szCs w:val="22"/>
              </w:rPr>
            </w:pPr>
            <w:r w:rsidRPr="00DA07C8">
              <w:rPr>
                <w:rFonts w:ascii="Arial" w:hAnsi="Arial" w:cs="Arial"/>
                <w:sz w:val="20"/>
                <w:szCs w:val="22"/>
              </w:rPr>
              <w:t>Nội dung</w:t>
            </w:r>
          </w:p>
        </w:tc>
        <w:tc>
          <w:tcPr>
            <w:tcW w:w="1170" w:type="dxa"/>
            <w:tcBorders>
              <w:bottom w:val="single" w:sz="4" w:space="0" w:color="auto"/>
            </w:tcBorders>
            <w:vAlign w:val="center"/>
          </w:tcPr>
          <w:p w14:paraId="345E889B" w14:textId="77777777" w:rsidR="00D06B77" w:rsidRPr="00DA07C8" w:rsidRDefault="00D06B77" w:rsidP="004E51A7">
            <w:pPr>
              <w:spacing w:line="360" w:lineRule="auto"/>
              <w:jc w:val="center"/>
              <w:rPr>
                <w:rFonts w:ascii="Arial" w:hAnsi="Arial" w:cs="Arial"/>
                <w:sz w:val="20"/>
                <w:szCs w:val="22"/>
              </w:rPr>
            </w:pPr>
            <w:r w:rsidRPr="00DA07C8">
              <w:rPr>
                <w:rFonts w:ascii="Arial" w:hAnsi="Arial" w:cs="Arial"/>
                <w:sz w:val="20"/>
                <w:szCs w:val="22"/>
              </w:rPr>
              <w:t>Trang</w:t>
            </w:r>
          </w:p>
        </w:tc>
        <w:tc>
          <w:tcPr>
            <w:tcW w:w="2340" w:type="dxa"/>
            <w:tcBorders>
              <w:bottom w:val="single" w:sz="4" w:space="0" w:color="auto"/>
            </w:tcBorders>
            <w:vAlign w:val="center"/>
          </w:tcPr>
          <w:p w14:paraId="29AB75B5" w14:textId="77777777" w:rsidR="00D06B77" w:rsidRPr="00DA07C8" w:rsidRDefault="00D06B77" w:rsidP="004E51A7">
            <w:pPr>
              <w:spacing w:line="360" w:lineRule="auto"/>
              <w:jc w:val="center"/>
              <w:rPr>
                <w:rFonts w:ascii="Arial" w:hAnsi="Arial" w:cs="Arial"/>
                <w:sz w:val="20"/>
                <w:szCs w:val="22"/>
              </w:rPr>
            </w:pPr>
            <w:r w:rsidRPr="00DA07C8">
              <w:rPr>
                <w:rFonts w:ascii="Arial" w:hAnsi="Arial" w:cs="Arial"/>
                <w:sz w:val="20"/>
                <w:szCs w:val="22"/>
              </w:rPr>
              <w:t>Lý do</w:t>
            </w:r>
          </w:p>
        </w:tc>
        <w:tc>
          <w:tcPr>
            <w:tcW w:w="1350" w:type="dxa"/>
            <w:vMerge/>
            <w:vAlign w:val="center"/>
          </w:tcPr>
          <w:p w14:paraId="31CF5A9A" w14:textId="77777777" w:rsidR="00D06B77" w:rsidRPr="00DA07C8" w:rsidRDefault="00D06B77" w:rsidP="004E51A7">
            <w:pPr>
              <w:spacing w:line="360" w:lineRule="auto"/>
              <w:rPr>
                <w:rFonts w:ascii="Arial" w:hAnsi="Arial" w:cs="Arial"/>
                <w:sz w:val="20"/>
                <w:szCs w:val="22"/>
              </w:rPr>
            </w:pPr>
          </w:p>
        </w:tc>
        <w:tc>
          <w:tcPr>
            <w:tcW w:w="1170" w:type="dxa"/>
            <w:vMerge/>
            <w:vAlign w:val="center"/>
          </w:tcPr>
          <w:p w14:paraId="7AD3821C" w14:textId="77777777" w:rsidR="00D06B77" w:rsidRPr="00DA07C8" w:rsidRDefault="00D06B77" w:rsidP="004E51A7">
            <w:pPr>
              <w:spacing w:line="360" w:lineRule="auto"/>
              <w:rPr>
                <w:rFonts w:ascii="Arial" w:hAnsi="Arial" w:cs="Arial"/>
                <w:sz w:val="20"/>
                <w:szCs w:val="22"/>
              </w:rPr>
            </w:pPr>
          </w:p>
        </w:tc>
        <w:tc>
          <w:tcPr>
            <w:tcW w:w="1260" w:type="dxa"/>
            <w:vMerge/>
            <w:vAlign w:val="center"/>
          </w:tcPr>
          <w:p w14:paraId="1F3366E8" w14:textId="77777777" w:rsidR="00D06B77" w:rsidRPr="00DA07C8" w:rsidRDefault="00D06B77" w:rsidP="004E51A7">
            <w:pPr>
              <w:spacing w:line="360" w:lineRule="auto"/>
              <w:rPr>
                <w:rFonts w:ascii="Arial" w:hAnsi="Arial" w:cs="Arial"/>
                <w:sz w:val="20"/>
                <w:szCs w:val="22"/>
              </w:rPr>
            </w:pPr>
          </w:p>
        </w:tc>
      </w:tr>
      <w:tr w:rsidR="008B1381" w:rsidRPr="00DA07C8" w14:paraId="1245B61F" w14:textId="77777777" w:rsidTr="3C0BE9D9">
        <w:trPr>
          <w:trHeight w:val="377"/>
        </w:trPr>
        <w:tc>
          <w:tcPr>
            <w:tcW w:w="625" w:type="dxa"/>
            <w:tcBorders>
              <w:top w:val="single" w:sz="4" w:space="0" w:color="auto"/>
              <w:left w:val="single" w:sz="4" w:space="0" w:color="auto"/>
              <w:bottom w:val="single" w:sz="4" w:space="0" w:color="auto"/>
              <w:right w:val="single" w:sz="4" w:space="0" w:color="auto"/>
            </w:tcBorders>
          </w:tcPr>
          <w:p w14:paraId="15C911FA" w14:textId="77777777" w:rsidR="00D06B77" w:rsidRPr="00DA07C8" w:rsidRDefault="00D06B77" w:rsidP="004E51A7">
            <w:pPr>
              <w:spacing w:line="360" w:lineRule="auto"/>
              <w:jc w:val="center"/>
              <w:rPr>
                <w:rFonts w:ascii="Arial" w:hAnsi="Arial" w:cs="Arial"/>
                <w:sz w:val="20"/>
                <w:szCs w:val="22"/>
              </w:rPr>
            </w:pPr>
            <w:r w:rsidRPr="00DA07C8">
              <w:rPr>
                <w:rFonts w:ascii="Arial" w:hAnsi="Arial" w:cs="Arial"/>
                <w:sz w:val="20"/>
                <w:szCs w:val="22"/>
              </w:rPr>
              <w:t>1</w:t>
            </w:r>
          </w:p>
        </w:tc>
        <w:tc>
          <w:tcPr>
            <w:tcW w:w="2970" w:type="dxa"/>
            <w:tcBorders>
              <w:top w:val="single" w:sz="4" w:space="0" w:color="auto"/>
              <w:left w:val="single" w:sz="4" w:space="0" w:color="auto"/>
              <w:bottom w:val="single" w:sz="4" w:space="0" w:color="auto"/>
              <w:right w:val="single" w:sz="4" w:space="0" w:color="auto"/>
            </w:tcBorders>
          </w:tcPr>
          <w:p w14:paraId="1C149473" w14:textId="5C8FB6A0" w:rsidR="00E46BF9" w:rsidRPr="00DA07C8" w:rsidRDefault="00E46BF9" w:rsidP="004E51A7">
            <w:pPr>
              <w:spacing w:line="360" w:lineRule="auto"/>
              <w:rPr>
                <w:rFonts w:ascii="Arial" w:hAnsi="Arial" w:cs="Arial"/>
                <w:sz w:val="20"/>
              </w:rPr>
            </w:pPr>
            <w:r w:rsidRPr="00DA07C8">
              <w:rPr>
                <w:rFonts w:ascii="Arial" w:hAnsi="Arial" w:cs="Arial"/>
                <w:sz w:val="20"/>
              </w:rPr>
              <w:t>Khởi tạo tài liệu</w:t>
            </w:r>
          </w:p>
          <w:p w14:paraId="28A59F8B" w14:textId="12F3551A" w:rsidR="00D06B77" w:rsidRPr="00DA07C8" w:rsidRDefault="00E46BF9" w:rsidP="004E51A7">
            <w:pPr>
              <w:spacing w:line="360" w:lineRule="auto"/>
              <w:rPr>
                <w:rFonts w:ascii="Arial" w:hAnsi="Arial" w:cs="Arial"/>
                <w:sz w:val="20"/>
                <w:lang w:val="vi-VN"/>
              </w:rPr>
            </w:pPr>
            <w:r w:rsidRPr="00DA07C8">
              <w:rPr>
                <w:rFonts w:ascii="Arial" w:hAnsi="Arial" w:cs="Arial"/>
                <w:sz w:val="20"/>
              </w:rPr>
              <w:t>Cập nhật các thông tin liên quan đến phiên bản F1KM alpha (Req. 01)</w:t>
            </w:r>
          </w:p>
        </w:tc>
        <w:tc>
          <w:tcPr>
            <w:tcW w:w="1170" w:type="dxa"/>
            <w:tcBorders>
              <w:top w:val="single" w:sz="4" w:space="0" w:color="auto"/>
              <w:left w:val="single" w:sz="4" w:space="0" w:color="auto"/>
              <w:bottom w:val="single" w:sz="4" w:space="0" w:color="auto"/>
              <w:right w:val="single" w:sz="4" w:space="0" w:color="auto"/>
            </w:tcBorders>
          </w:tcPr>
          <w:p w14:paraId="74E66472" w14:textId="77777777" w:rsidR="00D06B77" w:rsidRPr="00DA07C8" w:rsidRDefault="00D06B77" w:rsidP="004E51A7">
            <w:pPr>
              <w:spacing w:line="360" w:lineRule="auto"/>
              <w:jc w:val="center"/>
              <w:rPr>
                <w:rFonts w:ascii="Arial" w:hAnsi="Arial" w:cs="Arial"/>
                <w:sz w:val="20"/>
                <w:szCs w:val="22"/>
              </w:rPr>
            </w:pPr>
            <w:r w:rsidRPr="00DA07C8">
              <w:rPr>
                <w:rFonts w:ascii="Arial" w:hAnsi="Arial" w:cs="Arial"/>
                <w:sz w:val="20"/>
                <w:szCs w:val="22"/>
              </w:rPr>
              <w:t>Tất cả các</w:t>
            </w:r>
          </w:p>
        </w:tc>
        <w:tc>
          <w:tcPr>
            <w:tcW w:w="2340" w:type="dxa"/>
            <w:tcBorders>
              <w:top w:val="single" w:sz="4" w:space="0" w:color="auto"/>
              <w:left w:val="single" w:sz="4" w:space="0" w:color="auto"/>
              <w:bottom w:val="single" w:sz="4" w:space="0" w:color="auto"/>
              <w:right w:val="single" w:sz="4" w:space="0" w:color="auto"/>
            </w:tcBorders>
          </w:tcPr>
          <w:p w14:paraId="45A85828" w14:textId="2ECA3605" w:rsidR="00E46BF9" w:rsidRPr="00DA07C8" w:rsidRDefault="00E46BF9" w:rsidP="004E51A7">
            <w:pPr>
              <w:spacing w:line="360" w:lineRule="auto"/>
              <w:rPr>
                <w:rFonts w:ascii="Arial" w:hAnsi="Arial" w:cs="Arial"/>
                <w:sz w:val="20"/>
                <w:szCs w:val="22"/>
              </w:rPr>
            </w:pPr>
            <w:r w:rsidRPr="00DA07C8">
              <w:rPr>
                <w:rFonts w:ascii="Arial" w:hAnsi="Arial" w:cs="Arial"/>
                <w:sz w:val="20"/>
              </w:rPr>
              <w:t>Hỗ trợ ET-VPF cho phiên bản F1KM alpha</w:t>
            </w:r>
          </w:p>
        </w:tc>
        <w:tc>
          <w:tcPr>
            <w:tcW w:w="1350" w:type="dxa"/>
            <w:tcBorders>
              <w:top w:val="single" w:sz="4" w:space="0" w:color="auto"/>
              <w:left w:val="single" w:sz="4" w:space="0" w:color="auto"/>
              <w:bottom w:val="single" w:sz="4" w:space="0" w:color="auto"/>
              <w:right w:val="single" w:sz="4" w:space="0" w:color="auto"/>
            </w:tcBorders>
          </w:tcPr>
          <w:p w14:paraId="664AE25A" w14:textId="6172A297" w:rsidR="00D06B77" w:rsidRPr="00DA07C8" w:rsidRDefault="005C0B82" w:rsidP="004E51A7">
            <w:pPr>
              <w:spacing w:line="360" w:lineRule="auto"/>
              <w:rPr>
                <w:rFonts w:ascii="Arial" w:hAnsi="Arial" w:cs="Arial"/>
                <w:sz w:val="20"/>
                <w:szCs w:val="22"/>
              </w:rPr>
            </w:pPr>
            <w:r w:rsidRPr="00DA07C8">
              <w:rPr>
                <w:rFonts w:ascii="Arial" w:hAnsi="Arial" w:cs="Arial"/>
                <w:sz w:val="20"/>
                <w:szCs w:val="22"/>
              </w:rPr>
              <w:t>21 Tháng hai, 2022</w:t>
            </w:r>
          </w:p>
        </w:tc>
        <w:tc>
          <w:tcPr>
            <w:tcW w:w="1170" w:type="dxa"/>
            <w:tcBorders>
              <w:top w:val="single" w:sz="4" w:space="0" w:color="auto"/>
              <w:left w:val="single" w:sz="4" w:space="0" w:color="auto"/>
              <w:bottom w:val="single" w:sz="4" w:space="0" w:color="auto"/>
              <w:right w:val="single" w:sz="4" w:space="0" w:color="auto"/>
            </w:tcBorders>
          </w:tcPr>
          <w:p w14:paraId="61DA7F25" w14:textId="77777777" w:rsidR="00D06B77" w:rsidRPr="00DA07C8" w:rsidRDefault="00D06B77" w:rsidP="004E51A7">
            <w:pPr>
              <w:spacing w:line="360" w:lineRule="auto"/>
              <w:rPr>
                <w:rFonts w:ascii="Arial" w:hAnsi="Arial" w:cs="Arial"/>
                <w:sz w:val="20"/>
                <w:szCs w:val="22"/>
              </w:rPr>
            </w:pPr>
            <w:r w:rsidRPr="00DA07C8">
              <w:rPr>
                <w:rFonts w:ascii="Arial" w:hAnsi="Arial" w:cs="Arial"/>
                <w:sz w:val="20"/>
                <w:szCs w:val="22"/>
              </w:rPr>
              <w:t>Không có</w:t>
            </w:r>
          </w:p>
        </w:tc>
        <w:tc>
          <w:tcPr>
            <w:tcW w:w="1260" w:type="dxa"/>
            <w:tcBorders>
              <w:top w:val="single" w:sz="4" w:space="0" w:color="auto"/>
              <w:left w:val="single" w:sz="4" w:space="0" w:color="auto"/>
              <w:bottom w:val="single" w:sz="4" w:space="0" w:color="auto"/>
              <w:right w:val="single" w:sz="4" w:space="0" w:color="auto"/>
            </w:tcBorders>
          </w:tcPr>
          <w:p w14:paraId="0E36C365" w14:textId="77777777" w:rsidR="00D06B77" w:rsidRPr="00DA07C8" w:rsidRDefault="00D06B77" w:rsidP="004E51A7">
            <w:pPr>
              <w:spacing w:line="360" w:lineRule="auto"/>
              <w:rPr>
                <w:rFonts w:ascii="Arial" w:hAnsi="Arial" w:cs="Arial"/>
                <w:sz w:val="20"/>
                <w:szCs w:val="22"/>
              </w:rPr>
            </w:pPr>
            <w:r w:rsidRPr="00DA07C8">
              <w:rPr>
                <w:rFonts w:ascii="Arial" w:hAnsi="Arial" w:cs="Arial"/>
                <w:sz w:val="20"/>
                <w:szCs w:val="22"/>
              </w:rPr>
              <w:t>Hồng Tiêu</w:t>
            </w:r>
          </w:p>
          <w:p w14:paraId="164C903A" w14:textId="19D5786F" w:rsidR="00F56A0D" w:rsidRPr="00DA07C8" w:rsidRDefault="00B8500E" w:rsidP="004E51A7">
            <w:pPr>
              <w:spacing w:line="360" w:lineRule="auto"/>
              <w:rPr>
                <w:rFonts w:ascii="Arial" w:hAnsi="Arial" w:cs="Arial"/>
                <w:sz w:val="20"/>
                <w:szCs w:val="22"/>
              </w:rPr>
            </w:pPr>
            <w:r w:rsidRPr="00DA07C8">
              <w:rPr>
                <w:rFonts w:ascii="Arial" w:hAnsi="Arial" w:cs="Arial"/>
                <w:sz w:val="20"/>
                <w:szCs w:val="22"/>
              </w:rPr>
              <w:t>Lâm Nguyễn</w:t>
            </w:r>
          </w:p>
        </w:tc>
      </w:tr>
      <w:tr w:rsidR="002063A1" w:rsidRPr="00DA07C8" w14:paraId="45666305" w14:textId="77777777" w:rsidTr="3C0BE9D9">
        <w:trPr>
          <w:trHeight w:val="545"/>
        </w:trPr>
        <w:tc>
          <w:tcPr>
            <w:tcW w:w="625" w:type="dxa"/>
            <w:tcBorders>
              <w:top w:val="single" w:sz="4" w:space="0" w:color="auto"/>
              <w:left w:val="single" w:sz="4" w:space="0" w:color="auto"/>
              <w:bottom w:val="single" w:sz="4" w:space="0" w:color="auto"/>
              <w:right w:val="single" w:sz="4" w:space="0" w:color="auto"/>
            </w:tcBorders>
          </w:tcPr>
          <w:p w14:paraId="17688DD1" w14:textId="77777777" w:rsidR="002063A1" w:rsidRPr="00DA07C8" w:rsidRDefault="002063A1" w:rsidP="004E51A7">
            <w:pPr>
              <w:spacing w:line="360" w:lineRule="auto"/>
              <w:jc w:val="center"/>
              <w:rPr>
                <w:rFonts w:ascii="Arial" w:hAnsi="Arial" w:cs="Arial"/>
                <w:sz w:val="20"/>
                <w:szCs w:val="22"/>
              </w:rPr>
            </w:pPr>
            <w:r w:rsidRPr="00DA07C8">
              <w:rPr>
                <w:rFonts w:ascii="Arial" w:hAnsi="Arial" w:cs="Arial"/>
                <w:sz w:val="20"/>
                <w:szCs w:val="22"/>
              </w:rPr>
              <w:t>2</w:t>
            </w:r>
          </w:p>
        </w:tc>
        <w:tc>
          <w:tcPr>
            <w:tcW w:w="2970" w:type="dxa"/>
            <w:tcBorders>
              <w:top w:val="single" w:sz="4" w:space="0" w:color="auto"/>
              <w:left w:val="single" w:sz="4" w:space="0" w:color="auto"/>
              <w:bottom w:val="single" w:sz="4" w:space="0" w:color="auto"/>
              <w:right w:val="single" w:sz="4" w:space="0" w:color="auto"/>
            </w:tcBorders>
          </w:tcPr>
          <w:p w14:paraId="4B3DB698" w14:textId="1796283F" w:rsidR="002063A1" w:rsidRPr="00DA07C8" w:rsidRDefault="002063A1" w:rsidP="004E51A7">
            <w:pPr>
              <w:spacing w:line="360" w:lineRule="auto"/>
              <w:rPr>
                <w:rFonts w:ascii="Arial" w:hAnsi="Arial" w:cs="Arial"/>
                <w:snapToGrid w:val="0"/>
                <w:sz w:val="20"/>
                <w:szCs w:val="22"/>
              </w:rPr>
            </w:pPr>
            <w:r w:rsidRPr="00DA07C8">
              <w:rPr>
                <w:rFonts w:ascii="Arial" w:hAnsi="Arial" w:cs="Arial"/>
                <w:snapToGrid w:val="0"/>
                <w:sz w:val="20"/>
                <w:szCs w:val="22"/>
              </w:rPr>
              <w:t xml:space="preserve">Cập nhật những nội dung chưa </w:t>
            </w:r>
            <w:r w:rsidRPr="00DA07C8">
              <w:rPr>
                <w:rFonts w:ascii="Arial" w:hAnsi="Arial" w:cs="Arial"/>
                <w:snapToGrid w:val="0"/>
                <w:sz w:val="20"/>
                <w:szCs w:val="22"/>
              </w:rPr>
              <w:lastRenderedPageBreak/>
              <w:t>rõ ràng, chưa chính xác.</w:t>
            </w:r>
          </w:p>
        </w:tc>
        <w:tc>
          <w:tcPr>
            <w:tcW w:w="1170" w:type="dxa"/>
            <w:tcBorders>
              <w:top w:val="single" w:sz="4" w:space="0" w:color="auto"/>
              <w:left w:val="single" w:sz="4" w:space="0" w:color="auto"/>
              <w:bottom w:val="single" w:sz="4" w:space="0" w:color="auto"/>
              <w:right w:val="single" w:sz="4" w:space="0" w:color="auto"/>
            </w:tcBorders>
          </w:tcPr>
          <w:p w14:paraId="1992B3BF" w14:textId="690B6F0D" w:rsidR="002063A1" w:rsidRPr="00DA07C8" w:rsidRDefault="002063A1" w:rsidP="004E51A7">
            <w:pPr>
              <w:spacing w:line="360" w:lineRule="auto"/>
              <w:jc w:val="center"/>
              <w:rPr>
                <w:rFonts w:ascii="Arial" w:hAnsi="Arial" w:cs="Arial"/>
                <w:sz w:val="20"/>
                <w:szCs w:val="22"/>
              </w:rPr>
            </w:pPr>
            <w:r w:rsidRPr="00DA07C8">
              <w:rPr>
                <w:rFonts w:ascii="Arial" w:hAnsi="Arial" w:cs="Arial"/>
                <w:sz w:val="20"/>
                <w:szCs w:val="22"/>
              </w:rPr>
              <w:lastRenderedPageBreak/>
              <w:t>Tất cả các</w:t>
            </w:r>
          </w:p>
        </w:tc>
        <w:tc>
          <w:tcPr>
            <w:tcW w:w="2340" w:type="dxa"/>
            <w:tcBorders>
              <w:top w:val="single" w:sz="4" w:space="0" w:color="auto"/>
              <w:left w:val="single" w:sz="4" w:space="0" w:color="auto"/>
              <w:bottom w:val="single" w:sz="4" w:space="0" w:color="auto"/>
              <w:right w:val="single" w:sz="4" w:space="0" w:color="auto"/>
            </w:tcBorders>
          </w:tcPr>
          <w:p w14:paraId="2C0667A7" w14:textId="331E4E96" w:rsidR="002063A1" w:rsidRPr="00DA07C8" w:rsidRDefault="72D178F6" w:rsidP="004E51A7">
            <w:pPr>
              <w:spacing w:line="360" w:lineRule="auto"/>
              <w:rPr>
                <w:rFonts w:ascii="Arial" w:hAnsi="Arial" w:cs="Arial"/>
                <w:snapToGrid w:val="0"/>
                <w:sz w:val="20"/>
                <w:szCs w:val="22"/>
              </w:rPr>
            </w:pPr>
            <w:r w:rsidRPr="00DA07C8">
              <w:rPr>
                <w:rFonts w:ascii="Arial" w:hAnsi="Arial" w:cs="Arial"/>
                <w:snapToGrid w:val="0"/>
                <w:sz w:val="20"/>
                <w:szCs w:val="22"/>
              </w:rPr>
              <w:t xml:space="preserve">Sửa các mục hành động </w:t>
            </w:r>
            <w:r w:rsidRPr="00DA07C8">
              <w:rPr>
                <w:rFonts w:ascii="Arial" w:hAnsi="Arial" w:cs="Arial"/>
                <w:snapToGrid w:val="0"/>
                <w:sz w:val="20"/>
                <w:szCs w:val="22"/>
              </w:rPr>
              <w:lastRenderedPageBreak/>
              <w:t>sau PR1.</w:t>
            </w:r>
          </w:p>
        </w:tc>
        <w:tc>
          <w:tcPr>
            <w:tcW w:w="1350" w:type="dxa"/>
            <w:tcBorders>
              <w:top w:val="single" w:sz="4" w:space="0" w:color="auto"/>
              <w:left w:val="single" w:sz="4" w:space="0" w:color="auto"/>
              <w:bottom w:val="single" w:sz="4" w:space="0" w:color="auto"/>
              <w:right w:val="single" w:sz="4" w:space="0" w:color="auto"/>
            </w:tcBorders>
          </w:tcPr>
          <w:p w14:paraId="0CC32D2A" w14:textId="117C7F42" w:rsidR="002063A1" w:rsidRPr="00DA07C8" w:rsidRDefault="72D178F6" w:rsidP="004E51A7">
            <w:pPr>
              <w:spacing w:line="360" w:lineRule="auto"/>
              <w:rPr>
                <w:rFonts w:ascii="Arial" w:hAnsi="Arial" w:cs="Arial"/>
                <w:sz w:val="20"/>
                <w:szCs w:val="22"/>
              </w:rPr>
            </w:pPr>
            <w:r w:rsidRPr="00DA07C8">
              <w:rPr>
                <w:rFonts w:ascii="Arial" w:hAnsi="Arial" w:cs="Arial"/>
                <w:sz w:val="20"/>
                <w:szCs w:val="22"/>
              </w:rPr>
              <w:lastRenderedPageBreak/>
              <w:t xml:space="preserve">02 Tháng ba, </w:t>
            </w:r>
            <w:r w:rsidRPr="00DA07C8">
              <w:rPr>
                <w:rFonts w:ascii="Arial" w:hAnsi="Arial" w:cs="Arial"/>
                <w:sz w:val="20"/>
                <w:szCs w:val="22"/>
              </w:rPr>
              <w:lastRenderedPageBreak/>
              <w:t>2022</w:t>
            </w:r>
          </w:p>
        </w:tc>
        <w:tc>
          <w:tcPr>
            <w:tcW w:w="1170" w:type="dxa"/>
            <w:tcBorders>
              <w:top w:val="single" w:sz="4" w:space="0" w:color="auto"/>
              <w:left w:val="single" w:sz="4" w:space="0" w:color="auto"/>
              <w:bottom w:val="single" w:sz="4" w:space="0" w:color="auto"/>
              <w:right w:val="single" w:sz="4" w:space="0" w:color="auto"/>
            </w:tcBorders>
          </w:tcPr>
          <w:p w14:paraId="36A86047" w14:textId="7EC57957" w:rsidR="002063A1" w:rsidRPr="00DA07C8" w:rsidRDefault="002063A1" w:rsidP="004E51A7">
            <w:pPr>
              <w:spacing w:line="360" w:lineRule="auto"/>
              <w:rPr>
                <w:rFonts w:ascii="Arial" w:hAnsi="Arial" w:cs="Arial"/>
                <w:sz w:val="20"/>
                <w:szCs w:val="22"/>
              </w:rPr>
            </w:pPr>
            <w:r w:rsidRPr="00DA07C8">
              <w:rPr>
                <w:rFonts w:ascii="Arial" w:hAnsi="Arial" w:cs="Arial"/>
                <w:sz w:val="20"/>
                <w:szCs w:val="22"/>
              </w:rPr>
              <w:lastRenderedPageBreak/>
              <w:t>Không có</w:t>
            </w:r>
          </w:p>
        </w:tc>
        <w:tc>
          <w:tcPr>
            <w:tcW w:w="1260" w:type="dxa"/>
            <w:tcBorders>
              <w:top w:val="single" w:sz="4" w:space="0" w:color="auto"/>
              <w:left w:val="single" w:sz="4" w:space="0" w:color="auto"/>
              <w:bottom w:val="single" w:sz="4" w:space="0" w:color="auto"/>
              <w:right w:val="single" w:sz="4" w:space="0" w:color="auto"/>
            </w:tcBorders>
          </w:tcPr>
          <w:p w14:paraId="6AFE3EE4" w14:textId="19E99B33" w:rsidR="002063A1" w:rsidRPr="00DA07C8" w:rsidRDefault="72D178F6" w:rsidP="004E51A7">
            <w:pPr>
              <w:spacing w:line="360" w:lineRule="auto"/>
              <w:rPr>
                <w:rFonts w:ascii="Arial" w:hAnsi="Arial" w:cs="Arial"/>
                <w:sz w:val="20"/>
                <w:szCs w:val="22"/>
              </w:rPr>
            </w:pPr>
            <w:r w:rsidRPr="00DA07C8">
              <w:rPr>
                <w:rFonts w:ascii="Arial" w:hAnsi="Arial" w:cs="Arial"/>
                <w:sz w:val="20"/>
                <w:szCs w:val="22"/>
              </w:rPr>
              <w:t>Hồng Tiêu</w:t>
            </w:r>
          </w:p>
          <w:p w14:paraId="74824A39" w14:textId="7677FA02" w:rsidR="002063A1" w:rsidRPr="00DA07C8" w:rsidRDefault="3C0BE9D9" w:rsidP="004E51A7">
            <w:pPr>
              <w:spacing w:line="360" w:lineRule="auto"/>
              <w:rPr>
                <w:rFonts w:ascii="Arial" w:hAnsi="Arial" w:cs="Arial"/>
                <w:sz w:val="20"/>
              </w:rPr>
            </w:pPr>
            <w:r w:rsidRPr="00DA07C8">
              <w:rPr>
                <w:rFonts w:ascii="Arial" w:hAnsi="Arial" w:cs="Arial"/>
                <w:sz w:val="20"/>
              </w:rPr>
              <w:lastRenderedPageBreak/>
              <w:t>Lâm Nguyễn</w:t>
            </w:r>
          </w:p>
        </w:tc>
      </w:tr>
      <w:tr w:rsidR="3C0BE9D9" w:rsidRPr="00DA07C8" w14:paraId="3FBB2688" w14:textId="77777777" w:rsidTr="3C0BE9D9">
        <w:trPr>
          <w:trHeight w:val="545"/>
        </w:trPr>
        <w:tc>
          <w:tcPr>
            <w:tcW w:w="625" w:type="dxa"/>
            <w:tcBorders>
              <w:top w:val="single" w:sz="4" w:space="0" w:color="auto"/>
              <w:left w:val="single" w:sz="4" w:space="0" w:color="auto"/>
              <w:bottom w:val="single" w:sz="4" w:space="0" w:color="auto"/>
              <w:right w:val="single" w:sz="4" w:space="0" w:color="auto"/>
            </w:tcBorders>
          </w:tcPr>
          <w:p w14:paraId="0E020CCD" w14:textId="75B30825" w:rsidR="3C0BE9D9" w:rsidRPr="00DA07C8" w:rsidRDefault="3C0BE9D9" w:rsidP="004E51A7">
            <w:pPr>
              <w:spacing w:line="360" w:lineRule="auto"/>
              <w:jc w:val="center"/>
              <w:rPr>
                <w:rFonts w:ascii="Arial" w:eastAsia="Arial" w:hAnsi="Arial" w:cs="Arial"/>
                <w:sz w:val="20"/>
              </w:rPr>
            </w:pPr>
            <w:r w:rsidRPr="00DA07C8">
              <w:rPr>
                <w:rFonts w:ascii="Arial" w:eastAsia="Arial" w:hAnsi="Arial" w:cs="Arial"/>
                <w:sz w:val="20"/>
              </w:rPr>
              <w:lastRenderedPageBreak/>
              <w:t>3</w:t>
            </w:r>
          </w:p>
        </w:tc>
        <w:tc>
          <w:tcPr>
            <w:tcW w:w="2970" w:type="dxa"/>
            <w:tcBorders>
              <w:top w:val="single" w:sz="4" w:space="0" w:color="auto"/>
              <w:left w:val="single" w:sz="4" w:space="0" w:color="auto"/>
              <w:bottom w:val="single" w:sz="4" w:space="0" w:color="auto"/>
              <w:right w:val="single" w:sz="4" w:space="0" w:color="auto"/>
            </w:tcBorders>
          </w:tcPr>
          <w:p w14:paraId="3D900DC8" w14:textId="1E6C45B2" w:rsidR="3C0BE9D9" w:rsidRPr="00DA07C8" w:rsidRDefault="3C0BE9D9" w:rsidP="004E51A7">
            <w:pPr>
              <w:spacing w:line="360" w:lineRule="auto"/>
              <w:rPr>
                <w:rFonts w:ascii="Arial" w:eastAsia="Arial" w:hAnsi="Arial" w:cs="Arial"/>
                <w:sz w:val="20"/>
              </w:rPr>
            </w:pPr>
            <w:r w:rsidRPr="00DA07C8">
              <w:rPr>
                <w:rFonts w:ascii="Arial" w:eastAsia="Arial" w:hAnsi="Arial" w:cs="Arial"/>
                <w:sz w:val="20"/>
              </w:rPr>
              <w:t xml:space="preserve">Thêm thông tin liên quan đến </w:t>
            </w:r>
            <w:r w:rsidR="00EF441B" w:rsidRPr="00DA07C8">
              <w:rPr>
                <w:rFonts w:ascii="Arial" w:hAnsi="Arial" w:cs="Arial"/>
                <w:sz w:val="20"/>
                <w:szCs w:val="22"/>
              </w:rPr>
              <w:t xml:space="preserve">RS- </w:t>
            </w:r>
            <w:r w:rsidRPr="00DA07C8">
              <w:rPr>
                <w:rFonts w:ascii="Arial" w:eastAsia="Arial" w:hAnsi="Arial" w:cs="Arial"/>
                <w:sz w:val="20"/>
              </w:rPr>
              <w:t>CANFD</w:t>
            </w:r>
          </w:p>
        </w:tc>
        <w:tc>
          <w:tcPr>
            <w:tcW w:w="1170" w:type="dxa"/>
            <w:tcBorders>
              <w:top w:val="single" w:sz="4" w:space="0" w:color="auto"/>
              <w:left w:val="single" w:sz="4" w:space="0" w:color="auto"/>
              <w:bottom w:val="single" w:sz="4" w:space="0" w:color="auto"/>
              <w:right w:val="single" w:sz="4" w:space="0" w:color="auto"/>
            </w:tcBorders>
          </w:tcPr>
          <w:p w14:paraId="33C1415A" w14:textId="185EA792" w:rsidR="3C0BE9D9" w:rsidRPr="00DA07C8" w:rsidRDefault="004C65FB" w:rsidP="004E51A7">
            <w:pPr>
              <w:spacing w:line="360" w:lineRule="auto"/>
              <w:jc w:val="center"/>
              <w:rPr>
                <w:rFonts w:ascii="Arial" w:eastAsia="Arial" w:hAnsi="Arial" w:cs="Arial"/>
                <w:sz w:val="20"/>
              </w:rPr>
            </w:pPr>
            <w:r w:rsidRPr="00DA07C8">
              <w:rPr>
                <w:rFonts w:ascii="Arial" w:eastAsia="Arial" w:hAnsi="Arial" w:cs="Arial"/>
                <w:sz w:val="20"/>
              </w:rPr>
              <w:t>10,11,17</w:t>
            </w:r>
          </w:p>
        </w:tc>
        <w:tc>
          <w:tcPr>
            <w:tcW w:w="2340" w:type="dxa"/>
            <w:tcBorders>
              <w:top w:val="single" w:sz="4" w:space="0" w:color="auto"/>
              <w:left w:val="single" w:sz="4" w:space="0" w:color="auto"/>
              <w:bottom w:val="single" w:sz="4" w:space="0" w:color="auto"/>
              <w:right w:val="single" w:sz="4" w:space="0" w:color="auto"/>
            </w:tcBorders>
          </w:tcPr>
          <w:p w14:paraId="7E48FCDB" w14:textId="3ABA8E83" w:rsidR="3C0BE9D9" w:rsidRPr="00DA07C8" w:rsidRDefault="3C0BE9D9" w:rsidP="004E51A7">
            <w:pPr>
              <w:spacing w:line="360" w:lineRule="auto"/>
              <w:rPr>
                <w:rFonts w:ascii="Arial" w:eastAsia="Arial" w:hAnsi="Arial" w:cs="Arial"/>
                <w:sz w:val="20"/>
              </w:rPr>
            </w:pPr>
            <w:r w:rsidRPr="00DA07C8">
              <w:rPr>
                <w:rFonts w:ascii="Arial" w:eastAsia="Arial" w:hAnsi="Arial" w:cs="Arial"/>
                <w:sz w:val="20"/>
              </w:rPr>
              <w:t xml:space="preserve">Hỗ trợ </w:t>
            </w:r>
            <w:r w:rsidR="00EF441B" w:rsidRPr="00DA07C8">
              <w:rPr>
                <w:rFonts w:ascii="Arial" w:hAnsi="Arial" w:cs="Arial"/>
                <w:sz w:val="20"/>
                <w:szCs w:val="22"/>
              </w:rPr>
              <w:t xml:space="preserve">RS- </w:t>
            </w:r>
            <w:r w:rsidRPr="00DA07C8">
              <w:rPr>
                <w:rFonts w:ascii="Arial" w:eastAsia="Arial" w:hAnsi="Arial" w:cs="Arial"/>
                <w:sz w:val="20"/>
              </w:rPr>
              <w:t>CANFD cho ET-VPF</w:t>
            </w:r>
          </w:p>
        </w:tc>
        <w:tc>
          <w:tcPr>
            <w:tcW w:w="1350" w:type="dxa"/>
            <w:tcBorders>
              <w:top w:val="single" w:sz="4" w:space="0" w:color="auto"/>
              <w:left w:val="single" w:sz="4" w:space="0" w:color="auto"/>
              <w:bottom w:val="single" w:sz="4" w:space="0" w:color="auto"/>
              <w:right w:val="single" w:sz="4" w:space="0" w:color="auto"/>
            </w:tcBorders>
          </w:tcPr>
          <w:p w14:paraId="39E3D72A" w14:textId="53A4DBD1" w:rsidR="72D178F6" w:rsidRPr="00DA07C8" w:rsidRDefault="72D178F6" w:rsidP="004E51A7">
            <w:pPr>
              <w:spacing w:line="360" w:lineRule="auto"/>
              <w:rPr>
                <w:rFonts w:ascii="Arial" w:eastAsia="Arial" w:hAnsi="Arial" w:cs="Arial"/>
                <w:sz w:val="20"/>
              </w:rPr>
            </w:pPr>
            <w:r w:rsidRPr="00DA07C8">
              <w:rPr>
                <w:rFonts w:ascii="Arial" w:eastAsia="Arial" w:hAnsi="Arial" w:cs="Arial"/>
                <w:sz w:val="20"/>
                <w:szCs w:val="22"/>
              </w:rPr>
              <w:t>02 Tháng ba, 2022</w:t>
            </w:r>
          </w:p>
        </w:tc>
        <w:tc>
          <w:tcPr>
            <w:tcW w:w="1170" w:type="dxa"/>
            <w:tcBorders>
              <w:top w:val="single" w:sz="4" w:space="0" w:color="auto"/>
              <w:left w:val="single" w:sz="4" w:space="0" w:color="auto"/>
              <w:bottom w:val="single" w:sz="4" w:space="0" w:color="auto"/>
              <w:right w:val="single" w:sz="4" w:space="0" w:color="auto"/>
            </w:tcBorders>
          </w:tcPr>
          <w:p w14:paraId="514A0C97" w14:textId="6BEC499D" w:rsidR="72D178F6" w:rsidRPr="00DA07C8" w:rsidRDefault="72D178F6" w:rsidP="004E51A7">
            <w:pPr>
              <w:spacing w:line="360" w:lineRule="auto"/>
              <w:rPr>
                <w:rFonts w:ascii="Arial" w:eastAsia="Arial" w:hAnsi="Arial" w:cs="Arial"/>
                <w:sz w:val="20"/>
              </w:rPr>
            </w:pPr>
            <w:r w:rsidRPr="00DA07C8">
              <w:rPr>
                <w:rFonts w:ascii="Arial" w:eastAsia="Arial" w:hAnsi="Arial" w:cs="Arial"/>
                <w:sz w:val="20"/>
                <w:szCs w:val="22"/>
              </w:rPr>
              <w:t>Không có</w:t>
            </w:r>
          </w:p>
        </w:tc>
        <w:tc>
          <w:tcPr>
            <w:tcW w:w="1260" w:type="dxa"/>
            <w:tcBorders>
              <w:top w:val="single" w:sz="4" w:space="0" w:color="auto"/>
              <w:left w:val="single" w:sz="4" w:space="0" w:color="auto"/>
              <w:bottom w:val="single" w:sz="4" w:space="0" w:color="auto"/>
              <w:right w:val="single" w:sz="4" w:space="0" w:color="auto"/>
            </w:tcBorders>
          </w:tcPr>
          <w:p w14:paraId="4E575600" w14:textId="5A9FA9D7" w:rsidR="3C0BE9D9" w:rsidRPr="00DA07C8" w:rsidRDefault="3C0BE9D9" w:rsidP="004E51A7">
            <w:pPr>
              <w:spacing w:line="360" w:lineRule="auto"/>
              <w:rPr>
                <w:rFonts w:ascii="Arial" w:eastAsia="Arial" w:hAnsi="Arial" w:cs="Arial"/>
                <w:sz w:val="20"/>
              </w:rPr>
            </w:pPr>
            <w:r w:rsidRPr="00DA07C8">
              <w:rPr>
                <w:rFonts w:ascii="Arial" w:eastAsia="Arial" w:hAnsi="Arial" w:cs="Arial"/>
                <w:sz w:val="20"/>
              </w:rPr>
              <w:t>Sơn Thái</w:t>
            </w:r>
          </w:p>
        </w:tc>
      </w:tr>
      <w:tr w:rsidR="3C0BE9D9" w:rsidRPr="00DA07C8" w14:paraId="4BCDECF2" w14:textId="77777777" w:rsidTr="3C0BE9D9">
        <w:trPr>
          <w:trHeight w:val="545"/>
        </w:trPr>
        <w:tc>
          <w:tcPr>
            <w:tcW w:w="625" w:type="dxa"/>
            <w:tcBorders>
              <w:top w:val="single" w:sz="4" w:space="0" w:color="auto"/>
              <w:left w:val="single" w:sz="4" w:space="0" w:color="auto"/>
              <w:bottom w:val="single" w:sz="4" w:space="0" w:color="auto"/>
              <w:right w:val="single" w:sz="4" w:space="0" w:color="auto"/>
            </w:tcBorders>
          </w:tcPr>
          <w:p w14:paraId="1BABE374" w14:textId="40CA8CDD" w:rsidR="3C0BE9D9" w:rsidRPr="00DA07C8" w:rsidRDefault="3C0BE9D9" w:rsidP="004E51A7">
            <w:pPr>
              <w:spacing w:line="360" w:lineRule="auto"/>
              <w:jc w:val="center"/>
              <w:rPr>
                <w:rFonts w:ascii="Arial" w:eastAsia="Arial" w:hAnsi="Arial" w:cs="Arial"/>
                <w:sz w:val="20"/>
              </w:rPr>
            </w:pPr>
            <w:r w:rsidRPr="00DA07C8">
              <w:rPr>
                <w:rFonts w:ascii="Arial" w:eastAsia="Arial" w:hAnsi="Arial" w:cs="Arial"/>
                <w:sz w:val="20"/>
              </w:rPr>
              <w:t>4</w:t>
            </w:r>
          </w:p>
        </w:tc>
        <w:tc>
          <w:tcPr>
            <w:tcW w:w="2970" w:type="dxa"/>
            <w:tcBorders>
              <w:top w:val="single" w:sz="4" w:space="0" w:color="auto"/>
              <w:left w:val="single" w:sz="4" w:space="0" w:color="auto"/>
              <w:bottom w:val="single" w:sz="4" w:space="0" w:color="auto"/>
              <w:right w:val="single" w:sz="4" w:space="0" w:color="auto"/>
            </w:tcBorders>
          </w:tcPr>
          <w:p w14:paraId="0378DDE8" w14:textId="5BB8FFEA" w:rsidR="3C0BE9D9" w:rsidRPr="00DA07C8" w:rsidRDefault="3C0BE9D9" w:rsidP="004E51A7">
            <w:pPr>
              <w:spacing w:line="360" w:lineRule="auto"/>
              <w:rPr>
                <w:rFonts w:ascii="Arial" w:eastAsia="Arial" w:hAnsi="Arial" w:cs="Arial"/>
                <w:sz w:val="20"/>
              </w:rPr>
            </w:pPr>
            <w:r w:rsidRPr="00DA07C8">
              <w:rPr>
                <w:rFonts w:ascii="Arial" w:eastAsia="Arial" w:hAnsi="Arial" w:cs="Arial"/>
                <w:sz w:val="20"/>
              </w:rPr>
              <w:t>Bổ sung thông tin liên quan đến yêu cầu bổ sung của REL</w:t>
            </w:r>
          </w:p>
        </w:tc>
        <w:tc>
          <w:tcPr>
            <w:tcW w:w="1170" w:type="dxa"/>
            <w:tcBorders>
              <w:top w:val="single" w:sz="4" w:space="0" w:color="auto"/>
              <w:left w:val="single" w:sz="4" w:space="0" w:color="auto"/>
              <w:bottom w:val="single" w:sz="4" w:space="0" w:color="auto"/>
              <w:right w:val="single" w:sz="4" w:space="0" w:color="auto"/>
            </w:tcBorders>
          </w:tcPr>
          <w:p w14:paraId="1E3F8D5A" w14:textId="1337689B" w:rsidR="3C0BE9D9" w:rsidRPr="00DA07C8" w:rsidRDefault="000446E0" w:rsidP="004E51A7">
            <w:pPr>
              <w:spacing w:line="360" w:lineRule="auto"/>
              <w:jc w:val="center"/>
              <w:rPr>
                <w:rFonts w:ascii="Arial" w:eastAsia="Arial" w:hAnsi="Arial" w:cs="Arial"/>
                <w:sz w:val="20"/>
              </w:rPr>
            </w:pPr>
            <w:r w:rsidRPr="00DA07C8">
              <w:rPr>
                <w:rFonts w:ascii="Arial" w:eastAsia="Arial" w:hAnsi="Arial" w:cs="Arial"/>
                <w:sz w:val="20"/>
              </w:rPr>
              <w:fldChar w:fldCharType="begin"/>
            </w:r>
            <w:r w:rsidRPr="00DA07C8">
              <w:rPr>
                <w:rFonts w:ascii="Arial" w:eastAsia="Arial" w:hAnsi="Arial" w:cs="Arial"/>
                <w:sz w:val="20"/>
              </w:rPr>
              <w:instrText xml:space="preserve"> PAGEREF E10000_REL_Req_01 \h </w:instrText>
            </w:r>
            <w:r w:rsidRPr="00DA07C8">
              <w:rPr>
                <w:rFonts w:ascii="Arial" w:eastAsia="Arial" w:hAnsi="Arial" w:cs="Arial"/>
                <w:sz w:val="20"/>
              </w:rPr>
            </w:r>
            <w:r w:rsidRPr="00DA07C8">
              <w:rPr>
                <w:rFonts w:ascii="Arial" w:eastAsia="Arial" w:hAnsi="Arial" w:cs="Arial"/>
                <w:sz w:val="20"/>
              </w:rPr>
              <w:fldChar w:fldCharType="separate"/>
            </w:r>
            <w:r w:rsidR="003C2150" w:rsidRPr="00DA07C8">
              <w:rPr>
                <w:rFonts w:ascii="Arial" w:eastAsia="Arial" w:hAnsi="Arial" w:cs="Arial"/>
                <w:noProof/>
                <w:sz w:val="20"/>
              </w:rPr>
              <w:t xml:space="preserve">33 </w:t>
            </w:r>
            <w:r w:rsidRPr="00DA07C8">
              <w:rPr>
                <w:rFonts w:ascii="Arial" w:eastAsia="Arial" w:hAnsi="Arial" w:cs="Arial"/>
                <w:sz w:val="20"/>
              </w:rPr>
              <w:fldChar w:fldCharType="end"/>
            </w:r>
            <w:r w:rsidRPr="00DA07C8">
              <w:rPr>
                <w:rFonts w:ascii="Arial" w:eastAsia="Arial" w:hAnsi="Arial" w:cs="Arial"/>
                <w:sz w:val="20"/>
              </w:rPr>
              <w:t xml:space="preserve">, </w:t>
            </w:r>
            <w:r w:rsidRPr="00DA07C8">
              <w:rPr>
                <w:rFonts w:ascii="Arial" w:eastAsia="Arial" w:hAnsi="Arial" w:cs="Arial"/>
                <w:sz w:val="20"/>
              </w:rPr>
              <w:fldChar w:fldCharType="begin"/>
            </w:r>
            <w:r w:rsidRPr="00DA07C8">
              <w:rPr>
                <w:rFonts w:ascii="Arial" w:eastAsia="Arial" w:hAnsi="Arial" w:cs="Arial"/>
                <w:sz w:val="20"/>
              </w:rPr>
              <w:instrText xml:space="preserve"> PAGEREF E10000_REL_Req_02 \h </w:instrText>
            </w:r>
            <w:r w:rsidRPr="00DA07C8">
              <w:rPr>
                <w:rFonts w:ascii="Arial" w:eastAsia="Arial" w:hAnsi="Arial" w:cs="Arial"/>
                <w:sz w:val="20"/>
              </w:rPr>
            </w:r>
            <w:r w:rsidRPr="00DA07C8">
              <w:rPr>
                <w:rFonts w:ascii="Arial" w:eastAsia="Arial" w:hAnsi="Arial" w:cs="Arial"/>
                <w:sz w:val="20"/>
              </w:rPr>
              <w:fldChar w:fldCharType="separate"/>
            </w:r>
            <w:r w:rsidR="003C2150" w:rsidRPr="00DA07C8">
              <w:rPr>
                <w:rFonts w:ascii="Arial" w:eastAsia="Arial" w:hAnsi="Arial" w:cs="Arial"/>
                <w:noProof/>
                <w:sz w:val="20"/>
              </w:rPr>
              <w:t>55</w:t>
            </w:r>
            <w:r w:rsidRPr="00DA07C8">
              <w:rPr>
                <w:rFonts w:ascii="Arial" w:eastAsia="Arial" w:hAnsi="Arial" w:cs="Arial"/>
                <w:sz w:val="20"/>
              </w:rPr>
              <w:fldChar w:fldCharType="end"/>
            </w:r>
          </w:p>
        </w:tc>
        <w:tc>
          <w:tcPr>
            <w:tcW w:w="2340" w:type="dxa"/>
            <w:tcBorders>
              <w:top w:val="single" w:sz="4" w:space="0" w:color="auto"/>
              <w:left w:val="single" w:sz="4" w:space="0" w:color="auto"/>
              <w:bottom w:val="single" w:sz="4" w:space="0" w:color="auto"/>
              <w:right w:val="single" w:sz="4" w:space="0" w:color="auto"/>
            </w:tcBorders>
          </w:tcPr>
          <w:p w14:paraId="4F0212B8" w14:textId="1515509E" w:rsidR="3C0BE9D9" w:rsidRPr="00DA07C8" w:rsidRDefault="3C0BE9D9" w:rsidP="004E51A7">
            <w:pPr>
              <w:spacing w:line="360" w:lineRule="auto"/>
              <w:rPr>
                <w:rFonts w:ascii="Arial" w:eastAsia="Arial" w:hAnsi="Arial" w:cs="Arial"/>
                <w:sz w:val="20"/>
              </w:rPr>
            </w:pPr>
            <w:r w:rsidRPr="00DA07C8">
              <w:rPr>
                <w:rFonts w:ascii="Arial" w:eastAsia="Arial" w:hAnsi="Arial" w:cs="Arial"/>
                <w:sz w:val="20"/>
              </w:rPr>
              <w:t>Hỗ trợ các yêu cầu bổ sung của REL</w:t>
            </w:r>
          </w:p>
        </w:tc>
        <w:tc>
          <w:tcPr>
            <w:tcW w:w="1350" w:type="dxa"/>
            <w:tcBorders>
              <w:top w:val="single" w:sz="4" w:space="0" w:color="auto"/>
              <w:left w:val="single" w:sz="4" w:space="0" w:color="auto"/>
              <w:bottom w:val="single" w:sz="4" w:space="0" w:color="auto"/>
              <w:right w:val="single" w:sz="4" w:space="0" w:color="auto"/>
            </w:tcBorders>
          </w:tcPr>
          <w:p w14:paraId="1A95ED01" w14:textId="3B35F857" w:rsidR="3C0BE9D9" w:rsidRPr="00DA07C8" w:rsidRDefault="3C0BE9D9" w:rsidP="004E51A7">
            <w:pPr>
              <w:spacing w:line="360" w:lineRule="auto"/>
              <w:rPr>
                <w:rFonts w:ascii="Arial" w:eastAsia="Arial" w:hAnsi="Arial" w:cs="Arial"/>
                <w:sz w:val="20"/>
              </w:rPr>
            </w:pPr>
            <w:r w:rsidRPr="00DA07C8">
              <w:rPr>
                <w:rFonts w:ascii="Arial" w:eastAsia="Arial" w:hAnsi="Arial" w:cs="Arial"/>
                <w:sz w:val="20"/>
              </w:rPr>
              <w:t>07 Tháng ba, 2022</w:t>
            </w:r>
          </w:p>
        </w:tc>
        <w:tc>
          <w:tcPr>
            <w:tcW w:w="1170" w:type="dxa"/>
            <w:tcBorders>
              <w:top w:val="single" w:sz="4" w:space="0" w:color="auto"/>
              <w:left w:val="single" w:sz="4" w:space="0" w:color="auto"/>
              <w:bottom w:val="single" w:sz="4" w:space="0" w:color="auto"/>
              <w:right w:val="single" w:sz="4" w:space="0" w:color="auto"/>
            </w:tcBorders>
          </w:tcPr>
          <w:p w14:paraId="32DE6E29" w14:textId="6BE3A0AC" w:rsidR="72D178F6" w:rsidRPr="00DA07C8" w:rsidRDefault="72D178F6" w:rsidP="004E51A7">
            <w:pPr>
              <w:spacing w:line="360" w:lineRule="auto"/>
              <w:rPr>
                <w:rFonts w:ascii="Arial" w:eastAsia="Arial" w:hAnsi="Arial" w:cs="Arial"/>
                <w:sz w:val="20"/>
              </w:rPr>
            </w:pPr>
            <w:r w:rsidRPr="00DA07C8">
              <w:rPr>
                <w:rFonts w:ascii="Arial" w:eastAsia="Arial" w:hAnsi="Arial" w:cs="Arial"/>
                <w:sz w:val="20"/>
                <w:szCs w:val="22"/>
              </w:rPr>
              <w:t>Không có</w:t>
            </w:r>
          </w:p>
        </w:tc>
        <w:tc>
          <w:tcPr>
            <w:tcW w:w="1260" w:type="dxa"/>
            <w:tcBorders>
              <w:top w:val="single" w:sz="4" w:space="0" w:color="auto"/>
              <w:left w:val="single" w:sz="4" w:space="0" w:color="auto"/>
              <w:bottom w:val="single" w:sz="4" w:space="0" w:color="auto"/>
              <w:right w:val="single" w:sz="4" w:space="0" w:color="auto"/>
            </w:tcBorders>
          </w:tcPr>
          <w:p w14:paraId="1D863881" w14:textId="69DE6480" w:rsidR="72D178F6" w:rsidRPr="00DA07C8" w:rsidRDefault="72D178F6" w:rsidP="004E51A7">
            <w:pPr>
              <w:spacing w:line="360" w:lineRule="auto"/>
              <w:rPr>
                <w:rFonts w:ascii="Arial" w:eastAsia="Arial" w:hAnsi="Arial" w:cs="Arial"/>
                <w:sz w:val="20"/>
                <w:szCs w:val="22"/>
              </w:rPr>
            </w:pPr>
            <w:r w:rsidRPr="00DA07C8">
              <w:rPr>
                <w:rFonts w:ascii="Arial" w:eastAsia="Arial" w:hAnsi="Arial" w:cs="Arial"/>
                <w:sz w:val="20"/>
                <w:szCs w:val="22"/>
              </w:rPr>
              <w:t>Hồng Tiêu</w:t>
            </w:r>
          </w:p>
        </w:tc>
      </w:tr>
      <w:tr w:rsidR="002063A1" w:rsidRPr="00DA07C8" w14:paraId="744FC7D3" w14:textId="77777777" w:rsidTr="3C0BE9D9">
        <w:trPr>
          <w:trHeight w:val="1265"/>
        </w:trPr>
        <w:tc>
          <w:tcPr>
            <w:tcW w:w="10885" w:type="dxa"/>
            <w:gridSpan w:val="7"/>
            <w:tcBorders>
              <w:top w:val="single" w:sz="4" w:space="0" w:color="auto"/>
              <w:left w:val="single" w:sz="4" w:space="0" w:color="auto"/>
              <w:right w:val="single" w:sz="4" w:space="0" w:color="auto"/>
            </w:tcBorders>
          </w:tcPr>
          <w:p w14:paraId="2C5A5031" w14:textId="1CA2ED57" w:rsidR="002063A1" w:rsidRPr="00DA07C8" w:rsidRDefault="002063A1" w:rsidP="004E51A7">
            <w:pPr>
              <w:spacing w:line="360" w:lineRule="auto"/>
              <w:rPr>
                <w:rFonts w:ascii="Arial" w:hAnsi="Arial" w:cs="Arial"/>
                <w:sz w:val="20"/>
                <w:szCs w:val="22"/>
              </w:rPr>
            </w:pPr>
            <w:r w:rsidRPr="00DA07C8">
              <w:rPr>
                <w:rFonts w:ascii="Arial" w:hAnsi="Arial" w:cs="Arial"/>
                <w:sz w:val="20"/>
                <w:szCs w:val="22"/>
              </w:rPr>
              <w:t>* 1. Nêu ngắn gọn nội dung và lý do sửa đổi. Ngoài ra, nếu có văn bản trình bày lý do/nội dung thì ghi số đó.</w:t>
            </w:r>
          </w:p>
          <w:p w14:paraId="1FC3240C" w14:textId="22BF6DBF" w:rsidR="002063A1" w:rsidRPr="00DA07C8" w:rsidRDefault="002063A1" w:rsidP="004E51A7">
            <w:pPr>
              <w:spacing w:line="360" w:lineRule="auto"/>
              <w:rPr>
                <w:rFonts w:ascii="Arial" w:hAnsi="Arial" w:cs="Arial"/>
                <w:sz w:val="20"/>
                <w:szCs w:val="22"/>
              </w:rPr>
            </w:pPr>
            <w:r w:rsidRPr="00DA07C8">
              <w:rPr>
                <w:rFonts w:ascii="Arial" w:hAnsi="Arial" w:cs="Arial"/>
                <w:sz w:val="20"/>
                <w:szCs w:val="22"/>
              </w:rPr>
              <w:t>* 2. Hàng trên: Tháng/ngày tạo: Hàng dưới: Nhập ngày chỉ định (đặc biệt khi ngày chỉ định là bắt buộc). Ngày chỉ định áp dụng Áp dụng từ ngày nhận hàng nếu không ghi rõ.</w:t>
            </w:r>
          </w:p>
          <w:p w14:paraId="1C4A9556" w14:textId="77777777" w:rsidR="002063A1" w:rsidRPr="00DA07C8" w:rsidRDefault="002063A1" w:rsidP="004E51A7">
            <w:pPr>
              <w:spacing w:line="360" w:lineRule="auto"/>
              <w:rPr>
                <w:rFonts w:ascii="Arial" w:hAnsi="Arial" w:cs="Arial"/>
                <w:sz w:val="20"/>
                <w:szCs w:val="22"/>
              </w:rPr>
            </w:pPr>
            <w:r w:rsidRPr="00DA07C8">
              <w:rPr>
                <w:rFonts w:ascii="Arial" w:hAnsi="Arial" w:cs="Arial"/>
                <w:sz w:val="20"/>
                <w:szCs w:val="22"/>
              </w:rPr>
              <w:t>* 3. Nếu có một tài liệu kỹ thuật (bao gồm cả IMD) trở nên không cần thiết ngoại trừ phiên bản cũ sau ngày chỉ định được chỉ định, hãy nhập số đó (bao gồm cả số phiên bản).</w:t>
            </w:r>
          </w:p>
        </w:tc>
      </w:tr>
    </w:tbl>
    <w:p w14:paraId="33B1E3B6" w14:textId="32F00A28" w:rsidR="00D06B77" w:rsidRPr="00DA07C8" w:rsidRDefault="00D06B77" w:rsidP="004E51A7">
      <w:pPr>
        <w:spacing w:line="360" w:lineRule="auto"/>
        <w:jc w:val="right"/>
        <w:rPr>
          <w:rFonts w:ascii="Arial" w:hAnsi="Arial" w:cs="Arial"/>
          <w:sz w:val="20"/>
          <w:szCs w:val="22"/>
        </w:rPr>
      </w:pPr>
    </w:p>
    <w:p w14:paraId="3DC27760" w14:textId="46F44F58" w:rsidR="00DF06E5" w:rsidRPr="00DA07C8" w:rsidRDefault="00DF06E5" w:rsidP="004E51A7">
      <w:pPr>
        <w:widowControl/>
        <w:spacing w:after="160" w:line="360" w:lineRule="auto"/>
        <w:jc w:val="left"/>
        <w:rPr>
          <w:rFonts w:ascii="Arial" w:hAnsi="Arial" w:cs="Arial"/>
          <w:sz w:val="20"/>
          <w:szCs w:val="22"/>
        </w:rPr>
      </w:pPr>
      <w:r w:rsidRPr="00DA07C8">
        <w:rPr>
          <w:rFonts w:ascii="Arial" w:hAnsi="Arial" w:cs="Arial"/>
          <w:sz w:val="20"/>
          <w:szCs w:val="22"/>
        </w:rPr>
        <w:br w:type="page"/>
      </w:r>
    </w:p>
    <w:p w14:paraId="2594C880" w14:textId="77777777" w:rsidR="00DF06E5" w:rsidRPr="00DA07C8" w:rsidRDefault="00DF06E5" w:rsidP="004E51A7">
      <w:pPr>
        <w:spacing w:line="360" w:lineRule="auto"/>
        <w:jc w:val="right"/>
        <w:rPr>
          <w:rFonts w:ascii="Arial" w:hAnsi="Arial" w:cs="Arial"/>
          <w:sz w:val="20"/>
          <w:szCs w:val="22"/>
        </w:rPr>
      </w:pPr>
    </w:p>
    <w:tbl>
      <w:tblPr>
        <w:tblW w:w="10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625"/>
        <w:gridCol w:w="2970"/>
        <w:gridCol w:w="1170"/>
        <w:gridCol w:w="2340"/>
        <w:gridCol w:w="1350"/>
        <w:gridCol w:w="1080"/>
        <w:gridCol w:w="1350"/>
      </w:tblGrid>
      <w:tr w:rsidR="00DF06E5" w:rsidRPr="00DA07C8" w14:paraId="04D86B34" w14:textId="77777777" w:rsidTr="004E46F6">
        <w:trPr>
          <w:cantSplit/>
          <w:trHeight w:val="400"/>
        </w:trPr>
        <w:tc>
          <w:tcPr>
            <w:tcW w:w="10885" w:type="dxa"/>
            <w:gridSpan w:val="7"/>
            <w:vAlign w:val="center"/>
          </w:tcPr>
          <w:p w14:paraId="3C041CFA" w14:textId="3CF1C08E" w:rsidR="00DF06E5" w:rsidRPr="00DA07C8" w:rsidRDefault="00DF06E5" w:rsidP="004E51A7">
            <w:pPr>
              <w:spacing w:line="360" w:lineRule="auto"/>
              <w:jc w:val="center"/>
              <w:rPr>
                <w:rFonts w:ascii="Arial" w:hAnsi="Arial" w:cs="Arial"/>
                <w:sz w:val="20"/>
                <w:szCs w:val="22"/>
                <w:highlight w:val="yellow"/>
              </w:rPr>
            </w:pPr>
            <w:r w:rsidRPr="00DA07C8">
              <w:rPr>
                <w:rFonts w:ascii="Arial" w:hAnsi="Arial" w:cs="Arial"/>
                <w:b/>
                <w:sz w:val="28"/>
                <w:szCs w:val="28"/>
                <w:highlight w:val="yellow"/>
              </w:rPr>
              <w:t>Lịch sử đã thay đổi (Sửa đổi) (ET-VPF V1.00.00)</w:t>
            </w:r>
          </w:p>
        </w:tc>
      </w:tr>
      <w:tr w:rsidR="00DF06E5" w:rsidRPr="00DA07C8" w14:paraId="6BA53E9C" w14:textId="77777777" w:rsidTr="00AD5155">
        <w:trPr>
          <w:cantSplit/>
          <w:trHeight w:val="400"/>
        </w:trPr>
        <w:tc>
          <w:tcPr>
            <w:tcW w:w="625" w:type="dxa"/>
            <w:vMerge w:val="restart"/>
            <w:vAlign w:val="center"/>
          </w:tcPr>
          <w:p w14:paraId="7D956F32" w14:textId="77777777"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szCs w:val="22"/>
                <w:highlight w:val="yellow"/>
              </w:rPr>
              <w:t>Không.</w:t>
            </w:r>
          </w:p>
        </w:tc>
        <w:tc>
          <w:tcPr>
            <w:tcW w:w="6480" w:type="dxa"/>
            <w:gridSpan w:val="3"/>
            <w:vAlign w:val="center"/>
          </w:tcPr>
          <w:p w14:paraId="68D7D20A" w14:textId="77777777"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szCs w:val="22"/>
                <w:highlight w:val="yellow"/>
              </w:rPr>
              <w:t>* 1 ghi chú thay đổi</w:t>
            </w:r>
          </w:p>
        </w:tc>
        <w:tc>
          <w:tcPr>
            <w:tcW w:w="1350" w:type="dxa"/>
            <w:vMerge w:val="restart"/>
            <w:vAlign w:val="center"/>
          </w:tcPr>
          <w:p w14:paraId="3AA1B3A8" w14:textId="77777777"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szCs w:val="22"/>
                <w:highlight w:val="yellow"/>
              </w:rPr>
              <w:t>* 2</w:t>
            </w:r>
          </w:p>
          <w:p w14:paraId="68760EB1" w14:textId="77777777"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szCs w:val="22"/>
                <w:highlight w:val="yellow"/>
              </w:rPr>
              <w:t>Ngày thành lập</w:t>
            </w:r>
          </w:p>
          <w:p w14:paraId="141E9444" w14:textId="77777777"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szCs w:val="22"/>
                <w:highlight w:val="yellow"/>
              </w:rPr>
              <w:t>ngày chỉ định</w:t>
            </w:r>
          </w:p>
        </w:tc>
        <w:tc>
          <w:tcPr>
            <w:tcW w:w="1080" w:type="dxa"/>
            <w:vMerge w:val="restart"/>
            <w:vAlign w:val="center"/>
          </w:tcPr>
          <w:p w14:paraId="742AA0C2" w14:textId="77777777"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szCs w:val="22"/>
                <w:highlight w:val="yellow"/>
              </w:rPr>
              <w:t>* 3</w:t>
            </w:r>
          </w:p>
          <w:p w14:paraId="22662B30" w14:textId="77777777"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szCs w:val="22"/>
                <w:highlight w:val="yellow"/>
              </w:rPr>
              <w:t>Kéo lên</w:t>
            </w:r>
          </w:p>
          <w:p w14:paraId="44939BE4" w14:textId="77777777"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szCs w:val="22"/>
                <w:highlight w:val="yellow"/>
              </w:rPr>
              <w:t>Tài liệu kỹ thuật</w:t>
            </w:r>
          </w:p>
        </w:tc>
        <w:tc>
          <w:tcPr>
            <w:tcW w:w="1350" w:type="dxa"/>
            <w:vMerge w:val="restart"/>
            <w:vAlign w:val="center"/>
          </w:tcPr>
          <w:p w14:paraId="6DD0504B" w14:textId="77777777"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szCs w:val="22"/>
                <w:highlight w:val="yellow"/>
              </w:rPr>
              <w:t>Tác giả</w:t>
            </w:r>
          </w:p>
        </w:tc>
      </w:tr>
      <w:tr w:rsidR="00DF06E5" w:rsidRPr="00DA07C8" w14:paraId="629F32DB" w14:textId="77777777" w:rsidTr="00AD5155">
        <w:trPr>
          <w:cantSplit/>
          <w:trHeight w:val="400"/>
        </w:trPr>
        <w:tc>
          <w:tcPr>
            <w:tcW w:w="625" w:type="dxa"/>
            <w:vMerge/>
            <w:vAlign w:val="center"/>
          </w:tcPr>
          <w:p w14:paraId="3D5FE022" w14:textId="77777777" w:rsidR="00DF06E5" w:rsidRPr="00DA07C8" w:rsidRDefault="00DF06E5" w:rsidP="004E51A7">
            <w:pPr>
              <w:spacing w:line="360" w:lineRule="auto"/>
              <w:rPr>
                <w:rFonts w:ascii="Arial" w:hAnsi="Arial" w:cs="Arial"/>
                <w:sz w:val="20"/>
                <w:szCs w:val="22"/>
                <w:highlight w:val="yellow"/>
              </w:rPr>
            </w:pPr>
          </w:p>
        </w:tc>
        <w:tc>
          <w:tcPr>
            <w:tcW w:w="2970" w:type="dxa"/>
            <w:tcBorders>
              <w:bottom w:val="single" w:sz="4" w:space="0" w:color="auto"/>
            </w:tcBorders>
            <w:vAlign w:val="center"/>
          </w:tcPr>
          <w:p w14:paraId="22263CC3" w14:textId="77777777" w:rsidR="00DF06E5" w:rsidRPr="00DA07C8" w:rsidRDefault="00DF06E5" w:rsidP="004E51A7">
            <w:pPr>
              <w:spacing w:line="360" w:lineRule="auto"/>
              <w:jc w:val="center"/>
              <w:rPr>
                <w:rFonts w:ascii="Arial" w:hAnsi="Arial" w:cs="Arial"/>
                <w:sz w:val="20"/>
                <w:szCs w:val="22"/>
                <w:highlight w:val="yellow"/>
              </w:rPr>
            </w:pPr>
            <w:r w:rsidRPr="00DA07C8">
              <w:rPr>
                <w:rFonts w:ascii="Arial" w:hAnsi="Arial" w:cs="Arial"/>
                <w:sz w:val="20"/>
                <w:szCs w:val="22"/>
                <w:highlight w:val="yellow"/>
              </w:rPr>
              <w:t>Nội dung</w:t>
            </w:r>
          </w:p>
        </w:tc>
        <w:tc>
          <w:tcPr>
            <w:tcW w:w="1170" w:type="dxa"/>
            <w:tcBorders>
              <w:bottom w:val="single" w:sz="4" w:space="0" w:color="auto"/>
            </w:tcBorders>
            <w:vAlign w:val="center"/>
          </w:tcPr>
          <w:p w14:paraId="2FF5D876" w14:textId="77777777" w:rsidR="00DF06E5" w:rsidRPr="00DA07C8" w:rsidRDefault="00DF06E5" w:rsidP="004E51A7">
            <w:pPr>
              <w:spacing w:line="360" w:lineRule="auto"/>
              <w:jc w:val="center"/>
              <w:rPr>
                <w:rFonts w:ascii="Arial" w:hAnsi="Arial" w:cs="Arial"/>
                <w:sz w:val="20"/>
                <w:szCs w:val="22"/>
                <w:highlight w:val="yellow"/>
              </w:rPr>
            </w:pPr>
            <w:r w:rsidRPr="00DA07C8">
              <w:rPr>
                <w:rFonts w:ascii="Arial" w:hAnsi="Arial" w:cs="Arial"/>
                <w:sz w:val="20"/>
                <w:szCs w:val="22"/>
                <w:highlight w:val="yellow"/>
              </w:rPr>
              <w:t>Trang</w:t>
            </w:r>
          </w:p>
        </w:tc>
        <w:tc>
          <w:tcPr>
            <w:tcW w:w="2340" w:type="dxa"/>
            <w:tcBorders>
              <w:bottom w:val="single" w:sz="4" w:space="0" w:color="auto"/>
            </w:tcBorders>
            <w:vAlign w:val="center"/>
          </w:tcPr>
          <w:p w14:paraId="057DF59F" w14:textId="77777777" w:rsidR="00DF06E5" w:rsidRPr="00DA07C8" w:rsidRDefault="00DF06E5" w:rsidP="004E51A7">
            <w:pPr>
              <w:spacing w:line="360" w:lineRule="auto"/>
              <w:jc w:val="center"/>
              <w:rPr>
                <w:rFonts w:ascii="Arial" w:hAnsi="Arial" w:cs="Arial"/>
                <w:sz w:val="20"/>
                <w:szCs w:val="22"/>
                <w:highlight w:val="yellow"/>
              </w:rPr>
            </w:pPr>
            <w:r w:rsidRPr="00DA07C8">
              <w:rPr>
                <w:rFonts w:ascii="Arial" w:hAnsi="Arial" w:cs="Arial"/>
                <w:sz w:val="20"/>
                <w:szCs w:val="22"/>
                <w:highlight w:val="yellow"/>
              </w:rPr>
              <w:t>Lý do</w:t>
            </w:r>
          </w:p>
        </w:tc>
        <w:tc>
          <w:tcPr>
            <w:tcW w:w="1350" w:type="dxa"/>
            <w:vMerge/>
            <w:vAlign w:val="center"/>
          </w:tcPr>
          <w:p w14:paraId="4C448491" w14:textId="77777777" w:rsidR="00DF06E5" w:rsidRPr="00DA07C8" w:rsidRDefault="00DF06E5" w:rsidP="004E51A7">
            <w:pPr>
              <w:spacing w:line="360" w:lineRule="auto"/>
              <w:rPr>
                <w:rFonts w:ascii="Arial" w:hAnsi="Arial" w:cs="Arial"/>
                <w:sz w:val="20"/>
                <w:szCs w:val="22"/>
                <w:highlight w:val="yellow"/>
              </w:rPr>
            </w:pPr>
          </w:p>
        </w:tc>
        <w:tc>
          <w:tcPr>
            <w:tcW w:w="1080" w:type="dxa"/>
            <w:vMerge/>
            <w:vAlign w:val="center"/>
          </w:tcPr>
          <w:p w14:paraId="7B9E842A" w14:textId="77777777" w:rsidR="00DF06E5" w:rsidRPr="00DA07C8" w:rsidRDefault="00DF06E5" w:rsidP="004E51A7">
            <w:pPr>
              <w:spacing w:line="360" w:lineRule="auto"/>
              <w:rPr>
                <w:rFonts w:ascii="Arial" w:hAnsi="Arial" w:cs="Arial"/>
                <w:sz w:val="20"/>
                <w:szCs w:val="22"/>
                <w:highlight w:val="yellow"/>
              </w:rPr>
            </w:pPr>
          </w:p>
        </w:tc>
        <w:tc>
          <w:tcPr>
            <w:tcW w:w="1350" w:type="dxa"/>
            <w:vMerge/>
            <w:vAlign w:val="center"/>
          </w:tcPr>
          <w:p w14:paraId="0B414921" w14:textId="77777777" w:rsidR="00DF06E5" w:rsidRPr="00DA07C8" w:rsidRDefault="00DF06E5" w:rsidP="004E51A7">
            <w:pPr>
              <w:spacing w:line="360" w:lineRule="auto"/>
              <w:rPr>
                <w:rFonts w:ascii="Arial" w:hAnsi="Arial" w:cs="Arial"/>
                <w:sz w:val="20"/>
                <w:szCs w:val="22"/>
                <w:highlight w:val="yellow"/>
              </w:rPr>
            </w:pPr>
          </w:p>
        </w:tc>
      </w:tr>
      <w:tr w:rsidR="00DF06E5" w:rsidRPr="00DA07C8" w14:paraId="53599B55" w14:textId="77777777" w:rsidTr="00AD5155">
        <w:trPr>
          <w:trHeight w:val="377"/>
        </w:trPr>
        <w:tc>
          <w:tcPr>
            <w:tcW w:w="625" w:type="dxa"/>
            <w:tcBorders>
              <w:top w:val="single" w:sz="4" w:space="0" w:color="auto"/>
              <w:left w:val="single" w:sz="4" w:space="0" w:color="auto"/>
              <w:bottom w:val="single" w:sz="4" w:space="0" w:color="auto"/>
              <w:right w:val="single" w:sz="4" w:space="0" w:color="auto"/>
            </w:tcBorders>
          </w:tcPr>
          <w:p w14:paraId="106EDA6C" w14:textId="77777777" w:rsidR="00DF06E5" w:rsidRPr="00DA07C8" w:rsidRDefault="00DF06E5" w:rsidP="004E51A7">
            <w:pPr>
              <w:spacing w:line="360" w:lineRule="auto"/>
              <w:jc w:val="center"/>
              <w:rPr>
                <w:rFonts w:ascii="Arial" w:hAnsi="Arial" w:cs="Arial"/>
                <w:sz w:val="20"/>
                <w:szCs w:val="22"/>
                <w:highlight w:val="yellow"/>
              </w:rPr>
            </w:pPr>
            <w:r w:rsidRPr="00DA07C8">
              <w:rPr>
                <w:rFonts w:ascii="Arial" w:hAnsi="Arial" w:cs="Arial"/>
                <w:sz w:val="20"/>
                <w:szCs w:val="22"/>
                <w:highlight w:val="yellow"/>
              </w:rPr>
              <w:t>1</w:t>
            </w:r>
          </w:p>
        </w:tc>
        <w:tc>
          <w:tcPr>
            <w:tcW w:w="2970" w:type="dxa"/>
            <w:tcBorders>
              <w:top w:val="single" w:sz="4" w:space="0" w:color="auto"/>
              <w:left w:val="single" w:sz="4" w:space="0" w:color="auto"/>
              <w:bottom w:val="single" w:sz="4" w:space="0" w:color="auto"/>
              <w:right w:val="single" w:sz="4" w:space="0" w:color="auto"/>
            </w:tcBorders>
          </w:tcPr>
          <w:p w14:paraId="21EE1EA3" w14:textId="77551F63" w:rsidR="00DF06E5" w:rsidRPr="00DA07C8" w:rsidRDefault="00DF06E5" w:rsidP="004E51A7">
            <w:pPr>
              <w:spacing w:line="360" w:lineRule="auto"/>
              <w:rPr>
                <w:rFonts w:ascii="Arial" w:hAnsi="Arial" w:cs="Arial"/>
                <w:sz w:val="20"/>
                <w:highlight w:val="yellow"/>
              </w:rPr>
            </w:pPr>
            <w:commentRangeStart w:id="1261"/>
            <w:r w:rsidRPr="00DA07C8">
              <w:rPr>
                <w:rFonts w:ascii="Arial" w:hAnsi="Arial" w:cs="Arial"/>
                <w:sz w:val="20"/>
                <w:highlight w:val="yellow"/>
              </w:rPr>
              <w:t>Cập nhật các nội dung liên quan đến F1KM-S4</w:t>
            </w:r>
            <w:commentRangeEnd w:id="1261"/>
            <w:r w:rsidR="001E6BD0" w:rsidRPr="00DA07C8">
              <w:rPr>
                <w:rStyle w:val="CommentReference"/>
                <w:rFonts w:ascii="Arial" w:hAnsi="Arial" w:cs="Arial"/>
                <w:sz w:val="20"/>
                <w:szCs w:val="22"/>
              </w:rPr>
              <w:commentReference w:id="1261"/>
            </w:r>
          </w:p>
        </w:tc>
        <w:tc>
          <w:tcPr>
            <w:tcW w:w="1170" w:type="dxa"/>
            <w:tcBorders>
              <w:top w:val="single" w:sz="4" w:space="0" w:color="auto"/>
              <w:left w:val="single" w:sz="4" w:space="0" w:color="auto"/>
              <w:bottom w:val="single" w:sz="4" w:space="0" w:color="auto"/>
              <w:right w:val="single" w:sz="4" w:space="0" w:color="auto"/>
            </w:tcBorders>
          </w:tcPr>
          <w:p w14:paraId="471A142D" w14:textId="0C6D908A" w:rsidR="00F71182" w:rsidRPr="00DA07C8" w:rsidRDefault="00F71182" w:rsidP="004E51A7">
            <w:pPr>
              <w:spacing w:line="360" w:lineRule="auto"/>
              <w:jc w:val="center"/>
              <w:rPr>
                <w:rFonts w:ascii="Arial" w:hAnsi="Arial" w:cs="Arial"/>
                <w:sz w:val="20"/>
                <w:szCs w:val="22"/>
                <w:highlight w:val="yellow"/>
                <w:lang w:val="vi-VN"/>
              </w:rPr>
            </w:pPr>
            <w:r w:rsidRPr="00DA07C8">
              <w:rPr>
                <w:rFonts w:ascii="Arial" w:hAnsi="Arial" w:cs="Arial"/>
                <w:sz w:val="20"/>
                <w:szCs w:val="22"/>
                <w:highlight w:val="yellow"/>
                <w:lang w:val="vi-VN"/>
              </w:rPr>
              <w:fldChar w:fldCharType="begin"/>
            </w:r>
            <w:r w:rsidRPr="00DA07C8">
              <w:rPr>
                <w:rFonts w:ascii="Arial" w:hAnsi="Arial" w:cs="Arial"/>
                <w:sz w:val="20"/>
                <w:szCs w:val="22"/>
                <w:highlight w:val="yellow"/>
                <w:lang w:val="vi-VN"/>
              </w:rPr>
              <w:instrText xml:space="preserve"> PAGEREF V10000_Req_02_001 \h </w:instrText>
            </w:r>
            <w:r w:rsidRPr="00DA07C8">
              <w:rPr>
                <w:rFonts w:ascii="Arial" w:hAnsi="Arial" w:cs="Arial"/>
                <w:sz w:val="20"/>
                <w:szCs w:val="22"/>
                <w:highlight w:val="yellow"/>
                <w:lang w:val="vi-VN"/>
              </w:rPr>
            </w:r>
            <w:r w:rsidRPr="00DA07C8">
              <w:rPr>
                <w:rFonts w:ascii="Arial" w:hAnsi="Arial" w:cs="Arial"/>
                <w:sz w:val="20"/>
                <w:szCs w:val="22"/>
                <w:highlight w:val="yellow"/>
                <w:lang w:val="vi-VN"/>
              </w:rPr>
              <w:fldChar w:fldCharType="separate"/>
            </w:r>
            <w:r w:rsidR="003C2150" w:rsidRPr="00DA07C8">
              <w:rPr>
                <w:rFonts w:ascii="Arial" w:hAnsi="Arial" w:cs="Arial"/>
                <w:noProof/>
                <w:sz w:val="20"/>
                <w:szCs w:val="22"/>
                <w:highlight w:val="yellow"/>
                <w:lang w:val="vi-VN"/>
              </w:rPr>
              <w:t xml:space="preserve">1 </w:t>
            </w:r>
            <w:r w:rsidRPr="00DA07C8">
              <w:rPr>
                <w:rFonts w:ascii="Arial" w:hAnsi="Arial" w:cs="Arial"/>
                <w:sz w:val="20"/>
                <w:szCs w:val="22"/>
                <w:highlight w:val="yellow"/>
                <w:lang w:val="vi-VN"/>
              </w:rPr>
              <w:fldChar w:fldCharType="end"/>
            </w:r>
            <w:r w:rsidRPr="00DA07C8">
              <w:rPr>
                <w:rFonts w:ascii="Arial" w:hAnsi="Arial" w:cs="Arial"/>
                <w:sz w:val="20"/>
                <w:szCs w:val="22"/>
                <w:highlight w:val="yellow"/>
              </w:rPr>
              <w:t xml:space="preserve">, </w:t>
            </w:r>
            <w:r w:rsidR="009E3083" w:rsidRPr="00DA07C8">
              <w:rPr>
                <w:rFonts w:ascii="Arial" w:hAnsi="Arial" w:cs="Arial"/>
                <w:sz w:val="20"/>
                <w:szCs w:val="22"/>
                <w:highlight w:val="yellow"/>
              </w:rPr>
              <w:fldChar w:fldCharType="begin"/>
            </w:r>
            <w:r w:rsidR="009E3083" w:rsidRPr="00DA07C8">
              <w:rPr>
                <w:rFonts w:ascii="Arial" w:hAnsi="Arial" w:cs="Arial"/>
                <w:sz w:val="20"/>
                <w:szCs w:val="22"/>
                <w:highlight w:val="yellow"/>
              </w:rPr>
              <w:instrText xml:space="preserve"> PAGEREF E10000_REL_Req_04 \h </w:instrText>
            </w:r>
            <w:r w:rsidR="009E3083" w:rsidRPr="00DA07C8">
              <w:rPr>
                <w:rFonts w:ascii="Arial" w:hAnsi="Arial" w:cs="Arial"/>
                <w:sz w:val="20"/>
                <w:szCs w:val="22"/>
                <w:highlight w:val="yellow"/>
              </w:rPr>
            </w:r>
            <w:r w:rsidR="009E3083" w:rsidRPr="00DA07C8">
              <w:rPr>
                <w:rFonts w:ascii="Arial" w:hAnsi="Arial" w:cs="Arial"/>
                <w:sz w:val="20"/>
                <w:szCs w:val="22"/>
                <w:highlight w:val="yellow"/>
              </w:rPr>
              <w:fldChar w:fldCharType="separate"/>
            </w:r>
            <w:r w:rsidR="003C2150" w:rsidRPr="00DA07C8">
              <w:rPr>
                <w:rFonts w:ascii="Arial" w:hAnsi="Arial" w:cs="Arial"/>
                <w:noProof/>
                <w:sz w:val="20"/>
                <w:szCs w:val="22"/>
                <w:highlight w:val="yellow"/>
              </w:rPr>
              <w:t xml:space="preserve">35 </w:t>
            </w:r>
            <w:r w:rsidR="009E3083" w:rsidRPr="00DA07C8">
              <w:rPr>
                <w:rFonts w:ascii="Arial" w:hAnsi="Arial" w:cs="Arial"/>
                <w:sz w:val="20"/>
                <w:szCs w:val="22"/>
                <w:highlight w:val="yellow"/>
              </w:rPr>
              <w:fldChar w:fldCharType="end"/>
            </w:r>
            <w:r w:rsidRPr="00DA07C8">
              <w:rPr>
                <w:rFonts w:ascii="Arial" w:hAnsi="Arial" w:cs="Arial"/>
                <w:sz w:val="20"/>
                <w:szCs w:val="22"/>
                <w:highlight w:val="yellow"/>
              </w:rPr>
              <w:t xml:space="preserve">, </w:t>
            </w:r>
            <w:r w:rsidRPr="00DA07C8">
              <w:rPr>
                <w:rFonts w:ascii="Arial" w:hAnsi="Arial" w:cs="Arial"/>
                <w:sz w:val="20"/>
                <w:szCs w:val="22"/>
                <w:highlight w:val="yellow"/>
                <w:lang w:val="vi-VN"/>
              </w:rPr>
              <w:fldChar w:fldCharType="begin"/>
            </w:r>
            <w:r w:rsidRPr="00DA07C8">
              <w:rPr>
                <w:rFonts w:ascii="Arial" w:hAnsi="Arial" w:cs="Arial"/>
                <w:sz w:val="20"/>
                <w:szCs w:val="22"/>
                <w:highlight w:val="yellow"/>
                <w:lang w:val="vi-VN"/>
              </w:rPr>
              <w:instrText xml:space="preserve"> PAGEREF V10000_Req_02_003 \h </w:instrText>
            </w:r>
            <w:r w:rsidRPr="00DA07C8">
              <w:rPr>
                <w:rFonts w:ascii="Arial" w:hAnsi="Arial" w:cs="Arial"/>
                <w:sz w:val="20"/>
                <w:szCs w:val="22"/>
                <w:highlight w:val="yellow"/>
                <w:lang w:val="vi-VN"/>
              </w:rPr>
            </w:r>
            <w:r w:rsidRPr="00DA07C8">
              <w:rPr>
                <w:rFonts w:ascii="Arial" w:hAnsi="Arial" w:cs="Arial"/>
                <w:sz w:val="20"/>
                <w:szCs w:val="22"/>
                <w:highlight w:val="yellow"/>
                <w:lang w:val="vi-VN"/>
              </w:rPr>
              <w:fldChar w:fldCharType="separate"/>
            </w:r>
            <w:r w:rsidR="003C2150" w:rsidRPr="00DA07C8">
              <w:rPr>
                <w:rFonts w:ascii="Arial" w:hAnsi="Arial" w:cs="Arial"/>
                <w:noProof/>
                <w:sz w:val="20"/>
                <w:szCs w:val="22"/>
                <w:highlight w:val="yellow"/>
                <w:lang w:val="vi-VN"/>
              </w:rPr>
              <w:t>57</w:t>
            </w:r>
            <w:r w:rsidRPr="00DA07C8">
              <w:rPr>
                <w:rFonts w:ascii="Arial" w:hAnsi="Arial" w:cs="Arial"/>
                <w:sz w:val="20"/>
                <w:szCs w:val="22"/>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4E84EEB2" w14:textId="462CBEA0"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highlight w:val="yellow"/>
              </w:rPr>
              <w:t>Hỗ trợ ET-VPF cho F1KM-S4</w:t>
            </w:r>
          </w:p>
        </w:tc>
        <w:tc>
          <w:tcPr>
            <w:tcW w:w="1350" w:type="dxa"/>
            <w:tcBorders>
              <w:top w:val="single" w:sz="4" w:space="0" w:color="auto"/>
              <w:left w:val="single" w:sz="4" w:space="0" w:color="auto"/>
              <w:bottom w:val="single" w:sz="4" w:space="0" w:color="auto"/>
              <w:right w:val="single" w:sz="4" w:space="0" w:color="auto"/>
            </w:tcBorders>
          </w:tcPr>
          <w:p w14:paraId="5CC5EF2A" w14:textId="4E274813" w:rsidR="00DF06E5" w:rsidRPr="00DA07C8" w:rsidRDefault="00AD5155" w:rsidP="004E51A7">
            <w:pPr>
              <w:spacing w:line="360" w:lineRule="auto"/>
              <w:rPr>
                <w:rFonts w:ascii="Arial" w:hAnsi="Arial" w:cs="Arial"/>
                <w:sz w:val="20"/>
                <w:szCs w:val="22"/>
                <w:highlight w:val="yellow"/>
              </w:rPr>
            </w:pPr>
            <w:r w:rsidRPr="00DA07C8">
              <w:rPr>
                <w:rFonts w:ascii="Arial" w:hAnsi="Arial" w:cs="Arial"/>
                <w:sz w:val="20"/>
                <w:szCs w:val="22"/>
                <w:highlight w:val="yellow"/>
              </w:rPr>
              <w:t>Tháng sáu</w:t>
            </w:r>
            <w:r w:rsidRPr="00DA07C8">
              <w:rPr>
                <w:rFonts w:ascii="Arial" w:hAnsi="Arial" w:cs="Arial"/>
                <w:sz w:val="20"/>
                <w:szCs w:val="22"/>
                <w:highlight w:val="yellow"/>
                <w:lang w:val="vi-VN"/>
              </w:rPr>
              <w:t xml:space="preserve"> </w:t>
            </w:r>
            <w:r w:rsidRPr="00DA07C8">
              <w:rPr>
                <w:rFonts w:ascii="Arial" w:hAnsi="Arial" w:cs="Arial"/>
                <w:sz w:val="20"/>
                <w:szCs w:val="22"/>
                <w:highlight w:val="yellow"/>
              </w:rPr>
              <w:t>27, 2022</w:t>
            </w:r>
          </w:p>
        </w:tc>
        <w:tc>
          <w:tcPr>
            <w:tcW w:w="1080" w:type="dxa"/>
            <w:tcBorders>
              <w:top w:val="single" w:sz="4" w:space="0" w:color="auto"/>
              <w:left w:val="single" w:sz="4" w:space="0" w:color="auto"/>
              <w:bottom w:val="single" w:sz="4" w:space="0" w:color="auto"/>
              <w:right w:val="single" w:sz="4" w:space="0" w:color="auto"/>
            </w:tcBorders>
          </w:tcPr>
          <w:p w14:paraId="3075098E" w14:textId="77777777"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14FC6AA0" w14:textId="77777777" w:rsidR="00DF06E5" w:rsidRPr="00DA07C8" w:rsidRDefault="00DF06E5" w:rsidP="004E51A7">
            <w:pPr>
              <w:spacing w:line="360" w:lineRule="auto"/>
              <w:rPr>
                <w:rFonts w:ascii="Arial" w:hAnsi="Arial" w:cs="Arial"/>
                <w:sz w:val="20"/>
                <w:szCs w:val="22"/>
                <w:highlight w:val="yellow"/>
              </w:rPr>
            </w:pPr>
            <w:r w:rsidRPr="00DA07C8">
              <w:rPr>
                <w:rFonts w:ascii="Arial" w:hAnsi="Arial" w:cs="Arial"/>
                <w:sz w:val="20"/>
                <w:szCs w:val="22"/>
                <w:highlight w:val="yellow"/>
              </w:rPr>
              <w:t>Hồng Tiêu</w:t>
            </w:r>
          </w:p>
          <w:p w14:paraId="32932E07" w14:textId="714EF265" w:rsidR="00DF06E5" w:rsidRPr="00DA07C8" w:rsidRDefault="00AD5155" w:rsidP="004E51A7">
            <w:pPr>
              <w:spacing w:line="360" w:lineRule="auto"/>
              <w:rPr>
                <w:rFonts w:ascii="Arial" w:hAnsi="Arial" w:cs="Arial"/>
                <w:sz w:val="20"/>
                <w:szCs w:val="22"/>
                <w:highlight w:val="yellow"/>
              </w:rPr>
            </w:pPr>
            <w:r w:rsidRPr="00DA07C8">
              <w:rPr>
                <w:rFonts w:ascii="Arial" w:hAnsi="Arial" w:cs="Arial"/>
                <w:sz w:val="20"/>
                <w:szCs w:val="22"/>
                <w:highlight w:val="yellow"/>
              </w:rPr>
              <w:t>Giang</w:t>
            </w:r>
            <w:r w:rsidRPr="00DA07C8">
              <w:rPr>
                <w:rFonts w:ascii="Arial" w:hAnsi="Arial" w:cs="Arial"/>
                <w:sz w:val="20"/>
                <w:szCs w:val="22"/>
                <w:highlight w:val="yellow"/>
                <w:lang w:val="vi-VN"/>
              </w:rPr>
              <w:t xml:space="preserve"> </w:t>
            </w:r>
            <w:r w:rsidR="00DF06E5" w:rsidRPr="00DA07C8">
              <w:rPr>
                <w:rFonts w:ascii="Arial" w:hAnsi="Arial" w:cs="Arial"/>
                <w:sz w:val="20"/>
                <w:szCs w:val="22"/>
                <w:highlight w:val="yellow"/>
              </w:rPr>
              <w:t>Nguyên</w:t>
            </w:r>
          </w:p>
        </w:tc>
      </w:tr>
      <w:tr w:rsidR="00DF06E5" w:rsidRPr="00DA07C8" w14:paraId="3C5FB132"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55601741" w14:textId="5DCC8356" w:rsidR="00DF06E5" w:rsidRPr="00DA07C8" w:rsidRDefault="004E46F6"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2</w:t>
            </w:r>
          </w:p>
        </w:tc>
        <w:tc>
          <w:tcPr>
            <w:tcW w:w="2970" w:type="dxa"/>
            <w:tcBorders>
              <w:top w:val="single" w:sz="4" w:space="0" w:color="auto"/>
              <w:left w:val="single" w:sz="4" w:space="0" w:color="auto"/>
              <w:bottom w:val="single" w:sz="4" w:space="0" w:color="auto"/>
              <w:right w:val="single" w:sz="4" w:space="0" w:color="auto"/>
            </w:tcBorders>
          </w:tcPr>
          <w:p w14:paraId="6268FAEB" w14:textId="1D861E53" w:rsidR="00DF06E5" w:rsidRPr="00DA07C8" w:rsidRDefault="00311681" w:rsidP="004E51A7">
            <w:pPr>
              <w:spacing w:line="360" w:lineRule="auto"/>
              <w:rPr>
                <w:rFonts w:ascii="Arial" w:eastAsia="Arial" w:hAnsi="Arial" w:cs="Arial"/>
                <w:sz w:val="20"/>
                <w:highlight w:val="yellow"/>
              </w:rPr>
            </w:pPr>
            <w:commentRangeStart w:id="1262"/>
            <w:r w:rsidRPr="00DA07C8">
              <w:rPr>
                <w:rFonts w:ascii="Arial" w:eastAsia="Arial" w:hAnsi="Arial" w:cs="Arial"/>
                <w:sz w:val="20"/>
                <w:highlight w:val="yellow"/>
              </w:rPr>
              <w:t xml:space="preserve">Cập nhật </w:t>
            </w:r>
            <w:r w:rsidRPr="00DA07C8">
              <w:rPr>
                <w:rFonts w:ascii="Arial" w:eastAsia="Arial" w:hAnsi="Arial" w:cs="Arial"/>
                <w:sz w:val="20"/>
                <w:highlight w:val="yellow"/>
                <w:lang w:val="vi-VN"/>
              </w:rPr>
              <w:t xml:space="preserve">nội dung liên quan </w:t>
            </w:r>
            <w:r w:rsidR="00DF06E5" w:rsidRPr="00DA07C8">
              <w:rPr>
                <w:rFonts w:ascii="Arial" w:eastAsia="Arial" w:hAnsi="Arial" w:cs="Arial"/>
                <w:sz w:val="20"/>
                <w:highlight w:val="yellow"/>
              </w:rPr>
              <w:t xml:space="preserve">đến </w:t>
            </w:r>
            <w:r w:rsidRPr="00DA07C8">
              <w:rPr>
                <w:rFonts w:ascii="Arial" w:hAnsi="Arial" w:cs="Arial"/>
                <w:sz w:val="20"/>
                <w:szCs w:val="22"/>
                <w:highlight w:val="yellow"/>
              </w:rPr>
              <w:t>RLIN3n</w:t>
            </w:r>
            <w:commentRangeEnd w:id="1262"/>
            <w:r w:rsidR="008D6A82" w:rsidRPr="00DA07C8">
              <w:rPr>
                <w:rStyle w:val="CommentReference"/>
                <w:rFonts w:ascii="Arial" w:hAnsi="Arial" w:cs="Arial"/>
                <w:sz w:val="20"/>
                <w:szCs w:val="22"/>
              </w:rPr>
              <w:commentReference w:id="1262"/>
            </w:r>
          </w:p>
        </w:tc>
        <w:tc>
          <w:tcPr>
            <w:tcW w:w="1170" w:type="dxa"/>
            <w:tcBorders>
              <w:top w:val="single" w:sz="4" w:space="0" w:color="auto"/>
              <w:left w:val="single" w:sz="4" w:space="0" w:color="auto"/>
              <w:bottom w:val="single" w:sz="4" w:space="0" w:color="auto"/>
              <w:right w:val="single" w:sz="4" w:space="0" w:color="auto"/>
            </w:tcBorders>
          </w:tcPr>
          <w:p w14:paraId="706EEF32" w14:textId="523D6825" w:rsidR="00F71182" w:rsidRPr="00DA07C8" w:rsidRDefault="00F71182"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V10000_Req_01_001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1 </w:t>
            </w:r>
            <w:r w:rsidRPr="00DA07C8">
              <w:rPr>
                <w:rFonts w:ascii="Arial" w:eastAsia="Arial" w:hAnsi="Arial" w:cs="Arial"/>
                <w:sz w:val="20"/>
                <w:highlight w:val="yellow"/>
                <w:lang w:val="vi-VN"/>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V10000_Req_01_002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15 </w:t>
            </w:r>
            <w:r w:rsidRPr="00DA07C8">
              <w:rPr>
                <w:rFonts w:ascii="Arial" w:eastAsia="Arial" w:hAnsi="Arial" w:cs="Arial"/>
                <w:sz w:val="20"/>
                <w:highlight w:val="yellow"/>
                <w:lang w:val="vi-VN"/>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V10000_Req_01_003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17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V10000_Req_01_004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25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V10000_Req_01_005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30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V10000_Req_01_006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40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V10000_Req_01_007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57</w:t>
            </w:r>
            <w:r w:rsidRPr="00DA07C8">
              <w:rPr>
                <w:rFonts w:ascii="Arial" w:eastAsia="Arial" w:hAnsi="Arial" w:cs="Arial"/>
                <w:sz w:val="20"/>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6ADB4B98" w14:textId="6F3F5F8D" w:rsidR="00DF06E5" w:rsidRPr="00DA07C8" w:rsidRDefault="00DF06E5" w:rsidP="004E51A7">
            <w:pPr>
              <w:spacing w:line="360" w:lineRule="auto"/>
              <w:rPr>
                <w:rFonts w:ascii="Arial" w:eastAsia="Arial" w:hAnsi="Arial" w:cs="Arial"/>
                <w:sz w:val="20"/>
                <w:highlight w:val="yellow"/>
              </w:rPr>
            </w:pPr>
            <w:r w:rsidRPr="00DA07C8">
              <w:rPr>
                <w:rFonts w:ascii="Arial" w:eastAsia="Arial" w:hAnsi="Arial" w:cs="Arial"/>
                <w:sz w:val="20"/>
                <w:highlight w:val="yellow"/>
              </w:rPr>
              <w:t xml:space="preserve">Hỗ trợ </w:t>
            </w:r>
            <w:r w:rsidR="00311681" w:rsidRPr="00DA07C8">
              <w:rPr>
                <w:rFonts w:ascii="Arial" w:hAnsi="Arial" w:cs="Arial"/>
                <w:sz w:val="20"/>
                <w:szCs w:val="22"/>
                <w:highlight w:val="yellow"/>
              </w:rPr>
              <w:t xml:space="preserve">RLIN3n </w:t>
            </w:r>
            <w:r w:rsidRPr="00DA07C8">
              <w:rPr>
                <w:rFonts w:ascii="Arial" w:eastAsia="Arial" w:hAnsi="Arial" w:cs="Arial"/>
                <w:sz w:val="20"/>
                <w:highlight w:val="yellow"/>
              </w:rPr>
              <w:t>cho ET-VPF</w:t>
            </w:r>
          </w:p>
        </w:tc>
        <w:tc>
          <w:tcPr>
            <w:tcW w:w="1350" w:type="dxa"/>
            <w:tcBorders>
              <w:top w:val="single" w:sz="4" w:space="0" w:color="auto"/>
              <w:left w:val="single" w:sz="4" w:space="0" w:color="auto"/>
              <w:bottom w:val="single" w:sz="4" w:space="0" w:color="auto"/>
              <w:right w:val="single" w:sz="4" w:space="0" w:color="auto"/>
            </w:tcBorders>
          </w:tcPr>
          <w:p w14:paraId="79EFFEED" w14:textId="2EBAF285" w:rsidR="00DF06E5" w:rsidRPr="00DA07C8" w:rsidRDefault="00E4250B" w:rsidP="004E51A7">
            <w:pPr>
              <w:spacing w:line="360" w:lineRule="auto"/>
              <w:rPr>
                <w:rFonts w:ascii="Arial" w:eastAsia="Arial" w:hAnsi="Arial" w:cs="Arial"/>
                <w:sz w:val="20"/>
                <w:highlight w:val="yellow"/>
              </w:rPr>
            </w:pPr>
            <w:r w:rsidRPr="00DA07C8">
              <w:rPr>
                <w:rFonts w:ascii="Arial" w:eastAsia="Arial" w:hAnsi="Arial" w:cs="Arial"/>
                <w:sz w:val="20"/>
                <w:szCs w:val="22"/>
                <w:highlight w:val="yellow"/>
              </w:rPr>
              <w:t>tháng 6</w:t>
            </w:r>
            <w:r w:rsidRPr="00DA07C8">
              <w:rPr>
                <w:rFonts w:ascii="Arial" w:eastAsia="Arial" w:hAnsi="Arial" w:cs="Arial"/>
                <w:sz w:val="20"/>
                <w:szCs w:val="22"/>
                <w:highlight w:val="yellow"/>
                <w:lang w:val="vi-VN"/>
              </w:rPr>
              <w:t xml:space="preserve"> </w:t>
            </w:r>
            <w:r w:rsidR="00AD5155" w:rsidRPr="00DA07C8">
              <w:rPr>
                <w:rFonts w:ascii="Arial" w:eastAsia="Arial" w:hAnsi="Arial" w:cs="Arial"/>
                <w:sz w:val="20"/>
                <w:szCs w:val="22"/>
                <w:highlight w:val="yellow"/>
              </w:rPr>
              <w:t>27, 2022</w:t>
            </w:r>
          </w:p>
        </w:tc>
        <w:tc>
          <w:tcPr>
            <w:tcW w:w="1080" w:type="dxa"/>
            <w:tcBorders>
              <w:top w:val="single" w:sz="4" w:space="0" w:color="auto"/>
              <w:left w:val="single" w:sz="4" w:space="0" w:color="auto"/>
              <w:bottom w:val="single" w:sz="4" w:space="0" w:color="auto"/>
              <w:right w:val="single" w:sz="4" w:space="0" w:color="auto"/>
            </w:tcBorders>
          </w:tcPr>
          <w:p w14:paraId="0713BBEB" w14:textId="77777777" w:rsidR="00DF06E5" w:rsidRPr="00DA07C8" w:rsidRDefault="00DF06E5" w:rsidP="004E51A7">
            <w:pPr>
              <w:spacing w:line="360" w:lineRule="auto"/>
              <w:rPr>
                <w:rFonts w:ascii="Arial" w:eastAsia="Arial" w:hAnsi="Arial" w:cs="Arial"/>
                <w:sz w:val="20"/>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5042714E" w14:textId="77777777" w:rsidR="00DF06E5" w:rsidRPr="00DA07C8" w:rsidRDefault="00E4250B" w:rsidP="004E51A7">
            <w:pPr>
              <w:spacing w:line="360" w:lineRule="auto"/>
              <w:rPr>
                <w:rFonts w:ascii="Arial" w:eastAsia="Arial" w:hAnsi="Arial" w:cs="Arial"/>
                <w:sz w:val="20"/>
                <w:highlight w:val="yellow"/>
                <w:lang w:val="vi-VN"/>
              </w:rPr>
            </w:pPr>
            <w:r w:rsidRPr="00DA07C8">
              <w:rPr>
                <w:rFonts w:ascii="Arial" w:eastAsia="Arial" w:hAnsi="Arial" w:cs="Arial"/>
                <w:sz w:val="20"/>
                <w:highlight w:val="yellow"/>
              </w:rPr>
              <w:t xml:space="preserve">Hồng </w:t>
            </w:r>
            <w:r w:rsidRPr="00DA07C8">
              <w:rPr>
                <w:rFonts w:ascii="Arial" w:eastAsia="Arial" w:hAnsi="Arial" w:cs="Arial"/>
                <w:sz w:val="20"/>
                <w:highlight w:val="yellow"/>
                <w:lang w:val="vi-VN"/>
              </w:rPr>
              <w:t>Tiêu</w:t>
            </w:r>
          </w:p>
          <w:p w14:paraId="1B1CD68D" w14:textId="2AA45D2B" w:rsidR="00E4250B" w:rsidRPr="00DA07C8" w:rsidRDefault="00E4250B" w:rsidP="004E51A7">
            <w:pPr>
              <w:spacing w:line="360" w:lineRule="auto"/>
              <w:rPr>
                <w:rFonts w:ascii="Arial" w:eastAsia="Arial" w:hAnsi="Arial" w:cs="Arial"/>
                <w:sz w:val="20"/>
                <w:highlight w:val="yellow"/>
                <w:lang w:val="vi-VN"/>
              </w:rPr>
            </w:pPr>
            <w:r w:rsidRPr="00DA07C8">
              <w:rPr>
                <w:rFonts w:ascii="Arial" w:eastAsia="Arial" w:hAnsi="Arial" w:cs="Arial"/>
                <w:sz w:val="20"/>
                <w:highlight w:val="yellow"/>
                <w:lang w:val="vi-VN"/>
              </w:rPr>
              <w:t>Giang Nguyễn</w:t>
            </w:r>
          </w:p>
        </w:tc>
      </w:tr>
      <w:tr w:rsidR="003558A1" w:rsidRPr="00DA07C8" w14:paraId="2935817A"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72F32634" w14:textId="04B4F2F3" w:rsidR="003558A1" w:rsidRPr="00DA07C8" w:rsidRDefault="003558A1"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3</w:t>
            </w:r>
          </w:p>
        </w:tc>
        <w:tc>
          <w:tcPr>
            <w:tcW w:w="2970" w:type="dxa"/>
            <w:tcBorders>
              <w:top w:val="single" w:sz="4" w:space="0" w:color="auto"/>
              <w:left w:val="single" w:sz="4" w:space="0" w:color="auto"/>
              <w:bottom w:val="single" w:sz="4" w:space="0" w:color="auto"/>
              <w:right w:val="single" w:sz="4" w:space="0" w:color="auto"/>
            </w:tcBorders>
          </w:tcPr>
          <w:p w14:paraId="750D9EC9" w14:textId="27F09E06" w:rsidR="00CB1D13" w:rsidRPr="00DA07C8" w:rsidRDefault="003558A1" w:rsidP="004E51A7">
            <w:pPr>
              <w:spacing w:line="360" w:lineRule="auto"/>
              <w:rPr>
                <w:rFonts w:ascii="Arial" w:hAnsi="Arial" w:cs="Arial"/>
                <w:sz w:val="20"/>
                <w:highlight w:val="yellow"/>
              </w:rPr>
            </w:pPr>
            <w:r w:rsidRPr="00DA07C8">
              <w:rPr>
                <w:rFonts w:ascii="Arial" w:hAnsi="Arial" w:cs="Arial"/>
                <w:sz w:val="20"/>
                <w:highlight w:val="yellow"/>
              </w:rPr>
              <w:t>Cập nhật các nội dung liên quan đến U2C</w:t>
            </w:r>
          </w:p>
        </w:tc>
        <w:tc>
          <w:tcPr>
            <w:tcW w:w="1170" w:type="dxa"/>
            <w:tcBorders>
              <w:top w:val="single" w:sz="4" w:space="0" w:color="auto"/>
              <w:left w:val="single" w:sz="4" w:space="0" w:color="auto"/>
              <w:bottom w:val="single" w:sz="4" w:space="0" w:color="auto"/>
              <w:right w:val="single" w:sz="4" w:space="0" w:color="auto"/>
            </w:tcBorders>
          </w:tcPr>
          <w:p w14:paraId="269175A3" w14:textId="4D1BE560" w:rsidR="003558A1" w:rsidRPr="00DA07C8" w:rsidRDefault="00597557" w:rsidP="004E51A7">
            <w:pPr>
              <w:spacing w:line="360" w:lineRule="auto"/>
              <w:jc w:val="center"/>
              <w:rPr>
                <w:rFonts w:ascii="Arial" w:eastAsia="Arial" w:hAnsi="Arial" w:cs="Arial"/>
                <w:sz w:val="20"/>
                <w:highlight w:val="yellow"/>
                <w:lang w:val="vi-VN"/>
              </w:rPr>
            </w:pP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V10000_Req_03_001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1 </w:t>
            </w:r>
            <w:r w:rsidRPr="00DA07C8">
              <w:rPr>
                <w:rFonts w:ascii="Arial" w:eastAsia="Arial" w:hAnsi="Arial" w:cs="Arial"/>
                <w:sz w:val="20"/>
                <w:highlight w:val="yellow"/>
                <w:lang w:val="vi-VN"/>
              </w:rPr>
              <w:fldChar w:fldCharType="end"/>
            </w:r>
            <w:r w:rsidR="001841C9" w:rsidRPr="00DA07C8">
              <w:rPr>
                <w:rFonts w:ascii="Arial" w:eastAsia="Arial" w:hAnsi="Arial" w:cs="Arial"/>
                <w:sz w:val="20"/>
                <w:highlight w:val="yellow"/>
              </w:rPr>
              <w:t xml:space="preserve">, </w:t>
            </w:r>
            <w:r w:rsidR="00F0705E" w:rsidRPr="00DA07C8">
              <w:rPr>
                <w:rFonts w:ascii="Arial" w:eastAsia="Arial" w:hAnsi="Arial" w:cs="Arial"/>
                <w:sz w:val="20"/>
                <w:highlight w:val="yellow"/>
              </w:rPr>
              <w:fldChar w:fldCharType="begin"/>
            </w:r>
            <w:r w:rsidR="00F0705E" w:rsidRPr="00DA07C8">
              <w:rPr>
                <w:rFonts w:ascii="Arial" w:eastAsia="Arial" w:hAnsi="Arial" w:cs="Arial"/>
                <w:sz w:val="20"/>
                <w:highlight w:val="yellow"/>
              </w:rPr>
              <w:instrText xml:space="preserve"> PAGEREF V10000_Req_03_015 \h </w:instrText>
            </w:r>
            <w:r w:rsidR="00F0705E" w:rsidRPr="00DA07C8">
              <w:rPr>
                <w:rFonts w:ascii="Arial" w:eastAsia="Arial" w:hAnsi="Arial" w:cs="Arial"/>
                <w:sz w:val="20"/>
                <w:highlight w:val="yellow"/>
              </w:rPr>
            </w:r>
            <w:r w:rsidR="00F0705E"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7 </w:t>
            </w:r>
            <w:r w:rsidR="00F0705E" w:rsidRPr="00DA07C8">
              <w:rPr>
                <w:rFonts w:ascii="Arial" w:eastAsia="Arial" w:hAnsi="Arial" w:cs="Arial"/>
                <w:sz w:val="20"/>
                <w:highlight w:val="yellow"/>
              </w:rPr>
              <w:fldChar w:fldCharType="end"/>
            </w:r>
            <w:r w:rsidR="00F0705E"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V10000_Req_03_003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17 </w:t>
            </w:r>
            <w:r w:rsidRPr="00DA07C8">
              <w:rPr>
                <w:rFonts w:ascii="Arial" w:eastAsia="Arial" w:hAnsi="Arial" w:cs="Arial"/>
                <w:sz w:val="20"/>
                <w:highlight w:val="yellow"/>
                <w:lang w:val="vi-VN"/>
              </w:rPr>
              <w:fldChar w:fldCharType="end"/>
            </w:r>
            <w:r w:rsidR="001841C9"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V10000_Req_03_004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8 </w:t>
            </w:r>
            <w:r w:rsidRPr="00DA07C8">
              <w:rPr>
                <w:rFonts w:ascii="Arial" w:eastAsia="Arial" w:hAnsi="Arial" w:cs="Arial"/>
                <w:sz w:val="20"/>
                <w:highlight w:val="yellow"/>
                <w:lang w:val="vi-VN"/>
              </w:rPr>
              <w:fldChar w:fldCharType="end"/>
            </w:r>
            <w:r w:rsidR="001841C9"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V10000_Req_03_005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9 </w:t>
            </w:r>
            <w:r w:rsidRPr="00DA07C8">
              <w:rPr>
                <w:rFonts w:ascii="Arial" w:eastAsia="Arial" w:hAnsi="Arial" w:cs="Arial"/>
                <w:sz w:val="20"/>
                <w:highlight w:val="yellow"/>
                <w:lang w:val="vi-VN"/>
              </w:rPr>
              <w:fldChar w:fldCharType="end"/>
            </w:r>
            <w:r w:rsidR="001841C9"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V10000_Req_03_007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16 </w:t>
            </w:r>
            <w:r w:rsidRPr="00DA07C8">
              <w:rPr>
                <w:rFonts w:ascii="Arial" w:eastAsia="Arial" w:hAnsi="Arial" w:cs="Arial"/>
                <w:sz w:val="20"/>
                <w:highlight w:val="yellow"/>
                <w:lang w:val="vi-VN"/>
              </w:rPr>
              <w:fldChar w:fldCharType="end"/>
            </w:r>
            <w:r w:rsidR="00770321"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V10000_Req_03_008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17 </w:t>
            </w:r>
            <w:r w:rsidRPr="00DA07C8">
              <w:rPr>
                <w:rFonts w:ascii="Arial" w:eastAsia="Arial" w:hAnsi="Arial" w:cs="Arial"/>
                <w:sz w:val="20"/>
                <w:highlight w:val="yellow"/>
                <w:lang w:val="vi-VN"/>
              </w:rPr>
              <w:fldChar w:fldCharType="end"/>
            </w:r>
            <w:r w:rsidR="001841C9"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V10000_Req_03_009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30 </w:t>
            </w:r>
            <w:r w:rsidRPr="00DA07C8">
              <w:rPr>
                <w:rFonts w:ascii="Arial" w:eastAsia="Arial" w:hAnsi="Arial" w:cs="Arial"/>
                <w:sz w:val="20"/>
                <w:highlight w:val="yellow"/>
                <w:lang w:val="vi-VN"/>
              </w:rPr>
              <w:fldChar w:fldCharType="end"/>
            </w:r>
            <w:r w:rsidR="001841C9"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V10000_Req_03_010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35 </w:t>
            </w:r>
            <w:r w:rsidRPr="00DA07C8">
              <w:rPr>
                <w:rFonts w:ascii="Arial" w:eastAsia="Arial" w:hAnsi="Arial" w:cs="Arial"/>
                <w:sz w:val="20"/>
                <w:highlight w:val="yellow"/>
                <w:lang w:val="vi-VN"/>
              </w:rPr>
              <w:fldChar w:fldCharType="end"/>
            </w:r>
            <w:r w:rsidR="001841C9"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V10000_Req_03_011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37 </w:t>
            </w:r>
            <w:r w:rsidRPr="00DA07C8">
              <w:rPr>
                <w:rFonts w:ascii="Arial" w:eastAsia="Arial" w:hAnsi="Arial" w:cs="Arial"/>
                <w:sz w:val="20"/>
                <w:highlight w:val="yellow"/>
                <w:lang w:val="vi-VN"/>
              </w:rPr>
              <w:fldChar w:fldCharType="end"/>
            </w:r>
            <w:r w:rsidR="001841C9"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V10000_Req_03_012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43 </w:t>
            </w:r>
            <w:r w:rsidRPr="00DA07C8">
              <w:rPr>
                <w:rFonts w:ascii="Arial" w:eastAsia="Arial" w:hAnsi="Arial" w:cs="Arial"/>
                <w:sz w:val="20"/>
                <w:highlight w:val="yellow"/>
                <w:lang w:val="vi-VN"/>
              </w:rPr>
              <w:fldChar w:fldCharType="end"/>
            </w:r>
            <w:r w:rsidR="001841C9"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V10000_Req_03_013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52 </w:t>
            </w:r>
            <w:r w:rsidRPr="00DA07C8">
              <w:rPr>
                <w:rFonts w:ascii="Arial" w:eastAsia="Arial" w:hAnsi="Arial" w:cs="Arial"/>
                <w:sz w:val="20"/>
                <w:highlight w:val="yellow"/>
                <w:lang w:val="vi-VN"/>
              </w:rPr>
              <w:fldChar w:fldCharType="end"/>
            </w:r>
            <w:r w:rsidR="001841C9"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V10000_Req_03_014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57</w:t>
            </w:r>
            <w:r w:rsidRPr="00DA07C8">
              <w:rPr>
                <w:rFonts w:ascii="Arial" w:eastAsia="Arial" w:hAnsi="Arial" w:cs="Arial"/>
                <w:sz w:val="20"/>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7A72E673" w14:textId="77777777" w:rsidR="003558A1" w:rsidRPr="00DA07C8" w:rsidRDefault="003558A1" w:rsidP="004E51A7">
            <w:pPr>
              <w:spacing w:line="360" w:lineRule="auto"/>
              <w:rPr>
                <w:rFonts w:ascii="Arial" w:hAnsi="Arial" w:cs="Arial"/>
                <w:sz w:val="20"/>
                <w:highlight w:val="yellow"/>
              </w:rPr>
            </w:pPr>
            <w:commentRangeStart w:id="1263"/>
            <w:r w:rsidRPr="00DA07C8">
              <w:rPr>
                <w:rFonts w:ascii="Arial" w:hAnsi="Arial" w:cs="Arial"/>
                <w:sz w:val="20"/>
                <w:highlight w:val="yellow"/>
              </w:rPr>
              <w:t>Hỗ trợ ET-VPF cho phiên bản U2C alpha</w:t>
            </w:r>
            <w:commentRangeEnd w:id="1263"/>
            <w:r w:rsidR="00CB1D13" w:rsidRPr="00DA07C8">
              <w:rPr>
                <w:rStyle w:val="CommentReference"/>
                <w:sz w:val="20"/>
                <w:szCs w:val="22"/>
              </w:rPr>
              <w:commentReference w:id="1263"/>
            </w:r>
          </w:p>
          <w:p w14:paraId="355AC85B" w14:textId="3957F416" w:rsidR="00CB1D13" w:rsidRPr="00DA07C8" w:rsidRDefault="00CB1D13" w:rsidP="004E51A7">
            <w:pPr>
              <w:spacing w:line="360" w:lineRule="auto"/>
              <w:rPr>
                <w:rFonts w:ascii="Arial" w:eastAsia="Arial" w:hAnsi="Arial" w:cs="Arial"/>
                <w:sz w:val="20"/>
                <w:highlight w:val="yellow"/>
              </w:rPr>
            </w:pPr>
            <w:commentRangeStart w:id="1264"/>
            <w:r w:rsidRPr="00DA07C8">
              <w:rPr>
                <w:rFonts w:ascii="Arial" w:hAnsi="Arial" w:cs="Arial"/>
                <w:sz w:val="20"/>
                <w:highlight w:val="yellow"/>
              </w:rPr>
              <w:t>Cổng hỗ trợ, ADC cho U2C</w:t>
            </w:r>
            <w:commentRangeEnd w:id="1264"/>
            <w:r w:rsidRPr="00DA07C8">
              <w:rPr>
                <w:rStyle w:val="CommentReference"/>
                <w:sz w:val="20"/>
                <w:szCs w:val="22"/>
              </w:rPr>
              <w:commentReference w:id="1264"/>
            </w:r>
          </w:p>
        </w:tc>
        <w:tc>
          <w:tcPr>
            <w:tcW w:w="1350" w:type="dxa"/>
            <w:tcBorders>
              <w:top w:val="single" w:sz="4" w:space="0" w:color="auto"/>
              <w:left w:val="single" w:sz="4" w:space="0" w:color="auto"/>
              <w:bottom w:val="single" w:sz="4" w:space="0" w:color="auto"/>
              <w:right w:val="single" w:sz="4" w:space="0" w:color="auto"/>
            </w:tcBorders>
          </w:tcPr>
          <w:p w14:paraId="76C5123D" w14:textId="41EA2749" w:rsidR="003558A1" w:rsidRPr="00DA07C8" w:rsidRDefault="003558A1"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Ngày 01 tháng 7 năm 2022</w:t>
            </w:r>
          </w:p>
        </w:tc>
        <w:tc>
          <w:tcPr>
            <w:tcW w:w="1080" w:type="dxa"/>
            <w:tcBorders>
              <w:top w:val="single" w:sz="4" w:space="0" w:color="auto"/>
              <w:left w:val="single" w:sz="4" w:space="0" w:color="auto"/>
              <w:bottom w:val="single" w:sz="4" w:space="0" w:color="auto"/>
              <w:right w:val="single" w:sz="4" w:space="0" w:color="auto"/>
            </w:tcBorders>
          </w:tcPr>
          <w:p w14:paraId="01599D6F" w14:textId="7C5588D5" w:rsidR="003558A1" w:rsidRPr="00DA07C8" w:rsidRDefault="003558A1"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786F3F92" w14:textId="77777777" w:rsidR="003558A1" w:rsidRPr="00DA07C8" w:rsidRDefault="003558A1" w:rsidP="004E51A7">
            <w:pPr>
              <w:spacing w:line="360" w:lineRule="auto"/>
              <w:rPr>
                <w:rFonts w:ascii="Arial" w:eastAsia="Arial" w:hAnsi="Arial" w:cs="Arial"/>
                <w:sz w:val="20"/>
                <w:highlight w:val="yellow"/>
                <w:lang w:val="vi-VN"/>
              </w:rPr>
            </w:pPr>
            <w:r w:rsidRPr="00DA07C8">
              <w:rPr>
                <w:rFonts w:ascii="Arial" w:eastAsia="Arial" w:hAnsi="Arial" w:cs="Arial"/>
                <w:sz w:val="20"/>
                <w:highlight w:val="yellow"/>
              </w:rPr>
              <w:t xml:space="preserve">Hồng </w:t>
            </w:r>
            <w:r w:rsidRPr="00DA07C8">
              <w:rPr>
                <w:rFonts w:ascii="Arial" w:eastAsia="Arial" w:hAnsi="Arial" w:cs="Arial"/>
                <w:sz w:val="20"/>
                <w:highlight w:val="yellow"/>
                <w:lang w:val="vi-VN"/>
              </w:rPr>
              <w:t>Tiêu</w:t>
            </w:r>
          </w:p>
          <w:p w14:paraId="65F954C2" w14:textId="47EA131C" w:rsidR="003558A1" w:rsidRPr="00DA07C8" w:rsidRDefault="003558A1" w:rsidP="004E51A7">
            <w:pPr>
              <w:spacing w:line="360" w:lineRule="auto"/>
              <w:rPr>
                <w:rFonts w:ascii="Arial" w:eastAsia="Arial" w:hAnsi="Arial" w:cs="Arial"/>
                <w:sz w:val="20"/>
                <w:highlight w:val="yellow"/>
              </w:rPr>
            </w:pPr>
            <w:r w:rsidRPr="00DA07C8">
              <w:rPr>
                <w:rFonts w:ascii="Arial" w:eastAsia="Arial" w:hAnsi="Arial" w:cs="Arial"/>
                <w:sz w:val="20"/>
                <w:highlight w:val="yellow"/>
              </w:rPr>
              <w:t>Sơn Thái</w:t>
            </w:r>
          </w:p>
        </w:tc>
      </w:tr>
      <w:tr w:rsidR="00826AB4" w:rsidRPr="00DA07C8" w14:paraId="775F1206"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4CFB2D04" w14:textId="1543593B" w:rsidR="00826AB4" w:rsidRPr="00DA07C8" w:rsidRDefault="00826AB4"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4</w:t>
            </w:r>
          </w:p>
        </w:tc>
        <w:tc>
          <w:tcPr>
            <w:tcW w:w="2970" w:type="dxa"/>
            <w:tcBorders>
              <w:top w:val="single" w:sz="4" w:space="0" w:color="auto"/>
              <w:left w:val="single" w:sz="4" w:space="0" w:color="auto"/>
              <w:bottom w:val="single" w:sz="4" w:space="0" w:color="auto"/>
              <w:right w:val="single" w:sz="4" w:space="0" w:color="auto"/>
            </w:tcBorders>
          </w:tcPr>
          <w:p w14:paraId="5AFADEDF" w14:textId="5154A41B" w:rsidR="00826AB4" w:rsidRPr="00DA07C8" w:rsidRDefault="00826AB4" w:rsidP="004E51A7">
            <w:pPr>
              <w:spacing w:line="360" w:lineRule="auto"/>
              <w:rPr>
                <w:rFonts w:ascii="Arial" w:hAnsi="Arial" w:cs="Arial"/>
                <w:sz w:val="20"/>
                <w:highlight w:val="yellow"/>
              </w:rPr>
            </w:pPr>
            <w:r w:rsidRPr="00DA07C8">
              <w:rPr>
                <w:rFonts w:ascii="Arial" w:hAnsi="Arial" w:cs="Arial"/>
                <w:sz w:val="20"/>
                <w:highlight w:val="yellow"/>
              </w:rPr>
              <w:t>Cập nhật các nội dung liên quan đến TAUD</w:t>
            </w:r>
          </w:p>
        </w:tc>
        <w:tc>
          <w:tcPr>
            <w:tcW w:w="1170" w:type="dxa"/>
            <w:tcBorders>
              <w:top w:val="single" w:sz="4" w:space="0" w:color="auto"/>
              <w:left w:val="single" w:sz="4" w:space="0" w:color="auto"/>
              <w:bottom w:val="single" w:sz="4" w:space="0" w:color="auto"/>
              <w:right w:val="single" w:sz="4" w:space="0" w:color="auto"/>
            </w:tcBorders>
          </w:tcPr>
          <w:p w14:paraId="65450AD8" w14:textId="1726A76F" w:rsidR="00826AB4" w:rsidRPr="00DA07C8" w:rsidRDefault="00A1512A" w:rsidP="004E51A7">
            <w:pPr>
              <w:spacing w:line="360" w:lineRule="auto"/>
              <w:jc w:val="center"/>
              <w:rPr>
                <w:rFonts w:ascii="Arial" w:eastAsia="Arial" w:hAnsi="Arial" w:cs="Arial"/>
                <w:sz w:val="20"/>
                <w:highlight w:val="yellow"/>
                <w:lang w:val="vi-VN"/>
              </w:rPr>
            </w:pP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V10000_New_Req_03_001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1 </w:t>
            </w:r>
            <w:r w:rsidRPr="00DA07C8">
              <w:rPr>
                <w:rFonts w:ascii="Arial" w:eastAsia="Arial" w:hAnsi="Arial" w:cs="Arial"/>
                <w:sz w:val="20"/>
                <w:highlight w:val="yellow"/>
                <w:lang w:val="vi-VN"/>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V10000_New_Req_03_002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15 </w:t>
            </w:r>
            <w:r w:rsidRPr="00DA07C8">
              <w:rPr>
                <w:rFonts w:ascii="Arial" w:eastAsia="Arial" w:hAnsi="Arial" w:cs="Arial"/>
                <w:sz w:val="20"/>
                <w:highlight w:val="yellow"/>
                <w:lang w:val="vi-VN"/>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V10000_New_Req_03_003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17 </w:t>
            </w:r>
            <w:r w:rsidRPr="00DA07C8">
              <w:rPr>
                <w:rFonts w:ascii="Arial" w:eastAsia="Arial" w:hAnsi="Arial" w:cs="Arial"/>
                <w:sz w:val="20"/>
                <w:highlight w:val="yellow"/>
                <w:lang w:val="vi-VN"/>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V10000_New_Req_03_004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26 </w:t>
            </w:r>
            <w:r w:rsidRPr="00DA07C8">
              <w:rPr>
                <w:rFonts w:ascii="Arial" w:eastAsia="Arial" w:hAnsi="Arial" w:cs="Arial"/>
                <w:sz w:val="20"/>
                <w:highlight w:val="yellow"/>
                <w:lang w:val="vi-VN"/>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V10000_New_Req_03_005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29 </w:t>
            </w:r>
            <w:r w:rsidRPr="00DA07C8">
              <w:rPr>
                <w:rFonts w:ascii="Arial" w:eastAsia="Arial" w:hAnsi="Arial" w:cs="Arial"/>
                <w:sz w:val="20"/>
                <w:highlight w:val="yellow"/>
                <w:lang w:val="vi-VN"/>
              </w:rPr>
              <w:fldChar w:fldCharType="end"/>
            </w:r>
            <w:r w:rsidRPr="00DA07C8">
              <w:rPr>
                <w:rFonts w:ascii="Arial" w:eastAsia="Arial" w:hAnsi="Arial" w:cs="Arial"/>
                <w:sz w:val="20"/>
                <w:highlight w:val="yellow"/>
              </w:rPr>
              <w:t xml:space="preserve">, </w:t>
            </w:r>
            <w:r w:rsidR="00423F08" w:rsidRPr="00DA07C8">
              <w:rPr>
                <w:rFonts w:ascii="Arial" w:eastAsia="Arial" w:hAnsi="Arial" w:cs="Arial"/>
                <w:sz w:val="20"/>
                <w:highlight w:val="yellow"/>
              </w:rPr>
              <w:fldChar w:fldCharType="begin"/>
            </w:r>
            <w:r w:rsidR="00423F08" w:rsidRPr="00DA07C8">
              <w:rPr>
                <w:rFonts w:ascii="Arial" w:eastAsia="Arial" w:hAnsi="Arial" w:cs="Arial"/>
                <w:sz w:val="20"/>
                <w:highlight w:val="yellow"/>
              </w:rPr>
              <w:instrText xml:space="preserve"> PAGEREF E10000_REL_Req_03 \h </w:instrText>
            </w:r>
            <w:r w:rsidR="00423F08" w:rsidRPr="00DA07C8">
              <w:rPr>
                <w:rFonts w:ascii="Arial" w:eastAsia="Arial" w:hAnsi="Arial" w:cs="Arial"/>
                <w:sz w:val="20"/>
                <w:highlight w:val="yellow"/>
              </w:rPr>
            </w:r>
            <w:r w:rsidR="00423F08"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30 </w:t>
            </w:r>
            <w:r w:rsidR="00423F08"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V10000_New_Req_03_007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57</w:t>
            </w:r>
            <w:r w:rsidRPr="00DA07C8">
              <w:rPr>
                <w:rFonts w:ascii="Arial" w:eastAsia="Arial" w:hAnsi="Arial" w:cs="Arial"/>
                <w:sz w:val="20"/>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24BDE7A6" w14:textId="00B7365F" w:rsidR="00826AB4" w:rsidRPr="00DA07C8" w:rsidRDefault="00826AB4" w:rsidP="004E51A7">
            <w:pPr>
              <w:spacing w:line="360" w:lineRule="auto"/>
              <w:rPr>
                <w:rFonts w:ascii="Arial" w:hAnsi="Arial" w:cs="Arial"/>
                <w:sz w:val="20"/>
                <w:highlight w:val="yellow"/>
              </w:rPr>
            </w:pPr>
            <w:commentRangeStart w:id="1265"/>
            <w:r w:rsidRPr="00DA07C8">
              <w:rPr>
                <w:rFonts w:ascii="Arial" w:hAnsi="Arial" w:cs="Arial"/>
                <w:sz w:val="20"/>
                <w:highlight w:val="yellow"/>
              </w:rPr>
              <w:t>Hỗ trợ TAUD cho ET-VPF</w:t>
            </w:r>
            <w:commentRangeEnd w:id="1265"/>
            <w:r w:rsidR="00075912" w:rsidRPr="00DA07C8">
              <w:rPr>
                <w:rStyle w:val="CommentReference"/>
                <w:sz w:val="20"/>
                <w:szCs w:val="22"/>
              </w:rPr>
              <w:commentReference w:id="1265"/>
            </w:r>
          </w:p>
        </w:tc>
        <w:tc>
          <w:tcPr>
            <w:tcW w:w="1350" w:type="dxa"/>
            <w:tcBorders>
              <w:top w:val="single" w:sz="4" w:space="0" w:color="auto"/>
              <w:left w:val="single" w:sz="4" w:space="0" w:color="auto"/>
              <w:bottom w:val="single" w:sz="4" w:space="0" w:color="auto"/>
              <w:right w:val="single" w:sz="4" w:space="0" w:color="auto"/>
            </w:tcBorders>
          </w:tcPr>
          <w:p w14:paraId="246C835A" w14:textId="2334C8C5" w:rsidR="00826AB4" w:rsidRPr="00DA07C8" w:rsidRDefault="00826AB4"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Ngày 14 tháng 7 năm 2022</w:t>
            </w:r>
          </w:p>
        </w:tc>
        <w:tc>
          <w:tcPr>
            <w:tcW w:w="1080" w:type="dxa"/>
            <w:tcBorders>
              <w:top w:val="single" w:sz="4" w:space="0" w:color="auto"/>
              <w:left w:val="single" w:sz="4" w:space="0" w:color="auto"/>
              <w:bottom w:val="single" w:sz="4" w:space="0" w:color="auto"/>
              <w:right w:val="single" w:sz="4" w:space="0" w:color="auto"/>
            </w:tcBorders>
          </w:tcPr>
          <w:p w14:paraId="71F7E870" w14:textId="5738D051" w:rsidR="00826AB4" w:rsidRPr="00DA07C8" w:rsidRDefault="00826AB4"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4E9CFB3C" w14:textId="2E50306A" w:rsidR="00826AB4" w:rsidRPr="00DA07C8" w:rsidRDefault="00826AB4" w:rsidP="004E51A7">
            <w:pPr>
              <w:spacing w:line="360" w:lineRule="auto"/>
              <w:rPr>
                <w:rFonts w:ascii="Arial" w:eastAsia="Arial" w:hAnsi="Arial" w:cs="Arial"/>
                <w:sz w:val="20"/>
                <w:highlight w:val="yellow"/>
              </w:rPr>
            </w:pPr>
            <w:r w:rsidRPr="00DA07C8">
              <w:rPr>
                <w:rFonts w:ascii="Arial" w:eastAsia="Arial" w:hAnsi="Arial" w:cs="Arial"/>
                <w:sz w:val="20"/>
                <w:highlight w:val="yellow"/>
              </w:rPr>
              <w:t>Tịnh Lệ</w:t>
            </w:r>
          </w:p>
        </w:tc>
      </w:tr>
      <w:tr w:rsidR="00EF59AF" w:rsidRPr="00DA07C8" w14:paraId="022EBF6A"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7B11032A" w14:textId="5671E3DA" w:rsidR="00EF59AF" w:rsidRPr="00DA07C8" w:rsidRDefault="00EF59AF"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5</w:t>
            </w:r>
          </w:p>
        </w:tc>
        <w:tc>
          <w:tcPr>
            <w:tcW w:w="2970" w:type="dxa"/>
            <w:tcBorders>
              <w:top w:val="single" w:sz="4" w:space="0" w:color="auto"/>
              <w:left w:val="single" w:sz="4" w:space="0" w:color="auto"/>
              <w:bottom w:val="single" w:sz="4" w:space="0" w:color="auto"/>
              <w:right w:val="single" w:sz="4" w:space="0" w:color="auto"/>
            </w:tcBorders>
          </w:tcPr>
          <w:p w14:paraId="56B35DF7" w14:textId="0DFCB948" w:rsidR="00EF59AF" w:rsidRPr="00DA07C8" w:rsidRDefault="00EF59AF" w:rsidP="004E51A7">
            <w:pPr>
              <w:spacing w:line="360" w:lineRule="auto"/>
              <w:rPr>
                <w:rFonts w:ascii="Arial" w:hAnsi="Arial" w:cs="Arial"/>
                <w:sz w:val="20"/>
                <w:highlight w:val="yellow"/>
              </w:rPr>
            </w:pPr>
            <w:r w:rsidRPr="00DA07C8">
              <w:rPr>
                <w:rFonts w:ascii="Arial" w:hAnsi="Arial" w:cs="Arial"/>
                <w:sz w:val="20"/>
                <w:highlight w:val="yellow"/>
              </w:rPr>
              <w:t xml:space="preserve">Cập nhật các nội dung </w:t>
            </w:r>
            <w:commentRangeStart w:id="1266"/>
            <w:r w:rsidRPr="00DA07C8">
              <w:rPr>
                <w:rFonts w:ascii="Arial" w:hAnsi="Arial" w:cs="Arial"/>
                <w:sz w:val="20"/>
                <w:highlight w:val="yellow"/>
              </w:rPr>
              <w:t xml:space="preserve">liên quan </w:t>
            </w:r>
            <w:commentRangeEnd w:id="1266"/>
            <w:r w:rsidR="003E19B1" w:rsidRPr="00DA07C8">
              <w:rPr>
                <w:rStyle w:val="CommentReference"/>
                <w:sz w:val="20"/>
                <w:szCs w:val="22"/>
              </w:rPr>
              <w:commentReference w:id="1266"/>
            </w:r>
            <w:r w:rsidRPr="00DA07C8">
              <w:rPr>
                <w:rFonts w:ascii="Arial" w:hAnsi="Arial" w:cs="Arial"/>
                <w:sz w:val="20"/>
                <w:highlight w:val="yellow"/>
              </w:rPr>
              <w:t>d đến CAN</w:t>
            </w:r>
          </w:p>
        </w:tc>
        <w:tc>
          <w:tcPr>
            <w:tcW w:w="1170" w:type="dxa"/>
            <w:tcBorders>
              <w:top w:val="single" w:sz="4" w:space="0" w:color="auto"/>
              <w:left w:val="single" w:sz="4" w:space="0" w:color="auto"/>
              <w:bottom w:val="single" w:sz="4" w:space="0" w:color="auto"/>
              <w:right w:val="single" w:sz="4" w:space="0" w:color="auto"/>
            </w:tcBorders>
          </w:tcPr>
          <w:p w14:paraId="3A28A260" w14:textId="6A4D6363" w:rsidR="00EF59AF" w:rsidRPr="00DA07C8" w:rsidRDefault="00EF59AF"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rPr>
              <w:instrText xml:space="preserve"> PAGEREF V10000_Req_02_004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rPr>
              <w:t xml:space="preserve">16 </w:t>
            </w:r>
            <w:r w:rsidRPr="00DA07C8">
              <w:rPr>
                <w:rFonts w:ascii="Arial" w:eastAsia="Arial" w:hAnsi="Arial" w:cs="Arial"/>
                <w:sz w:val="20"/>
                <w:highlight w:val="yellow"/>
                <w:lang w:val="vi-VN"/>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V10000_Req_02_005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23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V10000_Req_02_006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23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V10000_Req_02_007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24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V10000_Req_02_008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52</w:t>
            </w:r>
            <w:r w:rsidRPr="00DA07C8">
              <w:rPr>
                <w:rFonts w:ascii="Arial" w:eastAsia="Arial" w:hAnsi="Arial" w:cs="Arial"/>
                <w:sz w:val="20"/>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43EA07F4" w14:textId="2F1ED2EC" w:rsidR="00EF59AF" w:rsidRPr="00DA07C8" w:rsidRDefault="00EF59AF" w:rsidP="004E51A7">
            <w:pPr>
              <w:spacing w:line="360" w:lineRule="auto"/>
              <w:rPr>
                <w:rFonts w:ascii="Arial" w:hAnsi="Arial" w:cs="Arial"/>
                <w:sz w:val="20"/>
                <w:highlight w:val="yellow"/>
              </w:rPr>
            </w:pPr>
            <w:r w:rsidRPr="00DA07C8">
              <w:rPr>
                <w:rFonts w:ascii="Arial" w:hAnsi="Arial" w:cs="Arial"/>
                <w:sz w:val="20"/>
                <w:highlight w:val="yellow"/>
              </w:rPr>
              <w:t>Hỗ trợ các tính năng không được hỗ trợ của CAN trong F1KM E1.00</w:t>
            </w:r>
          </w:p>
        </w:tc>
        <w:tc>
          <w:tcPr>
            <w:tcW w:w="1350" w:type="dxa"/>
            <w:tcBorders>
              <w:top w:val="single" w:sz="4" w:space="0" w:color="auto"/>
              <w:left w:val="single" w:sz="4" w:space="0" w:color="auto"/>
              <w:bottom w:val="single" w:sz="4" w:space="0" w:color="auto"/>
              <w:right w:val="single" w:sz="4" w:space="0" w:color="auto"/>
            </w:tcBorders>
          </w:tcPr>
          <w:p w14:paraId="043FF5A2" w14:textId="4E3C0DE9" w:rsidR="00EF59AF" w:rsidRPr="00DA07C8" w:rsidRDefault="00EF59AF"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Ngày 13 tháng 7 năm 2022</w:t>
            </w:r>
          </w:p>
        </w:tc>
        <w:tc>
          <w:tcPr>
            <w:tcW w:w="1080" w:type="dxa"/>
            <w:tcBorders>
              <w:top w:val="single" w:sz="4" w:space="0" w:color="auto"/>
              <w:left w:val="single" w:sz="4" w:space="0" w:color="auto"/>
              <w:bottom w:val="single" w:sz="4" w:space="0" w:color="auto"/>
              <w:right w:val="single" w:sz="4" w:space="0" w:color="auto"/>
            </w:tcBorders>
          </w:tcPr>
          <w:p w14:paraId="24BF0119" w14:textId="417B18CB" w:rsidR="00EF59AF" w:rsidRPr="00DA07C8" w:rsidRDefault="00EF59AF"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4E99ED3B" w14:textId="46DBCB7C" w:rsidR="00EF59AF" w:rsidRPr="00DA07C8" w:rsidRDefault="00EF59AF" w:rsidP="004E51A7">
            <w:pPr>
              <w:spacing w:line="360" w:lineRule="auto"/>
              <w:rPr>
                <w:rFonts w:ascii="Arial" w:eastAsia="Arial" w:hAnsi="Arial" w:cs="Arial"/>
                <w:sz w:val="20"/>
                <w:highlight w:val="yellow"/>
              </w:rPr>
            </w:pPr>
            <w:r w:rsidRPr="00DA07C8">
              <w:rPr>
                <w:rFonts w:ascii="Arial" w:eastAsia="Arial" w:hAnsi="Arial" w:cs="Arial"/>
                <w:sz w:val="20"/>
                <w:highlight w:val="yellow"/>
              </w:rPr>
              <w:t>phúc giang</w:t>
            </w:r>
          </w:p>
        </w:tc>
      </w:tr>
      <w:tr w:rsidR="00E84716" w:rsidRPr="00DA07C8" w14:paraId="22B0D5DE"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725275FA" w14:textId="75096A5B" w:rsidR="00E84716" w:rsidRPr="00DA07C8" w:rsidRDefault="00E84716" w:rsidP="004E51A7">
            <w:pPr>
              <w:spacing w:line="360" w:lineRule="auto"/>
              <w:jc w:val="center"/>
              <w:rPr>
                <w:rFonts w:ascii="Arial" w:eastAsia="Arial" w:hAnsi="Arial" w:cs="Arial"/>
                <w:sz w:val="20"/>
                <w:highlight w:val="yellow"/>
                <w:lang w:val="vi-VN"/>
              </w:rPr>
            </w:pPr>
            <w:r w:rsidRPr="00DA07C8">
              <w:rPr>
                <w:rFonts w:ascii="Arial" w:eastAsia="Arial" w:hAnsi="Arial" w:cs="Arial"/>
                <w:sz w:val="20"/>
                <w:highlight w:val="yellow"/>
                <w:lang w:val="vi-VN"/>
              </w:rPr>
              <w:t>6</w:t>
            </w:r>
          </w:p>
        </w:tc>
        <w:tc>
          <w:tcPr>
            <w:tcW w:w="2970" w:type="dxa"/>
            <w:tcBorders>
              <w:top w:val="single" w:sz="4" w:space="0" w:color="auto"/>
              <w:left w:val="single" w:sz="4" w:space="0" w:color="auto"/>
              <w:bottom w:val="single" w:sz="4" w:space="0" w:color="auto"/>
              <w:right w:val="single" w:sz="4" w:space="0" w:color="auto"/>
            </w:tcBorders>
          </w:tcPr>
          <w:p w14:paraId="45203D97" w14:textId="77777777" w:rsidR="00D22FA6" w:rsidRPr="00DA07C8" w:rsidRDefault="00D22FA6" w:rsidP="004E51A7">
            <w:pPr>
              <w:spacing w:line="360" w:lineRule="auto"/>
              <w:rPr>
                <w:rFonts w:ascii="Arial" w:hAnsi="Arial" w:cs="Arial"/>
                <w:sz w:val="20"/>
                <w:highlight w:val="yellow"/>
              </w:rPr>
            </w:pPr>
            <w:r w:rsidRPr="00DA07C8">
              <w:rPr>
                <w:rFonts w:ascii="Arial" w:hAnsi="Arial" w:cs="Arial"/>
                <w:sz w:val="20"/>
                <w:highlight w:val="yellow"/>
              </w:rPr>
              <w:t>Cập nhật nội dung cho F1KM-S4</w:t>
            </w:r>
          </w:p>
          <w:p w14:paraId="6084F2B3" w14:textId="00E7B681" w:rsidR="00E84716" w:rsidRPr="00DA07C8" w:rsidRDefault="00D22FA6" w:rsidP="004E51A7">
            <w:pPr>
              <w:spacing w:line="360" w:lineRule="auto"/>
              <w:rPr>
                <w:rFonts w:ascii="Arial" w:hAnsi="Arial" w:cs="Arial"/>
                <w:sz w:val="20"/>
                <w:highlight w:val="yellow"/>
              </w:rPr>
            </w:pPr>
            <w:r w:rsidRPr="00DA07C8">
              <w:rPr>
                <w:rFonts w:ascii="Arial" w:hAnsi="Arial" w:cs="Arial"/>
                <w:sz w:val="20"/>
                <w:highlight w:val="yellow"/>
              </w:rPr>
              <w:t>Cập nhật nội dung cho U2C</w:t>
            </w:r>
          </w:p>
        </w:tc>
        <w:tc>
          <w:tcPr>
            <w:tcW w:w="1170" w:type="dxa"/>
            <w:tcBorders>
              <w:top w:val="single" w:sz="4" w:space="0" w:color="auto"/>
              <w:left w:val="single" w:sz="4" w:space="0" w:color="auto"/>
              <w:bottom w:val="single" w:sz="4" w:space="0" w:color="auto"/>
              <w:right w:val="single" w:sz="4" w:space="0" w:color="auto"/>
            </w:tcBorders>
          </w:tcPr>
          <w:p w14:paraId="675FB908" w14:textId="37C069B3" w:rsidR="00E84716" w:rsidRPr="00DA07C8" w:rsidRDefault="00277A19" w:rsidP="004E51A7">
            <w:pPr>
              <w:spacing w:line="360" w:lineRule="auto"/>
              <w:jc w:val="center"/>
              <w:rPr>
                <w:rFonts w:ascii="Arial" w:eastAsia="Arial" w:hAnsi="Arial" w:cs="Arial"/>
                <w:sz w:val="20"/>
                <w:highlight w:val="yellow"/>
                <w:lang w:val="vi-VN"/>
              </w:rPr>
            </w:pP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V10000_Req_05_001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9 </w:t>
            </w:r>
            <w:r w:rsidRPr="00DA07C8">
              <w:rPr>
                <w:rFonts w:ascii="Arial" w:eastAsia="Arial" w:hAnsi="Arial" w:cs="Arial"/>
                <w:sz w:val="20"/>
                <w:highlight w:val="yellow"/>
                <w:lang w:val="vi-VN"/>
              </w:rPr>
              <w:fldChar w:fldCharType="end"/>
            </w:r>
            <w:r w:rsidRPr="00DA07C8">
              <w:rPr>
                <w:rFonts w:ascii="Arial" w:eastAsia="Arial" w:hAnsi="Arial" w:cs="Arial"/>
                <w:sz w:val="20"/>
                <w:highlight w:val="yellow"/>
                <w:lang w:val="vi-VN"/>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V10000_Req_01_008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17</w:t>
            </w:r>
            <w:r w:rsidRPr="00DA07C8">
              <w:rPr>
                <w:rFonts w:ascii="Arial" w:eastAsia="Arial" w:hAnsi="Arial" w:cs="Arial"/>
                <w:sz w:val="20"/>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5E4A5959" w14:textId="510C4BA8" w:rsidR="00E84716" w:rsidRPr="00DA07C8" w:rsidRDefault="00277A19" w:rsidP="004E51A7">
            <w:pPr>
              <w:spacing w:line="360" w:lineRule="auto"/>
              <w:rPr>
                <w:rFonts w:ascii="Arial" w:hAnsi="Arial" w:cs="Arial"/>
                <w:sz w:val="20"/>
                <w:highlight w:val="yellow"/>
                <w:lang w:val="vi-VN"/>
              </w:rPr>
            </w:pPr>
            <w:r w:rsidRPr="00DA07C8">
              <w:rPr>
                <w:rFonts w:ascii="Arial" w:hAnsi="Arial" w:cs="Arial"/>
                <w:sz w:val="20"/>
                <w:highlight w:val="yellow"/>
                <w:lang w:val="vi-VN"/>
              </w:rPr>
              <w:t>Cập nhật sau giai đoạn triển khai mã hóa</w:t>
            </w:r>
          </w:p>
        </w:tc>
        <w:tc>
          <w:tcPr>
            <w:tcW w:w="1350" w:type="dxa"/>
            <w:tcBorders>
              <w:top w:val="single" w:sz="4" w:space="0" w:color="auto"/>
              <w:left w:val="single" w:sz="4" w:space="0" w:color="auto"/>
              <w:bottom w:val="single" w:sz="4" w:space="0" w:color="auto"/>
              <w:right w:val="single" w:sz="4" w:space="0" w:color="auto"/>
            </w:tcBorders>
          </w:tcPr>
          <w:p w14:paraId="65528552" w14:textId="053F12D3" w:rsidR="00E84716" w:rsidRPr="00DA07C8" w:rsidRDefault="00A3077D" w:rsidP="004E51A7">
            <w:pPr>
              <w:spacing w:line="360" w:lineRule="auto"/>
              <w:rPr>
                <w:rFonts w:ascii="Arial" w:eastAsia="Arial" w:hAnsi="Arial" w:cs="Arial"/>
                <w:sz w:val="20"/>
                <w:szCs w:val="22"/>
                <w:highlight w:val="yellow"/>
                <w:lang w:val="vi-VN"/>
              </w:rPr>
            </w:pPr>
            <w:r w:rsidRPr="00DA07C8">
              <w:rPr>
                <w:rFonts w:ascii="Arial" w:eastAsia="Arial" w:hAnsi="Arial" w:cs="Arial"/>
                <w:sz w:val="20"/>
                <w:szCs w:val="22"/>
                <w:highlight w:val="yellow"/>
                <w:lang w:val="vi-VN"/>
              </w:rPr>
              <w:t>Ngày 22 tháng 8 năm 2022</w:t>
            </w:r>
          </w:p>
        </w:tc>
        <w:tc>
          <w:tcPr>
            <w:tcW w:w="1080" w:type="dxa"/>
            <w:tcBorders>
              <w:top w:val="single" w:sz="4" w:space="0" w:color="auto"/>
              <w:left w:val="single" w:sz="4" w:space="0" w:color="auto"/>
              <w:bottom w:val="single" w:sz="4" w:space="0" w:color="auto"/>
              <w:right w:val="single" w:sz="4" w:space="0" w:color="auto"/>
            </w:tcBorders>
          </w:tcPr>
          <w:p w14:paraId="29D17A66" w14:textId="01540456" w:rsidR="00E84716" w:rsidRPr="00DA07C8" w:rsidRDefault="00A3077D" w:rsidP="004E51A7">
            <w:pPr>
              <w:spacing w:line="360" w:lineRule="auto"/>
              <w:rPr>
                <w:rFonts w:ascii="Arial" w:eastAsia="Arial" w:hAnsi="Arial" w:cs="Arial"/>
                <w:sz w:val="20"/>
                <w:szCs w:val="22"/>
                <w:highlight w:val="yellow"/>
                <w:lang w:val="vi-VN"/>
              </w:rPr>
            </w:pPr>
            <w:r w:rsidRPr="00DA07C8">
              <w:rPr>
                <w:rFonts w:ascii="Arial" w:eastAsia="Arial" w:hAnsi="Arial" w:cs="Arial"/>
                <w:sz w:val="20"/>
                <w:szCs w:val="22"/>
                <w:highlight w:val="yellow"/>
                <w:lang w:val="vi-VN"/>
              </w:rPr>
              <w:t>Không có</w:t>
            </w:r>
          </w:p>
        </w:tc>
        <w:tc>
          <w:tcPr>
            <w:tcW w:w="1350" w:type="dxa"/>
            <w:tcBorders>
              <w:top w:val="single" w:sz="4" w:space="0" w:color="auto"/>
              <w:left w:val="single" w:sz="4" w:space="0" w:color="auto"/>
              <w:bottom w:val="single" w:sz="4" w:space="0" w:color="auto"/>
              <w:right w:val="single" w:sz="4" w:space="0" w:color="auto"/>
            </w:tcBorders>
          </w:tcPr>
          <w:p w14:paraId="64516C33" w14:textId="0A798A2D" w:rsidR="00E84716" w:rsidRPr="00DA07C8" w:rsidRDefault="00A3077D" w:rsidP="004E51A7">
            <w:pPr>
              <w:spacing w:line="360" w:lineRule="auto"/>
              <w:rPr>
                <w:rFonts w:ascii="Arial" w:eastAsia="Arial" w:hAnsi="Arial" w:cs="Arial"/>
                <w:sz w:val="20"/>
                <w:highlight w:val="yellow"/>
                <w:lang w:val="vi-VN"/>
              </w:rPr>
            </w:pPr>
            <w:r w:rsidRPr="00DA07C8">
              <w:rPr>
                <w:rFonts w:ascii="Arial" w:eastAsia="Arial" w:hAnsi="Arial" w:cs="Arial"/>
                <w:sz w:val="20"/>
                <w:highlight w:val="yellow"/>
                <w:lang w:val="vi-VN"/>
              </w:rPr>
              <w:t>Sơn Thái</w:t>
            </w:r>
          </w:p>
        </w:tc>
      </w:tr>
      <w:tr w:rsidR="0042537F" w:rsidRPr="00DA07C8" w14:paraId="572FAC11"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F526F06" w14:textId="6098F986" w:rsidR="0042537F" w:rsidRPr="00DA07C8" w:rsidRDefault="0042537F"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7</w:t>
            </w:r>
          </w:p>
        </w:tc>
        <w:tc>
          <w:tcPr>
            <w:tcW w:w="2970" w:type="dxa"/>
            <w:tcBorders>
              <w:top w:val="single" w:sz="4" w:space="0" w:color="auto"/>
              <w:left w:val="single" w:sz="4" w:space="0" w:color="auto"/>
              <w:bottom w:val="single" w:sz="4" w:space="0" w:color="auto"/>
              <w:right w:val="single" w:sz="4" w:space="0" w:color="auto"/>
            </w:tcBorders>
          </w:tcPr>
          <w:p w14:paraId="6879F040" w14:textId="239F690B" w:rsidR="0042537F" w:rsidRPr="00DA07C8" w:rsidRDefault="0042537F" w:rsidP="004E51A7">
            <w:pPr>
              <w:spacing w:line="360" w:lineRule="auto"/>
              <w:rPr>
                <w:rFonts w:ascii="Arial" w:hAnsi="Arial" w:cs="Arial"/>
                <w:sz w:val="20"/>
                <w:highlight w:val="yellow"/>
              </w:rPr>
            </w:pPr>
            <w:r w:rsidRPr="00DA07C8">
              <w:rPr>
                <w:rFonts w:ascii="Arial" w:hAnsi="Arial" w:cs="Arial"/>
                <w:sz w:val="20"/>
                <w:highlight w:val="yellow"/>
              </w:rPr>
              <w:t>Cập nhật nội dung sau khi sửa lỗi</w:t>
            </w:r>
          </w:p>
        </w:tc>
        <w:tc>
          <w:tcPr>
            <w:tcW w:w="1170" w:type="dxa"/>
            <w:tcBorders>
              <w:top w:val="single" w:sz="4" w:space="0" w:color="auto"/>
              <w:left w:val="single" w:sz="4" w:space="0" w:color="auto"/>
              <w:bottom w:val="single" w:sz="4" w:space="0" w:color="auto"/>
              <w:right w:val="single" w:sz="4" w:space="0" w:color="auto"/>
            </w:tcBorders>
          </w:tcPr>
          <w:p w14:paraId="2902B47F" w14:textId="5F98C685" w:rsidR="0042537F" w:rsidRPr="00DA07C8" w:rsidRDefault="00B84AB9" w:rsidP="004E51A7">
            <w:pPr>
              <w:spacing w:line="360" w:lineRule="auto"/>
              <w:jc w:val="center"/>
              <w:rPr>
                <w:rFonts w:ascii="Arial" w:eastAsia="Arial" w:hAnsi="Arial" w:cs="Arial"/>
                <w:sz w:val="20"/>
                <w:highlight w:val="yellow"/>
                <w:lang w:val="vi-VN"/>
              </w:rPr>
            </w:pP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E10000_REL_Req_05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27 </w:t>
            </w:r>
            <w:r w:rsidRPr="00DA07C8">
              <w:rPr>
                <w:rFonts w:ascii="Arial" w:eastAsia="Arial" w:hAnsi="Arial" w:cs="Arial"/>
                <w:sz w:val="20"/>
                <w:highlight w:val="yellow"/>
                <w:lang w:val="vi-VN"/>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E10000_REL_Req_06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52</w:t>
            </w:r>
            <w:r w:rsidRPr="00DA07C8">
              <w:rPr>
                <w:rFonts w:ascii="Arial" w:eastAsia="Arial" w:hAnsi="Arial" w:cs="Arial"/>
                <w:sz w:val="20"/>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67D33F88" w14:textId="0D872C8A" w:rsidR="0042537F" w:rsidRPr="00DA07C8" w:rsidRDefault="0042537F" w:rsidP="004E51A7">
            <w:pPr>
              <w:spacing w:line="360" w:lineRule="auto"/>
              <w:rPr>
                <w:rFonts w:ascii="Arial" w:hAnsi="Arial" w:cs="Arial"/>
                <w:sz w:val="20"/>
                <w:highlight w:val="yellow"/>
                <w:lang w:val="vi-VN"/>
              </w:rPr>
            </w:pPr>
            <w:r w:rsidRPr="00DA07C8">
              <w:rPr>
                <w:rFonts w:ascii="Arial" w:hAnsi="Arial" w:cs="Arial"/>
                <w:sz w:val="20"/>
                <w:highlight w:val="yellow"/>
              </w:rPr>
              <w:t>Cập nhật nội dung sau khi sửa lỗi</w:t>
            </w:r>
          </w:p>
        </w:tc>
        <w:tc>
          <w:tcPr>
            <w:tcW w:w="1350" w:type="dxa"/>
            <w:tcBorders>
              <w:top w:val="single" w:sz="4" w:space="0" w:color="auto"/>
              <w:left w:val="single" w:sz="4" w:space="0" w:color="auto"/>
              <w:bottom w:val="single" w:sz="4" w:space="0" w:color="auto"/>
              <w:right w:val="single" w:sz="4" w:space="0" w:color="auto"/>
            </w:tcBorders>
          </w:tcPr>
          <w:p w14:paraId="2E39249E" w14:textId="101559BC" w:rsidR="0042537F" w:rsidRPr="00DA07C8" w:rsidRDefault="0042537F"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Ngày 12 tháng 9 năm 2022</w:t>
            </w:r>
          </w:p>
        </w:tc>
        <w:tc>
          <w:tcPr>
            <w:tcW w:w="1080" w:type="dxa"/>
            <w:tcBorders>
              <w:top w:val="single" w:sz="4" w:space="0" w:color="auto"/>
              <w:left w:val="single" w:sz="4" w:space="0" w:color="auto"/>
              <w:bottom w:val="single" w:sz="4" w:space="0" w:color="auto"/>
              <w:right w:val="single" w:sz="4" w:space="0" w:color="auto"/>
            </w:tcBorders>
          </w:tcPr>
          <w:p w14:paraId="613E7D90" w14:textId="6C21A356" w:rsidR="0042537F" w:rsidRPr="00DA07C8" w:rsidRDefault="0042537F"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08339EA7" w14:textId="77777777" w:rsidR="0042537F" w:rsidRPr="00DA07C8" w:rsidRDefault="0042537F" w:rsidP="004E51A7">
            <w:pPr>
              <w:spacing w:line="360" w:lineRule="auto"/>
              <w:rPr>
                <w:rFonts w:ascii="Arial" w:eastAsia="Arial" w:hAnsi="Arial" w:cs="Arial"/>
                <w:sz w:val="20"/>
                <w:highlight w:val="yellow"/>
              </w:rPr>
            </w:pPr>
            <w:r w:rsidRPr="00DA07C8">
              <w:rPr>
                <w:rFonts w:ascii="Arial" w:eastAsia="Arial" w:hAnsi="Arial" w:cs="Arial"/>
                <w:sz w:val="20"/>
                <w:highlight w:val="yellow"/>
              </w:rPr>
              <w:t>Tịnh Lệ</w:t>
            </w:r>
          </w:p>
          <w:p w14:paraId="3563F80C" w14:textId="34017955" w:rsidR="0042537F" w:rsidRPr="00DA07C8" w:rsidRDefault="0042537F" w:rsidP="004E51A7">
            <w:pPr>
              <w:spacing w:line="360" w:lineRule="auto"/>
              <w:rPr>
                <w:rFonts w:ascii="Arial" w:eastAsia="Arial" w:hAnsi="Arial" w:cs="Arial"/>
                <w:sz w:val="20"/>
                <w:highlight w:val="yellow"/>
              </w:rPr>
            </w:pPr>
            <w:r w:rsidRPr="00DA07C8">
              <w:rPr>
                <w:rFonts w:ascii="Arial" w:eastAsia="Arial" w:hAnsi="Arial" w:cs="Arial"/>
                <w:sz w:val="20"/>
                <w:highlight w:val="yellow"/>
              </w:rPr>
              <w:t>phúc giang</w:t>
            </w:r>
          </w:p>
        </w:tc>
      </w:tr>
      <w:tr w:rsidR="00872135" w:rsidRPr="00DA07C8" w14:paraId="7051D683"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2A90C2CF" w14:textId="0E27135F" w:rsidR="00872135" w:rsidRPr="00DA07C8" w:rsidRDefault="00872135"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số 8</w:t>
            </w:r>
          </w:p>
        </w:tc>
        <w:tc>
          <w:tcPr>
            <w:tcW w:w="2970" w:type="dxa"/>
            <w:tcBorders>
              <w:top w:val="single" w:sz="4" w:space="0" w:color="auto"/>
              <w:left w:val="single" w:sz="4" w:space="0" w:color="auto"/>
              <w:bottom w:val="single" w:sz="4" w:space="0" w:color="auto"/>
              <w:right w:val="single" w:sz="4" w:space="0" w:color="auto"/>
            </w:tcBorders>
          </w:tcPr>
          <w:p w14:paraId="0E8E573E" w14:textId="45282E03" w:rsidR="00872135" w:rsidRPr="00DA07C8" w:rsidRDefault="00872135" w:rsidP="004E51A7">
            <w:pPr>
              <w:spacing w:line="360" w:lineRule="auto"/>
              <w:rPr>
                <w:rFonts w:ascii="Arial" w:hAnsi="Arial" w:cs="Arial"/>
                <w:sz w:val="20"/>
                <w:highlight w:val="yellow"/>
              </w:rPr>
            </w:pPr>
            <w:r w:rsidRPr="00DA07C8">
              <w:rPr>
                <w:rFonts w:ascii="Arial" w:hAnsi="Arial" w:cs="Arial"/>
                <w:sz w:val="20"/>
                <w:highlight w:val="yellow"/>
              </w:rPr>
              <w:t>Cập nhật nội dung liên quan đến SC cho CAN</w:t>
            </w:r>
          </w:p>
        </w:tc>
        <w:tc>
          <w:tcPr>
            <w:tcW w:w="1170" w:type="dxa"/>
            <w:tcBorders>
              <w:top w:val="single" w:sz="4" w:space="0" w:color="auto"/>
              <w:left w:val="single" w:sz="4" w:space="0" w:color="auto"/>
              <w:bottom w:val="single" w:sz="4" w:space="0" w:color="auto"/>
              <w:right w:val="single" w:sz="4" w:space="0" w:color="auto"/>
            </w:tcBorders>
          </w:tcPr>
          <w:p w14:paraId="05B5A96A" w14:textId="3DF4AB28" w:rsidR="00872135" w:rsidRPr="00DA07C8" w:rsidRDefault="00872135" w:rsidP="004E51A7">
            <w:pPr>
              <w:spacing w:line="360" w:lineRule="auto"/>
              <w:jc w:val="center"/>
              <w:rPr>
                <w:rFonts w:ascii="Arial" w:eastAsia="Arial" w:hAnsi="Arial" w:cs="Arial"/>
                <w:sz w:val="20"/>
                <w:highlight w:val="yellow"/>
                <w:lang w:val="vi-VN"/>
              </w:rPr>
            </w:pP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V10000_REL_Comment_001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 xml:space="preserve">38 </w:t>
            </w:r>
            <w:r w:rsidRPr="00DA07C8">
              <w:rPr>
                <w:rFonts w:ascii="Arial" w:eastAsia="Arial" w:hAnsi="Arial" w:cs="Arial"/>
                <w:sz w:val="20"/>
                <w:highlight w:val="yellow"/>
                <w:lang w:val="vi-VN"/>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lang w:val="vi-VN"/>
              </w:rPr>
              <w:fldChar w:fldCharType="begin"/>
            </w:r>
            <w:r w:rsidRPr="00DA07C8">
              <w:rPr>
                <w:rFonts w:ascii="Arial" w:eastAsia="Arial" w:hAnsi="Arial" w:cs="Arial"/>
                <w:sz w:val="20"/>
                <w:highlight w:val="yellow"/>
                <w:lang w:val="vi-VN"/>
              </w:rPr>
              <w:instrText xml:space="preserve"> PAGEREF V10000_REL_Comment_002 \h </w:instrText>
            </w:r>
            <w:r w:rsidRPr="00DA07C8">
              <w:rPr>
                <w:rFonts w:ascii="Arial" w:eastAsia="Arial" w:hAnsi="Arial" w:cs="Arial"/>
                <w:sz w:val="20"/>
                <w:highlight w:val="yellow"/>
                <w:lang w:val="vi-VN"/>
              </w:rPr>
            </w:r>
            <w:r w:rsidRPr="00DA07C8">
              <w:rPr>
                <w:rFonts w:ascii="Arial" w:eastAsia="Arial" w:hAnsi="Arial" w:cs="Arial"/>
                <w:sz w:val="20"/>
                <w:highlight w:val="yellow"/>
                <w:lang w:val="vi-VN"/>
              </w:rPr>
              <w:fldChar w:fldCharType="separate"/>
            </w:r>
            <w:r w:rsidR="003C2150" w:rsidRPr="00DA07C8">
              <w:rPr>
                <w:rFonts w:ascii="Arial" w:eastAsia="Arial" w:hAnsi="Arial" w:cs="Arial"/>
                <w:noProof/>
                <w:sz w:val="20"/>
                <w:highlight w:val="yellow"/>
                <w:lang w:val="vi-VN"/>
              </w:rPr>
              <w:t>40</w:t>
            </w:r>
            <w:r w:rsidRPr="00DA07C8">
              <w:rPr>
                <w:rFonts w:ascii="Arial" w:eastAsia="Arial" w:hAnsi="Arial" w:cs="Arial"/>
                <w:sz w:val="20"/>
                <w:highlight w:val="yellow"/>
                <w:lang w:val="vi-VN"/>
              </w:rPr>
              <w:fldChar w:fldCharType="end"/>
            </w:r>
          </w:p>
        </w:tc>
        <w:tc>
          <w:tcPr>
            <w:tcW w:w="2340" w:type="dxa"/>
            <w:tcBorders>
              <w:top w:val="single" w:sz="4" w:space="0" w:color="auto"/>
              <w:left w:val="single" w:sz="4" w:space="0" w:color="auto"/>
              <w:bottom w:val="single" w:sz="4" w:space="0" w:color="auto"/>
              <w:right w:val="single" w:sz="4" w:space="0" w:color="auto"/>
            </w:tcBorders>
          </w:tcPr>
          <w:p w14:paraId="2530EA5A" w14:textId="11B91BC7" w:rsidR="00872135" w:rsidRPr="00DA07C8" w:rsidRDefault="00872135" w:rsidP="004E51A7">
            <w:pPr>
              <w:spacing w:line="360" w:lineRule="auto"/>
              <w:rPr>
                <w:rFonts w:ascii="Arial" w:hAnsi="Arial" w:cs="Arial"/>
                <w:sz w:val="20"/>
                <w:highlight w:val="yellow"/>
              </w:rPr>
            </w:pPr>
            <w:r w:rsidRPr="00DA07C8">
              <w:rPr>
                <w:rFonts w:ascii="Arial" w:hAnsi="Arial" w:cs="Arial"/>
                <w:sz w:val="20"/>
                <w:highlight w:val="yellow"/>
              </w:rPr>
              <w:t>Cập nhật nội dung sau khi sửa các bình luận của REL</w:t>
            </w:r>
          </w:p>
        </w:tc>
        <w:tc>
          <w:tcPr>
            <w:tcW w:w="1350" w:type="dxa"/>
            <w:tcBorders>
              <w:top w:val="single" w:sz="4" w:space="0" w:color="auto"/>
              <w:left w:val="single" w:sz="4" w:space="0" w:color="auto"/>
              <w:bottom w:val="single" w:sz="4" w:space="0" w:color="auto"/>
              <w:right w:val="single" w:sz="4" w:space="0" w:color="auto"/>
            </w:tcBorders>
          </w:tcPr>
          <w:p w14:paraId="609B43ED" w14:textId="3D730850" w:rsidR="00872135" w:rsidRPr="00DA07C8" w:rsidRDefault="00872135"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Ngày 19 tháng 9 năm 2022</w:t>
            </w:r>
          </w:p>
        </w:tc>
        <w:tc>
          <w:tcPr>
            <w:tcW w:w="1080" w:type="dxa"/>
            <w:tcBorders>
              <w:top w:val="single" w:sz="4" w:space="0" w:color="auto"/>
              <w:left w:val="single" w:sz="4" w:space="0" w:color="auto"/>
              <w:bottom w:val="single" w:sz="4" w:space="0" w:color="auto"/>
              <w:right w:val="single" w:sz="4" w:space="0" w:color="auto"/>
            </w:tcBorders>
          </w:tcPr>
          <w:p w14:paraId="3F89D502" w14:textId="2F9DBF5F" w:rsidR="00872135" w:rsidRPr="00DA07C8" w:rsidRDefault="00872135"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25BD7583" w14:textId="52136EE0" w:rsidR="00872135" w:rsidRPr="00DA07C8" w:rsidRDefault="00872135" w:rsidP="004E51A7">
            <w:pPr>
              <w:spacing w:line="360" w:lineRule="auto"/>
              <w:rPr>
                <w:rFonts w:ascii="Arial" w:eastAsia="Arial" w:hAnsi="Arial" w:cs="Arial"/>
                <w:sz w:val="20"/>
                <w:highlight w:val="yellow"/>
              </w:rPr>
            </w:pPr>
            <w:r w:rsidRPr="00DA07C8">
              <w:rPr>
                <w:rFonts w:ascii="Arial" w:eastAsia="Arial" w:hAnsi="Arial" w:cs="Arial"/>
                <w:sz w:val="20"/>
                <w:highlight w:val="yellow"/>
              </w:rPr>
              <w:t>phúc giang</w:t>
            </w:r>
          </w:p>
        </w:tc>
      </w:tr>
      <w:tr w:rsidR="00AE529E" w:rsidRPr="00DA07C8" w14:paraId="65AF52F3"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384DC0E" w14:textId="120E2F2A" w:rsidR="00AE529E" w:rsidRPr="00DA07C8" w:rsidRDefault="00AE529E"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lastRenderedPageBreak/>
              <w:t>9</w:t>
            </w:r>
          </w:p>
        </w:tc>
        <w:tc>
          <w:tcPr>
            <w:tcW w:w="2970" w:type="dxa"/>
            <w:tcBorders>
              <w:top w:val="single" w:sz="4" w:space="0" w:color="auto"/>
              <w:left w:val="single" w:sz="4" w:space="0" w:color="auto"/>
              <w:bottom w:val="single" w:sz="4" w:space="0" w:color="auto"/>
              <w:right w:val="single" w:sz="4" w:space="0" w:color="auto"/>
            </w:tcBorders>
          </w:tcPr>
          <w:p w14:paraId="1AFAB139" w14:textId="0613758E" w:rsidR="00AE529E" w:rsidRPr="00DA07C8" w:rsidRDefault="00AE529E" w:rsidP="004E51A7">
            <w:pPr>
              <w:widowControl/>
              <w:spacing w:line="360" w:lineRule="auto"/>
              <w:jc w:val="left"/>
              <w:rPr>
                <w:rFonts w:ascii="Arial" w:eastAsia="Arial" w:hAnsi="Arial" w:cs="Arial"/>
                <w:sz w:val="20"/>
                <w:szCs w:val="22"/>
                <w:highlight w:val="yellow"/>
              </w:rPr>
            </w:pPr>
            <w:commentRangeStart w:id="1267"/>
            <w:r w:rsidRPr="00DA07C8">
              <w:rPr>
                <w:rFonts w:ascii="Arial" w:eastAsia="Arial" w:hAnsi="Arial" w:cs="Arial"/>
                <w:sz w:val="20"/>
                <w:szCs w:val="22"/>
                <w:highlight w:val="yellow"/>
              </w:rPr>
              <w:t xml:space="preserve">Cập nhật </w:t>
            </w:r>
            <w:commentRangeEnd w:id="1267"/>
            <w:r w:rsidRPr="00DA07C8">
              <w:rPr>
                <w:rFonts w:ascii="Arial" w:eastAsia="Arial" w:hAnsi="Arial" w:cs="Arial"/>
                <w:sz w:val="20"/>
                <w:szCs w:val="22"/>
                <w:highlight w:val="yellow"/>
              </w:rPr>
              <w:commentReference w:id="1267"/>
            </w:r>
            <w:r w:rsidRPr="00DA07C8">
              <w:rPr>
                <w:rFonts w:ascii="Arial" w:eastAsia="Arial" w:hAnsi="Arial" w:cs="Arial"/>
                <w:sz w:val="20"/>
                <w:szCs w:val="22"/>
                <w:highlight w:val="yellow"/>
              </w:rPr>
              <w:t>nội dung của phiên bản U2C alpha sau khi nhận được hộp công cụ mới</w:t>
            </w:r>
          </w:p>
        </w:tc>
        <w:tc>
          <w:tcPr>
            <w:tcW w:w="1170" w:type="dxa"/>
            <w:tcBorders>
              <w:top w:val="single" w:sz="4" w:space="0" w:color="auto"/>
              <w:left w:val="single" w:sz="4" w:space="0" w:color="auto"/>
              <w:bottom w:val="single" w:sz="4" w:space="0" w:color="auto"/>
              <w:right w:val="single" w:sz="4" w:space="0" w:color="auto"/>
            </w:tcBorders>
          </w:tcPr>
          <w:p w14:paraId="1E6D8AA9" w14:textId="60BD673B" w:rsidR="00AE529E" w:rsidRPr="00DA07C8" w:rsidRDefault="00DD43B2"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6, 13, 29, 46</w:t>
            </w:r>
          </w:p>
        </w:tc>
        <w:tc>
          <w:tcPr>
            <w:tcW w:w="2340" w:type="dxa"/>
            <w:tcBorders>
              <w:top w:val="single" w:sz="4" w:space="0" w:color="auto"/>
              <w:left w:val="single" w:sz="4" w:space="0" w:color="auto"/>
              <w:bottom w:val="single" w:sz="4" w:space="0" w:color="auto"/>
              <w:right w:val="single" w:sz="4" w:space="0" w:color="auto"/>
            </w:tcBorders>
          </w:tcPr>
          <w:p w14:paraId="6B6D3CA6" w14:textId="33917F49" w:rsidR="00AE529E" w:rsidRPr="00DA07C8" w:rsidRDefault="00E1373E"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Cập nhật nội dung của phiên bản U2C alpha sau khi nhận được hộp công cụ mới</w:t>
            </w:r>
          </w:p>
        </w:tc>
        <w:tc>
          <w:tcPr>
            <w:tcW w:w="1350" w:type="dxa"/>
            <w:tcBorders>
              <w:top w:val="single" w:sz="4" w:space="0" w:color="auto"/>
              <w:left w:val="single" w:sz="4" w:space="0" w:color="auto"/>
              <w:bottom w:val="single" w:sz="4" w:space="0" w:color="auto"/>
              <w:right w:val="single" w:sz="4" w:space="0" w:color="auto"/>
            </w:tcBorders>
          </w:tcPr>
          <w:p w14:paraId="58BCA28A" w14:textId="5DD9D161" w:rsidR="00AE529E" w:rsidRPr="00DA07C8" w:rsidRDefault="00E1373E"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Ngày 22 tháng 9 năm 2022</w:t>
            </w:r>
          </w:p>
        </w:tc>
        <w:tc>
          <w:tcPr>
            <w:tcW w:w="1080" w:type="dxa"/>
            <w:tcBorders>
              <w:top w:val="single" w:sz="4" w:space="0" w:color="auto"/>
              <w:left w:val="single" w:sz="4" w:space="0" w:color="auto"/>
              <w:bottom w:val="single" w:sz="4" w:space="0" w:color="auto"/>
              <w:right w:val="single" w:sz="4" w:space="0" w:color="auto"/>
            </w:tcBorders>
          </w:tcPr>
          <w:p w14:paraId="57B47A3F" w14:textId="49FD9F70" w:rsidR="00AE529E" w:rsidRPr="00DA07C8" w:rsidRDefault="00CD15DE"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41C2B53A" w14:textId="2495E7DC" w:rsidR="00AE529E" w:rsidRPr="00DA07C8" w:rsidRDefault="00CD15DE" w:rsidP="004E51A7">
            <w:pPr>
              <w:spacing w:line="360" w:lineRule="auto"/>
              <w:rPr>
                <w:rFonts w:ascii="Arial" w:eastAsia="Arial" w:hAnsi="Arial" w:cs="Arial"/>
                <w:sz w:val="20"/>
                <w:highlight w:val="yellow"/>
              </w:rPr>
            </w:pPr>
            <w:r w:rsidRPr="00DA07C8">
              <w:rPr>
                <w:rFonts w:ascii="Arial" w:eastAsia="Arial" w:hAnsi="Arial" w:cs="Arial"/>
                <w:sz w:val="20"/>
                <w:highlight w:val="yellow"/>
              </w:rPr>
              <w:t>Sơn Thái</w:t>
            </w:r>
          </w:p>
        </w:tc>
      </w:tr>
      <w:tr w:rsidR="00AE424F" w:rsidRPr="00DA07C8" w14:paraId="09F7C39F"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5642DF5C" w14:textId="27AF6D63" w:rsidR="00AE424F" w:rsidRPr="00DA07C8" w:rsidRDefault="00AE424F"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10</w:t>
            </w:r>
          </w:p>
        </w:tc>
        <w:tc>
          <w:tcPr>
            <w:tcW w:w="2970" w:type="dxa"/>
            <w:tcBorders>
              <w:top w:val="single" w:sz="4" w:space="0" w:color="auto"/>
              <w:left w:val="single" w:sz="4" w:space="0" w:color="auto"/>
              <w:bottom w:val="single" w:sz="4" w:space="0" w:color="auto"/>
              <w:right w:val="single" w:sz="4" w:space="0" w:color="auto"/>
            </w:tcBorders>
          </w:tcPr>
          <w:p w14:paraId="5E7FAD74" w14:textId="1004436A" w:rsidR="00AE424F" w:rsidRPr="00DA07C8" w:rsidRDefault="00AE424F"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Cập nhật nội dung để cài đặt và gỡ cài đặt</w:t>
            </w:r>
          </w:p>
        </w:tc>
        <w:tc>
          <w:tcPr>
            <w:tcW w:w="1170" w:type="dxa"/>
            <w:tcBorders>
              <w:top w:val="single" w:sz="4" w:space="0" w:color="auto"/>
              <w:left w:val="single" w:sz="4" w:space="0" w:color="auto"/>
              <w:bottom w:val="single" w:sz="4" w:space="0" w:color="auto"/>
              <w:right w:val="single" w:sz="4" w:space="0" w:color="auto"/>
            </w:tcBorders>
          </w:tcPr>
          <w:p w14:paraId="632E1D98" w14:textId="750B21F3" w:rsidR="00AE424F" w:rsidRPr="00DA07C8" w:rsidRDefault="00616013"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V10000_Installer_001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9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V10000_Installer_002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11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V10000_Installer_003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13 </w:t>
            </w:r>
            <w:r w:rsidRPr="00DA07C8">
              <w:rPr>
                <w:rFonts w:ascii="Arial" w:eastAsia="Arial" w:hAnsi="Arial" w:cs="Arial"/>
                <w:sz w:val="20"/>
                <w:highlight w:val="yellow"/>
              </w:rPr>
              <w:fldChar w:fldCharType="end"/>
            </w:r>
            <w:r w:rsidR="008E0998" w:rsidRPr="00DA07C8">
              <w:rPr>
                <w:rFonts w:ascii="Arial" w:eastAsia="Arial" w:hAnsi="Arial" w:cs="Arial"/>
                <w:sz w:val="20"/>
                <w:highlight w:val="yellow"/>
              </w:rPr>
              <w:t xml:space="preserve">, </w:t>
            </w:r>
            <w:r w:rsidR="008E0998" w:rsidRPr="00DA07C8">
              <w:rPr>
                <w:rFonts w:ascii="Arial" w:eastAsia="Arial" w:hAnsi="Arial" w:cs="Arial"/>
                <w:sz w:val="20"/>
                <w:highlight w:val="yellow"/>
              </w:rPr>
              <w:fldChar w:fldCharType="begin"/>
            </w:r>
            <w:r w:rsidR="008E0998" w:rsidRPr="00DA07C8">
              <w:rPr>
                <w:rFonts w:ascii="Arial" w:eastAsia="Arial" w:hAnsi="Arial" w:cs="Arial"/>
                <w:sz w:val="20"/>
                <w:highlight w:val="yellow"/>
              </w:rPr>
              <w:instrText xml:space="preserve"> PAGEREF V10000_Installer_004 \h </w:instrText>
            </w:r>
            <w:r w:rsidR="008E0998" w:rsidRPr="00DA07C8">
              <w:rPr>
                <w:rFonts w:ascii="Arial" w:eastAsia="Arial" w:hAnsi="Arial" w:cs="Arial"/>
                <w:sz w:val="20"/>
                <w:highlight w:val="yellow"/>
              </w:rPr>
            </w:r>
            <w:r w:rsidR="008E0998"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14 </w:t>
            </w:r>
            <w:r w:rsidR="008E0998" w:rsidRPr="00DA07C8">
              <w:rPr>
                <w:rFonts w:ascii="Arial" w:eastAsia="Arial" w:hAnsi="Arial" w:cs="Arial"/>
                <w:sz w:val="20"/>
                <w:highlight w:val="yellow"/>
              </w:rPr>
              <w:fldChar w:fldCharType="end"/>
            </w:r>
            <w:r w:rsidR="008E0998" w:rsidRPr="00DA07C8">
              <w:rPr>
                <w:rFonts w:ascii="Arial" w:eastAsia="Arial" w:hAnsi="Arial" w:cs="Arial"/>
                <w:sz w:val="20"/>
                <w:highlight w:val="yellow"/>
              </w:rPr>
              <w:t xml:space="preserve">, </w:t>
            </w:r>
            <w:r w:rsidR="008E0998" w:rsidRPr="00DA07C8">
              <w:rPr>
                <w:rFonts w:ascii="Arial" w:eastAsia="Arial" w:hAnsi="Arial" w:cs="Arial"/>
                <w:sz w:val="20"/>
                <w:highlight w:val="yellow"/>
              </w:rPr>
              <w:fldChar w:fldCharType="begin"/>
            </w:r>
            <w:r w:rsidR="008E0998" w:rsidRPr="00DA07C8">
              <w:rPr>
                <w:rFonts w:ascii="Arial" w:eastAsia="Arial" w:hAnsi="Arial" w:cs="Arial"/>
                <w:sz w:val="20"/>
                <w:highlight w:val="yellow"/>
              </w:rPr>
              <w:instrText xml:space="preserve"> PAGEREF V10000_Installer_005 \h </w:instrText>
            </w:r>
            <w:r w:rsidR="008E0998" w:rsidRPr="00DA07C8">
              <w:rPr>
                <w:rFonts w:ascii="Arial" w:eastAsia="Arial" w:hAnsi="Arial" w:cs="Arial"/>
                <w:sz w:val="20"/>
                <w:highlight w:val="yellow"/>
              </w:rPr>
            </w:r>
            <w:r w:rsidR="008E0998"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57</w:t>
            </w:r>
            <w:r w:rsidR="008E0998" w:rsidRPr="00DA07C8">
              <w:rPr>
                <w:rFonts w:ascii="Arial" w:eastAsia="Arial" w:hAnsi="Arial" w:cs="Arial"/>
                <w:sz w:val="20"/>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7B3243FB" w14:textId="1ABE6115" w:rsidR="00AE424F" w:rsidRPr="00DA07C8" w:rsidRDefault="00AE424F"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Cập nhật nội dung cho bộ cài đặt ET-VPF</w:t>
            </w:r>
          </w:p>
        </w:tc>
        <w:tc>
          <w:tcPr>
            <w:tcW w:w="1350" w:type="dxa"/>
            <w:tcBorders>
              <w:top w:val="single" w:sz="4" w:space="0" w:color="auto"/>
              <w:left w:val="single" w:sz="4" w:space="0" w:color="auto"/>
              <w:bottom w:val="single" w:sz="4" w:space="0" w:color="auto"/>
              <w:right w:val="single" w:sz="4" w:space="0" w:color="auto"/>
            </w:tcBorders>
          </w:tcPr>
          <w:p w14:paraId="5266E660" w14:textId="66D6047C" w:rsidR="00AE424F" w:rsidRPr="00DA07C8" w:rsidRDefault="00AE424F"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Ngày 17 tháng 10 năm 2022</w:t>
            </w:r>
          </w:p>
        </w:tc>
        <w:tc>
          <w:tcPr>
            <w:tcW w:w="1080" w:type="dxa"/>
            <w:tcBorders>
              <w:top w:val="single" w:sz="4" w:space="0" w:color="auto"/>
              <w:left w:val="single" w:sz="4" w:space="0" w:color="auto"/>
              <w:bottom w:val="single" w:sz="4" w:space="0" w:color="auto"/>
              <w:right w:val="single" w:sz="4" w:space="0" w:color="auto"/>
            </w:tcBorders>
          </w:tcPr>
          <w:p w14:paraId="50A0C3D2" w14:textId="3B770906" w:rsidR="00AE424F" w:rsidRPr="00DA07C8" w:rsidRDefault="00AE424F"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42852C0D" w14:textId="60A20E4F" w:rsidR="00AE424F" w:rsidRPr="00DA07C8" w:rsidRDefault="00AE424F" w:rsidP="004E51A7">
            <w:pPr>
              <w:spacing w:line="360" w:lineRule="auto"/>
              <w:rPr>
                <w:rFonts w:ascii="Arial" w:eastAsia="Arial" w:hAnsi="Arial" w:cs="Arial"/>
                <w:sz w:val="20"/>
                <w:highlight w:val="yellow"/>
              </w:rPr>
            </w:pPr>
            <w:r w:rsidRPr="00DA07C8">
              <w:rPr>
                <w:rFonts w:ascii="Arial" w:eastAsia="Arial" w:hAnsi="Arial" w:cs="Arial"/>
                <w:sz w:val="20"/>
                <w:highlight w:val="yellow"/>
              </w:rPr>
              <w:t>Hồng Tiêu</w:t>
            </w:r>
          </w:p>
        </w:tc>
      </w:tr>
      <w:tr w:rsidR="00672BB3" w:rsidRPr="00DA07C8" w14:paraId="2C86E673"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1C4E24B6" w14:textId="07A75995" w:rsidR="00672BB3" w:rsidRPr="00DA07C8" w:rsidRDefault="00672BB3"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11</w:t>
            </w:r>
          </w:p>
        </w:tc>
        <w:tc>
          <w:tcPr>
            <w:tcW w:w="2970" w:type="dxa"/>
            <w:tcBorders>
              <w:top w:val="single" w:sz="4" w:space="0" w:color="auto"/>
              <w:left w:val="single" w:sz="4" w:space="0" w:color="auto"/>
              <w:bottom w:val="single" w:sz="4" w:space="0" w:color="auto"/>
              <w:right w:val="single" w:sz="4" w:space="0" w:color="auto"/>
            </w:tcBorders>
          </w:tcPr>
          <w:p w14:paraId="7CE31CE0" w14:textId="2834071D" w:rsidR="00672BB3" w:rsidRPr="00DA07C8" w:rsidRDefault="00672BB3"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Cập nhật quy trình cài đặt</w:t>
            </w:r>
          </w:p>
        </w:tc>
        <w:tc>
          <w:tcPr>
            <w:tcW w:w="1170" w:type="dxa"/>
            <w:tcBorders>
              <w:top w:val="single" w:sz="4" w:space="0" w:color="auto"/>
              <w:left w:val="single" w:sz="4" w:space="0" w:color="auto"/>
              <w:bottom w:val="single" w:sz="4" w:space="0" w:color="auto"/>
              <w:right w:val="single" w:sz="4" w:space="0" w:color="auto"/>
            </w:tcBorders>
          </w:tcPr>
          <w:p w14:paraId="2FD7B782" w14:textId="1B773EDC" w:rsidR="00672BB3" w:rsidRPr="00DA07C8" w:rsidRDefault="00672BB3"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V10000_Installer_002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11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V10000_Installer_003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13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V10000_Installer_004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14</w:t>
            </w:r>
            <w:r w:rsidRPr="00DA07C8">
              <w:rPr>
                <w:rFonts w:ascii="Arial" w:eastAsia="Arial" w:hAnsi="Arial" w:cs="Arial"/>
                <w:sz w:val="20"/>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01A7D311" w14:textId="0B635717" w:rsidR="00672BB3" w:rsidRPr="00DA07C8" w:rsidRDefault="00672BB3"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Cập nhật nội dung cho bộ cài đặt ET-VPF</w:t>
            </w:r>
          </w:p>
        </w:tc>
        <w:tc>
          <w:tcPr>
            <w:tcW w:w="1350" w:type="dxa"/>
            <w:tcBorders>
              <w:top w:val="single" w:sz="4" w:space="0" w:color="auto"/>
              <w:left w:val="single" w:sz="4" w:space="0" w:color="auto"/>
              <w:bottom w:val="single" w:sz="4" w:space="0" w:color="auto"/>
              <w:right w:val="single" w:sz="4" w:space="0" w:color="auto"/>
            </w:tcBorders>
          </w:tcPr>
          <w:p w14:paraId="1E58E8AD" w14:textId="1C5BF19F" w:rsidR="00672BB3" w:rsidRPr="00DA07C8" w:rsidRDefault="00672BB3"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Ngày 31 tháng 10 năm 2022</w:t>
            </w:r>
          </w:p>
        </w:tc>
        <w:tc>
          <w:tcPr>
            <w:tcW w:w="1080" w:type="dxa"/>
            <w:tcBorders>
              <w:top w:val="single" w:sz="4" w:space="0" w:color="auto"/>
              <w:left w:val="single" w:sz="4" w:space="0" w:color="auto"/>
              <w:bottom w:val="single" w:sz="4" w:space="0" w:color="auto"/>
              <w:right w:val="single" w:sz="4" w:space="0" w:color="auto"/>
            </w:tcBorders>
          </w:tcPr>
          <w:p w14:paraId="53E302D9" w14:textId="055E0D17" w:rsidR="00672BB3" w:rsidRPr="00DA07C8" w:rsidRDefault="00672BB3"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46F1278B" w14:textId="0428EAD3" w:rsidR="00672BB3" w:rsidRPr="00DA07C8" w:rsidRDefault="00672BB3" w:rsidP="004E51A7">
            <w:pPr>
              <w:spacing w:line="360" w:lineRule="auto"/>
              <w:rPr>
                <w:rFonts w:ascii="Arial" w:eastAsia="Arial" w:hAnsi="Arial" w:cs="Arial"/>
                <w:sz w:val="20"/>
                <w:highlight w:val="yellow"/>
              </w:rPr>
            </w:pPr>
            <w:r w:rsidRPr="00DA07C8">
              <w:rPr>
                <w:rFonts w:ascii="Arial" w:eastAsia="Arial" w:hAnsi="Arial" w:cs="Arial"/>
                <w:sz w:val="20"/>
                <w:highlight w:val="yellow"/>
              </w:rPr>
              <w:t>Hồng Tiêu</w:t>
            </w:r>
          </w:p>
        </w:tc>
      </w:tr>
      <w:tr w:rsidR="004E70D4" w:rsidRPr="00DA07C8" w14:paraId="14651BBC"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1ABC52C8" w14:textId="5AA4CE9D" w:rsidR="004E70D4" w:rsidRPr="00DA07C8" w:rsidRDefault="004E70D4"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12</w:t>
            </w:r>
          </w:p>
        </w:tc>
        <w:tc>
          <w:tcPr>
            <w:tcW w:w="2970" w:type="dxa"/>
            <w:tcBorders>
              <w:top w:val="single" w:sz="4" w:space="0" w:color="auto"/>
              <w:left w:val="single" w:sz="4" w:space="0" w:color="auto"/>
              <w:bottom w:val="single" w:sz="4" w:space="0" w:color="auto"/>
              <w:right w:val="single" w:sz="4" w:space="0" w:color="auto"/>
            </w:tcBorders>
          </w:tcPr>
          <w:p w14:paraId="45C08A96" w14:textId="6D777B02" w:rsidR="004E70D4" w:rsidRPr="00DA07C8" w:rsidRDefault="004E70D4"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 xml:space="preserve">Cập nhật </w:t>
            </w:r>
            <w:commentRangeStart w:id="1268"/>
            <w:r w:rsidRPr="00DA07C8">
              <w:rPr>
                <w:rFonts w:ascii="Arial" w:eastAsia="Arial" w:hAnsi="Arial" w:cs="Arial"/>
                <w:sz w:val="20"/>
                <w:szCs w:val="22"/>
                <w:highlight w:val="yellow"/>
              </w:rPr>
              <w:t xml:space="preserve">bộ ADC 1 </w:t>
            </w:r>
            <w:commentRangeEnd w:id="1268"/>
            <w:r w:rsidR="009D431E" w:rsidRPr="00DA07C8">
              <w:rPr>
                <w:rStyle w:val="CommentReference"/>
                <w:sz w:val="20"/>
                <w:szCs w:val="22"/>
              </w:rPr>
              <w:commentReference w:id="1268"/>
            </w:r>
            <w:r w:rsidRPr="00DA07C8">
              <w:rPr>
                <w:rFonts w:ascii="Arial" w:eastAsia="Arial" w:hAnsi="Arial" w:cs="Arial"/>
                <w:sz w:val="20"/>
                <w:szCs w:val="22"/>
                <w:highlight w:val="yellow"/>
              </w:rPr>
              <w:t>cho RH850/F1KM-S4</w:t>
            </w:r>
          </w:p>
        </w:tc>
        <w:tc>
          <w:tcPr>
            <w:tcW w:w="1170" w:type="dxa"/>
            <w:tcBorders>
              <w:top w:val="single" w:sz="4" w:space="0" w:color="auto"/>
              <w:left w:val="single" w:sz="4" w:space="0" w:color="auto"/>
              <w:bottom w:val="single" w:sz="4" w:space="0" w:color="auto"/>
              <w:right w:val="single" w:sz="4" w:space="0" w:color="auto"/>
            </w:tcBorders>
          </w:tcPr>
          <w:p w14:paraId="069184B9" w14:textId="6A2FD4B1" w:rsidR="004E70D4" w:rsidRPr="00DA07C8" w:rsidRDefault="000E4E4A"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ADCA1_3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2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009F4D6A" w:rsidRPr="00DA07C8">
              <w:rPr>
                <w:rFonts w:ascii="Arial" w:eastAsia="Arial" w:hAnsi="Arial" w:cs="Arial"/>
                <w:sz w:val="20"/>
                <w:highlight w:val="yellow"/>
              </w:rPr>
              <w:fldChar w:fldCharType="begin"/>
            </w:r>
            <w:r w:rsidR="009F4D6A" w:rsidRPr="00DA07C8">
              <w:rPr>
                <w:rFonts w:ascii="Arial" w:eastAsia="Arial" w:hAnsi="Arial" w:cs="Arial"/>
                <w:sz w:val="20"/>
                <w:highlight w:val="yellow"/>
              </w:rPr>
              <w:instrText xml:space="preserve"> PAGEREF V10000_Installer_006 \h </w:instrText>
            </w:r>
            <w:r w:rsidR="009F4D6A" w:rsidRPr="00DA07C8">
              <w:rPr>
                <w:rFonts w:ascii="Arial" w:eastAsia="Arial" w:hAnsi="Arial" w:cs="Arial"/>
                <w:sz w:val="20"/>
                <w:highlight w:val="yellow"/>
              </w:rPr>
            </w:r>
            <w:r w:rsidR="009F4D6A"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7 </w:t>
            </w:r>
            <w:r w:rsidR="009F4D6A" w:rsidRPr="00DA07C8">
              <w:rPr>
                <w:rFonts w:ascii="Arial" w:eastAsia="Arial" w:hAnsi="Arial" w:cs="Arial"/>
                <w:sz w:val="20"/>
                <w:highlight w:val="yellow"/>
              </w:rPr>
              <w:fldChar w:fldCharType="end"/>
            </w:r>
            <w:r w:rsidR="009F4D6A" w:rsidRPr="00DA07C8">
              <w:rPr>
                <w:rFonts w:ascii="Arial" w:eastAsia="Arial" w:hAnsi="Arial" w:cs="Arial"/>
                <w:sz w:val="20"/>
                <w:highlight w:val="yellow"/>
              </w:rPr>
              <w:t xml:space="preserve">, </w:t>
            </w:r>
            <w:r w:rsidR="00327B32" w:rsidRPr="00DA07C8">
              <w:rPr>
                <w:rFonts w:ascii="Arial" w:eastAsia="Arial" w:hAnsi="Arial" w:cs="Arial"/>
                <w:sz w:val="20"/>
                <w:highlight w:val="yellow"/>
              </w:rPr>
              <w:fldChar w:fldCharType="begin"/>
            </w:r>
            <w:r w:rsidR="00327B32" w:rsidRPr="00DA07C8">
              <w:rPr>
                <w:rFonts w:ascii="Arial" w:eastAsia="Arial" w:hAnsi="Arial" w:cs="Arial"/>
                <w:sz w:val="20"/>
                <w:highlight w:val="yellow"/>
              </w:rPr>
              <w:instrText xml:space="preserve"> PAGEREF ADCA1_0 \h </w:instrText>
            </w:r>
            <w:r w:rsidR="00327B32" w:rsidRPr="00DA07C8">
              <w:rPr>
                <w:rFonts w:ascii="Arial" w:eastAsia="Arial" w:hAnsi="Arial" w:cs="Arial"/>
                <w:sz w:val="20"/>
                <w:highlight w:val="yellow"/>
              </w:rPr>
            </w:r>
            <w:r w:rsidR="00327B32"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17 </w:t>
            </w:r>
            <w:r w:rsidR="00327B32" w:rsidRPr="00DA07C8">
              <w:rPr>
                <w:rFonts w:ascii="Arial" w:eastAsia="Arial" w:hAnsi="Arial" w:cs="Arial"/>
                <w:sz w:val="20"/>
                <w:highlight w:val="yellow"/>
              </w:rPr>
              <w:fldChar w:fldCharType="end"/>
            </w:r>
            <w:r w:rsidR="00327B32" w:rsidRPr="00DA07C8">
              <w:rPr>
                <w:rFonts w:ascii="Arial" w:eastAsia="Arial" w:hAnsi="Arial" w:cs="Arial"/>
                <w:sz w:val="20"/>
                <w:highlight w:val="yellow"/>
              </w:rPr>
              <w:t xml:space="preserve">, </w:t>
            </w:r>
            <w:r w:rsidR="00327B32" w:rsidRPr="00DA07C8">
              <w:rPr>
                <w:rFonts w:ascii="Arial" w:eastAsia="Arial" w:hAnsi="Arial" w:cs="Arial"/>
                <w:sz w:val="20"/>
                <w:highlight w:val="yellow"/>
              </w:rPr>
              <w:fldChar w:fldCharType="begin"/>
            </w:r>
            <w:r w:rsidR="00327B32" w:rsidRPr="00DA07C8">
              <w:rPr>
                <w:rFonts w:ascii="Arial" w:eastAsia="Arial" w:hAnsi="Arial" w:cs="Arial"/>
                <w:sz w:val="20"/>
                <w:highlight w:val="yellow"/>
              </w:rPr>
              <w:instrText xml:space="preserve"> PAGEREF ADCA1_1 \h </w:instrText>
            </w:r>
            <w:r w:rsidR="00327B32" w:rsidRPr="00DA07C8">
              <w:rPr>
                <w:rFonts w:ascii="Arial" w:eastAsia="Arial" w:hAnsi="Arial" w:cs="Arial"/>
                <w:sz w:val="20"/>
                <w:highlight w:val="yellow"/>
              </w:rPr>
            </w:r>
            <w:r w:rsidR="00327B32"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18 </w:t>
            </w:r>
            <w:r w:rsidR="00327B32" w:rsidRPr="00DA07C8">
              <w:rPr>
                <w:rFonts w:ascii="Arial" w:eastAsia="Arial" w:hAnsi="Arial" w:cs="Arial"/>
                <w:sz w:val="20"/>
                <w:highlight w:val="yellow"/>
              </w:rPr>
              <w:fldChar w:fldCharType="end"/>
            </w:r>
            <w:r w:rsidR="00327B32" w:rsidRPr="00DA07C8">
              <w:rPr>
                <w:rFonts w:ascii="Arial" w:eastAsia="Arial" w:hAnsi="Arial" w:cs="Arial"/>
                <w:sz w:val="20"/>
                <w:highlight w:val="yellow"/>
              </w:rPr>
              <w:t xml:space="preserve">, </w:t>
            </w:r>
            <w:r w:rsidR="00327B32" w:rsidRPr="00DA07C8">
              <w:rPr>
                <w:rFonts w:ascii="Arial" w:eastAsia="Arial" w:hAnsi="Arial" w:cs="Arial"/>
                <w:sz w:val="20"/>
                <w:highlight w:val="yellow"/>
              </w:rPr>
              <w:fldChar w:fldCharType="begin"/>
            </w:r>
            <w:r w:rsidR="00327B32" w:rsidRPr="00DA07C8">
              <w:rPr>
                <w:rFonts w:ascii="Arial" w:eastAsia="Arial" w:hAnsi="Arial" w:cs="Arial"/>
                <w:sz w:val="20"/>
                <w:highlight w:val="yellow"/>
              </w:rPr>
              <w:instrText xml:space="preserve"> PAGEREF ADCA1_2 \h </w:instrText>
            </w:r>
            <w:r w:rsidR="00327B32" w:rsidRPr="00DA07C8">
              <w:rPr>
                <w:rFonts w:ascii="Arial" w:eastAsia="Arial" w:hAnsi="Arial" w:cs="Arial"/>
                <w:sz w:val="20"/>
                <w:highlight w:val="yellow"/>
              </w:rPr>
            </w:r>
            <w:r w:rsidR="00327B32"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57</w:t>
            </w:r>
            <w:r w:rsidR="00327B32" w:rsidRPr="00DA07C8">
              <w:rPr>
                <w:rFonts w:ascii="Arial" w:eastAsia="Arial" w:hAnsi="Arial" w:cs="Arial"/>
                <w:sz w:val="20"/>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179D53B9" w14:textId="3D5F4E89" w:rsidR="004E70D4" w:rsidRPr="00DA07C8" w:rsidRDefault="000D5E2D" w:rsidP="004E51A7">
            <w:pPr>
              <w:widowControl/>
              <w:spacing w:line="360" w:lineRule="auto"/>
              <w:jc w:val="left"/>
              <w:rPr>
                <w:rFonts w:ascii="Arial" w:eastAsia="Arial" w:hAnsi="Arial" w:cs="Arial"/>
                <w:sz w:val="20"/>
                <w:szCs w:val="22"/>
                <w:highlight w:val="yellow"/>
              </w:rPr>
            </w:pPr>
            <w:r w:rsidRPr="00DA07C8">
              <w:rPr>
                <w:rFonts w:ascii="Arial" w:hAnsi="Arial" w:cs="Arial"/>
                <w:sz w:val="20"/>
                <w:highlight w:val="yellow"/>
              </w:rPr>
              <w:t>Hỗ trợ bộ ADC 1 cho RH850/F1KM-S4</w:t>
            </w:r>
          </w:p>
        </w:tc>
        <w:tc>
          <w:tcPr>
            <w:tcW w:w="1350" w:type="dxa"/>
            <w:tcBorders>
              <w:top w:val="single" w:sz="4" w:space="0" w:color="auto"/>
              <w:left w:val="single" w:sz="4" w:space="0" w:color="auto"/>
              <w:bottom w:val="single" w:sz="4" w:space="0" w:color="auto"/>
              <w:right w:val="single" w:sz="4" w:space="0" w:color="auto"/>
            </w:tcBorders>
          </w:tcPr>
          <w:p w14:paraId="09A1A1A0" w14:textId="5DA9B576" w:rsidR="004E70D4" w:rsidRPr="00DA07C8" w:rsidRDefault="001D3B9A"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02 tháng 11 năm 2022</w:t>
            </w:r>
          </w:p>
        </w:tc>
        <w:tc>
          <w:tcPr>
            <w:tcW w:w="1080" w:type="dxa"/>
            <w:tcBorders>
              <w:top w:val="single" w:sz="4" w:space="0" w:color="auto"/>
              <w:left w:val="single" w:sz="4" w:space="0" w:color="auto"/>
              <w:bottom w:val="single" w:sz="4" w:space="0" w:color="auto"/>
              <w:right w:val="single" w:sz="4" w:space="0" w:color="auto"/>
            </w:tcBorders>
          </w:tcPr>
          <w:p w14:paraId="18C21A32" w14:textId="301B7807" w:rsidR="004E70D4" w:rsidRPr="00DA07C8" w:rsidRDefault="00251804"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6973A3F0" w14:textId="62E8AA09" w:rsidR="004E70D4" w:rsidRPr="00DA07C8" w:rsidRDefault="00251804" w:rsidP="004E51A7">
            <w:pPr>
              <w:spacing w:line="360" w:lineRule="auto"/>
              <w:rPr>
                <w:rFonts w:ascii="Arial" w:eastAsia="Arial" w:hAnsi="Arial" w:cs="Arial"/>
                <w:sz w:val="20"/>
                <w:highlight w:val="yellow"/>
              </w:rPr>
            </w:pPr>
            <w:r w:rsidRPr="00DA07C8">
              <w:rPr>
                <w:rFonts w:ascii="Arial" w:eastAsia="Arial" w:hAnsi="Arial" w:cs="Arial"/>
                <w:sz w:val="20"/>
                <w:highlight w:val="yellow"/>
              </w:rPr>
              <w:t>Giang Nguyễn</w:t>
            </w:r>
          </w:p>
        </w:tc>
      </w:tr>
      <w:tr w:rsidR="009954DA" w:rsidRPr="00DA07C8" w14:paraId="28F68009"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13DF2CF" w14:textId="2F68FB45" w:rsidR="009954DA" w:rsidRPr="00DA07C8" w:rsidRDefault="009954DA"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13</w:t>
            </w:r>
          </w:p>
        </w:tc>
        <w:tc>
          <w:tcPr>
            <w:tcW w:w="2970" w:type="dxa"/>
            <w:tcBorders>
              <w:top w:val="single" w:sz="4" w:space="0" w:color="auto"/>
              <w:left w:val="single" w:sz="4" w:space="0" w:color="auto"/>
              <w:bottom w:val="single" w:sz="4" w:space="0" w:color="auto"/>
              <w:right w:val="single" w:sz="4" w:space="0" w:color="auto"/>
            </w:tcBorders>
          </w:tcPr>
          <w:p w14:paraId="030E53FE" w14:textId="77777777" w:rsidR="009954DA" w:rsidRPr="00DA07C8" w:rsidRDefault="009954DA"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Cập nhật danh sách các ký tự đặc biệt trong đường dẫn</w:t>
            </w:r>
          </w:p>
          <w:p w14:paraId="4098A932" w14:textId="663F3D69" w:rsidR="00506BA2" w:rsidRPr="00DA07C8" w:rsidRDefault="00506BA2"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Cập nhật những hạn chế</w:t>
            </w:r>
          </w:p>
        </w:tc>
        <w:tc>
          <w:tcPr>
            <w:tcW w:w="1170" w:type="dxa"/>
            <w:tcBorders>
              <w:top w:val="single" w:sz="4" w:space="0" w:color="auto"/>
              <w:left w:val="single" w:sz="4" w:space="0" w:color="auto"/>
              <w:bottom w:val="single" w:sz="4" w:space="0" w:color="auto"/>
              <w:right w:val="single" w:sz="4" w:space="0" w:color="auto"/>
            </w:tcBorders>
          </w:tcPr>
          <w:p w14:paraId="3B9FAD45" w14:textId="1FA0272D" w:rsidR="009954DA" w:rsidRPr="00DA07C8" w:rsidRDefault="00B948D5"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V10000_REL_Comment_006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8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00506BA2" w:rsidRPr="00DA07C8">
              <w:rPr>
                <w:rFonts w:ascii="Arial" w:eastAsia="Arial" w:hAnsi="Arial" w:cs="Arial"/>
                <w:sz w:val="20"/>
                <w:highlight w:val="yellow"/>
              </w:rPr>
              <w:fldChar w:fldCharType="begin"/>
            </w:r>
            <w:r w:rsidR="00506BA2" w:rsidRPr="00DA07C8">
              <w:rPr>
                <w:rFonts w:ascii="Arial" w:eastAsia="Arial" w:hAnsi="Arial" w:cs="Arial"/>
                <w:sz w:val="20"/>
                <w:highlight w:val="yellow"/>
              </w:rPr>
              <w:instrText xml:space="preserve"> PAGEREF V10000_REL_Comment_003 \h </w:instrText>
            </w:r>
            <w:r w:rsidR="00506BA2" w:rsidRPr="00DA07C8">
              <w:rPr>
                <w:rFonts w:ascii="Arial" w:eastAsia="Arial" w:hAnsi="Arial" w:cs="Arial"/>
                <w:sz w:val="20"/>
                <w:highlight w:val="yellow"/>
              </w:rPr>
            </w:r>
            <w:r w:rsidR="00506BA2"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16 </w:t>
            </w:r>
            <w:r w:rsidR="00506BA2" w:rsidRPr="00DA07C8">
              <w:rPr>
                <w:rFonts w:ascii="Arial" w:eastAsia="Arial" w:hAnsi="Arial" w:cs="Arial"/>
                <w:sz w:val="20"/>
                <w:highlight w:val="yellow"/>
              </w:rPr>
              <w:fldChar w:fldCharType="end"/>
            </w:r>
            <w:r w:rsidR="00506BA2" w:rsidRPr="00DA07C8">
              <w:rPr>
                <w:rFonts w:ascii="Arial" w:eastAsia="Arial" w:hAnsi="Arial" w:cs="Arial"/>
                <w:sz w:val="20"/>
                <w:highlight w:val="yellow"/>
              </w:rPr>
              <w:t xml:space="preserve">, </w:t>
            </w:r>
            <w:r w:rsidR="00506BA2" w:rsidRPr="00DA07C8">
              <w:rPr>
                <w:rFonts w:ascii="Arial" w:eastAsia="Arial" w:hAnsi="Arial" w:cs="Arial"/>
                <w:sz w:val="20"/>
                <w:highlight w:val="yellow"/>
              </w:rPr>
              <w:fldChar w:fldCharType="begin"/>
            </w:r>
            <w:r w:rsidR="00506BA2" w:rsidRPr="00DA07C8">
              <w:rPr>
                <w:rFonts w:ascii="Arial" w:eastAsia="Arial" w:hAnsi="Arial" w:cs="Arial"/>
                <w:sz w:val="20"/>
                <w:highlight w:val="yellow"/>
              </w:rPr>
              <w:instrText xml:space="preserve"> PAGEREF V10000_REL_Comment_004 \h </w:instrText>
            </w:r>
            <w:r w:rsidR="00506BA2" w:rsidRPr="00DA07C8">
              <w:rPr>
                <w:rFonts w:ascii="Arial" w:eastAsia="Arial" w:hAnsi="Arial" w:cs="Arial"/>
                <w:sz w:val="20"/>
                <w:highlight w:val="yellow"/>
              </w:rPr>
            </w:r>
            <w:r w:rsidR="00506BA2"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35 </w:t>
            </w:r>
            <w:r w:rsidR="00506BA2" w:rsidRPr="00DA07C8">
              <w:rPr>
                <w:rFonts w:ascii="Arial" w:eastAsia="Arial" w:hAnsi="Arial" w:cs="Arial"/>
                <w:sz w:val="20"/>
                <w:highlight w:val="yellow"/>
              </w:rPr>
              <w:fldChar w:fldCharType="end"/>
            </w:r>
            <w:r w:rsidR="00506BA2" w:rsidRPr="00DA07C8">
              <w:rPr>
                <w:rFonts w:ascii="Arial" w:eastAsia="Arial" w:hAnsi="Arial" w:cs="Arial"/>
                <w:sz w:val="20"/>
                <w:highlight w:val="yellow"/>
              </w:rPr>
              <w:t xml:space="preserve">, </w:t>
            </w:r>
            <w:r w:rsidR="00506BA2" w:rsidRPr="00DA07C8">
              <w:rPr>
                <w:rFonts w:ascii="Arial" w:eastAsia="Arial" w:hAnsi="Arial" w:cs="Arial"/>
                <w:sz w:val="20"/>
                <w:highlight w:val="yellow"/>
              </w:rPr>
              <w:fldChar w:fldCharType="begin"/>
            </w:r>
            <w:r w:rsidR="00506BA2" w:rsidRPr="00DA07C8">
              <w:rPr>
                <w:rFonts w:ascii="Arial" w:eastAsia="Arial" w:hAnsi="Arial" w:cs="Arial"/>
                <w:sz w:val="20"/>
                <w:highlight w:val="yellow"/>
              </w:rPr>
              <w:instrText xml:space="preserve"> PAGEREF V10000_REL_Comment_005 \h </w:instrText>
            </w:r>
            <w:r w:rsidR="00506BA2" w:rsidRPr="00DA07C8">
              <w:rPr>
                <w:rFonts w:ascii="Arial" w:eastAsia="Arial" w:hAnsi="Arial" w:cs="Arial"/>
                <w:sz w:val="20"/>
                <w:highlight w:val="yellow"/>
              </w:rPr>
            </w:r>
            <w:r w:rsidR="00506BA2"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52 </w:t>
            </w:r>
            <w:r w:rsidR="00506BA2"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V10000_REL_Comment_007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53</w:t>
            </w:r>
            <w:r w:rsidRPr="00DA07C8">
              <w:rPr>
                <w:rFonts w:ascii="Arial" w:eastAsia="Arial" w:hAnsi="Arial" w:cs="Arial"/>
                <w:sz w:val="20"/>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77C707A8" w14:textId="044AAECA" w:rsidR="009954DA" w:rsidRPr="00DA07C8" w:rsidRDefault="009954DA" w:rsidP="004E51A7">
            <w:pPr>
              <w:widowControl/>
              <w:spacing w:line="360" w:lineRule="auto"/>
              <w:jc w:val="left"/>
              <w:rPr>
                <w:rFonts w:ascii="Arial" w:hAnsi="Arial" w:cs="Arial"/>
                <w:sz w:val="20"/>
                <w:highlight w:val="yellow"/>
              </w:rPr>
            </w:pPr>
            <w:r w:rsidRPr="00DA07C8">
              <w:rPr>
                <w:rFonts w:ascii="Arial" w:hAnsi="Arial" w:cs="Arial"/>
                <w:sz w:val="20"/>
                <w:highlight w:val="yellow"/>
              </w:rPr>
              <w:t>Cập nhật cho ý kiến của REL</w:t>
            </w:r>
          </w:p>
        </w:tc>
        <w:tc>
          <w:tcPr>
            <w:tcW w:w="1350" w:type="dxa"/>
            <w:tcBorders>
              <w:top w:val="single" w:sz="4" w:space="0" w:color="auto"/>
              <w:left w:val="single" w:sz="4" w:space="0" w:color="auto"/>
              <w:bottom w:val="single" w:sz="4" w:space="0" w:color="auto"/>
              <w:right w:val="single" w:sz="4" w:space="0" w:color="auto"/>
            </w:tcBorders>
          </w:tcPr>
          <w:p w14:paraId="297D9ED6" w14:textId="11242E49" w:rsidR="009954DA" w:rsidRPr="00DA07C8" w:rsidRDefault="009954DA"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Ngày 25 tháng 11 năm 2022</w:t>
            </w:r>
          </w:p>
        </w:tc>
        <w:tc>
          <w:tcPr>
            <w:tcW w:w="1080" w:type="dxa"/>
            <w:tcBorders>
              <w:top w:val="single" w:sz="4" w:space="0" w:color="auto"/>
              <w:left w:val="single" w:sz="4" w:space="0" w:color="auto"/>
              <w:bottom w:val="single" w:sz="4" w:space="0" w:color="auto"/>
              <w:right w:val="single" w:sz="4" w:space="0" w:color="auto"/>
            </w:tcBorders>
          </w:tcPr>
          <w:p w14:paraId="5343334F" w14:textId="25BE8378" w:rsidR="009954DA" w:rsidRPr="00DA07C8" w:rsidRDefault="009954DA"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5414470C" w14:textId="18C669E3" w:rsidR="009954DA" w:rsidRPr="00DA07C8" w:rsidRDefault="009954DA" w:rsidP="004E51A7">
            <w:pPr>
              <w:spacing w:line="360" w:lineRule="auto"/>
              <w:rPr>
                <w:rFonts w:ascii="Arial" w:eastAsia="Arial" w:hAnsi="Arial" w:cs="Arial"/>
                <w:sz w:val="20"/>
                <w:highlight w:val="yellow"/>
              </w:rPr>
            </w:pPr>
            <w:r w:rsidRPr="00DA07C8">
              <w:rPr>
                <w:rFonts w:ascii="Arial" w:eastAsia="Arial" w:hAnsi="Arial" w:cs="Arial"/>
                <w:sz w:val="20"/>
                <w:highlight w:val="yellow"/>
              </w:rPr>
              <w:t>Hồng Tiêu</w:t>
            </w:r>
          </w:p>
        </w:tc>
      </w:tr>
      <w:tr w:rsidR="00433115" w:rsidRPr="00DA07C8" w14:paraId="0B918C14"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60DDA6A1" w14:textId="380A312F" w:rsidR="00433115" w:rsidRPr="00DA07C8" w:rsidRDefault="00433115"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14</w:t>
            </w:r>
          </w:p>
        </w:tc>
        <w:tc>
          <w:tcPr>
            <w:tcW w:w="2970" w:type="dxa"/>
            <w:tcBorders>
              <w:top w:val="single" w:sz="4" w:space="0" w:color="auto"/>
              <w:left w:val="single" w:sz="4" w:space="0" w:color="auto"/>
              <w:bottom w:val="single" w:sz="4" w:space="0" w:color="auto"/>
              <w:right w:val="single" w:sz="4" w:space="0" w:color="auto"/>
            </w:tcBorders>
          </w:tcPr>
          <w:p w14:paraId="324E53A5" w14:textId="786ABB73" w:rsidR="00433115" w:rsidRPr="00DA07C8" w:rsidRDefault="00433115" w:rsidP="004E51A7">
            <w:pPr>
              <w:widowControl/>
              <w:spacing w:line="360" w:lineRule="auto"/>
              <w:jc w:val="left"/>
              <w:rPr>
                <w:rFonts w:ascii="Arial" w:eastAsia="Arial" w:hAnsi="Arial" w:cs="Arial"/>
                <w:sz w:val="20"/>
                <w:szCs w:val="22"/>
                <w:highlight w:val="yellow"/>
                <w:lang w:val="vi-VN"/>
              </w:rPr>
            </w:pPr>
            <w:commentRangeStart w:id="1269"/>
            <w:r w:rsidRPr="00DA07C8">
              <w:rPr>
                <w:rFonts w:ascii="Arial" w:eastAsia="Arial" w:hAnsi="Arial" w:cs="Arial"/>
                <w:sz w:val="20"/>
                <w:szCs w:val="22"/>
                <w:highlight w:val="yellow"/>
              </w:rPr>
              <w:t>Cập nhật các khối chức năng S ngoại vi vào MATLAB Simulink Library Browser</w:t>
            </w:r>
            <w:commentRangeEnd w:id="1269"/>
            <w:r w:rsidR="00583E47" w:rsidRPr="00DA07C8">
              <w:rPr>
                <w:rStyle w:val="CommentReference"/>
                <w:sz w:val="20"/>
                <w:szCs w:val="22"/>
              </w:rPr>
              <w:commentReference w:id="1269"/>
            </w:r>
          </w:p>
        </w:tc>
        <w:tc>
          <w:tcPr>
            <w:tcW w:w="1170" w:type="dxa"/>
            <w:tcBorders>
              <w:top w:val="single" w:sz="4" w:space="0" w:color="auto"/>
              <w:left w:val="single" w:sz="4" w:space="0" w:color="auto"/>
              <w:bottom w:val="single" w:sz="4" w:space="0" w:color="auto"/>
              <w:right w:val="single" w:sz="4" w:space="0" w:color="auto"/>
            </w:tcBorders>
          </w:tcPr>
          <w:p w14:paraId="01EB9CAA" w14:textId="475F0A10" w:rsidR="00433115" w:rsidRPr="00DA07C8" w:rsidRDefault="00433115"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V10000_Simulink_Library_001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2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V10000_Simulink_Library_002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12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V10000_Simulink_Library_003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15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V10000_Simulink_Library_004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16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V10000_Simulink_Library_005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29 </w:t>
            </w:r>
            <w:r w:rsidRPr="00DA07C8">
              <w:rPr>
                <w:rFonts w:ascii="Arial" w:eastAsia="Arial" w:hAnsi="Arial" w:cs="Arial"/>
                <w:sz w:val="20"/>
                <w:highlight w:val="yellow"/>
              </w:rPr>
              <w:fldChar w:fldCharType="end"/>
            </w:r>
            <w:r w:rsidRPr="00DA07C8">
              <w:rPr>
                <w:rFonts w:ascii="Arial" w:eastAsia="Arial" w:hAnsi="Arial" w:cs="Arial"/>
                <w:sz w:val="20"/>
                <w:highlight w:val="yellow"/>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V10000_Simulink_Library_006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57</w:t>
            </w:r>
            <w:r w:rsidRPr="00DA07C8">
              <w:rPr>
                <w:rFonts w:ascii="Arial" w:eastAsia="Arial" w:hAnsi="Arial" w:cs="Arial"/>
                <w:sz w:val="20"/>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46E5D051" w14:textId="4DA67E1F" w:rsidR="00433115" w:rsidRPr="00DA07C8" w:rsidRDefault="00433115" w:rsidP="004E51A7">
            <w:pPr>
              <w:widowControl/>
              <w:spacing w:line="360" w:lineRule="auto"/>
              <w:jc w:val="left"/>
              <w:rPr>
                <w:rFonts w:ascii="Arial" w:hAnsi="Arial" w:cs="Arial"/>
                <w:sz w:val="20"/>
                <w:highlight w:val="yellow"/>
              </w:rPr>
            </w:pPr>
            <w:r w:rsidRPr="00DA07C8">
              <w:rPr>
                <w:rFonts w:ascii="Arial" w:hAnsi="Arial" w:cs="Arial"/>
                <w:sz w:val="20"/>
                <w:highlight w:val="yellow"/>
              </w:rPr>
              <w:t>Chuẩn bị các khối chức năng S ngoại vi cho MATLAB Simulink Library Browser</w:t>
            </w:r>
          </w:p>
        </w:tc>
        <w:tc>
          <w:tcPr>
            <w:tcW w:w="1350" w:type="dxa"/>
            <w:tcBorders>
              <w:top w:val="single" w:sz="4" w:space="0" w:color="auto"/>
              <w:left w:val="single" w:sz="4" w:space="0" w:color="auto"/>
              <w:bottom w:val="single" w:sz="4" w:space="0" w:color="auto"/>
              <w:right w:val="single" w:sz="4" w:space="0" w:color="auto"/>
            </w:tcBorders>
          </w:tcPr>
          <w:p w14:paraId="797593DC" w14:textId="074149FA" w:rsidR="00433115" w:rsidRPr="00DA07C8" w:rsidRDefault="00433115"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Ngày 25 tháng 11 năm 2022</w:t>
            </w:r>
          </w:p>
        </w:tc>
        <w:tc>
          <w:tcPr>
            <w:tcW w:w="1080" w:type="dxa"/>
            <w:tcBorders>
              <w:top w:val="single" w:sz="4" w:space="0" w:color="auto"/>
              <w:left w:val="single" w:sz="4" w:space="0" w:color="auto"/>
              <w:bottom w:val="single" w:sz="4" w:space="0" w:color="auto"/>
              <w:right w:val="single" w:sz="4" w:space="0" w:color="auto"/>
            </w:tcBorders>
          </w:tcPr>
          <w:p w14:paraId="2EB64700" w14:textId="6EBF9FB5" w:rsidR="00433115" w:rsidRPr="00DA07C8" w:rsidRDefault="00433115"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21CE8A04" w14:textId="485EE32E" w:rsidR="00433115" w:rsidRPr="00DA07C8" w:rsidRDefault="00433115" w:rsidP="004E51A7">
            <w:pPr>
              <w:spacing w:line="360" w:lineRule="auto"/>
              <w:rPr>
                <w:rFonts w:ascii="Arial" w:eastAsia="Arial" w:hAnsi="Arial" w:cs="Arial"/>
                <w:sz w:val="20"/>
                <w:highlight w:val="yellow"/>
              </w:rPr>
            </w:pPr>
            <w:r w:rsidRPr="00DA07C8">
              <w:rPr>
                <w:rFonts w:ascii="Arial" w:eastAsia="Arial" w:hAnsi="Arial" w:cs="Arial"/>
                <w:sz w:val="20"/>
                <w:highlight w:val="yellow"/>
              </w:rPr>
              <w:t>Giang Nguyễn</w:t>
            </w:r>
          </w:p>
        </w:tc>
      </w:tr>
      <w:tr w:rsidR="00433115" w:rsidRPr="00DA07C8" w14:paraId="458C52C4"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06A25664" w14:textId="7A4131BF" w:rsidR="00433115" w:rsidRPr="00DA07C8" w:rsidRDefault="00433115"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15</w:t>
            </w:r>
          </w:p>
        </w:tc>
        <w:tc>
          <w:tcPr>
            <w:tcW w:w="2970" w:type="dxa"/>
            <w:tcBorders>
              <w:top w:val="single" w:sz="4" w:space="0" w:color="auto"/>
              <w:left w:val="single" w:sz="4" w:space="0" w:color="auto"/>
              <w:bottom w:val="single" w:sz="4" w:space="0" w:color="auto"/>
              <w:right w:val="single" w:sz="4" w:space="0" w:color="auto"/>
            </w:tcBorders>
          </w:tcPr>
          <w:p w14:paraId="1CD8E6B0" w14:textId="240B53E2" w:rsidR="00433115" w:rsidRPr="00DA07C8" w:rsidRDefault="00433115"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 xml:space="preserve">thông tin CAN f </w:t>
            </w:r>
            <w:commentRangeStart w:id="1270"/>
            <w:r w:rsidRPr="00DA07C8">
              <w:rPr>
                <w:rFonts w:ascii="Arial" w:eastAsia="Arial" w:hAnsi="Arial" w:cs="Arial"/>
                <w:sz w:val="20"/>
                <w:szCs w:val="22"/>
                <w:highlight w:val="yellow"/>
              </w:rPr>
              <w:t>hoặc U2C</w:t>
            </w:r>
            <w:commentRangeEnd w:id="1270"/>
            <w:r w:rsidRPr="00DA07C8">
              <w:rPr>
                <w:rStyle w:val="CommentReference"/>
                <w:sz w:val="20"/>
                <w:szCs w:val="22"/>
              </w:rPr>
              <w:commentReference w:id="1270"/>
            </w:r>
          </w:p>
        </w:tc>
        <w:tc>
          <w:tcPr>
            <w:tcW w:w="1170" w:type="dxa"/>
            <w:tcBorders>
              <w:top w:val="single" w:sz="4" w:space="0" w:color="auto"/>
              <w:left w:val="single" w:sz="4" w:space="0" w:color="auto"/>
              <w:bottom w:val="single" w:sz="4" w:space="0" w:color="auto"/>
              <w:right w:val="single" w:sz="4" w:space="0" w:color="auto"/>
            </w:tcBorders>
          </w:tcPr>
          <w:p w14:paraId="4816B5CB" w14:textId="5D1BD490" w:rsidR="00433115" w:rsidRPr="00DA07C8" w:rsidRDefault="00433115"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V10000_CAN_U2C_002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17</w:t>
            </w:r>
            <w:r w:rsidRPr="00DA07C8">
              <w:rPr>
                <w:rFonts w:ascii="Arial" w:eastAsia="Arial" w:hAnsi="Arial" w:cs="Arial"/>
                <w:sz w:val="20"/>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2A490E01" w14:textId="10BF861C" w:rsidR="00433115" w:rsidRPr="00DA07C8" w:rsidRDefault="00433115" w:rsidP="004E51A7">
            <w:pPr>
              <w:widowControl/>
              <w:spacing w:line="360" w:lineRule="auto"/>
              <w:jc w:val="left"/>
              <w:rPr>
                <w:rFonts w:ascii="Arial" w:hAnsi="Arial" w:cs="Arial"/>
                <w:sz w:val="20"/>
                <w:highlight w:val="yellow"/>
              </w:rPr>
            </w:pPr>
            <w:r w:rsidRPr="00DA07C8">
              <w:rPr>
                <w:rFonts w:ascii="Arial" w:hAnsi="Arial" w:cs="Arial"/>
                <w:sz w:val="20"/>
                <w:highlight w:val="yellow"/>
              </w:rPr>
              <w:t>Hỗ trợ CÓ THỂ cho U2C</w:t>
            </w:r>
          </w:p>
        </w:tc>
        <w:tc>
          <w:tcPr>
            <w:tcW w:w="1350" w:type="dxa"/>
            <w:tcBorders>
              <w:top w:val="single" w:sz="4" w:space="0" w:color="auto"/>
              <w:left w:val="single" w:sz="4" w:space="0" w:color="auto"/>
              <w:bottom w:val="single" w:sz="4" w:space="0" w:color="auto"/>
              <w:right w:val="single" w:sz="4" w:space="0" w:color="auto"/>
            </w:tcBorders>
          </w:tcPr>
          <w:p w14:paraId="4FAB0D5C" w14:textId="1E889DC4" w:rsidR="00433115" w:rsidRPr="00DA07C8" w:rsidRDefault="00433115"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Ngày 29 tháng 11 năm 2022</w:t>
            </w:r>
          </w:p>
        </w:tc>
        <w:tc>
          <w:tcPr>
            <w:tcW w:w="1080" w:type="dxa"/>
            <w:tcBorders>
              <w:top w:val="single" w:sz="4" w:space="0" w:color="auto"/>
              <w:left w:val="single" w:sz="4" w:space="0" w:color="auto"/>
              <w:bottom w:val="single" w:sz="4" w:space="0" w:color="auto"/>
              <w:right w:val="single" w:sz="4" w:space="0" w:color="auto"/>
            </w:tcBorders>
          </w:tcPr>
          <w:p w14:paraId="702C69D2" w14:textId="7A192784" w:rsidR="00433115" w:rsidRPr="00DA07C8" w:rsidRDefault="00433115"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72E4909A" w14:textId="320DDF73" w:rsidR="00433115" w:rsidRPr="00DA07C8" w:rsidRDefault="00433115" w:rsidP="004E51A7">
            <w:pPr>
              <w:spacing w:line="360" w:lineRule="auto"/>
              <w:rPr>
                <w:rFonts w:ascii="Arial" w:eastAsia="Arial" w:hAnsi="Arial" w:cs="Arial"/>
                <w:sz w:val="20"/>
                <w:highlight w:val="yellow"/>
              </w:rPr>
            </w:pPr>
            <w:r w:rsidRPr="00DA07C8">
              <w:rPr>
                <w:rFonts w:ascii="Arial" w:eastAsia="Arial" w:hAnsi="Arial" w:cs="Arial"/>
                <w:sz w:val="20"/>
                <w:highlight w:val="yellow"/>
              </w:rPr>
              <w:t>phúc giang</w:t>
            </w:r>
          </w:p>
        </w:tc>
      </w:tr>
      <w:tr w:rsidR="00B57F0E" w:rsidRPr="00DA07C8" w14:paraId="0EC9B42B"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37ECDB07" w14:textId="70B08821" w:rsidR="00B57F0E" w:rsidRPr="00DA07C8" w:rsidRDefault="00B57F0E"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16</w:t>
            </w:r>
          </w:p>
        </w:tc>
        <w:tc>
          <w:tcPr>
            <w:tcW w:w="2970" w:type="dxa"/>
            <w:tcBorders>
              <w:top w:val="single" w:sz="4" w:space="0" w:color="auto"/>
              <w:left w:val="single" w:sz="4" w:space="0" w:color="auto"/>
              <w:bottom w:val="single" w:sz="4" w:space="0" w:color="auto"/>
              <w:right w:val="single" w:sz="4" w:space="0" w:color="auto"/>
            </w:tcBorders>
          </w:tcPr>
          <w:p w14:paraId="149B6B6B" w14:textId="4CAC140A" w:rsidR="00B57F0E" w:rsidRPr="00DA07C8" w:rsidRDefault="00B57F0E" w:rsidP="004E51A7">
            <w:pPr>
              <w:widowControl/>
              <w:spacing w:line="360" w:lineRule="auto"/>
              <w:jc w:val="left"/>
              <w:rPr>
                <w:rFonts w:ascii="Arial" w:eastAsia="Arial" w:hAnsi="Arial" w:cs="Arial"/>
                <w:sz w:val="20"/>
                <w:szCs w:val="22"/>
                <w:highlight w:val="yellow"/>
                <w:lang w:val="vi-VN"/>
              </w:rPr>
            </w:pPr>
            <w:r w:rsidRPr="00DA07C8">
              <w:rPr>
                <w:rFonts w:ascii="Arial" w:eastAsia="Arial" w:hAnsi="Arial" w:cs="Arial"/>
                <w:sz w:val="20"/>
                <w:szCs w:val="22"/>
                <w:highlight w:val="yellow"/>
              </w:rPr>
              <w:t xml:space="preserve">Thêm </w:t>
            </w:r>
            <w:r w:rsidRPr="00DA07C8">
              <w:rPr>
                <w:rFonts w:ascii="Arial" w:eastAsia="Arial" w:hAnsi="Arial" w:cs="Arial"/>
                <w:sz w:val="20"/>
                <w:szCs w:val="22"/>
                <w:highlight w:val="yellow"/>
                <w:lang w:val="vi-VN"/>
              </w:rPr>
              <w:t>nội dung MATLAB 2021a</w:t>
            </w:r>
          </w:p>
        </w:tc>
        <w:tc>
          <w:tcPr>
            <w:tcW w:w="1170" w:type="dxa"/>
            <w:tcBorders>
              <w:top w:val="single" w:sz="4" w:space="0" w:color="auto"/>
              <w:left w:val="single" w:sz="4" w:space="0" w:color="auto"/>
              <w:bottom w:val="single" w:sz="4" w:space="0" w:color="auto"/>
              <w:right w:val="single" w:sz="4" w:space="0" w:color="auto"/>
            </w:tcBorders>
          </w:tcPr>
          <w:p w14:paraId="2974B37A" w14:textId="6EBB6161" w:rsidR="00B57F0E" w:rsidRPr="00DA07C8" w:rsidRDefault="00E974BD"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REF MATLAB_0 \h </w:instrText>
            </w:r>
            <w:r w:rsidRPr="00DA07C8">
              <w:rPr>
                <w:rFonts w:ascii="Arial" w:eastAsia="Arial" w:hAnsi="Arial" w:cs="Arial"/>
                <w:sz w:val="20"/>
                <w:highlight w:val="yellow"/>
              </w:rPr>
            </w:r>
            <w:r w:rsidR="004E51A7">
              <w:rPr>
                <w:rFonts w:ascii="Arial" w:eastAsia="Arial" w:hAnsi="Arial" w:cs="Arial"/>
                <w:sz w:val="20"/>
                <w:highlight w:val="yellow"/>
              </w:rPr>
              <w:instrText xml:space="preserve"> \* MERGEFORMAT </w:instrText>
            </w:r>
            <w:r w:rsidRPr="00DA07C8">
              <w:rPr>
                <w:rFonts w:ascii="Arial" w:eastAsia="Arial" w:hAnsi="Arial" w:cs="Arial"/>
                <w:sz w:val="20"/>
                <w:highlight w:val="yellow"/>
              </w:rPr>
              <w:fldChar w:fldCharType="end"/>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MATLAB_0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 xml:space="preserve">7 </w:t>
            </w:r>
            <w:r w:rsidRPr="00DA07C8">
              <w:rPr>
                <w:rFonts w:ascii="Arial" w:eastAsia="Arial" w:hAnsi="Arial" w:cs="Arial"/>
                <w:sz w:val="20"/>
                <w:highlight w:val="yellow"/>
              </w:rPr>
              <w:fldChar w:fldCharType="end"/>
            </w:r>
            <w:r w:rsidRPr="00DA07C8">
              <w:rPr>
                <w:rFonts w:ascii="Arial" w:eastAsia="Arial" w:hAnsi="Arial" w:cs="Arial"/>
                <w:sz w:val="20"/>
                <w:highlight w:val="yellow"/>
                <w:lang w:val="vi-VN"/>
              </w:rPr>
              <w:t xml:space="preserve">, </w:t>
            </w: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MATLAB_2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31</w:t>
            </w:r>
            <w:r w:rsidRPr="00DA07C8">
              <w:rPr>
                <w:rFonts w:ascii="Arial" w:eastAsia="Arial" w:hAnsi="Arial" w:cs="Arial"/>
                <w:sz w:val="20"/>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7D160D5C" w14:textId="1908EAEE" w:rsidR="00B57F0E" w:rsidRPr="00DA07C8" w:rsidRDefault="00B57F0E" w:rsidP="004E51A7">
            <w:pPr>
              <w:widowControl/>
              <w:spacing w:line="360" w:lineRule="auto"/>
              <w:jc w:val="left"/>
              <w:rPr>
                <w:rFonts w:ascii="Arial" w:hAnsi="Arial" w:cs="Arial"/>
                <w:sz w:val="20"/>
                <w:highlight w:val="yellow"/>
                <w:lang w:val="vi-VN"/>
              </w:rPr>
            </w:pPr>
            <w:r w:rsidRPr="00DA07C8">
              <w:rPr>
                <w:rFonts w:ascii="Arial" w:hAnsi="Arial" w:cs="Arial"/>
                <w:sz w:val="20"/>
                <w:highlight w:val="yellow"/>
              </w:rPr>
              <w:t xml:space="preserve">Hỗ trợ </w:t>
            </w:r>
            <w:r w:rsidRPr="00DA07C8">
              <w:rPr>
                <w:rFonts w:ascii="Arial" w:hAnsi="Arial" w:cs="Arial"/>
                <w:sz w:val="20"/>
                <w:highlight w:val="yellow"/>
                <w:lang w:val="vi-VN"/>
              </w:rPr>
              <w:t>MATLAB R2021a</w:t>
            </w:r>
          </w:p>
        </w:tc>
        <w:tc>
          <w:tcPr>
            <w:tcW w:w="1350" w:type="dxa"/>
            <w:tcBorders>
              <w:top w:val="single" w:sz="4" w:space="0" w:color="auto"/>
              <w:left w:val="single" w:sz="4" w:space="0" w:color="auto"/>
              <w:bottom w:val="single" w:sz="4" w:space="0" w:color="auto"/>
              <w:right w:val="single" w:sz="4" w:space="0" w:color="auto"/>
            </w:tcBorders>
          </w:tcPr>
          <w:p w14:paraId="520B6B8C" w14:textId="3D27C64B" w:rsidR="00B57F0E" w:rsidRPr="00DA07C8" w:rsidRDefault="00B57F0E" w:rsidP="004E51A7">
            <w:pPr>
              <w:spacing w:line="360" w:lineRule="auto"/>
              <w:rPr>
                <w:rFonts w:ascii="Arial" w:eastAsia="Arial" w:hAnsi="Arial" w:cs="Arial"/>
                <w:sz w:val="20"/>
                <w:szCs w:val="22"/>
                <w:highlight w:val="yellow"/>
                <w:lang w:val="vi-VN"/>
              </w:rPr>
            </w:pPr>
            <w:r w:rsidRPr="00DA07C8">
              <w:rPr>
                <w:rFonts w:ascii="Arial" w:eastAsia="Arial" w:hAnsi="Arial" w:cs="Arial"/>
                <w:sz w:val="20"/>
                <w:szCs w:val="22"/>
                <w:highlight w:val="yellow"/>
              </w:rPr>
              <w:t xml:space="preserve">Ngày </w:t>
            </w:r>
            <w:r w:rsidRPr="00DA07C8">
              <w:rPr>
                <w:rFonts w:ascii="Arial" w:eastAsia="Arial" w:hAnsi="Arial" w:cs="Arial"/>
                <w:sz w:val="20"/>
                <w:szCs w:val="22"/>
                <w:highlight w:val="yellow"/>
                <w:lang w:val="vi-VN"/>
              </w:rPr>
              <w:t>02 tháng 12 năm 2022</w:t>
            </w:r>
          </w:p>
        </w:tc>
        <w:tc>
          <w:tcPr>
            <w:tcW w:w="1080" w:type="dxa"/>
            <w:tcBorders>
              <w:top w:val="single" w:sz="4" w:space="0" w:color="auto"/>
              <w:left w:val="single" w:sz="4" w:space="0" w:color="auto"/>
              <w:bottom w:val="single" w:sz="4" w:space="0" w:color="auto"/>
              <w:right w:val="single" w:sz="4" w:space="0" w:color="auto"/>
            </w:tcBorders>
          </w:tcPr>
          <w:p w14:paraId="1B29ADB5" w14:textId="1F3A3A82" w:rsidR="00B57F0E" w:rsidRPr="00DA07C8" w:rsidRDefault="00B57F0E" w:rsidP="004E51A7">
            <w:pPr>
              <w:spacing w:line="360" w:lineRule="auto"/>
              <w:rPr>
                <w:rFonts w:ascii="Arial" w:eastAsia="Arial" w:hAnsi="Arial" w:cs="Arial"/>
                <w:sz w:val="20"/>
                <w:szCs w:val="22"/>
                <w:highlight w:val="yellow"/>
                <w:lang w:val="vi-VN"/>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28F9B60C" w14:textId="66AEC5B9" w:rsidR="00B57F0E" w:rsidRPr="00DA07C8" w:rsidRDefault="00B57F0E" w:rsidP="004E51A7">
            <w:pPr>
              <w:spacing w:line="360" w:lineRule="auto"/>
              <w:rPr>
                <w:rFonts w:ascii="Arial" w:eastAsia="Arial" w:hAnsi="Arial" w:cs="Arial"/>
                <w:sz w:val="20"/>
                <w:highlight w:val="yellow"/>
                <w:lang w:val="vi-VN"/>
              </w:rPr>
            </w:pPr>
            <w:r w:rsidRPr="00DA07C8">
              <w:rPr>
                <w:rFonts w:ascii="Arial" w:eastAsia="Arial" w:hAnsi="Arial" w:cs="Arial"/>
                <w:sz w:val="20"/>
                <w:highlight w:val="yellow"/>
              </w:rPr>
              <w:t xml:space="preserve">Tịnh </w:t>
            </w:r>
            <w:r w:rsidRPr="00DA07C8">
              <w:rPr>
                <w:rFonts w:ascii="Arial" w:eastAsia="Arial" w:hAnsi="Arial" w:cs="Arial"/>
                <w:sz w:val="20"/>
                <w:highlight w:val="yellow"/>
                <w:lang w:val="vi-VN"/>
              </w:rPr>
              <w:t>Lệ</w:t>
            </w:r>
          </w:p>
        </w:tc>
      </w:tr>
      <w:tr w:rsidR="0067529C" w:rsidRPr="00DA07C8" w14:paraId="52E4BBAF"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155439C6" w14:textId="3FB1F811" w:rsidR="0067529C" w:rsidRPr="00DA07C8" w:rsidRDefault="0067529C"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17</w:t>
            </w:r>
          </w:p>
        </w:tc>
        <w:tc>
          <w:tcPr>
            <w:tcW w:w="2970" w:type="dxa"/>
            <w:tcBorders>
              <w:top w:val="single" w:sz="4" w:space="0" w:color="auto"/>
              <w:left w:val="single" w:sz="4" w:space="0" w:color="auto"/>
              <w:bottom w:val="single" w:sz="4" w:space="0" w:color="auto"/>
              <w:right w:val="single" w:sz="4" w:space="0" w:color="auto"/>
            </w:tcBorders>
          </w:tcPr>
          <w:p w14:paraId="5B392E2E" w14:textId="31C50D5B" w:rsidR="0067529C" w:rsidRPr="00DA07C8" w:rsidRDefault="0067529C"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Cập nhật nội dung trong phần 1.5</w:t>
            </w:r>
          </w:p>
        </w:tc>
        <w:tc>
          <w:tcPr>
            <w:tcW w:w="1170" w:type="dxa"/>
            <w:tcBorders>
              <w:top w:val="single" w:sz="4" w:space="0" w:color="auto"/>
              <w:left w:val="single" w:sz="4" w:space="0" w:color="auto"/>
              <w:bottom w:val="single" w:sz="4" w:space="0" w:color="auto"/>
              <w:right w:val="single" w:sz="4" w:space="0" w:color="auto"/>
            </w:tcBorders>
          </w:tcPr>
          <w:p w14:paraId="3BAD7EF7" w14:textId="5E6E35D0" w:rsidR="0067529C" w:rsidRPr="00DA07C8" w:rsidRDefault="0067529C"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fldChar w:fldCharType="begin"/>
            </w:r>
            <w:r w:rsidRPr="00DA07C8">
              <w:rPr>
                <w:rFonts w:ascii="Arial" w:eastAsia="Arial" w:hAnsi="Arial" w:cs="Arial"/>
                <w:sz w:val="20"/>
                <w:highlight w:val="yellow"/>
              </w:rPr>
              <w:instrText xml:space="preserve"> PAGEREF V10000_Installer_001 \h </w:instrText>
            </w:r>
            <w:r w:rsidRPr="00DA07C8">
              <w:rPr>
                <w:rFonts w:ascii="Arial" w:eastAsia="Arial" w:hAnsi="Arial" w:cs="Arial"/>
                <w:sz w:val="20"/>
                <w:highlight w:val="yellow"/>
              </w:rPr>
            </w:r>
            <w:r w:rsidRPr="00DA07C8">
              <w:rPr>
                <w:rFonts w:ascii="Arial" w:eastAsia="Arial" w:hAnsi="Arial" w:cs="Arial"/>
                <w:sz w:val="20"/>
                <w:highlight w:val="yellow"/>
              </w:rPr>
              <w:fldChar w:fldCharType="separate"/>
            </w:r>
            <w:r w:rsidR="003C2150" w:rsidRPr="00DA07C8">
              <w:rPr>
                <w:rFonts w:ascii="Arial" w:eastAsia="Arial" w:hAnsi="Arial" w:cs="Arial"/>
                <w:noProof/>
                <w:sz w:val="20"/>
                <w:highlight w:val="yellow"/>
              </w:rPr>
              <w:t>9</w:t>
            </w:r>
            <w:r w:rsidRPr="00DA07C8">
              <w:rPr>
                <w:rFonts w:ascii="Arial" w:eastAsia="Arial" w:hAnsi="Arial" w:cs="Arial"/>
                <w:sz w:val="20"/>
                <w:highlight w:val="yellow"/>
              </w:rPr>
              <w:fldChar w:fldCharType="end"/>
            </w:r>
          </w:p>
        </w:tc>
        <w:tc>
          <w:tcPr>
            <w:tcW w:w="2340" w:type="dxa"/>
            <w:tcBorders>
              <w:top w:val="single" w:sz="4" w:space="0" w:color="auto"/>
              <w:left w:val="single" w:sz="4" w:space="0" w:color="auto"/>
              <w:bottom w:val="single" w:sz="4" w:space="0" w:color="auto"/>
              <w:right w:val="single" w:sz="4" w:space="0" w:color="auto"/>
            </w:tcBorders>
          </w:tcPr>
          <w:p w14:paraId="09ECA4EC" w14:textId="42945A5D" w:rsidR="0067529C" w:rsidRPr="00DA07C8" w:rsidRDefault="0067529C" w:rsidP="004E51A7">
            <w:pPr>
              <w:widowControl/>
              <w:spacing w:line="360" w:lineRule="auto"/>
              <w:jc w:val="left"/>
              <w:rPr>
                <w:rFonts w:ascii="Arial" w:hAnsi="Arial" w:cs="Arial"/>
                <w:sz w:val="20"/>
                <w:highlight w:val="yellow"/>
              </w:rPr>
            </w:pPr>
            <w:r w:rsidRPr="00DA07C8">
              <w:rPr>
                <w:rFonts w:ascii="Arial" w:eastAsia="Arial" w:hAnsi="Arial" w:cs="Arial"/>
                <w:sz w:val="20"/>
                <w:szCs w:val="22"/>
                <w:highlight w:val="yellow"/>
              </w:rPr>
              <w:t xml:space="preserve">Cập nhật danh sách tập tin của </w:t>
            </w:r>
            <w:r w:rsidRPr="00DA07C8">
              <w:rPr>
                <w:rFonts w:ascii="Arial" w:hAnsi="Arial" w:cs="Arial"/>
                <w:sz w:val="20"/>
                <w:highlight w:val="yellow"/>
              </w:rPr>
              <w:t>Renesas Electronics MCU Tools</w:t>
            </w:r>
          </w:p>
        </w:tc>
        <w:tc>
          <w:tcPr>
            <w:tcW w:w="1350" w:type="dxa"/>
            <w:tcBorders>
              <w:top w:val="single" w:sz="4" w:space="0" w:color="auto"/>
              <w:left w:val="single" w:sz="4" w:space="0" w:color="auto"/>
              <w:bottom w:val="single" w:sz="4" w:space="0" w:color="auto"/>
              <w:right w:val="single" w:sz="4" w:space="0" w:color="auto"/>
            </w:tcBorders>
          </w:tcPr>
          <w:p w14:paraId="567FA762" w14:textId="1A587EE8" w:rsidR="0067529C" w:rsidRPr="00DA07C8" w:rsidRDefault="0067529C"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 xml:space="preserve">Ngày 06 tháng 12 </w:t>
            </w:r>
            <w:r w:rsidRPr="00DA07C8">
              <w:rPr>
                <w:rFonts w:ascii="Arial" w:eastAsia="Arial" w:hAnsi="Arial" w:cs="Arial"/>
                <w:sz w:val="20"/>
                <w:szCs w:val="22"/>
                <w:highlight w:val="yellow"/>
                <w:lang w:val="vi-VN"/>
              </w:rPr>
              <w:t>năm 2022</w:t>
            </w:r>
          </w:p>
        </w:tc>
        <w:tc>
          <w:tcPr>
            <w:tcW w:w="1080" w:type="dxa"/>
            <w:tcBorders>
              <w:top w:val="single" w:sz="4" w:space="0" w:color="auto"/>
              <w:left w:val="single" w:sz="4" w:space="0" w:color="auto"/>
              <w:bottom w:val="single" w:sz="4" w:space="0" w:color="auto"/>
              <w:right w:val="single" w:sz="4" w:space="0" w:color="auto"/>
            </w:tcBorders>
          </w:tcPr>
          <w:p w14:paraId="7A453689" w14:textId="333090D5" w:rsidR="0067529C" w:rsidRPr="00DA07C8" w:rsidRDefault="0067529C"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4C4A211A" w14:textId="62ECF16E" w:rsidR="0067529C" w:rsidRPr="00DA07C8" w:rsidRDefault="0067529C" w:rsidP="004E51A7">
            <w:pPr>
              <w:spacing w:line="360" w:lineRule="auto"/>
              <w:rPr>
                <w:rFonts w:ascii="Arial" w:eastAsia="Arial" w:hAnsi="Arial" w:cs="Arial"/>
                <w:sz w:val="20"/>
                <w:highlight w:val="yellow"/>
              </w:rPr>
            </w:pPr>
            <w:r w:rsidRPr="00DA07C8">
              <w:rPr>
                <w:rFonts w:ascii="Arial" w:eastAsia="Arial" w:hAnsi="Arial" w:cs="Arial"/>
                <w:sz w:val="20"/>
                <w:highlight w:val="yellow"/>
              </w:rPr>
              <w:t>Hồng Tiêu</w:t>
            </w:r>
          </w:p>
        </w:tc>
      </w:tr>
      <w:tr w:rsidR="00277499" w:rsidRPr="00DA07C8" w14:paraId="1B3964CF" w14:textId="77777777" w:rsidTr="00AD5155">
        <w:trPr>
          <w:trHeight w:val="545"/>
        </w:trPr>
        <w:tc>
          <w:tcPr>
            <w:tcW w:w="625" w:type="dxa"/>
            <w:tcBorders>
              <w:top w:val="single" w:sz="4" w:space="0" w:color="auto"/>
              <w:left w:val="single" w:sz="4" w:space="0" w:color="auto"/>
              <w:bottom w:val="single" w:sz="4" w:space="0" w:color="auto"/>
              <w:right w:val="single" w:sz="4" w:space="0" w:color="auto"/>
            </w:tcBorders>
          </w:tcPr>
          <w:p w14:paraId="461E69A8" w14:textId="5663AAAB" w:rsidR="00277499" w:rsidRPr="00DA07C8" w:rsidRDefault="00277499"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18</w:t>
            </w:r>
          </w:p>
        </w:tc>
        <w:tc>
          <w:tcPr>
            <w:tcW w:w="2970" w:type="dxa"/>
            <w:tcBorders>
              <w:top w:val="single" w:sz="4" w:space="0" w:color="auto"/>
              <w:left w:val="single" w:sz="4" w:space="0" w:color="auto"/>
              <w:bottom w:val="single" w:sz="4" w:space="0" w:color="auto"/>
              <w:right w:val="single" w:sz="4" w:space="0" w:color="auto"/>
            </w:tcBorders>
          </w:tcPr>
          <w:p w14:paraId="17C81E50" w14:textId="46A9497D" w:rsidR="00277499" w:rsidRPr="00DA07C8" w:rsidRDefault="00277499"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Cập nhật cho phương pháp đo lường thời gian</w:t>
            </w:r>
          </w:p>
        </w:tc>
        <w:tc>
          <w:tcPr>
            <w:tcW w:w="1170" w:type="dxa"/>
            <w:tcBorders>
              <w:top w:val="single" w:sz="4" w:space="0" w:color="auto"/>
              <w:left w:val="single" w:sz="4" w:space="0" w:color="auto"/>
              <w:bottom w:val="single" w:sz="4" w:space="0" w:color="auto"/>
              <w:right w:val="single" w:sz="4" w:space="0" w:color="auto"/>
            </w:tcBorders>
          </w:tcPr>
          <w:p w14:paraId="733F9317" w14:textId="1511FD2E" w:rsidR="00277499" w:rsidRPr="00DA07C8" w:rsidRDefault="00277499" w:rsidP="004E51A7">
            <w:pPr>
              <w:spacing w:line="360" w:lineRule="auto"/>
              <w:jc w:val="center"/>
              <w:rPr>
                <w:rFonts w:ascii="Arial" w:eastAsia="Arial" w:hAnsi="Arial" w:cs="Arial"/>
                <w:sz w:val="20"/>
                <w:highlight w:val="yellow"/>
              </w:rPr>
            </w:pPr>
            <w:r w:rsidRPr="00DA07C8">
              <w:rPr>
                <w:rFonts w:ascii="Arial" w:eastAsia="Arial" w:hAnsi="Arial" w:cs="Arial"/>
                <w:sz w:val="20"/>
                <w:highlight w:val="yellow"/>
              </w:rPr>
              <w:t>45</w:t>
            </w:r>
          </w:p>
        </w:tc>
        <w:tc>
          <w:tcPr>
            <w:tcW w:w="2340" w:type="dxa"/>
            <w:tcBorders>
              <w:top w:val="single" w:sz="4" w:space="0" w:color="auto"/>
              <w:left w:val="single" w:sz="4" w:space="0" w:color="auto"/>
              <w:bottom w:val="single" w:sz="4" w:space="0" w:color="auto"/>
              <w:right w:val="single" w:sz="4" w:space="0" w:color="auto"/>
            </w:tcBorders>
          </w:tcPr>
          <w:p w14:paraId="68FAC3C0" w14:textId="7F815929" w:rsidR="00277499" w:rsidRPr="00DA07C8" w:rsidRDefault="00277499" w:rsidP="004E51A7">
            <w:pPr>
              <w:widowControl/>
              <w:spacing w:line="360" w:lineRule="auto"/>
              <w:jc w:val="left"/>
              <w:rPr>
                <w:rFonts w:ascii="Arial" w:eastAsia="Arial" w:hAnsi="Arial" w:cs="Arial"/>
                <w:sz w:val="20"/>
                <w:szCs w:val="22"/>
                <w:highlight w:val="yellow"/>
              </w:rPr>
            </w:pPr>
            <w:r w:rsidRPr="00DA07C8">
              <w:rPr>
                <w:rFonts w:ascii="Arial" w:eastAsia="Arial" w:hAnsi="Arial" w:cs="Arial"/>
                <w:sz w:val="20"/>
                <w:szCs w:val="22"/>
                <w:highlight w:val="yellow"/>
              </w:rPr>
              <w:t>Cập nhật phương pháp đo lường thời gian trong ETVPF</w:t>
            </w:r>
          </w:p>
        </w:tc>
        <w:tc>
          <w:tcPr>
            <w:tcW w:w="1350" w:type="dxa"/>
            <w:tcBorders>
              <w:top w:val="single" w:sz="4" w:space="0" w:color="auto"/>
              <w:left w:val="single" w:sz="4" w:space="0" w:color="auto"/>
              <w:bottom w:val="single" w:sz="4" w:space="0" w:color="auto"/>
              <w:right w:val="single" w:sz="4" w:space="0" w:color="auto"/>
            </w:tcBorders>
          </w:tcPr>
          <w:p w14:paraId="77349A40" w14:textId="3461974E" w:rsidR="00277499" w:rsidRPr="00DA07C8" w:rsidRDefault="00277499"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Tháng mười hai</w:t>
            </w:r>
            <w:r w:rsidRPr="00DA07C8">
              <w:rPr>
                <w:rFonts w:ascii="Arial" w:eastAsia="Arial" w:hAnsi="Arial" w:cs="Arial"/>
                <w:sz w:val="20"/>
                <w:szCs w:val="22"/>
                <w:highlight w:val="yellow"/>
                <w:lang w:val="vi-VN"/>
              </w:rPr>
              <w:t xml:space="preserve"> </w:t>
            </w:r>
            <w:r w:rsidRPr="00DA07C8">
              <w:rPr>
                <w:rFonts w:ascii="Arial" w:eastAsia="Arial" w:hAnsi="Arial" w:cs="Arial"/>
                <w:sz w:val="20"/>
                <w:szCs w:val="22"/>
                <w:highlight w:val="yellow"/>
              </w:rPr>
              <w:t xml:space="preserve">19 </w:t>
            </w:r>
            <w:r w:rsidRPr="00DA07C8">
              <w:rPr>
                <w:rFonts w:ascii="Arial" w:eastAsia="Arial" w:hAnsi="Arial" w:cs="Arial"/>
                <w:sz w:val="20"/>
                <w:szCs w:val="22"/>
                <w:highlight w:val="yellow"/>
                <w:lang w:val="vi-VN"/>
              </w:rPr>
              <w:t>, 2022</w:t>
            </w:r>
          </w:p>
        </w:tc>
        <w:tc>
          <w:tcPr>
            <w:tcW w:w="1080" w:type="dxa"/>
            <w:tcBorders>
              <w:top w:val="single" w:sz="4" w:space="0" w:color="auto"/>
              <w:left w:val="single" w:sz="4" w:space="0" w:color="auto"/>
              <w:bottom w:val="single" w:sz="4" w:space="0" w:color="auto"/>
              <w:right w:val="single" w:sz="4" w:space="0" w:color="auto"/>
            </w:tcBorders>
          </w:tcPr>
          <w:p w14:paraId="380E92F8" w14:textId="6441B1A4" w:rsidR="00277499" w:rsidRPr="00DA07C8" w:rsidRDefault="00277499" w:rsidP="004E51A7">
            <w:pPr>
              <w:spacing w:line="360" w:lineRule="auto"/>
              <w:rPr>
                <w:rFonts w:ascii="Arial" w:eastAsia="Arial" w:hAnsi="Arial" w:cs="Arial"/>
                <w:sz w:val="20"/>
                <w:szCs w:val="22"/>
                <w:highlight w:val="yellow"/>
              </w:rPr>
            </w:pPr>
            <w:r w:rsidRPr="00DA07C8">
              <w:rPr>
                <w:rFonts w:ascii="Arial" w:eastAsia="Arial" w:hAnsi="Arial" w:cs="Arial"/>
                <w:sz w:val="20"/>
                <w:szCs w:val="22"/>
                <w:highlight w:val="yellow"/>
              </w:rPr>
              <w:t>Không có</w:t>
            </w:r>
          </w:p>
        </w:tc>
        <w:tc>
          <w:tcPr>
            <w:tcW w:w="1350" w:type="dxa"/>
            <w:tcBorders>
              <w:top w:val="single" w:sz="4" w:space="0" w:color="auto"/>
              <w:left w:val="single" w:sz="4" w:space="0" w:color="auto"/>
              <w:bottom w:val="single" w:sz="4" w:space="0" w:color="auto"/>
              <w:right w:val="single" w:sz="4" w:space="0" w:color="auto"/>
            </w:tcBorders>
          </w:tcPr>
          <w:p w14:paraId="2229088A" w14:textId="314A77A2" w:rsidR="00277499" w:rsidRPr="00DA07C8" w:rsidRDefault="000B7355" w:rsidP="004E51A7">
            <w:pPr>
              <w:spacing w:line="360" w:lineRule="auto"/>
              <w:rPr>
                <w:rFonts w:ascii="Arial" w:eastAsia="Arial" w:hAnsi="Arial" w:cs="Arial"/>
                <w:sz w:val="20"/>
                <w:highlight w:val="yellow"/>
              </w:rPr>
            </w:pPr>
            <w:r w:rsidRPr="00DA07C8">
              <w:rPr>
                <w:rFonts w:ascii="Arial" w:eastAsia="Arial" w:hAnsi="Arial" w:cs="Arial"/>
                <w:sz w:val="20"/>
                <w:highlight w:val="yellow"/>
              </w:rPr>
              <w:t xml:space="preserve">Sơn </w:t>
            </w:r>
            <w:commentRangeStart w:id="1271"/>
            <w:r w:rsidRPr="00DA07C8">
              <w:rPr>
                <w:rFonts w:ascii="Arial" w:eastAsia="Arial" w:hAnsi="Arial" w:cs="Arial"/>
                <w:sz w:val="20"/>
                <w:highlight w:val="yellow"/>
              </w:rPr>
              <w:t>Thái</w:t>
            </w:r>
            <w:commentRangeEnd w:id="1271"/>
            <w:r w:rsidR="00786085" w:rsidRPr="00DA07C8">
              <w:rPr>
                <w:rStyle w:val="CommentReference"/>
                <w:sz w:val="20"/>
                <w:szCs w:val="22"/>
              </w:rPr>
              <w:commentReference w:id="1271"/>
            </w:r>
          </w:p>
        </w:tc>
      </w:tr>
      <w:tr w:rsidR="00277499" w:rsidRPr="00DA07C8" w14:paraId="6B4E3910" w14:textId="77777777" w:rsidTr="004E46F6">
        <w:trPr>
          <w:trHeight w:val="1265"/>
        </w:trPr>
        <w:tc>
          <w:tcPr>
            <w:tcW w:w="10885" w:type="dxa"/>
            <w:gridSpan w:val="7"/>
            <w:tcBorders>
              <w:top w:val="single" w:sz="4" w:space="0" w:color="auto"/>
              <w:left w:val="single" w:sz="4" w:space="0" w:color="auto"/>
              <w:right w:val="single" w:sz="4" w:space="0" w:color="auto"/>
            </w:tcBorders>
          </w:tcPr>
          <w:p w14:paraId="19465393" w14:textId="77777777" w:rsidR="00277499" w:rsidRPr="00DA07C8" w:rsidRDefault="00277499" w:rsidP="004E51A7">
            <w:pPr>
              <w:spacing w:line="360" w:lineRule="auto"/>
              <w:rPr>
                <w:rFonts w:ascii="Arial" w:hAnsi="Arial" w:cs="Arial"/>
                <w:sz w:val="20"/>
                <w:szCs w:val="22"/>
                <w:highlight w:val="yellow"/>
              </w:rPr>
            </w:pPr>
            <w:r w:rsidRPr="00DA07C8">
              <w:rPr>
                <w:rFonts w:ascii="Arial" w:hAnsi="Arial" w:cs="Arial"/>
                <w:sz w:val="20"/>
                <w:szCs w:val="22"/>
                <w:highlight w:val="yellow"/>
              </w:rPr>
              <w:t>* 1. Nêu ngắn gọn nội dung và lý do sửa đổi. Ngoài ra, nếu có văn bản trình bày lý do/nội dung thì ghi số đó.</w:t>
            </w:r>
          </w:p>
          <w:p w14:paraId="3A00E0D4" w14:textId="77777777" w:rsidR="00277499" w:rsidRPr="00DA07C8" w:rsidRDefault="00277499" w:rsidP="004E51A7">
            <w:pPr>
              <w:spacing w:line="360" w:lineRule="auto"/>
              <w:rPr>
                <w:rFonts w:ascii="Arial" w:hAnsi="Arial" w:cs="Arial"/>
                <w:sz w:val="20"/>
                <w:szCs w:val="22"/>
                <w:highlight w:val="yellow"/>
              </w:rPr>
            </w:pPr>
            <w:r w:rsidRPr="00DA07C8">
              <w:rPr>
                <w:rFonts w:ascii="Arial" w:hAnsi="Arial" w:cs="Arial"/>
                <w:sz w:val="20"/>
                <w:szCs w:val="22"/>
                <w:highlight w:val="yellow"/>
              </w:rPr>
              <w:t>* 2. Hàng trên: Tháng/ngày tạo: Hàng dưới: Nhập ngày chỉ định (đặc biệt khi ngày chỉ định là bắt buộc). Ngày chỉ định áp dụng Áp dụng từ ngày nhận hàng nếu không ghi rõ.</w:t>
            </w:r>
          </w:p>
          <w:p w14:paraId="4EBE0838" w14:textId="77777777" w:rsidR="00277499" w:rsidRPr="00DA07C8" w:rsidRDefault="00277499" w:rsidP="004E51A7">
            <w:pPr>
              <w:spacing w:line="360" w:lineRule="auto"/>
              <w:rPr>
                <w:rFonts w:ascii="Arial" w:hAnsi="Arial" w:cs="Arial"/>
                <w:sz w:val="20"/>
                <w:szCs w:val="22"/>
                <w:highlight w:val="yellow"/>
              </w:rPr>
            </w:pPr>
            <w:r w:rsidRPr="00DA07C8">
              <w:rPr>
                <w:rFonts w:ascii="Arial" w:hAnsi="Arial" w:cs="Arial"/>
                <w:sz w:val="20"/>
                <w:szCs w:val="22"/>
                <w:highlight w:val="yellow"/>
              </w:rPr>
              <w:t>* 3. Nếu có một tài liệu kỹ thuật (bao gồm cả IMD) trở nên không cần thiết ngoại trừ phiên bản cũ sau ngày chỉ định được chỉ định, hãy nhập số đó (bao gồm cả số phiên bản).</w:t>
            </w:r>
          </w:p>
        </w:tc>
      </w:tr>
    </w:tbl>
    <w:p w14:paraId="668AEA53" w14:textId="77777777" w:rsidR="00A15CBD" w:rsidRPr="00DA07C8" w:rsidRDefault="00A15CBD" w:rsidP="004E51A7">
      <w:pPr>
        <w:spacing w:line="360" w:lineRule="auto"/>
        <w:jc w:val="right"/>
        <w:rPr>
          <w:rFonts w:ascii="Arial" w:hAnsi="Arial" w:cs="Arial"/>
          <w:sz w:val="20"/>
          <w:szCs w:val="22"/>
        </w:rPr>
      </w:pPr>
    </w:p>
    <w:p w14:paraId="5D0355D2" w14:textId="77777777" w:rsidR="00A15CBD" w:rsidRPr="00DA07C8" w:rsidRDefault="00A15CBD" w:rsidP="004E51A7">
      <w:pPr>
        <w:spacing w:line="360" w:lineRule="auto"/>
        <w:jc w:val="right"/>
        <w:rPr>
          <w:rFonts w:ascii="Arial" w:hAnsi="Arial" w:cs="Arial"/>
          <w:sz w:val="20"/>
          <w:szCs w:val="22"/>
        </w:rPr>
      </w:pPr>
    </w:p>
    <w:p w14:paraId="7B0618FF" w14:textId="77777777" w:rsidR="00A15CBD" w:rsidRPr="00DA07C8" w:rsidRDefault="00A15CBD" w:rsidP="004E51A7">
      <w:pPr>
        <w:spacing w:line="360" w:lineRule="auto"/>
        <w:jc w:val="right"/>
        <w:rPr>
          <w:rFonts w:ascii="Arial" w:hAnsi="Arial" w:cs="Arial"/>
          <w:sz w:val="20"/>
          <w:szCs w:val="22"/>
        </w:rPr>
      </w:pPr>
    </w:p>
    <w:p w14:paraId="4A7992E9" w14:textId="64004FE6" w:rsidR="00D06B77" w:rsidRPr="00DA07C8" w:rsidRDefault="00D06B77" w:rsidP="004E51A7">
      <w:pPr>
        <w:spacing w:line="360" w:lineRule="auto"/>
        <w:jc w:val="right"/>
        <w:rPr>
          <w:rFonts w:ascii="Arial" w:hAnsi="Arial" w:cs="Arial"/>
          <w:sz w:val="20"/>
          <w:szCs w:val="22"/>
        </w:rPr>
      </w:pPr>
      <w:r w:rsidRPr="00DA07C8">
        <w:rPr>
          <w:rFonts w:ascii="Arial" w:hAnsi="Arial" w:cs="Arial"/>
          <w:sz w:val="20"/>
          <w:szCs w:val="22"/>
        </w:rPr>
        <w:t xml:space="preserve">En </w:t>
      </w:r>
      <w:bookmarkStart w:id="1272" w:name="EOF"/>
      <w:bookmarkEnd w:id="1272"/>
      <w:r w:rsidRPr="00DA07C8">
        <w:rPr>
          <w:rFonts w:ascii="Arial" w:hAnsi="Arial" w:cs="Arial"/>
          <w:sz w:val="20"/>
          <w:szCs w:val="22"/>
        </w:rPr>
        <w:t>d của tài liệu</w:t>
      </w:r>
    </w:p>
    <w:p w14:paraId="6A297E40" w14:textId="77777777" w:rsidR="00D06B77" w:rsidRPr="00DA07C8" w:rsidRDefault="00D06B77" w:rsidP="004E51A7">
      <w:pPr>
        <w:spacing w:line="360" w:lineRule="auto"/>
        <w:rPr>
          <w:rFonts w:ascii="Arial" w:hAnsi="Arial" w:cs="Arial"/>
          <w:sz w:val="20"/>
          <w:szCs w:val="22"/>
        </w:rPr>
      </w:pPr>
    </w:p>
    <w:sectPr w:rsidR="00D06B77" w:rsidRPr="00DA07C8" w:rsidSect="00DA07C8">
      <w:headerReference w:type="default" r:id="rId95"/>
      <w:footerReference w:type="default" r:id="rId96"/>
      <w:pgSz w:w="12240" w:h="15840"/>
      <w:pgMar w:top="1134" w:right="567" w:bottom="1134" w:left="567" w:header="1009"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iang Truong. Nguyen (4)" w:date="2022-06-29T08:59:00Z" w:initials="GN">
    <w:p w14:paraId="55219956" w14:textId="2493745F" w:rsidR="00494F6C" w:rsidRDefault="00494F6C" w:rsidP="00AD7DCD">
      <w:pPr>
        <w:pStyle w:val="CommentText"/>
      </w:pPr>
      <w:r>
        <w:rPr>
          <w:rStyle w:val="CommentReference"/>
        </w:rPr>
        <w:annotationRef/>
      </w:r>
      <w:r>
        <w:t>ID: ET_VPF_V1.00.00_AD_Req_04_001</w:t>
      </w:r>
    </w:p>
    <w:p w14:paraId="085F8164" w14:textId="15F92A67" w:rsidR="00494F6C" w:rsidRDefault="00494F6C" w:rsidP="00AD7DCD">
      <w:pPr>
        <w:pStyle w:val="CommentText"/>
      </w:pPr>
      <w:r>
        <w:t>Tham khảo: {ET_VPF_V1.00.00_RD_Req_04_001}</w:t>
      </w:r>
    </w:p>
  </w:comment>
  <w:comment w:id="2" w:author="Giang Truong. Nguyen (4)" w:date="2022-06-29T08:58:00Z" w:initials="GN">
    <w:p w14:paraId="08E69095" w14:textId="6082514D" w:rsidR="00494F6C" w:rsidRDefault="00494F6C" w:rsidP="00B90A92">
      <w:pPr>
        <w:pStyle w:val="CommentText"/>
      </w:pPr>
      <w:r>
        <w:rPr>
          <w:rStyle w:val="CommentReference"/>
        </w:rPr>
        <w:annotationRef/>
      </w:r>
      <w:r>
        <w:t>ID: ET_VPF_V1.00.00_AD_Req_01_001</w:t>
      </w:r>
    </w:p>
    <w:p w14:paraId="10455D01" w14:textId="7DD861B9" w:rsidR="00494F6C" w:rsidRDefault="00494F6C" w:rsidP="00B90A92">
      <w:pPr>
        <w:pStyle w:val="CommentText"/>
      </w:pPr>
      <w:r>
        <w:t>Tham khảo: {ET_VPF_V1.00.00_RD_Req_01_001}</w:t>
      </w:r>
    </w:p>
  </w:comment>
  <w:comment w:id="4" w:author="Hong Tieu" w:date="2022-07-11T14:51:00Z" w:initials="HT">
    <w:p w14:paraId="79327A50" w14:textId="6E94C8C9" w:rsidR="00494F6C" w:rsidRDefault="00494F6C" w:rsidP="00165267">
      <w:pPr>
        <w:pStyle w:val="CommentText"/>
      </w:pPr>
      <w:r>
        <w:rPr>
          <w:rStyle w:val="CommentReference"/>
        </w:rPr>
        <w:annotationRef/>
      </w:r>
      <w:r>
        <w:t>ID: ET_VPF_V1.00.00_AD_Req_05_001</w:t>
      </w:r>
    </w:p>
    <w:p w14:paraId="5DFA9AB0" w14:textId="3F6E8E83" w:rsidR="00494F6C" w:rsidRDefault="00494F6C" w:rsidP="00165267">
      <w:pPr>
        <w:pStyle w:val="CommentText"/>
      </w:pPr>
      <w:r>
        <w:t>Tham khảo: {ET_VPF_V1.00.00_RD_Req_05_001}</w:t>
      </w:r>
    </w:p>
  </w:comment>
  <w:comment w:id="5" w:author="Hong Tieu" w:date="2022-07-11T18:53:00Z" w:initials="HT">
    <w:p w14:paraId="53B4D44F" w14:textId="203645D3" w:rsidR="00494F6C" w:rsidRDefault="00494F6C" w:rsidP="00CB1D13">
      <w:pPr>
        <w:pStyle w:val="CommentText"/>
      </w:pPr>
      <w:r>
        <w:rPr>
          <w:rStyle w:val="CommentReference"/>
        </w:rPr>
        <w:annotationRef/>
      </w:r>
      <w:r>
        <w:t>ID: ET_VPF_V1.00.00_AD_Req_06_001</w:t>
      </w:r>
    </w:p>
    <w:p w14:paraId="67A768B3" w14:textId="350899A2" w:rsidR="00494F6C" w:rsidRDefault="00494F6C" w:rsidP="00CB1D13">
      <w:pPr>
        <w:pStyle w:val="CommentText"/>
      </w:pPr>
      <w:r>
        <w:t>Tham khảo: {ET_VPF_V1.00.00_RD_Req_06_001}</w:t>
      </w:r>
    </w:p>
  </w:comment>
  <w:comment w:id="7" w:author="Tinh Le" w:date="2022-07-14T14:42:00Z" w:initials="TL">
    <w:p w14:paraId="393BA53B" w14:textId="6D8D30AF" w:rsidR="00494F6C" w:rsidRDefault="00494F6C" w:rsidP="00BC69B8">
      <w:pPr>
        <w:pStyle w:val="CommentText"/>
      </w:pPr>
      <w:r>
        <w:rPr>
          <w:rStyle w:val="CommentReference"/>
        </w:rPr>
        <w:annotationRef/>
      </w:r>
      <w:r>
        <w:t>ID: ET_VPF_V1.00.00_AD_Req_03_001</w:t>
      </w:r>
    </w:p>
    <w:p w14:paraId="02EF2F68" w14:textId="59311FCD" w:rsidR="00494F6C" w:rsidRDefault="00494F6C" w:rsidP="00BC69B8">
      <w:pPr>
        <w:pStyle w:val="CommentText"/>
      </w:pPr>
      <w:r>
        <w:t>Tham khảo: {ET_VPF_V1.00.00_RD_Req_03_001}</w:t>
      </w:r>
    </w:p>
  </w:comment>
  <w:comment w:id="9" w:author="Phuc Giang" w:date="2022-07-26T08:40:00Z" w:initials="PG">
    <w:p w14:paraId="5C9707C5" w14:textId="5FC753B4" w:rsidR="00494F6C" w:rsidRDefault="00494F6C" w:rsidP="003E19B1">
      <w:pPr>
        <w:pStyle w:val="CommentText"/>
      </w:pPr>
      <w:r>
        <w:rPr>
          <w:rStyle w:val="CommentReference"/>
        </w:rPr>
        <w:annotationRef/>
      </w:r>
      <w:r>
        <w:t>ID: ET_VPF_V1.00.00_AD_Req_02_006</w:t>
      </w:r>
    </w:p>
    <w:p w14:paraId="7083BB43" w14:textId="2911F1D3" w:rsidR="00494F6C" w:rsidRDefault="00494F6C" w:rsidP="003E19B1">
      <w:pPr>
        <w:pStyle w:val="CommentText"/>
      </w:pPr>
      <w:r>
        <w:t>Tham khảo: {ET_VPF_V1.00.00_RD_Req_02_001}</w:t>
      </w:r>
    </w:p>
  </w:comment>
  <w:comment w:id="10" w:author="Son Tong. Thai (2)" w:date="2022-09-23T15:50:00Z" w:initials="ST">
    <w:p w14:paraId="23251046" w14:textId="77777777" w:rsidR="00494F6C" w:rsidRDefault="00494F6C" w:rsidP="008611BB">
      <w:pPr>
        <w:pStyle w:val="CommentText"/>
        <w:rPr>
          <w:rFonts w:ascii="Arial" w:hAnsi="Arial"/>
          <w:sz w:val="21"/>
        </w:rPr>
      </w:pPr>
      <w:r>
        <w:rPr>
          <w:rStyle w:val="CommentReference"/>
          <w:rFonts w:ascii="Arial" w:hAnsi="Arial"/>
        </w:rPr>
        <w:annotationRef/>
      </w:r>
      <w:r>
        <w:t>Cập nhật U2C sau khi nhận hộp công cụ</w:t>
      </w:r>
    </w:p>
  </w:comment>
  <w:comment w:id="11" w:author="Giang Truong. Nguyen (4)" w:date="2022-11-09T17:31:00Z" w:initials="GN">
    <w:p w14:paraId="12213256" w14:textId="1C7ED0CC" w:rsidR="00494F6C" w:rsidRDefault="00494F6C" w:rsidP="00DB1413">
      <w:pPr>
        <w:pStyle w:val="CommentText"/>
      </w:pPr>
      <w:r>
        <w:rPr>
          <w:rStyle w:val="CommentReference"/>
        </w:rPr>
        <w:annotationRef/>
      </w:r>
      <w:r>
        <w:t>ID: ET_VPF_V1.00.00_AD_Req_ADCUnit1_001</w:t>
      </w:r>
    </w:p>
    <w:p w14:paraId="7BA161A0" w14:textId="1C81430F" w:rsidR="00494F6C" w:rsidRDefault="00494F6C" w:rsidP="00DB1413">
      <w:pPr>
        <w:pStyle w:val="CommentText"/>
      </w:pPr>
      <w:r>
        <w:t>Tham khảo: {ET_VPF_V1.00.00_RD_Req_ADCUnit1_001}</w:t>
      </w:r>
    </w:p>
  </w:comment>
  <w:comment w:id="13" w:author="Giang Truong. Nguyen (4)" w:date="2022-11-29T16:40:00Z" w:initials="GN">
    <w:p w14:paraId="2F1D388F" w14:textId="44CEBC58" w:rsidR="00494F6C" w:rsidRDefault="00494F6C" w:rsidP="00FE1C09">
      <w:pPr>
        <w:pStyle w:val="CommentText"/>
      </w:pPr>
      <w:r>
        <w:rPr>
          <w:rStyle w:val="CommentReference"/>
        </w:rPr>
        <w:annotationRef/>
      </w:r>
      <w:r>
        <w:t>ID: ET_VPF_V1.00.00_AD_Req_SimulinkLibrary_001</w:t>
      </w:r>
    </w:p>
    <w:p w14:paraId="4E211E6E" w14:textId="7BC5E4E4" w:rsidR="00494F6C" w:rsidRDefault="00494F6C" w:rsidP="00FE1C09">
      <w:pPr>
        <w:pStyle w:val="CommentText"/>
      </w:pPr>
      <w:r>
        <w:t>Tham khảo: {ET_VPF_V1.00.00_RD_Req_SimulinkLibrary_001}</w:t>
      </w:r>
    </w:p>
  </w:comment>
  <w:comment w:id="15" w:author="Son Tong. Thai (2)" w:date="2022-12-26T14:31:00Z" w:initials="ST">
    <w:p w14:paraId="63C23847" w14:textId="3427C087" w:rsidR="00E327D9" w:rsidRDefault="00E327D9" w:rsidP="00E327D9">
      <w:pPr>
        <w:pStyle w:val="CommentText"/>
      </w:pPr>
      <w:r>
        <w:rPr>
          <w:rStyle w:val="CommentReference"/>
        </w:rPr>
        <w:annotationRef/>
      </w:r>
      <w:r>
        <w:t>ID: ET_VPF_V1.00.00_AD_Req_TimeMeasurementMethod_001</w:t>
      </w:r>
    </w:p>
    <w:p w14:paraId="55E26376" w14:textId="54319404" w:rsidR="00E327D9" w:rsidRDefault="00E327D9" w:rsidP="00E327D9">
      <w:pPr>
        <w:pStyle w:val="CommentText"/>
      </w:pPr>
      <w:r>
        <w:t>Tham khảo: {ET_VPF_V1.00.00_RD_Req_TimeMeasurementMethod_001}</w:t>
      </w:r>
    </w:p>
  </w:comment>
  <w:comment w:id="116" w:author="Tinh Le" w:date="2022-12-06T11:00:00Z" w:initials="TL">
    <w:p w14:paraId="5D80FA00" w14:textId="7FD92DA4" w:rsidR="00494F6C" w:rsidRDefault="00494F6C">
      <w:pPr>
        <w:pStyle w:val="CommentText"/>
      </w:pPr>
      <w:r>
        <w:rPr>
          <w:rStyle w:val="CommentReference"/>
        </w:rPr>
        <w:annotationRef/>
      </w:r>
      <w:r>
        <w:t>Cập nhật MATLAB r2021a</w:t>
      </w:r>
    </w:p>
  </w:comment>
  <w:comment w:id="117" w:author="Phuc Giang" w:date="2022-12-22T08:45:00Z" w:initials="PG">
    <w:p w14:paraId="5DD3D831" w14:textId="16E3F7C1" w:rsidR="00494F6C" w:rsidRDefault="00494F6C" w:rsidP="003D5A6F">
      <w:pPr>
        <w:pStyle w:val="CommentText"/>
      </w:pPr>
      <w:r>
        <w:rPr>
          <w:rStyle w:val="CommentReference"/>
        </w:rPr>
        <w:annotationRef/>
      </w:r>
      <w:r>
        <w:t>ID: ET_VPF_V1.00.00_AD_Req_CANU2C_004</w:t>
      </w:r>
    </w:p>
    <w:p w14:paraId="4DB370D7" w14:textId="2319ABAA" w:rsidR="00494F6C" w:rsidRDefault="00494F6C" w:rsidP="003D5A6F">
      <w:pPr>
        <w:pStyle w:val="CommentText"/>
      </w:pPr>
      <w:r>
        <w:t>Tham khảo: {ET_VPF_V1.00.00_RD_Req_CANU2C_001}</w:t>
      </w:r>
    </w:p>
  </w:comment>
  <w:comment w:id="118" w:author="Giang Truong. Nguyen (4)" w:date="2022-09-13T09:14:00Z" w:initials="GN">
    <w:p w14:paraId="7A2B8D61" w14:textId="77777777" w:rsidR="00494F6C" w:rsidRDefault="00494F6C" w:rsidP="00FB2519">
      <w:pPr>
        <w:pStyle w:val="CommentText"/>
      </w:pPr>
      <w:r>
        <w:rPr>
          <w:rStyle w:val="CommentReference"/>
        </w:rPr>
        <w:annotationRef/>
      </w:r>
      <w:r>
        <w:t>ID: ET_VPF_V1.00.00_AD_Req_05_002</w:t>
      </w:r>
    </w:p>
    <w:p w14:paraId="25B78B0B" w14:textId="73DBBA0C" w:rsidR="00494F6C" w:rsidRDefault="00494F6C" w:rsidP="00FB2519">
      <w:pPr>
        <w:pStyle w:val="CommentText"/>
      </w:pPr>
      <w:r>
        <w:t>Tham khảo: {ET_VPF_V1.00.00_RD_Req_05_001}</w:t>
      </w:r>
    </w:p>
  </w:comment>
  <w:comment w:id="120" w:author="Hong Tieu" w:date="2022-11-16T10:40:00Z" w:initials="HT">
    <w:p w14:paraId="4712C344" w14:textId="54096D1D" w:rsidR="00494F6C" w:rsidRDefault="00494F6C" w:rsidP="009E35F4">
      <w:pPr>
        <w:pStyle w:val="CommentText"/>
      </w:pPr>
      <w:r>
        <w:rPr>
          <w:rStyle w:val="CommentReference"/>
        </w:rPr>
        <w:annotationRef/>
      </w:r>
      <w:r>
        <w:t>ID: ET_VPF_V1.00.00_AD_Req_Installer_005</w:t>
      </w:r>
    </w:p>
    <w:p w14:paraId="26605A21" w14:textId="35D9D315" w:rsidR="00494F6C" w:rsidRDefault="00494F6C" w:rsidP="009E35F4">
      <w:pPr>
        <w:pStyle w:val="CommentText"/>
      </w:pPr>
      <w:r>
        <w:t>Tham khảo: {ET_VPF_V1.00.00_RD_Req_Installer_001}</w:t>
      </w:r>
    </w:p>
  </w:comment>
  <w:comment w:id="122" w:author="Tinh Le" w:date="2022-12-06T11:01:00Z" w:initials="TL">
    <w:p w14:paraId="49B8E80F" w14:textId="7A91820E" w:rsidR="00494F6C" w:rsidRDefault="00494F6C">
      <w:pPr>
        <w:pStyle w:val="CommentText"/>
      </w:pPr>
      <w:r>
        <w:rPr>
          <w:rStyle w:val="CommentReference"/>
        </w:rPr>
        <w:annotationRef/>
      </w:r>
      <w:r>
        <w:t>Cập nhật MATLAB r2021a</w:t>
      </w:r>
    </w:p>
  </w:comment>
  <w:comment w:id="123" w:author="Hong Tieu" w:date="2022-07-11T15:10:00Z" w:initials="HT">
    <w:p w14:paraId="03DE33B6" w14:textId="7AA94B67" w:rsidR="00494F6C" w:rsidRDefault="00494F6C" w:rsidP="00713972">
      <w:pPr>
        <w:pStyle w:val="CommentText"/>
      </w:pPr>
      <w:r>
        <w:rPr>
          <w:rStyle w:val="CommentReference"/>
        </w:rPr>
        <w:annotationRef/>
      </w:r>
      <w:bookmarkStart w:id="124" w:name="_Hlk108454737"/>
      <w:r>
        <w:t>ID: ET_VPF_V1.00.00_AD_Req_05_003</w:t>
      </w:r>
    </w:p>
    <w:p w14:paraId="041D2E99" w14:textId="69F3A179" w:rsidR="00494F6C" w:rsidRDefault="00494F6C" w:rsidP="00713972">
      <w:pPr>
        <w:pStyle w:val="CommentText"/>
      </w:pPr>
      <w:r>
        <w:t>Tham khảo: {ET_VPF_V1.00.00_RD_Req_05_001}</w:t>
      </w:r>
      <w:bookmarkEnd w:id="124"/>
    </w:p>
  </w:comment>
  <w:comment w:id="158" w:author="Hong Tieu" w:date="2022-07-11T15:15:00Z" w:initials="HT">
    <w:p w14:paraId="1A70EB12" w14:textId="4094E514" w:rsidR="00494F6C" w:rsidRDefault="00494F6C" w:rsidP="00713972">
      <w:pPr>
        <w:pStyle w:val="CommentText"/>
      </w:pPr>
      <w:r>
        <w:rPr>
          <w:rStyle w:val="CommentReference"/>
        </w:rPr>
        <w:annotationRef/>
      </w:r>
      <w:bookmarkStart w:id="159" w:name="_Hlk108454624"/>
      <w:r>
        <w:t>ID: ET_VPF_V1.00.00_AD_Req_05_004</w:t>
      </w:r>
    </w:p>
    <w:p w14:paraId="545E1859" w14:textId="44697D5B" w:rsidR="00494F6C" w:rsidRDefault="00494F6C" w:rsidP="00713972">
      <w:pPr>
        <w:pStyle w:val="CommentText"/>
      </w:pPr>
      <w:r>
        <w:t>Tham khảo: {ET_VPF_V1.00.00_RD_Req_05_001}</w:t>
      </w:r>
      <w:bookmarkEnd w:id="159"/>
    </w:p>
  </w:comment>
  <w:comment w:id="197" w:author="Hong Tieu" w:date="2022-07-11T17:56:00Z" w:initials="HT">
    <w:p w14:paraId="1B71A6B7" w14:textId="51BE81C9" w:rsidR="00494F6C" w:rsidRDefault="00494F6C" w:rsidP="00712787">
      <w:pPr>
        <w:pStyle w:val="CommentText"/>
      </w:pPr>
      <w:r>
        <w:rPr>
          <w:rStyle w:val="CommentReference"/>
        </w:rPr>
        <w:annotationRef/>
      </w:r>
      <w:bookmarkStart w:id="199" w:name="_Hlk108454767"/>
      <w:r>
        <w:t>ID: ET_VPF_V1.00.00_AD_Req_05_005</w:t>
      </w:r>
    </w:p>
    <w:p w14:paraId="5081F031" w14:textId="6725C49C" w:rsidR="00494F6C" w:rsidRDefault="00494F6C" w:rsidP="00712787">
      <w:pPr>
        <w:pStyle w:val="CommentText"/>
      </w:pPr>
      <w:r>
        <w:t>Tham khảo: {ET_VPF_V1.00.00_RD_Req_05_001}</w:t>
      </w:r>
      <w:bookmarkEnd w:id="199"/>
    </w:p>
  </w:comment>
  <w:comment w:id="239" w:author="Hong Tieu" w:date="2022-10-31T13:40:00Z" w:initials="HT">
    <w:p w14:paraId="591AFEA3" w14:textId="2EF27A92" w:rsidR="00494F6C" w:rsidRDefault="00494F6C" w:rsidP="001F1C43">
      <w:pPr>
        <w:pStyle w:val="CommentText"/>
      </w:pPr>
      <w:r>
        <w:rPr>
          <w:rStyle w:val="CommentReference"/>
        </w:rPr>
        <w:annotationRef/>
      </w:r>
      <w:r>
        <w:t>ID: ET_VPF_V1.00.00_AD_Req_Installer_001</w:t>
      </w:r>
    </w:p>
    <w:p w14:paraId="2903E1C1" w14:textId="313DCCAB" w:rsidR="00494F6C" w:rsidRDefault="00494F6C" w:rsidP="001F1C43">
      <w:pPr>
        <w:pStyle w:val="CommentText"/>
      </w:pPr>
      <w:r>
        <w:t>Tham khảo: {ET_VPF_V1.00.00_RD_Req_Installer_001}</w:t>
      </w:r>
    </w:p>
  </w:comment>
  <w:comment w:id="311" w:author="Hong Tieu" w:date="2022-10-31T13:40:00Z" w:initials="HT">
    <w:p w14:paraId="36FFA3F3" w14:textId="16B7954E" w:rsidR="00494F6C" w:rsidRDefault="00494F6C" w:rsidP="001F1C43">
      <w:pPr>
        <w:pStyle w:val="CommentText"/>
      </w:pPr>
      <w:r>
        <w:rPr>
          <w:rStyle w:val="CommentReference"/>
        </w:rPr>
        <w:annotationRef/>
      </w:r>
      <w:r>
        <w:t>ID: ET_VPF_V1.00.00_AD_Req_Installer_002</w:t>
      </w:r>
    </w:p>
    <w:p w14:paraId="339ADEF2" w14:textId="084175BA" w:rsidR="00494F6C" w:rsidRDefault="00494F6C" w:rsidP="001F1C43">
      <w:pPr>
        <w:pStyle w:val="CommentText"/>
      </w:pPr>
      <w:r>
        <w:t>Tham khảo: {ET_VPF_V1.00.00_RD_Req_Installer_001}</w:t>
      </w:r>
    </w:p>
  </w:comment>
  <w:comment w:id="313" w:author="Giang Truong. Nguyen (4)" w:date="2022-11-29T16:41:00Z" w:initials="GN">
    <w:p w14:paraId="0F1E89BF" w14:textId="4A1C4DA4" w:rsidR="00494F6C" w:rsidRDefault="00494F6C" w:rsidP="00FE1C09">
      <w:pPr>
        <w:pStyle w:val="CommentText"/>
      </w:pPr>
      <w:r>
        <w:rPr>
          <w:rStyle w:val="CommentReference"/>
        </w:rPr>
        <w:annotationRef/>
      </w:r>
      <w:r>
        <w:t>ID: ET_VPF_V1.00.00_AD_Req_SimulinkLibrary_002</w:t>
      </w:r>
    </w:p>
    <w:p w14:paraId="4B0334B6" w14:textId="6AD11F15" w:rsidR="00494F6C" w:rsidRDefault="00494F6C" w:rsidP="00FE1C09">
      <w:pPr>
        <w:pStyle w:val="CommentText"/>
      </w:pPr>
      <w:r>
        <w:t>Tham khảo: {ET_VPF_V1.00.00_RD_Req_SimulinkLibrary_001}</w:t>
      </w:r>
    </w:p>
  </w:comment>
  <w:comment w:id="346" w:author="Hong Tieu" w:date="2022-10-31T13:41:00Z" w:initials="HT">
    <w:p w14:paraId="1BE78497" w14:textId="6F00630D" w:rsidR="00494F6C" w:rsidRDefault="00494F6C" w:rsidP="001F1C43">
      <w:pPr>
        <w:pStyle w:val="CommentText"/>
      </w:pPr>
      <w:r>
        <w:rPr>
          <w:rStyle w:val="CommentReference"/>
        </w:rPr>
        <w:annotationRef/>
      </w:r>
      <w:r>
        <w:t>ID: ET_VPF_V1.00.00_AD_Req_Installer_003</w:t>
      </w:r>
    </w:p>
    <w:p w14:paraId="61BF42DD" w14:textId="1BD651A0" w:rsidR="00494F6C" w:rsidRDefault="00494F6C" w:rsidP="001F1C43">
      <w:pPr>
        <w:pStyle w:val="CommentText"/>
      </w:pPr>
      <w:r>
        <w:t>Tham khảo: {ET_VPF_V1.00.00_RD_Req_Installer_001}</w:t>
      </w:r>
    </w:p>
  </w:comment>
  <w:comment w:id="349" w:author="Giang Truong. Nguyen (4)" w:date="2022-12-22T11:40:00Z" w:initials="GN">
    <w:p w14:paraId="757687D0" w14:textId="3EC1DCAD" w:rsidR="002C064C" w:rsidRDefault="003B09DD" w:rsidP="002C064C">
      <w:pPr>
        <w:pStyle w:val="CommentText"/>
      </w:pPr>
      <w:r>
        <w:rPr>
          <w:rStyle w:val="CommentReference"/>
        </w:rPr>
        <w:annotationRef/>
      </w:r>
      <w:r w:rsidR="002C064C">
        <w:rPr>
          <w:rStyle w:val="CommentReference"/>
        </w:rPr>
        <w:annotationRef/>
      </w:r>
      <w:r w:rsidR="002C064C">
        <w:t>ID: ET_VPF_V1.00.00_AD_Req_SimulinkLibrary_008</w:t>
      </w:r>
    </w:p>
    <w:p w14:paraId="076AB657" w14:textId="62B71822" w:rsidR="003B09DD" w:rsidRDefault="002C064C">
      <w:pPr>
        <w:pStyle w:val="CommentText"/>
      </w:pPr>
      <w:r>
        <w:t xml:space="preserve">Tham khảo: {ET_VPF_V1.00.00_RD_Req_SimulinkLibrary_001 </w:t>
      </w:r>
      <w:r>
        <w:rPr>
          <w:lang w:val="vi-VN"/>
        </w:rPr>
        <w:t>}</w:t>
      </w:r>
    </w:p>
  </w:comment>
  <w:comment w:id="416" w:author="Giang Truong. Nguyen (4)" w:date="2022-06-29T08:43:00Z" w:initials="GN">
    <w:p w14:paraId="12B9816B" w14:textId="67EFE8D5" w:rsidR="00494F6C" w:rsidRDefault="00494F6C" w:rsidP="001C2072">
      <w:pPr>
        <w:pStyle w:val="CommentText"/>
      </w:pPr>
      <w:r>
        <w:rPr>
          <w:rStyle w:val="CommentReference"/>
        </w:rPr>
        <w:annotationRef/>
      </w:r>
      <w:r>
        <w:t>ID: ET_VPF_V1.00.00_AD_Req_04_002</w:t>
      </w:r>
    </w:p>
    <w:p w14:paraId="7C547216" w14:textId="7729AABA" w:rsidR="00494F6C" w:rsidRDefault="00494F6C" w:rsidP="001C2072">
      <w:pPr>
        <w:pStyle w:val="CommentText"/>
      </w:pPr>
      <w:r>
        <w:t xml:space="preserve">Tham khảo: {ET_VPF_V1.00.00_RD_Req_04 </w:t>
      </w:r>
      <w:r>
        <w:rPr>
          <w:lang w:val="vi-VN"/>
        </w:rPr>
        <w:t xml:space="preserve">_001 </w:t>
      </w:r>
      <w:r>
        <w:t>}</w:t>
      </w:r>
    </w:p>
  </w:comment>
  <w:comment w:id="417" w:author="Tinh Le" w:date="2022-07-14T14:44:00Z" w:initials="TL">
    <w:p w14:paraId="2AD9107D" w14:textId="47F3B037" w:rsidR="00494F6C" w:rsidRDefault="00494F6C" w:rsidP="00EF77EB">
      <w:pPr>
        <w:pStyle w:val="CommentText"/>
      </w:pPr>
      <w:r>
        <w:rPr>
          <w:rStyle w:val="CommentReference"/>
        </w:rPr>
        <w:annotationRef/>
      </w:r>
      <w:r>
        <w:t>ID: ET_VPF_V1.00.00_AD_Req_03_002</w:t>
      </w:r>
    </w:p>
    <w:p w14:paraId="3D186C34" w14:textId="4A625683" w:rsidR="00494F6C" w:rsidRDefault="00494F6C" w:rsidP="00EF77EB">
      <w:pPr>
        <w:pStyle w:val="CommentText"/>
      </w:pPr>
      <w:r>
        <w:t xml:space="preserve">Tham khảo: {ET_VPF_V1.00.00_RD_Req_03 </w:t>
      </w:r>
      <w:r>
        <w:rPr>
          <w:lang w:val="vi-VN"/>
        </w:rPr>
        <w:t xml:space="preserve">_001 </w:t>
      </w:r>
      <w:r>
        <w:t>}</w:t>
      </w:r>
    </w:p>
  </w:comment>
  <w:comment w:id="419" w:author="Giang Truong. Nguyen (4)" w:date="2022-06-29T08:44:00Z" w:initials="GN">
    <w:p w14:paraId="10C08EB4" w14:textId="33E86892" w:rsidR="00494F6C" w:rsidRDefault="00494F6C" w:rsidP="003F663B">
      <w:pPr>
        <w:pStyle w:val="CommentText"/>
      </w:pPr>
      <w:r>
        <w:rPr>
          <w:rStyle w:val="CommentReference"/>
        </w:rPr>
        <w:annotationRef/>
      </w:r>
      <w:r>
        <w:t>ID: ET_VPF_V1.00.00_AD_Req_04_003</w:t>
      </w:r>
    </w:p>
    <w:p w14:paraId="31EBACE2" w14:textId="0D6A5AC0" w:rsidR="00494F6C" w:rsidRDefault="00494F6C" w:rsidP="003F663B">
      <w:pPr>
        <w:pStyle w:val="CommentText"/>
      </w:pPr>
      <w:r>
        <w:t>Tham khảo: {ET_VPF_V1.00.00_RD_Req_04_001}</w:t>
      </w:r>
    </w:p>
  </w:comment>
  <w:comment w:id="420" w:author="Tinh Le" w:date="2022-07-14T14:45:00Z" w:initials="TL">
    <w:p w14:paraId="04614DB8" w14:textId="06643C36" w:rsidR="00494F6C" w:rsidRDefault="00494F6C" w:rsidP="000177BF">
      <w:pPr>
        <w:pStyle w:val="CommentText"/>
      </w:pPr>
      <w:r>
        <w:rPr>
          <w:rStyle w:val="CommentReference"/>
        </w:rPr>
        <w:annotationRef/>
      </w:r>
      <w:r>
        <w:t>ID: ET_VPF_V1.00.00_AD_Req_03_003</w:t>
      </w:r>
    </w:p>
    <w:p w14:paraId="1A143443" w14:textId="4FE4CF38" w:rsidR="00494F6C" w:rsidRDefault="00494F6C" w:rsidP="000177BF">
      <w:pPr>
        <w:pStyle w:val="CommentText"/>
      </w:pPr>
      <w:r>
        <w:t xml:space="preserve">Tham khảo: {ET_VPF_V1.00.00_RD_Req_03 </w:t>
      </w:r>
      <w:r>
        <w:rPr>
          <w:lang w:val="vi-VN"/>
        </w:rPr>
        <w:t xml:space="preserve">_001 </w:t>
      </w:r>
      <w:r>
        <w:t>}</w:t>
      </w:r>
    </w:p>
  </w:comment>
  <w:comment w:id="421" w:author="Giang Truong. Nguyen (4)" w:date="2022-11-29T16:41:00Z" w:initials="GN">
    <w:p w14:paraId="7132354B" w14:textId="3ADB65F8" w:rsidR="00494F6C" w:rsidRDefault="00494F6C" w:rsidP="00AE306E">
      <w:pPr>
        <w:pStyle w:val="CommentText"/>
      </w:pPr>
      <w:r>
        <w:rPr>
          <w:rStyle w:val="CommentReference"/>
        </w:rPr>
        <w:annotationRef/>
      </w:r>
      <w:r>
        <w:t>ID: ET_VPF_V1.00.00_AD_Req_SimulinkLibrary_006</w:t>
      </w:r>
    </w:p>
    <w:p w14:paraId="7B25E9B9" w14:textId="7C1752A7" w:rsidR="00494F6C" w:rsidRPr="00ED2D46" w:rsidRDefault="00494F6C" w:rsidP="00AE306E">
      <w:pPr>
        <w:pStyle w:val="CommentText"/>
        <w:rPr>
          <w:lang w:val="vi-VN"/>
        </w:rPr>
      </w:pPr>
      <w:r>
        <w:t xml:space="preserve">Tham khảo: {ET_VPF_V1.00.00_RD_Req_SimulinkLibrary_001 </w:t>
      </w:r>
      <w:r>
        <w:rPr>
          <w:lang w:val="vi-VN"/>
        </w:rPr>
        <w:t>}</w:t>
      </w:r>
    </w:p>
  </w:comment>
  <w:comment w:id="423" w:author="Giang Truong. Nguyen (4)" w:date="2022-06-29T08:45:00Z" w:initials="GN">
    <w:p w14:paraId="515B4EB6" w14:textId="52DE6F73" w:rsidR="00494F6C" w:rsidRDefault="00494F6C" w:rsidP="003F663B">
      <w:pPr>
        <w:pStyle w:val="CommentText"/>
      </w:pPr>
      <w:r>
        <w:rPr>
          <w:rStyle w:val="CommentReference"/>
        </w:rPr>
        <w:annotationRef/>
      </w:r>
      <w:r>
        <w:t>ID: ET_VPF_V1.00.00_AD_Req_04_004</w:t>
      </w:r>
    </w:p>
    <w:p w14:paraId="51CB4CB1" w14:textId="07F02E3E" w:rsidR="00494F6C" w:rsidRDefault="00494F6C" w:rsidP="003F663B">
      <w:pPr>
        <w:pStyle w:val="CommentText"/>
      </w:pPr>
      <w:r>
        <w:t>Tham khảo: {ET_VPF_V1.00.00_RD_Req_04_001}</w:t>
      </w:r>
    </w:p>
  </w:comment>
  <w:comment w:id="424" w:author="Tinh Le" w:date="2022-07-14T14:48:00Z" w:initials="TL">
    <w:p w14:paraId="0C3C48D9" w14:textId="32B4C5F2" w:rsidR="00494F6C" w:rsidRDefault="00494F6C" w:rsidP="009F0989">
      <w:pPr>
        <w:pStyle w:val="CommentText"/>
      </w:pPr>
      <w:r>
        <w:rPr>
          <w:rStyle w:val="CommentReference"/>
        </w:rPr>
        <w:annotationRef/>
      </w:r>
      <w:r>
        <w:rPr>
          <w:rStyle w:val="CommentReference"/>
        </w:rPr>
        <w:annotationRef/>
      </w:r>
      <w:r>
        <w:t>ID: ET_VPF_V1.00.00_AD_Req_03_004</w:t>
      </w:r>
    </w:p>
    <w:p w14:paraId="7FC35571" w14:textId="02E91F3E" w:rsidR="00494F6C" w:rsidRDefault="00494F6C" w:rsidP="009F0989">
      <w:pPr>
        <w:pStyle w:val="CommentText"/>
      </w:pPr>
      <w:r>
        <w:t>Tham khảo: {ET_VPF_V1.00.00_RD_Req_03_001}</w:t>
      </w:r>
    </w:p>
    <w:p w14:paraId="7E17CB79" w14:textId="03B1BB21" w:rsidR="00494F6C" w:rsidRDefault="00494F6C">
      <w:pPr>
        <w:pStyle w:val="CommentText"/>
      </w:pPr>
    </w:p>
  </w:comment>
  <w:comment w:id="462" w:author="Giang Truong. Nguyen (4)" w:date="2022-06-29T08:45:00Z" w:initials="GN">
    <w:p w14:paraId="2279392A" w14:textId="175EDD9F" w:rsidR="00494F6C" w:rsidRDefault="00494F6C" w:rsidP="003F663B">
      <w:pPr>
        <w:pStyle w:val="CommentText"/>
      </w:pPr>
      <w:r>
        <w:rPr>
          <w:rStyle w:val="CommentReference"/>
        </w:rPr>
        <w:annotationRef/>
      </w:r>
      <w:r>
        <w:t>ID: ET_VPF_V1.00.00_AD_Req_04_005</w:t>
      </w:r>
    </w:p>
    <w:p w14:paraId="434B8E8B" w14:textId="29150551" w:rsidR="00494F6C" w:rsidRDefault="00494F6C" w:rsidP="003F663B">
      <w:pPr>
        <w:pStyle w:val="CommentText"/>
      </w:pPr>
      <w:r>
        <w:t>Tham khảo: {ET_VPF_V1.00.00_RD_Req_04_001}</w:t>
      </w:r>
    </w:p>
  </w:comment>
  <w:comment w:id="463" w:author="Tinh Le" w:date="2022-07-14T14:49:00Z" w:initials="TL">
    <w:p w14:paraId="318C4532" w14:textId="69A8D31D" w:rsidR="00494F6C" w:rsidRDefault="00494F6C" w:rsidP="00603CA7">
      <w:pPr>
        <w:pStyle w:val="CommentText"/>
      </w:pPr>
      <w:r>
        <w:rPr>
          <w:rStyle w:val="CommentReference"/>
        </w:rPr>
        <w:annotationRef/>
      </w:r>
      <w:r>
        <w:t>ID: ET_VPF_V1.00.00_AD_Req_03_005</w:t>
      </w:r>
    </w:p>
    <w:p w14:paraId="0947A64A" w14:textId="08177BA4" w:rsidR="00494F6C" w:rsidRDefault="00494F6C" w:rsidP="00603CA7">
      <w:pPr>
        <w:pStyle w:val="CommentText"/>
      </w:pPr>
      <w:r>
        <w:t>Tham khảo: {ET_VPF_V1.00.00_RD_Req_03_001}</w:t>
      </w:r>
    </w:p>
  </w:comment>
  <w:comment w:id="466" w:author="Giang Truong. Nguyen (4)" w:date="2022-11-29T16:41:00Z" w:initials="GN">
    <w:p w14:paraId="40F9835D" w14:textId="0DE3A953" w:rsidR="00494F6C" w:rsidRDefault="00494F6C" w:rsidP="00567F20">
      <w:pPr>
        <w:pStyle w:val="CommentText"/>
      </w:pPr>
      <w:r>
        <w:rPr>
          <w:rStyle w:val="CommentReference"/>
        </w:rPr>
        <w:annotationRef/>
      </w:r>
      <w:r>
        <w:t>ID: ET_VPF_V1.00.00_AD_Req_SimulinkLibrary_007</w:t>
      </w:r>
    </w:p>
    <w:p w14:paraId="7C620EC7" w14:textId="69C20CB7" w:rsidR="00494F6C" w:rsidRPr="0061480E" w:rsidRDefault="00494F6C" w:rsidP="00567F20">
      <w:pPr>
        <w:pStyle w:val="CommentText"/>
      </w:pPr>
      <w:r>
        <w:t xml:space="preserve">Tham khảo: {ET_VPF_V1.00.00_RD_Req_SimulinkLibrary_001 </w:t>
      </w:r>
      <w:r>
        <w:rPr>
          <w:lang w:val="vi-VN"/>
        </w:rPr>
        <w:t>}</w:t>
      </w:r>
    </w:p>
  </w:comment>
  <w:comment w:id="468" w:author="Phuc Giang" w:date="2022-07-22T12:29:00Z" w:initials="PG">
    <w:p w14:paraId="708977D9" w14:textId="088AE00D" w:rsidR="00494F6C" w:rsidRDefault="00494F6C" w:rsidP="00EF59AF">
      <w:pPr>
        <w:pStyle w:val="CommentText"/>
      </w:pPr>
      <w:r>
        <w:rPr>
          <w:rStyle w:val="CommentReference"/>
        </w:rPr>
        <w:annotationRef/>
      </w:r>
      <w:r>
        <w:t>ID: ET_VPF_V1.00.00_AD_Req_02_001</w:t>
      </w:r>
    </w:p>
    <w:p w14:paraId="59179655" w14:textId="52EDE4D7" w:rsidR="00494F6C" w:rsidRDefault="00494F6C" w:rsidP="00EF59AF">
      <w:pPr>
        <w:pStyle w:val="CommentText"/>
      </w:pPr>
      <w:r>
        <w:t>Tham khảo: {ET_VPF_V1.00.00_RD_Req_02_001}</w:t>
      </w:r>
    </w:p>
  </w:comment>
  <w:comment w:id="470" w:author="Tinh Le" w:date="2022-12-21T19:27:00Z" w:initials="TL">
    <w:p w14:paraId="296B4C67" w14:textId="1D8DAFB9" w:rsidR="00494F6C" w:rsidRDefault="00494F6C" w:rsidP="005C222E">
      <w:pPr>
        <w:pStyle w:val="CommentText"/>
      </w:pPr>
      <w:r>
        <w:rPr>
          <w:rStyle w:val="CommentReference"/>
        </w:rPr>
        <w:annotationRef/>
      </w:r>
      <w:r>
        <w:rPr>
          <w:rStyle w:val="CommentReference"/>
        </w:rPr>
        <w:annotationRef/>
      </w:r>
      <w:r>
        <w:rPr>
          <w:rStyle w:val="CommentReference"/>
        </w:rPr>
        <w:annotationRef/>
      </w:r>
      <w:r>
        <w:t>ID: ET_VPF_V1.00.00_AD_Req_CANU2C_003</w:t>
      </w:r>
    </w:p>
    <w:p w14:paraId="457ECCD8" w14:textId="7C729F7C" w:rsidR="00494F6C" w:rsidRDefault="00494F6C">
      <w:pPr>
        <w:pStyle w:val="CommentText"/>
      </w:pPr>
      <w:r>
        <w:t>Tham khảo: {ET_VPF_V1.00.00_RD_Req_CANU2C_001}</w:t>
      </w:r>
    </w:p>
  </w:comment>
  <w:comment w:id="471" w:author="Tinh Le" w:date="2022-07-15T14:38:00Z" w:initials="TL">
    <w:p w14:paraId="06B3BB91" w14:textId="77777777" w:rsidR="00494F6C" w:rsidRDefault="00494F6C" w:rsidP="006F3853">
      <w:pPr>
        <w:pStyle w:val="CommentText"/>
      </w:pPr>
      <w:r>
        <w:rPr>
          <w:rStyle w:val="CommentReference"/>
        </w:rPr>
        <w:annotationRef/>
      </w:r>
      <w:r>
        <w:t>ID: ET_VPF_V1.00.00_AD_Req_03_006</w:t>
      </w:r>
    </w:p>
    <w:p w14:paraId="382F4B9E" w14:textId="77777777" w:rsidR="00494F6C" w:rsidRDefault="00494F6C" w:rsidP="006F3853">
      <w:pPr>
        <w:pStyle w:val="CommentText"/>
      </w:pPr>
      <w:r>
        <w:t>Tham khảo: {ET_VPF_V1.00.00_RD_Req_03_001}</w:t>
      </w:r>
    </w:p>
  </w:comment>
  <w:comment w:id="472" w:author="Hong Tieu" w:date="2022-07-11T15:32:00Z" w:initials="HT">
    <w:p w14:paraId="1C64B113" w14:textId="692218F2" w:rsidR="00494F6C" w:rsidRDefault="00494F6C" w:rsidP="00CB1D13">
      <w:pPr>
        <w:pStyle w:val="CommentText"/>
      </w:pPr>
      <w:r>
        <w:rPr>
          <w:rStyle w:val="CommentReference"/>
        </w:rPr>
        <w:annotationRef/>
      </w:r>
      <w:r>
        <w:t>ID: ET_VPF_V1.00.00_AD_Req_06_002</w:t>
      </w:r>
    </w:p>
    <w:p w14:paraId="125B687A" w14:textId="5DE9F327" w:rsidR="00494F6C" w:rsidRDefault="00494F6C" w:rsidP="00CB1D13">
      <w:pPr>
        <w:pStyle w:val="CommentText"/>
      </w:pPr>
      <w:r>
        <w:t>Tham khảo: {ET_VPF_V1.00.00_RD_Req_06_001}</w:t>
      </w:r>
    </w:p>
  </w:comment>
  <w:comment w:id="475" w:author="Hong Tieu" w:date="2022-07-11T15:34:00Z" w:initials="HT">
    <w:p w14:paraId="2F7F17FF" w14:textId="77777777" w:rsidR="00494F6C" w:rsidRDefault="00494F6C" w:rsidP="00E45D6E">
      <w:pPr>
        <w:pStyle w:val="CommentText"/>
      </w:pPr>
      <w:r>
        <w:rPr>
          <w:rStyle w:val="CommentReference"/>
        </w:rPr>
        <w:annotationRef/>
      </w:r>
      <w:r>
        <w:t>ID: ET_VPF_V1.00.00_AD_Req_06_003</w:t>
      </w:r>
    </w:p>
    <w:p w14:paraId="39C86ACD" w14:textId="77777777" w:rsidR="00494F6C" w:rsidRDefault="00494F6C" w:rsidP="00E45D6E">
      <w:pPr>
        <w:pStyle w:val="CommentText"/>
      </w:pPr>
      <w:r>
        <w:t>Tham khảo: {ET_VPF_V1.00.00_RD_Req_06_001}</w:t>
      </w:r>
    </w:p>
  </w:comment>
  <w:comment w:id="478" w:author="Giang Truong. Nguyen (4)" w:date="2022-11-06T23:29:00Z" w:initials="GN">
    <w:p w14:paraId="12EDF634" w14:textId="481CD8A8" w:rsidR="00494F6C" w:rsidRDefault="00494F6C" w:rsidP="00DB1413">
      <w:pPr>
        <w:pStyle w:val="CommentText"/>
      </w:pPr>
      <w:r>
        <w:rPr>
          <w:rStyle w:val="CommentReference"/>
        </w:rPr>
        <w:annotationRef/>
      </w:r>
      <w:r>
        <w:t>ID: ET_VPF_V1.00.00_AD_Req_ADCUnit1_002</w:t>
      </w:r>
    </w:p>
    <w:p w14:paraId="0DBE4BD4" w14:textId="0A8A263B" w:rsidR="00494F6C" w:rsidRDefault="00494F6C" w:rsidP="00DB1413">
      <w:pPr>
        <w:pStyle w:val="CommentText"/>
      </w:pPr>
      <w:r>
        <w:t>Tham khảo: {ET_VPF_V1.00.00_RD_Req_ADCUnit1_001}</w:t>
      </w:r>
    </w:p>
  </w:comment>
  <w:comment w:id="480" w:author="Giang Truong. Nguyen (4)" w:date="2022-11-06T23:21:00Z" w:initials="GN">
    <w:p w14:paraId="0855455F" w14:textId="15B087DD" w:rsidR="00494F6C" w:rsidRDefault="00494F6C" w:rsidP="00DB1413">
      <w:pPr>
        <w:pStyle w:val="CommentText"/>
      </w:pPr>
      <w:r>
        <w:rPr>
          <w:rStyle w:val="CommentReference"/>
        </w:rPr>
        <w:annotationRef/>
      </w:r>
      <w:r>
        <w:t>ID: ET_VPF_V1.00.00_AD_Req_ADCUnit1_003</w:t>
      </w:r>
    </w:p>
    <w:p w14:paraId="081F52C5" w14:textId="70E9596E" w:rsidR="00494F6C" w:rsidRDefault="00494F6C" w:rsidP="00DB1413">
      <w:pPr>
        <w:pStyle w:val="CommentText"/>
      </w:pPr>
      <w:r>
        <w:t>Tham khảo: {ET_VPF_V1.00.00_RD_Req_ADCUnit1_001}</w:t>
      </w:r>
    </w:p>
  </w:comment>
  <w:comment w:id="482" w:author="Son Tong. Thai (2)" w:date="2022-09-22T19:20:00Z" w:initials="ST">
    <w:p w14:paraId="69488EB2" w14:textId="7B499D0F" w:rsidR="00494F6C" w:rsidRDefault="00494F6C">
      <w:pPr>
        <w:pStyle w:val="CommentText"/>
      </w:pPr>
      <w:r>
        <w:rPr>
          <w:rStyle w:val="CommentReference"/>
        </w:rPr>
        <w:annotationRef/>
      </w:r>
      <w:r>
        <w:t>Cập nhật U2C sau khi nhận hộp công cụ (Cập nhật đơn vị ADC 1, Xóa P27_0)</w:t>
      </w:r>
    </w:p>
  </w:comment>
  <w:comment w:id="483" w:author="Phuc" w:date="2022-11-29T10:18:00Z" w:initials="P">
    <w:p w14:paraId="169635FC" w14:textId="13500FF7" w:rsidR="00494F6C" w:rsidRDefault="00494F6C" w:rsidP="006D3DA3">
      <w:pPr>
        <w:pStyle w:val="CommentText"/>
      </w:pPr>
      <w:r>
        <w:rPr>
          <w:rStyle w:val="CommentReference"/>
        </w:rPr>
        <w:annotationRef/>
      </w:r>
      <w:r>
        <w:rPr>
          <w:rStyle w:val="CommentReference"/>
        </w:rPr>
        <w:annotationRef/>
      </w:r>
      <w:r>
        <w:t>ID: ET_VPF_V1.00.00_AD_Req_CANU2C_001</w:t>
      </w:r>
    </w:p>
    <w:p w14:paraId="1BA1C716" w14:textId="36EFBC12" w:rsidR="00494F6C" w:rsidRDefault="00494F6C" w:rsidP="006D3DA3">
      <w:pPr>
        <w:pStyle w:val="CommentText"/>
      </w:pPr>
      <w:r>
        <w:t>Tham khảo: {ET_VPF_V1.00.00_RD_Req_CANU2C_001}</w:t>
      </w:r>
    </w:p>
    <w:p w14:paraId="4220C049" w14:textId="30C6D4EC" w:rsidR="00494F6C" w:rsidRDefault="00494F6C">
      <w:pPr>
        <w:pStyle w:val="CommentText"/>
      </w:pPr>
    </w:p>
  </w:comment>
  <w:comment w:id="485" w:author="Giang Truong. Nguyen (4)" w:date="2022-06-29T08:46:00Z" w:initials="GN">
    <w:p w14:paraId="1EB059F5" w14:textId="77777777" w:rsidR="00494F6C" w:rsidRDefault="00494F6C" w:rsidP="00B77052">
      <w:pPr>
        <w:pStyle w:val="CommentText"/>
      </w:pPr>
      <w:r>
        <w:rPr>
          <w:rStyle w:val="CommentReference"/>
        </w:rPr>
        <w:annotationRef/>
      </w:r>
      <w:r>
        <w:t>ID: ET_VPF_V1.00.00_AD_Req_04_006</w:t>
      </w:r>
    </w:p>
    <w:p w14:paraId="6E77D475" w14:textId="77777777" w:rsidR="00494F6C" w:rsidRDefault="00494F6C" w:rsidP="00B77052">
      <w:pPr>
        <w:pStyle w:val="CommentText"/>
      </w:pPr>
      <w:r>
        <w:t>Tham khảo: {ET_VPF_V1.00.00_RD_Req_04_001}</w:t>
      </w:r>
    </w:p>
  </w:comment>
  <w:comment w:id="487" w:author="Tinh Le" w:date="2022-07-14T14:49:00Z" w:initials="TL">
    <w:p w14:paraId="6B52C270" w14:textId="6DDB5151" w:rsidR="00494F6C" w:rsidRDefault="00494F6C" w:rsidP="007341C3">
      <w:pPr>
        <w:pStyle w:val="CommentText"/>
      </w:pPr>
      <w:r>
        <w:rPr>
          <w:rStyle w:val="CommentReference"/>
        </w:rPr>
        <w:annotationRef/>
      </w:r>
      <w:r>
        <w:t>ID: ET_VPF_V1.00.00_AD_Req_03_007</w:t>
      </w:r>
    </w:p>
    <w:p w14:paraId="2613D21A" w14:textId="6167F7FD" w:rsidR="00494F6C" w:rsidRDefault="00494F6C" w:rsidP="007341C3">
      <w:pPr>
        <w:pStyle w:val="CommentText"/>
      </w:pPr>
      <w:r>
        <w:t>Tham khảo: {ET_VPF_V1.00.00_RD_Req_03_001}</w:t>
      </w:r>
    </w:p>
  </w:comment>
  <w:comment w:id="489" w:author="Giang Truong. Nguyen (4)" w:date="2022-11-09T16:43:00Z" w:initials="GN">
    <w:p w14:paraId="2BEF5788" w14:textId="77777777" w:rsidR="00494F6C" w:rsidRDefault="00494F6C" w:rsidP="00CF0959">
      <w:pPr>
        <w:pStyle w:val="CommentText"/>
      </w:pPr>
      <w:r>
        <w:rPr>
          <w:rStyle w:val="CommentReference"/>
        </w:rPr>
        <w:annotationRef/>
      </w:r>
      <w:r>
        <w:t>ID: ET_VPF_V1.00.00_AD_Req_ADCUnit1_004</w:t>
      </w:r>
    </w:p>
    <w:p w14:paraId="17FDCFCE" w14:textId="77777777" w:rsidR="00494F6C" w:rsidRDefault="00494F6C" w:rsidP="00CF0959">
      <w:pPr>
        <w:pStyle w:val="CommentText"/>
      </w:pPr>
      <w:r>
        <w:t>Tham khảo: {ET_VPF_V1.00.00_RD_Req_ADCUnit1_001}</w:t>
      </w:r>
    </w:p>
  </w:comment>
  <w:comment w:id="591" w:author="Phuc Giang" w:date="2022-07-22T12:30:00Z" w:initials="PG">
    <w:p w14:paraId="5379CA04" w14:textId="39B037DE" w:rsidR="00494F6C" w:rsidRDefault="00494F6C" w:rsidP="00EF59AF">
      <w:pPr>
        <w:pStyle w:val="CommentText"/>
      </w:pPr>
      <w:r>
        <w:rPr>
          <w:rStyle w:val="CommentReference"/>
        </w:rPr>
        <w:annotationRef/>
      </w:r>
      <w:r>
        <w:t>ID: ET_VPF_V1.00.00_AD_Req_02_002</w:t>
      </w:r>
    </w:p>
    <w:p w14:paraId="6144703C" w14:textId="0247EAF3" w:rsidR="00494F6C" w:rsidRDefault="00494F6C" w:rsidP="00EF59AF">
      <w:pPr>
        <w:pStyle w:val="CommentText"/>
      </w:pPr>
      <w:r>
        <w:t>Tham khảo: {ET_VPF_V1.00.00_RD_Req_02_001}</w:t>
      </w:r>
    </w:p>
  </w:comment>
  <w:comment w:id="594" w:author="Phuc Giang" w:date="2022-07-22T12:30:00Z" w:initials="PG">
    <w:p w14:paraId="27BD746F" w14:textId="498C72D0" w:rsidR="00494F6C" w:rsidRDefault="00494F6C" w:rsidP="00EF59AF">
      <w:pPr>
        <w:pStyle w:val="CommentText"/>
      </w:pPr>
      <w:r>
        <w:rPr>
          <w:rStyle w:val="CommentReference"/>
        </w:rPr>
        <w:annotationRef/>
      </w:r>
      <w:r>
        <w:t>ID: ET_VPF_V1.00.00_AD_Req_02_003</w:t>
      </w:r>
    </w:p>
    <w:p w14:paraId="385C03D5" w14:textId="2A28906E" w:rsidR="00494F6C" w:rsidRDefault="00494F6C" w:rsidP="00EF59AF">
      <w:pPr>
        <w:pStyle w:val="CommentText"/>
      </w:pPr>
      <w:r>
        <w:t>Tham khảo: {ET_VPF_V1.00.00_RD_Req_02_001}</w:t>
      </w:r>
    </w:p>
  </w:comment>
  <w:comment w:id="598" w:author="Phuc Giang" w:date="2022-07-22T12:30:00Z" w:initials="PG">
    <w:p w14:paraId="28CDBB9E" w14:textId="34F7B1C9" w:rsidR="00494F6C" w:rsidRDefault="00494F6C" w:rsidP="00EF59AF">
      <w:pPr>
        <w:pStyle w:val="CommentText"/>
      </w:pPr>
      <w:r>
        <w:rPr>
          <w:rStyle w:val="CommentReference"/>
        </w:rPr>
        <w:annotationRef/>
      </w:r>
      <w:r>
        <w:t>ID: ET_VPF_V1.00.00_AD_Req_02_004</w:t>
      </w:r>
    </w:p>
    <w:p w14:paraId="2C1D61EA" w14:textId="77A36740" w:rsidR="00494F6C" w:rsidRDefault="00494F6C" w:rsidP="00EF59AF">
      <w:pPr>
        <w:pStyle w:val="CommentText"/>
      </w:pPr>
      <w:r>
        <w:t>Tham khảo: {ET_VPF_V1.00.00_RD_Req_02_001}</w:t>
      </w:r>
    </w:p>
  </w:comment>
  <w:comment w:id="630" w:author="Giang Truong. Nguyen (4)" w:date="2022-06-29T08:48:00Z" w:initials="GN">
    <w:p w14:paraId="2BFB54DF" w14:textId="78558A04" w:rsidR="00494F6C" w:rsidRDefault="00494F6C" w:rsidP="00920266">
      <w:pPr>
        <w:pStyle w:val="CommentText"/>
      </w:pPr>
      <w:r>
        <w:rPr>
          <w:rStyle w:val="CommentReference"/>
        </w:rPr>
        <w:annotationRef/>
      </w:r>
      <w:r>
        <w:t>ID: ET_VPF_V1.00.00_AD_Req_04_007</w:t>
      </w:r>
    </w:p>
    <w:p w14:paraId="1FE1C958" w14:textId="0C8745D1" w:rsidR="00494F6C" w:rsidRDefault="00494F6C" w:rsidP="00920266">
      <w:pPr>
        <w:pStyle w:val="CommentText"/>
      </w:pPr>
      <w:r>
        <w:t>Tham khảo: {ET_VPF_V1.00.00_RD_Req_04_001}</w:t>
      </w:r>
    </w:p>
  </w:comment>
  <w:comment w:id="634" w:author="Tinh Le" w:date="2022-07-14T14:50:00Z" w:initials="TL">
    <w:p w14:paraId="04930F29" w14:textId="5DF24499" w:rsidR="00494F6C" w:rsidRDefault="00494F6C" w:rsidP="002C3AE2">
      <w:pPr>
        <w:pStyle w:val="CommentText"/>
      </w:pPr>
      <w:r>
        <w:rPr>
          <w:rStyle w:val="CommentReference"/>
        </w:rPr>
        <w:annotationRef/>
      </w:r>
      <w:r>
        <w:t>ID: ET_VPF_V1.00.00_AD_Req_03_008</w:t>
      </w:r>
    </w:p>
    <w:p w14:paraId="37659040" w14:textId="079AD30A" w:rsidR="00494F6C" w:rsidRDefault="00494F6C" w:rsidP="002C3AE2">
      <w:pPr>
        <w:pStyle w:val="CommentText"/>
      </w:pPr>
      <w:r>
        <w:t>Tham khảo: {ET_VPF_V1.00.00_RD_Req_03_001}</w:t>
      </w:r>
    </w:p>
  </w:comment>
  <w:comment w:id="671" w:author="Giang Truong. Nguyen (4)" w:date="2022-11-29T16:42:00Z" w:initials="GN">
    <w:p w14:paraId="02FFBA94" w14:textId="71E37A8A" w:rsidR="00494F6C" w:rsidRDefault="00494F6C" w:rsidP="00FE1C09">
      <w:pPr>
        <w:pStyle w:val="CommentText"/>
      </w:pPr>
      <w:r>
        <w:rPr>
          <w:rStyle w:val="CommentReference"/>
        </w:rPr>
        <w:annotationRef/>
      </w:r>
      <w:r>
        <w:t>ID: ET_VPF_V1.00.00_AD_Req_SimulinkLibrary_003</w:t>
      </w:r>
    </w:p>
    <w:p w14:paraId="60241954" w14:textId="44B54544" w:rsidR="00494F6C" w:rsidRDefault="00494F6C" w:rsidP="00FE1C09">
      <w:pPr>
        <w:pStyle w:val="CommentText"/>
      </w:pPr>
      <w:r>
        <w:t>Tham khảo: {ET_VPF_V1.00.00_RD_Req_SimulinkLibrary_001}</w:t>
      </w:r>
    </w:p>
  </w:comment>
  <w:comment w:id="672" w:author="Giang Truong. Nguyen (4)" w:date="2022-06-29T08:48:00Z" w:initials="GN">
    <w:p w14:paraId="2C7A9BBC" w14:textId="347F4240" w:rsidR="00494F6C" w:rsidRDefault="00494F6C" w:rsidP="00920266">
      <w:pPr>
        <w:pStyle w:val="CommentText"/>
      </w:pPr>
      <w:r>
        <w:rPr>
          <w:rStyle w:val="CommentReference"/>
        </w:rPr>
        <w:annotationRef/>
      </w:r>
      <w:r>
        <w:t>ID: ET_VPF_V1.00.00_AD_Req_04_008</w:t>
      </w:r>
    </w:p>
    <w:p w14:paraId="31B7047F" w14:textId="30D300D4" w:rsidR="00494F6C" w:rsidRDefault="00494F6C" w:rsidP="00920266">
      <w:pPr>
        <w:pStyle w:val="CommentText"/>
      </w:pPr>
      <w:r>
        <w:t>Tham khảo: {ET_VPF_V1.00.00_RD_Req_04_001}</w:t>
      </w:r>
    </w:p>
  </w:comment>
  <w:comment w:id="674" w:author="Tinh Le" w:date="2022-07-14T14:50:00Z" w:initials="TL">
    <w:p w14:paraId="01AE00B0" w14:textId="3886E5BC" w:rsidR="00494F6C" w:rsidRDefault="00494F6C" w:rsidP="00F953A6">
      <w:pPr>
        <w:pStyle w:val="CommentText"/>
      </w:pPr>
      <w:r>
        <w:rPr>
          <w:rStyle w:val="CommentReference"/>
        </w:rPr>
        <w:annotationRef/>
      </w:r>
      <w:r>
        <w:t>ID: ET_VPF_V1.00.00_AD_Req_03_009</w:t>
      </w:r>
    </w:p>
    <w:p w14:paraId="0553AE1C" w14:textId="55727A9A" w:rsidR="00494F6C" w:rsidRDefault="00494F6C" w:rsidP="00F953A6">
      <w:pPr>
        <w:pStyle w:val="CommentText"/>
      </w:pPr>
      <w:r>
        <w:t>Tham khảo: {ET_VPF_V1.00.00_RD_Req_03_001}</w:t>
      </w:r>
    </w:p>
  </w:comment>
  <w:comment w:id="675" w:author="Giang Truong. Nguyen (4)" w:date="2022-06-29T08:49:00Z" w:initials="GN">
    <w:p w14:paraId="231CBFB6" w14:textId="37709E7F" w:rsidR="00494F6C" w:rsidRDefault="00494F6C" w:rsidP="0070523C">
      <w:pPr>
        <w:pStyle w:val="CommentText"/>
      </w:pPr>
      <w:r>
        <w:rPr>
          <w:rStyle w:val="CommentReference"/>
        </w:rPr>
        <w:annotationRef/>
      </w:r>
      <w:r>
        <w:t>ID: ET_VPF_V1.00.00_AD_Req_04_009</w:t>
      </w:r>
    </w:p>
    <w:p w14:paraId="20B6DF24" w14:textId="3FA96EB5" w:rsidR="00494F6C" w:rsidRDefault="00494F6C" w:rsidP="0070523C">
      <w:pPr>
        <w:pStyle w:val="CommentText"/>
      </w:pPr>
      <w:r>
        <w:t>Tham khảo: {ET_VPF_V1.00.00_RD_Req_04_001}</w:t>
      </w:r>
    </w:p>
  </w:comment>
  <w:comment w:id="676" w:author="Tinh Le" w:date="2022-07-14T14:51:00Z" w:initials="TL">
    <w:p w14:paraId="35B7680F" w14:textId="4058A0CC" w:rsidR="00494F6C" w:rsidRDefault="00494F6C" w:rsidP="007E235B">
      <w:pPr>
        <w:pStyle w:val="CommentText"/>
      </w:pPr>
      <w:r>
        <w:rPr>
          <w:rStyle w:val="CommentReference"/>
        </w:rPr>
        <w:annotationRef/>
      </w:r>
      <w:r>
        <w:t>ID: ET_VPF_V1.00.00_AD_Req_03_010</w:t>
      </w:r>
    </w:p>
    <w:p w14:paraId="02802380" w14:textId="3A0E9730" w:rsidR="00494F6C" w:rsidRDefault="00494F6C" w:rsidP="007E235B">
      <w:pPr>
        <w:pStyle w:val="CommentText"/>
      </w:pPr>
      <w:r>
        <w:t>Tham khảo: {ET_VPF_V1.00.00_RD_Req_03_001}</w:t>
      </w:r>
    </w:p>
  </w:comment>
  <w:comment w:id="678" w:author="Hong Tieu" w:date="2022-07-11T15:43:00Z" w:initials="HT">
    <w:p w14:paraId="776FF1EB" w14:textId="57513BAB" w:rsidR="00494F6C" w:rsidRDefault="00494F6C" w:rsidP="00CB1D13">
      <w:pPr>
        <w:pStyle w:val="CommentText"/>
      </w:pPr>
      <w:r>
        <w:rPr>
          <w:rStyle w:val="CommentReference"/>
        </w:rPr>
        <w:annotationRef/>
      </w:r>
      <w:r>
        <w:t>ID: ET_VPF_V1.00.00_AD_Req_06_004</w:t>
      </w:r>
    </w:p>
    <w:p w14:paraId="00A35825" w14:textId="1CA0AA47" w:rsidR="00494F6C" w:rsidRDefault="00494F6C" w:rsidP="00CB1D13">
      <w:pPr>
        <w:pStyle w:val="CommentText"/>
      </w:pPr>
      <w:r>
        <w:t>Tham khảo: {ET_VPF_V1.00.00_RD_Req_06_001}</w:t>
      </w:r>
    </w:p>
  </w:comment>
  <w:comment w:id="680" w:author="Giang Truong. Nguyen (4)" w:date="2022-06-29T08:50:00Z" w:initials="GN">
    <w:p w14:paraId="75FDDF5D" w14:textId="0BF36ADC" w:rsidR="00494F6C" w:rsidRDefault="00494F6C" w:rsidP="0070523C">
      <w:pPr>
        <w:pStyle w:val="CommentText"/>
      </w:pPr>
      <w:r>
        <w:rPr>
          <w:rStyle w:val="CommentReference"/>
        </w:rPr>
        <w:annotationRef/>
      </w:r>
      <w:r>
        <w:t>ID: ET_VPF_V1.00.00_AD_Req_04_010</w:t>
      </w:r>
    </w:p>
    <w:p w14:paraId="49F0E696" w14:textId="70332B30" w:rsidR="00494F6C" w:rsidRDefault="00494F6C" w:rsidP="0070523C">
      <w:pPr>
        <w:pStyle w:val="CommentText"/>
      </w:pPr>
      <w:r>
        <w:t>Tham khảo: {ET_VPF_V1.00.00_RD_Req_04_001}</w:t>
      </w:r>
    </w:p>
  </w:comment>
  <w:comment w:id="682" w:author="Giang Truong. Nguyen (4)" w:date="2022-06-29T08:49:00Z" w:initials="GN">
    <w:p w14:paraId="156E4176" w14:textId="41D20F01" w:rsidR="00494F6C" w:rsidRDefault="00494F6C">
      <w:pPr>
        <w:pStyle w:val="CommentText"/>
      </w:pPr>
      <w:r>
        <w:rPr>
          <w:rStyle w:val="CommentReference"/>
        </w:rPr>
        <w:annotationRef/>
      </w:r>
    </w:p>
  </w:comment>
  <w:comment w:id="683" w:author="Tinh Le" w:date="2022-07-14T14:52:00Z" w:initials="TL">
    <w:p w14:paraId="512EF143" w14:textId="6BB27712" w:rsidR="00494F6C" w:rsidRDefault="00494F6C" w:rsidP="006E5A6F">
      <w:pPr>
        <w:pStyle w:val="CommentText"/>
      </w:pPr>
      <w:r>
        <w:rPr>
          <w:rStyle w:val="CommentReference"/>
        </w:rPr>
        <w:annotationRef/>
      </w:r>
      <w:r>
        <w:t>ID: ET_VPF_V1.00.00_AD_Req_03_011</w:t>
      </w:r>
    </w:p>
    <w:p w14:paraId="1903A198" w14:textId="2BE75615" w:rsidR="00494F6C" w:rsidRDefault="00494F6C" w:rsidP="006E5A6F">
      <w:pPr>
        <w:pStyle w:val="CommentText"/>
      </w:pPr>
      <w:r>
        <w:t>Tham khảo: {ET_VPF_V1.00.00_RD_Req_03_001}</w:t>
      </w:r>
    </w:p>
  </w:comment>
  <w:comment w:id="718" w:author="Tinh Le" w:date="2022-12-06T11:11:00Z" w:initials="TL">
    <w:p w14:paraId="70FB0C9F" w14:textId="62020EE7" w:rsidR="00494F6C" w:rsidRDefault="00494F6C">
      <w:pPr>
        <w:pStyle w:val="CommentText"/>
      </w:pPr>
      <w:r>
        <w:rPr>
          <w:rStyle w:val="CommentReference"/>
        </w:rPr>
        <w:annotationRef/>
      </w:r>
      <w:r>
        <w:t>Cập nhật MATLAB R2021a</w:t>
      </w:r>
    </w:p>
  </w:comment>
  <w:comment w:id="721" w:author="Hong Tieu" w:date="2022-07-11T15:46:00Z" w:initials="HT">
    <w:p w14:paraId="3C04A531" w14:textId="7170B73C" w:rsidR="00494F6C" w:rsidRDefault="00494F6C" w:rsidP="00CB1D13">
      <w:pPr>
        <w:pStyle w:val="CommentText"/>
      </w:pPr>
      <w:r>
        <w:rPr>
          <w:rStyle w:val="CommentReference"/>
        </w:rPr>
        <w:annotationRef/>
      </w:r>
      <w:bookmarkStart w:id="722" w:name="_Hlk108454945"/>
      <w:r>
        <w:t>ID: ET_VPF_V1.00.00_AD_Req_06_005</w:t>
      </w:r>
    </w:p>
    <w:p w14:paraId="3FF32792" w14:textId="194228F0" w:rsidR="00494F6C" w:rsidRDefault="00494F6C" w:rsidP="00CB1D13">
      <w:pPr>
        <w:pStyle w:val="CommentText"/>
      </w:pPr>
      <w:r>
        <w:t>Tham khảo: {ET_VPF_V1.00.00_RD_Req_06_001}</w:t>
      </w:r>
      <w:bookmarkEnd w:id="722"/>
    </w:p>
  </w:comment>
  <w:comment w:id="725" w:author="Giang Truong. Nguyen (4)" w:date="2022-06-29T09:22:00Z" w:initials="GN">
    <w:p w14:paraId="5702F6DA" w14:textId="77777777" w:rsidR="00494F6C" w:rsidRDefault="00494F6C" w:rsidP="00695C55">
      <w:pPr>
        <w:pStyle w:val="CommentText"/>
      </w:pPr>
      <w:r>
        <w:rPr>
          <w:rStyle w:val="CommentReference"/>
        </w:rPr>
        <w:annotationRef/>
      </w:r>
      <w:r>
        <w:t>ID: ET_VPF_V1.00.00_AD_Req_01_003</w:t>
      </w:r>
    </w:p>
    <w:p w14:paraId="27C4E67C" w14:textId="77777777" w:rsidR="00494F6C" w:rsidRDefault="00494F6C" w:rsidP="00695C55">
      <w:pPr>
        <w:pStyle w:val="CommentText"/>
      </w:pPr>
      <w:r>
        <w:t>Tham khảo: {ET_VPF_V1.00.00_RD_Req_01_001}</w:t>
      </w:r>
    </w:p>
  </w:comment>
  <w:comment w:id="726" w:author="Hong Tieu" w:date="2022-07-11T15:47:00Z" w:initials="HT">
    <w:p w14:paraId="02FB625E" w14:textId="6E615F78" w:rsidR="00494F6C" w:rsidRDefault="00494F6C" w:rsidP="00713972">
      <w:pPr>
        <w:pStyle w:val="CommentText"/>
      </w:pPr>
      <w:r>
        <w:rPr>
          <w:rStyle w:val="CommentReference"/>
        </w:rPr>
        <w:annotationRef/>
      </w:r>
      <w:r>
        <w:t>ID: ET_VPF_V1.00.00_AD_Req_05_006</w:t>
      </w:r>
    </w:p>
    <w:p w14:paraId="42D2E35E" w14:textId="32A0B8A7" w:rsidR="00494F6C" w:rsidRDefault="00494F6C" w:rsidP="00713972">
      <w:pPr>
        <w:pStyle w:val="CommentText"/>
      </w:pPr>
      <w:r>
        <w:t>Tham khảo: {ET_VPF_V1.00.00_RD_Req_05_001}</w:t>
      </w:r>
    </w:p>
  </w:comment>
  <w:comment w:id="728" w:author="Hong Tieu" w:date="2022-07-11T15:47:00Z" w:initials="HT">
    <w:p w14:paraId="0CB93A0C" w14:textId="5A0BEFBA" w:rsidR="00494F6C" w:rsidRDefault="00494F6C">
      <w:pPr>
        <w:pStyle w:val="CommentText"/>
      </w:pPr>
      <w:r>
        <w:rPr>
          <w:rStyle w:val="CommentReference"/>
        </w:rPr>
        <w:annotationRef/>
      </w:r>
      <w:r>
        <w:rPr>
          <w:rStyle w:val="CommentReference"/>
        </w:rPr>
        <w:annotationRef/>
      </w:r>
      <w:r>
        <w:t>Sẽ được cập nhật sau giai đoạn Mã hóa.</w:t>
      </w:r>
    </w:p>
  </w:comment>
  <w:comment w:id="727" w:author="Son Tong. Thai (2)" w:date="2022-09-22T14:53:00Z" w:initials="ST">
    <w:p w14:paraId="1E610071" w14:textId="7CB0758C" w:rsidR="00494F6C" w:rsidRDefault="00494F6C">
      <w:pPr>
        <w:pStyle w:val="CommentText"/>
      </w:pPr>
      <w:r>
        <w:rPr>
          <w:rStyle w:val="CommentReference"/>
        </w:rPr>
        <w:annotationRef/>
      </w:r>
      <w:r>
        <w:t>Cập nhật U2C sau khi nhận hộp công cụ</w:t>
      </w:r>
    </w:p>
  </w:comment>
  <w:comment w:id="776" w:author="Hong Tieu" w:date="2022-07-11T15:53:00Z" w:initials="HT">
    <w:p w14:paraId="035C5496" w14:textId="532D6FB4" w:rsidR="00494F6C" w:rsidRDefault="00494F6C" w:rsidP="00CB1D13">
      <w:pPr>
        <w:pStyle w:val="CommentText"/>
      </w:pPr>
      <w:r>
        <w:rPr>
          <w:rStyle w:val="CommentReference"/>
        </w:rPr>
        <w:annotationRef/>
      </w:r>
      <w:r>
        <w:t>ID: ET_VPF_V1.00.00_AD_Req_06_006</w:t>
      </w:r>
    </w:p>
    <w:p w14:paraId="2DB04E65" w14:textId="0825B6B1" w:rsidR="00494F6C" w:rsidRDefault="00494F6C" w:rsidP="00CB1D13">
      <w:pPr>
        <w:pStyle w:val="CommentText"/>
      </w:pPr>
      <w:r>
        <w:t>Tham khảo: {ET_VPF_V1.00.00_RD_Req_06_001}</w:t>
      </w:r>
    </w:p>
  </w:comment>
  <w:comment w:id="787" w:author="Giang Truong. Nguyen (4)" w:date="2022-06-29T08:53:00Z" w:initials="GN">
    <w:p w14:paraId="4CC2EF27" w14:textId="5916DD02" w:rsidR="00494F6C" w:rsidRDefault="00494F6C" w:rsidP="00D168C2">
      <w:pPr>
        <w:pStyle w:val="CommentText"/>
      </w:pPr>
      <w:r>
        <w:rPr>
          <w:rStyle w:val="CommentReference"/>
        </w:rPr>
        <w:annotationRef/>
      </w:r>
      <w:r>
        <w:t>ID: ET_VPF_V1.00.00_AD_Req_04_011</w:t>
      </w:r>
    </w:p>
    <w:p w14:paraId="0D16F596" w14:textId="1E446A54" w:rsidR="00494F6C" w:rsidRDefault="00494F6C" w:rsidP="00D168C2">
      <w:pPr>
        <w:pStyle w:val="CommentText"/>
      </w:pPr>
      <w:r>
        <w:t>Tham khảo: {ET_VPF_V1.00.00_RD_Req_04_001}</w:t>
      </w:r>
    </w:p>
  </w:comment>
  <w:comment w:id="858" w:author="Hong Tieu" w:date="2022-07-11T15:54:00Z" w:initials="HT">
    <w:p w14:paraId="2213E7EE" w14:textId="1E7965AC" w:rsidR="00494F6C" w:rsidRDefault="00494F6C" w:rsidP="00713972">
      <w:pPr>
        <w:pStyle w:val="CommentText"/>
      </w:pPr>
      <w:r>
        <w:rPr>
          <w:rStyle w:val="CommentReference"/>
        </w:rPr>
        <w:annotationRef/>
      </w:r>
      <w:r>
        <w:t>ID: ET_VPF_V1.00.00_AD_Req_05_007</w:t>
      </w:r>
    </w:p>
    <w:p w14:paraId="0BD92E36" w14:textId="5B78D4B9" w:rsidR="00494F6C" w:rsidRDefault="00494F6C" w:rsidP="00713972">
      <w:pPr>
        <w:pStyle w:val="CommentText"/>
      </w:pPr>
      <w:r>
        <w:t>Tham khảo: {ET_VPF_V1.00.00_RD_Req_05_001}</w:t>
      </w:r>
    </w:p>
  </w:comment>
  <w:comment w:id="892" w:author="Son Tong. Thai (2)" w:date="2022-12-26T10:08:00Z" w:initials="ST">
    <w:p w14:paraId="2789D1F1" w14:textId="798A2CEA" w:rsidR="00FF1D22" w:rsidRDefault="00F80471" w:rsidP="00FF1D22">
      <w:pPr>
        <w:pStyle w:val="CommentText"/>
      </w:pPr>
      <w:r>
        <w:rPr>
          <w:rStyle w:val="CommentReference"/>
        </w:rPr>
        <w:annotationRef/>
      </w:r>
      <w:r w:rsidR="00FF1D22">
        <w:t>ID: ET_VPF_V1.00.00_AD_Req_TimeMeasurementMethod_002</w:t>
      </w:r>
    </w:p>
    <w:p w14:paraId="6DA8C143" w14:textId="6D47C01F" w:rsidR="00F80471" w:rsidRDefault="00FF1D22" w:rsidP="00FF1D22">
      <w:pPr>
        <w:pStyle w:val="CommentText"/>
      </w:pPr>
      <w:r>
        <w:t>Tham khảo: {ET_VPF_V1.00.00_RD_Req_TimeMeasurementMethod_001}</w:t>
      </w:r>
    </w:p>
  </w:comment>
  <w:comment w:id="1059" w:author="Phuc Giang" w:date="2022-07-22T12:33:00Z" w:initials="PG">
    <w:p w14:paraId="606519E8" w14:textId="091D58EC" w:rsidR="00494F6C" w:rsidRDefault="00494F6C" w:rsidP="00EF59AF">
      <w:pPr>
        <w:pStyle w:val="CommentText"/>
      </w:pPr>
      <w:r>
        <w:rPr>
          <w:rStyle w:val="CommentReference"/>
        </w:rPr>
        <w:annotationRef/>
      </w:r>
      <w:r>
        <w:t>ID: ET_VPF_V1.00.00_AD_Req_02_005</w:t>
      </w:r>
    </w:p>
    <w:p w14:paraId="0DC52002" w14:textId="219FD597" w:rsidR="00494F6C" w:rsidRDefault="00494F6C" w:rsidP="00EF59AF">
      <w:pPr>
        <w:pStyle w:val="CommentText"/>
      </w:pPr>
      <w:r>
        <w:t>Tham khảo: {ET_VPF_V1.00.00_RD_Req_02_001}</w:t>
      </w:r>
    </w:p>
  </w:comment>
  <w:comment w:id="1061" w:author="Hong Tieu" w:date="2022-07-11T14:59:00Z" w:initials="HT">
    <w:p w14:paraId="6F3B9DA2" w14:textId="501380E0" w:rsidR="00494F6C" w:rsidRDefault="00494F6C" w:rsidP="00713972">
      <w:pPr>
        <w:pStyle w:val="CommentText"/>
      </w:pPr>
      <w:r>
        <w:rPr>
          <w:rStyle w:val="CommentReference"/>
        </w:rPr>
        <w:annotationRef/>
      </w:r>
      <w:r>
        <w:t>ID: ET_VPF_V1.00.00_AD_Req_05_008</w:t>
      </w:r>
    </w:p>
    <w:p w14:paraId="011F130A" w14:textId="323294CB" w:rsidR="00494F6C" w:rsidRDefault="00494F6C" w:rsidP="00713972">
      <w:pPr>
        <w:pStyle w:val="CommentText"/>
      </w:pPr>
      <w:r>
        <w:t>Tham khảo: {ET_VPF_V1.00.00_RD_Req_05_001}</w:t>
      </w:r>
    </w:p>
  </w:comment>
  <w:comment w:id="1064" w:author="Son Tong. Thai (2)" w:date="2022-09-23T12:08:00Z" w:initials="ST">
    <w:p w14:paraId="2E1BD00B" w14:textId="57367B0D" w:rsidR="00494F6C" w:rsidRDefault="00494F6C" w:rsidP="000247F5">
      <w:pPr>
        <w:pStyle w:val="CommentText"/>
      </w:pPr>
      <w:r>
        <w:rPr>
          <w:rStyle w:val="CommentReference"/>
        </w:rPr>
        <w:annotationRef/>
      </w:r>
      <w:r>
        <w:t>Cập nhật U2C sau khi nhận hộp công cụ</w:t>
      </w:r>
    </w:p>
  </w:comment>
  <w:comment w:id="1068" w:author="Tinh Le" w:date="2022-09-14T14:38:00Z" w:initials="TL">
    <w:p w14:paraId="02F820F5" w14:textId="77777777" w:rsidR="00494F6C" w:rsidRDefault="00494F6C" w:rsidP="00501BE1">
      <w:pPr>
        <w:pStyle w:val="CommentText"/>
      </w:pPr>
      <w:r>
        <w:rPr>
          <w:rStyle w:val="CommentReference"/>
        </w:rPr>
        <w:annotationRef/>
      </w:r>
      <w:r>
        <w:t>ID: ET_VPF_V1.00.00_AD_Req_03_012</w:t>
      </w:r>
    </w:p>
    <w:p w14:paraId="381E3B0B" w14:textId="2980AA30" w:rsidR="00494F6C" w:rsidRDefault="00494F6C" w:rsidP="00501BE1">
      <w:pPr>
        <w:pStyle w:val="CommentText"/>
      </w:pPr>
      <w:r>
        <w:t>Tham khảo: {ET_VPF_V1.00.00_RD_Req_03_001}</w:t>
      </w:r>
    </w:p>
  </w:comment>
  <w:comment w:id="1069" w:author="Tinh Le" w:date="2022-09-14T15:07:00Z" w:initials="TL">
    <w:p w14:paraId="2619F77A" w14:textId="2B40FC89" w:rsidR="00494F6C" w:rsidRDefault="00494F6C" w:rsidP="002656EE">
      <w:pPr>
        <w:pStyle w:val="CommentText"/>
      </w:pPr>
      <w:r>
        <w:rPr>
          <w:rStyle w:val="CommentReference"/>
        </w:rPr>
        <w:annotationRef/>
      </w:r>
      <w:r>
        <w:t>ID: ET_VPF_V1.00.00_AD_Req_03_015</w:t>
      </w:r>
    </w:p>
    <w:p w14:paraId="463D792C" w14:textId="4D37D49E" w:rsidR="00494F6C" w:rsidRDefault="00494F6C" w:rsidP="002656EE">
      <w:pPr>
        <w:pStyle w:val="CommentText"/>
      </w:pPr>
      <w:r>
        <w:t>Tham khảo: {ET_VPF_V1.00.00_RD_Req_03_001}</w:t>
      </w:r>
    </w:p>
  </w:comment>
  <w:comment w:id="1244" w:author="Giang Truong. Nguyen (4)" w:date="2022-06-29T09:24:00Z" w:initials="GN">
    <w:p w14:paraId="4DA65848" w14:textId="0FE12492" w:rsidR="00494F6C" w:rsidRDefault="00494F6C" w:rsidP="00924484">
      <w:pPr>
        <w:pStyle w:val="CommentText"/>
      </w:pPr>
      <w:r>
        <w:rPr>
          <w:rStyle w:val="CommentReference"/>
        </w:rPr>
        <w:annotationRef/>
      </w:r>
      <w:r>
        <w:t>ID: ET_VPF_V1.00.00_AD_Req_04_012</w:t>
      </w:r>
    </w:p>
    <w:p w14:paraId="795A4850" w14:textId="23FBE1E3" w:rsidR="00494F6C" w:rsidRDefault="00494F6C" w:rsidP="00924484">
      <w:pPr>
        <w:pStyle w:val="CommentText"/>
      </w:pPr>
      <w:r>
        <w:t>Tham khảo: {ET_VPF_V1.00.00_RD_Req_04_001}</w:t>
      </w:r>
    </w:p>
  </w:comment>
  <w:comment w:id="1245" w:author="Giang Truong. Nguyen (4)" w:date="2022-06-29T09:29:00Z" w:initials="GN">
    <w:p w14:paraId="1B62D039" w14:textId="089B49A3" w:rsidR="00494F6C" w:rsidRDefault="00494F6C" w:rsidP="00DD206D">
      <w:pPr>
        <w:pStyle w:val="CommentText"/>
      </w:pPr>
      <w:r>
        <w:rPr>
          <w:rStyle w:val="CommentReference"/>
        </w:rPr>
        <w:annotationRef/>
      </w:r>
      <w:r>
        <w:t>ID: ET_VPF_V1.00.00_AD_Req_01_004</w:t>
      </w:r>
    </w:p>
    <w:p w14:paraId="6A104C2E" w14:textId="5729F500" w:rsidR="00494F6C" w:rsidRDefault="00494F6C" w:rsidP="00DD206D">
      <w:pPr>
        <w:pStyle w:val="CommentText"/>
      </w:pPr>
      <w:r>
        <w:t>Tham khảo: {ET_VPF_V1.00.00_RD_Req_01_001}</w:t>
      </w:r>
    </w:p>
  </w:comment>
  <w:comment w:id="1248" w:author="Hong Tieu" w:date="2022-07-11T18:56:00Z" w:initials="HT">
    <w:p w14:paraId="4FFFE2DA" w14:textId="01FE06D5" w:rsidR="00494F6C" w:rsidRDefault="00494F6C" w:rsidP="00CB1D13">
      <w:pPr>
        <w:pStyle w:val="CommentText"/>
      </w:pPr>
      <w:r>
        <w:rPr>
          <w:rStyle w:val="CommentReference"/>
        </w:rPr>
        <w:annotationRef/>
      </w:r>
      <w:r>
        <w:t>ID: ET_VPF_V1.00.00_AD_Req_05_009</w:t>
      </w:r>
    </w:p>
    <w:p w14:paraId="03E3C664" w14:textId="26AEAA0D" w:rsidR="00494F6C" w:rsidRDefault="00494F6C" w:rsidP="00CB1D13">
      <w:pPr>
        <w:pStyle w:val="CommentText"/>
      </w:pPr>
      <w:r>
        <w:t>Tham khảo: {ET_VPF_V1.00.00_RD_Req_05_001}</w:t>
      </w:r>
    </w:p>
  </w:comment>
  <w:comment w:id="1249" w:author="Hong Tieu" w:date="2022-07-11T18:56:00Z" w:initials="HT">
    <w:p w14:paraId="11233239" w14:textId="780E3331" w:rsidR="00494F6C" w:rsidRDefault="00494F6C" w:rsidP="00CB1D13">
      <w:pPr>
        <w:pStyle w:val="CommentText"/>
      </w:pPr>
      <w:r>
        <w:rPr>
          <w:rStyle w:val="CommentReference"/>
        </w:rPr>
        <w:annotationRef/>
      </w:r>
      <w:r>
        <w:t>ID: ET_VPF_V1.00.00_AD_Req_06_007</w:t>
      </w:r>
    </w:p>
    <w:p w14:paraId="15BE7AEF" w14:textId="0E4A626B" w:rsidR="00494F6C" w:rsidRDefault="00494F6C" w:rsidP="00CB1D13">
      <w:pPr>
        <w:pStyle w:val="CommentText"/>
      </w:pPr>
      <w:r>
        <w:t>Tham khảo: {ET_VPF_V1.00.00_RD_Req_06_001}</w:t>
      </w:r>
    </w:p>
  </w:comment>
  <w:comment w:id="1251" w:author="Tinh Le" w:date="2022-07-14T14:54:00Z" w:initials="TL">
    <w:p w14:paraId="0834BB32" w14:textId="7A8DDFBE" w:rsidR="00494F6C" w:rsidRDefault="00494F6C" w:rsidP="003F121F">
      <w:pPr>
        <w:pStyle w:val="CommentText"/>
      </w:pPr>
      <w:r>
        <w:rPr>
          <w:rStyle w:val="CommentReference"/>
        </w:rPr>
        <w:annotationRef/>
      </w:r>
      <w:r>
        <w:t>ID: ET_VPF_V1.00.00_AD_Req_03_013</w:t>
      </w:r>
    </w:p>
    <w:p w14:paraId="6EF053FB" w14:textId="161A17F5" w:rsidR="00494F6C" w:rsidRDefault="00494F6C" w:rsidP="003F121F">
      <w:pPr>
        <w:pStyle w:val="CommentText"/>
      </w:pPr>
      <w:r>
        <w:t>Tham khảo: {ET_VPF_V1.00.00_RD_Req_03_001}</w:t>
      </w:r>
    </w:p>
  </w:comment>
  <w:comment w:id="1253" w:author="Phuc Giang" w:date="2022-07-26T08:40:00Z" w:initials="PG">
    <w:p w14:paraId="42CE4F54" w14:textId="6500831A" w:rsidR="00494F6C" w:rsidRDefault="00494F6C" w:rsidP="003E19B1">
      <w:pPr>
        <w:pStyle w:val="CommentText"/>
      </w:pPr>
      <w:r>
        <w:rPr>
          <w:rStyle w:val="CommentReference"/>
        </w:rPr>
        <w:annotationRef/>
      </w:r>
      <w:r>
        <w:t>ID: ET_VPF_V1.00.00_AD_Req_02_007</w:t>
      </w:r>
    </w:p>
    <w:p w14:paraId="7CE313B4" w14:textId="7FC62B25" w:rsidR="00494F6C" w:rsidRDefault="00494F6C" w:rsidP="003E19B1">
      <w:pPr>
        <w:pStyle w:val="CommentText"/>
      </w:pPr>
      <w:r>
        <w:t>Tham khảo: {ET_VPF_V1.00.00_RD_Req_02_001}</w:t>
      </w:r>
    </w:p>
  </w:comment>
  <w:comment w:id="1255" w:author="Hong Tieu" w:date="2022-10-31T13:45:00Z" w:initials="HT">
    <w:p w14:paraId="222BC2A6" w14:textId="25307FDB" w:rsidR="00494F6C" w:rsidRDefault="00494F6C" w:rsidP="001F1C43">
      <w:pPr>
        <w:pStyle w:val="CommentText"/>
      </w:pPr>
      <w:r>
        <w:rPr>
          <w:rStyle w:val="CommentReference"/>
        </w:rPr>
        <w:annotationRef/>
      </w:r>
      <w:r>
        <w:t>ID: ET_VPF_V1.00.00_AD_Req_Installer_004</w:t>
      </w:r>
    </w:p>
    <w:p w14:paraId="7CE4E666" w14:textId="03D72310" w:rsidR="00494F6C" w:rsidRDefault="00494F6C" w:rsidP="001F1C43">
      <w:pPr>
        <w:pStyle w:val="CommentText"/>
      </w:pPr>
      <w:r>
        <w:t>Tham khảo: {ET_VPF_V1.00.00_RD_Req_Installer_001}</w:t>
      </w:r>
    </w:p>
  </w:comment>
  <w:comment w:id="1257" w:author="Giang Truong. Nguyen (4)" w:date="2022-11-09T16:56:00Z" w:initials="GN">
    <w:p w14:paraId="3D03B074" w14:textId="5F756FD7" w:rsidR="00494F6C" w:rsidRDefault="00494F6C" w:rsidP="00CB4EA3">
      <w:pPr>
        <w:pStyle w:val="CommentText"/>
      </w:pPr>
      <w:r>
        <w:rPr>
          <w:rStyle w:val="CommentReference"/>
        </w:rPr>
        <w:annotationRef/>
      </w:r>
      <w:r>
        <w:t>ID: ET_VPF_V1.00.00_AD_Req_ADCUnit1_005</w:t>
      </w:r>
    </w:p>
    <w:p w14:paraId="76054458" w14:textId="2A734620" w:rsidR="00494F6C" w:rsidRDefault="00494F6C" w:rsidP="00CB4EA3">
      <w:pPr>
        <w:pStyle w:val="CommentText"/>
      </w:pPr>
      <w:r>
        <w:t>Tham khảo: {ET_VPF_V1.00.00_RD_Req_ADCUnit1_001}</w:t>
      </w:r>
    </w:p>
  </w:comment>
  <w:comment w:id="1259" w:author="Giang Truong. Nguyen (4)" w:date="2022-11-29T16:42:00Z" w:initials="GN">
    <w:p w14:paraId="0B5BF0D2" w14:textId="3EE0F279" w:rsidR="00494F6C" w:rsidRDefault="00494F6C" w:rsidP="00FE1C09">
      <w:pPr>
        <w:pStyle w:val="CommentText"/>
      </w:pPr>
      <w:r>
        <w:rPr>
          <w:rStyle w:val="CommentReference"/>
        </w:rPr>
        <w:annotationRef/>
      </w:r>
      <w:r>
        <w:t>ID: ET_VPF_V1.00.00_AD_Req_SimulinkLibrary_004</w:t>
      </w:r>
    </w:p>
    <w:p w14:paraId="6C5C73BB" w14:textId="792F2534" w:rsidR="00494F6C" w:rsidRDefault="00494F6C" w:rsidP="00FE1C09">
      <w:pPr>
        <w:pStyle w:val="CommentText"/>
      </w:pPr>
      <w:r>
        <w:t>Tham khảo: {ET_VPF_V1.00.00_RD_Req_SimulinkLibrary_001}</w:t>
      </w:r>
    </w:p>
  </w:comment>
  <w:comment w:id="1261" w:author="Giang Truong. Nguyen (4)" w:date="2022-06-29T09:32:00Z" w:initials="GN">
    <w:p w14:paraId="4BEFE902" w14:textId="4973A205" w:rsidR="00494F6C" w:rsidRDefault="00494F6C" w:rsidP="001E6BD0">
      <w:pPr>
        <w:pStyle w:val="CommentText"/>
      </w:pPr>
      <w:r>
        <w:rPr>
          <w:rStyle w:val="CommentReference"/>
        </w:rPr>
        <w:annotationRef/>
      </w:r>
      <w:r>
        <w:t>ID: ET_VPF_V1.00.00_AD_Req_01_005</w:t>
      </w:r>
    </w:p>
    <w:p w14:paraId="4D3B5BB6" w14:textId="5E24EF33" w:rsidR="00494F6C" w:rsidRDefault="00494F6C" w:rsidP="001E6BD0">
      <w:pPr>
        <w:pStyle w:val="CommentText"/>
      </w:pPr>
      <w:r>
        <w:t>Tham khảo: {ET_VPF_V1.00.00_RD_Req_01_001}</w:t>
      </w:r>
    </w:p>
  </w:comment>
  <w:comment w:id="1262" w:author="Giang Truong. Nguyen (4)" w:date="2022-06-29T08:54:00Z" w:initials="GN">
    <w:p w14:paraId="17D2D79A" w14:textId="0BC09D34" w:rsidR="00494F6C" w:rsidRDefault="00494F6C" w:rsidP="008D6A82">
      <w:pPr>
        <w:pStyle w:val="CommentText"/>
      </w:pPr>
      <w:r>
        <w:rPr>
          <w:rStyle w:val="CommentReference"/>
        </w:rPr>
        <w:annotationRef/>
      </w:r>
      <w:r>
        <w:t>ID: ET_VPF_V1.00.00_AD_Req_04_013</w:t>
      </w:r>
    </w:p>
    <w:p w14:paraId="4B92A256" w14:textId="0E61E771" w:rsidR="00494F6C" w:rsidRDefault="00494F6C" w:rsidP="008D6A82">
      <w:pPr>
        <w:pStyle w:val="CommentText"/>
      </w:pPr>
      <w:r>
        <w:t>Tham khảo: {ET_VPF_V1.00.00_RD_Req_04_001}</w:t>
      </w:r>
    </w:p>
  </w:comment>
  <w:comment w:id="1263" w:author="Hong Tieu" w:date="2022-07-11T19:00:00Z" w:initials="HT">
    <w:p w14:paraId="0FF91094" w14:textId="1812BECE" w:rsidR="00494F6C" w:rsidRDefault="00494F6C" w:rsidP="00371E65">
      <w:pPr>
        <w:pStyle w:val="CommentText"/>
      </w:pPr>
      <w:r>
        <w:rPr>
          <w:rStyle w:val="CommentReference"/>
        </w:rPr>
        <w:annotationRef/>
      </w:r>
      <w:r>
        <w:t>ID: ET_VPF_V1.00.00_AD_Req_05_010</w:t>
      </w:r>
    </w:p>
    <w:p w14:paraId="7E3BC7A8" w14:textId="60FDC9BE" w:rsidR="00494F6C" w:rsidRDefault="00494F6C" w:rsidP="00371E65">
      <w:pPr>
        <w:pStyle w:val="CommentText"/>
      </w:pPr>
      <w:r>
        <w:t>Tham khảo: {ET_VPF_V1.00.00_RD_Req_05_001}</w:t>
      </w:r>
    </w:p>
  </w:comment>
  <w:comment w:id="1264" w:author="Hong Tieu" w:date="2022-07-11T19:00:00Z" w:initials="HT">
    <w:p w14:paraId="555716E5" w14:textId="1AC8FEB0" w:rsidR="00494F6C" w:rsidRDefault="00494F6C" w:rsidP="00CB1D13">
      <w:pPr>
        <w:pStyle w:val="CommentText"/>
      </w:pPr>
      <w:r>
        <w:rPr>
          <w:rStyle w:val="CommentReference"/>
        </w:rPr>
        <w:annotationRef/>
      </w:r>
      <w:r>
        <w:t>ID: ET_VPF_V1.00.00_AD_Req_06_008</w:t>
      </w:r>
    </w:p>
    <w:p w14:paraId="3D4241AC" w14:textId="09164415" w:rsidR="00494F6C" w:rsidRDefault="00494F6C" w:rsidP="00CB1D13">
      <w:pPr>
        <w:pStyle w:val="CommentText"/>
      </w:pPr>
      <w:r>
        <w:t>Tham khảo: {ET_VPF_V1.00.00_RD_Req_06_001}</w:t>
      </w:r>
    </w:p>
  </w:comment>
  <w:comment w:id="1265" w:author="Tinh Le" w:date="2022-07-14T14:54:00Z" w:initials="TL">
    <w:p w14:paraId="468F6F40" w14:textId="0170C428" w:rsidR="00494F6C" w:rsidRDefault="00494F6C" w:rsidP="00075912">
      <w:pPr>
        <w:pStyle w:val="CommentText"/>
      </w:pPr>
      <w:r>
        <w:rPr>
          <w:rStyle w:val="CommentReference"/>
        </w:rPr>
        <w:annotationRef/>
      </w:r>
      <w:r>
        <w:t>ID: ET_VPF_V1.00.00_AD_Req_03_014</w:t>
      </w:r>
    </w:p>
    <w:p w14:paraId="519DA353" w14:textId="14367603" w:rsidR="00494F6C" w:rsidRDefault="00494F6C" w:rsidP="00075912">
      <w:pPr>
        <w:pStyle w:val="CommentText"/>
      </w:pPr>
      <w:r>
        <w:t>Tham khảo: {ET_VPF_V1.00.00_RD_Req_03_001}</w:t>
      </w:r>
    </w:p>
  </w:comment>
  <w:comment w:id="1266" w:author="Phuc Giang" w:date="2022-07-26T08:40:00Z" w:initials="PG">
    <w:p w14:paraId="6C1D2756" w14:textId="16DEC910" w:rsidR="00494F6C" w:rsidRDefault="00494F6C" w:rsidP="003E19B1">
      <w:pPr>
        <w:pStyle w:val="CommentText"/>
      </w:pPr>
      <w:r>
        <w:rPr>
          <w:rStyle w:val="CommentReference"/>
        </w:rPr>
        <w:annotationRef/>
      </w:r>
      <w:r>
        <w:t>ID: ET_VPF_V1.00.00_AD_Req_02_008</w:t>
      </w:r>
    </w:p>
    <w:p w14:paraId="5FB25948" w14:textId="357B018F" w:rsidR="00494F6C" w:rsidRDefault="00494F6C" w:rsidP="003E19B1">
      <w:pPr>
        <w:pStyle w:val="CommentText"/>
      </w:pPr>
      <w:r>
        <w:t>Tham khảo: {ET_VPF_V1.00.00_RD_Req_02_001}</w:t>
      </w:r>
    </w:p>
  </w:comment>
  <w:comment w:id="1267" w:author="Son Tong. Thai (2)" w:date="2022-09-23T15:50:00Z" w:initials="ST">
    <w:p w14:paraId="59BFCB28" w14:textId="77777777" w:rsidR="00494F6C" w:rsidRDefault="00494F6C" w:rsidP="00AE529E">
      <w:pPr>
        <w:pStyle w:val="CommentText"/>
        <w:rPr>
          <w:rFonts w:ascii="Arial" w:hAnsi="Arial"/>
          <w:sz w:val="21"/>
        </w:rPr>
      </w:pPr>
      <w:r>
        <w:rPr>
          <w:rStyle w:val="CommentReference"/>
          <w:rFonts w:ascii="Arial" w:hAnsi="Arial"/>
        </w:rPr>
        <w:annotationRef/>
      </w:r>
      <w:r>
        <w:t>Cập nhật U2C sau khi nhận hộp công cụ</w:t>
      </w:r>
    </w:p>
  </w:comment>
  <w:comment w:id="1268" w:author="Giang Truong. Nguyen (4)" w:date="2022-11-10T14:39:00Z" w:initials="GN">
    <w:p w14:paraId="57E1C16E" w14:textId="3750864A" w:rsidR="00494F6C" w:rsidRDefault="00494F6C" w:rsidP="00CB4EA3">
      <w:pPr>
        <w:pStyle w:val="CommentText"/>
      </w:pPr>
      <w:r>
        <w:rPr>
          <w:rStyle w:val="CommentReference"/>
        </w:rPr>
        <w:annotationRef/>
      </w:r>
      <w:r>
        <w:t>ID: ET_VPF_V1.00.00_AD_Req_ADCUnit1_006</w:t>
      </w:r>
    </w:p>
    <w:p w14:paraId="09A786C9" w14:textId="23561171" w:rsidR="00494F6C" w:rsidRDefault="00494F6C" w:rsidP="00CB4EA3">
      <w:pPr>
        <w:pStyle w:val="CommentText"/>
      </w:pPr>
      <w:r>
        <w:t>Tham khảo: {ET_VPF_V1.00.00_RD_Req_ADCUnit1_001}</w:t>
      </w:r>
    </w:p>
  </w:comment>
  <w:comment w:id="1269" w:author="Giang Truong. Nguyen (4)" w:date="2022-11-29T16:42:00Z" w:initials="GN">
    <w:p w14:paraId="6AD19F1B" w14:textId="56C2ECFD" w:rsidR="00494F6C" w:rsidRDefault="00494F6C" w:rsidP="00406D49">
      <w:pPr>
        <w:pStyle w:val="CommentText"/>
      </w:pPr>
      <w:r>
        <w:rPr>
          <w:rStyle w:val="CommentReference"/>
        </w:rPr>
        <w:annotationRef/>
      </w:r>
      <w:r>
        <w:t>ID: ET_VPF_V1.00.00_AD_Req_SimulinkLibrary_005</w:t>
      </w:r>
    </w:p>
    <w:p w14:paraId="3A518ACB" w14:textId="20B3447D" w:rsidR="00494F6C" w:rsidRDefault="00494F6C" w:rsidP="00406D49">
      <w:pPr>
        <w:pStyle w:val="CommentText"/>
      </w:pPr>
      <w:r>
        <w:t>Tham khảo: {ET_VPF_V1.00.00_RD_Req_SimulinkLibrary_001}</w:t>
      </w:r>
    </w:p>
  </w:comment>
  <w:comment w:id="1270" w:author="Phuc" w:date="2022-11-29T10:20:00Z" w:initials="P">
    <w:p w14:paraId="619DD007" w14:textId="77777777" w:rsidR="00494F6C" w:rsidRDefault="00494F6C" w:rsidP="00B61874">
      <w:pPr>
        <w:pStyle w:val="CommentText"/>
      </w:pPr>
      <w:r>
        <w:rPr>
          <w:rStyle w:val="CommentReference"/>
        </w:rPr>
        <w:annotationRef/>
      </w:r>
      <w:r>
        <w:t>ID: ET_VPF_V1.00.00_AD_Req_CANU2C_002</w:t>
      </w:r>
    </w:p>
    <w:p w14:paraId="7E428EF4" w14:textId="77777777" w:rsidR="00494F6C" w:rsidRDefault="00494F6C" w:rsidP="00B61874">
      <w:pPr>
        <w:pStyle w:val="CommentText"/>
      </w:pPr>
      <w:r>
        <w:t>Tham khảo: {ET_VPF_V1.00.00_RD_Req_CANU2C_001}</w:t>
      </w:r>
    </w:p>
  </w:comment>
  <w:comment w:id="1271" w:author="Son Tong. Thai (2)" w:date="2022-12-26T10:16:00Z" w:initials="ST">
    <w:p w14:paraId="3E53084F" w14:textId="00F01453" w:rsidR="006623F5" w:rsidRDefault="00786085" w:rsidP="006623F5">
      <w:pPr>
        <w:pStyle w:val="CommentText"/>
      </w:pPr>
      <w:r>
        <w:rPr>
          <w:rStyle w:val="CommentReference"/>
        </w:rPr>
        <w:annotationRef/>
      </w:r>
      <w:r>
        <w:rPr>
          <w:rStyle w:val="CommentReference"/>
        </w:rPr>
        <w:annotationRef/>
      </w:r>
      <w:r w:rsidR="006623F5">
        <w:t>ID: ET_VPF_V1.00.00_AD_Req_TimeMeasurementMethod_003</w:t>
      </w:r>
    </w:p>
    <w:p w14:paraId="1C44355D" w14:textId="12728163" w:rsidR="00786085" w:rsidRDefault="006623F5" w:rsidP="006623F5">
      <w:pPr>
        <w:pStyle w:val="CommentText"/>
      </w:pPr>
      <w:r>
        <w:t>Tham khảo: {ET_VPF_V1.00.00_RD_Req_TimeMeasurementMethod_001}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5F8164" w15:done="0"/>
  <w15:commentEx w15:paraId="10455D01" w15:done="0"/>
  <w15:commentEx w15:paraId="5DFA9AB0" w15:done="0"/>
  <w15:commentEx w15:paraId="67A768B3" w15:done="0"/>
  <w15:commentEx w15:paraId="02EF2F68" w15:done="0"/>
  <w15:commentEx w15:paraId="7083BB43" w15:done="0"/>
  <w15:commentEx w15:paraId="23251046" w15:done="0"/>
  <w15:commentEx w15:paraId="7BA161A0" w15:done="0"/>
  <w15:commentEx w15:paraId="4E211E6E" w15:done="0"/>
  <w15:commentEx w15:paraId="55E26376" w15:done="0"/>
  <w15:commentEx w15:paraId="5D80FA00" w15:done="0"/>
  <w15:commentEx w15:paraId="4DB370D7" w15:done="0"/>
  <w15:commentEx w15:paraId="25B78B0B" w15:done="0"/>
  <w15:commentEx w15:paraId="26605A21" w15:done="0"/>
  <w15:commentEx w15:paraId="49B8E80F" w15:done="0"/>
  <w15:commentEx w15:paraId="041D2E99" w15:done="0"/>
  <w15:commentEx w15:paraId="545E1859" w15:done="0"/>
  <w15:commentEx w15:paraId="5081F031" w15:done="0"/>
  <w15:commentEx w15:paraId="2903E1C1" w15:done="0"/>
  <w15:commentEx w15:paraId="339ADEF2" w15:done="0"/>
  <w15:commentEx w15:paraId="4B0334B6" w15:done="0"/>
  <w15:commentEx w15:paraId="61BF42DD" w15:done="0"/>
  <w15:commentEx w15:paraId="076AB657" w15:done="0"/>
  <w15:commentEx w15:paraId="7C547216" w15:done="0"/>
  <w15:commentEx w15:paraId="3D186C34" w15:done="0"/>
  <w15:commentEx w15:paraId="31EBACE2" w15:done="0"/>
  <w15:commentEx w15:paraId="1A143443" w15:done="0"/>
  <w15:commentEx w15:paraId="7B25E9B9" w15:done="0"/>
  <w15:commentEx w15:paraId="51CB4CB1" w15:done="0"/>
  <w15:commentEx w15:paraId="7E17CB79" w15:done="0"/>
  <w15:commentEx w15:paraId="434B8E8B" w15:done="0"/>
  <w15:commentEx w15:paraId="0947A64A" w15:done="0"/>
  <w15:commentEx w15:paraId="7C620EC7" w15:done="0"/>
  <w15:commentEx w15:paraId="59179655" w15:done="0"/>
  <w15:commentEx w15:paraId="457ECCD8" w15:done="0"/>
  <w15:commentEx w15:paraId="382F4B9E" w15:done="0"/>
  <w15:commentEx w15:paraId="125B687A" w15:done="0"/>
  <w15:commentEx w15:paraId="39C86ACD" w15:done="0"/>
  <w15:commentEx w15:paraId="0DBE4BD4" w15:done="0"/>
  <w15:commentEx w15:paraId="081F52C5" w15:done="0"/>
  <w15:commentEx w15:paraId="69488EB2" w15:done="0"/>
  <w15:commentEx w15:paraId="4220C049" w15:done="0"/>
  <w15:commentEx w15:paraId="6E77D475" w15:done="0"/>
  <w15:commentEx w15:paraId="2613D21A" w15:done="0"/>
  <w15:commentEx w15:paraId="17FDCFCE" w15:done="0"/>
  <w15:commentEx w15:paraId="6144703C" w15:done="0"/>
  <w15:commentEx w15:paraId="385C03D5" w15:done="0"/>
  <w15:commentEx w15:paraId="2C1D61EA" w15:done="0"/>
  <w15:commentEx w15:paraId="1FE1C958" w15:done="0"/>
  <w15:commentEx w15:paraId="37659040" w15:done="0"/>
  <w15:commentEx w15:paraId="60241954" w15:done="0"/>
  <w15:commentEx w15:paraId="31B7047F" w15:done="0"/>
  <w15:commentEx w15:paraId="0553AE1C" w15:done="0"/>
  <w15:commentEx w15:paraId="20B6DF24" w15:done="0"/>
  <w15:commentEx w15:paraId="02802380" w15:done="0"/>
  <w15:commentEx w15:paraId="00A35825" w15:done="0"/>
  <w15:commentEx w15:paraId="49F0E696" w15:done="0"/>
  <w15:commentEx w15:paraId="156E4176" w15:done="0"/>
  <w15:commentEx w15:paraId="1903A198" w15:done="0"/>
  <w15:commentEx w15:paraId="70FB0C9F" w15:done="0"/>
  <w15:commentEx w15:paraId="3FF32792" w15:done="0"/>
  <w15:commentEx w15:paraId="27C4E67C" w15:done="0"/>
  <w15:commentEx w15:paraId="42D2E35E" w15:done="0"/>
  <w15:commentEx w15:paraId="0CB93A0C" w15:done="0"/>
  <w15:commentEx w15:paraId="1E610071" w15:done="0"/>
  <w15:commentEx w15:paraId="2DB04E65" w15:done="0"/>
  <w15:commentEx w15:paraId="0D16F596" w15:done="0"/>
  <w15:commentEx w15:paraId="0BD92E36" w15:done="0"/>
  <w15:commentEx w15:paraId="6DA8C143" w15:done="0"/>
  <w15:commentEx w15:paraId="0DC52002" w15:done="0"/>
  <w15:commentEx w15:paraId="011F130A" w15:done="0"/>
  <w15:commentEx w15:paraId="2E1BD00B" w15:done="0"/>
  <w15:commentEx w15:paraId="381E3B0B" w15:done="0"/>
  <w15:commentEx w15:paraId="463D792C" w15:done="0"/>
  <w15:commentEx w15:paraId="795A4850" w15:done="0"/>
  <w15:commentEx w15:paraId="6A104C2E" w15:done="0"/>
  <w15:commentEx w15:paraId="03E3C664" w15:done="0"/>
  <w15:commentEx w15:paraId="15BE7AEF" w15:done="0"/>
  <w15:commentEx w15:paraId="6EF053FB" w15:done="0"/>
  <w15:commentEx w15:paraId="7CE313B4" w15:done="0"/>
  <w15:commentEx w15:paraId="7CE4E666" w15:done="0"/>
  <w15:commentEx w15:paraId="76054458" w15:done="0"/>
  <w15:commentEx w15:paraId="6C5C73BB" w15:done="0"/>
  <w15:commentEx w15:paraId="4D3B5BB6" w15:done="0"/>
  <w15:commentEx w15:paraId="4B92A256" w15:done="0"/>
  <w15:commentEx w15:paraId="7E3BC7A8" w15:done="0"/>
  <w15:commentEx w15:paraId="3D4241AC" w15:done="0"/>
  <w15:commentEx w15:paraId="519DA353" w15:done="0"/>
  <w15:commentEx w15:paraId="5FB25948" w15:done="0"/>
  <w15:commentEx w15:paraId="59BFCB28" w15:done="0"/>
  <w15:commentEx w15:paraId="09A786C9" w15:done="0"/>
  <w15:commentEx w15:paraId="3A518ACB" w15:done="0"/>
  <w15:commentEx w15:paraId="7E428EF4" w15:done="0"/>
  <w15:commentEx w15:paraId="1C4435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692F9" w16cex:dateUtc="2022-06-29T01:59:00Z"/>
  <w16cex:commentExtensible w16cex:durableId="266692CD" w16cex:dateUtc="2022-06-29T01:58:00Z"/>
  <w16cex:commentExtensible w16cex:durableId="2676B770" w16cex:dateUtc="2022-07-11T07:51:00Z"/>
  <w16cex:commentExtensible w16cex:durableId="2676F045" w16cex:dateUtc="2022-07-11T11:53:00Z"/>
  <w16cex:commentExtensible w16cex:durableId="267AA9F2" w16cex:dateUtc="2022-07-14T07:42:00Z"/>
  <w16cex:commentExtensible w16cex:durableId="268A26F4" w16cex:dateUtc="2022-07-26T01:40:00Z"/>
  <w16cex:commentExtensible w16cex:durableId="26D85497" w16cex:dateUtc="2022-09-23T08:50:00Z"/>
  <w16cex:commentExtensible w16cex:durableId="27166275" w16cex:dateUtc="2022-11-09T10:31:00Z"/>
  <w16cex:commentExtensible w16cex:durableId="2730B494" w16cex:dateUtc="2022-11-29T09:40:00Z"/>
  <w16cex:commentExtensible w16cex:durableId="27542EB4" w16cex:dateUtc="2022-12-26T07:31:00Z"/>
  <w16cex:commentExtensible w16cex:durableId="27399F4E" w16cex:dateUtc="2022-12-06T04:00:00Z"/>
  <w16cex:commentExtensible w16cex:durableId="274E9799" w16cex:dateUtc="2022-12-22T01:45:00Z"/>
  <w16cex:commentExtensible w16cex:durableId="26CAC8AA" w16cex:dateUtc="2022-09-13T02:14:00Z"/>
  <w16cex:commentExtensible w16cex:durableId="271F3CB8" w16cex:dateUtc="2022-11-16T03:40:00Z"/>
  <w16cex:commentExtensible w16cex:durableId="27399F7D" w16cex:dateUtc="2022-12-06T04:01:00Z"/>
  <w16cex:commentExtensible w16cex:durableId="2676BBEE" w16cex:dateUtc="2022-07-11T08:10:00Z"/>
  <w16cex:commentExtensible w16cex:durableId="2676BD0A" w16cex:dateUtc="2022-07-11T08:15:00Z"/>
  <w16cex:commentExtensible w16cex:durableId="2676E2C9" w16cex:dateUtc="2022-07-11T10:56:00Z"/>
  <w16cex:commentExtensible w16cex:durableId="270A4ED8" w16cex:dateUtc="2022-10-31T06:40:00Z"/>
  <w16cex:commentExtensible w16cex:durableId="270A4EEA" w16cex:dateUtc="2022-10-31T06:40:00Z"/>
  <w16cex:commentExtensible w16cex:durableId="2730B4A3" w16cex:dateUtc="2022-11-29T09:41:00Z"/>
  <w16cex:commentExtensible w16cex:durableId="274EC0C4" w16cex:dateUtc="2022-12-22T04:40:00Z"/>
  <w16cex:commentExtensible w16cex:durableId="26668F37" w16cex:dateUtc="2022-06-29T01:43:00Z"/>
  <w16cex:commentExtensible w16cex:durableId="267AAA69" w16cex:dateUtc="2022-07-14T07:44:00Z"/>
  <w16cex:commentExtensible w16cex:durableId="26668F83" w16cex:dateUtc="2022-06-29T01:44:00Z"/>
  <w16cex:commentExtensible w16cex:durableId="267AAA80" w16cex:dateUtc="2022-07-14T07:45:00Z"/>
  <w16cex:commentExtensible w16cex:durableId="2730B4B3" w16cex:dateUtc="2022-11-29T09:41:00Z"/>
  <w16cex:commentExtensible w16cex:durableId="26668F92" w16cex:dateUtc="2022-06-29T01:45:00Z"/>
  <w16cex:commentExtensible w16cex:durableId="267AAB58" w16cex:dateUtc="2022-07-14T07:48:00Z"/>
  <w16cex:commentExtensible w16cex:durableId="26668FA8" w16cex:dateUtc="2022-06-29T01:45:00Z"/>
  <w16cex:commentExtensible w16cex:durableId="267AAB69" w16cex:dateUtc="2022-07-14T07:49:00Z"/>
  <w16cex:commentExtensible w16cex:durableId="2730B4BD" w16cex:dateUtc="2022-11-29T09:41:00Z"/>
  <w16cex:commentExtensible w16cex:durableId="26851699" w16cex:dateUtc="2022-07-22T05:29:00Z"/>
  <w16cex:commentExtensible w16cex:durableId="274DDCB1" w16cex:dateUtc="2022-12-21T12:27:00Z"/>
  <w16cex:commentExtensible w16cex:durableId="267BFA5F" w16cex:dateUtc="2022-07-15T07:38:00Z"/>
  <w16cex:commentExtensible w16cex:durableId="2676C11F" w16cex:dateUtc="2022-07-11T08:32:00Z"/>
  <w16cex:commentExtensible w16cex:durableId="267A83F0" w16cex:dateUtc="2022-07-11T08:34:00Z"/>
  <w16cex:commentExtensible w16cex:durableId="2712C1EB" w16cex:dateUtc="2022-11-06T16:29:00Z"/>
  <w16cex:commentExtensible w16cex:durableId="2712BFF1" w16cex:dateUtc="2022-11-06T16:21:00Z"/>
  <w16cex:commentExtensible w16cex:durableId="26D733F3" w16cex:dateUtc="2022-09-22T12:20:00Z"/>
  <w16cex:commentExtensible w16cex:durableId="27305AF3" w16cex:dateUtc="2022-11-29T03:18:00Z"/>
  <w16cex:commentExtensible w16cex:durableId="267A96BF" w16cex:dateUtc="2022-06-29T01:46:00Z"/>
  <w16cex:commentExtensible w16cex:durableId="267AAB90" w16cex:dateUtc="2022-07-14T07:49:00Z"/>
  <w16cex:commentExtensible w16cex:durableId="27165714" w16cex:dateUtc="2022-11-09T09:43:00Z"/>
  <w16cex:commentExtensible w16cex:durableId="268516E6" w16cex:dateUtc="2022-07-22T05:30:00Z"/>
  <w16cex:commentExtensible w16cex:durableId="268516F7" w16cex:dateUtc="2022-07-22T05:30:00Z"/>
  <w16cex:commentExtensible w16cex:durableId="26851700" w16cex:dateUtc="2022-07-22T05:30:00Z"/>
  <w16cex:commentExtensible w16cex:durableId="2666904C" w16cex:dateUtc="2022-06-29T01:48:00Z"/>
  <w16cex:commentExtensible w16cex:durableId="267AABB6" w16cex:dateUtc="2022-07-14T07:50:00Z"/>
  <w16cex:commentExtensible w16cex:durableId="2730B4E9" w16cex:dateUtc="2022-11-29T09:42:00Z"/>
  <w16cex:commentExtensible w16cex:durableId="26669077" w16cex:dateUtc="2022-06-29T01:48:00Z"/>
  <w16cex:commentExtensible w16cex:durableId="267AABD0" w16cex:dateUtc="2022-07-14T07:50:00Z"/>
  <w16cex:commentExtensible w16cex:durableId="2666908D" w16cex:dateUtc="2022-06-29T01:49:00Z"/>
  <w16cex:commentExtensible w16cex:durableId="267AABE1" w16cex:dateUtc="2022-07-14T07:51:00Z"/>
  <w16cex:commentExtensible w16cex:durableId="2676C39C" w16cex:dateUtc="2022-07-11T08:43:00Z"/>
  <w16cex:commentExtensible w16cex:durableId="266690CD" w16cex:dateUtc="2022-06-29T01:50:00Z"/>
  <w16cex:commentExtensible w16cex:durableId="266690A4" w16cex:dateUtc="2022-06-29T01:49:00Z"/>
  <w16cex:commentExtensible w16cex:durableId="267AAC2E" w16cex:dateUtc="2022-07-14T07:52:00Z"/>
  <w16cex:commentExtensible w16cex:durableId="2739A1D3" w16cex:dateUtc="2022-12-06T04:11:00Z"/>
  <w16cex:commentExtensible w16cex:durableId="2676C441" w16cex:dateUtc="2022-07-11T08:46:00Z"/>
  <w16cex:commentExtensible w16cex:durableId="26CE117D" w16cex:dateUtc="2022-06-29T02:22:00Z"/>
  <w16cex:commentExtensible w16cex:durableId="2676C49F" w16cex:dateUtc="2022-07-11T08:47:00Z"/>
  <w16cex:commentExtensible w16cex:durableId="2676C4AC" w16cex:dateUtc="2022-07-11T08:47:00Z"/>
  <w16cex:commentExtensible w16cex:durableId="26D6F554" w16cex:dateUtc="2022-09-22T07:53:00Z"/>
  <w16cex:commentExtensible w16cex:durableId="2676C5FB" w16cex:dateUtc="2022-07-11T08:53:00Z"/>
  <w16cex:commentExtensible w16cex:durableId="26669186" w16cex:dateUtc="2022-06-29T01:53:00Z"/>
  <w16cex:commentExtensible w16cex:durableId="2676C64D" w16cex:dateUtc="2022-07-11T08:54:00Z"/>
  <w16cex:commentExtensible w16cex:durableId="2753F10C" w16cex:dateUtc="2022-12-26T03:08:00Z"/>
  <w16cex:commentExtensible w16cex:durableId="26851786" w16cex:dateUtc="2022-07-22T05:33:00Z"/>
  <w16cex:commentExtensible w16cex:durableId="2676B95D" w16cex:dateUtc="2022-07-11T07:59:00Z"/>
  <w16cex:commentExtensible w16cex:durableId="26D82025" w16cex:dateUtc="2022-09-23T05:08:00Z"/>
  <w16cex:commentExtensible w16cex:durableId="26CC65F0" w16cex:dateUtc="2022-09-14T07:38:00Z"/>
  <w16cex:commentExtensible w16cex:durableId="26CC6CB5" w16cex:dateUtc="2022-09-14T08:07:00Z"/>
  <w16cex:commentExtensible w16cex:durableId="266698E9" w16cex:dateUtc="2022-06-29T02:24:00Z"/>
  <w16cex:commentExtensible w16cex:durableId="266699DF" w16cex:dateUtc="2022-06-29T02:29:00Z"/>
  <w16cex:commentExtensible w16cex:durableId="2676F0C7" w16cex:dateUtc="2022-07-11T11:56:00Z"/>
  <w16cex:commentExtensible w16cex:durableId="2676F0CF" w16cex:dateUtc="2022-07-11T11:56:00Z"/>
  <w16cex:commentExtensible w16cex:durableId="267AAC9D" w16cex:dateUtc="2022-07-14T07:54:00Z"/>
  <w16cex:commentExtensible w16cex:durableId="268A2706" w16cex:dateUtc="2022-07-26T01:40:00Z"/>
  <w16cex:commentExtensible w16cex:durableId="270A4FF8" w16cex:dateUtc="2022-10-31T06:45:00Z"/>
  <w16cex:commentExtensible w16cex:durableId="27165A32" w16cex:dateUtc="2022-11-09T09:56:00Z"/>
  <w16cex:commentExtensible w16cex:durableId="2730B504" w16cex:dateUtc="2022-11-29T09:42:00Z"/>
  <w16cex:commentExtensible w16cex:durableId="26669ABD" w16cex:dateUtc="2022-06-29T02:32:00Z"/>
  <w16cex:commentExtensible w16cex:durableId="266691CD" w16cex:dateUtc="2022-06-29T01:54:00Z"/>
  <w16cex:commentExtensible w16cex:durableId="2676F1BC" w16cex:dateUtc="2022-07-11T12:00:00Z"/>
  <w16cex:commentExtensible w16cex:durableId="2676F1BF" w16cex:dateUtc="2022-07-11T12:00:00Z"/>
  <w16cex:commentExtensible w16cex:durableId="267AACB2" w16cex:dateUtc="2022-07-14T07:54:00Z"/>
  <w16cex:commentExtensible w16cex:durableId="268A2711" w16cex:dateUtc="2022-07-26T01:40:00Z"/>
  <w16cex:commentExtensible w16cex:durableId="26D85699" w16cex:dateUtc="2022-09-23T08:50:00Z"/>
  <w16cex:commentExtensible w16cex:durableId="27178B9F" w16cex:dateUtc="2022-11-10T07:39:00Z"/>
  <w16cex:commentExtensible w16cex:durableId="2730B50E" w16cex:dateUtc="2022-11-29T09:42:00Z"/>
  <w16cex:commentExtensible w16cex:durableId="27305B86" w16cex:dateUtc="2022-11-29T03:20:00Z"/>
  <w16cex:commentExtensible w16cex:durableId="2753F307" w16cex:dateUtc="2022-12-26T0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5F8164" w16cid:durableId="266692F9"/>
  <w16cid:commentId w16cid:paraId="10455D01" w16cid:durableId="266692CD"/>
  <w16cid:commentId w16cid:paraId="5DFA9AB0" w16cid:durableId="2676B770"/>
  <w16cid:commentId w16cid:paraId="67A768B3" w16cid:durableId="2676F045"/>
  <w16cid:commentId w16cid:paraId="02EF2F68" w16cid:durableId="267AA9F2"/>
  <w16cid:commentId w16cid:paraId="7083BB43" w16cid:durableId="268A26F4"/>
  <w16cid:commentId w16cid:paraId="23251046" w16cid:durableId="26D85497"/>
  <w16cid:commentId w16cid:paraId="7BA161A0" w16cid:durableId="27166275"/>
  <w16cid:commentId w16cid:paraId="4E211E6E" w16cid:durableId="2730B494"/>
  <w16cid:commentId w16cid:paraId="55E26376" w16cid:durableId="27542EB4"/>
  <w16cid:commentId w16cid:paraId="5D80FA00" w16cid:durableId="27399F4E"/>
  <w16cid:commentId w16cid:paraId="4DB370D7" w16cid:durableId="274E9799"/>
  <w16cid:commentId w16cid:paraId="25B78B0B" w16cid:durableId="26CAC8AA"/>
  <w16cid:commentId w16cid:paraId="26605A21" w16cid:durableId="271F3CB8"/>
  <w16cid:commentId w16cid:paraId="49B8E80F" w16cid:durableId="27399F7D"/>
  <w16cid:commentId w16cid:paraId="041D2E99" w16cid:durableId="2676BBEE"/>
  <w16cid:commentId w16cid:paraId="545E1859" w16cid:durableId="2676BD0A"/>
  <w16cid:commentId w16cid:paraId="5081F031" w16cid:durableId="2676E2C9"/>
  <w16cid:commentId w16cid:paraId="2903E1C1" w16cid:durableId="270A4ED8"/>
  <w16cid:commentId w16cid:paraId="339ADEF2" w16cid:durableId="270A4EEA"/>
  <w16cid:commentId w16cid:paraId="4B0334B6" w16cid:durableId="2730B4A3"/>
  <w16cid:commentId w16cid:paraId="61BF42DD" w16cid:durableId="2769BF54"/>
  <w16cid:commentId w16cid:paraId="076AB657" w16cid:durableId="274EC0C4"/>
  <w16cid:commentId w16cid:paraId="7C547216" w16cid:durableId="26668F37"/>
  <w16cid:commentId w16cid:paraId="3D186C34" w16cid:durableId="267AAA69"/>
  <w16cid:commentId w16cid:paraId="31EBACE2" w16cid:durableId="26668F83"/>
  <w16cid:commentId w16cid:paraId="1A143443" w16cid:durableId="267AAA80"/>
  <w16cid:commentId w16cid:paraId="7B25E9B9" w16cid:durableId="2730B4B3"/>
  <w16cid:commentId w16cid:paraId="51CB4CB1" w16cid:durableId="26668F92"/>
  <w16cid:commentId w16cid:paraId="7E17CB79" w16cid:durableId="267AAB58"/>
  <w16cid:commentId w16cid:paraId="434B8E8B" w16cid:durableId="26668FA8"/>
  <w16cid:commentId w16cid:paraId="0947A64A" w16cid:durableId="267AAB69"/>
  <w16cid:commentId w16cid:paraId="7C620EC7" w16cid:durableId="2730B4BD"/>
  <w16cid:commentId w16cid:paraId="59179655" w16cid:durableId="26851699"/>
  <w16cid:commentId w16cid:paraId="457ECCD8" w16cid:durableId="274DDCB1"/>
  <w16cid:commentId w16cid:paraId="382F4B9E" w16cid:durableId="267BFA5F"/>
  <w16cid:commentId w16cid:paraId="125B687A" w16cid:durableId="2676C11F"/>
  <w16cid:commentId w16cid:paraId="39C86ACD" w16cid:durableId="267A83F0"/>
  <w16cid:commentId w16cid:paraId="0DBE4BD4" w16cid:durableId="2712C1EB"/>
  <w16cid:commentId w16cid:paraId="081F52C5" w16cid:durableId="2712BFF1"/>
  <w16cid:commentId w16cid:paraId="69488EB2" w16cid:durableId="26D733F3"/>
  <w16cid:commentId w16cid:paraId="4220C049" w16cid:durableId="27305AF3"/>
  <w16cid:commentId w16cid:paraId="6E77D475" w16cid:durableId="267A96BF"/>
  <w16cid:commentId w16cid:paraId="2613D21A" w16cid:durableId="267AAB90"/>
  <w16cid:commentId w16cid:paraId="17FDCFCE" w16cid:durableId="27165714"/>
  <w16cid:commentId w16cid:paraId="6144703C" w16cid:durableId="268516E6"/>
  <w16cid:commentId w16cid:paraId="385C03D5" w16cid:durableId="268516F7"/>
  <w16cid:commentId w16cid:paraId="2C1D61EA" w16cid:durableId="26851700"/>
  <w16cid:commentId w16cid:paraId="1FE1C958" w16cid:durableId="2666904C"/>
  <w16cid:commentId w16cid:paraId="37659040" w16cid:durableId="267AABB6"/>
  <w16cid:commentId w16cid:paraId="60241954" w16cid:durableId="2730B4E9"/>
  <w16cid:commentId w16cid:paraId="31B7047F" w16cid:durableId="26669077"/>
  <w16cid:commentId w16cid:paraId="0553AE1C" w16cid:durableId="267AABD0"/>
  <w16cid:commentId w16cid:paraId="20B6DF24" w16cid:durableId="2666908D"/>
  <w16cid:commentId w16cid:paraId="02802380" w16cid:durableId="267AABE1"/>
  <w16cid:commentId w16cid:paraId="00A35825" w16cid:durableId="2676C39C"/>
  <w16cid:commentId w16cid:paraId="49F0E696" w16cid:durableId="266690CD"/>
  <w16cid:commentId w16cid:paraId="156E4176" w16cid:durableId="266690A4"/>
  <w16cid:commentId w16cid:paraId="1903A198" w16cid:durableId="267AAC2E"/>
  <w16cid:commentId w16cid:paraId="70FB0C9F" w16cid:durableId="2739A1D3"/>
  <w16cid:commentId w16cid:paraId="3FF32792" w16cid:durableId="2676C441"/>
  <w16cid:commentId w16cid:paraId="27C4E67C" w16cid:durableId="26CE117D"/>
  <w16cid:commentId w16cid:paraId="42D2E35E" w16cid:durableId="2676C49F"/>
  <w16cid:commentId w16cid:paraId="0CB93A0C" w16cid:durableId="2676C4AC"/>
  <w16cid:commentId w16cid:paraId="1E610071" w16cid:durableId="26D6F554"/>
  <w16cid:commentId w16cid:paraId="2DB04E65" w16cid:durableId="2676C5FB"/>
  <w16cid:commentId w16cid:paraId="0D16F596" w16cid:durableId="26669186"/>
  <w16cid:commentId w16cid:paraId="0BD92E36" w16cid:durableId="2676C64D"/>
  <w16cid:commentId w16cid:paraId="6DA8C143" w16cid:durableId="2753F10C"/>
  <w16cid:commentId w16cid:paraId="0DC52002" w16cid:durableId="26851786"/>
  <w16cid:commentId w16cid:paraId="011F130A" w16cid:durableId="2676B95D"/>
  <w16cid:commentId w16cid:paraId="2E1BD00B" w16cid:durableId="26D82025"/>
  <w16cid:commentId w16cid:paraId="381E3B0B" w16cid:durableId="26CC65F0"/>
  <w16cid:commentId w16cid:paraId="463D792C" w16cid:durableId="26CC6CB5"/>
  <w16cid:commentId w16cid:paraId="795A4850" w16cid:durableId="266698E9"/>
  <w16cid:commentId w16cid:paraId="6A104C2E" w16cid:durableId="266699DF"/>
  <w16cid:commentId w16cid:paraId="03E3C664" w16cid:durableId="2676F0C7"/>
  <w16cid:commentId w16cid:paraId="15BE7AEF" w16cid:durableId="2676F0CF"/>
  <w16cid:commentId w16cid:paraId="6EF053FB" w16cid:durableId="267AAC9D"/>
  <w16cid:commentId w16cid:paraId="7CE313B4" w16cid:durableId="268A2706"/>
  <w16cid:commentId w16cid:paraId="7CE4E666" w16cid:durableId="270A4FF8"/>
  <w16cid:commentId w16cid:paraId="76054458" w16cid:durableId="27165A32"/>
  <w16cid:commentId w16cid:paraId="6C5C73BB" w16cid:durableId="2730B504"/>
  <w16cid:commentId w16cid:paraId="4D3B5BB6" w16cid:durableId="26669ABD"/>
  <w16cid:commentId w16cid:paraId="4B92A256" w16cid:durableId="266691CD"/>
  <w16cid:commentId w16cid:paraId="7E3BC7A8" w16cid:durableId="2676F1BC"/>
  <w16cid:commentId w16cid:paraId="3D4241AC" w16cid:durableId="2676F1BF"/>
  <w16cid:commentId w16cid:paraId="519DA353" w16cid:durableId="267AACB2"/>
  <w16cid:commentId w16cid:paraId="5FB25948" w16cid:durableId="268A2711"/>
  <w16cid:commentId w16cid:paraId="59BFCB28" w16cid:durableId="26D85699"/>
  <w16cid:commentId w16cid:paraId="09A786C9" w16cid:durableId="27178B9F"/>
  <w16cid:commentId w16cid:paraId="3A518ACB" w16cid:durableId="2730B50E"/>
  <w16cid:commentId w16cid:paraId="7E428EF4" w16cid:durableId="27305B86"/>
  <w16cid:commentId w16cid:paraId="1C44355D" w16cid:durableId="2753F3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E4448" w14:textId="77777777" w:rsidR="00912880" w:rsidRDefault="00912880" w:rsidP="00195CC0">
      <w:r>
        <w:separator/>
      </w:r>
    </w:p>
  </w:endnote>
  <w:endnote w:type="continuationSeparator" w:id="0">
    <w:p w14:paraId="292620AB" w14:textId="77777777" w:rsidR="00912880" w:rsidRDefault="00912880" w:rsidP="00195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32DA3" w14:textId="77777777" w:rsidR="00494F6C" w:rsidRPr="0011696D" w:rsidRDefault="00494F6C">
    <w:pPr>
      <w:tabs>
        <w:tab w:val="center" w:pos="4550"/>
        <w:tab w:val="left" w:pos="5818"/>
      </w:tabs>
      <w:ind w:right="260"/>
      <w:jc w:val="right"/>
      <w:rPr>
        <w:rFonts w:ascii="Arial" w:hAnsi="Arial" w:cs="Arial"/>
        <w:color w:val="222A35" w:themeColor="text2" w:themeShade="80"/>
        <w:sz w:val="24"/>
        <w:szCs w:val="24"/>
      </w:rPr>
    </w:pPr>
    <w:r w:rsidRPr="0011696D">
      <w:rPr>
        <w:rFonts w:ascii="Arial" w:hAnsi="Arial" w:cs="Arial"/>
        <w:color w:val="8496B0" w:themeColor="text2" w:themeTint="99"/>
        <w:spacing w:val="60"/>
        <w:sz w:val="24"/>
        <w:szCs w:val="24"/>
      </w:rPr>
      <w:t>Trang</w:t>
    </w:r>
    <w:r w:rsidRPr="0011696D">
      <w:rPr>
        <w:rFonts w:ascii="Arial" w:hAnsi="Arial" w:cs="Arial"/>
        <w:color w:val="8496B0" w:themeColor="text2" w:themeTint="99"/>
        <w:sz w:val="24"/>
        <w:szCs w:val="24"/>
      </w:rPr>
      <w:t xml:space="preserve"> </w:t>
    </w:r>
    <w:r w:rsidRPr="0011696D">
      <w:rPr>
        <w:rFonts w:ascii="Arial" w:hAnsi="Arial" w:cs="Arial"/>
        <w:color w:val="323E4F" w:themeColor="text2" w:themeShade="BF"/>
        <w:sz w:val="24"/>
        <w:szCs w:val="24"/>
      </w:rPr>
      <w:fldChar w:fldCharType="begin"/>
    </w:r>
    <w:r w:rsidRPr="0011696D">
      <w:rPr>
        <w:rFonts w:ascii="Arial" w:hAnsi="Arial" w:cs="Arial"/>
        <w:color w:val="323E4F" w:themeColor="text2" w:themeShade="BF"/>
        <w:sz w:val="24"/>
        <w:szCs w:val="24"/>
      </w:rPr>
      <w:instrText xml:space="preserve"> PAGE   \* MERGEFORMAT </w:instrText>
    </w:r>
    <w:r w:rsidRPr="0011696D">
      <w:rPr>
        <w:rFonts w:ascii="Arial" w:hAnsi="Arial" w:cs="Arial"/>
        <w:color w:val="323E4F" w:themeColor="text2" w:themeShade="BF"/>
        <w:sz w:val="24"/>
        <w:szCs w:val="24"/>
      </w:rPr>
      <w:fldChar w:fldCharType="separate"/>
    </w:r>
    <w:r w:rsidRPr="0011696D">
      <w:rPr>
        <w:rFonts w:ascii="Arial" w:hAnsi="Arial" w:cs="Arial"/>
        <w:noProof/>
        <w:color w:val="323E4F" w:themeColor="text2" w:themeShade="BF"/>
        <w:sz w:val="24"/>
        <w:szCs w:val="24"/>
      </w:rPr>
      <w:t xml:space="preserve">1 </w:t>
    </w:r>
    <w:r w:rsidRPr="0011696D">
      <w:rPr>
        <w:rFonts w:ascii="Arial" w:hAnsi="Arial" w:cs="Arial"/>
        <w:color w:val="323E4F" w:themeColor="text2" w:themeShade="BF"/>
        <w:sz w:val="24"/>
        <w:szCs w:val="24"/>
      </w:rPr>
      <w:fldChar w:fldCharType="end"/>
    </w:r>
    <w:r w:rsidRPr="0011696D">
      <w:rPr>
        <w:rFonts w:ascii="Arial" w:hAnsi="Arial" w:cs="Arial"/>
        <w:color w:val="323E4F" w:themeColor="text2" w:themeShade="BF"/>
        <w:sz w:val="24"/>
        <w:szCs w:val="24"/>
      </w:rPr>
      <w:t xml:space="preserve">| </w:t>
    </w:r>
    <w:r w:rsidRPr="0011696D">
      <w:rPr>
        <w:rFonts w:ascii="Arial" w:hAnsi="Arial" w:cs="Arial"/>
        <w:color w:val="323E4F" w:themeColor="text2" w:themeShade="BF"/>
        <w:sz w:val="24"/>
        <w:szCs w:val="24"/>
      </w:rPr>
      <w:fldChar w:fldCharType="begin"/>
    </w:r>
    <w:r w:rsidRPr="0011696D">
      <w:rPr>
        <w:rFonts w:ascii="Arial" w:hAnsi="Arial" w:cs="Arial"/>
        <w:color w:val="323E4F" w:themeColor="text2" w:themeShade="BF"/>
        <w:sz w:val="24"/>
        <w:szCs w:val="24"/>
      </w:rPr>
      <w:instrText xml:space="preserve"> NUMPAGES  \* Arabic  \* MERGEFORMAT </w:instrText>
    </w:r>
    <w:r w:rsidRPr="0011696D">
      <w:rPr>
        <w:rFonts w:ascii="Arial" w:hAnsi="Arial" w:cs="Arial"/>
        <w:color w:val="323E4F" w:themeColor="text2" w:themeShade="BF"/>
        <w:sz w:val="24"/>
        <w:szCs w:val="24"/>
      </w:rPr>
      <w:fldChar w:fldCharType="separate"/>
    </w:r>
    <w:r w:rsidRPr="0011696D">
      <w:rPr>
        <w:rFonts w:ascii="Arial" w:hAnsi="Arial" w:cs="Arial"/>
        <w:noProof/>
        <w:color w:val="323E4F" w:themeColor="text2" w:themeShade="BF"/>
        <w:sz w:val="24"/>
        <w:szCs w:val="24"/>
      </w:rPr>
      <w:t>1</w:t>
    </w:r>
    <w:r w:rsidRPr="0011696D">
      <w:rPr>
        <w:rFonts w:ascii="Arial" w:hAnsi="Arial" w:cs="Arial"/>
        <w:color w:val="323E4F" w:themeColor="text2" w:themeShade="BF"/>
        <w:sz w:val="24"/>
        <w:szCs w:val="24"/>
      </w:rPr>
      <w:fldChar w:fldCharType="end"/>
    </w:r>
  </w:p>
  <w:p w14:paraId="7FE22FA7" w14:textId="77777777" w:rsidR="00494F6C" w:rsidRDefault="00494F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BEFEC" w14:textId="77777777" w:rsidR="00912880" w:rsidRDefault="00912880" w:rsidP="00195CC0">
      <w:r>
        <w:separator/>
      </w:r>
    </w:p>
  </w:footnote>
  <w:footnote w:type="continuationSeparator" w:id="0">
    <w:p w14:paraId="5D3BC6E6" w14:textId="77777777" w:rsidR="00912880" w:rsidRDefault="00912880" w:rsidP="00195C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693A" w14:textId="42E68323" w:rsidR="00494F6C" w:rsidRDefault="00494F6C">
    <w:pPr>
      <w:pStyle w:val="Header"/>
    </w:pPr>
    <w:r>
      <w:ptab w:relativeTo="margin" w:alignment="right" w:leader="none"/>
    </w:r>
    <w:r>
      <w:rPr>
        <w:rFonts w:ascii="Arial" w:hAnsi="Arial" w:cs="Arial"/>
        <w:color w:val="FF0000"/>
        <w:kern w:val="0"/>
        <w:sz w:val="24"/>
      </w:rPr>
      <w:t>[BÍ MẬT RENESAS]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195A"/>
    <w:multiLevelType w:val="hybridMultilevel"/>
    <w:tmpl w:val="7D245794"/>
    <w:lvl w:ilvl="0" w:tplc="07E8ACD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944EF"/>
    <w:multiLevelType w:val="hybridMultilevel"/>
    <w:tmpl w:val="082283A6"/>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0EF16EF7"/>
    <w:multiLevelType w:val="hybridMultilevel"/>
    <w:tmpl w:val="C0CA9F90"/>
    <w:lvl w:ilvl="0" w:tplc="4328B6F2">
      <w:start w:val="4"/>
      <w:numFmt w:val="bullet"/>
      <w:lvlText w:val="-"/>
      <w:lvlJc w:val="left"/>
      <w:pPr>
        <w:ind w:left="1170" w:hanging="360"/>
      </w:pPr>
      <w:rPr>
        <w:rFonts w:ascii="Calibri" w:eastAsiaTheme="minorEastAsia"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F8C325E"/>
    <w:multiLevelType w:val="hybridMultilevel"/>
    <w:tmpl w:val="433498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3F320D"/>
    <w:multiLevelType w:val="hybridMultilevel"/>
    <w:tmpl w:val="8FC065FA"/>
    <w:lvl w:ilvl="0" w:tplc="04090001">
      <w:start w:val="1"/>
      <w:numFmt w:val="bullet"/>
      <w:lvlText w:val=""/>
      <w:lvlJc w:val="left"/>
      <w:pPr>
        <w:ind w:left="720" w:hanging="360"/>
      </w:pPr>
      <w:rPr>
        <w:rFonts w:ascii="Symbol" w:hAnsi="Symbol" w:hint="default"/>
      </w:rPr>
    </w:lvl>
    <w:lvl w:ilvl="1" w:tplc="4328B6F2">
      <w:start w:val="4"/>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E5556"/>
    <w:multiLevelType w:val="multilevel"/>
    <w:tmpl w:val="FBEC257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0CC66D2"/>
    <w:multiLevelType w:val="hybridMultilevel"/>
    <w:tmpl w:val="9DA446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17361B"/>
    <w:multiLevelType w:val="hybridMultilevel"/>
    <w:tmpl w:val="EB8A8B72"/>
    <w:lvl w:ilvl="0" w:tplc="AC62DA28">
      <w:start w:val="1"/>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48534F"/>
    <w:multiLevelType w:val="hybridMultilevel"/>
    <w:tmpl w:val="0A303A5E"/>
    <w:lvl w:ilvl="0" w:tplc="AD2050CC">
      <w:start w:val="3"/>
      <w:numFmt w:val="bullet"/>
      <w:lvlText w:val="-"/>
      <w:lvlJc w:val="left"/>
      <w:pPr>
        <w:ind w:left="720" w:hanging="360"/>
      </w:pPr>
      <w:rPr>
        <w:rFonts w:ascii="MS Gothic" w:eastAsia="MS Gothic" w:hAnsi="MS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E4CD0"/>
    <w:multiLevelType w:val="hybridMultilevel"/>
    <w:tmpl w:val="A4803CAC"/>
    <w:lvl w:ilvl="0" w:tplc="4FA4C42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10C39"/>
    <w:multiLevelType w:val="hybridMultilevel"/>
    <w:tmpl w:val="B888B4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9736D58"/>
    <w:multiLevelType w:val="hybridMultilevel"/>
    <w:tmpl w:val="3FDC2A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367869"/>
    <w:multiLevelType w:val="hybridMultilevel"/>
    <w:tmpl w:val="38384C3E"/>
    <w:lvl w:ilvl="0" w:tplc="1422DAFA">
      <w:start w:val="3"/>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0335EF"/>
    <w:multiLevelType w:val="hybridMultilevel"/>
    <w:tmpl w:val="2578E034"/>
    <w:lvl w:ilvl="0" w:tplc="4328B6F2">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6D1C04"/>
    <w:multiLevelType w:val="hybridMultilevel"/>
    <w:tmpl w:val="1A7EA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6E70EC"/>
    <w:multiLevelType w:val="hybridMultilevel"/>
    <w:tmpl w:val="D5DE5A74"/>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6" w15:restartNumberingAfterBreak="0">
    <w:nsid w:val="2E8F55E6"/>
    <w:multiLevelType w:val="hybridMultilevel"/>
    <w:tmpl w:val="358C93CC"/>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EF40DBE"/>
    <w:multiLevelType w:val="hybridMultilevel"/>
    <w:tmpl w:val="7652B2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4CF2EEF"/>
    <w:multiLevelType w:val="hybridMultilevel"/>
    <w:tmpl w:val="DC229D6E"/>
    <w:lvl w:ilvl="0" w:tplc="7E5C19E6">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15:restartNumberingAfterBreak="0">
    <w:nsid w:val="3801309C"/>
    <w:multiLevelType w:val="hybridMultilevel"/>
    <w:tmpl w:val="C436CA0E"/>
    <w:lvl w:ilvl="0" w:tplc="4328B6F2">
      <w:start w:val="4"/>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DE6160"/>
    <w:multiLevelType w:val="hybridMultilevel"/>
    <w:tmpl w:val="D1368A64"/>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3C0A0859"/>
    <w:multiLevelType w:val="hybridMultilevel"/>
    <w:tmpl w:val="FC96D226"/>
    <w:lvl w:ilvl="0" w:tplc="4328B6F2">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D26BE0"/>
    <w:multiLevelType w:val="hybridMultilevel"/>
    <w:tmpl w:val="851042F4"/>
    <w:lvl w:ilvl="0" w:tplc="FF027858">
      <w:start w:val="1"/>
      <w:numFmt w:val="decimal"/>
      <w:lvlText w:val="%1."/>
      <w:lvlJc w:val="left"/>
      <w:pPr>
        <w:ind w:left="720" w:hanging="360"/>
      </w:pPr>
    </w:lvl>
    <w:lvl w:ilvl="1" w:tplc="6D388BAE">
      <w:start w:val="1"/>
      <w:numFmt w:val="lowerLetter"/>
      <w:lvlText w:val="%2."/>
      <w:lvlJc w:val="left"/>
      <w:pPr>
        <w:ind w:left="1440" w:hanging="360"/>
      </w:pPr>
    </w:lvl>
    <w:lvl w:ilvl="2" w:tplc="33246A90">
      <w:start w:val="1"/>
      <w:numFmt w:val="lowerRoman"/>
      <w:lvlText w:val="%3."/>
      <w:lvlJc w:val="right"/>
      <w:pPr>
        <w:ind w:left="2160" w:hanging="180"/>
      </w:pPr>
    </w:lvl>
    <w:lvl w:ilvl="3" w:tplc="972C190C">
      <w:start w:val="1"/>
      <w:numFmt w:val="decimal"/>
      <w:lvlText w:val="%4."/>
      <w:lvlJc w:val="left"/>
      <w:pPr>
        <w:ind w:left="2880" w:hanging="360"/>
      </w:pPr>
    </w:lvl>
    <w:lvl w:ilvl="4" w:tplc="67A0F6F0">
      <w:start w:val="1"/>
      <w:numFmt w:val="lowerLetter"/>
      <w:lvlText w:val="%5."/>
      <w:lvlJc w:val="left"/>
      <w:pPr>
        <w:ind w:left="3600" w:hanging="360"/>
      </w:pPr>
    </w:lvl>
    <w:lvl w:ilvl="5" w:tplc="1A1E3F3A">
      <w:start w:val="1"/>
      <w:numFmt w:val="lowerRoman"/>
      <w:lvlText w:val="%6."/>
      <w:lvlJc w:val="right"/>
      <w:pPr>
        <w:ind w:left="4320" w:hanging="180"/>
      </w:pPr>
    </w:lvl>
    <w:lvl w:ilvl="6" w:tplc="10E21AB8">
      <w:start w:val="1"/>
      <w:numFmt w:val="decimal"/>
      <w:lvlText w:val="%7."/>
      <w:lvlJc w:val="left"/>
      <w:pPr>
        <w:ind w:left="5040" w:hanging="360"/>
      </w:pPr>
    </w:lvl>
    <w:lvl w:ilvl="7" w:tplc="89CCBAC0">
      <w:start w:val="1"/>
      <w:numFmt w:val="lowerLetter"/>
      <w:lvlText w:val="%8."/>
      <w:lvlJc w:val="left"/>
      <w:pPr>
        <w:ind w:left="5760" w:hanging="360"/>
      </w:pPr>
    </w:lvl>
    <w:lvl w:ilvl="8" w:tplc="005C3602">
      <w:start w:val="1"/>
      <w:numFmt w:val="lowerRoman"/>
      <w:lvlText w:val="%9."/>
      <w:lvlJc w:val="right"/>
      <w:pPr>
        <w:ind w:left="6480" w:hanging="180"/>
      </w:pPr>
    </w:lvl>
  </w:abstractNum>
  <w:abstractNum w:abstractNumId="23" w15:restartNumberingAfterBreak="0">
    <w:nsid w:val="3DDA0965"/>
    <w:multiLevelType w:val="hybridMultilevel"/>
    <w:tmpl w:val="54D250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C54B31"/>
    <w:multiLevelType w:val="hybridMultilevel"/>
    <w:tmpl w:val="C3D2C49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9E1FA8"/>
    <w:multiLevelType w:val="hybridMultilevel"/>
    <w:tmpl w:val="51D01A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A2C3339"/>
    <w:multiLevelType w:val="hybridMultilevel"/>
    <w:tmpl w:val="B6F44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EE0244"/>
    <w:multiLevelType w:val="hybridMultilevel"/>
    <w:tmpl w:val="A300E076"/>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840"/>
        </w:tabs>
        <w:ind w:left="840" w:hanging="420"/>
      </w:pPr>
      <w:rPr>
        <w:rFonts w:ascii="Symbol" w:hAnsi="Symbol" w:hint="default"/>
      </w:rPr>
    </w:lvl>
    <w:lvl w:ilvl="2" w:tplc="0409000D">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4DD51B99"/>
    <w:multiLevelType w:val="hybridMultilevel"/>
    <w:tmpl w:val="082283A6"/>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5166737D"/>
    <w:multiLevelType w:val="hybridMultilevel"/>
    <w:tmpl w:val="89BA14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3D12F44"/>
    <w:multiLevelType w:val="hybridMultilevel"/>
    <w:tmpl w:val="117068E4"/>
    <w:lvl w:ilvl="0" w:tplc="6500351A">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0A7734"/>
    <w:multiLevelType w:val="hybridMultilevel"/>
    <w:tmpl w:val="221C0452"/>
    <w:lvl w:ilvl="0" w:tplc="AC5CAFE0">
      <w:start w:val="1"/>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CC3671"/>
    <w:multiLevelType w:val="hybridMultilevel"/>
    <w:tmpl w:val="FACCF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8A7EA0"/>
    <w:multiLevelType w:val="hybridMultilevel"/>
    <w:tmpl w:val="026A1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A405C1"/>
    <w:multiLevelType w:val="hybridMultilevel"/>
    <w:tmpl w:val="00D673F6"/>
    <w:lvl w:ilvl="0" w:tplc="4E1AB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50653D7"/>
    <w:multiLevelType w:val="hybridMultilevel"/>
    <w:tmpl w:val="7012EE2E"/>
    <w:lvl w:ilvl="0" w:tplc="4328B6F2">
      <w:start w:val="4"/>
      <w:numFmt w:val="bullet"/>
      <w:lvlText w:val="-"/>
      <w:lvlJc w:val="left"/>
      <w:pPr>
        <w:ind w:left="990" w:hanging="360"/>
      </w:pPr>
      <w:rPr>
        <w:rFonts w:ascii="Calibri" w:eastAsiaTheme="minorEastAsia" w:hAnsi="Calibri" w:cstheme="minorBid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15:restartNumberingAfterBreak="0">
    <w:nsid w:val="684F7F57"/>
    <w:multiLevelType w:val="hybridMultilevel"/>
    <w:tmpl w:val="E3AE4EE0"/>
    <w:lvl w:ilvl="0" w:tplc="57943F94">
      <w:start w:val="1"/>
      <w:numFmt w:val="decimal"/>
      <w:lvlText w:val="%1."/>
      <w:lvlJc w:val="left"/>
      <w:pPr>
        <w:ind w:left="720" w:hanging="360"/>
      </w:pPr>
    </w:lvl>
    <w:lvl w:ilvl="1" w:tplc="8E34F41C">
      <w:start w:val="1"/>
      <w:numFmt w:val="lowerLetter"/>
      <w:lvlText w:val="%2."/>
      <w:lvlJc w:val="left"/>
      <w:pPr>
        <w:ind w:left="1440" w:hanging="360"/>
      </w:pPr>
    </w:lvl>
    <w:lvl w:ilvl="2" w:tplc="68B43298">
      <w:start w:val="1"/>
      <w:numFmt w:val="lowerRoman"/>
      <w:lvlText w:val="%3."/>
      <w:lvlJc w:val="right"/>
      <w:pPr>
        <w:ind w:left="2160" w:hanging="180"/>
      </w:pPr>
    </w:lvl>
    <w:lvl w:ilvl="3" w:tplc="50368704">
      <w:start w:val="1"/>
      <w:numFmt w:val="decimal"/>
      <w:lvlText w:val="%4."/>
      <w:lvlJc w:val="left"/>
      <w:pPr>
        <w:ind w:left="2880" w:hanging="360"/>
      </w:pPr>
    </w:lvl>
    <w:lvl w:ilvl="4" w:tplc="49BC4754">
      <w:start w:val="1"/>
      <w:numFmt w:val="lowerLetter"/>
      <w:lvlText w:val="%5."/>
      <w:lvlJc w:val="left"/>
      <w:pPr>
        <w:ind w:left="3600" w:hanging="360"/>
      </w:pPr>
    </w:lvl>
    <w:lvl w:ilvl="5" w:tplc="F2F08F1E">
      <w:start w:val="1"/>
      <w:numFmt w:val="lowerRoman"/>
      <w:lvlText w:val="%6."/>
      <w:lvlJc w:val="right"/>
      <w:pPr>
        <w:ind w:left="4320" w:hanging="180"/>
      </w:pPr>
    </w:lvl>
    <w:lvl w:ilvl="6" w:tplc="EBBC0FE6">
      <w:start w:val="1"/>
      <w:numFmt w:val="decimal"/>
      <w:lvlText w:val="%7."/>
      <w:lvlJc w:val="left"/>
      <w:pPr>
        <w:ind w:left="5040" w:hanging="360"/>
      </w:pPr>
    </w:lvl>
    <w:lvl w:ilvl="7" w:tplc="31587152">
      <w:start w:val="1"/>
      <w:numFmt w:val="lowerLetter"/>
      <w:lvlText w:val="%8."/>
      <w:lvlJc w:val="left"/>
      <w:pPr>
        <w:ind w:left="5760" w:hanging="360"/>
      </w:pPr>
    </w:lvl>
    <w:lvl w:ilvl="8" w:tplc="D890A682">
      <w:start w:val="1"/>
      <w:numFmt w:val="lowerRoman"/>
      <w:lvlText w:val="%9."/>
      <w:lvlJc w:val="right"/>
      <w:pPr>
        <w:ind w:left="6480" w:hanging="180"/>
      </w:pPr>
    </w:lvl>
  </w:abstractNum>
  <w:abstractNum w:abstractNumId="37" w15:restartNumberingAfterBreak="0">
    <w:nsid w:val="69505CF9"/>
    <w:multiLevelType w:val="hybridMultilevel"/>
    <w:tmpl w:val="082283A6"/>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6C9B3892"/>
    <w:multiLevelType w:val="hybridMultilevel"/>
    <w:tmpl w:val="FA16C1C0"/>
    <w:lvl w:ilvl="0" w:tplc="3F5881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F22C9F"/>
    <w:multiLevelType w:val="hybridMultilevel"/>
    <w:tmpl w:val="F48AD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CE1DD0"/>
    <w:multiLevelType w:val="hybridMultilevel"/>
    <w:tmpl w:val="633C7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2F6EB6"/>
    <w:multiLevelType w:val="hybridMultilevel"/>
    <w:tmpl w:val="03AE94BA"/>
    <w:lvl w:ilvl="0" w:tplc="AC5CAFE0">
      <w:start w:val="1"/>
      <w:numFmt w:val="decimal"/>
      <w:lvlText w:val="(%1)"/>
      <w:lvlJc w:val="left"/>
      <w:pPr>
        <w:ind w:left="720" w:hanging="360"/>
      </w:pPr>
      <w:rPr>
        <w:rFonts w:ascii="Arial" w:hAnsi="Arial" w:cs="Times New Roman" w:hint="default"/>
        <w:sz w:val="18"/>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DC6F27"/>
    <w:multiLevelType w:val="hybridMultilevel"/>
    <w:tmpl w:val="064A8560"/>
    <w:lvl w:ilvl="0" w:tplc="7E5C19E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15:restartNumberingAfterBreak="0">
    <w:nsid w:val="7E8A5AE1"/>
    <w:multiLevelType w:val="hybridMultilevel"/>
    <w:tmpl w:val="526C903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18588602">
    <w:abstractNumId w:val="36"/>
  </w:num>
  <w:num w:numId="2" w16cid:durableId="1208638630">
    <w:abstractNumId w:val="22"/>
  </w:num>
  <w:num w:numId="3" w16cid:durableId="891382553">
    <w:abstractNumId w:val="5"/>
    <w:lvlOverride w:ilvl="0">
      <w:lvl w:ilvl="0">
        <w:start w:val="1"/>
        <w:numFmt w:val="decimal"/>
        <w:lvlText w:val="%1"/>
        <w:lvlJc w:val="left"/>
        <w:pPr>
          <w:ind w:left="1955" w:hanging="425"/>
        </w:pPr>
        <w:rPr>
          <w:rFonts w:hint="default"/>
          <w:sz w:val="28"/>
          <w:szCs w:val="28"/>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 w16cid:durableId="1543982694">
    <w:abstractNumId w:val="2"/>
  </w:num>
  <w:num w:numId="5" w16cid:durableId="1253397891">
    <w:abstractNumId w:val="35"/>
  </w:num>
  <w:num w:numId="6" w16cid:durableId="1754014380">
    <w:abstractNumId w:val="5"/>
    <w:lvlOverride w:ilvl="0">
      <w:lvl w:ilvl="0">
        <w:start w:val="1"/>
        <w:numFmt w:val="decimal"/>
        <w:lvlText w:val="%1"/>
        <w:lvlJc w:val="left"/>
        <w:pPr>
          <w:ind w:left="1955" w:hanging="425"/>
        </w:pPr>
        <w:rPr>
          <w:rFonts w:hint="default"/>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16cid:durableId="803238058">
    <w:abstractNumId w:val="14"/>
  </w:num>
  <w:num w:numId="8" w16cid:durableId="1562640556">
    <w:abstractNumId w:val="21"/>
  </w:num>
  <w:num w:numId="9" w16cid:durableId="794718396">
    <w:abstractNumId w:val="27"/>
  </w:num>
  <w:num w:numId="10" w16cid:durableId="336612103">
    <w:abstractNumId w:val="7"/>
  </w:num>
  <w:num w:numId="11" w16cid:durableId="1381904217">
    <w:abstractNumId w:val="3"/>
  </w:num>
  <w:num w:numId="12" w16cid:durableId="123348442">
    <w:abstractNumId w:val="43"/>
  </w:num>
  <w:num w:numId="13" w16cid:durableId="169611273">
    <w:abstractNumId w:val="10"/>
  </w:num>
  <w:num w:numId="14" w16cid:durableId="1868326470">
    <w:abstractNumId w:val="15"/>
  </w:num>
  <w:num w:numId="15" w16cid:durableId="1214926274">
    <w:abstractNumId w:val="33"/>
  </w:num>
  <w:num w:numId="16" w16cid:durableId="731780433">
    <w:abstractNumId w:val="28"/>
  </w:num>
  <w:num w:numId="17" w16cid:durableId="181214238">
    <w:abstractNumId w:val="37"/>
  </w:num>
  <w:num w:numId="18" w16cid:durableId="1664580900">
    <w:abstractNumId w:val="1"/>
  </w:num>
  <w:num w:numId="19" w16cid:durableId="2072192127">
    <w:abstractNumId w:val="18"/>
  </w:num>
  <w:num w:numId="20" w16cid:durableId="1055658467">
    <w:abstractNumId w:val="24"/>
  </w:num>
  <w:num w:numId="21" w16cid:durableId="1812096951">
    <w:abstractNumId w:val="32"/>
  </w:num>
  <w:num w:numId="22" w16cid:durableId="232545530">
    <w:abstractNumId w:val="19"/>
  </w:num>
  <w:num w:numId="23" w16cid:durableId="1213153638">
    <w:abstractNumId w:val="13"/>
  </w:num>
  <w:num w:numId="24" w16cid:durableId="842474074">
    <w:abstractNumId w:val="20"/>
  </w:num>
  <w:num w:numId="25" w16cid:durableId="1881622025">
    <w:abstractNumId w:val="41"/>
  </w:num>
  <w:num w:numId="26" w16cid:durableId="1731463165">
    <w:abstractNumId w:val="39"/>
  </w:num>
  <w:num w:numId="27" w16cid:durableId="34240824">
    <w:abstractNumId w:val="31"/>
  </w:num>
  <w:num w:numId="28" w16cid:durableId="279649387">
    <w:abstractNumId w:val="40"/>
  </w:num>
  <w:num w:numId="29" w16cid:durableId="253636485">
    <w:abstractNumId w:val="4"/>
  </w:num>
  <w:num w:numId="30" w16cid:durableId="789395687">
    <w:abstractNumId w:val="30"/>
  </w:num>
  <w:num w:numId="31" w16cid:durableId="1611426772">
    <w:abstractNumId w:val="42"/>
  </w:num>
  <w:num w:numId="32" w16cid:durableId="808976734">
    <w:abstractNumId w:val="16"/>
  </w:num>
  <w:num w:numId="33" w16cid:durableId="1481844140">
    <w:abstractNumId w:val="9"/>
  </w:num>
  <w:num w:numId="34" w16cid:durableId="1116289266">
    <w:abstractNumId w:val="11"/>
  </w:num>
  <w:num w:numId="35" w16cid:durableId="2040423197">
    <w:abstractNumId w:val="0"/>
  </w:num>
  <w:num w:numId="36" w16cid:durableId="1096367472">
    <w:abstractNumId w:val="12"/>
  </w:num>
  <w:num w:numId="37" w16cid:durableId="1367215284">
    <w:abstractNumId w:val="38"/>
  </w:num>
  <w:num w:numId="38" w16cid:durableId="1654748483">
    <w:abstractNumId w:val="34"/>
  </w:num>
  <w:num w:numId="39" w16cid:durableId="1087769996">
    <w:abstractNumId w:val="17"/>
  </w:num>
  <w:num w:numId="40" w16cid:durableId="884635403">
    <w:abstractNumId w:val="13"/>
  </w:num>
  <w:num w:numId="41" w16cid:durableId="1520198075">
    <w:abstractNumId w:val="25"/>
  </w:num>
  <w:num w:numId="42" w16cid:durableId="373233538">
    <w:abstractNumId w:val="26"/>
  </w:num>
  <w:num w:numId="43" w16cid:durableId="173422389">
    <w:abstractNumId w:val="8"/>
  </w:num>
  <w:num w:numId="44" w16cid:durableId="850678403">
    <w:abstractNumId w:val="29"/>
  </w:num>
  <w:num w:numId="45" w16cid:durableId="2089888556">
    <w:abstractNumId w:val="23"/>
  </w:num>
  <w:num w:numId="46" w16cid:durableId="961151407">
    <w:abstractNumId w:val="6"/>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ang Truong. Nguyen (4)">
    <w15:presenceInfo w15:providerId="AD" w15:userId="S::giang.nguyen.vt@renesas.com::d218b67c-0ac2-4c15-a7aa-39a07b26e60d"/>
  </w15:person>
  <w15:person w15:author="Hong Tieu">
    <w15:presenceInfo w15:providerId="AD" w15:userId="S::hong.tieu.ym@renesas.com::8f8175dc-07e0-41c3-beb4-ea70a7f780c0"/>
  </w15:person>
  <w15:person w15:author="Tinh Le">
    <w15:presenceInfo w15:providerId="AD" w15:userId="S::tinh.le.xv@renesas.com::677ffa65-e0cc-46c0-95b8-57ec19c80837"/>
  </w15:person>
  <w15:person w15:author="Phuc Giang">
    <w15:presenceInfo w15:providerId="AD" w15:userId="S::phuc.giang.ry@renesas.com::38a1d9d5-f749-42f3-954f-dd4ec5aa18d9"/>
  </w15:person>
  <w15:person w15:author="Son Tong. Thai (2)">
    <w15:presenceInfo w15:providerId="AD" w15:userId="S::son.thai.zn@renesas.com::da83ec0f-9caa-4f9f-aac7-39318649fcb9"/>
  </w15:person>
  <w15:person w15:author="Phuc">
    <w15:presenceInfo w15:providerId="AD" w15:userId="S::phuc.giang.ry@renesas.com::38a1d9d5-f749-42f3-954f-dd4ec5aa18d9"/>
  </w15:person>
  <w15:person w15:author="Hiroyasu Nishiumi">
    <w15:presenceInfo w15:providerId="AD" w15:userId="S::hiroyasu.nishiumi.rj@renesas.com::fe7a47d1-c4f7-4411-bed6-55f8e6fc27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CC0"/>
    <w:rsid w:val="000016FF"/>
    <w:rsid w:val="00003A03"/>
    <w:rsid w:val="0000456A"/>
    <w:rsid w:val="00004D26"/>
    <w:rsid w:val="00004F9F"/>
    <w:rsid w:val="00011187"/>
    <w:rsid w:val="0001206A"/>
    <w:rsid w:val="00012606"/>
    <w:rsid w:val="00012A24"/>
    <w:rsid w:val="00012D1C"/>
    <w:rsid w:val="00013418"/>
    <w:rsid w:val="00013832"/>
    <w:rsid w:val="00014578"/>
    <w:rsid w:val="000171A3"/>
    <w:rsid w:val="000177BF"/>
    <w:rsid w:val="00021670"/>
    <w:rsid w:val="000216F7"/>
    <w:rsid w:val="00021E22"/>
    <w:rsid w:val="00022E17"/>
    <w:rsid w:val="00024745"/>
    <w:rsid w:val="000247F5"/>
    <w:rsid w:val="00024C6A"/>
    <w:rsid w:val="0002516C"/>
    <w:rsid w:val="00025C95"/>
    <w:rsid w:val="000265F3"/>
    <w:rsid w:val="00026C51"/>
    <w:rsid w:val="000301D6"/>
    <w:rsid w:val="00030266"/>
    <w:rsid w:val="00031EC4"/>
    <w:rsid w:val="00032744"/>
    <w:rsid w:val="00032F06"/>
    <w:rsid w:val="0003441F"/>
    <w:rsid w:val="00035271"/>
    <w:rsid w:val="000376BF"/>
    <w:rsid w:val="000403EF"/>
    <w:rsid w:val="000423B5"/>
    <w:rsid w:val="0004399D"/>
    <w:rsid w:val="00043F0C"/>
    <w:rsid w:val="00043F4C"/>
    <w:rsid w:val="000446E0"/>
    <w:rsid w:val="0004560F"/>
    <w:rsid w:val="00046BEC"/>
    <w:rsid w:val="00050014"/>
    <w:rsid w:val="00051857"/>
    <w:rsid w:val="00052640"/>
    <w:rsid w:val="00054AF1"/>
    <w:rsid w:val="00055961"/>
    <w:rsid w:val="00056C10"/>
    <w:rsid w:val="00061F6E"/>
    <w:rsid w:val="00063315"/>
    <w:rsid w:val="00063BDF"/>
    <w:rsid w:val="0006423B"/>
    <w:rsid w:val="00067F15"/>
    <w:rsid w:val="00070FA5"/>
    <w:rsid w:val="000731C4"/>
    <w:rsid w:val="00073348"/>
    <w:rsid w:val="00073644"/>
    <w:rsid w:val="000744E6"/>
    <w:rsid w:val="000757AB"/>
    <w:rsid w:val="00075912"/>
    <w:rsid w:val="00075A1A"/>
    <w:rsid w:val="00077152"/>
    <w:rsid w:val="000803BB"/>
    <w:rsid w:val="000804E7"/>
    <w:rsid w:val="00081470"/>
    <w:rsid w:val="000825D1"/>
    <w:rsid w:val="00082E6E"/>
    <w:rsid w:val="000838E3"/>
    <w:rsid w:val="00084251"/>
    <w:rsid w:val="00085C7E"/>
    <w:rsid w:val="00087289"/>
    <w:rsid w:val="00087CA9"/>
    <w:rsid w:val="000900BF"/>
    <w:rsid w:val="000924E6"/>
    <w:rsid w:val="00093511"/>
    <w:rsid w:val="00094807"/>
    <w:rsid w:val="00095F31"/>
    <w:rsid w:val="000966B3"/>
    <w:rsid w:val="0009786A"/>
    <w:rsid w:val="000A01A1"/>
    <w:rsid w:val="000A03F5"/>
    <w:rsid w:val="000A2CA1"/>
    <w:rsid w:val="000A3BE8"/>
    <w:rsid w:val="000A3DCD"/>
    <w:rsid w:val="000A4003"/>
    <w:rsid w:val="000A445B"/>
    <w:rsid w:val="000A4515"/>
    <w:rsid w:val="000A4E95"/>
    <w:rsid w:val="000A5117"/>
    <w:rsid w:val="000A5D45"/>
    <w:rsid w:val="000A5DEB"/>
    <w:rsid w:val="000B0EFB"/>
    <w:rsid w:val="000B116C"/>
    <w:rsid w:val="000B30B9"/>
    <w:rsid w:val="000B4F4D"/>
    <w:rsid w:val="000B5D0B"/>
    <w:rsid w:val="000B6D92"/>
    <w:rsid w:val="000B7355"/>
    <w:rsid w:val="000B79E4"/>
    <w:rsid w:val="000C08AC"/>
    <w:rsid w:val="000C247D"/>
    <w:rsid w:val="000C33B8"/>
    <w:rsid w:val="000C3A11"/>
    <w:rsid w:val="000C3A28"/>
    <w:rsid w:val="000C46DA"/>
    <w:rsid w:val="000C5B98"/>
    <w:rsid w:val="000C62F0"/>
    <w:rsid w:val="000C6EE8"/>
    <w:rsid w:val="000C7712"/>
    <w:rsid w:val="000C77D0"/>
    <w:rsid w:val="000C7AEF"/>
    <w:rsid w:val="000D0539"/>
    <w:rsid w:val="000D2C5D"/>
    <w:rsid w:val="000D2F44"/>
    <w:rsid w:val="000D314F"/>
    <w:rsid w:val="000D46BE"/>
    <w:rsid w:val="000D4F0D"/>
    <w:rsid w:val="000D5E2D"/>
    <w:rsid w:val="000D65CD"/>
    <w:rsid w:val="000D6AC6"/>
    <w:rsid w:val="000D77AF"/>
    <w:rsid w:val="000D7A8D"/>
    <w:rsid w:val="000D7DA8"/>
    <w:rsid w:val="000E0477"/>
    <w:rsid w:val="000E1A74"/>
    <w:rsid w:val="000E44BA"/>
    <w:rsid w:val="000E4E4A"/>
    <w:rsid w:val="000E59F6"/>
    <w:rsid w:val="000E7A32"/>
    <w:rsid w:val="000F0D5B"/>
    <w:rsid w:val="000F2911"/>
    <w:rsid w:val="000F3E74"/>
    <w:rsid w:val="000F41A7"/>
    <w:rsid w:val="000F4674"/>
    <w:rsid w:val="000F4E28"/>
    <w:rsid w:val="000F68F9"/>
    <w:rsid w:val="000F6D15"/>
    <w:rsid w:val="00101A66"/>
    <w:rsid w:val="00101D25"/>
    <w:rsid w:val="00102404"/>
    <w:rsid w:val="001026D1"/>
    <w:rsid w:val="0010339B"/>
    <w:rsid w:val="00103CF1"/>
    <w:rsid w:val="00104ACC"/>
    <w:rsid w:val="00104BAB"/>
    <w:rsid w:val="00105E6A"/>
    <w:rsid w:val="0010648B"/>
    <w:rsid w:val="00106C42"/>
    <w:rsid w:val="0010738F"/>
    <w:rsid w:val="001076FE"/>
    <w:rsid w:val="00111458"/>
    <w:rsid w:val="0011696D"/>
    <w:rsid w:val="001217C9"/>
    <w:rsid w:val="00121DD7"/>
    <w:rsid w:val="0012285F"/>
    <w:rsid w:val="001234AD"/>
    <w:rsid w:val="001239A2"/>
    <w:rsid w:val="00124044"/>
    <w:rsid w:val="00126438"/>
    <w:rsid w:val="00126AD4"/>
    <w:rsid w:val="00130CC4"/>
    <w:rsid w:val="00131852"/>
    <w:rsid w:val="00131DB7"/>
    <w:rsid w:val="00133969"/>
    <w:rsid w:val="00135792"/>
    <w:rsid w:val="00135E4D"/>
    <w:rsid w:val="00135E55"/>
    <w:rsid w:val="001376E0"/>
    <w:rsid w:val="00137EAA"/>
    <w:rsid w:val="00141150"/>
    <w:rsid w:val="001412B5"/>
    <w:rsid w:val="00141A41"/>
    <w:rsid w:val="00142CF8"/>
    <w:rsid w:val="00144B76"/>
    <w:rsid w:val="00150473"/>
    <w:rsid w:val="001519CB"/>
    <w:rsid w:val="00154AAA"/>
    <w:rsid w:val="00155D44"/>
    <w:rsid w:val="001573B0"/>
    <w:rsid w:val="001601CF"/>
    <w:rsid w:val="001606FD"/>
    <w:rsid w:val="00162832"/>
    <w:rsid w:val="0016300C"/>
    <w:rsid w:val="001641F3"/>
    <w:rsid w:val="001643F2"/>
    <w:rsid w:val="00164624"/>
    <w:rsid w:val="00164747"/>
    <w:rsid w:val="001650C6"/>
    <w:rsid w:val="00165267"/>
    <w:rsid w:val="001652A7"/>
    <w:rsid w:val="00165E92"/>
    <w:rsid w:val="001662C1"/>
    <w:rsid w:val="00167351"/>
    <w:rsid w:val="00167562"/>
    <w:rsid w:val="001705A5"/>
    <w:rsid w:val="00170930"/>
    <w:rsid w:val="00171F55"/>
    <w:rsid w:val="00172772"/>
    <w:rsid w:val="00173180"/>
    <w:rsid w:val="00173D70"/>
    <w:rsid w:val="00174142"/>
    <w:rsid w:val="00180DA5"/>
    <w:rsid w:val="00182BCE"/>
    <w:rsid w:val="001831C4"/>
    <w:rsid w:val="00183B8B"/>
    <w:rsid w:val="001841C9"/>
    <w:rsid w:val="0018509E"/>
    <w:rsid w:val="001870E9"/>
    <w:rsid w:val="00187FB8"/>
    <w:rsid w:val="00191404"/>
    <w:rsid w:val="00191ACC"/>
    <w:rsid w:val="00194AA8"/>
    <w:rsid w:val="00195CC0"/>
    <w:rsid w:val="00195CE2"/>
    <w:rsid w:val="00197818"/>
    <w:rsid w:val="001A1E7D"/>
    <w:rsid w:val="001A3EE8"/>
    <w:rsid w:val="001A4819"/>
    <w:rsid w:val="001A75D4"/>
    <w:rsid w:val="001B183B"/>
    <w:rsid w:val="001B2CBF"/>
    <w:rsid w:val="001B3051"/>
    <w:rsid w:val="001B3C04"/>
    <w:rsid w:val="001B536E"/>
    <w:rsid w:val="001B65F1"/>
    <w:rsid w:val="001B7DC9"/>
    <w:rsid w:val="001C0A42"/>
    <w:rsid w:val="001C17B6"/>
    <w:rsid w:val="001C2072"/>
    <w:rsid w:val="001C2D7C"/>
    <w:rsid w:val="001C3015"/>
    <w:rsid w:val="001C321E"/>
    <w:rsid w:val="001C35EF"/>
    <w:rsid w:val="001C3B17"/>
    <w:rsid w:val="001C5B2F"/>
    <w:rsid w:val="001C5D12"/>
    <w:rsid w:val="001C6F6F"/>
    <w:rsid w:val="001C777A"/>
    <w:rsid w:val="001D2CCD"/>
    <w:rsid w:val="001D3B9A"/>
    <w:rsid w:val="001D71AD"/>
    <w:rsid w:val="001D7C40"/>
    <w:rsid w:val="001D7D6F"/>
    <w:rsid w:val="001E085E"/>
    <w:rsid w:val="001E0921"/>
    <w:rsid w:val="001E1909"/>
    <w:rsid w:val="001E2619"/>
    <w:rsid w:val="001E27CB"/>
    <w:rsid w:val="001E3841"/>
    <w:rsid w:val="001E452E"/>
    <w:rsid w:val="001E4671"/>
    <w:rsid w:val="001E6BB6"/>
    <w:rsid w:val="001E6BD0"/>
    <w:rsid w:val="001F141A"/>
    <w:rsid w:val="001F1505"/>
    <w:rsid w:val="001F168D"/>
    <w:rsid w:val="001F1A04"/>
    <w:rsid w:val="001F1C43"/>
    <w:rsid w:val="001F26EB"/>
    <w:rsid w:val="001F3637"/>
    <w:rsid w:val="001F446D"/>
    <w:rsid w:val="001F4BF0"/>
    <w:rsid w:val="001F51E1"/>
    <w:rsid w:val="001F5A39"/>
    <w:rsid w:val="001F7237"/>
    <w:rsid w:val="00200D6D"/>
    <w:rsid w:val="00200E7B"/>
    <w:rsid w:val="002029EC"/>
    <w:rsid w:val="002038EB"/>
    <w:rsid w:val="00204592"/>
    <w:rsid w:val="00204C71"/>
    <w:rsid w:val="002063A1"/>
    <w:rsid w:val="002116B5"/>
    <w:rsid w:val="00211B37"/>
    <w:rsid w:val="002120CF"/>
    <w:rsid w:val="002159F0"/>
    <w:rsid w:val="0021713D"/>
    <w:rsid w:val="002214D6"/>
    <w:rsid w:val="002268F4"/>
    <w:rsid w:val="00227295"/>
    <w:rsid w:val="00227D13"/>
    <w:rsid w:val="00227D14"/>
    <w:rsid w:val="00233A18"/>
    <w:rsid w:val="00237345"/>
    <w:rsid w:val="00237793"/>
    <w:rsid w:val="00240129"/>
    <w:rsid w:val="002403D6"/>
    <w:rsid w:val="002404E7"/>
    <w:rsid w:val="00240AC6"/>
    <w:rsid w:val="00244542"/>
    <w:rsid w:val="0024476C"/>
    <w:rsid w:val="002469D2"/>
    <w:rsid w:val="002470D6"/>
    <w:rsid w:val="0024779D"/>
    <w:rsid w:val="0025058B"/>
    <w:rsid w:val="00251804"/>
    <w:rsid w:val="0025279B"/>
    <w:rsid w:val="002529AC"/>
    <w:rsid w:val="00252A69"/>
    <w:rsid w:val="002539AA"/>
    <w:rsid w:val="00253BFE"/>
    <w:rsid w:val="00253FAF"/>
    <w:rsid w:val="0025631A"/>
    <w:rsid w:val="002579FE"/>
    <w:rsid w:val="00260EC6"/>
    <w:rsid w:val="00263207"/>
    <w:rsid w:val="00263976"/>
    <w:rsid w:val="00263ECC"/>
    <w:rsid w:val="00264947"/>
    <w:rsid w:val="00264E9A"/>
    <w:rsid w:val="002656EE"/>
    <w:rsid w:val="00266626"/>
    <w:rsid w:val="00270F13"/>
    <w:rsid w:val="002720F2"/>
    <w:rsid w:val="002732C5"/>
    <w:rsid w:val="00274E67"/>
    <w:rsid w:val="00275D11"/>
    <w:rsid w:val="002766B4"/>
    <w:rsid w:val="002768B1"/>
    <w:rsid w:val="00276B1C"/>
    <w:rsid w:val="00277499"/>
    <w:rsid w:val="00277A19"/>
    <w:rsid w:val="00281880"/>
    <w:rsid w:val="0028272A"/>
    <w:rsid w:val="00283A9C"/>
    <w:rsid w:val="00284113"/>
    <w:rsid w:val="0028442E"/>
    <w:rsid w:val="0028453D"/>
    <w:rsid w:val="002851F7"/>
    <w:rsid w:val="0028553E"/>
    <w:rsid w:val="00285C92"/>
    <w:rsid w:val="0028655F"/>
    <w:rsid w:val="00287B92"/>
    <w:rsid w:val="002908FD"/>
    <w:rsid w:val="002913AB"/>
    <w:rsid w:val="00291DE2"/>
    <w:rsid w:val="0029200C"/>
    <w:rsid w:val="0029217D"/>
    <w:rsid w:val="0029259B"/>
    <w:rsid w:val="00293735"/>
    <w:rsid w:val="00293D73"/>
    <w:rsid w:val="002947E7"/>
    <w:rsid w:val="00295C30"/>
    <w:rsid w:val="00296096"/>
    <w:rsid w:val="002962D6"/>
    <w:rsid w:val="0029739D"/>
    <w:rsid w:val="0029754D"/>
    <w:rsid w:val="0029796C"/>
    <w:rsid w:val="002A063C"/>
    <w:rsid w:val="002A2DDC"/>
    <w:rsid w:val="002A33A5"/>
    <w:rsid w:val="002A34E4"/>
    <w:rsid w:val="002A35A1"/>
    <w:rsid w:val="002A395D"/>
    <w:rsid w:val="002A4F0A"/>
    <w:rsid w:val="002A52F0"/>
    <w:rsid w:val="002A556F"/>
    <w:rsid w:val="002A5D43"/>
    <w:rsid w:val="002A6144"/>
    <w:rsid w:val="002A7716"/>
    <w:rsid w:val="002B04A4"/>
    <w:rsid w:val="002B1A97"/>
    <w:rsid w:val="002B3395"/>
    <w:rsid w:val="002B3769"/>
    <w:rsid w:val="002B403D"/>
    <w:rsid w:val="002B4BAB"/>
    <w:rsid w:val="002B4C27"/>
    <w:rsid w:val="002B79B4"/>
    <w:rsid w:val="002B7F7D"/>
    <w:rsid w:val="002C064C"/>
    <w:rsid w:val="002C132C"/>
    <w:rsid w:val="002C177D"/>
    <w:rsid w:val="002C1D86"/>
    <w:rsid w:val="002C26CB"/>
    <w:rsid w:val="002C3AE2"/>
    <w:rsid w:val="002C3C42"/>
    <w:rsid w:val="002C5B2E"/>
    <w:rsid w:val="002C5F7B"/>
    <w:rsid w:val="002C620B"/>
    <w:rsid w:val="002C64B2"/>
    <w:rsid w:val="002C6E75"/>
    <w:rsid w:val="002C7197"/>
    <w:rsid w:val="002D0485"/>
    <w:rsid w:val="002D3622"/>
    <w:rsid w:val="002D43FE"/>
    <w:rsid w:val="002D4F11"/>
    <w:rsid w:val="002E010F"/>
    <w:rsid w:val="002E1A67"/>
    <w:rsid w:val="002E4E7E"/>
    <w:rsid w:val="002E5C04"/>
    <w:rsid w:val="002E633B"/>
    <w:rsid w:val="002E79CF"/>
    <w:rsid w:val="002E7F96"/>
    <w:rsid w:val="002F0395"/>
    <w:rsid w:val="002F0958"/>
    <w:rsid w:val="002F0B6A"/>
    <w:rsid w:val="002F5228"/>
    <w:rsid w:val="002F5713"/>
    <w:rsid w:val="002F5C80"/>
    <w:rsid w:val="002F69D5"/>
    <w:rsid w:val="0030051C"/>
    <w:rsid w:val="00300577"/>
    <w:rsid w:val="003020AE"/>
    <w:rsid w:val="003043E4"/>
    <w:rsid w:val="00305272"/>
    <w:rsid w:val="0030565B"/>
    <w:rsid w:val="0030709B"/>
    <w:rsid w:val="0031052B"/>
    <w:rsid w:val="003115A4"/>
    <w:rsid w:val="00311681"/>
    <w:rsid w:val="003204DF"/>
    <w:rsid w:val="00320C16"/>
    <w:rsid w:val="00321096"/>
    <w:rsid w:val="00321C2C"/>
    <w:rsid w:val="0032552C"/>
    <w:rsid w:val="003255CD"/>
    <w:rsid w:val="00325664"/>
    <w:rsid w:val="00326E67"/>
    <w:rsid w:val="00327B32"/>
    <w:rsid w:val="00327FE9"/>
    <w:rsid w:val="0033186F"/>
    <w:rsid w:val="00331E7D"/>
    <w:rsid w:val="003321A4"/>
    <w:rsid w:val="003328B4"/>
    <w:rsid w:val="00333531"/>
    <w:rsid w:val="00334AA0"/>
    <w:rsid w:val="00334E81"/>
    <w:rsid w:val="003370A7"/>
    <w:rsid w:val="00341B7D"/>
    <w:rsid w:val="00341FFC"/>
    <w:rsid w:val="003431A6"/>
    <w:rsid w:val="00343F6C"/>
    <w:rsid w:val="003441F0"/>
    <w:rsid w:val="00346516"/>
    <w:rsid w:val="00347C60"/>
    <w:rsid w:val="0035070D"/>
    <w:rsid w:val="0035106C"/>
    <w:rsid w:val="00353ED7"/>
    <w:rsid w:val="003558A1"/>
    <w:rsid w:val="00356B99"/>
    <w:rsid w:val="00357568"/>
    <w:rsid w:val="0036013A"/>
    <w:rsid w:val="00362BB0"/>
    <w:rsid w:val="00371CE6"/>
    <w:rsid w:val="00371E65"/>
    <w:rsid w:val="00373804"/>
    <w:rsid w:val="003754E1"/>
    <w:rsid w:val="00376B25"/>
    <w:rsid w:val="00380104"/>
    <w:rsid w:val="00380B3A"/>
    <w:rsid w:val="00381A60"/>
    <w:rsid w:val="00382A88"/>
    <w:rsid w:val="00384FC0"/>
    <w:rsid w:val="00385339"/>
    <w:rsid w:val="00386F1D"/>
    <w:rsid w:val="003904F0"/>
    <w:rsid w:val="003938A4"/>
    <w:rsid w:val="00393C3A"/>
    <w:rsid w:val="0039400A"/>
    <w:rsid w:val="00394AD9"/>
    <w:rsid w:val="003955BE"/>
    <w:rsid w:val="0039741F"/>
    <w:rsid w:val="003977AE"/>
    <w:rsid w:val="003A0D6E"/>
    <w:rsid w:val="003A1EB3"/>
    <w:rsid w:val="003A49EA"/>
    <w:rsid w:val="003A65DA"/>
    <w:rsid w:val="003A6F19"/>
    <w:rsid w:val="003B070C"/>
    <w:rsid w:val="003B09DD"/>
    <w:rsid w:val="003B0D77"/>
    <w:rsid w:val="003B2C87"/>
    <w:rsid w:val="003B3042"/>
    <w:rsid w:val="003B36D4"/>
    <w:rsid w:val="003B3B1B"/>
    <w:rsid w:val="003B5318"/>
    <w:rsid w:val="003B76E0"/>
    <w:rsid w:val="003B7B08"/>
    <w:rsid w:val="003C2150"/>
    <w:rsid w:val="003C220D"/>
    <w:rsid w:val="003C27C6"/>
    <w:rsid w:val="003C2803"/>
    <w:rsid w:val="003C5451"/>
    <w:rsid w:val="003C676A"/>
    <w:rsid w:val="003D3221"/>
    <w:rsid w:val="003D5A6F"/>
    <w:rsid w:val="003D69B1"/>
    <w:rsid w:val="003D6DB0"/>
    <w:rsid w:val="003D7A0F"/>
    <w:rsid w:val="003E1272"/>
    <w:rsid w:val="003E19B1"/>
    <w:rsid w:val="003E321C"/>
    <w:rsid w:val="003E4C80"/>
    <w:rsid w:val="003E5141"/>
    <w:rsid w:val="003E5724"/>
    <w:rsid w:val="003E5757"/>
    <w:rsid w:val="003E6717"/>
    <w:rsid w:val="003E7685"/>
    <w:rsid w:val="003F02F8"/>
    <w:rsid w:val="003F121F"/>
    <w:rsid w:val="003F5720"/>
    <w:rsid w:val="003F663B"/>
    <w:rsid w:val="003F683B"/>
    <w:rsid w:val="003F6FA1"/>
    <w:rsid w:val="003F7EBD"/>
    <w:rsid w:val="00401144"/>
    <w:rsid w:val="0040312D"/>
    <w:rsid w:val="0040326C"/>
    <w:rsid w:val="004039E0"/>
    <w:rsid w:val="00404847"/>
    <w:rsid w:val="0040623C"/>
    <w:rsid w:val="00406D49"/>
    <w:rsid w:val="004072C0"/>
    <w:rsid w:val="0040762C"/>
    <w:rsid w:val="00410284"/>
    <w:rsid w:val="00410B43"/>
    <w:rsid w:val="00411231"/>
    <w:rsid w:val="0041587A"/>
    <w:rsid w:val="00416CF2"/>
    <w:rsid w:val="004215A2"/>
    <w:rsid w:val="00421EF3"/>
    <w:rsid w:val="00422800"/>
    <w:rsid w:val="00423706"/>
    <w:rsid w:val="00423F08"/>
    <w:rsid w:val="00425291"/>
    <w:rsid w:val="0042537F"/>
    <w:rsid w:val="00425BC3"/>
    <w:rsid w:val="00425D8E"/>
    <w:rsid w:val="00425E03"/>
    <w:rsid w:val="00426E58"/>
    <w:rsid w:val="00427A1A"/>
    <w:rsid w:val="00427C6D"/>
    <w:rsid w:val="00433115"/>
    <w:rsid w:val="00433E6A"/>
    <w:rsid w:val="004348E1"/>
    <w:rsid w:val="00435010"/>
    <w:rsid w:val="004361FE"/>
    <w:rsid w:val="00436B1E"/>
    <w:rsid w:val="00437139"/>
    <w:rsid w:val="004376C1"/>
    <w:rsid w:val="004449AA"/>
    <w:rsid w:val="00444ED3"/>
    <w:rsid w:val="0044573E"/>
    <w:rsid w:val="00445A48"/>
    <w:rsid w:val="00445CA1"/>
    <w:rsid w:val="0044702D"/>
    <w:rsid w:val="0045063D"/>
    <w:rsid w:val="00450648"/>
    <w:rsid w:val="00451310"/>
    <w:rsid w:val="0045184A"/>
    <w:rsid w:val="004526F6"/>
    <w:rsid w:val="00452971"/>
    <w:rsid w:val="00453604"/>
    <w:rsid w:val="00454DCD"/>
    <w:rsid w:val="004551EC"/>
    <w:rsid w:val="0045543F"/>
    <w:rsid w:val="0045568E"/>
    <w:rsid w:val="0045585C"/>
    <w:rsid w:val="00455D01"/>
    <w:rsid w:val="00456186"/>
    <w:rsid w:val="00456792"/>
    <w:rsid w:val="00456C56"/>
    <w:rsid w:val="00457176"/>
    <w:rsid w:val="004575F5"/>
    <w:rsid w:val="00457C21"/>
    <w:rsid w:val="00460806"/>
    <w:rsid w:val="004615C8"/>
    <w:rsid w:val="00463030"/>
    <w:rsid w:val="00463F86"/>
    <w:rsid w:val="0046774C"/>
    <w:rsid w:val="0047057B"/>
    <w:rsid w:val="004718CB"/>
    <w:rsid w:val="004729A1"/>
    <w:rsid w:val="00472AB0"/>
    <w:rsid w:val="00472AD2"/>
    <w:rsid w:val="004731AB"/>
    <w:rsid w:val="00473A08"/>
    <w:rsid w:val="00475111"/>
    <w:rsid w:val="00475551"/>
    <w:rsid w:val="0047614C"/>
    <w:rsid w:val="0048040F"/>
    <w:rsid w:val="00480802"/>
    <w:rsid w:val="00481EE4"/>
    <w:rsid w:val="00483300"/>
    <w:rsid w:val="00483B81"/>
    <w:rsid w:val="00483ED9"/>
    <w:rsid w:val="00483F69"/>
    <w:rsid w:val="0048470A"/>
    <w:rsid w:val="00485893"/>
    <w:rsid w:val="00486DA2"/>
    <w:rsid w:val="00486F31"/>
    <w:rsid w:val="00487BD8"/>
    <w:rsid w:val="00487E04"/>
    <w:rsid w:val="00490849"/>
    <w:rsid w:val="0049093B"/>
    <w:rsid w:val="004912DA"/>
    <w:rsid w:val="00492815"/>
    <w:rsid w:val="00492B53"/>
    <w:rsid w:val="004932A8"/>
    <w:rsid w:val="004937DA"/>
    <w:rsid w:val="00494F6C"/>
    <w:rsid w:val="00495097"/>
    <w:rsid w:val="00496542"/>
    <w:rsid w:val="00497E26"/>
    <w:rsid w:val="004A3498"/>
    <w:rsid w:val="004A3A9A"/>
    <w:rsid w:val="004A3E4E"/>
    <w:rsid w:val="004A4FF9"/>
    <w:rsid w:val="004A5E88"/>
    <w:rsid w:val="004A69F1"/>
    <w:rsid w:val="004A7D6D"/>
    <w:rsid w:val="004B0AB2"/>
    <w:rsid w:val="004B43E5"/>
    <w:rsid w:val="004B4628"/>
    <w:rsid w:val="004B4714"/>
    <w:rsid w:val="004B4838"/>
    <w:rsid w:val="004B5172"/>
    <w:rsid w:val="004B6793"/>
    <w:rsid w:val="004B7DD3"/>
    <w:rsid w:val="004C14EB"/>
    <w:rsid w:val="004C1810"/>
    <w:rsid w:val="004C196D"/>
    <w:rsid w:val="004C26B9"/>
    <w:rsid w:val="004C2D80"/>
    <w:rsid w:val="004C2F29"/>
    <w:rsid w:val="004C2FD2"/>
    <w:rsid w:val="004C3D8A"/>
    <w:rsid w:val="004C4A5E"/>
    <w:rsid w:val="004C5E01"/>
    <w:rsid w:val="004C65FB"/>
    <w:rsid w:val="004C71D0"/>
    <w:rsid w:val="004D0623"/>
    <w:rsid w:val="004D167A"/>
    <w:rsid w:val="004D58A3"/>
    <w:rsid w:val="004D603A"/>
    <w:rsid w:val="004D6635"/>
    <w:rsid w:val="004D6C85"/>
    <w:rsid w:val="004E21C1"/>
    <w:rsid w:val="004E2F19"/>
    <w:rsid w:val="004E2FE7"/>
    <w:rsid w:val="004E2FEB"/>
    <w:rsid w:val="004E37ED"/>
    <w:rsid w:val="004E46F6"/>
    <w:rsid w:val="004E49AF"/>
    <w:rsid w:val="004E51A7"/>
    <w:rsid w:val="004E5C73"/>
    <w:rsid w:val="004E61D2"/>
    <w:rsid w:val="004E7045"/>
    <w:rsid w:val="004E70D4"/>
    <w:rsid w:val="004E72C9"/>
    <w:rsid w:val="004E738C"/>
    <w:rsid w:val="004F31EC"/>
    <w:rsid w:val="004F477D"/>
    <w:rsid w:val="004F6A8A"/>
    <w:rsid w:val="004F6E91"/>
    <w:rsid w:val="004F75FF"/>
    <w:rsid w:val="00500517"/>
    <w:rsid w:val="00501BE1"/>
    <w:rsid w:val="0050213D"/>
    <w:rsid w:val="00502619"/>
    <w:rsid w:val="00503F83"/>
    <w:rsid w:val="005040EC"/>
    <w:rsid w:val="0050463C"/>
    <w:rsid w:val="005046CF"/>
    <w:rsid w:val="00504C13"/>
    <w:rsid w:val="00506BA2"/>
    <w:rsid w:val="00510AA7"/>
    <w:rsid w:val="00513712"/>
    <w:rsid w:val="00514733"/>
    <w:rsid w:val="00516382"/>
    <w:rsid w:val="0051647C"/>
    <w:rsid w:val="005170D5"/>
    <w:rsid w:val="005218C9"/>
    <w:rsid w:val="00522D25"/>
    <w:rsid w:val="0052378C"/>
    <w:rsid w:val="005238FC"/>
    <w:rsid w:val="00524E76"/>
    <w:rsid w:val="00526E1B"/>
    <w:rsid w:val="00531C11"/>
    <w:rsid w:val="0053399A"/>
    <w:rsid w:val="0053523F"/>
    <w:rsid w:val="005352E8"/>
    <w:rsid w:val="00535CF7"/>
    <w:rsid w:val="00535DA3"/>
    <w:rsid w:val="00540577"/>
    <w:rsid w:val="005411B3"/>
    <w:rsid w:val="00542242"/>
    <w:rsid w:val="00543DAA"/>
    <w:rsid w:val="00543F77"/>
    <w:rsid w:val="0054458E"/>
    <w:rsid w:val="00544E0D"/>
    <w:rsid w:val="00545161"/>
    <w:rsid w:val="0054601F"/>
    <w:rsid w:val="0054775D"/>
    <w:rsid w:val="00550B27"/>
    <w:rsid w:val="00550FEB"/>
    <w:rsid w:val="005528B2"/>
    <w:rsid w:val="00554F54"/>
    <w:rsid w:val="00556952"/>
    <w:rsid w:val="00557508"/>
    <w:rsid w:val="005577DF"/>
    <w:rsid w:val="00560663"/>
    <w:rsid w:val="00562159"/>
    <w:rsid w:val="0056292C"/>
    <w:rsid w:val="005636C0"/>
    <w:rsid w:val="005639A8"/>
    <w:rsid w:val="00563B87"/>
    <w:rsid w:val="005646F2"/>
    <w:rsid w:val="00567A37"/>
    <w:rsid w:val="00567F20"/>
    <w:rsid w:val="00567F66"/>
    <w:rsid w:val="005708DF"/>
    <w:rsid w:val="005709C6"/>
    <w:rsid w:val="00571CFA"/>
    <w:rsid w:val="005727BC"/>
    <w:rsid w:val="005740F4"/>
    <w:rsid w:val="0057573E"/>
    <w:rsid w:val="005757DD"/>
    <w:rsid w:val="00576198"/>
    <w:rsid w:val="00576BFD"/>
    <w:rsid w:val="00576E3D"/>
    <w:rsid w:val="00580BCC"/>
    <w:rsid w:val="00582D74"/>
    <w:rsid w:val="00583E47"/>
    <w:rsid w:val="00585E20"/>
    <w:rsid w:val="005860FB"/>
    <w:rsid w:val="005922DE"/>
    <w:rsid w:val="005929ED"/>
    <w:rsid w:val="00592A64"/>
    <w:rsid w:val="005946EE"/>
    <w:rsid w:val="005957E7"/>
    <w:rsid w:val="005963C0"/>
    <w:rsid w:val="00597557"/>
    <w:rsid w:val="005A1563"/>
    <w:rsid w:val="005A1CBA"/>
    <w:rsid w:val="005A28E7"/>
    <w:rsid w:val="005A2AB2"/>
    <w:rsid w:val="005A30AE"/>
    <w:rsid w:val="005A3180"/>
    <w:rsid w:val="005A35F0"/>
    <w:rsid w:val="005A4F2A"/>
    <w:rsid w:val="005A5445"/>
    <w:rsid w:val="005A5DBC"/>
    <w:rsid w:val="005A792A"/>
    <w:rsid w:val="005A7A8E"/>
    <w:rsid w:val="005B111F"/>
    <w:rsid w:val="005B1395"/>
    <w:rsid w:val="005B1971"/>
    <w:rsid w:val="005B1AE4"/>
    <w:rsid w:val="005B2A48"/>
    <w:rsid w:val="005B3540"/>
    <w:rsid w:val="005B3B67"/>
    <w:rsid w:val="005B57FB"/>
    <w:rsid w:val="005C02E8"/>
    <w:rsid w:val="005C0AAC"/>
    <w:rsid w:val="005C0B82"/>
    <w:rsid w:val="005C222E"/>
    <w:rsid w:val="005C2A47"/>
    <w:rsid w:val="005C506C"/>
    <w:rsid w:val="005C56F1"/>
    <w:rsid w:val="005C57B6"/>
    <w:rsid w:val="005C6138"/>
    <w:rsid w:val="005D01FD"/>
    <w:rsid w:val="005D032A"/>
    <w:rsid w:val="005D0AF3"/>
    <w:rsid w:val="005D1555"/>
    <w:rsid w:val="005D2982"/>
    <w:rsid w:val="005D2CCA"/>
    <w:rsid w:val="005D575B"/>
    <w:rsid w:val="005D7AC1"/>
    <w:rsid w:val="005E1F94"/>
    <w:rsid w:val="005E26E4"/>
    <w:rsid w:val="005E4FE8"/>
    <w:rsid w:val="005E719A"/>
    <w:rsid w:val="005F01F0"/>
    <w:rsid w:val="005F10E9"/>
    <w:rsid w:val="005F1939"/>
    <w:rsid w:val="005F2CB8"/>
    <w:rsid w:val="005F2FF5"/>
    <w:rsid w:val="005F33A2"/>
    <w:rsid w:val="005F3903"/>
    <w:rsid w:val="005F4687"/>
    <w:rsid w:val="005F5112"/>
    <w:rsid w:val="005F5872"/>
    <w:rsid w:val="005F5CA6"/>
    <w:rsid w:val="005F65CC"/>
    <w:rsid w:val="005F674D"/>
    <w:rsid w:val="005F6792"/>
    <w:rsid w:val="005F7F2A"/>
    <w:rsid w:val="00603275"/>
    <w:rsid w:val="00603CA7"/>
    <w:rsid w:val="006068F1"/>
    <w:rsid w:val="006100C3"/>
    <w:rsid w:val="006103EA"/>
    <w:rsid w:val="006118C4"/>
    <w:rsid w:val="00611AC9"/>
    <w:rsid w:val="0061293D"/>
    <w:rsid w:val="00614323"/>
    <w:rsid w:val="0061480E"/>
    <w:rsid w:val="00616013"/>
    <w:rsid w:val="00617305"/>
    <w:rsid w:val="00620907"/>
    <w:rsid w:val="00623DB5"/>
    <w:rsid w:val="006303C7"/>
    <w:rsid w:val="0063087D"/>
    <w:rsid w:val="00630ACA"/>
    <w:rsid w:val="00630C67"/>
    <w:rsid w:val="0063164F"/>
    <w:rsid w:val="0063272F"/>
    <w:rsid w:val="0063576E"/>
    <w:rsid w:val="006359BC"/>
    <w:rsid w:val="006369DC"/>
    <w:rsid w:val="006402AE"/>
    <w:rsid w:val="006405BB"/>
    <w:rsid w:val="00640EF3"/>
    <w:rsid w:val="00642035"/>
    <w:rsid w:val="006426D7"/>
    <w:rsid w:val="006447C9"/>
    <w:rsid w:val="00645612"/>
    <w:rsid w:val="00646326"/>
    <w:rsid w:val="00646CBD"/>
    <w:rsid w:val="00646D4D"/>
    <w:rsid w:val="00647A4A"/>
    <w:rsid w:val="00647E15"/>
    <w:rsid w:val="006523A0"/>
    <w:rsid w:val="0065243A"/>
    <w:rsid w:val="00652571"/>
    <w:rsid w:val="006536F5"/>
    <w:rsid w:val="00653C08"/>
    <w:rsid w:val="0065412E"/>
    <w:rsid w:val="00654B46"/>
    <w:rsid w:val="00655D4F"/>
    <w:rsid w:val="00655E13"/>
    <w:rsid w:val="006576D8"/>
    <w:rsid w:val="00661A8B"/>
    <w:rsid w:val="00662317"/>
    <w:rsid w:val="006623F5"/>
    <w:rsid w:val="00663495"/>
    <w:rsid w:val="00663C33"/>
    <w:rsid w:val="00665657"/>
    <w:rsid w:val="00666359"/>
    <w:rsid w:val="0067027E"/>
    <w:rsid w:val="006702BE"/>
    <w:rsid w:val="00670430"/>
    <w:rsid w:val="006708E3"/>
    <w:rsid w:val="00672828"/>
    <w:rsid w:val="00672BB3"/>
    <w:rsid w:val="0067365A"/>
    <w:rsid w:val="0067529C"/>
    <w:rsid w:val="006766A2"/>
    <w:rsid w:val="0068014C"/>
    <w:rsid w:val="00680F96"/>
    <w:rsid w:val="006813DF"/>
    <w:rsid w:val="00681B0F"/>
    <w:rsid w:val="0068278E"/>
    <w:rsid w:val="00685875"/>
    <w:rsid w:val="00685B8A"/>
    <w:rsid w:val="00686937"/>
    <w:rsid w:val="006870B7"/>
    <w:rsid w:val="00687415"/>
    <w:rsid w:val="006874C8"/>
    <w:rsid w:val="006912B4"/>
    <w:rsid w:val="00692A19"/>
    <w:rsid w:val="0069360F"/>
    <w:rsid w:val="00694EF2"/>
    <w:rsid w:val="00695C55"/>
    <w:rsid w:val="00696356"/>
    <w:rsid w:val="00696D66"/>
    <w:rsid w:val="00697414"/>
    <w:rsid w:val="0069762B"/>
    <w:rsid w:val="00697FB7"/>
    <w:rsid w:val="006A0CEF"/>
    <w:rsid w:val="006A330E"/>
    <w:rsid w:val="006A6B4F"/>
    <w:rsid w:val="006A7024"/>
    <w:rsid w:val="006B038E"/>
    <w:rsid w:val="006B0CFD"/>
    <w:rsid w:val="006B1039"/>
    <w:rsid w:val="006B236B"/>
    <w:rsid w:val="006B2E1D"/>
    <w:rsid w:val="006B329A"/>
    <w:rsid w:val="006B4C84"/>
    <w:rsid w:val="006B4FA0"/>
    <w:rsid w:val="006B6109"/>
    <w:rsid w:val="006B679C"/>
    <w:rsid w:val="006C06C2"/>
    <w:rsid w:val="006C0DD5"/>
    <w:rsid w:val="006C1688"/>
    <w:rsid w:val="006C4223"/>
    <w:rsid w:val="006C54A5"/>
    <w:rsid w:val="006C6C4F"/>
    <w:rsid w:val="006C7145"/>
    <w:rsid w:val="006D2DDE"/>
    <w:rsid w:val="006D3DA3"/>
    <w:rsid w:val="006D422F"/>
    <w:rsid w:val="006D5316"/>
    <w:rsid w:val="006D536F"/>
    <w:rsid w:val="006D6432"/>
    <w:rsid w:val="006E041F"/>
    <w:rsid w:val="006E1F77"/>
    <w:rsid w:val="006E2BC8"/>
    <w:rsid w:val="006E3212"/>
    <w:rsid w:val="006E3562"/>
    <w:rsid w:val="006E39EB"/>
    <w:rsid w:val="006E467D"/>
    <w:rsid w:val="006E4ABF"/>
    <w:rsid w:val="006E5A6F"/>
    <w:rsid w:val="006E7641"/>
    <w:rsid w:val="006F0098"/>
    <w:rsid w:val="006F0E6D"/>
    <w:rsid w:val="006F134A"/>
    <w:rsid w:val="006F3853"/>
    <w:rsid w:val="006F4648"/>
    <w:rsid w:val="006F4CF7"/>
    <w:rsid w:val="006F6EA8"/>
    <w:rsid w:val="007041BE"/>
    <w:rsid w:val="007050AB"/>
    <w:rsid w:val="0070523C"/>
    <w:rsid w:val="00707242"/>
    <w:rsid w:val="00707456"/>
    <w:rsid w:val="00707D22"/>
    <w:rsid w:val="00711A3C"/>
    <w:rsid w:val="00712787"/>
    <w:rsid w:val="00713972"/>
    <w:rsid w:val="0071514D"/>
    <w:rsid w:val="00715315"/>
    <w:rsid w:val="0071538F"/>
    <w:rsid w:val="00721676"/>
    <w:rsid w:val="007229F7"/>
    <w:rsid w:val="00723EDF"/>
    <w:rsid w:val="00724BA3"/>
    <w:rsid w:val="00727139"/>
    <w:rsid w:val="00727B2D"/>
    <w:rsid w:val="00732031"/>
    <w:rsid w:val="007330FD"/>
    <w:rsid w:val="007341C3"/>
    <w:rsid w:val="00734471"/>
    <w:rsid w:val="00735017"/>
    <w:rsid w:val="007364D5"/>
    <w:rsid w:val="00736BA0"/>
    <w:rsid w:val="00737934"/>
    <w:rsid w:val="007413CD"/>
    <w:rsid w:val="00741C87"/>
    <w:rsid w:val="0074288A"/>
    <w:rsid w:val="007444B9"/>
    <w:rsid w:val="00745906"/>
    <w:rsid w:val="00745984"/>
    <w:rsid w:val="0074663B"/>
    <w:rsid w:val="00746911"/>
    <w:rsid w:val="0074712B"/>
    <w:rsid w:val="007502AA"/>
    <w:rsid w:val="00750843"/>
    <w:rsid w:val="00750BCF"/>
    <w:rsid w:val="00750EA7"/>
    <w:rsid w:val="00751273"/>
    <w:rsid w:val="0075200C"/>
    <w:rsid w:val="00752E2E"/>
    <w:rsid w:val="007549FB"/>
    <w:rsid w:val="007602AA"/>
    <w:rsid w:val="00760670"/>
    <w:rsid w:val="00762424"/>
    <w:rsid w:val="0076280C"/>
    <w:rsid w:val="007629E8"/>
    <w:rsid w:val="00762FFB"/>
    <w:rsid w:val="007630B4"/>
    <w:rsid w:val="00763C45"/>
    <w:rsid w:val="007660FB"/>
    <w:rsid w:val="00767608"/>
    <w:rsid w:val="00767BD3"/>
    <w:rsid w:val="007702A1"/>
    <w:rsid w:val="00770321"/>
    <w:rsid w:val="007716E4"/>
    <w:rsid w:val="00773AD6"/>
    <w:rsid w:val="00773BF0"/>
    <w:rsid w:val="007755DA"/>
    <w:rsid w:val="00775A62"/>
    <w:rsid w:val="007775DB"/>
    <w:rsid w:val="007833B8"/>
    <w:rsid w:val="00783BF6"/>
    <w:rsid w:val="00783FA4"/>
    <w:rsid w:val="0078495D"/>
    <w:rsid w:val="00786085"/>
    <w:rsid w:val="00786975"/>
    <w:rsid w:val="00787C3F"/>
    <w:rsid w:val="00787D51"/>
    <w:rsid w:val="00791DEF"/>
    <w:rsid w:val="00792688"/>
    <w:rsid w:val="00793526"/>
    <w:rsid w:val="0079770F"/>
    <w:rsid w:val="007A0C30"/>
    <w:rsid w:val="007A12A2"/>
    <w:rsid w:val="007A2041"/>
    <w:rsid w:val="007A2165"/>
    <w:rsid w:val="007A2550"/>
    <w:rsid w:val="007A3026"/>
    <w:rsid w:val="007A387B"/>
    <w:rsid w:val="007A5786"/>
    <w:rsid w:val="007A5FA0"/>
    <w:rsid w:val="007A7234"/>
    <w:rsid w:val="007B24A4"/>
    <w:rsid w:val="007B3604"/>
    <w:rsid w:val="007B3710"/>
    <w:rsid w:val="007B3B25"/>
    <w:rsid w:val="007B3D3A"/>
    <w:rsid w:val="007B5E47"/>
    <w:rsid w:val="007C2AA9"/>
    <w:rsid w:val="007C2CCF"/>
    <w:rsid w:val="007C33F3"/>
    <w:rsid w:val="007C4D81"/>
    <w:rsid w:val="007C545E"/>
    <w:rsid w:val="007C5C65"/>
    <w:rsid w:val="007C6BCB"/>
    <w:rsid w:val="007C6BFB"/>
    <w:rsid w:val="007C7287"/>
    <w:rsid w:val="007D1F73"/>
    <w:rsid w:val="007D33E7"/>
    <w:rsid w:val="007D3AF8"/>
    <w:rsid w:val="007D3D57"/>
    <w:rsid w:val="007D69BF"/>
    <w:rsid w:val="007E0F17"/>
    <w:rsid w:val="007E14B8"/>
    <w:rsid w:val="007E17B6"/>
    <w:rsid w:val="007E1BB7"/>
    <w:rsid w:val="007E235B"/>
    <w:rsid w:val="007E3AD3"/>
    <w:rsid w:val="007E3D3E"/>
    <w:rsid w:val="007E61E7"/>
    <w:rsid w:val="007F0F90"/>
    <w:rsid w:val="007F14C0"/>
    <w:rsid w:val="007F2660"/>
    <w:rsid w:val="007F3E8A"/>
    <w:rsid w:val="007F4887"/>
    <w:rsid w:val="007F60A4"/>
    <w:rsid w:val="007F71B9"/>
    <w:rsid w:val="007F797D"/>
    <w:rsid w:val="00800326"/>
    <w:rsid w:val="00801BFB"/>
    <w:rsid w:val="008028F0"/>
    <w:rsid w:val="00803113"/>
    <w:rsid w:val="00803E56"/>
    <w:rsid w:val="00805C51"/>
    <w:rsid w:val="008062C2"/>
    <w:rsid w:val="00807852"/>
    <w:rsid w:val="00810029"/>
    <w:rsid w:val="008106D0"/>
    <w:rsid w:val="00812F18"/>
    <w:rsid w:val="00813D44"/>
    <w:rsid w:val="00815E6E"/>
    <w:rsid w:val="00817032"/>
    <w:rsid w:val="00821D43"/>
    <w:rsid w:val="008233C9"/>
    <w:rsid w:val="00823ADB"/>
    <w:rsid w:val="00824B07"/>
    <w:rsid w:val="00824D0A"/>
    <w:rsid w:val="008250C0"/>
    <w:rsid w:val="008256D8"/>
    <w:rsid w:val="008259B0"/>
    <w:rsid w:val="00826AB4"/>
    <w:rsid w:val="008272D4"/>
    <w:rsid w:val="0082745E"/>
    <w:rsid w:val="00830567"/>
    <w:rsid w:val="0083084F"/>
    <w:rsid w:val="00831447"/>
    <w:rsid w:val="008328BC"/>
    <w:rsid w:val="008328E8"/>
    <w:rsid w:val="008329FF"/>
    <w:rsid w:val="008351BF"/>
    <w:rsid w:val="00836AA0"/>
    <w:rsid w:val="00842662"/>
    <w:rsid w:val="00842C9D"/>
    <w:rsid w:val="008433A7"/>
    <w:rsid w:val="00844DE1"/>
    <w:rsid w:val="008453BD"/>
    <w:rsid w:val="008454EF"/>
    <w:rsid w:val="00846A30"/>
    <w:rsid w:val="00847236"/>
    <w:rsid w:val="00847DEB"/>
    <w:rsid w:val="00847F60"/>
    <w:rsid w:val="008523F5"/>
    <w:rsid w:val="00853432"/>
    <w:rsid w:val="00854884"/>
    <w:rsid w:val="00854C85"/>
    <w:rsid w:val="00855952"/>
    <w:rsid w:val="008567C9"/>
    <w:rsid w:val="008611BB"/>
    <w:rsid w:val="00861A84"/>
    <w:rsid w:val="00861B94"/>
    <w:rsid w:val="008636A2"/>
    <w:rsid w:val="008636F1"/>
    <w:rsid w:val="0086452F"/>
    <w:rsid w:val="00865A32"/>
    <w:rsid w:val="00866D16"/>
    <w:rsid w:val="00867FD5"/>
    <w:rsid w:val="008704E7"/>
    <w:rsid w:val="00870516"/>
    <w:rsid w:val="0087052E"/>
    <w:rsid w:val="00871207"/>
    <w:rsid w:val="00871E18"/>
    <w:rsid w:val="00872135"/>
    <w:rsid w:val="00873F94"/>
    <w:rsid w:val="008740CA"/>
    <w:rsid w:val="00875FD0"/>
    <w:rsid w:val="008766C6"/>
    <w:rsid w:val="0087771A"/>
    <w:rsid w:val="00881C5C"/>
    <w:rsid w:val="00882CB3"/>
    <w:rsid w:val="0088449E"/>
    <w:rsid w:val="00884FA5"/>
    <w:rsid w:val="00886015"/>
    <w:rsid w:val="008864C0"/>
    <w:rsid w:val="00887FAF"/>
    <w:rsid w:val="00890917"/>
    <w:rsid w:val="00891384"/>
    <w:rsid w:val="008931A6"/>
    <w:rsid w:val="00894868"/>
    <w:rsid w:val="00894E50"/>
    <w:rsid w:val="00897720"/>
    <w:rsid w:val="00897EA6"/>
    <w:rsid w:val="008A067C"/>
    <w:rsid w:val="008A0E7C"/>
    <w:rsid w:val="008A148D"/>
    <w:rsid w:val="008A1BCB"/>
    <w:rsid w:val="008A3D2B"/>
    <w:rsid w:val="008A5042"/>
    <w:rsid w:val="008A64DD"/>
    <w:rsid w:val="008A6ED4"/>
    <w:rsid w:val="008A7CD5"/>
    <w:rsid w:val="008B1381"/>
    <w:rsid w:val="008B2AB6"/>
    <w:rsid w:val="008B3040"/>
    <w:rsid w:val="008B3FD6"/>
    <w:rsid w:val="008B49E5"/>
    <w:rsid w:val="008B56D9"/>
    <w:rsid w:val="008C4ABB"/>
    <w:rsid w:val="008C5FE2"/>
    <w:rsid w:val="008D3A62"/>
    <w:rsid w:val="008D6A82"/>
    <w:rsid w:val="008E059E"/>
    <w:rsid w:val="008E0998"/>
    <w:rsid w:val="008E0BB4"/>
    <w:rsid w:val="008E171E"/>
    <w:rsid w:val="008E245D"/>
    <w:rsid w:val="008E29FD"/>
    <w:rsid w:val="008E37F4"/>
    <w:rsid w:val="008E438C"/>
    <w:rsid w:val="008E4C92"/>
    <w:rsid w:val="008E7C6A"/>
    <w:rsid w:val="008F0AE4"/>
    <w:rsid w:val="008F0BAD"/>
    <w:rsid w:val="008F13C2"/>
    <w:rsid w:val="008F14E1"/>
    <w:rsid w:val="008F3D84"/>
    <w:rsid w:val="008F50C7"/>
    <w:rsid w:val="008F55C8"/>
    <w:rsid w:val="008F5EA3"/>
    <w:rsid w:val="008F688D"/>
    <w:rsid w:val="008F699B"/>
    <w:rsid w:val="008F751D"/>
    <w:rsid w:val="008F7882"/>
    <w:rsid w:val="0090094D"/>
    <w:rsid w:val="00900D05"/>
    <w:rsid w:val="009023C0"/>
    <w:rsid w:val="009033C9"/>
    <w:rsid w:val="00905BC0"/>
    <w:rsid w:val="00906FDB"/>
    <w:rsid w:val="009070A8"/>
    <w:rsid w:val="00907E51"/>
    <w:rsid w:val="00911785"/>
    <w:rsid w:val="00911812"/>
    <w:rsid w:val="00911929"/>
    <w:rsid w:val="00911F17"/>
    <w:rsid w:val="009122BA"/>
    <w:rsid w:val="00912880"/>
    <w:rsid w:val="00912D93"/>
    <w:rsid w:val="00915DB3"/>
    <w:rsid w:val="009169BC"/>
    <w:rsid w:val="00917DA9"/>
    <w:rsid w:val="00920266"/>
    <w:rsid w:val="00920370"/>
    <w:rsid w:val="0092202E"/>
    <w:rsid w:val="00923D15"/>
    <w:rsid w:val="00924484"/>
    <w:rsid w:val="0092511D"/>
    <w:rsid w:val="00926C0D"/>
    <w:rsid w:val="00926F21"/>
    <w:rsid w:val="00927410"/>
    <w:rsid w:val="0093006C"/>
    <w:rsid w:val="00930431"/>
    <w:rsid w:val="00930506"/>
    <w:rsid w:val="00930DDC"/>
    <w:rsid w:val="00931C1E"/>
    <w:rsid w:val="00932162"/>
    <w:rsid w:val="00933530"/>
    <w:rsid w:val="0093389F"/>
    <w:rsid w:val="009345F9"/>
    <w:rsid w:val="00936D75"/>
    <w:rsid w:val="00937974"/>
    <w:rsid w:val="00937D66"/>
    <w:rsid w:val="00941864"/>
    <w:rsid w:val="009420C9"/>
    <w:rsid w:val="0094241D"/>
    <w:rsid w:val="00943D10"/>
    <w:rsid w:val="00944821"/>
    <w:rsid w:val="00946DC4"/>
    <w:rsid w:val="0095508A"/>
    <w:rsid w:val="00955788"/>
    <w:rsid w:val="00955B01"/>
    <w:rsid w:val="00956039"/>
    <w:rsid w:val="009566C6"/>
    <w:rsid w:val="00956E6D"/>
    <w:rsid w:val="0096164F"/>
    <w:rsid w:val="0096266A"/>
    <w:rsid w:val="0096347C"/>
    <w:rsid w:val="0096350E"/>
    <w:rsid w:val="00965109"/>
    <w:rsid w:val="009651C0"/>
    <w:rsid w:val="009664B1"/>
    <w:rsid w:val="00966C44"/>
    <w:rsid w:val="009702D1"/>
    <w:rsid w:val="009710EC"/>
    <w:rsid w:val="00974BB4"/>
    <w:rsid w:val="00974DBF"/>
    <w:rsid w:val="00975D66"/>
    <w:rsid w:val="00975FBF"/>
    <w:rsid w:val="00977B15"/>
    <w:rsid w:val="0098111F"/>
    <w:rsid w:val="00981B5D"/>
    <w:rsid w:val="009822DF"/>
    <w:rsid w:val="00982621"/>
    <w:rsid w:val="0098623B"/>
    <w:rsid w:val="009865FA"/>
    <w:rsid w:val="00991D1C"/>
    <w:rsid w:val="00991DE4"/>
    <w:rsid w:val="00993453"/>
    <w:rsid w:val="00994D9A"/>
    <w:rsid w:val="0099501F"/>
    <w:rsid w:val="009953B8"/>
    <w:rsid w:val="009954DA"/>
    <w:rsid w:val="0099622A"/>
    <w:rsid w:val="009969E5"/>
    <w:rsid w:val="00997A70"/>
    <w:rsid w:val="009A3E62"/>
    <w:rsid w:val="009A6158"/>
    <w:rsid w:val="009A70E7"/>
    <w:rsid w:val="009A75BB"/>
    <w:rsid w:val="009B339E"/>
    <w:rsid w:val="009B562B"/>
    <w:rsid w:val="009B66C6"/>
    <w:rsid w:val="009B71B2"/>
    <w:rsid w:val="009B7E1B"/>
    <w:rsid w:val="009C469D"/>
    <w:rsid w:val="009C4DAA"/>
    <w:rsid w:val="009C5270"/>
    <w:rsid w:val="009C7CB9"/>
    <w:rsid w:val="009D142E"/>
    <w:rsid w:val="009D153A"/>
    <w:rsid w:val="009D29BD"/>
    <w:rsid w:val="009D3752"/>
    <w:rsid w:val="009D431E"/>
    <w:rsid w:val="009D6387"/>
    <w:rsid w:val="009E03A4"/>
    <w:rsid w:val="009E07B4"/>
    <w:rsid w:val="009E1F65"/>
    <w:rsid w:val="009E3083"/>
    <w:rsid w:val="009E35F4"/>
    <w:rsid w:val="009E5946"/>
    <w:rsid w:val="009E62D9"/>
    <w:rsid w:val="009E7A98"/>
    <w:rsid w:val="009F076A"/>
    <w:rsid w:val="009F0989"/>
    <w:rsid w:val="009F15C3"/>
    <w:rsid w:val="009F4D6A"/>
    <w:rsid w:val="009F5386"/>
    <w:rsid w:val="009F6AEB"/>
    <w:rsid w:val="009F70B4"/>
    <w:rsid w:val="00A00247"/>
    <w:rsid w:val="00A00283"/>
    <w:rsid w:val="00A00BCD"/>
    <w:rsid w:val="00A00E0D"/>
    <w:rsid w:val="00A047D0"/>
    <w:rsid w:val="00A05162"/>
    <w:rsid w:val="00A052CF"/>
    <w:rsid w:val="00A10F03"/>
    <w:rsid w:val="00A12823"/>
    <w:rsid w:val="00A132AA"/>
    <w:rsid w:val="00A1512A"/>
    <w:rsid w:val="00A1527F"/>
    <w:rsid w:val="00A15CBD"/>
    <w:rsid w:val="00A160A8"/>
    <w:rsid w:val="00A160E5"/>
    <w:rsid w:val="00A2043A"/>
    <w:rsid w:val="00A20C8F"/>
    <w:rsid w:val="00A240FA"/>
    <w:rsid w:val="00A247D7"/>
    <w:rsid w:val="00A25263"/>
    <w:rsid w:val="00A25D1B"/>
    <w:rsid w:val="00A26C29"/>
    <w:rsid w:val="00A3077D"/>
    <w:rsid w:val="00A30EB0"/>
    <w:rsid w:val="00A313B5"/>
    <w:rsid w:val="00A314E0"/>
    <w:rsid w:val="00A337BE"/>
    <w:rsid w:val="00A34BF7"/>
    <w:rsid w:val="00A35676"/>
    <w:rsid w:val="00A35E02"/>
    <w:rsid w:val="00A35FF5"/>
    <w:rsid w:val="00A37306"/>
    <w:rsid w:val="00A373DB"/>
    <w:rsid w:val="00A3763F"/>
    <w:rsid w:val="00A40B2A"/>
    <w:rsid w:val="00A40BE3"/>
    <w:rsid w:val="00A44875"/>
    <w:rsid w:val="00A44AC3"/>
    <w:rsid w:val="00A46137"/>
    <w:rsid w:val="00A46B85"/>
    <w:rsid w:val="00A5076B"/>
    <w:rsid w:val="00A526A8"/>
    <w:rsid w:val="00A536C7"/>
    <w:rsid w:val="00A53C92"/>
    <w:rsid w:val="00A54C38"/>
    <w:rsid w:val="00A551A0"/>
    <w:rsid w:val="00A552AA"/>
    <w:rsid w:val="00A557D3"/>
    <w:rsid w:val="00A56B2C"/>
    <w:rsid w:val="00A5798B"/>
    <w:rsid w:val="00A57BBA"/>
    <w:rsid w:val="00A57C16"/>
    <w:rsid w:val="00A61A9C"/>
    <w:rsid w:val="00A61FAB"/>
    <w:rsid w:val="00A62CE7"/>
    <w:rsid w:val="00A63B12"/>
    <w:rsid w:val="00A63E96"/>
    <w:rsid w:val="00A64177"/>
    <w:rsid w:val="00A65365"/>
    <w:rsid w:val="00A65E07"/>
    <w:rsid w:val="00A660AE"/>
    <w:rsid w:val="00A668A1"/>
    <w:rsid w:val="00A66C03"/>
    <w:rsid w:val="00A70E56"/>
    <w:rsid w:val="00A713F5"/>
    <w:rsid w:val="00A7343C"/>
    <w:rsid w:val="00A77C00"/>
    <w:rsid w:val="00A8033F"/>
    <w:rsid w:val="00A825CE"/>
    <w:rsid w:val="00A831F8"/>
    <w:rsid w:val="00A83A56"/>
    <w:rsid w:val="00A840F6"/>
    <w:rsid w:val="00A84192"/>
    <w:rsid w:val="00A8523F"/>
    <w:rsid w:val="00A8629A"/>
    <w:rsid w:val="00A86E79"/>
    <w:rsid w:val="00A8715D"/>
    <w:rsid w:val="00A909F7"/>
    <w:rsid w:val="00A90B2B"/>
    <w:rsid w:val="00A9202E"/>
    <w:rsid w:val="00A926E3"/>
    <w:rsid w:val="00A94203"/>
    <w:rsid w:val="00A94CA4"/>
    <w:rsid w:val="00A970E3"/>
    <w:rsid w:val="00A974F7"/>
    <w:rsid w:val="00AA05DB"/>
    <w:rsid w:val="00AA27D9"/>
    <w:rsid w:val="00AA2C4F"/>
    <w:rsid w:val="00AA306C"/>
    <w:rsid w:val="00AA3F45"/>
    <w:rsid w:val="00AA4261"/>
    <w:rsid w:val="00AA508E"/>
    <w:rsid w:val="00AA510A"/>
    <w:rsid w:val="00AA665A"/>
    <w:rsid w:val="00AA7458"/>
    <w:rsid w:val="00AA75F8"/>
    <w:rsid w:val="00AB0139"/>
    <w:rsid w:val="00AB0D5B"/>
    <w:rsid w:val="00AB3C27"/>
    <w:rsid w:val="00AB4835"/>
    <w:rsid w:val="00AB4DFE"/>
    <w:rsid w:val="00AB4F53"/>
    <w:rsid w:val="00AB5A10"/>
    <w:rsid w:val="00AB6D30"/>
    <w:rsid w:val="00AB7AF7"/>
    <w:rsid w:val="00AC2E5A"/>
    <w:rsid w:val="00AC3547"/>
    <w:rsid w:val="00AC4243"/>
    <w:rsid w:val="00AC4AB9"/>
    <w:rsid w:val="00AC5129"/>
    <w:rsid w:val="00AC5E17"/>
    <w:rsid w:val="00AC64EE"/>
    <w:rsid w:val="00AC65B4"/>
    <w:rsid w:val="00AC7061"/>
    <w:rsid w:val="00AD121E"/>
    <w:rsid w:val="00AD19F3"/>
    <w:rsid w:val="00AD2772"/>
    <w:rsid w:val="00AD3797"/>
    <w:rsid w:val="00AD5155"/>
    <w:rsid w:val="00AD5FEC"/>
    <w:rsid w:val="00AD62FA"/>
    <w:rsid w:val="00AD7DCD"/>
    <w:rsid w:val="00AD7EAB"/>
    <w:rsid w:val="00AE0EAB"/>
    <w:rsid w:val="00AE1E24"/>
    <w:rsid w:val="00AE2626"/>
    <w:rsid w:val="00AE2EA4"/>
    <w:rsid w:val="00AE306E"/>
    <w:rsid w:val="00AE424F"/>
    <w:rsid w:val="00AE4AF4"/>
    <w:rsid w:val="00AE529E"/>
    <w:rsid w:val="00AE5503"/>
    <w:rsid w:val="00AE665E"/>
    <w:rsid w:val="00AE6CEF"/>
    <w:rsid w:val="00AE7640"/>
    <w:rsid w:val="00AF2473"/>
    <w:rsid w:val="00AF2747"/>
    <w:rsid w:val="00AF59B7"/>
    <w:rsid w:val="00AF674B"/>
    <w:rsid w:val="00AF6CBB"/>
    <w:rsid w:val="00AF7AD6"/>
    <w:rsid w:val="00B000BB"/>
    <w:rsid w:val="00B01468"/>
    <w:rsid w:val="00B04BAB"/>
    <w:rsid w:val="00B10ABC"/>
    <w:rsid w:val="00B11118"/>
    <w:rsid w:val="00B115B0"/>
    <w:rsid w:val="00B11B3E"/>
    <w:rsid w:val="00B127A1"/>
    <w:rsid w:val="00B15D93"/>
    <w:rsid w:val="00B16444"/>
    <w:rsid w:val="00B168A9"/>
    <w:rsid w:val="00B178B8"/>
    <w:rsid w:val="00B212E5"/>
    <w:rsid w:val="00B216B1"/>
    <w:rsid w:val="00B22B11"/>
    <w:rsid w:val="00B2332B"/>
    <w:rsid w:val="00B23DC5"/>
    <w:rsid w:val="00B24701"/>
    <w:rsid w:val="00B256B7"/>
    <w:rsid w:val="00B258B8"/>
    <w:rsid w:val="00B262CE"/>
    <w:rsid w:val="00B26889"/>
    <w:rsid w:val="00B311DC"/>
    <w:rsid w:val="00B32C7E"/>
    <w:rsid w:val="00B3318D"/>
    <w:rsid w:val="00B3331E"/>
    <w:rsid w:val="00B3361E"/>
    <w:rsid w:val="00B338E0"/>
    <w:rsid w:val="00B34503"/>
    <w:rsid w:val="00B34DE9"/>
    <w:rsid w:val="00B36588"/>
    <w:rsid w:val="00B378C8"/>
    <w:rsid w:val="00B405BD"/>
    <w:rsid w:val="00B40F3D"/>
    <w:rsid w:val="00B41AE2"/>
    <w:rsid w:val="00B458D7"/>
    <w:rsid w:val="00B4648E"/>
    <w:rsid w:val="00B47C28"/>
    <w:rsid w:val="00B47FCC"/>
    <w:rsid w:val="00B522C0"/>
    <w:rsid w:val="00B56A2C"/>
    <w:rsid w:val="00B57327"/>
    <w:rsid w:val="00B57D94"/>
    <w:rsid w:val="00B57DF1"/>
    <w:rsid w:val="00B57F0E"/>
    <w:rsid w:val="00B61874"/>
    <w:rsid w:val="00B62873"/>
    <w:rsid w:val="00B63499"/>
    <w:rsid w:val="00B64301"/>
    <w:rsid w:val="00B661F7"/>
    <w:rsid w:val="00B71F8C"/>
    <w:rsid w:val="00B72862"/>
    <w:rsid w:val="00B73C6E"/>
    <w:rsid w:val="00B74096"/>
    <w:rsid w:val="00B7448D"/>
    <w:rsid w:val="00B75471"/>
    <w:rsid w:val="00B75D01"/>
    <w:rsid w:val="00B76FF6"/>
    <w:rsid w:val="00B77052"/>
    <w:rsid w:val="00B7746F"/>
    <w:rsid w:val="00B80A2A"/>
    <w:rsid w:val="00B81EC8"/>
    <w:rsid w:val="00B82207"/>
    <w:rsid w:val="00B8343A"/>
    <w:rsid w:val="00B84600"/>
    <w:rsid w:val="00B847A4"/>
    <w:rsid w:val="00B84AB9"/>
    <w:rsid w:val="00B8500E"/>
    <w:rsid w:val="00B9026E"/>
    <w:rsid w:val="00B90A92"/>
    <w:rsid w:val="00B90B90"/>
    <w:rsid w:val="00B9133A"/>
    <w:rsid w:val="00B91D7A"/>
    <w:rsid w:val="00B92B03"/>
    <w:rsid w:val="00B948D5"/>
    <w:rsid w:val="00B956BE"/>
    <w:rsid w:val="00BA1981"/>
    <w:rsid w:val="00BA3C13"/>
    <w:rsid w:val="00BA5303"/>
    <w:rsid w:val="00BA595A"/>
    <w:rsid w:val="00BA6632"/>
    <w:rsid w:val="00BB222F"/>
    <w:rsid w:val="00BB3CDB"/>
    <w:rsid w:val="00BB4743"/>
    <w:rsid w:val="00BB47AC"/>
    <w:rsid w:val="00BB68B5"/>
    <w:rsid w:val="00BB7B42"/>
    <w:rsid w:val="00BC0262"/>
    <w:rsid w:val="00BC02A4"/>
    <w:rsid w:val="00BC0576"/>
    <w:rsid w:val="00BC2134"/>
    <w:rsid w:val="00BC2E8E"/>
    <w:rsid w:val="00BC3693"/>
    <w:rsid w:val="00BC38AD"/>
    <w:rsid w:val="00BC3EAC"/>
    <w:rsid w:val="00BC45F2"/>
    <w:rsid w:val="00BC56A3"/>
    <w:rsid w:val="00BC5890"/>
    <w:rsid w:val="00BC5E88"/>
    <w:rsid w:val="00BC642E"/>
    <w:rsid w:val="00BC69B8"/>
    <w:rsid w:val="00BD0295"/>
    <w:rsid w:val="00BD1112"/>
    <w:rsid w:val="00BD12C5"/>
    <w:rsid w:val="00BD1D02"/>
    <w:rsid w:val="00BD2A39"/>
    <w:rsid w:val="00BD3AB1"/>
    <w:rsid w:val="00BD4B4D"/>
    <w:rsid w:val="00BD4FDC"/>
    <w:rsid w:val="00BD6744"/>
    <w:rsid w:val="00BD689F"/>
    <w:rsid w:val="00BD7A37"/>
    <w:rsid w:val="00BE04EA"/>
    <w:rsid w:val="00BE159E"/>
    <w:rsid w:val="00BE6D8E"/>
    <w:rsid w:val="00BF0AB1"/>
    <w:rsid w:val="00BF191A"/>
    <w:rsid w:val="00BF1A9C"/>
    <w:rsid w:val="00BF2082"/>
    <w:rsid w:val="00BF4115"/>
    <w:rsid w:val="00BF7E97"/>
    <w:rsid w:val="00C00884"/>
    <w:rsid w:val="00C00A42"/>
    <w:rsid w:val="00C01C68"/>
    <w:rsid w:val="00C027AC"/>
    <w:rsid w:val="00C03AE0"/>
    <w:rsid w:val="00C0468C"/>
    <w:rsid w:val="00C059D0"/>
    <w:rsid w:val="00C06961"/>
    <w:rsid w:val="00C078BC"/>
    <w:rsid w:val="00C10995"/>
    <w:rsid w:val="00C11025"/>
    <w:rsid w:val="00C119B6"/>
    <w:rsid w:val="00C13400"/>
    <w:rsid w:val="00C13CEA"/>
    <w:rsid w:val="00C14969"/>
    <w:rsid w:val="00C259B1"/>
    <w:rsid w:val="00C262D9"/>
    <w:rsid w:val="00C26796"/>
    <w:rsid w:val="00C26F0E"/>
    <w:rsid w:val="00C30548"/>
    <w:rsid w:val="00C311C9"/>
    <w:rsid w:val="00C331A6"/>
    <w:rsid w:val="00C333B3"/>
    <w:rsid w:val="00C338CF"/>
    <w:rsid w:val="00C342C2"/>
    <w:rsid w:val="00C3431F"/>
    <w:rsid w:val="00C3504C"/>
    <w:rsid w:val="00C35891"/>
    <w:rsid w:val="00C367BE"/>
    <w:rsid w:val="00C3767D"/>
    <w:rsid w:val="00C408D3"/>
    <w:rsid w:val="00C41C32"/>
    <w:rsid w:val="00C42072"/>
    <w:rsid w:val="00C42192"/>
    <w:rsid w:val="00C42948"/>
    <w:rsid w:val="00C429E2"/>
    <w:rsid w:val="00C440EB"/>
    <w:rsid w:val="00C4425D"/>
    <w:rsid w:val="00C44BC5"/>
    <w:rsid w:val="00C45B2B"/>
    <w:rsid w:val="00C46D50"/>
    <w:rsid w:val="00C50172"/>
    <w:rsid w:val="00C50518"/>
    <w:rsid w:val="00C53214"/>
    <w:rsid w:val="00C54C33"/>
    <w:rsid w:val="00C56513"/>
    <w:rsid w:val="00C6050C"/>
    <w:rsid w:val="00C607E0"/>
    <w:rsid w:val="00C60F44"/>
    <w:rsid w:val="00C61555"/>
    <w:rsid w:val="00C616B5"/>
    <w:rsid w:val="00C62C0F"/>
    <w:rsid w:val="00C630C1"/>
    <w:rsid w:val="00C65DE8"/>
    <w:rsid w:val="00C661B1"/>
    <w:rsid w:val="00C66CB3"/>
    <w:rsid w:val="00C6753F"/>
    <w:rsid w:val="00C7105B"/>
    <w:rsid w:val="00C710CE"/>
    <w:rsid w:val="00C71C83"/>
    <w:rsid w:val="00C74E9C"/>
    <w:rsid w:val="00C75019"/>
    <w:rsid w:val="00C75333"/>
    <w:rsid w:val="00C762C3"/>
    <w:rsid w:val="00C77542"/>
    <w:rsid w:val="00C77ACF"/>
    <w:rsid w:val="00C81115"/>
    <w:rsid w:val="00C81D52"/>
    <w:rsid w:val="00C82435"/>
    <w:rsid w:val="00C8548A"/>
    <w:rsid w:val="00C86376"/>
    <w:rsid w:val="00C92893"/>
    <w:rsid w:val="00C929C6"/>
    <w:rsid w:val="00C92A0C"/>
    <w:rsid w:val="00C94C1A"/>
    <w:rsid w:val="00C954B2"/>
    <w:rsid w:val="00CA0FFC"/>
    <w:rsid w:val="00CA2FC3"/>
    <w:rsid w:val="00CA3012"/>
    <w:rsid w:val="00CA3360"/>
    <w:rsid w:val="00CA34E3"/>
    <w:rsid w:val="00CB032B"/>
    <w:rsid w:val="00CB0B8A"/>
    <w:rsid w:val="00CB1CFF"/>
    <w:rsid w:val="00CB1D13"/>
    <w:rsid w:val="00CB4EA3"/>
    <w:rsid w:val="00CB5927"/>
    <w:rsid w:val="00CB6757"/>
    <w:rsid w:val="00CC211A"/>
    <w:rsid w:val="00CC3BF7"/>
    <w:rsid w:val="00CC4754"/>
    <w:rsid w:val="00CC4FC4"/>
    <w:rsid w:val="00CC5044"/>
    <w:rsid w:val="00CC5140"/>
    <w:rsid w:val="00CC67C5"/>
    <w:rsid w:val="00CC7853"/>
    <w:rsid w:val="00CD02A5"/>
    <w:rsid w:val="00CD0A87"/>
    <w:rsid w:val="00CD15DE"/>
    <w:rsid w:val="00CD3F42"/>
    <w:rsid w:val="00CD48E6"/>
    <w:rsid w:val="00CD507B"/>
    <w:rsid w:val="00CD6407"/>
    <w:rsid w:val="00CE30DC"/>
    <w:rsid w:val="00CE3207"/>
    <w:rsid w:val="00CE4856"/>
    <w:rsid w:val="00CE494D"/>
    <w:rsid w:val="00CE7550"/>
    <w:rsid w:val="00CE7D0A"/>
    <w:rsid w:val="00CF049A"/>
    <w:rsid w:val="00CF0959"/>
    <w:rsid w:val="00CF0FCA"/>
    <w:rsid w:val="00CF12FA"/>
    <w:rsid w:val="00CF361C"/>
    <w:rsid w:val="00CF3C03"/>
    <w:rsid w:val="00CF41C6"/>
    <w:rsid w:val="00CF4C72"/>
    <w:rsid w:val="00CF5E67"/>
    <w:rsid w:val="00CF78B6"/>
    <w:rsid w:val="00D00FC1"/>
    <w:rsid w:val="00D01906"/>
    <w:rsid w:val="00D04588"/>
    <w:rsid w:val="00D05041"/>
    <w:rsid w:val="00D055E7"/>
    <w:rsid w:val="00D05641"/>
    <w:rsid w:val="00D06B77"/>
    <w:rsid w:val="00D077EF"/>
    <w:rsid w:val="00D1049C"/>
    <w:rsid w:val="00D11323"/>
    <w:rsid w:val="00D133A9"/>
    <w:rsid w:val="00D13587"/>
    <w:rsid w:val="00D1486B"/>
    <w:rsid w:val="00D154D0"/>
    <w:rsid w:val="00D15D31"/>
    <w:rsid w:val="00D16120"/>
    <w:rsid w:val="00D168C2"/>
    <w:rsid w:val="00D206FD"/>
    <w:rsid w:val="00D20FF1"/>
    <w:rsid w:val="00D218F9"/>
    <w:rsid w:val="00D21F81"/>
    <w:rsid w:val="00D22FA6"/>
    <w:rsid w:val="00D243C7"/>
    <w:rsid w:val="00D307A0"/>
    <w:rsid w:val="00D307DF"/>
    <w:rsid w:val="00D30948"/>
    <w:rsid w:val="00D317D0"/>
    <w:rsid w:val="00D32F57"/>
    <w:rsid w:val="00D346D0"/>
    <w:rsid w:val="00D34FEA"/>
    <w:rsid w:val="00D37DFF"/>
    <w:rsid w:val="00D43821"/>
    <w:rsid w:val="00D4391E"/>
    <w:rsid w:val="00D43E26"/>
    <w:rsid w:val="00D505EA"/>
    <w:rsid w:val="00D51BB9"/>
    <w:rsid w:val="00D521DB"/>
    <w:rsid w:val="00D5220F"/>
    <w:rsid w:val="00D539B7"/>
    <w:rsid w:val="00D54269"/>
    <w:rsid w:val="00D55947"/>
    <w:rsid w:val="00D57CD7"/>
    <w:rsid w:val="00D600DC"/>
    <w:rsid w:val="00D62160"/>
    <w:rsid w:val="00D62999"/>
    <w:rsid w:val="00D63461"/>
    <w:rsid w:val="00D63584"/>
    <w:rsid w:val="00D63F24"/>
    <w:rsid w:val="00D65252"/>
    <w:rsid w:val="00D6625B"/>
    <w:rsid w:val="00D666E8"/>
    <w:rsid w:val="00D66E55"/>
    <w:rsid w:val="00D70366"/>
    <w:rsid w:val="00D705BD"/>
    <w:rsid w:val="00D70FDE"/>
    <w:rsid w:val="00D72838"/>
    <w:rsid w:val="00D742D4"/>
    <w:rsid w:val="00D74CB9"/>
    <w:rsid w:val="00D7540A"/>
    <w:rsid w:val="00D757EB"/>
    <w:rsid w:val="00D80093"/>
    <w:rsid w:val="00D807B2"/>
    <w:rsid w:val="00D82FC8"/>
    <w:rsid w:val="00D84626"/>
    <w:rsid w:val="00D86B2F"/>
    <w:rsid w:val="00D87E24"/>
    <w:rsid w:val="00D912B9"/>
    <w:rsid w:val="00D9163F"/>
    <w:rsid w:val="00D916D6"/>
    <w:rsid w:val="00D92997"/>
    <w:rsid w:val="00D9539E"/>
    <w:rsid w:val="00D95B1C"/>
    <w:rsid w:val="00DA07C8"/>
    <w:rsid w:val="00DA2C0C"/>
    <w:rsid w:val="00DA30E9"/>
    <w:rsid w:val="00DA3101"/>
    <w:rsid w:val="00DA3D95"/>
    <w:rsid w:val="00DA4A69"/>
    <w:rsid w:val="00DA523B"/>
    <w:rsid w:val="00DA5D27"/>
    <w:rsid w:val="00DA635F"/>
    <w:rsid w:val="00DB10ED"/>
    <w:rsid w:val="00DB1413"/>
    <w:rsid w:val="00DB21F3"/>
    <w:rsid w:val="00DB40DB"/>
    <w:rsid w:val="00DB43E6"/>
    <w:rsid w:val="00DB5667"/>
    <w:rsid w:val="00DB6DD1"/>
    <w:rsid w:val="00DB6E98"/>
    <w:rsid w:val="00DB6EDD"/>
    <w:rsid w:val="00DB72E0"/>
    <w:rsid w:val="00DB7BAC"/>
    <w:rsid w:val="00DC1DD4"/>
    <w:rsid w:val="00DC1F15"/>
    <w:rsid w:val="00DC21F6"/>
    <w:rsid w:val="00DC39E3"/>
    <w:rsid w:val="00DC484F"/>
    <w:rsid w:val="00DC4ED1"/>
    <w:rsid w:val="00DC665A"/>
    <w:rsid w:val="00DD031E"/>
    <w:rsid w:val="00DD1A5E"/>
    <w:rsid w:val="00DD206D"/>
    <w:rsid w:val="00DD2501"/>
    <w:rsid w:val="00DD2641"/>
    <w:rsid w:val="00DD3088"/>
    <w:rsid w:val="00DD43B2"/>
    <w:rsid w:val="00DD5F5F"/>
    <w:rsid w:val="00DD6002"/>
    <w:rsid w:val="00DD613D"/>
    <w:rsid w:val="00DD6B81"/>
    <w:rsid w:val="00DD7F9C"/>
    <w:rsid w:val="00DE015E"/>
    <w:rsid w:val="00DE036B"/>
    <w:rsid w:val="00DE1385"/>
    <w:rsid w:val="00DE460F"/>
    <w:rsid w:val="00DE5304"/>
    <w:rsid w:val="00DE5681"/>
    <w:rsid w:val="00DE56EC"/>
    <w:rsid w:val="00DE58B4"/>
    <w:rsid w:val="00DE5F98"/>
    <w:rsid w:val="00DE6EA7"/>
    <w:rsid w:val="00DF03F6"/>
    <w:rsid w:val="00DF06E5"/>
    <w:rsid w:val="00DF2002"/>
    <w:rsid w:val="00DF3225"/>
    <w:rsid w:val="00DF443D"/>
    <w:rsid w:val="00DF5765"/>
    <w:rsid w:val="00E01B1B"/>
    <w:rsid w:val="00E023DC"/>
    <w:rsid w:val="00E02758"/>
    <w:rsid w:val="00E02C17"/>
    <w:rsid w:val="00E04B49"/>
    <w:rsid w:val="00E06538"/>
    <w:rsid w:val="00E067A5"/>
    <w:rsid w:val="00E06867"/>
    <w:rsid w:val="00E06F59"/>
    <w:rsid w:val="00E1084C"/>
    <w:rsid w:val="00E11741"/>
    <w:rsid w:val="00E12BE0"/>
    <w:rsid w:val="00E12CD9"/>
    <w:rsid w:val="00E136FF"/>
    <w:rsid w:val="00E1373E"/>
    <w:rsid w:val="00E148AB"/>
    <w:rsid w:val="00E14AC6"/>
    <w:rsid w:val="00E15948"/>
    <w:rsid w:val="00E17677"/>
    <w:rsid w:val="00E17C90"/>
    <w:rsid w:val="00E228E7"/>
    <w:rsid w:val="00E256F3"/>
    <w:rsid w:val="00E2588E"/>
    <w:rsid w:val="00E27671"/>
    <w:rsid w:val="00E27E61"/>
    <w:rsid w:val="00E30624"/>
    <w:rsid w:val="00E3232C"/>
    <w:rsid w:val="00E327D9"/>
    <w:rsid w:val="00E3531C"/>
    <w:rsid w:val="00E4250B"/>
    <w:rsid w:val="00E42691"/>
    <w:rsid w:val="00E429A6"/>
    <w:rsid w:val="00E4345D"/>
    <w:rsid w:val="00E44EB3"/>
    <w:rsid w:val="00E45AB9"/>
    <w:rsid w:val="00E45D6E"/>
    <w:rsid w:val="00E46BF9"/>
    <w:rsid w:val="00E52E34"/>
    <w:rsid w:val="00E5355D"/>
    <w:rsid w:val="00E60091"/>
    <w:rsid w:val="00E601F3"/>
    <w:rsid w:val="00E61ECA"/>
    <w:rsid w:val="00E62CDA"/>
    <w:rsid w:val="00E62DA6"/>
    <w:rsid w:val="00E645D4"/>
    <w:rsid w:val="00E64D1F"/>
    <w:rsid w:val="00E67458"/>
    <w:rsid w:val="00E67747"/>
    <w:rsid w:val="00E679BE"/>
    <w:rsid w:val="00E70E40"/>
    <w:rsid w:val="00E70FA8"/>
    <w:rsid w:val="00E72D3F"/>
    <w:rsid w:val="00E73464"/>
    <w:rsid w:val="00E75412"/>
    <w:rsid w:val="00E80141"/>
    <w:rsid w:val="00E80EEA"/>
    <w:rsid w:val="00E8152D"/>
    <w:rsid w:val="00E819CC"/>
    <w:rsid w:val="00E83172"/>
    <w:rsid w:val="00E83BBE"/>
    <w:rsid w:val="00E83C96"/>
    <w:rsid w:val="00E84716"/>
    <w:rsid w:val="00E84903"/>
    <w:rsid w:val="00E86046"/>
    <w:rsid w:val="00E86C57"/>
    <w:rsid w:val="00E87684"/>
    <w:rsid w:val="00E909A8"/>
    <w:rsid w:val="00E9182F"/>
    <w:rsid w:val="00E932D4"/>
    <w:rsid w:val="00E93DDC"/>
    <w:rsid w:val="00E974BD"/>
    <w:rsid w:val="00EA098C"/>
    <w:rsid w:val="00EA41AD"/>
    <w:rsid w:val="00EA5DE7"/>
    <w:rsid w:val="00EA5FEB"/>
    <w:rsid w:val="00EA7DE6"/>
    <w:rsid w:val="00EB06E3"/>
    <w:rsid w:val="00EB105D"/>
    <w:rsid w:val="00EB2300"/>
    <w:rsid w:val="00EB285C"/>
    <w:rsid w:val="00EB42C8"/>
    <w:rsid w:val="00EB447D"/>
    <w:rsid w:val="00EB47E4"/>
    <w:rsid w:val="00EB5B4C"/>
    <w:rsid w:val="00EC0BCC"/>
    <w:rsid w:val="00EC0F5D"/>
    <w:rsid w:val="00EC18AA"/>
    <w:rsid w:val="00EC3DB3"/>
    <w:rsid w:val="00EC4305"/>
    <w:rsid w:val="00EC4328"/>
    <w:rsid w:val="00EC6875"/>
    <w:rsid w:val="00EC694B"/>
    <w:rsid w:val="00EC69F1"/>
    <w:rsid w:val="00EC6AE4"/>
    <w:rsid w:val="00EC715E"/>
    <w:rsid w:val="00ED158A"/>
    <w:rsid w:val="00ED2D46"/>
    <w:rsid w:val="00ED4380"/>
    <w:rsid w:val="00ED4C26"/>
    <w:rsid w:val="00ED5098"/>
    <w:rsid w:val="00ED538F"/>
    <w:rsid w:val="00EE0374"/>
    <w:rsid w:val="00EE10B5"/>
    <w:rsid w:val="00EE142D"/>
    <w:rsid w:val="00EE1C28"/>
    <w:rsid w:val="00EE1EDE"/>
    <w:rsid w:val="00EE28DB"/>
    <w:rsid w:val="00EE6991"/>
    <w:rsid w:val="00EE6B11"/>
    <w:rsid w:val="00EE6FC5"/>
    <w:rsid w:val="00EF26C7"/>
    <w:rsid w:val="00EF441B"/>
    <w:rsid w:val="00EF46B0"/>
    <w:rsid w:val="00EF4F34"/>
    <w:rsid w:val="00EF59AF"/>
    <w:rsid w:val="00EF77EB"/>
    <w:rsid w:val="00F00ADA"/>
    <w:rsid w:val="00F02F97"/>
    <w:rsid w:val="00F03820"/>
    <w:rsid w:val="00F0400A"/>
    <w:rsid w:val="00F06BFE"/>
    <w:rsid w:val="00F0705E"/>
    <w:rsid w:val="00F0732B"/>
    <w:rsid w:val="00F10C1C"/>
    <w:rsid w:val="00F11AFB"/>
    <w:rsid w:val="00F12E86"/>
    <w:rsid w:val="00F14FF8"/>
    <w:rsid w:val="00F15776"/>
    <w:rsid w:val="00F1647B"/>
    <w:rsid w:val="00F17B1B"/>
    <w:rsid w:val="00F17DFF"/>
    <w:rsid w:val="00F217BF"/>
    <w:rsid w:val="00F21C30"/>
    <w:rsid w:val="00F22646"/>
    <w:rsid w:val="00F22923"/>
    <w:rsid w:val="00F24028"/>
    <w:rsid w:val="00F261F7"/>
    <w:rsid w:val="00F265A5"/>
    <w:rsid w:val="00F2735B"/>
    <w:rsid w:val="00F30942"/>
    <w:rsid w:val="00F31AED"/>
    <w:rsid w:val="00F32A97"/>
    <w:rsid w:val="00F33FBB"/>
    <w:rsid w:val="00F347D2"/>
    <w:rsid w:val="00F3488E"/>
    <w:rsid w:val="00F362F1"/>
    <w:rsid w:val="00F37715"/>
    <w:rsid w:val="00F3776E"/>
    <w:rsid w:val="00F3789D"/>
    <w:rsid w:val="00F37DE2"/>
    <w:rsid w:val="00F37FF3"/>
    <w:rsid w:val="00F4073A"/>
    <w:rsid w:val="00F4169D"/>
    <w:rsid w:val="00F435D4"/>
    <w:rsid w:val="00F43787"/>
    <w:rsid w:val="00F43E8C"/>
    <w:rsid w:val="00F4430C"/>
    <w:rsid w:val="00F447CB"/>
    <w:rsid w:val="00F4530D"/>
    <w:rsid w:val="00F455A8"/>
    <w:rsid w:val="00F470F9"/>
    <w:rsid w:val="00F52BB0"/>
    <w:rsid w:val="00F52BE8"/>
    <w:rsid w:val="00F5455A"/>
    <w:rsid w:val="00F54F6E"/>
    <w:rsid w:val="00F569AF"/>
    <w:rsid w:val="00F56A0D"/>
    <w:rsid w:val="00F571B0"/>
    <w:rsid w:val="00F618A7"/>
    <w:rsid w:val="00F625F7"/>
    <w:rsid w:val="00F650F5"/>
    <w:rsid w:val="00F66225"/>
    <w:rsid w:val="00F67DA8"/>
    <w:rsid w:val="00F708DF"/>
    <w:rsid w:val="00F71182"/>
    <w:rsid w:val="00F7144B"/>
    <w:rsid w:val="00F74323"/>
    <w:rsid w:val="00F760DA"/>
    <w:rsid w:val="00F765DF"/>
    <w:rsid w:val="00F76A04"/>
    <w:rsid w:val="00F77126"/>
    <w:rsid w:val="00F77299"/>
    <w:rsid w:val="00F80471"/>
    <w:rsid w:val="00F86BE2"/>
    <w:rsid w:val="00F8755E"/>
    <w:rsid w:val="00F902EF"/>
    <w:rsid w:val="00F912D4"/>
    <w:rsid w:val="00F9251F"/>
    <w:rsid w:val="00F927E8"/>
    <w:rsid w:val="00F92DDB"/>
    <w:rsid w:val="00F93718"/>
    <w:rsid w:val="00F9464B"/>
    <w:rsid w:val="00F94D1A"/>
    <w:rsid w:val="00F953A6"/>
    <w:rsid w:val="00F96063"/>
    <w:rsid w:val="00F96CD4"/>
    <w:rsid w:val="00F96D81"/>
    <w:rsid w:val="00FA09E4"/>
    <w:rsid w:val="00FA2D3D"/>
    <w:rsid w:val="00FA3F12"/>
    <w:rsid w:val="00FA483C"/>
    <w:rsid w:val="00FA743D"/>
    <w:rsid w:val="00FA779C"/>
    <w:rsid w:val="00FB008A"/>
    <w:rsid w:val="00FB02BF"/>
    <w:rsid w:val="00FB2519"/>
    <w:rsid w:val="00FB34A1"/>
    <w:rsid w:val="00FB4A93"/>
    <w:rsid w:val="00FB4B4A"/>
    <w:rsid w:val="00FB6D81"/>
    <w:rsid w:val="00FB7F01"/>
    <w:rsid w:val="00FC1502"/>
    <w:rsid w:val="00FD169B"/>
    <w:rsid w:val="00FD66BA"/>
    <w:rsid w:val="00FD6EA3"/>
    <w:rsid w:val="00FD735E"/>
    <w:rsid w:val="00FE044B"/>
    <w:rsid w:val="00FE1C09"/>
    <w:rsid w:val="00FE3033"/>
    <w:rsid w:val="00FE47C8"/>
    <w:rsid w:val="00FE511E"/>
    <w:rsid w:val="00FE7FDB"/>
    <w:rsid w:val="00FF0ED0"/>
    <w:rsid w:val="00FF1636"/>
    <w:rsid w:val="00FF1D22"/>
    <w:rsid w:val="00FF405C"/>
    <w:rsid w:val="00FF441F"/>
    <w:rsid w:val="00FF5B59"/>
    <w:rsid w:val="00FF69BB"/>
    <w:rsid w:val="00FF6DBD"/>
    <w:rsid w:val="015B1513"/>
    <w:rsid w:val="031AE7AD"/>
    <w:rsid w:val="034DE383"/>
    <w:rsid w:val="036C60D5"/>
    <w:rsid w:val="03A11654"/>
    <w:rsid w:val="03A260D2"/>
    <w:rsid w:val="03DE2B50"/>
    <w:rsid w:val="06B865BD"/>
    <w:rsid w:val="0A9F0B13"/>
    <w:rsid w:val="0ADD763D"/>
    <w:rsid w:val="0C63F312"/>
    <w:rsid w:val="0CBBEA45"/>
    <w:rsid w:val="0CE3FB2C"/>
    <w:rsid w:val="0E906EEC"/>
    <w:rsid w:val="0EA61305"/>
    <w:rsid w:val="0EB6459A"/>
    <w:rsid w:val="0EB9BB9A"/>
    <w:rsid w:val="10E05E2A"/>
    <w:rsid w:val="138D3B91"/>
    <w:rsid w:val="171E18CA"/>
    <w:rsid w:val="17338258"/>
    <w:rsid w:val="17BBD675"/>
    <w:rsid w:val="18420B46"/>
    <w:rsid w:val="18F55537"/>
    <w:rsid w:val="19197403"/>
    <w:rsid w:val="193AEA34"/>
    <w:rsid w:val="19BACA02"/>
    <w:rsid w:val="1C0CAA5F"/>
    <w:rsid w:val="1C59E51C"/>
    <w:rsid w:val="1CC85B1C"/>
    <w:rsid w:val="1D015ED9"/>
    <w:rsid w:val="1D097E35"/>
    <w:rsid w:val="1DF39432"/>
    <w:rsid w:val="1E9D2F3A"/>
    <w:rsid w:val="1EED42AF"/>
    <w:rsid w:val="2062ADAD"/>
    <w:rsid w:val="21FF0AF7"/>
    <w:rsid w:val="22270517"/>
    <w:rsid w:val="223589C9"/>
    <w:rsid w:val="22830F20"/>
    <w:rsid w:val="22C43CD1"/>
    <w:rsid w:val="22E155AA"/>
    <w:rsid w:val="22F99381"/>
    <w:rsid w:val="23C3F2F6"/>
    <w:rsid w:val="249563E2"/>
    <w:rsid w:val="24B65428"/>
    <w:rsid w:val="25FBDD93"/>
    <w:rsid w:val="26E55F59"/>
    <w:rsid w:val="279317A4"/>
    <w:rsid w:val="27D4EA2E"/>
    <w:rsid w:val="2AC3DFF3"/>
    <w:rsid w:val="2C14375B"/>
    <w:rsid w:val="2D3505F5"/>
    <w:rsid w:val="2D42CFE8"/>
    <w:rsid w:val="2E358091"/>
    <w:rsid w:val="2FD9EAD5"/>
    <w:rsid w:val="3182C9EF"/>
    <w:rsid w:val="318FCC56"/>
    <w:rsid w:val="32C58E5C"/>
    <w:rsid w:val="3331EC06"/>
    <w:rsid w:val="359203DB"/>
    <w:rsid w:val="37AA77BF"/>
    <w:rsid w:val="37FA5909"/>
    <w:rsid w:val="3806920F"/>
    <w:rsid w:val="3829AB7A"/>
    <w:rsid w:val="39145048"/>
    <w:rsid w:val="39357D83"/>
    <w:rsid w:val="394B8C38"/>
    <w:rsid w:val="3C0BE9D9"/>
    <w:rsid w:val="3C2E0124"/>
    <w:rsid w:val="3C394E8F"/>
    <w:rsid w:val="3C629671"/>
    <w:rsid w:val="3DFE66D2"/>
    <w:rsid w:val="3E0DF7CA"/>
    <w:rsid w:val="3E199205"/>
    <w:rsid w:val="3EA202B3"/>
    <w:rsid w:val="3FA7A8CC"/>
    <w:rsid w:val="3FDEBDE8"/>
    <w:rsid w:val="40047904"/>
    <w:rsid w:val="40C5C7DE"/>
    <w:rsid w:val="4127670B"/>
    <w:rsid w:val="41FBEBDF"/>
    <w:rsid w:val="421D1A9D"/>
    <w:rsid w:val="4261EED2"/>
    <w:rsid w:val="42C3376C"/>
    <w:rsid w:val="43C865E4"/>
    <w:rsid w:val="46074DD9"/>
    <w:rsid w:val="47DAFD6E"/>
    <w:rsid w:val="488567C1"/>
    <w:rsid w:val="494074F8"/>
    <w:rsid w:val="4A7EBE92"/>
    <w:rsid w:val="4B02FD7B"/>
    <w:rsid w:val="4C862BD4"/>
    <w:rsid w:val="4C8A1C50"/>
    <w:rsid w:val="4D6EA742"/>
    <w:rsid w:val="4F1AC060"/>
    <w:rsid w:val="50A1BA93"/>
    <w:rsid w:val="52756FD6"/>
    <w:rsid w:val="5424063F"/>
    <w:rsid w:val="5458F000"/>
    <w:rsid w:val="54A714CF"/>
    <w:rsid w:val="5500DEE2"/>
    <w:rsid w:val="550C8B0E"/>
    <w:rsid w:val="565F8F45"/>
    <w:rsid w:val="57E827FD"/>
    <w:rsid w:val="596F5FE4"/>
    <w:rsid w:val="5AAB16C5"/>
    <w:rsid w:val="5B4FC797"/>
    <w:rsid w:val="5B545323"/>
    <w:rsid w:val="5C35C6D7"/>
    <w:rsid w:val="5D2276F6"/>
    <w:rsid w:val="5DAB35E4"/>
    <w:rsid w:val="5DC49915"/>
    <w:rsid w:val="5E5A7570"/>
    <w:rsid w:val="5EDE0CF6"/>
    <w:rsid w:val="5F28C664"/>
    <w:rsid w:val="5FE0B59C"/>
    <w:rsid w:val="5FFEB34C"/>
    <w:rsid w:val="6079DD57"/>
    <w:rsid w:val="625D3AF9"/>
    <w:rsid w:val="627EA707"/>
    <w:rsid w:val="62C5A8AC"/>
    <w:rsid w:val="62C97F02"/>
    <w:rsid w:val="62D3D6D8"/>
    <w:rsid w:val="62DEA9B0"/>
    <w:rsid w:val="62FB7C4D"/>
    <w:rsid w:val="641A7768"/>
    <w:rsid w:val="6461790D"/>
    <w:rsid w:val="6498DE48"/>
    <w:rsid w:val="64E24FD6"/>
    <w:rsid w:val="66974333"/>
    <w:rsid w:val="66C2B793"/>
    <w:rsid w:val="677762D7"/>
    <w:rsid w:val="6799D5B2"/>
    <w:rsid w:val="681F4907"/>
    <w:rsid w:val="68BD30D3"/>
    <w:rsid w:val="68FD64DA"/>
    <w:rsid w:val="6934EA30"/>
    <w:rsid w:val="6A6A0A46"/>
    <w:rsid w:val="6ABBCFF0"/>
    <w:rsid w:val="6B2C706A"/>
    <w:rsid w:val="6BE9B166"/>
    <w:rsid w:val="6C39A910"/>
    <w:rsid w:val="6CD49608"/>
    <w:rsid w:val="6D783BBF"/>
    <w:rsid w:val="6DEB427A"/>
    <w:rsid w:val="6DF88A07"/>
    <w:rsid w:val="6E5A985C"/>
    <w:rsid w:val="6F258460"/>
    <w:rsid w:val="701713F1"/>
    <w:rsid w:val="7088793D"/>
    <w:rsid w:val="71C18501"/>
    <w:rsid w:val="725D2522"/>
    <w:rsid w:val="72D178F6"/>
    <w:rsid w:val="733B19B7"/>
    <w:rsid w:val="73A1CDAB"/>
    <w:rsid w:val="7453983F"/>
    <w:rsid w:val="748D06D4"/>
    <w:rsid w:val="75C2BF85"/>
    <w:rsid w:val="77B834A6"/>
    <w:rsid w:val="799483A2"/>
    <w:rsid w:val="79AA5B3B"/>
    <w:rsid w:val="79DEA6EB"/>
    <w:rsid w:val="7A3291BF"/>
    <w:rsid w:val="7A50916D"/>
    <w:rsid w:val="7AB09D25"/>
    <w:rsid w:val="7B849B65"/>
    <w:rsid w:val="7BBEC54D"/>
    <w:rsid w:val="7DBED604"/>
    <w:rsid w:val="7F072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B1501"/>
  <w15:chartTrackingRefBased/>
  <w15:docId w15:val="{7D2E8C70-68A8-43C2-8430-3882D3704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E91"/>
    <w:pPr>
      <w:widowControl w:val="0"/>
      <w:spacing w:after="0" w:line="240" w:lineRule="auto"/>
      <w:jc w:val="both"/>
    </w:pPr>
    <w:rPr>
      <w:rFonts w:asciiTheme="majorHAnsi" w:eastAsia="MS Gothic" w:hAnsiTheme="majorHAnsi" w:cs="Times New Roman"/>
      <w:kern w:val="2"/>
      <w:sz w:val="18"/>
      <w:szCs w:val="20"/>
      <w:lang w:eastAsia="ja-JP"/>
    </w:rPr>
  </w:style>
  <w:style w:type="paragraph" w:styleId="Heading1">
    <w:name w:val="heading 1"/>
    <w:basedOn w:val="Normal"/>
    <w:next w:val="Normal"/>
    <w:link w:val="Heading1Char"/>
    <w:qFormat/>
    <w:rsid w:val="009566C6"/>
    <w:pPr>
      <w:keepNext/>
      <w:outlineLvl w:val="0"/>
    </w:pPr>
    <w:rPr>
      <w:rFonts w:ascii="Arial" w:hAnsi="Arial"/>
      <w:b/>
      <w:sz w:val="24"/>
      <w:szCs w:val="24"/>
    </w:rPr>
  </w:style>
  <w:style w:type="paragraph" w:styleId="Heading2">
    <w:name w:val="heading 2"/>
    <w:basedOn w:val="Normal"/>
    <w:next w:val="Normal"/>
    <w:link w:val="Heading2Char"/>
    <w:uiPriority w:val="9"/>
    <w:unhideWhenUsed/>
    <w:qFormat/>
    <w:rsid w:val="009566C6"/>
    <w:pPr>
      <w:keepNext/>
      <w:keepLines/>
      <w:spacing w:before="40"/>
      <w:outlineLvl w:val="1"/>
    </w:pPr>
    <w:rPr>
      <w:rFonts w:ascii="Arial" w:eastAsiaTheme="majorEastAsia" w:hAnsi="Arial" w:cstheme="majorBidi"/>
      <w:b/>
      <w:sz w:val="26"/>
      <w:szCs w:val="26"/>
    </w:rPr>
  </w:style>
  <w:style w:type="paragraph" w:styleId="Heading3">
    <w:name w:val="heading 3"/>
    <w:basedOn w:val="Normal"/>
    <w:next w:val="Normal"/>
    <w:link w:val="Heading3Char"/>
    <w:uiPriority w:val="9"/>
    <w:unhideWhenUsed/>
    <w:qFormat/>
    <w:rsid w:val="009566C6"/>
    <w:pPr>
      <w:keepNext/>
      <w:keepLines/>
      <w:spacing w:before="40"/>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unhideWhenUsed/>
    <w:qFormat/>
    <w:rsid w:val="009566C6"/>
    <w:pPr>
      <w:keepNext/>
      <w:keepLines/>
      <w:spacing w:before="40"/>
      <w:outlineLvl w:val="3"/>
    </w:pPr>
    <w:rPr>
      <w:rFonts w:ascii="Arial" w:eastAsiaTheme="majorEastAsia" w:hAnsi="Arial" w:cstheme="majorBidi"/>
      <w:b/>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195CC0"/>
    <w:pPr>
      <w:tabs>
        <w:tab w:val="center" w:pos="4252"/>
        <w:tab w:val="right" w:pos="8504"/>
      </w:tabs>
      <w:snapToGrid w:val="0"/>
    </w:pPr>
  </w:style>
  <w:style w:type="character" w:customStyle="1" w:styleId="HeaderChar">
    <w:name w:val="Header Char"/>
    <w:basedOn w:val="DefaultParagraphFont"/>
    <w:link w:val="Header"/>
    <w:rsid w:val="00195CC0"/>
    <w:rPr>
      <w:rFonts w:asciiTheme="majorHAnsi" w:eastAsia="MS Gothic" w:hAnsiTheme="majorHAnsi" w:cs="Times New Roman"/>
      <w:kern w:val="2"/>
      <w:sz w:val="18"/>
      <w:szCs w:val="20"/>
      <w:lang w:val="vi" w:eastAsia="ja-JP"/>
    </w:rPr>
  </w:style>
  <w:style w:type="character" w:styleId="CommentReference">
    <w:name w:val="annotation reference"/>
    <w:uiPriority w:val="99"/>
    <w:semiHidden/>
    <w:rsid w:val="00195CC0"/>
    <w:rPr>
      <w:rFonts w:cs="Times New Roman"/>
      <w:sz w:val="18"/>
    </w:rPr>
  </w:style>
  <w:style w:type="paragraph" w:styleId="CommentText">
    <w:name w:val="annotation text"/>
    <w:basedOn w:val="Normal"/>
    <w:link w:val="CommentTextChar"/>
    <w:uiPriority w:val="99"/>
    <w:rsid w:val="00195CC0"/>
    <w:pPr>
      <w:jc w:val="left"/>
    </w:pPr>
  </w:style>
  <w:style w:type="character" w:customStyle="1" w:styleId="CommentTextChar">
    <w:name w:val="Comment Text Char"/>
    <w:basedOn w:val="DefaultParagraphFont"/>
    <w:link w:val="CommentText"/>
    <w:uiPriority w:val="99"/>
    <w:rsid w:val="00195CC0"/>
    <w:rPr>
      <w:rFonts w:asciiTheme="majorHAnsi" w:eastAsia="MS Gothic" w:hAnsiTheme="majorHAnsi" w:cs="Times New Roman"/>
      <w:kern w:val="2"/>
      <w:sz w:val="18"/>
      <w:szCs w:val="20"/>
      <w:lang w:val="vi" w:eastAsia="ja-JP"/>
    </w:rPr>
  </w:style>
  <w:style w:type="paragraph" w:styleId="Footer">
    <w:name w:val="footer"/>
    <w:basedOn w:val="Normal"/>
    <w:link w:val="FooterChar"/>
    <w:uiPriority w:val="99"/>
    <w:unhideWhenUsed/>
    <w:rsid w:val="00195CC0"/>
    <w:pPr>
      <w:tabs>
        <w:tab w:val="center" w:pos="4680"/>
        <w:tab w:val="right" w:pos="9360"/>
      </w:tabs>
    </w:pPr>
  </w:style>
  <w:style w:type="character" w:customStyle="1" w:styleId="FooterChar">
    <w:name w:val="Footer Char"/>
    <w:basedOn w:val="DefaultParagraphFont"/>
    <w:link w:val="Footer"/>
    <w:uiPriority w:val="99"/>
    <w:rsid w:val="00195CC0"/>
    <w:rPr>
      <w:rFonts w:asciiTheme="majorHAnsi" w:eastAsia="MS Gothic" w:hAnsiTheme="majorHAnsi" w:cs="Times New Roman"/>
      <w:kern w:val="2"/>
      <w:sz w:val="18"/>
      <w:szCs w:val="20"/>
      <w:lang w:val="vi" w:eastAsia="ja-JP"/>
    </w:rPr>
  </w:style>
  <w:style w:type="character" w:customStyle="1" w:styleId="Heading1Char">
    <w:name w:val="Heading 1 Char"/>
    <w:basedOn w:val="DefaultParagraphFont"/>
    <w:link w:val="Heading1"/>
    <w:rsid w:val="009566C6"/>
    <w:rPr>
      <w:rFonts w:ascii="Arial" w:eastAsia="MS Gothic" w:hAnsi="Arial" w:cs="Times New Roman"/>
      <w:b/>
      <w:kern w:val="2"/>
      <w:sz w:val="24"/>
      <w:szCs w:val="24"/>
      <w:lang w:val="vi" w:eastAsia="ja-JP"/>
    </w:rPr>
  </w:style>
  <w:style w:type="character" w:customStyle="1" w:styleId="Heading2Char">
    <w:name w:val="Heading 2 Char"/>
    <w:basedOn w:val="DefaultParagraphFont"/>
    <w:link w:val="Heading2"/>
    <w:uiPriority w:val="9"/>
    <w:rsid w:val="009566C6"/>
    <w:rPr>
      <w:rFonts w:ascii="Arial" w:eastAsiaTheme="majorEastAsia" w:hAnsi="Arial" w:cstheme="majorBidi"/>
      <w:b/>
      <w:kern w:val="2"/>
      <w:sz w:val="26"/>
      <w:szCs w:val="26"/>
      <w:lang w:val="vi" w:eastAsia="ja-JP"/>
    </w:rPr>
  </w:style>
  <w:style w:type="paragraph" w:styleId="PlainText">
    <w:name w:val="Plain Text"/>
    <w:basedOn w:val="Normal"/>
    <w:link w:val="PlainTextChar"/>
    <w:rsid w:val="00803113"/>
    <w:rPr>
      <w:rFonts w:ascii="MS Mincho" w:hAnsi="Courier New" w:cs="Courier New"/>
      <w:szCs w:val="21"/>
    </w:rPr>
  </w:style>
  <w:style w:type="character" w:customStyle="1" w:styleId="PlainTextChar">
    <w:name w:val="Plain Text Char"/>
    <w:basedOn w:val="DefaultParagraphFont"/>
    <w:link w:val="PlainText"/>
    <w:rsid w:val="00803113"/>
    <w:rPr>
      <w:rFonts w:ascii="MS Mincho" w:eastAsia="MS Gothic" w:hAnsi="Courier New" w:cs="Courier New"/>
      <w:kern w:val="2"/>
      <w:sz w:val="18"/>
      <w:szCs w:val="21"/>
      <w:lang w:val="vi" w:eastAsia="ja-JP"/>
    </w:rPr>
  </w:style>
  <w:style w:type="paragraph" w:styleId="Caption">
    <w:name w:val="caption"/>
    <w:basedOn w:val="Normal"/>
    <w:next w:val="Normal"/>
    <w:link w:val="CaptionChar"/>
    <w:uiPriority w:val="35"/>
    <w:unhideWhenUsed/>
    <w:qFormat/>
    <w:rsid w:val="00882CB3"/>
    <w:pPr>
      <w:spacing w:after="200"/>
    </w:pPr>
    <w:rPr>
      <w:i/>
      <w:iCs/>
      <w:color w:val="44546A" w:themeColor="text2"/>
      <w:szCs w:val="18"/>
    </w:rPr>
  </w:style>
  <w:style w:type="paragraph" w:styleId="BodyText">
    <w:name w:val="Body Text"/>
    <w:basedOn w:val="Normal"/>
    <w:link w:val="BodyTextChar"/>
    <w:rsid w:val="00D95B1C"/>
    <w:pPr>
      <w:ind w:right="43"/>
    </w:pPr>
  </w:style>
  <w:style w:type="character" w:customStyle="1" w:styleId="BodyTextChar">
    <w:name w:val="Body Text Char"/>
    <w:basedOn w:val="DefaultParagraphFont"/>
    <w:link w:val="BodyText"/>
    <w:rsid w:val="00D95B1C"/>
    <w:rPr>
      <w:rFonts w:asciiTheme="majorHAnsi" w:eastAsia="MS Gothic" w:hAnsiTheme="majorHAnsi" w:cs="Times New Roman"/>
      <w:kern w:val="2"/>
      <w:sz w:val="18"/>
      <w:szCs w:val="20"/>
      <w:lang w:val="vi" w:eastAsia="ja-JP"/>
    </w:rPr>
  </w:style>
  <w:style w:type="paragraph" w:styleId="ListBullet">
    <w:name w:val="List Bullet"/>
    <w:basedOn w:val="Normal"/>
    <w:link w:val="ListBulletChar"/>
    <w:rsid w:val="00D72838"/>
    <w:rPr>
      <w:rFonts w:eastAsia="MS Mincho"/>
      <w:szCs w:val="24"/>
    </w:rPr>
  </w:style>
  <w:style w:type="character" w:customStyle="1" w:styleId="ListBulletChar">
    <w:name w:val="List Bullet Char"/>
    <w:link w:val="ListBullet"/>
    <w:rsid w:val="00D72838"/>
    <w:rPr>
      <w:rFonts w:asciiTheme="majorHAnsi" w:eastAsia="MS Mincho" w:hAnsiTheme="majorHAnsi" w:cs="Times New Roman"/>
      <w:kern w:val="2"/>
      <w:sz w:val="18"/>
      <w:szCs w:val="24"/>
      <w:lang w:val="vi" w:eastAsia="ja-JP"/>
    </w:rPr>
  </w:style>
  <w:style w:type="paragraph" w:customStyle="1" w:styleId="-">
    <w:name w:val="箇条書き -"/>
    <w:basedOn w:val="ListBullet"/>
    <w:link w:val="-Char"/>
    <w:rsid w:val="00D72838"/>
    <w:pPr>
      <w:widowControl/>
      <w:spacing w:before="45" w:line="300" w:lineRule="exact"/>
      <w:jc w:val="left"/>
    </w:pPr>
    <w:rPr>
      <w:rFonts w:ascii="Arial" w:eastAsia="MS Gothic" w:hAnsi="Arial"/>
      <w:kern w:val="0"/>
      <w:szCs w:val="18"/>
    </w:rPr>
  </w:style>
  <w:style w:type="character" w:customStyle="1" w:styleId="-Char">
    <w:name w:val="箇条書き - Char"/>
    <w:link w:val="-"/>
    <w:rsid w:val="00D72838"/>
    <w:rPr>
      <w:rFonts w:ascii="Arial" w:eastAsia="MS Gothic" w:hAnsi="Arial" w:cs="Times New Roman"/>
      <w:sz w:val="18"/>
      <w:szCs w:val="18"/>
      <w:lang w:val="vi" w:eastAsia="ja-JP"/>
    </w:rPr>
  </w:style>
  <w:style w:type="paragraph" w:styleId="ListParagraph">
    <w:name w:val="List Paragraph"/>
    <w:basedOn w:val="Normal"/>
    <w:uiPriority w:val="34"/>
    <w:qFormat/>
    <w:rsid w:val="00D4391E"/>
    <w:pPr>
      <w:ind w:left="720"/>
      <w:contextualSpacing/>
    </w:pPr>
  </w:style>
  <w:style w:type="character" w:customStyle="1" w:styleId="Heading3Char">
    <w:name w:val="Heading 3 Char"/>
    <w:basedOn w:val="DefaultParagraphFont"/>
    <w:link w:val="Heading3"/>
    <w:uiPriority w:val="9"/>
    <w:rsid w:val="009566C6"/>
    <w:rPr>
      <w:rFonts w:ascii="Arial" w:eastAsiaTheme="majorEastAsia" w:hAnsi="Arial" w:cstheme="majorBidi"/>
      <w:b/>
      <w:kern w:val="2"/>
      <w:sz w:val="24"/>
      <w:szCs w:val="24"/>
      <w:lang w:val="vi" w:eastAsia="ja-JP"/>
    </w:rPr>
  </w:style>
  <w:style w:type="paragraph" w:styleId="TOCHeading">
    <w:name w:val="TOC Heading"/>
    <w:basedOn w:val="Heading1"/>
    <w:next w:val="Normal"/>
    <w:uiPriority w:val="39"/>
    <w:unhideWhenUsed/>
    <w:qFormat/>
    <w:rsid w:val="008B1381"/>
    <w:pPr>
      <w:keepLines/>
      <w:widowControl/>
      <w:spacing w:before="240" w:line="259" w:lineRule="auto"/>
      <w:jc w:val="left"/>
      <w:outlineLvl w:val="9"/>
    </w:pPr>
    <w:rPr>
      <w:rFonts w:asciiTheme="majorHAnsi" w:eastAsiaTheme="majorEastAsia" w:hAnsiTheme="majorHAnsi" w:cstheme="majorBidi"/>
      <w:color w:val="2F5496" w:themeColor="accent1" w:themeShade="BF"/>
      <w:kern w:val="0"/>
      <w:sz w:val="32"/>
      <w:szCs w:val="32"/>
      <w:lang w:eastAsia="en-US"/>
    </w:rPr>
  </w:style>
  <w:style w:type="paragraph" w:styleId="TOC1">
    <w:name w:val="toc 1"/>
    <w:basedOn w:val="Normal"/>
    <w:next w:val="Normal"/>
    <w:autoRedefine/>
    <w:uiPriority w:val="39"/>
    <w:unhideWhenUsed/>
    <w:rsid w:val="008B2AB6"/>
    <w:pPr>
      <w:tabs>
        <w:tab w:val="left" w:pos="360"/>
        <w:tab w:val="right" w:leader="dot" w:pos="10790"/>
      </w:tabs>
      <w:spacing w:after="100"/>
    </w:pPr>
    <w:rPr>
      <w:rFonts w:ascii="Arial" w:hAnsi="Arial" w:cs="Arial"/>
      <w:noProof/>
      <w:sz w:val="20"/>
    </w:rPr>
  </w:style>
  <w:style w:type="paragraph" w:styleId="TOC2">
    <w:name w:val="toc 2"/>
    <w:basedOn w:val="Normal"/>
    <w:next w:val="Normal"/>
    <w:autoRedefine/>
    <w:uiPriority w:val="39"/>
    <w:unhideWhenUsed/>
    <w:rsid w:val="008B1381"/>
    <w:pPr>
      <w:spacing w:after="100"/>
      <w:ind w:left="180"/>
    </w:pPr>
  </w:style>
  <w:style w:type="paragraph" w:styleId="TOC3">
    <w:name w:val="toc 3"/>
    <w:basedOn w:val="Normal"/>
    <w:next w:val="Normal"/>
    <w:autoRedefine/>
    <w:uiPriority w:val="39"/>
    <w:unhideWhenUsed/>
    <w:rsid w:val="008B1381"/>
    <w:pPr>
      <w:spacing w:after="100"/>
      <w:ind w:left="360"/>
    </w:pPr>
  </w:style>
  <w:style w:type="character" w:styleId="Hyperlink">
    <w:name w:val="Hyperlink"/>
    <w:basedOn w:val="DefaultParagraphFont"/>
    <w:uiPriority w:val="99"/>
    <w:unhideWhenUsed/>
    <w:rsid w:val="008B1381"/>
    <w:rPr>
      <w:color w:val="0563C1" w:themeColor="hyperlink"/>
      <w:u w:val="single"/>
    </w:rPr>
  </w:style>
  <w:style w:type="table" w:styleId="TableGrid">
    <w:name w:val="Table Grid"/>
    <w:basedOn w:val="TableNormal"/>
    <w:uiPriority w:val="39"/>
    <w:rsid w:val="00233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link w:val="Caption"/>
    <w:uiPriority w:val="35"/>
    <w:rsid w:val="00DB5667"/>
    <w:rPr>
      <w:rFonts w:asciiTheme="majorHAnsi" w:eastAsia="MS Gothic" w:hAnsiTheme="majorHAnsi" w:cs="Times New Roman"/>
      <w:i/>
      <w:iCs/>
      <w:color w:val="44546A" w:themeColor="text2"/>
      <w:kern w:val="2"/>
      <w:sz w:val="18"/>
      <w:szCs w:val="18"/>
      <w:lang w:val="vi" w:eastAsia="ja-JP"/>
    </w:rPr>
  </w:style>
  <w:style w:type="paragraph" w:customStyle="1" w:styleId="hidden">
    <w:name w:val="hidden"/>
    <w:link w:val="hiddenChar"/>
    <w:qFormat/>
    <w:rsid w:val="009C4DAA"/>
    <w:pPr>
      <w:spacing w:after="0" w:line="240" w:lineRule="auto"/>
    </w:pPr>
    <w:rPr>
      <w:rFonts w:asciiTheme="majorHAnsi" w:eastAsia="MS Gothic" w:hAnsiTheme="majorHAnsi" w:cstheme="majorHAnsi"/>
      <w:vanish/>
      <w:kern w:val="2"/>
      <w:sz w:val="18"/>
      <w:szCs w:val="20"/>
      <w:lang w:eastAsia="ja-JP"/>
    </w:rPr>
  </w:style>
  <w:style w:type="character" w:customStyle="1" w:styleId="hiddenChar">
    <w:name w:val="hidden Char"/>
    <w:basedOn w:val="DefaultParagraphFont"/>
    <w:link w:val="hidden"/>
    <w:rsid w:val="009C4DAA"/>
    <w:rPr>
      <w:rFonts w:asciiTheme="majorHAnsi" w:eastAsia="MS Gothic" w:hAnsiTheme="majorHAnsi" w:cstheme="majorHAnsi"/>
      <w:vanish/>
      <w:kern w:val="2"/>
      <w:sz w:val="18"/>
      <w:szCs w:val="20"/>
      <w:lang w:val="vi" w:eastAsia="ja-JP"/>
    </w:rPr>
  </w:style>
  <w:style w:type="paragraph" w:customStyle="1" w:styleId="a">
    <w:name w:val="表本文"/>
    <w:rsid w:val="002C64B2"/>
    <w:pPr>
      <w:widowControl w:val="0"/>
      <w:adjustRightInd w:val="0"/>
      <w:spacing w:after="0" w:line="300" w:lineRule="exact"/>
      <w:textAlignment w:val="baseline"/>
    </w:pPr>
    <w:rPr>
      <w:rFonts w:ascii="Arial" w:eastAsia="MS Gothic" w:hAnsi="Arial" w:cs="Times New Roman"/>
      <w:sz w:val="18"/>
      <w:szCs w:val="18"/>
      <w:lang w:eastAsia="ja-JP"/>
    </w:rPr>
  </w:style>
  <w:style w:type="character" w:customStyle="1" w:styleId="Heading4Char">
    <w:name w:val="Heading 4 Char"/>
    <w:basedOn w:val="DefaultParagraphFont"/>
    <w:link w:val="Heading4"/>
    <w:uiPriority w:val="9"/>
    <w:rsid w:val="009566C6"/>
    <w:rPr>
      <w:rFonts w:ascii="Arial" w:eastAsiaTheme="majorEastAsia" w:hAnsi="Arial" w:cstheme="majorBidi"/>
      <w:b/>
      <w:iCs/>
      <w:kern w:val="2"/>
      <w:szCs w:val="20"/>
      <w:lang w:val="vi" w:eastAsia="ja-JP"/>
    </w:rPr>
  </w:style>
  <w:style w:type="paragraph" w:styleId="NormalWeb">
    <w:name w:val="Normal (Web)"/>
    <w:basedOn w:val="Normal"/>
    <w:uiPriority w:val="99"/>
    <w:semiHidden/>
    <w:unhideWhenUsed/>
    <w:rsid w:val="007833B8"/>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styleId="CommentSubject">
    <w:name w:val="annotation subject"/>
    <w:basedOn w:val="CommentText"/>
    <w:next w:val="CommentText"/>
    <w:link w:val="CommentSubjectChar"/>
    <w:uiPriority w:val="99"/>
    <w:semiHidden/>
    <w:unhideWhenUsed/>
    <w:rsid w:val="005F7F2A"/>
    <w:pPr>
      <w:jc w:val="both"/>
    </w:pPr>
    <w:rPr>
      <w:b/>
      <w:bCs/>
      <w:sz w:val="20"/>
    </w:rPr>
  </w:style>
  <w:style w:type="character" w:customStyle="1" w:styleId="CommentSubjectChar">
    <w:name w:val="Comment Subject Char"/>
    <w:basedOn w:val="CommentTextChar"/>
    <w:link w:val="CommentSubject"/>
    <w:uiPriority w:val="99"/>
    <w:semiHidden/>
    <w:rsid w:val="005F7F2A"/>
    <w:rPr>
      <w:rFonts w:asciiTheme="majorHAnsi" w:eastAsia="MS Gothic" w:hAnsiTheme="majorHAnsi" w:cs="Times New Roman"/>
      <w:b/>
      <w:bCs/>
      <w:kern w:val="2"/>
      <w:sz w:val="20"/>
      <w:szCs w:val="20"/>
      <w:lang w:val="vi" w:eastAsia="ja-JP"/>
    </w:rPr>
  </w:style>
  <w:style w:type="character" w:customStyle="1" w:styleId="item-i">
    <w:name w:val="item-i"/>
    <w:basedOn w:val="DefaultParagraphFont"/>
    <w:rsid w:val="002C3C42"/>
  </w:style>
  <w:style w:type="character" w:customStyle="1" w:styleId="shorttext">
    <w:name w:val="short_text"/>
    <w:basedOn w:val="DefaultParagraphFont"/>
    <w:rsid w:val="002C3C42"/>
  </w:style>
  <w:style w:type="character" w:customStyle="1" w:styleId="jlqj4b">
    <w:name w:val="jlqj4b"/>
    <w:basedOn w:val="DefaultParagraphFont"/>
    <w:rsid w:val="001C6F6F"/>
  </w:style>
  <w:style w:type="table" w:customStyle="1" w:styleId="TableGrid1">
    <w:name w:val="Table Grid1"/>
    <w:basedOn w:val="TableNormal"/>
    <w:next w:val="TableGrid"/>
    <w:uiPriority w:val="39"/>
    <w:rsid w:val="00DB7BAC"/>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73D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lang w:eastAsia="en-GB"/>
    </w:rPr>
  </w:style>
  <w:style w:type="character" w:customStyle="1" w:styleId="HTMLPreformattedChar">
    <w:name w:val="HTML Preformatted Char"/>
    <w:basedOn w:val="DefaultParagraphFont"/>
    <w:link w:val="HTMLPreformatted"/>
    <w:uiPriority w:val="99"/>
    <w:rsid w:val="00173D70"/>
    <w:rPr>
      <w:rFonts w:ascii="Courier New" w:eastAsia="Times New Roman" w:hAnsi="Courier New" w:cs="Courier New"/>
      <w:sz w:val="20"/>
      <w:szCs w:val="20"/>
      <w:lang w:val="v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14373">
      <w:bodyDiv w:val="1"/>
      <w:marLeft w:val="0"/>
      <w:marRight w:val="0"/>
      <w:marTop w:val="0"/>
      <w:marBottom w:val="0"/>
      <w:divBdr>
        <w:top w:val="none" w:sz="0" w:space="0" w:color="auto"/>
        <w:left w:val="none" w:sz="0" w:space="0" w:color="auto"/>
        <w:bottom w:val="none" w:sz="0" w:space="0" w:color="auto"/>
        <w:right w:val="none" w:sz="0" w:space="0" w:color="auto"/>
      </w:divBdr>
    </w:div>
    <w:div w:id="539708806">
      <w:bodyDiv w:val="1"/>
      <w:marLeft w:val="0"/>
      <w:marRight w:val="0"/>
      <w:marTop w:val="0"/>
      <w:marBottom w:val="0"/>
      <w:divBdr>
        <w:top w:val="none" w:sz="0" w:space="0" w:color="auto"/>
        <w:left w:val="none" w:sz="0" w:space="0" w:color="auto"/>
        <w:bottom w:val="none" w:sz="0" w:space="0" w:color="auto"/>
        <w:right w:val="none" w:sz="0" w:space="0" w:color="auto"/>
      </w:divBdr>
    </w:div>
    <w:div w:id="678703644">
      <w:bodyDiv w:val="1"/>
      <w:marLeft w:val="0"/>
      <w:marRight w:val="0"/>
      <w:marTop w:val="0"/>
      <w:marBottom w:val="0"/>
      <w:divBdr>
        <w:top w:val="none" w:sz="0" w:space="0" w:color="auto"/>
        <w:left w:val="none" w:sz="0" w:space="0" w:color="auto"/>
        <w:bottom w:val="none" w:sz="0" w:space="0" w:color="auto"/>
        <w:right w:val="none" w:sz="0" w:space="0" w:color="auto"/>
      </w:divBdr>
    </w:div>
    <w:div w:id="774902812">
      <w:bodyDiv w:val="1"/>
      <w:marLeft w:val="0"/>
      <w:marRight w:val="0"/>
      <w:marTop w:val="0"/>
      <w:marBottom w:val="0"/>
      <w:divBdr>
        <w:top w:val="none" w:sz="0" w:space="0" w:color="auto"/>
        <w:left w:val="none" w:sz="0" w:space="0" w:color="auto"/>
        <w:bottom w:val="none" w:sz="0" w:space="0" w:color="auto"/>
        <w:right w:val="none" w:sz="0" w:space="0" w:color="auto"/>
      </w:divBdr>
    </w:div>
    <w:div w:id="826097752">
      <w:bodyDiv w:val="1"/>
      <w:marLeft w:val="0"/>
      <w:marRight w:val="0"/>
      <w:marTop w:val="0"/>
      <w:marBottom w:val="0"/>
      <w:divBdr>
        <w:top w:val="none" w:sz="0" w:space="0" w:color="auto"/>
        <w:left w:val="none" w:sz="0" w:space="0" w:color="auto"/>
        <w:bottom w:val="none" w:sz="0" w:space="0" w:color="auto"/>
        <w:right w:val="none" w:sz="0" w:space="0" w:color="auto"/>
      </w:divBdr>
      <w:divsChild>
        <w:div w:id="1925412270">
          <w:marLeft w:val="0"/>
          <w:marRight w:val="0"/>
          <w:marTop w:val="0"/>
          <w:marBottom w:val="0"/>
          <w:divBdr>
            <w:top w:val="none" w:sz="0" w:space="0" w:color="auto"/>
            <w:left w:val="none" w:sz="0" w:space="0" w:color="auto"/>
            <w:bottom w:val="none" w:sz="0" w:space="0" w:color="auto"/>
            <w:right w:val="none" w:sz="0" w:space="0" w:color="auto"/>
          </w:divBdr>
          <w:divsChild>
            <w:div w:id="12431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94868">
      <w:bodyDiv w:val="1"/>
      <w:marLeft w:val="0"/>
      <w:marRight w:val="0"/>
      <w:marTop w:val="0"/>
      <w:marBottom w:val="0"/>
      <w:divBdr>
        <w:top w:val="none" w:sz="0" w:space="0" w:color="auto"/>
        <w:left w:val="none" w:sz="0" w:space="0" w:color="auto"/>
        <w:bottom w:val="none" w:sz="0" w:space="0" w:color="auto"/>
        <w:right w:val="none" w:sz="0" w:space="0" w:color="auto"/>
      </w:divBdr>
    </w:div>
    <w:div w:id="846795645">
      <w:bodyDiv w:val="1"/>
      <w:marLeft w:val="0"/>
      <w:marRight w:val="0"/>
      <w:marTop w:val="0"/>
      <w:marBottom w:val="0"/>
      <w:divBdr>
        <w:top w:val="none" w:sz="0" w:space="0" w:color="auto"/>
        <w:left w:val="none" w:sz="0" w:space="0" w:color="auto"/>
        <w:bottom w:val="none" w:sz="0" w:space="0" w:color="auto"/>
        <w:right w:val="none" w:sz="0" w:space="0" w:color="auto"/>
      </w:divBdr>
      <w:divsChild>
        <w:div w:id="1001011042">
          <w:marLeft w:val="274"/>
          <w:marRight w:val="0"/>
          <w:marTop w:val="0"/>
          <w:marBottom w:val="160"/>
          <w:divBdr>
            <w:top w:val="none" w:sz="0" w:space="0" w:color="auto"/>
            <w:left w:val="none" w:sz="0" w:space="0" w:color="auto"/>
            <w:bottom w:val="none" w:sz="0" w:space="0" w:color="auto"/>
            <w:right w:val="none" w:sz="0" w:space="0" w:color="auto"/>
          </w:divBdr>
        </w:div>
      </w:divsChild>
    </w:div>
    <w:div w:id="852112316">
      <w:bodyDiv w:val="1"/>
      <w:marLeft w:val="0"/>
      <w:marRight w:val="0"/>
      <w:marTop w:val="0"/>
      <w:marBottom w:val="0"/>
      <w:divBdr>
        <w:top w:val="none" w:sz="0" w:space="0" w:color="auto"/>
        <w:left w:val="none" w:sz="0" w:space="0" w:color="auto"/>
        <w:bottom w:val="none" w:sz="0" w:space="0" w:color="auto"/>
        <w:right w:val="none" w:sz="0" w:space="0" w:color="auto"/>
      </w:divBdr>
      <w:divsChild>
        <w:div w:id="859128945">
          <w:marLeft w:val="274"/>
          <w:marRight w:val="0"/>
          <w:marTop w:val="0"/>
          <w:marBottom w:val="160"/>
          <w:divBdr>
            <w:top w:val="none" w:sz="0" w:space="0" w:color="auto"/>
            <w:left w:val="none" w:sz="0" w:space="0" w:color="auto"/>
            <w:bottom w:val="none" w:sz="0" w:space="0" w:color="auto"/>
            <w:right w:val="none" w:sz="0" w:space="0" w:color="auto"/>
          </w:divBdr>
        </w:div>
      </w:divsChild>
    </w:div>
    <w:div w:id="953169661">
      <w:bodyDiv w:val="1"/>
      <w:marLeft w:val="0"/>
      <w:marRight w:val="0"/>
      <w:marTop w:val="0"/>
      <w:marBottom w:val="0"/>
      <w:divBdr>
        <w:top w:val="none" w:sz="0" w:space="0" w:color="auto"/>
        <w:left w:val="none" w:sz="0" w:space="0" w:color="auto"/>
        <w:bottom w:val="none" w:sz="0" w:space="0" w:color="auto"/>
        <w:right w:val="none" w:sz="0" w:space="0" w:color="auto"/>
      </w:divBdr>
    </w:div>
    <w:div w:id="1053575256">
      <w:bodyDiv w:val="1"/>
      <w:marLeft w:val="0"/>
      <w:marRight w:val="0"/>
      <w:marTop w:val="0"/>
      <w:marBottom w:val="0"/>
      <w:divBdr>
        <w:top w:val="none" w:sz="0" w:space="0" w:color="auto"/>
        <w:left w:val="none" w:sz="0" w:space="0" w:color="auto"/>
        <w:bottom w:val="none" w:sz="0" w:space="0" w:color="auto"/>
        <w:right w:val="none" w:sz="0" w:space="0" w:color="auto"/>
      </w:divBdr>
    </w:div>
    <w:div w:id="1305424058">
      <w:bodyDiv w:val="1"/>
      <w:marLeft w:val="0"/>
      <w:marRight w:val="0"/>
      <w:marTop w:val="0"/>
      <w:marBottom w:val="0"/>
      <w:divBdr>
        <w:top w:val="none" w:sz="0" w:space="0" w:color="auto"/>
        <w:left w:val="none" w:sz="0" w:space="0" w:color="auto"/>
        <w:bottom w:val="none" w:sz="0" w:space="0" w:color="auto"/>
        <w:right w:val="none" w:sz="0" w:space="0" w:color="auto"/>
      </w:divBdr>
    </w:div>
    <w:div w:id="1319454533">
      <w:bodyDiv w:val="1"/>
      <w:marLeft w:val="0"/>
      <w:marRight w:val="0"/>
      <w:marTop w:val="0"/>
      <w:marBottom w:val="0"/>
      <w:divBdr>
        <w:top w:val="none" w:sz="0" w:space="0" w:color="auto"/>
        <w:left w:val="none" w:sz="0" w:space="0" w:color="auto"/>
        <w:bottom w:val="none" w:sz="0" w:space="0" w:color="auto"/>
        <w:right w:val="none" w:sz="0" w:space="0" w:color="auto"/>
      </w:divBdr>
    </w:div>
    <w:div w:id="1409965287">
      <w:bodyDiv w:val="1"/>
      <w:marLeft w:val="0"/>
      <w:marRight w:val="0"/>
      <w:marTop w:val="0"/>
      <w:marBottom w:val="0"/>
      <w:divBdr>
        <w:top w:val="none" w:sz="0" w:space="0" w:color="auto"/>
        <w:left w:val="none" w:sz="0" w:space="0" w:color="auto"/>
        <w:bottom w:val="none" w:sz="0" w:space="0" w:color="auto"/>
        <w:right w:val="none" w:sz="0" w:space="0" w:color="auto"/>
      </w:divBdr>
    </w:div>
    <w:div w:id="1523936178">
      <w:bodyDiv w:val="1"/>
      <w:marLeft w:val="0"/>
      <w:marRight w:val="0"/>
      <w:marTop w:val="0"/>
      <w:marBottom w:val="0"/>
      <w:divBdr>
        <w:top w:val="none" w:sz="0" w:space="0" w:color="auto"/>
        <w:left w:val="none" w:sz="0" w:space="0" w:color="auto"/>
        <w:bottom w:val="none" w:sz="0" w:space="0" w:color="auto"/>
        <w:right w:val="none" w:sz="0" w:space="0" w:color="auto"/>
      </w:divBdr>
    </w:div>
    <w:div w:id="1754468775">
      <w:bodyDiv w:val="1"/>
      <w:marLeft w:val="0"/>
      <w:marRight w:val="0"/>
      <w:marTop w:val="0"/>
      <w:marBottom w:val="0"/>
      <w:divBdr>
        <w:top w:val="none" w:sz="0" w:space="0" w:color="auto"/>
        <w:left w:val="none" w:sz="0" w:space="0" w:color="auto"/>
        <w:bottom w:val="none" w:sz="0" w:space="0" w:color="auto"/>
        <w:right w:val="none" w:sz="0" w:space="0" w:color="auto"/>
      </w:divBdr>
      <w:divsChild>
        <w:div w:id="1234967773">
          <w:marLeft w:val="0"/>
          <w:marRight w:val="0"/>
          <w:marTop w:val="0"/>
          <w:marBottom w:val="0"/>
          <w:divBdr>
            <w:top w:val="none" w:sz="0" w:space="0" w:color="auto"/>
            <w:left w:val="none" w:sz="0" w:space="0" w:color="auto"/>
            <w:bottom w:val="none" w:sz="0" w:space="0" w:color="auto"/>
            <w:right w:val="none" w:sz="0" w:space="0" w:color="auto"/>
          </w:divBdr>
          <w:divsChild>
            <w:div w:id="21179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97194">
      <w:bodyDiv w:val="1"/>
      <w:marLeft w:val="0"/>
      <w:marRight w:val="0"/>
      <w:marTop w:val="0"/>
      <w:marBottom w:val="0"/>
      <w:divBdr>
        <w:top w:val="none" w:sz="0" w:space="0" w:color="auto"/>
        <w:left w:val="none" w:sz="0" w:space="0" w:color="auto"/>
        <w:bottom w:val="none" w:sz="0" w:space="0" w:color="auto"/>
        <w:right w:val="none" w:sz="0" w:space="0" w:color="auto"/>
      </w:divBdr>
    </w:div>
    <w:div w:id="2099911035">
      <w:bodyDiv w:val="1"/>
      <w:marLeft w:val="0"/>
      <w:marRight w:val="0"/>
      <w:marTop w:val="0"/>
      <w:marBottom w:val="0"/>
      <w:divBdr>
        <w:top w:val="none" w:sz="0" w:space="0" w:color="auto"/>
        <w:left w:val="none" w:sz="0" w:space="0" w:color="auto"/>
        <w:bottom w:val="none" w:sz="0" w:space="0" w:color="auto"/>
        <w:right w:val="none" w:sz="0" w:space="0" w:color="auto"/>
      </w:divBdr>
    </w:div>
    <w:div w:id="2104178842">
      <w:bodyDiv w:val="1"/>
      <w:marLeft w:val="0"/>
      <w:marRight w:val="0"/>
      <w:marTop w:val="0"/>
      <w:marBottom w:val="0"/>
      <w:divBdr>
        <w:top w:val="none" w:sz="0" w:space="0" w:color="auto"/>
        <w:left w:val="none" w:sz="0" w:space="0" w:color="auto"/>
        <w:bottom w:val="none" w:sz="0" w:space="0" w:color="auto"/>
        <w:right w:val="none" w:sz="0" w:space="0" w:color="auto"/>
      </w:divBdr>
    </w:div>
    <w:div w:id="2141534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image" Target="media/image67.jpeg"/><Relationship Id="rId90" Type="http://schemas.openxmlformats.org/officeDocument/2006/relationships/image" Target="media/image75.png"/><Relationship Id="rId95" Type="http://schemas.openxmlformats.org/officeDocument/2006/relationships/header" Target="header1.xml"/><Relationship Id="rId19" Type="http://schemas.openxmlformats.org/officeDocument/2006/relationships/image" Target="media/image4.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microsoft.com/office/2011/relationships/people" Target="peop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s://www.mathworks.com/support/sysreq/previous_releases.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72843A283BFB4D94AA81876C5552E8" ma:contentTypeVersion="12" ma:contentTypeDescription="Create a new document." ma:contentTypeScope="" ma:versionID="5086f3887d92965e957b080de44625a0">
  <xsd:schema xmlns:xsd="http://www.w3.org/2001/XMLSchema" xmlns:xs="http://www.w3.org/2001/XMLSchema" xmlns:p="http://schemas.microsoft.com/office/2006/metadata/properties" xmlns:ns2="d43d7271-fb35-44bb-acfe-917891ee06fc" xmlns:ns3="c398776f-97a6-4bff-9353-c4bb00d4e3da" targetNamespace="http://schemas.microsoft.com/office/2006/metadata/properties" ma:root="true" ma:fieldsID="64595cfbb92449a8d01a45d1d19b53fe" ns2:_="" ns3:_="">
    <xsd:import namespace="d43d7271-fb35-44bb-acfe-917891ee06fc"/>
    <xsd:import namespace="c398776f-97a6-4bff-9353-c4bb00d4e3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3d7271-fb35-44bb-acfe-917891ee0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98776f-97a6-4bff-9353-c4bb00d4e3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992AE-F729-49FC-8643-F08E3BFA79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3d7271-fb35-44bb-acfe-917891ee06fc"/>
    <ds:schemaRef ds:uri="c398776f-97a6-4bff-9353-c4bb00d4e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CC170F-7312-4D72-9246-92F18E833FC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0FD729E-3B71-4D2B-8469-AB24C30E5273}">
  <ds:schemaRefs>
    <ds:schemaRef ds:uri="http://schemas.microsoft.com/sharepoint/v3/contenttype/forms"/>
  </ds:schemaRefs>
</ds:datastoreItem>
</file>

<file path=customXml/itemProps4.xml><?xml version="1.0" encoding="utf-8"?>
<ds:datastoreItem xmlns:ds="http://schemas.openxmlformats.org/officeDocument/2006/customXml" ds:itemID="{E8D7B959-F182-482D-9492-CD05E028D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11877</TotalTime>
  <Pages>74</Pages>
  <Words>12079</Words>
  <Characters>68855</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Thanh. Giang</dc:creator>
  <cp:keywords/>
  <dc:description/>
  <cp:lastModifiedBy>Nguyen Phi Hao</cp:lastModifiedBy>
  <cp:revision>1710</cp:revision>
  <dcterms:created xsi:type="dcterms:W3CDTF">2022-01-17T03:34:00Z</dcterms:created>
  <dcterms:modified xsi:type="dcterms:W3CDTF">2023-01-11T16:18:00Z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0x010100DC72843A283BFB4D94AA81876C5552E8</vt:lpwstr>
  </property>
</Properties>
</file>