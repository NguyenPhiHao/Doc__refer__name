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4270A8" w:rsidRDefault="005879EE" w:rsidP="00C44D2C">
      <w:pPr>
        <w:pStyle w:val="a5"/>
        <w:spacing w:before="0"/>
        <w:rPr>
          <w:rFonts w:cs="Arial"/>
          <w:color w:val="FFFFFF"/>
          <w:szCs w:val="24"/>
        </w:rPr>
      </w:pPr>
      <w:r w:rsidRPr="004270A8">
        <w:rPr>
          <w:rFonts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4270A8">
        <w:rPr>
          <w:rFonts w:cs="Arial"/>
          <w:color w:val="FFFFFF"/>
          <w:szCs w:val="24"/>
        </w:rPr>
        <w:t>–</w:t>
      </w:r>
    </w:p>
    <w:p w14:paraId="515BC4B6" w14:textId="77777777" w:rsidR="004F5EE0" w:rsidRPr="004270A8" w:rsidRDefault="004F5EE0" w:rsidP="00D64C90">
      <w:pPr>
        <w:widowControl/>
        <w:jc w:val="left"/>
        <w:rPr>
          <w:rFonts w:cs="Arial"/>
          <w:color w:val="FFFFFF"/>
          <w:sz w:val="24"/>
          <w:szCs w:val="24"/>
        </w:rPr>
        <w:sectPr w:rsidR="004F5EE0" w:rsidRPr="004270A8" w:rsidSect="004F5EE0">
          <w:headerReference w:type="default" r:id="rId12"/>
          <w:footerReference w:type="default" r:id="rId13"/>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4270A8">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4FF81F0">
              <v:group id="Group 978" style="position:absolute;margin-left:-54.05pt;margin-top:-71.75pt;width:56.75pt;height:376.95pt;z-index:251593728" coordsize="1135,7539" coordorigin="-4,6" o:spid="_x0000_s1026" w14:anchorId="6B0C2E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">
                <v:rect id="Rectangle 979" style="position:absolute;left:-4;top:6;width:1135;height:5667;visibility:visible;mso-wrap-style:square;v-text-anchor:top" o:spid="_x0000_s1027" fillcolor="#2a289d" strokecolor="#2a289d"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v:rect id="Rectangle 980" style="position:absolute;left:-4;top:5673;width:1135;height:1872;visibility:visible;mso-wrap-style:square;v-text-anchor:top" o:spid="_x0000_s1028" fillcolor="gray" strokecolor="gray"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v:group>
            </w:pict>
          </mc:Fallback>
        </mc:AlternateContent>
      </w:r>
    </w:p>
    <w:p w14:paraId="781A9BC7" w14:textId="25A0AD1E" w:rsidR="004F5EE0" w:rsidRPr="004270A8" w:rsidRDefault="008C7A4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B4334" id="_x0000_t202" coordsize="21600,21600" o:spt="202" path="m,l,21600r21600,l21600,xe">
                <v:stroke joinstyle="miter"/>
                <v:path gradientshapeok="t" o:connecttype="rect"/>
              </v:shapetype>
              <v:shape id="Text Box 973" o:spid="_x0000_s1027"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r w:rsidR="007E38A0" w:rsidRPr="004270A8">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8"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CDMFtc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007E38A0" w:rsidRPr="004270A8">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29"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007E38A0" w:rsidRPr="004270A8">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0"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2FD70A6B" w14:textId="77777777" w:rsidR="004F5EE0" w:rsidRPr="004270A8" w:rsidRDefault="004F5EE0" w:rsidP="00D64C90">
      <w:pPr>
        <w:ind w:leftChars="100" w:left="210"/>
        <w:jc w:val="left"/>
        <w:rPr>
          <w:rFonts w:cs="Arial"/>
        </w:rPr>
      </w:pPr>
    </w:p>
    <w:p w14:paraId="67B77EB7" w14:textId="77777777" w:rsidR="004F5EE0" w:rsidRPr="004270A8" w:rsidRDefault="004F5EE0" w:rsidP="00D64C90">
      <w:pPr>
        <w:ind w:leftChars="100" w:left="210"/>
        <w:jc w:val="left"/>
        <w:rPr>
          <w:rFonts w:cs="Arial"/>
        </w:rPr>
      </w:pPr>
    </w:p>
    <w:p w14:paraId="05851624" w14:textId="77777777" w:rsidR="004F5EE0" w:rsidRPr="004270A8" w:rsidRDefault="004F5EE0" w:rsidP="00D64C90">
      <w:pPr>
        <w:ind w:leftChars="100" w:left="210"/>
        <w:jc w:val="left"/>
        <w:rPr>
          <w:rFonts w:cs="Arial"/>
        </w:rPr>
      </w:pPr>
    </w:p>
    <w:p w14:paraId="5DAF0685" w14:textId="77777777" w:rsidR="004F5EE0" w:rsidRPr="004270A8" w:rsidRDefault="004F5EE0" w:rsidP="00D64C90">
      <w:pPr>
        <w:ind w:leftChars="100" w:left="210"/>
        <w:jc w:val="left"/>
        <w:rPr>
          <w:rFonts w:cs="Arial"/>
        </w:rPr>
      </w:pPr>
    </w:p>
    <w:p w14:paraId="1E99F2F0" w14:textId="77777777" w:rsidR="004F5EE0" w:rsidRPr="004270A8" w:rsidRDefault="004F5EE0" w:rsidP="00D64C90">
      <w:pPr>
        <w:ind w:leftChars="100" w:left="210"/>
        <w:jc w:val="left"/>
        <w:rPr>
          <w:rFonts w:cs="Arial"/>
        </w:rPr>
      </w:pPr>
    </w:p>
    <w:p w14:paraId="130993C4" w14:textId="77777777" w:rsidR="004F5EE0" w:rsidRPr="004270A8" w:rsidRDefault="004F5EE0" w:rsidP="00D64C90">
      <w:pPr>
        <w:ind w:leftChars="100" w:left="210"/>
        <w:jc w:val="left"/>
        <w:rPr>
          <w:rFonts w:cs="Arial"/>
        </w:rPr>
      </w:pPr>
    </w:p>
    <w:p w14:paraId="717690FB" w14:textId="77777777" w:rsidR="004F5EE0" w:rsidRPr="004270A8" w:rsidRDefault="004F5EE0" w:rsidP="00D64C90">
      <w:pPr>
        <w:ind w:leftChars="100" w:left="210"/>
        <w:jc w:val="left"/>
        <w:rPr>
          <w:rFonts w:cs="Arial"/>
        </w:rPr>
      </w:pPr>
    </w:p>
    <w:p w14:paraId="6CA4D1A9" w14:textId="77777777" w:rsidR="004F5EE0" w:rsidRPr="004270A8" w:rsidRDefault="004F5EE0" w:rsidP="00D64C90">
      <w:pPr>
        <w:ind w:leftChars="100" w:left="210"/>
        <w:jc w:val="left"/>
        <w:rPr>
          <w:rFonts w:cs="Arial"/>
        </w:rPr>
      </w:pPr>
    </w:p>
    <w:p w14:paraId="0A0C3091" w14:textId="77777777" w:rsidR="004F5EE0" w:rsidRPr="004270A8" w:rsidRDefault="004F5EE0" w:rsidP="00D64C90">
      <w:pPr>
        <w:ind w:leftChars="100" w:left="210"/>
        <w:jc w:val="left"/>
        <w:rPr>
          <w:rFonts w:cs="Arial"/>
        </w:rPr>
      </w:pPr>
    </w:p>
    <w:p w14:paraId="10AFDB02" w14:textId="77777777" w:rsidR="004F5EE0" w:rsidRPr="004270A8" w:rsidRDefault="004F5EE0" w:rsidP="00D64C90">
      <w:pPr>
        <w:ind w:leftChars="100" w:left="210"/>
        <w:jc w:val="left"/>
        <w:rPr>
          <w:rFonts w:cs="Arial"/>
        </w:rPr>
      </w:pPr>
    </w:p>
    <w:p w14:paraId="45719546" w14:textId="1C3832CF" w:rsidR="004F5EE0" w:rsidRPr="004270A8" w:rsidRDefault="004F5EE0" w:rsidP="00D64C90">
      <w:pPr>
        <w:ind w:leftChars="100" w:left="210"/>
        <w:jc w:val="left"/>
        <w:rPr>
          <w:rFonts w:cs="Arial"/>
        </w:rPr>
      </w:pPr>
    </w:p>
    <w:p w14:paraId="31786517" w14:textId="687B465F" w:rsidR="004F5EE0" w:rsidRPr="004270A8" w:rsidRDefault="004F5EE0" w:rsidP="00D64C90">
      <w:pPr>
        <w:ind w:leftChars="100" w:left="210"/>
        <w:jc w:val="left"/>
        <w:rPr>
          <w:rFonts w:cs="Arial"/>
        </w:rPr>
      </w:pPr>
    </w:p>
    <w:p w14:paraId="72CAE1D8" w14:textId="5C478E8A" w:rsidR="00FF7FC6" w:rsidRPr="004270A8" w:rsidRDefault="00FD5BC6" w:rsidP="00FF7FC6">
      <w:pPr>
        <w:autoSpaceDE w:val="0"/>
        <w:autoSpaceDN w:val="0"/>
        <w:adjustRightInd w:val="0"/>
        <w:jc w:val="left"/>
        <w:rPr>
          <w:rFonts w:cs="Arial"/>
          <w:b/>
          <w:sz w:val="40"/>
        </w:rPr>
      </w:pPr>
      <w:r w:rsidRPr="004270A8">
        <w:rPr>
          <w:rFonts w:cs="Arial"/>
          <w:noProof/>
          <w:lang w:eastAsia="en-US"/>
        </w:rPr>
        <mc:AlternateContent>
          <mc:Choice Requires="wps">
            <w:drawing>
              <wp:anchor distT="0" distB="0" distL="114300" distR="114300" simplePos="0" relativeHeight="251658247" behindDoc="0" locked="0" layoutInCell="1" allowOverlap="1" wp14:anchorId="3BC0431F" wp14:editId="01342A8F">
                <wp:simplePos x="0" y="0"/>
                <wp:positionH relativeFrom="page">
                  <wp:posOffset>1211580</wp:posOffset>
                </wp:positionH>
                <wp:positionV relativeFrom="page">
                  <wp:posOffset>7947660</wp:posOffset>
                </wp:positionV>
                <wp:extent cx="5861685" cy="1617980"/>
                <wp:effectExtent l="0" t="0" r="24765" b="2032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617980"/>
                        </a:xfrm>
                        <a:prstGeom prst="rect">
                          <a:avLst/>
                        </a:prstGeom>
                        <a:solidFill>
                          <a:srgbClr val="FFFFFF"/>
                        </a:solidFill>
                        <a:ln w="9525">
                          <a:solidFill>
                            <a:srgbClr val="000000"/>
                          </a:solidFill>
                          <a:miter lim="800000"/>
                          <a:headEnd/>
                          <a:tailEnd/>
                        </a:ln>
                      </wps:spPr>
                      <wps:txbx>
                        <w:txbxContent>
                          <w:p w14:paraId="7BAED41B" w14:textId="7917E0AD" w:rsidR="005145A2" w:rsidRPr="00FD5BC6" w:rsidRDefault="005145A2" w:rsidP="00FD5BC6">
                            <w:pPr>
                              <w:pStyle w:val="ac"/>
                              <w:snapToGrid w:val="0"/>
                              <w:spacing w:line="360" w:lineRule="auto"/>
                              <w:rPr>
                                <w:rFonts w:asciiTheme="majorHAnsi" w:hAnsiTheme="majorHAnsi" w:cstheme="majorHAnsi"/>
                                <w:sz w:val="24"/>
                                <w:szCs w:val="24"/>
                              </w:rPr>
                            </w:pPr>
                            <w:r w:rsidRPr="00FD5BC6">
                              <w:rPr>
                                <w:rFonts w:asciiTheme="majorHAnsi" w:hAnsiTheme="majorHAnsi" w:cstheme="majorHAnsi"/>
                                <w:sz w:val="24"/>
                                <w:szCs w:val="24"/>
                              </w:rPr>
                              <w:t>Tất cả thông tin có trong các tài liệu này, bao gồm sản phẩm và thông số kỹ thuật của sản phẩm,</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đại diện cho thông tin về sản phẩm tại thời điểm xuất bản và có thể thay đổi bởi</w:t>
                            </w:r>
                          </w:p>
                          <w:p w14:paraId="4F933A15" w14:textId="1155DE6D" w:rsidR="005145A2" w:rsidRPr="00FD5BC6" w:rsidRDefault="005145A2" w:rsidP="00FD5BC6">
                            <w:pPr>
                              <w:pStyle w:val="ac"/>
                              <w:snapToGrid w:val="0"/>
                              <w:spacing w:line="360" w:lineRule="auto"/>
                              <w:rPr>
                                <w:rFonts w:asciiTheme="majorHAnsi" w:hAnsiTheme="majorHAnsi" w:cstheme="majorHAnsi"/>
                                <w:sz w:val="24"/>
                                <w:szCs w:val="24"/>
                              </w:rPr>
                            </w:pPr>
                            <w:r w:rsidRPr="00FD5BC6">
                              <w:rPr>
                                <w:rFonts w:asciiTheme="majorHAnsi" w:hAnsiTheme="majorHAnsi" w:cstheme="majorHAnsi"/>
                                <w:sz w:val="24"/>
                                <w:szCs w:val="24"/>
                              </w:rPr>
                              <w:t>Renesas Electronics Corp. mà không cần thông báo trước. Vui lòng xem lại thông tin mới nhất được công bố bởi</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Renesas Electronics Corp. thông qua nhiều phương tiện khác nhau, bao gồm cả Renesas Electronics Corp.</w:t>
                            </w:r>
                          </w:p>
                          <w:p w14:paraId="1CB143EF" w14:textId="5E2815AA" w:rsidR="001D58C1" w:rsidRPr="00FD5BC6" w:rsidRDefault="005145A2" w:rsidP="00FD5BC6">
                            <w:pPr>
                              <w:pStyle w:val="ac"/>
                              <w:snapToGrid w:val="0"/>
                              <w:spacing w:line="360" w:lineRule="auto"/>
                              <w:rPr>
                                <w:rFonts w:asciiTheme="majorHAnsi" w:hAnsiTheme="majorHAnsi" w:cstheme="majorHAnsi"/>
                                <w:sz w:val="22"/>
                                <w:szCs w:val="22"/>
                              </w:rPr>
                            </w:pPr>
                            <w:r w:rsidRPr="00FD5BC6">
                              <w:rPr>
                                <w:rFonts w:asciiTheme="majorHAnsi" w:hAnsiTheme="majorHAnsi" w:cstheme="majorHAnsi"/>
                                <w:sz w:val="24"/>
                                <w:szCs w:val="24"/>
                              </w:rPr>
                              <w:t>trang web (http://www.renesas.com).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1" type="#_x0000_t202" style="position:absolute;margin-left:95.4pt;margin-top:625.8pt;width:461.55pt;height:127.4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">
                <v:textbox>
                  <w:txbxContent>
                    <w:p w14:paraId="7BAED41B" w14:textId="7917E0AD" w:rsidR="005145A2" w:rsidRPr="00FD5BC6" w:rsidRDefault="005145A2" w:rsidP="00FD5BC6">
                      <w:pPr>
                        <w:pStyle w:val="ac"/>
                        <w:snapToGrid w:val="0"/>
                        <w:spacing w:line="360" w:lineRule="auto"/>
                        <w:rPr>
                          <w:rFonts w:asciiTheme="majorHAnsi" w:hAnsiTheme="majorHAnsi" w:cstheme="majorHAnsi"/>
                          <w:sz w:val="24"/>
                          <w:szCs w:val="24"/>
                        </w:rPr>
                      </w:pPr>
                      <w:r w:rsidRPr="00FD5BC6">
                        <w:rPr>
                          <w:rFonts w:asciiTheme="majorHAnsi" w:hAnsiTheme="majorHAnsi" w:cstheme="majorHAnsi"/>
                          <w:sz w:val="24"/>
                          <w:szCs w:val="24"/>
                        </w:rPr>
                        <w:t>Tất cả thông tin có trong các tài liệu này, bao gồm sản phẩm và thông số kỹ thuật của sản phẩm,</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đại diện cho thông tin về sản phẩm tại thời điểm xuất bản và có thể thay đổi bởi</w:t>
                      </w:r>
                    </w:p>
                    <w:p w14:paraId="4F933A15" w14:textId="1155DE6D" w:rsidR="005145A2" w:rsidRPr="00FD5BC6" w:rsidRDefault="005145A2" w:rsidP="00FD5BC6">
                      <w:pPr>
                        <w:pStyle w:val="ac"/>
                        <w:snapToGrid w:val="0"/>
                        <w:spacing w:line="360" w:lineRule="auto"/>
                        <w:rPr>
                          <w:rFonts w:asciiTheme="majorHAnsi" w:hAnsiTheme="majorHAnsi" w:cstheme="majorHAnsi"/>
                          <w:sz w:val="24"/>
                          <w:szCs w:val="24"/>
                        </w:rPr>
                      </w:pPr>
                      <w:r w:rsidRPr="00FD5BC6">
                        <w:rPr>
                          <w:rFonts w:asciiTheme="majorHAnsi" w:hAnsiTheme="majorHAnsi" w:cstheme="majorHAnsi"/>
                          <w:sz w:val="24"/>
                          <w:szCs w:val="24"/>
                        </w:rPr>
                        <w:t>Renesas Electronics Corp. mà không cần thông báo trước. Vui lòng xem lại thông tin mới nhất được công bố bởi</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Renesas Electronics Corp. thông qua nhiều phương tiện khác nhau, bao gồm cả Renesas Electronics Corp.</w:t>
                      </w:r>
                    </w:p>
                    <w:p w14:paraId="1CB143EF" w14:textId="5E2815AA" w:rsidR="001D58C1" w:rsidRPr="00FD5BC6" w:rsidRDefault="005145A2" w:rsidP="00FD5BC6">
                      <w:pPr>
                        <w:pStyle w:val="ac"/>
                        <w:snapToGrid w:val="0"/>
                        <w:spacing w:line="360" w:lineRule="auto"/>
                        <w:rPr>
                          <w:rFonts w:asciiTheme="majorHAnsi" w:hAnsiTheme="majorHAnsi" w:cstheme="majorHAnsi"/>
                          <w:sz w:val="22"/>
                          <w:szCs w:val="22"/>
                        </w:rPr>
                      </w:pPr>
                      <w:r w:rsidRPr="00FD5BC6">
                        <w:rPr>
                          <w:rFonts w:asciiTheme="majorHAnsi" w:hAnsiTheme="majorHAnsi" w:cstheme="majorHAnsi"/>
                          <w:sz w:val="24"/>
                          <w:szCs w:val="24"/>
                        </w:rPr>
                        <w:t>trang web (http://www.renesas.com).</w:t>
                      </w:r>
                    </w:p>
                  </w:txbxContent>
                </v:textbox>
                <w10:wrap anchorx="page" anchory="page"/>
              </v:shape>
            </w:pict>
          </mc:Fallback>
        </mc:AlternateContent>
      </w:r>
      <w:r w:rsidR="00901A9C" w:rsidRPr="004270A8">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2"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DJlKiE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4270A8">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51571A" w:rsidP="00887860">
                            <w:pPr>
                              <w:rPr>
                                <w:rFonts w:ascii="MS Gothic" w:hAnsi="MS Gothic"/>
                                <w:b/>
                                <w:sz w:val="24"/>
                              </w:rPr>
                            </w:pPr>
                            <w:hyperlink r:id="rId14"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3"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51571A" w:rsidP="00887860">
                      <w:pPr>
                        <w:rPr>
                          <w:rFonts w:ascii="MS Gothic" w:hAnsi="MS Gothic"/>
                          <w:b/>
                          <w:sz w:val="24"/>
                        </w:rPr>
                      </w:pPr>
                      <w:hyperlink r:id="rId15"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4270A8">
        <w:rPr>
          <w:rFonts w:cs="Arial"/>
        </w:rPr>
        <w:br w:type="page"/>
      </w:r>
    </w:p>
    <w:p w14:paraId="26878EC1" w14:textId="08E2B4AF" w:rsidR="00CD569C" w:rsidRPr="004270A8" w:rsidRDefault="00CD569C" w:rsidP="005145A2">
      <w:pPr>
        <w:spacing w:after="120" w:line="360" w:lineRule="auto"/>
        <w:rPr>
          <w:rFonts w:cs="Arial"/>
          <w:b/>
          <w:kern w:val="0"/>
          <w:sz w:val="24"/>
          <w:lang w:eastAsia="en-US"/>
        </w:rPr>
      </w:pPr>
      <w:r w:rsidRPr="004270A8">
        <w:rPr>
          <w:rFonts w:cs="Arial"/>
          <w:b/>
          <w:kern w:val="0"/>
          <w:sz w:val="24"/>
          <w:lang w:eastAsia="en-US"/>
        </w:rPr>
        <w:lastRenderedPageBreak/>
        <w:t>Lưu ý</w:t>
      </w:r>
    </w:p>
    <w:p w14:paraId="397C4D9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4270A8">
        <w:rPr>
          <w:rFonts w:cs="Arial"/>
          <w:kern w:val="0"/>
          <w:sz w:val="14"/>
          <w:szCs w:val="16"/>
          <w:lang w:eastAsia="en-US"/>
        </w:rPr>
        <w:t xml:space="preserve">1. </w:t>
      </w:r>
      <w:r w:rsidRPr="005145A2">
        <w:rPr>
          <w:rFonts w:cs="Arial"/>
          <w:kern w:val="0"/>
          <w:sz w:val="18"/>
          <w:lang w:eastAsia="en-US"/>
        </w:rPr>
        <w:tab/>
        <w:t>Mô tả mạch, phần mềm và các thông tin liên quan khác trong tài liệu này chỉ nhằm mục đích minh họa hoạt động của các sản phẩm bán dẫn và các ví dụ ứng dụng. Bạn hoàn toàn chịu trách nhiệm về việc kết hợp hoặc bất kỳ công việc sử dụng bất kỳ công việc nào khác đối với mạch, phần mềm và thông tin trong thiết kế sản phẩm hoặc hệ thống của bạn. Renesas Electronics từ chối bất kỳ và tất cả trách nhiệm pháp lý đối với bất kỳ tổn thất và thiệt hại thiệt hại nào mà bạn hoặc bên thứ ba phải chịu phát sinh từ việc sử dụng các mạch, phần mềm hoặc thông tin này.</w:t>
      </w:r>
    </w:p>
    <w:p w14:paraId="70B88A24" w14:textId="7AC538F1"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2. </w:t>
      </w:r>
      <w:r w:rsidRPr="005145A2">
        <w:rPr>
          <w:rFonts w:cs="Arial"/>
          <w:kern w:val="0"/>
          <w:sz w:val="18"/>
          <w:lang w:eastAsia="en-US"/>
        </w:rPr>
        <w:tab/>
        <w:t xml:space="preserve">Renesas Electronics từ chối xác định rõ ràng mọi bảo đảm và trách nhiệm pháp lý đối với hành vi vi phạm hoặc bất kỳ khiếu nại nào khác liên quan đến bằng sáng chế, bản quyền hoặc quyền sở hữu trí tuệ trí tuệ khác của bên thứ ba, Bởi hoặc phát sinh từ việc sử dụng các sản phẩm của Renesas Electronics hoặc thông tin kỹ thuật trong tài liệu này, bao gồm nhưng không giới hạn ở sản phẩm dữ liệu, bản vẽ, biểu đồ, chương trình, thuật toán và ví dụ </w:t>
      </w:r>
      <w:r w:rsidR="005145A2">
        <w:rPr>
          <w:rFonts w:cs="Arial"/>
          <w:kern w:val="0"/>
          <w:sz w:val="18"/>
          <w:lang w:val="en-US" w:eastAsia="en-US"/>
        </w:rPr>
        <w:t>ứng dụng</w:t>
      </w:r>
      <w:r w:rsidRPr="005145A2">
        <w:rPr>
          <w:rFonts w:cs="Arial"/>
          <w:kern w:val="0"/>
          <w:sz w:val="18"/>
          <w:lang w:eastAsia="en-US"/>
        </w:rPr>
        <w:t>.</w:t>
      </w:r>
    </w:p>
    <w:p w14:paraId="7298787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3. </w:t>
      </w:r>
      <w:r w:rsidRPr="005145A2">
        <w:rPr>
          <w:rFonts w:cs="Arial"/>
          <w:kern w:val="0"/>
          <w:sz w:val="18"/>
          <w:lang w:eastAsia="en-US"/>
        </w:rPr>
        <w:tab/>
        <w:t>Không có giấy phép, rõ ràng, thời hạn hay cách khác, được cấp theo đây theo bất kỳ bằng sáng chế, bản quyền hoặc quyền sở hữu trí tuệ trí tuệ nào khác của Renesas Electronics hoặc của những người khác.</w:t>
      </w:r>
    </w:p>
    <w:p w14:paraId="5E518082"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4. </w:t>
      </w:r>
      <w:r w:rsidRPr="005145A2">
        <w:rPr>
          <w:rFonts w:cs="Arial"/>
          <w:kern w:val="0"/>
          <w:sz w:val="18"/>
          <w:lang w:eastAsia="en-US"/>
        </w:rPr>
        <w:tab/>
        <w:t>Bạn không thể thay đổi, chỉnh sửa, sao chép hoặc đảo ngược kỹ thuật đối với bất kỳ sản phẩm nào của Renesas Electronics, mặc dù là toàn bộ hoặc một phần. Renesas Electronics từ chối bất kỳ và tất cả trách nhiệm pháp lý đối với bất kỳ tổn thất hoặc thiệt hại thiệt hại nào mà bạn hoặc bên thứ ba phải chịu trách nhiệm phát sinh từ việc thay đổi, sửa đổi, sao chép hoặc đảo ngược kỹ thuật đó.</w:t>
      </w:r>
    </w:p>
    <w:p w14:paraId="77BBE5FF" w14:textId="2A1768D0"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5. Các </w:t>
      </w:r>
      <w:r w:rsidR="00BF790A">
        <w:rPr>
          <w:rFonts w:cs="Arial"/>
          <w:kern w:val="0"/>
          <w:sz w:val="18"/>
          <w:lang w:val="en-US" w:eastAsia="en-US"/>
        </w:rPr>
        <w:t>s</w:t>
      </w:r>
      <w:r w:rsidRPr="005145A2">
        <w:rPr>
          <w:rFonts w:cs="Arial"/>
          <w:kern w:val="0"/>
          <w:sz w:val="18"/>
          <w:lang w:eastAsia="en-US"/>
        </w:rPr>
        <w:t>ản phẩm của Renesas Electronics được phân loại theo hai chất lượng sau: “Tiêu chuẩn” và “Chất lượng cao”. Các ứng dụng dự kiến cho từng sản phẩm Renesas Electronics phụ thuộc vào chất lượng của sản phẩm, như được chỉ ra bên dưới.</w:t>
      </w:r>
    </w:p>
    <w:p w14:paraId="7E73619E" w14:textId="1E31849C" w:rsidR="00CD569C" w:rsidRPr="005145A2" w:rsidRDefault="00CD569C" w:rsidP="00BF790A">
      <w:pPr>
        <w:keepLines/>
        <w:widowControl/>
        <w:tabs>
          <w:tab w:val="left" w:pos="454"/>
          <w:tab w:val="left" w:pos="1247"/>
        </w:tabs>
        <w:overflowPunct w:val="0"/>
        <w:autoSpaceDE w:val="0"/>
        <w:autoSpaceDN w:val="0"/>
        <w:adjustRightInd w:val="0"/>
        <w:spacing w:line="360" w:lineRule="auto"/>
        <w:ind w:left="1248" w:hanging="964"/>
        <w:textAlignment w:val="baseline"/>
        <w:rPr>
          <w:rFonts w:cs="Arial"/>
          <w:kern w:val="0"/>
          <w:sz w:val="18"/>
          <w:lang w:eastAsia="en-US"/>
        </w:rPr>
      </w:pPr>
      <w:r w:rsidRPr="005145A2">
        <w:rPr>
          <w:rFonts w:cs="Arial"/>
          <w:kern w:val="0"/>
          <w:sz w:val="18"/>
          <w:lang w:eastAsia="en-US"/>
        </w:rPr>
        <w:tab/>
        <w:t>"</w:t>
      </w:r>
      <w:r w:rsidR="00BF790A">
        <w:rPr>
          <w:rFonts w:cs="Arial"/>
          <w:kern w:val="0"/>
          <w:sz w:val="18"/>
          <w:lang w:val="en-US" w:eastAsia="en-US"/>
        </w:rPr>
        <w:t>Tiêu c</w:t>
      </w:r>
      <w:r w:rsidRPr="005145A2">
        <w:rPr>
          <w:rFonts w:cs="Arial"/>
          <w:kern w:val="0"/>
          <w:sz w:val="18"/>
          <w:lang w:eastAsia="en-US"/>
        </w:rPr>
        <w:t>huẩn":</w:t>
      </w:r>
      <w:r w:rsidR="00BF790A">
        <w:rPr>
          <w:rFonts w:cs="Arial"/>
          <w:kern w:val="0"/>
          <w:sz w:val="18"/>
          <w:lang w:val="en-US" w:eastAsia="en-US"/>
        </w:rPr>
        <w:t xml:space="preserve"> </w:t>
      </w:r>
      <w:r w:rsidRPr="005145A2">
        <w:rPr>
          <w:rFonts w:cs="Arial"/>
          <w:kern w:val="0"/>
          <w:sz w:val="18"/>
          <w:lang w:eastAsia="en-US"/>
        </w:rPr>
        <w:t>Máy tính; văn phòng thiết bị; trang thiết bị liên lạc; thiết bị kiểm tra, đo lường; thiết bị nghe nhìn; thiết bị điện</w:t>
      </w:r>
      <w:r w:rsidR="00BF790A">
        <w:rPr>
          <w:rFonts w:cs="Arial"/>
          <w:kern w:val="0"/>
          <w:sz w:val="18"/>
          <w:lang w:val="en-US" w:eastAsia="en-US"/>
        </w:rPr>
        <w:t xml:space="preserve"> </w:t>
      </w:r>
      <w:r w:rsidRPr="005145A2">
        <w:rPr>
          <w:rFonts w:cs="Arial"/>
          <w:kern w:val="0"/>
          <w:sz w:val="18"/>
          <w:lang w:eastAsia="en-US"/>
        </w:rPr>
        <w:t xml:space="preserve">tử gia dụng; công cụ máy móc; thiết bị điện tử cá nhân; người máy công nghiệp; </w:t>
      </w:r>
      <w:r w:rsidR="00BF790A">
        <w:rPr>
          <w:rFonts w:cs="Arial"/>
          <w:kern w:val="0"/>
          <w:sz w:val="18"/>
          <w:lang w:val="en-US" w:eastAsia="en-US"/>
        </w:rPr>
        <w:t>...</w:t>
      </w:r>
      <w:r w:rsidRPr="005145A2">
        <w:rPr>
          <w:rFonts w:cs="Arial"/>
          <w:kern w:val="0"/>
          <w:sz w:val="18"/>
          <w:lang w:eastAsia="en-US"/>
        </w:rPr>
        <w:t>.</w:t>
      </w:r>
    </w:p>
    <w:p w14:paraId="2B74DF83" w14:textId="392B1D6C" w:rsidR="00CD569C" w:rsidRPr="005145A2" w:rsidRDefault="00CD569C" w:rsidP="00BF790A">
      <w:pPr>
        <w:keepLines/>
        <w:widowControl/>
        <w:tabs>
          <w:tab w:val="left" w:pos="454"/>
        </w:tabs>
        <w:overflowPunct w:val="0"/>
        <w:autoSpaceDE w:val="0"/>
        <w:autoSpaceDN w:val="0"/>
        <w:adjustRightInd w:val="0"/>
        <w:spacing w:line="360" w:lineRule="auto"/>
        <w:ind w:left="1134" w:hanging="1134"/>
        <w:textAlignment w:val="baseline"/>
        <w:rPr>
          <w:rFonts w:cs="Arial"/>
          <w:kern w:val="0"/>
          <w:sz w:val="18"/>
          <w:lang w:eastAsia="en-US"/>
        </w:rPr>
      </w:pPr>
      <w:r w:rsidRPr="005145A2">
        <w:rPr>
          <w:rFonts w:cs="Arial"/>
          <w:kern w:val="0"/>
          <w:sz w:val="18"/>
          <w:lang w:eastAsia="en-US"/>
        </w:rPr>
        <w:tab/>
        <w:t>"Chất lượng cao":</w:t>
      </w:r>
      <w:r w:rsidR="00BF790A">
        <w:rPr>
          <w:rFonts w:cs="Arial"/>
          <w:kern w:val="0"/>
          <w:sz w:val="18"/>
          <w:lang w:val="en-US" w:eastAsia="en-US"/>
        </w:rPr>
        <w:t xml:space="preserve"> </w:t>
      </w:r>
      <w:r w:rsidRPr="005145A2">
        <w:rPr>
          <w:rFonts w:cs="Arial"/>
          <w:kern w:val="0"/>
          <w:sz w:val="18"/>
          <w:lang w:eastAsia="en-US"/>
        </w:rPr>
        <w:t>Thiết bị vận chuyển công trình (ô tô, tàu hỏa, tàu thủy, v.v); control switch information (đèn giao thông); thiết bị liên lạc quy mô lớn; hệ thống thiết bị đầu cuối tài chính quan trọng; thiết bị kiểm soát an toàn; Vân vân.</w:t>
      </w:r>
    </w:p>
    <w:p w14:paraId="3DAF7AD5" w14:textId="77777777" w:rsidR="00CD569C" w:rsidRPr="005145A2" w:rsidRDefault="00CD569C" w:rsidP="005145A2">
      <w:pPr>
        <w:keepLines/>
        <w:widowControl/>
        <w:overflowPunct w:val="0"/>
        <w:autoSpaceDE w:val="0"/>
        <w:autoSpaceDN w:val="0"/>
        <w:adjustRightInd w:val="0"/>
        <w:spacing w:line="360" w:lineRule="auto"/>
        <w:ind w:left="284"/>
        <w:textAlignment w:val="baseline"/>
        <w:rPr>
          <w:rFonts w:cs="Arial"/>
          <w:kern w:val="0"/>
          <w:sz w:val="18"/>
          <w:lang w:eastAsia="en-US"/>
        </w:rPr>
      </w:pPr>
      <w:r w:rsidRPr="005145A2">
        <w:rPr>
          <w:rFonts w:cs="Arial"/>
          <w:kern w:val="0"/>
          <w:sz w:val="18"/>
          <w:lang w:eastAsia="en-US"/>
        </w:rPr>
        <w:t>Trừ khi được xác định rõ ràng là sản phẩm có độ tin cậy cao hoặc sản phẩm dành cho môi trường khắc nghiệt trong bảng dữ liệu của Renesas Electronics hoặc tài liệu khác của Renesas Electronics, các sản phẩm của Renesas Electronics không nhằm mục đích hoặc được phép sử dụng trong các sản phẩm hoặc hệ thống có thể đe dọa trực tiếp đến tính mạng con người hoặc thương tích cơ thể (thiết bị hoặc hệ thống hỗ trợ sự sống nhân tạo; ghép giải thuật, v.v.) hoặc có thể gây ra thiệt hại tài sản nghiêm trọng (hệ thống không gian; bộ lặp dưới biển; hệ thống kiểm soát năng lượng hạt nhân; hệ thống điều khiển máy bay; hệ thống nhà máy quan trọng; thiết bị quân sự, v.v.). Renesas Electronics từ chối bất kỳ và tất cả trách nhiệm pháp lý phản đối bất kỳ thiệt hại hoặc tổn thất tổn thất nào mà bạn hoặc bất kỳ bên thứ ba nào phải chịu trách nhiệm phát sinh từ việc sử dụng bất kỳ sản phẩm nào của Renesas Electronics không phù hợp với bất kỳ bảng dữ liệu, hướng dẫn sử dụng hoặc tài liệu nào khác của Renesas Electronics.</w:t>
      </w:r>
    </w:p>
    <w:p w14:paraId="100819D8"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6. </w:t>
      </w:r>
      <w:r w:rsidRPr="005145A2">
        <w:rPr>
          <w:rFonts w:cs="Arial"/>
          <w:kern w:val="0"/>
          <w:sz w:val="18"/>
          <w:lang w:eastAsia="en-US"/>
        </w:rPr>
        <w:tab/>
        <w:t>Khi sử dụng các sản phẩm của Renesas Electronics, hãy tham khảo thông tin sản phẩm mới nhất (bảng dữ liệu, hướng dẫn sử dụng, ghi chú ứng dụng, “Những lưu ý chung khi xử lý và sử dụng thiết bị bán dẫn” trong cửa sổ tay độ tin cậy, v.v) và chắc chắn rằng các điều kiện sử dụng nằm trong phạm vi phạm vi do Renesas Electronics chỉ định liên quan đến định mức tối đa, dải điện áp nguồn điện thoại hoạt động, đặc tính tản nhiệt nhiệt, lắp đặt, v.v Renesas Electronics từ chối mọi trách nhiệm nhiệm vụ pháp lý đối với bất kỳ khung, hỏng hóc hoặc tai nạn nào phát sinh do việc sử dụng các sản phẩm của Renesas Electronics bên ngoài phạm vi của các phạm vi được chỉ định như vậy.</w:t>
      </w:r>
    </w:p>
    <w:p w14:paraId="21D42C7E"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7. </w:t>
      </w:r>
      <w:r w:rsidRPr="005145A2">
        <w:rPr>
          <w:rFonts w:cs="Arial"/>
          <w:kern w:val="0"/>
          <w:sz w:val="18"/>
          <w:lang w:eastAsia="en-US"/>
        </w:rPr>
        <w:tab/>
        <w:t xml:space="preserve">Mặc dù Renesas Electronics nỗ lực cải thiện chất lượng và độ tin cậy của các sản phẩm Renesas Electronics, các sản phẩm bán dẫn có những điểm đặc biệt có thể, chẳng hạn như xảy ra lỗi ở một tỷ lệ nhất định và mảnh ghép trong các điều kiện sử dụng định mức tốt nhất. Trừ khi được xác định chỉ là sản phẩm có độ tin cậy cao hoặc sản phẩm dành cho môi trường khắc nghiệt trong bảng dữ liệu của Renesas Electronics hoặc tài liệu khác của Renesas Electronics, các sản phẩm của Renesas Electronics không được tuân theo thiết kế chống lại bức xạ. Bạn chịu trách nhiệm thực hiện các biện pháp an toàn để đề phòng khả năng thương tật, thương tích hoặc thiệt hại do hỏa hoạn gây ra và/hoặc gây nguy hiểm cho công ty chúng tôi trong trường hợp sản phẩm Renesas Electronics gặp sự cố hoặc bộ phận Đánh hơi, giả mạo như thiết kế an toàn cho phần cứng và phần mềm, bao gồm nhưng không giới hạn ở phòng dự án, kiểm tra theo dõi hỏa mù và ngăn chặn sự cố, xử lý lý giải hợp tác cho sự giảm cấp do lão hóa hoặc bất kỳ pháp thích hợp nào khác. Do việc đánh giá riêng phần mềm máy vi tính là rất khó </w:t>
      </w:r>
      <w:r w:rsidRPr="005145A2">
        <w:rPr>
          <w:rFonts w:cs="Arial"/>
          <w:kern w:val="0"/>
          <w:sz w:val="18"/>
          <w:lang w:eastAsia="en-US"/>
        </w:rPr>
        <w:lastRenderedPageBreak/>
        <w:t>khăn và không thực tế nên bạn phải chịu trách nhiệm đánh giá mức độ an toàn của các sản phẩm hoặc hệ thống cuối cùng do bạn sản xuất.</w:t>
      </w:r>
    </w:p>
    <w:p w14:paraId="63BB9A0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8. </w:t>
      </w:r>
      <w:r w:rsidRPr="005145A2">
        <w:rPr>
          <w:rFonts w:cs="Arial"/>
          <w:kern w:val="0"/>
          <w:sz w:val="18"/>
          <w:lang w:eastAsia="en-US"/>
        </w:rPr>
        <w:tab/>
        <w:t>Vui lòng liên hệ với văn phòng bán hàng của Renesas Electronics để biết chi tiết về các vấn đề môi trường thực tế như khả năng tương thích với môi trường của từng sản phẩm Renesas Electronics. Bạn chịu trách nhiệm điều tra cẩn thận và đầy đủ các luật và quy định hiện hành quy định việc đưa vào hoặc sử dụng các chất được kiểm soát, bao gồm nhưng không giới hạn ở Chỉ thị RoHS của Liên minh Châu Âu và sử dụng các sản phẩm của Renesas Electronics đã tuân thủ tất cả các luật và quy định hiện hành này. Renesas Electronics từ chối mọi trách nhiệm pháp lý đối với các thiệt hại hoặc tổn thất thiệt hại xảy ra do bạn không tuân thủ các luật và quy định hiện hành.</w:t>
      </w:r>
    </w:p>
    <w:p w14:paraId="2F1066CB"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9. </w:t>
      </w:r>
      <w:r w:rsidRPr="005145A2">
        <w:rPr>
          <w:rFonts w:cs="Arial"/>
          <w:kern w:val="0"/>
          <w:sz w:val="18"/>
          <w:lang w:eastAsia="en-US"/>
        </w:rPr>
        <w:tab/>
        <w:t>Các sản phẩm và công nghệ của Renesas Electronics sẽ không được sử dụng hoặc tích hợp vào bất kỳ sản phẩm hoặc hệ thống bất kỳ nào mà việc sản xuất, sử dụng hoặc bán bị cấm theo bất kỳ luật hoặc quy định hành động nào trong đó. nước hoặc nước ngoài. Bạn phải chấp hành mọi luật lệ và quy định kiểm tra giám sát xuất khẩu hành chính do chính phủ của bất kỳ quốc gia nào có thẩm quyền đối với các bên hoặc giao dịch ban hành và quản lý.</w:t>
      </w:r>
    </w:p>
    <w:p w14:paraId="23443D55"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10. </w:t>
      </w:r>
      <w:r w:rsidRPr="005145A2">
        <w:rPr>
          <w:rFonts w:cs="Arial"/>
          <w:kern w:val="0"/>
          <w:sz w:val="18"/>
          <w:lang w:eastAsia="en-US"/>
        </w:rPr>
        <w:tab/>
        <w:t>Người mua hoặc nhà phân phối các sản phẩm của Renesas Electronics hoặc bất kỳ bên nào phân phối khác, định đoạt hoặc bán hoặc chuyển giao sản phẩm cho bên thứ ba có trách nhiệm thông báo trước cho bên thứ ba đó về nội dung và điều kiện quy định trong tài liệu này.</w:t>
      </w:r>
    </w:p>
    <w:p w14:paraId="0BF1B99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11. </w:t>
      </w:r>
      <w:r w:rsidRPr="005145A2">
        <w:rPr>
          <w:rFonts w:cs="Arial"/>
          <w:kern w:val="0"/>
          <w:sz w:val="18"/>
          <w:lang w:eastAsia="en-US"/>
        </w:rPr>
        <w:tab/>
        <w:t>Không thể sao lưu, sao chép hoặc nhân bản tài liệu này theo bất kỳ hình thức nào, toàn bộ hoặc một phần, mà không có sự đồng ý trước bằng văn bản của Renesas Electronics.</w:t>
      </w:r>
    </w:p>
    <w:p w14:paraId="5369121F"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12. </w:t>
      </w:r>
      <w:r w:rsidRPr="005145A2">
        <w:rPr>
          <w:rFonts w:cs="Arial"/>
          <w:kern w:val="0"/>
          <w:sz w:val="18"/>
          <w:lang w:eastAsia="en-US"/>
        </w:rPr>
        <w:tab/>
        <w:t>Vui lòng liên hệ với văn phòng bán hàng của Renesas Electronics nếu bạn có bất kỳ câu hỏi nào liên quan đến thông tin có trong tài liệu này hoặc các sản phẩm của Renesas Electronics.</w:t>
      </w:r>
    </w:p>
    <w:p w14:paraId="00E90150" w14:textId="77777777" w:rsidR="00CD569C" w:rsidRPr="005145A2" w:rsidRDefault="00CD569C" w:rsidP="005145A2">
      <w:pPr>
        <w:widowControl/>
        <w:tabs>
          <w:tab w:val="left" w:pos="426"/>
          <w:tab w:val="left" w:pos="624"/>
        </w:tabs>
        <w:overflowPunct w:val="0"/>
        <w:autoSpaceDE w:val="0"/>
        <w:autoSpaceDN w:val="0"/>
        <w:adjustRightInd w:val="0"/>
        <w:spacing w:before="60" w:line="360" w:lineRule="auto"/>
        <w:ind w:left="624" w:hanging="624"/>
        <w:textAlignment w:val="baseline"/>
        <w:rPr>
          <w:rFonts w:cs="Arial"/>
          <w:kern w:val="0"/>
          <w:sz w:val="18"/>
          <w:lang w:eastAsia="en-US"/>
        </w:rPr>
      </w:pPr>
      <w:r w:rsidRPr="005145A2">
        <w:rPr>
          <w:rFonts w:cs="Arial"/>
          <w:kern w:val="0"/>
          <w:sz w:val="18"/>
          <w:lang w:eastAsia="en-US"/>
        </w:rPr>
        <w:t xml:space="preserve">(Lưu ý1) </w:t>
      </w:r>
      <w:r w:rsidRPr="005145A2">
        <w:rPr>
          <w:rFonts w:cs="Arial"/>
          <w:kern w:val="0"/>
          <w:sz w:val="18"/>
          <w:lang w:eastAsia="en-US"/>
        </w:rPr>
        <w:tab/>
        <w:t>“Renesas Electronics” được sử dụng trong tài liệu này có nghĩa là Renesas Electronics Corporation và cũng bao gồm các công ty con được kiểm tra giám sát trực tiếp hoặc gián tiếp.</w:t>
      </w:r>
    </w:p>
    <w:p w14:paraId="05E40992" w14:textId="77777777" w:rsidR="00CD569C" w:rsidRPr="005145A2" w:rsidRDefault="00CD569C" w:rsidP="005145A2">
      <w:pPr>
        <w:widowControl/>
        <w:tabs>
          <w:tab w:val="left" w:pos="426"/>
          <w:tab w:val="left" w:pos="624"/>
        </w:tabs>
        <w:overflowPunct w:val="0"/>
        <w:autoSpaceDE w:val="0"/>
        <w:autoSpaceDN w:val="0"/>
        <w:adjustRightInd w:val="0"/>
        <w:spacing w:line="360" w:lineRule="auto"/>
        <w:ind w:left="624" w:hanging="624"/>
        <w:textAlignment w:val="baseline"/>
        <w:rPr>
          <w:rFonts w:cs="Arial"/>
          <w:kern w:val="0"/>
          <w:sz w:val="18"/>
          <w:lang w:eastAsia="en-US"/>
        </w:rPr>
      </w:pPr>
      <w:r w:rsidRPr="005145A2">
        <w:rPr>
          <w:rFonts w:cs="Arial"/>
          <w:kern w:val="0"/>
          <w:sz w:val="18"/>
          <w:lang w:eastAsia="en-US"/>
        </w:rPr>
        <w:t xml:space="preserve">(Lưu ý2) </w:t>
      </w:r>
      <w:r w:rsidRPr="005145A2">
        <w:rPr>
          <w:rFonts w:cs="Arial"/>
          <w:kern w:val="0"/>
          <w:sz w:val="18"/>
          <w:lang w:eastAsia="en-US"/>
        </w:rPr>
        <w:tab/>
        <w:t>“(Các) sản phẩm của Renesas Electronics” có nghĩa là bất kỳ sản phẩm nào được phát triển hoặc sản xuất bởi hoặc cho Renesas Electronics.</w:t>
      </w:r>
    </w:p>
    <w:p w14:paraId="184FDFAA" w14:textId="77777777" w:rsidR="00CD569C" w:rsidRPr="004270A8" w:rsidRDefault="00CD569C" w:rsidP="005145A2">
      <w:pPr>
        <w:widowControl/>
        <w:overflowPunct w:val="0"/>
        <w:autoSpaceDE w:val="0"/>
        <w:autoSpaceDN w:val="0"/>
        <w:adjustRightInd w:val="0"/>
        <w:spacing w:line="360" w:lineRule="auto"/>
        <w:ind w:left="57" w:right="57"/>
        <w:textAlignment w:val="baseline"/>
        <w:rPr>
          <w:rFonts w:cs="Arial"/>
          <w:kern w:val="0"/>
          <w:sz w:val="18"/>
          <w:lang w:eastAsia="en-US"/>
        </w:rPr>
      </w:pPr>
    </w:p>
    <w:p w14:paraId="4B442F84" w14:textId="70F354B6" w:rsidR="00CD569C" w:rsidRPr="004270A8" w:rsidRDefault="00CD569C" w:rsidP="005145A2">
      <w:pPr>
        <w:widowControl/>
        <w:tabs>
          <w:tab w:val="center" w:pos="4820"/>
          <w:tab w:val="right" w:pos="9639"/>
        </w:tabs>
        <w:overflowPunct w:val="0"/>
        <w:autoSpaceDE w:val="0"/>
        <w:autoSpaceDN w:val="0"/>
        <w:adjustRightInd w:val="0"/>
        <w:spacing w:line="360" w:lineRule="auto"/>
        <w:jc w:val="right"/>
        <w:textAlignment w:val="baseline"/>
        <w:rPr>
          <w:rFonts w:cs="Arial"/>
          <w:kern w:val="0"/>
          <w:sz w:val="14"/>
          <w:lang w:eastAsia="en-US"/>
        </w:rPr>
      </w:pPr>
      <w:r w:rsidRPr="004270A8">
        <w:rPr>
          <w:rFonts w:cs="Arial"/>
          <w:kern w:val="0"/>
          <w:sz w:val="14"/>
          <w:lang w:eastAsia="en-US"/>
        </w:rPr>
        <w:t>(Rev.4.0-1 tháng 11 năm 2017)</w:t>
      </w:r>
    </w:p>
    <w:p w14:paraId="11DFC2B7" w14:textId="77777777" w:rsidR="00CD569C" w:rsidRPr="004270A8" w:rsidRDefault="00CD569C" w:rsidP="005145A2">
      <w:pPr>
        <w:widowControl/>
        <w:overflowPunct w:val="0"/>
        <w:autoSpaceDE w:val="0"/>
        <w:autoSpaceDN w:val="0"/>
        <w:adjustRightInd w:val="0"/>
        <w:spacing w:line="360" w:lineRule="auto"/>
        <w:ind w:left="57" w:right="57"/>
        <w:jc w:val="left"/>
        <w:textAlignment w:val="baseline"/>
        <w:rPr>
          <w:rFonts w:cs="Arial"/>
          <w:color w:val="0000FF"/>
          <w:kern w:val="0"/>
          <w:sz w:val="18"/>
          <w:lang w:eastAsia="en-US"/>
        </w:rPr>
      </w:pPr>
    </w:p>
    <w:tbl>
      <w:tblPr>
        <w:tblStyle w:val="4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37"/>
        <w:gridCol w:w="531"/>
        <w:gridCol w:w="4838"/>
      </w:tblGrid>
      <w:tr w:rsidR="00CD569C" w:rsidRPr="004270A8" w14:paraId="709BEE44" w14:textId="77777777" w:rsidTr="00FD5BC6">
        <w:trPr>
          <w:jc w:val="center"/>
        </w:trPr>
        <w:tc>
          <w:tcPr>
            <w:tcW w:w="4649" w:type="dxa"/>
          </w:tcPr>
          <w:p w14:paraId="503D916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Trụ sở công ty</w:t>
            </w:r>
          </w:p>
        </w:tc>
        <w:tc>
          <w:tcPr>
            <w:tcW w:w="510" w:type="dxa"/>
          </w:tcPr>
          <w:p w14:paraId="65006C6B" w14:textId="77777777" w:rsidR="00CD569C" w:rsidRPr="004270A8" w:rsidRDefault="00CD569C" w:rsidP="005145A2">
            <w:pPr>
              <w:keepNext/>
              <w:widowControl/>
              <w:spacing w:before="120" w:line="360" w:lineRule="auto"/>
              <w:jc w:val="left"/>
              <w:rPr>
                <w:rFonts w:ascii="Arial" w:eastAsia="MS Gothic" w:hAnsi="Arial" w:cs="Arial"/>
                <w:sz w:val="24"/>
              </w:rPr>
            </w:pPr>
          </w:p>
        </w:tc>
        <w:tc>
          <w:tcPr>
            <w:tcW w:w="4649" w:type="dxa"/>
          </w:tcPr>
          <w:p w14:paraId="5C4C27B3"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Thông tin liên lạc</w:t>
            </w:r>
          </w:p>
        </w:tc>
      </w:tr>
      <w:tr w:rsidR="00CD569C" w:rsidRPr="004270A8" w14:paraId="39CA4AD5" w14:textId="77777777" w:rsidTr="00FD5BC6">
        <w:trPr>
          <w:jc w:val="center"/>
        </w:trPr>
        <w:tc>
          <w:tcPr>
            <w:tcW w:w="4649" w:type="dxa"/>
          </w:tcPr>
          <w:p w14:paraId="2910AAA7"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TOYOSU FORESIA, 3-2-24 Toyosu, </w:t>
            </w:r>
            <w:r w:rsidRPr="004270A8">
              <w:rPr>
                <w:rFonts w:ascii="Arial" w:hAnsi="Arial" w:cs="Arial"/>
                <w:sz w:val="14"/>
                <w:lang w:eastAsia="en-US"/>
              </w:rPr>
              <w:br/>
              <w:t>Koto-ku, Tokyo 135-0061, Nhật Bản</w:t>
            </w:r>
          </w:p>
          <w:p w14:paraId="7F6F9D8F" w14:textId="50FD44F9" w:rsidR="00CD569C" w:rsidRPr="004270A8" w:rsidRDefault="0051571A"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hyperlink r:id="rId16" w:history="1">
              <w:r w:rsidR="00CD569C" w:rsidRPr="004270A8">
                <w:rPr>
                  <w:rFonts w:ascii="Arial" w:eastAsia="MS Gothic" w:hAnsi="Arial" w:cs="Arial"/>
                  <w:color w:val="0000FF"/>
                  <w:sz w:val="14"/>
                  <w:u w:val="single"/>
                  <w:lang w:eastAsia="en-US"/>
                </w:rPr>
                <w:t>www.renesas.com</w:t>
              </w:r>
            </w:hyperlink>
          </w:p>
        </w:tc>
        <w:tc>
          <w:tcPr>
            <w:tcW w:w="510" w:type="dxa"/>
          </w:tcPr>
          <w:p w14:paraId="77FC6F6E" w14:textId="77777777" w:rsidR="00CD569C" w:rsidRPr="004270A8" w:rsidRDefault="00CD569C" w:rsidP="005145A2">
            <w:pPr>
              <w:keepLines/>
              <w:widowControl/>
              <w:overflowPunct w:val="0"/>
              <w:autoSpaceDE w:val="0"/>
              <w:autoSpaceDN w:val="0"/>
              <w:adjustRightInd w:val="0"/>
              <w:spacing w:after="40" w:line="360" w:lineRule="auto"/>
              <w:jc w:val="left"/>
              <w:textAlignment w:val="baseline"/>
              <w:rPr>
                <w:rFonts w:ascii="Arial" w:eastAsia="MS Gothic" w:hAnsi="Arial" w:cs="Arial"/>
                <w:sz w:val="14"/>
                <w:lang w:eastAsia="en-US"/>
              </w:rPr>
            </w:pPr>
          </w:p>
        </w:tc>
        <w:tc>
          <w:tcPr>
            <w:tcW w:w="4649" w:type="dxa"/>
          </w:tcPr>
          <w:p w14:paraId="2A4BD229" w14:textId="1F4BF0E1"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Để biết thêm thông tin về sản phẩm, công nghệ, phiên bản cập nhật mới nhất của tài liệu hoặc văn phòng bán hàng gần nhất, vui lòng truy cập: </w:t>
            </w:r>
            <w:hyperlink r:id="rId17" w:history="1">
              <w:r w:rsidRPr="004270A8">
                <w:rPr>
                  <w:rFonts w:ascii="Arial" w:hAnsi="Arial" w:cs="Arial"/>
                  <w:color w:val="0000FF"/>
                  <w:sz w:val="14"/>
                  <w:u w:val="single"/>
                  <w:lang w:eastAsia="en-US"/>
                </w:rPr>
                <w:t xml:space="preserve">www.renesas.com/contact/ </w:t>
              </w:r>
            </w:hyperlink>
            <w:r w:rsidRPr="004270A8">
              <w:rPr>
                <w:rFonts w:ascii="Arial" w:hAnsi="Arial" w:cs="Arial"/>
                <w:sz w:val="14"/>
                <w:lang w:eastAsia="en-US"/>
              </w:rPr>
              <w:t>.</w:t>
            </w:r>
          </w:p>
        </w:tc>
      </w:tr>
      <w:tr w:rsidR="00CD569C" w:rsidRPr="004270A8" w14:paraId="00D4E285" w14:textId="77777777" w:rsidTr="00FD5BC6">
        <w:trPr>
          <w:jc w:val="center"/>
        </w:trPr>
        <w:tc>
          <w:tcPr>
            <w:tcW w:w="4649" w:type="dxa"/>
          </w:tcPr>
          <w:p w14:paraId="20A5A25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nhãn hiệu</w:t>
            </w:r>
          </w:p>
        </w:tc>
        <w:tc>
          <w:tcPr>
            <w:tcW w:w="510" w:type="dxa"/>
          </w:tcPr>
          <w:p w14:paraId="0D52096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1F404CF4"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r w:rsidR="00CD569C" w:rsidRPr="004270A8" w14:paraId="2CDF6A2F" w14:textId="77777777" w:rsidTr="00FD5BC6">
        <w:trPr>
          <w:jc w:val="center"/>
        </w:trPr>
        <w:tc>
          <w:tcPr>
            <w:tcW w:w="4649" w:type="dxa"/>
          </w:tcPr>
          <w:p w14:paraId="0202AC70"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Renesas và logo Renesas là thương hiệu của Renesas Electronics Corporation. Tất cả các nhãn hiệu và nhãn hiệu đã đăng ký là tài sản của chủ sở hữu tương ứng của họ.</w:t>
            </w:r>
          </w:p>
        </w:tc>
        <w:tc>
          <w:tcPr>
            <w:tcW w:w="510" w:type="dxa"/>
          </w:tcPr>
          <w:p w14:paraId="3B9DE6EE"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33B11E2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bl>
    <w:p w14:paraId="11F94BA4" w14:textId="77777777" w:rsidR="00CD569C" w:rsidRPr="004270A8" w:rsidRDefault="00CD569C" w:rsidP="00CD569C">
      <w:pPr>
        <w:keepLines/>
        <w:widowControl/>
        <w:overflowPunct w:val="0"/>
        <w:autoSpaceDE w:val="0"/>
        <w:autoSpaceDN w:val="0"/>
        <w:adjustRightInd w:val="0"/>
        <w:spacing w:before="20" w:after="60" w:line="220" w:lineRule="exact"/>
        <w:ind w:left="57" w:right="57"/>
        <w:jc w:val="left"/>
        <w:textAlignment w:val="baseline"/>
        <w:rPr>
          <w:rFonts w:cs="Arial"/>
          <w:kern w:val="0"/>
          <w:sz w:val="18"/>
          <w:lang w:eastAsia="en-US"/>
        </w:rPr>
      </w:pPr>
    </w:p>
    <w:p w14:paraId="23D79FC2" w14:textId="77777777" w:rsidR="00CD569C" w:rsidRPr="004270A8" w:rsidRDefault="00CD569C" w:rsidP="00CD569C">
      <w:pPr>
        <w:widowControl/>
        <w:autoSpaceDE w:val="0"/>
        <w:autoSpaceDN w:val="0"/>
        <w:adjustRightInd w:val="0"/>
        <w:jc w:val="left"/>
        <w:rPr>
          <w:rFonts w:cs="Arial"/>
          <w:b/>
          <w:bCs/>
          <w:kern w:val="0"/>
          <w:szCs w:val="24"/>
          <w:lang w:eastAsia="en-US"/>
        </w:rPr>
      </w:pPr>
    </w:p>
    <w:p w14:paraId="1A48F3D1" w14:textId="77777777" w:rsidR="00F94796" w:rsidRDefault="00CD569C" w:rsidP="00887860">
      <w:pPr>
        <w:autoSpaceDE w:val="0"/>
        <w:autoSpaceDN w:val="0"/>
        <w:adjustRightInd w:val="0"/>
        <w:jc w:val="left"/>
        <w:rPr>
          <w:rFonts w:cs="Arial"/>
          <w:b/>
          <w:sz w:val="40"/>
        </w:rPr>
        <w:sectPr w:rsidR="00F94796" w:rsidSect="00FD5BC6">
          <w:footerReference w:type="default" r:id="rId18"/>
          <w:type w:val="continuous"/>
          <w:pgSz w:w="11907" w:h="16839" w:code="9"/>
          <w:pgMar w:top="1134" w:right="567" w:bottom="1134" w:left="1134" w:header="680" w:footer="510" w:gutter="0"/>
          <w:cols w:space="720"/>
          <w:docGrid w:linePitch="286"/>
        </w:sectPr>
      </w:pPr>
      <w:r w:rsidRPr="004270A8">
        <w:rPr>
          <w:rFonts w:cs="Arial"/>
          <w:b/>
          <w:sz w:val="40"/>
        </w:rPr>
        <w:br/>
      </w:r>
    </w:p>
    <w:p w14:paraId="6C47080A" w14:textId="7FC17C95" w:rsidR="004F5EE0" w:rsidRPr="004270A8" w:rsidRDefault="00F94796" w:rsidP="00887860">
      <w:pPr>
        <w:autoSpaceDE w:val="0"/>
        <w:autoSpaceDN w:val="0"/>
        <w:adjustRightInd w:val="0"/>
        <w:jc w:val="left"/>
        <w:rPr>
          <w:rFonts w:cs="Arial"/>
          <w:b/>
          <w:sz w:val="40"/>
        </w:rPr>
      </w:pPr>
      <w:r w:rsidRPr="004270A8">
        <w:rPr>
          <w:rFonts w:cs="Arial"/>
          <w:b/>
          <w:sz w:val="40"/>
        </w:rPr>
        <w:lastRenderedPageBreak/>
        <w:t>CÁCH SỬ DỤNG HƯỚNG DẪN SÁCH NÀY</w:t>
      </w:r>
    </w:p>
    <w:p w14:paraId="7C0C491C" w14:textId="77777777" w:rsidR="004F5EE0" w:rsidRPr="004270A8" w:rsidRDefault="004F5EE0" w:rsidP="00D64C90">
      <w:pPr>
        <w:jc w:val="left"/>
        <w:rPr>
          <w:rFonts w:cs="Arial"/>
          <w:b/>
          <w:sz w:val="40"/>
        </w:rPr>
      </w:pPr>
    </w:p>
    <w:p w14:paraId="6E225AAB" w14:textId="77777777" w:rsidR="004F5EE0" w:rsidRPr="004270A8" w:rsidRDefault="004F5EE0" w:rsidP="00F94796">
      <w:pPr>
        <w:rPr>
          <w:rFonts w:cs="Arial"/>
          <w:b/>
          <w:sz w:val="4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677"/>
        <w:gridCol w:w="2743"/>
        <w:gridCol w:w="235"/>
        <w:gridCol w:w="5541"/>
      </w:tblGrid>
      <w:tr w:rsidR="00F94796" w:rsidRPr="00F94796" w14:paraId="78F3212F" w14:textId="77777777" w:rsidTr="00FD5BC6">
        <w:trPr>
          <w:trHeight w:val="60"/>
          <w:jc w:val="center"/>
        </w:trPr>
        <w:tc>
          <w:tcPr>
            <w:tcW w:w="823" w:type="pct"/>
            <w:hideMark/>
          </w:tcPr>
          <w:p w14:paraId="36FD497C" w14:textId="77777777"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Độc giả</w:t>
            </w:r>
          </w:p>
        </w:tc>
        <w:tc>
          <w:tcPr>
            <w:tcW w:w="4177" w:type="pct"/>
            <w:gridSpan w:val="3"/>
            <w:hideMark/>
          </w:tcPr>
          <w:p w14:paraId="3EFC87D1" w14:textId="624CEC24"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Hướng dẫn này dành cho những người dùng muốn hiểu các chức năng của MATLAB/Simulink và sử dụng chúng để phát triển các hệ thống ứng dụng.</w:t>
            </w:r>
          </w:p>
        </w:tc>
      </w:tr>
      <w:tr w:rsidR="00F94796" w:rsidRPr="00F94796" w14:paraId="090DFAE5" w14:textId="77777777" w:rsidTr="00FD5BC6">
        <w:trPr>
          <w:trHeight w:val="831"/>
          <w:jc w:val="center"/>
        </w:trPr>
        <w:tc>
          <w:tcPr>
            <w:tcW w:w="823" w:type="pct"/>
          </w:tcPr>
          <w:p w14:paraId="06764920" w14:textId="1AE7A0FB"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Mục đích</w:t>
            </w:r>
          </w:p>
        </w:tc>
        <w:tc>
          <w:tcPr>
            <w:tcW w:w="4177" w:type="pct"/>
            <w:gridSpan w:val="3"/>
          </w:tcPr>
          <w:p w14:paraId="094722C8" w14:textId="785064CC"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Hướng dẫn này nhằm hướng dẫn người dùng về các chức năng của công cụ phát triển dựa trên mô hình, </w:t>
            </w:r>
            <w:r w:rsidRPr="00F94796">
              <w:rPr>
                <w:rFonts w:asciiTheme="majorHAnsi" w:eastAsia="MS Gothic" w:hAnsiTheme="majorHAnsi" w:cstheme="majorHAnsi"/>
                <w:sz w:val="20"/>
              </w:rPr>
              <w:t xml:space="preserve">Mục tiêu nhúng cho </w:t>
            </w:r>
            <w:ins w:id="23" w:author="Hiroyasu Nishiumi" w:date="2022-04-27T11:00:00Z">
              <w:r w:rsidRPr="00F94796">
                <w:rPr>
                  <w:rFonts w:asciiTheme="majorHAnsi" w:eastAsia="MS Gothic" w:hAnsiTheme="majorHAnsi" w:cstheme="majorHAnsi"/>
                  <w:sz w:val="20"/>
                </w:rPr>
                <w:t xml:space="preserve">RH850 </w:t>
              </w:r>
            </w:ins>
            <w:r w:rsidRPr="00F94796">
              <w:rPr>
                <w:rFonts w:asciiTheme="majorHAnsi" w:eastAsia="MS Gothic" w:hAnsiTheme="majorHAnsi" w:cstheme="majorHAnsi"/>
                <w:sz w:val="20"/>
              </w:rPr>
              <w:t>Nền tảng ảo</w:t>
            </w:r>
            <w:r w:rsidRPr="00F94796">
              <w:rPr>
                <w:rFonts w:asciiTheme="majorHAnsi" w:hAnsiTheme="majorHAnsi" w:cstheme="majorHAnsi"/>
                <w:sz w:val="20"/>
              </w:rPr>
              <w:t>, được sử dụng làm tài liệu tham khảo để phát triển hệ thống phần mềm.</w:t>
            </w:r>
          </w:p>
        </w:tc>
      </w:tr>
      <w:tr w:rsidR="00F94796" w:rsidRPr="00F94796" w14:paraId="109D3579" w14:textId="77777777" w:rsidTr="00FD5BC6">
        <w:trPr>
          <w:trHeight w:val="1104"/>
          <w:jc w:val="center"/>
        </w:trPr>
        <w:tc>
          <w:tcPr>
            <w:tcW w:w="823" w:type="pct"/>
          </w:tcPr>
          <w:p w14:paraId="7DB9014C" w14:textId="6B390E99"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Thành phần</w:t>
            </w:r>
          </w:p>
        </w:tc>
        <w:tc>
          <w:tcPr>
            <w:tcW w:w="4177" w:type="pct"/>
            <w:gridSpan w:val="3"/>
          </w:tcPr>
          <w:p w14:paraId="195BC33B" w14:textId="77777777"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Nội dung của hướng dẫn tay sổ này như sau:</w:t>
            </w:r>
          </w:p>
          <w:p w14:paraId="21DD1A6D" w14:textId="32E5A55F"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1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_Ref117188992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Tổng quan</w:t>
            </w:r>
            <w:r w:rsidRPr="00F94796">
              <w:rPr>
                <w:rFonts w:asciiTheme="majorHAnsi" w:hAnsiTheme="majorHAnsi" w:cstheme="majorHAnsi"/>
                <w:sz w:val="20"/>
              </w:rPr>
              <w:fldChar w:fldCharType="end"/>
            </w:r>
          </w:p>
          <w:p w14:paraId="012426E2" w14:textId="5DF2629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2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_Ref117189152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Cài đặt</w:t>
            </w:r>
            <w:r w:rsidRPr="00F94796">
              <w:rPr>
                <w:rFonts w:asciiTheme="majorHAnsi" w:hAnsiTheme="majorHAnsi" w:cstheme="majorHAnsi"/>
                <w:sz w:val="20"/>
              </w:rPr>
              <w:fldChar w:fldCharType="end"/>
            </w:r>
          </w:p>
          <w:p w14:paraId="62F45AEE" w14:textId="38899F18" w:rsidR="00F94796" w:rsidRPr="00F94796" w:rsidRDefault="00F94796" w:rsidP="00F94796">
            <w:pPr>
              <w:pStyle w:val="ListParagraph"/>
              <w:spacing w:line="360" w:lineRule="auto"/>
              <w:ind w:leftChars="0" w:left="0"/>
              <w:rPr>
                <w:rFonts w:asciiTheme="majorHAnsi" w:hAnsiTheme="majorHAnsi" w:cstheme="majorHAnsi"/>
                <w:sz w:val="20"/>
              </w:rPr>
            </w:pPr>
            <w:r w:rsidRPr="00F94796">
              <w:rPr>
                <w:rFonts w:asciiTheme="majorHAnsi" w:hAnsiTheme="majorHAnsi" w:cstheme="majorHAnsi"/>
                <w:sz w:val="20"/>
              </w:rPr>
              <w:t xml:space="preserve">Chương 3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_Ref117189226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Quy trình vận hành chức năng chức năng</w:t>
            </w:r>
            <w:r w:rsidRPr="00F94796">
              <w:rPr>
                <w:rFonts w:asciiTheme="majorHAnsi" w:hAnsiTheme="majorHAnsi" w:cstheme="majorHAnsi"/>
                <w:sz w:val="20"/>
              </w:rPr>
              <w:fldChar w:fldCharType="end"/>
            </w:r>
            <w:r w:rsidRPr="00F94796" w:rsidDel="00327841">
              <w:rPr>
                <w:rFonts w:asciiTheme="majorHAnsi" w:hAnsiTheme="majorHAnsi" w:cstheme="majorHAnsi"/>
                <w:sz w:val="20"/>
              </w:rPr>
              <w:t xml:space="preserve"> </w:t>
            </w:r>
          </w:p>
          <w:p w14:paraId="53514A75" w14:textId="19DF788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4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_Ref117189273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Những điểm cần thận trọng</w:t>
            </w:r>
            <w:r w:rsidRPr="00F94796">
              <w:rPr>
                <w:rFonts w:asciiTheme="majorHAnsi" w:hAnsiTheme="majorHAnsi" w:cstheme="majorHAnsi"/>
                <w:sz w:val="20"/>
              </w:rPr>
              <w:fldChar w:fldCharType="end"/>
            </w:r>
          </w:p>
          <w:p w14:paraId="6A3BBBB6" w14:textId="0F97B53A"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5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_Ref117189305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Thông báo lỗi</w:t>
            </w:r>
            <w:r w:rsidRPr="00F94796">
              <w:rPr>
                <w:rFonts w:asciiTheme="majorHAnsi" w:hAnsiTheme="majorHAnsi" w:cstheme="majorHAnsi"/>
                <w:sz w:val="20"/>
              </w:rPr>
              <w:fldChar w:fldCharType="end"/>
            </w:r>
          </w:p>
        </w:tc>
      </w:tr>
      <w:tr w:rsidR="00F94796" w:rsidRPr="00F94796" w14:paraId="784057B5" w14:textId="77777777" w:rsidTr="00FD5BC6">
        <w:trPr>
          <w:trHeight w:val="816"/>
          <w:jc w:val="center"/>
        </w:trPr>
        <w:tc>
          <w:tcPr>
            <w:tcW w:w="823" w:type="pct"/>
          </w:tcPr>
          <w:p w14:paraId="4C15F6AF" w14:textId="45BD18FC"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Cách đọc sách hướng dẫn này</w:t>
            </w:r>
          </w:p>
        </w:tc>
        <w:tc>
          <w:tcPr>
            <w:tcW w:w="4177" w:type="pct"/>
            <w:gridSpan w:val="3"/>
          </w:tcPr>
          <w:p w14:paraId="220A17D0" w14:textId="41F1094F" w:rsidR="00F94796" w:rsidRPr="00F94796" w:rsidRDefault="00F94796" w:rsidP="00F94796">
            <w:pPr>
              <w:autoSpaceDE w:val="0"/>
              <w:autoSpaceDN w:val="0"/>
              <w:adjustRightInd w:val="0"/>
              <w:spacing w:line="360" w:lineRule="auto"/>
              <w:rPr>
                <w:rFonts w:asciiTheme="majorHAnsi" w:hAnsiTheme="majorHAnsi" w:cstheme="majorHAnsi"/>
                <w:kern w:val="0"/>
                <w:sz w:val="20"/>
              </w:rPr>
            </w:pPr>
            <w:r w:rsidRPr="00F94796">
              <w:rPr>
                <w:rFonts w:asciiTheme="majorHAnsi" w:hAnsiTheme="majorHAnsi" w:cstheme="majorHAnsi"/>
                <w:kern w:val="0"/>
                <w:sz w:val="20"/>
              </w:rPr>
              <w:t>Người đọc sách hướng dẫn này được coi là có kiến thức chung về điện, mạch logic và vi điều khiển.</w:t>
            </w:r>
          </w:p>
        </w:tc>
      </w:tr>
      <w:tr w:rsidR="00F94796" w:rsidRPr="00F94796" w14:paraId="38702356" w14:textId="77777777" w:rsidTr="00FD5BC6">
        <w:trPr>
          <w:trHeight w:val="1217"/>
          <w:jc w:val="center"/>
        </w:trPr>
        <w:tc>
          <w:tcPr>
            <w:tcW w:w="823" w:type="pct"/>
          </w:tcPr>
          <w:p w14:paraId="77B7B0C3" w14:textId="2EF0946A"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quy ước</w:t>
            </w:r>
          </w:p>
        </w:tc>
        <w:tc>
          <w:tcPr>
            <w:tcW w:w="1345" w:type="pct"/>
          </w:tcPr>
          <w:p w14:paraId="55FE41AB"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Ghi chú:</w:t>
            </w:r>
          </w:p>
          <w:p w14:paraId="162A10F8"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Thận trọng:</w:t>
            </w:r>
          </w:p>
          <w:p w14:paraId="66D9B762"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Nhận xét:</w:t>
            </w:r>
          </w:p>
          <w:p w14:paraId="7F6ABA03" w14:textId="2AD39B0A" w:rsidR="00F94796" w:rsidRPr="00F94796" w:rsidRDefault="00F94796" w:rsidP="00F94796">
            <w:pPr>
              <w:widowControl/>
              <w:spacing w:line="360" w:lineRule="auto"/>
              <w:ind w:left="100" w:rightChars="-36" w:right="-76" w:hangingChars="50" w:hanging="100"/>
              <w:rPr>
                <w:rFonts w:asciiTheme="majorHAnsi" w:hAnsiTheme="majorHAnsi" w:cstheme="majorHAnsi"/>
                <w:sz w:val="20"/>
              </w:rPr>
            </w:pPr>
            <w:r w:rsidRPr="00F94796">
              <w:rPr>
                <w:rFonts w:asciiTheme="majorHAnsi" w:hAnsiTheme="majorHAnsi" w:cstheme="majorHAnsi"/>
                <w:sz w:val="20"/>
              </w:rPr>
              <w:t>Dai number:</w:t>
            </w:r>
          </w:p>
        </w:tc>
        <w:tc>
          <w:tcPr>
            <w:tcW w:w="115" w:type="pct"/>
            <w:hideMark/>
          </w:tcPr>
          <w:p w14:paraId="3C6EF63B" w14:textId="77777777" w:rsidR="00F94796" w:rsidRPr="00F94796" w:rsidRDefault="00F94796" w:rsidP="00F94796">
            <w:pPr>
              <w:widowControl/>
              <w:spacing w:line="360" w:lineRule="auto"/>
              <w:ind w:leftChars="-98" w:left="-206" w:firstLineChars="43" w:firstLine="86"/>
              <w:rPr>
                <w:rFonts w:asciiTheme="majorHAnsi" w:hAnsiTheme="majorHAnsi" w:cstheme="majorHAnsi"/>
                <w:sz w:val="20"/>
              </w:rPr>
            </w:pPr>
          </w:p>
        </w:tc>
        <w:tc>
          <w:tcPr>
            <w:tcW w:w="2718" w:type="pct"/>
            <w:hideMark/>
          </w:tcPr>
          <w:p w14:paraId="07E91A11"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Chú thích cho các mục được đánh dấu bằng Ghi chú trong văn bản</w:t>
            </w:r>
          </w:p>
          <w:p w14:paraId="1499AF7B"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Thông tin cần quan tâm</w:t>
            </w:r>
          </w:p>
          <w:p w14:paraId="66EDC917"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add information</w:t>
            </w:r>
          </w:p>
          <w:p w14:paraId="4B48552A"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Number collection ... XXXX</w:t>
            </w:r>
            <w:r w:rsidRPr="00F94796">
              <w:rPr>
                <w:rFonts w:asciiTheme="majorHAnsi" w:hAnsiTheme="majorHAnsi" w:cstheme="majorHAnsi"/>
                <w:sz w:val="20"/>
              </w:rPr>
              <w:t xml:space="preserve"> </w:t>
            </w:r>
          </w:p>
          <w:p w14:paraId="30F815FC"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 xml:space="preserve">... </w:t>
            </w:r>
            <w:r w:rsidRPr="00F94796">
              <w:rPr>
                <w:rFonts w:asciiTheme="majorHAnsi" w:hAnsiTheme="majorHAnsi" w:cstheme="majorHAnsi"/>
                <w:sz w:val="20"/>
              </w:rPr>
              <w:t>XXXXH hoặc 0xXXXX</w:t>
            </w:r>
          </w:p>
        </w:tc>
      </w:tr>
      <w:tr w:rsidR="00F94796" w:rsidRPr="00F94796" w14:paraId="2C8AA1E6" w14:textId="1E0BF071" w:rsidTr="00FD5BC6">
        <w:trPr>
          <w:trHeight w:val="1217"/>
          <w:jc w:val="center"/>
        </w:trPr>
        <w:tc>
          <w:tcPr>
            <w:tcW w:w="823" w:type="pct"/>
          </w:tcPr>
          <w:p w14:paraId="022C7871" w14:textId="1E900076" w:rsidR="00F94796" w:rsidRPr="00F94796" w:rsidRDefault="00F94796" w:rsidP="00F94796">
            <w:pPr>
              <w:spacing w:line="360" w:lineRule="auto"/>
              <w:ind w:left="129"/>
              <w:jc w:val="left"/>
              <w:rPr>
                <w:rFonts w:asciiTheme="majorHAnsi" w:hAnsiTheme="majorHAnsi" w:cstheme="majorHAnsi"/>
                <w:sz w:val="20"/>
              </w:rPr>
            </w:pPr>
            <w:r w:rsidRPr="00F94796">
              <w:rPr>
                <w:rFonts w:asciiTheme="majorHAnsi" w:hAnsiTheme="majorHAnsi" w:cstheme="majorHAnsi"/>
                <w:sz w:val="20"/>
              </w:rPr>
              <w:t>Tài liệu liên quan</w:t>
            </w:r>
          </w:p>
        </w:tc>
        <w:tc>
          <w:tcPr>
            <w:tcW w:w="4177" w:type="pct"/>
            <w:gridSpan w:val="3"/>
          </w:tcPr>
          <w:p w14:paraId="4B13E2B6" w14:textId="77777777" w:rsidR="00F94796" w:rsidRPr="00F94796" w:rsidRDefault="00F94796" w:rsidP="00F94796">
            <w:pPr>
              <w:widowControl/>
              <w:spacing w:line="360" w:lineRule="auto"/>
              <w:jc w:val="left"/>
              <w:rPr>
                <w:rFonts w:asciiTheme="majorHAnsi" w:hAnsiTheme="majorHAnsi" w:cstheme="majorHAnsi"/>
                <w:sz w:val="20"/>
              </w:rPr>
            </w:pPr>
          </w:p>
        </w:tc>
      </w:tr>
    </w:tbl>
    <w:p w14:paraId="41087C53" w14:textId="618B11A4" w:rsidR="00EB3858" w:rsidRPr="004270A8" w:rsidRDefault="00EB3858" w:rsidP="00D64C90">
      <w:pPr>
        <w:jc w:val="left"/>
        <w:rPr>
          <w:rFonts w:cs="Arial"/>
          <w:sz w:val="20"/>
        </w:rPr>
      </w:pPr>
    </w:p>
    <w:p w14:paraId="49377D50" w14:textId="77777777" w:rsidR="00A56466" w:rsidRPr="004270A8" w:rsidRDefault="00A56466" w:rsidP="00D64C90">
      <w:pPr>
        <w:jc w:val="left"/>
        <w:rPr>
          <w:rFonts w:cs="Arial"/>
        </w:rPr>
      </w:pPr>
    </w:p>
    <w:p w14:paraId="7A5432E8" w14:textId="77777777" w:rsidR="00EB3858" w:rsidRPr="004270A8" w:rsidRDefault="00EB3858" w:rsidP="00D64C90">
      <w:pPr>
        <w:jc w:val="left"/>
        <w:rPr>
          <w:rFonts w:cs="Arial"/>
        </w:rPr>
      </w:pPr>
    </w:p>
    <w:p w14:paraId="14A567A9" w14:textId="73E0565C" w:rsidR="00F062F1" w:rsidRPr="00F94796" w:rsidRDefault="00AB366D" w:rsidP="00F94796">
      <w:pPr>
        <w:spacing w:line="360" w:lineRule="auto"/>
        <w:rPr>
          <w:rFonts w:cs="Arial"/>
          <w:kern w:val="0"/>
          <w:szCs w:val="21"/>
        </w:rPr>
      </w:pPr>
      <w:r w:rsidRPr="004270A8">
        <w:rPr>
          <w:rFonts w:cs="Arial"/>
          <w:kern w:val="0"/>
          <w:szCs w:val="21"/>
        </w:rPr>
        <w:t>Tất cả nhãn hiệu hoặc nhãn hiệu đã đăng ký trong tài liệu này đều là tài sản của chủ sở hữu tương ứng.</w:t>
      </w:r>
    </w:p>
    <w:p w14:paraId="7438171D" w14:textId="2139A558" w:rsidR="0090561D" w:rsidRPr="004270A8" w:rsidRDefault="0090561D" w:rsidP="00F94796">
      <w:pPr>
        <w:widowControl/>
        <w:spacing w:line="360" w:lineRule="auto"/>
        <w:jc w:val="left"/>
        <w:rPr>
          <w:rFonts w:cs="Arial"/>
        </w:rPr>
      </w:pPr>
      <w:r w:rsidRPr="004270A8">
        <w:rPr>
          <w:rFonts w:cs="Arial"/>
        </w:rPr>
        <w:t>Microsoft và Windows là nhãn hiệu hoặc nhãn hiệu đã đăng ký của Tập đoàn Microsoft.</w:t>
      </w:r>
    </w:p>
    <w:p w14:paraId="2886794A" w14:textId="46FE414A" w:rsidR="00F062F1" w:rsidRPr="004270A8" w:rsidRDefault="00D1279C" w:rsidP="00F94796">
      <w:pPr>
        <w:widowControl/>
        <w:spacing w:line="360" w:lineRule="auto"/>
        <w:jc w:val="left"/>
        <w:rPr>
          <w:rFonts w:cs="Arial"/>
        </w:rPr>
      </w:pPr>
      <w:r w:rsidRPr="004270A8">
        <w:rPr>
          <w:rFonts w:cs="Arial"/>
        </w:rPr>
        <w:t>MathWorks, MATLAB, MATLAB Coder, Simulink, Simulink Coder, Embedded Coder và Stateflow là các thương hiệu hoặc thương hiệu đã đăng ký của The MathWorks, Inc.</w:t>
      </w:r>
      <w:r w:rsidR="00F062F1" w:rsidRPr="004270A8">
        <w:rPr>
          <w:rFonts w:cs="Arial"/>
        </w:rPr>
        <w:br w:type="page"/>
      </w:r>
    </w:p>
    <w:p w14:paraId="7EA659CE" w14:textId="79095E0B" w:rsidR="00EB3858" w:rsidRPr="004270A8" w:rsidRDefault="00EB3858" w:rsidP="00D64C90">
      <w:pPr>
        <w:widowControl/>
        <w:jc w:val="left"/>
        <w:rPr>
          <w:rFonts w:cs="Arial"/>
        </w:rPr>
        <w:sectPr w:rsidR="00EB3858" w:rsidRPr="004270A8" w:rsidSect="00F94796">
          <w:pgSz w:w="11907" w:h="16839" w:code="9"/>
          <w:pgMar w:top="1134" w:right="567" w:bottom="1134" w:left="1134" w:header="680" w:footer="510" w:gutter="0"/>
          <w:cols w:space="720"/>
          <w:docGrid w:linePitch="286"/>
        </w:sectPr>
      </w:pPr>
    </w:p>
    <w:p w14:paraId="4ED04126" w14:textId="6C6BF79D" w:rsidR="00EB3858" w:rsidRPr="004270A8" w:rsidRDefault="005E085B" w:rsidP="006E0B42">
      <w:pPr>
        <w:spacing w:line="276" w:lineRule="auto"/>
        <w:ind w:leftChars="100" w:left="210"/>
        <w:jc w:val="center"/>
        <w:rPr>
          <w:rFonts w:cs="Arial"/>
          <w:sz w:val="32"/>
          <w:szCs w:val="32"/>
        </w:rPr>
      </w:pPr>
      <w:r w:rsidRPr="004270A8">
        <w:rPr>
          <w:rFonts w:cs="Arial"/>
          <w:sz w:val="32"/>
          <w:szCs w:val="32"/>
        </w:rPr>
        <w:lastRenderedPageBreak/>
        <w:t>LỤC MỤC</w:t>
      </w:r>
    </w:p>
    <w:p w14:paraId="66F3ED1C" w14:textId="47C30CC1" w:rsidR="00C36135" w:rsidRDefault="004038B6" w:rsidP="006E0B42">
      <w:pPr>
        <w:pStyle w:val="TOC1"/>
        <w:spacing w:before="0" w:after="0" w:line="276" w:lineRule="auto"/>
        <w:rPr>
          <w:rFonts w:asciiTheme="minorHAnsi" w:eastAsiaTheme="minorEastAsia" w:hAnsiTheme="minorHAnsi" w:cstheme="minorBidi"/>
          <w:kern w:val="0"/>
          <w:sz w:val="22"/>
          <w:szCs w:val="22"/>
          <w:lang w:val="en-GB" w:eastAsia="en-GB"/>
        </w:rPr>
      </w:pPr>
      <w:r w:rsidRPr="004270A8">
        <w:rPr>
          <w:rFonts w:cs="Arial"/>
          <w:szCs w:val="24"/>
        </w:rPr>
        <w:fldChar w:fldCharType="begin"/>
      </w:r>
      <w:r w:rsidRPr="004270A8">
        <w:rPr>
          <w:rFonts w:cs="Arial"/>
          <w:szCs w:val="24"/>
        </w:rPr>
        <w:instrText xml:space="preserve"> TOC \o "1-3" \h \z \u </w:instrText>
      </w:r>
      <w:r w:rsidRPr="004270A8">
        <w:rPr>
          <w:rFonts w:cs="Arial"/>
          <w:szCs w:val="24"/>
        </w:rPr>
        <w:fldChar w:fldCharType="separate"/>
      </w:r>
      <w:hyperlink w:anchor="_Toc122608728" w:history="1">
        <w:r w:rsidR="00C36135" w:rsidRPr="00513D6D">
          <w:rPr>
            <w:rStyle w:val="Hyperlink"/>
            <w:rFonts w:cs="Arial"/>
            <w:b/>
            <w:bCs/>
          </w:rPr>
          <w:t xml:space="preserve">1 </w:t>
        </w:r>
      </w:hyperlink>
      <w:r w:rsidR="00C36135">
        <w:rPr>
          <w:rFonts w:asciiTheme="minorHAnsi" w:eastAsiaTheme="minorEastAsia" w:hAnsiTheme="minorHAnsi" w:cstheme="minorBidi"/>
          <w:kern w:val="0"/>
          <w:sz w:val="22"/>
          <w:szCs w:val="22"/>
          <w:lang w:val="en-GB" w:eastAsia="en-GB"/>
        </w:rPr>
        <w:tab/>
      </w:r>
      <w:hyperlink w:anchor="_Toc122608728" w:history="1">
        <w:r w:rsidR="00C36135" w:rsidRPr="00513D6D">
          <w:rPr>
            <w:rStyle w:val="Hyperlink"/>
            <w:rFonts w:cs="Arial"/>
            <w:b/>
            <w:bCs/>
          </w:rPr>
          <w:t xml:space="preserve">Tổng quan </w:t>
        </w:r>
      </w:hyperlink>
      <w:r w:rsidR="00C36135">
        <w:rPr>
          <w:webHidden/>
        </w:rPr>
        <w:tab/>
      </w:r>
      <w:r w:rsidR="00C36135">
        <w:rPr>
          <w:webHidden/>
        </w:rPr>
        <w:fldChar w:fldCharType="begin"/>
      </w:r>
      <w:r w:rsidR="00C36135">
        <w:rPr>
          <w:webHidden/>
        </w:rPr>
        <w:instrText xml:space="preserve"> PAGEREF _Toc122608728 \h </w:instrText>
      </w:r>
      <w:r w:rsidR="00C36135">
        <w:rPr>
          <w:webHidden/>
        </w:rPr>
      </w:r>
      <w:r w:rsidR="00C36135">
        <w:rPr>
          <w:webHidden/>
        </w:rPr>
        <w:fldChar w:fldCharType="separate"/>
      </w:r>
      <w:hyperlink w:anchor="_Toc122608728" w:history="1">
        <w:r w:rsidR="00C36135">
          <w:rPr>
            <w:webHidden/>
          </w:rPr>
          <w:t>5</w:t>
        </w:r>
      </w:hyperlink>
      <w:r w:rsidR="00C36135">
        <w:rPr>
          <w:webHidden/>
        </w:rPr>
        <w:fldChar w:fldCharType="end"/>
      </w:r>
    </w:p>
    <w:p w14:paraId="36DC2C34" w14:textId="7C77E5AF"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29" w:history="1">
        <w:r w:rsidR="00C36135" w:rsidRPr="00513D6D">
          <w:rPr>
            <w:rStyle w:val="Hyperlink"/>
            <w:noProof/>
          </w:rPr>
          <w:t xml:space="preserve">1.1 Tính năng </w:t>
        </w:r>
      </w:hyperlink>
      <w:r w:rsidR="00C36135">
        <w:rPr>
          <w:noProof/>
          <w:webHidden/>
        </w:rPr>
        <w:tab/>
      </w:r>
      <w:r w:rsidR="00C36135">
        <w:rPr>
          <w:noProof/>
          <w:webHidden/>
        </w:rPr>
        <w:fldChar w:fldCharType="begin"/>
      </w:r>
      <w:r w:rsidR="00C36135">
        <w:rPr>
          <w:noProof/>
          <w:webHidden/>
        </w:rPr>
        <w:instrText xml:space="preserve"> PAGEREF _Toc122608729 \h </w:instrText>
      </w:r>
      <w:r w:rsidR="00C36135">
        <w:rPr>
          <w:noProof/>
          <w:webHidden/>
        </w:rPr>
      </w:r>
      <w:r w:rsidR="00C36135">
        <w:rPr>
          <w:noProof/>
          <w:webHidden/>
        </w:rPr>
        <w:fldChar w:fldCharType="separate"/>
      </w:r>
      <w:hyperlink w:anchor="_Toc122608729" w:history="1">
        <w:r w:rsidR="00C36135">
          <w:rPr>
            <w:noProof/>
            <w:webHidden/>
          </w:rPr>
          <w:t>6</w:t>
        </w:r>
      </w:hyperlink>
      <w:r w:rsidR="00C36135">
        <w:rPr>
          <w:noProof/>
          <w:webHidden/>
        </w:rPr>
        <w:fldChar w:fldCharType="end"/>
      </w:r>
    </w:p>
    <w:p w14:paraId="3798A959" w14:textId="67F5D89F"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0" w:history="1">
        <w:r w:rsidR="00C36135" w:rsidRPr="00513D6D">
          <w:rPr>
            <w:rStyle w:val="Hyperlink"/>
            <w:noProof/>
          </w:rPr>
          <w:t xml:space="preserve">1.2 Môi trường hoạt động </w:t>
        </w:r>
      </w:hyperlink>
      <w:r w:rsidR="00C36135">
        <w:rPr>
          <w:noProof/>
          <w:webHidden/>
        </w:rPr>
        <w:tab/>
      </w:r>
      <w:r w:rsidR="00C36135">
        <w:rPr>
          <w:noProof/>
          <w:webHidden/>
        </w:rPr>
        <w:fldChar w:fldCharType="begin"/>
      </w:r>
      <w:r w:rsidR="00C36135">
        <w:rPr>
          <w:noProof/>
          <w:webHidden/>
        </w:rPr>
        <w:instrText xml:space="preserve"> PAGEREF _Toc122608730 \h </w:instrText>
      </w:r>
      <w:r w:rsidR="00C36135">
        <w:rPr>
          <w:noProof/>
          <w:webHidden/>
        </w:rPr>
      </w:r>
      <w:r w:rsidR="00C36135">
        <w:rPr>
          <w:noProof/>
          <w:webHidden/>
        </w:rPr>
        <w:fldChar w:fldCharType="separate"/>
      </w:r>
      <w:hyperlink w:anchor="_Toc122608730" w:history="1">
        <w:r w:rsidR="00C36135">
          <w:rPr>
            <w:noProof/>
            <w:webHidden/>
          </w:rPr>
          <w:t>6</w:t>
        </w:r>
      </w:hyperlink>
      <w:r w:rsidR="00C36135">
        <w:rPr>
          <w:noProof/>
          <w:webHidden/>
        </w:rPr>
        <w:fldChar w:fldCharType="end"/>
      </w:r>
    </w:p>
    <w:p w14:paraId="76A588BB" w14:textId="4FF2B35D"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1" w:history="1">
        <w:r w:rsidR="00C36135" w:rsidRPr="00513D6D">
          <w:rPr>
            <w:rStyle w:val="Hyperlink"/>
            <w:noProof/>
          </w:rPr>
          <w:t xml:space="preserve">1.3 Các loại giấy phép và chức năng </w:t>
        </w:r>
      </w:hyperlink>
      <w:r w:rsidR="00C36135">
        <w:rPr>
          <w:noProof/>
          <w:webHidden/>
        </w:rPr>
        <w:tab/>
      </w:r>
      <w:r w:rsidR="00C36135">
        <w:rPr>
          <w:noProof/>
          <w:webHidden/>
        </w:rPr>
        <w:fldChar w:fldCharType="begin"/>
      </w:r>
      <w:r w:rsidR="00C36135">
        <w:rPr>
          <w:noProof/>
          <w:webHidden/>
        </w:rPr>
        <w:instrText xml:space="preserve"> PAGEREF _Toc122608731 \h </w:instrText>
      </w:r>
      <w:r w:rsidR="00C36135">
        <w:rPr>
          <w:noProof/>
          <w:webHidden/>
        </w:rPr>
      </w:r>
      <w:r w:rsidR="00C36135">
        <w:rPr>
          <w:noProof/>
          <w:webHidden/>
        </w:rPr>
        <w:fldChar w:fldCharType="separate"/>
      </w:r>
      <w:hyperlink w:anchor="_Toc122608731" w:history="1">
        <w:r w:rsidR="00C36135">
          <w:rPr>
            <w:noProof/>
            <w:webHidden/>
          </w:rPr>
          <w:t>8</w:t>
        </w:r>
      </w:hyperlink>
      <w:r w:rsidR="00C36135">
        <w:rPr>
          <w:noProof/>
          <w:webHidden/>
        </w:rPr>
        <w:fldChar w:fldCharType="end"/>
      </w:r>
    </w:p>
    <w:p w14:paraId="477B6020" w14:textId="5AF583CB"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2" w:history="1">
        <w:r w:rsidR="00C36135" w:rsidRPr="00513D6D">
          <w:rPr>
            <w:rStyle w:val="Hyperlink"/>
            <w:rFonts w:cs="Arial"/>
            <w:b/>
            <w:bCs/>
          </w:rPr>
          <w:t xml:space="preserve">2 </w:t>
        </w:r>
      </w:hyperlink>
      <w:r w:rsidR="00C36135">
        <w:rPr>
          <w:rFonts w:asciiTheme="minorHAnsi" w:eastAsiaTheme="minorEastAsia" w:hAnsiTheme="minorHAnsi" w:cstheme="minorBidi"/>
          <w:kern w:val="0"/>
          <w:sz w:val="22"/>
          <w:szCs w:val="22"/>
          <w:lang w:val="en-GB" w:eastAsia="en-GB"/>
        </w:rPr>
        <w:tab/>
      </w:r>
      <w:hyperlink w:anchor="_Toc122608732" w:history="1">
        <w:r w:rsidR="00C36135" w:rsidRPr="00513D6D">
          <w:rPr>
            <w:rStyle w:val="Hyperlink"/>
            <w:rFonts w:cs="Arial"/>
            <w:b/>
            <w:bCs/>
          </w:rPr>
          <w:t xml:space="preserve">Cài đặt </w:t>
        </w:r>
      </w:hyperlink>
      <w:r w:rsidR="00C36135">
        <w:rPr>
          <w:webHidden/>
        </w:rPr>
        <w:tab/>
      </w:r>
      <w:r w:rsidR="00C36135">
        <w:rPr>
          <w:webHidden/>
        </w:rPr>
        <w:fldChar w:fldCharType="begin"/>
      </w:r>
      <w:r w:rsidR="00C36135">
        <w:rPr>
          <w:webHidden/>
        </w:rPr>
        <w:instrText xml:space="preserve"> PAGEREF _Toc122608732 \h </w:instrText>
      </w:r>
      <w:r w:rsidR="00C36135">
        <w:rPr>
          <w:webHidden/>
        </w:rPr>
      </w:r>
      <w:r w:rsidR="00C36135">
        <w:rPr>
          <w:webHidden/>
        </w:rPr>
        <w:fldChar w:fldCharType="separate"/>
      </w:r>
      <w:hyperlink w:anchor="_Toc122608732" w:history="1">
        <w:r w:rsidR="00C36135">
          <w:rPr>
            <w:webHidden/>
          </w:rPr>
          <w:t>9</w:t>
        </w:r>
      </w:hyperlink>
      <w:r w:rsidR="00C36135">
        <w:rPr>
          <w:webHidden/>
        </w:rPr>
        <w:fldChar w:fldCharType="end"/>
      </w:r>
    </w:p>
    <w:p w14:paraId="63237E92" w14:textId="7A4A0408"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3" w:history="1">
        <w:r w:rsidR="00C36135" w:rsidRPr="00513D6D">
          <w:rPr>
            <w:rStyle w:val="Hyperlink"/>
            <w:noProof/>
          </w:rPr>
          <w:t xml:space="preserve">2.1 Cài đặt </w:t>
        </w:r>
      </w:hyperlink>
      <w:r w:rsidR="00C36135">
        <w:rPr>
          <w:noProof/>
          <w:webHidden/>
        </w:rPr>
        <w:tab/>
      </w:r>
      <w:r w:rsidR="00C36135">
        <w:rPr>
          <w:noProof/>
          <w:webHidden/>
        </w:rPr>
        <w:fldChar w:fldCharType="begin"/>
      </w:r>
      <w:r w:rsidR="00C36135">
        <w:rPr>
          <w:noProof/>
          <w:webHidden/>
        </w:rPr>
        <w:instrText xml:space="preserve"> PAGEREF _Toc122608733 \h </w:instrText>
      </w:r>
      <w:r w:rsidR="00C36135">
        <w:rPr>
          <w:noProof/>
          <w:webHidden/>
        </w:rPr>
      </w:r>
      <w:r w:rsidR="00C36135">
        <w:rPr>
          <w:noProof/>
          <w:webHidden/>
        </w:rPr>
        <w:fldChar w:fldCharType="separate"/>
      </w:r>
      <w:hyperlink w:anchor="_Toc122608733" w:history="1">
        <w:r w:rsidR="00C36135">
          <w:rPr>
            <w:noProof/>
            <w:webHidden/>
          </w:rPr>
          <w:t>11</w:t>
        </w:r>
      </w:hyperlink>
      <w:r w:rsidR="00C36135">
        <w:rPr>
          <w:noProof/>
          <w:webHidden/>
        </w:rPr>
        <w:fldChar w:fldCharType="end"/>
      </w:r>
    </w:p>
    <w:p w14:paraId="63BB83CC" w14:textId="2FFEA712"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4" w:history="1">
        <w:r w:rsidR="00C36135" w:rsidRPr="00513D6D">
          <w:rPr>
            <w:rStyle w:val="Hyperlink"/>
            <w:noProof/>
          </w:rPr>
          <w:t xml:space="preserve">2.2 Installing </w:t>
        </w:r>
      </w:hyperlink>
      <w:r w:rsidR="00C36135">
        <w:rPr>
          <w:noProof/>
          <w:webHidden/>
        </w:rPr>
        <w:tab/>
      </w:r>
      <w:r w:rsidR="00C36135">
        <w:rPr>
          <w:noProof/>
          <w:webHidden/>
        </w:rPr>
        <w:fldChar w:fldCharType="begin"/>
      </w:r>
      <w:r w:rsidR="00C36135">
        <w:rPr>
          <w:noProof/>
          <w:webHidden/>
        </w:rPr>
        <w:instrText xml:space="preserve"> PAGEREF _Toc122608734 \h </w:instrText>
      </w:r>
      <w:r w:rsidR="00C36135">
        <w:rPr>
          <w:noProof/>
          <w:webHidden/>
        </w:rPr>
      </w:r>
      <w:r w:rsidR="00C36135">
        <w:rPr>
          <w:noProof/>
          <w:webHidden/>
        </w:rPr>
        <w:fldChar w:fldCharType="separate"/>
      </w:r>
      <w:hyperlink w:anchor="_Toc122608734" w:history="1">
        <w:r w:rsidR="00C36135">
          <w:rPr>
            <w:noProof/>
            <w:webHidden/>
          </w:rPr>
          <w:t>13</w:t>
        </w:r>
      </w:hyperlink>
      <w:r w:rsidR="00C36135">
        <w:rPr>
          <w:noProof/>
          <w:webHidden/>
        </w:rPr>
        <w:fldChar w:fldCharType="end"/>
      </w:r>
    </w:p>
    <w:p w14:paraId="2BBC245E" w14:textId="27022E6A"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5" w:history="1">
        <w:r w:rsidR="00C36135" w:rsidRPr="00513D6D">
          <w:rPr>
            <w:rStyle w:val="Hyperlink"/>
            <w:rFonts w:cs="Arial"/>
            <w:b/>
            <w:bCs/>
          </w:rPr>
          <w:t xml:space="preserve">3 </w:t>
        </w:r>
      </w:hyperlink>
      <w:r w:rsidR="00C36135">
        <w:rPr>
          <w:rFonts w:asciiTheme="minorHAnsi" w:eastAsiaTheme="minorEastAsia" w:hAnsiTheme="minorHAnsi" w:cstheme="minorBidi"/>
          <w:kern w:val="0"/>
          <w:sz w:val="22"/>
          <w:szCs w:val="22"/>
          <w:lang w:val="en-GB" w:eastAsia="en-GB"/>
        </w:rPr>
        <w:tab/>
      </w:r>
      <w:hyperlink w:anchor="_Toc122608735" w:history="1">
        <w:r w:rsidR="00C36135" w:rsidRPr="00513D6D">
          <w:rPr>
            <w:rStyle w:val="Hyperlink"/>
            <w:rFonts w:cs="Arial"/>
            <w:b/>
            <w:bCs/>
          </w:rPr>
          <w:t xml:space="preserve">Quy hoạch vận hành chức năng </w:t>
        </w:r>
      </w:hyperlink>
      <w:r w:rsidR="00C36135">
        <w:rPr>
          <w:webHidden/>
        </w:rPr>
        <w:tab/>
      </w:r>
      <w:r w:rsidR="00C36135">
        <w:rPr>
          <w:webHidden/>
        </w:rPr>
        <w:fldChar w:fldCharType="begin"/>
      </w:r>
      <w:r w:rsidR="00C36135">
        <w:rPr>
          <w:webHidden/>
        </w:rPr>
        <w:instrText xml:space="preserve"> PAGEREF _Toc122608735 \h </w:instrText>
      </w:r>
      <w:r w:rsidR="00C36135">
        <w:rPr>
          <w:webHidden/>
        </w:rPr>
      </w:r>
      <w:r w:rsidR="00C36135">
        <w:rPr>
          <w:webHidden/>
        </w:rPr>
        <w:fldChar w:fldCharType="separate"/>
      </w:r>
      <w:hyperlink w:anchor="_Toc122608735" w:history="1">
        <w:r w:rsidR="00C36135">
          <w:rPr>
            <w:webHidden/>
          </w:rPr>
          <w:t>15</w:t>
        </w:r>
      </w:hyperlink>
      <w:r w:rsidR="00C36135">
        <w:rPr>
          <w:webHidden/>
        </w:rPr>
        <w:fldChar w:fldCharType="end"/>
      </w:r>
    </w:p>
    <w:p w14:paraId="6BCBFC44" w14:textId="0A82C524"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6" w:history="1">
        <w:r w:rsidR="00C36135" w:rsidRPr="00513D6D">
          <w:rPr>
            <w:rStyle w:val="Hyperlink"/>
            <w:noProof/>
          </w:rPr>
          <w:t xml:space="preserve">3.1 Tổng quan </w:t>
        </w:r>
      </w:hyperlink>
      <w:r w:rsidR="00C36135">
        <w:rPr>
          <w:noProof/>
          <w:webHidden/>
        </w:rPr>
        <w:tab/>
      </w:r>
      <w:r w:rsidR="00C36135">
        <w:rPr>
          <w:noProof/>
          <w:webHidden/>
        </w:rPr>
        <w:fldChar w:fldCharType="begin"/>
      </w:r>
      <w:r w:rsidR="00C36135">
        <w:rPr>
          <w:noProof/>
          <w:webHidden/>
        </w:rPr>
        <w:instrText xml:space="preserve"> PAGEREF _Toc122608736 \h </w:instrText>
      </w:r>
      <w:r w:rsidR="00C36135">
        <w:rPr>
          <w:noProof/>
          <w:webHidden/>
        </w:rPr>
      </w:r>
      <w:r w:rsidR="00C36135">
        <w:rPr>
          <w:noProof/>
          <w:webHidden/>
        </w:rPr>
        <w:fldChar w:fldCharType="separate"/>
      </w:r>
      <w:hyperlink w:anchor="_Toc122608736" w:history="1">
        <w:r w:rsidR="00C36135">
          <w:rPr>
            <w:noProof/>
            <w:webHidden/>
          </w:rPr>
          <w:t>15</w:t>
        </w:r>
      </w:hyperlink>
      <w:r w:rsidR="00C36135">
        <w:rPr>
          <w:noProof/>
          <w:webHidden/>
        </w:rPr>
        <w:fldChar w:fldCharType="end"/>
      </w:r>
    </w:p>
    <w:p w14:paraId="0B99BFE8" w14:textId="4386F250"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7" w:history="1">
        <w:r w:rsidR="00C36135" w:rsidRPr="00513D6D">
          <w:rPr>
            <w:rStyle w:val="Hyperlink"/>
            <w:noProof/>
          </w:rPr>
          <w:t xml:space="preserve">3.2 Khối S-Function của thiết bị ngoại vi </w:t>
        </w:r>
      </w:hyperlink>
      <w:r w:rsidR="00C36135">
        <w:rPr>
          <w:noProof/>
          <w:webHidden/>
        </w:rPr>
        <w:tab/>
      </w:r>
      <w:r w:rsidR="00C36135">
        <w:rPr>
          <w:noProof/>
          <w:webHidden/>
        </w:rPr>
        <w:fldChar w:fldCharType="begin"/>
      </w:r>
      <w:r w:rsidR="00C36135">
        <w:rPr>
          <w:noProof/>
          <w:webHidden/>
        </w:rPr>
        <w:instrText xml:space="preserve"> PAGEREF _Toc122608737 \h </w:instrText>
      </w:r>
      <w:r w:rsidR="00C36135">
        <w:rPr>
          <w:noProof/>
          <w:webHidden/>
        </w:rPr>
      </w:r>
      <w:r w:rsidR="00C36135">
        <w:rPr>
          <w:noProof/>
          <w:webHidden/>
        </w:rPr>
        <w:fldChar w:fldCharType="separate"/>
      </w:r>
      <w:hyperlink w:anchor="_Toc122608737" w:history="1">
        <w:r w:rsidR="00C36135">
          <w:rPr>
            <w:noProof/>
            <w:webHidden/>
          </w:rPr>
          <w:t>17</w:t>
        </w:r>
      </w:hyperlink>
      <w:r w:rsidR="00C36135">
        <w:rPr>
          <w:noProof/>
          <w:webHidden/>
        </w:rPr>
        <w:fldChar w:fldCharType="end"/>
      </w:r>
    </w:p>
    <w:p w14:paraId="2463DCDB" w14:textId="551A5B12"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8" w:history="1">
        <w:r w:rsidR="00C36135" w:rsidRPr="00513D6D">
          <w:rPr>
            <w:rStyle w:val="Hyperlink"/>
            <w:b/>
            <w:bCs/>
            <w:noProof/>
          </w:rPr>
          <w:t xml:space="preserve">3.2.1 Thiết bị ngoại vi ADC </w:t>
        </w:r>
      </w:hyperlink>
      <w:r w:rsidR="00C36135">
        <w:rPr>
          <w:noProof/>
          <w:webHidden/>
        </w:rPr>
        <w:tab/>
      </w:r>
      <w:r w:rsidR="00C36135">
        <w:rPr>
          <w:noProof/>
          <w:webHidden/>
        </w:rPr>
        <w:fldChar w:fldCharType="begin"/>
      </w:r>
      <w:r w:rsidR="00C36135">
        <w:rPr>
          <w:noProof/>
          <w:webHidden/>
        </w:rPr>
        <w:instrText xml:space="preserve"> PAGEREF _Toc122608738 \h </w:instrText>
      </w:r>
      <w:r w:rsidR="00C36135">
        <w:rPr>
          <w:noProof/>
          <w:webHidden/>
        </w:rPr>
      </w:r>
      <w:r w:rsidR="00C36135">
        <w:rPr>
          <w:noProof/>
          <w:webHidden/>
        </w:rPr>
        <w:fldChar w:fldCharType="separate"/>
      </w:r>
      <w:hyperlink w:anchor="_Toc122608738" w:history="1">
        <w:r w:rsidR="00C36135">
          <w:rPr>
            <w:noProof/>
            <w:webHidden/>
          </w:rPr>
          <w:t>17</w:t>
        </w:r>
      </w:hyperlink>
      <w:r w:rsidR="00C36135">
        <w:rPr>
          <w:noProof/>
          <w:webHidden/>
        </w:rPr>
        <w:fldChar w:fldCharType="end"/>
      </w:r>
    </w:p>
    <w:p w14:paraId="261C9287" w14:textId="56536471"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9" w:history="1">
        <w:r w:rsidR="00C36135" w:rsidRPr="00513D6D">
          <w:rPr>
            <w:rStyle w:val="Hyperlink"/>
            <w:b/>
            <w:bCs/>
            <w:noProof/>
          </w:rPr>
          <w:t xml:space="preserve">3.2.2 </w:t>
        </w:r>
      </w:hyperlink>
      <w:hyperlink w:anchor="_Toc122608739" w:history="1">
        <w:r w:rsidR="00C36135" w:rsidRPr="00513D6D">
          <w:rPr>
            <w:rStyle w:val="Hyperlink"/>
            <w:rFonts w:eastAsia="MS Gothic"/>
            <w:b/>
            <w:bCs/>
            <w:noProof/>
          </w:rPr>
          <w:t xml:space="preserve">Cổng ngoại vi </w:t>
        </w:r>
      </w:hyperlink>
      <w:r w:rsidR="00C36135">
        <w:rPr>
          <w:noProof/>
          <w:webHidden/>
        </w:rPr>
        <w:tab/>
      </w:r>
      <w:r w:rsidR="00C36135">
        <w:rPr>
          <w:noProof/>
          <w:webHidden/>
        </w:rPr>
        <w:fldChar w:fldCharType="begin"/>
      </w:r>
      <w:r w:rsidR="00C36135">
        <w:rPr>
          <w:noProof/>
          <w:webHidden/>
        </w:rPr>
        <w:instrText xml:space="preserve"> PAGEREF _Toc122608739 \h </w:instrText>
      </w:r>
      <w:r w:rsidR="00C36135">
        <w:rPr>
          <w:noProof/>
          <w:webHidden/>
        </w:rPr>
      </w:r>
      <w:r w:rsidR="00C36135">
        <w:rPr>
          <w:noProof/>
          <w:webHidden/>
        </w:rPr>
        <w:fldChar w:fldCharType="separate"/>
      </w:r>
      <w:hyperlink w:anchor="_Toc122608739" w:history="1">
        <w:r w:rsidR="00C36135">
          <w:rPr>
            <w:noProof/>
            <w:webHidden/>
          </w:rPr>
          <w:t>19</w:t>
        </w:r>
      </w:hyperlink>
      <w:r w:rsidR="00C36135">
        <w:rPr>
          <w:noProof/>
          <w:webHidden/>
        </w:rPr>
        <w:fldChar w:fldCharType="end"/>
      </w:r>
    </w:p>
    <w:p w14:paraId="312E1E22" w14:textId="6FC0D5AE"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0" w:history="1">
        <w:r w:rsidR="00C36135" w:rsidRPr="00513D6D">
          <w:rPr>
            <w:rStyle w:val="Hyperlink"/>
            <w:b/>
            <w:bCs/>
            <w:noProof/>
          </w:rPr>
          <w:t xml:space="preserve">3.2.3 Thiết bị ngoại vi RS-CANFD </w:t>
        </w:r>
      </w:hyperlink>
      <w:r w:rsidR="00C36135">
        <w:rPr>
          <w:noProof/>
          <w:webHidden/>
        </w:rPr>
        <w:tab/>
      </w:r>
      <w:r w:rsidR="00C36135">
        <w:rPr>
          <w:noProof/>
          <w:webHidden/>
        </w:rPr>
        <w:fldChar w:fldCharType="begin"/>
      </w:r>
      <w:r w:rsidR="00C36135">
        <w:rPr>
          <w:noProof/>
          <w:webHidden/>
        </w:rPr>
        <w:instrText xml:space="preserve"> PAGEREF _Toc122608740 \h </w:instrText>
      </w:r>
      <w:r w:rsidR="00C36135">
        <w:rPr>
          <w:noProof/>
          <w:webHidden/>
        </w:rPr>
      </w:r>
      <w:r w:rsidR="00C36135">
        <w:rPr>
          <w:noProof/>
          <w:webHidden/>
        </w:rPr>
        <w:fldChar w:fldCharType="separate"/>
      </w:r>
      <w:hyperlink w:anchor="_Toc122608740" w:history="1">
        <w:r w:rsidR="00C36135">
          <w:rPr>
            <w:noProof/>
            <w:webHidden/>
          </w:rPr>
          <w:t>21</w:t>
        </w:r>
      </w:hyperlink>
      <w:r w:rsidR="00C36135">
        <w:rPr>
          <w:noProof/>
          <w:webHidden/>
        </w:rPr>
        <w:fldChar w:fldCharType="end"/>
      </w:r>
    </w:p>
    <w:p w14:paraId="5146D711" w14:textId="52741E95"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1" w:history="1">
        <w:r w:rsidR="00C36135" w:rsidRPr="00513D6D">
          <w:rPr>
            <w:rStyle w:val="Hyperlink"/>
            <w:b/>
            <w:bCs/>
            <w:noProof/>
            <w:highlight w:val="yellow"/>
          </w:rPr>
          <w:t xml:space="preserve">3 </w:t>
        </w:r>
      </w:hyperlink>
      <w:hyperlink w:anchor="_Toc122608741" w:history="1">
        <w:r w:rsidR="00C36135" w:rsidRPr="00513D6D">
          <w:rPr>
            <w:rStyle w:val="Hyperlink"/>
            <w:b/>
            <w:bCs/>
            <w:noProof/>
            <w:highlight w:val="yellow"/>
            <w:lang w:val="vi-VN"/>
          </w:rPr>
          <w:t xml:space="preserve">.2.4. RLIN3n device outvi </w:t>
        </w:r>
      </w:hyperlink>
      <w:r w:rsidR="00C36135">
        <w:rPr>
          <w:noProof/>
          <w:webHidden/>
        </w:rPr>
        <w:tab/>
      </w:r>
      <w:r w:rsidR="00C36135">
        <w:rPr>
          <w:noProof/>
          <w:webHidden/>
        </w:rPr>
        <w:fldChar w:fldCharType="begin"/>
      </w:r>
      <w:r w:rsidR="00C36135">
        <w:rPr>
          <w:noProof/>
          <w:webHidden/>
        </w:rPr>
        <w:instrText xml:space="preserve"> PAGEREF _Toc122608741 \h </w:instrText>
      </w:r>
      <w:r w:rsidR="00C36135">
        <w:rPr>
          <w:noProof/>
          <w:webHidden/>
        </w:rPr>
      </w:r>
      <w:r w:rsidR="00C36135">
        <w:rPr>
          <w:noProof/>
          <w:webHidden/>
        </w:rPr>
        <w:fldChar w:fldCharType="separate"/>
      </w:r>
      <w:hyperlink w:anchor="_Toc122608741" w:history="1">
        <w:r w:rsidR="00C36135">
          <w:rPr>
            <w:noProof/>
            <w:webHidden/>
          </w:rPr>
          <w:t>24</w:t>
        </w:r>
      </w:hyperlink>
      <w:r w:rsidR="00C36135">
        <w:rPr>
          <w:noProof/>
          <w:webHidden/>
        </w:rPr>
        <w:fldChar w:fldCharType="end"/>
      </w:r>
    </w:p>
    <w:p w14:paraId="25B5836A" w14:textId="36CFD6D3"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2" w:history="1">
        <w:r w:rsidR="00C36135" w:rsidRPr="00513D6D">
          <w:rPr>
            <w:rStyle w:val="Hyperlink"/>
            <w:b/>
            <w:bCs/>
            <w:noProof/>
            <w:highlight w:val="yellow"/>
          </w:rPr>
          <w:t xml:space="preserve">3.2.5. TAUD out of </w:t>
        </w:r>
      </w:hyperlink>
      <w:r w:rsidR="00C36135">
        <w:rPr>
          <w:noProof/>
          <w:webHidden/>
        </w:rPr>
        <w:tab/>
      </w:r>
      <w:r w:rsidR="00C36135">
        <w:rPr>
          <w:noProof/>
          <w:webHidden/>
        </w:rPr>
        <w:fldChar w:fldCharType="begin"/>
      </w:r>
      <w:r w:rsidR="00C36135">
        <w:rPr>
          <w:noProof/>
          <w:webHidden/>
        </w:rPr>
        <w:instrText xml:space="preserve"> PAGEREF _Toc122608742 \h </w:instrText>
      </w:r>
      <w:r w:rsidR="00C36135">
        <w:rPr>
          <w:noProof/>
          <w:webHidden/>
        </w:rPr>
      </w:r>
      <w:r w:rsidR="00C36135">
        <w:rPr>
          <w:noProof/>
          <w:webHidden/>
        </w:rPr>
        <w:fldChar w:fldCharType="separate"/>
      </w:r>
      <w:hyperlink w:anchor="_Toc122608742" w:history="1">
        <w:r w:rsidR="00C36135">
          <w:rPr>
            <w:noProof/>
            <w:webHidden/>
          </w:rPr>
          <w:t>25</w:t>
        </w:r>
      </w:hyperlink>
      <w:r w:rsidR="00C36135">
        <w:rPr>
          <w:noProof/>
          <w:webHidden/>
        </w:rPr>
        <w:fldChar w:fldCharType="end"/>
      </w:r>
    </w:p>
    <w:p w14:paraId="3F7F43FD" w14:textId="37AC3F43"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3" w:history="1">
        <w:r w:rsidR="00C36135" w:rsidRPr="00513D6D">
          <w:rPr>
            <w:rStyle w:val="Hyperlink"/>
            <w:noProof/>
          </w:rPr>
          <w:t xml:space="preserve">3.3 Thực thi Bộ xử lý Giả lập trong Mô phỏng Vòng lặp </w:t>
        </w:r>
      </w:hyperlink>
      <w:r w:rsidR="00C36135">
        <w:rPr>
          <w:noProof/>
          <w:webHidden/>
        </w:rPr>
        <w:tab/>
      </w:r>
      <w:r w:rsidR="00C36135">
        <w:rPr>
          <w:noProof/>
          <w:webHidden/>
        </w:rPr>
        <w:fldChar w:fldCharType="begin"/>
      </w:r>
      <w:r w:rsidR="00C36135">
        <w:rPr>
          <w:noProof/>
          <w:webHidden/>
        </w:rPr>
        <w:instrText xml:space="preserve"> PAGEREF _Toc122608743 \h </w:instrText>
      </w:r>
      <w:r w:rsidR="00C36135">
        <w:rPr>
          <w:noProof/>
          <w:webHidden/>
        </w:rPr>
      </w:r>
      <w:r w:rsidR="00C36135">
        <w:rPr>
          <w:noProof/>
          <w:webHidden/>
        </w:rPr>
        <w:fldChar w:fldCharType="separate"/>
      </w:r>
      <w:hyperlink w:anchor="_Toc122608743" w:history="1">
        <w:r w:rsidR="00C36135">
          <w:rPr>
            <w:noProof/>
            <w:webHidden/>
          </w:rPr>
          <w:t>28</w:t>
        </w:r>
      </w:hyperlink>
      <w:r w:rsidR="00C36135">
        <w:rPr>
          <w:noProof/>
          <w:webHidden/>
        </w:rPr>
        <w:fldChar w:fldCharType="end"/>
      </w:r>
    </w:p>
    <w:p w14:paraId="10600985" w14:textId="6D101F34"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4" w:history="1">
        <w:r w:rsidR="00C36135" w:rsidRPr="00513D6D">
          <w:rPr>
            <w:rStyle w:val="Hyperlink"/>
            <w:b/>
            <w:bCs/>
            <w:noProof/>
          </w:rPr>
          <w:t xml:space="preserve">3.3.1 </w:t>
        </w:r>
      </w:hyperlink>
      <w:hyperlink w:anchor="_Toc122608744" w:history="1">
        <w:r w:rsidR="00C36135" w:rsidRPr="00513D6D">
          <w:rPr>
            <w:rStyle w:val="Hyperlink"/>
            <w:rFonts w:eastAsia="MS Gothic"/>
            <w:b/>
            <w:bCs/>
            <w:noProof/>
          </w:rPr>
          <w:t xml:space="preserve">Mô hình nhúng mẫu </w:t>
        </w:r>
      </w:hyperlink>
      <w:r w:rsidR="00C36135">
        <w:rPr>
          <w:noProof/>
          <w:webHidden/>
        </w:rPr>
        <w:tab/>
      </w:r>
      <w:r w:rsidR="00C36135">
        <w:rPr>
          <w:noProof/>
          <w:webHidden/>
        </w:rPr>
        <w:fldChar w:fldCharType="begin"/>
      </w:r>
      <w:r w:rsidR="00C36135">
        <w:rPr>
          <w:noProof/>
          <w:webHidden/>
        </w:rPr>
        <w:instrText xml:space="preserve"> PAGEREF _Toc122608744 \h </w:instrText>
      </w:r>
      <w:r w:rsidR="00C36135">
        <w:rPr>
          <w:noProof/>
          <w:webHidden/>
        </w:rPr>
      </w:r>
      <w:r w:rsidR="00C36135">
        <w:rPr>
          <w:noProof/>
          <w:webHidden/>
        </w:rPr>
        <w:fldChar w:fldCharType="separate"/>
      </w:r>
      <w:hyperlink w:anchor="_Toc122608744" w:history="1">
        <w:r w:rsidR="00C36135">
          <w:rPr>
            <w:noProof/>
            <w:webHidden/>
          </w:rPr>
          <w:t>28</w:t>
        </w:r>
      </w:hyperlink>
      <w:r w:rsidR="00C36135">
        <w:rPr>
          <w:noProof/>
          <w:webHidden/>
        </w:rPr>
        <w:fldChar w:fldCharType="end"/>
      </w:r>
    </w:p>
    <w:p w14:paraId="4F59E72B" w14:textId="4AC39725"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5" w:history="1">
        <w:r w:rsidR="00C36135" w:rsidRPr="00513D6D">
          <w:rPr>
            <w:rStyle w:val="Hyperlink"/>
            <w:b/>
            <w:bCs/>
            <w:noProof/>
          </w:rPr>
          <w:t xml:space="preserve">3.3.2 Cài đặt thông số cấu hình </w:t>
        </w:r>
      </w:hyperlink>
      <w:r w:rsidR="00C36135">
        <w:rPr>
          <w:noProof/>
          <w:webHidden/>
        </w:rPr>
        <w:tab/>
      </w:r>
      <w:r w:rsidR="00C36135">
        <w:rPr>
          <w:noProof/>
          <w:webHidden/>
        </w:rPr>
        <w:fldChar w:fldCharType="begin"/>
      </w:r>
      <w:r w:rsidR="00C36135">
        <w:rPr>
          <w:noProof/>
          <w:webHidden/>
        </w:rPr>
        <w:instrText xml:space="preserve"> PAGEREF _Toc122608745 \h </w:instrText>
      </w:r>
      <w:r w:rsidR="00C36135">
        <w:rPr>
          <w:noProof/>
          <w:webHidden/>
        </w:rPr>
      </w:r>
      <w:r w:rsidR="00C36135">
        <w:rPr>
          <w:noProof/>
          <w:webHidden/>
        </w:rPr>
        <w:fldChar w:fldCharType="separate"/>
      </w:r>
      <w:hyperlink w:anchor="_Toc122608745" w:history="1">
        <w:r w:rsidR="00C36135">
          <w:rPr>
            <w:noProof/>
            <w:webHidden/>
          </w:rPr>
          <w:t>30</w:t>
        </w:r>
      </w:hyperlink>
      <w:r w:rsidR="00C36135">
        <w:rPr>
          <w:noProof/>
          <w:webHidden/>
        </w:rPr>
        <w:fldChar w:fldCharType="end"/>
      </w:r>
    </w:p>
    <w:p w14:paraId="47062AC5" w14:textId="2A836CC1"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6" w:history="1">
        <w:r w:rsidR="00C36135" w:rsidRPr="00513D6D">
          <w:rPr>
            <w:rStyle w:val="Hyperlink"/>
            <w:b/>
            <w:bCs/>
            <w:noProof/>
          </w:rPr>
          <w:t xml:space="preserve">3.3.3 Tạo môi trường vHILS </w:t>
        </w:r>
      </w:hyperlink>
      <w:r w:rsidR="00C36135">
        <w:rPr>
          <w:noProof/>
          <w:webHidden/>
        </w:rPr>
        <w:tab/>
      </w:r>
      <w:r w:rsidR="00C36135">
        <w:rPr>
          <w:noProof/>
          <w:webHidden/>
        </w:rPr>
        <w:fldChar w:fldCharType="begin"/>
      </w:r>
      <w:r w:rsidR="00C36135">
        <w:rPr>
          <w:noProof/>
          <w:webHidden/>
        </w:rPr>
        <w:instrText xml:space="preserve"> PAGEREF _Toc122608746 \h </w:instrText>
      </w:r>
      <w:r w:rsidR="00C36135">
        <w:rPr>
          <w:noProof/>
          <w:webHidden/>
        </w:rPr>
      </w:r>
      <w:r w:rsidR="00C36135">
        <w:rPr>
          <w:noProof/>
          <w:webHidden/>
        </w:rPr>
        <w:fldChar w:fldCharType="separate"/>
      </w:r>
      <w:hyperlink w:anchor="_Toc122608746" w:history="1">
        <w:r w:rsidR="00C36135">
          <w:rPr>
            <w:noProof/>
            <w:webHidden/>
          </w:rPr>
          <w:t>35</w:t>
        </w:r>
      </w:hyperlink>
      <w:r w:rsidR="00C36135">
        <w:rPr>
          <w:noProof/>
          <w:webHidden/>
        </w:rPr>
        <w:fldChar w:fldCharType="end"/>
      </w:r>
    </w:p>
    <w:p w14:paraId="52A3B2B7" w14:textId="4D053A4C"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7" w:history="1">
        <w:r w:rsidR="00C36135" w:rsidRPr="00513D6D">
          <w:rPr>
            <w:rStyle w:val="Hyperlink"/>
            <w:b/>
            <w:bCs/>
            <w:noProof/>
          </w:rPr>
          <w:t xml:space="preserve">3.3.4 Biên dịch mã nguồn đã tạo </w:t>
        </w:r>
      </w:hyperlink>
      <w:r w:rsidR="00C36135">
        <w:rPr>
          <w:noProof/>
          <w:webHidden/>
        </w:rPr>
        <w:tab/>
      </w:r>
      <w:r w:rsidR="00C36135">
        <w:rPr>
          <w:noProof/>
          <w:webHidden/>
        </w:rPr>
        <w:fldChar w:fldCharType="begin"/>
      </w:r>
      <w:r w:rsidR="00C36135">
        <w:rPr>
          <w:noProof/>
          <w:webHidden/>
        </w:rPr>
        <w:instrText xml:space="preserve"> PAGEREF _Toc122608747 \h </w:instrText>
      </w:r>
      <w:r w:rsidR="00C36135">
        <w:rPr>
          <w:noProof/>
          <w:webHidden/>
        </w:rPr>
      </w:r>
      <w:r w:rsidR="00C36135">
        <w:rPr>
          <w:noProof/>
          <w:webHidden/>
        </w:rPr>
        <w:fldChar w:fldCharType="separate"/>
      </w:r>
      <w:hyperlink w:anchor="_Toc122608747" w:history="1">
        <w:r w:rsidR="00C36135">
          <w:rPr>
            <w:noProof/>
            <w:webHidden/>
          </w:rPr>
          <w:t>41</w:t>
        </w:r>
      </w:hyperlink>
      <w:r w:rsidR="00C36135">
        <w:rPr>
          <w:noProof/>
          <w:webHidden/>
        </w:rPr>
        <w:fldChar w:fldCharType="end"/>
      </w:r>
    </w:p>
    <w:p w14:paraId="6D0BE694" w14:textId="17A3C297"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8" w:history="1">
        <w:r w:rsidR="00C36135" w:rsidRPr="00513D6D">
          <w:rPr>
            <w:rStyle w:val="Hyperlink"/>
            <w:b/>
            <w:bCs/>
            <w:noProof/>
          </w:rPr>
          <w:t xml:space="preserve">3.3.5 Thực thi vHILS </w:t>
        </w:r>
      </w:hyperlink>
      <w:r w:rsidR="00C36135">
        <w:rPr>
          <w:noProof/>
          <w:webHidden/>
        </w:rPr>
        <w:tab/>
      </w:r>
      <w:r w:rsidR="00C36135">
        <w:rPr>
          <w:noProof/>
          <w:webHidden/>
        </w:rPr>
        <w:fldChar w:fldCharType="begin"/>
      </w:r>
      <w:r w:rsidR="00C36135">
        <w:rPr>
          <w:noProof/>
          <w:webHidden/>
        </w:rPr>
        <w:instrText xml:space="preserve"> PAGEREF _Toc122608748 \h </w:instrText>
      </w:r>
      <w:r w:rsidR="00C36135">
        <w:rPr>
          <w:noProof/>
          <w:webHidden/>
        </w:rPr>
      </w:r>
      <w:r w:rsidR="00C36135">
        <w:rPr>
          <w:noProof/>
          <w:webHidden/>
        </w:rPr>
        <w:fldChar w:fldCharType="separate"/>
      </w:r>
      <w:hyperlink w:anchor="_Toc122608748" w:history="1">
        <w:r w:rsidR="00C36135">
          <w:rPr>
            <w:noProof/>
            <w:webHidden/>
          </w:rPr>
          <w:t>42</w:t>
        </w:r>
      </w:hyperlink>
      <w:r w:rsidR="00C36135">
        <w:rPr>
          <w:noProof/>
          <w:webHidden/>
        </w:rPr>
        <w:fldChar w:fldCharType="end"/>
      </w:r>
    </w:p>
    <w:p w14:paraId="7C999C45" w14:textId="605C3FAE"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9" w:history="1">
        <w:r w:rsidR="00C36135" w:rsidRPr="00513D6D">
          <w:rPr>
            <w:rStyle w:val="Hyperlink"/>
            <w:noProof/>
          </w:rPr>
          <w:t xml:space="preserve">3.4 Time time </w:t>
        </w:r>
      </w:hyperlink>
      <w:r w:rsidR="00C36135">
        <w:rPr>
          <w:noProof/>
          <w:webHidden/>
        </w:rPr>
        <w:tab/>
      </w:r>
      <w:r w:rsidR="00C36135">
        <w:rPr>
          <w:noProof/>
          <w:webHidden/>
        </w:rPr>
        <w:fldChar w:fldCharType="begin"/>
      </w:r>
      <w:r w:rsidR="00C36135">
        <w:rPr>
          <w:noProof/>
          <w:webHidden/>
        </w:rPr>
        <w:instrText xml:space="preserve"> PAGEREF _Toc122608749 \h </w:instrText>
      </w:r>
      <w:r w:rsidR="00C36135">
        <w:rPr>
          <w:noProof/>
          <w:webHidden/>
        </w:rPr>
      </w:r>
      <w:r w:rsidR="00C36135">
        <w:rPr>
          <w:noProof/>
          <w:webHidden/>
        </w:rPr>
        <w:fldChar w:fldCharType="separate"/>
      </w:r>
      <w:hyperlink w:anchor="_Toc122608749" w:history="1">
        <w:r w:rsidR="00C36135">
          <w:rPr>
            <w:noProof/>
            <w:webHidden/>
          </w:rPr>
          <w:t>44</w:t>
        </w:r>
      </w:hyperlink>
      <w:r w:rsidR="00C36135">
        <w:rPr>
          <w:noProof/>
          <w:webHidden/>
        </w:rPr>
        <w:fldChar w:fldCharType="end"/>
      </w:r>
    </w:p>
    <w:p w14:paraId="2C0D0179" w14:textId="28DA7542"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0" w:history="1">
        <w:r w:rsidR="00C36135" w:rsidRPr="00513D6D">
          <w:rPr>
            <w:rStyle w:val="Hyperlink"/>
            <w:b/>
            <w:bCs/>
            <w:noProof/>
          </w:rPr>
          <w:t xml:space="preserve">3.4.1 Cấu hình cấu trúc của Mô hình Simulink để đo lường </w:t>
        </w:r>
      </w:hyperlink>
      <w:r w:rsidR="00C36135">
        <w:rPr>
          <w:noProof/>
          <w:webHidden/>
        </w:rPr>
        <w:tab/>
      </w:r>
      <w:r w:rsidR="00C36135">
        <w:rPr>
          <w:noProof/>
          <w:webHidden/>
        </w:rPr>
        <w:fldChar w:fldCharType="begin"/>
      </w:r>
      <w:r w:rsidR="00C36135">
        <w:rPr>
          <w:noProof/>
          <w:webHidden/>
        </w:rPr>
        <w:instrText xml:space="preserve"> PAGEREF _Toc122608750 \h </w:instrText>
      </w:r>
      <w:r w:rsidR="00C36135">
        <w:rPr>
          <w:noProof/>
          <w:webHidden/>
        </w:rPr>
      </w:r>
      <w:r w:rsidR="00C36135">
        <w:rPr>
          <w:noProof/>
          <w:webHidden/>
        </w:rPr>
        <w:fldChar w:fldCharType="separate"/>
      </w:r>
      <w:hyperlink w:anchor="_Toc122608750" w:history="1">
        <w:r w:rsidR="00C36135">
          <w:rPr>
            <w:noProof/>
            <w:webHidden/>
          </w:rPr>
          <w:t>44</w:t>
        </w:r>
      </w:hyperlink>
      <w:r w:rsidR="00C36135">
        <w:rPr>
          <w:noProof/>
          <w:webHidden/>
        </w:rPr>
        <w:fldChar w:fldCharType="end"/>
      </w:r>
    </w:p>
    <w:p w14:paraId="09FE42EC" w14:textId="0FEE36B3"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1" w:history="1">
        <w:r w:rsidR="00C36135" w:rsidRPr="00513D6D">
          <w:rPr>
            <w:rStyle w:val="Hyperlink"/>
            <w:b/>
            <w:bCs/>
            <w:noProof/>
          </w:rPr>
          <w:t xml:space="preserve">3.4.2 Tệp đầu vào cho phép đo </w:t>
        </w:r>
      </w:hyperlink>
      <w:r w:rsidR="00C36135">
        <w:rPr>
          <w:noProof/>
          <w:webHidden/>
        </w:rPr>
        <w:tab/>
      </w:r>
      <w:r w:rsidR="00C36135">
        <w:rPr>
          <w:noProof/>
          <w:webHidden/>
        </w:rPr>
        <w:fldChar w:fldCharType="begin"/>
      </w:r>
      <w:r w:rsidR="00C36135">
        <w:rPr>
          <w:noProof/>
          <w:webHidden/>
        </w:rPr>
        <w:instrText xml:space="preserve"> PAGEREF _Toc122608751 \h </w:instrText>
      </w:r>
      <w:r w:rsidR="00C36135">
        <w:rPr>
          <w:noProof/>
          <w:webHidden/>
        </w:rPr>
      </w:r>
      <w:r w:rsidR="00C36135">
        <w:rPr>
          <w:noProof/>
          <w:webHidden/>
        </w:rPr>
        <w:fldChar w:fldCharType="separate"/>
      </w:r>
      <w:hyperlink w:anchor="_Toc122608751" w:history="1">
        <w:r w:rsidR="00C36135">
          <w:rPr>
            <w:noProof/>
            <w:webHidden/>
          </w:rPr>
          <w:t>45</w:t>
        </w:r>
      </w:hyperlink>
      <w:r w:rsidR="00C36135">
        <w:rPr>
          <w:noProof/>
          <w:webHidden/>
        </w:rPr>
        <w:fldChar w:fldCharType="end"/>
      </w:r>
    </w:p>
    <w:p w14:paraId="7A5A018B" w14:textId="09F11EF8"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2" w:history="1">
        <w:r w:rsidR="00C36135" w:rsidRPr="00513D6D">
          <w:rPr>
            <w:rStyle w:val="Hyperlink"/>
            <w:b/>
            <w:bCs/>
            <w:noProof/>
          </w:rPr>
          <w:t xml:space="preserve">3.4.3 Cách thay đổi Hệ thống con bình thường thành Hệ thống con nguyên tử </w:t>
        </w:r>
      </w:hyperlink>
      <w:r w:rsidR="00C36135">
        <w:rPr>
          <w:noProof/>
          <w:webHidden/>
        </w:rPr>
        <w:tab/>
      </w:r>
      <w:r w:rsidR="00C36135">
        <w:rPr>
          <w:noProof/>
          <w:webHidden/>
        </w:rPr>
        <w:fldChar w:fldCharType="begin"/>
      </w:r>
      <w:r w:rsidR="00C36135">
        <w:rPr>
          <w:noProof/>
          <w:webHidden/>
        </w:rPr>
        <w:instrText xml:space="preserve"> PAGEREF _Toc122608752 \h </w:instrText>
      </w:r>
      <w:r w:rsidR="00C36135">
        <w:rPr>
          <w:noProof/>
          <w:webHidden/>
        </w:rPr>
      </w:r>
      <w:r w:rsidR="00C36135">
        <w:rPr>
          <w:noProof/>
          <w:webHidden/>
        </w:rPr>
        <w:fldChar w:fldCharType="separate"/>
      </w:r>
      <w:hyperlink w:anchor="_Toc122608752" w:history="1">
        <w:r w:rsidR="00C36135">
          <w:rPr>
            <w:noProof/>
            <w:webHidden/>
          </w:rPr>
          <w:t>45</w:t>
        </w:r>
      </w:hyperlink>
      <w:r w:rsidR="00C36135">
        <w:rPr>
          <w:noProof/>
          <w:webHidden/>
        </w:rPr>
        <w:fldChar w:fldCharType="end"/>
      </w:r>
    </w:p>
    <w:p w14:paraId="69FA18F8" w14:textId="708AB18D"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3" w:history="1">
        <w:r w:rsidR="00C36135" w:rsidRPr="00513D6D">
          <w:rPr>
            <w:rStyle w:val="Hyperlink"/>
            <w:b/>
            <w:bCs/>
            <w:noProof/>
          </w:rPr>
          <w:t xml:space="preserve">3.4.4 Trình xem biểu đồ </w:t>
        </w:r>
      </w:hyperlink>
      <w:r w:rsidR="00C36135">
        <w:rPr>
          <w:noProof/>
          <w:webHidden/>
        </w:rPr>
        <w:tab/>
      </w:r>
      <w:r w:rsidR="00C36135">
        <w:rPr>
          <w:noProof/>
          <w:webHidden/>
        </w:rPr>
        <w:fldChar w:fldCharType="begin"/>
      </w:r>
      <w:r w:rsidR="00C36135">
        <w:rPr>
          <w:noProof/>
          <w:webHidden/>
        </w:rPr>
        <w:instrText xml:space="preserve"> PAGEREF _Toc122608753 \h </w:instrText>
      </w:r>
      <w:r w:rsidR="00C36135">
        <w:rPr>
          <w:noProof/>
          <w:webHidden/>
        </w:rPr>
      </w:r>
      <w:r w:rsidR="00C36135">
        <w:rPr>
          <w:noProof/>
          <w:webHidden/>
        </w:rPr>
        <w:fldChar w:fldCharType="separate"/>
      </w:r>
      <w:hyperlink w:anchor="_Toc122608753" w:history="1">
        <w:r w:rsidR="00C36135">
          <w:rPr>
            <w:noProof/>
            <w:webHidden/>
          </w:rPr>
          <w:t>46</w:t>
        </w:r>
      </w:hyperlink>
      <w:r w:rsidR="00C36135">
        <w:rPr>
          <w:noProof/>
          <w:webHidden/>
        </w:rPr>
        <w:fldChar w:fldCharType="end"/>
      </w:r>
    </w:p>
    <w:p w14:paraId="3A9CDC74" w14:textId="11A17734"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54" w:history="1">
        <w:r w:rsidR="00C36135" w:rsidRPr="00513D6D">
          <w:rPr>
            <w:rStyle w:val="Hyperlink"/>
            <w:rFonts w:cs="Arial"/>
            <w:b/>
            <w:bCs/>
          </w:rPr>
          <w:t xml:space="preserve">4 </w:t>
        </w:r>
      </w:hyperlink>
      <w:r w:rsidR="00C36135">
        <w:rPr>
          <w:rFonts w:asciiTheme="minorHAnsi" w:eastAsiaTheme="minorEastAsia" w:hAnsiTheme="minorHAnsi" w:cstheme="minorBidi"/>
          <w:kern w:val="0"/>
          <w:sz w:val="22"/>
          <w:szCs w:val="22"/>
          <w:lang w:val="en-GB" w:eastAsia="en-GB"/>
        </w:rPr>
        <w:tab/>
      </w:r>
      <w:hyperlink w:anchor="_Toc122608754" w:history="1">
        <w:r w:rsidR="00C36135" w:rsidRPr="00513D6D">
          <w:rPr>
            <w:rStyle w:val="Hyperlink"/>
            <w:rFonts w:cs="Arial"/>
            <w:b/>
            <w:bCs/>
          </w:rPr>
          <w:t xml:space="preserve">point need to care </w:t>
        </w:r>
      </w:hyperlink>
      <w:r w:rsidR="00C36135">
        <w:rPr>
          <w:webHidden/>
        </w:rPr>
        <w:tab/>
      </w:r>
      <w:r w:rsidR="00C36135">
        <w:rPr>
          <w:webHidden/>
        </w:rPr>
        <w:fldChar w:fldCharType="begin"/>
      </w:r>
      <w:r w:rsidR="00C36135">
        <w:rPr>
          <w:webHidden/>
        </w:rPr>
        <w:instrText xml:space="preserve"> PAGEREF _Toc122608754 \h </w:instrText>
      </w:r>
      <w:r w:rsidR="00C36135">
        <w:rPr>
          <w:webHidden/>
        </w:rPr>
      </w:r>
      <w:r w:rsidR="00C36135">
        <w:rPr>
          <w:webHidden/>
        </w:rPr>
        <w:fldChar w:fldCharType="separate"/>
      </w:r>
      <w:hyperlink w:anchor="_Toc122608754" w:history="1">
        <w:r w:rsidR="00C36135">
          <w:rPr>
            <w:webHidden/>
          </w:rPr>
          <w:t>51</w:t>
        </w:r>
      </w:hyperlink>
      <w:r w:rsidR="00C36135">
        <w:rPr>
          <w:webHidden/>
        </w:rPr>
        <w:fldChar w:fldCharType="end"/>
      </w:r>
    </w:p>
    <w:p w14:paraId="2EC2195F" w14:textId="57CFFCDA"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5" w:history="1">
        <w:r w:rsidR="00C36135" w:rsidRPr="00513D6D">
          <w:rPr>
            <w:rStyle w:val="Hyperlink"/>
            <w:noProof/>
          </w:rPr>
          <w:t xml:space="preserve">4.1 Tính năng </w:t>
        </w:r>
      </w:hyperlink>
      <w:r w:rsidR="00C36135">
        <w:rPr>
          <w:noProof/>
          <w:webHidden/>
        </w:rPr>
        <w:tab/>
      </w:r>
      <w:r w:rsidR="00C36135">
        <w:rPr>
          <w:noProof/>
          <w:webHidden/>
        </w:rPr>
        <w:fldChar w:fldCharType="begin"/>
      </w:r>
      <w:r w:rsidR="00C36135">
        <w:rPr>
          <w:noProof/>
          <w:webHidden/>
        </w:rPr>
        <w:instrText xml:space="preserve"> PAGEREF _Toc122608755 \h </w:instrText>
      </w:r>
      <w:r w:rsidR="00C36135">
        <w:rPr>
          <w:noProof/>
          <w:webHidden/>
        </w:rPr>
      </w:r>
      <w:r w:rsidR="00C36135">
        <w:rPr>
          <w:noProof/>
          <w:webHidden/>
        </w:rPr>
        <w:fldChar w:fldCharType="separate"/>
      </w:r>
      <w:hyperlink w:anchor="_Toc122608755" w:history="1">
        <w:r w:rsidR="00C36135">
          <w:rPr>
            <w:noProof/>
            <w:webHidden/>
          </w:rPr>
          <w:t>51</w:t>
        </w:r>
      </w:hyperlink>
      <w:r w:rsidR="00C36135">
        <w:rPr>
          <w:noProof/>
          <w:webHidden/>
        </w:rPr>
        <w:fldChar w:fldCharType="end"/>
      </w:r>
    </w:p>
    <w:p w14:paraId="67541312" w14:textId="4E1CA146"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6" w:history="1">
        <w:r w:rsidR="00C36135" w:rsidRPr="00513D6D">
          <w:rPr>
            <w:rStyle w:val="Hyperlink"/>
            <w:noProof/>
          </w:rPr>
          <w:t xml:space="preserve">4.2 Mô hình Simulink </w:t>
        </w:r>
      </w:hyperlink>
      <w:r w:rsidR="00C36135">
        <w:rPr>
          <w:noProof/>
          <w:webHidden/>
        </w:rPr>
        <w:tab/>
      </w:r>
      <w:r w:rsidR="00C36135">
        <w:rPr>
          <w:noProof/>
          <w:webHidden/>
        </w:rPr>
        <w:fldChar w:fldCharType="begin"/>
      </w:r>
      <w:r w:rsidR="00C36135">
        <w:rPr>
          <w:noProof/>
          <w:webHidden/>
        </w:rPr>
        <w:instrText xml:space="preserve"> PAGEREF _Toc122608756 \h </w:instrText>
      </w:r>
      <w:r w:rsidR="00C36135">
        <w:rPr>
          <w:noProof/>
          <w:webHidden/>
        </w:rPr>
      </w:r>
      <w:r w:rsidR="00C36135">
        <w:rPr>
          <w:noProof/>
          <w:webHidden/>
        </w:rPr>
        <w:fldChar w:fldCharType="separate"/>
      </w:r>
      <w:hyperlink w:anchor="_Toc122608756" w:history="1">
        <w:r w:rsidR="00C36135">
          <w:rPr>
            <w:noProof/>
            <w:webHidden/>
          </w:rPr>
          <w:t>53</w:t>
        </w:r>
      </w:hyperlink>
      <w:r w:rsidR="00C36135">
        <w:rPr>
          <w:noProof/>
          <w:webHidden/>
        </w:rPr>
        <w:fldChar w:fldCharType="end"/>
      </w:r>
    </w:p>
    <w:p w14:paraId="1F6C9745" w14:textId="1F16599B"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7" w:history="1">
        <w:r w:rsidR="00C36135" w:rsidRPr="00513D6D">
          <w:rPr>
            <w:rStyle w:val="Hyperlink"/>
            <w:b/>
            <w:bCs/>
            <w:noProof/>
          </w:rPr>
          <w:t xml:space="preserve">4.2.1 Chuỗi có sẵn đường dẫn và tên khối </w:t>
        </w:r>
      </w:hyperlink>
      <w:r w:rsidR="00C36135">
        <w:rPr>
          <w:noProof/>
          <w:webHidden/>
        </w:rPr>
        <w:tab/>
      </w:r>
      <w:r w:rsidR="00C36135">
        <w:rPr>
          <w:noProof/>
          <w:webHidden/>
        </w:rPr>
        <w:fldChar w:fldCharType="begin"/>
      </w:r>
      <w:r w:rsidR="00C36135">
        <w:rPr>
          <w:noProof/>
          <w:webHidden/>
        </w:rPr>
        <w:instrText xml:space="preserve"> PAGEREF _Toc122608757 \h </w:instrText>
      </w:r>
      <w:r w:rsidR="00C36135">
        <w:rPr>
          <w:noProof/>
          <w:webHidden/>
        </w:rPr>
      </w:r>
      <w:r w:rsidR="00C36135">
        <w:rPr>
          <w:noProof/>
          <w:webHidden/>
        </w:rPr>
        <w:fldChar w:fldCharType="separate"/>
      </w:r>
      <w:hyperlink w:anchor="_Toc122608757" w:history="1">
        <w:r w:rsidR="00C36135">
          <w:rPr>
            <w:noProof/>
            <w:webHidden/>
          </w:rPr>
          <w:t>53</w:t>
        </w:r>
      </w:hyperlink>
      <w:r w:rsidR="00C36135">
        <w:rPr>
          <w:noProof/>
          <w:webHidden/>
        </w:rPr>
        <w:fldChar w:fldCharType="end"/>
      </w:r>
    </w:p>
    <w:p w14:paraId="23F403F7" w14:textId="3D9F0DC7"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8" w:history="1">
        <w:r w:rsidR="00C36135" w:rsidRPr="00513D6D">
          <w:rPr>
            <w:rStyle w:val="Hyperlink"/>
            <w:b/>
            <w:bCs/>
            <w:noProof/>
          </w:rPr>
          <w:t xml:space="preserve">4.2.2 Các Mô Hình Xử Lý Dữ Liệu Số Phúc </w:t>
        </w:r>
      </w:hyperlink>
      <w:r w:rsidR="00C36135">
        <w:rPr>
          <w:noProof/>
          <w:webHidden/>
        </w:rPr>
        <w:tab/>
      </w:r>
      <w:r w:rsidR="00C36135">
        <w:rPr>
          <w:noProof/>
          <w:webHidden/>
        </w:rPr>
        <w:fldChar w:fldCharType="begin"/>
      </w:r>
      <w:r w:rsidR="00C36135">
        <w:rPr>
          <w:noProof/>
          <w:webHidden/>
        </w:rPr>
        <w:instrText xml:space="preserve"> PAGEREF _Toc122608758 \h </w:instrText>
      </w:r>
      <w:r w:rsidR="00C36135">
        <w:rPr>
          <w:noProof/>
          <w:webHidden/>
        </w:rPr>
      </w:r>
      <w:r w:rsidR="00C36135">
        <w:rPr>
          <w:noProof/>
          <w:webHidden/>
        </w:rPr>
        <w:fldChar w:fldCharType="separate"/>
      </w:r>
      <w:hyperlink w:anchor="_Toc122608758" w:history="1">
        <w:r w:rsidR="00C36135">
          <w:rPr>
            <w:noProof/>
            <w:webHidden/>
          </w:rPr>
          <w:t>53</w:t>
        </w:r>
      </w:hyperlink>
      <w:r w:rsidR="00C36135">
        <w:rPr>
          <w:noProof/>
          <w:webHidden/>
        </w:rPr>
        <w:fldChar w:fldCharType="end"/>
      </w:r>
    </w:p>
    <w:p w14:paraId="6348E2A9" w14:textId="40CF4BA8"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9" w:history="1">
        <w:r w:rsidR="00C36135" w:rsidRPr="00513D6D">
          <w:rPr>
            <w:rStyle w:val="Hyperlink"/>
            <w:noProof/>
          </w:rPr>
          <w:t xml:space="preserve">4.3 Xây dựng và mô phỏng </w:t>
        </w:r>
      </w:hyperlink>
      <w:r w:rsidR="00C36135">
        <w:rPr>
          <w:noProof/>
          <w:webHidden/>
        </w:rPr>
        <w:tab/>
      </w:r>
      <w:r w:rsidR="00C36135">
        <w:rPr>
          <w:noProof/>
          <w:webHidden/>
        </w:rPr>
        <w:fldChar w:fldCharType="begin"/>
      </w:r>
      <w:r w:rsidR="00C36135">
        <w:rPr>
          <w:noProof/>
          <w:webHidden/>
        </w:rPr>
        <w:instrText xml:space="preserve"> PAGEREF _Toc122608759 \h </w:instrText>
      </w:r>
      <w:r w:rsidR="00C36135">
        <w:rPr>
          <w:noProof/>
          <w:webHidden/>
        </w:rPr>
      </w:r>
      <w:r w:rsidR="00C36135">
        <w:rPr>
          <w:noProof/>
          <w:webHidden/>
        </w:rPr>
        <w:fldChar w:fldCharType="separate"/>
      </w:r>
      <w:hyperlink w:anchor="_Toc122608759" w:history="1">
        <w:r w:rsidR="00C36135">
          <w:rPr>
            <w:noProof/>
            <w:webHidden/>
          </w:rPr>
          <w:t>53</w:t>
        </w:r>
      </w:hyperlink>
      <w:r w:rsidR="00C36135">
        <w:rPr>
          <w:noProof/>
          <w:webHidden/>
        </w:rPr>
        <w:fldChar w:fldCharType="end"/>
      </w:r>
    </w:p>
    <w:p w14:paraId="7E2C559E" w14:textId="3B4370F5"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0" w:history="1">
        <w:r w:rsidR="00C36135" w:rsidRPr="00513D6D">
          <w:rPr>
            <w:rStyle w:val="Hyperlink"/>
            <w:b/>
            <w:bCs/>
            <w:noProof/>
          </w:rPr>
          <w:t xml:space="preserve">4.3.1 Độ dài đường dẫn đến thư mục tạo mã </w:t>
        </w:r>
      </w:hyperlink>
      <w:r w:rsidR="00C36135">
        <w:rPr>
          <w:noProof/>
          <w:webHidden/>
        </w:rPr>
        <w:tab/>
      </w:r>
      <w:r w:rsidR="00C36135">
        <w:rPr>
          <w:noProof/>
          <w:webHidden/>
        </w:rPr>
        <w:fldChar w:fldCharType="begin"/>
      </w:r>
      <w:r w:rsidR="00C36135">
        <w:rPr>
          <w:noProof/>
          <w:webHidden/>
        </w:rPr>
        <w:instrText xml:space="preserve"> PAGEREF _Toc122608760 \h </w:instrText>
      </w:r>
      <w:r w:rsidR="00C36135">
        <w:rPr>
          <w:noProof/>
          <w:webHidden/>
        </w:rPr>
      </w:r>
      <w:r w:rsidR="00C36135">
        <w:rPr>
          <w:noProof/>
          <w:webHidden/>
        </w:rPr>
        <w:fldChar w:fldCharType="separate"/>
      </w:r>
      <w:hyperlink w:anchor="_Toc122608760" w:history="1">
        <w:r w:rsidR="00C36135">
          <w:rPr>
            <w:noProof/>
            <w:webHidden/>
          </w:rPr>
          <w:t>53</w:t>
        </w:r>
      </w:hyperlink>
      <w:r w:rsidR="00C36135">
        <w:rPr>
          <w:noProof/>
          <w:webHidden/>
        </w:rPr>
        <w:fldChar w:fldCharType="end"/>
      </w:r>
    </w:p>
    <w:p w14:paraId="05DD81A4" w14:textId="1C920A61"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1" w:history="1">
        <w:r w:rsidR="00C36135" w:rsidRPr="00513D6D">
          <w:rPr>
            <w:rStyle w:val="Hyperlink"/>
            <w:b/>
            <w:bCs/>
            <w:noProof/>
          </w:rPr>
          <w:t xml:space="preserve">4.3.2 Lưu ý về Quản lý Điện năng </w:t>
        </w:r>
      </w:hyperlink>
      <w:r w:rsidR="00C36135">
        <w:rPr>
          <w:noProof/>
          <w:webHidden/>
        </w:rPr>
        <w:tab/>
      </w:r>
      <w:r w:rsidR="00C36135">
        <w:rPr>
          <w:noProof/>
          <w:webHidden/>
        </w:rPr>
        <w:fldChar w:fldCharType="begin"/>
      </w:r>
      <w:r w:rsidR="00C36135">
        <w:rPr>
          <w:noProof/>
          <w:webHidden/>
        </w:rPr>
        <w:instrText xml:space="preserve"> PAGEREF _Toc122608761 \h </w:instrText>
      </w:r>
      <w:r w:rsidR="00C36135">
        <w:rPr>
          <w:noProof/>
          <w:webHidden/>
        </w:rPr>
      </w:r>
      <w:r w:rsidR="00C36135">
        <w:rPr>
          <w:noProof/>
          <w:webHidden/>
        </w:rPr>
        <w:fldChar w:fldCharType="separate"/>
      </w:r>
      <w:hyperlink w:anchor="_Toc122608761" w:history="1">
        <w:r w:rsidR="00C36135">
          <w:rPr>
            <w:noProof/>
            <w:webHidden/>
          </w:rPr>
          <w:t>53</w:t>
        </w:r>
      </w:hyperlink>
      <w:r w:rsidR="00C36135">
        <w:rPr>
          <w:noProof/>
          <w:webHidden/>
        </w:rPr>
        <w:fldChar w:fldCharType="end"/>
      </w:r>
    </w:p>
    <w:p w14:paraId="1DC33225" w14:textId="507E8385"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2" w:history="1">
        <w:r w:rsidR="00C36135" w:rsidRPr="00513D6D">
          <w:rPr>
            <w:rStyle w:val="Hyperlink"/>
            <w:b/>
            <w:bCs/>
            <w:noProof/>
          </w:rPr>
          <w:t xml:space="preserve">4.3.3 Độ dài của tên tệp lệnh </w:t>
        </w:r>
      </w:hyperlink>
      <w:r w:rsidR="00C36135">
        <w:rPr>
          <w:noProof/>
          <w:webHidden/>
        </w:rPr>
        <w:tab/>
      </w:r>
      <w:r w:rsidR="00C36135">
        <w:rPr>
          <w:noProof/>
          <w:webHidden/>
        </w:rPr>
        <w:fldChar w:fldCharType="begin"/>
      </w:r>
      <w:r w:rsidR="00C36135">
        <w:rPr>
          <w:noProof/>
          <w:webHidden/>
        </w:rPr>
        <w:instrText xml:space="preserve"> PAGEREF _Toc122608762 \h </w:instrText>
      </w:r>
      <w:r w:rsidR="00C36135">
        <w:rPr>
          <w:noProof/>
          <w:webHidden/>
        </w:rPr>
      </w:r>
      <w:r w:rsidR="00C36135">
        <w:rPr>
          <w:noProof/>
          <w:webHidden/>
        </w:rPr>
        <w:fldChar w:fldCharType="separate"/>
      </w:r>
      <w:hyperlink w:anchor="_Toc122608762" w:history="1">
        <w:r w:rsidR="00C36135">
          <w:rPr>
            <w:noProof/>
            <w:webHidden/>
          </w:rPr>
          <w:t>53</w:t>
        </w:r>
      </w:hyperlink>
      <w:r w:rsidR="00C36135">
        <w:rPr>
          <w:noProof/>
          <w:webHidden/>
        </w:rPr>
        <w:fldChar w:fldCharType="end"/>
      </w:r>
    </w:p>
    <w:p w14:paraId="64676671" w14:textId="2A12DEA9" w:rsidR="00C36135" w:rsidRDefault="0051571A"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3" w:history="1">
        <w:r w:rsidR="00C36135" w:rsidRPr="00513D6D">
          <w:rPr>
            <w:rStyle w:val="Hyperlink"/>
            <w:b/>
            <w:bCs/>
            <w:noProof/>
          </w:rPr>
          <w:t xml:space="preserve">4.3.4 Cài đặt Drive và Work Drive </w:t>
        </w:r>
      </w:hyperlink>
      <w:r w:rsidR="00C36135">
        <w:rPr>
          <w:noProof/>
          <w:webHidden/>
        </w:rPr>
        <w:tab/>
      </w:r>
      <w:r w:rsidR="00C36135">
        <w:rPr>
          <w:noProof/>
          <w:webHidden/>
        </w:rPr>
        <w:fldChar w:fldCharType="begin"/>
      </w:r>
      <w:r w:rsidR="00C36135">
        <w:rPr>
          <w:noProof/>
          <w:webHidden/>
        </w:rPr>
        <w:instrText xml:space="preserve"> PAGEREF _Toc122608763 \h </w:instrText>
      </w:r>
      <w:r w:rsidR="00C36135">
        <w:rPr>
          <w:noProof/>
          <w:webHidden/>
        </w:rPr>
      </w:r>
      <w:r w:rsidR="00C36135">
        <w:rPr>
          <w:noProof/>
          <w:webHidden/>
        </w:rPr>
        <w:fldChar w:fldCharType="separate"/>
      </w:r>
      <w:hyperlink w:anchor="_Toc122608763" w:history="1">
        <w:r w:rsidR="00C36135">
          <w:rPr>
            <w:noProof/>
            <w:webHidden/>
          </w:rPr>
          <w:t>53</w:t>
        </w:r>
      </w:hyperlink>
      <w:r w:rsidR="00C36135">
        <w:rPr>
          <w:noProof/>
          <w:webHidden/>
        </w:rPr>
        <w:fldChar w:fldCharType="end"/>
      </w:r>
    </w:p>
    <w:p w14:paraId="6DD1F54F" w14:textId="391B877B"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4" w:history="1">
        <w:r w:rsidR="00C36135" w:rsidRPr="00513D6D">
          <w:rPr>
            <w:rStyle w:val="Hyperlink"/>
            <w:rFonts w:cs="Arial"/>
            <w:b/>
            <w:bCs/>
          </w:rPr>
          <w:t xml:space="preserve">5 </w:t>
        </w:r>
      </w:hyperlink>
      <w:r w:rsidR="00C36135">
        <w:rPr>
          <w:rFonts w:asciiTheme="minorHAnsi" w:eastAsiaTheme="minorEastAsia" w:hAnsiTheme="minorHAnsi" w:cstheme="minorBidi"/>
          <w:kern w:val="0"/>
          <w:sz w:val="22"/>
          <w:szCs w:val="22"/>
          <w:lang w:val="en-GB" w:eastAsia="en-GB"/>
        </w:rPr>
        <w:tab/>
      </w:r>
      <w:hyperlink w:anchor="_Toc122608764" w:history="1">
        <w:r w:rsidR="00C36135" w:rsidRPr="00513D6D">
          <w:rPr>
            <w:rStyle w:val="Hyperlink"/>
            <w:rFonts w:cs="Arial"/>
            <w:b/>
            <w:bCs/>
          </w:rPr>
          <w:t xml:space="preserve">Thông Báo Lỗi </w:t>
        </w:r>
      </w:hyperlink>
      <w:r w:rsidR="00C36135">
        <w:rPr>
          <w:webHidden/>
        </w:rPr>
        <w:tab/>
      </w:r>
      <w:r w:rsidR="00C36135">
        <w:rPr>
          <w:webHidden/>
        </w:rPr>
        <w:fldChar w:fldCharType="begin"/>
      </w:r>
      <w:r w:rsidR="00C36135">
        <w:rPr>
          <w:webHidden/>
        </w:rPr>
        <w:instrText xml:space="preserve"> PAGEREF _Toc122608764 \h </w:instrText>
      </w:r>
      <w:r w:rsidR="00C36135">
        <w:rPr>
          <w:webHidden/>
        </w:rPr>
      </w:r>
      <w:r w:rsidR="00C36135">
        <w:rPr>
          <w:webHidden/>
        </w:rPr>
        <w:fldChar w:fldCharType="separate"/>
      </w:r>
      <w:hyperlink w:anchor="_Toc122608764" w:history="1">
        <w:r w:rsidR="00C36135">
          <w:rPr>
            <w:webHidden/>
          </w:rPr>
          <w:t>54</w:t>
        </w:r>
      </w:hyperlink>
      <w:r w:rsidR="00C36135">
        <w:rPr>
          <w:webHidden/>
        </w:rPr>
        <w:fldChar w:fldCharType="end"/>
      </w:r>
    </w:p>
    <w:p w14:paraId="2ABCC5FF" w14:textId="7A998948"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5" w:history="1">
        <w:r w:rsidR="00C36135" w:rsidRPr="00513D6D">
          <w:rPr>
            <w:rStyle w:val="Hyperlink"/>
            <w:noProof/>
          </w:rPr>
          <w:t xml:space="preserve">5.1 Tổng quan </w:t>
        </w:r>
      </w:hyperlink>
      <w:r w:rsidR="00C36135">
        <w:rPr>
          <w:noProof/>
          <w:webHidden/>
        </w:rPr>
        <w:tab/>
      </w:r>
      <w:r w:rsidR="00C36135">
        <w:rPr>
          <w:noProof/>
          <w:webHidden/>
        </w:rPr>
        <w:fldChar w:fldCharType="begin"/>
      </w:r>
      <w:r w:rsidR="00C36135">
        <w:rPr>
          <w:noProof/>
          <w:webHidden/>
        </w:rPr>
        <w:instrText xml:space="preserve"> PAGEREF _Toc122608765 \h </w:instrText>
      </w:r>
      <w:r w:rsidR="00C36135">
        <w:rPr>
          <w:noProof/>
          <w:webHidden/>
        </w:rPr>
      </w:r>
      <w:r w:rsidR="00C36135">
        <w:rPr>
          <w:noProof/>
          <w:webHidden/>
        </w:rPr>
        <w:fldChar w:fldCharType="separate"/>
      </w:r>
      <w:hyperlink w:anchor="_Toc122608765" w:history="1">
        <w:r w:rsidR="00C36135">
          <w:rPr>
            <w:noProof/>
            <w:webHidden/>
          </w:rPr>
          <w:t>54</w:t>
        </w:r>
      </w:hyperlink>
      <w:r w:rsidR="00C36135">
        <w:rPr>
          <w:noProof/>
          <w:webHidden/>
        </w:rPr>
        <w:fldChar w:fldCharType="end"/>
      </w:r>
    </w:p>
    <w:p w14:paraId="27048980" w14:textId="0AF8FABC"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6" w:history="1">
        <w:r w:rsidR="00C36135" w:rsidRPr="00513D6D">
          <w:rPr>
            <w:rStyle w:val="Hyperlink"/>
            <w:noProof/>
          </w:rPr>
          <w:t xml:space="preserve">5.2 Các lỗi phát hiện trong hộp thoại Tham số cấu hình </w:t>
        </w:r>
      </w:hyperlink>
      <w:r w:rsidR="00C36135">
        <w:rPr>
          <w:noProof/>
          <w:webHidden/>
        </w:rPr>
        <w:tab/>
      </w:r>
      <w:r w:rsidR="00C36135">
        <w:rPr>
          <w:noProof/>
          <w:webHidden/>
        </w:rPr>
        <w:fldChar w:fldCharType="begin"/>
      </w:r>
      <w:r w:rsidR="00C36135">
        <w:rPr>
          <w:noProof/>
          <w:webHidden/>
        </w:rPr>
        <w:instrText xml:space="preserve"> PAGEREF _Toc122608766 \h </w:instrText>
      </w:r>
      <w:r w:rsidR="00C36135">
        <w:rPr>
          <w:noProof/>
          <w:webHidden/>
        </w:rPr>
      </w:r>
      <w:r w:rsidR="00C36135">
        <w:rPr>
          <w:noProof/>
          <w:webHidden/>
        </w:rPr>
        <w:fldChar w:fldCharType="separate"/>
      </w:r>
      <w:hyperlink w:anchor="_Toc122608766" w:history="1">
        <w:r w:rsidR="00C36135">
          <w:rPr>
            <w:noProof/>
            <w:webHidden/>
          </w:rPr>
          <w:t>55</w:t>
        </w:r>
      </w:hyperlink>
      <w:r w:rsidR="00C36135">
        <w:rPr>
          <w:noProof/>
          <w:webHidden/>
        </w:rPr>
        <w:fldChar w:fldCharType="end"/>
      </w:r>
    </w:p>
    <w:p w14:paraId="741BC060" w14:textId="0B61709A" w:rsidR="00C36135" w:rsidRDefault="0051571A"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7" w:history="1">
        <w:r w:rsidR="00C36135" w:rsidRPr="00513D6D">
          <w:rPr>
            <w:rStyle w:val="Hyperlink"/>
            <w:noProof/>
          </w:rPr>
          <w:t xml:space="preserve">5.3 Các lỗi trong quá trình thực thi vHILS </w:t>
        </w:r>
      </w:hyperlink>
      <w:r w:rsidR="00C36135">
        <w:rPr>
          <w:noProof/>
          <w:webHidden/>
        </w:rPr>
        <w:tab/>
      </w:r>
      <w:r w:rsidR="00C36135">
        <w:rPr>
          <w:noProof/>
          <w:webHidden/>
        </w:rPr>
        <w:fldChar w:fldCharType="begin"/>
      </w:r>
      <w:r w:rsidR="00C36135">
        <w:rPr>
          <w:noProof/>
          <w:webHidden/>
        </w:rPr>
        <w:instrText xml:space="preserve"> PAGEREF _Toc122608767 \h </w:instrText>
      </w:r>
      <w:r w:rsidR="00C36135">
        <w:rPr>
          <w:noProof/>
          <w:webHidden/>
        </w:rPr>
      </w:r>
      <w:r w:rsidR="00C36135">
        <w:rPr>
          <w:noProof/>
          <w:webHidden/>
        </w:rPr>
        <w:fldChar w:fldCharType="separate"/>
      </w:r>
      <w:hyperlink w:anchor="_Toc122608767" w:history="1">
        <w:r w:rsidR="00C36135">
          <w:rPr>
            <w:noProof/>
            <w:webHidden/>
          </w:rPr>
          <w:t>57</w:t>
        </w:r>
      </w:hyperlink>
      <w:r w:rsidR="00C36135">
        <w:rPr>
          <w:noProof/>
          <w:webHidden/>
        </w:rPr>
        <w:fldChar w:fldCharType="end"/>
      </w:r>
    </w:p>
    <w:p w14:paraId="67B00AA6" w14:textId="1257EC60"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8" w:history="1">
        <w:r w:rsidR="00C36135" w:rsidRPr="00513D6D">
          <w:rPr>
            <w:rStyle w:val="Hyperlink"/>
            <w:rFonts w:cs="Arial"/>
          </w:rPr>
          <w:t xml:space="preserve">Chỉ số </w:t>
        </w:r>
      </w:hyperlink>
      <w:r w:rsidR="00C36135">
        <w:rPr>
          <w:webHidden/>
        </w:rPr>
        <w:tab/>
      </w:r>
      <w:r w:rsidR="00C36135">
        <w:rPr>
          <w:webHidden/>
        </w:rPr>
        <w:fldChar w:fldCharType="begin"/>
      </w:r>
      <w:r w:rsidR="00C36135">
        <w:rPr>
          <w:webHidden/>
        </w:rPr>
        <w:instrText xml:space="preserve"> PAGEREF _Toc122608768 \h </w:instrText>
      </w:r>
      <w:r w:rsidR="00C36135">
        <w:rPr>
          <w:webHidden/>
        </w:rPr>
      </w:r>
      <w:r w:rsidR="00C36135">
        <w:rPr>
          <w:webHidden/>
        </w:rPr>
        <w:fldChar w:fldCharType="separate"/>
      </w:r>
      <w:hyperlink w:anchor="_Toc122608768" w:history="1">
        <w:r w:rsidR="00C36135">
          <w:rPr>
            <w:webHidden/>
          </w:rPr>
          <w:t>58</w:t>
        </w:r>
      </w:hyperlink>
      <w:r w:rsidR="00C36135">
        <w:rPr>
          <w:webHidden/>
        </w:rPr>
        <w:fldChar w:fldCharType="end"/>
      </w:r>
    </w:p>
    <w:p w14:paraId="6795722C" w14:textId="21DA3872" w:rsidR="00C36135" w:rsidRDefault="0051571A"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9" w:history="1">
        <w:r w:rsidR="00C36135" w:rsidRPr="00513D6D">
          <w:rPr>
            <w:rStyle w:val="Hyperlink"/>
            <w:rFonts w:cs="Arial"/>
          </w:rPr>
          <w:t xml:space="preserve">LỊCH SỬ SỬA ĐỔI </w:t>
        </w:r>
      </w:hyperlink>
      <w:r w:rsidR="00C36135">
        <w:rPr>
          <w:webHidden/>
        </w:rPr>
        <w:tab/>
      </w:r>
      <w:r w:rsidR="00C36135">
        <w:rPr>
          <w:webHidden/>
        </w:rPr>
        <w:fldChar w:fldCharType="begin"/>
      </w:r>
      <w:r w:rsidR="00C36135">
        <w:rPr>
          <w:webHidden/>
        </w:rPr>
        <w:instrText xml:space="preserve"> PAGEREF _Toc122608769 \h </w:instrText>
      </w:r>
      <w:r w:rsidR="00C36135">
        <w:rPr>
          <w:webHidden/>
        </w:rPr>
      </w:r>
      <w:r w:rsidR="00C36135">
        <w:rPr>
          <w:webHidden/>
        </w:rPr>
        <w:fldChar w:fldCharType="separate"/>
      </w:r>
      <w:hyperlink w:anchor="_Toc122608769" w:history="1">
        <w:r w:rsidR="00C36135">
          <w:rPr>
            <w:webHidden/>
          </w:rPr>
          <w:t>59</w:t>
        </w:r>
      </w:hyperlink>
      <w:r w:rsidR="00C36135">
        <w:rPr>
          <w:webHidden/>
        </w:rPr>
        <w:fldChar w:fldCharType="end"/>
      </w:r>
    </w:p>
    <w:p w14:paraId="2EBE4C7E" w14:textId="6B49E317" w:rsidR="0048540B" w:rsidRPr="004270A8" w:rsidRDefault="004038B6" w:rsidP="006E0B42">
      <w:pPr>
        <w:pStyle w:val="TOC1"/>
        <w:spacing w:before="0" w:after="0" w:line="276" w:lineRule="auto"/>
        <w:rPr>
          <w:rFonts w:cs="Arial"/>
        </w:rPr>
      </w:pPr>
      <w:r w:rsidRPr="004270A8">
        <w:rPr>
          <w:rFonts w:cs="Arial"/>
        </w:rPr>
        <w:fldChar w:fldCharType="end"/>
      </w:r>
      <w:bookmarkStart w:id="24" w:name="_Toc329090429"/>
      <w:bookmarkStart w:id="25" w:name="_Toc407357788"/>
      <w:bookmarkStart w:id="26" w:name="_Ref412205179"/>
      <w:bookmarkStart w:id="27" w:name="_Ref412205194"/>
      <w:r w:rsidR="0096382D" w:rsidRPr="004270A8">
        <w:rPr>
          <w:rFonts w:cs="Arial"/>
        </w:rPr>
        <w:tab/>
      </w:r>
    </w:p>
    <w:p w14:paraId="1154AF50" w14:textId="77777777" w:rsidR="007C4CAC" w:rsidRPr="004270A8" w:rsidRDefault="007C4CAC" w:rsidP="004D752D">
      <w:pPr>
        <w:spacing w:line="360" w:lineRule="auto"/>
        <w:jc w:val="center"/>
        <w:rPr>
          <w:rFonts w:cs="Arial"/>
        </w:rPr>
      </w:pPr>
    </w:p>
    <w:p w14:paraId="68994006" w14:textId="77777777" w:rsidR="007C4CAC" w:rsidRPr="004270A8" w:rsidRDefault="007C4CAC" w:rsidP="004D752D">
      <w:pPr>
        <w:spacing w:line="360" w:lineRule="auto"/>
        <w:rPr>
          <w:rFonts w:cs="Arial"/>
        </w:rPr>
      </w:pPr>
    </w:p>
    <w:p w14:paraId="0194E9A9" w14:textId="1D00C5B6" w:rsidR="007C4CAC" w:rsidRPr="004270A8" w:rsidRDefault="007C4CAC" w:rsidP="007C4CAC">
      <w:pPr>
        <w:rPr>
          <w:rFonts w:cs="Arial"/>
        </w:rPr>
      </w:pPr>
    </w:p>
    <w:p w14:paraId="41AD8785" w14:textId="3934E032" w:rsidR="006B7573" w:rsidRPr="004270A8" w:rsidRDefault="006B7573" w:rsidP="007C4CAC">
      <w:pPr>
        <w:rPr>
          <w:rFonts w:cs="Arial"/>
        </w:rPr>
      </w:pPr>
    </w:p>
    <w:p w14:paraId="3C89A0B3" w14:textId="06E6D842" w:rsidR="006B7573" w:rsidRPr="004270A8" w:rsidRDefault="006B7573" w:rsidP="007C4CAC">
      <w:pPr>
        <w:rPr>
          <w:rFonts w:cs="Arial"/>
        </w:rPr>
      </w:pPr>
    </w:p>
    <w:p w14:paraId="61031EA9" w14:textId="4FBC2C8F" w:rsidR="006B7573" w:rsidRPr="004270A8" w:rsidRDefault="006B7573" w:rsidP="007C4CAC">
      <w:pPr>
        <w:rPr>
          <w:rFonts w:cs="Arial"/>
        </w:rPr>
      </w:pPr>
    </w:p>
    <w:p w14:paraId="01064AC3" w14:textId="696EC206" w:rsidR="006B7573" w:rsidRPr="004270A8" w:rsidRDefault="006B7573" w:rsidP="007C4CAC">
      <w:pPr>
        <w:rPr>
          <w:rFonts w:cs="Arial"/>
        </w:rPr>
      </w:pPr>
    </w:p>
    <w:p w14:paraId="5916604F" w14:textId="7E061834" w:rsidR="006B7573" w:rsidRPr="004270A8" w:rsidDel="00EB26F6" w:rsidRDefault="006B7573" w:rsidP="007C4CAC">
      <w:pPr>
        <w:rPr>
          <w:del w:id="28" w:author="Hiroyasu Nishiumi" w:date="2022-10-20T20:05:00Z"/>
          <w:rFonts w:cs="Arial"/>
        </w:rPr>
      </w:pPr>
      <w:bookmarkStart w:id="29" w:name="_Toc117190025"/>
      <w:bookmarkStart w:id="30" w:name="_Toc117696209"/>
      <w:bookmarkStart w:id="31" w:name="_Toc118126366"/>
      <w:bookmarkStart w:id="32" w:name="_Toc120106631"/>
      <w:bookmarkStart w:id="33" w:name="_Toc120286653"/>
      <w:bookmarkStart w:id="34" w:name="_Toc120715843"/>
      <w:bookmarkStart w:id="35" w:name="_Toc120718407"/>
      <w:bookmarkStart w:id="36" w:name="_Toc120721237"/>
      <w:bookmarkStart w:id="37" w:name="_Toc120775317"/>
      <w:bookmarkStart w:id="38" w:name="_Toc120775360"/>
      <w:bookmarkStart w:id="39" w:name="_Toc121219849"/>
      <w:bookmarkStart w:id="40" w:name="_Toc122608727"/>
      <w:bookmarkEnd w:id="29"/>
      <w:bookmarkEnd w:id="30"/>
      <w:bookmarkEnd w:id="31"/>
      <w:bookmarkEnd w:id="32"/>
      <w:bookmarkEnd w:id="33"/>
      <w:bookmarkEnd w:id="34"/>
      <w:bookmarkEnd w:id="35"/>
      <w:bookmarkEnd w:id="36"/>
      <w:bookmarkEnd w:id="37"/>
      <w:bookmarkEnd w:id="38"/>
      <w:bookmarkEnd w:id="39"/>
      <w:bookmarkEnd w:id="40"/>
    </w:p>
    <w:p w14:paraId="7487239E" w14:textId="147FEE64" w:rsidR="002D4D09" w:rsidRPr="004270A8" w:rsidRDefault="006E0B42" w:rsidP="002D4D09">
      <w:pPr>
        <w:pStyle w:val="Heading1"/>
        <w:rPr>
          <w:rFonts w:cs="Arial"/>
          <w:b/>
          <w:bCs/>
        </w:rPr>
      </w:pPr>
      <w:bookmarkStart w:id="41" w:name="_Ref528161725"/>
      <w:bookmarkStart w:id="42" w:name="_Toc528832975"/>
      <w:bookmarkStart w:id="43" w:name="_Toc531712010"/>
      <w:bookmarkStart w:id="44" w:name="_Toc51330611"/>
      <w:bookmarkStart w:id="45" w:name="_Ref117188992"/>
      <w:bookmarkStart w:id="46" w:name="_Toc122608728"/>
      <w:r>
        <w:rPr>
          <w:rFonts w:cs="Arial"/>
          <w:b/>
          <w:bCs/>
          <w:lang w:val="en-US"/>
        </w:rPr>
        <w:lastRenderedPageBreak/>
        <w:t>T</w:t>
      </w:r>
      <w:r w:rsidR="00042423" w:rsidRPr="004270A8">
        <w:rPr>
          <w:rFonts w:cs="Arial"/>
          <w:b/>
          <w:bCs/>
        </w:rPr>
        <w:t>ổng quan</w:t>
      </w:r>
      <w:bookmarkEnd w:id="24"/>
      <w:bookmarkEnd w:id="25"/>
      <w:bookmarkEnd w:id="26"/>
      <w:bookmarkEnd w:id="27"/>
      <w:bookmarkEnd w:id="41"/>
      <w:bookmarkEnd w:id="42"/>
      <w:bookmarkEnd w:id="43"/>
      <w:bookmarkEnd w:id="44"/>
      <w:bookmarkEnd w:id="45"/>
      <w:bookmarkEnd w:id="46"/>
    </w:p>
    <w:p w14:paraId="31AA6D7D" w14:textId="0AC1EEF4" w:rsidR="00963F4C" w:rsidRPr="00D030E7" w:rsidRDefault="00963F4C" w:rsidP="00D25BF6">
      <w:pPr>
        <w:spacing w:before="120" w:line="360" w:lineRule="auto"/>
        <w:ind w:firstLine="567"/>
        <w:rPr>
          <w:rFonts w:cs="Arial"/>
          <w:sz w:val="20"/>
          <w:lang w:val="pt-BR"/>
        </w:rPr>
      </w:pPr>
      <w:r w:rsidRPr="00D030E7">
        <w:rPr>
          <w:rFonts w:cs="Arial"/>
          <w:sz w:val="20"/>
        </w:rPr>
        <w:t xml:space="preserve">Phần </w:t>
      </w:r>
      <w:r w:rsidRPr="00D030E7">
        <w:rPr>
          <w:rFonts w:cs="Arial"/>
          <w:kern w:val="0"/>
          <w:sz w:val="20"/>
        </w:rPr>
        <w:t xml:space="preserve">này </w:t>
      </w:r>
      <w:r w:rsidRPr="00D030E7">
        <w:rPr>
          <w:rFonts w:cs="Arial"/>
          <w:sz w:val="20"/>
        </w:rPr>
        <w:t xml:space="preserve">cung cấp tổng quan về các chức năng của </w:t>
      </w:r>
      <w:r w:rsidRPr="00D030E7">
        <w:rPr>
          <w:rFonts w:cs="Arial"/>
          <w:b/>
          <w:bCs/>
          <w:i/>
          <w:iCs/>
          <w:sz w:val="20"/>
          <w:lang w:val="pt-BR"/>
        </w:rPr>
        <w:t xml:space="preserve">Mục tiêu nhúng </w:t>
      </w:r>
      <w:r w:rsidR="00FE72A1" w:rsidRPr="00D030E7">
        <w:rPr>
          <w:rFonts w:cs="Arial"/>
          <w:b/>
          <w:bCs/>
          <w:i/>
          <w:iCs/>
          <w:sz w:val="20"/>
          <w:lang w:val="pt-BR"/>
        </w:rPr>
        <w:t xml:space="preserve">Nền ảo </w:t>
      </w:r>
      <w:r w:rsidRPr="00D030E7">
        <w:rPr>
          <w:rFonts w:cs="Arial"/>
          <w:b/>
          <w:bCs/>
          <w:i/>
          <w:iCs/>
          <w:sz w:val="20"/>
          <w:lang w:val="pt-BR"/>
        </w:rPr>
        <w:t xml:space="preserve">cho </w:t>
      </w:r>
      <w:ins w:id="47" w:author="Hiroyasu Nishiumi" w:date="2022-04-27T10:58:00Z">
        <w:r w:rsidR="00DB0182" w:rsidRPr="00D030E7">
          <w:rPr>
            <w:rFonts w:cs="Arial"/>
            <w:b/>
            <w:bCs/>
            <w:i/>
            <w:iCs/>
            <w:sz w:val="20"/>
            <w:lang w:val="pt-BR"/>
          </w:rPr>
          <w:t>RH850</w:t>
        </w:r>
        <w:r w:rsidR="00DB0182" w:rsidRPr="00D030E7">
          <w:rPr>
            <w:rFonts w:cs="Arial"/>
            <w:sz w:val="20"/>
            <w:lang w:val="pt-BR"/>
          </w:rPr>
          <w:t xml:space="preserve"> </w:t>
        </w:r>
      </w:ins>
      <w:r w:rsidRPr="00D030E7">
        <w:rPr>
          <w:rFonts w:cs="Arial"/>
          <w:sz w:val="20"/>
          <w:lang w:val="pt-BR"/>
        </w:rPr>
        <w:t>(sau đây gọi tắt là ET-VPF).</w:t>
      </w:r>
    </w:p>
    <w:p w14:paraId="08B26695" w14:textId="77777777" w:rsidR="00D25BF6" w:rsidRPr="00D030E7" w:rsidRDefault="00D25BF6" w:rsidP="00FE72A1">
      <w:pPr>
        <w:spacing w:line="360" w:lineRule="auto"/>
        <w:rPr>
          <w:rFonts w:eastAsia="MS Gothic" w:cs="Arial"/>
          <w:sz w:val="20"/>
        </w:rPr>
      </w:pPr>
      <w:bookmarkStart w:id="48" w:name="OLE_LINK1"/>
    </w:p>
    <w:p w14:paraId="69809409" w14:textId="5027248F" w:rsidR="002D4D09" w:rsidRPr="00D030E7" w:rsidDel="00AC774F" w:rsidRDefault="00FB0422" w:rsidP="00D25BF6">
      <w:pPr>
        <w:spacing w:before="240" w:line="360" w:lineRule="auto"/>
        <w:ind w:firstLine="567"/>
        <w:rPr>
          <w:del w:id="49" w:author="Hiroyasu Nishiumi" w:date="2022-10-20T10:31:00Z"/>
          <w:rFonts w:eastAsia="MS Gothic" w:cs="Arial"/>
          <w:sz w:val="20"/>
        </w:rPr>
      </w:pPr>
      <w:r w:rsidRPr="00D030E7">
        <w:rPr>
          <w:rFonts w:eastAsia="MS Gothic" w:cs="Arial"/>
          <w:sz w:val="20"/>
        </w:rPr>
        <w:t>FMILS</w:t>
      </w:r>
      <w:del w:id="50" w:author="Hiroyasu Nishiumi" w:date="2022-04-27T11:00:00Z">
        <w:r w:rsidR="002D4D09" w:rsidRPr="00D030E7" w:rsidDel="000A2B5F">
          <w:rPr>
            <w:rFonts w:eastAsia="MS Gothic" w:cs="Arial"/>
            <w:sz w:val="20"/>
          </w:rPr>
          <w:delText>Embedded Target</w:delText>
        </w:r>
      </w:del>
      <w:del w:id="51" w:author="Hiroyasu Nishiumi" w:date="2022-10-20T10:31:00Z">
        <w:r w:rsidR="002D4D09" w:rsidRPr="00D030E7" w:rsidDel="00AC774F">
          <w:rPr>
            <w:rFonts w:eastAsia="MS Gothic" w:cs="Arial"/>
            <w:sz w:val="20"/>
          </w:rPr>
          <w:delText xml:space="preserve"> is used to check the function and measurement issue by running the code which considered on MILS on the device. (MILS-PILS back-to-back verification).</w:delText>
        </w:r>
      </w:del>
    </w:p>
    <w:p w14:paraId="703EB225" w14:textId="24C00206" w:rsidR="002D4D09" w:rsidRPr="00D030E7" w:rsidDel="00AC774F" w:rsidRDefault="002D4D09" w:rsidP="00D25BF6">
      <w:pPr>
        <w:spacing w:line="360" w:lineRule="auto"/>
        <w:ind w:firstLine="567"/>
        <w:rPr>
          <w:del w:id="52" w:author="Hiroyasu Nishiumi" w:date="2022-10-20T10:31:00Z"/>
          <w:rFonts w:eastAsia="MS Gothic" w:cs="Arial"/>
          <w:sz w:val="20"/>
        </w:rPr>
      </w:pPr>
    </w:p>
    <w:p w14:paraId="3B2EB165" w14:textId="7D0AB340" w:rsidR="002D4D09" w:rsidRPr="00D030E7" w:rsidDel="00AC774F" w:rsidRDefault="002D4D09" w:rsidP="00D25BF6">
      <w:pPr>
        <w:spacing w:line="360" w:lineRule="auto"/>
        <w:ind w:firstLine="567"/>
        <w:rPr>
          <w:del w:id="53" w:author="Hiroyasu Nishiumi" w:date="2022-10-20T10:31:00Z"/>
          <w:rFonts w:eastAsia="MS Gothic" w:cs="Arial"/>
          <w:sz w:val="20"/>
          <w:lang w:val="en-US"/>
        </w:rPr>
      </w:pPr>
      <w:del w:id="54" w:author="Hiroyasu Nishiumi" w:date="2022-10-20T10:31:00Z">
        <w:r w:rsidRPr="00D030E7" w:rsidDel="00AC774F">
          <w:rPr>
            <w:rFonts w:eastAsia="MS Gothic" w:cs="Arial"/>
            <w:sz w:val="20"/>
          </w:rPr>
          <w:delText>But at the phase to consider algorithm, there are no environment to measure the performance including the peripherals.</w:delText>
        </w:r>
      </w:del>
    </w:p>
    <w:bookmarkEnd w:id="48"/>
    <w:p w14:paraId="2E97984D" w14:textId="392E2E91" w:rsidR="002D4D09" w:rsidRPr="00D030E7" w:rsidDel="00AC774F" w:rsidRDefault="002D4D09" w:rsidP="00D25BF6">
      <w:pPr>
        <w:spacing w:line="360" w:lineRule="auto"/>
        <w:ind w:firstLine="567"/>
        <w:rPr>
          <w:del w:id="55" w:author="Hiroyasu Nishiumi" w:date="2022-10-20T10:31:00Z"/>
          <w:rFonts w:eastAsia="MS Gothic" w:cs="Arial"/>
          <w:sz w:val="20"/>
        </w:rPr>
      </w:pPr>
    </w:p>
    <w:p w14:paraId="19FB843D" w14:textId="449FA53D" w:rsidR="002D4D09" w:rsidRPr="00D030E7" w:rsidDel="00AC774F" w:rsidRDefault="002D4D09" w:rsidP="00D25BF6">
      <w:pPr>
        <w:spacing w:line="360" w:lineRule="auto"/>
        <w:ind w:firstLine="567"/>
        <w:rPr>
          <w:del w:id="56" w:author="Hiroyasu Nishiumi" w:date="2022-10-20T10:31:00Z"/>
          <w:rFonts w:eastAsia="MS Gothic" w:cs="Arial"/>
          <w:sz w:val="20"/>
        </w:rPr>
      </w:pPr>
      <w:del w:id="57" w:author="Hiroyasu Nishiumi" w:date="2022-10-20T10:31:00Z">
        <w:r w:rsidRPr="00D030E7" w:rsidDel="00AC774F">
          <w:rPr>
            <w:rFonts w:eastAsia="MS Gothic" w:cs="Arial"/>
            <w:sz w:val="20"/>
          </w:rPr>
          <w:delText>In the meantime, if the time is estimated with peripherals, need to connect driver code to the code generated from the application and it is a high effort for OEM who doesn’t know the MCU.</w:delText>
        </w:r>
      </w:del>
    </w:p>
    <w:p w14:paraId="23EBB0C3" w14:textId="3B92EC3A" w:rsidR="002D4D09" w:rsidRPr="00D030E7" w:rsidDel="00AC774F" w:rsidRDefault="002D4D09" w:rsidP="00D25BF6">
      <w:pPr>
        <w:spacing w:line="360" w:lineRule="auto"/>
        <w:ind w:firstLine="567"/>
        <w:rPr>
          <w:del w:id="58" w:author="Hiroyasu Nishiumi" w:date="2022-10-20T10:31:00Z"/>
          <w:rFonts w:eastAsia="MS Gothic" w:cs="Arial"/>
          <w:sz w:val="20"/>
        </w:rPr>
      </w:pPr>
    </w:p>
    <w:p w14:paraId="436B7832" w14:textId="4DBC4F19" w:rsidR="002D4D09" w:rsidRPr="00D030E7" w:rsidDel="00AC774F" w:rsidRDefault="002D4D09" w:rsidP="00D25BF6">
      <w:pPr>
        <w:spacing w:line="360" w:lineRule="auto"/>
        <w:ind w:firstLine="567"/>
        <w:rPr>
          <w:del w:id="59" w:author="Hiroyasu Nishiumi" w:date="2022-10-20T10:31:00Z"/>
          <w:rFonts w:eastAsia="MS Gothic" w:cs="Arial"/>
          <w:sz w:val="20"/>
        </w:rPr>
      </w:pPr>
      <w:del w:id="60" w:author="Hiroyasu Nishiumi" w:date="2022-10-20T10:31:00Z">
        <w:r w:rsidRPr="00D030E7" w:rsidDel="00AC774F">
          <w:rPr>
            <w:rFonts w:eastAsia="MS Gothic" w:cs="Arial"/>
            <w:sz w:val="20"/>
          </w:rPr>
          <w:delText>ET-VPF is a tool which support user simulate the MATLAB Simulink block (with peripherals) on a virtual Hardware (Renesas RH850 virtual platform). ET-VPF use Co-simulation toolbox to communicate between MATLAB Simulink and ASTC VLAB.</w:delText>
        </w:r>
      </w:del>
    </w:p>
    <w:p w14:paraId="36C10803" w14:textId="4C334D1F" w:rsidR="002D4D09" w:rsidRPr="00D030E7" w:rsidDel="00AC774F" w:rsidRDefault="002D4D09" w:rsidP="00D25BF6">
      <w:pPr>
        <w:spacing w:line="360" w:lineRule="auto"/>
        <w:ind w:firstLine="567"/>
        <w:rPr>
          <w:del w:id="61" w:author="Hiroyasu Nishiumi" w:date="2022-10-20T10:31:00Z"/>
          <w:rFonts w:eastAsia="MS Gothic" w:cs="Arial"/>
          <w:sz w:val="20"/>
        </w:rPr>
      </w:pPr>
    </w:p>
    <w:p w14:paraId="46FB56B5" w14:textId="3EC71A74" w:rsidR="002D4D09" w:rsidRPr="00D030E7" w:rsidDel="00AC774F" w:rsidRDefault="002D4D09" w:rsidP="00D25BF6">
      <w:pPr>
        <w:spacing w:line="360" w:lineRule="auto"/>
        <w:ind w:firstLine="567"/>
        <w:rPr>
          <w:del w:id="62" w:author="Hiroyasu Nishiumi" w:date="2022-10-20T10:31:00Z"/>
          <w:rFonts w:eastAsia="MS Gothic" w:cs="Arial"/>
          <w:sz w:val="20"/>
        </w:rPr>
      </w:pPr>
      <w:del w:id="63" w:author="Hiroyasu Nishiumi" w:date="2022-10-20T10:31:00Z">
        <w:r w:rsidRPr="00D030E7" w:rsidDel="00AC774F">
          <w:rPr>
            <w:rFonts w:eastAsia="MS Gothic" w:cs="Arial"/>
            <w:sz w:val="20"/>
          </w:rPr>
          <w:delText>The purpose is to estimate the time at early phase by preparing the code including the peripherals driver code verifying the function and estimating the performance by realizing the back-to-back verification b/w MILS – ET-VPF.</w:delText>
        </w:r>
      </w:del>
    </w:p>
    <w:p w14:paraId="231A446D" w14:textId="774EB445" w:rsidR="002D4D09" w:rsidRPr="00D030E7" w:rsidDel="00AC774F" w:rsidRDefault="002D4D09" w:rsidP="00D25BF6">
      <w:pPr>
        <w:spacing w:line="360" w:lineRule="auto"/>
        <w:ind w:firstLine="567"/>
        <w:rPr>
          <w:del w:id="64" w:author="Hiroyasu Nishiumi" w:date="2022-10-20T10:31:00Z"/>
          <w:rFonts w:eastAsia="MS Gothic" w:cs="Arial"/>
          <w:sz w:val="20"/>
        </w:rPr>
      </w:pPr>
    </w:p>
    <w:p w14:paraId="38230070" w14:textId="3A425C08" w:rsidR="002D4D09" w:rsidRPr="00D030E7" w:rsidDel="00AC774F" w:rsidRDefault="002D4D09" w:rsidP="00D25BF6">
      <w:pPr>
        <w:spacing w:line="360" w:lineRule="auto"/>
        <w:ind w:firstLine="567"/>
        <w:rPr>
          <w:del w:id="65" w:author="Hiroyasu Nishiumi" w:date="2022-10-20T10:31:00Z"/>
          <w:rFonts w:eastAsia="MS Gothic" w:cs="Arial"/>
          <w:sz w:val="20"/>
        </w:rPr>
      </w:pPr>
      <w:del w:id="66" w:author="Hiroyasu Nishiumi" w:date="2022-10-20T10:31:00Z">
        <w:r w:rsidRPr="00D030E7" w:rsidDel="00AC774F">
          <w:rPr>
            <w:rFonts w:eastAsia="MS Gothic" w:cs="Arial"/>
            <w:sz w:val="20"/>
          </w:rPr>
          <w:delText>By supporting ET-VPF, Renesas can provide the new MBD solution to the customer rather than the other vendors. As this technology is applied to ET-VPF, Renesas should be able to support the HILS in future. As of now, as there are many HILS users, this approach must be accepted by customers.</w:delText>
        </w:r>
      </w:del>
    </w:p>
    <w:p w14:paraId="4FA6C1CA" w14:textId="13D6F264" w:rsidR="00FE72A1" w:rsidRPr="00D030E7" w:rsidRDefault="00D25BF6" w:rsidP="00D25BF6">
      <w:pPr>
        <w:spacing w:line="360" w:lineRule="auto"/>
        <w:ind w:firstLine="567"/>
        <w:rPr>
          <w:rFonts w:eastAsia="MS Gothic" w:cs="Arial"/>
          <w:sz w:val="20"/>
        </w:rPr>
      </w:pPr>
      <w:r w:rsidRPr="00D030E7">
        <w:rPr>
          <w:rFonts w:eastAsia="MS Gothic" w:cs="Arial"/>
          <w:sz w:val="20"/>
          <w:lang w:val="en-US"/>
        </w:rPr>
        <w:t xml:space="preserve">: </w:t>
      </w:r>
      <w:r w:rsidR="00FE72A1" w:rsidRPr="00D030E7">
        <w:rPr>
          <w:rFonts w:eastAsia="MS Gothic" w:cs="Arial"/>
          <w:sz w:val="20"/>
        </w:rPr>
        <w:t>Ở giai đoạn kiểm tra các thuật toán trong Mô phỏng</w:t>
      </w:r>
      <w:r w:rsidR="00FE72A1" w:rsidRPr="00D030E7">
        <w:rPr>
          <w:rFonts w:eastAsia="MS Gothic" w:cs="Arial"/>
          <w:sz w:val="20"/>
          <w:lang w:val="en-US"/>
        </w:rPr>
        <w:t xml:space="preserve"> </w:t>
      </w:r>
      <w:r w:rsidR="00A66919" w:rsidRPr="00D030E7">
        <w:rPr>
          <w:rFonts w:eastAsia="MS Gothic" w:cs="Arial"/>
          <w:sz w:val="20"/>
        </w:rPr>
        <w:t>mô hình</w:t>
      </w:r>
      <w:r w:rsidR="00A66919" w:rsidRPr="00D030E7">
        <w:rPr>
          <w:rFonts w:eastAsia="MS Gothic" w:cs="Arial"/>
          <w:sz w:val="20"/>
          <w:lang w:val="en-US"/>
        </w:rPr>
        <w:t xml:space="preserve"> trong</w:t>
      </w:r>
      <w:r w:rsidR="00A66919" w:rsidRPr="00D030E7">
        <w:rPr>
          <w:rFonts w:eastAsia="MS Gothic" w:cs="Arial"/>
          <w:sz w:val="20"/>
        </w:rPr>
        <w:t xml:space="preserve"> vòng lặp </w:t>
      </w:r>
      <w:r w:rsidR="00FE72A1" w:rsidRPr="00D030E7">
        <w:rPr>
          <w:rFonts w:eastAsia="MS Gothic" w:cs="Arial"/>
          <w:sz w:val="20"/>
        </w:rPr>
        <w:t xml:space="preserve">(MILS) được sử dụng trong phát triển dựa trên mô hình, không có môi trường để đo lường hiệu suất của thiết bị </w:t>
      </w:r>
      <w:r w:rsidR="00A66919" w:rsidRPr="00D030E7">
        <w:rPr>
          <w:rFonts w:eastAsia="MS Gothic" w:cs="Arial"/>
          <w:sz w:val="20"/>
          <w:lang w:val="en-US"/>
        </w:rPr>
        <w:t>đó</w:t>
      </w:r>
      <w:r w:rsidR="00FE72A1" w:rsidRPr="00D030E7">
        <w:rPr>
          <w:rFonts w:eastAsia="MS Gothic" w:cs="Arial"/>
          <w:sz w:val="20"/>
        </w:rPr>
        <w:t xml:space="preserve"> bao gồm cả các chức năng ngoại vi của nó.</w:t>
      </w:r>
    </w:p>
    <w:p w14:paraId="4B6531E2" w14:textId="77777777" w:rsidR="00FE72A1" w:rsidRPr="00D030E7" w:rsidRDefault="00FE72A1" w:rsidP="00FE72A1">
      <w:pPr>
        <w:spacing w:line="360" w:lineRule="auto"/>
        <w:rPr>
          <w:rFonts w:eastAsia="MS Gothic" w:cs="Arial"/>
          <w:sz w:val="20"/>
        </w:rPr>
      </w:pPr>
    </w:p>
    <w:p w14:paraId="648AF5FB" w14:textId="380D6DA2" w:rsidR="00AC774F" w:rsidRPr="00D030E7" w:rsidRDefault="00FE72A1" w:rsidP="00A66919">
      <w:pPr>
        <w:spacing w:line="360" w:lineRule="auto"/>
        <w:ind w:firstLine="567"/>
        <w:rPr>
          <w:rFonts w:eastAsia="MS Gothic" w:cs="Arial"/>
          <w:sz w:val="20"/>
        </w:rPr>
      </w:pPr>
      <w:r w:rsidRPr="00D030E7">
        <w:rPr>
          <w:rFonts w:eastAsia="MS Gothic" w:cs="Arial"/>
          <w:sz w:val="20"/>
        </w:rPr>
        <w:t>Để ước tính thời gian xử lý của các chức năng ngoại vi trong một thiết bị thực tế, cần kết hợp mã được tạo từ mô hình với mã để điều khiển các chức năng ngoại vi (sau đây được gọi là mã nguồn của thiết bị ngoại vi). Đây là rất nhiều công việc đối với những người dùng không biết chi tiết về các chức năng ngoại vi.</w:t>
      </w:r>
    </w:p>
    <w:p w14:paraId="7633C24E" w14:textId="77777777" w:rsidR="00FE72A1" w:rsidRPr="00D030E7" w:rsidRDefault="00FE72A1" w:rsidP="00FE72A1">
      <w:pPr>
        <w:spacing w:line="360" w:lineRule="auto"/>
        <w:rPr>
          <w:ins w:id="67" w:author="Hiroyasu Nishiumi" w:date="2022-10-20T10:31:00Z"/>
          <w:rFonts w:eastAsia="MS Gothic" w:cs="Arial"/>
          <w:sz w:val="20"/>
        </w:rPr>
      </w:pPr>
    </w:p>
    <w:p w14:paraId="5FEAAB03" w14:textId="2050610D" w:rsidR="00FE72A1" w:rsidRPr="00D030E7" w:rsidRDefault="00FE72A1" w:rsidP="00EE3AD2">
      <w:pPr>
        <w:spacing w:line="360" w:lineRule="auto"/>
        <w:ind w:firstLine="567"/>
        <w:rPr>
          <w:rFonts w:eastAsia="MS Gothic" w:cs="Arial"/>
          <w:sz w:val="20"/>
        </w:rPr>
      </w:pPr>
      <w:r w:rsidRPr="00D030E7">
        <w:rPr>
          <w:rFonts w:eastAsia="MS Gothic" w:cs="Arial"/>
          <w:sz w:val="20"/>
        </w:rPr>
        <w:t xml:space="preserve">ET-VPF tạo mã cho phần thuật toán người dùng và tạo mã ngoại vi để triển khai trên mục tiêu từ mô hình Simulink, sau đó chạy mã </w:t>
      </w:r>
      <w:r w:rsidR="00EE3AD2" w:rsidRPr="00D030E7">
        <w:rPr>
          <w:rFonts w:eastAsia="MS Gothic" w:cs="Arial"/>
          <w:b/>
          <w:bCs/>
          <w:i/>
          <w:iCs/>
          <w:sz w:val="20"/>
          <w:lang w:val="en-US"/>
        </w:rPr>
        <w:t>M</w:t>
      </w:r>
      <w:r w:rsidRPr="00D030E7">
        <w:rPr>
          <w:rFonts w:eastAsia="MS Gothic" w:cs="Arial"/>
          <w:b/>
          <w:bCs/>
          <w:i/>
          <w:iCs/>
          <w:sz w:val="20"/>
        </w:rPr>
        <w:t>ục tiêu trên nền tảng ảo RH850</w:t>
      </w:r>
      <w:r w:rsidRPr="00D030E7">
        <w:rPr>
          <w:rFonts w:eastAsia="MS Gothic" w:cs="Arial"/>
          <w:sz w:val="20"/>
        </w:rPr>
        <w:t xml:space="preserve"> của đối tác (sau đây gọi là VPF) và thực hiện mô phỏng được liên kết với Simulink mô hình thực vật. Renesas gọi Phần cứng ảo này là Mô phỏng Vòng lặp (vHILS).</w:t>
      </w:r>
    </w:p>
    <w:p w14:paraId="48AF7FA3" w14:textId="77777777" w:rsidR="00FE72A1" w:rsidRPr="00D030E7" w:rsidRDefault="00FE72A1" w:rsidP="00FE72A1">
      <w:pPr>
        <w:spacing w:line="360" w:lineRule="auto"/>
        <w:rPr>
          <w:rFonts w:eastAsia="MS Gothic" w:cs="Arial"/>
          <w:sz w:val="20"/>
        </w:rPr>
      </w:pPr>
    </w:p>
    <w:p w14:paraId="66061B2F" w14:textId="30AC7F8F" w:rsidR="002D4D09" w:rsidRPr="00D030E7" w:rsidRDefault="00FE72A1" w:rsidP="00FE72A1">
      <w:pPr>
        <w:spacing w:line="360" w:lineRule="auto"/>
        <w:rPr>
          <w:rFonts w:eastAsia="MS Gothic" w:cs="Arial"/>
          <w:sz w:val="20"/>
        </w:rPr>
      </w:pPr>
      <w:r w:rsidRPr="00D030E7">
        <w:rPr>
          <w:rFonts w:eastAsia="MS Gothic" w:cs="Arial"/>
          <w:sz w:val="20"/>
        </w:rPr>
        <w:t>Điều này cho phép xác minh so sánh giữa MILS và vHILS (thử nghiệm sao lưu) và xác minh hiệu suất trong giai đoạn phát triển ban đầu.</w:t>
      </w:r>
      <w:del w:id="68" w:author="Hiroyasu Nishiumi" w:date="2022-10-20T10:31:00Z">
        <w:r w:rsidR="002D4D09" w:rsidRPr="00D030E7" w:rsidDel="00AC774F">
          <w:rPr>
            <w:rFonts w:cs="Arial"/>
            <w:noProof/>
            <w:sz w:val="20"/>
          </w:rPr>
          <w:lastRenderedPageBreak/>
          <w:drawing>
            <wp:inline distT="0" distB="0" distL="0" distR="0" wp14:anchorId="73D5950E" wp14:editId="72A23194">
              <wp:extent cx="6424233" cy="3359150"/>
              <wp:effectExtent l="0" t="0" r="0" b="0"/>
              <wp:docPr id="53" name="Picture 5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1794" cy="3384019"/>
                      </a:xfrm>
                      <a:prstGeom prst="rect">
                        <a:avLst/>
                      </a:prstGeom>
                    </pic:spPr>
                  </pic:pic>
                </a:graphicData>
              </a:graphic>
            </wp:inline>
          </w:drawing>
        </w:r>
      </w:del>
    </w:p>
    <w:p w14:paraId="64A66DA2" w14:textId="77777777" w:rsidR="00FE72A1" w:rsidRPr="00D030E7" w:rsidDel="00AA2209" w:rsidRDefault="00FE72A1" w:rsidP="00FE72A1">
      <w:pPr>
        <w:spacing w:line="360" w:lineRule="auto"/>
        <w:rPr>
          <w:del w:id="69" w:author="Hiroyasu Nishiumi" w:date="2022-10-20T10:48:00Z"/>
          <w:sz w:val="20"/>
        </w:rPr>
      </w:pPr>
    </w:p>
    <w:p w14:paraId="6C7F89F5" w14:textId="02E43E21" w:rsidR="003D7396" w:rsidRPr="00D030E7" w:rsidRDefault="002D4D09" w:rsidP="00FE72A1">
      <w:pPr>
        <w:spacing w:line="360" w:lineRule="auto"/>
        <w:rPr>
          <w:rFonts w:cs="Arial"/>
          <w:sz w:val="20"/>
        </w:rPr>
      </w:pPr>
      <w:del w:id="70" w:author="Hiroyasu Nishiumi" w:date="2022-10-20T10:31:00Z">
        <w:r w:rsidRPr="00D030E7" w:rsidDel="00AC774F">
          <w:rPr>
            <w:rFonts w:cs="Arial"/>
            <w:noProof/>
            <w:sz w:val="20"/>
          </w:rPr>
          <w:drawing>
            <wp:inline distT="0" distB="0" distL="0" distR="0" wp14:anchorId="79F73AE3" wp14:editId="56F98CAD">
              <wp:extent cx="6455410" cy="2142292"/>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6345" cy="2145921"/>
                      </a:xfrm>
                      <a:prstGeom prst="rect">
                        <a:avLst/>
                      </a:prstGeom>
                    </pic:spPr>
                  </pic:pic>
                </a:graphicData>
              </a:graphic>
            </wp:inline>
          </w:drawing>
        </w:r>
      </w:del>
    </w:p>
    <w:p w14:paraId="73DC5E15" w14:textId="20F65F4B" w:rsidR="00584EB1" w:rsidRPr="00D030E7" w:rsidRDefault="00FE72A1" w:rsidP="00FE72A1">
      <w:pPr>
        <w:spacing w:line="360" w:lineRule="auto"/>
        <w:jc w:val="center"/>
        <w:rPr>
          <w:sz w:val="20"/>
        </w:rPr>
      </w:pPr>
      <w:r w:rsidRPr="00D030E7">
        <w:rPr>
          <w:noProof/>
          <w:sz w:val="20"/>
        </w:rPr>
        <w:drawing>
          <wp:inline distT="0" distB="0" distL="0" distR="0" wp14:anchorId="26B28448" wp14:editId="4802D70F">
            <wp:extent cx="4680000" cy="2118965"/>
            <wp:effectExtent l="0" t="0" r="6350" b="0"/>
            <wp:docPr id="21520" name="Picture 21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Picture 21520" descr="Graphical user interface&#10;&#10;Description automatically generated"/>
                    <pic:cNvPicPr/>
                  </pic:nvPicPr>
                  <pic:blipFill>
                    <a:blip r:embed="rId21"/>
                    <a:stretch>
                      <a:fillRect/>
                    </a:stretch>
                  </pic:blipFill>
                  <pic:spPr>
                    <a:xfrm>
                      <a:off x="0" y="0"/>
                      <a:ext cx="4680000" cy="2118965"/>
                    </a:xfrm>
                    <a:prstGeom prst="rect">
                      <a:avLst/>
                    </a:prstGeom>
                  </pic:spPr>
                </pic:pic>
              </a:graphicData>
            </a:graphic>
          </wp:inline>
        </w:drawing>
      </w:r>
    </w:p>
    <w:p w14:paraId="6E38D387" w14:textId="77777777" w:rsidR="00FE72A1" w:rsidRPr="00D030E7" w:rsidRDefault="00FE72A1" w:rsidP="00FE72A1">
      <w:pPr>
        <w:pStyle w:val="Caption"/>
        <w:spacing w:line="360" w:lineRule="auto"/>
        <w:jc w:val="center"/>
        <w:rPr>
          <w:rFonts w:ascii="Arial" w:hAnsi="Arial" w:cs="Arial"/>
          <w:b/>
          <w:bCs w:val="0"/>
          <w:sz w:val="20"/>
          <w:szCs w:val="20"/>
        </w:rPr>
      </w:pPr>
      <w:bookmarkStart w:id="71" w:name="_Toc494816052"/>
    </w:p>
    <w:p w14:paraId="681242FD" w14:textId="6AF3A342" w:rsidR="00A53066" w:rsidRPr="00D030E7" w:rsidRDefault="0018510F" w:rsidP="00FE72A1">
      <w:pPr>
        <w:pStyle w:val="Caption"/>
        <w:spacing w:line="360" w:lineRule="auto"/>
        <w:jc w:val="center"/>
        <w:rPr>
          <w:rFonts w:ascii="Arial" w:hAnsi="Arial" w:cs="Arial"/>
          <w:b/>
          <w:bCs w:val="0"/>
          <w:sz w:val="20"/>
          <w:szCs w:val="20"/>
        </w:rPr>
      </w:pPr>
      <w:r w:rsidRPr="00D030E7">
        <w:rPr>
          <w:rFonts w:ascii="Arial" w:hAnsi="Arial" w:cs="Arial"/>
          <w:b/>
          <w:bCs w:val="0"/>
          <w:sz w:val="20"/>
          <w:szCs w:val="20"/>
        </w:rPr>
        <w:t xml:space="preserve">Hình </w:t>
      </w:r>
      <w:r w:rsidR="00582BBD" w:rsidRPr="00D030E7">
        <w:rPr>
          <w:rFonts w:ascii="Arial" w:hAnsi="Arial" w:cs="Arial"/>
          <w:b/>
          <w:bCs w:val="0"/>
          <w:sz w:val="20"/>
          <w:szCs w:val="20"/>
        </w:rPr>
        <w:fldChar w:fldCharType="begin"/>
      </w:r>
      <w:r w:rsidR="00582BBD" w:rsidRPr="00D030E7">
        <w:rPr>
          <w:rFonts w:ascii="Arial" w:hAnsi="Arial" w:cs="Arial"/>
          <w:b/>
          <w:bCs w:val="0"/>
          <w:sz w:val="20"/>
          <w:szCs w:val="20"/>
        </w:rPr>
        <w:instrText xml:space="preserve"> STYLEREF 1 \s </w:instrText>
      </w:r>
      <w:r w:rsidR="00582BBD" w:rsidRPr="00D030E7">
        <w:rPr>
          <w:rFonts w:ascii="Arial" w:hAnsi="Arial" w:cs="Arial"/>
          <w:b/>
          <w:bCs w:val="0"/>
          <w:sz w:val="20"/>
          <w:szCs w:val="20"/>
        </w:rPr>
        <w:fldChar w:fldCharType="separate"/>
      </w:r>
      <w:r w:rsidR="00C36135" w:rsidRPr="00D030E7">
        <w:rPr>
          <w:rFonts w:ascii="Arial" w:hAnsi="Arial" w:cs="Arial"/>
          <w:b/>
          <w:bCs w:val="0"/>
          <w:noProof/>
          <w:sz w:val="20"/>
          <w:szCs w:val="20"/>
        </w:rPr>
        <w:t xml:space="preserve">1 </w:t>
      </w:r>
      <w:r w:rsidR="00582BBD" w:rsidRPr="00D030E7">
        <w:rPr>
          <w:rFonts w:ascii="Arial" w:hAnsi="Arial" w:cs="Arial"/>
          <w:b/>
          <w:bCs w:val="0"/>
          <w:sz w:val="20"/>
          <w:szCs w:val="20"/>
        </w:rPr>
        <w:fldChar w:fldCharType="end"/>
      </w:r>
      <w:r w:rsidR="00582BBD" w:rsidRPr="00D030E7">
        <w:rPr>
          <w:rFonts w:ascii="Arial" w:hAnsi="Arial" w:cs="Arial"/>
          <w:b/>
          <w:bCs w:val="0"/>
          <w:sz w:val="20"/>
          <w:szCs w:val="20"/>
        </w:rPr>
        <w:noBreakHyphen/>
      </w:r>
      <w:r w:rsidR="00582BBD" w:rsidRPr="00D030E7">
        <w:rPr>
          <w:rFonts w:ascii="Arial" w:hAnsi="Arial" w:cs="Arial"/>
          <w:b/>
          <w:bCs w:val="0"/>
          <w:sz w:val="20"/>
          <w:szCs w:val="20"/>
        </w:rPr>
        <w:fldChar w:fldCharType="begin"/>
      </w:r>
      <w:r w:rsidR="00582BBD" w:rsidRPr="00D030E7">
        <w:rPr>
          <w:rFonts w:ascii="Arial" w:hAnsi="Arial" w:cs="Arial"/>
          <w:b/>
          <w:bCs w:val="0"/>
          <w:sz w:val="20"/>
          <w:szCs w:val="20"/>
        </w:rPr>
        <w:instrText xml:space="preserve"> SEQ Figure \* ARABIC \s 1 </w:instrText>
      </w:r>
      <w:r w:rsidR="00582BBD" w:rsidRPr="00D030E7">
        <w:rPr>
          <w:rFonts w:ascii="Arial" w:hAnsi="Arial" w:cs="Arial"/>
          <w:b/>
          <w:bCs w:val="0"/>
          <w:sz w:val="20"/>
          <w:szCs w:val="20"/>
        </w:rPr>
        <w:fldChar w:fldCharType="separate"/>
      </w:r>
      <w:r w:rsidR="00C36135" w:rsidRPr="00D030E7">
        <w:rPr>
          <w:rFonts w:ascii="Arial" w:hAnsi="Arial" w:cs="Arial"/>
          <w:b/>
          <w:bCs w:val="0"/>
          <w:noProof/>
          <w:sz w:val="20"/>
          <w:szCs w:val="20"/>
        </w:rPr>
        <w:t>1</w:t>
      </w:r>
      <w:r w:rsidR="00582BBD" w:rsidRPr="00D030E7">
        <w:rPr>
          <w:rFonts w:ascii="Arial" w:hAnsi="Arial" w:cs="Arial"/>
          <w:b/>
          <w:bCs w:val="0"/>
          <w:sz w:val="20"/>
          <w:szCs w:val="20"/>
        </w:rPr>
        <w:fldChar w:fldCharType="end"/>
      </w:r>
      <w:r w:rsidRPr="00D030E7">
        <w:rPr>
          <w:rFonts w:ascii="Arial" w:hAnsi="Arial" w:cs="Arial"/>
          <w:b/>
          <w:bCs w:val="0"/>
          <w:sz w:val="20"/>
          <w:szCs w:val="20"/>
        </w:rPr>
        <w:t xml:space="preserve"> </w:t>
      </w:r>
      <w:bookmarkEnd w:id="71"/>
      <w:r w:rsidR="002D4D09" w:rsidRPr="00D030E7">
        <w:rPr>
          <w:rFonts w:ascii="Arial" w:hAnsi="Arial" w:cs="Arial"/>
          <w:sz w:val="20"/>
          <w:szCs w:val="20"/>
        </w:rPr>
        <w:t xml:space="preserve">Tổng quan về mục tiêu nhúng </w:t>
      </w:r>
      <w:ins w:id="72" w:author="Hiroyasu Nishiumi" w:date="2022-04-27T10:59:00Z">
        <w:r w:rsidR="00EE3AD2" w:rsidRPr="00D030E7">
          <w:rPr>
            <w:rFonts w:ascii="Arial" w:hAnsi="Arial" w:cs="Arial"/>
            <w:sz w:val="20"/>
            <w:szCs w:val="20"/>
          </w:rPr>
          <w:t>RH850</w:t>
        </w:r>
      </w:ins>
      <w:r w:rsidR="00EE3AD2" w:rsidRPr="00D030E7">
        <w:rPr>
          <w:rFonts w:ascii="Arial" w:hAnsi="Arial" w:cs="Arial"/>
          <w:sz w:val="20"/>
          <w:szCs w:val="20"/>
          <w:lang w:val="en-US"/>
        </w:rPr>
        <w:t xml:space="preserve"> </w:t>
      </w:r>
      <w:r w:rsidR="002D4D09" w:rsidRPr="00D030E7">
        <w:rPr>
          <w:rFonts w:ascii="Arial" w:hAnsi="Arial" w:cs="Arial"/>
          <w:sz w:val="20"/>
          <w:szCs w:val="20"/>
        </w:rPr>
        <w:t>cho nền tảng ảo</w:t>
      </w:r>
    </w:p>
    <w:p w14:paraId="5C6260DD" w14:textId="77777777" w:rsidR="00CC3C54" w:rsidRPr="00B0429A" w:rsidRDefault="00CC3C54" w:rsidP="00CC3C54">
      <w:pPr>
        <w:rPr>
          <w:rFonts w:cs="Arial"/>
          <w:sz w:val="24"/>
          <w:szCs w:val="24"/>
        </w:rPr>
      </w:pPr>
    </w:p>
    <w:p w14:paraId="732A17EE" w14:textId="77777777" w:rsidR="003565B7" w:rsidRPr="00B0429A" w:rsidRDefault="003565B7">
      <w:pPr>
        <w:widowControl/>
        <w:jc w:val="left"/>
        <w:rPr>
          <w:rFonts w:eastAsiaTheme="majorEastAsia" w:cs="Arial"/>
          <w:b/>
          <w:bCs/>
          <w:kern w:val="0"/>
          <w:sz w:val="24"/>
          <w:szCs w:val="24"/>
        </w:rPr>
      </w:pPr>
      <w:bookmarkStart w:id="73" w:name="_Toc311206739"/>
      <w:bookmarkStart w:id="74" w:name="_Toc329090431"/>
      <w:bookmarkStart w:id="75" w:name="_Toc407357790"/>
      <w:bookmarkStart w:id="76" w:name="_Toc528832976"/>
      <w:bookmarkStart w:id="77" w:name="_Toc51330612"/>
      <w:r w:rsidRPr="00B0429A">
        <w:rPr>
          <w:rFonts w:cs="Arial"/>
          <w:sz w:val="24"/>
          <w:szCs w:val="24"/>
        </w:rPr>
        <w:br w:type="page"/>
      </w:r>
    </w:p>
    <w:p w14:paraId="5CAA391A" w14:textId="682BCB7B" w:rsidR="000474F0" w:rsidRPr="00B0429A" w:rsidRDefault="008202F6" w:rsidP="00A92D49">
      <w:pPr>
        <w:pStyle w:val="Heading2"/>
      </w:pPr>
      <w:bookmarkStart w:id="78" w:name="_Toc122608729"/>
      <w:r w:rsidRPr="00B0429A">
        <w:lastRenderedPageBreak/>
        <w:t xml:space="preserve">1.1 </w:t>
      </w:r>
      <w:bookmarkStart w:id="79" w:name="_Toc531712011"/>
      <w:r w:rsidR="005558E5" w:rsidRPr="00B0429A">
        <w:t>Tính năng</w:t>
      </w:r>
      <w:bookmarkEnd w:id="73"/>
      <w:bookmarkEnd w:id="74"/>
      <w:bookmarkEnd w:id="75"/>
      <w:bookmarkEnd w:id="76"/>
      <w:bookmarkEnd w:id="77"/>
      <w:bookmarkEnd w:id="78"/>
      <w:bookmarkEnd w:id="79"/>
      <w:r w:rsidR="000474F0" w:rsidRPr="00B0429A">
        <w:t xml:space="preserve"> </w:t>
      </w:r>
    </w:p>
    <w:p w14:paraId="1C01CFC4" w14:textId="57B00BCA" w:rsidR="000474F0" w:rsidRPr="00D030E7" w:rsidRDefault="00C367DB" w:rsidP="00D030E7">
      <w:pPr>
        <w:spacing w:before="240" w:line="360" w:lineRule="auto"/>
        <w:rPr>
          <w:rFonts w:cs="Arial"/>
          <w:sz w:val="20"/>
        </w:rPr>
      </w:pPr>
      <w:r w:rsidRPr="00D030E7">
        <w:rPr>
          <w:rFonts w:cs="Arial"/>
          <w:sz w:val="20"/>
        </w:rPr>
        <w:t>Dưới đây là các tính năng của ET-VPF:</w:t>
      </w:r>
    </w:p>
    <w:p w14:paraId="09B426D1" w14:textId="468425F5" w:rsidR="00F261DD" w:rsidRPr="00D030E7" w:rsidRDefault="00F261DD" w:rsidP="00D030E7">
      <w:pPr>
        <w:numPr>
          <w:ilvl w:val="0"/>
          <w:numId w:val="37"/>
        </w:numPr>
        <w:autoSpaceDE w:val="0"/>
        <w:autoSpaceDN w:val="0"/>
        <w:adjustRightInd w:val="0"/>
        <w:spacing w:before="240" w:line="360" w:lineRule="auto"/>
        <w:rPr>
          <w:rFonts w:eastAsiaTheme="majorEastAsia" w:cs="Arial"/>
          <w:color w:val="000000"/>
          <w:sz w:val="20"/>
        </w:rPr>
      </w:pPr>
      <w:r w:rsidRPr="00D030E7">
        <w:rPr>
          <w:rFonts w:eastAsiaTheme="majorEastAsia" w:cs="Arial"/>
          <w:color w:val="000000"/>
          <w:sz w:val="20"/>
        </w:rPr>
        <w:t>Tự động xây dựng</w:t>
      </w:r>
      <w:r w:rsidR="009D6EEE" w:rsidRPr="00D030E7">
        <w:rPr>
          <w:rFonts w:eastAsiaTheme="majorEastAsia" w:cs="Arial"/>
          <w:color w:val="000000"/>
          <w:sz w:val="20"/>
          <w:lang w:val="en-US"/>
        </w:rPr>
        <w:t xml:space="preserve"> </w:t>
      </w:r>
      <w:r w:rsidR="009D6EEE" w:rsidRPr="00D030E7">
        <w:rPr>
          <w:rFonts w:eastAsiaTheme="majorEastAsia" w:cs="Arial"/>
          <w:color w:val="000000"/>
          <w:sz w:val="20"/>
        </w:rPr>
        <w:t>môi trường xác minh mô phỏng</w:t>
      </w:r>
      <w:r w:rsidRPr="00D030E7">
        <w:rPr>
          <w:rFonts w:eastAsiaTheme="majorEastAsia" w:cs="Arial"/>
          <w:color w:val="000000"/>
          <w:sz w:val="20"/>
        </w:rPr>
        <w:t xml:space="preserve"> </w:t>
      </w:r>
      <w:ins w:id="80" w:author="Hiroyasu Nishiumi" w:date="2022-10-20T18:41:00Z">
        <w:r w:rsidR="00D95B1B" w:rsidRPr="00D030E7">
          <w:rPr>
            <w:rFonts w:eastAsiaTheme="majorEastAsia" w:cs="Arial"/>
            <w:color w:val="000000"/>
            <w:sz w:val="20"/>
          </w:rPr>
          <w:t>vHILS</w:t>
        </w:r>
      </w:ins>
    </w:p>
    <w:p w14:paraId="5F41E11D" w14:textId="04AF9662" w:rsidR="00F261DD" w:rsidRPr="00D030E7" w:rsidRDefault="00F261DD" w:rsidP="00D030E7">
      <w:pPr>
        <w:numPr>
          <w:ilvl w:val="1"/>
          <w:numId w:val="78"/>
        </w:numPr>
        <w:autoSpaceDE w:val="0"/>
        <w:autoSpaceDN w:val="0"/>
        <w:adjustRightInd w:val="0"/>
        <w:spacing w:line="360" w:lineRule="auto"/>
        <w:rPr>
          <w:rFonts w:eastAsiaTheme="majorEastAsia" w:cs="Arial"/>
          <w:color w:val="000000"/>
          <w:sz w:val="20"/>
        </w:rPr>
      </w:pPr>
      <w:r w:rsidRPr="00D030E7">
        <w:rPr>
          <w:rFonts w:eastAsiaTheme="majorEastAsia" w:cs="Arial"/>
          <w:color w:val="000000"/>
          <w:sz w:val="20"/>
        </w:rPr>
        <w:t xml:space="preserve">Trong </w:t>
      </w:r>
      <w:r w:rsidR="009D6EEE" w:rsidRPr="00D030E7">
        <w:rPr>
          <w:rFonts w:eastAsiaTheme="majorEastAsia" w:cs="Arial"/>
          <w:color w:val="000000"/>
          <w:sz w:val="20"/>
        </w:rPr>
        <w:t xml:space="preserve">mô phỏng </w:t>
      </w:r>
      <w:ins w:id="81" w:author="Hiroyasu Nishiumi" w:date="2022-10-20T18:41:00Z">
        <w:r w:rsidR="00D95B1B" w:rsidRPr="00D030E7">
          <w:rPr>
            <w:rFonts w:eastAsiaTheme="majorEastAsia" w:cs="Arial"/>
            <w:color w:val="000000"/>
            <w:sz w:val="20"/>
          </w:rPr>
          <w:t>vHILS</w:t>
        </w:r>
      </w:ins>
      <w:r w:rsidR="009D6EEE" w:rsidRPr="00D030E7">
        <w:rPr>
          <w:rFonts w:eastAsiaTheme="majorEastAsia" w:cs="Arial"/>
          <w:color w:val="000000"/>
          <w:sz w:val="20"/>
          <w:lang w:val="en-US"/>
        </w:rPr>
        <w:t xml:space="preserve"> với trình</w:t>
      </w:r>
      <w:r w:rsidRPr="00D030E7">
        <w:rPr>
          <w:rFonts w:eastAsiaTheme="majorEastAsia" w:cs="Arial"/>
          <w:color w:val="000000"/>
          <w:sz w:val="20"/>
        </w:rPr>
        <w:t xml:space="preserve"> mô phỏng đó MATLAB/Simulink, CS+ và VLAB được liên kết với nhau, </w:t>
      </w:r>
      <w:r w:rsidR="009D6EEE" w:rsidRPr="00D030E7">
        <w:rPr>
          <w:rFonts w:eastAsiaTheme="majorEastAsia" w:cs="Arial"/>
          <w:color w:val="000000"/>
          <w:sz w:val="20"/>
          <w:lang w:val="en-US"/>
        </w:rPr>
        <w:t xml:space="preserve">các </w:t>
      </w:r>
      <w:r w:rsidRPr="00D030E7">
        <w:rPr>
          <w:rFonts w:eastAsiaTheme="majorEastAsia" w:cs="Arial"/>
          <w:color w:val="000000"/>
          <w:sz w:val="20"/>
        </w:rPr>
        <w:t xml:space="preserve">mô-đun </w:t>
      </w:r>
      <w:r w:rsidR="009D6EEE" w:rsidRPr="00D030E7">
        <w:rPr>
          <w:rFonts w:eastAsiaTheme="majorEastAsia" w:cs="Arial"/>
          <w:color w:val="000000"/>
          <w:sz w:val="20"/>
          <w:lang w:val="en-US"/>
        </w:rPr>
        <w:t>sẽ</w:t>
      </w:r>
      <w:r w:rsidRPr="00D030E7">
        <w:rPr>
          <w:rFonts w:eastAsiaTheme="majorEastAsia" w:cs="Arial"/>
          <w:color w:val="000000"/>
          <w:sz w:val="20"/>
        </w:rPr>
        <w:t xml:space="preserve"> được tạo từ các mô hình Simulink có thể được thực thi trên thiết bị.</w:t>
      </w:r>
    </w:p>
    <w:p w14:paraId="34BE9A25" w14:textId="7CBD476F" w:rsidR="007F771B" w:rsidRPr="00D030E7" w:rsidRDefault="00F261DD" w:rsidP="00D030E7">
      <w:pPr>
        <w:pStyle w:val="ListParagraph"/>
        <w:numPr>
          <w:ilvl w:val="1"/>
          <w:numId w:val="78"/>
        </w:numPr>
        <w:spacing w:line="360" w:lineRule="auto"/>
        <w:ind w:leftChars="0"/>
        <w:rPr>
          <w:rFonts w:cs="Arial"/>
          <w:sz w:val="20"/>
        </w:rPr>
      </w:pPr>
      <w:r w:rsidRPr="00D030E7">
        <w:rPr>
          <w:rFonts w:eastAsiaTheme="majorEastAsia" w:cs="Arial"/>
          <w:color w:val="000000"/>
          <w:kern w:val="0"/>
          <w:sz w:val="20"/>
        </w:rPr>
        <w:t>Sau đó các thiết bị được hỗ trợ.</w:t>
      </w:r>
    </w:p>
    <w:p w14:paraId="046A70D4" w14:textId="77777777" w:rsidR="007F771B" w:rsidRPr="00D030E7" w:rsidRDefault="007F771B" w:rsidP="00D030E7">
      <w:pPr>
        <w:pStyle w:val="ListParagraph"/>
        <w:spacing w:line="360" w:lineRule="auto"/>
        <w:ind w:leftChars="0"/>
        <w:rPr>
          <w:rFonts w:cs="Arial"/>
          <w:sz w:val="20"/>
        </w:rPr>
      </w:pPr>
    </w:p>
    <w:p w14:paraId="16BD3DA2" w14:textId="5087C7D5" w:rsidR="00933E85" w:rsidRPr="00D030E7" w:rsidRDefault="00933E85" w:rsidP="00D030E7">
      <w:pPr>
        <w:spacing w:line="360" w:lineRule="auto"/>
        <w:jc w:val="center"/>
        <w:rPr>
          <w:rFonts w:eastAsia="MS Gothic" w:cs="Arial"/>
          <w:b/>
          <w:bCs/>
          <w:sz w:val="20"/>
        </w:rPr>
      </w:pPr>
      <w:bookmarkStart w:id="82" w:name="_Ref117614542"/>
      <w:bookmarkStart w:id="83" w:name="E10000_Table_1_1"/>
      <w:r w:rsidRPr="00D030E7">
        <w:rPr>
          <w:rFonts w:eastAsia="MS Gothic" w:cs="Arial"/>
          <w:b/>
          <w:bCs/>
          <w:sz w:val="20"/>
        </w:rPr>
        <w:t xml:space="preserve">Bảng </w:t>
      </w:r>
      <w:r w:rsidR="00117EE9" w:rsidRPr="00D030E7">
        <w:rPr>
          <w:rFonts w:eastAsia="MS Gothic" w:cs="Arial"/>
          <w:b/>
          <w:bCs/>
          <w:sz w:val="20"/>
        </w:rPr>
        <w:fldChar w:fldCharType="begin"/>
      </w:r>
      <w:r w:rsidR="00117EE9" w:rsidRPr="00D030E7">
        <w:rPr>
          <w:rFonts w:eastAsia="MS Gothic" w:cs="Arial"/>
          <w:b/>
          <w:bCs/>
          <w:sz w:val="20"/>
        </w:rPr>
        <w:instrText xml:space="preserve"> STYLEREF 1 \s </w:instrText>
      </w:r>
      <w:r w:rsidR="00117EE9" w:rsidRPr="00D030E7">
        <w:rPr>
          <w:rFonts w:eastAsia="MS Gothic" w:cs="Arial"/>
          <w:b/>
          <w:bCs/>
          <w:sz w:val="20"/>
        </w:rPr>
        <w:fldChar w:fldCharType="separate"/>
      </w:r>
      <w:r w:rsidR="00C36135" w:rsidRPr="00D030E7">
        <w:rPr>
          <w:rFonts w:eastAsia="MS Gothic" w:cs="Arial"/>
          <w:b/>
          <w:bCs/>
          <w:noProof/>
          <w:sz w:val="20"/>
        </w:rPr>
        <w:t xml:space="preserve">1 </w:t>
      </w:r>
      <w:r w:rsidR="00117EE9" w:rsidRPr="00D030E7">
        <w:rPr>
          <w:rFonts w:eastAsia="MS Gothic" w:cs="Arial"/>
          <w:b/>
          <w:bCs/>
          <w:sz w:val="20"/>
        </w:rPr>
        <w:fldChar w:fldCharType="end"/>
      </w:r>
      <w:r w:rsidR="00117EE9" w:rsidRPr="00D030E7">
        <w:rPr>
          <w:rFonts w:eastAsia="MS Gothic" w:cs="Arial"/>
          <w:b/>
          <w:bCs/>
          <w:sz w:val="20"/>
        </w:rPr>
        <w:noBreakHyphen/>
      </w:r>
      <w:r w:rsidR="00117EE9" w:rsidRPr="00D030E7">
        <w:rPr>
          <w:rFonts w:eastAsia="MS Gothic" w:cs="Arial"/>
          <w:b/>
          <w:bCs/>
          <w:sz w:val="20"/>
        </w:rPr>
        <w:fldChar w:fldCharType="begin"/>
      </w:r>
      <w:r w:rsidR="00117EE9" w:rsidRPr="00D030E7">
        <w:rPr>
          <w:rFonts w:eastAsia="MS Gothic" w:cs="Arial"/>
          <w:b/>
          <w:bCs/>
          <w:sz w:val="20"/>
        </w:rPr>
        <w:instrText xml:space="preserve"> SEQ Table \* ARABIC \s 1 </w:instrText>
      </w:r>
      <w:r w:rsidR="00117EE9" w:rsidRPr="00D030E7">
        <w:rPr>
          <w:rFonts w:eastAsia="MS Gothic" w:cs="Arial"/>
          <w:b/>
          <w:bCs/>
          <w:sz w:val="20"/>
        </w:rPr>
        <w:fldChar w:fldCharType="separate"/>
      </w:r>
      <w:r w:rsidR="00C36135" w:rsidRPr="00D030E7">
        <w:rPr>
          <w:rFonts w:eastAsia="MS Gothic" w:cs="Arial"/>
          <w:b/>
          <w:bCs/>
          <w:noProof/>
          <w:sz w:val="20"/>
        </w:rPr>
        <w:t xml:space="preserve">1 </w:t>
      </w:r>
      <w:r w:rsidR="00117EE9" w:rsidRPr="00D030E7">
        <w:rPr>
          <w:rFonts w:eastAsia="MS Gothic" w:cs="Arial"/>
          <w:b/>
          <w:bCs/>
          <w:sz w:val="20"/>
        </w:rPr>
        <w:fldChar w:fldCharType="end"/>
      </w:r>
      <w:r w:rsidRPr="00D030E7">
        <w:rPr>
          <w:rFonts w:eastAsia="MS Gothic" w:cs="Arial"/>
          <w:b/>
          <w:bCs/>
          <w:sz w:val="20"/>
        </w:rPr>
        <w:t>Các thiết bị được hỗ trợ</w:t>
      </w:r>
      <w:bookmarkEnd w:id="82"/>
    </w:p>
    <w:tbl>
      <w:tblPr>
        <w:tblStyle w:val="TableGrid1"/>
        <w:tblW w:w="4000" w:type="pct"/>
        <w:jc w:val="center"/>
        <w:tblLook w:val="04A0" w:firstRow="1" w:lastRow="0" w:firstColumn="1" w:lastColumn="0" w:noHBand="0" w:noVBand="1"/>
      </w:tblPr>
      <w:tblGrid>
        <w:gridCol w:w="2784"/>
        <w:gridCol w:w="5373"/>
      </w:tblGrid>
      <w:tr w:rsidR="00933E85" w:rsidRPr="00D030E7" w14:paraId="77AFADC0" w14:textId="77777777" w:rsidTr="00FD5BC6">
        <w:trPr>
          <w:jc w:val="center"/>
        </w:trPr>
        <w:tc>
          <w:tcPr>
            <w:tcW w:w="2274" w:type="dxa"/>
            <w:shd w:val="clear" w:color="auto" w:fill="0070C0"/>
          </w:tcPr>
          <w:bookmarkEnd w:id="83"/>
          <w:p w14:paraId="74F229D8" w14:textId="7FEB3350" w:rsidR="00933E85" w:rsidRPr="00D030E7" w:rsidRDefault="00933E85" w:rsidP="00D030E7">
            <w:pPr>
              <w:spacing w:line="360" w:lineRule="auto"/>
              <w:jc w:val="center"/>
              <w:rPr>
                <w:rFonts w:ascii="Arial" w:eastAsia="MS Gothic" w:hAnsi="Arial" w:cs="Arial"/>
                <w:b/>
                <w:bCs/>
                <w:color w:val="FFFFFF"/>
                <w:sz w:val="20"/>
                <w:szCs w:val="20"/>
              </w:rPr>
            </w:pPr>
            <w:r w:rsidRPr="00D030E7">
              <w:rPr>
                <w:rFonts w:ascii="Arial" w:eastAsia="MS Gothic" w:hAnsi="Arial" w:cs="Arial"/>
                <w:b/>
                <w:bCs/>
                <w:color w:val="FFFFFF"/>
                <w:sz w:val="20"/>
                <w:szCs w:val="20"/>
              </w:rPr>
              <w:t>series</w:t>
            </w:r>
          </w:p>
        </w:tc>
        <w:tc>
          <w:tcPr>
            <w:tcW w:w="4388" w:type="dxa"/>
            <w:shd w:val="clear" w:color="auto" w:fill="0070C0"/>
          </w:tcPr>
          <w:p w14:paraId="093C33F1" w14:textId="61DE0C06" w:rsidR="00933E85" w:rsidRPr="00D030E7" w:rsidRDefault="00933E85" w:rsidP="00D030E7">
            <w:pPr>
              <w:spacing w:line="360" w:lineRule="auto"/>
              <w:jc w:val="center"/>
              <w:rPr>
                <w:rFonts w:ascii="Arial" w:eastAsia="MS Gothic" w:hAnsi="Arial" w:cs="Arial"/>
                <w:b/>
                <w:bCs/>
                <w:color w:val="FFFFFF"/>
                <w:sz w:val="20"/>
                <w:szCs w:val="20"/>
              </w:rPr>
            </w:pPr>
            <w:r w:rsidRPr="00D030E7">
              <w:rPr>
                <w:rFonts w:ascii="Arial" w:eastAsia="MS Gothic" w:hAnsi="Arial" w:cs="Arial"/>
                <w:b/>
                <w:bCs/>
                <w:color w:val="FFFFFF"/>
                <w:sz w:val="20"/>
                <w:szCs w:val="20"/>
              </w:rPr>
              <w:t>device</w:t>
            </w:r>
          </w:p>
        </w:tc>
      </w:tr>
      <w:tr w:rsidR="00933E85" w:rsidRPr="00D030E7" w14:paraId="01B47068" w14:textId="77777777" w:rsidTr="00FD5BC6">
        <w:trPr>
          <w:jc w:val="center"/>
        </w:trPr>
        <w:tc>
          <w:tcPr>
            <w:tcW w:w="2274" w:type="dxa"/>
          </w:tcPr>
          <w:p w14:paraId="29A98D45" w14:textId="31A99525" w:rsidR="00933E85" w:rsidRPr="00D030E7" w:rsidRDefault="00933E85" w:rsidP="00D030E7">
            <w:pPr>
              <w:spacing w:line="360" w:lineRule="auto"/>
              <w:rPr>
                <w:rFonts w:ascii="Arial" w:eastAsia="MS Gothic" w:hAnsi="Arial" w:cs="Arial"/>
                <w:sz w:val="20"/>
                <w:szCs w:val="20"/>
              </w:rPr>
            </w:pPr>
            <w:r w:rsidRPr="00D030E7">
              <w:rPr>
                <w:rFonts w:ascii="Arial" w:eastAsia="MS Gothic" w:hAnsi="Arial" w:cs="Arial"/>
                <w:sz w:val="20"/>
                <w:szCs w:val="20"/>
              </w:rPr>
              <w:t>RH850/F1x</w:t>
            </w:r>
          </w:p>
        </w:tc>
        <w:tc>
          <w:tcPr>
            <w:tcW w:w="4388" w:type="dxa"/>
          </w:tcPr>
          <w:p w14:paraId="689D66E8" w14:textId="4B006AE1" w:rsidR="00933E85" w:rsidRPr="00D030E7" w:rsidRDefault="00933E85" w:rsidP="00D030E7">
            <w:pPr>
              <w:spacing w:line="360" w:lineRule="auto"/>
              <w:rPr>
                <w:rFonts w:ascii="Arial" w:eastAsia="MS Gothic" w:hAnsi="Arial" w:cs="Arial"/>
                <w:sz w:val="20"/>
                <w:szCs w:val="20"/>
              </w:rPr>
            </w:pPr>
            <w:r w:rsidRPr="00D030E7">
              <w:rPr>
                <w:rFonts w:ascii="Arial" w:eastAsia="MS Gothic" w:hAnsi="Arial" w:cs="Arial"/>
                <w:sz w:val="20"/>
                <w:szCs w:val="20"/>
              </w:rPr>
              <w:t>RH850/F1KM-S1, RH850/F1KM-S4</w:t>
            </w:r>
          </w:p>
        </w:tc>
      </w:tr>
      <w:tr w:rsidR="00812AFA" w:rsidRPr="00D030E7" w14:paraId="2B95DB2C" w14:textId="77777777" w:rsidTr="00FD5BC6">
        <w:trPr>
          <w:jc w:val="center"/>
        </w:trPr>
        <w:tc>
          <w:tcPr>
            <w:tcW w:w="2274" w:type="dxa"/>
          </w:tcPr>
          <w:p w14:paraId="7A703F0E" w14:textId="74F78DA2" w:rsidR="00812AFA" w:rsidRPr="00D030E7" w:rsidRDefault="00812AFA" w:rsidP="00D030E7">
            <w:pPr>
              <w:spacing w:line="360" w:lineRule="auto"/>
              <w:rPr>
                <w:rFonts w:ascii="Arial" w:eastAsia="MS Gothic" w:hAnsi="Arial" w:cs="Arial"/>
                <w:sz w:val="20"/>
                <w:szCs w:val="20"/>
                <w:highlight w:val="yellow"/>
              </w:rPr>
            </w:pPr>
            <w:r w:rsidRPr="00D030E7">
              <w:rPr>
                <w:rFonts w:ascii="Arial" w:eastAsia="MS Gothic" w:hAnsi="Arial" w:cs="Arial"/>
                <w:sz w:val="20"/>
                <w:szCs w:val="20"/>
                <w:highlight w:val="yellow"/>
              </w:rPr>
              <w:t>RH850/U2x</w:t>
            </w:r>
          </w:p>
        </w:tc>
        <w:tc>
          <w:tcPr>
            <w:tcW w:w="4388" w:type="dxa"/>
          </w:tcPr>
          <w:p w14:paraId="3F2FE5F6" w14:textId="3B6CDF65" w:rsidR="00812AFA" w:rsidRPr="00D030E7" w:rsidRDefault="00812AFA" w:rsidP="00D030E7">
            <w:pPr>
              <w:spacing w:line="360" w:lineRule="auto"/>
              <w:rPr>
                <w:rFonts w:ascii="Arial" w:eastAsia="MS Gothic" w:hAnsi="Arial" w:cs="Arial"/>
                <w:sz w:val="20"/>
                <w:szCs w:val="20"/>
                <w:highlight w:val="yellow"/>
              </w:rPr>
            </w:pPr>
            <w:commentRangeStart w:id="84"/>
            <w:r w:rsidRPr="00D030E7">
              <w:rPr>
                <w:rFonts w:ascii="Arial" w:eastAsia="MS Gothic" w:hAnsi="Arial" w:cs="Arial"/>
                <w:sz w:val="20"/>
                <w:szCs w:val="20"/>
                <w:highlight w:val="yellow"/>
              </w:rPr>
              <w:t>RH850/U2C</w:t>
            </w:r>
            <w:commentRangeEnd w:id="84"/>
            <w:r w:rsidRPr="00D030E7">
              <w:rPr>
                <w:rStyle w:val="CommentReference"/>
                <w:rFonts w:ascii="Arial" w:eastAsia="MS Mincho" w:hAnsi="Arial" w:cs="Arial"/>
                <w:kern w:val="2"/>
                <w:sz w:val="20"/>
                <w:szCs w:val="20"/>
                <w:lang w:eastAsia="ja-JP"/>
              </w:rPr>
              <w:commentReference w:id="84"/>
            </w:r>
            <w:bookmarkStart w:id="85" w:name="V10000_Req_03_001"/>
            <w:bookmarkEnd w:id="85"/>
          </w:p>
        </w:tc>
      </w:tr>
    </w:tbl>
    <w:p w14:paraId="082668F2" w14:textId="7FCF3DA4" w:rsidR="00F261DD" w:rsidRPr="00D030E7" w:rsidRDefault="00F261DD" w:rsidP="00D030E7">
      <w:pPr>
        <w:pStyle w:val="Default"/>
        <w:numPr>
          <w:ilvl w:val="0"/>
          <w:numId w:val="37"/>
        </w:numPr>
        <w:spacing w:before="240" w:line="360" w:lineRule="auto"/>
        <w:jc w:val="both"/>
        <w:rPr>
          <w:rFonts w:eastAsiaTheme="majorEastAsia"/>
          <w:sz w:val="20"/>
          <w:szCs w:val="20"/>
        </w:rPr>
      </w:pPr>
      <w:r w:rsidRPr="00D030E7">
        <w:rPr>
          <w:rFonts w:eastAsiaTheme="majorEastAsia"/>
          <w:sz w:val="20"/>
          <w:szCs w:val="20"/>
        </w:rPr>
        <w:t>Hiển thị biểu đồ</w:t>
      </w:r>
      <w:r w:rsidR="00FA43B5" w:rsidRPr="00D030E7">
        <w:rPr>
          <w:rFonts w:eastAsiaTheme="majorEastAsia"/>
          <w:sz w:val="20"/>
          <w:szCs w:val="20"/>
          <w:lang w:val="en-US"/>
        </w:rPr>
        <w:t xml:space="preserve"> </w:t>
      </w:r>
      <w:r w:rsidR="00FA43B5" w:rsidRPr="00D030E7">
        <w:rPr>
          <w:rFonts w:eastAsiaTheme="majorEastAsia"/>
          <w:sz w:val="20"/>
          <w:szCs w:val="20"/>
        </w:rPr>
        <w:t>trạng thái thực</w:t>
      </w:r>
      <w:r w:rsidR="00EE3AD2" w:rsidRPr="00D030E7">
        <w:rPr>
          <w:rFonts w:eastAsiaTheme="majorEastAsia"/>
          <w:sz w:val="20"/>
          <w:szCs w:val="20"/>
          <w:lang w:val="en-US"/>
        </w:rPr>
        <w:t xml:space="preserve"> thi</w:t>
      </w:r>
      <w:r w:rsidR="00FA43B5" w:rsidRPr="00D030E7">
        <w:rPr>
          <w:rFonts w:eastAsiaTheme="majorEastAsia"/>
          <w:sz w:val="20"/>
          <w:szCs w:val="20"/>
          <w:lang w:val="en-US"/>
        </w:rPr>
        <w:t xml:space="preserve"> </w:t>
      </w:r>
      <w:r w:rsidRPr="00D030E7">
        <w:rPr>
          <w:rFonts w:eastAsiaTheme="majorEastAsia"/>
          <w:sz w:val="20"/>
          <w:szCs w:val="20"/>
        </w:rPr>
        <w:t xml:space="preserve">trong các </w:t>
      </w:r>
      <w:r w:rsidR="00EE3AD2" w:rsidRPr="00D030E7">
        <w:rPr>
          <w:rFonts w:eastAsiaTheme="majorEastAsia"/>
          <w:b/>
          <w:bCs/>
          <w:i/>
          <w:iCs/>
          <w:sz w:val="20"/>
          <w:szCs w:val="20"/>
          <w:lang w:val="en-US"/>
        </w:rPr>
        <w:t>K</w:t>
      </w:r>
      <w:r w:rsidRPr="00D030E7">
        <w:rPr>
          <w:rFonts w:eastAsiaTheme="majorEastAsia"/>
          <w:b/>
          <w:bCs/>
          <w:i/>
          <w:iCs/>
          <w:sz w:val="20"/>
          <w:szCs w:val="20"/>
        </w:rPr>
        <w:t xml:space="preserve">hối </w:t>
      </w:r>
      <w:r w:rsidR="00EE3AD2" w:rsidRPr="00D030E7">
        <w:rPr>
          <w:rFonts w:eastAsiaTheme="majorEastAsia"/>
          <w:b/>
          <w:bCs/>
          <w:i/>
          <w:iCs/>
          <w:sz w:val="20"/>
          <w:szCs w:val="20"/>
          <w:lang w:val="en-US"/>
        </w:rPr>
        <w:t>h</w:t>
      </w:r>
      <w:r w:rsidRPr="00D030E7">
        <w:rPr>
          <w:rFonts w:eastAsiaTheme="majorEastAsia"/>
          <w:b/>
          <w:bCs/>
          <w:i/>
          <w:iCs/>
          <w:sz w:val="20"/>
          <w:szCs w:val="20"/>
        </w:rPr>
        <w:t>ệ thống</w:t>
      </w:r>
      <w:r w:rsidRPr="00D030E7">
        <w:rPr>
          <w:rFonts w:eastAsiaTheme="majorEastAsia"/>
          <w:sz w:val="20"/>
          <w:szCs w:val="20"/>
        </w:rPr>
        <w:t xml:space="preserve"> của mô hình Simulink</w:t>
      </w:r>
    </w:p>
    <w:p w14:paraId="62545085" w14:textId="6D918386" w:rsidR="00CF5174" w:rsidRPr="00D030E7" w:rsidRDefault="00CF5174" w:rsidP="00D030E7">
      <w:pPr>
        <w:pStyle w:val="Default"/>
        <w:numPr>
          <w:ilvl w:val="0"/>
          <w:numId w:val="79"/>
        </w:numPr>
        <w:spacing w:line="360" w:lineRule="auto"/>
        <w:jc w:val="both"/>
        <w:rPr>
          <w:rFonts w:eastAsiaTheme="majorEastAsia"/>
          <w:sz w:val="20"/>
          <w:szCs w:val="20"/>
        </w:rPr>
      </w:pPr>
      <w:r w:rsidRPr="00D030E7">
        <w:rPr>
          <w:rFonts w:eastAsiaTheme="majorEastAsia"/>
          <w:sz w:val="20"/>
          <w:szCs w:val="20"/>
        </w:rPr>
        <w:t xml:space="preserve">Hiển thị thời gian thực hiện cho từng </w:t>
      </w:r>
      <w:r w:rsidR="00EE3AD2" w:rsidRPr="00D030E7">
        <w:rPr>
          <w:rFonts w:eastAsiaTheme="majorEastAsia"/>
          <w:b/>
          <w:bCs/>
          <w:i/>
          <w:iCs/>
          <w:sz w:val="20"/>
          <w:szCs w:val="20"/>
          <w:lang w:val="en-US"/>
        </w:rPr>
        <w:t>H</w:t>
      </w:r>
      <w:r w:rsidRPr="00D030E7">
        <w:rPr>
          <w:rFonts w:eastAsiaTheme="majorEastAsia"/>
          <w:b/>
          <w:bCs/>
          <w:i/>
          <w:iCs/>
          <w:sz w:val="20"/>
          <w:szCs w:val="20"/>
        </w:rPr>
        <w:t>ệ thống con</w:t>
      </w:r>
      <w:r w:rsidRPr="00D030E7">
        <w:rPr>
          <w:rFonts w:eastAsiaTheme="majorEastAsia"/>
          <w:sz w:val="20"/>
          <w:szCs w:val="20"/>
        </w:rPr>
        <w:t xml:space="preserve"> trong quá trình mô phỏng</w:t>
      </w:r>
      <w:r w:rsidR="000743B5" w:rsidRPr="00D030E7">
        <w:rPr>
          <w:rFonts w:eastAsiaTheme="majorEastAsia"/>
          <w:sz w:val="20"/>
          <w:szCs w:val="20"/>
          <w:lang w:val="en-US"/>
        </w:rPr>
        <w:t>.</w:t>
      </w:r>
    </w:p>
    <w:p w14:paraId="451DB3BC" w14:textId="2AB1E180" w:rsidR="00CF5174" w:rsidRPr="00D030E7" w:rsidRDefault="00CF5174" w:rsidP="00D030E7">
      <w:pPr>
        <w:pStyle w:val="Default"/>
        <w:numPr>
          <w:ilvl w:val="0"/>
          <w:numId w:val="79"/>
        </w:numPr>
        <w:spacing w:line="360" w:lineRule="auto"/>
        <w:jc w:val="both"/>
        <w:rPr>
          <w:rFonts w:eastAsiaTheme="majorEastAsia"/>
          <w:sz w:val="20"/>
          <w:szCs w:val="20"/>
        </w:rPr>
      </w:pPr>
      <w:r w:rsidRPr="00D030E7">
        <w:rPr>
          <w:rFonts w:eastAsiaTheme="majorEastAsia"/>
          <w:sz w:val="20"/>
          <w:szCs w:val="20"/>
        </w:rPr>
        <w:t>Có thể kiểm tra biên độ xử lý của chu kỳ điều khiển để</w:t>
      </w:r>
      <w:r w:rsidR="00B0429A" w:rsidRPr="00D030E7">
        <w:rPr>
          <w:rFonts w:eastAsiaTheme="majorEastAsia"/>
          <w:sz w:val="20"/>
          <w:szCs w:val="20"/>
          <w:lang w:val="en-US"/>
        </w:rPr>
        <w:t xml:space="preserve"> thể hiện</w:t>
      </w:r>
      <w:r w:rsidRPr="00D030E7">
        <w:rPr>
          <w:rFonts w:eastAsiaTheme="majorEastAsia"/>
          <w:sz w:val="20"/>
          <w:szCs w:val="20"/>
        </w:rPr>
        <w:t xml:space="preserve"> thời gian thực hiện trường hợp xấu nhất trong thời gian mô phỏng.</w:t>
      </w:r>
    </w:p>
    <w:p w14:paraId="004FFEAF" w14:textId="60910A31" w:rsidR="009C5DAF" w:rsidRPr="00D030E7" w:rsidRDefault="008202F6" w:rsidP="00D030E7">
      <w:pPr>
        <w:pStyle w:val="Heading2"/>
        <w:spacing w:line="360" w:lineRule="auto"/>
        <w:jc w:val="both"/>
        <w:rPr>
          <w:sz w:val="20"/>
          <w:szCs w:val="20"/>
        </w:rPr>
      </w:pPr>
      <w:bookmarkStart w:id="86" w:name="_1.3_動作環境"/>
      <w:bookmarkStart w:id="87" w:name="MATLAB_0"/>
      <w:bookmarkStart w:id="88" w:name="_Toc311206740"/>
      <w:bookmarkStart w:id="89" w:name="_Toc329090432"/>
      <w:bookmarkStart w:id="90" w:name="_Toc407357791"/>
      <w:bookmarkStart w:id="91" w:name="_Toc528832977"/>
      <w:bookmarkStart w:id="92" w:name="_Toc51330613"/>
      <w:bookmarkStart w:id="93" w:name="_Toc122608730"/>
      <w:bookmarkEnd w:id="86"/>
      <w:bookmarkEnd w:id="87"/>
      <w:r w:rsidRPr="00D030E7">
        <w:rPr>
          <w:sz w:val="20"/>
          <w:szCs w:val="20"/>
        </w:rPr>
        <w:t xml:space="preserve">1.2 </w:t>
      </w:r>
      <w:bookmarkStart w:id="94" w:name="_Toc531712012"/>
      <w:r w:rsidR="005558E5" w:rsidRPr="00D030E7">
        <w:rPr>
          <w:sz w:val="20"/>
          <w:szCs w:val="20"/>
        </w:rPr>
        <w:t>Môi trường hoạt động</w:t>
      </w:r>
      <w:bookmarkEnd w:id="88"/>
      <w:bookmarkEnd w:id="89"/>
      <w:bookmarkEnd w:id="90"/>
      <w:bookmarkEnd w:id="91"/>
      <w:bookmarkEnd w:id="92"/>
      <w:bookmarkEnd w:id="93"/>
      <w:bookmarkEnd w:id="94"/>
      <w:r w:rsidR="004038B6" w:rsidRPr="00D030E7">
        <w:rPr>
          <w:sz w:val="20"/>
          <w:szCs w:val="20"/>
        </w:rPr>
        <w:fldChar w:fldCharType="begin"/>
      </w:r>
      <w:r w:rsidR="004038B6" w:rsidRPr="00D030E7">
        <w:rPr>
          <w:sz w:val="20"/>
          <w:szCs w:val="20"/>
        </w:rPr>
        <w:instrText xml:space="preserve"> XE "Operating Environment" </w:instrText>
      </w:r>
      <w:r w:rsidR="004038B6" w:rsidRPr="00D030E7">
        <w:rPr>
          <w:sz w:val="20"/>
          <w:szCs w:val="20"/>
        </w:rPr>
        <w:fldChar w:fldCharType="end"/>
      </w:r>
    </w:p>
    <w:p w14:paraId="42714890" w14:textId="69E77E1F" w:rsidR="00103487" w:rsidRPr="00D030E7" w:rsidRDefault="00E0375A" w:rsidP="00D030E7">
      <w:pPr>
        <w:spacing w:line="360" w:lineRule="auto"/>
        <w:rPr>
          <w:rFonts w:eastAsia="MS Gothic" w:cs="Arial"/>
          <w:sz w:val="20"/>
        </w:rPr>
      </w:pPr>
      <w:bookmarkStart w:id="95" w:name="_Ref494808693"/>
      <w:bookmarkStart w:id="96" w:name="_Ref494808707"/>
      <w:bookmarkStart w:id="97" w:name="_Toc528832978"/>
      <w:bookmarkStart w:id="98" w:name="_Toc51330614"/>
      <w:bookmarkStart w:id="99" w:name="_Toc232415369"/>
      <w:bookmarkStart w:id="100" w:name="_Toc311206742"/>
      <w:bookmarkStart w:id="101" w:name="_Toc329090435"/>
      <w:bookmarkStart w:id="102" w:name="_Toc407357797"/>
      <w:r w:rsidRPr="00D030E7">
        <w:rPr>
          <w:rFonts w:eastAsia="MS Gothic" w:cs="Arial"/>
          <w:sz w:val="20"/>
        </w:rPr>
        <w:t xml:space="preserve">Mô </w:t>
      </w:r>
      <w:r w:rsidRPr="00D030E7">
        <w:rPr>
          <w:rFonts w:eastAsia="MS Gothic" w:cs="Arial"/>
          <w:sz w:val="20"/>
          <w:lang w:val="vi-VN"/>
        </w:rPr>
        <w:t xml:space="preserve">tả </w:t>
      </w:r>
      <w:r w:rsidR="005238CB" w:rsidRPr="00D030E7">
        <w:rPr>
          <w:rFonts w:eastAsia="MS Gothic" w:cs="Arial"/>
          <w:sz w:val="20"/>
        </w:rPr>
        <w:t>dưới đây là các yêu cầu hệ thống đối với ET-VPF.</w:t>
      </w:r>
    </w:p>
    <w:p w14:paraId="1A580CF1" w14:textId="77777777" w:rsidR="00103487" w:rsidRPr="00D030E7" w:rsidRDefault="00103487" w:rsidP="00D030E7">
      <w:pPr>
        <w:widowControl/>
        <w:numPr>
          <w:ilvl w:val="1"/>
          <w:numId w:val="17"/>
        </w:numPr>
        <w:tabs>
          <w:tab w:val="left" w:pos="450"/>
        </w:tabs>
        <w:spacing w:line="360" w:lineRule="auto"/>
        <w:rPr>
          <w:rFonts w:eastAsia="MS Gothic" w:cs="Arial"/>
          <w:kern w:val="0"/>
          <w:sz w:val="20"/>
        </w:rPr>
      </w:pPr>
      <w:r w:rsidRPr="00D030E7">
        <w:rPr>
          <w:rFonts w:eastAsia="MS Gothic" w:cs="Arial"/>
          <w:kern w:val="0"/>
          <w:sz w:val="20"/>
        </w:rPr>
        <w:t>Môi trường phần cứng</w:t>
      </w:r>
    </w:p>
    <w:p w14:paraId="6281CC89" w14:textId="383732C3" w:rsidR="00103487" w:rsidRPr="00D030E7" w:rsidRDefault="00103487" w:rsidP="00D030E7">
      <w:pPr>
        <w:widowControl/>
        <w:numPr>
          <w:ilvl w:val="0"/>
          <w:numId w:val="15"/>
        </w:numPr>
        <w:tabs>
          <w:tab w:val="left" w:pos="450"/>
        </w:tabs>
        <w:spacing w:line="360" w:lineRule="auto"/>
        <w:rPr>
          <w:rFonts w:eastAsia="MS Gothic" w:cs="Arial"/>
          <w:kern w:val="0"/>
          <w:sz w:val="20"/>
        </w:rPr>
      </w:pPr>
      <w:r w:rsidRPr="00D030E7">
        <w:rPr>
          <w:rFonts w:eastAsia="MS Gothic" w:cs="Arial"/>
          <w:kern w:val="0"/>
          <w:sz w:val="20"/>
        </w:rPr>
        <w:t xml:space="preserve">Hệ điều hành: </w:t>
      </w:r>
      <w:r w:rsidRPr="00D030E7">
        <w:rPr>
          <w:rFonts w:eastAsia="MS Gothic" w:cs="Arial"/>
          <w:kern w:val="0"/>
          <w:sz w:val="20"/>
        </w:rPr>
        <w:tab/>
        <w:t>Microsoft Windows® 10 (64-bit)</w:t>
      </w:r>
    </w:p>
    <w:p w14:paraId="2890924A" w14:textId="2D810CD9" w:rsidR="00103487" w:rsidRPr="00D030E7" w:rsidRDefault="00103487" w:rsidP="00D030E7">
      <w:pPr>
        <w:numPr>
          <w:ilvl w:val="0"/>
          <w:numId w:val="15"/>
        </w:numPr>
        <w:spacing w:line="360" w:lineRule="auto"/>
        <w:contextualSpacing/>
        <w:rPr>
          <w:rFonts w:eastAsia="MS Gothic" w:cs="Arial"/>
          <w:kern w:val="0"/>
          <w:sz w:val="20"/>
        </w:rPr>
      </w:pPr>
      <w:r w:rsidRPr="00D030E7">
        <w:rPr>
          <w:rFonts w:eastAsia="MS Gothic" w:cs="Arial"/>
          <w:kern w:val="0"/>
          <w:sz w:val="20"/>
        </w:rPr>
        <w:t xml:space="preserve">Bộ xử lý: </w:t>
      </w:r>
      <w:r w:rsidRPr="00D030E7">
        <w:rPr>
          <w:rFonts w:eastAsia="MS Gothic" w:cs="Arial"/>
          <w:kern w:val="0"/>
          <w:sz w:val="20"/>
        </w:rPr>
        <w:tab/>
        <w:t>1 GHz trở lên (hỗ trợ siêu phân luồng hoặc CPU đa lõi)</w:t>
      </w:r>
    </w:p>
    <w:p w14:paraId="4D48F7A6" w14:textId="0D4BDB48" w:rsidR="00103487" w:rsidRPr="00D030E7" w:rsidRDefault="00103487" w:rsidP="00D030E7">
      <w:pPr>
        <w:numPr>
          <w:ilvl w:val="0"/>
          <w:numId w:val="15"/>
        </w:numPr>
        <w:spacing w:line="360" w:lineRule="auto"/>
        <w:contextualSpacing/>
        <w:rPr>
          <w:rFonts w:eastAsia="MS Gothic" w:cs="Arial"/>
          <w:kern w:val="0"/>
          <w:sz w:val="20"/>
        </w:rPr>
      </w:pPr>
      <w:r w:rsidRPr="00D030E7">
        <w:rPr>
          <w:rFonts w:eastAsia="MS Gothic" w:cs="Arial"/>
          <w:kern w:val="0"/>
          <w:sz w:val="20"/>
        </w:rPr>
        <w:t xml:space="preserve">Bộ nhớ chính: </w:t>
      </w:r>
      <w:r w:rsidRPr="00D030E7">
        <w:rPr>
          <w:rFonts w:eastAsia="MS Gothic" w:cs="Arial"/>
          <w:kern w:val="0"/>
          <w:sz w:val="20"/>
        </w:rPr>
        <w:tab/>
        <w:t>khuyến nghị 4 GB trở lên</w:t>
      </w:r>
    </w:p>
    <w:p w14:paraId="0351822F" w14:textId="77777777" w:rsidR="00103487" w:rsidRPr="00D030E7" w:rsidRDefault="00103487" w:rsidP="00D030E7">
      <w:pPr>
        <w:widowControl/>
        <w:tabs>
          <w:tab w:val="left" w:pos="2835"/>
          <w:tab w:val="left" w:pos="3060"/>
        </w:tabs>
        <w:spacing w:before="45" w:line="360" w:lineRule="auto"/>
        <w:ind w:left="630" w:hanging="180"/>
        <w:rPr>
          <w:rFonts w:eastAsia="MS Gothic" w:cs="Arial"/>
          <w:kern w:val="0"/>
          <w:sz w:val="20"/>
        </w:rPr>
      </w:pPr>
    </w:p>
    <w:p w14:paraId="68FC079C" w14:textId="77777777" w:rsidR="00103487" w:rsidRPr="00D030E7" w:rsidRDefault="00103487" w:rsidP="00D030E7">
      <w:pPr>
        <w:widowControl/>
        <w:numPr>
          <w:ilvl w:val="1"/>
          <w:numId w:val="17"/>
        </w:numPr>
        <w:tabs>
          <w:tab w:val="left" w:pos="450"/>
        </w:tabs>
        <w:spacing w:line="360" w:lineRule="auto"/>
        <w:rPr>
          <w:rFonts w:eastAsia="MS Gothic" w:cs="Arial"/>
          <w:kern w:val="0"/>
          <w:sz w:val="20"/>
        </w:rPr>
      </w:pPr>
      <w:r w:rsidRPr="00D030E7">
        <w:rPr>
          <w:rFonts w:eastAsia="MS Gothic" w:cs="Arial"/>
          <w:kern w:val="0"/>
          <w:sz w:val="20"/>
        </w:rPr>
        <w:t xml:space="preserve">Môi trường </w:t>
      </w:r>
      <w:r w:rsidRPr="00D030E7">
        <w:rPr>
          <w:rFonts w:eastAsia="MS Gothic" w:cs="Arial"/>
          <w:kern w:val="0"/>
          <w:sz w:val="20"/>
          <w:lang w:val="fr-FR"/>
        </w:rPr>
        <w:t>phần mềm</w:t>
      </w:r>
    </w:p>
    <w:p w14:paraId="27BCD0E7" w14:textId="5E40D05D" w:rsidR="00103487" w:rsidRPr="00D030E7" w:rsidRDefault="00103487" w:rsidP="00D030E7">
      <w:pPr>
        <w:widowControl/>
        <w:numPr>
          <w:ilvl w:val="0"/>
          <w:numId w:val="16"/>
        </w:numPr>
        <w:tabs>
          <w:tab w:val="left" w:pos="450"/>
        </w:tabs>
        <w:spacing w:line="360" w:lineRule="auto"/>
        <w:ind w:left="1170"/>
        <w:rPr>
          <w:rFonts w:eastAsia="MS Gothic" w:cs="Arial"/>
          <w:kern w:val="0"/>
          <w:sz w:val="20"/>
        </w:rPr>
      </w:pPr>
      <w:r w:rsidRPr="00D030E7">
        <w:rPr>
          <w:rFonts w:cs="Arial"/>
          <w:kern w:val="0"/>
          <w:sz w:val="20"/>
        </w:rPr>
        <w:t xml:space="preserve">MATLAB và Simulink </w:t>
      </w:r>
      <w:r w:rsidR="00E341D8" w:rsidRPr="00D030E7">
        <w:rPr>
          <w:rFonts w:cs="Arial"/>
          <w:kern w:val="0"/>
          <w:sz w:val="20"/>
        </w:rPr>
        <w:fldChar w:fldCharType="begin"/>
      </w:r>
      <w:r w:rsidR="00E341D8" w:rsidRPr="00D030E7">
        <w:rPr>
          <w:rFonts w:cs="Arial"/>
          <w:sz w:val="20"/>
        </w:rPr>
        <w:instrText xml:space="preserve"> XE "</w:instrText>
      </w:r>
      <w:r w:rsidR="00E341D8" w:rsidRPr="00D030E7">
        <w:rPr>
          <w:rFonts w:cs="Arial"/>
          <w:kern w:val="0"/>
          <w:sz w:val="20"/>
        </w:rPr>
        <w:instrText>Simulink</w:instrText>
      </w:r>
      <w:r w:rsidR="00E341D8" w:rsidRPr="00D030E7">
        <w:rPr>
          <w:rFonts w:cs="Arial"/>
          <w:sz w:val="20"/>
        </w:rPr>
        <w:instrText xml:space="preserve">" </w:instrText>
      </w:r>
      <w:r w:rsidR="00E341D8" w:rsidRPr="00D030E7">
        <w:rPr>
          <w:rFonts w:cs="Arial"/>
          <w:kern w:val="0"/>
          <w:sz w:val="20"/>
        </w:rPr>
        <w:fldChar w:fldCharType="end"/>
      </w:r>
      <w:r w:rsidRPr="00D030E7">
        <w:rPr>
          <w:rFonts w:cs="Arial"/>
          <w:kern w:val="0"/>
          <w:sz w:val="20"/>
        </w:rPr>
        <w:t>(từ The MathWorks, Inc.)</w:t>
      </w:r>
    </w:p>
    <w:p w14:paraId="11A7079C" w14:textId="37E7CD6F" w:rsidR="00103487" w:rsidRPr="00D030E7" w:rsidRDefault="00B0429A" w:rsidP="00CB1574">
      <w:pPr>
        <w:widowControl/>
        <w:spacing w:line="360" w:lineRule="auto"/>
        <w:ind w:left="1701"/>
        <w:rPr>
          <w:rFonts w:eastAsia="MS Gothic" w:cs="Arial"/>
          <w:kern w:val="0"/>
          <w:sz w:val="20"/>
          <w:u w:val="single"/>
          <w:lang w:val="pt-BR"/>
        </w:rPr>
      </w:pPr>
      <w:r w:rsidRPr="00D030E7">
        <w:rPr>
          <w:rFonts w:eastAsia="MS Gothic" w:cs="Arial"/>
          <w:kern w:val="0"/>
          <w:sz w:val="20"/>
          <w:u w:val="single"/>
          <w:lang w:val="pt-BR"/>
        </w:rPr>
        <w:t>W</w:t>
      </w:r>
      <w:r w:rsidR="00103487" w:rsidRPr="00D030E7">
        <w:rPr>
          <w:rFonts w:eastAsia="MS Gothic" w:cs="Arial"/>
          <w:kern w:val="0"/>
          <w:sz w:val="20"/>
          <w:u w:val="single"/>
          <w:lang w:val="pt-BR"/>
        </w:rPr>
        <w:t>indow 10</w:t>
      </w:r>
    </w:p>
    <w:p w14:paraId="62C83D1B" w14:textId="21C99620" w:rsidR="006F7FBD" w:rsidRPr="00D030E7" w:rsidRDefault="006F7FBD" w:rsidP="00CB1574">
      <w:pPr>
        <w:pStyle w:val="BodyText"/>
        <w:widowControl/>
        <w:spacing w:line="360" w:lineRule="auto"/>
        <w:ind w:left="1701" w:right="0"/>
        <w:rPr>
          <w:rFonts w:cs="Arial"/>
          <w:kern w:val="0"/>
          <w:sz w:val="20"/>
          <w:lang w:val="pt-BR"/>
        </w:rPr>
      </w:pPr>
      <w:r w:rsidRPr="00D030E7">
        <w:rPr>
          <w:rFonts w:cs="Arial"/>
          <w:kern w:val="0"/>
          <w:sz w:val="20"/>
          <w:lang w:val="pt-BR"/>
        </w:rPr>
        <w:t>MATLAB</w:t>
      </w:r>
      <w:r w:rsidRPr="00D030E7">
        <w:rPr>
          <w:rFonts w:cs="Arial"/>
          <w:kern w:val="0"/>
          <w:sz w:val="20"/>
          <w:lang w:val="pt-BR"/>
        </w:rPr>
        <w:tab/>
      </w:r>
      <w:r w:rsidRPr="00D030E7">
        <w:rPr>
          <w:rFonts w:cs="Arial"/>
          <w:kern w:val="0"/>
          <w:sz w:val="20"/>
          <w:lang w:val="pt-BR"/>
        </w:rPr>
        <w:tab/>
      </w:r>
      <w:r w:rsidRPr="00D030E7">
        <w:rPr>
          <w:rFonts w:cs="Arial"/>
          <w:kern w:val="0"/>
          <w:sz w:val="20"/>
          <w:lang w:val="vi-VN"/>
        </w:rPr>
        <w:t xml:space="preserve">         </w:t>
      </w:r>
      <w:r w:rsidR="006F3A49" w:rsidRPr="00D030E7">
        <w:rPr>
          <w:rFonts w:cs="Arial"/>
          <w:kern w:val="0"/>
          <w:sz w:val="20"/>
          <w:lang w:val="vi-VN"/>
        </w:rPr>
        <w:tab/>
      </w:r>
      <w:r w:rsidRPr="00D030E7">
        <w:rPr>
          <w:rFonts w:cs="Arial"/>
          <w:kern w:val="0"/>
          <w:sz w:val="20"/>
          <w:lang w:val="pt-BR"/>
        </w:rPr>
        <w:t>V9.3 (R2017b)</w:t>
      </w:r>
    </w:p>
    <w:p w14:paraId="36DD1551" w14:textId="2ED677D4" w:rsidR="006F7FBD" w:rsidRPr="00D030E7" w:rsidRDefault="00B0429A" w:rsidP="00CB1574">
      <w:pPr>
        <w:pStyle w:val="BodyText"/>
        <w:widowControl/>
        <w:spacing w:line="360" w:lineRule="auto"/>
        <w:ind w:left="1701" w:right="0"/>
        <w:rPr>
          <w:rFonts w:cs="Arial"/>
          <w:kern w:val="0"/>
          <w:sz w:val="20"/>
          <w:lang w:val="pt-BR"/>
        </w:rPr>
      </w:pPr>
      <w:r w:rsidRPr="00D030E7">
        <w:rPr>
          <w:rFonts w:cs="Arial"/>
          <w:kern w:val="0"/>
          <w:sz w:val="20"/>
          <w:lang w:val="pt-BR"/>
        </w:rPr>
        <w:t>S</w:t>
      </w:r>
      <w:r w:rsidR="006F7FBD" w:rsidRPr="00D030E7">
        <w:rPr>
          <w:rFonts w:cs="Arial"/>
          <w:kern w:val="0"/>
          <w:sz w:val="20"/>
          <w:lang w:val="pt-BR"/>
        </w:rPr>
        <w:t>imulink</w:t>
      </w:r>
      <w:r w:rsidR="006F7FBD" w:rsidRPr="00D030E7">
        <w:rPr>
          <w:rFonts w:cs="Arial"/>
          <w:kern w:val="0"/>
          <w:sz w:val="20"/>
          <w:lang w:val="pt-BR"/>
        </w:rPr>
        <w:tab/>
      </w:r>
      <w:r w:rsidR="006F7FBD" w:rsidRPr="00D030E7">
        <w:rPr>
          <w:rFonts w:cs="Arial"/>
          <w:kern w:val="0"/>
          <w:sz w:val="20"/>
          <w:lang w:val="pt-BR"/>
        </w:rPr>
        <w:tab/>
      </w:r>
      <w:r w:rsidR="006F7FBD" w:rsidRPr="00D030E7">
        <w:rPr>
          <w:rFonts w:cs="Arial"/>
          <w:kern w:val="0"/>
          <w:sz w:val="20"/>
          <w:lang w:val="vi-VN"/>
        </w:rPr>
        <w:t xml:space="preserve">         </w:t>
      </w:r>
      <w:r w:rsidR="006F3A49" w:rsidRPr="00D030E7">
        <w:rPr>
          <w:rFonts w:cs="Arial"/>
          <w:kern w:val="0"/>
          <w:sz w:val="20"/>
          <w:lang w:val="vi-VN"/>
        </w:rPr>
        <w:tab/>
      </w:r>
      <w:r w:rsidR="006F7FBD" w:rsidRPr="00D030E7">
        <w:rPr>
          <w:rFonts w:cs="Arial"/>
          <w:kern w:val="0"/>
          <w:sz w:val="20"/>
          <w:lang w:val="pt-BR"/>
        </w:rPr>
        <w:t>V9.3 (R2017b)</w:t>
      </w:r>
    </w:p>
    <w:p w14:paraId="5A879C77" w14:textId="005DDBEC" w:rsidR="006F7FBD" w:rsidRPr="00D030E7" w:rsidRDefault="006F7FBD" w:rsidP="00CB1574">
      <w:pPr>
        <w:pStyle w:val="BodyText"/>
        <w:widowControl/>
        <w:spacing w:line="360" w:lineRule="auto"/>
        <w:ind w:left="1701" w:right="0"/>
        <w:rPr>
          <w:rFonts w:cs="Arial"/>
          <w:kern w:val="0"/>
          <w:sz w:val="20"/>
          <w:lang w:val="pt-BR"/>
        </w:rPr>
      </w:pPr>
      <w:r w:rsidRPr="00D030E7">
        <w:rPr>
          <w:rFonts w:cs="Arial"/>
          <w:kern w:val="0"/>
          <w:sz w:val="20"/>
          <w:lang w:val="pt-BR"/>
        </w:rPr>
        <w:t>Status status</w:t>
      </w:r>
      <w:r w:rsidRPr="00D030E7">
        <w:rPr>
          <w:rFonts w:cs="Arial"/>
          <w:kern w:val="0"/>
          <w:sz w:val="20"/>
          <w:lang w:val="pt-BR"/>
        </w:rPr>
        <w:tab/>
      </w:r>
      <w:r w:rsidR="006F3A49" w:rsidRPr="00D030E7">
        <w:rPr>
          <w:rFonts w:cs="Arial"/>
          <w:kern w:val="0"/>
          <w:sz w:val="20"/>
          <w:lang w:val="pt-BR"/>
        </w:rPr>
        <w:tab/>
      </w:r>
      <w:r w:rsidRPr="00D030E7">
        <w:rPr>
          <w:rFonts w:cs="Arial"/>
          <w:kern w:val="0"/>
          <w:sz w:val="20"/>
          <w:lang w:val="pt-BR"/>
        </w:rPr>
        <w:t>V9.0 (R2017b)</w:t>
      </w:r>
    </w:p>
    <w:p w14:paraId="1F8A6B7B" w14:textId="098D7E1B" w:rsidR="006F7FBD" w:rsidRPr="00D030E7" w:rsidRDefault="006F3A49" w:rsidP="00CB1574">
      <w:pPr>
        <w:pStyle w:val="BodyText"/>
        <w:widowControl/>
        <w:spacing w:line="360" w:lineRule="auto"/>
        <w:ind w:left="1701" w:right="0"/>
        <w:rPr>
          <w:rFonts w:cs="Arial"/>
          <w:kern w:val="0"/>
          <w:sz w:val="20"/>
          <w:lang w:val="pt-BR"/>
        </w:rPr>
      </w:pPr>
      <w:r w:rsidRPr="00D030E7">
        <w:rPr>
          <w:rFonts w:cs="Arial"/>
          <w:kern w:val="0"/>
          <w:sz w:val="20"/>
          <w:lang w:val="pt-BR"/>
        </w:rPr>
        <w:t>MATLAB Coder</w:t>
      </w:r>
      <w:r w:rsidRPr="00D030E7">
        <w:rPr>
          <w:rFonts w:cs="Arial"/>
          <w:kern w:val="0"/>
          <w:sz w:val="20"/>
          <w:lang w:val="pt-BR"/>
        </w:rPr>
        <w:tab/>
      </w:r>
      <w:r w:rsidR="006F7FBD" w:rsidRPr="00D030E7">
        <w:rPr>
          <w:rFonts w:cs="Arial"/>
          <w:kern w:val="0"/>
          <w:sz w:val="20"/>
          <w:lang w:val="pt-BR"/>
        </w:rPr>
        <w:tab/>
        <w:t>V9.0 (R2017b)</w:t>
      </w:r>
    </w:p>
    <w:p w14:paraId="1C4A16E4" w14:textId="642E9FD5" w:rsidR="006F7FBD" w:rsidRPr="00D030E7" w:rsidRDefault="006F3A49" w:rsidP="00CB1574">
      <w:pPr>
        <w:pStyle w:val="BodyText"/>
        <w:widowControl/>
        <w:spacing w:line="360" w:lineRule="auto"/>
        <w:ind w:left="1701" w:right="0"/>
        <w:rPr>
          <w:rFonts w:cs="Arial"/>
          <w:kern w:val="0"/>
          <w:sz w:val="20"/>
          <w:lang w:val="pt-BR"/>
        </w:rPr>
      </w:pPr>
      <w:r w:rsidRPr="00D030E7">
        <w:rPr>
          <w:rFonts w:cs="Arial"/>
          <w:kern w:val="0"/>
          <w:sz w:val="20"/>
          <w:lang w:val="pt-BR"/>
        </w:rPr>
        <w:t>Simulink Coder</w:t>
      </w:r>
      <w:r w:rsidR="006F7FBD" w:rsidRPr="00D030E7">
        <w:rPr>
          <w:rFonts w:cs="Arial"/>
          <w:kern w:val="0"/>
          <w:sz w:val="20"/>
          <w:lang w:val="pt-BR"/>
        </w:rPr>
        <w:tab/>
      </w:r>
      <w:r w:rsidR="006F7FBD" w:rsidRPr="00D030E7">
        <w:rPr>
          <w:rFonts w:cs="Arial"/>
          <w:kern w:val="0"/>
          <w:sz w:val="20"/>
          <w:lang w:val="vi-VN"/>
        </w:rPr>
        <w:t xml:space="preserve">         </w:t>
      </w:r>
      <w:r w:rsidRPr="00D030E7">
        <w:rPr>
          <w:rFonts w:cs="Arial"/>
          <w:kern w:val="0"/>
          <w:sz w:val="20"/>
          <w:lang w:val="vi-VN"/>
        </w:rPr>
        <w:tab/>
      </w:r>
      <w:r w:rsidR="006F7FBD" w:rsidRPr="00D030E7">
        <w:rPr>
          <w:rFonts w:cs="Arial"/>
          <w:kern w:val="0"/>
          <w:sz w:val="20"/>
          <w:lang w:val="pt-BR"/>
        </w:rPr>
        <w:t>V8.13 (R2017b)</w:t>
      </w:r>
    </w:p>
    <w:p w14:paraId="615CEE0F" w14:textId="35555218" w:rsidR="006F7FBD" w:rsidRPr="00D030E7" w:rsidRDefault="006F3A49" w:rsidP="00CB1574">
      <w:pPr>
        <w:pStyle w:val="BodyText"/>
        <w:widowControl/>
        <w:spacing w:line="360" w:lineRule="auto"/>
        <w:ind w:left="1701" w:right="0"/>
        <w:rPr>
          <w:rFonts w:cs="Arial"/>
          <w:kern w:val="0"/>
          <w:sz w:val="20"/>
          <w:lang w:val="pt-BR"/>
        </w:rPr>
      </w:pPr>
      <w:r w:rsidRPr="00D030E7">
        <w:rPr>
          <w:rFonts w:cs="Arial"/>
          <w:kern w:val="0"/>
          <w:sz w:val="20"/>
          <w:lang w:val="pt-BR"/>
        </w:rPr>
        <w:t>Embedded Coder</w:t>
      </w:r>
      <w:r w:rsidR="006F7FBD" w:rsidRPr="00D030E7">
        <w:rPr>
          <w:rFonts w:cs="Arial"/>
          <w:kern w:val="0"/>
          <w:sz w:val="20"/>
          <w:lang w:val="pt-BR"/>
        </w:rPr>
        <w:tab/>
      </w:r>
      <w:r w:rsidR="006F7FBD" w:rsidRPr="00D030E7">
        <w:rPr>
          <w:rFonts w:cs="Arial"/>
          <w:kern w:val="0"/>
          <w:sz w:val="20"/>
          <w:lang w:val="vi-VN"/>
        </w:rPr>
        <w:t xml:space="preserve">         </w:t>
      </w:r>
      <w:r w:rsidRPr="00D030E7">
        <w:rPr>
          <w:rFonts w:cs="Arial"/>
          <w:kern w:val="0"/>
          <w:sz w:val="20"/>
          <w:lang w:val="vi-VN"/>
        </w:rPr>
        <w:tab/>
      </w:r>
      <w:r w:rsidR="006F7FBD" w:rsidRPr="00D030E7">
        <w:rPr>
          <w:rFonts w:cs="Arial"/>
          <w:kern w:val="0"/>
          <w:sz w:val="20"/>
          <w:lang w:val="pt-BR"/>
        </w:rPr>
        <w:t>V6.13 (R2017b)</w:t>
      </w:r>
    </w:p>
    <w:p w14:paraId="4525AF5C" w14:textId="698244F7" w:rsidR="006F7FBD" w:rsidRPr="00D030E7" w:rsidRDefault="006F3A49" w:rsidP="00CB1574">
      <w:pPr>
        <w:pStyle w:val="BodyText"/>
        <w:widowControl/>
        <w:spacing w:line="360" w:lineRule="auto"/>
        <w:ind w:left="1701" w:right="0"/>
        <w:rPr>
          <w:rFonts w:cs="Arial"/>
          <w:kern w:val="0"/>
          <w:sz w:val="20"/>
          <w:lang w:val="vi-VN"/>
        </w:rPr>
      </w:pPr>
      <w:r w:rsidRPr="00D030E7">
        <w:rPr>
          <w:rFonts w:cs="Arial"/>
          <w:kern w:val="0"/>
          <w:sz w:val="20"/>
          <w:lang w:val="pt-BR"/>
        </w:rPr>
        <w:t xml:space="preserve">Vehicle Network Toolbox   </w:t>
      </w:r>
      <w:r w:rsidRPr="00D030E7">
        <w:rPr>
          <w:rFonts w:cs="Arial"/>
          <w:kern w:val="0"/>
          <w:sz w:val="20"/>
          <w:lang w:val="vi-VN"/>
        </w:rPr>
        <w:tab/>
      </w:r>
      <w:r w:rsidR="006F7FBD" w:rsidRPr="00D030E7">
        <w:rPr>
          <w:rFonts w:cs="Arial"/>
          <w:kern w:val="0"/>
          <w:sz w:val="20"/>
          <w:lang w:val="vi-VN"/>
        </w:rPr>
        <w:t>V3.4 (R2017b)</w:t>
      </w:r>
    </w:p>
    <w:p w14:paraId="1A0266FA" w14:textId="77777777" w:rsidR="00B0429A" w:rsidRPr="00D030E7" w:rsidRDefault="00B0429A" w:rsidP="00D030E7">
      <w:pPr>
        <w:pStyle w:val="ListParagraph"/>
        <w:numPr>
          <w:ilvl w:val="0"/>
          <w:numId w:val="37"/>
        </w:numPr>
        <w:spacing w:line="360" w:lineRule="auto"/>
        <w:ind w:leftChars="0" w:left="1170" w:hanging="360"/>
        <w:rPr>
          <w:sz w:val="20"/>
        </w:rPr>
      </w:pPr>
      <w:r w:rsidRPr="00D030E7">
        <w:rPr>
          <w:sz w:val="20"/>
        </w:rPr>
        <w:t>Tệp MEX là giao diện gọi thư viện C từ MATLAB. Trình biên dịch tệp MEX (được sử dụng để biên dịch tệp MEX) có thể được kiểm tra trên trang môi trường hoạt động do MathWorks cung cấp. ET-VPF đã được thử nghiệm với các trình biên dịch sau dưới dạng trình biên dịch tệp MEX.</w:t>
      </w:r>
    </w:p>
    <w:p w14:paraId="6935354C" w14:textId="77777777" w:rsidR="00B0429A" w:rsidRPr="00D030E7" w:rsidRDefault="00B0429A" w:rsidP="00D030E7">
      <w:pPr>
        <w:tabs>
          <w:tab w:val="left" w:pos="851"/>
        </w:tabs>
        <w:spacing w:line="360" w:lineRule="auto"/>
        <w:ind w:left="1170" w:firstLineChars="100" w:firstLine="200"/>
        <w:rPr>
          <w:sz w:val="20"/>
        </w:rPr>
      </w:pPr>
      <w:r w:rsidRPr="00D030E7">
        <w:rPr>
          <w:sz w:val="20"/>
        </w:rPr>
        <w:t>Trình biên dịch Microsoft Visual C++ 2013, 2015, 2017 (của tập đoàn Microsoft)</w:t>
      </w:r>
    </w:p>
    <w:p w14:paraId="5F0FB56E" w14:textId="77777777" w:rsidR="00B0429A" w:rsidRPr="00D030E7" w:rsidRDefault="00B0429A" w:rsidP="00D030E7">
      <w:pPr>
        <w:widowControl/>
        <w:tabs>
          <w:tab w:val="left" w:pos="450"/>
        </w:tabs>
        <w:spacing w:line="360" w:lineRule="auto"/>
        <w:ind w:left="1170" w:firstLineChars="100" w:firstLine="200"/>
        <w:jc w:val="left"/>
        <w:rPr>
          <w:rFonts w:eastAsia="MS Gothic" w:cs="Arial"/>
          <w:kern w:val="0"/>
          <w:sz w:val="20"/>
        </w:rPr>
      </w:pPr>
      <w:r w:rsidRPr="00D030E7">
        <w:rPr>
          <w:sz w:val="20"/>
        </w:rPr>
        <w:t>Tham khảo: Yêu cầu hệ thống &amp; Tính khả dụng của nền tảng</w:t>
      </w:r>
      <w:r w:rsidRPr="00D030E7">
        <w:rPr>
          <w:sz w:val="20"/>
          <w:lang w:val="en-US"/>
        </w:rPr>
        <w:t xml:space="preserve">: </w:t>
      </w:r>
      <w:ins w:id="103" w:author="Hiroyasu Nishiumi" w:date="2022-04-26T20:28:00Z">
        <w:r w:rsidRPr="00D030E7">
          <w:rPr>
            <w:rFonts w:eastAsia="MS Gothic" w:cs="Arial"/>
            <w:kern w:val="0"/>
            <w:sz w:val="20"/>
          </w:rPr>
          <w:fldChar w:fldCharType="begin"/>
        </w:r>
        <w:r w:rsidRPr="00D030E7">
          <w:rPr>
            <w:rFonts w:eastAsia="MS Gothic" w:cs="Arial"/>
            <w:kern w:val="0"/>
            <w:sz w:val="20"/>
          </w:rPr>
          <w:instrText xml:space="preserve"> HYPERLINK "https://www.mathworks.com/support/sysreq/previous_releases.html" </w:instrText>
        </w:r>
        <w:r w:rsidRPr="00D030E7">
          <w:rPr>
            <w:rFonts w:eastAsia="MS Gothic" w:cs="Arial"/>
            <w:kern w:val="0"/>
            <w:sz w:val="20"/>
          </w:rPr>
        </w:r>
        <w:r w:rsidRPr="00D030E7">
          <w:rPr>
            <w:rFonts w:eastAsia="MS Gothic" w:cs="Arial"/>
            <w:kern w:val="0"/>
            <w:sz w:val="20"/>
          </w:rPr>
          <w:fldChar w:fldCharType="separate"/>
        </w:r>
        <w:r w:rsidRPr="00D030E7">
          <w:rPr>
            <w:rStyle w:val="Hyperlink"/>
            <w:rFonts w:eastAsia="MS Gothic" w:cs="Arial"/>
            <w:kern w:val="0"/>
            <w:sz w:val="20"/>
          </w:rPr>
          <w:t>https://www.mathworks.com/support/sysreq/previous_releases.html</w:t>
        </w:r>
        <w:r w:rsidRPr="00D030E7">
          <w:rPr>
            <w:rFonts w:eastAsia="MS Gothic" w:cs="Arial"/>
            <w:kern w:val="0"/>
            <w:sz w:val="20"/>
          </w:rPr>
          <w:fldChar w:fldCharType="end"/>
        </w:r>
      </w:ins>
    </w:p>
    <w:p w14:paraId="7596DD9A" w14:textId="78B037C4" w:rsidR="00B0429A" w:rsidRPr="00D030E7" w:rsidRDefault="00B0429A" w:rsidP="00D030E7">
      <w:pPr>
        <w:tabs>
          <w:tab w:val="left" w:pos="851"/>
        </w:tabs>
        <w:spacing w:line="360" w:lineRule="auto"/>
        <w:ind w:left="1170" w:firstLineChars="100" w:firstLine="200"/>
        <w:rPr>
          <w:sz w:val="20"/>
          <w:lang w:val="en-US"/>
        </w:rPr>
      </w:pPr>
    </w:p>
    <w:p w14:paraId="765A89D5" w14:textId="695C45CF" w:rsidR="00103487" w:rsidRPr="00CB1574" w:rsidRDefault="00103487" w:rsidP="00D030E7">
      <w:pPr>
        <w:widowControl/>
        <w:numPr>
          <w:ilvl w:val="0"/>
          <w:numId w:val="16"/>
        </w:numPr>
        <w:tabs>
          <w:tab w:val="left" w:pos="851"/>
        </w:tabs>
        <w:spacing w:line="360" w:lineRule="auto"/>
        <w:ind w:left="1170"/>
        <w:rPr>
          <w:rFonts w:eastAsia="MS Gothic" w:cs="Arial"/>
          <w:kern w:val="0"/>
          <w:sz w:val="20"/>
        </w:rPr>
      </w:pPr>
      <w:r w:rsidRPr="00CB1574">
        <w:rPr>
          <w:rFonts w:cs="Arial"/>
          <w:kern w:val="0"/>
          <w:sz w:val="20"/>
        </w:rPr>
        <w:t>VLAB (từ The VLAB Works Pty Ltd)</w:t>
      </w:r>
    </w:p>
    <w:p w14:paraId="0A66B575" w14:textId="71AC92E8" w:rsidR="00103487" w:rsidRPr="00CB1574" w:rsidRDefault="00103487" w:rsidP="00D030E7">
      <w:pPr>
        <w:widowControl/>
        <w:tabs>
          <w:tab w:val="left" w:pos="450"/>
        </w:tabs>
        <w:spacing w:line="360" w:lineRule="auto"/>
        <w:ind w:left="1440"/>
        <w:rPr>
          <w:rFonts w:cs="Arial"/>
          <w:kern w:val="0"/>
          <w:sz w:val="20"/>
        </w:rPr>
      </w:pPr>
      <w:bookmarkStart w:id="104" w:name="_Hlk101897208"/>
      <w:r w:rsidRPr="00CB1574">
        <w:rPr>
          <w:rFonts w:cs="Arial"/>
          <w:kern w:val="0"/>
          <w:sz w:val="20"/>
        </w:rPr>
        <w:t xml:space="preserve">VLAB </w:t>
      </w:r>
      <w:r w:rsidR="00E341D8" w:rsidRPr="00CB1574">
        <w:rPr>
          <w:rFonts w:cs="Arial"/>
          <w:kern w:val="0"/>
          <w:sz w:val="20"/>
        </w:rPr>
        <w:fldChar w:fldCharType="begin"/>
      </w:r>
      <w:r w:rsidR="00E341D8" w:rsidRPr="00CB1574">
        <w:rPr>
          <w:rFonts w:cs="Arial"/>
          <w:sz w:val="20"/>
        </w:rPr>
        <w:instrText xml:space="preserve"> XE "</w:instrText>
      </w:r>
      <w:r w:rsidR="00E341D8" w:rsidRPr="00CB1574">
        <w:rPr>
          <w:rFonts w:cs="Arial"/>
          <w:kern w:val="0"/>
          <w:sz w:val="20"/>
        </w:rPr>
        <w:instrText>VLAB</w:instrText>
      </w:r>
      <w:r w:rsidR="00E341D8" w:rsidRPr="00CB1574">
        <w:rPr>
          <w:rFonts w:cs="Arial"/>
          <w:sz w:val="20"/>
        </w:rPr>
        <w:instrText xml:space="preserve">" </w:instrText>
      </w:r>
      <w:r w:rsidR="00E341D8" w:rsidRPr="00CB1574">
        <w:rPr>
          <w:rFonts w:cs="Arial"/>
          <w:kern w:val="0"/>
          <w:sz w:val="20"/>
        </w:rPr>
        <w:fldChar w:fldCharType="end"/>
      </w:r>
      <w:r w:rsidRPr="00CB1574">
        <w:rPr>
          <w:rFonts w:cs="Arial"/>
          <w:kern w:val="0"/>
          <w:sz w:val="20"/>
        </w:rPr>
        <w:tab/>
      </w:r>
      <w:r w:rsidRPr="00CB1574">
        <w:rPr>
          <w:rFonts w:cs="Arial"/>
          <w:kern w:val="0"/>
          <w:sz w:val="20"/>
        </w:rPr>
        <w:tab/>
      </w:r>
      <w:r w:rsidRPr="00CB1574">
        <w:rPr>
          <w:rFonts w:cs="Arial"/>
          <w:kern w:val="0"/>
          <w:sz w:val="20"/>
        </w:rPr>
        <w:tab/>
        <w:t xml:space="preserve">V2. 7 </w:t>
      </w:r>
      <w:r w:rsidR="00835E4A" w:rsidRPr="00CB1574">
        <w:rPr>
          <w:rFonts w:cs="Arial"/>
          <w:kern w:val="0"/>
          <w:sz w:val="20"/>
          <w:lang w:val="vi-VN"/>
        </w:rPr>
        <w:t xml:space="preserve">. </w:t>
      </w:r>
      <w:r w:rsidR="00867531" w:rsidRPr="00CB1574">
        <w:rPr>
          <w:rFonts w:cs="Arial"/>
          <w:kern w:val="0"/>
          <w:sz w:val="20"/>
        </w:rPr>
        <w:t>2 (</w:t>
      </w:r>
      <w:r w:rsidR="00B0429A" w:rsidRPr="00CB1574">
        <w:rPr>
          <w:rFonts w:cs="Arial"/>
          <w:kern w:val="0"/>
          <w:sz w:val="20"/>
        </w:rPr>
        <w:t>win</w:t>
      </w:r>
      <w:r w:rsidR="00867531" w:rsidRPr="00CB1574">
        <w:rPr>
          <w:rFonts w:cs="Arial"/>
          <w:kern w:val="0"/>
          <w:sz w:val="20"/>
        </w:rPr>
        <w:t>-vc140-x64)</w:t>
      </w:r>
    </w:p>
    <w:bookmarkEnd w:id="104"/>
    <w:p w14:paraId="214BED66" w14:textId="77777777" w:rsidR="00103487" w:rsidRPr="00CB1574" w:rsidRDefault="00103487" w:rsidP="00D030E7">
      <w:pPr>
        <w:widowControl/>
        <w:tabs>
          <w:tab w:val="left" w:pos="450"/>
        </w:tabs>
        <w:spacing w:line="360" w:lineRule="auto"/>
        <w:ind w:left="1440"/>
        <w:rPr>
          <w:rFonts w:eastAsia="MS Gothic" w:cs="Arial"/>
          <w:kern w:val="0"/>
          <w:sz w:val="20"/>
        </w:rPr>
      </w:pPr>
    </w:p>
    <w:p w14:paraId="78DF15C1" w14:textId="77ACF436" w:rsidR="00103487" w:rsidRPr="00CB1574" w:rsidRDefault="00103487" w:rsidP="00D030E7">
      <w:pPr>
        <w:widowControl/>
        <w:numPr>
          <w:ilvl w:val="0"/>
          <w:numId w:val="16"/>
        </w:numPr>
        <w:tabs>
          <w:tab w:val="left" w:pos="450"/>
        </w:tabs>
        <w:spacing w:line="360" w:lineRule="auto"/>
        <w:ind w:left="1170"/>
        <w:rPr>
          <w:rFonts w:eastAsia="MS Gothic" w:cs="Arial"/>
          <w:kern w:val="0"/>
          <w:sz w:val="20"/>
        </w:rPr>
      </w:pPr>
      <w:r w:rsidRPr="00CB1574">
        <w:rPr>
          <w:rFonts w:cs="Arial"/>
          <w:kern w:val="0"/>
          <w:sz w:val="20"/>
        </w:rPr>
        <w:t>Tool box of VLAB</w:t>
      </w:r>
    </w:p>
    <w:p w14:paraId="732D1A66" w14:textId="7C0CE42A" w:rsidR="00103487" w:rsidRPr="00CB1574" w:rsidRDefault="00C1503B" w:rsidP="00D030E7">
      <w:pPr>
        <w:widowControl/>
        <w:tabs>
          <w:tab w:val="left" w:pos="450"/>
        </w:tabs>
        <w:spacing w:line="360" w:lineRule="auto"/>
        <w:ind w:left="1440"/>
        <w:rPr>
          <w:rFonts w:cs="Arial"/>
          <w:kern w:val="0"/>
          <w:sz w:val="20"/>
        </w:rPr>
      </w:pPr>
      <w:r w:rsidRPr="00CB1574">
        <w:rPr>
          <w:rFonts w:cs="Arial"/>
          <w:kern w:val="0"/>
          <w:sz w:val="20"/>
        </w:rPr>
        <w:t>Hộp công cụ Nền tảng ảo RH850 V3.1. 8 (Đối với các thiết bị được hỗ trợ thử nghiệm (RH850/F1M-S1, RH850/F1M-S4))</w:t>
      </w:r>
    </w:p>
    <w:p w14:paraId="3B9B571C" w14:textId="38079219" w:rsidR="00C1503B" w:rsidRPr="00CB1574" w:rsidRDefault="00C1503B" w:rsidP="00D030E7">
      <w:pPr>
        <w:widowControl/>
        <w:tabs>
          <w:tab w:val="left" w:pos="450"/>
        </w:tabs>
        <w:spacing w:line="360" w:lineRule="auto"/>
        <w:ind w:left="1440"/>
        <w:rPr>
          <w:rFonts w:cs="Arial"/>
          <w:kern w:val="0"/>
          <w:sz w:val="20"/>
        </w:rPr>
      </w:pPr>
      <w:r w:rsidRPr="00CB1574">
        <w:rPr>
          <w:rFonts w:cs="Arial"/>
          <w:kern w:val="0"/>
          <w:sz w:val="20"/>
        </w:rPr>
        <w:t>Hộp công cụ CAN 2.5.0 (Đối với RS-CANFD ngoại vi được hỗ trợ thử nghiệm)</w:t>
      </w:r>
    </w:p>
    <w:p w14:paraId="5F85E1E9" w14:textId="4C1411D1" w:rsidR="00812AFA" w:rsidRPr="00CB1574" w:rsidRDefault="00A319A8" w:rsidP="00D030E7">
      <w:pPr>
        <w:widowControl/>
        <w:tabs>
          <w:tab w:val="left" w:pos="450"/>
        </w:tabs>
        <w:spacing w:line="360" w:lineRule="auto"/>
        <w:ind w:left="1440"/>
        <w:rPr>
          <w:rFonts w:cs="Arial"/>
          <w:kern w:val="0"/>
          <w:sz w:val="20"/>
          <w:lang w:val="vi-VN"/>
        </w:rPr>
      </w:pPr>
      <w:r w:rsidRPr="00CB1574">
        <w:rPr>
          <w:rFonts w:cs="Arial"/>
          <w:kern w:val="0"/>
          <w:sz w:val="20"/>
        </w:rPr>
        <w:t xml:space="preserve">Toolbox RH850 G4 Virtual Platform </w:t>
      </w:r>
      <w:commentRangeStart w:id="105"/>
      <w:r w:rsidRPr="00CB1574">
        <w:rPr>
          <w:rFonts w:cs="Arial"/>
          <w:kern w:val="0"/>
          <w:sz w:val="20"/>
        </w:rPr>
        <w:t xml:space="preserve">1.16.0 </w:t>
      </w:r>
      <w:commentRangeEnd w:id="105"/>
      <w:r w:rsidR="00216A39" w:rsidRPr="00CB1574">
        <w:rPr>
          <w:rStyle w:val="CommentReference"/>
          <w:sz w:val="20"/>
        </w:rPr>
        <w:commentReference w:id="105"/>
      </w:r>
      <w:r w:rsidRPr="00CB1574">
        <w:rPr>
          <w:rFonts w:cs="Arial"/>
          <w:kern w:val="0"/>
          <w:sz w:val="20"/>
        </w:rPr>
        <w:t xml:space="preserve">(Danh cho các thiết bị hỗ trợ dùng thử </w:t>
      </w:r>
      <w:commentRangeStart w:id="106"/>
      <w:r w:rsidRPr="00CB1574">
        <w:rPr>
          <w:rFonts w:cs="Arial"/>
          <w:kern w:val="0"/>
          <w:sz w:val="20"/>
        </w:rPr>
        <w:t xml:space="preserve">RH850/U2C </w:t>
      </w:r>
      <w:commentRangeEnd w:id="106"/>
      <w:r w:rsidR="00AE3EF8" w:rsidRPr="00CB1574">
        <w:rPr>
          <w:rStyle w:val="CommentReference"/>
          <w:rFonts w:cs="Arial"/>
          <w:sz w:val="20"/>
        </w:rPr>
        <w:commentReference w:id="106"/>
      </w:r>
      <w:r w:rsidRPr="00CB1574">
        <w:rPr>
          <w:rFonts w:cs="Arial"/>
          <w:kern w:val="0"/>
          <w:sz w:val="20"/>
        </w:rPr>
        <w:t>)</w:t>
      </w:r>
      <w:bookmarkStart w:id="107" w:name="V10000_Req_03_002"/>
      <w:bookmarkEnd w:id="107"/>
    </w:p>
    <w:p w14:paraId="245AB7BD" w14:textId="77777777" w:rsidR="00103487" w:rsidRPr="00CB1574" w:rsidRDefault="00103487" w:rsidP="00D030E7">
      <w:pPr>
        <w:widowControl/>
        <w:tabs>
          <w:tab w:val="left" w:pos="450"/>
        </w:tabs>
        <w:spacing w:line="360" w:lineRule="auto"/>
        <w:ind w:left="1440"/>
        <w:rPr>
          <w:rFonts w:eastAsia="MS Gothic" w:cs="Arial"/>
          <w:kern w:val="0"/>
          <w:sz w:val="20"/>
        </w:rPr>
      </w:pPr>
    </w:p>
    <w:p w14:paraId="47478ABA" w14:textId="310508FE" w:rsidR="00103487" w:rsidRPr="00CB1574" w:rsidRDefault="00D030E7" w:rsidP="00D030E7">
      <w:pPr>
        <w:widowControl/>
        <w:numPr>
          <w:ilvl w:val="0"/>
          <w:numId w:val="16"/>
        </w:numPr>
        <w:tabs>
          <w:tab w:val="left" w:pos="450"/>
        </w:tabs>
        <w:spacing w:line="360" w:lineRule="auto"/>
        <w:ind w:left="1170"/>
        <w:rPr>
          <w:rFonts w:eastAsia="MS Gothic" w:cs="Arial"/>
          <w:kern w:val="0"/>
          <w:sz w:val="20"/>
        </w:rPr>
      </w:pPr>
      <w:r w:rsidRPr="00CB1574">
        <w:rPr>
          <w:rFonts w:eastAsia="MS Gothic" w:cs="Arial"/>
          <w:kern w:val="0"/>
          <w:sz w:val="20"/>
        </w:rPr>
        <w:t>Smart Configurator for RH850 (from Renesas Electronics</w:t>
      </w:r>
      <w:del w:id="108" w:author="Hiroyasu Nishiumi" w:date="2022-10-20T11:42:00Z">
        <w:r w:rsidRPr="00CB1574" w:rsidDel="001B4532">
          <w:rPr>
            <w:rFonts w:eastAsia="MS Gothic" w:cs="Arial"/>
            <w:kern w:val="0"/>
            <w:sz w:val="20"/>
          </w:rPr>
          <w:delText xml:space="preserve"> Corp</w:delText>
        </w:r>
      </w:del>
      <w:r w:rsidRPr="00CB1574">
        <w:rPr>
          <w:rFonts w:eastAsia="MS Gothic" w:cs="Arial"/>
          <w:kern w:val="0"/>
          <w:sz w:val="20"/>
        </w:rPr>
        <w:t>)</w:t>
      </w:r>
    </w:p>
    <w:p w14:paraId="28700A94" w14:textId="77777777" w:rsidR="00D14B72" w:rsidRPr="00CB1574" w:rsidRDefault="00103487" w:rsidP="00D030E7">
      <w:pPr>
        <w:widowControl/>
        <w:tabs>
          <w:tab w:val="left" w:pos="450"/>
        </w:tabs>
        <w:spacing w:line="360" w:lineRule="auto"/>
        <w:ind w:left="1440"/>
        <w:rPr>
          <w:rFonts w:eastAsia="MS Gothic" w:cs="Arial"/>
          <w:kern w:val="0"/>
          <w:sz w:val="20"/>
        </w:rPr>
      </w:pPr>
      <w:r w:rsidRPr="00CB1574">
        <w:rPr>
          <w:rFonts w:eastAsia="MS Gothic" w:cs="Arial"/>
          <w:kern w:val="0"/>
          <w:sz w:val="20"/>
        </w:rPr>
        <w:t xml:space="preserve">SC </w:t>
      </w:r>
      <w:r w:rsidRPr="00CB1574">
        <w:rPr>
          <w:rFonts w:eastAsia="MS Gothic" w:cs="Arial"/>
          <w:kern w:val="0"/>
          <w:sz w:val="20"/>
        </w:rPr>
        <w:tab/>
      </w:r>
      <w:r w:rsidRPr="00CB1574">
        <w:rPr>
          <w:rFonts w:eastAsia="MS Gothic" w:cs="Arial"/>
          <w:kern w:val="0"/>
          <w:sz w:val="20"/>
        </w:rPr>
        <w:tab/>
      </w:r>
      <w:r w:rsidRPr="00CB1574">
        <w:rPr>
          <w:rFonts w:eastAsia="MS Gothic" w:cs="Arial"/>
          <w:kern w:val="0"/>
          <w:sz w:val="20"/>
        </w:rPr>
        <w:tab/>
        <w:t>V1.5.0</w:t>
      </w:r>
    </w:p>
    <w:p w14:paraId="448F648D" w14:textId="3C2D1D04" w:rsidR="007F771B" w:rsidRPr="00CB1574" w:rsidRDefault="007F771B" w:rsidP="00D030E7">
      <w:pPr>
        <w:widowControl/>
        <w:tabs>
          <w:tab w:val="left" w:pos="450"/>
        </w:tabs>
        <w:spacing w:line="360" w:lineRule="auto"/>
        <w:ind w:left="1440"/>
        <w:rPr>
          <w:rFonts w:eastAsia="MS Gothic" w:cs="Arial"/>
          <w:kern w:val="0"/>
          <w:sz w:val="20"/>
        </w:rPr>
      </w:pPr>
    </w:p>
    <w:p w14:paraId="0F19BBCE" w14:textId="77777777" w:rsidR="00715E77" w:rsidRPr="00CB1574" w:rsidRDefault="00715E77" w:rsidP="00D030E7">
      <w:pPr>
        <w:pStyle w:val="ListBullet"/>
        <w:widowControl/>
        <w:numPr>
          <w:ilvl w:val="0"/>
          <w:numId w:val="16"/>
        </w:numPr>
        <w:tabs>
          <w:tab w:val="left" w:pos="450"/>
        </w:tabs>
        <w:spacing w:line="360" w:lineRule="auto"/>
        <w:ind w:leftChars="0" w:left="1170" w:firstLineChars="0"/>
        <w:rPr>
          <w:rFonts w:eastAsia="MS Gothic" w:cs="Arial"/>
          <w:kern w:val="0"/>
          <w:sz w:val="20"/>
          <w:szCs w:val="20"/>
        </w:rPr>
      </w:pPr>
      <w:r w:rsidRPr="00CB1574">
        <w:rPr>
          <w:rFonts w:eastAsia="MS Gothic" w:cs="Arial"/>
          <w:kern w:val="0"/>
          <w:sz w:val="20"/>
          <w:szCs w:val="20"/>
        </w:rPr>
        <w:t>Build tool</w:t>
      </w:r>
    </w:p>
    <w:p w14:paraId="404A286F" w14:textId="3A1B1578" w:rsidR="00103487" w:rsidRPr="00CB1574" w:rsidRDefault="00715E77" w:rsidP="00D030E7">
      <w:pPr>
        <w:widowControl/>
        <w:tabs>
          <w:tab w:val="left" w:pos="450"/>
        </w:tabs>
        <w:spacing w:line="360" w:lineRule="auto"/>
        <w:ind w:left="4250" w:hanging="2810"/>
        <w:rPr>
          <w:rFonts w:eastAsia="MS Gothic" w:cs="Arial"/>
          <w:kern w:val="0"/>
          <w:sz w:val="20"/>
        </w:rPr>
      </w:pPr>
      <w:r w:rsidRPr="00CB1574">
        <w:rPr>
          <w:rFonts w:eastAsia="Arial" w:cs="Arial"/>
          <w:sz w:val="20"/>
          <w:lang w:val="pt-BR"/>
        </w:rPr>
        <w:t xml:space="preserve">CC-RH </w:t>
      </w:r>
      <w:r w:rsidRPr="00CB1574">
        <w:rPr>
          <w:rFonts w:cs="Arial"/>
          <w:sz w:val="20"/>
        </w:rPr>
        <w:tab/>
      </w:r>
      <w:r w:rsidRPr="00CB1574">
        <w:rPr>
          <w:rFonts w:eastAsia="Arial" w:cs="Arial"/>
          <w:sz w:val="20"/>
          <w:lang w:val="pt-BR"/>
        </w:rPr>
        <w:t>Đi kèm với CS+ V8.07.00/ E8.07.00j2 (của Renesas Electronics)</w:t>
      </w:r>
    </w:p>
    <w:p w14:paraId="77FE086E" w14:textId="329981A8" w:rsidR="00103487" w:rsidRPr="00CB1574" w:rsidRDefault="00103487" w:rsidP="00D030E7">
      <w:pPr>
        <w:widowControl/>
        <w:numPr>
          <w:ilvl w:val="0"/>
          <w:numId w:val="16"/>
        </w:numPr>
        <w:tabs>
          <w:tab w:val="left" w:pos="450"/>
        </w:tabs>
        <w:spacing w:line="360" w:lineRule="auto"/>
        <w:ind w:left="1170"/>
        <w:rPr>
          <w:rFonts w:eastAsia="MS Gothic" w:cs="Arial"/>
          <w:kern w:val="0"/>
          <w:sz w:val="20"/>
        </w:rPr>
      </w:pPr>
      <w:r w:rsidRPr="00CB1574">
        <w:rPr>
          <w:rFonts w:eastAsia="MS Gothic" w:cs="Arial"/>
          <w:kern w:val="0"/>
          <w:sz w:val="20"/>
        </w:rPr>
        <w:t xml:space="preserve">Cygwin (từ </w:t>
      </w:r>
      <w:r w:rsidR="00D50460" w:rsidRPr="00CB1574">
        <w:rPr>
          <w:rFonts w:eastAsia="MS Gothic" w:cs="Arial"/>
          <w:kern w:val="0"/>
        </w:rPr>
        <w:t>Cygwin Authors</w:t>
      </w:r>
      <w:r w:rsidRPr="00CB1574">
        <w:rPr>
          <w:rFonts w:eastAsia="MS Gothic" w:cs="Arial"/>
          <w:kern w:val="0"/>
          <w:sz w:val="20"/>
        </w:rPr>
        <w:t>)</w:t>
      </w:r>
    </w:p>
    <w:p w14:paraId="6796698E" w14:textId="77777777" w:rsidR="00103487" w:rsidRPr="00D030E7" w:rsidRDefault="00103487" w:rsidP="00D030E7">
      <w:pPr>
        <w:widowControl/>
        <w:tabs>
          <w:tab w:val="left" w:pos="450"/>
        </w:tabs>
        <w:spacing w:line="360" w:lineRule="auto"/>
        <w:ind w:left="1440"/>
        <w:rPr>
          <w:rFonts w:eastAsia="MS Gothic" w:cs="Arial"/>
          <w:kern w:val="0"/>
          <w:sz w:val="20"/>
        </w:rPr>
      </w:pPr>
      <w:r w:rsidRPr="00CB1574">
        <w:rPr>
          <w:rFonts w:eastAsia="MS Gothic" w:cs="Arial"/>
          <w:kern w:val="0"/>
          <w:sz w:val="20"/>
        </w:rPr>
        <w:t xml:space="preserve">Cygwin </w:t>
      </w:r>
      <w:r w:rsidRPr="00CB1574">
        <w:rPr>
          <w:rFonts w:eastAsia="MS Gothic" w:cs="Arial"/>
          <w:kern w:val="0"/>
          <w:sz w:val="20"/>
        </w:rPr>
        <w:tab/>
      </w:r>
      <w:r w:rsidRPr="00CB1574">
        <w:rPr>
          <w:rFonts w:eastAsia="MS Gothic" w:cs="Arial"/>
          <w:kern w:val="0"/>
          <w:sz w:val="20"/>
        </w:rPr>
        <w:tab/>
      </w:r>
      <w:r w:rsidRPr="00CB1574">
        <w:rPr>
          <w:rFonts w:eastAsia="MS Gothic" w:cs="Arial"/>
          <w:kern w:val="0"/>
          <w:sz w:val="20"/>
        </w:rPr>
        <w:tab/>
        <w:t>V2.11.2</w:t>
      </w:r>
    </w:p>
    <w:p w14:paraId="105C67B2" w14:textId="77777777" w:rsidR="00103487" w:rsidRPr="00D030E7" w:rsidRDefault="00103487" w:rsidP="00D030E7">
      <w:pPr>
        <w:widowControl/>
        <w:tabs>
          <w:tab w:val="left" w:pos="450"/>
        </w:tabs>
        <w:spacing w:line="360" w:lineRule="auto"/>
        <w:rPr>
          <w:rFonts w:eastAsia="MS Gothic" w:cs="Arial"/>
          <w:kern w:val="0"/>
          <w:sz w:val="20"/>
        </w:rPr>
      </w:pPr>
    </w:p>
    <w:p w14:paraId="35226108" w14:textId="77777777" w:rsidR="006F3A49" w:rsidRPr="00D030E7" w:rsidRDefault="00103487" w:rsidP="00D030E7">
      <w:pPr>
        <w:spacing w:line="360" w:lineRule="auto"/>
        <w:rPr>
          <w:rFonts w:eastAsia="MS Gothic" w:cs="Arial"/>
          <w:b/>
          <w:bCs/>
          <w:sz w:val="20"/>
        </w:rPr>
      </w:pPr>
      <w:r w:rsidRPr="00D030E7">
        <w:rPr>
          <w:rFonts w:eastAsia="MS Gothic" w:cs="Arial"/>
          <w:b/>
          <w:bCs/>
          <w:sz w:val="20"/>
          <w:rPrChange w:id="109" w:author="Hiroyasu Nishiumi" w:date="2022-10-26T16:58:00Z">
            <w:rPr>
              <w:rFonts w:eastAsia="MS Gothic" w:cs="Arial"/>
              <w:szCs w:val="21"/>
            </w:rPr>
          </w:rPrChange>
        </w:rPr>
        <w:t xml:space="preserve">Lưu ý </w:t>
      </w:r>
    </w:p>
    <w:p w14:paraId="60149F45" w14:textId="77777777" w:rsidR="006F3A49" w:rsidRPr="00D030E7" w:rsidRDefault="00103487" w:rsidP="00D030E7">
      <w:pPr>
        <w:spacing w:line="360" w:lineRule="auto"/>
        <w:ind w:left="1440" w:hanging="589"/>
        <w:rPr>
          <w:rFonts w:eastAsia="MS Gothic" w:cs="Arial"/>
          <w:sz w:val="20"/>
        </w:rPr>
      </w:pPr>
      <w:r w:rsidRPr="00D030E7">
        <w:rPr>
          <w:rFonts w:eastAsia="MS Gothic" w:cs="Arial"/>
          <w:sz w:val="20"/>
          <w:rPrChange w:id="110" w:author="Hiroyasu Nishiumi" w:date="2022-10-26T16:58:00Z">
            <w:rPr>
              <w:rFonts w:eastAsia="MS Gothic" w:cs="Arial"/>
              <w:szCs w:val="21"/>
            </w:rPr>
          </w:rPrChange>
        </w:rPr>
        <w:t>1. Đối với các sản phẩm MATLAB và Simulink, một môi trường được xây dựng bằng cách sử dụng các tùy chọn sản phẩm tương ứng với các phiên bản MATLAB và Simulink đang được sử dụng.</w:t>
      </w:r>
    </w:p>
    <w:p w14:paraId="13BA1952" w14:textId="77777777" w:rsidR="006F3A49" w:rsidRPr="00D030E7" w:rsidRDefault="00103487" w:rsidP="00D030E7">
      <w:pPr>
        <w:spacing w:line="360" w:lineRule="auto"/>
        <w:ind w:left="1440" w:hanging="589"/>
        <w:rPr>
          <w:rFonts w:eastAsia="MS Gothic" w:cs="Arial"/>
          <w:sz w:val="20"/>
        </w:rPr>
      </w:pPr>
      <w:r w:rsidRPr="00D030E7">
        <w:rPr>
          <w:rFonts w:eastAsia="MS Gothic" w:cs="Arial"/>
          <w:sz w:val="20"/>
          <w:rPrChange w:id="111" w:author="Hiroyasu Nishiumi" w:date="2022-10-26T16:58:00Z">
            <w:rPr>
              <w:rFonts w:eastAsia="MS Gothic" w:cs="Arial"/>
              <w:szCs w:val="21"/>
            </w:rPr>
          </w:rPrChange>
        </w:rPr>
        <w:t xml:space="preserve">2. Khi cài đặt MATLAB, nên thay đổi thư mục cài đặt khác với thư mục dành cho UAC (kiểm tra tài khoản người dùng). Tùy thuộc vào phiên bản MATLAB đang sử dụng, nếu thư mục cài đặt là thư mục dành cho UAC, chẳng hạn như “&lt;ổ đĩa hệ thống&gt;:\Program Files” hoặc “&lt;ổ đĩa hệ thống&gt;:\Program Files ( x86)”, thì có thể xảy ra sự cố MEX không thể </w:t>
      </w:r>
      <w:r w:rsidR="00FE16F6" w:rsidRPr="00D030E7">
        <w:rPr>
          <w:rFonts w:eastAsia="MS Gothic" w:cs="Arial"/>
          <w:sz w:val="20"/>
        </w:rPr>
        <w:t xml:space="preserve">xây dựng được, </w:t>
      </w:r>
      <w:r w:rsidRPr="00D030E7">
        <w:rPr>
          <w:rFonts w:eastAsia="MS Gothic" w:cs="Arial"/>
          <w:sz w:val="20"/>
          <w:rPrChange w:id="112" w:author="Hiroyasu Nishiumi" w:date="2022-10-26T16:58:00Z">
            <w:rPr>
              <w:rFonts w:eastAsia="MS Gothic" w:cs="Arial"/>
              <w:szCs w:val="21"/>
            </w:rPr>
          </w:rPrChange>
        </w:rPr>
        <w:t>hoặc có thể xảy ra trường hợp không lưu được đường dẫn MATLAB.</w:t>
      </w:r>
    </w:p>
    <w:p w14:paraId="51F1DFA2" w14:textId="77777777" w:rsidR="006F3A49" w:rsidRPr="00D030E7" w:rsidRDefault="006F3A49" w:rsidP="00D030E7">
      <w:pPr>
        <w:spacing w:line="360" w:lineRule="auto"/>
        <w:ind w:left="1440" w:hanging="589"/>
        <w:rPr>
          <w:rFonts w:eastAsia="MS Gothic" w:cs="Arial"/>
          <w:sz w:val="20"/>
        </w:rPr>
      </w:pPr>
      <w:r w:rsidRPr="00D030E7">
        <w:rPr>
          <w:rFonts w:cs="Arial"/>
          <w:sz w:val="20"/>
          <w:lang w:val="en-US"/>
        </w:rPr>
        <w:t xml:space="preserve">3. </w:t>
      </w:r>
      <w:r w:rsidR="004634DB" w:rsidRPr="00D030E7">
        <w:rPr>
          <w:rFonts w:cs="Arial"/>
          <w:sz w:val="20"/>
        </w:rPr>
        <w:t xml:space="preserve">Phiên bản </w:t>
      </w:r>
      <w:r w:rsidR="009B64DF" w:rsidRPr="00D030E7">
        <w:rPr>
          <w:rFonts w:cs="Arial"/>
          <w:sz w:val="20"/>
          <w:rPrChange w:id="113" w:author="Hiroyasu Nishiumi" w:date="2022-10-26T16:58:00Z">
            <w:rPr>
              <w:rFonts w:cs="Arial"/>
              <w:szCs w:val="18"/>
            </w:rPr>
          </w:rPrChange>
        </w:rPr>
        <w:t xml:space="preserve">MATLAB R2017b được sử dụng vì vHILS là nguyên mẫu chuẩn, VLAB Co-Simulink đã hỗ trợ </w:t>
      </w:r>
      <w:r w:rsidR="004634DB" w:rsidRPr="00D030E7">
        <w:rPr>
          <w:rFonts w:cs="Arial"/>
          <w:sz w:val="20"/>
        </w:rPr>
        <w:t xml:space="preserve">phiên bản R2017b </w:t>
      </w:r>
      <w:r w:rsidR="009B64DF" w:rsidRPr="00D030E7">
        <w:rPr>
          <w:rFonts w:cs="Arial"/>
          <w:sz w:val="20"/>
          <w:rPrChange w:id="114" w:author="Hiroyasu Nishiumi" w:date="2022-10-26T16:58:00Z">
            <w:rPr>
              <w:rFonts w:cs="Arial"/>
              <w:szCs w:val="18"/>
            </w:rPr>
          </w:rPrChange>
        </w:rPr>
        <w:t xml:space="preserve">. Đối với </w:t>
      </w:r>
      <w:r w:rsidR="00742278" w:rsidRPr="00D030E7">
        <w:rPr>
          <w:rFonts w:cs="Arial"/>
          <w:sz w:val="20"/>
        </w:rPr>
        <w:t xml:space="preserve">các </w:t>
      </w:r>
      <w:r w:rsidR="009B64DF" w:rsidRPr="00D030E7">
        <w:rPr>
          <w:rFonts w:cs="Arial"/>
          <w:sz w:val="20"/>
          <w:rPrChange w:id="115" w:author="Hiroyasu Nishiumi" w:date="2022-10-26T16:58:00Z">
            <w:rPr>
              <w:rFonts w:cs="Arial"/>
              <w:szCs w:val="18"/>
            </w:rPr>
          </w:rPrChange>
        </w:rPr>
        <w:t xml:space="preserve">phiên bản </w:t>
      </w:r>
      <w:r w:rsidR="00742278" w:rsidRPr="00D030E7">
        <w:rPr>
          <w:rFonts w:cs="Arial"/>
          <w:sz w:val="20"/>
        </w:rPr>
        <w:t xml:space="preserve">khác nhau </w:t>
      </w:r>
      <w:r w:rsidR="009B64DF" w:rsidRPr="00D030E7">
        <w:rPr>
          <w:rFonts w:cs="Arial"/>
          <w:sz w:val="20"/>
          <w:rPrChange w:id="116" w:author="Hiroyasu Nishiumi" w:date="2022-10-26T16:58:00Z">
            <w:rPr>
              <w:rFonts w:cs="Arial"/>
              <w:szCs w:val="18"/>
            </w:rPr>
          </w:rPrChange>
        </w:rPr>
        <w:t xml:space="preserve">, </w:t>
      </w:r>
      <w:r w:rsidR="00742278" w:rsidRPr="00D030E7">
        <w:rPr>
          <w:rFonts w:cs="Arial"/>
          <w:sz w:val="20"/>
        </w:rPr>
        <w:t xml:space="preserve">chúng tôi </w:t>
      </w:r>
      <w:r w:rsidR="009B64DF" w:rsidRPr="00D030E7">
        <w:rPr>
          <w:rFonts w:cs="Arial"/>
          <w:sz w:val="20"/>
          <w:rPrChange w:id="117" w:author="Hiroyasu Nishiumi" w:date="2022-10-26T16:58:00Z">
            <w:rPr>
              <w:rFonts w:cs="Arial"/>
              <w:szCs w:val="18"/>
            </w:rPr>
          </w:rPrChange>
        </w:rPr>
        <w:t xml:space="preserve">chưa </w:t>
      </w:r>
      <w:r w:rsidR="00CB43D9" w:rsidRPr="00D030E7">
        <w:rPr>
          <w:rFonts w:cs="Arial"/>
          <w:sz w:val="20"/>
        </w:rPr>
        <w:t xml:space="preserve">được </w:t>
      </w:r>
      <w:r w:rsidR="009B64DF" w:rsidRPr="00D030E7">
        <w:rPr>
          <w:rFonts w:cs="Arial"/>
          <w:sz w:val="20"/>
          <w:rPrChange w:id="118" w:author="Hiroyasu Nishiumi" w:date="2022-10-26T16:58:00Z">
            <w:rPr>
              <w:rFonts w:cs="Arial"/>
              <w:szCs w:val="18"/>
            </w:rPr>
          </w:rPrChange>
        </w:rPr>
        <w:t>thử nghiệm.</w:t>
      </w:r>
    </w:p>
    <w:p w14:paraId="7A2C12EE" w14:textId="77777777" w:rsidR="006F3A49" w:rsidRPr="00D030E7" w:rsidRDefault="00715E77" w:rsidP="00D030E7">
      <w:pPr>
        <w:spacing w:line="360" w:lineRule="auto"/>
        <w:ind w:left="1440" w:hanging="589"/>
        <w:rPr>
          <w:rFonts w:eastAsia="MS Gothic" w:cs="Arial"/>
          <w:sz w:val="20"/>
        </w:rPr>
      </w:pPr>
      <w:r w:rsidRPr="00D030E7">
        <w:rPr>
          <w:rFonts w:cs="Arial"/>
          <w:sz w:val="20"/>
          <w:rPrChange w:id="119" w:author="Hiroyasu Nishiumi" w:date="2022-10-26T16:58:00Z">
            <w:rPr>
              <w:rFonts w:cs="Arial"/>
              <w:szCs w:val="18"/>
            </w:rPr>
          </w:rPrChange>
        </w:rPr>
        <w:t xml:space="preserve">4. Có thể sử dụng các phiên bản phần mềm cao hơn nếu các tính năng được sử dụng cho ET-VPF không bị thay đổi nhưng </w:t>
      </w:r>
      <w:r w:rsidRPr="00D030E7">
        <w:rPr>
          <w:rFonts w:cs="Arial"/>
          <w:sz w:val="20"/>
          <w:rPrChange w:id="120" w:author="Hiroyasu Nishiumi" w:date="2022-10-26T16:58:00Z">
            <w:rPr>
              <w:rFonts w:cs="Arial"/>
            </w:rPr>
          </w:rPrChange>
        </w:rPr>
        <w:t xml:space="preserve">Renesas Electronics không </w:t>
      </w:r>
      <w:r w:rsidRPr="00D030E7">
        <w:rPr>
          <w:rFonts w:cs="Arial"/>
          <w:sz w:val="20"/>
          <w:rPrChange w:id="121" w:author="Hiroyasu Nishiumi" w:date="2022-10-26T16:58:00Z">
            <w:rPr>
              <w:rFonts w:cs="Arial"/>
              <w:szCs w:val="18"/>
            </w:rPr>
          </w:rPrChange>
        </w:rPr>
        <w:t>chắc chắn về điều đó.</w:t>
      </w:r>
    </w:p>
    <w:p w14:paraId="408A165F" w14:textId="77777777" w:rsidR="006F3A49" w:rsidRPr="00D030E7" w:rsidRDefault="00812AFA" w:rsidP="00D030E7">
      <w:pPr>
        <w:spacing w:line="360" w:lineRule="auto"/>
        <w:ind w:left="1440" w:hanging="589"/>
        <w:rPr>
          <w:rFonts w:eastAsia="MS Gothic" w:cs="Arial"/>
          <w:sz w:val="20"/>
        </w:rPr>
      </w:pPr>
      <w:commentRangeStart w:id="122"/>
      <w:r w:rsidRPr="00D030E7">
        <w:rPr>
          <w:rFonts w:cs="Arial"/>
          <w:sz w:val="20"/>
          <w:highlight w:val="yellow"/>
          <w:rPrChange w:id="123" w:author="Hiroyasu Nishiumi" w:date="2022-10-26T16:58:00Z">
            <w:rPr>
              <w:rFonts w:cs="Arial"/>
              <w:szCs w:val="18"/>
              <w:highlight w:val="yellow"/>
            </w:rPr>
          </w:rPrChange>
        </w:rPr>
        <w:t xml:space="preserve">5. Đối chiếu với CS+ E8.07. </w:t>
      </w:r>
      <w:r w:rsidR="00572C82" w:rsidRPr="00D030E7">
        <w:rPr>
          <w:rFonts w:cs="Arial"/>
          <w:sz w:val="20"/>
          <w:highlight w:val="yellow"/>
          <w:rPrChange w:id="124" w:author="Hiroyasu Nishiumi" w:date="2022-10-26T16:58:00Z">
            <w:rPr>
              <w:rFonts w:cs="Arial"/>
              <w:szCs w:val="18"/>
              <w:highlight w:val="yellow"/>
            </w:rPr>
          </w:rPrChange>
        </w:rPr>
        <w:t xml:space="preserve">00j2 </w:t>
      </w:r>
      <w:r w:rsidRPr="00D030E7">
        <w:rPr>
          <w:rFonts w:cs="Arial"/>
          <w:sz w:val="20"/>
          <w:highlight w:val="yellow"/>
          <w:rPrChange w:id="125" w:author="Hiroyasu Nishiumi" w:date="2022-10-26T16:58:00Z">
            <w:rPr>
              <w:rFonts w:cs="Arial"/>
              <w:szCs w:val="18"/>
              <w:highlight w:val="yellow"/>
            </w:rPr>
          </w:rPrChange>
        </w:rPr>
        <w:t xml:space="preserve">, nó chỉ được sử dụng cho dòng thiết bị RH850/U2C. </w:t>
      </w:r>
      <w:commentRangeEnd w:id="122"/>
      <w:r w:rsidRPr="00D030E7">
        <w:rPr>
          <w:rStyle w:val="CommentReference"/>
          <w:rFonts w:cs="Arial"/>
          <w:sz w:val="20"/>
        </w:rPr>
        <w:commentReference w:id="122"/>
      </w:r>
      <w:r w:rsidR="006D7022" w:rsidRPr="00D030E7">
        <w:rPr>
          <w:rFonts w:cs="Arial"/>
          <w:sz w:val="20"/>
          <w:highlight w:val="yellow"/>
          <w:rPrChange w:id="126" w:author="Hiroyasu Nishiumi" w:date="2022-10-26T16:58:00Z">
            <w:rPr>
              <w:rFonts w:cs="Arial"/>
              <w:szCs w:val="18"/>
              <w:highlight w:val="yellow"/>
            </w:rPr>
          </w:rPrChange>
        </w:rPr>
        <w:t>Đối với CS+ V8.07.00, nó chỉ được sử dụng cho dòng thiết bị RH850/F1KM-S1, RH850/F1KM-S4.</w:t>
      </w:r>
      <w:r w:rsidR="006D7022" w:rsidRPr="00D030E7">
        <w:rPr>
          <w:rFonts w:cs="Arial"/>
          <w:sz w:val="20"/>
          <w:rPrChange w:id="127" w:author="Hiroyasu Nishiumi" w:date="2022-10-26T16:58:00Z">
            <w:rPr>
              <w:rFonts w:cs="Arial"/>
              <w:szCs w:val="18"/>
            </w:rPr>
          </w:rPrChange>
        </w:rPr>
        <w:t xml:space="preserve"> </w:t>
      </w:r>
    </w:p>
    <w:p w14:paraId="3475320B" w14:textId="77777777" w:rsidR="006F3A49" w:rsidRPr="00D030E7" w:rsidRDefault="00812AFA" w:rsidP="00D030E7">
      <w:pPr>
        <w:spacing w:line="360" w:lineRule="auto"/>
        <w:ind w:left="1440" w:hanging="589"/>
        <w:rPr>
          <w:rFonts w:eastAsia="MS Gothic" w:cs="Arial"/>
          <w:sz w:val="20"/>
        </w:rPr>
      </w:pPr>
      <w:r w:rsidRPr="00D030E7">
        <w:rPr>
          <w:rFonts w:cs="Arial"/>
          <w:sz w:val="20"/>
          <w:highlight w:val="yellow"/>
          <w:rPrChange w:id="128" w:author="Hiroyasu Nishiumi" w:date="2022-10-26T16:58:00Z">
            <w:rPr>
              <w:rFonts w:cs="Arial"/>
              <w:szCs w:val="18"/>
              <w:highlight w:val="yellow"/>
            </w:rPr>
          </w:rPrChange>
        </w:rPr>
        <w:t>6. Bộ cấu hình Thông minh cho RH850 không khả dụng cho dòng thiết bị RH850/U2C.</w:t>
      </w:r>
    </w:p>
    <w:p w14:paraId="3A0757EA" w14:textId="0032B5CD" w:rsidR="00F12428" w:rsidRPr="00D030E7" w:rsidRDefault="00F12428" w:rsidP="00D030E7">
      <w:pPr>
        <w:spacing w:line="360" w:lineRule="auto"/>
        <w:ind w:left="1440" w:hanging="589"/>
        <w:rPr>
          <w:rFonts w:eastAsia="MS Gothic" w:cs="Arial"/>
          <w:sz w:val="20"/>
          <w:rPrChange w:id="129" w:author="Hiroyasu Nishiumi" w:date="2022-10-26T16:58:00Z">
            <w:rPr>
              <w:rFonts w:cs="Arial"/>
              <w:szCs w:val="18"/>
            </w:rPr>
          </w:rPrChange>
        </w:rPr>
      </w:pPr>
      <w:r w:rsidRPr="00D030E7">
        <w:rPr>
          <w:rFonts w:cs="Arial"/>
          <w:sz w:val="20"/>
          <w:highlight w:val="yellow"/>
        </w:rPr>
        <w:t xml:space="preserve">7. Đường dẫn cài đặt của gói ET-VPF, CS+, Cygwin, Smart Configurator và VLAB không chứa một số ký tự đặc biệt (tham khảo </w:t>
      </w:r>
      <w:r w:rsidRPr="00D030E7">
        <w:rPr>
          <w:rFonts w:cs="Arial"/>
          <w:sz w:val="20"/>
          <w:highlight w:val="yellow"/>
        </w:rPr>
        <w:fldChar w:fldCharType="begin"/>
      </w:r>
      <w:r w:rsidRPr="00D030E7">
        <w:rPr>
          <w:rFonts w:cs="Arial"/>
          <w:sz w:val="20"/>
          <w:highlight w:val="yellow"/>
        </w:rPr>
        <w:instrText xml:space="preserve"> REF _Ref120516972 \h  \* MERGEFORMAT </w:instrText>
      </w:r>
      <w:r w:rsidRPr="00D030E7">
        <w:rPr>
          <w:rFonts w:cs="Arial"/>
          <w:sz w:val="20"/>
          <w:highlight w:val="yellow"/>
        </w:rPr>
      </w:r>
      <w:r w:rsidRPr="00D030E7">
        <w:rPr>
          <w:rFonts w:cs="Arial"/>
          <w:sz w:val="20"/>
          <w:highlight w:val="yellow"/>
        </w:rPr>
        <w:fldChar w:fldCharType="separate"/>
      </w:r>
      <w:r w:rsidR="00C36135" w:rsidRPr="00D030E7">
        <w:rPr>
          <w:rFonts w:cs="Arial"/>
          <w:b/>
          <w:bCs/>
          <w:i/>
          <w:iCs/>
          <w:sz w:val="20"/>
          <w:highlight w:val="yellow"/>
        </w:rPr>
        <w:t xml:space="preserve">Bảng </w:t>
      </w:r>
      <w:r w:rsidR="00C36135" w:rsidRPr="00D030E7">
        <w:rPr>
          <w:rFonts w:cs="Arial"/>
          <w:b/>
          <w:bCs/>
          <w:i/>
          <w:iCs/>
          <w:noProof/>
          <w:sz w:val="20"/>
          <w:highlight w:val="yellow"/>
        </w:rPr>
        <w:t xml:space="preserve">3 </w:t>
      </w:r>
      <w:r w:rsidR="00C36135" w:rsidRPr="00D030E7">
        <w:rPr>
          <w:rFonts w:cs="Arial"/>
          <w:b/>
          <w:bCs/>
          <w:i/>
          <w:iCs/>
          <w:noProof/>
          <w:sz w:val="20"/>
          <w:highlight w:val="yellow"/>
        </w:rPr>
        <w:noBreakHyphen/>
        <w:t xml:space="preserve">7 </w:t>
      </w:r>
      <w:r w:rsidR="00C36135" w:rsidRPr="00D030E7">
        <w:rPr>
          <w:rFonts w:cs="Arial"/>
          <w:b/>
          <w:bCs/>
          <w:i/>
          <w:iCs/>
          <w:sz w:val="20"/>
          <w:highlight w:val="yellow"/>
        </w:rPr>
        <w:t xml:space="preserve">Các ký tự đặc biệt được hỗ trợ </w:t>
      </w:r>
      <w:r w:rsidRPr="00D030E7">
        <w:rPr>
          <w:rFonts w:cs="Arial"/>
          <w:sz w:val="20"/>
          <w:highlight w:val="yellow"/>
        </w:rPr>
        <w:fldChar w:fldCharType="end"/>
      </w:r>
      <w:r w:rsidRPr="00D030E7">
        <w:rPr>
          <w:rFonts w:cs="Arial"/>
          <w:sz w:val="20"/>
          <w:highlight w:val="yellow"/>
        </w:rPr>
        <w:t>để biết thêm chi tiết).</w:t>
      </w:r>
      <w:bookmarkStart w:id="130" w:name="V10000_REL_Comment_006"/>
      <w:bookmarkStart w:id="131" w:name="V10000_REL_Comment_007"/>
      <w:bookmarkEnd w:id="130"/>
      <w:bookmarkEnd w:id="131"/>
    </w:p>
    <w:p w14:paraId="795E90D7" w14:textId="77777777" w:rsidR="008877F2" w:rsidRPr="00D030E7" w:rsidRDefault="008877F2" w:rsidP="00D030E7">
      <w:pPr>
        <w:spacing w:line="360" w:lineRule="auto"/>
        <w:ind w:left="1440"/>
        <w:rPr>
          <w:rFonts w:cs="Arial"/>
          <w:sz w:val="20"/>
          <w:rPrChange w:id="132" w:author="Hiroyasu Nishiumi" w:date="2022-10-26T16:58:00Z">
            <w:rPr>
              <w:rFonts w:cs="Arial"/>
              <w:szCs w:val="18"/>
            </w:rPr>
          </w:rPrChange>
        </w:rPr>
      </w:pPr>
    </w:p>
    <w:p w14:paraId="648B4F0A" w14:textId="5F9CA639" w:rsidR="00812AFA" w:rsidRPr="00D030E7" w:rsidRDefault="00812AFA" w:rsidP="00D030E7">
      <w:pPr>
        <w:spacing w:line="360" w:lineRule="auto"/>
        <w:rPr>
          <w:rFonts w:eastAsia="MS Gothic" w:cs="Arial"/>
          <w:sz w:val="20"/>
        </w:rPr>
      </w:pPr>
      <w:r w:rsidRPr="00D030E7">
        <w:rPr>
          <w:rFonts w:eastAsia="MS Gothic" w:cs="Arial"/>
          <w:sz w:val="20"/>
        </w:rPr>
        <w:br w:type="page"/>
      </w:r>
    </w:p>
    <w:p w14:paraId="331AC086" w14:textId="39C355A1" w:rsidR="00F45210" w:rsidRPr="004270A8" w:rsidRDefault="008202F6" w:rsidP="00A92D49">
      <w:pPr>
        <w:pStyle w:val="Heading2"/>
      </w:pPr>
      <w:bookmarkStart w:id="133" w:name="_Toc122608731"/>
      <w:r w:rsidRPr="004270A8">
        <w:lastRenderedPageBreak/>
        <w:t xml:space="preserve">1. </w:t>
      </w:r>
      <w:bookmarkStart w:id="134" w:name="_Toc531712013"/>
      <w:r w:rsidR="00EB63B4" w:rsidRPr="004270A8">
        <w:t xml:space="preserve">3 </w:t>
      </w:r>
      <w:bookmarkEnd w:id="95"/>
      <w:bookmarkEnd w:id="96"/>
      <w:bookmarkEnd w:id="97"/>
      <w:bookmarkEnd w:id="98"/>
      <w:bookmarkEnd w:id="134"/>
      <w:r w:rsidR="00454CA7" w:rsidRPr="004270A8">
        <w:t>Giấy phép và Chức năng</w:t>
      </w:r>
      <w:bookmarkEnd w:id="133"/>
    </w:p>
    <w:p w14:paraId="24589259" w14:textId="77777777" w:rsidR="00896368" w:rsidRPr="004270A8" w:rsidRDefault="00896368" w:rsidP="00D64C90">
      <w:pPr>
        <w:jc w:val="left"/>
        <w:rPr>
          <w:rFonts w:cs="Arial"/>
        </w:rPr>
      </w:pPr>
    </w:p>
    <w:p w14:paraId="2F1D3D69" w14:textId="0272972B" w:rsidR="00BE74FC" w:rsidRPr="00CB1574" w:rsidRDefault="00F07B2B" w:rsidP="00CB1574">
      <w:pPr>
        <w:spacing w:line="360" w:lineRule="auto"/>
        <w:jc w:val="left"/>
        <w:rPr>
          <w:rFonts w:eastAsiaTheme="majorEastAsia" w:cs="Arial"/>
          <w:sz w:val="20"/>
        </w:rPr>
      </w:pPr>
      <w:r w:rsidRPr="00CB1574">
        <w:rPr>
          <w:rFonts w:cs="Arial"/>
          <w:sz w:val="20"/>
        </w:rPr>
        <w:t xml:space="preserve">Phần này giải thích các loại giấy phép </w:t>
      </w:r>
      <w:r w:rsidR="004038B6" w:rsidRPr="00CB1574">
        <w:rPr>
          <w:rFonts w:cs="Arial"/>
          <w:sz w:val="20"/>
        </w:rPr>
        <w:fldChar w:fldCharType="begin"/>
      </w:r>
      <w:r w:rsidR="004038B6" w:rsidRPr="00CB1574">
        <w:rPr>
          <w:rFonts w:cs="Arial"/>
          <w:sz w:val="20"/>
        </w:rPr>
        <w:instrText xml:space="preserve"> XE "License types" </w:instrText>
      </w:r>
      <w:r w:rsidR="004038B6" w:rsidRPr="00CB1574">
        <w:rPr>
          <w:rFonts w:cs="Arial"/>
          <w:sz w:val="20"/>
        </w:rPr>
        <w:fldChar w:fldCharType="end"/>
      </w:r>
      <w:r w:rsidR="002F5A9E" w:rsidRPr="00CB1574">
        <w:rPr>
          <w:rFonts w:cs="Arial"/>
          <w:sz w:val="20"/>
        </w:rPr>
        <w:t>.</w:t>
      </w:r>
    </w:p>
    <w:p w14:paraId="62927C97" w14:textId="77777777" w:rsidR="007458FE" w:rsidRPr="00CB1574" w:rsidRDefault="007458FE" w:rsidP="00CB1574">
      <w:pPr>
        <w:spacing w:line="360" w:lineRule="auto"/>
        <w:rPr>
          <w:rFonts w:eastAsia="MS Gothic" w:cs="Arial"/>
          <w:sz w:val="20"/>
        </w:rPr>
      </w:pPr>
    </w:p>
    <w:p w14:paraId="28C2954F" w14:textId="77777777" w:rsidR="007458FE" w:rsidRPr="00CB1574" w:rsidRDefault="007458FE" w:rsidP="00CB1574">
      <w:pPr>
        <w:spacing w:line="360" w:lineRule="auto"/>
        <w:rPr>
          <w:rFonts w:eastAsia="MS Gothic" w:cs="Arial"/>
          <w:sz w:val="20"/>
        </w:rPr>
      </w:pPr>
      <w:r w:rsidRPr="00CB1574">
        <w:rPr>
          <w:rFonts w:eastAsia="MS Gothic" w:cs="Arial"/>
          <w:sz w:val="20"/>
        </w:rPr>
        <w:t>ET-VPF cung cấp nhiều tính năng khác nhau để xác minh thuật toán thông minh của các mô hình nhúng. Một số tính năng yêu cầu giấy phép cụ thể đã được đăng ký với Renesas Electronics. Phần này mô tả các trường hợp sử dụng các tính năng này.</w:t>
      </w:r>
    </w:p>
    <w:p w14:paraId="32F99A1B" w14:textId="77777777" w:rsidR="007458FE" w:rsidRPr="00CB1574" w:rsidRDefault="007458FE" w:rsidP="00CB1574">
      <w:pPr>
        <w:spacing w:line="360" w:lineRule="auto"/>
        <w:rPr>
          <w:rFonts w:eastAsia="MS Gothic" w:cs="Arial"/>
          <w:sz w:val="20"/>
        </w:rPr>
      </w:pPr>
    </w:p>
    <w:p w14:paraId="7418DFE4" w14:textId="77777777" w:rsidR="007458FE" w:rsidRPr="00CB1574" w:rsidRDefault="007458FE" w:rsidP="00CB1574">
      <w:pPr>
        <w:spacing w:line="360" w:lineRule="auto"/>
        <w:rPr>
          <w:rFonts w:eastAsia="MS Gothic" w:cs="Arial"/>
          <w:sz w:val="20"/>
        </w:rPr>
      </w:pPr>
      <w:r w:rsidRPr="00CB1574">
        <w:rPr>
          <w:rFonts w:eastAsia="MS Gothic" w:cs="Arial"/>
          <w:sz w:val="20"/>
        </w:rPr>
        <w:t>Bảng bên dưới hiển thị khả năng hoạt động khi bạn sở hữu từng loại giấy phép.</w:t>
      </w:r>
    </w:p>
    <w:p w14:paraId="79523692" w14:textId="77777777" w:rsidR="007458FE" w:rsidRPr="00CB1574" w:rsidRDefault="007458FE" w:rsidP="00CB1574">
      <w:pPr>
        <w:spacing w:line="360" w:lineRule="auto"/>
        <w:rPr>
          <w:rFonts w:eastAsia="MS Gothic" w:cs="Arial"/>
          <w:sz w:val="20"/>
        </w:rPr>
      </w:pPr>
    </w:p>
    <w:p w14:paraId="62046BE8" w14:textId="39BD93EB" w:rsidR="007458FE" w:rsidRPr="00CB1574" w:rsidRDefault="007458FE" w:rsidP="00CB1574">
      <w:pPr>
        <w:spacing w:line="360" w:lineRule="auto"/>
        <w:jc w:val="center"/>
        <w:rPr>
          <w:rFonts w:eastAsia="MS Gothic" w:cs="Arial"/>
          <w:b/>
          <w:bCs/>
          <w:sz w:val="20"/>
        </w:rPr>
      </w:pPr>
      <w:bookmarkStart w:id="135" w:name="_Ref93407976"/>
      <w:r w:rsidRPr="00CB1574">
        <w:rPr>
          <w:rFonts w:eastAsia="MS Gothic" w:cs="Arial"/>
          <w:b/>
          <w:bCs/>
          <w:sz w:val="20"/>
        </w:rPr>
        <w:t xml:space="preserve">Bảng </w:t>
      </w:r>
      <w:r w:rsidR="00117EE9" w:rsidRPr="00CB1574">
        <w:rPr>
          <w:rFonts w:eastAsia="MS Gothic" w:cs="Arial"/>
          <w:b/>
          <w:bCs/>
          <w:sz w:val="20"/>
        </w:rPr>
        <w:fldChar w:fldCharType="begin"/>
      </w:r>
      <w:r w:rsidR="00117EE9" w:rsidRPr="00CB1574">
        <w:rPr>
          <w:rFonts w:eastAsia="MS Gothic" w:cs="Arial"/>
          <w:b/>
          <w:bCs/>
          <w:sz w:val="20"/>
        </w:rPr>
        <w:instrText xml:space="preserve"> STYLEREF 1 \s </w:instrText>
      </w:r>
      <w:r w:rsidR="00117EE9" w:rsidRPr="00CB1574">
        <w:rPr>
          <w:rFonts w:eastAsia="MS Gothic" w:cs="Arial"/>
          <w:b/>
          <w:bCs/>
          <w:sz w:val="20"/>
        </w:rPr>
        <w:fldChar w:fldCharType="separate"/>
      </w:r>
      <w:r w:rsidR="00C36135" w:rsidRPr="00CB1574">
        <w:rPr>
          <w:rFonts w:eastAsia="MS Gothic" w:cs="Arial"/>
          <w:b/>
          <w:bCs/>
          <w:noProof/>
          <w:sz w:val="20"/>
        </w:rPr>
        <w:t xml:space="preserve">1 </w:t>
      </w:r>
      <w:r w:rsidR="00117EE9" w:rsidRPr="00CB1574">
        <w:rPr>
          <w:rFonts w:eastAsia="MS Gothic" w:cs="Arial"/>
          <w:b/>
          <w:bCs/>
          <w:sz w:val="20"/>
        </w:rPr>
        <w:fldChar w:fldCharType="end"/>
      </w:r>
      <w:r w:rsidR="00117EE9" w:rsidRPr="00CB1574">
        <w:rPr>
          <w:rFonts w:eastAsia="MS Gothic" w:cs="Arial"/>
          <w:b/>
          <w:bCs/>
          <w:sz w:val="20"/>
        </w:rPr>
        <w:noBreakHyphen/>
      </w:r>
      <w:r w:rsidR="00117EE9" w:rsidRPr="00CB1574">
        <w:rPr>
          <w:rFonts w:eastAsia="MS Gothic" w:cs="Arial"/>
          <w:b/>
          <w:bCs/>
          <w:sz w:val="20"/>
        </w:rPr>
        <w:fldChar w:fldCharType="begin"/>
      </w:r>
      <w:r w:rsidR="00117EE9" w:rsidRPr="00CB1574">
        <w:rPr>
          <w:rFonts w:eastAsia="MS Gothic" w:cs="Arial"/>
          <w:b/>
          <w:bCs/>
          <w:sz w:val="20"/>
        </w:rPr>
        <w:instrText xml:space="preserve"> SEQ Table \* ARABIC \s 1 </w:instrText>
      </w:r>
      <w:r w:rsidR="00117EE9" w:rsidRPr="00CB1574">
        <w:rPr>
          <w:rFonts w:eastAsia="MS Gothic" w:cs="Arial"/>
          <w:b/>
          <w:bCs/>
          <w:sz w:val="20"/>
        </w:rPr>
        <w:fldChar w:fldCharType="separate"/>
      </w:r>
      <w:r w:rsidR="00C36135" w:rsidRPr="00CB1574">
        <w:rPr>
          <w:rFonts w:eastAsia="MS Gothic" w:cs="Arial"/>
          <w:b/>
          <w:bCs/>
          <w:noProof/>
          <w:sz w:val="20"/>
        </w:rPr>
        <w:t xml:space="preserve">2 </w:t>
      </w:r>
      <w:r w:rsidR="00117EE9" w:rsidRPr="00CB1574">
        <w:rPr>
          <w:rFonts w:eastAsia="MS Gothic" w:cs="Arial"/>
          <w:b/>
          <w:bCs/>
          <w:sz w:val="20"/>
        </w:rPr>
        <w:fldChar w:fldCharType="end"/>
      </w:r>
      <w:r w:rsidRPr="00CB1574">
        <w:rPr>
          <w:rFonts w:eastAsia="MS Gothic" w:cs="Arial"/>
          <w:b/>
          <w:bCs/>
          <w:sz w:val="20"/>
        </w:rPr>
        <w:t>Định nghĩa giấy phép của ET-VPF</w:t>
      </w:r>
      <w:bookmarkEnd w:id="135"/>
    </w:p>
    <w:tbl>
      <w:tblPr>
        <w:tblStyle w:val="TableGrid3"/>
        <w:tblW w:w="5000" w:type="pct"/>
        <w:jc w:val="center"/>
        <w:tblLook w:val="04A0" w:firstRow="1" w:lastRow="0" w:firstColumn="1" w:lastColumn="0" w:noHBand="0" w:noVBand="1"/>
      </w:tblPr>
      <w:tblGrid>
        <w:gridCol w:w="1956"/>
        <w:gridCol w:w="1506"/>
        <w:gridCol w:w="1579"/>
        <w:gridCol w:w="1348"/>
        <w:gridCol w:w="1565"/>
        <w:gridCol w:w="1117"/>
        <w:gridCol w:w="1125"/>
      </w:tblGrid>
      <w:tr w:rsidR="00812AFA" w:rsidRPr="00CB1574" w14:paraId="32ACB2E9" w14:textId="77777777" w:rsidTr="00FD5BC6">
        <w:trPr>
          <w:jc w:val="center"/>
        </w:trPr>
        <w:tc>
          <w:tcPr>
            <w:tcW w:w="1980" w:type="dxa"/>
            <w:vMerge w:val="restart"/>
            <w:shd w:val="clear" w:color="auto" w:fill="0070C0"/>
            <w:vAlign w:val="center"/>
          </w:tcPr>
          <w:p w14:paraId="5EACA0A2" w14:textId="77777777" w:rsidR="00812AFA" w:rsidRPr="00CB1574" w:rsidRDefault="00812AFA" w:rsidP="00CB1574">
            <w:pPr>
              <w:spacing w:line="360" w:lineRule="auto"/>
              <w:jc w:val="center"/>
              <w:rPr>
                <w:rFonts w:ascii="Arial" w:eastAsia="MS Gothic" w:hAnsi="Arial" w:cs="Arial"/>
                <w:b/>
                <w:bCs/>
                <w:sz w:val="20"/>
                <w:szCs w:val="20"/>
              </w:rPr>
            </w:pPr>
            <w:r w:rsidRPr="00CB1574">
              <w:rPr>
                <w:rFonts w:ascii="Arial" w:eastAsia="MS Gothic" w:hAnsi="Arial" w:cs="Arial"/>
                <w:b/>
                <w:bCs/>
                <w:color w:val="FFFFFF"/>
                <w:sz w:val="20"/>
                <w:szCs w:val="20"/>
              </w:rPr>
              <w:t>Tên giấy phép</w:t>
            </w:r>
          </w:p>
        </w:tc>
        <w:tc>
          <w:tcPr>
            <w:tcW w:w="3994" w:type="dxa"/>
            <w:gridSpan w:val="3"/>
            <w:shd w:val="clear" w:color="auto" w:fill="0070C0"/>
            <w:vAlign w:val="center"/>
          </w:tcPr>
          <w:p w14:paraId="68371012" w14:textId="6ACD81F7" w:rsidR="00812AFA" w:rsidRPr="00CB1574" w:rsidRDefault="00812AFA" w:rsidP="00CB1574">
            <w:pPr>
              <w:spacing w:line="360" w:lineRule="auto"/>
              <w:jc w:val="center"/>
              <w:rPr>
                <w:rFonts w:ascii="Arial" w:eastAsia="MS Gothic" w:hAnsi="Arial" w:cs="Arial"/>
                <w:b/>
                <w:bCs/>
                <w:color w:val="FFFFFF"/>
                <w:sz w:val="20"/>
                <w:szCs w:val="20"/>
              </w:rPr>
            </w:pPr>
            <w:r w:rsidRPr="00CB1574">
              <w:rPr>
                <w:rFonts w:ascii="Arial" w:eastAsia="MS Gothic" w:hAnsi="Arial" w:cs="Arial"/>
                <w:b/>
                <w:bCs/>
                <w:color w:val="FFFFFF"/>
                <w:sz w:val="20"/>
                <w:szCs w:val="20"/>
              </w:rPr>
              <w:t>thiết bị được hỗ trợ</w:t>
            </w:r>
          </w:p>
        </w:tc>
        <w:tc>
          <w:tcPr>
            <w:tcW w:w="1582" w:type="dxa"/>
            <w:vMerge w:val="restart"/>
            <w:shd w:val="clear" w:color="auto" w:fill="0070C0"/>
            <w:vAlign w:val="center"/>
          </w:tcPr>
          <w:p w14:paraId="2723BD64" w14:textId="71A1D360" w:rsidR="00812AFA" w:rsidRPr="00CB1574" w:rsidRDefault="00812AFA" w:rsidP="00CB1574">
            <w:pPr>
              <w:spacing w:line="360" w:lineRule="auto"/>
              <w:jc w:val="center"/>
              <w:rPr>
                <w:rFonts w:ascii="Arial" w:eastAsia="MS Gothic" w:hAnsi="Arial" w:cs="Arial"/>
                <w:b/>
                <w:bCs/>
                <w:sz w:val="20"/>
                <w:szCs w:val="20"/>
              </w:rPr>
            </w:pPr>
            <w:r w:rsidRPr="00CB1574">
              <w:rPr>
                <w:rFonts w:ascii="Arial" w:eastAsia="MS Gothic" w:hAnsi="Arial" w:cs="Arial"/>
                <w:b/>
                <w:bCs/>
                <w:color w:val="FFFFFF"/>
                <w:sz w:val="20"/>
                <w:szCs w:val="20"/>
              </w:rPr>
              <w:t>Tính năng đo lường thời gian</w:t>
            </w:r>
          </w:p>
        </w:tc>
        <w:tc>
          <w:tcPr>
            <w:tcW w:w="2254" w:type="dxa"/>
            <w:gridSpan w:val="2"/>
            <w:shd w:val="clear" w:color="auto" w:fill="0070C0"/>
            <w:vAlign w:val="center"/>
          </w:tcPr>
          <w:p w14:paraId="21256552" w14:textId="77777777" w:rsidR="00812AFA" w:rsidRPr="00CB1574" w:rsidRDefault="00812AFA" w:rsidP="00CB1574">
            <w:pPr>
              <w:spacing w:line="360" w:lineRule="auto"/>
              <w:jc w:val="center"/>
              <w:rPr>
                <w:rFonts w:ascii="Arial" w:eastAsia="MS Gothic" w:hAnsi="Arial" w:cs="Arial"/>
                <w:b/>
                <w:bCs/>
                <w:sz w:val="20"/>
                <w:szCs w:val="20"/>
              </w:rPr>
            </w:pPr>
            <w:r w:rsidRPr="00CB1574">
              <w:rPr>
                <w:rFonts w:ascii="Arial" w:eastAsia="MS Gothic" w:hAnsi="Arial" w:cs="Arial"/>
                <w:b/>
                <w:bCs/>
                <w:color w:val="FFFFFF"/>
                <w:sz w:val="20"/>
                <w:szCs w:val="20"/>
              </w:rPr>
              <w:t>Công cụ xây dựng được hỗ trợ</w:t>
            </w:r>
          </w:p>
        </w:tc>
      </w:tr>
      <w:tr w:rsidR="0030218C" w:rsidRPr="00CB1574" w14:paraId="7FAD5636" w14:textId="77777777" w:rsidTr="00FD5BC6">
        <w:trPr>
          <w:jc w:val="center"/>
        </w:trPr>
        <w:tc>
          <w:tcPr>
            <w:tcW w:w="1980" w:type="dxa"/>
            <w:vMerge/>
            <w:shd w:val="clear" w:color="auto" w:fill="0070C0"/>
            <w:vAlign w:val="center"/>
          </w:tcPr>
          <w:p w14:paraId="2658705C" w14:textId="77777777" w:rsidR="00812AFA" w:rsidRPr="00CB1574" w:rsidRDefault="00812AFA" w:rsidP="00CB1574">
            <w:pPr>
              <w:spacing w:line="360" w:lineRule="auto"/>
              <w:jc w:val="center"/>
              <w:rPr>
                <w:rFonts w:ascii="Arial" w:eastAsia="MS Gothic" w:hAnsi="Arial" w:cs="Arial"/>
                <w:sz w:val="20"/>
                <w:szCs w:val="20"/>
              </w:rPr>
            </w:pPr>
          </w:p>
        </w:tc>
        <w:tc>
          <w:tcPr>
            <w:tcW w:w="1064" w:type="dxa"/>
            <w:shd w:val="clear" w:color="auto" w:fill="0070C0"/>
            <w:vAlign w:val="center"/>
          </w:tcPr>
          <w:p w14:paraId="29DB397D" w14:textId="77777777" w:rsidR="00812AFA" w:rsidRPr="00CB1574" w:rsidRDefault="00812AFA" w:rsidP="00CB1574">
            <w:pPr>
              <w:spacing w:line="360" w:lineRule="auto"/>
              <w:jc w:val="center"/>
              <w:rPr>
                <w:rFonts w:ascii="Arial" w:eastAsia="MS Gothic" w:hAnsi="Arial" w:cs="Arial"/>
                <w:b/>
                <w:bCs/>
                <w:color w:val="FFFFFF"/>
                <w:sz w:val="20"/>
                <w:szCs w:val="20"/>
              </w:rPr>
            </w:pPr>
            <w:r w:rsidRPr="00CB1574">
              <w:rPr>
                <w:rFonts w:ascii="Arial" w:eastAsia="MS Gothic" w:hAnsi="Arial" w:cs="Arial"/>
                <w:b/>
                <w:bCs/>
                <w:color w:val="FFFFFF"/>
                <w:sz w:val="20"/>
                <w:szCs w:val="20"/>
              </w:rPr>
              <w:t>RH850/F1KM-S1</w:t>
            </w:r>
          </w:p>
        </w:tc>
        <w:tc>
          <w:tcPr>
            <w:tcW w:w="1581" w:type="dxa"/>
            <w:shd w:val="clear" w:color="auto" w:fill="0070C0"/>
            <w:vAlign w:val="center"/>
          </w:tcPr>
          <w:p w14:paraId="5A392F80" w14:textId="77777777" w:rsidR="00812AFA" w:rsidRPr="00CB1574" w:rsidRDefault="00812AFA" w:rsidP="00CB1574">
            <w:pPr>
              <w:spacing w:line="360" w:lineRule="auto"/>
              <w:jc w:val="center"/>
              <w:rPr>
                <w:rFonts w:ascii="Arial" w:eastAsia="MS Gothic" w:hAnsi="Arial" w:cs="Arial"/>
                <w:b/>
                <w:bCs/>
                <w:color w:val="FFFFFF"/>
                <w:sz w:val="20"/>
                <w:szCs w:val="20"/>
              </w:rPr>
            </w:pPr>
            <w:r w:rsidRPr="00CB1574">
              <w:rPr>
                <w:rFonts w:ascii="Arial" w:eastAsia="MS Gothic" w:hAnsi="Arial" w:cs="Arial"/>
                <w:b/>
                <w:bCs/>
                <w:color w:val="FFFFFF"/>
                <w:sz w:val="20"/>
                <w:szCs w:val="20"/>
              </w:rPr>
              <w:t>RH850/F1KM-S4</w:t>
            </w:r>
          </w:p>
        </w:tc>
        <w:tc>
          <w:tcPr>
            <w:tcW w:w="1349" w:type="dxa"/>
            <w:shd w:val="clear" w:color="auto" w:fill="0070C0"/>
          </w:tcPr>
          <w:p w14:paraId="2A6C31B4" w14:textId="5F0EC409" w:rsidR="00812AFA" w:rsidRPr="00CB1574" w:rsidRDefault="00812AFA" w:rsidP="00CB1574">
            <w:pPr>
              <w:spacing w:line="360" w:lineRule="auto"/>
              <w:jc w:val="center"/>
              <w:rPr>
                <w:rFonts w:ascii="Arial" w:eastAsia="MS Gothic" w:hAnsi="Arial" w:cs="Arial"/>
                <w:sz w:val="20"/>
                <w:szCs w:val="20"/>
              </w:rPr>
            </w:pPr>
            <w:r w:rsidRPr="00CB1574">
              <w:rPr>
                <w:rFonts w:ascii="Arial" w:eastAsia="MS Gothic" w:hAnsi="Arial" w:cs="Arial"/>
                <w:b/>
                <w:bCs/>
                <w:color w:val="FFFFFF"/>
                <w:sz w:val="20"/>
                <w:szCs w:val="20"/>
              </w:rPr>
              <w:t>RH850/U2C</w:t>
            </w:r>
          </w:p>
        </w:tc>
        <w:tc>
          <w:tcPr>
            <w:tcW w:w="1582" w:type="dxa"/>
            <w:vMerge/>
            <w:shd w:val="clear" w:color="auto" w:fill="0070C0"/>
            <w:vAlign w:val="center"/>
          </w:tcPr>
          <w:p w14:paraId="5EE01917" w14:textId="237068AB" w:rsidR="00812AFA" w:rsidRPr="00CB1574" w:rsidRDefault="00812AFA" w:rsidP="00CB1574">
            <w:pPr>
              <w:spacing w:line="360" w:lineRule="auto"/>
              <w:jc w:val="center"/>
              <w:rPr>
                <w:rFonts w:ascii="Arial" w:eastAsia="MS Gothic" w:hAnsi="Arial" w:cs="Arial"/>
                <w:sz w:val="20"/>
                <w:szCs w:val="20"/>
              </w:rPr>
            </w:pPr>
          </w:p>
        </w:tc>
        <w:tc>
          <w:tcPr>
            <w:tcW w:w="1127" w:type="dxa"/>
            <w:shd w:val="clear" w:color="auto" w:fill="0070C0"/>
            <w:vAlign w:val="center"/>
          </w:tcPr>
          <w:p w14:paraId="562F6E28" w14:textId="77777777" w:rsidR="00812AFA" w:rsidRPr="00CB1574" w:rsidRDefault="00812AFA" w:rsidP="00CB1574">
            <w:pPr>
              <w:spacing w:line="360" w:lineRule="auto"/>
              <w:jc w:val="center"/>
              <w:rPr>
                <w:rFonts w:ascii="Arial" w:eastAsia="MS Gothic" w:hAnsi="Arial" w:cs="Arial"/>
                <w:b/>
                <w:bCs/>
                <w:color w:val="FFFFFF"/>
                <w:sz w:val="20"/>
                <w:szCs w:val="20"/>
              </w:rPr>
            </w:pPr>
            <w:r w:rsidRPr="00CB1574">
              <w:rPr>
                <w:rFonts w:ascii="Arial" w:eastAsia="MS Gothic" w:hAnsi="Arial" w:cs="Arial"/>
                <w:b/>
                <w:bCs/>
                <w:color w:val="FFFFFF"/>
                <w:sz w:val="20"/>
                <w:szCs w:val="20"/>
              </w:rPr>
              <w:t>GHS biên dịch</w:t>
            </w:r>
          </w:p>
        </w:tc>
        <w:tc>
          <w:tcPr>
            <w:tcW w:w="1127" w:type="dxa"/>
            <w:shd w:val="clear" w:color="auto" w:fill="0070C0"/>
            <w:vAlign w:val="center"/>
          </w:tcPr>
          <w:p w14:paraId="74A1D676" w14:textId="77777777" w:rsidR="00812AFA" w:rsidRPr="00CB1574" w:rsidRDefault="00812AFA" w:rsidP="00CB1574">
            <w:pPr>
              <w:spacing w:line="360" w:lineRule="auto"/>
              <w:jc w:val="center"/>
              <w:rPr>
                <w:rFonts w:ascii="Arial" w:eastAsia="MS Gothic" w:hAnsi="Arial" w:cs="Arial"/>
                <w:b/>
                <w:bCs/>
                <w:color w:val="FFFFFF"/>
                <w:sz w:val="20"/>
                <w:szCs w:val="20"/>
              </w:rPr>
            </w:pPr>
            <w:r w:rsidRPr="00CB1574">
              <w:rPr>
                <w:rFonts w:ascii="Arial" w:eastAsia="MS Gothic" w:hAnsi="Arial" w:cs="Arial"/>
                <w:b/>
                <w:bCs/>
                <w:color w:val="FFFFFF"/>
                <w:sz w:val="20"/>
                <w:szCs w:val="20"/>
              </w:rPr>
              <w:t>Renesas biên dịch</w:t>
            </w:r>
          </w:p>
        </w:tc>
      </w:tr>
      <w:tr w:rsidR="00812AFA" w:rsidRPr="00CB1574" w14:paraId="08947600" w14:textId="77777777" w:rsidTr="00FD5BC6">
        <w:trPr>
          <w:jc w:val="center"/>
        </w:trPr>
        <w:tc>
          <w:tcPr>
            <w:tcW w:w="1980" w:type="dxa"/>
          </w:tcPr>
          <w:p w14:paraId="37D164CE" w14:textId="7EF277BA" w:rsidR="00812AFA" w:rsidRPr="00CB1574" w:rsidRDefault="00812AFA" w:rsidP="00CB1574">
            <w:pPr>
              <w:spacing w:line="360" w:lineRule="auto"/>
              <w:rPr>
                <w:rFonts w:ascii="Arial" w:eastAsia="MS Gothic" w:hAnsi="Arial" w:cs="Arial"/>
                <w:sz w:val="20"/>
                <w:szCs w:val="20"/>
                <w:lang w:val="en-US"/>
              </w:rPr>
            </w:pPr>
            <w:r w:rsidRPr="00CB1574">
              <w:rPr>
                <w:rFonts w:ascii="Arial" w:eastAsia="MS Gothic" w:hAnsi="Arial" w:cs="Arial"/>
                <w:sz w:val="20"/>
                <w:szCs w:val="20"/>
              </w:rPr>
              <w:t xml:space="preserve">Mục tiêu nhúng cho </w:t>
            </w:r>
            <w:ins w:id="136" w:author="Hiroyasu Nishiumi" w:date="2022-04-27T10:59:00Z">
              <w:r w:rsidRPr="00CB1574">
                <w:rPr>
                  <w:rFonts w:ascii="Arial" w:eastAsia="MS Gothic" w:hAnsi="Arial" w:cs="Arial"/>
                  <w:sz w:val="20"/>
                  <w:szCs w:val="20"/>
                </w:rPr>
                <w:t xml:space="preserve">RH850 </w:t>
              </w:r>
            </w:ins>
            <w:r w:rsidRPr="00CB1574">
              <w:rPr>
                <w:rFonts w:ascii="Arial" w:eastAsia="MS Gothic" w:hAnsi="Arial" w:cs="Arial"/>
                <w:sz w:val="20"/>
                <w:szCs w:val="20"/>
              </w:rPr>
              <w:t>nền tảng ảo</w:t>
            </w:r>
            <w:r w:rsidR="006F3A49" w:rsidRPr="00CB1574">
              <w:rPr>
                <w:rFonts w:ascii="Arial" w:eastAsia="MS Gothic" w:hAnsi="Arial" w:cs="Arial"/>
                <w:sz w:val="20"/>
                <w:szCs w:val="20"/>
              </w:rPr>
              <w:t>.</w:t>
            </w:r>
          </w:p>
        </w:tc>
        <w:tc>
          <w:tcPr>
            <w:tcW w:w="1064" w:type="dxa"/>
            <w:vAlign w:val="center"/>
          </w:tcPr>
          <w:p w14:paraId="7715112B" w14:textId="2EC39BCE" w:rsidR="00812AFA" w:rsidRPr="00CB1574" w:rsidRDefault="006F3A49" w:rsidP="00CB1574">
            <w:pPr>
              <w:spacing w:line="360" w:lineRule="auto"/>
              <w:jc w:val="center"/>
              <w:rPr>
                <w:rFonts w:ascii="Arial" w:eastAsia="MS Gothic" w:hAnsi="Arial" w:cs="Arial"/>
                <w:sz w:val="20"/>
                <w:szCs w:val="20"/>
                <w:lang w:val="en-US"/>
              </w:rPr>
            </w:pPr>
            <w:r w:rsidRPr="00CB1574">
              <w:rPr>
                <w:rFonts w:ascii="Arial" w:eastAsia="Symbol" w:hAnsi="Arial" w:cs="Arial"/>
                <w:sz w:val="20"/>
                <w:szCs w:val="20"/>
                <w:lang w:val="en-US"/>
              </w:rPr>
              <w:t>O</w:t>
            </w:r>
          </w:p>
        </w:tc>
        <w:tc>
          <w:tcPr>
            <w:tcW w:w="1581" w:type="dxa"/>
            <w:vAlign w:val="center"/>
          </w:tcPr>
          <w:p w14:paraId="7E4092C2" w14:textId="1D6597AD" w:rsidR="00812AFA" w:rsidRPr="00CB1574" w:rsidRDefault="006F3A49" w:rsidP="00CB1574">
            <w:pPr>
              <w:spacing w:line="360" w:lineRule="auto"/>
              <w:jc w:val="center"/>
              <w:rPr>
                <w:rFonts w:ascii="Arial" w:eastAsia="MS Gothic" w:hAnsi="Arial" w:cs="Arial"/>
                <w:sz w:val="20"/>
                <w:szCs w:val="20"/>
                <w:highlight w:val="yellow"/>
                <w:lang w:val="en-US"/>
              </w:rPr>
            </w:pPr>
            <w:r w:rsidRPr="00CB1574">
              <w:rPr>
                <w:rFonts w:ascii="Arial" w:eastAsia="Symbol" w:hAnsi="Arial" w:cs="Arial"/>
                <w:sz w:val="20"/>
                <w:szCs w:val="20"/>
                <w:lang w:val="en-US"/>
              </w:rPr>
              <w:t>O</w:t>
            </w:r>
          </w:p>
        </w:tc>
        <w:tc>
          <w:tcPr>
            <w:tcW w:w="1349" w:type="dxa"/>
            <w:vAlign w:val="center"/>
          </w:tcPr>
          <w:p w14:paraId="1C6132C0" w14:textId="7CEFED03" w:rsidR="00812AFA" w:rsidRPr="00CB1574" w:rsidRDefault="006F3A49" w:rsidP="00CB1574">
            <w:pPr>
              <w:spacing w:line="360" w:lineRule="auto"/>
              <w:jc w:val="center"/>
              <w:rPr>
                <w:rFonts w:ascii="Arial" w:eastAsia="MS Gothic" w:hAnsi="Arial" w:cs="Arial"/>
                <w:sz w:val="20"/>
                <w:szCs w:val="20"/>
                <w:highlight w:val="yellow"/>
                <w:lang w:val="en-US"/>
              </w:rPr>
            </w:pPr>
            <w:r w:rsidRPr="00CB1574">
              <w:rPr>
                <w:rFonts w:ascii="Arial" w:eastAsia="Symbol" w:hAnsi="Arial" w:cs="Arial"/>
                <w:sz w:val="20"/>
                <w:szCs w:val="20"/>
                <w:lang w:val="en-US"/>
              </w:rPr>
              <w:t>O</w:t>
            </w:r>
          </w:p>
        </w:tc>
        <w:tc>
          <w:tcPr>
            <w:tcW w:w="1582" w:type="dxa"/>
            <w:vAlign w:val="center"/>
          </w:tcPr>
          <w:p w14:paraId="0E4B0B4D" w14:textId="5919DDF7" w:rsidR="00812AFA" w:rsidRPr="00CB1574" w:rsidRDefault="006F3A49" w:rsidP="00CB1574">
            <w:pPr>
              <w:spacing w:line="360" w:lineRule="auto"/>
              <w:jc w:val="center"/>
              <w:rPr>
                <w:rFonts w:ascii="Arial" w:eastAsia="MS Gothic" w:hAnsi="Arial" w:cs="Arial"/>
                <w:sz w:val="20"/>
                <w:szCs w:val="20"/>
                <w:lang w:val="en-US"/>
              </w:rPr>
            </w:pPr>
            <w:r w:rsidRPr="00CB1574">
              <w:rPr>
                <w:rFonts w:ascii="Arial" w:eastAsia="Symbol" w:hAnsi="Arial" w:cs="Arial"/>
                <w:sz w:val="20"/>
                <w:szCs w:val="20"/>
                <w:lang w:val="en-US"/>
              </w:rPr>
              <w:t>O</w:t>
            </w:r>
          </w:p>
        </w:tc>
        <w:tc>
          <w:tcPr>
            <w:tcW w:w="1127" w:type="dxa"/>
            <w:vAlign w:val="center"/>
          </w:tcPr>
          <w:p w14:paraId="6FFD2EF5" w14:textId="3147F5E7" w:rsidR="00812AFA" w:rsidRPr="00CB1574" w:rsidRDefault="00812AFA" w:rsidP="00CB1574">
            <w:pPr>
              <w:spacing w:line="360" w:lineRule="auto"/>
              <w:jc w:val="center"/>
              <w:rPr>
                <w:rFonts w:ascii="Arial" w:eastAsia="MS Gothic" w:hAnsi="Arial" w:cs="Arial"/>
                <w:sz w:val="20"/>
                <w:szCs w:val="20"/>
              </w:rPr>
            </w:pPr>
            <w:r w:rsidRPr="00CB1574">
              <w:rPr>
                <w:rFonts w:ascii="Arial" w:eastAsia="MS Gothic" w:hAnsi="Arial" w:cs="Arial"/>
                <w:sz w:val="20"/>
                <w:szCs w:val="20"/>
              </w:rPr>
              <w:t>-</w:t>
            </w:r>
          </w:p>
        </w:tc>
        <w:tc>
          <w:tcPr>
            <w:tcW w:w="1127" w:type="dxa"/>
            <w:vAlign w:val="center"/>
          </w:tcPr>
          <w:p w14:paraId="5EFF70BA" w14:textId="509EED2A" w:rsidR="00812AFA" w:rsidRPr="00CB1574" w:rsidRDefault="006F3A49" w:rsidP="00CB1574">
            <w:pPr>
              <w:spacing w:line="360" w:lineRule="auto"/>
              <w:jc w:val="center"/>
              <w:rPr>
                <w:rFonts w:ascii="Arial" w:eastAsia="MS Gothic" w:hAnsi="Arial" w:cs="Arial"/>
                <w:sz w:val="20"/>
                <w:szCs w:val="20"/>
                <w:lang w:val="en-US"/>
              </w:rPr>
            </w:pPr>
            <w:r w:rsidRPr="00CB1574">
              <w:rPr>
                <w:rFonts w:ascii="Arial" w:eastAsia="Symbol" w:hAnsi="Arial" w:cs="Arial"/>
                <w:sz w:val="20"/>
                <w:szCs w:val="20"/>
                <w:lang w:val="en-US"/>
              </w:rPr>
              <w:t>O</w:t>
            </w:r>
          </w:p>
        </w:tc>
      </w:tr>
    </w:tbl>
    <w:p w14:paraId="7C2E7DBD" w14:textId="53B782C0" w:rsidR="006B0ECE" w:rsidRPr="004270A8" w:rsidRDefault="007458FE" w:rsidP="00CB1574">
      <w:pPr>
        <w:spacing w:before="240" w:after="120" w:line="360" w:lineRule="auto"/>
        <w:jc w:val="left"/>
        <w:rPr>
          <w:rFonts w:eastAsia="MS Gothic" w:cs="Arial"/>
          <w:i/>
          <w:iCs/>
          <w:szCs w:val="21"/>
        </w:rPr>
      </w:pPr>
      <w:r w:rsidRPr="00CB1574">
        <w:rPr>
          <w:rFonts w:eastAsia="MS Gothic" w:cs="Arial"/>
          <w:i/>
          <w:iCs/>
          <w:sz w:val="20"/>
        </w:rPr>
        <w:t xml:space="preserve">* </w:t>
      </w:r>
      <w:r w:rsidR="00CC3C54" w:rsidRPr="00CB1574">
        <w:rPr>
          <w:rFonts w:eastAsia="Symbol" w:cs="Arial"/>
          <w:sz w:val="20"/>
        </w:rPr>
        <w:t xml:space="preserve">O </w:t>
      </w:r>
      <w:r w:rsidRPr="00CB1574">
        <w:rPr>
          <w:rFonts w:eastAsia="MS Gothic" w:cs="Arial"/>
          <w:i/>
          <w:iCs/>
          <w:sz w:val="20"/>
        </w:rPr>
        <w:t xml:space="preserve">: Có thể thực hiện </w:t>
      </w:r>
      <w:r w:rsidRPr="00CB1574">
        <w:rPr>
          <w:rFonts w:eastAsia="MS Gothic" w:cs="Arial"/>
          <w:i/>
          <w:iCs/>
          <w:sz w:val="20"/>
        </w:rPr>
        <w:br/>
      </w:r>
      <w:r w:rsidRPr="004270A8">
        <w:rPr>
          <w:rFonts w:eastAsia="MS Gothic" w:cs="Arial"/>
          <w:i/>
          <w:iCs/>
          <w:szCs w:val="21"/>
        </w:rPr>
        <w:t>-: Không thể thực hiện</w:t>
      </w:r>
    </w:p>
    <w:p w14:paraId="2859A9A9" w14:textId="273B34FD" w:rsidR="00557B4A" w:rsidRPr="004270A8" w:rsidRDefault="00C8576B" w:rsidP="00C8576B">
      <w:pPr>
        <w:widowControl/>
        <w:jc w:val="left"/>
        <w:rPr>
          <w:rFonts w:eastAsiaTheme="majorEastAsia" w:cs="Arial"/>
          <w:szCs w:val="21"/>
        </w:rPr>
      </w:pPr>
      <w:r w:rsidRPr="004270A8">
        <w:rPr>
          <w:rFonts w:eastAsiaTheme="majorEastAsia" w:cs="Arial"/>
          <w:szCs w:val="21"/>
        </w:rPr>
        <w:br w:type="page"/>
      </w:r>
    </w:p>
    <w:p w14:paraId="08262578" w14:textId="77777777" w:rsidR="00896DEB" w:rsidRPr="004270A8" w:rsidRDefault="00896DEB" w:rsidP="00D64C90">
      <w:pPr>
        <w:pStyle w:val="Heading1"/>
        <w:jc w:val="left"/>
        <w:rPr>
          <w:rFonts w:cs="Arial"/>
          <w:b/>
          <w:bCs/>
        </w:rPr>
        <w:sectPr w:rsidR="00896DEB" w:rsidRPr="004270A8" w:rsidSect="00127F1E">
          <w:headerReference w:type="default" r:id="rId26"/>
          <w:footerReference w:type="default" r:id="rId27"/>
          <w:type w:val="continuous"/>
          <w:pgSz w:w="11907" w:h="16839"/>
          <w:pgMar w:top="1134" w:right="567" w:bottom="1134" w:left="1134" w:header="680" w:footer="510" w:gutter="0"/>
          <w:cols w:space="720"/>
          <w:docGrid w:linePitch="286"/>
        </w:sectPr>
      </w:pPr>
      <w:bookmarkStart w:id="137" w:name="_Ref117189139"/>
      <w:bookmarkStart w:id="138" w:name="_Ref495565530"/>
      <w:bookmarkStart w:id="139" w:name="_Toc528832982"/>
      <w:bookmarkStart w:id="140" w:name="_Toc531712017"/>
      <w:bookmarkStart w:id="141" w:name="_Toc51330618"/>
      <w:bookmarkStart w:id="142" w:name="_Toc311206743"/>
      <w:bookmarkStart w:id="143" w:name="_Toc329090436"/>
      <w:bookmarkStart w:id="144" w:name="_Toc407357801"/>
      <w:bookmarkStart w:id="145" w:name="_Ref412205215"/>
      <w:bookmarkEnd w:id="99"/>
      <w:bookmarkEnd w:id="100"/>
      <w:bookmarkEnd w:id="101"/>
      <w:bookmarkEnd w:id="102"/>
    </w:p>
    <w:p w14:paraId="56E64257" w14:textId="5106A874" w:rsidR="00095769" w:rsidRPr="004270A8" w:rsidRDefault="00AE54CD" w:rsidP="00D64C90">
      <w:pPr>
        <w:pStyle w:val="Heading1"/>
        <w:jc w:val="left"/>
        <w:rPr>
          <w:rFonts w:cs="Arial"/>
          <w:b/>
          <w:bCs/>
        </w:rPr>
      </w:pPr>
      <w:bookmarkStart w:id="146" w:name="_Ref117189152"/>
      <w:bookmarkStart w:id="147" w:name="_Toc122608732"/>
      <w:bookmarkEnd w:id="137"/>
      <w:r w:rsidRPr="004270A8">
        <w:rPr>
          <w:rFonts w:cs="Arial"/>
          <w:b/>
          <w:bCs/>
        </w:rPr>
        <w:lastRenderedPageBreak/>
        <w:t>Cài đặt</w:t>
      </w:r>
      <w:bookmarkEnd w:id="138"/>
      <w:bookmarkEnd w:id="139"/>
      <w:bookmarkEnd w:id="140"/>
      <w:bookmarkEnd w:id="141"/>
      <w:bookmarkEnd w:id="146"/>
      <w:bookmarkEnd w:id="147"/>
    </w:p>
    <w:p w14:paraId="161E058F" w14:textId="54FF9091" w:rsidR="007714CA" w:rsidRPr="004270A8" w:rsidRDefault="007714CA" w:rsidP="00C23E72">
      <w:pPr>
        <w:rPr>
          <w:rFonts w:eastAsia="MS Gothic" w:cs="Arial"/>
          <w:szCs w:val="21"/>
        </w:rPr>
      </w:pPr>
      <w:bookmarkStart w:id="148" w:name="_2.2_インストール"/>
      <w:bookmarkStart w:id="149" w:name="_Toc407357804"/>
      <w:bookmarkStart w:id="150" w:name="_Ref477533407"/>
      <w:bookmarkEnd w:id="142"/>
      <w:bookmarkEnd w:id="143"/>
      <w:bookmarkEnd w:id="144"/>
      <w:bookmarkEnd w:id="145"/>
      <w:bookmarkEnd w:id="148"/>
    </w:p>
    <w:p w14:paraId="65FF2267" w14:textId="631718FC" w:rsidR="004568BC" w:rsidRPr="00CB1574" w:rsidRDefault="004568BC" w:rsidP="009650CF">
      <w:pPr>
        <w:autoSpaceDE w:val="0"/>
        <w:autoSpaceDN w:val="0"/>
        <w:adjustRightInd w:val="0"/>
        <w:spacing w:line="360" w:lineRule="auto"/>
        <w:jc w:val="left"/>
        <w:rPr>
          <w:rFonts w:cs="Arial"/>
          <w:color w:val="000000"/>
          <w:kern w:val="0"/>
          <w:sz w:val="20"/>
          <w:highlight w:val="yellow"/>
        </w:rPr>
      </w:pPr>
      <w:bookmarkStart w:id="151" w:name="_Hlk117095172"/>
      <w:commentRangeStart w:id="152"/>
      <w:r w:rsidRPr="00CB1574">
        <w:rPr>
          <w:rFonts w:cs="Arial"/>
          <w:color w:val="000000"/>
          <w:kern w:val="0"/>
          <w:sz w:val="20"/>
          <w:highlight w:val="yellow"/>
        </w:rPr>
        <w:t xml:space="preserve">Khởi động trình cài đặt </w:t>
      </w:r>
      <w:commentRangeEnd w:id="152"/>
      <w:r w:rsidRPr="00CB1574">
        <w:rPr>
          <w:rStyle w:val="CommentReference"/>
          <w:sz w:val="20"/>
        </w:rPr>
        <w:commentReference w:id="152"/>
      </w:r>
      <w:r w:rsidRPr="00CB1574">
        <w:rPr>
          <w:rFonts w:cs="Arial"/>
          <w:color w:val="000000"/>
          <w:kern w:val="0"/>
          <w:sz w:val="20"/>
          <w:highlight w:val="yellow"/>
        </w:rPr>
        <w:t xml:space="preserve">, chỉ thư mục cài đặt ET-VPF, sau đó thực hiện cài đặt. </w:t>
      </w:r>
      <w:r w:rsidRPr="00CB1574">
        <w:rPr>
          <w:rFonts w:cs="Arial"/>
          <w:sz w:val="20"/>
          <w:highlight w:val="yellow"/>
        </w:rPr>
        <w:t xml:space="preserve">Đối với thư mục cài đặt </w:t>
      </w:r>
      <w:r w:rsidRPr="00CB1574">
        <w:rPr>
          <w:rFonts w:cs="Arial"/>
          <w:color w:val="000000"/>
          <w:kern w:val="0"/>
          <w:sz w:val="20"/>
          <w:highlight w:val="yellow"/>
        </w:rPr>
        <w:t xml:space="preserve">ET-VPF </w:t>
      </w:r>
      <w:r w:rsidRPr="00CB1574">
        <w:rPr>
          <w:rFonts w:cs="Arial"/>
          <w:sz w:val="20"/>
          <w:highlight w:val="yellow"/>
        </w:rPr>
        <w:t>, một thư mục bị nhắm mục tiêu để Kiểm tra tài khoản người dùng (UAC) , chẳng hạn như “&lt;ổ đĩa hệ thống&gt;:\Tệp chương trình” hoặc “&lt;ổ đĩa hệ thống&gt;:\Tệp chương trình (x86)”, không could be only.</w:t>
      </w:r>
      <w:bookmarkStart w:id="153" w:name="V10000_Installer_001"/>
      <w:bookmarkEnd w:id="153"/>
    </w:p>
    <w:bookmarkEnd w:id="151"/>
    <w:p w14:paraId="07D7C427" w14:textId="77777777" w:rsidR="004568BC" w:rsidRPr="00CB1574" w:rsidRDefault="004568BC" w:rsidP="009650CF">
      <w:pPr>
        <w:spacing w:line="360" w:lineRule="auto"/>
        <w:ind w:leftChars="302" w:left="1434" w:hangingChars="400" w:hanging="800"/>
        <w:jc w:val="left"/>
        <w:rPr>
          <w:rFonts w:cs="Arial"/>
          <w:sz w:val="20"/>
          <w:highlight w:val="yellow"/>
        </w:rPr>
      </w:pPr>
    </w:p>
    <w:p w14:paraId="7B8CD3DF" w14:textId="791F8944" w:rsidR="004568BC" w:rsidRPr="00CB1574" w:rsidRDefault="004568BC" w:rsidP="00CB1574">
      <w:pPr>
        <w:spacing w:line="360" w:lineRule="auto"/>
        <w:ind w:firstLine="1"/>
        <w:jc w:val="left"/>
        <w:rPr>
          <w:rFonts w:cs="Arial"/>
          <w:color w:val="000000"/>
          <w:kern w:val="0"/>
          <w:sz w:val="20"/>
        </w:rPr>
      </w:pPr>
      <w:r w:rsidRPr="00CB1574">
        <w:rPr>
          <w:rFonts w:cs="Arial"/>
          <w:b/>
          <w:bCs/>
          <w:sz w:val="20"/>
          <w:highlight w:val="yellow"/>
        </w:rPr>
        <w:t>Lưu ý</w:t>
      </w:r>
      <w:r w:rsidR="00CB1574">
        <w:rPr>
          <w:rFonts w:cs="Arial"/>
          <w:sz w:val="20"/>
          <w:highlight w:val="yellow"/>
          <w:lang w:val="en-US"/>
        </w:rPr>
        <w:t xml:space="preserve">: </w:t>
      </w:r>
      <w:r w:rsidRPr="00CB1574">
        <w:rPr>
          <w:rFonts w:cs="Arial"/>
          <w:sz w:val="20"/>
          <w:highlight w:val="yellow"/>
        </w:rPr>
        <w:t>Nếu được cài đặt trong một thư mục được nhắm mục tiêu cho UAC, ET-VPF không thể sử dụng được vì, ví dụ, không thể lưu đường dẫn cài đặt MATLAB.</w:t>
      </w:r>
      <w:r w:rsidRPr="00CB1574">
        <w:rPr>
          <w:rFonts w:cs="Arial"/>
          <w:color w:val="000000"/>
          <w:kern w:val="0"/>
          <w:sz w:val="20"/>
        </w:rPr>
        <w:t xml:space="preserve"> </w:t>
      </w:r>
    </w:p>
    <w:p w14:paraId="125DF0BB" w14:textId="77777777" w:rsidR="004568BC" w:rsidRPr="00CB1574" w:rsidRDefault="004568BC" w:rsidP="009650CF">
      <w:pPr>
        <w:autoSpaceDE w:val="0"/>
        <w:autoSpaceDN w:val="0"/>
        <w:adjustRightInd w:val="0"/>
        <w:spacing w:line="360" w:lineRule="auto"/>
        <w:jc w:val="left"/>
        <w:rPr>
          <w:rFonts w:cs="Arial"/>
          <w:color w:val="000000"/>
          <w:kern w:val="0"/>
          <w:sz w:val="20"/>
        </w:rPr>
      </w:pPr>
    </w:p>
    <w:p w14:paraId="0F012758" w14:textId="44B5ED50" w:rsidR="007714CA" w:rsidRPr="00CB1574" w:rsidRDefault="007714CA"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Bằng cách giải nén các gói đã nén, các chương trình, mẫu và thư viện cần thiết để liên lạc giữa MATLAB và VLAB (sau đây gọi là “thư viện liên lạc MATLAB”) được lưu trong các cấu trúc lưu trữ sau.</w:t>
      </w:r>
    </w:p>
    <w:p w14:paraId="3A4F10FE" w14:textId="52ACE146" w:rsidR="007714CA" w:rsidRPr="00CB1574" w:rsidRDefault="007714CA" w:rsidP="009650CF">
      <w:pPr>
        <w:autoSpaceDE w:val="0"/>
        <w:autoSpaceDN w:val="0"/>
        <w:adjustRightInd w:val="0"/>
        <w:spacing w:line="360" w:lineRule="auto"/>
        <w:jc w:val="left"/>
        <w:rPr>
          <w:rFonts w:cs="Arial"/>
          <w:color w:val="000000"/>
          <w:kern w:val="0"/>
          <w:sz w:val="20"/>
        </w:rPr>
      </w:pPr>
    </w:p>
    <w:p w14:paraId="70A358E8" w14:textId="77777777" w:rsidR="006618C6" w:rsidRPr="00CB1574" w:rsidRDefault="006618C6" w:rsidP="009650CF">
      <w:pPr>
        <w:spacing w:line="360" w:lineRule="auto"/>
        <w:rPr>
          <w:rFonts w:eastAsia="MS Gothic" w:cs="Arial"/>
          <w:sz w:val="20"/>
        </w:rPr>
      </w:pPr>
      <w:r w:rsidRPr="00CB1574">
        <w:rPr>
          <w:rFonts w:eastAsia="MS Gothic" w:cs="Arial"/>
          <w:sz w:val="20"/>
        </w:rPr>
        <w:t>Sau đây mô tả cấu trúc của gói ET-VPF sau khi cài đặt thành công.</w:t>
      </w:r>
    </w:p>
    <w:p w14:paraId="69910A58" w14:textId="77777777" w:rsidR="006618C6" w:rsidRPr="00CB1574" w:rsidRDefault="006618C6" w:rsidP="009650CF">
      <w:pPr>
        <w:autoSpaceDE w:val="0"/>
        <w:autoSpaceDN w:val="0"/>
        <w:adjustRightInd w:val="0"/>
        <w:spacing w:line="360" w:lineRule="auto"/>
        <w:jc w:val="left"/>
        <w:rPr>
          <w:rFonts w:cs="Arial"/>
          <w:color w:val="000000"/>
          <w:kern w:val="0"/>
          <w:sz w:val="20"/>
        </w:rPr>
      </w:pPr>
    </w:p>
    <w:p w14:paraId="064BB8B1" w14:textId="1D2243C4" w:rsidR="007714CA" w:rsidRPr="00CB1574" w:rsidRDefault="007714CA" w:rsidP="009650CF">
      <w:pPr>
        <w:pStyle w:val="ListParagraph"/>
        <w:numPr>
          <w:ilvl w:val="0"/>
          <w:numId w:val="49"/>
        </w:numPr>
        <w:autoSpaceDE w:val="0"/>
        <w:autoSpaceDN w:val="0"/>
        <w:adjustRightInd w:val="0"/>
        <w:spacing w:line="360" w:lineRule="auto"/>
        <w:ind w:leftChars="0"/>
        <w:jc w:val="left"/>
        <w:rPr>
          <w:rFonts w:cs="Arial"/>
          <w:color w:val="000000"/>
          <w:kern w:val="0"/>
          <w:sz w:val="20"/>
        </w:rPr>
      </w:pPr>
      <w:r w:rsidRPr="00CB1574">
        <w:rPr>
          <w:rFonts w:cs="Arial"/>
          <w:color w:val="000000"/>
          <w:kern w:val="0"/>
          <w:sz w:val="20"/>
        </w:rPr>
        <w:t xml:space="preserve">Cấu trúc thư mục cấu trúc trong thư mục gói ET-VPF </w:t>
      </w:r>
      <w:r w:rsidR="004568BC" w:rsidRPr="00CB1574">
        <w:rPr>
          <w:rFonts w:cs="Arial"/>
          <w:color w:val="000000"/>
          <w:kern w:val="0"/>
          <w:sz w:val="20"/>
          <w:highlight w:val="yellow"/>
        </w:rPr>
        <w:t>cho dòng thiết bị RH850/F1x.</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3685"/>
        <w:gridCol w:w="425"/>
        <w:gridCol w:w="3958"/>
        <w:gridCol w:w="6"/>
      </w:tblGrid>
      <w:tr w:rsidR="007714CA" w:rsidRPr="00CB1574" w14:paraId="4B467680" w14:textId="77777777" w:rsidTr="00CB1574">
        <w:trPr>
          <w:jc w:val="center"/>
        </w:trPr>
        <w:tc>
          <w:tcPr>
            <w:tcW w:w="2122" w:type="dxa"/>
            <w:shd w:val="clear" w:color="auto" w:fill="auto"/>
          </w:tcPr>
          <w:p w14:paraId="21F91EAB" w14:textId="7BD12875" w:rsidR="007714CA" w:rsidRPr="00CB1574" w:rsidRDefault="007714CA" w:rsidP="009650CF">
            <w:pPr>
              <w:autoSpaceDE w:val="0"/>
              <w:autoSpaceDN w:val="0"/>
              <w:adjustRightInd w:val="0"/>
              <w:spacing w:line="360" w:lineRule="auto"/>
              <w:ind w:rightChars="-201" w:right="-422"/>
              <w:jc w:val="left"/>
              <w:rPr>
                <w:rFonts w:cs="Arial"/>
                <w:color w:val="000000"/>
                <w:kern w:val="0"/>
                <w:sz w:val="20"/>
              </w:rPr>
            </w:pPr>
          </w:p>
        </w:tc>
        <w:tc>
          <w:tcPr>
            <w:tcW w:w="3685" w:type="dxa"/>
            <w:shd w:val="clear" w:color="auto" w:fill="auto"/>
          </w:tcPr>
          <w:p w14:paraId="6D1A3AB8" w14:textId="4CF2127E" w:rsidR="00894D91" w:rsidRPr="00CB1574" w:rsidRDefault="00894D91" w:rsidP="009650CF">
            <w:pPr>
              <w:autoSpaceDE w:val="0"/>
              <w:autoSpaceDN w:val="0"/>
              <w:adjustRightInd w:val="0"/>
              <w:spacing w:line="360" w:lineRule="auto"/>
              <w:jc w:val="left"/>
              <w:rPr>
                <w:rFonts w:cs="Arial"/>
                <w:color w:val="000000"/>
                <w:kern w:val="0"/>
                <w:sz w:val="20"/>
              </w:rPr>
            </w:pPr>
          </w:p>
        </w:tc>
        <w:tc>
          <w:tcPr>
            <w:tcW w:w="425" w:type="dxa"/>
            <w:shd w:val="clear" w:color="auto" w:fill="auto"/>
          </w:tcPr>
          <w:p w14:paraId="224B9251" w14:textId="2502A0DE" w:rsidR="007714CA" w:rsidRPr="00CB1574" w:rsidRDefault="007714CA" w:rsidP="009650CF">
            <w:pPr>
              <w:autoSpaceDE w:val="0"/>
              <w:autoSpaceDN w:val="0"/>
              <w:adjustRightInd w:val="0"/>
              <w:spacing w:line="360" w:lineRule="auto"/>
              <w:jc w:val="left"/>
              <w:rPr>
                <w:rFonts w:cs="Arial"/>
                <w:color w:val="000000"/>
                <w:kern w:val="0"/>
                <w:sz w:val="20"/>
              </w:rPr>
            </w:pPr>
          </w:p>
        </w:tc>
        <w:tc>
          <w:tcPr>
            <w:tcW w:w="3964" w:type="dxa"/>
            <w:gridSpan w:val="2"/>
          </w:tcPr>
          <w:p w14:paraId="4838EF70" w14:textId="60512B9A" w:rsidR="007714CA" w:rsidRPr="00CB1574" w:rsidRDefault="007714CA" w:rsidP="009650CF">
            <w:pPr>
              <w:autoSpaceDE w:val="0"/>
              <w:autoSpaceDN w:val="0"/>
              <w:adjustRightInd w:val="0"/>
              <w:spacing w:line="360" w:lineRule="auto"/>
              <w:jc w:val="left"/>
              <w:rPr>
                <w:rFonts w:cs="Arial"/>
                <w:color w:val="000000"/>
                <w:kern w:val="0"/>
                <w:sz w:val="20"/>
              </w:rPr>
            </w:pPr>
          </w:p>
        </w:tc>
      </w:tr>
      <w:tr w:rsidR="00003250" w:rsidRPr="00CB1574" w14:paraId="21D94CC5" w14:textId="77777777" w:rsidTr="00CB1574">
        <w:trPr>
          <w:gridAfter w:val="1"/>
          <w:wAfter w:w="6" w:type="dxa"/>
          <w:jc w:val="center"/>
        </w:trPr>
        <w:tc>
          <w:tcPr>
            <w:tcW w:w="2122" w:type="dxa"/>
            <w:shd w:val="clear" w:color="auto" w:fill="auto"/>
          </w:tcPr>
          <w:p w14:paraId="73E5E6BF" w14:textId="77777777" w:rsidR="004568BC" w:rsidRPr="00CB1574" w:rsidRDefault="004568BC" w:rsidP="009650CF">
            <w:pPr>
              <w:autoSpaceDE w:val="0"/>
              <w:autoSpaceDN w:val="0"/>
              <w:adjustRightInd w:val="0"/>
              <w:spacing w:line="360" w:lineRule="auto"/>
              <w:ind w:rightChars="-201" w:right="-422"/>
              <w:jc w:val="left"/>
              <w:rPr>
                <w:rFonts w:cs="Arial"/>
                <w:color w:val="000000"/>
                <w:kern w:val="0"/>
                <w:sz w:val="20"/>
                <w:highlight w:val="yellow"/>
              </w:rPr>
            </w:pPr>
            <w:r w:rsidRPr="00CB1574">
              <w:rPr>
                <w:rFonts w:cs="Arial"/>
                <w:color w:val="000000"/>
                <w:kern w:val="0"/>
                <w:sz w:val="20"/>
                <w:highlight w:val="yellow"/>
              </w:rPr>
              <w:t>&lt;Thư mục cài đặt ET-VPF&gt;\&lt;thông tin phiên bản&gt;\F1x\</w:t>
            </w:r>
          </w:p>
          <w:p w14:paraId="693CEC08" w14:textId="55D21ECA" w:rsidR="00003250" w:rsidRPr="00CB1574" w:rsidRDefault="004568BC" w:rsidP="009650CF">
            <w:pPr>
              <w:autoSpaceDE w:val="0"/>
              <w:autoSpaceDN w:val="0"/>
              <w:adjustRightInd w:val="0"/>
              <w:spacing w:line="360" w:lineRule="auto"/>
              <w:ind w:rightChars="-201" w:right="-422"/>
              <w:jc w:val="left"/>
              <w:rPr>
                <w:rFonts w:cs="Arial"/>
                <w:color w:val="000000"/>
                <w:kern w:val="0"/>
                <w:sz w:val="20"/>
              </w:rPr>
            </w:pPr>
            <w:r w:rsidRPr="00CB1574">
              <w:rPr>
                <w:rFonts w:cs="Arial"/>
                <w:color w:val="000000"/>
                <w:kern w:val="0"/>
                <w:sz w:val="20"/>
                <w:highlight w:val="yellow"/>
              </w:rPr>
              <w:t>ETVPF_gói\</w:t>
            </w:r>
          </w:p>
        </w:tc>
        <w:tc>
          <w:tcPr>
            <w:tcW w:w="3685" w:type="dxa"/>
            <w:shd w:val="clear" w:color="auto" w:fill="auto"/>
          </w:tcPr>
          <w:p w14:paraId="6137DF72" w14:textId="0E3FBABC"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ETVPF_include\ETVPF_S_function_block\</w:t>
            </w:r>
          </w:p>
        </w:tc>
        <w:tc>
          <w:tcPr>
            <w:tcW w:w="425" w:type="dxa"/>
            <w:shd w:val="clear" w:color="auto" w:fill="auto"/>
          </w:tcPr>
          <w:p w14:paraId="378411E0" w14:textId="0BD791D9"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tc>
        <w:tc>
          <w:tcPr>
            <w:tcW w:w="3958" w:type="dxa"/>
          </w:tcPr>
          <w:p w14:paraId="60AE82B5" w14:textId="5229991D"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sz w:val="20"/>
              </w:rPr>
              <w:t>Chứa mã nguồn được sử dụng để thực thi chương trình của thiết bị ngoại vi.</w:t>
            </w:r>
          </w:p>
        </w:tc>
      </w:tr>
      <w:tr w:rsidR="00003250" w:rsidRPr="00CB1574" w14:paraId="41285C9F" w14:textId="77777777" w:rsidTr="00CB1574">
        <w:trPr>
          <w:jc w:val="center"/>
        </w:trPr>
        <w:tc>
          <w:tcPr>
            <w:tcW w:w="2122" w:type="dxa"/>
            <w:shd w:val="clear" w:color="auto" w:fill="auto"/>
          </w:tcPr>
          <w:p w14:paraId="6D28C5FC" w14:textId="77777777" w:rsidR="00003250" w:rsidRPr="00CB1574" w:rsidRDefault="00003250" w:rsidP="009650CF">
            <w:pPr>
              <w:autoSpaceDE w:val="0"/>
              <w:autoSpaceDN w:val="0"/>
              <w:adjustRightInd w:val="0"/>
              <w:spacing w:line="360" w:lineRule="auto"/>
              <w:ind w:rightChars="-201" w:right="-422"/>
              <w:jc w:val="left"/>
              <w:rPr>
                <w:rFonts w:cs="Arial"/>
                <w:color w:val="000000"/>
                <w:kern w:val="0"/>
                <w:sz w:val="20"/>
              </w:rPr>
            </w:pPr>
          </w:p>
        </w:tc>
        <w:tc>
          <w:tcPr>
            <w:tcW w:w="3685" w:type="dxa"/>
            <w:shd w:val="clear" w:color="auto" w:fill="auto"/>
          </w:tcPr>
          <w:p w14:paraId="767662B8"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E66B1F9" w14:textId="77777777"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ETVPF_include\make\</w:t>
            </w:r>
          </w:p>
          <w:p w14:paraId="66914AC7"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56B8D93B"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27D0EE44"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1E4352D7" w14:textId="5AB689CA"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ETVPF_include\Renesas\</w:t>
            </w:r>
          </w:p>
          <w:p w14:paraId="06751E0F" w14:textId="4C6A3F13" w:rsidR="00003250" w:rsidRPr="00CB1574" w:rsidRDefault="00003250" w:rsidP="009650CF">
            <w:pPr>
              <w:autoSpaceDE w:val="0"/>
              <w:autoSpaceDN w:val="0"/>
              <w:adjustRightInd w:val="0"/>
              <w:spacing w:line="360" w:lineRule="auto"/>
              <w:jc w:val="left"/>
              <w:rPr>
                <w:rFonts w:cs="Arial"/>
                <w:color w:val="000000"/>
                <w:kern w:val="0"/>
                <w:sz w:val="20"/>
              </w:rPr>
            </w:pPr>
          </w:p>
          <w:p w14:paraId="611F3BD7"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5B9615EC"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4B94F186"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7471807E"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711186A2"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36B43012"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6D7E08DB"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23029C90" w14:textId="5955A750"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ETVPF_include\XML_input\</w:t>
            </w:r>
          </w:p>
          <w:p w14:paraId="3111536B"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6D19689E" w14:textId="77777777" w:rsidR="00003250" w:rsidRPr="00CB1574" w:rsidRDefault="00003250" w:rsidP="009650CF">
            <w:pPr>
              <w:autoSpaceDE w:val="0"/>
              <w:autoSpaceDN w:val="0"/>
              <w:adjustRightInd w:val="0"/>
              <w:spacing w:line="360" w:lineRule="auto"/>
              <w:jc w:val="left"/>
              <w:rPr>
                <w:rFonts w:cs="Arial"/>
                <w:sz w:val="20"/>
              </w:rPr>
            </w:pPr>
          </w:p>
          <w:p w14:paraId="3C3172C6" w14:textId="77777777" w:rsidR="00003250" w:rsidRPr="00CB1574" w:rsidRDefault="00003250" w:rsidP="009650CF">
            <w:pPr>
              <w:autoSpaceDE w:val="0"/>
              <w:autoSpaceDN w:val="0"/>
              <w:adjustRightInd w:val="0"/>
              <w:spacing w:line="360" w:lineRule="auto"/>
              <w:jc w:val="left"/>
              <w:rPr>
                <w:rFonts w:cs="Arial"/>
                <w:sz w:val="20"/>
              </w:rPr>
            </w:pPr>
          </w:p>
          <w:p w14:paraId="50404709" w14:textId="49A43927"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sz w:val="20"/>
              </w:rPr>
              <w:t>source code file</w:t>
            </w:r>
          </w:p>
        </w:tc>
        <w:tc>
          <w:tcPr>
            <w:tcW w:w="425" w:type="dxa"/>
            <w:shd w:val="clear" w:color="auto" w:fill="auto"/>
          </w:tcPr>
          <w:p w14:paraId="796A07F8"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38F55D56" w14:textId="77777777"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p w14:paraId="0E9CB831"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638FEE42"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48B3E61B"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7E013E94" w14:textId="65CB70D1"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p w14:paraId="2E77227F"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4020F19C"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F2A4E78"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7E73234"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D8BD6CD"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4D1BA865"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A8676B6"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25607CD8"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540B33D4" w14:textId="5277D564"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p w14:paraId="341AD758"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3F0B334D"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6F30668D"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4CF21317" w14:textId="62A50151"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tc>
        <w:tc>
          <w:tcPr>
            <w:tcW w:w="3964" w:type="dxa"/>
            <w:gridSpan w:val="2"/>
          </w:tcPr>
          <w:p w14:paraId="69A80A3A" w14:textId="77777777" w:rsidR="00003250" w:rsidRPr="00CB1574" w:rsidRDefault="00003250" w:rsidP="009650CF">
            <w:pPr>
              <w:autoSpaceDE w:val="0"/>
              <w:autoSpaceDN w:val="0"/>
              <w:adjustRightInd w:val="0"/>
              <w:spacing w:line="360" w:lineRule="auto"/>
              <w:jc w:val="left"/>
              <w:rPr>
                <w:rFonts w:cs="Arial"/>
                <w:color w:val="000000"/>
                <w:kern w:val="0"/>
                <w:sz w:val="20"/>
              </w:rPr>
            </w:pPr>
          </w:p>
          <w:p w14:paraId="05F3D0D6" w14:textId="77777777" w:rsidR="00003250" w:rsidRPr="00CB1574" w:rsidRDefault="00003250" w:rsidP="009650CF">
            <w:pPr>
              <w:autoSpaceDE w:val="0"/>
              <w:autoSpaceDN w:val="0"/>
              <w:adjustRightInd w:val="0"/>
              <w:spacing w:line="360" w:lineRule="auto"/>
              <w:jc w:val="left"/>
              <w:rPr>
                <w:rFonts w:cs="Arial"/>
                <w:sz w:val="20"/>
              </w:rPr>
            </w:pPr>
            <w:r w:rsidRPr="00CB1574">
              <w:rPr>
                <w:rFonts w:cs="Arial"/>
                <w:sz w:val="20"/>
              </w:rPr>
              <w:t>Chứa mẫu của tệp được tạo.</w:t>
            </w:r>
          </w:p>
          <w:p w14:paraId="4BE8D6C3" w14:textId="77777777" w:rsidR="00003250" w:rsidRPr="00CB1574" w:rsidRDefault="00003250" w:rsidP="009650CF">
            <w:pPr>
              <w:autoSpaceDE w:val="0"/>
              <w:autoSpaceDN w:val="0"/>
              <w:adjustRightInd w:val="0"/>
              <w:spacing w:line="360" w:lineRule="auto"/>
              <w:jc w:val="left"/>
              <w:rPr>
                <w:rFonts w:cs="Arial"/>
                <w:sz w:val="20"/>
              </w:rPr>
            </w:pPr>
          </w:p>
          <w:p w14:paraId="192CE16D" w14:textId="77777777" w:rsidR="00003250" w:rsidRPr="00CB1574" w:rsidRDefault="00003250" w:rsidP="009650CF">
            <w:pPr>
              <w:autoSpaceDE w:val="0"/>
              <w:autoSpaceDN w:val="0"/>
              <w:adjustRightInd w:val="0"/>
              <w:spacing w:line="360" w:lineRule="auto"/>
              <w:jc w:val="left"/>
              <w:rPr>
                <w:rFonts w:cs="Arial"/>
                <w:sz w:val="20"/>
              </w:rPr>
            </w:pPr>
          </w:p>
          <w:p w14:paraId="42A1A695" w14:textId="77777777" w:rsidR="00003250" w:rsidRPr="00CB1574" w:rsidRDefault="00003250" w:rsidP="009650CF">
            <w:pPr>
              <w:spacing w:line="360" w:lineRule="auto"/>
              <w:rPr>
                <w:rFonts w:cs="Arial"/>
                <w:sz w:val="20"/>
              </w:rPr>
            </w:pPr>
            <w:r w:rsidRPr="00CB1574">
              <w:rPr>
                <w:rFonts w:cs="Arial"/>
                <w:sz w:val="20"/>
              </w:rPr>
              <w:t>Chứa mã nguồn của từng thiết bị được sử dụng cho Renesas biên dịch biên dịch.</w:t>
            </w:r>
          </w:p>
          <w:p w14:paraId="4E806C02" w14:textId="77777777" w:rsidR="00003250" w:rsidRPr="00CB1574" w:rsidRDefault="00003250" w:rsidP="009650CF">
            <w:pPr>
              <w:spacing w:line="360" w:lineRule="auto"/>
              <w:rPr>
                <w:rFonts w:cs="Arial"/>
                <w:sz w:val="20"/>
              </w:rPr>
            </w:pPr>
          </w:p>
          <w:p w14:paraId="5B7874F8" w14:textId="76CCBB39" w:rsidR="00003250" w:rsidRPr="00CB1574" w:rsidRDefault="00003250" w:rsidP="009650CF">
            <w:pPr>
              <w:autoSpaceDE w:val="0"/>
              <w:autoSpaceDN w:val="0"/>
              <w:adjustRightInd w:val="0"/>
              <w:spacing w:line="360" w:lineRule="auto"/>
              <w:jc w:val="left"/>
              <w:rPr>
                <w:rFonts w:cs="Arial"/>
                <w:sz w:val="20"/>
              </w:rPr>
            </w:pPr>
            <w:r w:rsidRPr="00CB1574">
              <w:rPr>
                <w:rFonts w:cs="Arial"/>
                <w:b/>
                <w:bCs/>
                <w:i/>
                <w:iCs/>
                <w:sz w:val="20"/>
              </w:rPr>
              <w:t xml:space="preserve">Lưu ý: </w:t>
            </w:r>
            <w:r w:rsidRPr="00CB1574">
              <w:rPr>
                <w:rFonts w:cs="Arial"/>
                <w:sz w:val="20"/>
              </w:rPr>
              <w:t xml:space="preserve">Người dùng có thể sửa đổi các tệp mã khởi động trong </w:t>
            </w:r>
            <w:del w:id="154" w:author="Hiroyasu Nishiumi" w:date="2022-10-20T11:14:00Z">
              <w:r w:rsidRPr="00CB1574" w:rsidDel="00152A2F">
                <w:rPr>
                  <w:rFonts w:cs="Arial"/>
                  <w:sz w:val="20"/>
                </w:rPr>
                <w:delText>“</w:delText>
              </w:r>
              <w:commentRangeStart w:id="155"/>
              <w:commentRangeStart w:id="156"/>
              <w:r w:rsidRPr="00CB1574" w:rsidDel="00152A2F">
                <w:rPr>
                  <w:rFonts w:cs="Arial"/>
                  <w:sz w:val="20"/>
                </w:rPr>
                <w:delText>Linker</w:delText>
              </w:r>
              <w:commentRangeEnd w:id="155"/>
              <w:r w:rsidR="00BB4474" w:rsidRPr="00CB1574" w:rsidDel="00152A2F">
                <w:rPr>
                  <w:rStyle w:val="CommentReference"/>
                  <w:rFonts w:cs="Arial"/>
                  <w:sz w:val="20"/>
                </w:rPr>
                <w:commentReference w:id="155"/>
              </w:r>
              <w:commentRangeEnd w:id="156"/>
              <w:r w:rsidR="00050255" w:rsidRPr="00CB1574" w:rsidDel="00152A2F">
                <w:rPr>
                  <w:rStyle w:val="CommentReference"/>
                  <w:rFonts w:cs="Arial"/>
                  <w:sz w:val="20"/>
                </w:rPr>
                <w:commentReference w:id="156"/>
              </w:r>
              <w:r w:rsidRPr="00CB1574" w:rsidDel="00152A2F">
                <w:rPr>
                  <w:rFonts w:cs="Arial"/>
                  <w:sz w:val="20"/>
                </w:rPr>
                <w:delText xml:space="preserve">”, </w:delText>
              </w:r>
            </w:del>
            <w:r w:rsidRPr="00CB1574">
              <w:rPr>
                <w:rFonts w:cs="Arial"/>
                <w:sz w:val="20"/>
              </w:rPr>
              <w:t>thư mục “khởi động” nhưng Renesas Electronics không chịu trách nhiệm về chất lượng.</w:t>
            </w:r>
          </w:p>
          <w:p w14:paraId="60D7FA29" w14:textId="77777777" w:rsidR="00003250" w:rsidRPr="00CB1574" w:rsidRDefault="00003250" w:rsidP="009650CF">
            <w:pPr>
              <w:autoSpaceDE w:val="0"/>
              <w:autoSpaceDN w:val="0"/>
              <w:adjustRightInd w:val="0"/>
              <w:spacing w:line="360" w:lineRule="auto"/>
              <w:jc w:val="left"/>
              <w:rPr>
                <w:rFonts w:cs="Arial"/>
                <w:sz w:val="20"/>
              </w:rPr>
            </w:pPr>
          </w:p>
          <w:p w14:paraId="23050CC1" w14:textId="77777777" w:rsidR="00003250" w:rsidRPr="00CB1574" w:rsidRDefault="00003250" w:rsidP="009650CF">
            <w:pPr>
              <w:autoSpaceDE w:val="0"/>
              <w:autoSpaceDN w:val="0"/>
              <w:adjustRightInd w:val="0"/>
              <w:spacing w:line="360" w:lineRule="auto"/>
              <w:jc w:val="left"/>
              <w:rPr>
                <w:rFonts w:cs="Arial"/>
                <w:sz w:val="20"/>
              </w:rPr>
            </w:pPr>
            <w:r w:rsidRPr="00CB1574">
              <w:rPr>
                <w:rFonts w:cs="Arial"/>
                <w:sz w:val="20"/>
              </w:rPr>
              <w:t>Chứa các tệp đầu vào XML được cung cấp cho từng dòng thiết bị RH850.</w:t>
            </w:r>
          </w:p>
          <w:p w14:paraId="4E0DF763" w14:textId="3E8C5931" w:rsidR="00003250" w:rsidRPr="00CB1574" w:rsidRDefault="00003250" w:rsidP="009650CF">
            <w:pPr>
              <w:autoSpaceDE w:val="0"/>
              <w:autoSpaceDN w:val="0"/>
              <w:adjustRightInd w:val="0"/>
              <w:spacing w:line="360" w:lineRule="auto"/>
              <w:jc w:val="left"/>
              <w:rPr>
                <w:rFonts w:cs="Arial"/>
                <w:sz w:val="20"/>
              </w:rPr>
            </w:pPr>
          </w:p>
          <w:p w14:paraId="009076C0" w14:textId="01D1ED13" w:rsidR="00003250" w:rsidRPr="00CB1574" w:rsidRDefault="00003250" w:rsidP="009650CF">
            <w:pPr>
              <w:autoSpaceDE w:val="0"/>
              <w:autoSpaceDN w:val="0"/>
              <w:adjustRightInd w:val="0"/>
              <w:spacing w:line="360" w:lineRule="auto"/>
              <w:jc w:val="left"/>
              <w:rPr>
                <w:rFonts w:cs="Arial"/>
                <w:color w:val="000000"/>
                <w:kern w:val="0"/>
                <w:sz w:val="20"/>
              </w:rPr>
            </w:pPr>
            <w:r w:rsidRPr="00CB1574">
              <w:rPr>
                <w:rFonts w:cs="Arial"/>
                <w:sz w:val="20"/>
              </w:rPr>
              <w:t>Chứa danh sách mã nguồn tệp (bao gồm: *.p, *.tlc, tạo tệp) được sử dụng để thực hiện chương trình thi của ET-VPF.</w:t>
            </w:r>
          </w:p>
        </w:tc>
      </w:tr>
    </w:tbl>
    <w:p w14:paraId="4476146F" w14:textId="541E7DFB" w:rsidR="00EE096F" w:rsidRPr="004270A8" w:rsidRDefault="00EE096F" w:rsidP="007714CA">
      <w:pPr>
        <w:autoSpaceDE w:val="0"/>
        <w:autoSpaceDN w:val="0"/>
        <w:adjustRightInd w:val="0"/>
        <w:jc w:val="left"/>
        <w:rPr>
          <w:rFonts w:cs="Arial"/>
          <w:color w:val="000000"/>
          <w:kern w:val="0"/>
          <w:szCs w:val="21"/>
        </w:rPr>
      </w:pPr>
    </w:p>
    <w:p w14:paraId="049B47CF" w14:textId="0066E6A5" w:rsidR="007714CA" w:rsidRPr="004270A8" w:rsidRDefault="00EE096F" w:rsidP="00EE096F">
      <w:pPr>
        <w:widowControl/>
        <w:jc w:val="left"/>
        <w:rPr>
          <w:rFonts w:cs="Arial"/>
          <w:color w:val="000000"/>
          <w:kern w:val="0"/>
          <w:szCs w:val="21"/>
        </w:rPr>
      </w:pPr>
      <w:r w:rsidRPr="004270A8">
        <w:rPr>
          <w:rFonts w:cs="Arial"/>
          <w:color w:val="000000"/>
          <w:kern w:val="0"/>
          <w:szCs w:val="21"/>
        </w:rPr>
        <w:br w:type="page"/>
      </w:r>
    </w:p>
    <w:p w14:paraId="3D27A03A" w14:textId="0EA3B027" w:rsidR="003D35DA" w:rsidRPr="00CB1574" w:rsidRDefault="004568BC" w:rsidP="00CB1574">
      <w:pPr>
        <w:pStyle w:val="ListParagraph"/>
        <w:numPr>
          <w:ilvl w:val="0"/>
          <w:numId w:val="49"/>
        </w:numPr>
        <w:autoSpaceDE w:val="0"/>
        <w:autoSpaceDN w:val="0"/>
        <w:adjustRightInd w:val="0"/>
        <w:spacing w:line="360" w:lineRule="auto"/>
        <w:ind w:leftChars="0"/>
        <w:jc w:val="left"/>
        <w:rPr>
          <w:rFonts w:cs="Arial"/>
          <w:color w:val="000000"/>
          <w:kern w:val="0"/>
          <w:sz w:val="20"/>
        </w:rPr>
      </w:pPr>
      <w:r w:rsidRPr="00CB1574">
        <w:rPr>
          <w:rFonts w:cs="Arial"/>
          <w:color w:val="000000"/>
          <w:kern w:val="0"/>
          <w:sz w:val="20"/>
        </w:rPr>
        <w:lastRenderedPageBreak/>
        <w:t xml:space="preserve">Cấu trúc F cũ hơn trong thư mục gói ET-VPF dành cho </w:t>
      </w:r>
      <w:bookmarkStart w:id="157" w:name="V10000_Req_03_004"/>
      <w:bookmarkStart w:id="158" w:name="V10000_Req_05_001"/>
      <w:bookmarkEnd w:id="157"/>
      <w:bookmarkEnd w:id="158"/>
      <w:r w:rsidRPr="00CB1574">
        <w:rPr>
          <w:rFonts w:cs="Arial"/>
          <w:color w:val="000000"/>
          <w:kern w:val="0"/>
          <w:sz w:val="20"/>
        </w:rPr>
        <w:t>dòng thiết bị RH850/U2x.</w:t>
      </w:r>
    </w:p>
    <w:p w14:paraId="6D4832D1" w14:textId="7FDB158A" w:rsidR="00894D91" w:rsidRPr="00CB1574" w:rsidRDefault="00894D91" w:rsidP="00CB1574">
      <w:pPr>
        <w:autoSpaceDE w:val="0"/>
        <w:autoSpaceDN w:val="0"/>
        <w:adjustRightInd w:val="0"/>
        <w:spacing w:line="360" w:lineRule="auto"/>
        <w:jc w:val="left"/>
        <w:rPr>
          <w:rFonts w:cs="Arial"/>
          <w:color w:val="000000"/>
          <w:kern w:val="0"/>
          <w:sz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3845"/>
        <w:gridCol w:w="469"/>
        <w:gridCol w:w="3626"/>
        <w:gridCol w:w="6"/>
      </w:tblGrid>
      <w:tr w:rsidR="00EE096F" w:rsidRPr="00CB1574" w14:paraId="1B16CC05" w14:textId="77777777" w:rsidTr="00CB1574">
        <w:trPr>
          <w:gridAfter w:val="1"/>
          <w:wAfter w:w="6" w:type="dxa"/>
          <w:jc w:val="center"/>
        </w:trPr>
        <w:tc>
          <w:tcPr>
            <w:tcW w:w="2160" w:type="dxa"/>
            <w:shd w:val="clear" w:color="auto" w:fill="auto"/>
          </w:tcPr>
          <w:p w14:paraId="487FE572" w14:textId="77777777" w:rsidR="004568BC" w:rsidRPr="00CB1574" w:rsidRDefault="004568BC" w:rsidP="00CB1574">
            <w:pPr>
              <w:autoSpaceDE w:val="0"/>
              <w:autoSpaceDN w:val="0"/>
              <w:adjustRightInd w:val="0"/>
              <w:spacing w:line="360" w:lineRule="auto"/>
              <w:ind w:rightChars="-201" w:right="-422"/>
              <w:jc w:val="left"/>
              <w:rPr>
                <w:rFonts w:cs="Arial"/>
                <w:color w:val="000000"/>
                <w:kern w:val="0"/>
                <w:sz w:val="20"/>
              </w:rPr>
            </w:pPr>
            <w:r w:rsidRPr="00CB1574">
              <w:rPr>
                <w:rFonts w:cs="Arial"/>
                <w:color w:val="000000"/>
                <w:kern w:val="0"/>
                <w:sz w:val="20"/>
              </w:rPr>
              <w:t>&lt;Thư mục cài đặt ET-VPF&gt;\&lt;thông tin phiên bản&gt;\U2x\</w:t>
            </w:r>
          </w:p>
          <w:p w14:paraId="572EEBAA" w14:textId="6D922220" w:rsidR="00EE096F" w:rsidRPr="00CB1574" w:rsidRDefault="004568BC" w:rsidP="00CB1574">
            <w:pPr>
              <w:autoSpaceDE w:val="0"/>
              <w:autoSpaceDN w:val="0"/>
              <w:adjustRightInd w:val="0"/>
              <w:spacing w:line="360" w:lineRule="auto"/>
              <w:ind w:rightChars="-201" w:right="-422"/>
              <w:jc w:val="left"/>
              <w:rPr>
                <w:rFonts w:cs="Arial"/>
                <w:color w:val="000000"/>
                <w:kern w:val="0"/>
                <w:sz w:val="20"/>
              </w:rPr>
            </w:pPr>
            <w:r w:rsidRPr="00CB1574">
              <w:rPr>
                <w:rFonts w:cs="Arial"/>
                <w:color w:val="000000"/>
                <w:kern w:val="0"/>
                <w:sz w:val="20"/>
              </w:rPr>
              <w:t>ETVPF_gói\</w:t>
            </w:r>
          </w:p>
        </w:tc>
        <w:tc>
          <w:tcPr>
            <w:tcW w:w="3690" w:type="dxa"/>
            <w:shd w:val="clear" w:color="auto" w:fill="auto"/>
          </w:tcPr>
          <w:p w14:paraId="3E13CE78"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ETVPF_include\ETVPF_S_function_block\</w:t>
            </w:r>
          </w:p>
        </w:tc>
        <w:tc>
          <w:tcPr>
            <w:tcW w:w="450" w:type="dxa"/>
            <w:shd w:val="clear" w:color="auto" w:fill="auto"/>
          </w:tcPr>
          <w:p w14:paraId="18E4B926"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tc>
        <w:tc>
          <w:tcPr>
            <w:tcW w:w="3480" w:type="dxa"/>
          </w:tcPr>
          <w:p w14:paraId="199F9B55"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sz w:val="20"/>
              </w:rPr>
              <w:t>Chứa mã nguồn được sử dụng để thực thi chương trình của thiết bị ngoại vi.</w:t>
            </w:r>
          </w:p>
        </w:tc>
      </w:tr>
      <w:tr w:rsidR="00EE096F" w:rsidRPr="00CB1574" w14:paraId="6A832FD3" w14:textId="77777777" w:rsidTr="00CB1574">
        <w:trPr>
          <w:jc w:val="center"/>
        </w:trPr>
        <w:tc>
          <w:tcPr>
            <w:tcW w:w="2160" w:type="dxa"/>
            <w:shd w:val="clear" w:color="auto" w:fill="auto"/>
          </w:tcPr>
          <w:p w14:paraId="549DA1E0" w14:textId="77777777" w:rsidR="00EE096F" w:rsidRPr="00CB1574" w:rsidRDefault="00EE096F" w:rsidP="00CB1574">
            <w:pPr>
              <w:autoSpaceDE w:val="0"/>
              <w:autoSpaceDN w:val="0"/>
              <w:adjustRightInd w:val="0"/>
              <w:spacing w:line="360" w:lineRule="auto"/>
              <w:ind w:rightChars="-201" w:right="-422"/>
              <w:jc w:val="left"/>
              <w:rPr>
                <w:rFonts w:cs="Arial"/>
                <w:color w:val="000000"/>
                <w:kern w:val="0"/>
                <w:sz w:val="20"/>
              </w:rPr>
            </w:pPr>
          </w:p>
        </w:tc>
        <w:tc>
          <w:tcPr>
            <w:tcW w:w="3690" w:type="dxa"/>
            <w:shd w:val="clear" w:color="auto" w:fill="auto"/>
          </w:tcPr>
          <w:p w14:paraId="3E57E1D8"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4C8002A5"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ETVPF_include\make\</w:t>
            </w:r>
          </w:p>
          <w:p w14:paraId="65F25259"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1C4E1B71"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7B7F823B"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65B41CE0"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ETVPF_include\Renesas\</w:t>
            </w:r>
          </w:p>
          <w:p w14:paraId="49C49890"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161DA854"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0ACF5418"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4ED9CB53"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145A083F"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5CFB0B3D"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25EAFF66"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4354B689"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23EB6E61"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5C3F8BF2"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sz w:val="20"/>
              </w:rPr>
              <w:t>source code file</w:t>
            </w:r>
          </w:p>
        </w:tc>
        <w:tc>
          <w:tcPr>
            <w:tcW w:w="450" w:type="dxa"/>
            <w:shd w:val="clear" w:color="auto" w:fill="auto"/>
          </w:tcPr>
          <w:p w14:paraId="0CE89AF5"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528D6CE3"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p w14:paraId="16973009"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411A8E81"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32D9BE69"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666A89EC"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p w14:paraId="203A2363"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716C6215"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65FBA6A7"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02354B95"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51A150B8"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34A28886"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5A5C59D0"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23EE784D"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0E89DF7E"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386809EF" w14:textId="31E438F1"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color w:val="000000"/>
                <w:kern w:val="0"/>
                <w:sz w:val="20"/>
              </w:rPr>
              <w:t>…</w:t>
            </w:r>
          </w:p>
        </w:tc>
        <w:tc>
          <w:tcPr>
            <w:tcW w:w="3486" w:type="dxa"/>
            <w:gridSpan w:val="2"/>
          </w:tcPr>
          <w:p w14:paraId="0A51E52D" w14:textId="77777777" w:rsidR="00EE096F" w:rsidRPr="00CB1574" w:rsidRDefault="00EE096F" w:rsidP="00CB1574">
            <w:pPr>
              <w:autoSpaceDE w:val="0"/>
              <w:autoSpaceDN w:val="0"/>
              <w:adjustRightInd w:val="0"/>
              <w:spacing w:line="360" w:lineRule="auto"/>
              <w:jc w:val="left"/>
              <w:rPr>
                <w:rFonts w:cs="Arial"/>
                <w:color w:val="000000"/>
                <w:kern w:val="0"/>
                <w:sz w:val="20"/>
              </w:rPr>
            </w:pPr>
          </w:p>
          <w:p w14:paraId="02D1B08A" w14:textId="77777777" w:rsidR="00EE096F" w:rsidRPr="00CB1574" w:rsidRDefault="00EE096F" w:rsidP="00CB1574">
            <w:pPr>
              <w:autoSpaceDE w:val="0"/>
              <w:autoSpaceDN w:val="0"/>
              <w:adjustRightInd w:val="0"/>
              <w:spacing w:line="360" w:lineRule="auto"/>
              <w:jc w:val="left"/>
              <w:rPr>
                <w:rFonts w:cs="Arial"/>
                <w:sz w:val="20"/>
              </w:rPr>
            </w:pPr>
            <w:r w:rsidRPr="00CB1574">
              <w:rPr>
                <w:rFonts w:cs="Arial"/>
                <w:sz w:val="20"/>
              </w:rPr>
              <w:t>Chứa mẫu của tệp được tạo.</w:t>
            </w:r>
          </w:p>
          <w:p w14:paraId="416E52A8" w14:textId="77777777" w:rsidR="00EE096F" w:rsidRPr="00CB1574" w:rsidRDefault="00EE096F" w:rsidP="00CB1574">
            <w:pPr>
              <w:autoSpaceDE w:val="0"/>
              <w:autoSpaceDN w:val="0"/>
              <w:adjustRightInd w:val="0"/>
              <w:spacing w:line="360" w:lineRule="auto"/>
              <w:jc w:val="left"/>
              <w:rPr>
                <w:rFonts w:cs="Arial"/>
                <w:sz w:val="20"/>
              </w:rPr>
            </w:pPr>
          </w:p>
          <w:p w14:paraId="4065DD89" w14:textId="77777777" w:rsidR="00EE096F" w:rsidRPr="00CB1574" w:rsidRDefault="00EE096F" w:rsidP="00CB1574">
            <w:pPr>
              <w:autoSpaceDE w:val="0"/>
              <w:autoSpaceDN w:val="0"/>
              <w:adjustRightInd w:val="0"/>
              <w:spacing w:line="360" w:lineRule="auto"/>
              <w:jc w:val="left"/>
              <w:rPr>
                <w:rFonts w:cs="Arial"/>
                <w:sz w:val="20"/>
              </w:rPr>
            </w:pPr>
          </w:p>
          <w:p w14:paraId="1EF0ADD5" w14:textId="77777777" w:rsidR="00EE096F" w:rsidRPr="00CB1574" w:rsidRDefault="00EE096F" w:rsidP="00CB1574">
            <w:pPr>
              <w:spacing w:line="360" w:lineRule="auto"/>
              <w:rPr>
                <w:rFonts w:cs="Arial"/>
                <w:sz w:val="20"/>
              </w:rPr>
            </w:pPr>
            <w:r w:rsidRPr="00CB1574">
              <w:rPr>
                <w:rFonts w:cs="Arial"/>
                <w:sz w:val="20"/>
              </w:rPr>
              <w:t>Chứa mã nguồn của từng thiết bị được sử dụng cho Renesas biên dịch biên dịch.</w:t>
            </w:r>
          </w:p>
          <w:p w14:paraId="12498EC9" w14:textId="77777777" w:rsidR="00EE096F" w:rsidRPr="00CB1574" w:rsidRDefault="00EE096F" w:rsidP="00CB1574">
            <w:pPr>
              <w:spacing w:line="360" w:lineRule="auto"/>
              <w:rPr>
                <w:rFonts w:cs="Arial"/>
                <w:sz w:val="20"/>
              </w:rPr>
            </w:pPr>
          </w:p>
          <w:p w14:paraId="7AA9B48D" w14:textId="28EB2988" w:rsidR="00EE096F" w:rsidRPr="00CB1574" w:rsidRDefault="00EE096F" w:rsidP="00CB1574">
            <w:pPr>
              <w:autoSpaceDE w:val="0"/>
              <w:autoSpaceDN w:val="0"/>
              <w:adjustRightInd w:val="0"/>
              <w:spacing w:line="360" w:lineRule="auto"/>
              <w:jc w:val="left"/>
              <w:rPr>
                <w:rFonts w:cs="Arial"/>
                <w:sz w:val="20"/>
              </w:rPr>
            </w:pPr>
            <w:r w:rsidRPr="00CB1574">
              <w:rPr>
                <w:rFonts w:cs="Arial"/>
                <w:b/>
                <w:bCs/>
                <w:i/>
                <w:iCs/>
                <w:sz w:val="20"/>
              </w:rPr>
              <w:t xml:space="preserve">Lưu ý: </w:t>
            </w:r>
            <w:r w:rsidRPr="00CB1574">
              <w:rPr>
                <w:rFonts w:cs="Arial"/>
                <w:sz w:val="20"/>
              </w:rPr>
              <w:t xml:space="preserve">Người dùng có thể sửa đổi các tệp mã khởi động trong </w:t>
            </w:r>
            <w:del w:id="159" w:author="Hiroyasu Nishiumi" w:date="2022-10-20T11:14:00Z">
              <w:r w:rsidRPr="00CB1574" w:rsidDel="00152A2F">
                <w:rPr>
                  <w:rFonts w:cs="Arial"/>
                  <w:sz w:val="20"/>
                </w:rPr>
                <w:delText xml:space="preserve"> “Linker”</w:delText>
              </w:r>
            </w:del>
            <w:r w:rsidRPr="00CB1574">
              <w:rPr>
                <w:rFonts w:cs="Arial"/>
                <w:sz w:val="20"/>
              </w:rPr>
              <w:t>thư mục “khởi động” nhưng Renesas Electronics không chịu trách nhiệm về chất lượng.</w:t>
            </w:r>
          </w:p>
          <w:p w14:paraId="56C093B2" w14:textId="77777777" w:rsidR="00BE3EB9" w:rsidRPr="00CB1574" w:rsidRDefault="00BE3EB9" w:rsidP="00CB1574">
            <w:pPr>
              <w:autoSpaceDE w:val="0"/>
              <w:autoSpaceDN w:val="0"/>
              <w:adjustRightInd w:val="0"/>
              <w:spacing w:line="360" w:lineRule="auto"/>
              <w:jc w:val="left"/>
              <w:rPr>
                <w:rFonts w:cs="Arial"/>
                <w:sz w:val="20"/>
              </w:rPr>
            </w:pPr>
          </w:p>
          <w:p w14:paraId="5B8077DD" w14:textId="77777777" w:rsidR="00EE096F" w:rsidRPr="00CB1574" w:rsidRDefault="00EE096F" w:rsidP="00CB1574">
            <w:pPr>
              <w:autoSpaceDE w:val="0"/>
              <w:autoSpaceDN w:val="0"/>
              <w:adjustRightInd w:val="0"/>
              <w:spacing w:line="360" w:lineRule="auto"/>
              <w:jc w:val="left"/>
              <w:rPr>
                <w:rFonts w:cs="Arial"/>
                <w:color w:val="000000"/>
                <w:kern w:val="0"/>
                <w:sz w:val="20"/>
              </w:rPr>
            </w:pPr>
            <w:r w:rsidRPr="00CB1574">
              <w:rPr>
                <w:rFonts w:cs="Arial"/>
                <w:sz w:val="20"/>
              </w:rPr>
              <w:t>Chứa danh sách mã nguồn tệp (bao gồm: *.p, *.tlc, tạo tệp) được sử dụng để thực hiện chương trình thi của ET-VPF.</w:t>
            </w:r>
          </w:p>
        </w:tc>
      </w:tr>
    </w:tbl>
    <w:p w14:paraId="4BC34E64" w14:textId="1D6F94B4" w:rsidR="004568BC" w:rsidRPr="00CB1574" w:rsidRDefault="004568BC" w:rsidP="00CB1574">
      <w:pPr>
        <w:autoSpaceDE w:val="0"/>
        <w:autoSpaceDN w:val="0"/>
        <w:adjustRightInd w:val="0"/>
        <w:spacing w:line="360" w:lineRule="auto"/>
        <w:jc w:val="left"/>
        <w:rPr>
          <w:rFonts w:cs="Arial"/>
          <w:color w:val="000000"/>
          <w:kern w:val="0"/>
          <w:sz w:val="20"/>
        </w:rPr>
      </w:pPr>
    </w:p>
    <w:p w14:paraId="5CA8803A" w14:textId="77777777" w:rsidR="006C0281" w:rsidRPr="00CB1574" w:rsidRDefault="006C0281" w:rsidP="00CB1574">
      <w:pPr>
        <w:autoSpaceDE w:val="0"/>
        <w:autoSpaceDN w:val="0"/>
        <w:adjustRightInd w:val="0"/>
        <w:spacing w:line="360" w:lineRule="auto"/>
        <w:jc w:val="left"/>
        <w:rPr>
          <w:rFonts w:cs="Arial"/>
          <w:color w:val="000000"/>
          <w:kern w:val="0"/>
          <w:sz w:val="20"/>
        </w:rPr>
      </w:pPr>
    </w:p>
    <w:p w14:paraId="6E2D703C" w14:textId="77777777" w:rsidR="00CB1574" w:rsidRPr="00CB1574" w:rsidRDefault="004568BC" w:rsidP="00CB1574">
      <w:pPr>
        <w:spacing w:line="360" w:lineRule="auto"/>
        <w:rPr>
          <w:rFonts w:eastAsia="MS Gothic" w:cs="Arial"/>
          <w:b/>
          <w:bCs/>
          <w:sz w:val="20"/>
          <w:lang w:val="en-US"/>
        </w:rPr>
      </w:pPr>
      <w:r w:rsidRPr="00CB1574">
        <w:rPr>
          <w:rFonts w:eastAsia="MS Gothic" w:cs="Arial"/>
          <w:b/>
          <w:bCs/>
          <w:sz w:val="20"/>
        </w:rPr>
        <w:t>Ghi chú</w:t>
      </w:r>
      <w:r w:rsidR="00CB1574" w:rsidRPr="00CB1574">
        <w:rPr>
          <w:rFonts w:eastAsia="MS Gothic" w:cs="Arial"/>
          <w:b/>
          <w:bCs/>
          <w:sz w:val="20"/>
          <w:lang w:val="en-US"/>
        </w:rPr>
        <w:t>:</w:t>
      </w:r>
    </w:p>
    <w:p w14:paraId="2CADB30A" w14:textId="79F5049A" w:rsidR="004568BC" w:rsidRPr="00CB1574" w:rsidRDefault="004568BC" w:rsidP="00CB1574">
      <w:pPr>
        <w:spacing w:line="360" w:lineRule="auto"/>
        <w:ind w:left="567"/>
        <w:rPr>
          <w:rFonts w:eastAsia="MS Gothic" w:cs="Arial"/>
          <w:sz w:val="20"/>
        </w:rPr>
      </w:pPr>
      <w:r w:rsidRPr="00CB1574">
        <w:rPr>
          <w:rFonts w:eastAsia="MS Gothic" w:cs="Arial"/>
          <w:sz w:val="20"/>
        </w:rPr>
        <w:t>1. &lt;Thông tin phiên bản&gt; hiện tại là V1.00.00.</w:t>
      </w:r>
    </w:p>
    <w:p w14:paraId="1EBA4041" w14:textId="142372B1" w:rsidR="004568BC" w:rsidRPr="00CB1574" w:rsidRDefault="004568BC" w:rsidP="00CB1574">
      <w:pPr>
        <w:autoSpaceDE w:val="0"/>
        <w:autoSpaceDN w:val="0"/>
        <w:adjustRightInd w:val="0"/>
        <w:spacing w:line="360" w:lineRule="auto"/>
        <w:ind w:left="567"/>
        <w:rPr>
          <w:rFonts w:eastAsia="MS Gothic" w:cs="Arial"/>
          <w:sz w:val="20"/>
        </w:rPr>
      </w:pPr>
      <w:r w:rsidRPr="00CB1574">
        <w:rPr>
          <w:rFonts w:eastAsia="MS Gothic" w:cs="Arial"/>
          <w:sz w:val="20"/>
        </w:rPr>
        <w:t>2. Đối với &lt;thư mục cài đặt ET-VPF&gt;, người dùng có thể thay đổi khi cài đặt (người dùng cần đảm bảo rằng các vị trí cài đặt không bị giới hạn quyền). Và &lt;thư mục cài đặt ET-VPF&gt; phải nằm trong cùng &lt;ổ đĩa hệ thống&gt; với không gian làm việc của người dùng để tránh xảy ra lỗi khi tải mô-đun đã tải lên nền ảo RH850.</w:t>
      </w:r>
    </w:p>
    <w:p w14:paraId="2C64C3E5" w14:textId="3A515AA3" w:rsidR="004568BC" w:rsidRPr="00CB1574" w:rsidRDefault="003B6A2C" w:rsidP="00CB1574">
      <w:pPr>
        <w:autoSpaceDE w:val="0"/>
        <w:autoSpaceDN w:val="0"/>
        <w:adjustRightInd w:val="0"/>
        <w:spacing w:line="360" w:lineRule="auto"/>
        <w:ind w:left="567"/>
        <w:rPr>
          <w:rFonts w:eastAsia="MS Gothic" w:cs="Arial"/>
          <w:sz w:val="20"/>
        </w:rPr>
      </w:pPr>
      <w:r w:rsidRPr="00CB1574">
        <w:rPr>
          <w:rFonts w:eastAsia="MS Gothic" w:cs="Arial"/>
          <w:sz w:val="20"/>
        </w:rPr>
        <w:t>3. Hiện tại bộ cài đặt ET-VPF V1.00.00 chỉ hỗ trợ cài đặt gói ET-VPF của dòng thiết bị RH850/F1x.</w:t>
      </w:r>
    </w:p>
    <w:p w14:paraId="30BBEEC6" w14:textId="516CCD98" w:rsidR="004568BC" w:rsidRPr="00CB1574" w:rsidRDefault="003B6A2C" w:rsidP="00CB1574">
      <w:pPr>
        <w:autoSpaceDE w:val="0"/>
        <w:autoSpaceDN w:val="0"/>
        <w:adjustRightInd w:val="0"/>
        <w:spacing w:line="360" w:lineRule="auto"/>
        <w:ind w:left="567"/>
        <w:rPr>
          <w:rFonts w:eastAsia="MS Gothic" w:cs="Arial"/>
          <w:sz w:val="20"/>
        </w:rPr>
      </w:pPr>
      <w:r w:rsidRPr="00CB1574">
        <w:rPr>
          <w:rFonts w:eastAsia="MS Gothic" w:cs="Arial"/>
          <w:sz w:val="20"/>
        </w:rPr>
        <w:t>4. Để tránh cảnh báo khi tải xuống tệp cài đặt từ trang web, tệp zip cho bộ cài đặt ET-VPF (ETVPF_&lt;phiên bản thông tin&gt;_Setup.7z) sẽ được chuẩn bị sẵn sàng.</w:t>
      </w:r>
      <w:bookmarkStart w:id="160" w:name="V10000_Installer_002"/>
      <w:bookmarkEnd w:id="160"/>
    </w:p>
    <w:p w14:paraId="18C75D69" w14:textId="7E2F7A63" w:rsidR="00F9596F" w:rsidRPr="00127F1E" w:rsidRDefault="003B6A2C" w:rsidP="00CB1574">
      <w:pPr>
        <w:autoSpaceDE w:val="0"/>
        <w:autoSpaceDN w:val="0"/>
        <w:adjustRightInd w:val="0"/>
        <w:spacing w:line="360" w:lineRule="auto"/>
        <w:ind w:left="567"/>
        <w:rPr>
          <w:rFonts w:eastAsia="MS Gothic" w:cs="Arial"/>
          <w:sz w:val="20"/>
        </w:rPr>
      </w:pPr>
      <w:r w:rsidRPr="00CB1574">
        <w:rPr>
          <w:rFonts w:eastAsia="MS Gothic" w:cs="Arial"/>
          <w:sz w:val="20"/>
        </w:rPr>
        <w:t xml:space="preserve">5. &lt;Thư mục cài đặt ET-VPF&gt; không chứa các ký tự đặc biệt (tham khảo </w:t>
      </w:r>
      <w:r w:rsidR="00C069FD" w:rsidRPr="00CB1574">
        <w:rPr>
          <w:rFonts w:eastAsia="MS Gothic" w:cs="Arial"/>
          <w:sz w:val="20"/>
        </w:rPr>
        <w:fldChar w:fldCharType="begin"/>
      </w:r>
      <w:r w:rsidR="00C069FD" w:rsidRPr="00CB1574">
        <w:rPr>
          <w:rFonts w:eastAsia="MS Gothic" w:cs="Arial"/>
          <w:sz w:val="20"/>
        </w:rPr>
        <w:instrText xml:space="preserve"> REF _Ref120516972 \h  \* MERGEFORMAT </w:instrText>
      </w:r>
      <w:r w:rsidR="00C069FD" w:rsidRPr="00CB1574">
        <w:rPr>
          <w:rFonts w:eastAsia="MS Gothic" w:cs="Arial"/>
          <w:sz w:val="20"/>
        </w:rPr>
      </w:r>
      <w:r w:rsidR="00C069FD" w:rsidRPr="00CB1574">
        <w:rPr>
          <w:rFonts w:eastAsia="MS Gothic" w:cs="Arial"/>
          <w:sz w:val="20"/>
        </w:rPr>
        <w:fldChar w:fldCharType="separate"/>
      </w:r>
      <w:r w:rsidR="00C36135" w:rsidRPr="00CB1574">
        <w:rPr>
          <w:rFonts w:cs="Arial"/>
          <w:b/>
          <w:i/>
          <w:iCs/>
          <w:sz w:val="20"/>
        </w:rPr>
        <w:t xml:space="preserve">Bảng </w:t>
      </w:r>
      <w:r w:rsidR="00C36135" w:rsidRPr="00CB1574">
        <w:rPr>
          <w:rFonts w:cs="Arial"/>
          <w:b/>
          <w:i/>
          <w:iCs/>
          <w:noProof/>
          <w:sz w:val="20"/>
        </w:rPr>
        <w:t xml:space="preserve">3 </w:t>
      </w:r>
      <w:r w:rsidR="00C36135" w:rsidRPr="00CB1574">
        <w:rPr>
          <w:rFonts w:cs="Arial"/>
          <w:b/>
          <w:i/>
          <w:iCs/>
          <w:noProof/>
          <w:sz w:val="20"/>
        </w:rPr>
        <w:noBreakHyphen/>
        <w:t xml:space="preserve">7 </w:t>
      </w:r>
      <w:r w:rsidR="00C36135" w:rsidRPr="00CB1574">
        <w:rPr>
          <w:rFonts w:cs="Arial"/>
          <w:b/>
          <w:i/>
          <w:iCs/>
          <w:sz w:val="20"/>
        </w:rPr>
        <w:t xml:space="preserve">Các ký tự đặc biệt được hỗ trợ </w:t>
      </w:r>
      <w:r w:rsidR="00C069FD" w:rsidRPr="00CB1574">
        <w:rPr>
          <w:rFonts w:eastAsia="MS Gothic" w:cs="Arial"/>
          <w:sz w:val="20"/>
        </w:rPr>
        <w:fldChar w:fldCharType="end"/>
      </w:r>
      <w:r w:rsidR="00C069FD" w:rsidRPr="00CB1574">
        <w:rPr>
          <w:rFonts w:eastAsia="MS Gothic" w:cs="Arial"/>
          <w:sz w:val="20"/>
        </w:rPr>
        <w:t>). Sẽ xảy ra lỗi khi thực thi ET-VPF nếu &lt;Thư mục cài đặt ET-VPF&gt; có các ký tự đặc biệt.</w:t>
      </w:r>
    </w:p>
    <w:p w14:paraId="12D64CB8" w14:textId="46587D14" w:rsidR="00003250" w:rsidRPr="004270A8" w:rsidRDefault="00003250" w:rsidP="00127F1E">
      <w:pPr>
        <w:autoSpaceDE w:val="0"/>
        <w:autoSpaceDN w:val="0"/>
        <w:adjustRightInd w:val="0"/>
        <w:spacing w:line="360" w:lineRule="auto"/>
        <w:jc w:val="left"/>
        <w:rPr>
          <w:rFonts w:cs="Arial"/>
          <w:color w:val="000000"/>
          <w:kern w:val="0"/>
          <w:szCs w:val="21"/>
        </w:rPr>
      </w:pPr>
      <w:r w:rsidRPr="004270A8">
        <w:rPr>
          <w:rFonts w:cs="Arial"/>
          <w:color w:val="000000"/>
          <w:kern w:val="0"/>
          <w:szCs w:val="21"/>
        </w:rPr>
        <w:br w:type="page"/>
      </w:r>
    </w:p>
    <w:p w14:paraId="618A1B90" w14:textId="15C7A6CA" w:rsidR="00C50181" w:rsidRPr="004270A8" w:rsidRDefault="00C50181" w:rsidP="00127F1E">
      <w:pPr>
        <w:pStyle w:val="Heading2"/>
        <w:spacing w:line="360" w:lineRule="auto"/>
      </w:pPr>
      <w:bookmarkStart w:id="161" w:name="_Toc1756664623"/>
      <w:bookmarkStart w:id="162" w:name="_Toc788217136"/>
      <w:bookmarkStart w:id="163" w:name="_Toc182228564"/>
      <w:bookmarkStart w:id="164" w:name="_Toc71394225"/>
      <w:bookmarkStart w:id="165" w:name="_Toc1701634924"/>
      <w:bookmarkStart w:id="166" w:name="_Toc868946647"/>
      <w:bookmarkStart w:id="167" w:name="_Toc659404179"/>
      <w:bookmarkStart w:id="168" w:name="_Toc1717540749"/>
      <w:bookmarkStart w:id="169" w:name="_Toc882952906"/>
      <w:bookmarkStart w:id="170" w:name="_Toc2000687615"/>
      <w:bookmarkStart w:id="171" w:name="_Toc562324064"/>
      <w:bookmarkStart w:id="172" w:name="_Toc350494173"/>
      <w:bookmarkStart w:id="173" w:name="_Toc109658996"/>
      <w:bookmarkStart w:id="174" w:name="_Toc1510597598"/>
      <w:bookmarkStart w:id="175" w:name="_Toc1909616921"/>
      <w:bookmarkStart w:id="176" w:name="_Toc929465959"/>
      <w:bookmarkStart w:id="177" w:name="_Toc455735970"/>
      <w:bookmarkStart w:id="178" w:name="_Toc1638561858"/>
      <w:bookmarkStart w:id="179" w:name="_Toc1756015513"/>
      <w:bookmarkStart w:id="180" w:name="_Toc675974125"/>
      <w:bookmarkStart w:id="181" w:name="_Toc1384478738"/>
      <w:bookmarkStart w:id="182" w:name="_Toc1976071413"/>
      <w:bookmarkStart w:id="183" w:name="_Toc1268125069"/>
      <w:bookmarkStart w:id="184" w:name="_Toc1280823986"/>
      <w:bookmarkStart w:id="185" w:name="_Toc1943992475"/>
      <w:bookmarkStart w:id="186" w:name="_Toc2024500319"/>
      <w:bookmarkStart w:id="187" w:name="_Toc800414052"/>
      <w:bookmarkStart w:id="188" w:name="_Toc170631549"/>
      <w:bookmarkStart w:id="189" w:name="_Toc929352815"/>
      <w:bookmarkStart w:id="190" w:name="_Toc504829624"/>
      <w:bookmarkStart w:id="191" w:name="_Ref97622605"/>
      <w:bookmarkStart w:id="192" w:name="_Toc97639957"/>
      <w:bookmarkStart w:id="193" w:name="_Toc122608733"/>
      <w:r w:rsidRPr="004270A8">
        <w:lastRenderedPageBreak/>
        <w:t>2.1 Cài đặt</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00E341D8" w:rsidRPr="004270A8">
        <w:fldChar w:fldCharType="begin"/>
      </w:r>
      <w:r w:rsidR="00E341D8" w:rsidRPr="004270A8">
        <w:instrText xml:space="preserve"> XE "Installation" </w:instrText>
      </w:r>
      <w:r w:rsidR="00E341D8" w:rsidRPr="004270A8">
        <w:fldChar w:fldCharType="end"/>
      </w:r>
    </w:p>
    <w:p w14:paraId="489F1548" w14:textId="77777777" w:rsidR="00C50181" w:rsidRPr="00CB1574" w:rsidRDefault="00C50181" w:rsidP="00CB1574">
      <w:pPr>
        <w:spacing w:line="360" w:lineRule="auto"/>
        <w:rPr>
          <w:rFonts w:cs="Arial"/>
          <w:sz w:val="20"/>
        </w:rPr>
      </w:pPr>
      <w:r w:rsidRPr="00CB1574">
        <w:rPr>
          <w:rFonts w:cs="Arial"/>
          <w:sz w:val="20"/>
        </w:rPr>
        <w:t xml:space="preserve">Sau đây là phần mô tả </w:t>
      </w:r>
      <w:r w:rsidRPr="00CB1574">
        <w:rPr>
          <w:rFonts w:cs="Arial"/>
          <w:color w:val="000000"/>
          <w:kern w:val="0"/>
          <w:sz w:val="20"/>
        </w:rPr>
        <w:t xml:space="preserve">quy trình cài đặt </w:t>
      </w:r>
      <w:r w:rsidRPr="00CB1574">
        <w:rPr>
          <w:rFonts w:cs="Arial"/>
          <w:sz w:val="20"/>
        </w:rPr>
        <w:t>ET-VPF.</w:t>
      </w:r>
    </w:p>
    <w:p w14:paraId="1A003F74" w14:textId="7F536923" w:rsidR="00C50181" w:rsidRPr="00CB1574" w:rsidRDefault="00727298" w:rsidP="00CB1574">
      <w:pPr>
        <w:pStyle w:val="ListParagraph"/>
        <w:numPr>
          <w:ilvl w:val="0"/>
          <w:numId w:val="46"/>
        </w:numPr>
        <w:spacing w:line="360" w:lineRule="auto"/>
        <w:ind w:leftChars="0"/>
        <w:contextualSpacing/>
        <w:rPr>
          <w:rFonts w:cs="Arial"/>
          <w:sz w:val="20"/>
        </w:rPr>
      </w:pPr>
      <w:commentRangeStart w:id="194"/>
      <w:r w:rsidRPr="00CB1574">
        <w:rPr>
          <w:rFonts w:cs="Arial"/>
          <w:sz w:val="20"/>
        </w:rPr>
        <w:t xml:space="preserve">Cài đặt gói ET-VPF theo các bước sau </w:t>
      </w:r>
      <w:commentRangeEnd w:id="194"/>
      <w:r w:rsidR="00DC4E3A" w:rsidRPr="00CB1574">
        <w:rPr>
          <w:rStyle w:val="CommentReference"/>
          <w:sz w:val="20"/>
        </w:rPr>
        <w:commentReference w:id="194"/>
      </w:r>
      <w:r w:rsidRPr="00CB1574">
        <w:rPr>
          <w:rFonts w:cs="Arial"/>
          <w:sz w:val="20"/>
        </w:rPr>
        <w:t>:</w:t>
      </w:r>
      <w:bookmarkStart w:id="195" w:name="V10000_Installer_003"/>
      <w:bookmarkEnd w:id="195"/>
    </w:p>
    <w:p w14:paraId="3DF571A1" w14:textId="504EFDDF" w:rsidR="00727298" w:rsidRPr="00CB1574" w:rsidRDefault="00727298" w:rsidP="00CB1574">
      <w:pPr>
        <w:pStyle w:val="ListParagraph"/>
        <w:numPr>
          <w:ilvl w:val="0"/>
          <w:numId w:val="76"/>
        </w:numPr>
        <w:spacing w:line="360" w:lineRule="auto"/>
        <w:ind w:leftChars="0"/>
        <w:contextualSpacing/>
        <w:rPr>
          <w:rFonts w:cs="Arial"/>
          <w:sz w:val="20"/>
        </w:rPr>
      </w:pPr>
      <w:r w:rsidRPr="00CB1574">
        <w:rPr>
          <w:rFonts w:cs="Arial"/>
          <w:b/>
          <w:bCs/>
          <w:sz w:val="20"/>
        </w:rPr>
        <w:t xml:space="preserve">Bước 1: </w:t>
      </w:r>
      <w:r w:rsidRPr="00CB1574">
        <w:rPr>
          <w:rFonts w:cs="Arial"/>
          <w:sz w:val="20"/>
        </w:rPr>
        <w:t>Giải nén tệp ETVPF_&lt;</w:t>
      </w:r>
      <w:r w:rsidR="00922D51">
        <w:rPr>
          <w:rFonts w:cs="Arial"/>
          <w:sz w:val="20"/>
          <w:lang w:val="en-US"/>
        </w:rPr>
        <w:t>T</w:t>
      </w:r>
      <w:r w:rsidRPr="00CB1574">
        <w:rPr>
          <w:rFonts w:cs="Arial"/>
          <w:sz w:val="20"/>
        </w:rPr>
        <w:t>hông tin phiên bản&gt;_Setup.7z.</w:t>
      </w:r>
    </w:p>
    <w:p w14:paraId="6E0018ED" w14:textId="060AF205" w:rsidR="00727298" w:rsidRPr="00CB1574" w:rsidRDefault="00727298" w:rsidP="00CB1574">
      <w:pPr>
        <w:pStyle w:val="ListParagraph"/>
        <w:numPr>
          <w:ilvl w:val="0"/>
          <w:numId w:val="76"/>
        </w:numPr>
        <w:spacing w:line="360" w:lineRule="auto"/>
        <w:ind w:leftChars="0"/>
        <w:contextualSpacing/>
        <w:rPr>
          <w:rFonts w:cs="Arial"/>
          <w:sz w:val="20"/>
        </w:rPr>
      </w:pPr>
      <w:r w:rsidRPr="00CB1574">
        <w:rPr>
          <w:rFonts w:cs="Arial"/>
          <w:b/>
          <w:bCs/>
          <w:sz w:val="20"/>
        </w:rPr>
        <w:t xml:space="preserve">Bước 2: </w:t>
      </w:r>
      <w:r w:rsidRPr="00CB1574">
        <w:rPr>
          <w:rFonts w:cs="Arial"/>
          <w:sz w:val="20"/>
        </w:rPr>
        <w:t>Nhấp hai chuột vào ETVPF_&lt;</w:t>
      </w:r>
      <w:r w:rsidR="00922D51">
        <w:rPr>
          <w:rFonts w:cs="Arial"/>
          <w:sz w:val="20"/>
          <w:lang w:val="en-US"/>
        </w:rPr>
        <w:t>T</w:t>
      </w:r>
      <w:r w:rsidRPr="00CB1574">
        <w:rPr>
          <w:rFonts w:cs="Arial"/>
          <w:sz w:val="20"/>
        </w:rPr>
        <w:t>hông tin phiên bản&gt;_Setup.exe để bắt đầu cài đặt.</w:t>
      </w:r>
    </w:p>
    <w:p w14:paraId="170F727D" w14:textId="4307D80F" w:rsidR="00727298" w:rsidRPr="00CB1574" w:rsidRDefault="00727298" w:rsidP="00CB1574">
      <w:pPr>
        <w:pStyle w:val="ListParagraph"/>
        <w:numPr>
          <w:ilvl w:val="0"/>
          <w:numId w:val="76"/>
        </w:numPr>
        <w:spacing w:line="360" w:lineRule="auto"/>
        <w:ind w:leftChars="0"/>
        <w:contextualSpacing/>
        <w:rPr>
          <w:rFonts w:cs="Arial"/>
          <w:sz w:val="20"/>
        </w:rPr>
      </w:pPr>
      <w:r w:rsidRPr="00CB1574">
        <w:rPr>
          <w:rFonts w:cs="Arial"/>
          <w:b/>
          <w:bCs/>
          <w:sz w:val="20"/>
        </w:rPr>
        <w:t xml:space="preserve">Bước 3: </w:t>
      </w:r>
      <w:r w:rsidRPr="00CB1574">
        <w:rPr>
          <w:rFonts w:cs="Arial"/>
          <w:sz w:val="20"/>
        </w:rPr>
        <w:t>Thực hiện từng bước cài đặt gói ET-VPF như hình sau.</w:t>
      </w:r>
    </w:p>
    <w:p w14:paraId="08FB3F73" w14:textId="7C1BDF22" w:rsidR="00727298" w:rsidRPr="00CB1574" w:rsidRDefault="00727298" w:rsidP="00CB1574">
      <w:pPr>
        <w:spacing w:line="360" w:lineRule="auto"/>
        <w:contextualSpacing/>
        <w:rPr>
          <w:rFonts w:cs="Arial"/>
          <w:sz w:val="20"/>
        </w:rPr>
      </w:pPr>
      <w:r w:rsidRPr="00CB1574">
        <w:rPr>
          <w:rFonts w:cs="Arial"/>
          <w:noProof/>
          <w:sz w:val="20"/>
        </w:rPr>
        <w:drawing>
          <wp:inline distT="0" distB="0" distL="0" distR="0" wp14:anchorId="29351054" wp14:editId="7C51E027">
            <wp:extent cx="6193155" cy="215646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8"/>
                    <a:stretch>
                      <a:fillRect/>
                    </a:stretch>
                  </pic:blipFill>
                  <pic:spPr>
                    <a:xfrm>
                      <a:off x="0" y="0"/>
                      <a:ext cx="6193155" cy="2156460"/>
                    </a:xfrm>
                    <a:prstGeom prst="rect">
                      <a:avLst/>
                    </a:prstGeom>
                  </pic:spPr>
                </pic:pic>
              </a:graphicData>
            </a:graphic>
          </wp:inline>
        </w:drawing>
      </w:r>
    </w:p>
    <w:p w14:paraId="75E5BEAF" w14:textId="3236F81B" w:rsidR="00727298" w:rsidRPr="00CB1574" w:rsidRDefault="00727298" w:rsidP="00CB1574">
      <w:pPr>
        <w:pStyle w:val="Caption"/>
        <w:spacing w:line="360" w:lineRule="auto"/>
        <w:jc w:val="center"/>
        <w:rPr>
          <w:rFonts w:cs="Arial"/>
          <w:b/>
          <w:bCs w:val="0"/>
          <w:sz w:val="20"/>
          <w:szCs w:val="20"/>
        </w:rPr>
      </w:pPr>
      <w:r w:rsidRPr="00CB1574">
        <w:rPr>
          <w:b/>
          <w:bCs w:val="0"/>
          <w:sz w:val="20"/>
          <w:szCs w:val="20"/>
          <w:highlight w:val="yellow"/>
        </w:rPr>
        <w:t xml:space="preserve">Hình </w:t>
      </w:r>
      <w:r w:rsidR="00582BBD" w:rsidRPr="00CB1574">
        <w:rPr>
          <w:b/>
          <w:bCs w:val="0"/>
          <w:sz w:val="20"/>
          <w:szCs w:val="20"/>
          <w:highlight w:val="yellow"/>
        </w:rPr>
        <w:fldChar w:fldCharType="begin"/>
      </w:r>
      <w:r w:rsidR="00582BBD" w:rsidRPr="00CB1574">
        <w:rPr>
          <w:b/>
          <w:bCs w:val="0"/>
          <w:sz w:val="20"/>
          <w:szCs w:val="20"/>
          <w:highlight w:val="yellow"/>
        </w:rPr>
        <w:instrText xml:space="preserve"> STYLEREF 1 \s </w:instrText>
      </w:r>
      <w:r w:rsidR="00582BBD" w:rsidRPr="00CB1574">
        <w:rPr>
          <w:b/>
          <w:bCs w:val="0"/>
          <w:sz w:val="20"/>
          <w:szCs w:val="20"/>
          <w:highlight w:val="yellow"/>
        </w:rPr>
        <w:fldChar w:fldCharType="separate"/>
      </w:r>
      <w:r w:rsidR="00C36135" w:rsidRPr="00CB1574">
        <w:rPr>
          <w:b/>
          <w:bCs w:val="0"/>
          <w:noProof/>
          <w:sz w:val="20"/>
          <w:szCs w:val="20"/>
          <w:highlight w:val="yellow"/>
        </w:rPr>
        <w:t xml:space="preserve">2 </w:t>
      </w:r>
      <w:r w:rsidR="00582BBD" w:rsidRPr="00CB1574">
        <w:rPr>
          <w:b/>
          <w:bCs w:val="0"/>
          <w:sz w:val="20"/>
          <w:szCs w:val="20"/>
          <w:highlight w:val="yellow"/>
        </w:rPr>
        <w:fldChar w:fldCharType="end"/>
      </w:r>
      <w:r w:rsidR="00582BBD" w:rsidRPr="00CB1574">
        <w:rPr>
          <w:b/>
          <w:bCs w:val="0"/>
          <w:sz w:val="20"/>
          <w:szCs w:val="20"/>
          <w:highlight w:val="yellow"/>
        </w:rPr>
        <w:noBreakHyphen/>
      </w:r>
      <w:r w:rsidR="00582BBD" w:rsidRPr="00CB1574">
        <w:rPr>
          <w:b/>
          <w:bCs w:val="0"/>
          <w:sz w:val="20"/>
          <w:szCs w:val="20"/>
          <w:highlight w:val="yellow"/>
        </w:rPr>
        <w:fldChar w:fldCharType="begin"/>
      </w:r>
      <w:r w:rsidR="00582BBD" w:rsidRPr="00CB1574">
        <w:rPr>
          <w:b/>
          <w:bCs w:val="0"/>
          <w:sz w:val="20"/>
          <w:szCs w:val="20"/>
          <w:highlight w:val="yellow"/>
        </w:rPr>
        <w:instrText xml:space="preserve"> SEQ Figure \* ARABIC \s 1 </w:instrText>
      </w:r>
      <w:r w:rsidR="00582BBD" w:rsidRPr="00CB1574">
        <w:rPr>
          <w:b/>
          <w:bCs w:val="0"/>
          <w:sz w:val="20"/>
          <w:szCs w:val="20"/>
          <w:highlight w:val="yellow"/>
        </w:rPr>
        <w:fldChar w:fldCharType="separate"/>
      </w:r>
      <w:r w:rsidR="00C36135" w:rsidRPr="00CB1574">
        <w:rPr>
          <w:b/>
          <w:bCs w:val="0"/>
          <w:noProof/>
          <w:sz w:val="20"/>
          <w:szCs w:val="20"/>
          <w:highlight w:val="yellow"/>
        </w:rPr>
        <w:t xml:space="preserve">1 </w:t>
      </w:r>
      <w:r w:rsidR="00582BBD" w:rsidRPr="00CB1574">
        <w:rPr>
          <w:b/>
          <w:bCs w:val="0"/>
          <w:sz w:val="20"/>
          <w:szCs w:val="20"/>
          <w:highlight w:val="yellow"/>
        </w:rPr>
        <w:fldChar w:fldCharType="end"/>
      </w:r>
      <w:r w:rsidRPr="00CB1574">
        <w:rPr>
          <w:b/>
          <w:bCs w:val="0"/>
          <w:sz w:val="20"/>
          <w:szCs w:val="20"/>
          <w:highlight w:val="yellow"/>
        </w:rPr>
        <w:t>Quy định cài đặt</w:t>
      </w:r>
    </w:p>
    <w:p w14:paraId="168F05E2" w14:textId="77777777" w:rsidR="00C50181" w:rsidRPr="00CB1574" w:rsidRDefault="00C50181" w:rsidP="00CB1574">
      <w:pPr>
        <w:pStyle w:val="ListParagraph"/>
        <w:numPr>
          <w:ilvl w:val="0"/>
          <w:numId w:val="46"/>
        </w:numPr>
        <w:spacing w:line="360" w:lineRule="auto"/>
        <w:ind w:leftChars="0"/>
        <w:contextualSpacing/>
        <w:rPr>
          <w:rFonts w:cs="Arial"/>
          <w:sz w:val="20"/>
        </w:rPr>
      </w:pPr>
      <w:r w:rsidRPr="00CB1574">
        <w:rPr>
          <w:rFonts w:cs="Arial"/>
          <w:sz w:val="20"/>
        </w:rPr>
        <w:t>Sau khi cài đặt gói ET-VPF, người dùng phải thiết lập đường dẫn gói cho ET-VPF . Khởi động MATLAB, sau đó thêm thư mục ET-VPF vào hộp thoại [Đặt đường dẫn] .</w:t>
      </w:r>
    </w:p>
    <w:p w14:paraId="07E1602F" w14:textId="77777777" w:rsidR="00C50181" w:rsidRPr="00CB1574" w:rsidRDefault="00C50181" w:rsidP="00CB1574">
      <w:pPr>
        <w:spacing w:line="360" w:lineRule="auto"/>
        <w:rPr>
          <w:rFonts w:cs="Arial"/>
          <w:sz w:val="20"/>
        </w:rPr>
      </w:pPr>
    </w:p>
    <w:p w14:paraId="6C339D93" w14:textId="77777777" w:rsidR="00C50181" w:rsidRPr="00CB1574" w:rsidRDefault="00C50181" w:rsidP="00CB1574">
      <w:pPr>
        <w:pStyle w:val="ListParagraph"/>
        <w:spacing w:line="360" w:lineRule="auto"/>
        <w:rPr>
          <w:rFonts w:cs="Arial"/>
          <w:sz w:val="20"/>
        </w:rPr>
      </w:pPr>
      <w:r w:rsidRPr="00CB1574">
        <w:rPr>
          <w:rFonts w:cs="Arial"/>
          <w:sz w:val="20"/>
        </w:rPr>
        <w:t>Hai đường dẫn cần thiết để thiết lập MATLAB:</w:t>
      </w:r>
    </w:p>
    <w:p w14:paraId="1330FA94" w14:textId="77777777" w:rsidR="00C50181" w:rsidRPr="00CB1574" w:rsidRDefault="00C50181" w:rsidP="00CB1574">
      <w:pPr>
        <w:pStyle w:val="ListParagraph"/>
        <w:numPr>
          <w:ilvl w:val="1"/>
          <w:numId w:val="47"/>
        </w:numPr>
        <w:spacing w:line="360" w:lineRule="auto"/>
        <w:ind w:leftChars="0"/>
        <w:contextualSpacing/>
        <w:rPr>
          <w:rFonts w:cs="Arial"/>
          <w:sz w:val="20"/>
        </w:rPr>
      </w:pPr>
      <w:r w:rsidRPr="00CB1574">
        <w:rPr>
          <w:rFonts w:cs="Arial"/>
          <w:b/>
          <w:bCs/>
          <w:sz w:val="20"/>
        </w:rPr>
        <w:t xml:space="preserve">Bao gồm ET-VPF: </w:t>
      </w:r>
      <w:r w:rsidRPr="00CB1574">
        <w:rPr>
          <w:rFonts w:cs="Arial"/>
          <w:sz w:val="20"/>
        </w:rPr>
        <w:t>…\ETVPF_package\ETVPF_include</w:t>
      </w:r>
    </w:p>
    <w:p w14:paraId="5909C213" w14:textId="77777777" w:rsidR="00C50181" w:rsidRPr="00CB1574" w:rsidRDefault="00C50181" w:rsidP="00CB1574">
      <w:pPr>
        <w:pStyle w:val="ListParagraph"/>
        <w:numPr>
          <w:ilvl w:val="1"/>
          <w:numId w:val="47"/>
        </w:numPr>
        <w:spacing w:line="360" w:lineRule="auto"/>
        <w:ind w:leftChars="0"/>
        <w:contextualSpacing/>
        <w:rPr>
          <w:rFonts w:cs="Arial"/>
          <w:sz w:val="20"/>
        </w:rPr>
      </w:pPr>
      <w:r w:rsidRPr="00CB1574">
        <w:rPr>
          <w:rFonts w:cs="Arial"/>
          <w:b/>
          <w:bCs/>
          <w:sz w:val="20"/>
        </w:rPr>
        <w:t xml:space="preserve">ET-VPF S-Function: </w:t>
      </w:r>
      <w:r w:rsidRPr="00CB1574">
        <w:rPr>
          <w:rFonts w:cs="Arial"/>
          <w:sz w:val="20"/>
        </w:rPr>
        <w:t>…\ETVPF_package\ETVPF_include\ETVPF_S_function_block</w:t>
      </w:r>
    </w:p>
    <w:p w14:paraId="66674996" w14:textId="77777777" w:rsidR="00C50181" w:rsidRPr="00CB1574" w:rsidRDefault="00C50181" w:rsidP="00CB1574">
      <w:pPr>
        <w:spacing w:line="360" w:lineRule="auto"/>
        <w:rPr>
          <w:rFonts w:cs="Arial"/>
          <w:sz w:val="20"/>
        </w:rPr>
      </w:pPr>
    </w:p>
    <w:p w14:paraId="237EF4E8" w14:textId="77777777" w:rsidR="00C50181" w:rsidRPr="00CB1574" w:rsidRDefault="00C50181" w:rsidP="00CB1574">
      <w:pPr>
        <w:spacing w:line="360" w:lineRule="auto"/>
        <w:jc w:val="center"/>
        <w:rPr>
          <w:rFonts w:cs="Arial"/>
          <w:sz w:val="20"/>
        </w:rPr>
      </w:pPr>
      <w:r w:rsidRPr="00CB1574">
        <w:rPr>
          <w:rFonts w:cs="Arial"/>
          <w:noProof/>
          <w:sz w:val="20"/>
        </w:rPr>
        <w:drawing>
          <wp:inline distT="0" distB="0" distL="0" distR="0" wp14:anchorId="761144A5" wp14:editId="0F8372F1">
            <wp:extent cx="4966751" cy="2859102"/>
            <wp:effectExtent l="0" t="0" r="571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588633F5" w14:textId="77777777" w:rsidR="00C50181" w:rsidRPr="00CB1574" w:rsidRDefault="00C50181" w:rsidP="00CB1574">
      <w:pPr>
        <w:spacing w:line="360" w:lineRule="auto"/>
        <w:jc w:val="center"/>
        <w:rPr>
          <w:rFonts w:cs="Arial"/>
          <w:sz w:val="20"/>
        </w:rPr>
      </w:pPr>
    </w:p>
    <w:p w14:paraId="2F842961" w14:textId="542DC720" w:rsidR="00C50181" w:rsidRPr="00CB1574" w:rsidRDefault="00C50181" w:rsidP="00CB1574">
      <w:pPr>
        <w:pStyle w:val="Caption"/>
        <w:spacing w:line="360" w:lineRule="auto"/>
        <w:jc w:val="center"/>
        <w:rPr>
          <w:rFonts w:ascii="Arial" w:hAnsi="Arial" w:cs="Arial"/>
          <w:b/>
          <w:bCs w:val="0"/>
          <w:sz w:val="20"/>
          <w:szCs w:val="20"/>
        </w:rPr>
      </w:pPr>
      <w:r w:rsidRPr="00CB1574">
        <w:rPr>
          <w:rFonts w:ascii="Arial" w:hAnsi="Arial" w:cs="Arial"/>
          <w:b/>
          <w:sz w:val="20"/>
          <w:szCs w:val="20"/>
        </w:rPr>
        <w:t xml:space="preserve">Hình </w:t>
      </w:r>
      <w:r w:rsidR="00582BBD" w:rsidRPr="00CB1574">
        <w:rPr>
          <w:rFonts w:ascii="Arial" w:hAnsi="Arial" w:cs="Arial"/>
          <w:b/>
          <w:sz w:val="20"/>
          <w:szCs w:val="20"/>
        </w:rPr>
        <w:fldChar w:fldCharType="begin"/>
      </w:r>
      <w:r w:rsidR="00582BBD" w:rsidRPr="00CB1574">
        <w:rPr>
          <w:rFonts w:ascii="Arial" w:hAnsi="Arial" w:cs="Arial"/>
          <w:b/>
          <w:sz w:val="20"/>
          <w:szCs w:val="20"/>
        </w:rPr>
        <w:instrText xml:space="preserve"> STYLEREF 1 \s </w:instrText>
      </w:r>
      <w:r w:rsidR="00582BBD" w:rsidRPr="00CB1574">
        <w:rPr>
          <w:rFonts w:ascii="Arial" w:hAnsi="Arial" w:cs="Arial"/>
          <w:b/>
          <w:sz w:val="20"/>
          <w:szCs w:val="20"/>
        </w:rPr>
        <w:fldChar w:fldCharType="separate"/>
      </w:r>
      <w:r w:rsidR="00C36135" w:rsidRPr="00CB1574">
        <w:rPr>
          <w:rFonts w:ascii="Arial" w:hAnsi="Arial" w:cs="Arial"/>
          <w:b/>
          <w:noProof/>
          <w:sz w:val="20"/>
          <w:szCs w:val="20"/>
        </w:rPr>
        <w:t xml:space="preserve">2 </w:t>
      </w:r>
      <w:r w:rsidR="00582BBD" w:rsidRPr="00CB1574">
        <w:rPr>
          <w:rFonts w:ascii="Arial" w:hAnsi="Arial" w:cs="Arial"/>
          <w:b/>
          <w:sz w:val="20"/>
          <w:szCs w:val="20"/>
        </w:rPr>
        <w:fldChar w:fldCharType="end"/>
      </w:r>
      <w:r w:rsidR="00582BBD" w:rsidRPr="00CB1574">
        <w:rPr>
          <w:rFonts w:ascii="Arial" w:hAnsi="Arial" w:cs="Arial"/>
          <w:b/>
          <w:sz w:val="20"/>
          <w:szCs w:val="20"/>
        </w:rPr>
        <w:noBreakHyphen/>
      </w:r>
      <w:r w:rsidR="00582BBD" w:rsidRPr="00CB1574">
        <w:rPr>
          <w:rFonts w:ascii="Arial" w:hAnsi="Arial" w:cs="Arial"/>
          <w:b/>
          <w:sz w:val="20"/>
          <w:szCs w:val="20"/>
        </w:rPr>
        <w:fldChar w:fldCharType="begin"/>
      </w:r>
      <w:r w:rsidR="00582BBD" w:rsidRPr="00CB1574">
        <w:rPr>
          <w:rFonts w:ascii="Arial" w:hAnsi="Arial" w:cs="Arial"/>
          <w:b/>
          <w:sz w:val="20"/>
          <w:szCs w:val="20"/>
        </w:rPr>
        <w:instrText xml:space="preserve"> SEQ Figure \* ARABIC \s 1 </w:instrText>
      </w:r>
      <w:r w:rsidR="00582BBD" w:rsidRPr="00CB1574">
        <w:rPr>
          <w:rFonts w:ascii="Arial" w:hAnsi="Arial" w:cs="Arial"/>
          <w:b/>
          <w:sz w:val="20"/>
          <w:szCs w:val="20"/>
        </w:rPr>
        <w:fldChar w:fldCharType="separate"/>
      </w:r>
      <w:r w:rsidR="00C36135" w:rsidRPr="00CB1574">
        <w:rPr>
          <w:rFonts w:ascii="Arial" w:hAnsi="Arial" w:cs="Arial"/>
          <w:b/>
          <w:noProof/>
          <w:sz w:val="20"/>
          <w:szCs w:val="20"/>
        </w:rPr>
        <w:t xml:space="preserve">2 </w:t>
      </w:r>
      <w:r w:rsidR="00582BBD" w:rsidRPr="00CB1574">
        <w:rPr>
          <w:rFonts w:ascii="Arial" w:hAnsi="Arial" w:cs="Arial"/>
          <w:b/>
          <w:sz w:val="20"/>
          <w:szCs w:val="20"/>
        </w:rPr>
        <w:fldChar w:fldCharType="end"/>
      </w:r>
      <w:r w:rsidRPr="00CB1574">
        <w:rPr>
          <w:rFonts w:ascii="Arial" w:hAnsi="Arial" w:cs="Arial"/>
          <w:b/>
          <w:sz w:val="20"/>
          <w:szCs w:val="20"/>
        </w:rPr>
        <w:t>Thêm thư mục ET-VPF</w:t>
      </w:r>
    </w:p>
    <w:p w14:paraId="1FDA9E9A" w14:textId="77777777" w:rsidR="003D35DA" w:rsidRPr="00CB1574" w:rsidRDefault="003D35DA" w:rsidP="00CB1574">
      <w:pPr>
        <w:spacing w:line="360" w:lineRule="auto"/>
        <w:rPr>
          <w:rFonts w:cs="Arial"/>
          <w:sz w:val="20"/>
        </w:rPr>
      </w:pPr>
      <w:bookmarkStart w:id="196" w:name="V10000_Req_03_005"/>
      <w:bookmarkEnd w:id="196"/>
    </w:p>
    <w:p w14:paraId="78AA87E1" w14:textId="77777777" w:rsidR="00C50181" w:rsidRPr="00CB1574" w:rsidRDefault="00C50181" w:rsidP="00922D51">
      <w:pPr>
        <w:pStyle w:val="ListParagraph"/>
        <w:numPr>
          <w:ilvl w:val="0"/>
          <w:numId w:val="46"/>
        </w:numPr>
        <w:spacing w:line="360" w:lineRule="auto"/>
        <w:ind w:leftChars="0"/>
        <w:contextualSpacing/>
        <w:rPr>
          <w:rFonts w:cs="Arial"/>
          <w:sz w:val="20"/>
        </w:rPr>
      </w:pPr>
      <w:r w:rsidRPr="00CB1574">
        <w:rPr>
          <w:rFonts w:cs="Arial"/>
          <w:sz w:val="20"/>
        </w:rPr>
        <w:lastRenderedPageBreak/>
        <w:t>Đăng ký máy chủ tự động hóa MATLAB.</w:t>
      </w:r>
    </w:p>
    <w:p w14:paraId="412BC257" w14:textId="77777777" w:rsidR="00C50181" w:rsidRPr="00CB1574" w:rsidRDefault="00C50181" w:rsidP="00922D51">
      <w:pPr>
        <w:pStyle w:val="ListParagraph"/>
        <w:spacing w:line="360" w:lineRule="auto"/>
        <w:rPr>
          <w:rFonts w:cs="Arial"/>
          <w:sz w:val="20"/>
        </w:rPr>
      </w:pPr>
      <w:r w:rsidRPr="00CB1574">
        <w:rPr>
          <w:rFonts w:cs="Arial"/>
          <w:sz w:val="20"/>
        </w:rPr>
        <w:t>Thực hiện lệnh sau từ cửa sổ lệnh MATLAB để chỉ định phiên bản MATLAB đang sử dụng hiện tại làm Máy chủ tự động hóa.</w:t>
      </w:r>
    </w:p>
    <w:p w14:paraId="46CB6A55" w14:textId="77777777" w:rsidR="00C50181" w:rsidRPr="00CB1574" w:rsidRDefault="00C50181" w:rsidP="00922D51">
      <w:pPr>
        <w:pStyle w:val="ListParagraph"/>
        <w:spacing w:line="360" w:lineRule="auto"/>
        <w:rPr>
          <w:rFonts w:cs="Arial"/>
          <w:sz w:val="20"/>
        </w:rPr>
      </w:pPr>
      <w:r w:rsidRPr="00CB1574">
        <w:rPr>
          <w:rFonts w:cs="Arial"/>
          <w:sz w:val="20"/>
        </w:rPr>
        <w:t>Tại đây "&gt;&gt;" biểu thị dấu nhắc lệnh và "[Enter]" biểu thị mục nhập của phím Enter.</w:t>
      </w:r>
    </w:p>
    <w:p w14:paraId="04BB19D9" w14:textId="77777777" w:rsidR="00C50181" w:rsidRPr="00CB1574" w:rsidRDefault="00C50181" w:rsidP="00922D51">
      <w:pPr>
        <w:pStyle w:val="ListParagraph"/>
        <w:spacing w:line="360" w:lineRule="auto"/>
        <w:rPr>
          <w:rFonts w:cs="Arial"/>
          <w:sz w:val="20"/>
        </w:rPr>
      </w:pPr>
    </w:p>
    <w:p w14:paraId="18DB3A94" w14:textId="77777777" w:rsidR="00C50181" w:rsidRPr="00127F1E" w:rsidRDefault="00C50181" w:rsidP="00127F1E">
      <w:pPr>
        <w:pStyle w:val="ListParagraph"/>
        <w:spacing w:line="360" w:lineRule="auto"/>
        <w:rPr>
          <w:rFonts w:cs="Arial"/>
          <w:sz w:val="20"/>
        </w:rPr>
      </w:pPr>
      <w:r w:rsidRPr="00127F1E">
        <w:rPr>
          <w:rFonts w:cs="Arial"/>
          <w:noProof/>
          <w:sz w:val="20"/>
          <w:lang w:eastAsia="en-US"/>
        </w:rPr>
        <mc:AlternateContent>
          <mc:Choice Requires="wps">
            <w:drawing>
              <wp:anchor distT="0" distB="0" distL="114300" distR="114300" simplePos="0" relativeHeight="251658261" behindDoc="0" locked="0" layoutInCell="1" allowOverlap="1" wp14:anchorId="40DD4AE9" wp14:editId="048FB1CD">
                <wp:simplePos x="0" y="0"/>
                <wp:positionH relativeFrom="column">
                  <wp:posOffset>942975</wp:posOffset>
                </wp:positionH>
                <wp:positionV relativeFrom="paragraph">
                  <wp:posOffset>52070</wp:posOffset>
                </wp:positionV>
                <wp:extent cx="3648075" cy="272415"/>
                <wp:effectExtent l="0" t="0" r="2857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C90A48" w14:textId="77777777" w:rsidR="001D58C1" w:rsidRPr="00A65845" w:rsidRDefault="001D58C1" w:rsidP="00C50181">
                            <w:pPr>
                              <w:rPr>
                                <w:rFonts w:cs="Arial"/>
                                <w:sz w:val="20"/>
                              </w:rPr>
                            </w:pPr>
                            <w:r w:rsidRPr="00550DD0">
                              <w:rPr>
                                <w:rFonts w:cs="Arial"/>
                                <w:sz w:val="20"/>
                              </w:rPr>
                              <w:t xml:space="preserve">&gt;&gt; </w:t>
                            </w:r>
                            <w:r w:rsidRPr="00CB1574">
                              <w:rPr>
                                <w:rFonts w:cs="Arial"/>
                                <w:b/>
                                <w:bCs/>
                                <w:sz w:val="20"/>
                              </w:rPr>
                              <w:t>regmatlabserver [Enter]</w:t>
                            </w:r>
                          </w:p>
                          <w:p w14:paraId="539C5F9F" w14:textId="77777777" w:rsidR="001D58C1" w:rsidRPr="00A65845" w:rsidRDefault="001D58C1" w:rsidP="00C50181">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4AE9" id="Rectangle 10" o:spid="_x0000_s1034" style="position:absolute;left:0;text-align:left;margin-left:74.25pt;margin-top:4.1pt;width:287.25pt;height:21.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">
                <v:shadow opacity=".5" offset="6pt,6pt"/>
                <v:textbox>
                  <w:txbxContent>
                    <w:p w14:paraId="78C90A48" w14:textId="77777777" w:rsidR="001D58C1" w:rsidRPr="00A65845" w:rsidRDefault="001D58C1" w:rsidP="00C50181">
                      <w:pPr>
                        <w:rPr>
                          <w:rFonts w:cs="Arial"/>
                          <w:sz w:val="20"/>
                        </w:rPr>
                      </w:pPr>
                      <w:r w:rsidRPr="00550DD0">
                        <w:rPr>
                          <w:rFonts w:cs="Arial"/>
                          <w:sz w:val="20"/>
                        </w:rPr>
                        <w:t xml:space="preserve">&gt;&gt; </w:t>
                      </w:r>
                      <w:r w:rsidRPr="00CB1574">
                        <w:rPr>
                          <w:rFonts w:cs="Arial"/>
                          <w:b/>
                          <w:bCs/>
                          <w:sz w:val="20"/>
                        </w:rPr>
                        <w:t>regmatlabserver [Enter]</w:t>
                      </w:r>
                    </w:p>
                    <w:p w14:paraId="539C5F9F" w14:textId="77777777" w:rsidR="001D58C1" w:rsidRPr="00A65845" w:rsidRDefault="001D58C1" w:rsidP="00C50181">
                      <w:pPr>
                        <w:rPr>
                          <w:rFonts w:cs="Arial"/>
                          <w:sz w:val="20"/>
                        </w:rPr>
                      </w:pPr>
                    </w:p>
                  </w:txbxContent>
                </v:textbox>
              </v:rect>
            </w:pict>
          </mc:Fallback>
        </mc:AlternateContent>
      </w:r>
    </w:p>
    <w:p w14:paraId="2D6301B4" w14:textId="77777777" w:rsidR="00C50181" w:rsidRPr="00127F1E" w:rsidRDefault="00C50181" w:rsidP="00127F1E">
      <w:pPr>
        <w:pStyle w:val="ListParagraph"/>
        <w:spacing w:line="360" w:lineRule="auto"/>
        <w:rPr>
          <w:rFonts w:cs="Arial"/>
          <w:sz w:val="20"/>
        </w:rPr>
      </w:pPr>
    </w:p>
    <w:p w14:paraId="4A452A3C" w14:textId="77777777" w:rsidR="00C50181" w:rsidRPr="00127F1E" w:rsidRDefault="00C50181" w:rsidP="00127F1E">
      <w:pPr>
        <w:pStyle w:val="ListParagraph"/>
        <w:spacing w:line="360" w:lineRule="auto"/>
        <w:rPr>
          <w:rFonts w:cs="Arial"/>
          <w:sz w:val="20"/>
        </w:rPr>
      </w:pPr>
    </w:p>
    <w:p w14:paraId="5A722373" w14:textId="77777777" w:rsidR="00C50181" w:rsidRPr="00127F1E" w:rsidRDefault="00C50181" w:rsidP="00127F1E">
      <w:pPr>
        <w:pStyle w:val="ListParagraph"/>
        <w:spacing w:line="360" w:lineRule="auto"/>
        <w:rPr>
          <w:rFonts w:cs="Arial"/>
          <w:sz w:val="20"/>
        </w:rPr>
      </w:pPr>
    </w:p>
    <w:p w14:paraId="67C6E2F1" w14:textId="53537D99" w:rsidR="00C50181" w:rsidRPr="00127F1E" w:rsidRDefault="00C50181">
      <w:pPr>
        <w:pStyle w:val="ListParagraph"/>
        <w:spacing w:line="360" w:lineRule="auto"/>
        <w:ind w:leftChars="405" w:left="850"/>
        <w:rPr>
          <w:rFonts w:cs="Arial"/>
          <w:sz w:val="20"/>
        </w:rPr>
        <w:pPrChange w:id="197" w:author="Hiroyasu Nishiumi" w:date="2022-10-26T16:59:00Z">
          <w:pPr>
            <w:pStyle w:val="ListParagraph"/>
            <w:ind w:leftChars="342" w:left="718"/>
          </w:pPr>
        </w:pPrChange>
      </w:pPr>
      <w:r w:rsidRPr="00922D51">
        <w:rPr>
          <w:rFonts w:cs="Arial"/>
          <w:b/>
          <w:bCs/>
          <w:sz w:val="20"/>
        </w:rPr>
        <w:t>Lưu ý</w:t>
      </w:r>
      <w:r w:rsidRPr="00127F1E">
        <w:rPr>
          <w:rFonts w:cs="Arial"/>
          <w:sz w:val="20"/>
        </w:rPr>
        <w:t xml:space="preserve"> </w:t>
      </w:r>
      <w:r w:rsidRPr="00127F1E">
        <w:rPr>
          <w:rFonts w:cs="Arial"/>
          <w:sz w:val="20"/>
        </w:rPr>
        <w:tab/>
        <w:t xml:space="preserve">1. Mở MATLAB dưới </w:t>
      </w:r>
      <w:r w:rsidRPr="00922D51">
        <w:rPr>
          <w:rFonts w:cs="Arial"/>
          <w:b/>
          <w:bCs/>
          <w:i/>
          <w:iCs/>
          <w:sz w:val="20"/>
        </w:rPr>
        <w:t>quyền quản trị</w:t>
      </w:r>
      <w:r w:rsidRPr="00127F1E">
        <w:rPr>
          <w:rFonts w:cs="Arial"/>
          <w:sz w:val="20"/>
        </w:rPr>
        <w:t xml:space="preserve"> khi thực hiện lệnh này.</w:t>
      </w:r>
    </w:p>
    <w:p w14:paraId="53FD3488" w14:textId="0C4164BE" w:rsidR="00C50181" w:rsidRPr="00127F1E" w:rsidRDefault="00C50181" w:rsidP="00215C29">
      <w:pPr>
        <w:pStyle w:val="ListParagraph"/>
        <w:spacing w:line="360" w:lineRule="auto"/>
        <w:rPr>
          <w:rFonts w:cs="Arial"/>
          <w:sz w:val="20"/>
          <w:rPrChange w:id="198" w:author="Hiroyasu Nishiumi" w:date="2022-10-26T16:59:00Z">
            <w:rPr>
              <w:rFonts w:cs="Arial"/>
              <w:szCs w:val="18"/>
            </w:rPr>
          </w:rPrChange>
        </w:rPr>
      </w:pPr>
      <w:r w:rsidRPr="00127F1E">
        <w:rPr>
          <w:rFonts w:cs="Arial"/>
          <w:sz w:val="20"/>
        </w:rPr>
        <w:tab/>
      </w:r>
      <w:r w:rsidRPr="00127F1E">
        <w:rPr>
          <w:rFonts w:cs="Arial"/>
          <w:sz w:val="20"/>
        </w:rPr>
        <w:tab/>
        <w:t>2. Nếu bạn thay đổi phiên bản MATLAB đang sử dụng, hãy thực hiện lại lệnh này.</w:t>
      </w:r>
    </w:p>
    <w:p w14:paraId="065C2A51" w14:textId="77777777" w:rsidR="00DD47D5" w:rsidRPr="00127F1E" w:rsidRDefault="00DD47D5" w:rsidP="00215C29">
      <w:pPr>
        <w:spacing w:line="360" w:lineRule="auto"/>
        <w:rPr>
          <w:rFonts w:cs="Arial"/>
          <w:sz w:val="20"/>
        </w:rPr>
      </w:pPr>
    </w:p>
    <w:p w14:paraId="10FD6D60" w14:textId="0742266C" w:rsidR="00DD47D5" w:rsidRPr="00127F1E" w:rsidRDefault="00DD47D5" w:rsidP="00215C29">
      <w:pPr>
        <w:pStyle w:val="ListParagraph"/>
        <w:numPr>
          <w:ilvl w:val="0"/>
          <w:numId w:val="46"/>
        </w:numPr>
        <w:spacing w:line="360" w:lineRule="auto"/>
        <w:ind w:leftChars="0"/>
        <w:contextualSpacing/>
        <w:rPr>
          <w:ins w:id="199" w:author="Hiroyasu Nishiumi" w:date="2022-10-20T11:30:00Z"/>
          <w:rFonts w:eastAsia="MS Gothic" w:cs="Arial"/>
          <w:sz w:val="20"/>
        </w:rPr>
      </w:pPr>
      <w:ins w:id="200" w:author="Hiroyasu Nishiumi" w:date="2022-10-20T11:29:00Z">
        <w:r w:rsidRPr="00127F1E">
          <w:rPr>
            <w:rFonts w:cs="Arial"/>
            <w:sz w:val="20"/>
          </w:rPr>
          <w:t xml:space="preserve">Register </w:t>
        </w:r>
      </w:ins>
      <w:ins w:id="201" w:author="Hiroyasu Nishiumi" w:date="2022-10-20T11:30:00Z">
        <w:r w:rsidRPr="00127F1E">
          <w:rPr>
            <w:rFonts w:cs="Arial"/>
            <w:sz w:val="20"/>
          </w:rPr>
          <w:t>the</w:t>
        </w:r>
      </w:ins>
      <w:ins w:id="202" w:author="Hiroyasu Nishiumi" w:date="2022-10-20T11:31:00Z">
        <w:r w:rsidRPr="00127F1E">
          <w:rPr>
            <w:rFonts w:cs="Arial"/>
            <w:sz w:val="20"/>
          </w:rPr>
          <w:t xml:space="preserve"> </w:t>
        </w:r>
      </w:ins>
      <w:ins w:id="203" w:author="Hiroyasu Nishiumi" w:date="2022-10-20T11:30:00Z">
        <w:r w:rsidRPr="00127F1E">
          <w:rPr>
            <w:rFonts w:cs="Arial"/>
            <w:sz w:val="20"/>
          </w:rPr>
          <w:t>license</w:t>
        </w:r>
      </w:ins>
      <w:ins w:id="204" w:author="Hiroyasu Nishiumi" w:date="2022-10-20T11:34:00Z">
        <w:r w:rsidRPr="00127F1E">
          <w:rPr>
            <w:rFonts w:cs="Arial"/>
            <w:sz w:val="20"/>
          </w:rPr>
          <w:t>.</w:t>
        </w:r>
      </w:ins>
    </w:p>
    <w:p w14:paraId="6559BB7D" w14:textId="7B3CF242" w:rsidR="00DD47D5" w:rsidRPr="00127F1E" w:rsidRDefault="00DD47D5" w:rsidP="00215C29">
      <w:pPr>
        <w:pStyle w:val="ListParagraph"/>
        <w:spacing w:line="360" w:lineRule="auto"/>
        <w:contextualSpacing/>
        <w:rPr>
          <w:rFonts w:eastAsia="MS Gothic" w:cs="Arial"/>
          <w:sz w:val="20"/>
        </w:rPr>
      </w:pPr>
      <w:ins w:id="205" w:author="Hiroyasu Nishiumi" w:date="2022-10-20T11:31:00Z">
        <w:r w:rsidRPr="00127F1E">
          <w:rPr>
            <w:rFonts w:eastAsia="MS Gothic" w:cs="Arial"/>
            <w:sz w:val="20"/>
          </w:rPr>
          <w:t xml:space="preserve">Add the ET-VPF license by license manager included with </w:t>
        </w:r>
      </w:ins>
      <w:ins w:id="206" w:author="Hiroyasu Nishiumi" w:date="2022-10-20T11:30:00Z">
        <w:r w:rsidRPr="00127F1E">
          <w:rPr>
            <w:rFonts w:eastAsia="MS Gothic" w:cs="Arial"/>
            <w:sz w:val="20"/>
          </w:rPr>
          <w:t>CS+</w:t>
        </w:r>
      </w:ins>
      <w:ins w:id="207" w:author="Hiroyasu Nishiumi" w:date="2022-10-20T11:31:00Z">
        <w:r w:rsidRPr="00127F1E">
          <w:rPr>
            <w:rFonts w:eastAsia="MS Gothic" w:cs="Arial"/>
            <w:sz w:val="20"/>
          </w:rPr>
          <w:t xml:space="preserve"> </w:t>
        </w:r>
      </w:ins>
      <w:ins w:id="208" w:author="Hiroyasu Nishiumi" w:date="2022-10-20T11:30:00Z">
        <w:r w:rsidRPr="00127F1E">
          <w:rPr>
            <w:rFonts w:eastAsia="MS Gothic" w:cs="Arial"/>
            <w:sz w:val="20"/>
          </w:rPr>
          <w:t>(</w:t>
        </w:r>
      </w:ins>
      <w:ins w:id="209" w:author="Hiroyasu Nishiumi" w:date="2022-10-20T11:31:00Z">
        <w:r w:rsidRPr="00127F1E">
          <w:rPr>
            <w:rFonts w:eastAsia="MS Gothic" w:cs="Arial"/>
            <w:sz w:val="20"/>
          </w:rPr>
          <w:t xml:space="preserve">refer </w:t>
        </w:r>
      </w:ins>
      <w:ins w:id="210" w:author="Hiroyasu Nishiumi" w:date="2022-10-20T11:32:00Z">
        <w:r w:rsidRPr="00127F1E">
          <w:rPr>
            <w:rFonts w:eastAsia="MS Gothic" w:cs="Arial"/>
            <w:sz w:val="20"/>
          </w:rPr>
          <w:t xml:space="preserve">License Manager  </w:t>
        </w:r>
      </w:ins>
      <w:ins w:id="211" w:author="Hiroyasu Nishiumi" w:date="2022-10-20T11:30:00Z">
        <w:r w:rsidRPr="00127F1E">
          <w:rPr>
            <w:rFonts w:eastAsia="MS Gothic" w:cs="Arial"/>
            <w:sz w:val="20"/>
          </w:rPr>
          <w:fldChar w:fldCharType="begin"/>
        </w:r>
        <w:r w:rsidRPr="00127F1E">
          <w:rPr>
            <w:rFonts w:eastAsia="MS Gothic" w:cs="Arial"/>
            <w:sz w:val="20"/>
          </w:rPr>
          <w:instrText xml:space="preserve"> HYPERLINK "https://www.renesas.com/document/mat/license-manager-v20500-users-manual" </w:instrText>
        </w:r>
        <w:r w:rsidRPr="00127F1E">
          <w:rPr>
            <w:rFonts w:eastAsia="MS Gothic" w:cs="Arial"/>
            <w:sz w:val="20"/>
          </w:rPr>
        </w:r>
        <w:r w:rsidRPr="00127F1E">
          <w:rPr>
            <w:rFonts w:eastAsia="MS Gothic" w:cs="Arial"/>
            <w:sz w:val="20"/>
          </w:rPr>
          <w:fldChar w:fldCharType="separate"/>
        </w:r>
        <w:r w:rsidRPr="00127F1E">
          <w:rPr>
            <w:rStyle w:val="Hyperlink"/>
            <w:rFonts w:eastAsia="MS Gothic" w:cs="Arial"/>
            <w:sz w:val="20"/>
          </w:rPr>
          <w:t>V2.05.00</w:t>
        </w:r>
      </w:ins>
      <w:ins w:id="212" w:author="Hiroyasu Nishiumi" w:date="2022-10-20T11:32:00Z">
        <w:r w:rsidRPr="00127F1E">
          <w:rPr>
            <w:rStyle w:val="Hyperlink"/>
            <w:rFonts w:eastAsia="MS Gothic" w:cs="Arial"/>
            <w:sz w:val="20"/>
          </w:rPr>
          <w:t xml:space="preserve"> User</w:t>
        </w:r>
      </w:ins>
      <w:ins w:id="213" w:author="Hiroyasu Nishiumi" w:date="2022-10-20T11:33:00Z">
        <w:r w:rsidRPr="00127F1E">
          <w:rPr>
            <w:rStyle w:val="Hyperlink"/>
            <w:rFonts w:eastAsia="MS Gothic" w:cs="Arial"/>
            <w:sz w:val="20"/>
          </w:rPr>
          <w:t>'</w:t>
        </w:r>
      </w:ins>
      <w:ins w:id="214" w:author="Hiroyasu Nishiumi" w:date="2022-10-20T11:32:00Z">
        <w:r w:rsidRPr="00127F1E">
          <w:rPr>
            <w:rStyle w:val="Hyperlink"/>
            <w:rFonts w:eastAsia="MS Gothic" w:cs="Arial"/>
            <w:sz w:val="20"/>
          </w:rPr>
          <w:t>s manual</w:t>
        </w:r>
      </w:ins>
      <w:ins w:id="215" w:author="Hiroyasu Nishiumi" w:date="2022-10-20T11:30:00Z">
        <w:r w:rsidRPr="00127F1E">
          <w:rPr>
            <w:rFonts w:eastAsia="MS Gothic" w:cs="Arial"/>
            <w:sz w:val="20"/>
          </w:rPr>
          <w:fldChar w:fldCharType="end"/>
        </w:r>
        <w:r w:rsidRPr="00127F1E">
          <w:rPr>
            <w:rFonts w:eastAsia="MS Gothic" w:cs="Arial"/>
            <w:sz w:val="20"/>
          </w:rPr>
          <w:t>)</w:t>
        </w:r>
      </w:ins>
      <w:ins w:id="216" w:author="Hiroyasu Nishiumi" w:date="2022-10-20T11:32:00Z">
        <w:r w:rsidRPr="00127F1E">
          <w:rPr>
            <w:rFonts w:eastAsia="MS Gothic" w:cs="Arial"/>
            <w:sz w:val="20"/>
          </w:rPr>
          <w:t>.</w:t>
        </w:r>
      </w:ins>
    </w:p>
    <w:p w14:paraId="2137A47F" w14:textId="79D76D1F" w:rsidR="002C4209" w:rsidRPr="00127F1E" w:rsidRDefault="002C4209" w:rsidP="00215C29">
      <w:pPr>
        <w:pStyle w:val="ListParagraph"/>
        <w:spacing w:line="360" w:lineRule="auto"/>
        <w:contextualSpacing/>
        <w:rPr>
          <w:rFonts w:eastAsia="MS Gothic" w:cs="Arial"/>
          <w:sz w:val="20"/>
        </w:rPr>
      </w:pPr>
    </w:p>
    <w:p w14:paraId="588240A3" w14:textId="15B6ABA5" w:rsidR="002C4209" w:rsidRPr="00215C29" w:rsidRDefault="002C4209" w:rsidP="00215C29">
      <w:pPr>
        <w:pStyle w:val="ListParagraph"/>
        <w:numPr>
          <w:ilvl w:val="0"/>
          <w:numId w:val="46"/>
        </w:numPr>
        <w:spacing w:line="360" w:lineRule="auto"/>
        <w:ind w:leftChars="0"/>
        <w:contextualSpacing/>
        <w:rPr>
          <w:ins w:id="217" w:author="Hiroyasu Nishiumi" w:date="2022-10-20T11:30:00Z"/>
          <w:rFonts w:eastAsia="MS Gothic" w:cs="Arial"/>
          <w:sz w:val="20"/>
        </w:rPr>
      </w:pPr>
      <w:commentRangeStart w:id="218"/>
      <w:r w:rsidRPr="00215C29">
        <w:rPr>
          <w:rFonts w:eastAsia="MS Gothic" w:cs="Arial"/>
          <w:sz w:val="20"/>
        </w:rPr>
        <w:t>Thiết lập trình duyệt thư viện MATLAB Simulink</w:t>
      </w:r>
      <w:commentRangeEnd w:id="218"/>
      <w:r w:rsidR="00720138" w:rsidRPr="00215C29">
        <w:rPr>
          <w:rStyle w:val="CommentReference"/>
          <w:sz w:val="20"/>
        </w:rPr>
        <w:commentReference w:id="218"/>
      </w:r>
      <w:bookmarkStart w:id="219" w:name="V10000_Simulink_Library_001"/>
      <w:bookmarkEnd w:id="219"/>
    </w:p>
    <w:p w14:paraId="33D51E59" w14:textId="687659FC" w:rsidR="00DD47D5" w:rsidRPr="00215C29" w:rsidRDefault="002C4209" w:rsidP="00215C29">
      <w:pPr>
        <w:widowControl/>
        <w:spacing w:line="360" w:lineRule="auto"/>
        <w:ind w:left="720"/>
        <w:jc w:val="left"/>
        <w:rPr>
          <w:rFonts w:cs="Arial"/>
          <w:sz w:val="20"/>
        </w:rPr>
      </w:pPr>
      <w:r w:rsidRPr="00215C29">
        <w:rPr>
          <w:rFonts w:cs="Arial"/>
          <w:sz w:val="20"/>
        </w:rPr>
        <w:t>Thực hiện lệnh sau từ cửa sổ lệnh MATLAB để mở gói ETVPF trên trình duyệt thư viện MATLAB Simulink để chọn các chức năng khối chức năng Dự kiến của thiết bị ngoại vi.</w:t>
      </w:r>
    </w:p>
    <w:p w14:paraId="68EC06CF" w14:textId="7F4B5451" w:rsidR="002C4209" w:rsidRPr="00215C29" w:rsidRDefault="00104A3B" w:rsidP="00215C29">
      <w:pPr>
        <w:widowControl/>
        <w:spacing w:line="360" w:lineRule="auto"/>
        <w:ind w:left="720"/>
        <w:jc w:val="left"/>
        <w:rPr>
          <w:rFonts w:cs="Arial"/>
          <w:sz w:val="20"/>
        </w:rPr>
      </w:pPr>
      <w:r w:rsidRPr="00215C29">
        <w:rPr>
          <w:rFonts w:cs="Arial"/>
          <w:sz w:val="20"/>
        </w:rPr>
        <w:t>Tại đây “&gt;&gt;” biểu thị dấu nhắc lệnh và “[Enter]” biểu thị mục nhập của phím Enter.</w:t>
      </w:r>
    </w:p>
    <w:p w14:paraId="07EE9F17" w14:textId="569F3C39" w:rsidR="00104A3B" w:rsidRPr="00127F1E" w:rsidRDefault="00104A3B" w:rsidP="00215C29">
      <w:pPr>
        <w:widowControl/>
        <w:spacing w:line="360" w:lineRule="auto"/>
        <w:ind w:left="720"/>
        <w:jc w:val="left"/>
        <w:rPr>
          <w:rFonts w:cs="Arial"/>
          <w:sz w:val="20"/>
        </w:rPr>
      </w:pPr>
      <w:r w:rsidRPr="00215C29">
        <w:rPr>
          <w:rFonts w:cs="Arial"/>
          <w:noProof/>
          <w:sz w:val="20"/>
        </w:rPr>
        <mc:AlternateContent>
          <mc:Choice Requires="wps">
            <w:drawing>
              <wp:anchor distT="0" distB="0" distL="114300" distR="114300" simplePos="0" relativeHeight="251669538" behindDoc="0" locked="0" layoutInCell="1" allowOverlap="1" wp14:anchorId="35D63A23" wp14:editId="6F7C98E2">
                <wp:simplePos x="0" y="0"/>
                <wp:positionH relativeFrom="column">
                  <wp:posOffset>954073</wp:posOffset>
                </wp:positionH>
                <wp:positionV relativeFrom="paragraph">
                  <wp:posOffset>70430</wp:posOffset>
                </wp:positionV>
                <wp:extent cx="3713259" cy="270344"/>
                <wp:effectExtent l="0" t="0" r="20955" b="15875"/>
                <wp:wrapNone/>
                <wp:docPr id="21512" name="Text Box 21512"/>
                <wp:cNvGraphicFramePr/>
                <a:graphic xmlns:a="http://schemas.openxmlformats.org/drawingml/2006/main">
                  <a:graphicData uri="http://schemas.microsoft.com/office/word/2010/wordprocessingShape">
                    <wps:wsp>
                      <wps:cNvSpPr txBox="1"/>
                      <wps:spPr>
                        <a:xfrm>
                          <a:off x="0" y="0"/>
                          <a:ext cx="3713259" cy="270344"/>
                        </a:xfrm>
                        <a:prstGeom prst="rect">
                          <a:avLst/>
                        </a:prstGeom>
                        <a:solidFill>
                          <a:schemeClr val="lt1"/>
                        </a:solidFill>
                        <a:ln w="6350">
                          <a:solidFill>
                            <a:prstClr val="black"/>
                          </a:solidFill>
                        </a:ln>
                      </wps:spPr>
                      <wps:txbx>
                        <w:txbxContent>
                          <w:p w14:paraId="1DF4AA6B" w14:textId="1C0BDBDE" w:rsidR="001D58C1" w:rsidRDefault="001D58C1">
                            <w:r w:rsidRPr="00215C29">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3A23" id="Text Box 21512" o:spid="_x0000_s1035" type="#_x0000_t202" style="position:absolute;left:0;text-align:left;margin-left:75.1pt;margin-top:5.55pt;width:292.4pt;height:21.3pt;z-index:251669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" fillcolor="white [3201]" strokeweight=".5pt">
                <v:textbox>
                  <w:txbxContent>
                    <w:p w14:paraId="1DF4AA6B" w14:textId="1C0BDBDE" w:rsidR="001D58C1" w:rsidRDefault="001D58C1">
                      <w:r w:rsidRPr="00215C29">
                        <w:t>&gt;&gt; setup_etvpf_lib [Enter]</w:t>
                      </w:r>
                    </w:p>
                  </w:txbxContent>
                </v:textbox>
              </v:shape>
            </w:pict>
          </mc:Fallback>
        </mc:AlternateContent>
      </w:r>
    </w:p>
    <w:p w14:paraId="211BD6D5" w14:textId="77777777" w:rsidR="002C4209" w:rsidRPr="00127F1E" w:rsidRDefault="002C4209" w:rsidP="00215C29">
      <w:pPr>
        <w:widowControl/>
        <w:spacing w:line="360" w:lineRule="auto"/>
        <w:jc w:val="left"/>
        <w:rPr>
          <w:rFonts w:cs="Arial"/>
          <w:sz w:val="20"/>
        </w:rPr>
      </w:pPr>
    </w:p>
    <w:p w14:paraId="1B8D2DDD" w14:textId="7677CEDC" w:rsidR="00CE63B6" w:rsidRPr="00127F1E" w:rsidRDefault="002C4209" w:rsidP="00215C29">
      <w:pPr>
        <w:widowControl/>
        <w:spacing w:line="360" w:lineRule="auto"/>
        <w:jc w:val="left"/>
        <w:rPr>
          <w:sz w:val="20"/>
        </w:rPr>
      </w:pPr>
      <w:bookmarkStart w:id="220" w:name="_Toc1772231288"/>
      <w:bookmarkStart w:id="221" w:name="_Toc482541559"/>
      <w:bookmarkStart w:id="222" w:name="_Toc52495971"/>
      <w:bookmarkStart w:id="223" w:name="_Toc774602139"/>
      <w:bookmarkStart w:id="224" w:name="_Toc1659498401"/>
      <w:bookmarkStart w:id="225" w:name="_Toc1097914460"/>
      <w:bookmarkStart w:id="226" w:name="_Toc526528238"/>
      <w:bookmarkStart w:id="227" w:name="_Toc1732622249"/>
      <w:bookmarkStart w:id="228" w:name="_Toc1982306318"/>
      <w:bookmarkStart w:id="229" w:name="_Toc2060523942"/>
      <w:bookmarkStart w:id="230" w:name="_Toc52265183"/>
      <w:bookmarkStart w:id="231" w:name="_Toc310527652"/>
      <w:bookmarkStart w:id="232" w:name="_Toc1272049755"/>
      <w:bookmarkStart w:id="233" w:name="_Toc1319456261"/>
      <w:bookmarkStart w:id="234" w:name="_Toc1795677972"/>
      <w:bookmarkStart w:id="235" w:name="_Toc1183224539"/>
      <w:bookmarkStart w:id="236" w:name="_Toc1852334346"/>
      <w:bookmarkStart w:id="237" w:name="_Toc81049769"/>
      <w:bookmarkStart w:id="238" w:name="_Toc717617177"/>
      <w:bookmarkStart w:id="239" w:name="_Toc399234306"/>
      <w:bookmarkStart w:id="240" w:name="_Toc1130365356"/>
      <w:bookmarkStart w:id="241" w:name="_Toc270027404"/>
      <w:bookmarkStart w:id="242" w:name="_Toc337997260"/>
      <w:bookmarkStart w:id="243" w:name="_Toc944848289"/>
      <w:bookmarkStart w:id="244" w:name="_Toc2141189755"/>
      <w:bookmarkStart w:id="245" w:name="_Toc533414062"/>
      <w:bookmarkStart w:id="246" w:name="_Toc243647744"/>
      <w:bookmarkStart w:id="247" w:name="_Toc136840335"/>
      <w:bookmarkStart w:id="248" w:name="_Toc459027758"/>
      <w:bookmarkStart w:id="249" w:name="_Toc1741650942"/>
      <w:bookmarkStart w:id="250" w:name="_Toc97639958"/>
      <w:r w:rsidRPr="00127F1E">
        <w:rPr>
          <w:sz w:val="20"/>
        </w:rPr>
        <w:br w:type="page"/>
      </w:r>
    </w:p>
    <w:p w14:paraId="11FA071D" w14:textId="21756A4F" w:rsidR="00C50181" w:rsidRPr="004270A8" w:rsidRDefault="00C50181" w:rsidP="00A92D49">
      <w:pPr>
        <w:pStyle w:val="Heading2"/>
      </w:pPr>
      <w:bookmarkStart w:id="251" w:name="_Toc122608734"/>
      <w:r w:rsidRPr="004270A8">
        <w:lastRenderedPageBreak/>
        <w:t>2.2 Gỡ cài đặt</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sidR="00E341D8" w:rsidRPr="004270A8">
        <w:fldChar w:fldCharType="begin"/>
      </w:r>
      <w:r w:rsidR="00E341D8" w:rsidRPr="004270A8">
        <w:instrText xml:space="preserve"> XE "Uninstallation" </w:instrText>
      </w:r>
      <w:r w:rsidR="00E341D8" w:rsidRPr="004270A8">
        <w:fldChar w:fldCharType="end"/>
      </w:r>
    </w:p>
    <w:p w14:paraId="3FEFA1A7" w14:textId="77777777" w:rsidR="00C50181" w:rsidRPr="004270A8" w:rsidRDefault="00C50181" w:rsidP="00C50181">
      <w:pPr>
        <w:rPr>
          <w:rFonts w:cs="Arial"/>
          <w:szCs w:val="18"/>
        </w:rPr>
      </w:pPr>
    </w:p>
    <w:p w14:paraId="67194D65" w14:textId="77777777" w:rsidR="00C50181" w:rsidRPr="00215C29" w:rsidRDefault="00C50181" w:rsidP="00215C29">
      <w:pPr>
        <w:spacing w:line="360" w:lineRule="auto"/>
        <w:rPr>
          <w:rFonts w:cs="Arial"/>
          <w:sz w:val="20"/>
        </w:rPr>
      </w:pPr>
      <w:r w:rsidRPr="00215C29">
        <w:rPr>
          <w:rFonts w:cs="Arial"/>
          <w:sz w:val="20"/>
        </w:rPr>
        <w:t xml:space="preserve">Sau đây là phần mô tả </w:t>
      </w:r>
      <w:r w:rsidRPr="00215C29">
        <w:rPr>
          <w:rFonts w:cs="Arial"/>
          <w:color w:val="000000"/>
          <w:kern w:val="0"/>
          <w:sz w:val="20"/>
        </w:rPr>
        <w:t xml:space="preserve">quy trình gỡ cài đặt </w:t>
      </w:r>
      <w:r w:rsidRPr="00215C29">
        <w:rPr>
          <w:rFonts w:cs="Arial"/>
          <w:sz w:val="20"/>
        </w:rPr>
        <w:t>ET-VPF.</w:t>
      </w:r>
    </w:p>
    <w:p w14:paraId="50BB11B4" w14:textId="77777777" w:rsidR="00C50181" w:rsidRPr="00215C29" w:rsidRDefault="00C50181" w:rsidP="00215C29">
      <w:pPr>
        <w:spacing w:line="360" w:lineRule="auto"/>
        <w:rPr>
          <w:rFonts w:cs="Arial"/>
          <w:sz w:val="20"/>
        </w:rPr>
      </w:pPr>
    </w:p>
    <w:p w14:paraId="33A30374" w14:textId="2FD8655C" w:rsidR="00C50181" w:rsidRPr="00215C29" w:rsidRDefault="00C50181" w:rsidP="00215C29">
      <w:pPr>
        <w:pStyle w:val="ListParagraph"/>
        <w:numPr>
          <w:ilvl w:val="0"/>
          <w:numId w:val="48"/>
        </w:numPr>
        <w:spacing w:line="360" w:lineRule="auto"/>
        <w:ind w:leftChars="0"/>
        <w:contextualSpacing/>
        <w:rPr>
          <w:rFonts w:cs="Arial"/>
          <w:sz w:val="20"/>
        </w:rPr>
      </w:pPr>
      <w:r w:rsidRPr="00215C29">
        <w:rPr>
          <w:rFonts w:cs="Arial"/>
          <w:sz w:val="20"/>
        </w:rPr>
        <w:t xml:space="preserve">Khởi động MATLAB, sau đó xóa thư mục ET-VPF (bao gồm cả hai đường dẫn được mô tả trong phần </w:t>
      </w:r>
      <w:r w:rsidRPr="00215C29">
        <w:rPr>
          <w:rFonts w:cs="Arial"/>
          <w:b/>
          <w:bCs/>
          <w:sz w:val="20"/>
        </w:rPr>
        <w:fldChar w:fldCharType="begin"/>
      </w:r>
      <w:r w:rsidRPr="00215C29">
        <w:rPr>
          <w:rFonts w:cs="Arial"/>
          <w:b/>
          <w:bCs/>
          <w:sz w:val="20"/>
        </w:rPr>
        <w:instrText xml:space="preserve"> REF _Ref97622605 \h  \* MERGEFORMAT </w:instrText>
      </w:r>
      <w:r w:rsidRPr="00215C29">
        <w:rPr>
          <w:rFonts w:cs="Arial"/>
          <w:b/>
          <w:bCs/>
          <w:sz w:val="20"/>
        </w:rPr>
      </w:r>
      <w:r w:rsidRPr="00215C29">
        <w:rPr>
          <w:rFonts w:cs="Arial"/>
          <w:b/>
          <w:bCs/>
          <w:sz w:val="20"/>
        </w:rPr>
        <w:fldChar w:fldCharType="separate"/>
      </w:r>
      <w:r w:rsidR="00C36135" w:rsidRPr="00215C29">
        <w:rPr>
          <w:rFonts w:cs="Arial"/>
          <w:b/>
          <w:bCs/>
          <w:sz w:val="20"/>
        </w:rPr>
        <w:t xml:space="preserve">2.1 Cài đặt </w:t>
      </w:r>
      <w:r w:rsidRPr="00215C29">
        <w:rPr>
          <w:rFonts w:cs="Arial"/>
          <w:b/>
          <w:bCs/>
          <w:sz w:val="20"/>
        </w:rPr>
        <w:fldChar w:fldCharType="end"/>
      </w:r>
      <w:r w:rsidRPr="00215C29">
        <w:rPr>
          <w:rFonts w:cs="Arial"/>
          <w:sz w:val="20"/>
        </w:rPr>
        <w:t>) trên hộp thoại [Đặt đường dẫn] .</w:t>
      </w:r>
    </w:p>
    <w:p w14:paraId="0FC8438C" w14:textId="77777777" w:rsidR="00C50181" w:rsidRPr="00215C29" w:rsidRDefault="00C50181" w:rsidP="00215C29">
      <w:pPr>
        <w:spacing w:line="360" w:lineRule="auto"/>
        <w:rPr>
          <w:rFonts w:cs="Arial"/>
          <w:sz w:val="20"/>
        </w:rPr>
      </w:pPr>
    </w:p>
    <w:p w14:paraId="10D41380" w14:textId="77777777" w:rsidR="00C50181" w:rsidRPr="00215C29" w:rsidRDefault="00C50181" w:rsidP="00215C29">
      <w:pPr>
        <w:spacing w:line="360" w:lineRule="auto"/>
        <w:jc w:val="center"/>
        <w:rPr>
          <w:rFonts w:cs="Arial"/>
          <w:sz w:val="20"/>
        </w:rPr>
      </w:pPr>
      <w:r w:rsidRPr="00215C29">
        <w:rPr>
          <w:rFonts w:cs="Arial"/>
          <w:noProof/>
          <w:sz w:val="20"/>
        </w:rPr>
        <w:drawing>
          <wp:inline distT="0" distB="0" distL="0" distR="0" wp14:anchorId="17A4C131" wp14:editId="269445BA">
            <wp:extent cx="4963968" cy="28575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32FCCD79" w14:textId="77777777" w:rsidR="00C50181" w:rsidRPr="00215C29" w:rsidRDefault="00C50181" w:rsidP="00215C29">
      <w:pPr>
        <w:spacing w:line="360" w:lineRule="auto"/>
        <w:jc w:val="center"/>
        <w:rPr>
          <w:rFonts w:cs="Arial"/>
          <w:sz w:val="20"/>
        </w:rPr>
      </w:pPr>
    </w:p>
    <w:p w14:paraId="276368BC" w14:textId="51F13720" w:rsidR="00C50181" w:rsidRPr="00215C29" w:rsidRDefault="00C50181" w:rsidP="00215C29">
      <w:pPr>
        <w:pStyle w:val="Caption"/>
        <w:spacing w:line="360" w:lineRule="auto"/>
        <w:jc w:val="center"/>
        <w:rPr>
          <w:rFonts w:ascii="Arial" w:hAnsi="Arial" w:cs="Arial"/>
          <w:b/>
          <w:sz w:val="20"/>
          <w:szCs w:val="20"/>
        </w:rPr>
      </w:pPr>
      <w:r w:rsidRPr="00215C29">
        <w:rPr>
          <w:rFonts w:ascii="Arial" w:hAnsi="Arial" w:cs="Arial"/>
          <w:b/>
          <w:sz w:val="20"/>
          <w:szCs w:val="20"/>
        </w:rPr>
        <w:t xml:space="preserve">Hình </w:t>
      </w:r>
      <w:r w:rsidR="00582BBD" w:rsidRPr="00215C29">
        <w:rPr>
          <w:rFonts w:ascii="Arial" w:hAnsi="Arial" w:cs="Arial"/>
          <w:b/>
          <w:sz w:val="20"/>
          <w:szCs w:val="20"/>
        </w:rPr>
        <w:fldChar w:fldCharType="begin"/>
      </w:r>
      <w:r w:rsidR="00582BBD" w:rsidRPr="00215C29">
        <w:rPr>
          <w:rFonts w:ascii="Arial" w:hAnsi="Arial" w:cs="Arial"/>
          <w:b/>
          <w:sz w:val="20"/>
          <w:szCs w:val="20"/>
        </w:rPr>
        <w:instrText xml:space="preserve"> STYLEREF 1 \s </w:instrText>
      </w:r>
      <w:r w:rsidR="00582BBD" w:rsidRPr="00215C29">
        <w:rPr>
          <w:rFonts w:ascii="Arial" w:hAnsi="Arial" w:cs="Arial"/>
          <w:b/>
          <w:sz w:val="20"/>
          <w:szCs w:val="20"/>
        </w:rPr>
        <w:fldChar w:fldCharType="separate"/>
      </w:r>
      <w:r w:rsidR="00C36135" w:rsidRPr="00215C29">
        <w:rPr>
          <w:rFonts w:ascii="Arial" w:hAnsi="Arial" w:cs="Arial"/>
          <w:b/>
          <w:noProof/>
          <w:sz w:val="20"/>
          <w:szCs w:val="20"/>
        </w:rPr>
        <w:t xml:space="preserve">2 </w:t>
      </w:r>
      <w:r w:rsidR="00582BBD" w:rsidRPr="00215C29">
        <w:rPr>
          <w:rFonts w:ascii="Arial" w:hAnsi="Arial" w:cs="Arial"/>
          <w:b/>
          <w:sz w:val="20"/>
          <w:szCs w:val="20"/>
        </w:rPr>
        <w:fldChar w:fldCharType="end"/>
      </w:r>
      <w:r w:rsidR="00582BBD" w:rsidRPr="00215C29">
        <w:rPr>
          <w:rFonts w:ascii="Arial" w:hAnsi="Arial" w:cs="Arial"/>
          <w:b/>
          <w:sz w:val="20"/>
          <w:szCs w:val="20"/>
        </w:rPr>
        <w:noBreakHyphen/>
      </w:r>
      <w:r w:rsidR="00582BBD" w:rsidRPr="00215C29">
        <w:rPr>
          <w:rFonts w:ascii="Arial" w:hAnsi="Arial" w:cs="Arial"/>
          <w:b/>
          <w:sz w:val="20"/>
          <w:szCs w:val="20"/>
        </w:rPr>
        <w:fldChar w:fldCharType="begin"/>
      </w:r>
      <w:r w:rsidR="00582BBD" w:rsidRPr="00215C29">
        <w:rPr>
          <w:rFonts w:ascii="Arial" w:hAnsi="Arial" w:cs="Arial"/>
          <w:b/>
          <w:sz w:val="20"/>
          <w:szCs w:val="20"/>
        </w:rPr>
        <w:instrText xml:space="preserve"> SEQ Figure \* ARABIC \s 1 </w:instrText>
      </w:r>
      <w:r w:rsidR="00582BBD" w:rsidRPr="00215C29">
        <w:rPr>
          <w:rFonts w:ascii="Arial" w:hAnsi="Arial" w:cs="Arial"/>
          <w:b/>
          <w:sz w:val="20"/>
          <w:szCs w:val="20"/>
        </w:rPr>
        <w:fldChar w:fldCharType="separate"/>
      </w:r>
      <w:r w:rsidR="00C36135" w:rsidRPr="00215C29">
        <w:rPr>
          <w:rFonts w:ascii="Arial" w:hAnsi="Arial" w:cs="Arial"/>
          <w:b/>
          <w:noProof/>
          <w:sz w:val="20"/>
          <w:szCs w:val="20"/>
        </w:rPr>
        <w:t xml:space="preserve">3 </w:t>
      </w:r>
      <w:r w:rsidR="00582BBD" w:rsidRPr="00215C29">
        <w:rPr>
          <w:rFonts w:ascii="Arial" w:hAnsi="Arial" w:cs="Arial"/>
          <w:b/>
          <w:sz w:val="20"/>
          <w:szCs w:val="20"/>
        </w:rPr>
        <w:fldChar w:fldCharType="end"/>
      </w:r>
      <w:r w:rsidRPr="00215C29">
        <w:rPr>
          <w:rFonts w:ascii="Arial" w:hAnsi="Arial" w:cs="Arial"/>
          <w:b/>
          <w:sz w:val="20"/>
          <w:szCs w:val="20"/>
        </w:rPr>
        <w:t>Gỡ thư mục ET-VPF</w:t>
      </w:r>
    </w:p>
    <w:p w14:paraId="1C90BE05" w14:textId="77777777" w:rsidR="00DD47D5" w:rsidRPr="00215C29" w:rsidRDefault="00DD47D5" w:rsidP="00215C29">
      <w:pPr>
        <w:spacing w:line="360" w:lineRule="auto"/>
        <w:rPr>
          <w:rFonts w:cs="Arial"/>
          <w:sz w:val="20"/>
        </w:rPr>
      </w:pPr>
    </w:p>
    <w:p w14:paraId="6D9A85A8" w14:textId="2B5F29B3" w:rsidR="004568BC" w:rsidRPr="00215C29" w:rsidRDefault="0092514A" w:rsidP="00215C29">
      <w:pPr>
        <w:pStyle w:val="Caption"/>
        <w:numPr>
          <w:ilvl w:val="0"/>
          <w:numId w:val="48"/>
        </w:numPr>
        <w:spacing w:line="360" w:lineRule="auto"/>
        <w:rPr>
          <w:rFonts w:ascii="Arial" w:hAnsi="Arial" w:cs="Arial"/>
          <w:sz w:val="20"/>
          <w:szCs w:val="20"/>
        </w:rPr>
      </w:pPr>
      <w:r w:rsidRPr="00215C29">
        <w:rPr>
          <w:rFonts w:ascii="Arial" w:hAnsi="Arial" w:cs="Arial"/>
          <w:sz w:val="20"/>
          <w:szCs w:val="20"/>
        </w:rPr>
        <w:t xml:space="preserve">Xecute </w:t>
      </w:r>
      <w:commentRangeStart w:id="252"/>
      <w:r w:rsidR="004568BC" w:rsidRPr="00215C29">
        <w:rPr>
          <w:rFonts w:ascii="Arial" w:hAnsi="Arial" w:cs="Arial"/>
          <w:sz w:val="20"/>
          <w:szCs w:val="20"/>
        </w:rPr>
        <w:t>Uninst_ETVPF_&lt;</w:t>
      </w:r>
      <w:r w:rsidR="00215C29">
        <w:rPr>
          <w:rFonts w:ascii="Arial" w:hAnsi="Arial" w:cs="Arial"/>
          <w:sz w:val="20"/>
          <w:szCs w:val="20"/>
          <w:lang w:val="en-US"/>
        </w:rPr>
        <w:t>Thông tin phiên bản</w:t>
      </w:r>
      <w:r w:rsidR="004568BC" w:rsidRPr="00215C29">
        <w:rPr>
          <w:rFonts w:ascii="Arial" w:hAnsi="Arial" w:cs="Arial"/>
          <w:sz w:val="20"/>
          <w:szCs w:val="20"/>
        </w:rPr>
        <w:t xml:space="preserve">&gt;.exe trong thư mục cài đặt ET-VPF theo các bước sau </w:t>
      </w:r>
      <w:commentRangeEnd w:id="252"/>
      <w:r w:rsidR="006C0281" w:rsidRPr="00215C29">
        <w:rPr>
          <w:rStyle w:val="CommentReference"/>
          <w:rFonts w:ascii="Arial" w:hAnsi="Arial"/>
          <w:bCs w:val="0"/>
          <w:sz w:val="20"/>
          <w:szCs w:val="20"/>
        </w:rPr>
        <w:commentReference w:id="252"/>
      </w:r>
      <w:r w:rsidR="00727298" w:rsidRPr="00215C29">
        <w:rPr>
          <w:rFonts w:ascii="Arial" w:hAnsi="Arial" w:cs="Arial"/>
          <w:sz w:val="20"/>
          <w:szCs w:val="20"/>
        </w:rPr>
        <w:t>:</w:t>
      </w:r>
      <w:bookmarkStart w:id="253" w:name="V10000_Installer_004"/>
      <w:bookmarkEnd w:id="253"/>
    </w:p>
    <w:p w14:paraId="74296D7B" w14:textId="1BC7166C" w:rsidR="00727298" w:rsidRPr="00215C29" w:rsidRDefault="006C0281" w:rsidP="00215C29">
      <w:pPr>
        <w:pStyle w:val="ListParagraph"/>
        <w:numPr>
          <w:ilvl w:val="0"/>
          <w:numId w:val="77"/>
        </w:numPr>
        <w:spacing w:line="360" w:lineRule="auto"/>
        <w:ind w:leftChars="0"/>
        <w:rPr>
          <w:sz w:val="20"/>
        </w:rPr>
      </w:pPr>
      <w:r w:rsidRPr="00215C29">
        <w:rPr>
          <w:b/>
          <w:bCs/>
          <w:sz w:val="20"/>
        </w:rPr>
        <w:t xml:space="preserve">Bước 1: </w:t>
      </w:r>
      <w:r w:rsidRPr="00215C29">
        <w:rPr>
          <w:sz w:val="20"/>
        </w:rPr>
        <w:t>Nhấp đúp vào Uninst_ETVPF_&lt;thông tin phiên bản&gt;.exe để bắt đầu hủy cài đặt gói ET-VPF.</w:t>
      </w:r>
    </w:p>
    <w:p w14:paraId="65CC2196" w14:textId="6B00FAEF" w:rsidR="006C0281" w:rsidRPr="00215C29" w:rsidRDefault="006C0281" w:rsidP="00215C29">
      <w:pPr>
        <w:pStyle w:val="ListParagraph"/>
        <w:numPr>
          <w:ilvl w:val="0"/>
          <w:numId w:val="77"/>
        </w:numPr>
        <w:spacing w:line="360" w:lineRule="auto"/>
        <w:ind w:leftChars="0"/>
        <w:rPr>
          <w:sz w:val="20"/>
        </w:rPr>
      </w:pPr>
      <w:r w:rsidRPr="00215C29">
        <w:rPr>
          <w:b/>
          <w:bCs/>
          <w:sz w:val="20"/>
        </w:rPr>
        <w:t xml:space="preserve">Bước 2: </w:t>
      </w:r>
      <w:r w:rsidRPr="00215C29">
        <w:rPr>
          <w:sz w:val="20"/>
        </w:rPr>
        <w:t>Thực hiện từng bước gỡ cài đặt gói ET-VPF như hình bên dưới.</w:t>
      </w:r>
    </w:p>
    <w:p w14:paraId="1FA79445" w14:textId="43955E58" w:rsidR="006C0281" w:rsidRPr="00215C29" w:rsidRDefault="006C0281" w:rsidP="00215C29">
      <w:pPr>
        <w:spacing w:line="360" w:lineRule="auto"/>
        <w:rPr>
          <w:sz w:val="20"/>
        </w:rPr>
      </w:pPr>
    </w:p>
    <w:p w14:paraId="54512099" w14:textId="381A0476" w:rsidR="006C0281" w:rsidRPr="00215C29" w:rsidRDefault="006C0281" w:rsidP="00215C29">
      <w:pPr>
        <w:spacing w:line="360" w:lineRule="auto"/>
        <w:jc w:val="center"/>
        <w:rPr>
          <w:sz w:val="20"/>
        </w:rPr>
      </w:pPr>
      <w:r w:rsidRPr="00215C29">
        <w:rPr>
          <w:noProof/>
          <w:sz w:val="20"/>
        </w:rPr>
        <w:drawing>
          <wp:inline distT="0" distB="0" distL="0" distR="0" wp14:anchorId="67015917" wp14:editId="1E0AFCCC">
            <wp:extent cx="3097036" cy="1127858"/>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3097036" cy="1127858"/>
                    </a:xfrm>
                    <a:prstGeom prst="rect">
                      <a:avLst/>
                    </a:prstGeom>
                  </pic:spPr>
                </pic:pic>
              </a:graphicData>
            </a:graphic>
          </wp:inline>
        </w:drawing>
      </w:r>
    </w:p>
    <w:p w14:paraId="5929EBB2" w14:textId="1D37731A" w:rsidR="006C0281" w:rsidRPr="00215C29" w:rsidRDefault="006C0281" w:rsidP="00127F1E">
      <w:pPr>
        <w:spacing w:line="360" w:lineRule="auto"/>
        <w:jc w:val="center"/>
        <w:rPr>
          <w:sz w:val="20"/>
        </w:rPr>
      </w:pPr>
    </w:p>
    <w:p w14:paraId="734764A4" w14:textId="07D79FC4" w:rsidR="006C0281" w:rsidRPr="00215C29" w:rsidRDefault="006C0281" w:rsidP="00127F1E">
      <w:pPr>
        <w:pStyle w:val="Caption"/>
        <w:spacing w:line="360" w:lineRule="auto"/>
        <w:jc w:val="center"/>
        <w:rPr>
          <w:rFonts w:ascii="Arial" w:hAnsi="Arial" w:cs="Arial"/>
          <w:b/>
          <w:bCs w:val="0"/>
          <w:sz w:val="20"/>
          <w:szCs w:val="20"/>
        </w:rPr>
      </w:pPr>
      <w:r w:rsidRPr="00215C29">
        <w:rPr>
          <w:rFonts w:ascii="Arial" w:hAnsi="Arial" w:cs="Arial"/>
          <w:b/>
          <w:bCs w:val="0"/>
          <w:sz w:val="20"/>
          <w:szCs w:val="20"/>
        </w:rPr>
        <w:t xml:space="preserve">Hình </w:t>
      </w:r>
      <w:r w:rsidR="00582BBD" w:rsidRPr="00215C29">
        <w:rPr>
          <w:rFonts w:ascii="Arial" w:hAnsi="Arial" w:cs="Arial"/>
          <w:b/>
          <w:bCs w:val="0"/>
          <w:sz w:val="20"/>
          <w:szCs w:val="20"/>
        </w:rPr>
        <w:fldChar w:fldCharType="begin"/>
      </w:r>
      <w:r w:rsidR="00582BBD" w:rsidRPr="00215C29">
        <w:rPr>
          <w:rFonts w:ascii="Arial" w:hAnsi="Arial" w:cs="Arial"/>
          <w:b/>
          <w:bCs w:val="0"/>
          <w:sz w:val="20"/>
          <w:szCs w:val="20"/>
        </w:rPr>
        <w:instrText xml:space="preserve"> STYLEREF 1 \s </w:instrText>
      </w:r>
      <w:r w:rsidR="00582BBD" w:rsidRPr="00215C29">
        <w:rPr>
          <w:rFonts w:ascii="Arial" w:hAnsi="Arial" w:cs="Arial"/>
          <w:b/>
          <w:bCs w:val="0"/>
          <w:sz w:val="20"/>
          <w:szCs w:val="20"/>
        </w:rPr>
        <w:fldChar w:fldCharType="separate"/>
      </w:r>
      <w:r w:rsidR="00C36135" w:rsidRPr="00215C29">
        <w:rPr>
          <w:rFonts w:ascii="Arial" w:hAnsi="Arial" w:cs="Arial"/>
          <w:b/>
          <w:bCs w:val="0"/>
          <w:noProof/>
          <w:sz w:val="20"/>
          <w:szCs w:val="20"/>
        </w:rPr>
        <w:t xml:space="preserve">2 </w:t>
      </w:r>
      <w:r w:rsidR="00582BBD" w:rsidRPr="00215C29">
        <w:rPr>
          <w:rFonts w:ascii="Arial" w:hAnsi="Arial" w:cs="Arial"/>
          <w:b/>
          <w:bCs w:val="0"/>
          <w:sz w:val="20"/>
          <w:szCs w:val="20"/>
        </w:rPr>
        <w:fldChar w:fldCharType="end"/>
      </w:r>
      <w:r w:rsidR="00582BBD" w:rsidRPr="00215C29">
        <w:rPr>
          <w:rFonts w:ascii="Arial" w:hAnsi="Arial" w:cs="Arial"/>
          <w:b/>
          <w:bCs w:val="0"/>
          <w:sz w:val="20"/>
          <w:szCs w:val="20"/>
        </w:rPr>
        <w:noBreakHyphen/>
      </w:r>
      <w:r w:rsidR="00582BBD" w:rsidRPr="00215C29">
        <w:rPr>
          <w:rFonts w:ascii="Arial" w:hAnsi="Arial" w:cs="Arial"/>
          <w:b/>
          <w:bCs w:val="0"/>
          <w:sz w:val="20"/>
          <w:szCs w:val="20"/>
        </w:rPr>
        <w:fldChar w:fldCharType="begin"/>
      </w:r>
      <w:r w:rsidR="00582BBD" w:rsidRPr="00215C29">
        <w:rPr>
          <w:rFonts w:ascii="Arial" w:hAnsi="Arial" w:cs="Arial"/>
          <w:b/>
          <w:bCs w:val="0"/>
          <w:sz w:val="20"/>
          <w:szCs w:val="20"/>
        </w:rPr>
        <w:instrText xml:space="preserve"> SEQ Figure \* ARABIC \s 1 </w:instrText>
      </w:r>
      <w:r w:rsidR="00582BBD" w:rsidRPr="00215C29">
        <w:rPr>
          <w:rFonts w:ascii="Arial" w:hAnsi="Arial" w:cs="Arial"/>
          <w:b/>
          <w:bCs w:val="0"/>
          <w:sz w:val="20"/>
          <w:szCs w:val="20"/>
        </w:rPr>
        <w:fldChar w:fldCharType="separate"/>
      </w:r>
      <w:r w:rsidR="00C36135" w:rsidRPr="00215C29">
        <w:rPr>
          <w:rFonts w:ascii="Arial" w:hAnsi="Arial" w:cs="Arial"/>
          <w:b/>
          <w:bCs w:val="0"/>
          <w:noProof/>
          <w:sz w:val="20"/>
          <w:szCs w:val="20"/>
        </w:rPr>
        <w:t xml:space="preserve">4 </w:t>
      </w:r>
      <w:r w:rsidR="00582BBD" w:rsidRPr="00215C29">
        <w:rPr>
          <w:rFonts w:ascii="Arial" w:hAnsi="Arial" w:cs="Arial"/>
          <w:b/>
          <w:bCs w:val="0"/>
          <w:sz w:val="20"/>
          <w:szCs w:val="20"/>
        </w:rPr>
        <w:fldChar w:fldCharType="end"/>
      </w:r>
      <w:r w:rsidRPr="00215C29">
        <w:rPr>
          <w:rFonts w:ascii="Arial" w:hAnsi="Arial" w:cs="Arial"/>
          <w:b/>
          <w:bCs w:val="0"/>
          <w:sz w:val="20"/>
          <w:szCs w:val="20"/>
        </w:rPr>
        <w:t>Thông báo nhận cài đặt</w:t>
      </w:r>
    </w:p>
    <w:p w14:paraId="645A1B2C" w14:textId="4BABBC98" w:rsidR="006C0281" w:rsidRPr="00215C29" w:rsidRDefault="006C0281" w:rsidP="00127F1E">
      <w:pPr>
        <w:spacing w:line="360" w:lineRule="auto"/>
        <w:rPr>
          <w:sz w:val="20"/>
        </w:rPr>
      </w:pPr>
    </w:p>
    <w:p w14:paraId="166EE39F" w14:textId="02CD52FD" w:rsidR="006C0281" w:rsidRPr="00215C29" w:rsidRDefault="006C0281" w:rsidP="006C0281">
      <w:pPr>
        <w:jc w:val="center"/>
      </w:pPr>
      <w:r w:rsidRPr="00215C29">
        <w:rPr>
          <w:noProof/>
        </w:rPr>
        <w:lastRenderedPageBreak/>
        <w:drawing>
          <wp:inline distT="0" distB="0" distL="0" distR="0" wp14:anchorId="6253D074" wp14:editId="2D811B62">
            <wp:extent cx="6193155" cy="2385060"/>
            <wp:effectExtent l="0" t="0" r="0" b="0"/>
            <wp:docPr id="21511" name="Picture 21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21511" descr="A screenshot of a computer&#10;&#10;Description automatically generated"/>
                    <pic:cNvPicPr/>
                  </pic:nvPicPr>
                  <pic:blipFill>
                    <a:blip r:embed="rId32"/>
                    <a:stretch>
                      <a:fillRect/>
                    </a:stretch>
                  </pic:blipFill>
                  <pic:spPr>
                    <a:xfrm>
                      <a:off x="0" y="0"/>
                      <a:ext cx="6193155" cy="2385060"/>
                    </a:xfrm>
                    <a:prstGeom prst="rect">
                      <a:avLst/>
                    </a:prstGeom>
                  </pic:spPr>
                </pic:pic>
              </a:graphicData>
            </a:graphic>
          </wp:inline>
        </w:drawing>
      </w:r>
    </w:p>
    <w:p w14:paraId="19F5704E" w14:textId="631041B2" w:rsidR="006C0281" w:rsidRPr="00215C29" w:rsidRDefault="006C0281" w:rsidP="00127F1E">
      <w:pPr>
        <w:spacing w:line="360" w:lineRule="auto"/>
        <w:jc w:val="center"/>
        <w:rPr>
          <w:sz w:val="20"/>
        </w:rPr>
      </w:pPr>
    </w:p>
    <w:p w14:paraId="01B544C6" w14:textId="1E943B5C" w:rsidR="006C0281" w:rsidRPr="00215C29" w:rsidRDefault="006C0281" w:rsidP="00127F1E">
      <w:pPr>
        <w:pStyle w:val="Caption"/>
        <w:spacing w:line="360" w:lineRule="auto"/>
        <w:jc w:val="center"/>
        <w:rPr>
          <w:rFonts w:ascii="Arial" w:hAnsi="Arial" w:cs="Arial"/>
          <w:b/>
          <w:bCs w:val="0"/>
          <w:sz w:val="20"/>
          <w:szCs w:val="20"/>
        </w:rPr>
      </w:pPr>
      <w:r w:rsidRPr="00215C29">
        <w:rPr>
          <w:rFonts w:ascii="Arial" w:hAnsi="Arial" w:cs="Arial"/>
          <w:b/>
          <w:bCs w:val="0"/>
          <w:sz w:val="20"/>
          <w:szCs w:val="20"/>
        </w:rPr>
        <w:t xml:space="preserve">Hình </w:t>
      </w:r>
      <w:r w:rsidR="00582BBD" w:rsidRPr="00215C29">
        <w:rPr>
          <w:rFonts w:ascii="Arial" w:hAnsi="Arial" w:cs="Arial"/>
          <w:b/>
          <w:bCs w:val="0"/>
          <w:sz w:val="20"/>
          <w:szCs w:val="20"/>
        </w:rPr>
        <w:fldChar w:fldCharType="begin"/>
      </w:r>
      <w:r w:rsidR="00582BBD" w:rsidRPr="00215C29">
        <w:rPr>
          <w:rFonts w:ascii="Arial" w:hAnsi="Arial" w:cs="Arial"/>
          <w:b/>
          <w:bCs w:val="0"/>
          <w:sz w:val="20"/>
          <w:szCs w:val="20"/>
        </w:rPr>
        <w:instrText xml:space="preserve"> STYLEREF 1 \s </w:instrText>
      </w:r>
      <w:r w:rsidR="00582BBD" w:rsidRPr="00215C29">
        <w:rPr>
          <w:rFonts w:ascii="Arial" w:hAnsi="Arial" w:cs="Arial"/>
          <w:b/>
          <w:bCs w:val="0"/>
          <w:sz w:val="20"/>
          <w:szCs w:val="20"/>
        </w:rPr>
        <w:fldChar w:fldCharType="separate"/>
      </w:r>
      <w:r w:rsidR="00C36135" w:rsidRPr="00215C29">
        <w:rPr>
          <w:rFonts w:ascii="Arial" w:hAnsi="Arial" w:cs="Arial"/>
          <w:b/>
          <w:bCs w:val="0"/>
          <w:noProof/>
          <w:sz w:val="20"/>
          <w:szCs w:val="20"/>
        </w:rPr>
        <w:t xml:space="preserve">2 </w:t>
      </w:r>
      <w:r w:rsidR="00582BBD" w:rsidRPr="00215C29">
        <w:rPr>
          <w:rFonts w:ascii="Arial" w:hAnsi="Arial" w:cs="Arial"/>
          <w:b/>
          <w:bCs w:val="0"/>
          <w:sz w:val="20"/>
          <w:szCs w:val="20"/>
        </w:rPr>
        <w:fldChar w:fldCharType="end"/>
      </w:r>
      <w:r w:rsidR="00582BBD" w:rsidRPr="00215C29">
        <w:rPr>
          <w:rFonts w:ascii="Arial" w:hAnsi="Arial" w:cs="Arial"/>
          <w:b/>
          <w:bCs w:val="0"/>
          <w:sz w:val="20"/>
          <w:szCs w:val="20"/>
        </w:rPr>
        <w:noBreakHyphen/>
      </w:r>
      <w:r w:rsidR="00582BBD" w:rsidRPr="00215C29">
        <w:rPr>
          <w:rFonts w:ascii="Arial" w:hAnsi="Arial" w:cs="Arial"/>
          <w:b/>
          <w:bCs w:val="0"/>
          <w:sz w:val="20"/>
          <w:szCs w:val="20"/>
        </w:rPr>
        <w:fldChar w:fldCharType="begin"/>
      </w:r>
      <w:r w:rsidR="00582BBD" w:rsidRPr="00215C29">
        <w:rPr>
          <w:rFonts w:ascii="Arial" w:hAnsi="Arial" w:cs="Arial"/>
          <w:b/>
          <w:bCs w:val="0"/>
          <w:sz w:val="20"/>
          <w:szCs w:val="20"/>
        </w:rPr>
        <w:instrText xml:space="preserve"> SEQ Figure \* ARABIC \s 1 </w:instrText>
      </w:r>
      <w:r w:rsidR="00582BBD" w:rsidRPr="00215C29">
        <w:rPr>
          <w:rFonts w:ascii="Arial" w:hAnsi="Arial" w:cs="Arial"/>
          <w:b/>
          <w:bCs w:val="0"/>
          <w:sz w:val="20"/>
          <w:szCs w:val="20"/>
        </w:rPr>
        <w:fldChar w:fldCharType="separate"/>
      </w:r>
      <w:r w:rsidR="00C36135" w:rsidRPr="00215C29">
        <w:rPr>
          <w:rFonts w:ascii="Arial" w:hAnsi="Arial" w:cs="Arial"/>
          <w:b/>
          <w:bCs w:val="0"/>
          <w:noProof/>
          <w:sz w:val="20"/>
          <w:szCs w:val="20"/>
        </w:rPr>
        <w:t xml:space="preserve">5 </w:t>
      </w:r>
      <w:r w:rsidR="00582BBD" w:rsidRPr="00215C29">
        <w:rPr>
          <w:rFonts w:ascii="Arial" w:hAnsi="Arial" w:cs="Arial"/>
          <w:b/>
          <w:bCs w:val="0"/>
          <w:sz w:val="20"/>
          <w:szCs w:val="20"/>
        </w:rPr>
        <w:fldChar w:fldCharType="end"/>
      </w:r>
      <w:r w:rsidRPr="00215C29">
        <w:rPr>
          <w:rFonts w:ascii="Arial" w:hAnsi="Arial" w:cs="Arial"/>
          <w:b/>
          <w:bCs w:val="0"/>
          <w:sz w:val="20"/>
          <w:szCs w:val="20"/>
        </w:rPr>
        <w:t>Quy trình cài đặt</w:t>
      </w:r>
    </w:p>
    <w:p w14:paraId="500EB0EB" w14:textId="77777777" w:rsidR="006C0281" w:rsidRPr="00215C29" w:rsidRDefault="006C0281" w:rsidP="00127F1E">
      <w:pPr>
        <w:spacing w:line="360" w:lineRule="auto"/>
        <w:ind w:left="720"/>
        <w:rPr>
          <w:sz w:val="20"/>
        </w:rPr>
      </w:pPr>
    </w:p>
    <w:p w14:paraId="5C066A4D" w14:textId="764E909B" w:rsidR="004568BC" w:rsidRPr="00215C29" w:rsidRDefault="004568BC" w:rsidP="00215C29">
      <w:pPr>
        <w:pStyle w:val="ListParagraph"/>
        <w:spacing w:line="360" w:lineRule="auto"/>
        <w:ind w:leftChars="0" w:left="1134" w:hanging="708"/>
        <w:rPr>
          <w:rFonts w:cs="Arial"/>
          <w:sz w:val="20"/>
        </w:rPr>
      </w:pPr>
      <w:r w:rsidRPr="00215C29">
        <w:rPr>
          <w:rFonts w:cs="Arial"/>
          <w:b/>
          <w:bCs/>
          <w:sz w:val="20"/>
        </w:rPr>
        <w:t>Lưu ý</w:t>
      </w:r>
      <w:r w:rsidRPr="00215C29">
        <w:rPr>
          <w:rFonts w:cs="Arial"/>
          <w:sz w:val="20"/>
        </w:rPr>
        <w:t xml:space="preserve"> </w:t>
      </w:r>
      <w:r w:rsidRPr="00215C29">
        <w:rPr>
          <w:rFonts w:cs="Arial"/>
          <w:sz w:val="20"/>
        </w:rPr>
        <w:tab/>
        <w:t>Nếu (2) được thực hiện trước (1) ở trên, một cảnh báo sẽ hiển thị khi khởi động MATLAB tiếp theo.</w:t>
      </w:r>
      <w:bookmarkStart w:id="254" w:name="V10000_Installer_005"/>
      <w:bookmarkEnd w:id="254"/>
    </w:p>
    <w:p w14:paraId="3F0E747B" w14:textId="77777777" w:rsidR="004568BC" w:rsidRPr="00215C29" w:rsidRDefault="004568BC" w:rsidP="00127F1E">
      <w:pPr>
        <w:pStyle w:val="ListParagraph"/>
        <w:spacing w:line="360" w:lineRule="auto"/>
        <w:ind w:leftChars="0" w:left="1700" w:hanging="980"/>
        <w:rPr>
          <w:rFonts w:cs="Arial"/>
          <w:sz w:val="20"/>
        </w:rPr>
      </w:pPr>
    </w:p>
    <w:p w14:paraId="509F1AFE" w14:textId="64E5F946" w:rsidR="00DD47D5" w:rsidRPr="00215C29" w:rsidRDefault="00DD47D5" w:rsidP="00127F1E">
      <w:pPr>
        <w:pStyle w:val="Caption"/>
        <w:numPr>
          <w:ilvl w:val="0"/>
          <w:numId w:val="48"/>
        </w:numPr>
        <w:spacing w:after="200" w:line="360" w:lineRule="auto"/>
        <w:rPr>
          <w:rFonts w:ascii="Arial" w:hAnsi="Arial" w:cs="Arial"/>
          <w:sz w:val="20"/>
          <w:szCs w:val="20"/>
        </w:rPr>
      </w:pPr>
      <w:ins w:id="255" w:author="Hiroyasu Nishiumi" w:date="2022-10-20T11:34:00Z">
        <w:r w:rsidRPr="00215C29">
          <w:rPr>
            <w:rFonts w:ascii="Arial" w:hAnsi="Arial" w:cs="Arial"/>
            <w:sz w:val="20"/>
            <w:szCs w:val="20"/>
          </w:rPr>
          <w:t>Delete the license.</w:t>
        </w:r>
      </w:ins>
      <w:r w:rsidRPr="00215C29">
        <w:rPr>
          <w:rFonts w:ascii="Arial" w:hAnsi="Arial" w:cs="Arial"/>
          <w:sz w:val="20"/>
          <w:szCs w:val="20"/>
        </w:rPr>
        <w:br/>
        <w:t xml:space="preserve">  </w:t>
      </w:r>
      <w:ins w:id="256" w:author="Hiroyasu Nishiumi" w:date="2022-10-20T11:36:00Z">
        <w:r w:rsidRPr="00215C29">
          <w:rPr>
            <w:rFonts w:ascii="Arial" w:eastAsia="MS Gothic" w:hAnsi="Arial" w:cs="Arial"/>
            <w:sz w:val="20"/>
            <w:szCs w:val="20"/>
          </w:rPr>
          <w:t>Delete</w:t>
        </w:r>
      </w:ins>
      <w:ins w:id="257" w:author="Hiroyasu Nishiumi" w:date="2022-10-20T11:31:00Z">
        <w:r w:rsidRPr="00215C29">
          <w:rPr>
            <w:rFonts w:ascii="Arial" w:eastAsia="MS Gothic" w:hAnsi="Arial" w:cs="Arial"/>
            <w:sz w:val="20"/>
            <w:szCs w:val="20"/>
          </w:rPr>
          <w:t xml:space="preserve"> the ET-VPF license by license manager included with </w:t>
        </w:r>
      </w:ins>
      <w:ins w:id="258" w:author="Hiroyasu Nishiumi" w:date="2022-10-20T11:30:00Z">
        <w:r w:rsidRPr="00215C29">
          <w:rPr>
            <w:rFonts w:ascii="Arial" w:eastAsia="MS Gothic" w:hAnsi="Arial" w:cs="Arial"/>
            <w:sz w:val="20"/>
            <w:szCs w:val="20"/>
          </w:rPr>
          <w:t>CS+</w:t>
        </w:r>
      </w:ins>
      <w:ins w:id="259" w:author="Hiroyasu Nishiumi" w:date="2022-10-20T11:36:00Z">
        <w:r w:rsidRPr="00215C29">
          <w:rPr>
            <w:rFonts w:ascii="Arial" w:eastAsia="MS Gothic" w:hAnsi="Arial" w:cs="Arial"/>
            <w:sz w:val="20"/>
            <w:szCs w:val="20"/>
          </w:rPr>
          <w:t>.</w:t>
        </w:r>
      </w:ins>
    </w:p>
    <w:p w14:paraId="6598EA9D" w14:textId="7F9FE439" w:rsidR="00867FCF" w:rsidRPr="00215C29" w:rsidRDefault="00867FCF" w:rsidP="00127F1E">
      <w:pPr>
        <w:pStyle w:val="ListParagraph"/>
        <w:numPr>
          <w:ilvl w:val="0"/>
          <w:numId w:val="48"/>
        </w:numPr>
        <w:spacing w:line="360" w:lineRule="auto"/>
        <w:ind w:leftChars="0"/>
        <w:rPr>
          <w:rFonts w:cs="Arial"/>
          <w:bCs/>
          <w:sz w:val="20"/>
        </w:rPr>
      </w:pPr>
      <w:commentRangeStart w:id="260"/>
      <w:r w:rsidRPr="00215C29">
        <w:rPr>
          <w:rFonts w:cs="Arial"/>
          <w:bCs/>
          <w:sz w:val="20"/>
        </w:rPr>
        <w:t>Gỡ cài đặt danh mục ET-VPF trong cửa sổ Trình duyệt Thư viện Simulink theo các bước sau:</w:t>
      </w:r>
      <w:commentRangeEnd w:id="260"/>
      <w:r w:rsidR="00D44B6F" w:rsidRPr="00215C29">
        <w:rPr>
          <w:rStyle w:val="CommentReference"/>
          <w:sz w:val="20"/>
        </w:rPr>
        <w:commentReference w:id="260"/>
      </w:r>
    </w:p>
    <w:p w14:paraId="5C87B1A7" w14:textId="77777777" w:rsidR="00867FCF" w:rsidRPr="00215C29" w:rsidRDefault="00867FCF" w:rsidP="00127F1E">
      <w:pPr>
        <w:spacing w:line="360" w:lineRule="auto"/>
        <w:ind w:left="720"/>
        <w:rPr>
          <w:rFonts w:cs="Arial"/>
          <w:bCs/>
          <w:sz w:val="20"/>
        </w:rPr>
      </w:pPr>
      <w:bookmarkStart w:id="261" w:name="_Toc213240781"/>
      <w:bookmarkStart w:id="262" w:name="_Toc232415376"/>
      <w:bookmarkStart w:id="263" w:name="_Toc311206747"/>
      <w:bookmarkStart w:id="264" w:name="_Toc329090440"/>
      <w:bookmarkStart w:id="265" w:name="_Toc407357805"/>
      <w:bookmarkStart w:id="266" w:name="_Toc171324984"/>
      <w:bookmarkEnd w:id="149"/>
      <w:bookmarkEnd w:id="150"/>
      <w:r w:rsidRPr="00215C29">
        <w:rPr>
          <w:rFonts w:cs="Arial"/>
          <w:bCs/>
          <w:sz w:val="20"/>
        </w:rPr>
        <w:t>Thực hiện lệnh sau từ cửa sổ lệnh MATLAB để xóa danh sách ETVPF trong cửa sổ Trình duyệt thư viện MATLAB Simulink.</w:t>
      </w:r>
    </w:p>
    <w:p w14:paraId="5CB73BD1" w14:textId="35026455" w:rsidR="00867FCF" w:rsidRPr="00215C29" w:rsidRDefault="00867FCF" w:rsidP="00127F1E">
      <w:pPr>
        <w:spacing w:line="360" w:lineRule="auto"/>
        <w:ind w:left="720"/>
        <w:rPr>
          <w:rFonts w:cs="Arial"/>
          <w:bCs/>
          <w:sz w:val="20"/>
        </w:rPr>
      </w:pPr>
      <w:r w:rsidRPr="00215C29">
        <w:rPr>
          <w:rFonts w:cs="Arial"/>
          <w:bCs/>
          <w:sz w:val="20"/>
        </w:rPr>
        <w:t>Tại đây “&gt;&gt;” biểu thị dấu nhắc lệnh và “[Enter]” biểu thị mục nhập của phím Enter.</w:t>
      </w:r>
    </w:p>
    <w:p w14:paraId="36C134CA" w14:textId="60F41E7D" w:rsidR="00867FCF" w:rsidRPr="00215C29" w:rsidRDefault="00867FCF" w:rsidP="00127F1E">
      <w:pPr>
        <w:spacing w:line="360" w:lineRule="auto"/>
        <w:ind w:left="720"/>
        <w:rPr>
          <w:rFonts w:cs="Arial"/>
          <w:bCs/>
          <w:sz w:val="20"/>
        </w:rPr>
      </w:pPr>
      <w:r w:rsidRPr="00215C29">
        <w:rPr>
          <w:rFonts w:cs="Arial"/>
          <w:noProof/>
          <w:sz w:val="20"/>
          <w:lang w:eastAsia="en-US"/>
        </w:rPr>
        <mc:AlternateContent>
          <mc:Choice Requires="wps">
            <w:drawing>
              <wp:anchor distT="0" distB="0" distL="114300" distR="114300" simplePos="0" relativeHeight="251671586" behindDoc="0" locked="0" layoutInCell="1" allowOverlap="1" wp14:anchorId="46AC8EE2" wp14:editId="71146E18">
                <wp:simplePos x="0" y="0"/>
                <wp:positionH relativeFrom="column">
                  <wp:posOffset>669851</wp:posOffset>
                </wp:positionH>
                <wp:positionV relativeFrom="paragraph">
                  <wp:posOffset>9998</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406457" w14:textId="77777777" w:rsidR="00867FCF" w:rsidRPr="00A65845" w:rsidRDefault="00867FCF" w:rsidP="00867FCF">
                            <w:pPr>
                              <w:rPr>
                                <w:rFonts w:cs="Arial"/>
                                <w:sz w:val="20"/>
                              </w:rPr>
                            </w:pPr>
                            <w:r w:rsidRPr="00215C29">
                              <w:rPr>
                                <w:rFonts w:cs="Arial"/>
                                <w:sz w:val="20"/>
                              </w:rPr>
                              <w:t>&gt;&gt; refresh(LibraryBrowser.LibraryBrowser2) [Enter]</w:t>
                            </w:r>
                          </w:p>
                          <w:p w14:paraId="59565C75" w14:textId="77777777" w:rsidR="00867FCF" w:rsidRPr="00A65845" w:rsidRDefault="00867FCF" w:rsidP="00867FCF">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C8EE2" id="Rectangle 69" o:spid="_x0000_s1036" style="position:absolute;left:0;text-align:left;margin-left:52.75pt;margin-top:.8pt;width:287.25pt;height:21.45pt;z-index:251671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uyTGwIAADc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">
                <v:shadow opacity=".5" offset="6pt,6pt"/>
                <v:textbox>
                  <w:txbxContent>
                    <w:p w14:paraId="78406457" w14:textId="77777777" w:rsidR="00867FCF" w:rsidRPr="00A65845" w:rsidRDefault="00867FCF" w:rsidP="00867FCF">
                      <w:pPr>
                        <w:rPr>
                          <w:rFonts w:cs="Arial"/>
                          <w:sz w:val="20"/>
                        </w:rPr>
                      </w:pPr>
                      <w:r w:rsidRPr="00215C29">
                        <w:rPr>
                          <w:rFonts w:cs="Arial"/>
                          <w:sz w:val="20"/>
                        </w:rPr>
                        <w:t>&gt;&gt; refresh(LibraryBrowser.LibraryBrowser2) [Enter]</w:t>
                      </w:r>
                    </w:p>
                    <w:p w14:paraId="59565C75" w14:textId="77777777" w:rsidR="00867FCF" w:rsidRPr="00A65845" w:rsidRDefault="00867FCF" w:rsidP="00867FCF">
                      <w:pPr>
                        <w:rPr>
                          <w:rFonts w:cs="Arial"/>
                          <w:sz w:val="20"/>
                        </w:rPr>
                      </w:pPr>
                    </w:p>
                  </w:txbxContent>
                </v:textbox>
              </v:rect>
            </w:pict>
          </mc:Fallback>
        </mc:AlternateContent>
      </w:r>
    </w:p>
    <w:p w14:paraId="1042819F" w14:textId="4138BDA0" w:rsidR="00867FCF" w:rsidRPr="00215C29" w:rsidRDefault="00867FCF" w:rsidP="00127F1E">
      <w:pPr>
        <w:spacing w:line="360" w:lineRule="auto"/>
        <w:ind w:left="720"/>
        <w:rPr>
          <w:rFonts w:cs="Arial"/>
          <w:bCs/>
          <w:sz w:val="20"/>
        </w:rPr>
      </w:pPr>
    </w:p>
    <w:p w14:paraId="38CF8BA7" w14:textId="7A0D00E0" w:rsidR="00867FCF" w:rsidRPr="00127F1E" w:rsidRDefault="00867FCF" w:rsidP="00127F1E">
      <w:pPr>
        <w:spacing w:line="360" w:lineRule="auto"/>
        <w:ind w:left="720"/>
        <w:rPr>
          <w:rFonts w:cs="Arial"/>
          <w:bCs/>
          <w:sz w:val="20"/>
        </w:rPr>
      </w:pPr>
      <w:r w:rsidRPr="00215C29">
        <w:rPr>
          <w:rFonts w:cs="Arial"/>
          <w:bCs/>
          <w:sz w:val="20"/>
        </w:rPr>
        <w:t xml:space="preserve">Lưu ý </w:t>
      </w:r>
      <w:r w:rsidRPr="00215C29">
        <w:rPr>
          <w:rFonts w:cs="Arial"/>
          <w:bCs/>
          <w:sz w:val="20"/>
        </w:rPr>
        <w:tab/>
        <w:t>Nếu (4) được thực hiện trước (1) ở trên, một cảnh báo sẽ hiển thị khi khởi động MATLAB tiếp theo.</w:t>
      </w:r>
    </w:p>
    <w:p w14:paraId="0F620D46" w14:textId="271A4B23" w:rsidR="008C4F6A" w:rsidRPr="00127F1E" w:rsidRDefault="008C4F6A" w:rsidP="00127F1E">
      <w:pPr>
        <w:widowControl/>
        <w:spacing w:line="360" w:lineRule="auto"/>
        <w:jc w:val="left"/>
        <w:rPr>
          <w:rFonts w:cs="Arial"/>
          <w:bCs/>
          <w:sz w:val="20"/>
        </w:rPr>
      </w:pPr>
      <w:r w:rsidRPr="00127F1E">
        <w:rPr>
          <w:rFonts w:cs="Arial"/>
          <w:bCs/>
          <w:sz w:val="20"/>
        </w:rPr>
        <w:br w:type="page"/>
      </w:r>
    </w:p>
    <w:p w14:paraId="69AB5D29" w14:textId="77777777" w:rsidR="00896DEB" w:rsidRPr="004270A8" w:rsidRDefault="00896DEB" w:rsidP="00D64C90">
      <w:pPr>
        <w:pStyle w:val="Heading1"/>
        <w:jc w:val="left"/>
        <w:rPr>
          <w:rFonts w:cs="Arial"/>
          <w:b/>
          <w:bCs/>
        </w:rPr>
        <w:sectPr w:rsidR="00896DEB" w:rsidRPr="004270A8" w:rsidSect="00127F1E">
          <w:headerReference w:type="default" r:id="rId33"/>
          <w:pgSz w:w="11907" w:h="16839"/>
          <w:pgMar w:top="1134" w:right="567" w:bottom="1134" w:left="1134" w:header="680" w:footer="510" w:gutter="0"/>
          <w:cols w:space="720"/>
          <w:docGrid w:linePitch="286"/>
        </w:sectPr>
      </w:pPr>
      <w:bookmarkStart w:id="269" w:name="_Ref117189216"/>
      <w:bookmarkStart w:id="270" w:name="_Ref468460960"/>
      <w:bookmarkStart w:id="271" w:name="_Ref475987959"/>
      <w:bookmarkStart w:id="272" w:name="_Ref495565552"/>
      <w:bookmarkStart w:id="273" w:name="_Toc528832993"/>
      <w:bookmarkStart w:id="274" w:name="_Toc531712034"/>
      <w:bookmarkStart w:id="275" w:name="_Toc51330631"/>
      <w:bookmarkStart w:id="276" w:name="_Toc407357806"/>
      <w:bookmarkStart w:id="277" w:name="_Ref412205227"/>
      <w:bookmarkEnd w:id="261"/>
      <w:bookmarkEnd w:id="262"/>
      <w:bookmarkEnd w:id="263"/>
      <w:bookmarkEnd w:id="264"/>
      <w:bookmarkEnd w:id="265"/>
      <w:bookmarkEnd w:id="266"/>
    </w:p>
    <w:p w14:paraId="33692224" w14:textId="3164E269" w:rsidR="00095769" w:rsidRPr="004270A8" w:rsidRDefault="00977E06" w:rsidP="00D64C90">
      <w:pPr>
        <w:pStyle w:val="Heading1"/>
        <w:jc w:val="left"/>
        <w:rPr>
          <w:rFonts w:cs="Arial"/>
          <w:b/>
          <w:bCs/>
        </w:rPr>
      </w:pPr>
      <w:bookmarkStart w:id="278" w:name="_Ref117189226"/>
      <w:bookmarkStart w:id="279" w:name="_Toc122608735"/>
      <w:bookmarkEnd w:id="269"/>
      <w:r w:rsidRPr="004270A8">
        <w:rPr>
          <w:rFonts w:cs="Arial"/>
          <w:b/>
          <w:bCs/>
        </w:rPr>
        <w:lastRenderedPageBreak/>
        <w:t xml:space="preserve">Quy trình vận hành chức năng </w:t>
      </w:r>
      <w:bookmarkEnd w:id="270"/>
      <w:bookmarkEnd w:id="271"/>
      <w:bookmarkEnd w:id="272"/>
      <w:bookmarkEnd w:id="273"/>
      <w:bookmarkEnd w:id="274"/>
      <w:bookmarkEnd w:id="275"/>
      <w:bookmarkEnd w:id="278"/>
      <w:bookmarkEnd w:id="279"/>
      <w:r w:rsidR="00127F1E">
        <w:rPr>
          <w:rFonts w:cs="Arial"/>
          <w:b/>
          <w:bCs/>
          <w:lang w:val="en-US"/>
        </w:rPr>
        <w:t>hàm</w:t>
      </w:r>
    </w:p>
    <w:bookmarkEnd w:id="276"/>
    <w:bookmarkEnd w:id="277"/>
    <w:p w14:paraId="634F958B" w14:textId="77777777" w:rsidR="00F93451" w:rsidRPr="004270A8" w:rsidRDefault="00F93451" w:rsidP="00D64C90">
      <w:pPr>
        <w:pStyle w:val="PlainText"/>
        <w:jc w:val="left"/>
        <w:rPr>
          <w:rFonts w:ascii="Arial" w:hAnsi="Arial" w:cs="Arial"/>
        </w:rPr>
      </w:pPr>
    </w:p>
    <w:p w14:paraId="2AA062C4" w14:textId="37B04985" w:rsidR="0067546B" w:rsidRPr="00127F1E" w:rsidRDefault="00C46410" w:rsidP="005F0FEF">
      <w:pPr>
        <w:rPr>
          <w:rFonts w:eastAsia="MS Gothic" w:cs="Arial"/>
          <w:sz w:val="20"/>
        </w:rPr>
      </w:pPr>
      <w:r w:rsidRPr="00127F1E">
        <w:rPr>
          <w:rFonts w:eastAsia="MS Gothic" w:cs="Arial"/>
          <w:sz w:val="20"/>
        </w:rPr>
        <w:t>Chương trình này mô tả các chức năng do ET-VPF cung cấp.</w:t>
      </w:r>
    </w:p>
    <w:p w14:paraId="0101551A" w14:textId="77777777" w:rsidR="00CC3C54" w:rsidRPr="004270A8" w:rsidRDefault="00CC3C54" w:rsidP="005F0FEF">
      <w:pPr>
        <w:rPr>
          <w:rFonts w:eastAsia="MS Gothic" w:cs="Arial"/>
          <w:szCs w:val="21"/>
        </w:rPr>
      </w:pPr>
    </w:p>
    <w:p w14:paraId="52F3ABED" w14:textId="50E8D137" w:rsidR="00127DDA" w:rsidRPr="004270A8" w:rsidRDefault="006855D8" w:rsidP="00A92D49">
      <w:pPr>
        <w:pStyle w:val="Heading2"/>
      </w:pPr>
      <w:bookmarkStart w:id="280" w:name="_Ref494808137"/>
      <w:bookmarkStart w:id="281" w:name="_Toc528832994"/>
      <w:bookmarkStart w:id="282" w:name="_Toc51330632"/>
      <w:bookmarkStart w:id="283" w:name="_Toc122608736"/>
      <w:r w:rsidRPr="004270A8">
        <w:t xml:space="preserve">3.1 </w:t>
      </w:r>
      <w:bookmarkEnd w:id="280"/>
      <w:bookmarkEnd w:id="281"/>
      <w:bookmarkEnd w:id="282"/>
      <w:r w:rsidR="00F5566D" w:rsidRPr="004270A8">
        <w:t>Tổng quan</w:t>
      </w:r>
      <w:bookmarkEnd w:id="283"/>
    </w:p>
    <w:p w14:paraId="691773B8" w14:textId="77777777" w:rsidR="00127DDA" w:rsidRPr="004270A8" w:rsidRDefault="00127DDA" w:rsidP="00D64C90">
      <w:pPr>
        <w:jc w:val="left"/>
        <w:rPr>
          <w:rFonts w:cs="Arial"/>
        </w:rPr>
      </w:pPr>
    </w:p>
    <w:p w14:paraId="265A6D6C" w14:textId="1EDA2046" w:rsidR="007F551E" w:rsidRPr="002D3610" w:rsidRDefault="007F551E" w:rsidP="00127F1E">
      <w:pPr>
        <w:spacing w:line="360" w:lineRule="auto"/>
        <w:rPr>
          <w:rFonts w:cs="Arial"/>
          <w:sz w:val="20"/>
        </w:rPr>
      </w:pPr>
      <w:r w:rsidRPr="002D3610">
        <w:rPr>
          <w:rFonts w:cs="Arial"/>
          <w:sz w:val="20"/>
        </w:rPr>
        <w:t xml:space="preserve">ET-VPF cung cấp các chức năng để tạo </w:t>
      </w:r>
      <w:r w:rsidR="00127F1E" w:rsidRPr="002D3610">
        <w:rPr>
          <w:rFonts w:cs="Arial"/>
          <w:sz w:val="20"/>
        </w:rPr>
        <w:t xml:space="preserve">môi trường </w:t>
      </w:r>
      <w:ins w:id="284" w:author="Hiroyasu Nishiumi" w:date="2022-10-20T18:41:00Z">
        <w:r w:rsidR="00D95B1B" w:rsidRPr="002D3610">
          <w:rPr>
            <w:rFonts w:cs="Arial"/>
            <w:sz w:val="20"/>
          </w:rPr>
          <w:t>vHILS</w:t>
        </w:r>
      </w:ins>
      <w:r w:rsidRPr="002D3610">
        <w:rPr>
          <w:rFonts w:cs="Arial"/>
          <w:sz w:val="20"/>
        </w:rPr>
        <w:t xml:space="preserve"> và xác minh các thuật toán. ET-VPF tạo ra một </w:t>
      </w:r>
      <w:r w:rsidR="00127F1E" w:rsidRPr="002D3610">
        <w:rPr>
          <w:rFonts w:cs="Arial"/>
          <w:sz w:val="20"/>
        </w:rPr>
        <w:t xml:space="preserve">môi trường </w:t>
      </w:r>
      <w:ins w:id="285" w:author="Hiroyasu Nishiumi" w:date="2022-10-20T18:41:00Z">
        <w:r w:rsidR="00D95B1B" w:rsidRPr="002D3610">
          <w:rPr>
            <w:rFonts w:cs="Arial"/>
            <w:sz w:val="20"/>
          </w:rPr>
          <w:t>vHILS</w:t>
        </w:r>
      </w:ins>
      <w:r w:rsidR="00E9044F" w:rsidRPr="002D3610">
        <w:rPr>
          <w:rFonts w:cs="Arial"/>
          <w:sz w:val="20"/>
        </w:rPr>
        <w:t xml:space="preserve"> hợp tác với Embedded Coder.</w:t>
      </w:r>
    </w:p>
    <w:p w14:paraId="762489DE" w14:textId="77777777" w:rsidR="007F551E" w:rsidRPr="002D3610" w:rsidRDefault="007F551E" w:rsidP="00127F1E">
      <w:pPr>
        <w:spacing w:line="360" w:lineRule="auto"/>
        <w:rPr>
          <w:rFonts w:cs="Arial"/>
          <w:sz w:val="20"/>
        </w:rPr>
      </w:pPr>
    </w:p>
    <w:p w14:paraId="72CA0E58" w14:textId="2DDA2176" w:rsidR="007F551E" w:rsidRPr="002D3610" w:rsidRDefault="007F551E" w:rsidP="00127F1E">
      <w:pPr>
        <w:pStyle w:val="BodyText"/>
        <w:spacing w:line="360" w:lineRule="auto"/>
        <w:rPr>
          <w:rFonts w:cs="Arial"/>
          <w:sz w:val="20"/>
        </w:rPr>
      </w:pPr>
      <w:r w:rsidRPr="002D3610">
        <w:rPr>
          <w:rFonts w:cs="Arial"/>
          <w:sz w:val="20"/>
        </w:rPr>
        <w:t>Sau đây là mô tả quy trình chính của ET-VPF:</w:t>
      </w:r>
    </w:p>
    <w:p w14:paraId="4C953A2F"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Set configuration number</w:t>
      </w:r>
    </w:p>
    <w:p w14:paraId="13E5EC6D"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Làm sạch các tệp, đối tượng tồn tại.</w:t>
      </w:r>
    </w:p>
    <w:p w14:paraId="76ABD2C8"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Create source code file.</w:t>
      </w:r>
    </w:p>
    <w:p w14:paraId="38C243E9" w14:textId="0B5D3506"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 xml:space="preserve">Tạo nguồn C của thiết bị ngoại vi (Cổng, ADC </w:t>
      </w:r>
      <w:r w:rsidR="002C5AA5" w:rsidRPr="002D3610">
        <w:rPr>
          <w:rFonts w:cs="Arial"/>
          <w:sz w:val="20"/>
          <w:lang w:val="vi-VN"/>
        </w:rPr>
        <w:t xml:space="preserve">, </w:t>
      </w:r>
      <w:bookmarkStart w:id="286" w:name="V10000_Req_01_001"/>
      <w:bookmarkEnd w:id="286"/>
      <w:commentRangeStart w:id="287"/>
      <w:r w:rsidR="002C5AA5" w:rsidRPr="002D3610">
        <w:rPr>
          <w:rFonts w:cs="Arial"/>
          <w:sz w:val="20"/>
          <w:lang w:val="vi-VN"/>
        </w:rPr>
        <w:t xml:space="preserve">RLIN3n </w:t>
      </w:r>
      <w:commentRangeEnd w:id="287"/>
      <w:r w:rsidR="00EF5139" w:rsidRPr="002D3610">
        <w:rPr>
          <w:rStyle w:val="CommentReference"/>
          <w:rFonts w:cs="Arial"/>
          <w:sz w:val="20"/>
        </w:rPr>
        <w:commentReference w:id="287"/>
      </w:r>
      <w:r w:rsidR="005D284F" w:rsidRPr="002D3610">
        <w:rPr>
          <w:rFonts w:cs="Arial"/>
          <w:sz w:val="20"/>
        </w:rPr>
        <w:t xml:space="preserve">, </w:t>
      </w:r>
      <w:commentRangeStart w:id="288"/>
      <w:r w:rsidR="005D284F" w:rsidRPr="002D3610">
        <w:rPr>
          <w:rFonts w:cs="Arial"/>
          <w:sz w:val="20"/>
        </w:rPr>
        <w:t xml:space="preserve">TAUD </w:t>
      </w:r>
      <w:commentRangeEnd w:id="288"/>
      <w:r w:rsidR="005D284F" w:rsidRPr="002D3610">
        <w:rPr>
          <w:rStyle w:val="CommentReference"/>
          <w:rFonts w:cs="Arial"/>
          <w:sz w:val="20"/>
        </w:rPr>
        <w:commentReference w:id="288"/>
      </w:r>
      <w:r w:rsidRPr="002D3610">
        <w:rPr>
          <w:rFonts w:cs="Arial"/>
          <w:sz w:val="20"/>
        </w:rPr>
        <w:t>) (sử dụng SC để tạo chúng).</w:t>
      </w:r>
    </w:p>
    <w:p w14:paraId="0FB401DD"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Tạo nguồn tập tin của thiết bị đích.</w:t>
      </w:r>
    </w:p>
    <w:p w14:paraId="07B821F4"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Tạo nguồn C.</w:t>
      </w:r>
    </w:p>
    <w:p w14:paraId="3DFB36A0"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Create file and configure file.</w:t>
      </w:r>
    </w:p>
    <w:p w14:paraId="696B7FAC"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Create a application file.</w:t>
      </w:r>
    </w:p>
    <w:p w14:paraId="5C0DEABC"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Tạo tệp thực thi VLAB.</w:t>
      </w:r>
    </w:p>
    <w:p w14:paraId="1CF314CD"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Create python file.</w:t>
      </w:r>
    </w:p>
    <w:p w14:paraId="3471C288" w14:textId="77777777" w:rsidR="007F551E" w:rsidRPr="002D3610" w:rsidRDefault="007F551E" w:rsidP="00127F1E">
      <w:pPr>
        <w:pStyle w:val="BodyText"/>
        <w:numPr>
          <w:ilvl w:val="0"/>
          <w:numId w:val="42"/>
        </w:numPr>
        <w:spacing w:line="360" w:lineRule="auto"/>
        <w:ind w:left="1080"/>
        <w:rPr>
          <w:rFonts w:cs="Arial"/>
          <w:sz w:val="20"/>
        </w:rPr>
      </w:pPr>
      <w:r w:rsidRPr="002D3610">
        <w:rPr>
          <w:rFonts w:cs="Arial"/>
          <w:sz w:val="20"/>
        </w:rPr>
        <w:t>Tạo Define.h, OSTM_define.h.</w:t>
      </w:r>
    </w:p>
    <w:p w14:paraId="0B40AEE1"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Gọi Cygwin để xây dựng mã nguồn.</w:t>
      </w:r>
    </w:p>
    <w:p w14:paraId="4B81AE8D"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Khởi động VLAB rồi chạy python target file.</w:t>
      </w:r>
    </w:p>
    <w:p w14:paraId="491235A2" w14:textId="77777777" w:rsidR="007F551E" w:rsidRPr="002D3610" w:rsidRDefault="007F551E" w:rsidP="00127F1E">
      <w:pPr>
        <w:pStyle w:val="BodyText"/>
        <w:numPr>
          <w:ilvl w:val="0"/>
          <w:numId w:val="41"/>
        </w:numPr>
        <w:spacing w:line="360" w:lineRule="auto"/>
        <w:ind w:left="720"/>
        <w:rPr>
          <w:rFonts w:cs="Arial"/>
          <w:sz w:val="20"/>
        </w:rPr>
      </w:pPr>
      <w:r w:rsidRPr="002D3610">
        <w:rPr>
          <w:rFonts w:cs="Arial"/>
          <w:sz w:val="20"/>
        </w:rPr>
        <w:t>Đợi đến khi co-sim kết thúc và xác minh kết quả.</w:t>
      </w:r>
      <w:bookmarkStart w:id="289" w:name="V10000_New_Req_03_001"/>
      <w:bookmarkEnd w:id="289"/>
    </w:p>
    <w:p w14:paraId="5AA05C98" w14:textId="77777777" w:rsidR="007F551E" w:rsidRPr="002D3610" w:rsidRDefault="007F551E" w:rsidP="00127F1E">
      <w:pPr>
        <w:spacing w:line="360" w:lineRule="auto"/>
        <w:rPr>
          <w:rFonts w:cs="Arial"/>
          <w:sz w:val="20"/>
        </w:rPr>
      </w:pPr>
    </w:p>
    <w:p w14:paraId="550D1DC4" w14:textId="7BEDDE54" w:rsidR="007F551E" w:rsidRPr="002D3610" w:rsidRDefault="007F551E" w:rsidP="00127F1E">
      <w:pPr>
        <w:spacing w:line="360" w:lineRule="auto"/>
        <w:rPr>
          <w:rFonts w:cs="Arial"/>
          <w:sz w:val="20"/>
        </w:rPr>
      </w:pPr>
      <w:r w:rsidRPr="002D3610">
        <w:rPr>
          <w:rFonts w:cs="Arial"/>
          <w:sz w:val="20"/>
        </w:rPr>
        <w:t xml:space="preserve">Về khối S-Function của các thiết bị ngoại vi </w:t>
      </w:r>
      <w:ins w:id="290" w:author="Hiroyasu Nishiumi" w:date="2022-10-20T11:46:00Z">
        <w:r w:rsidR="001B4532" w:rsidRPr="002D3610">
          <w:rPr>
            <w:rFonts w:cs="Arial"/>
            <w:sz w:val="20"/>
          </w:rPr>
          <w:t xml:space="preserve"> </w:t>
        </w:r>
        <w:r w:rsidR="001B4532" w:rsidRPr="002D3610">
          <w:rPr>
            <w:rFonts w:cs="Arial"/>
            <w:sz w:val="20"/>
            <w:lang w:val="pt-BR"/>
          </w:rPr>
          <w:t>(hereafter referrerd to as peripheral block</w:t>
        </w:r>
      </w:ins>
      <w:r w:rsidR="00E341D8" w:rsidRPr="002D3610">
        <w:rPr>
          <w:rFonts w:cs="Arial"/>
          <w:sz w:val="20"/>
          <w:lang w:val="pt-BR"/>
        </w:rPr>
        <w:fldChar w:fldCharType="begin"/>
      </w:r>
      <w:r w:rsidR="00E341D8" w:rsidRPr="002D3610">
        <w:rPr>
          <w:rFonts w:cs="Arial"/>
          <w:sz w:val="20"/>
        </w:rPr>
        <w:instrText xml:space="preserve"> XE "</w:instrText>
      </w:r>
      <w:ins w:id="291" w:author="Hiroyasu Nishiumi" w:date="2022-10-20T11:46:00Z">
        <w:r w:rsidR="00E341D8" w:rsidRPr="002D3610">
          <w:rPr>
            <w:rFonts w:cs="Arial"/>
            <w:sz w:val="20"/>
            <w:lang w:val="pt-BR"/>
          </w:rPr>
          <w:instrText>peripheral block</w:instrText>
        </w:r>
      </w:ins>
      <w:r w:rsidR="00E341D8" w:rsidRPr="002D3610">
        <w:rPr>
          <w:rFonts w:cs="Arial"/>
          <w:sz w:val="20"/>
        </w:rPr>
        <w:instrText xml:space="preserve">" </w:instrText>
      </w:r>
      <w:r w:rsidR="00E341D8" w:rsidRPr="002D3610">
        <w:rPr>
          <w:rFonts w:cs="Arial"/>
          <w:sz w:val="20"/>
          <w:lang w:val="pt-BR"/>
        </w:rPr>
        <w:fldChar w:fldCharType="end"/>
      </w:r>
      <w:ins w:id="292" w:author="Hiroyasu Nishiumi" w:date="2022-10-20T11:46:00Z">
        <w:r w:rsidR="001B4532" w:rsidRPr="002D3610">
          <w:rPr>
            <w:rFonts w:cs="Arial"/>
            <w:sz w:val="20"/>
            <w:lang w:val="pt-BR"/>
          </w:rPr>
          <w:t>)</w:t>
        </w:r>
      </w:ins>
      <w:r w:rsidRPr="002D3610">
        <w:rPr>
          <w:rFonts w:cs="Arial"/>
          <w:sz w:val="20"/>
        </w:rPr>
        <w:t xml:space="preserve">, có </w:t>
      </w:r>
      <w:del w:id="293" w:author="Hiroyasu Nishiumi" w:date="2022-10-26T16:25:00Z">
        <w:r w:rsidRPr="002D3610" w:rsidDel="001075D9">
          <w:rPr>
            <w:rFonts w:cs="Arial"/>
            <w:sz w:val="20"/>
          </w:rPr>
          <w:delText>some sample S-Function blocks (</w:delText>
        </w:r>
      </w:del>
      <w:r w:rsidRPr="002D3610">
        <w:rPr>
          <w:rFonts w:cs="Arial"/>
          <w:sz w:val="20"/>
        </w:rPr>
        <w:t xml:space="preserve">Cổng, ADC, </w:t>
      </w:r>
      <w:r w:rsidR="00A47387" w:rsidRPr="002D3610">
        <w:rPr>
          <w:rFonts w:cs="Arial"/>
          <w:sz w:val="20"/>
          <w:lang w:val="vi-VN"/>
        </w:rPr>
        <w:t xml:space="preserve">RS-CANFD </w:t>
      </w:r>
      <w:r w:rsidR="00A47387" w:rsidRPr="002D3610">
        <w:rPr>
          <w:rFonts w:cs="Arial"/>
          <w:sz w:val="20"/>
        </w:rPr>
        <w:t xml:space="preserve">, </w:t>
      </w:r>
      <w:commentRangeStart w:id="294"/>
      <w:r w:rsidR="006A39EF" w:rsidRPr="002D3610">
        <w:rPr>
          <w:rFonts w:cs="Arial"/>
          <w:sz w:val="20"/>
          <w:lang w:val="vi-VN"/>
        </w:rPr>
        <w:t xml:space="preserve">RLIN3n </w:t>
      </w:r>
      <w:commentRangeEnd w:id="294"/>
      <w:r w:rsidR="00EF5139" w:rsidRPr="002D3610">
        <w:rPr>
          <w:rStyle w:val="CommentReference"/>
          <w:rFonts w:cs="Arial"/>
          <w:sz w:val="20"/>
        </w:rPr>
        <w:commentReference w:id="294"/>
      </w:r>
      <w:r w:rsidR="00DF17D6" w:rsidRPr="002D3610">
        <w:rPr>
          <w:rFonts w:cs="Arial"/>
          <w:sz w:val="20"/>
        </w:rPr>
        <w:t xml:space="preserve">, </w:t>
      </w:r>
      <w:commentRangeStart w:id="295"/>
      <w:r w:rsidR="00DF17D6" w:rsidRPr="002D3610">
        <w:rPr>
          <w:rFonts w:cs="Arial"/>
          <w:sz w:val="20"/>
        </w:rPr>
        <w:t xml:space="preserve">TAUD được </w:t>
      </w:r>
      <w:commentRangeEnd w:id="295"/>
      <w:r w:rsidR="00DF17D6" w:rsidRPr="002D3610">
        <w:rPr>
          <w:rStyle w:val="CommentReference"/>
          <w:rFonts w:cs="Arial"/>
          <w:sz w:val="20"/>
        </w:rPr>
        <w:commentReference w:id="295"/>
      </w:r>
      <w:ins w:id="296" w:author="Hiroyasu Nishiumi" w:date="2022-10-26T16:25:00Z">
        <w:r w:rsidR="001075D9" w:rsidRPr="002D3610">
          <w:rPr>
            <w:rFonts w:cs="Arial"/>
            <w:sz w:val="20"/>
          </w:rPr>
          <w:t xml:space="preserve"> blocks</w:t>
        </w:r>
      </w:ins>
      <w:del w:id="297" w:author="Hiroyasu Nishiumi" w:date="2022-10-26T16:25:00Z">
        <w:r w:rsidRPr="002D3610" w:rsidDel="001075D9">
          <w:rPr>
            <w:rFonts w:cs="Arial"/>
            <w:sz w:val="20"/>
          </w:rPr>
          <w:delText>)</w:delText>
        </w:r>
      </w:del>
      <w:r w:rsidRPr="002D3610">
        <w:rPr>
          <w:rFonts w:cs="Arial"/>
          <w:sz w:val="20"/>
        </w:rPr>
        <w:t xml:space="preserve">bao gồm trong </w:t>
      </w:r>
      <w:commentRangeStart w:id="298"/>
      <w:r w:rsidR="00DE5145" w:rsidRPr="002D3610">
        <w:rPr>
          <w:rFonts w:cs="Arial"/>
          <w:sz w:val="20"/>
        </w:rPr>
        <w:t xml:space="preserve">tệp </w:t>
      </w:r>
      <w:del w:id="299" w:author="Hiroyasu Nishiumi" w:date="2022-10-26T16:26:00Z">
        <w:r w:rsidRPr="002D3610" w:rsidDel="001075D9">
          <w:rPr>
            <w:rFonts w:cs="Arial"/>
            <w:sz w:val="20"/>
          </w:rPr>
          <w:delText xml:space="preserve">which provided by </w:delText>
        </w:r>
        <w:r w:rsidR="006F5CB0" w:rsidRPr="002D3610" w:rsidDel="001075D9">
          <w:rPr>
            <w:rFonts w:cs="Arial"/>
            <w:sz w:val="20"/>
          </w:rPr>
          <w:delText>Renesas Electronics</w:delText>
        </w:r>
        <w:r w:rsidRPr="002D3610" w:rsidDel="001075D9">
          <w:rPr>
            <w:rFonts w:cs="Arial"/>
            <w:sz w:val="20"/>
          </w:rPr>
          <w:delText>, user can use these available S-Function blocks</w:delText>
        </w:r>
      </w:del>
      <w:r w:rsidRPr="002D3610">
        <w:rPr>
          <w:rFonts w:cs="Arial"/>
          <w:sz w:val="20"/>
        </w:rPr>
        <w:t xml:space="preserve">“etvpf_lib.slx” </w:t>
      </w:r>
      <w:commentRangeEnd w:id="298"/>
      <w:r w:rsidR="00DE5145" w:rsidRPr="002D3610">
        <w:rPr>
          <w:rStyle w:val="CommentReference"/>
          <w:sz w:val="20"/>
        </w:rPr>
        <w:commentReference w:id="298"/>
      </w:r>
      <w:r w:rsidRPr="002D3610">
        <w:rPr>
          <w:rFonts w:cs="Arial"/>
          <w:sz w:val="20"/>
        </w:rPr>
        <w:t>.</w:t>
      </w:r>
      <w:bookmarkStart w:id="300" w:name="V10000_Simulink_Library_002"/>
      <w:bookmarkEnd w:id="300"/>
    </w:p>
    <w:p w14:paraId="733BCD47" w14:textId="77777777" w:rsidR="007F551E" w:rsidRPr="002D3610" w:rsidRDefault="007F551E" w:rsidP="00127F1E">
      <w:pPr>
        <w:spacing w:line="360" w:lineRule="auto"/>
        <w:rPr>
          <w:rFonts w:cs="Arial"/>
          <w:sz w:val="20"/>
        </w:rPr>
      </w:pPr>
    </w:p>
    <w:p w14:paraId="02E25138" w14:textId="77777777" w:rsidR="0012454A" w:rsidRDefault="007F551E" w:rsidP="00127F1E">
      <w:pPr>
        <w:spacing w:line="360" w:lineRule="auto"/>
        <w:rPr>
          <w:rFonts w:cs="Arial"/>
          <w:kern w:val="0"/>
          <w:sz w:val="20"/>
        </w:rPr>
      </w:pPr>
      <w:r w:rsidRPr="002D3610">
        <w:rPr>
          <w:rFonts w:cs="Arial"/>
          <w:sz w:val="20"/>
        </w:rPr>
        <w:t xml:space="preserve">ET-VPF sẽ hỗ trợ tạo </w:t>
      </w:r>
      <w:del w:id="301" w:author="Hiroyasu Nishiumi" w:date="2022-10-20T18:40:00Z">
        <w:r w:rsidR="00E9044F" w:rsidRPr="002D3610" w:rsidDel="00D95B1B">
          <w:rPr>
            <w:rFonts w:cs="Arial"/>
            <w:sz w:val="20"/>
          </w:rPr>
          <w:delText>SPILS</w:delText>
        </w:r>
      </w:del>
      <w:ins w:id="302" w:author="Hiroyasu Nishiumi" w:date="2022-10-20T18:41:00Z">
        <w:r w:rsidR="00D95B1B" w:rsidRPr="002D3610">
          <w:rPr>
            <w:rFonts w:cs="Arial"/>
            <w:sz w:val="20"/>
          </w:rPr>
          <w:t>vHILS</w:t>
        </w:r>
      </w:ins>
      <w:r w:rsidRPr="002D3610">
        <w:rPr>
          <w:rFonts w:cs="Arial"/>
          <w:sz w:val="20"/>
        </w:rPr>
        <w:t xml:space="preserve">môi trường và xác minh thuật toán tự động. Nhưng cài đặt thiết bị ngoại vi phụ thuộc vào từng trường hợp sử dụng. Do đó, ET-VPF cũng hỗ trợ người dùng thực thi thủ công: trong quá trình tạo </w:t>
      </w:r>
      <w:del w:id="303" w:author="Hiroyasu Nishiumi" w:date="2022-10-20T11:47:00Z">
        <w:r w:rsidR="00E9044F" w:rsidRPr="002D3610" w:rsidDel="001B4532">
          <w:rPr>
            <w:rFonts w:cs="Arial"/>
            <w:sz w:val="20"/>
          </w:rPr>
          <w:delText xml:space="preserve">SPILS </w:delText>
        </w:r>
      </w:del>
      <w:ins w:id="304" w:author="Hiroyasu Nishiumi" w:date="2022-10-20T11:47:00Z">
        <w:r w:rsidR="001B4532" w:rsidRPr="002D3610">
          <w:rPr>
            <w:rFonts w:cs="Arial"/>
            <w:sz w:val="20"/>
          </w:rPr>
          <w:t>v</w:t>
        </w:r>
      </w:ins>
      <w:ins w:id="305" w:author="Hiroyasu Nishiumi" w:date="2022-10-26T16:55:00Z">
        <w:r w:rsidR="004270A8" w:rsidRPr="002D3610">
          <w:rPr>
            <w:rFonts w:cs="Arial"/>
            <w:sz w:val="20"/>
          </w:rPr>
          <w:t>HILS</w:t>
        </w:r>
      </w:ins>
      <w:ins w:id="306" w:author="Hiroyasu Nishiumi" w:date="2022-10-20T11:47:00Z">
        <w:r w:rsidR="001B4532" w:rsidRPr="002D3610">
          <w:rPr>
            <w:rFonts w:cs="Arial"/>
            <w:sz w:val="20"/>
          </w:rPr>
          <w:t xml:space="preserve"> </w:t>
        </w:r>
      </w:ins>
      <w:r w:rsidR="00E9044F" w:rsidRPr="002D3610">
        <w:rPr>
          <w:rFonts w:cs="Arial"/>
          <w:sz w:val="20"/>
        </w:rPr>
        <w:t xml:space="preserve">môi trường, người dùng có thể cấu hình cài đặt, tạo mã nguồn cho thiết bị ngoại vi (Port, ADC </w:t>
      </w:r>
      <w:r w:rsidR="004A0601" w:rsidRPr="002D3610">
        <w:rPr>
          <w:rFonts w:cs="Arial"/>
          <w:sz w:val="20"/>
          <w:lang w:val="vi-VN"/>
        </w:rPr>
        <w:t xml:space="preserve">, </w:t>
      </w:r>
      <w:commentRangeStart w:id="307"/>
      <w:r w:rsidR="004A0601" w:rsidRPr="002D3610">
        <w:rPr>
          <w:rFonts w:cs="Arial"/>
          <w:sz w:val="20"/>
          <w:lang w:val="vi-VN"/>
        </w:rPr>
        <w:t xml:space="preserve">RLIN3n </w:t>
      </w:r>
      <w:commentRangeEnd w:id="307"/>
      <w:r w:rsidR="00EF5139" w:rsidRPr="002D3610">
        <w:rPr>
          <w:rStyle w:val="CommentReference"/>
          <w:rFonts w:cs="Arial"/>
          <w:sz w:val="20"/>
        </w:rPr>
        <w:commentReference w:id="307"/>
      </w:r>
      <w:r w:rsidR="00147235" w:rsidRPr="002D3610">
        <w:rPr>
          <w:rFonts w:cs="Arial"/>
          <w:sz w:val="20"/>
        </w:rPr>
        <w:t xml:space="preserve">, </w:t>
      </w:r>
      <w:commentRangeStart w:id="308"/>
      <w:r w:rsidR="00147235" w:rsidRPr="002D3610">
        <w:rPr>
          <w:rFonts w:cs="Arial"/>
          <w:sz w:val="20"/>
        </w:rPr>
        <w:t xml:space="preserve">TAUD </w:t>
      </w:r>
      <w:commentRangeEnd w:id="308"/>
      <w:r w:rsidR="003D60AC" w:rsidRPr="002D3610">
        <w:rPr>
          <w:rStyle w:val="CommentReference"/>
          <w:rFonts w:cs="Arial"/>
          <w:sz w:val="20"/>
        </w:rPr>
        <w:commentReference w:id="308"/>
      </w:r>
      <w:r w:rsidRPr="002D3610">
        <w:rPr>
          <w:rFonts w:cs="Arial"/>
          <w:sz w:val="20"/>
        </w:rPr>
        <w:t xml:space="preserve">) một cách dễ dàng nhanh, chi tiết hơn thông qua </w:t>
      </w:r>
      <w:ins w:id="309" w:author="Hiroyasu Nishiumi" w:date="2022-10-20T11:45:00Z">
        <w:r w:rsidR="001B4532" w:rsidRPr="002D3610">
          <w:rPr>
            <w:rFonts w:cs="Arial"/>
            <w:sz w:val="20"/>
          </w:rPr>
          <w:t>S</w:t>
        </w:r>
      </w:ins>
      <w:ins w:id="310" w:author="Hiroyasu Nishiumi" w:date="2022-10-20T11:44:00Z">
        <w:r w:rsidR="001B4532" w:rsidRPr="002D3610">
          <w:rPr>
            <w:rFonts w:cs="Arial"/>
            <w:sz w:val="20"/>
          </w:rPr>
          <w:t xml:space="preserve">mart </w:t>
        </w:r>
      </w:ins>
      <w:ins w:id="311" w:author="Hiroyasu Nishiumi" w:date="2022-10-20T11:45:00Z">
        <w:r w:rsidR="001B4532" w:rsidRPr="002D3610">
          <w:rPr>
            <w:rFonts w:cs="Arial"/>
            <w:sz w:val="20"/>
          </w:rPr>
          <w:t>C</w:t>
        </w:r>
      </w:ins>
      <w:ins w:id="312" w:author="Hiroyasu Nishiumi" w:date="2022-10-20T11:44:00Z">
        <w:r w:rsidR="001B4532" w:rsidRPr="002D3610">
          <w:rPr>
            <w:rFonts w:cs="Arial"/>
            <w:sz w:val="20"/>
          </w:rPr>
          <w:t xml:space="preserve">onfigurator </w:t>
        </w:r>
        <w:r w:rsidR="001B4532" w:rsidRPr="002D3610">
          <w:rPr>
            <w:rFonts w:cs="Arial"/>
            <w:sz w:val="20"/>
            <w:lang w:val="pt-BR"/>
          </w:rPr>
          <w:t>(hereafter referrerd to as SC)</w:t>
        </w:r>
      </w:ins>
      <w:del w:id="313" w:author="Hiroyasu Nishiumi" w:date="2022-10-20T11:45:00Z">
        <w:r w:rsidRPr="002D3610" w:rsidDel="001B4532">
          <w:rPr>
            <w:rFonts w:cs="Arial"/>
            <w:sz w:val="20"/>
          </w:rPr>
          <w:delText>SC</w:delText>
        </w:r>
      </w:del>
      <w:r w:rsidRPr="002D3610">
        <w:rPr>
          <w:rFonts w:cs="Arial"/>
          <w:sz w:val="20"/>
        </w:rPr>
        <w:t xml:space="preserve">. Để thực hiện bước này, người dùng có thể tham khảo </w:t>
      </w:r>
      <w:r w:rsidRPr="002D3610">
        <w:rPr>
          <w:rFonts w:cs="Arial"/>
          <w:kern w:val="0"/>
          <w:sz w:val="20"/>
        </w:rPr>
        <w:t>mục</w:t>
      </w:r>
      <w:r w:rsidRPr="00127F1E">
        <w:rPr>
          <w:rFonts w:cs="Arial"/>
          <w:kern w:val="0"/>
          <w:sz w:val="20"/>
        </w:rPr>
        <w:t xml:space="preserve"> </w:t>
      </w:r>
    </w:p>
    <w:p w14:paraId="68288F32" w14:textId="1388D1B9" w:rsidR="001031C4" w:rsidRPr="004270A8" w:rsidRDefault="001E0626" w:rsidP="00127F1E">
      <w:pPr>
        <w:spacing w:line="360" w:lineRule="auto"/>
        <w:rPr>
          <w:rFonts w:cs="Arial"/>
          <w:szCs w:val="21"/>
        </w:rPr>
      </w:pPr>
      <w:r w:rsidRPr="004270A8">
        <w:rPr>
          <w:rFonts w:cs="Arial"/>
          <w:b/>
          <w:bCs/>
          <w:szCs w:val="21"/>
        </w:rPr>
        <w:fldChar w:fldCharType="begin"/>
      </w:r>
      <w:r w:rsidRPr="004270A8">
        <w:rPr>
          <w:rFonts w:cs="Arial"/>
          <w:b/>
          <w:bCs/>
          <w:szCs w:val="21"/>
        </w:rPr>
        <w:instrText xml:space="preserve"> REF _Ref95122765 \h  \* MERGEFORMAT </w:instrText>
      </w:r>
      <w:r w:rsidRPr="004270A8">
        <w:rPr>
          <w:rFonts w:cs="Arial"/>
          <w:b/>
          <w:bCs/>
          <w:szCs w:val="21"/>
        </w:rPr>
      </w:r>
      <w:r w:rsidRPr="004270A8">
        <w:rPr>
          <w:rFonts w:cs="Arial"/>
          <w:b/>
          <w:bCs/>
          <w:szCs w:val="21"/>
        </w:rPr>
        <w:fldChar w:fldCharType="separate"/>
      </w:r>
      <w:r w:rsidR="00C36135" w:rsidRPr="00C36135">
        <w:rPr>
          <w:rFonts w:cs="Arial"/>
          <w:b/>
          <w:bCs/>
          <w:szCs w:val="21"/>
        </w:rPr>
        <w:t xml:space="preserve">3.3.3.1 Tạo mã nguồn thiết bị ngoại vi bằng SC </w:t>
      </w:r>
      <w:r w:rsidRPr="004270A8">
        <w:rPr>
          <w:rFonts w:cs="Arial"/>
          <w:b/>
          <w:bCs/>
          <w:szCs w:val="21"/>
        </w:rPr>
        <w:fldChar w:fldCharType="end"/>
      </w:r>
      <w:r w:rsidRPr="004270A8">
        <w:rPr>
          <w:rFonts w:cs="Arial"/>
          <w:szCs w:val="21"/>
        </w:rPr>
        <w:t>.</w:t>
      </w:r>
    </w:p>
    <w:p w14:paraId="26BC325F" w14:textId="77777777" w:rsidR="001674FA" w:rsidRPr="004270A8" w:rsidRDefault="001674FA" w:rsidP="007F551E">
      <w:pPr>
        <w:rPr>
          <w:rFonts w:cs="Arial"/>
          <w:szCs w:val="21"/>
        </w:rPr>
      </w:pPr>
    </w:p>
    <w:p w14:paraId="1FF2C052" w14:textId="77777777" w:rsidR="00CC3C54" w:rsidRPr="004270A8" w:rsidRDefault="00CC3C54">
      <w:pPr>
        <w:widowControl/>
        <w:jc w:val="left"/>
        <w:rPr>
          <w:rFonts w:cs="Arial"/>
          <w:highlight w:val="yellow"/>
        </w:rPr>
      </w:pPr>
      <w:r w:rsidRPr="004568BC">
        <w:rPr>
          <w:rFonts w:cs="Arial"/>
        </w:rPr>
        <w:br w:type="page"/>
      </w:r>
    </w:p>
    <w:p w14:paraId="6042E481" w14:textId="5D8A5BDB" w:rsidR="001674FA" w:rsidRPr="0012454A" w:rsidRDefault="001674FA" w:rsidP="0012454A">
      <w:pPr>
        <w:spacing w:line="360" w:lineRule="auto"/>
        <w:rPr>
          <w:rFonts w:cs="Arial"/>
          <w:sz w:val="20"/>
          <w:szCs w:val="18"/>
          <w:highlight w:val="yellow"/>
        </w:rPr>
      </w:pPr>
      <w:r w:rsidRPr="0012454A">
        <w:rPr>
          <w:rFonts w:cs="Arial"/>
          <w:sz w:val="20"/>
          <w:szCs w:val="18"/>
          <w:highlight w:val="yellow"/>
        </w:rPr>
        <w:lastRenderedPageBreak/>
        <w:t xml:space="preserve">Bảng sau đây hiển thị danh sách </w:t>
      </w:r>
      <w:del w:id="314" w:author="Hiroyasu Nishiumi" w:date="2022-10-20T11:48:00Z">
        <w:r w:rsidRPr="0012454A" w:rsidDel="001B4532">
          <w:rPr>
            <w:rFonts w:cs="Arial"/>
            <w:sz w:val="20"/>
            <w:szCs w:val="18"/>
            <w:highlight w:val="yellow"/>
          </w:rPr>
          <w:delText>usable blocks (</w:delText>
        </w:r>
      </w:del>
      <w:r w:rsidRPr="0012454A">
        <w:rPr>
          <w:rFonts w:cs="Arial"/>
          <w:sz w:val="20"/>
          <w:szCs w:val="18"/>
          <w:highlight w:val="yellow"/>
        </w:rPr>
        <w:t>các khối có thể được đặt trong cùng một lớp với mục tiêu đo lường khối</w:t>
      </w:r>
      <w:del w:id="315" w:author="Hiroyasu Nishiumi" w:date="2022-10-20T11:48:00Z">
        <w:r w:rsidRPr="0012454A" w:rsidDel="001B4532">
          <w:rPr>
            <w:rFonts w:cs="Arial"/>
            <w:sz w:val="20"/>
            <w:szCs w:val="18"/>
            <w:highlight w:val="yellow"/>
          </w:rPr>
          <w:delText>)</w:delText>
        </w:r>
      </w:del>
      <w:ins w:id="316" w:author="Hiroyasu Nishiumi" w:date="2022-10-20T11:48:00Z">
        <w:r w:rsidR="001B4532" w:rsidRPr="0012454A">
          <w:rPr>
            <w:rFonts w:cs="Arial"/>
            <w:sz w:val="20"/>
            <w:szCs w:val="18"/>
            <w:highlight w:val="yellow"/>
          </w:rPr>
          <w:t xml:space="preserve"> </w:t>
        </w:r>
        <w:r w:rsidR="001B4532" w:rsidRPr="0012454A">
          <w:rPr>
            <w:rFonts w:cs="Arial"/>
            <w:sz w:val="20"/>
            <w:szCs w:val="16"/>
            <w:highlight w:val="yellow"/>
            <w:lang w:val="pt-BR"/>
          </w:rPr>
          <w:t xml:space="preserve">(hereafter referrerd to as </w:t>
        </w:r>
        <w:r w:rsidR="001B4532" w:rsidRPr="0012454A">
          <w:rPr>
            <w:rFonts w:cs="Arial"/>
            <w:sz w:val="20"/>
            <w:szCs w:val="18"/>
            <w:highlight w:val="yellow"/>
          </w:rPr>
          <w:t>usable blocks).</w:t>
        </w:r>
      </w:ins>
    </w:p>
    <w:p w14:paraId="01451DAE" w14:textId="69582BAA" w:rsidR="001674FA" w:rsidRPr="0012454A" w:rsidRDefault="001674FA" w:rsidP="0012454A">
      <w:pPr>
        <w:adjustRightInd w:val="0"/>
        <w:spacing w:before="120" w:afterLines="100" w:after="240" w:line="360" w:lineRule="auto"/>
        <w:ind w:firstLineChars="100" w:firstLine="201"/>
        <w:jc w:val="center"/>
        <w:rPr>
          <w:rFonts w:eastAsia="MS PGothic" w:cs="Arial"/>
          <w:b/>
          <w:sz w:val="20"/>
          <w:szCs w:val="16"/>
        </w:rPr>
      </w:pPr>
      <w:bookmarkStart w:id="317" w:name="_Ref1123057"/>
      <w:r w:rsidRPr="0012454A">
        <w:rPr>
          <w:rFonts w:eastAsia="MS PGothic" w:cs="Arial"/>
          <w:b/>
          <w:sz w:val="20"/>
          <w:szCs w:val="16"/>
          <w:highlight w:val="yellow"/>
        </w:rPr>
        <w:t xml:space="preserve">Bảng </w:t>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STYLEREF 1 \s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3 </w:t>
      </w:r>
      <w:r w:rsidR="00117EE9" w:rsidRPr="0012454A">
        <w:rPr>
          <w:rFonts w:eastAsia="MS PGothic" w:cs="Arial"/>
          <w:b/>
          <w:sz w:val="20"/>
          <w:szCs w:val="16"/>
          <w:highlight w:val="yellow"/>
        </w:rPr>
        <w:fldChar w:fldCharType="end"/>
      </w:r>
      <w:r w:rsidR="00117EE9" w:rsidRPr="0012454A">
        <w:rPr>
          <w:rFonts w:eastAsia="MS PGothic" w:cs="Arial"/>
          <w:b/>
          <w:sz w:val="20"/>
          <w:szCs w:val="16"/>
          <w:highlight w:val="yellow"/>
        </w:rPr>
        <w:noBreakHyphen/>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SEQ Table \* ARABIC \s 1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1 </w:t>
      </w:r>
      <w:r w:rsidR="00117EE9" w:rsidRPr="0012454A">
        <w:rPr>
          <w:rFonts w:eastAsia="MS PGothic" w:cs="Arial"/>
          <w:b/>
          <w:sz w:val="20"/>
          <w:szCs w:val="16"/>
          <w:highlight w:val="yellow"/>
        </w:rPr>
        <w:fldChar w:fldCharType="end"/>
      </w:r>
      <w:r w:rsidRPr="0012454A">
        <w:rPr>
          <w:rFonts w:eastAsia="MS PGothic" w:cs="Arial"/>
          <w:b/>
          <w:sz w:val="20"/>
          <w:szCs w:val="16"/>
          <w:highlight w:val="yellow"/>
        </w:rPr>
        <w:t>Danh sách các khối có thể sử dụng</w:t>
      </w:r>
      <w:r w:rsidRPr="0012454A">
        <w:rPr>
          <w:rFonts w:eastAsia="MS PGothic" w:cs="Arial"/>
          <w:b/>
          <w:sz w:val="20"/>
          <w:szCs w:val="16"/>
        </w:rPr>
        <w:t xml:space="preserve"> </w:t>
      </w:r>
      <w:bookmarkStart w:id="318" w:name="V50100_Fixed_CAG_Issue_01"/>
      <w:bookmarkEnd w:id="317"/>
      <w:bookmarkEnd w:id="318"/>
    </w:p>
    <w:tbl>
      <w:tblPr>
        <w:tblStyle w:val="TableGrid1"/>
        <w:tblW w:w="5000" w:type="pct"/>
        <w:jc w:val="center"/>
        <w:tblLook w:val="04A0" w:firstRow="1" w:lastRow="0" w:firstColumn="1" w:lastColumn="0" w:noHBand="0" w:noVBand="1"/>
      </w:tblPr>
      <w:tblGrid>
        <w:gridCol w:w="838"/>
        <w:gridCol w:w="4562"/>
        <w:gridCol w:w="4796"/>
      </w:tblGrid>
      <w:tr w:rsidR="001674FA" w:rsidRPr="004270A8" w14:paraId="522898B4" w14:textId="77777777" w:rsidTr="00FD5BC6">
        <w:trPr>
          <w:jc w:val="center"/>
        </w:trPr>
        <w:tc>
          <w:tcPr>
            <w:tcW w:w="769" w:type="dxa"/>
            <w:shd w:val="clear" w:color="auto" w:fill="0070C0"/>
          </w:tcPr>
          <w:p w14:paraId="53905681" w14:textId="39055F6D" w:rsidR="001674FA" w:rsidRPr="0012454A" w:rsidRDefault="0012454A" w:rsidP="00050255">
            <w:pPr>
              <w:jc w:val="center"/>
              <w:rPr>
                <w:rFonts w:ascii="Arial" w:hAnsi="Arial" w:cs="Arial"/>
                <w:b/>
                <w:color w:val="FFFFFF"/>
                <w:szCs w:val="18"/>
                <w:lang w:val="en-US"/>
              </w:rPr>
            </w:pPr>
            <w:r>
              <w:rPr>
                <w:rFonts w:ascii="Arial" w:hAnsi="Arial" w:cs="Arial"/>
                <w:b/>
                <w:color w:val="FFFFFF"/>
                <w:szCs w:val="18"/>
                <w:lang w:val="en-US"/>
              </w:rPr>
              <w:t>STT</w:t>
            </w:r>
          </w:p>
        </w:tc>
        <w:tc>
          <w:tcPr>
            <w:tcW w:w="4186" w:type="dxa"/>
            <w:shd w:val="clear" w:color="auto" w:fill="0070C0"/>
          </w:tcPr>
          <w:p w14:paraId="635378D7"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block can be used</w:t>
            </w:r>
          </w:p>
        </w:tc>
        <w:tc>
          <w:tcPr>
            <w:tcW w:w="4400" w:type="dxa"/>
            <w:shd w:val="clear" w:color="auto" w:fill="0070C0"/>
          </w:tcPr>
          <w:p w14:paraId="144FBD94"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config block</w:t>
            </w:r>
          </w:p>
        </w:tc>
      </w:tr>
      <w:tr w:rsidR="001674FA" w:rsidRPr="004270A8" w14:paraId="39143B46" w14:textId="77777777" w:rsidTr="00FD5BC6">
        <w:trPr>
          <w:jc w:val="center"/>
        </w:trPr>
        <w:tc>
          <w:tcPr>
            <w:tcW w:w="769" w:type="dxa"/>
            <w:vAlign w:val="center"/>
          </w:tcPr>
          <w:p w14:paraId="7A77053B" w14:textId="77777777" w:rsidR="001674FA" w:rsidRPr="004270A8" w:rsidRDefault="001674FA" w:rsidP="00050255">
            <w:pPr>
              <w:jc w:val="center"/>
              <w:rPr>
                <w:rFonts w:ascii="Arial" w:hAnsi="Arial" w:cs="Arial"/>
                <w:szCs w:val="18"/>
              </w:rPr>
            </w:pPr>
            <w:r w:rsidRPr="004270A8">
              <w:rPr>
                <w:rFonts w:ascii="Arial" w:hAnsi="Arial" w:cs="Arial"/>
                <w:szCs w:val="18"/>
              </w:rPr>
              <w:t>1</w:t>
            </w:r>
          </w:p>
        </w:tc>
        <w:tc>
          <w:tcPr>
            <w:tcW w:w="4186" w:type="dxa"/>
            <w:vAlign w:val="center"/>
          </w:tcPr>
          <w:p w14:paraId="4310B274" w14:textId="127DB532" w:rsidR="001674FA" w:rsidRPr="004270A8" w:rsidRDefault="0012454A" w:rsidP="00050255">
            <w:pPr>
              <w:jc w:val="center"/>
              <w:rPr>
                <w:rFonts w:ascii="Arial" w:hAnsi="Arial" w:cs="Arial"/>
                <w:szCs w:val="18"/>
              </w:rPr>
            </w:pPr>
            <w:r>
              <w:rPr>
                <w:rFonts w:ascii="Arial" w:hAnsi="Arial" w:cs="Arial"/>
                <w:szCs w:val="18"/>
                <w:lang w:val="en-US"/>
              </w:rPr>
              <w:t>H</w:t>
            </w:r>
            <w:r w:rsidR="001674FA" w:rsidRPr="004270A8">
              <w:rPr>
                <w:rFonts w:ascii="Arial" w:hAnsi="Arial" w:cs="Arial"/>
                <w:szCs w:val="18"/>
              </w:rPr>
              <w:t>ệ thống con</w:t>
            </w:r>
          </w:p>
        </w:tc>
        <w:tc>
          <w:tcPr>
            <w:tcW w:w="4400" w:type="dxa"/>
          </w:tcPr>
          <w:p w14:paraId="729AD618"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E2487D0" wp14:editId="5A7B3E08">
                  <wp:extent cx="1301392" cy="675861"/>
                  <wp:effectExtent l="0" t="0" r="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4"/>
                          <a:stretch>
                            <a:fillRect/>
                          </a:stretch>
                        </pic:blipFill>
                        <pic:spPr>
                          <a:xfrm>
                            <a:off x="0" y="0"/>
                            <a:ext cx="1340603" cy="696225"/>
                          </a:xfrm>
                          <a:prstGeom prst="rect">
                            <a:avLst/>
                          </a:prstGeom>
                        </pic:spPr>
                      </pic:pic>
                    </a:graphicData>
                  </a:graphic>
                </wp:inline>
              </w:drawing>
            </w:r>
          </w:p>
        </w:tc>
      </w:tr>
      <w:tr w:rsidR="001674FA" w:rsidRPr="004270A8" w14:paraId="552A6A9D" w14:textId="77777777" w:rsidTr="00FD5BC6">
        <w:trPr>
          <w:jc w:val="center"/>
        </w:trPr>
        <w:tc>
          <w:tcPr>
            <w:tcW w:w="769" w:type="dxa"/>
            <w:vAlign w:val="center"/>
          </w:tcPr>
          <w:p w14:paraId="5832BD47" w14:textId="77777777" w:rsidR="001674FA" w:rsidRPr="004270A8" w:rsidRDefault="001674FA" w:rsidP="00050255">
            <w:pPr>
              <w:jc w:val="center"/>
              <w:rPr>
                <w:rFonts w:ascii="Arial" w:hAnsi="Arial" w:cs="Arial"/>
                <w:szCs w:val="18"/>
              </w:rPr>
            </w:pPr>
            <w:r w:rsidRPr="004270A8">
              <w:rPr>
                <w:rFonts w:ascii="Arial" w:hAnsi="Arial" w:cs="Arial"/>
                <w:szCs w:val="18"/>
              </w:rPr>
              <w:t>2</w:t>
            </w:r>
          </w:p>
        </w:tc>
        <w:tc>
          <w:tcPr>
            <w:tcW w:w="4186" w:type="dxa"/>
            <w:vAlign w:val="center"/>
          </w:tcPr>
          <w:p w14:paraId="2D942642" w14:textId="77777777" w:rsidR="001674FA" w:rsidRPr="004270A8" w:rsidRDefault="001674FA" w:rsidP="00050255">
            <w:pPr>
              <w:jc w:val="center"/>
              <w:rPr>
                <w:rFonts w:ascii="Arial" w:hAnsi="Arial" w:cs="Arial"/>
                <w:szCs w:val="18"/>
              </w:rPr>
            </w:pPr>
            <w:r w:rsidRPr="004270A8">
              <w:rPr>
                <w:rFonts w:ascii="Arial" w:hAnsi="Arial" w:cs="Arial"/>
                <w:szCs w:val="18"/>
              </w:rPr>
              <w:t>Nhập (*1)</w:t>
            </w:r>
          </w:p>
        </w:tc>
        <w:tc>
          <w:tcPr>
            <w:tcW w:w="4400" w:type="dxa"/>
          </w:tcPr>
          <w:p w14:paraId="278C872C"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4507A255" wp14:editId="50EB6028">
                  <wp:extent cx="681836" cy="474760"/>
                  <wp:effectExtent l="0" t="0" r="4445"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5"/>
                          <a:stretch>
                            <a:fillRect/>
                          </a:stretch>
                        </pic:blipFill>
                        <pic:spPr>
                          <a:xfrm>
                            <a:off x="0" y="0"/>
                            <a:ext cx="728104" cy="506976"/>
                          </a:xfrm>
                          <a:prstGeom prst="rect">
                            <a:avLst/>
                          </a:prstGeom>
                        </pic:spPr>
                      </pic:pic>
                    </a:graphicData>
                  </a:graphic>
                </wp:inline>
              </w:drawing>
            </w:r>
          </w:p>
        </w:tc>
      </w:tr>
      <w:tr w:rsidR="001674FA" w:rsidRPr="004270A8" w14:paraId="4170AD4B" w14:textId="77777777" w:rsidTr="00FD5BC6">
        <w:trPr>
          <w:jc w:val="center"/>
        </w:trPr>
        <w:tc>
          <w:tcPr>
            <w:tcW w:w="769" w:type="dxa"/>
            <w:vAlign w:val="center"/>
          </w:tcPr>
          <w:p w14:paraId="5748FBC0" w14:textId="77777777" w:rsidR="001674FA" w:rsidRPr="004270A8" w:rsidRDefault="001674FA" w:rsidP="00050255">
            <w:pPr>
              <w:jc w:val="center"/>
              <w:rPr>
                <w:rFonts w:ascii="Arial" w:hAnsi="Arial" w:cs="Arial"/>
                <w:szCs w:val="18"/>
              </w:rPr>
            </w:pPr>
            <w:r w:rsidRPr="004270A8">
              <w:rPr>
                <w:rFonts w:ascii="Arial" w:hAnsi="Arial" w:cs="Arial"/>
                <w:szCs w:val="18"/>
              </w:rPr>
              <w:t>3</w:t>
            </w:r>
          </w:p>
        </w:tc>
        <w:tc>
          <w:tcPr>
            <w:tcW w:w="4186" w:type="dxa"/>
            <w:vAlign w:val="center"/>
          </w:tcPr>
          <w:p w14:paraId="25EED21D" w14:textId="16886159" w:rsidR="001674FA" w:rsidRPr="004270A8" w:rsidRDefault="001674FA" w:rsidP="00050255">
            <w:pPr>
              <w:jc w:val="center"/>
              <w:rPr>
                <w:rFonts w:ascii="Arial" w:hAnsi="Arial" w:cs="Arial"/>
                <w:szCs w:val="18"/>
              </w:rPr>
            </w:pPr>
            <w:r w:rsidRPr="004270A8">
              <w:rPr>
                <w:rFonts w:ascii="Arial" w:hAnsi="Arial" w:cs="Arial"/>
                <w:szCs w:val="18"/>
              </w:rPr>
              <w:t>Export</w:t>
            </w:r>
          </w:p>
        </w:tc>
        <w:tc>
          <w:tcPr>
            <w:tcW w:w="4400" w:type="dxa"/>
          </w:tcPr>
          <w:p w14:paraId="55FF6273"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0D4D118" wp14:editId="2F667B82">
                  <wp:extent cx="602552" cy="429090"/>
                  <wp:effectExtent l="0" t="0" r="762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6"/>
                          <a:stretch>
                            <a:fillRect/>
                          </a:stretch>
                        </pic:blipFill>
                        <pic:spPr>
                          <a:xfrm>
                            <a:off x="0" y="0"/>
                            <a:ext cx="623158" cy="443764"/>
                          </a:xfrm>
                          <a:prstGeom prst="rect">
                            <a:avLst/>
                          </a:prstGeom>
                        </pic:spPr>
                      </pic:pic>
                    </a:graphicData>
                  </a:graphic>
                </wp:inline>
              </w:drawing>
            </w:r>
          </w:p>
        </w:tc>
      </w:tr>
      <w:tr w:rsidR="001674FA" w:rsidRPr="004270A8" w14:paraId="29422C41" w14:textId="77777777" w:rsidTr="00FD5BC6">
        <w:trPr>
          <w:jc w:val="center"/>
        </w:trPr>
        <w:tc>
          <w:tcPr>
            <w:tcW w:w="769" w:type="dxa"/>
            <w:vAlign w:val="center"/>
          </w:tcPr>
          <w:p w14:paraId="1AB4F615" w14:textId="77777777" w:rsidR="001674FA" w:rsidRPr="004270A8" w:rsidRDefault="001674FA" w:rsidP="00050255">
            <w:pPr>
              <w:jc w:val="center"/>
              <w:rPr>
                <w:rFonts w:ascii="Arial" w:hAnsi="Arial" w:cs="Arial"/>
                <w:szCs w:val="18"/>
              </w:rPr>
            </w:pPr>
            <w:r w:rsidRPr="004270A8">
              <w:rPr>
                <w:rFonts w:ascii="Arial" w:hAnsi="Arial" w:cs="Arial"/>
                <w:szCs w:val="18"/>
              </w:rPr>
              <w:t>4</w:t>
            </w:r>
          </w:p>
        </w:tc>
        <w:tc>
          <w:tcPr>
            <w:tcW w:w="4186" w:type="dxa"/>
            <w:vAlign w:val="center"/>
          </w:tcPr>
          <w:p w14:paraId="2B514352" w14:textId="77777777" w:rsidR="001674FA" w:rsidRPr="004270A8" w:rsidRDefault="001674FA" w:rsidP="00050255">
            <w:pPr>
              <w:jc w:val="center"/>
              <w:rPr>
                <w:rFonts w:ascii="Arial" w:hAnsi="Arial" w:cs="Arial"/>
                <w:szCs w:val="18"/>
              </w:rPr>
            </w:pPr>
            <w:r w:rsidRPr="004270A8">
              <w:rPr>
                <w:rFonts w:ascii="Arial" w:hAnsi="Arial" w:cs="Arial"/>
                <w:szCs w:val="18"/>
              </w:rPr>
              <w:t>Mux</w:t>
            </w:r>
          </w:p>
        </w:tc>
        <w:tc>
          <w:tcPr>
            <w:tcW w:w="4400" w:type="dxa"/>
          </w:tcPr>
          <w:p w14:paraId="67906366"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099CF263" wp14:editId="650B705E">
                  <wp:extent cx="375274" cy="476699"/>
                  <wp:effectExtent l="0" t="0" r="3810" b="6985"/>
                  <wp:docPr id="21507" name="Picture 215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37"/>
                          <a:stretch>
                            <a:fillRect/>
                          </a:stretch>
                        </pic:blipFill>
                        <pic:spPr>
                          <a:xfrm>
                            <a:off x="0" y="0"/>
                            <a:ext cx="375274" cy="476699"/>
                          </a:xfrm>
                          <a:prstGeom prst="rect">
                            <a:avLst/>
                          </a:prstGeom>
                        </pic:spPr>
                      </pic:pic>
                    </a:graphicData>
                  </a:graphic>
                </wp:inline>
              </w:drawing>
            </w:r>
          </w:p>
        </w:tc>
      </w:tr>
      <w:tr w:rsidR="001674FA" w:rsidRPr="004270A8" w14:paraId="66C4B30F" w14:textId="77777777" w:rsidTr="00FD5BC6">
        <w:trPr>
          <w:jc w:val="center"/>
        </w:trPr>
        <w:tc>
          <w:tcPr>
            <w:tcW w:w="769" w:type="dxa"/>
            <w:vAlign w:val="center"/>
          </w:tcPr>
          <w:p w14:paraId="6AA8782D" w14:textId="77777777" w:rsidR="001674FA" w:rsidRPr="004270A8" w:rsidRDefault="001674FA" w:rsidP="00050255">
            <w:pPr>
              <w:jc w:val="center"/>
              <w:rPr>
                <w:rFonts w:ascii="Arial" w:hAnsi="Arial" w:cs="Arial"/>
                <w:szCs w:val="18"/>
              </w:rPr>
            </w:pPr>
            <w:r w:rsidRPr="004270A8">
              <w:rPr>
                <w:rFonts w:ascii="Arial" w:hAnsi="Arial" w:cs="Arial"/>
                <w:szCs w:val="18"/>
              </w:rPr>
              <w:t>5</w:t>
            </w:r>
          </w:p>
        </w:tc>
        <w:tc>
          <w:tcPr>
            <w:tcW w:w="4186" w:type="dxa"/>
            <w:vAlign w:val="center"/>
          </w:tcPr>
          <w:p w14:paraId="5C1749E3" w14:textId="77777777" w:rsidR="001674FA" w:rsidRPr="004270A8" w:rsidRDefault="001674FA" w:rsidP="00050255">
            <w:pPr>
              <w:jc w:val="center"/>
              <w:rPr>
                <w:rFonts w:ascii="Arial" w:hAnsi="Arial" w:cs="Arial"/>
                <w:szCs w:val="18"/>
              </w:rPr>
            </w:pPr>
            <w:r w:rsidRPr="004270A8">
              <w:rPr>
                <w:rFonts w:ascii="Arial" w:hAnsi="Arial" w:cs="Arial"/>
                <w:szCs w:val="18"/>
              </w:rPr>
              <w:t>Demux</w:t>
            </w:r>
          </w:p>
        </w:tc>
        <w:tc>
          <w:tcPr>
            <w:tcW w:w="4400" w:type="dxa"/>
          </w:tcPr>
          <w:p w14:paraId="047A66C1" w14:textId="77777777" w:rsidR="001674FA" w:rsidRPr="004270A8" w:rsidRDefault="001674FA" w:rsidP="0D2D87A7">
            <w:pPr>
              <w:jc w:val="center"/>
              <w:rPr>
                <w:rFonts w:ascii="Arial" w:hAnsi="Arial" w:cs="Arial"/>
              </w:rPr>
            </w:pPr>
            <w:r w:rsidRPr="004270A8">
              <w:rPr>
                <w:rFonts w:cs="Arial"/>
                <w:noProof/>
              </w:rPr>
              <w:drawing>
                <wp:inline distT="0" distB="0" distL="0" distR="0" wp14:anchorId="02E2AD07" wp14:editId="2D489464">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8">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1674FA" w:rsidRPr="004270A8" w14:paraId="32FB31EA" w14:textId="77777777" w:rsidTr="00FD5BC6">
        <w:trPr>
          <w:jc w:val="center"/>
        </w:trPr>
        <w:tc>
          <w:tcPr>
            <w:tcW w:w="769" w:type="dxa"/>
            <w:vAlign w:val="center"/>
          </w:tcPr>
          <w:p w14:paraId="23162217" w14:textId="77777777" w:rsidR="001674FA" w:rsidRPr="004270A8" w:rsidRDefault="001674FA" w:rsidP="00050255">
            <w:pPr>
              <w:jc w:val="center"/>
              <w:rPr>
                <w:rFonts w:ascii="Arial" w:hAnsi="Arial" w:cs="Arial"/>
                <w:szCs w:val="18"/>
              </w:rPr>
            </w:pPr>
            <w:r w:rsidRPr="004270A8">
              <w:rPr>
                <w:rFonts w:ascii="Arial" w:hAnsi="Arial" w:cs="Arial"/>
                <w:szCs w:val="18"/>
              </w:rPr>
              <w:t>6</w:t>
            </w:r>
          </w:p>
        </w:tc>
        <w:tc>
          <w:tcPr>
            <w:tcW w:w="4186" w:type="dxa"/>
            <w:vAlign w:val="center"/>
          </w:tcPr>
          <w:p w14:paraId="23268574" w14:textId="77777777" w:rsidR="001674FA" w:rsidRPr="004270A8" w:rsidRDefault="001674FA" w:rsidP="00050255">
            <w:pPr>
              <w:jc w:val="center"/>
              <w:rPr>
                <w:rFonts w:ascii="Arial" w:hAnsi="Arial" w:cs="Arial"/>
                <w:szCs w:val="18"/>
              </w:rPr>
            </w:pPr>
            <w:r w:rsidRPr="004270A8">
              <w:rPr>
                <w:rFonts w:ascii="Arial" w:hAnsi="Arial" w:cs="Arial"/>
                <w:szCs w:val="18"/>
              </w:rPr>
              <w:t>Chuyển đổi kiểu dữ liệu</w:t>
            </w:r>
          </w:p>
        </w:tc>
        <w:tc>
          <w:tcPr>
            <w:tcW w:w="4400" w:type="dxa"/>
          </w:tcPr>
          <w:p w14:paraId="17DA765B"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2C80EC7F" wp14:editId="68FD9DD3">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39"/>
                          <a:stretch>
                            <a:fillRect/>
                          </a:stretch>
                        </pic:blipFill>
                        <pic:spPr>
                          <a:xfrm>
                            <a:off x="0" y="0"/>
                            <a:ext cx="1087920" cy="573848"/>
                          </a:xfrm>
                          <a:prstGeom prst="rect">
                            <a:avLst/>
                          </a:prstGeom>
                        </pic:spPr>
                      </pic:pic>
                    </a:graphicData>
                  </a:graphic>
                </wp:inline>
              </w:drawing>
            </w:r>
          </w:p>
        </w:tc>
      </w:tr>
      <w:tr w:rsidR="001674FA" w:rsidRPr="004270A8" w14:paraId="172FDFA2" w14:textId="77777777" w:rsidTr="00FD5BC6">
        <w:trPr>
          <w:trHeight w:val="841"/>
          <w:jc w:val="center"/>
        </w:trPr>
        <w:tc>
          <w:tcPr>
            <w:tcW w:w="769" w:type="dxa"/>
            <w:vAlign w:val="center"/>
          </w:tcPr>
          <w:p w14:paraId="69B6A1F7" w14:textId="77777777" w:rsidR="001674FA" w:rsidRPr="004270A8" w:rsidRDefault="001674FA" w:rsidP="00050255">
            <w:pPr>
              <w:jc w:val="center"/>
              <w:rPr>
                <w:rFonts w:ascii="Arial" w:hAnsi="Arial" w:cs="Arial"/>
                <w:szCs w:val="18"/>
              </w:rPr>
            </w:pPr>
            <w:r w:rsidRPr="004270A8">
              <w:rPr>
                <w:rFonts w:ascii="Arial" w:hAnsi="Arial" w:cs="Arial"/>
                <w:szCs w:val="18"/>
              </w:rPr>
              <w:t>7</w:t>
            </w:r>
          </w:p>
        </w:tc>
        <w:tc>
          <w:tcPr>
            <w:tcW w:w="4186" w:type="dxa"/>
            <w:vAlign w:val="center"/>
          </w:tcPr>
          <w:p w14:paraId="1E707745" w14:textId="77777777" w:rsidR="001674FA" w:rsidRPr="004270A8" w:rsidRDefault="001674FA" w:rsidP="00050255">
            <w:pPr>
              <w:jc w:val="center"/>
              <w:rPr>
                <w:rFonts w:ascii="Arial" w:hAnsi="Arial" w:cs="Arial"/>
                <w:szCs w:val="18"/>
              </w:rPr>
            </w:pPr>
            <w:r w:rsidRPr="004270A8">
              <w:rPr>
                <w:rFonts w:ascii="Arial" w:hAnsi="Arial" w:cs="Arial"/>
                <w:szCs w:val="18"/>
              </w:rPr>
              <w:t>ADC</w:t>
            </w:r>
          </w:p>
        </w:tc>
        <w:tc>
          <w:tcPr>
            <w:tcW w:w="4400" w:type="dxa"/>
          </w:tcPr>
          <w:p w14:paraId="5B9C532E"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49C91C0" wp14:editId="65905461">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0"/>
                          <a:stretch>
                            <a:fillRect/>
                          </a:stretch>
                        </pic:blipFill>
                        <pic:spPr>
                          <a:xfrm>
                            <a:off x="0" y="0"/>
                            <a:ext cx="1088445" cy="627949"/>
                          </a:xfrm>
                          <a:prstGeom prst="rect">
                            <a:avLst/>
                          </a:prstGeom>
                        </pic:spPr>
                      </pic:pic>
                    </a:graphicData>
                  </a:graphic>
                </wp:inline>
              </w:drawing>
            </w:r>
          </w:p>
        </w:tc>
      </w:tr>
      <w:tr w:rsidR="001674FA" w:rsidRPr="004270A8" w14:paraId="7847FBA8" w14:textId="77777777" w:rsidTr="00FD5BC6">
        <w:trPr>
          <w:trHeight w:val="841"/>
          <w:jc w:val="center"/>
        </w:trPr>
        <w:tc>
          <w:tcPr>
            <w:tcW w:w="769" w:type="dxa"/>
            <w:vAlign w:val="center"/>
          </w:tcPr>
          <w:p w14:paraId="22A30E1D" w14:textId="45AEB05A" w:rsidR="001674FA" w:rsidRPr="004270A8" w:rsidRDefault="001674FA" w:rsidP="00050255">
            <w:pPr>
              <w:jc w:val="center"/>
              <w:rPr>
                <w:rFonts w:ascii="Arial" w:hAnsi="Arial" w:cs="Arial"/>
                <w:szCs w:val="18"/>
              </w:rPr>
            </w:pPr>
            <w:r w:rsidRPr="004270A8">
              <w:rPr>
                <w:rFonts w:ascii="Arial" w:hAnsi="Arial" w:cs="Arial"/>
                <w:szCs w:val="18"/>
              </w:rPr>
              <w:t>8</w:t>
            </w:r>
          </w:p>
        </w:tc>
        <w:tc>
          <w:tcPr>
            <w:tcW w:w="4186" w:type="dxa"/>
            <w:vAlign w:val="center"/>
          </w:tcPr>
          <w:p w14:paraId="64613437" w14:textId="77777777" w:rsidR="001674FA" w:rsidRPr="004270A8" w:rsidRDefault="001674FA" w:rsidP="00050255">
            <w:pPr>
              <w:jc w:val="center"/>
              <w:rPr>
                <w:rFonts w:ascii="Arial" w:hAnsi="Arial" w:cs="Arial"/>
                <w:szCs w:val="18"/>
              </w:rPr>
            </w:pPr>
            <w:r w:rsidRPr="004270A8">
              <w:rPr>
                <w:rFonts w:ascii="Arial" w:hAnsi="Arial" w:cs="Arial"/>
                <w:szCs w:val="18"/>
              </w:rPr>
              <w:t>CẢNH BÁO</w:t>
            </w:r>
          </w:p>
        </w:tc>
        <w:tc>
          <w:tcPr>
            <w:tcW w:w="4400" w:type="dxa"/>
          </w:tcPr>
          <w:p w14:paraId="001D1F57"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D020113" wp14:editId="00F02F11">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41"/>
                          <a:stretch>
                            <a:fillRect/>
                          </a:stretch>
                        </pic:blipFill>
                        <pic:spPr>
                          <a:xfrm>
                            <a:off x="0" y="0"/>
                            <a:ext cx="1223522" cy="599173"/>
                          </a:xfrm>
                          <a:prstGeom prst="rect">
                            <a:avLst/>
                          </a:prstGeom>
                        </pic:spPr>
                      </pic:pic>
                    </a:graphicData>
                  </a:graphic>
                </wp:inline>
              </w:drawing>
            </w:r>
            <w:r w:rsidRPr="004270A8">
              <w:rPr>
                <w:rFonts w:cs="Arial"/>
                <w:noProof/>
                <w:szCs w:val="18"/>
              </w:rPr>
              <w:drawing>
                <wp:anchor distT="0" distB="0" distL="114300" distR="114300" simplePos="0" relativeHeight="251658272" behindDoc="0" locked="0" layoutInCell="1" allowOverlap="1" wp14:anchorId="194A47B7" wp14:editId="51ADF539">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1674FA" w:rsidRPr="004270A8" w14:paraId="6C4BE4EA" w14:textId="77777777" w:rsidTr="00FD5BC6">
        <w:trPr>
          <w:trHeight w:val="841"/>
          <w:jc w:val="center"/>
        </w:trPr>
        <w:tc>
          <w:tcPr>
            <w:tcW w:w="769" w:type="dxa"/>
            <w:vAlign w:val="center"/>
          </w:tcPr>
          <w:p w14:paraId="7C8E5EEE" w14:textId="77777777" w:rsidR="001674FA" w:rsidRPr="004270A8" w:rsidRDefault="001674FA" w:rsidP="00050255">
            <w:pPr>
              <w:jc w:val="center"/>
              <w:rPr>
                <w:rFonts w:ascii="Arial" w:hAnsi="Arial" w:cs="Arial"/>
                <w:szCs w:val="18"/>
              </w:rPr>
            </w:pPr>
            <w:r w:rsidRPr="004270A8">
              <w:rPr>
                <w:rFonts w:ascii="Arial" w:hAnsi="Arial" w:cs="Arial"/>
                <w:szCs w:val="18"/>
              </w:rPr>
              <w:t>9</w:t>
            </w:r>
          </w:p>
        </w:tc>
        <w:tc>
          <w:tcPr>
            <w:tcW w:w="4186" w:type="dxa"/>
            <w:vAlign w:val="center"/>
          </w:tcPr>
          <w:p w14:paraId="7CDCC545" w14:textId="77777777" w:rsidR="001674FA" w:rsidRPr="004270A8" w:rsidRDefault="001674FA" w:rsidP="00050255">
            <w:pPr>
              <w:jc w:val="center"/>
              <w:rPr>
                <w:rFonts w:ascii="Arial" w:hAnsi="Arial" w:cs="Arial"/>
                <w:szCs w:val="18"/>
              </w:rPr>
            </w:pPr>
            <w:r w:rsidRPr="004270A8">
              <w:rPr>
                <w:rFonts w:ascii="Arial" w:hAnsi="Arial" w:cs="Arial"/>
                <w:szCs w:val="18"/>
              </w:rPr>
              <w:t>TAUD</w:t>
            </w:r>
          </w:p>
        </w:tc>
        <w:tc>
          <w:tcPr>
            <w:tcW w:w="4400" w:type="dxa"/>
          </w:tcPr>
          <w:p w14:paraId="3C88EF2A"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19A56476" wp14:editId="790BCF71">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3"/>
                          <a:stretch>
                            <a:fillRect/>
                          </a:stretch>
                        </pic:blipFill>
                        <pic:spPr>
                          <a:xfrm>
                            <a:off x="0" y="0"/>
                            <a:ext cx="894242" cy="613456"/>
                          </a:xfrm>
                          <a:prstGeom prst="rect">
                            <a:avLst/>
                          </a:prstGeom>
                        </pic:spPr>
                      </pic:pic>
                    </a:graphicData>
                  </a:graphic>
                </wp:inline>
              </w:drawing>
            </w:r>
          </w:p>
        </w:tc>
      </w:tr>
      <w:tr w:rsidR="001674FA" w:rsidRPr="004270A8" w14:paraId="3E815F6D" w14:textId="77777777" w:rsidTr="00FD5BC6">
        <w:trPr>
          <w:trHeight w:val="841"/>
          <w:jc w:val="center"/>
        </w:trPr>
        <w:tc>
          <w:tcPr>
            <w:tcW w:w="769" w:type="dxa"/>
            <w:vAlign w:val="center"/>
          </w:tcPr>
          <w:p w14:paraId="3699C9DD" w14:textId="77777777" w:rsidR="001674FA" w:rsidRPr="004270A8" w:rsidRDefault="001674FA" w:rsidP="00050255">
            <w:pPr>
              <w:jc w:val="center"/>
              <w:rPr>
                <w:rFonts w:ascii="Arial" w:hAnsi="Arial" w:cs="Arial"/>
                <w:szCs w:val="18"/>
              </w:rPr>
            </w:pPr>
            <w:r w:rsidRPr="004270A8">
              <w:rPr>
                <w:rFonts w:ascii="Arial" w:hAnsi="Arial" w:cs="Arial"/>
                <w:szCs w:val="18"/>
              </w:rPr>
              <w:t>10</w:t>
            </w:r>
          </w:p>
        </w:tc>
        <w:tc>
          <w:tcPr>
            <w:tcW w:w="4186" w:type="dxa"/>
            <w:vAlign w:val="center"/>
          </w:tcPr>
          <w:p w14:paraId="44E1E9A5" w14:textId="77777777" w:rsidR="001674FA" w:rsidRPr="004270A8" w:rsidRDefault="001674FA" w:rsidP="00050255">
            <w:pPr>
              <w:jc w:val="center"/>
              <w:rPr>
                <w:rFonts w:ascii="Arial" w:hAnsi="Arial" w:cs="Arial"/>
                <w:szCs w:val="18"/>
              </w:rPr>
            </w:pPr>
            <w:r w:rsidRPr="004270A8">
              <w:rPr>
                <w:rFonts w:ascii="Arial" w:hAnsi="Arial" w:cs="Arial"/>
                <w:szCs w:val="18"/>
              </w:rPr>
              <w:t>RLIN3</w:t>
            </w:r>
          </w:p>
        </w:tc>
        <w:tc>
          <w:tcPr>
            <w:tcW w:w="4400" w:type="dxa"/>
          </w:tcPr>
          <w:p w14:paraId="29CD27EC"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3" behindDoc="0" locked="0" layoutInCell="1" allowOverlap="1" wp14:anchorId="55221451" wp14:editId="1772416B">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15445F1F" wp14:editId="7B01D30B">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45"/>
                          <a:stretch>
                            <a:fillRect/>
                          </a:stretch>
                        </pic:blipFill>
                        <pic:spPr>
                          <a:xfrm>
                            <a:off x="0" y="0"/>
                            <a:ext cx="989402" cy="494702"/>
                          </a:xfrm>
                          <a:prstGeom prst="rect">
                            <a:avLst/>
                          </a:prstGeom>
                        </pic:spPr>
                      </pic:pic>
                    </a:graphicData>
                  </a:graphic>
                </wp:inline>
              </w:drawing>
            </w:r>
          </w:p>
        </w:tc>
      </w:tr>
      <w:tr w:rsidR="001674FA" w:rsidRPr="004270A8" w14:paraId="041B9837" w14:textId="77777777" w:rsidTr="00FD5BC6">
        <w:trPr>
          <w:trHeight w:val="841"/>
          <w:jc w:val="center"/>
        </w:trPr>
        <w:tc>
          <w:tcPr>
            <w:tcW w:w="769" w:type="dxa"/>
            <w:vAlign w:val="center"/>
          </w:tcPr>
          <w:p w14:paraId="0436B883" w14:textId="77777777" w:rsidR="001674FA" w:rsidRPr="004270A8" w:rsidRDefault="001674FA" w:rsidP="00050255">
            <w:pPr>
              <w:jc w:val="center"/>
              <w:rPr>
                <w:rFonts w:ascii="Arial" w:hAnsi="Arial" w:cs="Arial"/>
                <w:szCs w:val="18"/>
              </w:rPr>
            </w:pPr>
            <w:r w:rsidRPr="004270A8">
              <w:rPr>
                <w:rFonts w:ascii="Arial" w:hAnsi="Arial" w:cs="Arial"/>
                <w:szCs w:val="18"/>
              </w:rPr>
              <w:t>11</w:t>
            </w:r>
          </w:p>
        </w:tc>
        <w:tc>
          <w:tcPr>
            <w:tcW w:w="4186" w:type="dxa"/>
            <w:vAlign w:val="center"/>
          </w:tcPr>
          <w:p w14:paraId="425119E2" w14:textId="77777777" w:rsidR="001674FA" w:rsidRPr="004270A8" w:rsidRDefault="001674FA" w:rsidP="00050255">
            <w:pPr>
              <w:jc w:val="center"/>
              <w:rPr>
                <w:rFonts w:ascii="Arial" w:hAnsi="Arial" w:cs="Arial"/>
                <w:szCs w:val="18"/>
              </w:rPr>
            </w:pPr>
            <w:r w:rsidRPr="004270A8">
              <w:rPr>
                <w:rFonts w:ascii="Arial" w:hAnsi="Arial" w:cs="Arial"/>
                <w:szCs w:val="18"/>
              </w:rPr>
              <w:t>RS-CANFD</w:t>
            </w:r>
          </w:p>
        </w:tc>
        <w:tc>
          <w:tcPr>
            <w:tcW w:w="4400" w:type="dxa"/>
          </w:tcPr>
          <w:p w14:paraId="3C5AD7F5"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4" behindDoc="0" locked="0" layoutInCell="1" allowOverlap="1" wp14:anchorId="100A4256" wp14:editId="749FA219">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2B1A9683" wp14:editId="360CFC21">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47"/>
                          <a:stretch>
                            <a:fillRect/>
                          </a:stretch>
                        </pic:blipFill>
                        <pic:spPr>
                          <a:xfrm>
                            <a:off x="0" y="0"/>
                            <a:ext cx="765885" cy="499625"/>
                          </a:xfrm>
                          <a:prstGeom prst="rect">
                            <a:avLst/>
                          </a:prstGeom>
                        </pic:spPr>
                      </pic:pic>
                    </a:graphicData>
                  </a:graphic>
                </wp:inline>
              </w:drawing>
            </w:r>
          </w:p>
        </w:tc>
      </w:tr>
      <w:tr w:rsidR="001674FA" w:rsidRPr="004270A8" w14:paraId="7B73175D" w14:textId="77777777" w:rsidTr="00FD5BC6">
        <w:trPr>
          <w:trHeight w:val="841"/>
          <w:jc w:val="center"/>
        </w:trPr>
        <w:tc>
          <w:tcPr>
            <w:tcW w:w="769" w:type="dxa"/>
            <w:vAlign w:val="center"/>
          </w:tcPr>
          <w:p w14:paraId="31AB3106" w14:textId="77777777" w:rsidR="001674FA" w:rsidRPr="004270A8" w:rsidRDefault="001674FA" w:rsidP="00050255">
            <w:pPr>
              <w:jc w:val="center"/>
              <w:rPr>
                <w:rFonts w:ascii="Arial" w:hAnsi="Arial" w:cs="Arial"/>
                <w:szCs w:val="18"/>
              </w:rPr>
            </w:pPr>
            <w:r w:rsidRPr="004270A8">
              <w:rPr>
                <w:rFonts w:ascii="Arial" w:hAnsi="Arial" w:cs="Arial"/>
                <w:szCs w:val="18"/>
              </w:rPr>
              <w:t>12</w:t>
            </w:r>
          </w:p>
        </w:tc>
        <w:tc>
          <w:tcPr>
            <w:tcW w:w="4186" w:type="dxa"/>
            <w:vAlign w:val="center"/>
          </w:tcPr>
          <w:p w14:paraId="0F84921E" w14:textId="77777777" w:rsidR="001674FA" w:rsidRPr="004270A8" w:rsidRDefault="001674FA" w:rsidP="00050255">
            <w:pPr>
              <w:jc w:val="center"/>
              <w:rPr>
                <w:rFonts w:ascii="Arial" w:hAnsi="Arial" w:cs="Arial"/>
                <w:szCs w:val="18"/>
              </w:rPr>
            </w:pPr>
            <w:r w:rsidRPr="004270A8">
              <w:rPr>
                <w:rFonts w:ascii="Arial" w:hAnsi="Arial" w:cs="Arial"/>
                <w:szCs w:val="18"/>
              </w:rPr>
              <w:t>Đồ thị</w:t>
            </w:r>
          </w:p>
        </w:tc>
        <w:tc>
          <w:tcPr>
            <w:tcW w:w="4400" w:type="dxa"/>
          </w:tcPr>
          <w:p w14:paraId="6BE641B1"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2B313DFB" wp14:editId="77B63199">
                  <wp:extent cx="710565" cy="657225"/>
                  <wp:effectExtent l="0" t="0" r="0" b="9525"/>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04158C2" w14:textId="77777777" w:rsidR="0012454A" w:rsidRDefault="0012454A" w:rsidP="00C2395A">
      <w:pPr>
        <w:ind w:firstLine="360"/>
        <w:rPr>
          <w:rFonts w:cs="Arial"/>
          <w:szCs w:val="18"/>
          <w:highlight w:val="yellow"/>
        </w:rPr>
      </w:pPr>
    </w:p>
    <w:p w14:paraId="7A08E92C" w14:textId="6FF39FAB" w:rsidR="00C2395A" w:rsidRPr="002D3610" w:rsidRDefault="00C2395A" w:rsidP="002D3610">
      <w:pPr>
        <w:spacing w:line="360" w:lineRule="auto"/>
        <w:ind w:firstLine="360"/>
        <w:rPr>
          <w:rFonts w:cs="Arial"/>
          <w:sz w:val="20"/>
        </w:rPr>
      </w:pPr>
      <w:commentRangeStart w:id="319"/>
      <w:commentRangeStart w:id="320"/>
      <w:r w:rsidRPr="002D3610">
        <w:rPr>
          <w:rFonts w:cs="Arial"/>
          <w:sz w:val="20"/>
        </w:rPr>
        <w:t xml:space="preserve">(*1) </w:t>
      </w:r>
      <w:commentRangeEnd w:id="319"/>
      <w:r w:rsidRPr="002D3610">
        <w:rPr>
          <w:rStyle w:val="CommentReference"/>
          <w:rFonts w:cs="Arial"/>
          <w:sz w:val="20"/>
        </w:rPr>
        <w:commentReference w:id="319"/>
      </w:r>
      <w:commentRangeEnd w:id="320"/>
      <w:r w:rsidRPr="002D3610">
        <w:rPr>
          <w:rStyle w:val="CommentReference"/>
          <w:rFonts w:cs="Arial"/>
          <w:sz w:val="20"/>
        </w:rPr>
        <w:commentReference w:id="320"/>
      </w:r>
      <w:r w:rsidRPr="002D3610">
        <w:rPr>
          <w:rFonts w:cs="Arial"/>
          <w:sz w:val="20"/>
        </w:rPr>
        <w:t xml:space="preserve">Có thể </w:t>
      </w:r>
      <w:r w:rsidRPr="002D3610">
        <w:rPr>
          <w:rFonts w:ascii="Helvetica" w:hAnsi="Helvetica"/>
          <w:color w:val="000000"/>
          <w:sz w:val="20"/>
          <w:shd w:val="clear" w:color="auto" w:fill="FFFFFF"/>
        </w:rPr>
        <w:t>tạo khối này bằng cách nhấp chuột phải, sau đó kéo khối Nhập lệnh ban đầu và sau đó chọn “Duplicate Inport” làm bóng Inport. Điều này gây nhầm lẫn và Renesas Electronics không khuyến khích người dùng sử dụng khối bóng Inport.</w:t>
      </w:r>
      <w:bookmarkStart w:id="321" w:name="V10000_REL_Comment_003"/>
      <w:bookmarkEnd w:id="321"/>
    </w:p>
    <w:p w14:paraId="2E2EFF95" w14:textId="77777777" w:rsidR="005D6856" w:rsidRPr="002D3610" w:rsidRDefault="005D6856" w:rsidP="002D3610">
      <w:pPr>
        <w:widowControl/>
        <w:spacing w:line="360" w:lineRule="auto"/>
        <w:jc w:val="left"/>
        <w:rPr>
          <w:rFonts w:cs="Arial"/>
          <w:kern w:val="0"/>
          <w:sz w:val="20"/>
        </w:rPr>
      </w:pPr>
      <w:r w:rsidRPr="002D3610">
        <w:rPr>
          <w:rFonts w:cs="Arial"/>
          <w:sz w:val="20"/>
        </w:rPr>
        <w:br w:type="page"/>
      </w:r>
    </w:p>
    <w:p w14:paraId="2844C132" w14:textId="47885E15" w:rsidR="007B1FE9" w:rsidRPr="002D3610" w:rsidRDefault="006855D8" w:rsidP="002D3610">
      <w:pPr>
        <w:pStyle w:val="Heading2"/>
        <w:spacing w:line="360" w:lineRule="auto"/>
      </w:pPr>
      <w:bookmarkStart w:id="322" w:name="_Ref494808158"/>
      <w:bookmarkStart w:id="323" w:name="_Ref527391297"/>
      <w:bookmarkStart w:id="324" w:name="_Toc528832996"/>
      <w:bookmarkStart w:id="325" w:name="_Toc51330635"/>
      <w:bookmarkStart w:id="326" w:name="_Ref95122603"/>
      <w:bookmarkStart w:id="327" w:name="_Toc122608737"/>
      <w:r w:rsidRPr="002D3610">
        <w:lastRenderedPageBreak/>
        <w:t xml:space="preserve">3 .2 </w:t>
      </w:r>
      <w:bookmarkEnd w:id="322"/>
      <w:bookmarkEnd w:id="323"/>
      <w:bookmarkEnd w:id="324"/>
      <w:bookmarkEnd w:id="325"/>
      <w:r w:rsidR="00F5566D" w:rsidRPr="002D3610">
        <w:t>Khối S-Function của thiết bị ngoại vi</w:t>
      </w:r>
      <w:bookmarkStart w:id="328" w:name="_Hlk95121844"/>
      <w:bookmarkEnd w:id="326"/>
      <w:bookmarkEnd w:id="327"/>
    </w:p>
    <w:bookmarkEnd w:id="328"/>
    <w:p w14:paraId="0EF3DDA8" w14:textId="77777777" w:rsidR="001031C4" w:rsidRPr="002D3610" w:rsidRDefault="001031C4" w:rsidP="002D3610">
      <w:pPr>
        <w:spacing w:line="360" w:lineRule="auto"/>
        <w:rPr>
          <w:rFonts w:cs="Arial"/>
        </w:rPr>
      </w:pPr>
    </w:p>
    <w:p w14:paraId="297D2965" w14:textId="0BB4D32E" w:rsidR="001031C4" w:rsidRPr="002D3610" w:rsidRDefault="001031C4" w:rsidP="002D3610">
      <w:pPr>
        <w:spacing w:line="360" w:lineRule="auto"/>
        <w:rPr>
          <w:rFonts w:eastAsia="MS Gothic" w:cs="Arial"/>
          <w:sz w:val="20"/>
        </w:rPr>
      </w:pPr>
      <w:r w:rsidRPr="002D3610">
        <w:rPr>
          <w:rFonts w:eastAsia="MS Gothic" w:cs="Arial"/>
          <w:sz w:val="20"/>
        </w:rPr>
        <w:t xml:space="preserve">Phần sau đây mô tả về các khối Chức năng S của thiết bị ngoại vi (Cổng, ADC, </w:t>
      </w:r>
      <w:r w:rsidR="00DE00F1" w:rsidRPr="002D3610">
        <w:rPr>
          <w:rFonts w:cs="Arial"/>
          <w:sz w:val="20"/>
        </w:rPr>
        <w:t xml:space="preserve">RS-CANFD </w:t>
      </w:r>
      <w:r w:rsidR="0061200B" w:rsidRPr="002D3610">
        <w:rPr>
          <w:rFonts w:cs="Arial"/>
          <w:sz w:val="20"/>
          <w:lang w:val="vi-VN"/>
        </w:rPr>
        <w:t xml:space="preserve">, </w:t>
      </w:r>
      <w:bookmarkStart w:id="329" w:name="V10000_Req_01_002"/>
      <w:commentRangeStart w:id="330"/>
      <w:r w:rsidR="0061200B" w:rsidRPr="002D3610">
        <w:rPr>
          <w:rFonts w:cs="Arial"/>
          <w:sz w:val="20"/>
          <w:lang w:val="vi-VN"/>
        </w:rPr>
        <w:t xml:space="preserve">RLIN3n </w:t>
      </w:r>
      <w:commentRangeEnd w:id="330"/>
      <w:r w:rsidR="00A24892" w:rsidRPr="002D3610">
        <w:rPr>
          <w:rStyle w:val="CommentReference"/>
          <w:rFonts w:cs="Arial"/>
          <w:sz w:val="20"/>
        </w:rPr>
        <w:commentReference w:id="330"/>
      </w:r>
      <w:bookmarkEnd w:id="329"/>
      <w:r w:rsidR="0078272E" w:rsidRPr="002D3610">
        <w:rPr>
          <w:rFonts w:cs="Arial"/>
          <w:sz w:val="20"/>
        </w:rPr>
        <w:t xml:space="preserve">, </w:t>
      </w:r>
      <w:commentRangeStart w:id="331"/>
      <w:r w:rsidR="0078272E" w:rsidRPr="002D3610">
        <w:rPr>
          <w:rFonts w:cs="Arial"/>
          <w:sz w:val="20"/>
        </w:rPr>
        <w:t xml:space="preserve">T </w:t>
      </w:r>
      <w:bookmarkStart w:id="332" w:name="V10000_New_Req_03_002"/>
      <w:bookmarkEnd w:id="332"/>
      <w:r w:rsidR="0078272E" w:rsidRPr="002D3610">
        <w:rPr>
          <w:rFonts w:cs="Arial"/>
          <w:sz w:val="20"/>
        </w:rPr>
        <w:t xml:space="preserve">AUD </w:t>
      </w:r>
      <w:commentRangeEnd w:id="331"/>
      <w:r w:rsidR="0078272E" w:rsidRPr="002D3610">
        <w:rPr>
          <w:rStyle w:val="CommentReference"/>
          <w:rFonts w:cs="Arial"/>
          <w:sz w:val="20"/>
        </w:rPr>
        <w:commentReference w:id="331"/>
      </w:r>
      <w:r w:rsidRPr="002D3610">
        <w:rPr>
          <w:rFonts w:eastAsia="MS Gothic" w:cs="Arial"/>
          <w:sz w:val="20"/>
        </w:rPr>
        <w:t>), cách tạo, cài đặt và tạo mã C cho các khối Chức năng S này.</w:t>
      </w:r>
    </w:p>
    <w:p w14:paraId="4D06625D" w14:textId="77777777" w:rsidR="00C703DF" w:rsidRPr="0012454A" w:rsidRDefault="00C703DF" w:rsidP="002D3610">
      <w:pPr>
        <w:spacing w:line="360" w:lineRule="auto"/>
        <w:rPr>
          <w:rFonts w:cs="Arial"/>
          <w:sz w:val="20"/>
        </w:rPr>
      </w:pPr>
      <w:r w:rsidRPr="002D3610">
        <w:rPr>
          <w:rFonts w:cs="Arial"/>
          <w:sz w:val="20"/>
        </w:rPr>
        <w:t>Ngoài ra, Trình duyệt thư viện MATLAB Simulink hỗ trợ gói ETVPF, gói này chứa các khối chức năng S của thiết bị ngoại vi để thêm vào mô hình.</w:t>
      </w:r>
    </w:p>
    <w:p w14:paraId="41A9C090" w14:textId="77777777" w:rsidR="001031C4" w:rsidRPr="0012454A" w:rsidRDefault="001031C4" w:rsidP="002D3610">
      <w:pPr>
        <w:spacing w:line="360" w:lineRule="auto"/>
        <w:rPr>
          <w:rFonts w:eastAsia="MS Gothic" w:cs="Arial"/>
          <w:sz w:val="20"/>
        </w:rPr>
      </w:pPr>
    </w:p>
    <w:p w14:paraId="5F326D14" w14:textId="666B62E0" w:rsidR="0012454A" w:rsidRPr="0012454A" w:rsidRDefault="00FB5A9A" w:rsidP="002D3610">
      <w:pPr>
        <w:spacing w:line="360" w:lineRule="auto"/>
        <w:rPr>
          <w:rFonts w:eastAsia="MS Gothic" w:cs="Arial"/>
          <w:sz w:val="20"/>
          <w:lang w:val="en-US"/>
        </w:rPr>
      </w:pPr>
      <w:r w:rsidRPr="0012454A">
        <w:rPr>
          <w:rFonts w:eastAsia="MS Gothic" w:cs="Arial"/>
          <w:sz w:val="20"/>
        </w:rPr>
        <w:t>Lưu ý</w:t>
      </w:r>
      <w:r w:rsidR="0012454A">
        <w:rPr>
          <w:rFonts w:eastAsia="MS Gothic" w:cs="Arial"/>
          <w:sz w:val="20"/>
          <w:lang w:val="en-US"/>
        </w:rPr>
        <w:t>:</w:t>
      </w:r>
    </w:p>
    <w:p w14:paraId="6C295339" w14:textId="77777777" w:rsidR="0012454A" w:rsidRDefault="00FB5A9A" w:rsidP="002D3610">
      <w:pPr>
        <w:spacing w:line="360" w:lineRule="auto"/>
        <w:ind w:left="709" w:hanging="142"/>
        <w:rPr>
          <w:rFonts w:eastAsia="MS Gothic" w:cs="Arial"/>
          <w:sz w:val="20"/>
          <w:lang w:val="vi-VN"/>
        </w:rPr>
      </w:pPr>
      <w:r w:rsidRPr="0012454A">
        <w:rPr>
          <w:rFonts w:eastAsia="MS Gothic" w:cs="Arial"/>
          <w:sz w:val="20"/>
        </w:rPr>
        <w:t xml:space="preserve">1. Các khối S-Function của thiết bị ngoại vi khác nhau với từng dòng thiết bị. </w:t>
      </w:r>
      <w:r w:rsidR="009B11C8" w:rsidRPr="0012454A">
        <w:rPr>
          <w:rFonts w:cs="Arial"/>
          <w:sz w:val="20"/>
        </w:rPr>
        <w:t xml:space="preserve">Do đó, người dùng phải chọn đúng cài đặt của thiết bị ngoại vi với dòng thiết bị hiện tại (cài đặt của thiết bị ngoại vi trên kiểu máy phải giống với cài đặt trên SC – tham khảo phần </w:t>
      </w:r>
      <w:r w:rsidR="009B11C8" w:rsidRPr="0012454A">
        <w:rPr>
          <w:rFonts w:cs="Arial"/>
          <w:b/>
          <w:bCs/>
          <w:sz w:val="20"/>
        </w:rPr>
        <w:fldChar w:fldCharType="begin"/>
      </w:r>
      <w:r w:rsidR="009B11C8" w:rsidRPr="0012454A">
        <w:rPr>
          <w:rFonts w:cs="Arial"/>
          <w:b/>
          <w:bCs/>
          <w:sz w:val="20"/>
        </w:rPr>
        <w:instrText xml:space="preserve"> REF _Ref95122765 \h  \* MERGEFORMAT </w:instrText>
      </w:r>
      <w:r w:rsidR="009B11C8" w:rsidRPr="0012454A">
        <w:rPr>
          <w:rFonts w:cs="Arial"/>
          <w:b/>
          <w:bCs/>
          <w:sz w:val="20"/>
        </w:rPr>
      </w:r>
      <w:r w:rsidR="009B11C8" w:rsidRPr="0012454A">
        <w:rPr>
          <w:rFonts w:cs="Arial"/>
          <w:b/>
          <w:bCs/>
          <w:sz w:val="20"/>
        </w:rPr>
        <w:fldChar w:fldCharType="separate"/>
      </w:r>
      <w:r w:rsidR="00C36135" w:rsidRPr="0012454A">
        <w:rPr>
          <w:rFonts w:cs="Arial"/>
          <w:b/>
          <w:bCs/>
          <w:sz w:val="20"/>
        </w:rPr>
        <w:t xml:space="preserve">3.3.3.1 Tạo mã nguồn của device is out of vi by SC </w:t>
      </w:r>
      <w:r w:rsidR="009B11C8" w:rsidRPr="0012454A">
        <w:rPr>
          <w:rFonts w:cs="Arial"/>
          <w:b/>
          <w:bCs/>
          <w:sz w:val="20"/>
        </w:rPr>
        <w:fldChar w:fldCharType="end"/>
      </w:r>
      <w:r w:rsidR="009B11C8" w:rsidRPr="0012454A">
        <w:rPr>
          <w:rFonts w:cs="Arial"/>
          <w:sz w:val="20"/>
        </w:rPr>
        <w:t xml:space="preserve">to know how to configure ). Các khối Chức năng S mẫu của từng dòng thiết bị cũng được bao gồm bên trong </w:t>
      </w:r>
      <w:commentRangeStart w:id="333"/>
      <w:r w:rsidR="00F316EC" w:rsidRPr="0012454A">
        <w:rPr>
          <w:rFonts w:cs="Arial"/>
          <w:sz w:val="20"/>
        </w:rPr>
        <w:t xml:space="preserve">tệp </w:t>
      </w:r>
      <w:commentRangeEnd w:id="333"/>
      <w:r w:rsidR="006E65B0" w:rsidRPr="0012454A">
        <w:rPr>
          <w:rStyle w:val="CommentReference"/>
          <w:sz w:val="20"/>
        </w:rPr>
        <w:commentReference w:id="333"/>
      </w:r>
      <w:r w:rsidR="00F316EC" w:rsidRPr="0012454A">
        <w:rPr>
          <w:rFonts w:cs="Arial"/>
          <w:sz w:val="20"/>
          <w:highlight w:val="yellow"/>
        </w:rPr>
        <w:t xml:space="preserve">“etvpf_lib.slx” </w:t>
      </w:r>
      <w:r w:rsidR="009B11C8" w:rsidRPr="0012454A">
        <w:rPr>
          <w:rFonts w:cs="Arial"/>
          <w:sz w:val="20"/>
        </w:rPr>
        <w:t>.</w:t>
      </w:r>
      <w:bookmarkStart w:id="334" w:name="V10000_Simulink_Library_003"/>
      <w:bookmarkEnd w:id="334"/>
    </w:p>
    <w:p w14:paraId="2747269C" w14:textId="66191AE3" w:rsidR="00A95C1F" w:rsidRPr="0012454A" w:rsidRDefault="00FB5A9A" w:rsidP="002D3610">
      <w:pPr>
        <w:spacing w:line="360" w:lineRule="auto"/>
        <w:ind w:left="709" w:hanging="142"/>
        <w:rPr>
          <w:rFonts w:eastAsia="MS Gothic" w:cs="Arial"/>
          <w:sz w:val="20"/>
          <w:lang w:val="vi-VN"/>
        </w:rPr>
      </w:pPr>
      <w:r w:rsidRPr="0012454A">
        <w:rPr>
          <w:rFonts w:eastAsia="MS Gothic" w:cs="Arial"/>
          <w:sz w:val="20"/>
        </w:rPr>
        <w:t>2. Về cài đặt của thiết bị ngoại vi được sử dụng cho RH850/F1KM, chỉ sử dụng các cài đặt sau.</w:t>
      </w:r>
    </w:p>
    <w:p w14:paraId="2880F45C" w14:textId="1C8620AA" w:rsidR="00FB5A9A" w:rsidRPr="0012454A" w:rsidRDefault="00FB5A9A" w:rsidP="002D3610">
      <w:pPr>
        <w:numPr>
          <w:ilvl w:val="0"/>
          <w:numId w:val="36"/>
        </w:numPr>
        <w:spacing w:line="360" w:lineRule="auto"/>
        <w:ind w:left="1418"/>
        <w:contextualSpacing/>
        <w:rPr>
          <w:rFonts w:eastAsia="MS Gothic" w:cs="Arial"/>
          <w:sz w:val="20"/>
        </w:rPr>
      </w:pPr>
      <w:bookmarkStart w:id="335" w:name="ADC_unit1_0"/>
      <w:r w:rsidRPr="0012454A">
        <w:rPr>
          <w:rFonts w:eastAsia="MS Gothic" w:cs="Arial"/>
          <w:sz w:val="20"/>
        </w:rPr>
        <w:t xml:space="preserve">Đối với thiết bị ngoại vi ADC: </w:t>
      </w:r>
      <w:r w:rsidR="00745A75" w:rsidRPr="0012454A">
        <w:rPr>
          <w:rFonts w:cs="Arial"/>
          <w:sz w:val="20"/>
        </w:rPr>
        <w:t xml:space="preserve">Hỗ trợ Chế độ quét Nhóm 1 </w:t>
      </w:r>
      <w:r w:rsidRPr="0012454A">
        <w:rPr>
          <w:rFonts w:eastAsia="MS Gothic" w:cs="Arial"/>
          <w:sz w:val="20"/>
        </w:rPr>
        <w:t>, Quét nhiều vòng.</w:t>
      </w:r>
      <w:bookmarkEnd w:id="335"/>
    </w:p>
    <w:p w14:paraId="762B4037" w14:textId="5C68E79F" w:rsidR="00FB5A9A" w:rsidRPr="0012454A" w:rsidRDefault="00FB5A9A" w:rsidP="002D3610">
      <w:pPr>
        <w:numPr>
          <w:ilvl w:val="0"/>
          <w:numId w:val="36"/>
        </w:numPr>
        <w:spacing w:line="360" w:lineRule="auto"/>
        <w:ind w:left="1418"/>
        <w:contextualSpacing/>
        <w:rPr>
          <w:rFonts w:eastAsia="MS Gothic" w:cs="Arial"/>
          <w:sz w:val="20"/>
        </w:rPr>
      </w:pPr>
      <w:r w:rsidRPr="0012454A">
        <w:rPr>
          <w:rFonts w:eastAsia="MS Gothic" w:cs="Arial"/>
          <w:sz w:val="20"/>
        </w:rPr>
        <w:t>Đối với Cổng ngoại vi: Chỉ được sử dụng cổng (PORT) thông thường (ví dụ: PORT0, PORT1… đã được xác định trong SC).</w:t>
      </w:r>
    </w:p>
    <w:p w14:paraId="095CD03D" w14:textId="77777777" w:rsidR="00020DF8" w:rsidRPr="0012454A" w:rsidRDefault="002F2C5C" w:rsidP="002D3610">
      <w:pPr>
        <w:pStyle w:val="ListParagraph"/>
        <w:numPr>
          <w:ilvl w:val="0"/>
          <w:numId w:val="36"/>
        </w:numPr>
        <w:spacing w:line="360" w:lineRule="auto"/>
        <w:ind w:leftChars="0" w:left="1418"/>
        <w:contextualSpacing/>
        <w:rPr>
          <w:rFonts w:cs="Arial"/>
          <w:sz w:val="20"/>
        </w:rPr>
      </w:pPr>
      <w:r w:rsidRPr="0012454A">
        <w:rPr>
          <w:rFonts w:cs="Arial"/>
          <w:sz w:val="20"/>
        </w:rPr>
        <w:t>Đối với thiết bị ngoại vi RS-CANFD:</w:t>
      </w:r>
    </w:p>
    <w:p w14:paraId="098ED976" w14:textId="57AFC1F2" w:rsidR="002C4256" w:rsidRPr="0012454A" w:rsidRDefault="00020DF8" w:rsidP="002D3610">
      <w:pPr>
        <w:pStyle w:val="ListParagraph"/>
        <w:spacing w:line="360" w:lineRule="auto"/>
        <w:ind w:leftChars="0" w:left="1418"/>
        <w:contextualSpacing/>
        <w:rPr>
          <w:rFonts w:cs="Arial"/>
          <w:sz w:val="20"/>
        </w:rPr>
      </w:pPr>
      <w:r w:rsidRPr="0012454A">
        <w:rPr>
          <w:rFonts w:cs="Arial"/>
          <w:sz w:val="20"/>
        </w:rPr>
        <w:t xml:space="preserve">Đối với F1KM: Chỉ có thể sử dụng CANFD 0 đơn vị (RCFDC0), Gửi/nhận Khung dữ liệu/Khung từ xa, ID tiêu chuẩn/ID mở rộng, Chức năng bộ lọc tiếp nhận </w:t>
      </w:r>
      <w:r w:rsidR="009B3B36" w:rsidRPr="0012454A">
        <w:rPr>
          <w:rFonts w:cs="Arial"/>
          <w:sz w:val="20"/>
          <w:highlight w:val="yellow"/>
        </w:rPr>
        <w:t xml:space="preserve">, Hỗ trợ CAN Port </w:t>
      </w:r>
      <w:bookmarkStart w:id="336" w:name="V10000_Req_02_004"/>
      <w:r w:rsidR="009B3B36" w:rsidRPr="0012454A">
        <w:rPr>
          <w:rFonts w:cs="Arial"/>
          <w:sz w:val="20"/>
          <w:highlight w:val="yellow"/>
        </w:rPr>
        <w:t xml:space="preserve">t I/ O </w:t>
      </w:r>
      <w:bookmarkEnd w:id="336"/>
      <w:r w:rsidR="009B3B36" w:rsidRPr="0012454A">
        <w:rPr>
          <w:rFonts w:cs="Arial"/>
          <w:sz w:val="20"/>
          <w:highlight w:val="yellow"/>
        </w:rPr>
        <w:t xml:space="preserve">and Box </w:t>
      </w:r>
      <w:commentRangeStart w:id="337"/>
      <w:r w:rsidR="009B3B36" w:rsidRPr="0012454A">
        <w:rPr>
          <w:rFonts w:cs="Arial"/>
          <w:sz w:val="20"/>
          <w:highlight w:val="yellow"/>
        </w:rPr>
        <w:t xml:space="preserve">tiện ích mạng công cụ </w:t>
      </w:r>
      <w:commentRangeEnd w:id="337"/>
      <w:r w:rsidR="009B3B36" w:rsidRPr="0012454A">
        <w:rPr>
          <w:rStyle w:val="CommentReference"/>
          <w:rFonts w:cs="Arial"/>
          <w:sz w:val="20"/>
        </w:rPr>
        <w:commentReference w:id="337"/>
      </w:r>
      <w:r w:rsidR="009B3B36" w:rsidRPr="0012454A">
        <w:rPr>
          <w:rFonts w:cs="Arial"/>
          <w:sz w:val="20"/>
          <w:highlight w:val="yellow"/>
        </w:rPr>
        <w:t>.</w:t>
      </w:r>
    </w:p>
    <w:p w14:paraId="0CB04180" w14:textId="6B4AD9CD" w:rsidR="00020DF8" w:rsidRPr="0012454A" w:rsidRDefault="00020DF8" w:rsidP="002D3610">
      <w:pPr>
        <w:pStyle w:val="ListParagraph"/>
        <w:spacing w:line="360" w:lineRule="auto"/>
        <w:ind w:leftChars="0" w:left="1418"/>
        <w:contextualSpacing/>
        <w:rPr>
          <w:rFonts w:cs="Arial"/>
          <w:sz w:val="20"/>
        </w:rPr>
      </w:pPr>
      <w:commentRangeStart w:id="338"/>
      <w:r w:rsidRPr="0012454A">
        <w:rPr>
          <w:rFonts w:cs="Arial"/>
          <w:sz w:val="20"/>
          <w:highlight w:val="yellow"/>
        </w:rPr>
        <w:t xml:space="preserve">Đối với U2C </w:t>
      </w:r>
      <w:commentRangeEnd w:id="338"/>
      <w:r w:rsidR="009B750A" w:rsidRPr="0012454A">
        <w:rPr>
          <w:rStyle w:val="CommentReference"/>
          <w:sz w:val="20"/>
        </w:rPr>
        <w:commentReference w:id="338"/>
      </w:r>
      <w:r w:rsidRPr="0012454A">
        <w:rPr>
          <w:rFonts w:cs="Arial"/>
          <w:sz w:val="20"/>
          <w:highlight w:val="yellow"/>
        </w:rPr>
        <w:t>: Chỉ có thể sử dụng CANFD 0 đơn vị (RCFDC0), Gửi/nhận Khung dữ liệu/Khung từ xa, ID tiêu chuẩn/ID mở rộng, chức năng bộ lọc tiếp nhận và Hộp công cụ mạng tiện ích.</w:t>
      </w:r>
    </w:p>
    <w:p w14:paraId="7A5C5B5F" w14:textId="6CB3A257" w:rsidR="00DD0FDA" w:rsidRPr="0012454A" w:rsidRDefault="00EB7744" w:rsidP="002D3610">
      <w:pPr>
        <w:pStyle w:val="ListParagraph"/>
        <w:numPr>
          <w:ilvl w:val="0"/>
          <w:numId w:val="36"/>
        </w:numPr>
        <w:spacing w:line="360" w:lineRule="auto"/>
        <w:ind w:leftChars="0" w:left="1418"/>
        <w:rPr>
          <w:rFonts w:cs="Arial"/>
          <w:sz w:val="20"/>
          <w:highlight w:val="yellow"/>
        </w:rPr>
      </w:pPr>
      <w:r w:rsidRPr="0012454A">
        <w:rPr>
          <w:rFonts w:cs="Arial"/>
          <w:sz w:val="20"/>
          <w:highlight w:val="yellow"/>
        </w:rPr>
        <w:t xml:space="preserve">Đối với thiết bị ngoại vi TA </w:t>
      </w:r>
      <w:commentRangeStart w:id="339"/>
      <w:r w:rsidRPr="0012454A">
        <w:rPr>
          <w:rFonts w:cs="Arial"/>
          <w:sz w:val="20"/>
          <w:highlight w:val="yellow"/>
        </w:rPr>
        <w:t xml:space="preserve">UD </w:t>
      </w:r>
      <w:commentRangeEnd w:id="339"/>
      <w:r w:rsidR="003E55A1" w:rsidRPr="0012454A">
        <w:rPr>
          <w:rStyle w:val="CommentReference"/>
          <w:rFonts w:cs="Arial"/>
          <w:sz w:val="20"/>
        </w:rPr>
        <w:commentReference w:id="339"/>
      </w:r>
      <w:r w:rsidRPr="0012454A">
        <w:rPr>
          <w:rFonts w:cs="Arial"/>
          <w:sz w:val="20"/>
          <w:highlight w:val="yellow"/>
        </w:rPr>
        <w:t xml:space="preserve">: Chỉ có thể sử dụng Đầu ra PWM và Đầu ra PWM tam giác, kênh chính, chu kỳ xung đột và cài đặt Nhiệm </w:t>
      </w:r>
      <w:commentRangeStart w:id="340"/>
      <w:commentRangeStart w:id="341"/>
      <w:commentRangeStart w:id="342"/>
      <w:r w:rsidRPr="0012454A">
        <w:rPr>
          <w:rFonts w:cs="Arial"/>
          <w:sz w:val="20"/>
          <w:highlight w:val="yellow"/>
        </w:rPr>
        <w:t xml:space="preserve">vụ giá trị tỷ lệ </w:t>
      </w:r>
      <w:commentRangeEnd w:id="340"/>
      <w:r w:rsidR="00BB4474" w:rsidRPr="0012454A">
        <w:rPr>
          <w:rStyle w:val="CommentReference"/>
          <w:rFonts w:cs="Arial"/>
          <w:sz w:val="20"/>
        </w:rPr>
        <w:commentReference w:id="340"/>
      </w:r>
      <w:commentRangeEnd w:id="341"/>
      <w:r w:rsidR="00B059AD" w:rsidRPr="0012454A">
        <w:rPr>
          <w:rStyle w:val="CommentReference"/>
          <w:rFonts w:cs="Arial"/>
          <w:sz w:val="20"/>
        </w:rPr>
        <w:commentReference w:id="341"/>
      </w:r>
      <w:commentRangeEnd w:id="342"/>
      <w:r w:rsidR="0018790D" w:rsidRPr="0012454A">
        <w:rPr>
          <w:rStyle w:val="CommentReference"/>
          <w:rFonts w:cs="Arial"/>
          <w:sz w:val="20"/>
        </w:rPr>
        <w:commentReference w:id="342"/>
      </w:r>
      <w:r w:rsidRPr="0012454A">
        <w:rPr>
          <w:rFonts w:cs="Arial"/>
          <w:sz w:val="20"/>
          <w:highlight w:val="yellow"/>
        </w:rPr>
        <w:t>. Về các kênh phụ và cài đặt đồng hồ, vui lòng đặt nó trong SC</w:t>
      </w:r>
    </w:p>
    <w:p w14:paraId="00FAF702" w14:textId="23F5F5A6" w:rsidR="006358EE" w:rsidRPr="0012454A" w:rsidRDefault="006358EE" w:rsidP="002D3610">
      <w:pPr>
        <w:spacing w:line="360" w:lineRule="auto"/>
        <w:ind w:left="709" w:hanging="142"/>
        <w:contextualSpacing/>
        <w:rPr>
          <w:rFonts w:cs="Arial"/>
          <w:sz w:val="20"/>
        </w:rPr>
      </w:pPr>
      <w:r w:rsidRPr="0012454A">
        <w:rPr>
          <w:rFonts w:cs="Arial"/>
          <w:sz w:val="20"/>
          <w:highlight w:val="yellow"/>
        </w:rPr>
        <w:t xml:space="preserve">3. </w:t>
      </w:r>
      <w:bookmarkStart w:id="343" w:name="_Hlk108453913"/>
      <w:r w:rsidR="00710E60" w:rsidRPr="0012454A">
        <w:rPr>
          <w:rFonts w:cs="Arial"/>
          <w:sz w:val="20"/>
          <w:highlight w:val="yellow"/>
        </w:rPr>
        <w:t>Các chức năng khối chức năng của thiết bị ngoại vi được chuẩn bị cho thiết bị lớn nhất. Nếu sử dụng thiết bị nhỏ hơn, vui lòng chọn chức năng, tên cổng được khai thác cho thiết bị này.</w:t>
      </w:r>
      <w:bookmarkEnd w:id="343"/>
    </w:p>
    <w:p w14:paraId="6330B794" w14:textId="10D3C74D" w:rsidR="003D35DA" w:rsidRPr="0012454A" w:rsidRDefault="006358EE" w:rsidP="002D3610">
      <w:pPr>
        <w:spacing w:line="360" w:lineRule="auto"/>
        <w:ind w:left="709" w:hanging="142"/>
        <w:contextualSpacing/>
        <w:rPr>
          <w:rFonts w:cs="Arial"/>
          <w:sz w:val="20"/>
        </w:rPr>
      </w:pPr>
      <w:r w:rsidRPr="0012454A">
        <w:rPr>
          <w:rFonts w:cs="Arial"/>
          <w:sz w:val="20"/>
          <w:highlight w:val="yellow"/>
        </w:rPr>
        <w:t xml:space="preserve">4 </w:t>
      </w:r>
      <w:commentRangeStart w:id="344"/>
      <w:r w:rsidR="003D35DA" w:rsidRPr="0012454A">
        <w:rPr>
          <w:rFonts w:cs="Arial"/>
          <w:sz w:val="20"/>
          <w:highlight w:val="yellow"/>
        </w:rPr>
        <w:t>. Về thiết bị ngoại vi sử dụng cho RH850/U2C chỉ sử dụng thiết bị ngoại vi Port, ADC và CAN.</w:t>
      </w:r>
      <w:commentRangeEnd w:id="344"/>
      <w:r w:rsidR="003D35DA" w:rsidRPr="0012454A">
        <w:rPr>
          <w:rStyle w:val="CommentReference"/>
          <w:rFonts w:cs="Arial"/>
          <w:sz w:val="20"/>
        </w:rPr>
        <w:commentReference w:id="344"/>
      </w:r>
      <w:bookmarkStart w:id="345" w:name="V10000_Req_03_006"/>
      <w:bookmarkEnd w:id="345"/>
    </w:p>
    <w:p w14:paraId="6B955077" w14:textId="77777777" w:rsidR="00CC3C54" w:rsidRPr="004270A8" w:rsidRDefault="00CC3C54" w:rsidP="002D3610">
      <w:pPr>
        <w:tabs>
          <w:tab w:val="left" w:pos="1500"/>
        </w:tabs>
        <w:spacing w:line="360" w:lineRule="auto"/>
        <w:contextualSpacing/>
        <w:rPr>
          <w:rFonts w:eastAsia="MS Gothic" w:cs="Arial"/>
          <w:szCs w:val="21"/>
        </w:rPr>
      </w:pPr>
    </w:p>
    <w:p w14:paraId="70F52442" w14:textId="020FABDD" w:rsidR="009A3C41" w:rsidRPr="004270A8" w:rsidRDefault="006855D8" w:rsidP="002D3610">
      <w:pPr>
        <w:pStyle w:val="Heading3"/>
        <w:ind w:leftChars="0" w:left="0"/>
        <w:jc w:val="left"/>
        <w:rPr>
          <w:rFonts w:ascii="Arial" w:hAnsi="Arial"/>
          <w:b/>
          <w:bCs/>
          <w:sz w:val="24"/>
        </w:rPr>
      </w:pPr>
      <w:bookmarkStart w:id="346" w:name="_Ref468269254"/>
      <w:bookmarkStart w:id="347" w:name="_Ref468377273"/>
      <w:bookmarkStart w:id="348" w:name="_Ref468377312"/>
      <w:bookmarkStart w:id="349" w:name="_Ref468377361"/>
      <w:bookmarkStart w:id="350" w:name="_Ref494808628"/>
      <w:bookmarkStart w:id="351" w:name="_Ref494808642"/>
      <w:bookmarkStart w:id="352" w:name="_Toc520812147"/>
      <w:bookmarkStart w:id="353" w:name="_Toc528832997"/>
      <w:bookmarkStart w:id="354" w:name="_Toc531712038"/>
      <w:bookmarkStart w:id="355" w:name="_Toc51330636"/>
      <w:bookmarkStart w:id="356" w:name="_Toc122608738"/>
      <w:r w:rsidRPr="004270A8">
        <w:rPr>
          <w:rFonts w:ascii="Arial" w:hAnsi="Arial"/>
          <w:b/>
          <w:bCs/>
          <w:sz w:val="24"/>
        </w:rPr>
        <w:t xml:space="preserve">3.2.1 </w:t>
      </w:r>
      <w:bookmarkEnd w:id="346"/>
      <w:bookmarkEnd w:id="347"/>
      <w:bookmarkEnd w:id="348"/>
      <w:bookmarkEnd w:id="349"/>
      <w:bookmarkEnd w:id="350"/>
      <w:bookmarkEnd w:id="351"/>
      <w:bookmarkEnd w:id="352"/>
      <w:bookmarkEnd w:id="353"/>
      <w:bookmarkEnd w:id="354"/>
      <w:bookmarkEnd w:id="355"/>
      <w:r w:rsidR="00F5566D" w:rsidRPr="004270A8">
        <w:rPr>
          <w:rFonts w:ascii="Arial" w:hAnsi="Arial"/>
          <w:b/>
          <w:bCs/>
          <w:sz w:val="24"/>
        </w:rPr>
        <w:t>Thiết bị ngoại vi ADC</w:t>
      </w:r>
      <w:bookmarkEnd w:id="356"/>
    </w:p>
    <w:p w14:paraId="2832F922" w14:textId="3EC3FEB6" w:rsidR="001B360B" w:rsidRPr="0012454A" w:rsidRDefault="001B360B" w:rsidP="002D3610">
      <w:pPr>
        <w:spacing w:before="240" w:line="360" w:lineRule="auto"/>
        <w:rPr>
          <w:rFonts w:eastAsia="MS Gothic" w:cs="Arial"/>
          <w:sz w:val="20"/>
        </w:rPr>
      </w:pPr>
      <w:r w:rsidRPr="0012454A">
        <w:rPr>
          <w:rFonts w:eastAsia="MS Gothic" w:cs="Arial"/>
          <w:sz w:val="20"/>
        </w:rPr>
        <w:t>Phần sau đây mô tả về các tính năng chính của thiết bị ngoại vi ADC.</w:t>
      </w:r>
    </w:p>
    <w:p w14:paraId="468C60E6" w14:textId="77777777" w:rsidR="001B360B" w:rsidRPr="0012454A" w:rsidRDefault="001B360B" w:rsidP="002D3610">
      <w:pPr>
        <w:widowControl/>
        <w:numPr>
          <w:ilvl w:val="0"/>
          <w:numId w:val="32"/>
        </w:numPr>
        <w:spacing w:after="160" w:line="360" w:lineRule="auto"/>
        <w:contextualSpacing/>
        <w:jc w:val="left"/>
        <w:rPr>
          <w:rFonts w:eastAsia="MS Gothic" w:cs="Arial"/>
          <w:sz w:val="20"/>
        </w:rPr>
      </w:pPr>
      <w:r w:rsidRPr="0012454A">
        <w:rPr>
          <w:rFonts w:eastAsia="MS Gothic" w:cs="Arial"/>
          <w:sz w:val="20"/>
        </w:rPr>
        <w:t>Lấy dữ liệu từ MATLAB đến cổng ADC trên mô hình.</w:t>
      </w:r>
    </w:p>
    <w:p w14:paraId="25B50088" w14:textId="1EACB98D" w:rsidR="001B360B" w:rsidRPr="000A4FB5" w:rsidRDefault="001B360B" w:rsidP="002D3610">
      <w:pPr>
        <w:widowControl/>
        <w:numPr>
          <w:ilvl w:val="0"/>
          <w:numId w:val="32"/>
        </w:numPr>
        <w:spacing w:after="160" w:line="360" w:lineRule="auto"/>
        <w:contextualSpacing/>
        <w:jc w:val="left"/>
        <w:rPr>
          <w:rFonts w:eastAsia="MS Gothic" w:cs="Arial"/>
          <w:sz w:val="20"/>
        </w:rPr>
      </w:pPr>
      <w:r w:rsidRPr="0012454A">
        <w:rPr>
          <w:rFonts w:eastAsia="MS Gothic" w:cs="Arial"/>
          <w:sz w:val="20"/>
        </w:rPr>
        <w:t>Trả lại cùng một giá trị từ MATLAB cho thuật toán người dùng.</w:t>
      </w:r>
    </w:p>
    <w:p w14:paraId="205299B5" w14:textId="3AD1FE49" w:rsidR="001B360B" w:rsidRPr="0012454A" w:rsidRDefault="001B360B" w:rsidP="002D3610">
      <w:pPr>
        <w:spacing w:line="360" w:lineRule="auto"/>
        <w:jc w:val="center"/>
        <w:rPr>
          <w:rFonts w:eastAsia="MS Gothic" w:cs="Arial"/>
          <w:sz w:val="20"/>
        </w:rPr>
      </w:pPr>
      <w:r w:rsidRPr="0012454A">
        <w:rPr>
          <w:rFonts w:eastAsia="MS Gothic" w:cs="Arial"/>
          <w:noProof/>
          <w:sz w:val="20"/>
        </w:rPr>
        <w:drawing>
          <wp:inline distT="0" distB="0" distL="0" distR="0" wp14:anchorId="6906DF0E" wp14:editId="47A805E2">
            <wp:extent cx="1666875" cy="990600"/>
            <wp:effectExtent l="0" t="0" r="9525" b="0"/>
            <wp:docPr id="30"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1BDF853B" w14:textId="4594E143" w:rsidR="001B360B" w:rsidRPr="0012454A" w:rsidRDefault="001B360B" w:rsidP="002D3610">
      <w:pPr>
        <w:spacing w:after="200" w:line="360" w:lineRule="auto"/>
        <w:jc w:val="center"/>
        <w:rPr>
          <w:rFonts w:eastAsia="MS Gothic" w:cs="Arial"/>
          <w:b/>
          <w:bCs/>
          <w:sz w:val="20"/>
        </w:rPr>
      </w:pPr>
      <w:r w:rsidRPr="0012454A">
        <w:rPr>
          <w:rFonts w:eastAsia="MS Gothic" w:cs="Arial"/>
          <w:b/>
          <w:bCs/>
          <w:sz w:val="20"/>
        </w:rPr>
        <w:t xml:space="preserve">Hình </w:t>
      </w:r>
      <w:r w:rsidR="00582BBD" w:rsidRPr="0012454A">
        <w:rPr>
          <w:rFonts w:eastAsia="MS Gothic" w:cs="Arial"/>
          <w:b/>
          <w:bCs/>
          <w:sz w:val="20"/>
        </w:rPr>
        <w:fldChar w:fldCharType="begin"/>
      </w:r>
      <w:r w:rsidR="00582BBD" w:rsidRPr="0012454A">
        <w:rPr>
          <w:rFonts w:eastAsia="MS Gothic" w:cs="Arial"/>
          <w:b/>
          <w:bCs/>
          <w:sz w:val="20"/>
        </w:rPr>
        <w:instrText xml:space="preserve"> STYLEREF 1 \s </w:instrText>
      </w:r>
      <w:r w:rsidR="00582BBD" w:rsidRPr="0012454A">
        <w:rPr>
          <w:rFonts w:eastAsia="MS Gothic" w:cs="Arial"/>
          <w:b/>
          <w:bCs/>
          <w:sz w:val="20"/>
        </w:rPr>
        <w:fldChar w:fldCharType="separate"/>
      </w:r>
      <w:r w:rsidR="00C36135" w:rsidRPr="0012454A">
        <w:rPr>
          <w:rFonts w:eastAsia="MS Gothic" w:cs="Arial"/>
          <w:b/>
          <w:bCs/>
          <w:noProof/>
          <w:sz w:val="20"/>
        </w:rPr>
        <w:t xml:space="preserve">3 </w:t>
      </w:r>
      <w:r w:rsidR="00582BBD" w:rsidRPr="0012454A">
        <w:rPr>
          <w:rFonts w:eastAsia="MS Gothic" w:cs="Arial"/>
          <w:b/>
          <w:bCs/>
          <w:sz w:val="20"/>
        </w:rPr>
        <w:fldChar w:fldCharType="end"/>
      </w:r>
      <w:r w:rsidR="00582BBD" w:rsidRPr="0012454A">
        <w:rPr>
          <w:rFonts w:eastAsia="MS Gothic" w:cs="Arial"/>
          <w:b/>
          <w:bCs/>
          <w:sz w:val="20"/>
        </w:rPr>
        <w:noBreakHyphen/>
      </w:r>
      <w:r w:rsidR="00582BBD" w:rsidRPr="0012454A">
        <w:rPr>
          <w:rFonts w:eastAsia="MS Gothic" w:cs="Arial"/>
          <w:b/>
          <w:bCs/>
          <w:sz w:val="20"/>
        </w:rPr>
        <w:fldChar w:fldCharType="begin"/>
      </w:r>
      <w:r w:rsidR="00582BBD" w:rsidRPr="0012454A">
        <w:rPr>
          <w:rFonts w:eastAsia="MS Gothic" w:cs="Arial"/>
          <w:b/>
          <w:bCs/>
          <w:sz w:val="20"/>
        </w:rPr>
        <w:instrText xml:space="preserve"> SEQ Figure \* ARABIC \s 1 </w:instrText>
      </w:r>
      <w:r w:rsidR="00582BBD" w:rsidRPr="0012454A">
        <w:rPr>
          <w:rFonts w:eastAsia="MS Gothic" w:cs="Arial"/>
          <w:b/>
          <w:bCs/>
          <w:sz w:val="20"/>
        </w:rPr>
        <w:fldChar w:fldCharType="separate"/>
      </w:r>
      <w:r w:rsidR="00C36135" w:rsidRPr="0012454A">
        <w:rPr>
          <w:rFonts w:eastAsia="MS Gothic" w:cs="Arial"/>
          <w:b/>
          <w:bCs/>
          <w:noProof/>
          <w:sz w:val="20"/>
        </w:rPr>
        <w:t xml:space="preserve">1 </w:t>
      </w:r>
      <w:r w:rsidR="00582BBD" w:rsidRPr="0012454A">
        <w:rPr>
          <w:rFonts w:eastAsia="MS Gothic" w:cs="Arial"/>
          <w:b/>
          <w:bCs/>
          <w:sz w:val="20"/>
        </w:rPr>
        <w:fldChar w:fldCharType="end"/>
      </w:r>
      <w:r w:rsidRPr="0012454A">
        <w:rPr>
          <w:rFonts w:eastAsia="MS Gothic" w:cs="Arial"/>
          <w:b/>
          <w:bCs/>
          <w:sz w:val="20"/>
        </w:rPr>
        <w:t>Khối S-Function của ADC</w:t>
      </w:r>
    </w:p>
    <w:p w14:paraId="26CD8CB9" w14:textId="77777777" w:rsidR="003C3A52" w:rsidRPr="000A4FB5" w:rsidRDefault="003C3A52" w:rsidP="002D3610">
      <w:pPr>
        <w:spacing w:before="240" w:line="360" w:lineRule="auto"/>
        <w:rPr>
          <w:rFonts w:eastAsia="MS Gothic" w:cs="Arial"/>
          <w:sz w:val="20"/>
        </w:rPr>
      </w:pPr>
      <w:bookmarkStart w:id="357" w:name="_Toc520812148"/>
      <w:bookmarkStart w:id="358" w:name="_Toc528832998"/>
      <w:bookmarkStart w:id="359" w:name="_Toc531712039"/>
      <w:bookmarkStart w:id="360" w:name="_Toc51330637"/>
      <w:r w:rsidRPr="000A4FB5">
        <w:rPr>
          <w:rFonts w:eastAsia="MS Gothic" w:cs="Arial"/>
          <w:sz w:val="20"/>
        </w:rPr>
        <w:lastRenderedPageBreak/>
        <w:t>Phần sau đây mô tả về Giao diện người dùng của khối ADC S-Function Hỗ trợ người dùng lựa chọn và thay đổi các cổng ADC dễ dàng hơn trong quá trình cài đặt mô hình.</w:t>
      </w:r>
    </w:p>
    <w:p w14:paraId="369C5C8A" w14:textId="77777777" w:rsidR="003C3A52" w:rsidRPr="000A4FB5" w:rsidRDefault="003C3A52" w:rsidP="002D3610">
      <w:pPr>
        <w:spacing w:line="360" w:lineRule="auto"/>
        <w:rPr>
          <w:rFonts w:eastAsia="MS Gothic" w:cs="Arial"/>
          <w:sz w:val="20"/>
        </w:rPr>
      </w:pPr>
    </w:p>
    <w:p w14:paraId="64A76E4D" w14:textId="170C5EE6" w:rsidR="003C3A52" w:rsidRPr="000A4FB5" w:rsidRDefault="00661791" w:rsidP="002D3610">
      <w:pPr>
        <w:spacing w:line="360" w:lineRule="auto"/>
        <w:jc w:val="center"/>
        <w:rPr>
          <w:rFonts w:eastAsia="MS Gothic" w:cs="Arial"/>
          <w:sz w:val="20"/>
        </w:rPr>
      </w:pPr>
      <w:r w:rsidRPr="000A4FB5">
        <w:rPr>
          <w:rFonts w:eastAsia="MS Gothic" w:cs="Arial"/>
          <w:noProof/>
          <w:sz w:val="20"/>
        </w:rPr>
        <w:drawing>
          <wp:anchor distT="0" distB="0" distL="114300" distR="114300" simplePos="0" relativeHeight="251658263" behindDoc="0" locked="0" layoutInCell="1" allowOverlap="1" wp14:anchorId="3D3D72AB" wp14:editId="2D00E9D7">
            <wp:simplePos x="0" y="0"/>
            <wp:positionH relativeFrom="margin">
              <wp:align>center</wp:align>
            </wp:positionH>
            <wp:positionV relativeFrom="paragraph">
              <wp:posOffset>125170</wp:posOffset>
            </wp:positionV>
            <wp:extent cx="3457575" cy="2924175"/>
            <wp:effectExtent l="0" t="0" r="9525" b="9525"/>
            <wp:wrapTopAndBottom/>
            <wp:docPr id="3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anchor>
        </w:drawing>
      </w:r>
    </w:p>
    <w:p w14:paraId="063F64C1" w14:textId="5C52CF20" w:rsidR="003C3A52" w:rsidRPr="000A4FB5" w:rsidRDefault="003C3A52"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2 </w:t>
      </w:r>
      <w:r w:rsidR="00582BBD" w:rsidRPr="000A4FB5">
        <w:rPr>
          <w:rFonts w:eastAsia="MS Gothic" w:cs="Arial"/>
          <w:b/>
          <w:bCs/>
          <w:sz w:val="20"/>
        </w:rPr>
        <w:fldChar w:fldCharType="end"/>
      </w:r>
      <w:r w:rsidRPr="000A4FB5">
        <w:rPr>
          <w:rFonts w:eastAsia="MS Gothic" w:cs="Arial"/>
          <w:b/>
          <w:bCs/>
          <w:sz w:val="20"/>
        </w:rPr>
        <w:t>Giao diện người dùng của khối ADC S-Function</w:t>
      </w:r>
    </w:p>
    <w:p w14:paraId="4F2AC6C6" w14:textId="77777777" w:rsidR="00B44C99" w:rsidRPr="000A4FB5" w:rsidRDefault="00B44C99" w:rsidP="002D3610">
      <w:pPr>
        <w:spacing w:line="360" w:lineRule="auto"/>
        <w:rPr>
          <w:rFonts w:cs="Arial"/>
          <w:sz w:val="20"/>
          <w:szCs w:val="18"/>
        </w:rPr>
      </w:pPr>
      <w:r w:rsidRPr="000A4FB5">
        <w:rPr>
          <w:rFonts w:cs="Arial"/>
          <w:sz w:val="20"/>
          <w:szCs w:val="18"/>
        </w:rPr>
        <w:t>Giao diện người dùng của khối ADC S-Function bao gồm các tham số “Tên cổng ADC”, “Đơn vị”, “Kênh tối đa” và “Cổng ID”.</w:t>
      </w:r>
    </w:p>
    <w:p w14:paraId="1B8A3A45" w14:textId="77777777" w:rsidR="003C3A52" w:rsidRPr="000A4FB5" w:rsidRDefault="003C3A52" w:rsidP="002D3610">
      <w:pPr>
        <w:spacing w:line="360" w:lineRule="auto"/>
        <w:rPr>
          <w:rFonts w:eastAsia="MS Gothic" w:cs="Arial"/>
          <w:sz w:val="20"/>
        </w:rPr>
      </w:pPr>
    </w:p>
    <w:p w14:paraId="20EA2589" w14:textId="77777777" w:rsidR="003C3A52" w:rsidRPr="000A4FB5" w:rsidRDefault="003C3A52" w:rsidP="002D3610">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ADC S-Function. Khi xây dựng mô hình, các tham số này sẽ được sinh ra cùng lúc với dữ liệu đầu vào.</w:t>
      </w:r>
    </w:p>
    <w:p w14:paraId="51AEC2A6" w14:textId="77777777" w:rsidR="003C3A52" w:rsidRPr="000A4FB5" w:rsidRDefault="003C3A52" w:rsidP="002D3610">
      <w:pPr>
        <w:spacing w:line="360" w:lineRule="auto"/>
        <w:rPr>
          <w:rFonts w:eastAsia="MS Gothic" w:cs="Arial"/>
          <w:sz w:val="20"/>
        </w:rPr>
      </w:pPr>
    </w:p>
    <w:p w14:paraId="386E37E4" w14:textId="77777777" w:rsidR="003C3A52" w:rsidRPr="000A4FB5" w:rsidRDefault="003C3A52" w:rsidP="002D3610">
      <w:pPr>
        <w:spacing w:line="360" w:lineRule="auto"/>
        <w:rPr>
          <w:rFonts w:eastAsia="MS Gothic" w:cs="Arial"/>
          <w:sz w:val="20"/>
        </w:rPr>
      </w:pPr>
      <w:r w:rsidRPr="000A4FB5">
        <w:rPr>
          <w:rFonts w:eastAsia="MS Gothic" w:cs="Arial"/>
          <w:sz w:val="20"/>
        </w:rPr>
        <w:t>Sau khi thay đổi tên cổng ADC, các tham số (Đơn vị, Kênh tối đa, ID cổng) và tên hiển thị của khối Chức năng S sẽ được thay đổi tự động dựa trên tên cổng ADC hiện tại.</w:t>
      </w:r>
    </w:p>
    <w:p w14:paraId="7762FAA5" w14:textId="77777777" w:rsidR="003C3A52" w:rsidRPr="000A4FB5" w:rsidRDefault="003C3A52" w:rsidP="002D3610">
      <w:pPr>
        <w:spacing w:line="360" w:lineRule="auto"/>
        <w:rPr>
          <w:rFonts w:eastAsia="MS Gothic" w:cs="Arial"/>
          <w:sz w:val="20"/>
        </w:rPr>
      </w:pPr>
    </w:p>
    <w:p w14:paraId="2B367D76" w14:textId="05F23FA1" w:rsidR="003C3A52" w:rsidRPr="000A4FB5" w:rsidRDefault="006F5A7E" w:rsidP="002D3610">
      <w:pPr>
        <w:spacing w:line="360" w:lineRule="auto"/>
        <w:jc w:val="center"/>
        <w:rPr>
          <w:rFonts w:eastAsia="MS Gothic" w:cs="Arial"/>
          <w:sz w:val="20"/>
        </w:rPr>
      </w:pPr>
      <w:r w:rsidRPr="000A4FB5">
        <w:rPr>
          <w:rFonts w:eastAsia="MS Gothic" w:cs="Arial"/>
          <w:noProof/>
          <w:sz w:val="20"/>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1"/>
                    <a:stretch>
                      <a:fillRect/>
                    </a:stretch>
                  </pic:blipFill>
                  <pic:spPr>
                    <a:xfrm>
                      <a:off x="0" y="0"/>
                      <a:ext cx="6193155" cy="1956435"/>
                    </a:xfrm>
                    <a:prstGeom prst="rect">
                      <a:avLst/>
                    </a:prstGeom>
                  </pic:spPr>
                </pic:pic>
              </a:graphicData>
            </a:graphic>
          </wp:inline>
        </w:drawing>
      </w:r>
    </w:p>
    <w:p w14:paraId="6477D289" w14:textId="77777777" w:rsidR="003C3A52" w:rsidRPr="000A4FB5" w:rsidRDefault="003C3A52" w:rsidP="002D3610">
      <w:pPr>
        <w:spacing w:line="360" w:lineRule="auto"/>
        <w:jc w:val="center"/>
        <w:rPr>
          <w:rFonts w:eastAsia="MS Gothic" w:cs="Arial"/>
          <w:sz w:val="20"/>
        </w:rPr>
      </w:pPr>
    </w:p>
    <w:p w14:paraId="63D4B439" w14:textId="092B3CB4" w:rsidR="003C3A52" w:rsidRPr="000A4FB5" w:rsidRDefault="003C3A52"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Pr="000A4FB5">
        <w:rPr>
          <w:rFonts w:eastAsia="MS Gothic" w:cs="Arial"/>
          <w:b/>
          <w:bCs/>
          <w:sz w:val="20"/>
        </w:rPr>
        <w:t>Thay đổi tên cổng của khối ADC S-Function</w:t>
      </w:r>
    </w:p>
    <w:p w14:paraId="598707C9" w14:textId="77777777" w:rsidR="003C3A52" w:rsidRPr="000A4FB5" w:rsidRDefault="003C3A52" w:rsidP="003C3A52">
      <w:pPr>
        <w:jc w:val="center"/>
        <w:rPr>
          <w:rFonts w:eastAsia="MS Gothic" w:cs="Arial"/>
          <w:sz w:val="20"/>
        </w:rPr>
      </w:pPr>
      <w:r w:rsidRPr="000A4FB5">
        <w:rPr>
          <w:rFonts w:eastAsia="MS Gothic" w:cs="Arial"/>
          <w:noProof/>
          <w:sz w:val="20"/>
        </w:rPr>
        <w:lastRenderedPageBreak/>
        <w:drawing>
          <wp:inline distT="0" distB="0" distL="0" distR="0" wp14:anchorId="1F4E7A65" wp14:editId="56FB72B5">
            <wp:extent cx="6438900" cy="2800350"/>
            <wp:effectExtent l="0" t="0" r="0" b="0"/>
            <wp:docPr id="36"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38900" cy="2800350"/>
                    </a:xfrm>
                    <a:prstGeom prst="rect">
                      <a:avLst/>
                    </a:prstGeom>
                    <a:noFill/>
                    <a:ln>
                      <a:noFill/>
                    </a:ln>
                  </pic:spPr>
                </pic:pic>
              </a:graphicData>
            </a:graphic>
          </wp:inline>
        </w:drawing>
      </w:r>
    </w:p>
    <w:p w14:paraId="2C427CF7" w14:textId="77777777" w:rsidR="003C3A52" w:rsidRPr="000A4FB5" w:rsidRDefault="003C3A52" w:rsidP="003C3A52">
      <w:pPr>
        <w:jc w:val="center"/>
        <w:rPr>
          <w:rFonts w:eastAsia="MS Gothic" w:cs="Arial"/>
          <w:sz w:val="20"/>
        </w:rPr>
      </w:pPr>
    </w:p>
    <w:p w14:paraId="6664F95D" w14:textId="3349FADC" w:rsidR="006D6278" w:rsidRPr="000A4FB5" w:rsidRDefault="003C3A52" w:rsidP="000A4FB5">
      <w:pPr>
        <w:spacing w:after="200"/>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4 </w:t>
      </w:r>
      <w:r w:rsidR="00582BBD" w:rsidRPr="000A4FB5">
        <w:rPr>
          <w:rFonts w:eastAsia="MS Gothic" w:cs="Arial"/>
          <w:b/>
          <w:bCs/>
          <w:sz w:val="20"/>
        </w:rPr>
        <w:fldChar w:fldCharType="end"/>
      </w:r>
      <w:r w:rsidRPr="000A4FB5">
        <w:rPr>
          <w:rFonts w:eastAsia="MS Gothic" w:cs="Arial"/>
          <w:b/>
          <w:bCs/>
          <w:sz w:val="20"/>
        </w:rPr>
        <w:t>Kết quả thay đổi của khối ADC S-Function</w:t>
      </w:r>
    </w:p>
    <w:p w14:paraId="2BD060FF" w14:textId="712B8ADB" w:rsidR="009A3C41" w:rsidRPr="004270A8" w:rsidRDefault="006855D8" w:rsidP="002D3610">
      <w:pPr>
        <w:pStyle w:val="Heading3"/>
        <w:ind w:leftChars="0" w:left="0"/>
        <w:jc w:val="left"/>
        <w:rPr>
          <w:rFonts w:ascii="Arial" w:hAnsi="Arial"/>
          <w:b/>
          <w:bCs/>
          <w:sz w:val="24"/>
        </w:rPr>
      </w:pPr>
      <w:bookmarkStart w:id="361" w:name="_Toc122608739"/>
      <w:r w:rsidRPr="004270A8">
        <w:rPr>
          <w:rFonts w:ascii="Arial" w:hAnsi="Arial"/>
          <w:b/>
          <w:bCs/>
          <w:sz w:val="24"/>
        </w:rPr>
        <w:t>3.2.2</w:t>
      </w:r>
      <w:bookmarkEnd w:id="357"/>
      <w:bookmarkEnd w:id="358"/>
      <w:bookmarkEnd w:id="359"/>
      <w:bookmarkEnd w:id="360"/>
      <w:r w:rsidR="00F5566D" w:rsidRPr="004270A8">
        <w:rPr>
          <w:rFonts w:ascii="Arial" w:hAnsi="Arial"/>
          <w:b/>
          <w:bCs/>
          <w:sz w:val="24"/>
        </w:rPr>
        <w:t xml:space="preserve"> </w:t>
      </w:r>
      <w:r w:rsidR="00732373" w:rsidRPr="004270A8">
        <w:rPr>
          <w:rFonts w:ascii="Arial" w:eastAsia="MS Gothic" w:hAnsi="Arial"/>
          <w:b/>
          <w:bCs/>
          <w:kern w:val="2"/>
          <w:sz w:val="24"/>
        </w:rPr>
        <w:t>port vi out</w:t>
      </w:r>
      <w:bookmarkEnd w:id="361"/>
    </w:p>
    <w:p w14:paraId="07B6A2E1" w14:textId="77777777" w:rsidR="005D52E9" w:rsidRPr="000A4FB5" w:rsidRDefault="005D52E9" w:rsidP="002D3610">
      <w:pPr>
        <w:spacing w:before="240" w:line="360" w:lineRule="auto"/>
        <w:rPr>
          <w:rFonts w:eastAsia="MS Gothic" w:cs="Arial"/>
          <w:sz w:val="20"/>
        </w:rPr>
      </w:pPr>
      <w:r w:rsidRPr="000A4FB5">
        <w:rPr>
          <w:rFonts w:eastAsia="MS Gothic" w:cs="Arial"/>
          <w:sz w:val="20"/>
        </w:rPr>
        <w:t>Sau đây là phần mô tả về các tính năng chính của thiết bị ngoại vi Cổng.</w:t>
      </w:r>
    </w:p>
    <w:p w14:paraId="04933DF3" w14:textId="77777777" w:rsidR="005D52E9" w:rsidRPr="000A4FB5" w:rsidRDefault="005D52E9" w:rsidP="002D3610">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Port_In:</w:t>
      </w:r>
    </w:p>
    <w:p w14:paraId="1FBC4D33" w14:textId="77777777" w:rsidR="005D52E9" w:rsidRPr="000A4FB5" w:rsidRDefault="005D52E9" w:rsidP="002D3610">
      <w:pPr>
        <w:widowControl/>
        <w:numPr>
          <w:ilvl w:val="0"/>
          <w:numId w:val="33"/>
        </w:numPr>
        <w:spacing w:after="160" w:line="360" w:lineRule="auto"/>
        <w:contextualSpacing/>
        <w:jc w:val="left"/>
        <w:rPr>
          <w:rFonts w:eastAsia="MS Gothic" w:cs="Arial"/>
          <w:sz w:val="20"/>
        </w:rPr>
      </w:pPr>
      <w:r w:rsidRPr="000A4FB5">
        <w:rPr>
          <w:rFonts w:eastAsia="MS Gothic" w:cs="Arial"/>
          <w:sz w:val="20"/>
        </w:rPr>
        <w:t>Lấy dữ liệu từ MATLAB và gửi đến Port trong VLAB.</w:t>
      </w:r>
    </w:p>
    <w:p w14:paraId="15EA60AA" w14:textId="77777777" w:rsidR="005D52E9" w:rsidRPr="000A4FB5" w:rsidRDefault="005D52E9" w:rsidP="002D3610">
      <w:pPr>
        <w:widowControl/>
        <w:numPr>
          <w:ilvl w:val="0"/>
          <w:numId w:val="33"/>
        </w:numPr>
        <w:spacing w:after="160" w:line="360" w:lineRule="auto"/>
        <w:contextualSpacing/>
        <w:jc w:val="left"/>
        <w:rPr>
          <w:rFonts w:eastAsia="MS Gothic" w:cs="Arial"/>
          <w:sz w:val="20"/>
        </w:rPr>
      </w:pPr>
      <w:r w:rsidRPr="000A4FB5">
        <w:rPr>
          <w:rFonts w:eastAsia="MS Gothic" w:cs="Arial"/>
          <w:sz w:val="20"/>
        </w:rPr>
        <w:t>Gửi giá trị nhận được cho người sử dụng thuật toán.</w:t>
      </w:r>
    </w:p>
    <w:p w14:paraId="5B8B2A01" w14:textId="77777777" w:rsidR="005D52E9" w:rsidRPr="000A4FB5" w:rsidRDefault="005D52E9" w:rsidP="002D3610">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Port_Out:</w:t>
      </w:r>
    </w:p>
    <w:p w14:paraId="04D756D0" w14:textId="77777777" w:rsidR="005D52E9" w:rsidRPr="000A4FB5" w:rsidRDefault="005D52E9" w:rsidP="002D3610">
      <w:pPr>
        <w:widowControl/>
        <w:numPr>
          <w:ilvl w:val="0"/>
          <w:numId w:val="34"/>
        </w:numPr>
        <w:spacing w:after="160" w:line="360" w:lineRule="auto"/>
        <w:contextualSpacing/>
        <w:jc w:val="left"/>
        <w:rPr>
          <w:rFonts w:eastAsia="MS Gothic" w:cs="Arial"/>
          <w:sz w:val="20"/>
        </w:rPr>
      </w:pPr>
      <w:r w:rsidRPr="000A4FB5">
        <w:rPr>
          <w:rFonts w:eastAsia="MS Gothic" w:cs="Arial"/>
          <w:sz w:val="20"/>
        </w:rPr>
        <w:t>Đặt giá trị từ thuật toán người dùng thành tên cổng đích.</w:t>
      </w:r>
    </w:p>
    <w:p w14:paraId="542A12FF" w14:textId="77777777" w:rsidR="005D52E9" w:rsidRPr="000A4FB5" w:rsidRDefault="005D52E9" w:rsidP="002D3610">
      <w:pPr>
        <w:widowControl/>
        <w:numPr>
          <w:ilvl w:val="0"/>
          <w:numId w:val="34"/>
        </w:numPr>
        <w:spacing w:after="160" w:line="360" w:lineRule="auto"/>
        <w:contextualSpacing/>
        <w:jc w:val="left"/>
        <w:rPr>
          <w:rFonts w:eastAsia="MS Gothic" w:cs="Arial"/>
          <w:sz w:val="20"/>
        </w:rPr>
      </w:pPr>
      <w:r w:rsidRPr="000A4FB5">
        <w:rPr>
          <w:rFonts w:eastAsia="MS Gothic" w:cs="Arial"/>
          <w:sz w:val="20"/>
        </w:rPr>
        <w:t>Gửi giá trị của cổng tới MATLAB (đầu ra của Đồng mô phỏng MATLAB).</w:t>
      </w:r>
    </w:p>
    <w:p w14:paraId="6D27ABA2" w14:textId="77777777" w:rsidR="005D52E9" w:rsidRPr="000A4FB5" w:rsidRDefault="005D52E9" w:rsidP="002D3610">
      <w:pPr>
        <w:spacing w:line="360" w:lineRule="auto"/>
        <w:rPr>
          <w:rFonts w:eastAsia="MS Gothic" w:cs="Arial"/>
          <w:sz w:val="20"/>
        </w:rPr>
      </w:pPr>
    </w:p>
    <w:p w14:paraId="0EFBA1B4" w14:textId="0DE33786" w:rsidR="005D52E9" w:rsidRPr="000A4FB5" w:rsidRDefault="005D52E9" w:rsidP="002D3610">
      <w:pPr>
        <w:spacing w:line="360" w:lineRule="auto"/>
        <w:jc w:val="center"/>
        <w:rPr>
          <w:rFonts w:eastAsia="MS Gothic" w:cs="Arial"/>
          <w:sz w:val="20"/>
        </w:rPr>
      </w:pPr>
      <w:r w:rsidRPr="000A4FB5">
        <w:rPr>
          <w:rFonts w:eastAsia="MS Gothic" w:cs="Arial"/>
          <w:noProof/>
          <w:sz w:val="20"/>
        </w:rPr>
        <w:drawing>
          <wp:inline distT="0" distB="0" distL="0" distR="0" wp14:anchorId="053793B2" wp14:editId="4029B9BA">
            <wp:extent cx="1676400" cy="914400"/>
            <wp:effectExtent l="0" t="0" r="0" b="0"/>
            <wp:docPr id="52"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sidRPr="000A4FB5">
        <w:rPr>
          <w:rFonts w:eastAsia="MS Gothic" w:cs="Arial"/>
          <w:sz w:val="20"/>
        </w:rPr>
        <w:tab/>
      </w:r>
      <w:r w:rsidRPr="000A4FB5">
        <w:rPr>
          <w:rFonts w:eastAsia="MS Gothic" w:cs="Arial"/>
          <w:sz w:val="20"/>
        </w:rPr>
        <w:tab/>
      </w:r>
      <w:r w:rsidRPr="000A4FB5">
        <w:rPr>
          <w:rFonts w:eastAsia="MS Gothic" w:cs="Arial"/>
          <w:sz w:val="20"/>
        </w:rPr>
        <w:tab/>
      </w:r>
      <w:r w:rsidRPr="000A4FB5">
        <w:rPr>
          <w:rFonts w:eastAsia="MS Gothic" w:cs="Arial"/>
          <w:noProof/>
          <w:sz w:val="20"/>
        </w:rPr>
        <w:drawing>
          <wp:inline distT="0" distB="0" distL="0" distR="0" wp14:anchorId="1BC6F8E7" wp14:editId="3B4771B6">
            <wp:extent cx="1676400" cy="876300"/>
            <wp:effectExtent l="0" t="0" r="0" b="0"/>
            <wp:docPr id="56"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6400" cy="876300"/>
                    </a:xfrm>
                    <a:prstGeom prst="rect">
                      <a:avLst/>
                    </a:prstGeom>
                    <a:noFill/>
                    <a:ln>
                      <a:noFill/>
                    </a:ln>
                  </pic:spPr>
                </pic:pic>
              </a:graphicData>
            </a:graphic>
          </wp:inline>
        </w:drawing>
      </w:r>
    </w:p>
    <w:p w14:paraId="66772E49" w14:textId="51233CB2" w:rsidR="005D52E9" w:rsidRPr="000A4FB5" w:rsidRDefault="005D52E9"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5 </w:t>
      </w:r>
      <w:r w:rsidR="00582BBD" w:rsidRPr="000A4FB5">
        <w:rPr>
          <w:rFonts w:eastAsia="MS Gothic" w:cs="Arial"/>
          <w:b/>
          <w:bCs/>
          <w:sz w:val="20"/>
        </w:rPr>
        <w:fldChar w:fldCharType="end"/>
      </w:r>
      <w:r w:rsidRPr="000A4FB5">
        <w:rPr>
          <w:rFonts w:eastAsia="MS Gothic" w:cs="Arial"/>
          <w:b/>
          <w:bCs/>
          <w:sz w:val="20"/>
        </w:rPr>
        <w:t>Khối S-Chức năng của Cổng</w:t>
      </w:r>
    </w:p>
    <w:p w14:paraId="46EE0550" w14:textId="77777777" w:rsidR="00A964E6" w:rsidRPr="000A4FB5" w:rsidRDefault="00A964E6" w:rsidP="002D3610">
      <w:pPr>
        <w:spacing w:before="240" w:line="360" w:lineRule="auto"/>
        <w:rPr>
          <w:rFonts w:eastAsia="MS Gothic" w:cs="Arial"/>
          <w:sz w:val="20"/>
        </w:rPr>
      </w:pPr>
      <w:bookmarkStart w:id="362" w:name="_Ref468269271"/>
      <w:bookmarkStart w:id="363" w:name="_Toc520812149"/>
      <w:bookmarkStart w:id="364" w:name="_Toc528832999"/>
      <w:bookmarkStart w:id="365" w:name="_Toc531712040"/>
      <w:bookmarkStart w:id="366" w:name="_Toc51330638"/>
      <w:r w:rsidRPr="000A4FB5">
        <w:rPr>
          <w:rFonts w:eastAsia="MS Gothic" w:cs="Arial"/>
          <w:sz w:val="20"/>
        </w:rPr>
        <w:t>Phần sau đây mô tả về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p w14:paraId="6EF9A9E3" w14:textId="03A58F18" w:rsidR="00A964E6" w:rsidRPr="004270A8" w:rsidRDefault="000A4FB5" w:rsidP="000A4FB5">
      <w:pPr>
        <w:rPr>
          <w:rFonts w:eastAsia="MS Gothic" w:cs="Arial"/>
          <w:szCs w:val="21"/>
        </w:rPr>
      </w:pPr>
      <w:r w:rsidRPr="004270A8">
        <w:rPr>
          <w:rFonts w:eastAsia="MS Gothic" w:cs="Arial"/>
          <w:noProof/>
          <w:szCs w:val="21"/>
        </w:rPr>
        <w:lastRenderedPageBreak/>
        <w:drawing>
          <wp:anchor distT="0" distB="0" distL="114300" distR="114300" simplePos="0" relativeHeight="251658258" behindDoc="0" locked="0" layoutInCell="1" allowOverlap="1" wp14:anchorId="088AB19A" wp14:editId="6BA6D92F">
            <wp:simplePos x="0" y="0"/>
            <wp:positionH relativeFrom="column">
              <wp:posOffset>3176270</wp:posOffset>
            </wp:positionH>
            <wp:positionV relativeFrom="paragraph">
              <wp:posOffset>106680</wp:posOffset>
            </wp:positionV>
            <wp:extent cx="2728595" cy="1932305"/>
            <wp:effectExtent l="0" t="0" r="0" b="0"/>
            <wp:wrapThrough wrapText="bothSides">
              <wp:wrapPolygon edited="0">
                <wp:start x="0" y="0"/>
                <wp:lineTo x="0" y="21295"/>
                <wp:lineTo x="21414" y="21295"/>
                <wp:lineTo x="21414" y="0"/>
                <wp:lineTo x="0" y="0"/>
              </wp:wrapPolygon>
            </wp:wrapThrough>
            <wp:docPr id="5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859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EA1" w:rsidRPr="004270A8">
        <w:rPr>
          <w:rFonts w:eastAsia="MS Gothic" w:cs="Arial"/>
          <w:noProof/>
          <w:szCs w:val="21"/>
        </w:rPr>
        <w:drawing>
          <wp:anchor distT="0" distB="0" distL="114300" distR="114300" simplePos="0" relativeHeight="251658257" behindDoc="0" locked="0" layoutInCell="1" allowOverlap="1" wp14:anchorId="43ACB465" wp14:editId="4B514EF4">
            <wp:simplePos x="0" y="0"/>
            <wp:positionH relativeFrom="margin">
              <wp:posOffset>362585</wp:posOffset>
            </wp:positionH>
            <wp:positionV relativeFrom="paragraph">
              <wp:posOffset>128270</wp:posOffset>
            </wp:positionV>
            <wp:extent cx="2701290" cy="1912620"/>
            <wp:effectExtent l="0" t="0" r="3810" b="0"/>
            <wp:wrapThrough wrapText="bothSides">
              <wp:wrapPolygon edited="0">
                <wp:start x="0" y="0"/>
                <wp:lineTo x="0" y="21299"/>
                <wp:lineTo x="21478" y="21299"/>
                <wp:lineTo x="21478" y="0"/>
                <wp:lineTo x="0" y="0"/>
              </wp:wrapPolygon>
            </wp:wrapThrough>
            <wp:docPr id="57"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129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4E6" w:rsidRPr="004270A8">
        <w:rPr>
          <w:rFonts w:eastAsia="MS Gothic" w:cs="Arial"/>
          <w:noProof/>
          <w:szCs w:val="21"/>
        </w:rPr>
        <w:t xml:space="preserve"> </w:t>
      </w:r>
      <w:r w:rsidR="00A964E6" w:rsidRPr="004270A8">
        <w:rPr>
          <w:rFonts w:eastAsia="MS Gothic" w:cs="Arial"/>
          <w:szCs w:val="21"/>
        </w:rPr>
        <w:tab/>
      </w:r>
    </w:p>
    <w:p w14:paraId="7AF76205" w14:textId="53869DC4" w:rsidR="00A964E6" w:rsidRPr="000A4FB5" w:rsidRDefault="00A964E6"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6 </w:t>
      </w:r>
      <w:r w:rsidR="00582BBD" w:rsidRPr="000A4FB5">
        <w:rPr>
          <w:rFonts w:eastAsia="MS Gothic" w:cs="Arial"/>
          <w:b/>
          <w:bCs/>
          <w:sz w:val="20"/>
        </w:rPr>
        <w:fldChar w:fldCharType="end"/>
      </w:r>
      <w:r w:rsidRPr="000A4FB5">
        <w:rPr>
          <w:rFonts w:eastAsia="MS Gothic" w:cs="Arial"/>
          <w:b/>
          <w:bCs/>
          <w:sz w:val="20"/>
        </w:rPr>
        <w:t>Giao diện người dùng của khối Port S-Function</w:t>
      </w:r>
    </w:p>
    <w:p w14:paraId="41623918" w14:textId="68293413" w:rsidR="00A964E6" w:rsidRPr="000A4FB5" w:rsidRDefault="00A964E6" w:rsidP="002D3610">
      <w:pPr>
        <w:spacing w:line="360" w:lineRule="auto"/>
        <w:rPr>
          <w:rFonts w:eastAsia="MS Gothic" w:cs="Arial"/>
          <w:sz w:val="20"/>
        </w:rPr>
      </w:pPr>
      <w:r w:rsidRPr="000A4FB5">
        <w:rPr>
          <w:rFonts w:eastAsia="MS Gothic" w:cs="Arial"/>
          <w:sz w:val="20"/>
        </w:rPr>
        <w:t>Giao diện người dùng của khối Port S-Function bao gồm các tham số “Port Name”, “Port” và “Pin”.</w:t>
      </w:r>
    </w:p>
    <w:p w14:paraId="42B14552" w14:textId="4506DE04" w:rsidR="00A964E6" w:rsidRPr="000A4FB5" w:rsidRDefault="00A964E6" w:rsidP="002D3610">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Chức năng Cổng S. Khi xây dựng mô hình, các tham số này sẽ sinh ra cùng lúc với dữ liệu đầu vào.</w:t>
      </w:r>
    </w:p>
    <w:p w14:paraId="25BD24BF" w14:textId="77777777" w:rsidR="00A964E6" w:rsidRPr="000A4FB5" w:rsidRDefault="00A964E6" w:rsidP="002D3610">
      <w:pPr>
        <w:spacing w:line="360" w:lineRule="auto"/>
        <w:rPr>
          <w:rFonts w:eastAsia="MS Gothic" w:cs="Arial"/>
          <w:sz w:val="20"/>
        </w:rPr>
      </w:pPr>
      <w:r w:rsidRPr="000A4FB5">
        <w:rPr>
          <w:rFonts w:eastAsia="MS Gothic" w:cs="Arial"/>
          <w:sz w:val="20"/>
        </w:rPr>
        <w:t>Sau khi thay đổi tên cổng, các tham số (Cổng, Chân) và tên hiển thị của khối S-Function sẽ được thay đổi tự động dựa trên tên cổng hiện tại.</w:t>
      </w:r>
    </w:p>
    <w:p w14:paraId="64377193" w14:textId="77777777" w:rsidR="00A964E6" w:rsidRPr="000A4FB5" w:rsidRDefault="00A964E6" w:rsidP="002D3610">
      <w:pPr>
        <w:spacing w:line="360" w:lineRule="auto"/>
        <w:rPr>
          <w:rFonts w:eastAsia="MS Gothic" w:cs="Arial"/>
          <w:sz w:val="20"/>
        </w:rPr>
      </w:pPr>
    </w:p>
    <w:p w14:paraId="3E0D0B77" w14:textId="1A439561" w:rsidR="00A964E6" w:rsidRPr="000A4FB5" w:rsidRDefault="006F5A7E" w:rsidP="002D3610">
      <w:pPr>
        <w:spacing w:line="360" w:lineRule="auto"/>
        <w:jc w:val="center"/>
        <w:rPr>
          <w:rFonts w:eastAsia="MS Gothic" w:cs="Arial"/>
          <w:sz w:val="20"/>
        </w:rPr>
      </w:pPr>
      <w:r w:rsidRPr="000A4FB5">
        <w:rPr>
          <w:rFonts w:eastAsia="MS Gothic" w:cs="Arial"/>
          <w:noProof/>
          <w:sz w:val="20"/>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57"/>
                    <a:stretch>
                      <a:fillRect/>
                    </a:stretch>
                  </pic:blipFill>
                  <pic:spPr>
                    <a:xfrm>
                      <a:off x="0" y="0"/>
                      <a:ext cx="6193155" cy="1574800"/>
                    </a:xfrm>
                    <a:prstGeom prst="rect">
                      <a:avLst/>
                    </a:prstGeom>
                  </pic:spPr>
                </pic:pic>
              </a:graphicData>
            </a:graphic>
          </wp:inline>
        </w:drawing>
      </w:r>
    </w:p>
    <w:p w14:paraId="157D9FC3" w14:textId="77777777" w:rsidR="00A964E6" w:rsidRPr="000A4FB5" w:rsidRDefault="00A964E6" w:rsidP="002D3610">
      <w:pPr>
        <w:spacing w:line="360" w:lineRule="auto"/>
        <w:jc w:val="center"/>
        <w:rPr>
          <w:rFonts w:eastAsia="MS Gothic" w:cs="Arial"/>
          <w:sz w:val="20"/>
        </w:rPr>
      </w:pPr>
    </w:p>
    <w:p w14:paraId="0F66B2EA" w14:textId="621FCB74" w:rsidR="00A964E6" w:rsidRPr="000A4FB5" w:rsidRDefault="00A964E6"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7 </w:t>
      </w:r>
      <w:r w:rsidR="00582BBD" w:rsidRPr="000A4FB5">
        <w:rPr>
          <w:rFonts w:eastAsia="MS Gothic" w:cs="Arial"/>
          <w:b/>
          <w:bCs/>
          <w:sz w:val="20"/>
        </w:rPr>
        <w:fldChar w:fldCharType="end"/>
      </w:r>
      <w:r w:rsidRPr="000A4FB5">
        <w:rPr>
          <w:rFonts w:eastAsia="MS Gothic" w:cs="Arial"/>
          <w:b/>
          <w:bCs/>
          <w:sz w:val="20"/>
        </w:rPr>
        <w:t>Thay đổi tên cổng của khối Port S-Function</w:t>
      </w:r>
    </w:p>
    <w:p w14:paraId="4C85DB39" w14:textId="77777777" w:rsidR="00A964E6" w:rsidRPr="000A4FB5" w:rsidRDefault="00A964E6" w:rsidP="002D3610">
      <w:pPr>
        <w:spacing w:line="360" w:lineRule="auto"/>
        <w:jc w:val="center"/>
        <w:rPr>
          <w:rFonts w:eastAsia="MS Gothic" w:cs="Arial"/>
          <w:sz w:val="20"/>
        </w:rPr>
      </w:pPr>
      <w:r w:rsidRPr="000A4FB5">
        <w:rPr>
          <w:rFonts w:eastAsia="MS Gothic" w:cs="Arial"/>
          <w:noProof/>
          <w:sz w:val="20"/>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4637F9FD" w14:textId="77777777" w:rsidR="00A964E6" w:rsidRPr="000A4FB5" w:rsidRDefault="00A964E6" w:rsidP="002D3610">
      <w:pPr>
        <w:spacing w:line="360" w:lineRule="auto"/>
        <w:jc w:val="center"/>
        <w:rPr>
          <w:rFonts w:eastAsia="MS Gothic" w:cs="Arial"/>
          <w:sz w:val="20"/>
        </w:rPr>
      </w:pPr>
    </w:p>
    <w:p w14:paraId="0DF27631" w14:textId="200E1524" w:rsidR="00ED3EA1" w:rsidRPr="000A4FB5" w:rsidRDefault="00A964E6" w:rsidP="002D3610">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8 </w:t>
      </w:r>
      <w:r w:rsidR="00582BBD" w:rsidRPr="000A4FB5">
        <w:rPr>
          <w:rFonts w:eastAsia="MS Gothic" w:cs="Arial"/>
          <w:b/>
          <w:bCs/>
          <w:sz w:val="20"/>
        </w:rPr>
        <w:fldChar w:fldCharType="end"/>
      </w:r>
      <w:r w:rsidRPr="000A4FB5">
        <w:rPr>
          <w:rFonts w:eastAsia="MS Gothic" w:cs="Arial"/>
          <w:b/>
          <w:bCs/>
          <w:sz w:val="20"/>
        </w:rPr>
        <w:t>Kết quả thay đổi của khối Port S-Function</w:t>
      </w:r>
      <w:bookmarkStart w:id="367" w:name="_Ref494807756"/>
      <w:bookmarkStart w:id="368" w:name="_Toc528833001"/>
      <w:bookmarkStart w:id="369" w:name="_Toc51330644"/>
      <w:bookmarkStart w:id="370" w:name="_Ref468374294"/>
      <w:bookmarkStart w:id="371" w:name="_Ref468377172"/>
      <w:bookmarkEnd w:id="362"/>
      <w:bookmarkEnd w:id="363"/>
      <w:bookmarkEnd w:id="364"/>
      <w:bookmarkEnd w:id="365"/>
      <w:bookmarkEnd w:id="366"/>
    </w:p>
    <w:p w14:paraId="5461B0AC" w14:textId="63FB5D85" w:rsidR="005A4A36" w:rsidRPr="004270A8" w:rsidRDefault="005A4A36" w:rsidP="005A4A36">
      <w:pPr>
        <w:pStyle w:val="Heading3"/>
        <w:ind w:leftChars="0" w:left="0"/>
        <w:jc w:val="left"/>
        <w:rPr>
          <w:rFonts w:ascii="Arial" w:hAnsi="Arial"/>
          <w:b/>
          <w:bCs/>
          <w:sz w:val="24"/>
        </w:rPr>
      </w:pPr>
      <w:bookmarkStart w:id="372" w:name="_Toc122608740"/>
      <w:r w:rsidRPr="004270A8">
        <w:rPr>
          <w:rFonts w:ascii="Arial" w:hAnsi="Arial"/>
          <w:b/>
          <w:bCs/>
          <w:sz w:val="24"/>
        </w:rPr>
        <w:lastRenderedPageBreak/>
        <w:t>3.2.3 Thiết bị ngoại vi RS-CANFD</w:t>
      </w:r>
      <w:bookmarkEnd w:id="372"/>
    </w:p>
    <w:p w14:paraId="5A0C966B" w14:textId="77777777" w:rsidR="000702D4" w:rsidRPr="004270A8" w:rsidRDefault="000702D4" w:rsidP="006517C7">
      <w:pPr>
        <w:rPr>
          <w:rFonts w:cs="Arial"/>
        </w:rPr>
      </w:pPr>
    </w:p>
    <w:p w14:paraId="6AB7EDC0" w14:textId="517D96BC" w:rsidR="006517C7" w:rsidRPr="002D3610" w:rsidRDefault="006517C7" w:rsidP="002D3610">
      <w:pPr>
        <w:spacing w:line="360" w:lineRule="auto"/>
        <w:rPr>
          <w:rFonts w:cs="Arial"/>
          <w:sz w:val="20"/>
        </w:rPr>
      </w:pPr>
      <w:r w:rsidRPr="002D3610">
        <w:rPr>
          <w:rFonts w:cs="Arial"/>
          <w:sz w:val="20"/>
        </w:rPr>
        <w:t>Phần sau đây mô tả về các tính năng chính của thiết bị ngoại vi RS-CANFD.</w:t>
      </w:r>
    </w:p>
    <w:p w14:paraId="2D28D271" w14:textId="77777777" w:rsidR="006517C7" w:rsidRPr="002D3610" w:rsidRDefault="006517C7" w:rsidP="002D3610">
      <w:pPr>
        <w:pStyle w:val="ListParagraph"/>
        <w:widowControl/>
        <w:numPr>
          <w:ilvl w:val="0"/>
          <w:numId w:val="32"/>
        </w:numPr>
        <w:spacing w:after="160" w:line="360" w:lineRule="auto"/>
        <w:ind w:leftChars="0"/>
        <w:contextualSpacing/>
        <w:jc w:val="left"/>
        <w:rPr>
          <w:rFonts w:cs="Arial"/>
          <w:b/>
          <w:bCs/>
          <w:sz w:val="20"/>
        </w:rPr>
      </w:pPr>
      <w:r w:rsidRPr="002D3610">
        <w:rPr>
          <w:rFonts w:cs="Arial"/>
          <w:b/>
          <w:bCs/>
          <w:sz w:val="20"/>
        </w:rPr>
        <w:t>Đối chiếu với khối CAN_Transmission:</w:t>
      </w:r>
    </w:p>
    <w:p w14:paraId="7EBF7F6A" w14:textId="77777777" w:rsidR="009B3B36" w:rsidRPr="002D3610" w:rsidRDefault="009B3B36" w:rsidP="002D3610">
      <w:pPr>
        <w:pStyle w:val="ListParagraph"/>
        <w:widowControl/>
        <w:numPr>
          <w:ilvl w:val="0"/>
          <w:numId w:val="34"/>
        </w:numPr>
        <w:spacing w:after="160" w:line="360" w:lineRule="auto"/>
        <w:ind w:leftChars="0"/>
        <w:contextualSpacing/>
        <w:jc w:val="left"/>
        <w:rPr>
          <w:rFonts w:cs="Arial"/>
          <w:sz w:val="20"/>
        </w:rPr>
      </w:pPr>
      <w:r w:rsidRPr="002D3610">
        <w:rPr>
          <w:rFonts w:cs="Arial"/>
          <w:sz w:val="20"/>
        </w:rPr>
        <w:t xml:space="preserve">Nhận mảng byte (độ dài động) từ </w:t>
      </w:r>
      <w:bookmarkStart w:id="373" w:name="V10000_Req_02_005"/>
      <w:r w:rsidRPr="002D3610">
        <w:rPr>
          <w:rFonts w:cs="Arial"/>
          <w:sz w:val="20"/>
        </w:rPr>
        <w:t xml:space="preserve">Thuật toán người dùng </w:t>
      </w:r>
      <w:bookmarkEnd w:id="373"/>
      <w:r w:rsidRPr="002D3610">
        <w:rPr>
          <w:rFonts w:cs="Arial"/>
          <w:sz w:val="20"/>
        </w:rPr>
        <w:t xml:space="preserve">m, </w:t>
      </w:r>
      <w:commentRangeStart w:id="374"/>
      <w:r w:rsidRPr="002D3610">
        <w:rPr>
          <w:rFonts w:cs="Arial"/>
          <w:sz w:val="20"/>
        </w:rPr>
        <w:t xml:space="preserve">truyền thông điệp đó </w:t>
      </w:r>
      <w:commentRangeEnd w:id="374"/>
      <w:r w:rsidRPr="002D3610">
        <w:rPr>
          <w:rStyle w:val="CommentReference"/>
          <w:rFonts w:cs="Arial"/>
          <w:sz w:val="20"/>
        </w:rPr>
        <w:commentReference w:id="374"/>
      </w:r>
      <w:r w:rsidRPr="002D3610">
        <w:rPr>
          <w:rFonts w:cs="Arial"/>
          <w:sz w:val="20"/>
        </w:rPr>
        <w:t>qua cổng RS-CANFD, sau đó xuất ra MATLAB (dữ liệu mảng byte).</w:t>
      </w:r>
    </w:p>
    <w:p w14:paraId="23A2AAB7" w14:textId="77777777" w:rsidR="006517C7" w:rsidRPr="002D3610" w:rsidRDefault="006517C7" w:rsidP="002D3610">
      <w:pPr>
        <w:pStyle w:val="ListParagraph"/>
        <w:widowControl/>
        <w:numPr>
          <w:ilvl w:val="0"/>
          <w:numId w:val="32"/>
        </w:numPr>
        <w:spacing w:after="160" w:line="360" w:lineRule="auto"/>
        <w:ind w:leftChars="0"/>
        <w:contextualSpacing/>
        <w:jc w:val="left"/>
        <w:rPr>
          <w:rFonts w:cs="Arial"/>
          <w:b/>
          <w:bCs/>
          <w:sz w:val="20"/>
        </w:rPr>
      </w:pPr>
      <w:r w:rsidRPr="002D3610">
        <w:rPr>
          <w:rFonts w:cs="Arial"/>
          <w:b/>
          <w:bCs/>
          <w:sz w:val="20"/>
        </w:rPr>
        <w:t>Đối chiếu với khối CAN_Reception:</w:t>
      </w:r>
    </w:p>
    <w:p w14:paraId="60AD5367" w14:textId="77777777" w:rsidR="009B3B36" w:rsidRPr="002D3610" w:rsidRDefault="009B3B36" w:rsidP="002D3610">
      <w:pPr>
        <w:pStyle w:val="ListParagraph"/>
        <w:widowControl/>
        <w:numPr>
          <w:ilvl w:val="0"/>
          <w:numId w:val="34"/>
        </w:numPr>
        <w:spacing w:after="160" w:line="360" w:lineRule="auto"/>
        <w:ind w:leftChars="0"/>
        <w:contextualSpacing/>
        <w:jc w:val="left"/>
        <w:rPr>
          <w:rFonts w:cs="Arial"/>
          <w:b/>
          <w:bCs/>
          <w:sz w:val="20"/>
        </w:rPr>
      </w:pPr>
      <w:r w:rsidRPr="002D3610">
        <w:rPr>
          <w:rFonts w:cs="Arial"/>
          <w:sz w:val="20"/>
        </w:rPr>
        <w:t>Nhận mảng byte (độ dài động) từ MATLAB, truyền qua cổng RS-CANFD, xuất ra thuật toán người dùng (dữ liệu mảng byte).</w:t>
      </w:r>
    </w:p>
    <w:p w14:paraId="4431B448" w14:textId="2647102E" w:rsidR="006517C7" w:rsidRPr="004270A8" w:rsidRDefault="006517C7" w:rsidP="006517C7">
      <w:pPr>
        <w:keepNext/>
        <w:widowControl/>
        <w:spacing w:after="160" w:line="259" w:lineRule="auto"/>
        <w:jc w:val="center"/>
        <w:rPr>
          <w:rFonts w:cs="Arial"/>
        </w:rPr>
      </w:pPr>
      <w:r w:rsidRPr="004270A8">
        <w:rPr>
          <w:rFonts w:cs="Arial"/>
          <w:noProof/>
        </w:rPr>
        <w:drawing>
          <wp:inline distT="0" distB="0" distL="0" distR="0" wp14:anchorId="237B8992" wp14:editId="55596547">
            <wp:extent cx="2349796" cy="933893"/>
            <wp:effectExtent l="0" t="0" r="0" b="0"/>
            <wp:docPr id="21504"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59"/>
                    <a:stretch>
                      <a:fillRect/>
                    </a:stretch>
                  </pic:blipFill>
                  <pic:spPr>
                    <a:xfrm>
                      <a:off x="0" y="0"/>
                      <a:ext cx="2381879" cy="946644"/>
                    </a:xfrm>
                    <a:prstGeom prst="rect">
                      <a:avLst/>
                    </a:prstGeom>
                  </pic:spPr>
                </pic:pic>
              </a:graphicData>
            </a:graphic>
          </wp:inline>
        </w:drawing>
      </w:r>
      <w:r w:rsidR="000702D4" w:rsidRPr="004270A8">
        <w:rPr>
          <w:rFonts w:cs="Arial"/>
          <w:noProof/>
        </w:rPr>
        <w:drawing>
          <wp:inline distT="0" distB="0" distL="0" distR="0" wp14:anchorId="0F447A2C" wp14:editId="510FAC12">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0"/>
                    <a:stretch>
                      <a:fillRect/>
                    </a:stretch>
                  </pic:blipFill>
                  <pic:spPr>
                    <a:xfrm>
                      <a:off x="0" y="0"/>
                      <a:ext cx="2856000" cy="995797"/>
                    </a:xfrm>
                    <a:prstGeom prst="rect">
                      <a:avLst/>
                    </a:prstGeom>
                  </pic:spPr>
                </pic:pic>
              </a:graphicData>
            </a:graphic>
          </wp:inline>
        </w:drawing>
      </w:r>
    </w:p>
    <w:p w14:paraId="41DDF56A" w14:textId="6CA0BC65" w:rsidR="006517C7" w:rsidRPr="004270A8" w:rsidRDefault="006517C7" w:rsidP="002D3610">
      <w:pPr>
        <w:pStyle w:val="Caption"/>
        <w:spacing w:line="360" w:lineRule="auto"/>
        <w:jc w:val="center"/>
        <w:rPr>
          <w:rFonts w:ascii="Arial" w:hAnsi="Arial" w:cs="Arial"/>
          <w:b/>
          <w:bCs w:val="0"/>
          <w:color w:val="000000" w:themeColor="text1"/>
        </w:rPr>
      </w:pPr>
      <w:r w:rsidRPr="004270A8">
        <w:rPr>
          <w:rFonts w:ascii="Arial" w:hAnsi="Arial" w:cs="Arial"/>
          <w:b/>
          <w:color w:val="000000" w:themeColor="text1"/>
        </w:rPr>
        <w:t xml:space="preserve">Hình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3 </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9 </w:t>
      </w:r>
      <w:r w:rsidR="00582BBD">
        <w:rPr>
          <w:rFonts w:ascii="Arial" w:hAnsi="Arial" w:cs="Arial"/>
          <w:b/>
          <w:color w:val="000000" w:themeColor="text1"/>
        </w:rPr>
        <w:fldChar w:fldCharType="end"/>
      </w:r>
      <w:r w:rsidRPr="004270A8">
        <w:rPr>
          <w:rFonts w:ascii="Arial" w:hAnsi="Arial" w:cs="Arial"/>
          <w:b/>
          <w:color w:val="000000" w:themeColor="text1"/>
        </w:rPr>
        <w:t>Khối chức năng của RS-CANFD</w:t>
      </w:r>
    </w:p>
    <w:p w14:paraId="7B1CB361" w14:textId="77777777" w:rsidR="006517C7" w:rsidRPr="004270A8" w:rsidRDefault="006517C7" w:rsidP="002D3610">
      <w:pPr>
        <w:spacing w:line="360" w:lineRule="auto"/>
        <w:rPr>
          <w:rFonts w:cs="Arial"/>
        </w:rPr>
      </w:pPr>
    </w:p>
    <w:p w14:paraId="1C60F62A" w14:textId="0B67012E" w:rsidR="002A4AF5" w:rsidRPr="005509DF" w:rsidRDefault="006517C7" w:rsidP="002D3610">
      <w:pPr>
        <w:spacing w:line="360" w:lineRule="auto"/>
        <w:rPr>
          <w:rFonts w:cs="Arial"/>
          <w:sz w:val="20"/>
        </w:rPr>
      </w:pPr>
      <w:r w:rsidRPr="005509DF">
        <w:rPr>
          <w:rFonts w:cs="Arial"/>
          <w:sz w:val="20"/>
        </w:rPr>
        <w:t>Phần sau đây mô tả về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6F01E95E" w14:textId="77777777" w:rsidR="006517C7" w:rsidRPr="005509DF" w:rsidRDefault="006517C7" w:rsidP="002D3610">
      <w:pPr>
        <w:spacing w:line="360" w:lineRule="auto"/>
        <w:rPr>
          <w:rFonts w:cs="Arial"/>
          <w:sz w:val="20"/>
        </w:rPr>
      </w:pPr>
    </w:p>
    <w:p w14:paraId="3762AB3E" w14:textId="5C922EDA" w:rsidR="006517C7" w:rsidRPr="005509DF" w:rsidRDefault="000702D4" w:rsidP="002D3610">
      <w:pPr>
        <w:keepNext/>
        <w:widowControl/>
        <w:spacing w:after="160" w:line="360" w:lineRule="auto"/>
        <w:jc w:val="left"/>
        <w:rPr>
          <w:rFonts w:cs="Arial"/>
          <w:sz w:val="20"/>
        </w:rPr>
      </w:pPr>
      <w:r w:rsidRPr="005509DF">
        <w:rPr>
          <w:rFonts w:cs="Arial"/>
          <w:noProof/>
          <w:sz w:val="20"/>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61"/>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5509DF">
        <w:rPr>
          <w:rFonts w:cs="Arial"/>
          <w:sz w:val="20"/>
        </w:rPr>
        <w:t xml:space="preserve">          </w:t>
      </w:r>
    </w:p>
    <w:p w14:paraId="5F50392C" w14:textId="7BD387BD" w:rsidR="006517C7" w:rsidRPr="005509DF" w:rsidRDefault="006517C7" w:rsidP="002D3610">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10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Giao diện người dùng của khối chức năng S RS-CANFD</w:t>
      </w:r>
    </w:p>
    <w:p w14:paraId="23AE2A0C" w14:textId="77777777" w:rsidR="006517C7" w:rsidRPr="005509DF" w:rsidRDefault="006517C7" w:rsidP="002D3610">
      <w:pPr>
        <w:spacing w:line="360" w:lineRule="auto"/>
        <w:rPr>
          <w:rFonts w:cs="Arial"/>
          <w:sz w:val="20"/>
        </w:rPr>
      </w:pPr>
    </w:p>
    <w:p w14:paraId="6B8FD8C3" w14:textId="77777777" w:rsidR="006517C7" w:rsidRPr="002D3610" w:rsidRDefault="006517C7" w:rsidP="002D3610">
      <w:pPr>
        <w:spacing w:line="360" w:lineRule="auto"/>
        <w:rPr>
          <w:rFonts w:cs="Arial"/>
          <w:sz w:val="20"/>
        </w:rPr>
      </w:pPr>
      <w:r w:rsidRPr="005509DF">
        <w:rPr>
          <w:rFonts w:cs="Arial"/>
          <w:sz w:val="20"/>
        </w:rPr>
        <w:t>Giao diện Người dùng của khối Chức năng S RS-CANFD bao gồm các tham số “Đơn vị RS-CANFD”, “Kênh RS-CANFD”, “</w:t>
      </w:r>
      <w:r w:rsidRPr="002D3610">
        <w:rPr>
          <w:rFonts w:cs="Arial"/>
          <w:sz w:val="20"/>
        </w:rPr>
        <w:t>Tên cổng”. “Đơn vị RS-CANFD” và “kênh RS-CANFD” sẽ được tạo tự động sau khi thay đổi “Tên cổng”.</w:t>
      </w:r>
    </w:p>
    <w:p w14:paraId="087B98D8" w14:textId="77777777" w:rsidR="006517C7" w:rsidRPr="002D3610" w:rsidRDefault="006517C7" w:rsidP="002D3610">
      <w:pPr>
        <w:spacing w:line="360" w:lineRule="auto"/>
        <w:rPr>
          <w:rFonts w:cs="Arial"/>
          <w:sz w:val="20"/>
        </w:rPr>
      </w:pPr>
    </w:p>
    <w:p w14:paraId="08A34E72" w14:textId="56027A45" w:rsidR="006517C7" w:rsidRPr="002D3610" w:rsidRDefault="006517C7" w:rsidP="002D3610">
      <w:pPr>
        <w:spacing w:line="360" w:lineRule="auto"/>
        <w:rPr>
          <w:rFonts w:cs="Arial"/>
          <w:sz w:val="20"/>
        </w:rPr>
      </w:pPr>
      <w:r w:rsidRPr="002D3610">
        <w:rPr>
          <w:rFonts w:cs="Arial"/>
          <w:sz w:val="20"/>
        </w:rPr>
        <w:t>Mục đích của các tham số này chỉ được xác định tên cổng mục tiêu của khối Chức năng S RS-CANFD. Khi xây dựng mô hình, các tham số này sẽ được sinh ra cùng lúc với dữ liệu đầu vào.</w:t>
      </w:r>
    </w:p>
    <w:p w14:paraId="38197AD0" w14:textId="10174CB1" w:rsidR="009B3B36" w:rsidRPr="002D3610" w:rsidRDefault="009B3B36" w:rsidP="002D3610">
      <w:pPr>
        <w:spacing w:line="360" w:lineRule="auto"/>
        <w:rPr>
          <w:rFonts w:cs="Arial"/>
          <w:sz w:val="20"/>
        </w:rPr>
      </w:pPr>
    </w:p>
    <w:p w14:paraId="3189D6BB" w14:textId="120F3E90" w:rsidR="009B3B36" w:rsidRPr="005509DF" w:rsidRDefault="009B3B36" w:rsidP="002D3610">
      <w:pPr>
        <w:spacing w:line="360" w:lineRule="auto"/>
        <w:rPr>
          <w:rFonts w:cs="Arial"/>
          <w:sz w:val="20"/>
        </w:rPr>
      </w:pPr>
      <w:r w:rsidRPr="002D3610">
        <w:rPr>
          <w:rFonts w:cs="Arial"/>
          <w:sz w:val="20"/>
        </w:rPr>
        <w:t xml:space="preserve">- Đối với ID thông báo: ET </w:t>
      </w:r>
      <w:ins w:id="375" w:author="Hiroyasu Nishiumi" w:date="2022-10-20T17:19:00Z">
        <w:r w:rsidR="005D6D1F" w:rsidRPr="002D3610">
          <w:rPr>
            <w:rFonts w:cs="Arial"/>
            <w:sz w:val="20"/>
          </w:rPr>
          <w:t>-</w:t>
        </w:r>
      </w:ins>
      <w:r w:rsidRPr="002D3610">
        <w:rPr>
          <w:rFonts w:cs="Arial"/>
          <w:sz w:val="20"/>
        </w:rPr>
        <w:t xml:space="preserve">VPF đã chuẩn bị sẵn một mảng CAN ID </w:t>
      </w:r>
      <w:commentRangeStart w:id="376"/>
      <w:commentRangeStart w:id="377"/>
      <w:r w:rsidRPr="002D3610">
        <w:rPr>
          <w:rFonts w:cs="Arial"/>
          <w:sz w:val="20"/>
        </w:rPr>
        <w:t xml:space="preserve">(với giá trị ID thông báo mặc định là số đơn vị CAN) cho mỗi đơn vị CAN. Người dùng có thể thay đổi nó theo yêu cầu. </w:t>
      </w:r>
      <w:commentRangeEnd w:id="376"/>
      <w:r w:rsidR="00DD3ABE" w:rsidRPr="002D3610">
        <w:rPr>
          <w:rStyle w:val="CommentReference"/>
          <w:rFonts w:cs="Arial"/>
          <w:sz w:val="20"/>
        </w:rPr>
        <w:commentReference w:id="376"/>
      </w:r>
      <w:commentRangeEnd w:id="377"/>
      <w:r w:rsidR="00C54A71" w:rsidRPr="002D3610">
        <w:rPr>
          <w:rStyle w:val="CommentReference"/>
          <w:rFonts w:cs="Arial"/>
          <w:sz w:val="20"/>
        </w:rPr>
        <w:commentReference w:id="377"/>
      </w:r>
      <w:r w:rsidRPr="002D3610">
        <w:rPr>
          <w:rFonts w:cs="Arial"/>
          <w:sz w:val="20"/>
        </w:rPr>
        <w:t xml:space="preserve">ET </w:t>
      </w:r>
      <w:ins w:id="378" w:author="Hiroyasu Nishiumi" w:date="2022-10-20T17:19:00Z">
        <w:r w:rsidR="005D6D1F" w:rsidRPr="002D3610">
          <w:rPr>
            <w:rFonts w:cs="Arial"/>
            <w:sz w:val="20"/>
          </w:rPr>
          <w:t>-</w:t>
        </w:r>
      </w:ins>
      <w:r w:rsidRPr="002D3610">
        <w:rPr>
          <w:rFonts w:cs="Arial"/>
          <w:sz w:val="20"/>
        </w:rPr>
        <w:t xml:space="preserve">Hỗ trợ VPF lấy ID và ID </w:t>
      </w:r>
      <w:bookmarkStart w:id="379" w:name="V10000_Req_02_006"/>
      <w:r w:rsidRPr="002D3610">
        <w:rPr>
          <w:rFonts w:cs="Arial"/>
          <w:sz w:val="20"/>
        </w:rPr>
        <w:t xml:space="preserve">căng thẳng </w:t>
      </w:r>
      <w:bookmarkEnd w:id="379"/>
      <w:r w:rsidRPr="002D3610">
        <w:rPr>
          <w:rFonts w:cs="Arial"/>
          <w:sz w:val="20"/>
        </w:rPr>
        <w:t xml:space="preserve">từ </w:t>
      </w:r>
      <w:r w:rsidRPr="002D3610">
        <w:rPr>
          <w:rFonts w:cs="Arial"/>
          <w:sz w:val="20"/>
        </w:rPr>
        <w:lastRenderedPageBreak/>
        <w:t xml:space="preserve">khối CAN Pack và </w:t>
      </w:r>
      <w:commentRangeStart w:id="380"/>
      <w:r w:rsidRPr="002D3610">
        <w:rPr>
          <w:rFonts w:cs="Arial"/>
          <w:sz w:val="20"/>
        </w:rPr>
        <w:t xml:space="preserve">d CAN </w:t>
      </w:r>
      <w:commentRangeEnd w:id="380"/>
      <w:r w:rsidRPr="002D3610">
        <w:rPr>
          <w:rStyle w:val="CommentReference"/>
          <w:rFonts w:cs="Arial"/>
          <w:sz w:val="20"/>
        </w:rPr>
        <w:commentReference w:id="380"/>
      </w:r>
      <w:r w:rsidRPr="002D3610">
        <w:rPr>
          <w:rFonts w:cs="Arial"/>
          <w:sz w:val="20"/>
        </w:rPr>
        <w:t>Unpack cho từng thiết bị và đặt thành mảng CAN ID khi tạo.</w:t>
      </w:r>
    </w:p>
    <w:p w14:paraId="68E5D7A6" w14:textId="77777777" w:rsidR="009B3B36" w:rsidRPr="005509DF" w:rsidRDefault="009B3B36" w:rsidP="002D3610">
      <w:pPr>
        <w:spacing w:line="360" w:lineRule="auto"/>
        <w:rPr>
          <w:rFonts w:cs="Arial"/>
          <w:sz w:val="20"/>
        </w:rPr>
      </w:pPr>
    </w:p>
    <w:p w14:paraId="5F96F827" w14:textId="09ED1C8F" w:rsidR="009B3B36" w:rsidRPr="005509DF" w:rsidRDefault="009B3B36" w:rsidP="002D3610">
      <w:pPr>
        <w:spacing w:line="360" w:lineRule="auto"/>
        <w:jc w:val="center"/>
        <w:rPr>
          <w:rFonts w:cs="Arial"/>
          <w:sz w:val="20"/>
        </w:rPr>
      </w:pPr>
      <w:r w:rsidRPr="005509DF">
        <w:rPr>
          <w:rFonts w:cs="Arial"/>
          <w:noProof/>
          <w:sz w:val="20"/>
        </w:rPr>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stretch>
                      <a:fillRect/>
                    </a:stretch>
                  </pic:blipFill>
                  <pic:spPr>
                    <a:xfrm>
                      <a:off x="0" y="0"/>
                      <a:ext cx="2377749" cy="2490706"/>
                    </a:xfrm>
                    <a:prstGeom prst="rect">
                      <a:avLst/>
                    </a:prstGeom>
                  </pic:spPr>
                </pic:pic>
              </a:graphicData>
            </a:graphic>
          </wp:inline>
        </w:drawing>
      </w:r>
      <w:r w:rsidRPr="005509DF">
        <w:rPr>
          <w:rFonts w:cs="Arial"/>
          <w:noProof/>
          <w:sz w:val="20"/>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3"/>
                    <a:stretch>
                      <a:fillRect/>
                    </a:stretch>
                  </pic:blipFill>
                  <pic:spPr>
                    <a:xfrm>
                      <a:off x="0" y="0"/>
                      <a:ext cx="2181989" cy="2483312"/>
                    </a:xfrm>
                    <a:prstGeom prst="rect">
                      <a:avLst/>
                    </a:prstGeom>
                  </pic:spPr>
                </pic:pic>
              </a:graphicData>
            </a:graphic>
          </wp:inline>
        </w:drawing>
      </w:r>
    </w:p>
    <w:p w14:paraId="2926467F" w14:textId="77777777" w:rsidR="009B3B36" w:rsidRPr="005509DF" w:rsidRDefault="009B3B36" w:rsidP="002D3610">
      <w:pPr>
        <w:spacing w:line="360" w:lineRule="auto"/>
        <w:rPr>
          <w:rFonts w:cs="Arial"/>
          <w:sz w:val="20"/>
        </w:rPr>
      </w:pPr>
    </w:p>
    <w:p w14:paraId="3C6B4017" w14:textId="3CF3822C" w:rsidR="009B3B36" w:rsidRPr="005509DF" w:rsidRDefault="009B3B36" w:rsidP="002D3610">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11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Thông tin từ CAN Pack và CAN Unpack</w:t>
      </w:r>
    </w:p>
    <w:p w14:paraId="25DCAD2A" w14:textId="77777777" w:rsidR="009B3B36" w:rsidRPr="005509DF" w:rsidRDefault="009B3B36" w:rsidP="002D3610">
      <w:pPr>
        <w:spacing w:line="360" w:lineRule="auto"/>
        <w:rPr>
          <w:rFonts w:cs="Arial"/>
          <w:sz w:val="20"/>
        </w:rPr>
      </w:pPr>
    </w:p>
    <w:p w14:paraId="219C5A7D" w14:textId="7549A8C6" w:rsidR="009B3B36" w:rsidRPr="005509DF" w:rsidRDefault="009B3B36" w:rsidP="002D3610">
      <w:pPr>
        <w:spacing w:line="360" w:lineRule="auto"/>
        <w:rPr>
          <w:rFonts w:cs="Arial"/>
          <w:sz w:val="20"/>
        </w:rPr>
      </w:pPr>
      <w:r w:rsidRPr="005509DF">
        <w:rPr>
          <w:rFonts w:cs="Arial"/>
          <w:sz w:val="20"/>
        </w:rPr>
        <w:t>- Cấu hình cấu hình giữa MATLAB và VLAB:</w:t>
      </w:r>
    </w:p>
    <w:p w14:paraId="0648277C" w14:textId="77777777" w:rsidR="009B3B36" w:rsidRPr="005509DF" w:rsidRDefault="009B3B36" w:rsidP="002D3610">
      <w:pPr>
        <w:spacing w:line="360" w:lineRule="auto"/>
        <w:rPr>
          <w:rFonts w:cs="Arial"/>
          <w:sz w:val="20"/>
        </w:rPr>
      </w:pPr>
    </w:p>
    <w:p w14:paraId="191F6AC2" w14:textId="77777777" w:rsidR="009B3B36" w:rsidRPr="005509DF" w:rsidRDefault="009B3B36" w:rsidP="002D3610">
      <w:pPr>
        <w:spacing w:line="360" w:lineRule="auto"/>
        <w:rPr>
          <w:rFonts w:cs="Arial"/>
          <w:sz w:val="20"/>
        </w:rPr>
      </w:pPr>
      <w:r w:rsidRPr="005509DF">
        <w:rPr>
          <w:rFonts w:cs="Arial"/>
          <w:noProof/>
          <w:sz w:val="20"/>
        </w:rPr>
        <w:drawing>
          <wp:inline distT="0" distB="0" distL="0" distR="0" wp14:anchorId="056C755B" wp14:editId="2CDED97C">
            <wp:extent cx="6858000" cy="2640965"/>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6858000" cy="2640965"/>
                    </a:xfrm>
                    <a:prstGeom prst="rect">
                      <a:avLst/>
                    </a:prstGeom>
                  </pic:spPr>
                </pic:pic>
              </a:graphicData>
            </a:graphic>
          </wp:inline>
        </w:drawing>
      </w:r>
    </w:p>
    <w:p w14:paraId="654F5C7B" w14:textId="57F69933" w:rsidR="009B3B36" w:rsidRPr="005509DF" w:rsidRDefault="009B3B36" w:rsidP="002D3610">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12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Cấu hình cấu hình mô hình sử dụng RS-CANFD</w:t>
      </w:r>
    </w:p>
    <w:p w14:paraId="309BC9E1" w14:textId="77777777" w:rsidR="009B3B36" w:rsidRPr="005509DF" w:rsidRDefault="009B3B36" w:rsidP="002D3610">
      <w:pPr>
        <w:spacing w:line="360" w:lineRule="auto"/>
        <w:rPr>
          <w:rFonts w:cs="Arial"/>
          <w:sz w:val="20"/>
        </w:rPr>
      </w:pPr>
    </w:p>
    <w:p w14:paraId="2CA7BC02" w14:textId="77777777" w:rsidR="009B3B36" w:rsidRPr="002D3610" w:rsidRDefault="009B3B36" w:rsidP="002D3610">
      <w:pPr>
        <w:spacing w:line="360" w:lineRule="auto"/>
        <w:rPr>
          <w:rFonts w:cs="Arial"/>
          <w:sz w:val="20"/>
        </w:rPr>
      </w:pPr>
      <w:r w:rsidRPr="002D3610">
        <w:rPr>
          <w:rFonts w:cs="Arial"/>
          <w:sz w:val="20"/>
        </w:rPr>
        <w:t xml:space="preserve">Người dùng phải kết nối khối CAN Reception và khối CAN tra </w:t>
      </w:r>
      <w:bookmarkStart w:id="381" w:name="V10000_Req_02_007"/>
      <w:r w:rsidRPr="002D3610">
        <w:rPr>
          <w:rFonts w:cs="Arial"/>
          <w:sz w:val="20"/>
        </w:rPr>
        <w:t xml:space="preserve">nsmissio </w:t>
      </w:r>
      <w:bookmarkEnd w:id="381"/>
      <w:r w:rsidRPr="002D3610">
        <w:rPr>
          <w:rFonts w:cs="Arial"/>
          <w:sz w:val="20"/>
        </w:rPr>
        <w:t xml:space="preserve">n và </w:t>
      </w:r>
      <w:commentRangeStart w:id="382"/>
      <w:r w:rsidRPr="002D3610">
        <w:rPr>
          <w:rFonts w:cs="Arial"/>
          <w:sz w:val="20"/>
        </w:rPr>
        <w:t xml:space="preserve">CAN Pack </w:t>
      </w:r>
      <w:commentRangeEnd w:id="382"/>
      <w:r w:rsidRPr="002D3610">
        <w:rPr>
          <w:rStyle w:val="CommentReference"/>
          <w:rFonts w:cs="Arial"/>
          <w:sz w:val="20"/>
        </w:rPr>
        <w:commentReference w:id="382"/>
      </w:r>
      <w:r w:rsidRPr="002D3610">
        <w:rPr>
          <w:rFonts w:cs="Arial"/>
          <w:sz w:val="20"/>
        </w:rPr>
        <w:t>/Unpack giống như cấu trúc trên để tiến hành ETVPF với RS-CANFD.</w:t>
      </w:r>
    </w:p>
    <w:p w14:paraId="39E45E43" w14:textId="77036FE7" w:rsidR="005D6D1F" w:rsidRPr="002D3610" w:rsidRDefault="005D6D1F" w:rsidP="002D3610">
      <w:pPr>
        <w:spacing w:line="360" w:lineRule="auto"/>
        <w:rPr>
          <w:ins w:id="383" w:author="Hiroyasu Nishiumi" w:date="2022-10-20T17:25:00Z"/>
        </w:rPr>
      </w:pPr>
      <w:ins w:id="384" w:author="Hiroyasu Nishiumi" w:date="2022-10-20T17:25:00Z">
        <w:r w:rsidRPr="002D3610">
          <w:rPr>
            <w:rFonts w:cs="Arial"/>
            <w:sz w:val="20"/>
          </w:rPr>
          <w:br w:type="page"/>
        </w:r>
      </w:ins>
    </w:p>
    <w:p w14:paraId="0900F966" w14:textId="515EFF57" w:rsidR="009B3B36" w:rsidRPr="002D3610" w:rsidRDefault="009B3B36" w:rsidP="009B3B36">
      <w:pPr>
        <w:rPr>
          <w:ins w:id="385" w:author="Hiroyasu Nishiumi" w:date="2022-10-20T17:25:00Z"/>
          <w:rFonts w:cs="Arial"/>
          <w:sz w:val="20"/>
        </w:rPr>
      </w:pPr>
      <w:r w:rsidRPr="002D3610">
        <w:rPr>
          <w:rFonts w:cs="Arial"/>
          <w:sz w:val="20"/>
        </w:rPr>
        <w:lastRenderedPageBreak/>
        <w:t>- Hỗ trợ ETVPF Box công cụ Mạng Xe để tích hợp với mô-đun CAN của ETVPF.</w:t>
      </w:r>
    </w:p>
    <w:p w14:paraId="44768E63" w14:textId="4E70FC1E" w:rsidR="005D6D1F" w:rsidRPr="002D3610" w:rsidRDefault="005D6D1F" w:rsidP="009B3B36">
      <w:pPr>
        <w:rPr>
          <w:rFonts w:cs="Arial"/>
          <w:sz w:val="20"/>
        </w:rPr>
      </w:pPr>
      <w:ins w:id="386" w:author="Hiroyasu Nishiumi" w:date="2022-10-20T17:25:00Z">
        <w:r w:rsidRPr="002D3610">
          <w:rPr>
            <w:rFonts w:cs="Arial"/>
            <w:noProof/>
            <w:sz w:val="20"/>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6CC3ECE9" w:rsidR="006379B6" w:rsidRPr="002D3610" w:rsidRDefault="006379B6" w:rsidP="004D38BE">
      <w:pPr>
        <w:rPr>
          <w:ins w:id="387" w:author="Hiroyasu Nishiumi" w:date="2022-10-20T17:26:00Z"/>
          <w:sz w:val="20"/>
        </w:rPr>
      </w:pPr>
    </w:p>
    <w:p w14:paraId="4B841280" w14:textId="68AC7024" w:rsidR="005D6D1F" w:rsidRPr="002D3610" w:rsidRDefault="00D84E65" w:rsidP="00D84E65">
      <w:pPr>
        <w:pStyle w:val="Caption"/>
        <w:jc w:val="center"/>
        <w:rPr>
          <w:ins w:id="388" w:author="Hiroyasu Nishiumi" w:date="2022-10-20T17:27:00Z"/>
          <w:rFonts w:ascii="Arial" w:eastAsiaTheme="majorEastAsia" w:hAnsi="Arial" w:cs="Arial"/>
          <w:b/>
          <w:bCs w:val="0"/>
          <w:color w:val="000000" w:themeColor="text1"/>
          <w:sz w:val="20"/>
          <w:szCs w:val="20"/>
        </w:rPr>
      </w:pPr>
      <w:r w:rsidRPr="002D3610">
        <w:rPr>
          <w:rFonts w:ascii="Arial" w:hAnsi="Arial" w:cs="Arial"/>
          <w:b/>
          <w:bCs w:val="0"/>
          <w:sz w:val="20"/>
          <w:szCs w:val="20"/>
        </w:rPr>
        <w:t xml:space="preserve">Hình </w:t>
      </w:r>
      <w:r w:rsidR="00582BBD" w:rsidRPr="002D3610">
        <w:rPr>
          <w:rFonts w:ascii="Arial" w:hAnsi="Arial" w:cs="Arial"/>
          <w:b/>
          <w:bCs w:val="0"/>
          <w:sz w:val="20"/>
          <w:szCs w:val="20"/>
        </w:rPr>
        <w:fldChar w:fldCharType="begin"/>
      </w:r>
      <w:r w:rsidR="00582BBD" w:rsidRPr="002D3610">
        <w:rPr>
          <w:rFonts w:ascii="Arial" w:hAnsi="Arial" w:cs="Arial"/>
          <w:b/>
          <w:bCs w:val="0"/>
          <w:sz w:val="20"/>
          <w:szCs w:val="20"/>
        </w:rPr>
        <w:instrText xml:space="preserve"> STYLEREF 1 \s </w:instrText>
      </w:r>
      <w:r w:rsidR="00582BBD" w:rsidRPr="002D3610">
        <w:rPr>
          <w:rFonts w:ascii="Arial" w:hAnsi="Arial" w:cs="Arial"/>
          <w:b/>
          <w:bCs w:val="0"/>
          <w:sz w:val="20"/>
          <w:szCs w:val="20"/>
        </w:rPr>
        <w:fldChar w:fldCharType="separate"/>
      </w:r>
      <w:r w:rsidR="00C36135" w:rsidRPr="002D3610">
        <w:rPr>
          <w:rFonts w:ascii="Arial" w:hAnsi="Arial" w:cs="Arial"/>
          <w:b/>
          <w:bCs w:val="0"/>
          <w:noProof/>
          <w:sz w:val="20"/>
          <w:szCs w:val="20"/>
        </w:rPr>
        <w:t xml:space="preserve">3 </w:t>
      </w:r>
      <w:r w:rsidR="00582BBD" w:rsidRPr="002D3610">
        <w:rPr>
          <w:rFonts w:ascii="Arial" w:hAnsi="Arial" w:cs="Arial"/>
          <w:b/>
          <w:bCs w:val="0"/>
          <w:sz w:val="20"/>
          <w:szCs w:val="20"/>
        </w:rPr>
        <w:fldChar w:fldCharType="end"/>
      </w:r>
      <w:r w:rsidR="00582BBD" w:rsidRPr="002D3610">
        <w:rPr>
          <w:rFonts w:ascii="Arial" w:hAnsi="Arial" w:cs="Arial"/>
          <w:b/>
          <w:bCs w:val="0"/>
          <w:sz w:val="20"/>
          <w:szCs w:val="20"/>
        </w:rPr>
        <w:noBreakHyphen/>
      </w:r>
      <w:r w:rsidR="00582BBD" w:rsidRPr="002D3610">
        <w:rPr>
          <w:rFonts w:ascii="Arial" w:hAnsi="Arial" w:cs="Arial"/>
          <w:b/>
          <w:bCs w:val="0"/>
          <w:sz w:val="20"/>
          <w:szCs w:val="20"/>
        </w:rPr>
        <w:fldChar w:fldCharType="begin"/>
      </w:r>
      <w:r w:rsidR="00582BBD" w:rsidRPr="002D3610">
        <w:rPr>
          <w:rFonts w:ascii="Arial" w:hAnsi="Arial" w:cs="Arial"/>
          <w:b/>
          <w:bCs w:val="0"/>
          <w:sz w:val="20"/>
          <w:szCs w:val="20"/>
        </w:rPr>
        <w:instrText xml:space="preserve"> SEQ Figure \* ARABIC \s 1 </w:instrText>
      </w:r>
      <w:r w:rsidR="00582BBD" w:rsidRPr="002D3610">
        <w:rPr>
          <w:rFonts w:ascii="Arial" w:hAnsi="Arial" w:cs="Arial"/>
          <w:b/>
          <w:bCs w:val="0"/>
          <w:sz w:val="20"/>
          <w:szCs w:val="20"/>
        </w:rPr>
        <w:fldChar w:fldCharType="separate"/>
      </w:r>
      <w:r w:rsidR="00C36135" w:rsidRPr="002D3610">
        <w:rPr>
          <w:rFonts w:ascii="Arial" w:hAnsi="Arial" w:cs="Arial"/>
          <w:b/>
          <w:bCs w:val="0"/>
          <w:noProof/>
          <w:sz w:val="20"/>
          <w:szCs w:val="20"/>
        </w:rPr>
        <w:t>13</w:t>
      </w:r>
      <w:r w:rsidR="00582BBD" w:rsidRPr="002D3610">
        <w:rPr>
          <w:rFonts w:ascii="Arial" w:hAnsi="Arial" w:cs="Arial"/>
          <w:b/>
          <w:bCs w:val="0"/>
          <w:sz w:val="20"/>
          <w:szCs w:val="20"/>
        </w:rPr>
        <w:fldChar w:fldCharType="end"/>
      </w:r>
      <w:r w:rsidRPr="002D3610">
        <w:rPr>
          <w:rFonts w:ascii="Arial" w:hAnsi="Arial" w:cs="Arial"/>
          <w:b/>
          <w:color w:val="000000" w:themeColor="text1"/>
          <w:sz w:val="20"/>
          <w:szCs w:val="20"/>
        </w:rPr>
        <w:t xml:space="preserve"> </w:t>
      </w:r>
      <w:ins w:id="389" w:author="Hiroyasu Nishiumi" w:date="2022-10-20T17:27:00Z">
        <w:r w:rsidR="005D6D1F" w:rsidRPr="002D3610">
          <w:rPr>
            <w:rFonts w:ascii="Arial" w:hAnsi="Arial" w:cs="Arial"/>
            <w:b/>
            <w:color w:val="000000" w:themeColor="text1"/>
            <w:sz w:val="20"/>
            <w:szCs w:val="20"/>
          </w:rPr>
          <w:t>Model structure for using RS-CANFD</w:t>
        </w:r>
      </w:ins>
    </w:p>
    <w:p w14:paraId="51D198C1" w14:textId="77777777" w:rsidR="005D6D1F" w:rsidRPr="002D3610" w:rsidRDefault="005D6D1F" w:rsidP="009B3B36">
      <w:pPr>
        <w:rPr>
          <w:rFonts w:cs="Arial"/>
          <w:sz w:val="20"/>
        </w:rPr>
      </w:pPr>
    </w:p>
    <w:p w14:paraId="20AF94ED" w14:textId="77777777" w:rsidR="006379B6" w:rsidRPr="002D3610" w:rsidRDefault="006379B6" w:rsidP="004D38BE">
      <w:pPr>
        <w:widowControl/>
        <w:spacing w:line="360" w:lineRule="auto"/>
        <w:jc w:val="left"/>
        <w:rPr>
          <w:rFonts w:cs="Arial"/>
          <w:sz w:val="20"/>
        </w:rPr>
      </w:pPr>
      <w:r w:rsidRPr="002D3610">
        <w:rPr>
          <w:rFonts w:cs="Arial"/>
          <w:sz w:val="20"/>
        </w:rPr>
        <w:t>- Tên cổng CAN (F1KM-S1 và F1KM-S4 giống nhau)</w:t>
      </w:r>
    </w:p>
    <w:p w14:paraId="7A225620" w14:textId="3E536752" w:rsidR="006379B6" w:rsidRPr="002D3610" w:rsidRDefault="006379B6" w:rsidP="004D38BE">
      <w:pPr>
        <w:widowControl/>
        <w:spacing w:line="360" w:lineRule="auto"/>
        <w:ind w:firstLine="142"/>
        <w:jc w:val="left"/>
        <w:rPr>
          <w:rFonts w:cs="Arial"/>
          <w:sz w:val="20"/>
        </w:rPr>
      </w:pPr>
      <w:r w:rsidRPr="002D3610">
        <w:rPr>
          <w:rFonts w:cs="Arial"/>
          <w:sz w:val="20"/>
        </w:rPr>
        <w:t>CÓ 0 RX (P0_1)</w:t>
      </w:r>
    </w:p>
    <w:p w14:paraId="124EF36D" w14:textId="77777777" w:rsidR="006379B6" w:rsidRPr="002D3610" w:rsidRDefault="006379B6" w:rsidP="004D38BE">
      <w:pPr>
        <w:widowControl/>
        <w:spacing w:line="360" w:lineRule="auto"/>
        <w:ind w:firstLine="142"/>
        <w:jc w:val="left"/>
        <w:rPr>
          <w:rFonts w:cs="Arial"/>
          <w:sz w:val="20"/>
        </w:rPr>
      </w:pPr>
      <w:r w:rsidRPr="002D3610">
        <w:rPr>
          <w:rFonts w:cs="Arial"/>
          <w:sz w:val="20"/>
        </w:rPr>
        <w:t>CÓ THỂ 0 TX (P0_0)</w:t>
      </w:r>
    </w:p>
    <w:p w14:paraId="79DD625A" w14:textId="77777777" w:rsidR="006379B6" w:rsidRPr="002D3610" w:rsidRDefault="006379B6" w:rsidP="004D38BE">
      <w:pPr>
        <w:widowControl/>
        <w:spacing w:line="360" w:lineRule="auto"/>
        <w:ind w:firstLine="142"/>
        <w:jc w:val="left"/>
        <w:rPr>
          <w:rFonts w:cs="Arial"/>
          <w:sz w:val="20"/>
        </w:rPr>
      </w:pPr>
      <w:r w:rsidRPr="002D3610">
        <w:rPr>
          <w:rFonts w:cs="Arial"/>
          <w:sz w:val="20"/>
        </w:rPr>
        <w:t>CAN1 RX (P0_2)</w:t>
      </w:r>
    </w:p>
    <w:p w14:paraId="3D131B05" w14:textId="77777777" w:rsidR="006379B6" w:rsidRPr="002D3610" w:rsidRDefault="006379B6" w:rsidP="004D38BE">
      <w:pPr>
        <w:widowControl/>
        <w:spacing w:line="360" w:lineRule="auto"/>
        <w:ind w:firstLine="142"/>
        <w:jc w:val="left"/>
        <w:rPr>
          <w:rFonts w:cs="Arial"/>
          <w:sz w:val="20"/>
        </w:rPr>
      </w:pPr>
      <w:r w:rsidRPr="002D3610">
        <w:rPr>
          <w:rFonts w:cs="Arial"/>
          <w:sz w:val="20"/>
        </w:rPr>
        <w:t>CAN1 TX (P0_3)</w:t>
      </w:r>
    </w:p>
    <w:p w14:paraId="21006044" w14:textId="77777777" w:rsidR="006379B6" w:rsidRPr="002D3610" w:rsidRDefault="006379B6" w:rsidP="004D38BE">
      <w:pPr>
        <w:widowControl/>
        <w:spacing w:line="360" w:lineRule="auto"/>
        <w:ind w:firstLine="142"/>
        <w:jc w:val="left"/>
        <w:rPr>
          <w:rFonts w:cs="Arial"/>
          <w:sz w:val="20"/>
        </w:rPr>
      </w:pPr>
      <w:r w:rsidRPr="002D3610">
        <w:rPr>
          <w:rFonts w:cs="Arial"/>
          <w:sz w:val="20"/>
        </w:rPr>
        <w:t>CAN2 RX (P0_5)</w:t>
      </w:r>
    </w:p>
    <w:p w14:paraId="2679D531" w14:textId="77777777" w:rsidR="006379B6" w:rsidRPr="002D3610" w:rsidRDefault="006379B6" w:rsidP="004D38BE">
      <w:pPr>
        <w:widowControl/>
        <w:spacing w:line="360" w:lineRule="auto"/>
        <w:ind w:firstLine="142"/>
        <w:jc w:val="left"/>
        <w:rPr>
          <w:rFonts w:cs="Arial"/>
          <w:sz w:val="20"/>
        </w:rPr>
      </w:pPr>
      <w:r w:rsidRPr="002D3610">
        <w:rPr>
          <w:rFonts w:cs="Arial"/>
          <w:sz w:val="20"/>
        </w:rPr>
        <w:t>CAN2 TX (P0_4)</w:t>
      </w:r>
    </w:p>
    <w:p w14:paraId="2AF46D07" w14:textId="77777777" w:rsidR="006379B6" w:rsidRPr="002D3610" w:rsidRDefault="006379B6" w:rsidP="004D38BE">
      <w:pPr>
        <w:widowControl/>
        <w:spacing w:line="360" w:lineRule="auto"/>
        <w:ind w:firstLine="142"/>
        <w:jc w:val="left"/>
        <w:rPr>
          <w:rFonts w:cs="Arial"/>
          <w:sz w:val="20"/>
        </w:rPr>
      </w:pPr>
      <w:r w:rsidRPr="002D3610">
        <w:rPr>
          <w:rFonts w:cs="Arial"/>
          <w:sz w:val="20"/>
        </w:rPr>
        <w:t>CAN3 RX (P0_7)</w:t>
      </w:r>
    </w:p>
    <w:p w14:paraId="7E07702B" w14:textId="77777777" w:rsidR="006379B6" w:rsidRPr="002D3610" w:rsidRDefault="006379B6" w:rsidP="004D38BE">
      <w:pPr>
        <w:widowControl/>
        <w:spacing w:line="360" w:lineRule="auto"/>
        <w:ind w:firstLine="142"/>
        <w:jc w:val="left"/>
        <w:rPr>
          <w:rFonts w:cs="Arial"/>
          <w:sz w:val="20"/>
        </w:rPr>
      </w:pPr>
      <w:r w:rsidRPr="002D3610">
        <w:rPr>
          <w:rFonts w:cs="Arial"/>
          <w:sz w:val="20"/>
        </w:rPr>
        <w:t>CAN3 TX (P0_8)</w:t>
      </w:r>
    </w:p>
    <w:p w14:paraId="7E671E86" w14:textId="77777777" w:rsidR="006379B6" w:rsidRPr="002D3610" w:rsidRDefault="006379B6" w:rsidP="004D38BE">
      <w:pPr>
        <w:widowControl/>
        <w:spacing w:line="360" w:lineRule="auto"/>
        <w:ind w:firstLine="142"/>
        <w:jc w:val="left"/>
        <w:rPr>
          <w:rFonts w:cs="Arial"/>
          <w:sz w:val="20"/>
        </w:rPr>
      </w:pPr>
      <w:r w:rsidRPr="002D3610">
        <w:rPr>
          <w:rFonts w:cs="Arial"/>
          <w:sz w:val="20"/>
        </w:rPr>
        <w:t>CAN4 RX (P0_9)</w:t>
      </w:r>
    </w:p>
    <w:p w14:paraId="550AF317" w14:textId="77777777" w:rsidR="006379B6" w:rsidRPr="002D3610" w:rsidRDefault="006379B6" w:rsidP="004D38BE">
      <w:pPr>
        <w:widowControl/>
        <w:spacing w:line="360" w:lineRule="auto"/>
        <w:ind w:firstLine="142"/>
        <w:jc w:val="left"/>
        <w:rPr>
          <w:rFonts w:cs="Arial"/>
          <w:sz w:val="20"/>
        </w:rPr>
      </w:pPr>
      <w:r w:rsidRPr="002D3610">
        <w:rPr>
          <w:rFonts w:cs="Arial"/>
          <w:sz w:val="20"/>
        </w:rPr>
        <w:t>CAN4 TX (P0_10)</w:t>
      </w:r>
    </w:p>
    <w:p w14:paraId="201C8F4D" w14:textId="77777777" w:rsidR="006379B6" w:rsidRPr="002D3610" w:rsidRDefault="006379B6" w:rsidP="004D38BE">
      <w:pPr>
        <w:widowControl/>
        <w:spacing w:line="360" w:lineRule="auto"/>
        <w:ind w:firstLine="142"/>
        <w:jc w:val="left"/>
        <w:rPr>
          <w:rFonts w:cs="Arial"/>
          <w:sz w:val="20"/>
        </w:rPr>
      </w:pPr>
      <w:r w:rsidRPr="002D3610">
        <w:rPr>
          <w:rFonts w:cs="Arial"/>
          <w:sz w:val="20"/>
        </w:rPr>
        <w:t>CAN5 RX (P0_13)</w:t>
      </w:r>
    </w:p>
    <w:p w14:paraId="64C26769" w14:textId="02B23D91" w:rsidR="009B3B36" w:rsidRPr="002D3610" w:rsidRDefault="006379B6" w:rsidP="004D38BE">
      <w:pPr>
        <w:widowControl/>
        <w:spacing w:line="360" w:lineRule="auto"/>
        <w:ind w:firstLine="142"/>
        <w:jc w:val="left"/>
        <w:rPr>
          <w:rFonts w:cs="Arial"/>
          <w:sz w:val="20"/>
        </w:rPr>
      </w:pPr>
      <w:r w:rsidRPr="002D3610">
        <w:rPr>
          <w:rFonts w:cs="Arial"/>
          <w:sz w:val="20"/>
        </w:rPr>
        <w:t>CAN5 TX (P0_14)</w:t>
      </w:r>
    </w:p>
    <w:p w14:paraId="0E6C5EC4" w14:textId="46D90BE1" w:rsidR="006517C7" w:rsidRPr="002D3610" w:rsidRDefault="006517C7" w:rsidP="004D38BE">
      <w:pPr>
        <w:spacing w:line="360" w:lineRule="auto"/>
        <w:rPr>
          <w:rFonts w:cs="Arial"/>
          <w:sz w:val="20"/>
        </w:rPr>
      </w:pPr>
    </w:p>
    <w:p w14:paraId="0FA98F28" w14:textId="13A668DA" w:rsidR="008A3FCF" w:rsidRPr="002D3610" w:rsidRDefault="008A3FCF" w:rsidP="004D38BE">
      <w:pPr>
        <w:spacing w:line="360" w:lineRule="auto"/>
        <w:rPr>
          <w:rFonts w:cs="Arial"/>
          <w:sz w:val="20"/>
        </w:rPr>
      </w:pPr>
      <w:r w:rsidRPr="002D3610">
        <w:rPr>
          <w:rFonts w:cs="Arial"/>
          <w:sz w:val="20"/>
        </w:rPr>
        <w:t xml:space="preserve">- </w:t>
      </w:r>
      <w:bookmarkStart w:id="390" w:name="V10000_CAN_U2C_001"/>
      <w:r w:rsidRPr="002D3610">
        <w:rPr>
          <w:rFonts w:cs="Arial"/>
          <w:sz w:val="20"/>
        </w:rPr>
        <w:t xml:space="preserve">Tên cổng </w:t>
      </w:r>
      <w:commentRangeStart w:id="391"/>
      <w:r w:rsidRPr="002D3610">
        <w:rPr>
          <w:rFonts w:cs="Arial"/>
          <w:sz w:val="20"/>
        </w:rPr>
        <w:t xml:space="preserve">CAN </w:t>
      </w:r>
      <w:commentRangeEnd w:id="391"/>
      <w:r w:rsidR="002755AB" w:rsidRPr="002D3610">
        <w:rPr>
          <w:rStyle w:val="CommentReference"/>
          <w:sz w:val="20"/>
        </w:rPr>
        <w:commentReference w:id="391"/>
      </w:r>
      <w:r w:rsidRPr="002D3610">
        <w:rPr>
          <w:rFonts w:cs="Arial"/>
          <w:sz w:val="20"/>
        </w:rPr>
        <w:t xml:space="preserve">(đối với U2C </w:t>
      </w:r>
      <w:bookmarkEnd w:id="390"/>
      <w:r w:rsidRPr="002D3610">
        <w:rPr>
          <w:rFonts w:cs="Arial"/>
          <w:sz w:val="20"/>
        </w:rPr>
        <w:t>)</w:t>
      </w:r>
    </w:p>
    <w:p w14:paraId="23BEC347" w14:textId="731605AB" w:rsidR="00D06B14" w:rsidRPr="002D3610" w:rsidRDefault="00D06B14" w:rsidP="004D38BE">
      <w:pPr>
        <w:spacing w:line="360" w:lineRule="auto"/>
        <w:rPr>
          <w:rFonts w:cs="Arial"/>
          <w:sz w:val="20"/>
        </w:rPr>
      </w:pPr>
      <w:r w:rsidRPr="002D3610">
        <w:rPr>
          <w:rFonts w:cs="Arial"/>
          <w:sz w:val="20"/>
        </w:rPr>
        <w:t xml:space="preserve">CAN0 </w:t>
      </w:r>
      <w:bookmarkStart w:id="392" w:name="V10000_CAN_U2C_002"/>
      <w:r w:rsidRPr="002D3610">
        <w:rPr>
          <w:rFonts w:cs="Arial"/>
          <w:sz w:val="20"/>
        </w:rPr>
        <w:t xml:space="preserve">RX ( </w:t>
      </w:r>
      <w:bookmarkEnd w:id="392"/>
      <w:r w:rsidRPr="002D3610">
        <w:rPr>
          <w:rFonts w:cs="Arial"/>
          <w:sz w:val="20"/>
        </w:rPr>
        <w:t>TBD)</w:t>
      </w:r>
    </w:p>
    <w:p w14:paraId="6856427F" w14:textId="4DA7CFFA" w:rsidR="00D06B14" w:rsidRPr="002D3610" w:rsidRDefault="00D06B14" w:rsidP="004D38BE">
      <w:pPr>
        <w:spacing w:line="360" w:lineRule="auto"/>
        <w:rPr>
          <w:rFonts w:cs="Arial"/>
          <w:sz w:val="20"/>
        </w:rPr>
      </w:pPr>
      <w:r w:rsidRPr="002D3610">
        <w:rPr>
          <w:rFonts w:cs="Arial"/>
          <w:sz w:val="20"/>
        </w:rPr>
        <w:t>CAN0 TX (TBD)</w:t>
      </w:r>
    </w:p>
    <w:p w14:paraId="5041FBD2" w14:textId="1EA685EE" w:rsidR="00D06B14" w:rsidRPr="002D3610" w:rsidRDefault="00D06B14" w:rsidP="004D38BE">
      <w:pPr>
        <w:spacing w:line="360" w:lineRule="auto"/>
        <w:rPr>
          <w:rFonts w:cs="Arial"/>
          <w:sz w:val="20"/>
        </w:rPr>
      </w:pPr>
      <w:r w:rsidRPr="002D3610">
        <w:rPr>
          <w:rFonts w:cs="Arial"/>
          <w:sz w:val="20"/>
        </w:rPr>
        <w:t>CAN1 RX (TBD)</w:t>
      </w:r>
    </w:p>
    <w:p w14:paraId="0AD919F4" w14:textId="77777777" w:rsidR="00D06B14" w:rsidRPr="002D3610" w:rsidRDefault="00D06B14" w:rsidP="004D38BE">
      <w:pPr>
        <w:spacing w:line="360" w:lineRule="auto"/>
        <w:rPr>
          <w:sz w:val="20"/>
        </w:rPr>
      </w:pPr>
      <w:r w:rsidRPr="002D3610">
        <w:rPr>
          <w:rFonts w:cs="Arial"/>
          <w:sz w:val="20"/>
        </w:rPr>
        <w:t>CAN1 TX (TBD)</w:t>
      </w:r>
    </w:p>
    <w:p w14:paraId="0D5DA1B3" w14:textId="47C065C2" w:rsidR="00D06B14" w:rsidRPr="002D3610" w:rsidRDefault="00D06B14" w:rsidP="004D38BE">
      <w:pPr>
        <w:spacing w:line="360" w:lineRule="auto"/>
        <w:rPr>
          <w:rFonts w:cs="Arial"/>
          <w:sz w:val="20"/>
        </w:rPr>
      </w:pPr>
      <w:r w:rsidRPr="002D3610">
        <w:rPr>
          <w:rFonts w:cs="Arial"/>
          <w:sz w:val="20"/>
        </w:rPr>
        <w:t>CAN2 RX TBD)</w:t>
      </w:r>
    </w:p>
    <w:p w14:paraId="5C10FDA8" w14:textId="1B2F0A01" w:rsidR="00D06B14" w:rsidRPr="002D3610" w:rsidRDefault="00D06B14" w:rsidP="004D38BE">
      <w:pPr>
        <w:spacing w:line="360" w:lineRule="auto"/>
        <w:rPr>
          <w:rFonts w:cs="Arial"/>
          <w:sz w:val="20"/>
        </w:rPr>
      </w:pPr>
      <w:r w:rsidRPr="002D3610">
        <w:rPr>
          <w:rFonts w:cs="Arial"/>
          <w:sz w:val="20"/>
        </w:rPr>
        <w:t>CAN2TX (TBD)</w:t>
      </w:r>
    </w:p>
    <w:p w14:paraId="12E007A0" w14:textId="277041F0" w:rsidR="00D06B14" w:rsidRPr="002D3610" w:rsidRDefault="00D06B14" w:rsidP="004D38BE">
      <w:pPr>
        <w:spacing w:line="360" w:lineRule="auto"/>
        <w:rPr>
          <w:rFonts w:cs="Arial"/>
          <w:sz w:val="20"/>
        </w:rPr>
      </w:pPr>
      <w:r w:rsidRPr="002D3610">
        <w:rPr>
          <w:rFonts w:cs="Arial"/>
          <w:sz w:val="20"/>
        </w:rPr>
        <w:t>CAN3 RX (TBD)</w:t>
      </w:r>
    </w:p>
    <w:p w14:paraId="379146B0" w14:textId="2D3DC49C" w:rsidR="00D06B14" w:rsidRPr="002D3610" w:rsidRDefault="00D06B14" w:rsidP="004D38BE">
      <w:pPr>
        <w:spacing w:line="360" w:lineRule="auto"/>
        <w:rPr>
          <w:rFonts w:cs="Arial"/>
          <w:sz w:val="20"/>
        </w:rPr>
      </w:pPr>
      <w:r w:rsidRPr="002D3610">
        <w:rPr>
          <w:rFonts w:cs="Arial"/>
          <w:sz w:val="20"/>
        </w:rPr>
        <w:t>CAN3TX (TBD)</w:t>
      </w:r>
    </w:p>
    <w:p w14:paraId="5B51A54D" w14:textId="17A0C445" w:rsidR="00D06B14" w:rsidRPr="002D3610" w:rsidRDefault="00D06B14" w:rsidP="004D38BE">
      <w:pPr>
        <w:spacing w:line="360" w:lineRule="auto"/>
        <w:rPr>
          <w:rFonts w:cs="Arial"/>
          <w:sz w:val="20"/>
        </w:rPr>
      </w:pPr>
      <w:r w:rsidRPr="002D3610">
        <w:rPr>
          <w:rFonts w:cs="Arial"/>
          <w:sz w:val="20"/>
        </w:rPr>
        <w:t>CAN4 RX (TBD)</w:t>
      </w:r>
    </w:p>
    <w:p w14:paraId="663F733B" w14:textId="310074AF" w:rsidR="00D06B14" w:rsidRPr="002D3610" w:rsidRDefault="00D06B14" w:rsidP="004D38BE">
      <w:pPr>
        <w:spacing w:line="360" w:lineRule="auto"/>
        <w:rPr>
          <w:rFonts w:cs="Arial"/>
          <w:sz w:val="20"/>
        </w:rPr>
      </w:pPr>
      <w:r w:rsidRPr="002D3610">
        <w:rPr>
          <w:rFonts w:cs="Arial"/>
          <w:sz w:val="20"/>
        </w:rPr>
        <w:t>CAN4TX (TBD)</w:t>
      </w:r>
    </w:p>
    <w:p w14:paraId="2B348CBB" w14:textId="66FCBBC3" w:rsidR="00D06B14" w:rsidRPr="002D3610" w:rsidRDefault="00D06B14" w:rsidP="004D38BE">
      <w:pPr>
        <w:spacing w:line="360" w:lineRule="auto"/>
        <w:rPr>
          <w:rFonts w:cs="Arial"/>
          <w:sz w:val="20"/>
        </w:rPr>
      </w:pPr>
      <w:r w:rsidRPr="002D3610">
        <w:rPr>
          <w:rFonts w:cs="Arial"/>
          <w:sz w:val="20"/>
        </w:rPr>
        <w:lastRenderedPageBreak/>
        <w:t>CAN5 RX (TBD)</w:t>
      </w:r>
    </w:p>
    <w:p w14:paraId="1A07A3CC" w14:textId="4305D94C" w:rsidR="00D06B14" w:rsidRPr="002D3610" w:rsidRDefault="00D06B14" w:rsidP="004D38BE">
      <w:pPr>
        <w:spacing w:line="360" w:lineRule="auto"/>
        <w:rPr>
          <w:rFonts w:cs="Arial"/>
          <w:sz w:val="20"/>
        </w:rPr>
      </w:pPr>
      <w:r w:rsidRPr="002D3610">
        <w:rPr>
          <w:rFonts w:cs="Arial"/>
          <w:sz w:val="20"/>
        </w:rPr>
        <w:t>CAN5TX (TBD)</w:t>
      </w:r>
    </w:p>
    <w:p w14:paraId="322395FD" w14:textId="30D25F13" w:rsidR="00D06B14" w:rsidRPr="002D3610" w:rsidRDefault="00D06B14" w:rsidP="004D38BE">
      <w:pPr>
        <w:spacing w:line="360" w:lineRule="auto"/>
        <w:rPr>
          <w:rFonts w:cs="Arial"/>
          <w:sz w:val="20"/>
        </w:rPr>
      </w:pPr>
      <w:r w:rsidRPr="002D3610">
        <w:rPr>
          <w:rFonts w:cs="Arial"/>
          <w:sz w:val="20"/>
        </w:rPr>
        <w:t>CAN6 RX (TBD)</w:t>
      </w:r>
    </w:p>
    <w:p w14:paraId="1A3DCC53" w14:textId="35F0C043" w:rsidR="00D06B14" w:rsidRPr="002D3610" w:rsidRDefault="00D06B14" w:rsidP="004D38BE">
      <w:pPr>
        <w:spacing w:line="360" w:lineRule="auto"/>
        <w:rPr>
          <w:rFonts w:cs="Arial"/>
          <w:sz w:val="20"/>
        </w:rPr>
      </w:pPr>
      <w:r w:rsidRPr="002D3610">
        <w:rPr>
          <w:rFonts w:cs="Arial"/>
          <w:sz w:val="20"/>
        </w:rPr>
        <w:t>CAN6TX (TBD)</w:t>
      </w:r>
    </w:p>
    <w:p w14:paraId="4FD45595" w14:textId="5D13390A" w:rsidR="00D06B14" w:rsidRPr="002D3610" w:rsidRDefault="00D06B14" w:rsidP="004D38BE">
      <w:pPr>
        <w:spacing w:line="360" w:lineRule="auto"/>
        <w:rPr>
          <w:rFonts w:cs="Arial"/>
          <w:sz w:val="20"/>
        </w:rPr>
      </w:pPr>
      <w:r w:rsidRPr="002D3610">
        <w:rPr>
          <w:rFonts w:cs="Arial"/>
          <w:sz w:val="20"/>
        </w:rPr>
        <w:t>CAN7 RX (TBD)</w:t>
      </w:r>
    </w:p>
    <w:p w14:paraId="1FE40F45" w14:textId="3D8E870E" w:rsidR="00D06B14" w:rsidRPr="002D3610" w:rsidRDefault="00D06B14" w:rsidP="004D38BE">
      <w:pPr>
        <w:spacing w:line="360" w:lineRule="auto"/>
        <w:rPr>
          <w:rFonts w:cs="Arial"/>
          <w:sz w:val="20"/>
        </w:rPr>
      </w:pPr>
      <w:r w:rsidRPr="002D3610">
        <w:rPr>
          <w:rFonts w:cs="Arial"/>
          <w:sz w:val="20"/>
        </w:rPr>
        <w:t>CAN7TX (TBD)</w:t>
      </w:r>
    </w:p>
    <w:p w14:paraId="688BD8CB" w14:textId="4D4C0585" w:rsidR="008A3FCF" w:rsidRPr="002D3610" w:rsidRDefault="008A3FCF" w:rsidP="004D38BE">
      <w:pPr>
        <w:spacing w:line="360" w:lineRule="auto"/>
        <w:rPr>
          <w:rFonts w:cs="Arial"/>
          <w:sz w:val="20"/>
        </w:rPr>
      </w:pPr>
      <w:r w:rsidRPr="002D3610">
        <w:rPr>
          <w:rFonts w:cs="Arial"/>
          <w:b/>
          <w:bCs/>
          <w:sz w:val="20"/>
        </w:rPr>
        <w:t xml:space="preserve">Ghi chú: </w:t>
      </w:r>
      <w:r w:rsidRPr="002D3610">
        <w:rPr>
          <w:rFonts w:cs="Arial"/>
          <w:sz w:val="20"/>
        </w:rPr>
        <w:t>Hiện tại, trong HWM của U2C, cổng mục tiêu vẫn chưa được giải quyết.</w:t>
      </w:r>
    </w:p>
    <w:p w14:paraId="713DE4AF" w14:textId="77777777" w:rsidR="009B3B36" w:rsidRPr="002D3610" w:rsidRDefault="009B3B36" w:rsidP="004D38BE">
      <w:pPr>
        <w:spacing w:line="360" w:lineRule="auto"/>
        <w:rPr>
          <w:rFonts w:cs="Arial"/>
          <w:sz w:val="20"/>
        </w:rPr>
      </w:pPr>
    </w:p>
    <w:p w14:paraId="5C154438" w14:textId="77777777" w:rsidR="005D6D1F" w:rsidRPr="002D3610" w:rsidRDefault="005D6D1F">
      <w:pPr>
        <w:widowControl/>
        <w:jc w:val="left"/>
        <w:rPr>
          <w:ins w:id="393" w:author="Hiroyasu Nishiumi" w:date="2022-10-20T17:26:00Z"/>
          <w:rFonts w:cs="Arial"/>
          <w:b/>
          <w:bCs/>
          <w:kern w:val="0"/>
          <w:sz w:val="20"/>
        </w:rPr>
      </w:pPr>
      <w:bookmarkStart w:id="394" w:name="V10000_Req_01_003"/>
      <w:ins w:id="395" w:author="Hiroyasu Nishiumi" w:date="2022-10-20T17:26:00Z">
        <w:r w:rsidRPr="002D3610">
          <w:rPr>
            <w:rFonts w:cs="Arial"/>
            <w:b/>
            <w:bCs/>
            <w:sz w:val="20"/>
          </w:rPr>
          <w:br w:type="page"/>
        </w:r>
      </w:ins>
    </w:p>
    <w:p w14:paraId="2772DA66" w14:textId="1AE67641" w:rsidR="002A4AF5" w:rsidRPr="002D3610" w:rsidRDefault="002A4AF5" w:rsidP="002A4AF5">
      <w:pPr>
        <w:pStyle w:val="Heading3"/>
        <w:ind w:leftChars="0" w:left="0"/>
        <w:rPr>
          <w:rFonts w:ascii="Arial" w:hAnsi="Arial"/>
          <w:b/>
          <w:bCs/>
          <w:sz w:val="24"/>
          <w:szCs w:val="32"/>
          <w:lang w:val="vi-VN"/>
        </w:rPr>
      </w:pPr>
      <w:bookmarkStart w:id="396" w:name="_Toc122608741"/>
      <w:commentRangeStart w:id="397"/>
      <w:r w:rsidRPr="002D3610">
        <w:rPr>
          <w:rFonts w:ascii="Arial" w:hAnsi="Arial"/>
          <w:b/>
          <w:bCs/>
          <w:sz w:val="24"/>
          <w:szCs w:val="32"/>
        </w:rPr>
        <w:lastRenderedPageBreak/>
        <w:t>3</w:t>
      </w:r>
      <w:r w:rsidRPr="002D3610">
        <w:rPr>
          <w:rFonts w:ascii="Arial" w:hAnsi="Arial"/>
          <w:b/>
          <w:bCs/>
          <w:sz w:val="24"/>
          <w:szCs w:val="32"/>
          <w:lang w:val="vi-VN"/>
        </w:rPr>
        <w:t xml:space="preserve">.2.4. </w:t>
      </w:r>
      <w:r w:rsidR="002D3610" w:rsidRPr="002D3610">
        <w:rPr>
          <w:rFonts w:ascii="Arial" w:hAnsi="Arial"/>
          <w:b/>
          <w:bCs/>
          <w:sz w:val="24"/>
          <w:szCs w:val="32"/>
          <w:lang w:val="en-US"/>
        </w:rPr>
        <w:t>T</w:t>
      </w:r>
      <w:r w:rsidRPr="002D3610">
        <w:rPr>
          <w:rFonts w:ascii="Arial" w:hAnsi="Arial"/>
          <w:b/>
          <w:bCs/>
          <w:sz w:val="24"/>
          <w:szCs w:val="32"/>
          <w:lang w:val="vi-VN"/>
        </w:rPr>
        <w:t>hiết bị ngoại vi RLIN3n</w:t>
      </w:r>
      <w:commentRangeEnd w:id="397"/>
      <w:r w:rsidR="00A24892" w:rsidRPr="002D3610">
        <w:rPr>
          <w:rStyle w:val="CommentReference"/>
          <w:rFonts w:ascii="Arial" w:hAnsi="Arial" w:cs="Arial"/>
          <w:kern w:val="2"/>
          <w:szCs w:val="20"/>
        </w:rPr>
        <w:commentReference w:id="397"/>
      </w:r>
      <w:bookmarkEnd w:id="396"/>
    </w:p>
    <w:bookmarkEnd w:id="394"/>
    <w:p w14:paraId="3A6D7191" w14:textId="0A312B03" w:rsidR="002A4AF5" w:rsidRPr="002D3610" w:rsidRDefault="002A4AF5" w:rsidP="002D3610">
      <w:pPr>
        <w:spacing w:line="360" w:lineRule="auto"/>
        <w:rPr>
          <w:rFonts w:cs="Arial"/>
          <w:sz w:val="20"/>
          <w:lang w:val="vi-VN"/>
        </w:rPr>
      </w:pPr>
      <w:r w:rsidRPr="002D3610">
        <w:rPr>
          <w:rFonts w:cs="Arial"/>
          <w:sz w:val="20"/>
          <w:lang w:val="vi-VN"/>
        </w:rPr>
        <w:t>Các mô tả sau đây mô tả về các tính năng chính của thiết bị ngoại vi RLIN3.</w:t>
      </w:r>
    </w:p>
    <w:p w14:paraId="1B4BD11B" w14:textId="4943AD54" w:rsidR="002A4AF5" w:rsidRPr="002D3610" w:rsidRDefault="006D17BD" w:rsidP="002D3610">
      <w:pPr>
        <w:pStyle w:val="ListParagraph"/>
        <w:numPr>
          <w:ilvl w:val="0"/>
          <w:numId w:val="32"/>
        </w:numPr>
        <w:spacing w:line="360" w:lineRule="auto"/>
        <w:ind w:leftChars="0"/>
        <w:rPr>
          <w:rFonts w:cs="Arial"/>
          <w:b/>
          <w:bCs/>
          <w:sz w:val="20"/>
          <w:lang w:val="vi-VN"/>
        </w:rPr>
      </w:pPr>
      <w:r w:rsidRPr="002D3610">
        <w:rPr>
          <w:rFonts w:cs="Arial"/>
          <w:b/>
          <w:bCs/>
          <w:sz w:val="20"/>
          <w:lang w:val="vi-VN"/>
        </w:rPr>
        <w:t>Đối chiếu với RLIN3n khối truyền dẫn:</w:t>
      </w:r>
    </w:p>
    <w:p w14:paraId="3CD716F3" w14:textId="55427568" w:rsidR="002A4AF5" w:rsidRPr="002D3610" w:rsidRDefault="002A4AF5" w:rsidP="002D3610">
      <w:pPr>
        <w:spacing w:line="360" w:lineRule="auto"/>
        <w:rPr>
          <w:rFonts w:cs="Arial"/>
          <w:sz w:val="20"/>
          <w:lang w:val="vi-VN"/>
        </w:rPr>
      </w:pPr>
      <w:r w:rsidRPr="002D3610">
        <w:rPr>
          <w:rFonts w:cs="Arial"/>
          <w:sz w:val="20"/>
          <w:lang w:val="vi-VN"/>
        </w:rPr>
        <w:t>- Khối này nhận kiểu dữ liệu kép từ Thuật toán người dùng và truyền 8 bit qua cổng RLIN3. Sau đó nó vẫn nhận dữ liệu cho đến khi nhận đủ dữ liệu 64 bit thì nó mới chuyển dữ liệu sang MATLAB (giá trị kép).</w:t>
      </w:r>
    </w:p>
    <w:p w14:paraId="719EF962" w14:textId="078E1B29" w:rsidR="002A4AF5" w:rsidRPr="002D3610" w:rsidRDefault="006D17BD" w:rsidP="002D3610">
      <w:pPr>
        <w:pStyle w:val="ListParagraph"/>
        <w:numPr>
          <w:ilvl w:val="0"/>
          <w:numId w:val="32"/>
        </w:numPr>
        <w:spacing w:line="360" w:lineRule="auto"/>
        <w:ind w:leftChars="0"/>
        <w:rPr>
          <w:rFonts w:cs="Arial"/>
          <w:b/>
          <w:bCs/>
          <w:sz w:val="20"/>
          <w:lang w:val="vi-VN"/>
        </w:rPr>
      </w:pPr>
      <w:r w:rsidRPr="002D3610">
        <w:rPr>
          <w:rFonts w:cs="Arial"/>
          <w:b/>
          <w:bCs/>
          <w:sz w:val="20"/>
          <w:lang w:val="vi-VN"/>
        </w:rPr>
        <w:t>Đối với khối Tiếp nhận RLIN3n:</w:t>
      </w:r>
    </w:p>
    <w:p w14:paraId="509F8A74" w14:textId="3E4C4A16" w:rsidR="002A4AF5" w:rsidRPr="002D3610" w:rsidRDefault="002A4AF5" w:rsidP="002D3610">
      <w:pPr>
        <w:spacing w:line="360" w:lineRule="auto"/>
        <w:rPr>
          <w:rFonts w:cs="Arial"/>
          <w:sz w:val="20"/>
          <w:lang w:val="vi-VN"/>
        </w:rPr>
      </w:pPr>
      <w:r w:rsidRPr="002D3610">
        <w:rPr>
          <w:rFonts w:cs="Arial"/>
          <w:sz w:val="20"/>
          <w:lang w:val="vi-VN"/>
        </w:rPr>
        <w:t>- Hàm này nhận dữ liệu kép từ MATLAB và truyền 8 bit qua cổng RLIN3. Sau đó nó vẫn nhận dữ liệu cho đến khi lấy đầy đủ dữ liệu 64 bit thì nó chuyển dữ liệu sang Thuật toán người dùng (giá trị kép).</w:t>
      </w:r>
    </w:p>
    <w:p w14:paraId="0FC2FED8" w14:textId="53C6A83F" w:rsidR="002A4AF5" w:rsidRPr="002D3610" w:rsidRDefault="002A4AF5" w:rsidP="002D3610">
      <w:pPr>
        <w:spacing w:line="360" w:lineRule="auto"/>
        <w:rPr>
          <w:rFonts w:cs="Arial"/>
          <w:sz w:val="20"/>
          <w:lang w:val="vi-VN"/>
        </w:rPr>
      </w:pPr>
    </w:p>
    <w:p w14:paraId="073160D1" w14:textId="11340E14" w:rsidR="00A11AFC" w:rsidRPr="002D3610" w:rsidRDefault="00A11AFC" w:rsidP="002D3610">
      <w:pPr>
        <w:spacing w:line="360" w:lineRule="auto"/>
        <w:jc w:val="center"/>
        <w:rPr>
          <w:rFonts w:cs="Arial"/>
          <w:sz w:val="20"/>
          <w:lang w:val="vi-VN"/>
        </w:rPr>
      </w:pPr>
      <w:r w:rsidRPr="002D3610">
        <w:rPr>
          <w:rFonts w:cs="Arial"/>
          <w:noProof/>
          <w:sz w:val="20"/>
          <w:szCs w:val="18"/>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66"/>
                    <a:stretch>
                      <a:fillRect/>
                    </a:stretch>
                  </pic:blipFill>
                  <pic:spPr>
                    <a:xfrm>
                      <a:off x="0" y="0"/>
                      <a:ext cx="1695450" cy="838200"/>
                    </a:xfrm>
                    <a:prstGeom prst="rect">
                      <a:avLst/>
                    </a:prstGeom>
                  </pic:spPr>
                </pic:pic>
              </a:graphicData>
            </a:graphic>
          </wp:inline>
        </w:drawing>
      </w:r>
      <w:r w:rsidRPr="002D3610">
        <w:rPr>
          <w:rFonts w:cs="Arial"/>
          <w:noProof/>
          <w:sz w:val="20"/>
          <w:szCs w:val="18"/>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67"/>
                    <a:stretch>
                      <a:fillRect/>
                    </a:stretch>
                  </pic:blipFill>
                  <pic:spPr>
                    <a:xfrm>
                      <a:off x="0" y="0"/>
                      <a:ext cx="1628775" cy="857250"/>
                    </a:xfrm>
                    <a:prstGeom prst="rect">
                      <a:avLst/>
                    </a:prstGeom>
                  </pic:spPr>
                </pic:pic>
              </a:graphicData>
            </a:graphic>
          </wp:inline>
        </w:drawing>
      </w:r>
    </w:p>
    <w:p w14:paraId="150CDCD3" w14:textId="292CB868" w:rsidR="00A11AFC" w:rsidRPr="002D3610" w:rsidRDefault="00A11AFC" w:rsidP="002D3610">
      <w:pPr>
        <w:spacing w:line="360" w:lineRule="auto"/>
        <w:jc w:val="center"/>
        <w:rPr>
          <w:rFonts w:cs="Arial"/>
          <w:b/>
          <w:bCs/>
          <w:sz w:val="20"/>
          <w:lang w:val="vi-VN"/>
        </w:rPr>
      </w:pPr>
      <w:r w:rsidRPr="002D3610">
        <w:rPr>
          <w:rFonts w:cs="Arial"/>
          <w:b/>
          <w:bCs/>
          <w:sz w:val="20"/>
          <w:lang w:val="vi-VN"/>
        </w:rPr>
        <w:t xml:space="preserve">Hình </w:t>
      </w:r>
      <w:r w:rsidR="00582BBD" w:rsidRPr="002D3610">
        <w:rPr>
          <w:rFonts w:cs="Arial"/>
          <w:b/>
          <w:bCs/>
          <w:sz w:val="20"/>
          <w:lang w:val="vi-VN"/>
        </w:rPr>
        <w:fldChar w:fldCharType="begin"/>
      </w:r>
      <w:r w:rsidR="00582BBD" w:rsidRPr="002D3610">
        <w:rPr>
          <w:rFonts w:cs="Arial"/>
          <w:b/>
          <w:bCs/>
          <w:sz w:val="20"/>
          <w:lang w:val="vi-VN"/>
        </w:rPr>
        <w:instrText xml:space="preserve"> STYLEREF 1 \s </w:instrText>
      </w:r>
      <w:r w:rsidR="00582BBD" w:rsidRPr="002D3610">
        <w:rPr>
          <w:rFonts w:cs="Arial"/>
          <w:b/>
          <w:bCs/>
          <w:sz w:val="20"/>
          <w:lang w:val="vi-VN"/>
        </w:rPr>
        <w:fldChar w:fldCharType="separate"/>
      </w:r>
      <w:r w:rsidR="00C36135" w:rsidRPr="002D3610">
        <w:rPr>
          <w:rFonts w:cs="Arial"/>
          <w:b/>
          <w:bCs/>
          <w:noProof/>
          <w:sz w:val="20"/>
          <w:lang w:val="vi-VN"/>
        </w:rPr>
        <w:t xml:space="preserve">3 </w:t>
      </w:r>
      <w:r w:rsidR="00582BBD" w:rsidRPr="002D3610">
        <w:rPr>
          <w:rFonts w:cs="Arial"/>
          <w:b/>
          <w:bCs/>
          <w:sz w:val="20"/>
          <w:lang w:val="vi-VN"/>
        </w:rPr>
        <w:fldChar w:fldCharType="end"/>
      </w:r>
      <w:r w:rsidR="00582BBD" w:rsidRPr="002D3610">
        <w:rPr>
          <w:rFonts w:cs="Arial"/>
          <w:b/>
          <w:bCs/>
          <w:sz w:val="20"/>
          <w:lang w:val="vi-VN"/>
        </w:rPr>
        <w:noBreakHyphen/>
      </w:r>
      <w:r w:rsidR="00582BBD" w:rsidRPr="002D3610">
        <w:rPr>
          <w:rFonts w:cs="Arial"/>
          <w:b/>
          <w:bCs/>
          <w:sz w:val="20"/>
          <w:lang w:val="vi-VN"/>
        </w:rPr>
        <w:fldChar w:fldCharType="begin"/>
      </w:r>
      <w:r w:rsidR="00582BBD" w:rsidRPr="002D3610">
        <w:rPr>
          <w:rFonts w:cs="Arial"/>
          <w:b/>
          <w:bCs/>
          <w:sz w:val="20"/>
          <w:lang w:val="vi-VN"/>
        </w:rPr>
        <w:instrText xml:space="preserve"> SEQ Figure \* ARABIC \s 1 </w:instrText>
      </w:r>
      <w:r w:rsidR="00582BBD" w:rsidRPr="002D3610">
        <w:rPr>
          <w:rFonts w:cs="Arial"/>
          <w:b/>
          <w:bCs/>
          <w:sz w:val="20"/>
          <w:lang w:val="vi-VN"/>
        </w:rPr>
        <w:fldChar w:fldCharType="separate"/>
      </w:r>
      <w:r w:rsidR="00C36135" w:rsidRPr="002D3610">
        <w:rPr>
          <w:rFonts w:cs="Arial"/>
          <w:b/>
          <w:bCs/>
          <w:noProof/>
          <w:sz w:val="20"/>
          <w:lang w:val="vi-VN"/>
        </w:rPr>
        <w:t>14</w:t>
      </w:r>
      <w:r w:rsidR="00582BBD" w:rsidRPr="002D3610">
        <w:rPr>
          <w:rFonts w:cs="Arial"/>
          <w:b/>
          <w:bCs/>
          <w:sz w:val="20"/>
          <w:lang w:val="vi-VN"/>
        </w:rPr>
        <w:fldChar w:fldCharType="end"/>
      </w:r>
      <w:r w:rsidR="00C808D3" w:rsidRPr="002D3610">
        <w:rPr>
          <w:rFonts w:cs="Arial"/>
          <w:b/>
          <w:color w:val="000000" w:themeColor="text1"/>
          <w:sz w:val="20"/>
          <w:szCs w:val="18"/>
        </w:rPr>
        <w:t xml:space="preserve"> </w:t>
      </w:r>
      <w:r w:rsidRPr="002D3610">
        <w:rPr>
          <w:rFonts w:cs="Arial"/>
          <w:b/>
          <w:bCs/>
          <w:sz w:val="20"/>
          <w:lang w:val="vi-VN"/>
        </w:rPr>
        <w:t>Khối chức năng S của RLIN3n</w:t>
      </w:r>
    </w:p>
    <w:p w14:paraId="180D3152" w14:textId="54FA9D6C" w:rsidR="009C2312" w:rsidRPr="002D3610" w:rsidRDefault="009C2312" w:rsidP="002D3610">
      <w:pPr>
        <w:widowControl/>
        <w:spacing w:line="360" w:lineRule="auto"/>
        <w:jc w:val="left"/>
        <w:rPr>
          <w:rFonts w:cs="Arial"/>
          <w:sz w:val="20"/>
          <w:szCs w:val="18"/>
        </w:rPr>
      </w:pPr>
    </w:p>
    <w:p w14:paraId="19D8E9CD" w14:textId="0F31EF5D" w:rsidR="00C16D86" w:rsidRPr="002D3610" w:rsidRDefault="00C16D86" w:rsidP="002D3610">
      <w:pPr>
        <w:widowControl/>
        <w:spacing w:line="360" w:lineRule="auto"/>
        <w:jc w:val="left"/>
        <w:rPr>
          <w:rFonts w:eastAsiaTheme="majorEastAsia" w:cs="Arial"/>
          <w:kern w:val="0"/>
          <w:sz w:val="20"/>
        </w:rPr>
      </w:pPr>
      <w:r w:rsidRPr="002D3610">
        <w:rPr>
          <w:rFonts w:eastAsiaTheme="majorEastAsia" w:cs="Arial"/>
          <w:kern w:val="0"/>
          <w:sz w:val="20"/>
        </w:rPr>
        <w:t xml:space="preserve">Các mô tả sau đây mô tả cách thức Giao diện người dùng của khối chức năng S RLIN3n được sử dụng để hỗ trợ người dùng lựa chọn và thay đổi các cổng RLIN3n dễ dàng hơn trong quá trình </w:t>
      </w:r>
      <w:bookmarkStart w:id="398" w:name="V10000_Req_01_004"/>
      <w:bookmarkEnd w:id="398"/>
      <w:r w:rsidRPr="002D3610">
        <w:rPr>
          <w:rFonts w:eastAsiaTheme="majorEastAsia" w:cs="Arial"/>
          <w:kern w:val="0"/>
          <w:sz w:val="20"/>
        </w:rPr>
        <w:t>cài đặt mô hình. Giao diện Người dùng bao gồm hai loại tương ứng với hai khối chức năng S của RLIN3n (RLIN3n_Send và RLIN3n_Receive).</w:t>
      </w:r>
    </w:p>
    <w:p w14:paraId="09B871C5" w14:textId="2DBEE1F7" w:rsidR="00C16D86" w:rsidRPr="002D3610" w:rsidRDefault="00C16D86" w:rsidP="002D3610">
      <w:pPr>
        <w:widowControl/>
        <w:spacing w:line="360" w:lineRule="auto"/>
        <w:jc w:val="left"/>
        <w:rPr>
          <w:rFonts w:eastAsiaTheme="majorEastAsia" w:cs="Arial"/>
          <w:kern w:val="0"/>
          <w:sz w:val="20"/>
        </w:rPr>
      </w:pPr>
    </w:p>
    <w:p w14:paraId="0EEF7F4D" w14:textId="14BBE4EA" w:rsidR="00C16D86" w:rsidRPr="002D3610" w:rsidRDefault="00C16D86" w:rsidP="002D3610">
      <w:pPr>
        <w:widowControl/>
        <w:spacing w:line="360" w:lineRule="auto"/>
        <w:jc w:val="left"/>
        <w:rPr>
          <w:rFonts w:eastAsiaTheme="majorEastAsia" w:cs="Arial"/>
          <w:kern w:val="0"/>
          <w:sz w:val="20"/>
        </w:rPr>
      </w:pPr>
      <w:r w:rsidRPr="002D3610">
        <w:rPr>
          <w:rFonts w:cs="Arial"/>
          <w:noProof/>
          <w:sz w:val="20"/>
          <w:szCs w:val="18"/>
        </w:rPr>
        <w:drawing>
          <wp:inline distT="0" distB="0" distL="0" distR="0" wp14:anchorId="0DF669C3" wp14:editId="41440D92">
            <wp:extent cx="2897580" cy="145562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2D3610">
        <w:rPr>
          <w:rFonts w:eastAsiaTheme="majorEastAsia" w:cs="Arial"/>
          <w:kern w:val="0"/>
          <w:sz w:val="20"/>
        </w:rPr>
        <w:tab/>
      </w:r>
      <w:r w:rsidRPr="002D3610">
        <w:rPr>
          <w:rFonts w:cs="Arial"/>
          <w:noProof/>
          <w:sz w:val="20"/>
          <w:szCs w:val="18"/>
        </w:rPr>
        <w:drawing>
          <wp:inline distT="0" distB="0" distL="0" distR="0" wp14:anchorId="532D941C" wp14:editId="1697DC14">
            <wp:extent cx="2896417" cy="14550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6A1623FD" w14:textId="77777777" w:rsidR="00C16D86" w:rsidRPr="002D3610" w:rsidRDefault="00C16D86" w:rsidP="002D3610">
      <w:pPr>
        <w:widowControl/>
        <w:spacing w:line="360" w:lineRule="auto"/>
        <w:jc w:val="left"/>
        <w:rPr>
          <w:rFonts w:eastAsiaTheme="majorEastAsia" w:cs="Arial"/>
          <w:kern w:val="0"/>
          <w:sz w:val="20"/>
        </w:rPr>
      </w:pPr>
    </w:p>
    <w:p w14:paraId="0749A021" w14:textId="1B7CD064" w:rsidR="00C16D86" w:rsidRPr="002D3610" w:rsidRDefault="00C16D86" w:rsidP="002D3610">
      <w:pPr>
        <w:widowControl/>
        <w:spacing w:line="360" w:lineRule="auto"/>
        <w:jc w:val="center"/>
        <w:rPr>
          <w:rFonts w:eastAsiaTheme="majorEastAsia" w:cs="Arial"/>
          <w:b/>
          <w:bCs/>
          <w:kern w:val="0"/>
          <w:sz w:val="20"/>
        </w:rPr>
      </w:pPr>
      <w:r w:rsidRPr="002D3610">
        <w:rPr>
          <w:rFonts w:eastAsiaTheme="majorEastAsia" w:cs="Arial"/>
          <w:b/>
          <w:bCs/>
          <w:kern w:val="0"/>
          <w:sz w:val="20"/>
        </w:rPr>
        <w:t xml:space="preserve">Hình </w:t>
      </w:r>
      <w:r w:rsidR="00582BBD" w:rsidRPr="002D3610">
        <w:rPr>
          <w:rFonts w:eastAsiaTheme="majorEastAsia" w:cs="Arial"/>
          <w:b/>
          <w:bCs/>
          <w:kern w:val="0"/>
          <w:sz w:val="20"/>
        </w:rPr>
        <w:fldChar w:fldCharType="begin"/>
      </w:r>
      <w:r w:rsidR="00582BBD" w:rsidRPr="002D3610">
        <w:rPr>
          <w:rFonts w:eastAsiaTheme="majorEastAsia" w:cs="Arial"/>
          <w:b/>
          <w:bCs/>
          <w:kern w:val="0"/>
          <w:sz w:val="20"/>
        </w:rPr>
        <w:instrText xml:space="preserve"> STYLEREF 1 \s </w:instrText>
      </w:r>
      <w:r w:rsidR="00582BBD" w:rsidRPr="002D3610">
        <w:rPr>
          <w:rFonts w:eastAsiaTheme="majorEastAsia" w:cs="Arial"/>
          <w:b/>
          <w:bCs/>
          <w:kern w:val="0"/>
          <w:sz w:val="20"/>
        </w:rPr>
        <w:fldChar w:fldCharType="separate"/>
      </w:r>
      <w:r w:rsidR="00C36135" w:rsidRPr="002D3610">
        <w:rPr>
          <w:rFonts w:eastAsiaTheme="majorEastAsia" w:cs="Arial"/>
          <w:b/>
          <w:bCs/>
          <w:noProof/>
          <w:kern w:val="0"/>
          <w:sz w:val="20"/>
        </w:rPr>
        <w:t xml:space="preserve">3 </w:t>
      </w:r>
      <w:r w:rsidR="00582BBD" w:rsidRPr="002D3610">
        <w:rPr>
          <w:rFonts w:eastAsiaTheme="majorEastAsia" w:cs="Arial"/>
          <w:b/>
          <w:bCs/>
          <w:kern w:val="0"/>
          <w:sz w:val="20"/>
        </w:rPr>
        <w:fldChar w:fldCharType="end"/>
      </w:r>
      <w:r w:rsidR="00582BBD" w:rsidRPr="002D3610">
        <w:rPr>
          <w:rFonts w:eastAsiaTheme="majorEastAsia" w:cs="Arial"/>
          <w:b/>
          <w:bCs/>
          <w:kern w:val="0"/>
          <w:sz w:val="20"/>
        </w:rPr>
        <w:noBreakHyphen/>
      </w:r>
      <w:r w:rsidR="00582BBD" w:rsidRPr="002D3610">
        <w:rPr>
          <w:rFonts w:eastAsiaTheme="majorEastAsia" w:cs="Arial"/>
          <w:b/>
          <w:bCs/>
          <w:kern w:val="0"/>
          <w:sz w:val="20"/>
        </w:rPr>
        <w:fldChar w:fldCharType="begin"/>
      </w:r>
      <w:r w:rsidR="00582BBD" w:rsidRPr="002D3610">
        <w:rPr>
          <w:rFonts w:eastAsiaTheme="majorEastAsia" w:cs="Arial"/>
          <w:b/>
          <w:bCs/>
          <w:kern w:val="0"/>
          <w:sz w:val="20"/>
        </w:rPr>
        <w:instrText xml:space="preserve"> SEQ Figure \* ARABIC \s 1 </w:instrText>
      </w:r>
      <w:r w:rsidR="00582BBD" w:rsidRPr="002D3610">
        <w:rPr>
          <w:rFonts w:eastAsiaTheme="majorEastAsia" w:cs="Arial"/>
          <w:b/>
          <w:bCs/>
          <w:kern w:val="0"/>
          <w:sz w:val="20"/>
        </w:rPr>
        <w:fldChar w:fldCharType="separate"/>
      </w:r>
      <w:r w:rsidR="00C36135" w:rsidRPr="002D3610">
        <w:rPr>
          <w:rFonts w:eastAsiaTheme="majorEastAsia" w:cs="Arial"/>
          <w:b/>
          <w:bCs/>
          <w:noProof/>
          <w:kern w:val="0"/>
          <w:sz w:val="20"/>
        </w:rPr>
        <w:t>15</w:t>
      </w:r>
      <w:r w:rsidR="00582BBD" w:rsidRPr="002D3610">
        <w:rPr>
          <w:rFonts w:eastAsiaTheme="majorEastAsia" w:cs="Arial"/>
          <w:b/>
          <w:bCs/>
          <w:kern w:val="0"/>
          <w:sz w:val="20"/>
        </w:rPr>
        <w:fldChar w:fldCharType="end"/>
      </w:r>
      <w:r w:rsidR="00C808D3" w:rsidRPr="002D3610">
        <w:rPr>
          <w:rFonts w:cs="Arial"/>
          <w:b/>
          <w:bCs/>
          <w:color w:val="000000" w:themeColor="text1"/>
          <w:sz w:val="20"/>
          <w:szCs w:val="18"/>
        </w:rPr>
        <w:t xml:space="preserve"> </w:t>
      </w:r>
      <w:r w:rsidRPr="002D3610">
        <w:rPr>
          <w:rFonts w:eastAsiaTheme="majorEastAsia" w:cs="Arial"/>
          <w:b/>
          <w:bCs/>
          <w:kern w:val="0"/>
          <w:sz w:val="20"/>
        </w:rPr>
        <w:t>Giao diện người dùng của chức năng khối chức năng S RLIN3n</w:t>
      </w:r>
    </w:p>
    <w:p w14:paraId="10DD2EA6" w14:textId="77777777" w:rsidR="00082C9A" w:rsidRPr="002D3610" w:rsidRDefault="00082C9A" w:rsidP="002D3610">
      <w:pPr>
        <w:widowControl/>
        <w:spacing w:line="360" w:lineRule="auto"/>
        <w:jc w:val="center"/>
        <w:rPr>
          <w:rFonts w:eastAsiaTheme="majorEastAsia" w:cs="Arial"/>
          <w:b/>
          <w:bCs/>
          <w:kern w:val="0"/>
          <w:sz w:val="20"/>
        </w:rPr>
      </w:pPr>
    </w:p>
    <w:p w14:paraId="1D98666A" w14:textId="414959C6" w:rsidR="005D45DC" w:rsidRPr="002D3610" w:rsidRDefault="005D45DC" w:rsidP="002D3610">
      <w:pPr>
        <w:widowControl/>
        <w:spacing w:line="360" w:lineRule="auto"/>
        <w:jc w:val="left"/>
        <w:rPr>
          <w:rFonts w:eastAsiaTheme="majorEastAsia" w:cs="Arial"/>
          <w:kern w:val="0"/>
          <w:sz w:val="20"/>
        </w:rPr>
      </w:pPr>
      <w:r w:rsidRPr="002D3610">
        <w:rPr>
          <w:rFonts w:eastAsiaTheme="majorEastAsia" w:cs="Arial"/>
          <w:kern w:val="0"/>
          <w:sz w:val="20"/>
        </w:rPr>
        <w:t>Giao diện Người dùng của khối Chức năng Cổng bao gồm các tham số “Đơn vị RLIN3” và “Chọn tốc độ baud”.</w:t>
      </w:r>
    </w:p>
    <w:p w14:paraId="1C45550F" w14:textId="77777777" w:rsidR="002839A6" w:rsidRPr="002D3610" w:rsidRDefault="002839A6" w:rsidP="002D3610">
      <w:pPr>
        <w:widowControl/>
        <w:spacing w:line="360" w:lineRule="auto"/>
        <w:jc w:val="center"/>
        <w:rPr>
          <w:rFonts w:eastAsiaTheme="majorEastAsia" w:cs="Arial"/>
          <w:b/>
          <w:bCs/>
          <w:kern w:val="0"/>
          <w:sz w:val="20"/>
        </w:rPr>
      </w:pPr>
    </w:p>
    <w:p w14:paraId="248EFA06" w14:textId="76BF7E2D" w:rsidR="00C16D86" w:rsidRPr="002D3610" w:rsidRDefault="002839A6" w:rsidP="002D3610">
      <w:pPr>
        <w:widowControl/>
        <w:spacing w:line="360" w:lineRule="auto"/>
        <w:rPr>
          <w:rFonts w:eastAsiaTheme="majorEastAsia" w:cs="Arial"/>
          <w:kern w:val="0"/>
          <w:sz w:val="20"/>
        </w:rPr>
      </w:pPr>
      <w:r w:rsidRPr="002D3610">
        <w:rPr>
          <w:rFonts w:eastAsiaTheme="majorEastAsia" w:cs="Arial"/>
          <w:kern w:val="0"/>
          <w:sz w:val="20"/>
        </w:rPr>
        <w:t>Mục đích của các tham số này chỉ là tên cổng mục tiêu của khối Chức năng S RLIN3n. Khi xây dựng mô hình, các thông số này sẽ được sinh ra cùng lúc với dữ liệu đầu vào.</w:t>
      </w:r>
    </w:p>
    <w:p w14:paraId="2B586DEC" w14:textId="77777777" w:rsidR="00E8267F" w:rsidRPr="002D3610" w:rsidRDefault="00E8267F" w:rsidP="002D3610">
      <w:pPr>
        <w:widowControl/>
        <w:spacing w:line="360" w:lineRule="auto"/>
        <w:rPr>
          <w:rFonts w:eastAsiaTheme="majorEastAsia" w:cs="Arial"/>
          <w:kern w:val="0"/>
          <w:sz w:val="20"/>
        </w:rPr>
      </w:pPr>
    </w:p>
    <w:p w14:paraId="41A22C7F" w14:textId="79B2F165" w:rsidR="002839A6" w:rsidRPr="002D3610" w:rsidRDefault="002839A6" w:rsidP="002D3610">
      <w:pPr>
        <w:widowControl/>
        <w:spacing w:line="360" w:lineRule="auto"/>
        <w:rPr>
          <w:rFonts w:eastAsiaTheme="majorEastAsia" w:cs="Arial"/>
          <w:kern w:val="0"/>
          <w:sz w:val="20"/>
        </w:rPr>
      </w:pPr>
      <w:r w:rsidRPr="002D3610">
        <w:rPr>
          <w:rFonts w:eastAsiaTheme="majorEastAsia" w:cs="Arial"/>
          <w:kern w:val="0"/>
          <w:sz w:val="20"/>
        </w:rPr>
        <w:t>Sau khi thay đổi đơn vị của RLIN3n, tên hiển thị của khối chức năng S sẽ tự động thay đổi dựa trên đơn vị RLIN3n đang được chọn.</w:t>
      </w:r>
    </w:p>
    <w:p w14:paraId="2B34BC3C" w14:textId="1AD718EB" w:rsidR="001B3896" w:rsidRPr="002D3610" w:rsidRDefault="00E83C93" w:rsidP="002D3610">
      <w:pPr>
        <w:widowControl/>
        <w:spacing w:line="360" w:lineRule="auto"/>
        <w:rPr>
          <w:rFonts w:eastAsiaTheme="majorEastAsia" w:cs="Arial"/>
          <w:kern w:val="0"/>
          <w:sz w:val="20"/>
        </w:rPr>
      </w:pPr>
      <w:r w:rsidRPr="002D3610">
        <w:rPr>
          <w:rFonts w:cs="Arial"/>
          <w:noProof/>
          <w:sz w:val="20"/>
          <w:szCs w:val="18"/>
        </w:rPr>
        <w:lastRenderedPageBreak/>
        <w:drawing>
          <wp:anchor distT="0" distB="0" distL="114300" distR="114300" simplePos="0" relativeHeight="251666466" behindDoc="0" locked="0" layoutInCell="1" allowOverlap="1" wp14:anchorId="67B99B66" wp14:editId="7D1A7FCA">
            <wp:simplePos x="0" y="0"/>
            <wp:positionH relativeFrom="margin">
              <wp:align>right</wp:align>
            </wp:positionH>
            <wp:positionV relativeFrom="paragraph">
              <wp:posOffset>218440</wp:posOffset>
            </wp:positionV>
            <wp:extent cx="6193155" cy="1650361"/>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p w14:paraId="6EC926A2" w14:textId="3875D0C6" w:rsidR="001B3896" w:rsidRPr="002D3610" w:rsidRDefault="001B3896" w:rsidP="002D3610">
      <w:pPr>
        <w:widowControl/>
        <w:spacing w:line="360" w:lineRule="auto"/>
        <w:jc w:val="center"/>
        <w:rPr>
          <w:rFonts w:eastAsiaTheme="majorEastAsia" w:cs="Arial"/>
          <w:kern w:val="0"/>
          <w:sz w:val="20"/>
        </w:rPr>
      </w:pPr>
    </w:p>
    <w:p w14:paraId="38939F01" w14:textId="3A72AA3A" w:rsidR="001B3896" w:rsidRPr="004D38BE" w:rsidRDefault="001B3896" w:rsidP="002D3610">
      <w:pPr>
        <w:widowControl/>
        <w:spacing w:line="360" w:lineRule="auto"/>
        <w:jc w:val="center"/>
        <w:rPr>
          <w:rFonts w:eastAsiaTheme="majorEastAsia" w:cs="Arial"/>
          <w:b/>
          <w:bCs/>
          <w:kern w:val="0"/>
          <w:sz w:val="20"/>
        </w:rPr>
      </w:pPr>
      <w:r w:rsidRPr="002D3610">
        <w:rPr>
          <w:rFonts w:eastAsiaTheme="majorEastAsia" w:cs="Arial"/>
          <w:b/>
          <w:bCs/>
          <w:kern w:val="0"/>
          <w:sz w:val="20"/>
        </w:rPr>
        <w:t xml:space="preserve">Hình </w:t>
      </w:r>
      <w:r w:rsidR="00582BBD" w:rsidRPr="002D3610">
        <w:rPr>
          <w:rFonts w:eastAsiaTheme="majorEastAsia" w:cs="Arial"/>
          <w:b/>
          <w:bCs/>
          <w:kern w:val="0"/>
          <w:sz w:val="20"/>
        </w:rPr>
        <w:fldChar w:fldCharType="begin"/>
      </w:r>
      <w:r w:rsidR="00582BBD" w:rsidRPr="002D3610">
        <w:rPr>
          <w:rFonts w:eastAsiaTheme="majorEastAsia" w:cs="Arial"/>
          <w:b/>
          <w:bCs/>
          <w:kern w:val="0"/>
          <w:sz w:val="20"/>
        </w:rPr>
        <w:instrText xml:space="preserve"> STYLEREF 1 \s </w:instrText>
      </w:r>
      <w:r w:rsidR="00582BBD" w:rsidRPr="002D3610">
        <w:rPr>
          <w:rFonts w:eastAsiaTheme="majorEastAsia" w:cs="Arial"/>
          <w:b/>
          <w:bCs/>
          <w:kern w:val="0"/>
          <w:sz w:val="20"/>
        </w:rPr>
        <w:fldChar w:fldCharType="separate"/>
      </w:r>
      <w:r w:rsidR="00C36135" w:rsidRPr="002D3610">
        <w:rPr>
          <w:rFonts w:eastAsiaTheme="majorEastAsia" w:cs="Arial"/>
          <w:b/>
          <w:bCs/>
          <w:noProof/>
          <w:kern w:val="0"/>
          <w:sz w:val="20"/>
        </w:rPr>
        <w:t xml:space="preserve">3 </w:t>
      </w:r>
      <w:r w:rsidR="00582BBD" w:rsidRPr="002D3610">
        <w:rPr>
          <w:rFonts w:eastAsiaTheme="majorEastAsia" w:cs="Arial"/>
          <w:b/>
          <w:bCs/>
          <w:kern w:val="0"/>
          <w:sz w:val="20"/>
        </w:rPr>
        <w:fldChar w:fldCharType="end"/>
      </w:r>
      <w:r w:rsidR="00582BBD" w:rsidRPr="002D3610">
        <w:rPr>
          <w:rFonts w:eastAsiaTheme="majorEastAsia" w:cs="Arial"/>
          <w:b/>
          <w:bCs/>
          <w:kern w:val="0"/>
          <w:sz w:val="20"/>
        </w:rPr>
        <w:noBreakHyphen/>
      </w:r>
      <w:r w:rsidR="00582BBD" w:rsidRPr="002D3610">
        <w:rPr>
          <w:rFonts w:eastAsiaTheme="majorEastAsia" w:cs="Arial"/>
          <w:b/>
          <w:bCs/>
          <w:kern w:val="0"/>
          <w:sz w:val="20"/>
        </w:rPr>
        <w:fldChar w:fldCharType="begin"/>
      </w:r>
      <w:r w:rsidR="00582BBD" w:rsidRPr="002D3610">
        <w:rPr>
          <w:rFonts w:eastAsiaTheme="majorEastAsia" w:cs="Arial"/>
          <w:b/>
          <w:bCs/>
          <w:kern w:val="0"/>
          <w:sz w:val="20"/>
        </w:rPr>
        <w:instrText xml:space="preserve"> SEQ Figure \* ARABIC \s 1 </w:instrText>
      </w:r>
      <w:r w:rsidR="00582BBD" w:rsidRPr="002D3610">
        <w:rPr>
          <w:rFonts w:eastAsiaTheme="majorEastAsia" w:cs="Arial"/>
          <w:b/>
          <w:bCs/>
          <w:kern w:val="0"/>
          <w:sz w:val="20"/>
        </w:rPr>
        <w:fldChar w:fldCharType="separate"/>
      </w:r>
      <w:r w:rsidR="00C36135" w:rsidRPr="002D3610">
        <w:rPr>
          <w:rFonts w:eastAsiaTheme="majorEastAsia" w:cs="Arial"/>
          <w:b/>
          <w:bCs/>
          <w:noProof/>
          <w:kern w:val="0"/>
          <w:sz w:val="20"/>
        </w:rPr>
        <w:t>16</w:t>
      </w:r>
      <w:r w:rsidR="00582BBD" w:rsidRPr="002D3610">
        <w:rPr>
          <w:rFonts w:eastAsiaTheme="majorEastAsia" w:cs="Arial"/>
          <w:b/>
          <w:bCs/>
          <w:kern w:val="0"/>
          <w:sz w:val="20"/>
        </w:rPr>
        <w:fldChar w:fldCharType="end"/>
      </w:r>
      <w:r w:rsidR="00245C27" w:rsidRPr="002D3610">
        <w:rPr>
          <w:rFonts w:cs="Arial"/>
          <w:b/>
          <w:bCs/>
          <w:color w:val="000000" w:themeColor="text1"/>
          <w:sz w:val="20"/>
          <w:szCs w:val="18"/>
        </w:rPr>
        <w:t xml:space="preserve"> </w:t>
      </w:r>
      <w:r w:rsidRPr="002D3610">
        <w:rPr>
          <w:rFonts w:eastAsiaTheme="majorEastAsia" w:cs="Arial"/>
          <w:b/>
          <w:bCs/>
          <w:kern w:val="0"/>
          <w:sz w:val="20"/>
        </w:rPr>
        <w:t>Kết quả thay đổi chức năng của khối chức năng S RLIN3n</w:t>
      </w:r>
    </w:p>
    <w:p w14:paraId="23BABBB9" w14:textId="3C6CBD1C" w:rsidR="004A2C8C" w:rsidRPr="00F95893" w:rsidRDefault="00E2202B" w:rsidP="004D38BE">
      <w:pPr>
        <w:pStyle w:val="Heading3"/>
        <w:ind w:leftChars="0" w:left="0"/>
        <w:rPr>
          <w:rFonts w:ascii="Arial" w:hAnsi="Arial"/>
          <w:lang w:val="vi-VN"/>
        </w:rPr>
      </w:pPr>
      <w:r w:rsidRPr="004D38BE">
        <w:rPr>
          <w:rFonts w:ascii="Arial" w:hAnsi="Arial"/>
          <w:sz w:val="20"/>
          <w:szCs w:val="20"/>
        </w:rPr>
        <w:br w:type="page"/>
      </w:r>
      <w:bookmarkStart w:id="399" w:name="_Toc122608742"/>
      <w:r w:rsidR="004A2C8C" w:rsidRPr="00F95893">
        <w:rPr>
          <w:rFonts w:ascii="Arial" w:hAnsi="Arial"/>
          <w:b/>
          <w:bCs/>
          <w:sz w:val="24"/>
          <w:szCs w:val="32"/>
        </w:rPr>
        <w:lastRenderedPageBreak/>
        <w:t xml:space="preserve">3.2.5. </w:t>
      </w:r>
      <w:r w:rsidR="002D3610" w:rsidRPr="00F95893">
        <w:rPr>
          <w:rFonts w:ascii="Arial" w:hAnsi="Arial"/>
          <w:b/>
          <w:bCs/>
          <w:sz w:val="24"/>
          <w:szCs w:val="32"/>
          <w:lang w:val="en-US"/>
        </w:rPr>
        <w:t xml:space="preserve">Thiết bị ngoại vi </w:t>
      </w:r>
      <w:r w:rsidR="00C171B0" w:rsidRPr="00F95893">
        <w:rPr>
          <w:rFonts w:ascii="Arial" w:hAnsi="Arial"/>
          <w:b/>
          <w:bCs/>
          <w:sz w:val="24"/>
          <w:szCs w:val="32"/>
        </w:rPr>
        <w:t xml:space="preserve">TAU </w:t>
      </w:r>
      <w:bookmarkStart w:id="400" w:name="V10000_New_Req_03_003"/>
      <w:bookmarkEnd w:id="400"/>
      <w:r w:rsidR="00C171B0" w:rsidRPr="00F95893">
        <w:rPr>
          <w:rFonts w:ascii="Arial" w:hAnsi="Arial"/>
          <w:b/>
          <w:bCs/>
          <w:sz w:val="24"/>
          <w:szCs w:val="32"/>
        </w:rPr>
        <w:t>D</w:t>
      </w:r>
      <w:bookmarkEnd w:id="399"/>
    </w:p>
    <w:p w14:paraId="741F047F" w14:textId="77777777" w:rsidR="00304FA6" w:rsidRPr="00F95893" w:rsidRDefault="00304FA6" w:rsidP="00F95893">
      <w:pPr>
        <w:spacing w:before="120" w:line="360" w:lineRule="auto"/>
        <w:rPr>
          <w:rFonts w:eastAsia="MS Gothic" w:cs="Arial"/>
          <w:sz w:val="20"/>
        </w:rPr>
      </w:pPr>
      <w:r w:rsidRPr="00F95893">
        <w:rPr>
          <w:rFonts w:eastAsia="MS Gothic" w:cs="Arial"/>
          <w:sz w:val="20"/>
          <w:lang w:val="vi-VN"/>
        </w:rPr>
        <w:t xml:space="preserve">Các mô tả sau đây mô </w:t>
      </w:r>
      <w:r w:rsidRPr="00F95893">
        <w:rPr>
          <w:rFonts w:eastAsia="MS Gothic" w:cs="Arial"/>
          <w:sz w:val="20"/>
        </w:rPr>
        <w:t>tả về các tính năng chính của thiết bị ngoại vi TAUD.</w:t>
      </w:r>
    </w:p>
    <w:p w14:paraId="64FC7C43" w14:textId="1302F3DD" w:rsidR="00304FA6" w:rsidRPr="00F95893" w:rsidRDefault="00304FA6" w:rsidP="00F95893">
      <w:pPr>
        <w:numPr>
          <w:ilvl w:val="0"/>
          <w:numId w:val="57"/>
        </w:numPr>
        <w:spacing w:line="360" w:lineRule="auto"/>
        <w:ind w:left="709" w:hanging="283"/>
        <w:contextualSpacing/>
        <w:rPr>
          <w:rFonts w:eastAsia="MS Gothic" w:cs="Arial"/>
          <w:color w:val="000000"/>
          <w:sz w:val="20"/>
        </w:rPr>
      </w:pPr>
      <w:r w:rsidRPr="00F95893">
        <w:rPr>
          <w:rFonts w:eastAsia="MS Gothic" w:cs="Arial"/>
          <w:color w:val="000000"/>
          <w:sz w:val="20"/>
        </w:rPr>
        <w:t>Khối này nhận ba đầu vào Bắt đầu/Dừng (boolean), chu kỳ xung đột (gấp đôi), giá trị nhiệm vụ (mảng giá trị kép) từ thuật toán Người dùng để điều khiển đầu ra của tín hiệu PWM.</w:t>
      </w:r>
    </w:p>
    <w:p w14:paraId="4538078E" w14:textId="77777777" w:rsidR="00304FA6" w:rsidRPr="00F95893" w:rsidRDefault="00304FA6" w:rsidP="00F95893">
      <w:pPr>
        <w:numPr>
          <w:ilvl w:val="0"/>
          <w:numId w:val="57"/>
        </w:numPr>
        <w:spacing w:line="360" w:lineRule="auto"/>
        <w:ind w:left="709" w:hanging="283"/>
        <w:contextualSpacing/>
        <w:rPr>
          <w:rFonts w:eastAsia="MS Gothic" w:cs="Arial"/>
          <w:color w:val="000000"/>
          <w:sz w:val="20"/>
        </w:rPr>
      </w:pPr>
      <w:r w:rsidRPr="00F95893">
        <w:rPr>
          <w:rFonts w:eastAsia="MS Gothic" w:cs="Arial"/>
          <w:color w:val="000000"/>
          <w:sz w:val="20"/>
        </w:rPr>
        <w:t>Đầu ra của khối này là một mảng tín hiệu dữ liệu (kênh chính và kênh phụ). Các kênh phụ do Người dùng chọn trong SC.</w:t>
      </w:r>
    </w:p>
    <w:p w14:paraId="1186BE09" w14:textId="77777777" w:rsidR="00304FA6" w:rsidRPr="00F95893" w:rsidRDefault="00304FA6" w:rsidP="00F95893">
      <w:pPr>
        <w:numPr>
          <w:ilvl w:val="0"/>
          <w:numId w:val="57"/>
        </w:numPr>
        <w:spacing w:line="360" w:lineRule="auto"/>
        <w:ind w:hanging="294"/>
        <w:contextualSpacing/>
        <w:rPr>
          <w:rFonts w:eastAsia="MS Gothic" w:cs="Arial"/>
          <w:sz w:val="20"/>
        </w:rPr>
      </w:pPr>
      <w:r w:rsidRPr="00F95893">
        <w:rPr>
          <w:rFonts w:eastAsia="MS Gothic" w:cs="Arial"/>
          <w:sz w:val="20"/>
        </w:rPr>
        <w:t>Đầu ra PWM: tạo tín hiệu dữ liệu PWM sau đó gửi dữ liệu đến MATLAB (boolean).</w:t>
      </w:r>
    </w:p>
    <w:p w14:paraId="793524E0" w14:textId="77777777" w:rsidR="00304FA6" w:rsidRPr="00F95893" w:rsidRDefault="00304FA6" w:rsidP="00F95893">
      <w:pPr>
        <w:numPr>
          <w:ilvl w:val="0"/>
          <w:numId w:val="57"/>
        </w:numPr>
        <w:spacing w:line="360" w:lineRule="auto"/>
        <w:ind w:left="709" w:hanging="283"/>
        <w:contextualSpacing/>
        <w:rPr>
          <w:rFonts w:eastAsia="MS Gothic" w:cs="Arial"/>
          <w:b/>
          <w:bCs/>
          <w:color w:val="000000"/>
          <w:sz w:val="20"/>
        </w:rPr>
      </w:pPr>
      <w:r w:rsidRPr="00F95893">
        <w:rPr>
          <w:rFonts w:eastAsia="MS Gothic" w:cs="Arial"/>
          <w:b/>
          <w:bCs/>
          <w:noProof/>
          <w:color w:val="000000"/>
          <w:sz w:val="20"/>
        </w:rPr>
        <w:drawing>
          <wp:anchor distT="0" distB="0" distL="114300" distR="114300" simplePos="0" relativeHeight="251658266" behindDoc="0" locked="0" layoutInCell="1" allowOverlap="1" wp14:anchorId="011595DC" wp14:editId="3422BC5D">
            <wp:simplePos x="0" y="0"/>
            <wp:positionH relativeFrom="margin">
              <wp:posOffset>2527385</wp:posOffset>
            </wp:positionH>
            <wp:positionV relativeFrom="paragraph">
              <wp:posOffset>268103</wp:posOffset>
            </wp:positionV>
            <wp:extent cx="1610995" cy="810895"/>
            <wp:effectExtent l="0" t="0" r="8255" b="8255"/>
            <wp:wrapTopAndBottom/>
            <wp:docPr id="21514" name="Picture 21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610995" cy="810895"/>
                    </a:xfrm>
                    <a:prstGeom prst="rect">
                      <a:avLst/>
                    </a:prstGeom>
                  </pic:spPr>
                </pic:pic>
              </a:graphicData>
            </a:graphic>
            <wp14:sizeRelH relativeFrom="margin">
              <wp14:pctWidth>0</wp14:pctWidth>
            </wp14:sizeRelH>
            <wp14:sizeRelV relativeFrom="margin">
              <wp14:pctHeight>0</wp14:pctHeight>
            </wp14:sizeRelV>
          </wp:anchor>
        </w:drawing>
      </w:r>
      <w:r w:rsidRPr="00F95893">
        <w:rPr>
          <w:rFonts w:eastAsia="MS Gothic" w:cs="Arial"/>
          <w:sz w:val="20"/>
        </w:rPr>
        <w:t>Đầu ra Tam giác PWM: tạo tín hiệu dữ liệu Tam giác PWM sau đó gửi dữ liệu tới MATLAB (boolean) .</w:t>
      </w:r>
    </w:p>
    <w:p w14:paraId="06D49BC4" w14:textId="77777777" w:rsidR="00304FA6" w:rsidRPr="00F95893" w:rsidRDefault="00304FA6" w:rsidP="00F95893">
      <w:pPr>
        <w:spacing w:line="360" w:lineRule="auto"/>
        <w:rPr>
          <w:rFonts w:eastAsia="MS Gothic" w:cs="Arial"/>
          <w:b/>
          <w:bCs/>
          <w:color w:val="000000"/>
          <w:sz w:val="20"/>
        </w:rPr>
      </w:pPr>
    </w:p>
    <w:p w14:paraId="25686162" w14:textId="3F834255" w:rsidR="00304FA6" w:rsidRPr="00F95893" w:rsidRDefault="00304FA6" w:rsidP="00F95893">
      <w:pPr>
        <w:spacing w:line="360" w:lineRule="auto"/>
        <w:ind w:left="2880" w:firstLine="720"/>
        <w:contextualSpacing/>
        <w:rPr>
          <w:rFonts w:eastAsia="MS Gothic" w:cs="Arial"/>
          <w:b/>
          <w:bCs/>
          <w:color w:val="000000"/>
          <w:sz w:val="20"/>
        </w:rPr>
      </w:pPr>
      <w:r w:rsidRPr="00F95893">
        <w:rPr>
          <w:rFonts w:eastAsia="MS Gothic" w:cs="Arial"/>
          <w:sz w:val="20"/>
        </w:rPr>
        <w:t xml:space="preserve"> </w:t>
      </w:r>
      <w:r w:rsidRPr="00F95893">
        <w:rPr>
          <w:rFonts w:eastAsia="MS Gothic" w:cs="Arial"/>
          <w:b/>
          <w:bCs/>
          <w:color w:val="000000"/>
          <w:sz w:val="20"/>
        </w:rPr>
        <w:t xml:space="preserve">Hình </w:t>
      </w:r>
      <w:r w:rsidR="00582BBD" w:rsidRPr="00F95893">
        <w:rPr>
          <w:rFonts w:eastAsia="MS Gothic" w:cs="Arial"/>
          <w:b/>
          <w:bCs/>
          <w:color w:val="000000"/>
          <w:sz w:val="20"/>
        </w:rPr>
        <w:fldChar w:fldCharType="begin"/>
      </w:r>
      <w:r w:rsidR="00582BBD" w:rsidRPr="00F95893">
        <w:rPr>
          <w:rFonts w:eastAsia="MS Gothic" w:cs="Arial"/>
          <w:b/>
          <w:bCs/>
          <w:color w:val="000000"/>
          <w:sz w:val="20"/>
        </w:rPr>
        <w:instrText xml:space="preserve"> STYLEREF 1 \s </w:instrText>
      </w:r>
      <w:r w:rsidR="00582BBD" w:rsidRPr="00F95893">
        <w:rPr>
          <w:rFonts w:eastAsia="MS Gothic" w:cs="Arial"/>
          <w:b/>
          <w:bCs/>
          <w:color w:val="000000"/>
          <w:sz w:val="20"/>
        </w:rPr>
        <w:fldChar w:fldCharType="separate"/>
      </w:r>
      <w:r w:rsidR="00C36135" w:rsidRPr="00F95893">
        <w:rPr>
          <w:rFonts w:eastAsia="MS Gothic" w:cs="Arial"/>
          <w:b/>
          <w:bCs/>
          <w:noProof/>
          <w:color w:val="000000"/>
          <w:sz w:val="20"/>
        </w:rPr>
        <w:t xml:space="preserve">3 </w:t>
      </w:r>
      <w:r w:rsidR="00582BBD" w:rsidRPr="00F95893">
        <w:rPr>
          <w:rFonts w:eastAsia="MS Gothic" w:cs="Arial"/>
          <w:b/>
          <w:bCs/>
          <w:color w:val="000000"/>
          <w:sz w:val="20"/>
        </w:rPr>
        <w:fldChar w:fldCharType="end"/>
      </w:r>
      <w:r w:rsidR="00582BBD" w:rsidRPr="00F95893">
        <w:rPr>
          <w:rFonts w:eastAsia="MS Gothic" w:cs="Arial"/>
          <w:b/>
          <w:bCs/>
          <w:color w:val="000000"/>
          <w:sz w:val="20"/>
        </w:rPr>
        <w:noBreakHyphen/>
      </w:r>
      <w:r w:rsidR="00582BBD" w:rsidRPr="00F95893">
        <w:rPr>
          <w:rFonts w:eastAsia="MS Gothic" w:cs="Arial"/>
          <w:b/>
          <w:bCs/>
          <w:color w:val="000000"/>
          <w:sz w:val="20"/>
        </w:rPr>
        <w:fldChar w:fldCharType="begin"/>
      </w:r>
      <w:r w:rsidR="00582BBD" w:rsidRPr="00F95893">
        <w:rPr>
          <w:rFonts w:eastAsia="MS Gothic" w:cs="Arial"/>
          <w:b/>
          <w:bCs/>
          <w:color w:val="000000"/>
          <w:sz w:val="20"/>
        </w:rPr>
        <w:instrText xml:space="preserve"> SEQ Figure \* ARABIC \s 1 </w:instrText>
      </w:r>
      <w:r w:rsidR="00582BBD" w:rsidRPr="00F95893">
        <w:rPr>
          <w:rFonts w:eastAsia="MS Gothic" w:cs="Arial"/>
          <w:b/>
          <w:bCs/>
          <w:color w:val="000000"/>
          <w:sz w:val="20"/>
        </w:rPr>
        <w:fldChar w:fldCharType="separate"/>
      </w:r>
      <w:r w:rsidR="00C36135" w:rsidRPr="00F95893">
        <w:rPr>
          <w:rFonts w:eastAsia="MS Gothic" w:cs="Arial"/>
          <w:b/>
          <w:bCs/>
          <w:noProof/>
          <w:color w:val="000000"/>
          <w:sz w:val="20"/>
        </w:rPr>
        <w:t xml:space="preserve">17 </w:t>
      </w:r>
      <w:r w:rsidR="00582BBD" w:rsidRPr="00F95893">
        <w:rPr>
          <w:rFonts w:eastAsia="MS Gothic" w:cs="Arial"/>
          <w:b/>
          <w:bCs/>
          <w:color w:val="000000"/>
          <w:sz w:val="20"/>
        </w:rPr>
        <w:fldChar w:fldCharType="end"/>
      </w:r>
      <w:r w:rsidRPr="00F95893">
        <w:rPr>
          <w:rFonts w:eastAsia="MS Gothic" w:cs="Arial"/>
          <w:b/>
          <w:bCs/>
          <w:color w:val="000000"/>
          <w:sz w:val="20"/>
        </w:rPr>
        <w:t>Khối chức năng của TAUD</w:t>
      </w:r>
    </w:p>
    <w:p w14:paraId="306CA267" w14:textId="77777777" w:rsidR="00304FA6" w:rsidRPr="00F95893" w:rsidRDefault="00304FA6" w:rsidP="00F95893">
      <w:pPr>
        <w:spacing w:line="360" w:lineRule="auto"/>
        <w:ind w:left="2880" w:firstLine="720"/>
        <w:contextualSpacing/>
        <w:rPr>
          <w:rFonts w:eastAsia="MS Gothic" w:cs="Arial"/>
          <w:b/>
          <w:bCs/>
          <w:color w:val="000000"/>
          <w:sz w:val="20"/>
        </w:rPr>
      </w:pPr>
    </w:p>
    <w:p w14:paraId="529F0CED" w14:textId="36B6E80C" w:rsidR="00304FA6" w:rsidRDefault="00304FA6" w:rsidP="00F95893">
      <w:pPr>
        <w:spacing w:line="360" w:lineRule="auto"/>
        <w:contextualSpacing/>
        <w:jc w:val="center"/>
        <w:rPr>
          <w:rFonts w:eastAsia="MS Gothic" w:cs="Arial"/>
          <w:sz w:val="20"/>
        </w:rPr>
      </w:pPr>
      <w:r w:rsidRPr="00F95893">
        <w:rPr>
          <w:rFonts w:eastAsia="MS Gothic" w:cs="Arial"/>
          <w:noProof/>
          <w:sz w:val="20"/>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F95893">
        <w:rPr>
          <w:rFonts w:eastAsia="MS Gothic" w:cs="Arial"/>
          <w:sz w:val="20"/>
        </w:rPr>
        <w:t>Các mô tả sau mô tả cách sử dụng Giao diện người dùng của khối chức năng TAUD S để hỗ trợ người dùng lựa chọn và thay đổi cổng TAUD dễ dàng hơn trong quá trình cài đặt mô hình.</w:t>
      </w:r>
    </w:p>
    <w:p w14:paraId="3ABFD330" w14:textId="77777777" w:rsidR="00304FA6" w:rsidRPr="00F95893" w:rsidRDefault="00304FA6" w:rsidP="00F95893">
      <w:pPr>
        <w:spacing w:line="360" w:lineRule="auto"/>
        <w:contextualSpacing/>
        <w:jc w:val="center"/>
        <w:rPr>
          <w:rFonts w:eastAsia="MS Gothic" w:cs="Arial"/>
          <w:sz w:val="20"/>
        </w:rPr>
      </w:pPr>
    </w:p>
    <w:p w14:paraId="6C15B246" w14:textId="562FB5E4" w:rsidR="00304FA6" w:rsidRPr="00F95893" w:rsidRDefault="00304FA6" w:rsidP="00F95893">
      <w:pPr>
        <w:spacing w:after="200" w:line="360" w:lineRule="auto"/>
        <w:jc w:val="center"/>
        <w:rPr>
          <w:rFonts w:eastAsia="MS Gothic" w:cs="Arial"/>
          <w:b/>
          <w:bCs/>
          <w:sz w:val="20"/>
        </w:rPr>
      </w:pPr>
      <w:r w:rsidRPr="00F95893">
        <w:rPr>
          <w:rFonts w:eastAsia="MS Gothic" w:cs="Arial"/>
          <w:b/>
          <w:bCs/>
          <w:sz w:val="20"/>
        </w:rPr>
        <w:t xml:space="preserve">Hình </w:t>
      </w:r>
      <w:r w:rsidR="00582BBD" w:rsidRPr="00F95893">
        <w:rPr>
          <w:rFonts w:eastAsia="MS Gothic" w:cs="Arial"/>
          <w:b/>
          <w:bCs/>
          <w:sz w:val="20"/>
        </w:rPr>
        <w:fldChar w:fldCharType="begin"/>
      </w:r>
      <w:r w:rsidR="00582BBD" w:rsidRPr="00F95893">
        <w:rPr>
          <w:rFonts w:eastAsia="MS Gothic" w:cs="Arial"/>
          <w:b/>
          <w:bCs/>
          <w:sz w:val="20"/>
        </w:rPr>
        <w:instrText xml:space="preserve"> STYLEREF 1 \s </w:instrText>
      </w:r>
      <w:r w:rsidR="00582BBD" w:rsidRPr="00F95893">
        <w:rPr>
          <w:rFonts w:eastAsia="MS Gothic" w:cs="Arial"/>
          <w:b/>
          <w:bCs/>
          <w:sz w:val="20"/>
        </w:rPr>
        <w:fldChar w:fldCharType="separate"/>
      </w:r>
      <w:r w:rsidR="00C36135" w:rsidRPr="00F95893">
        <w:rPr>
          <w:rFonts w:eastAsia="MS Gothic" w:cs="Arial"/>
          <w:b/>
          <w:bCs/>
          <w:noProof/>
          <w:sz w:val="20"/>
        </w:rPr>
        <w:t xml:space="preserve">3 </w:t>
      </w:r>
      <w:r w:rsidR="00582BBD" w:rsidRPr="00F95893">
        <w:rPr>
          <w:rFonts w:eastAsia="MS Gothic" w:cs="Arial"/>
          <w:b/>
          <w:bCs/>
          <w:sz w:val="20"/>
        </w:rPr>
        <w:fldChar w:fldCharType="end"/>
      </w:r>
      <w:r w:rsidR="00582BBD" w:rsidRPr="00F95893">
        <w:rPr>
          <w:rFonts w:eastAsia="MS Gothic" w:cs="Arial"/>
          <w:b/>
          <w:bCs/>
          <w:sz w:val="20"/>
        </w:rPr>
        <w:noBreakHyphen/>
      </w:r>
      <w:r w:rsidR="00582BBD" w:rsidRPr="00F95893">
        <w:rPr>
          <w:rFonts w:eastAsia="MS Gothic" w:cs="Arial"/>
          <w:b/>
          <w:bCs/>
          <w:sz w:val="20"/>
        </w:rPr>
        <w:fldChar w:fldCharType="begin"/>
      </w:r>
      <w:r w:rsidR="00582BBD" w:rsidRPr="00F95893">
        <w:rPr>
          <w:rFonts w:eastAsia="MS Gothic" w:cs="Arial"/>
          <w:b/>
          <w:bCs/>
          <w:sz w:val="20"/>
        </w:rPr>
        <w:instrText xml:space="preserve"> SEQ Figure \* ARABIC \s 1 </w:instrText>
      </w:r>
      <w:r w:rsidR="00582BBD" w:rsidRPr="00F95893">
        <w:rPr>
          <w:rFonts w:eastAsia="MS Gothic" w:cs="Arial"/>
          <w:b/>
          <w:bCs/>
          <w:sz w:val="20"/>
        </w:rPr>
        <w:fldChar w:fldCharType="separate"/>
      </w:r>
      <w:r w:rsidR="00C36135" w:rsidRPr="00F95893">
        <w:rPr>
          <w:rFonts w:eastAsia="MS Gothic" w:cs="Arial"/>
          <w:b/>
          <w:bCs/>
          <w:noProof/>
          <w:sz w:val="20"/>
        </w:rPr>
        <w:t xml:space="preserve">18 </w:t>
      </w:r>
      <w:r w:rsidR="00582BBD" w:rsidRPr="00F95893">
        <w:rPr>
          <w:rFonts w:eastAsia="MS Gothic" w:cs="Arial"/>
          <w:b/>
          <w:bCs/>
          <w:sz w:val="20"/>
        </w:rPr>
        <w:fldChar w:fldCharType="end"/>
      </w:r>
      <w:r w:rsidRPr="00F95893">
        <w:rPr>
          <w:rFonts w:eastAsia="MS Gothic" w:cs="Arial"/>
          <w:b/>
          <w:bCs/>
          <w:sz w:val="20"/>
        </w:rPr>
        <w:t>Giao diện người dùng của khối chức năng S TAUD</w:t>
      </w:r>
    </w:p>
    <w:p w14:paraId="17651F78" w14:textId="77777777" w:rsidR="00304FA6" w:rsidRPr="00F95893" w:rsidRDefault="00304FA6" w:rsidP="00F95893">
      <w:pPr>
        <w:spacing w:line="360" w:lineRule="auto"/>
        <w:rPr>
          <w:rFonts w:eastAsia="MS Gothic" w:cs="Arial"/>
          <w:sz w:val="20"/>
        </w:rPr>
      </w:pPr>
      <w:r w:rsidRPr="00F95893">
        <w:rPr>
          <w:rFonts w:eastAsia="MS Gothic" w:cs="Arial"/>
          <w:sz w:val="20"/>
        </w:rPr>
        <w:t>Giao diện người dùng của khối Chức năng S TAUD bao gồm các tham số “Đơn vị TAUD”, “Chế độ”, “Kênh chính”.</w:t>
      </w:r>
    </w:p>
    <w:p w14:paraId="1D74F1C6" w14:textId="77777777" w:rsidR="00304FA6" w:rsidRPr="00F95893" w:rsidRDefault="00304FA6" w:rsidP="00F95893">
      <w:pPr>
        <w:spacing w:line="360" w:lineRule="auto"/>
        <w:rPr>
          <w:rFonts w:eastAsia="MS Gothic" w:cs="Arial"/>
          <w:sz w:val="20"/>
        </w:rPr>
      </w:pPr>
    </w:p>
    <w:p w14:paraId="2A6BEEBB" w14:textId="77777777" w:rsidR="00304FA6" w:rsidRPr="00F95893" w:rsidRDefault="00304FA6" w:rsidP="00F95893">
      <w:pPr>
        <w:spacing w:line="360" w:lineRule="auto"/>
        <w:rPr>
          <w:rFonts w:eastAsia="MS Gothic" w:cs="Arial"/>
          <w:sz w:val="20"/>
        </w:rPr>
      </w:pPr>
      <w:r w:rsidRPr="00F95893">
        <w:rPr>
          <w:rFonts w:eastAsia="MS Gothic" w:cs="Arial"/>
          <w:sz w:val="20"/>
        </w:rPr>
        <w:t>Mục đích của các tham số này chỉ là tên cổng đích của khối chức năng S TAUD. Khi xây dựng mô hình, các tham số này sẽ được sinh ra cùng lúc với dữ liệu đầu vào .</w:t>
      </w:r>
    </w:p>
    <w:p w14:paraId="09B23F73" w14:textId="77777777" w:rsidR="00304FA6" w:rsidRPr="00F95893" w:rsidRDefault="00304FA6" w:rsidP="00F95893">
      <w:pPr>
        <w:spacing w:line="360" w:lineRule="auto"/>
        <w:rPr>
          <w:rFonts w:eastAsia="MS Gothic" w:cs="Arial"/>
          <w:sz w:val="20"/>
        </w:rPr>
      </w:pPr>
      <w:r w:rsidRPr="00F95893">
        <w:rPr>
          <w:rFonts w:eastAsia="MS Gothic" w:cs="Arial"/>
          <w:sz w:val="20"/>
        </w:rPr>
        <w:br w:type="page"/>
      </w:r>
    </w:p>
    <w:p w14:paraId="1638C525" w14:textId="1B05D222" w:rsidR="00304FA6" w:rsidRPr="004D38BE" w:rsidRDefault="00D84E65" w:rsidP="004D38BE">
      <w:pPr>
        <w:spacing w:line="360" w:lineRule="auto"/>
        <w:rPr>
          <w:rFonts w:eastAsia="MS Gothic" w:cs="Arial"/>
          <w:sz w:val="20"/>
        </w:rPr>
      </w:pPr>
      <w:ins w:id="401" w:author="Hiroyasu Nishiumi" w:date="2022-10-20T17:35:00Z">
        <w:r w:rsidRPr="00F95893">
          <w:rPr>
            <w:rFonts w:eastAsia="MS Gothic" w:cs="Arial"/>
            <w:noProof/>
            <w:sz w:val="20"/>
          </w:rPr>
          <w:lastRenderedPageBreak/>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02" w:author="Hiroyasu Nishiumi" w:date="2022-10-20T17:35:00Z">
        <w:r w:rsidR="00304FA6" w:rsidRPr="00F95893" w:rsidDel="00D84E65">
          <w:rPr>
            <w:rFonts w:eastAsia="MS Gothic" w:cs="Arial"/>
            <w:noProof/>
            <w:sz w:val="20"/>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F95893">
        <w:rPr>
          <w:rFonts w:eastAsia="MS Gothic" w:cs="Arial"/>
          <w:sz w:val="20"/>
        </w:rPr>
        <w:t>Sau khi thay đổi kênh chính của TAUD, tên hiển thị của khối chức năng S sẽ tự động thay đổi dựa trên kênh chín</w:t>
      </w:r>
      <w:r w:rsidR="00304FA6" w:rsidRPr="004D38BE">
        <w:rPr>
          <w:rFonts w:eastAsia="MS Gothic" w:cs="Arial"/>
          <w:sz w:val="20"/>
          <w:highlight w:val="yellow"/>
        </w:rPr>
        <w:t>h TAUD đang được chọn.</w:t>
      </w:r>
      <w:r w:rsidR="00304FA6" w:rsidRPr="004D38BE">
        <w:rPr>
          <w:rFonts w:eastAsia="MS Gothic" w:cs="Arial"/>
          <w:sz w:val="20"/>
        </w:rPr>
        <w:t xml:space="preserve">  </w:t>
      </w:r>
    </w:p>
    <w:p w14:paraId="1AEFCFEB" w14:textId="7044C91F" w:rsidR="00304FA6" w:rsidRPr="004D38BE" w:rsidRDefault="00304FA6" w:rsidP="004D38BE">
      <w:pPr>
        <w:spacing w:line="360" w:lineRule="auto"/>
        <w:contextualSpacing/>
        <w:rPr>
          <w:rFonts w:eastAsia="MS Gothic" w:cs="Arial"/>
          <w:sz w:val="20"/>
        </w:rPr>
      </w:pPr>
    </w:p>
    <w:p w14:paraId="7D083C0A" w14:textId="6FB9F0FA" w:rsidR="00304FA6" w:rsidRPr="004D38BE" w:rsidRDefault="00304FA6" w:rsidP="004D38BE">
      <w:pPr>
        <w:spacing w:after="200" w:line="360" w:lineRule="auto"/>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19 </w:t>
      </w:r>
      <w:r w:rsidR="00582BBD" w:rsidRPr="004D38BE">
        <w:rPr>
          <w:rFonts w:eastAsia="MS Gothic" w:cs="Arial"/>
          <w:b/>
          <w:bCs/>
          <w:sz w:val="20"/>
          <w:highlight w:val="yellow"/>
        </w:rPr>
        <w:fldChar w:fldCharType="end"/>
      </w:r>
      <w:r w:rsidRPr="004D38BE">
        <w:rPr>
          <w:rFonts w:eastAsia="MS Gothic" w:cs="Arial"/>
          <w:b/>
          <w:bCs/>
          <w:sz w:val="20"/>
          <w:highlight w:val="yellow"/>
        </w:rPr>
        <w:t>Thay đổi tên cổng của khối chức năng S TAUD</w:t>
      </w:r>
    </w:p>
    <w:p w14:paraId="3FF44B63" w14:textId="42B7AA1C" w:rsidR="00304FA6" w:rsidRPr="004D38BE" w:rsidRDefault="00304FA6" w:rsidP="004D38BE">
      <w:pPr>
        <w:numPr>
          <w:ilvl w:val="0"/>
          <w:numId w:val="34"/>
        </w:numPr>
        <w:spacing w:line="360" w:lineRule="auto"/>
        <w:ind w:left="142" w:hanging="142"/>
        <w:contextualSpacing/>
        <w:rPr>
          <w:rFonts w:eastAsia="MS Gothic" w:cs="Arial"/>
          <w:b/>
          <w:bCs/>
          <w:sz w:val="20"/>
        </w:rPr>
      </w:pPr>
      <w:bookmarkStart w:id="403" w:name="V10000_Req_03_012"/>
      <w:r w:rsidRPr="004D38BE">
        <w:rPr>
          <w:rFonts w:eastAsia="MS Gothic" w:cs="Arial"/>
          <w:b/>
          <w:bCs/>
          <w:noProof/>
          <w:sz w:val="20"/>
          <w:highlight w:val="yellow"/>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b/>
          <w:bCs/>
          <w:sz w:val="20"/>
          <w:highlight w:val="yellow"/>
        </w:rPr>
        <w:t xml:space="preserve">Cấu hình cấu hình kết nối giữa khối Người dùng với khối TAUD S-Function </w:t>
      </w:r>
      <w:bookmarkEnd w:id="403"/>
      <w:r w:rsidRPr="004D38BE">
        <w:rPr>
          <w:rFonts w:eastAsia="MS Gothic" w:cs="Arial"/>
          <w:b/>
          <w:bCs/>
          <w:sz w:val="20"/>
          <w:highlight w:val="yellow"/>
        </w:rPr>
        <w:t>:</w:t>
      </w:r>
      <w:r w:rsidRPr="004D38BE">
        <w:rPr>
          <w:rFonts w:eastAsia="MS Gothic" w:cs="Arial"/>
          <w:b/>
          <w:bCs/>
          <w:sz w:val="20"/>
        </w:rPr>
        <w:t xml:space="preserve"> </w:t>
      </w:r>
    </w:p>
    <w:p w14:paraId="19FCE344" w14:textId="658A75AC" w:rsidR="00304FA6" w:rsidRPr="004D38BE" w:rsidRDefault="00304FA6" w:rsidP="004D38BE">
      <w:pPr>
        <w:spacing w:after="200" w:line="360" w:lineRule="auto"/>
        <w:rPr>
          <w:rFonts w:eastAsia="MS Gothic" w:cs="Arial"/>
          <w:b/>
          <w:bCs/>
          <w:sz w:val="20"/>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20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trúc sử dụng TAUD</w:t>
      </w:r>
    </w:p>
    <w:p w14:paraId="15A77A6D"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Người dùng phải kết nối các khối TAUD giống như cấu trúc trên để tiến hành ETVPF với TAUD. Để hỗ trợ thiết lập cho nhiều kênh và kết nối giữa MATLAB và VLAB, hãy sử dụng Mux và Demux để kết nối từ thuật toán Người dùng đến khối TAUD.</w:t>
      </w:r>
    </w:p>
    <w:p w14:paraId="55106F74" w14:textId="77777777" w:rsidR="00304FA6" w:rsidRPr="004D38BE" w:rsidRDefault="00304FA6" w:rsidP="004D38BE">
      <w:pPr>
        <w:spacing w:line="360" w:lineRule="auto"/>
        <w:contextualSpacing/>
        <w:rPr>
          <w:rFonts w:eastAsia="MS Gothic" w:cs="Arial"/>
          <w:sz w:val="20"/>
          <w:highlight w:val="yellow"/>
        </w:rPr>
      </w:pPr>
    </w:p>
    <w:p w14:paraId="72909665"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Để giữ kích thước của đầu vào và đầu ra giống nhau, mảng nhiệm vụ đầu vào phải bao gồm một giá trị giả cho giá trị chính ở cuối mảng đầu vào.</w:t>
      </w:r>
    </w:p>
    <w:p w14:paraId="3C641233" w14:textId="28343298"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Nếu người dùng KHÔNG muốn thay đổi giá trị đầu vào sau khi bắt đầu, người dùng có thể kết nối đầu vào với các giá trị không thay đổi. Giá trị không thay đổi giống như giá trị ban đầu cài đặt.</w:t>
      </w:r>
    </w:p>
    <w:p w14:paraId="661B0272" w14:textId="4157AB19"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Ví dụ: nối Duty và Pulse thành hằng số</w:t>
      </w:r>
    </w:p>
    <w:p w14:paraId="5B4BAD48" w14:textId="77777777" w:rsidR="000C21D6" w:rsidRPr="004D38BE" w:rsidRDefault="000C21D6" w:rsidP="004D38BE">
      <w:pPr>
        <w:spacing w:line="360" w:lineRule="auto"/>
        <w:contextualSpacing/>
        <w:rPr>
          <w:rFonts w:eastAsia="MS Gothic" w:cs="Arial"/>
          <w:sz w:val="20"/>
          <w:highlight w:val="yellow"/>
        </w:rPr>
      </w:pPr>
    </w:p>
    <w:p w14:paraId="3539BA0A" w14:textId="4191D510"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02A2D752" w14:textId="24F577E4" w:rsidR="00304FA6" w:rsidRPr="004D38BE" w:rsidRDefault="00304FA6" w:rsidP="004D38BE">
      <w:pPr>
        <w:spacing w:before="240" w:line="360" w:lineRule="auto"/>
        <w:contextualSpacing/>
        <w:rPr>
          <w:rFonts w:eastAsia="MS Gothic" w:cs="Arial"/>
          <w:sz w:val="20"/>
        </w:rPr>
      </w:pPr>
      <w:r w:rsidRPr="004D38BE">
        <w:rPr>
          <w:rFonts w:eastAsia="MS Gothic" w:cs="Arial"/>
          <w:sz w:val="20"/>
          <w:highlight w:val="yellow"/>
        </w:rPr>
        <w:t>Đầu bảng bao gồm tín hiệu của kênh chính và kênh phụ. Đầu vào cho số không chính xác cũng là một mảng.</w:t>
      </w:r>
    </w:p>
    <w:p w14:paraId="64246585" w14:textId="3C41AD2F" w:rsidR="00304FA6" w:rsidRPr="004D38BE" w:rsidRDefault="00513732" w:rsidP="004D38BE">
      <w:pPr>
        <w:spacing w:before="240" w:line="360" w:lineRule="auto"/>
        <w:contextualSpacing/>
        <w:rPr>
          <w:rFonts w:eastAsia="MS Gothic" w:cs="Arial"/>
          <w:b/>
          <w:bCs/>
          <w:sz w:val="20"/>
          <w:highlight w:val="yellow"/>
        </w:rPr>
      </w:pPr>
      <w:r w:rsidRPr="004D38BE">
        <w:rPr>
          <w:rFonts w:eastAsia="MS Gothic" w:cs="Arial"/>
          <w:b/>
          <w:bCs/>
          <w:sz w:val="20"/>
          <w:highlight w:val="yellow"/>
        </w:rPr>
        <w:t xml:space="preserve">- Hỗ trợ Mô hình trong Mô phỏng Vòng lặp (MILS </w:t>
      </w:r>
      <w:r w:rsidR="00FB0422" w:rsidRPr="004D38BE">
        <w:rPr>
          <w:rFonts w:eastAsia="MS Gothic" w:cs="Arial"/>
          <w:b/>
          <w:bCs/>
          <w:sz w:val="20"/>
          <w:highlight w:val="yellow"/>
        </w:rPr>
        <w:fldChar w:fldCharType="begin"/>
      </w:r>
      <w:r w:rsidR="00FB0422" w:rsidRPr="004D38BE">
        <w:rPr>
          <w:rFonts w:cs="Arial"/>
          <w:sz w:val="20"/>
          <w:szCs w:val="18"/>
        </w:rPr>
        <w:instrText xml:space="preserve"> XE "</w:instrText>
      </w:r>
      <w:ins w:id="404" w:author="Hiroyasu Nishiumi" w:date="2022-10-20T10:33:00Z">
        <w:r w:rsidR="00FB0422" w:rsidRPr="004D38BE">
          <w:rPr>
            <w:rFonts w:eastAsia="MS Gothic" w:cs="Arial"/>
            <w:sz w:val="20"/>
          </w:rPr>
          <w:instrText>MILS</w:instrText>
        </w:r>
      </w:ins>
      <w:r w:rsidR="00FB0422" w:rsidRPr="004D38BE">
        <w:rPr>
          <w:rFonts w:cs="Arial"/>
          <w:sz w:val="20"/>
          <w:szCs w:val="18"/>
        </w:rPr>
        <w:instrText xml:space="preserve">" </w:instrText>
      </w:r>
      <w:r w:rsidR="00FB0422" w:rsidRPr="004D38BE">
        <w:rPr>
          <w:rFonts w:eastAsia="MS Gothic" w:cs="Arial"/>
          <w:b/>
          <w:bCs/>
          <w:sz w:val="20"/>
          <w:highlight w:val="yellow"/>
        </w:rPr>
        <w:fldChar w:fldCharType="end"/>
      </w:r>
      <w:r w:rsidR="00304FA6" w:rsidRPr="004D38BE">
        <w:rPr>
          <w:rFonts w:eastAsia="MS Gothic" w:cs="Arial"/>
          <w:b/>
          <w:bCs/>
          <w:sz w:val="20"/>
          <w:highlight w:val="yellow"/>
        </w:rPr>
        <w:t>) cho khối TAUD:</w:t>
      </w:r>
    </w:p>
    <w:p w14:paraId="63577EB3" w14:textId="76A91F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ETVPF tạo khối TAUD để thực thi MILS Để sử dụng khối này, người dùng phải thay khối chức năng S TAUD thành khối MILS TAUD sau đó thực hiện MILS.</w:t>
      </w:r>
    </w:p>
    <w:p w14:paraId="5A9B764D" w14:textId="27F64406" w:rsidR="00C75D9B" w:rsidRPr="004D38BE" w:rsidRDefault="00C75D9B" w:rsidP="004D38BE">
      <w:pPr>
        <w:spacing w:before="240" w:line="360" w:lineRule="auto"/>
        <w:contextualSpacing/>
        <w:rPr>
          <w:rFonts w:eastAsia="MS Gothic" w:cs="Arial"/>
          <w:sz w:val="20"/>
          <w:highlight w:val="yellow"/>
        </w:rPr>
      </w:pPr>
      <w:r w:rsidRPr="004D38BE">
        <w:rPr>
          <w:rFonts w:eastAsia="MS Gothic" w:cs="Arial"/>
          <w:sz w:val="20"/>
          <w:highlight w:val="yellow"/>
        </w:rPr>
        <w:t>Đầu vào của MILS TAUD bao gồm nhiệm vụ, xung đột và kích hoạt khởi động/dừng. Khi chạy mô hình, chức năng S “mils_taud” bên trong TAUD MILS sẽ bắt đầu đặt nhiệm vụ cho “Độ rộng xung đột” và bắt đầu xung đột cho “Chu kỳ” của bộ tạo xung đột. Vui lòng khớp đầu vào của MILS TAUD và giá trị ban đầu của bộ tạo xung (“PulseWidth” và “Period”).</w:t>
      </w:r>
    </w:p>
    <w:p w14:paraId="7C6B0753" w14:textId="77777777" w:rsidR="00C75D9B" w:rsidRPr="004D38BE" w:rsidRDefault="00C75D9B" w:rsidP="004D38BE">
      <w:pPr>
        <w:spacing w:before="240" w:line="360" w:lineRule="auto"/>
        <w:contextualSpacing/>
        <w:rPr>
          <w:rFonts w:eastAsia="MS Gothic" w:cs="Arial"/>
          <w:sz w:val="20"/>
          <w:highlight w:val="yellow"/>
        </w:rPr>
      </w:pPr>
    </w:p>
    <w:p w14:paraId="2EA47BA2" w14:textId="190722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Trong MILS, người dùng không cần sử dụng khối Mux và Demux.</w:t>
      </w:r>
    </w:p>
    <w:p w14:paraId="7727D130" w14:textId="77777777" w:rsidR="00304FA6" w:rsidRPr="004D38BE" w:rsidRDefault="00304FA6" w:rsidP="004D38BE">
      <w:pPr>
        <w:spacing w:before="240" w:line="360" w:lineRule="auto"/>
        <w:contextualSpacing/>
        <w:jc w:val="center"/>
        <w:rPr>
          <w:rFonts w:eastAsia="MS Gothic" w:cs="Arial"/>
          <w:sz w:val="20"/>
        </w:rPr>
      </w:pPr>
      <w:r w:rsidRPr="004D38BE">
        <w:rPr>
          <w:rFonts w:eastAsia="MS Gothic" w:cs="Arial"/>
          <w:noProof/>
          <w:sz w:val="20"/>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Mỗi khối hỗ trợ cho mỗi kênh TAUD. To use many channel, user must connect with many blocks.</w:t>
      </w:r>
    </w:p>
    <w:p w14:paraId="4D910863" w14:textId="77777777" w:rsidR="00304FA6" w:rsidRPr="004D38BE" w:rsidRDefault="00304FA6" w:rsidP="004D38BE">
      <w:pPr>
        <w:spacing w:before="240" w:line="360" w:lineRule="auto"/>
        <w:contextualSpacing/>
        <w:jc w:val="center"/>
        <w:rPr>
          <w:rFonts w:eastAsia="MS Gothic" w:cs="Arial"/>
          <w:b/>
          <w:bCs/>
          <w:sz w:val="20"/>
        </w:rPr>
      </w:pPr>
    </w:p>
    <w:p w14:paraId="2E0B9B9E" w14:textId="31362657" w:rsidR="00E83C93" w:rsidRPr="004D38BE" w:rsidRDefault="00304FA6" w:rsidP="004D38BE">
      <w:pPr>
        <w:spacing w:after="200" w:line="360" w:lineRule="auto"/>
        <w:jc w:val="center"/>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21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hình sử dụng TAUD MILS</w:t>
      </w:r>
    </w:p>
    <w:p w14:paraId="4FFB91CF" w14:textId="48959896" w:rsidR="00304FA6" w:rsidRPr="004270A8" w:rsidRDefault="00FB0422" w:rsidP="00304FA6">
      <w:pPr>
        <w:spacing w:after="200"/>
        <w:jc w:val="center"/>
        <w:rPr>
          <w:rFonts w:eastAsia="MS Gothic" w:cs="Arial"/>
          <w:b/>
          <w:bCs/>
          <w:szCs w:val="21"/>
        </w:rPr>
      </w:pPr>
      <w:r w:rsidRPr="004270A8">
        <w:rPr>
          <w:rFonts w:eastAsia="MS Gothic" w:cs="Arial"/>
          <w:b/>
          <w:bCs/>
          <w:szCs w:val="21"/>
          <w:highlight w:val="yellow"/>
        </w:rPr>
        <w:fldChar w:fldCharType="begin"/>
      </w:r>
      <w:r w:rsidRPr="004270A8">
        <w:rPr>
          <w:rFonts w:cs="Arial"/>
        </w:rPr>
        <w:instrText xml:space="preserve"> XE "</w:instrText>
      </w:r>
      <w:ins w:id="405" w:author="Hiroyasu Nishiumi" w:date="2022-10-20T10:33:00Z">
        <w:r w:rsidRPr="004270A8">
          <w:rPr>
            <w:rFonts w:eastAsia="MS Gothic" w:cs="Arial"/>
            <w:szCs w:val="21"/>
          </w:rPr>
          <w:instrText>MILS</w:instrText>
        </w:r>
      </w:ins>
      <w:r w:rsidRPr="004270A8">
        <w:rPr>
          <w:rFonts w:cs="Arial"/>
        </w:rPr>
        <w:instrText xml:space="preserve">" </w:instrText>
      </w:r>
      <w:r w:rsidRPr="004270A8">
        <w:rPr>
          <w:rFonts w:eastAsia="MS Gothic" w:cs="Arial"/>
          <w:b/>
          <w:bCs/>
          <w:szCs w:val="21"/>
          <w:highlight w:val="yellow"/>
        </w:rPr>
        <w:fldChar w:fldCharType="end"/>
      </w:r>
    </w:p>
    <w:p w14:paraId="1F6F6169"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734C1B17" w14:textId="515E0840" w:rsidR="00127DDA" w:rsidRPr="004270A8" w:rsidRDefault="006855D8" w:rsidP="00A92D49">
      <w:pPr>
        <w:pStyle w:val="Heading2"/>
      </w:pPr>
      <w:bookmarkStart w:id="406" w:name="_Toc122608743"/>
      <w:r w:rsidRPr="004270A8">
        <w:lastRenderedPageBreak/>
        <w:t xml:space="preserve">3 .3 </w:t>
      </w:r>
      <w:bookmarkEnd w:id="367"/>
      <w:bookmarkEnd w:id="368"/>
      <w:bookmarkEnd w:id="369"/>
      <w:r w:rsidR="00612061" w:rsidRPr="004270A8">
        <w:t>Bộ xử lý giả lập thực thi trong vòng lặp mô phỏng</w:t>
      </w:r>
      <w:bookmarkEnd w:id="406"/>
    </w:p>
    <w:p w14:paraId="11653C5A" w14:textId="02452374" w:rsidR="00577325" w:rsidRPr="004D38BE" w:rsidRDefault="00732373" w:rsidP="00753031">
      <w:pPr>
        <w:spacing w:before="240" w:line="360" w:lineRule="auto"/>
        <w:rPr>
          <w:rFonts w:eastAsia="MS Gothic" w:cs="Arial"/>
          <w:sz w:val="20"/>
        </w:rPr>
      </w:pPr>
      <w:r w:rsidRPr="004D38BE">
        <w:rPr>
          <w:rFonts w:eastAsia="MS Gothic" w:cs="Arial"/>
          <w:sz w:val="20"/>
        </w:rPr>
        <w:t xml:space="preserve">Phần sau đây mô tả cách tạo </w:t>
      </w:r>
      <w:del w:id="407" w:author="Hiroyasu Nishiumi" w:date="2022-10-20T18:40:00Z">
        <w:r w:rsidR="00364611" w:rsidRPr="004D38BE" w:rsidDel="00D95B1B">
          <w:rPr>
            <w:rFonts w:eastAsia="MS Gothic" w:cs="Arial"/>
            <w:sz w:val="20"/>
          </w:rPr>
          <w:delText>SPILS</w:delText>
        </w:r>
      </w:del>
      <w:ins w:id="408" w:author="Hiroyasu Nishiumi" w:date="2022-10-20T18:41:00Z">
        <w:r w:rsidR="00D95B1B" w:rsidRPr="004D38BE">
          <w:rPr>
            <w:rFonts w:eastAsia="MS Gothic" w:cs="Arial"/>
            <w:sz w:val="20"/>
          </w:rPr>
          <w:t>vHILS</w:t>
        </w:r>
      </w:ins>
      <w:r w:rsidRPr="004D38BE">
        <w:rPr>
          <w:rFonts w:eastAsia="MS Gothic" w:cs="Arial"/>
          <w:sz w:val="20"/>
        </w:rPr>
        <w:t xml:space="preserve">môi trường cần thiết cho Bộ xử lý mô phỏng trong Vòng lặp mô phỏng ( </w:t>
      </w:r>
      <w:r w:rsidRPr="004D38BE">
        <w:rPr>
          <w:rFonts w:eastAsia="MS Gothic" w:cs="Arial"/>
          <w:sz w:val="20"/>
          <w:lang w:val="pt-BR"/>
        </w:rPr>
        <w:t>sau đây gọi là</w:t>
      </w:r>
      <w:r w:rsidRPr="004D38BE">
        <w:rPr>
          <w:rFonts w:eastAsia="MS Gothic" w:cs="Arial"/>
          <w:sz w:val="20"/>
        </w:rPr>
        <w:t xml:space="preserve"> </w:t>
      </w:r>
      <w:del w:id="409" w:author="Hiroyasu Nishiumi" w:date="2022-10-20T18:40:00Z">
        <w:r w:rsidRPr="004D38BE" w:rsidDel="00D95B1B">
          <w:rPr>
            <w:rFonts w:eastAsia="MS Gothic" w:cs="Arial"/>
            <w:sz w:val="20"/>
          </w:rPr>
          <w:delText>SPILS</w:delText>
        </w:r>
      </w:del>
      <w:ins w:id="410" w:author="Hiroyasu Nishiumi" w:date="2022-10-20T18:41:00Z">
        <w:r w:rsidR="00D95B1B" w:rsidRPr="004D38BE">
          <w:rPr>
            <w:rFonts w:eastAsia="MS Gothic" w:cs="Arial"/>
            <w:sz w:val="20"/>
          </w:rPr>
          <w:t>vHILS</w:t>
        </w:r>
      </w:ins>
      <w:r w:rsidRPr="004D38BE">
        <w:rPr>
          <w:rFonts w:eastAsia="MS Gothic" w:cs="Arial"/>
          <w:sz w:val="20"/>
        </w:rPr>
        <w:t>) của ET-VPF.</w:t>
      </w:r>
    </w:p>
    <w:p w14:paraId="63D65229" w14:textId="77777777" w:rsidR="00E83C93" w:rsidRPr="004D38BE" w:rsidRDefault="00E83C93" w:rsidP="00753031">
      <w:pPr>
        <w:spacing w:line="360" w:lineRule="auto"/>
        <w:jc w:val="left"/>
        <w:rPr>
          <w:rFonts w:cs="Arial"/>
          <w:sz w:val="20"/>
        </w:rPr>
      </w:pPr>
    </w:p>
    <w:p w14:paraId="4B46282A" w14:textId="76DA89D8" w:rsidR="004C46C7" w:rsidRPr="004D38BE" w:rsidRDefault="006855D8" w:rsidP="00753031">
      <w:pPr>
        <w:pStyle w:val="Heading3"/>
        <w:ind w:leftChars="0" w:left="0"/>
        <w:jc w:val="left"/>
        <w:rPr>
          <w:rFonts w:ascii="Arial" w:eastAsia="MS Gothic" w:hAnsi="Arial"/>
          <w:b/>
          <w:bCs/>
          <w:kern w:val="2"/>
          <w:sz w:val="20"/>
          <w:szCs w:val="20"/>
        </w:rPr>
      </w:pPr>
      <w:bookmarkStart w:id="411" w:name="_Toc528833002"/>
      <w:bookmarkStart w:id="412" w:name="_Toc531712043"/>
      <w:bookmarkStart w:id="413" w:name="_Toc51330645"/>
      <w:bookmarkStart w:id="414" w:name="_Toc122608744"/>
      <w:r w:rsidRPr="004D38BE">
        <w:rPr>
          <w:rFonts w:ascii="Arial" w:hAnsi="Arial"/>
          <w:b/>
          <w:bCs/>
          <w:sz w:val="20"/>
          <w:szCs w:val="20"/>
        </w:rPr>
        <w:t>3.3.1</w:t>
      </w:r>
      <w:bookmarkEnd w:id="411"/>
      <w:bookmarkEnd w:id="412"/>
      <w:bookmarkEnd w:id="413"/>
      <w:r w:rsidR="00612061" w:rsidRPr="004D38BE">
        <w:rPr>
          <w:rFonts w:ascii="Arial" w:hAnsi="Arial"/>
          <w:b/>
          <w:bCs/>
          <w:sz w:val="20"/>
          <w:szCs w:val="20"/>
        </w:rPr>
        <w:t xml:space="preserve"> </w:t>
      </w:r>
      <w:r w:rsidR="00D75986" w:rsidRPr="004D38BE">
        <w:rPr>
          <w:rFonts w:ascii="Arial" w:eastAsia="MS Gothic" w:hAnsi="Arial"/>
          <w:b/>
          <w:bCs/>
          <w:kern w:val="2"/>
          <w:sz w:val="20"/>
          <w:szCs w:val="20"/>
        </w:rPr>
        <w:t>Mô hình nhúng mẫu</w:t>
      </w:r>
      <w:bookmarkEnd w:id="414"/>
    </w:p>
    <w:p w14:paraId="1EB0BD9C" w14:textId="32999196" w:rsidR="00D81168" w:rsidRPr="00753031" w:rsidRDefault="00D81168" w:rsidP="00753031">
      <w:pPr>
        <w:spacing w:line="360" w:lineRule="auto"/>
        <w:rPr>
          <w:sz w:val="20"/>
        </w:rPr>
      </w:pPr>
      <w:r w:rsidRPr="00753031">
        <w:rPr>
          <w:sz w:val="20"/>
        </w:rPr>
        <w:t>Người dùng mở gói ETVPF của trình duyệt thư viện MATLAB Simulink để chọn các chức năng khối chức năng theo dự kiến của thiết bị ngoại vi.</w:t>
      </w:r>
      <w:bookmarkStart w:id="415" w:name="V10000_Simulink_Library_004"/>
      <w:bookmarkEnd w:id="415"/>
    </w:p>
    <w:p w14:paraId="0647A0B5" w14:textId="77777777" w:rsidR="00B64A81" w:rsidRPr="00753031" w:rsidRDefault="00B64A81" w:rsidP="00753031">
      <w:pPr>
        <w:spacing w:line="360" w:lineRule="auto"/>
        <w:contextualSpacing/>
        <w:rPr>
          <w:rFonts w:cs="Arial"/>
          <w:sz w:val="20"/>
        </w:rPr>
      </w:pPr>
      <w:commentRangeStart w:id="416"/>
      <w:r w:rsidRPr="00753031">
        <w:rPr>
          <w:rFonts w:cs="Arial"/>
          <w:sz w:val="20"/>
        </w:rPr>
        <w:t xml:space="preserve">Gói ETVPF nằm trong Trình duyệt thư viện MATLAB Simulink </w:t>
      </w:r>
      <w:commentRangeEnd w:id="416"/>
      <w:r w:rsidRPr="00753031">
        <w:rPr>
          <w:rStyle w:val="CommentReference"/>
          <w:sz w:val="20"/>
        </w:rPr>
        <w:commentReference w:id="416"/>
      </w:r>
      <w:r w:rsidRPr="00753031">
        <w:rPr>
          <w:rFonts w:cs="Arial"/>
          <w:sz w:val="20"/>
        </w:rPr>
        <w:t>, bao gồm các khối chức năng S của thiết bị ngoại vi.</w:t>
      </w:r>
    </w:p>
    <w:p w14:paraId="165611D1" w14:textId="42C9F874" w:rsidR="00582BBD" w:rsidRPr="00753031" w:rsidRDefault="00582BBD" w:rsidP="00753031">
      <w:pPr>
        <w:spacing w:line="360" w:lineRule="auto"/>
        <w:jc w:val="center"/>
        <w:rPr>
          <w:sz w:val="20"/>
        </w:rPr>
      </w:pPr>
      <w:r w:rsidRPr="00753031">
        <w:rPr>
          <w:noProof/>
          <w:sz w:val="20"/>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7"/>
                    <a:stretch>
                      <a:fillRect/>
                    </a:stretch>
                  </pic:blipFill>
                  <pic:spPr>
                    <a:xfrm>
                      <a:off x="0" y="0"/>
                      <a:ext cx="3671775" cy="1927682"/>
                    </a:xfrm>
                    <a:prstGeom prst="rect">
                      <a:avLst/>
                    </a:prstGeom>
                  </pic:spPr>
                </pic:pic>
              </a:graphicData>
            </a:graphic>
          </wp:inline>
        </w:drawing>
      </w:r>
    </w:p>
    <w:p w14:paraId="594D649D" w14:textId="12DC222F" w:rsidR="00582BBD" w:rsidRPr="00753031" w:rsidRDefault="00582BBD" w:rsidP="00753031">
      <w:pPr>
        <w:spacing w:after="200" w:line="360" w:lineRule="auto"/>
        <w:jc w:val="center"/>
        <w:rPr>
          <w:rFonts w:eastAsia="MS Gothic" w:cs="Arial"/>
          <w:b/>
          <w:bCs/>
          <w:sz w:val="20"/>
        </w:rPr>
      </w:pPr>
      <w:r w:rsidRPr="00753031">
        <w:rPr>
          <w:rFonts w:eastAsia="MS Gothic" w:cs="Arial"/>
          <w:b/>
          <w:bCs/>
          <w:sz w:val="20"/>
        </w:rPr>
        <w:t xml:space="preserve">Hình </w:t>
      </w:r>
      <w:r w:rsidRPr="00753031">
        <w:rPr>
          <w:rFonts w:eastAsia="MS Gothic" w:cs="Arial"/>
          <w:b/>
          <w:bCs/>
          <w:sz w:val="20"/>
        </w:rPr>
        <w:fldChar w:fldCharType="begin"/>
      </w:r>
      <w:r w:rsidRPr="00753031">
        <w:rPr>
          <w:rFonts w:eastAsia="MS Gothic" w:cs="Arial"/>
          <w:b/>
          <w:bCs/>
          <w:sz w:val="20"/>
        </w:rPr>
        <w:instrText xml:space="preserve"> STYLEREF 1 \s </w:instrText>
      </w:r>
      <w:r w:rsidRPr="00753031">
        <w:rPr>
          <w:rFonts w:eastAsia="MS Gothic" w:cs="Arial"/>
          <w:b/>
          <w:bCs/>
          <w:sz w:val="20"/>
        </w:rPr>
        <w:fldChar w:fldCharType="separate"/>
      </w:r>
      <w:r w:rsidR="00C36135" w:rsidRPr="00753031">
        <w:rPr>
          <w:rFonts w:eastAsia="MS Gothic" w:cs="Arial"/>
          <w:b/>
          <w:bCs/>
          <w:noProof/>
          <w:sz w:val="20"/>
        </w:rPr>
        <w:t xml:space="preserve">3 </w:t>
      </w:r>
      <w:r w:rsidRPr="00753031">
        <w:rPr>
          <w:rFonts w:eastAsia="MS Gothic" w:cs="Arial"/>
          <w:b/>
          <w:bCs/>
          <w:sz w:val="20"/>
        </w:rPr>
        <w:fldChar w:fldCharType="end"/>
      </w:r>
      <w:r w:rsidRPr="00753031">
        <w:rPr>
          <w:rFonts w:eastAsia="MS Gothic" w:cs="Arial"/>
          <w:b/>
          <w:bCs/>
          <w:sz w:val="20"/>
        </w:rPr>
        <w:noBreakHyphen/>
      </w:r>
      <w:r w:rsidRPr="00753031">
        <w:rPr>
          <w:rFonts w:eastAsia="MS Gothic" w:cs="Arial"/>
          <w:b/>
          <w:bCs/>
          <w:sz w:val="20"/>
        </w:rPr>
        <w:fldChar w:fldCharType="begin"/>
      </w:r>
      <w:r w:rsidRPr="00753031">
        <w:rPr>
          <w:rFonts w:eastAsia="MS Gothic" w:cs="Arial"/>
          <w:b/>
          <w:bCs/>
          <w:sz w:val="20"/>
        </w:rPr>
        <w:instrText xml:space="preserve"> SEQ Figure \* ARABIC \s 1 </w:instrText>
      </w:r>
      <w:r w:rsidRPr="00753031">
        <w:rPr>
          <w:rFonts w:eastAsia="MS Gothic" w:cs="Arial"/>
          <w:b/>
          <w:bCs/>
          <w:sz w:val="20"/>
        </w:rPr>
        <w:fldChar w:fldCharType="separate"/>
      </w:r>
      <w:r w:rsidR="00C36135" w:rsidRPr="00753031">
        <w:rPr>
          <w:rFonts w:eastAsia="MS Gothic" w:cs="Arial"/>
          <w:b/>
          <w:bCs/>
          <w:noProof/>
          <w:sz w:val="20"/>
        </w:rPr>
        <w:t xml:space="preserve">22 </w:t>
      </w:r>
      <w:r w:rsidRPr="00753031">
        <w:rPr>
          <w:rFonts w:eastAsia="MS Gothic" w:cs="Arial"/>
          <w:b/>
          <w:bCs/>
          <w:sz w:val="20"/>
        </w:rPr>
        <w:fldChar w:fldCharType="end"/>
      </w:r>
      <w:r w:rsidRPr="00753031">
        <w:rPr>
          <w:rFonts w:eastAsia="MS Gothic" w:cs="Arial"/>
          <w:b/>
          <w:bCs/>
          <w:sz w:val="20"/>
        </w:rPr>
        <w:t>Khối chức năng của thiết bị ngoại vi nằm trong gói ETVPF</w:t>
      </w:r>
    </w:p>
    <w:p w14:paraId="59DA6F78" w14:textId="7DD8D852" w:rsidR="009110F4" w:rsidRPr="00753031" w:rsidRDefault="009110F4" w:rsidP="00753031">
      <w:pPr>
        <w:spacing w:before="240" w:line="360" w:lineRule="auto"/>
        <w:rPr>
          <w:rFonts w:cs="Arial"/>
          <w:sz w:val="20"/>
        </w:rPr>
      </w:pPr>
      <w:r w:rsidRPr="00753031">
        <w:rPr>
          <w:rFonts w:cs="Arial"/>
          <w:sz w:val="20"/>
        </w:rPr>
        <w:t xml:space="preserve">Mô hình mẫu là mô hình Power Window (slexPowerWindowExample.slx) được sử dụng cho phần giải thích sau với ET-VPF. Tính năng của các thiết bị ngoại vi (Cổng, ADC, RS-CANFD </w:t>
      </w:r>
      <w:r w:rsidR="009933B8" w:rsidRPr="00753031">
        <w:rPr>
          <w:rFonts w:cs="Arial"/>
          <w:sz w:val="20"/>
          <w:lang w:val="vi-VN"/>
        </w:rPr>
        <w:t xml:space="preserve">, </w:t>
      </w:r>
      <w:commentRangeStart w:id="417"/>
      <w:r w:rsidR="009933B8" w:rsidRPr="00753031">
        <w:rPr>
          <w:rFonts w:cs="Arial"/>
          <w:sz w:val="20"/>
          <w:lang w:val="vi-VN"/>
        </w:rPr>
        <w:t xml:space="preserve">RLIN3n </w:t>
      </w:r>
      <w:commentRangeEnd w:id="417"/>
      <w:r w:rsidR="008A70AE" w:rsidRPr="00753031">
        <w:rPr>
          <w:rStyle w:val="CommentReference"/>
          <w:rFonts w:cs="Arial"/>
          <w:sz w:val="20"/>
        </w:rPr>
        <w:commentReference w:id="417"/>
      </w:r>
      <w:r w:rsidR="000D633F" w:rsidRPr="00753031">
        <w:rPr>
          <w:rFonts w:cs="Arial"/>
          <w:sz w:val="20"/>
        </w:rPr>
        <w:t xml:space="preserve">, </w:t>
      </w:r>
      <w:commentRangeStart w:id="418"/>
      <w:r w:rsidR="000D633F" w:rsidRPr="00753031">
        <w:rPr>
          <w:rFonts w:cs="Arial"/>
          <w:sz w:val="20"/>
        </w:rPr>
        <w:t xml:space="preserve">TAUD </w:t>
      </w:r>
      <w:commentRangeEnd w:id="418"/>
      <w:r w:rsidR="000D633F" w:rsidRPr="00753031">
        <w:rPr>
          <w:rStyle w:val="CommentReference"/>
          <w:rFonts w:cs="Arial"/>
          <w:sz w:val="20"/>
        </w:rPr>
        <w:commentReference w:id="418"/>
      </w:r>
      <w:r w:rsidRPr="00753031">
        <w:rPr>
          <w:rFonts w:cs="Arial"/>
          <w:sz w:val="20"/>
        </w:rPr>
        <w:t>) sẽ được hỗ trợ bởi các khối Chức năng được thêm vào bên dưới mục tiêu tạo mã.</w:t>
      </w:r>
    </w:p>
    <w:p w14:paraId="2BF32523" w14:textId="77777777" w:rsidR="009110F4" w:rsidRPr="00753031" w:rsidRDefault="009110F4" w:rsidP="002D3610">
      <w:pPr>
        <w:spacing w:line="360" w:lineRule="auto"/>
        <w:rPr>
          <w:rFonts w:cs="Arial"/>
          <w:sz w:val="20"/>
        </w:rPr>
      </w:pPr>
    </w:p>
    <w:p w14:paraId="6A61B452" w14:textId="77777777" w:rsidR="004D38BE" w:rsidRPr="00753031" w:rsidRDefault="009110F4" w:rsidP="002D3610">
      <w:pPr>
        <w:spacing w:line="360" w:lineRule="auto"/>
        <w:rPr>
          <w:rFonts w:cs="Arial"/>
          <w:b/>
          <w:bCs/>
          <w:sz w:val="20"/>
        </w:rPr>
      </w:pPr>
      <w:r w:rsidRPr="00753031">
        <w:rPr>
          <w:rFonts w:cs="Arial"/>
          <w:b/>
          <w:bCs/>
          <w:sz w:val="20"/>
        </w:rPr>
        <w:t>Lưu ý</w:t>
      </w:r>
      <w:r w:rsidR="004D38BE" w:rsidRPr="00753031">
        <w:rPr>
          <w:rFonts w:cs="Arial"/>
          <w:b/>
          <w:bCs/>
          <w:sz w:val="20"/>
          <w:lang w:val="en-US"/>
        </w:rPr>
        <w:t>:</w:t>
      </w:r>
    </w:p>
    <w:p w14:paraId="29E481B0" w14:textId="0CB0816C" w:rsidR="009110F4" w:rsidRPr="00753031" w:rsidRDefault="009110F4" w:rsidP="002D3610">
      <w:pPr>
        <w:spacing w:line="360" w:lineRule="auto"/>
        <w:rPr>
          <w:rFonts w:cs="Arial"/>
          <w:sz w:val="20"/>
        </w:rPr>
      </w:pPr>
      <w:r w:rsidRPr="00753031">
        <w:rPr>
          <w:rFonts w:cs="Arial"/>
          <w:sz w:val="20"/>
        </w:rPr>
        <w:t>1. Tất cả các khối trong lớp đầu tiên trong mục tiêu tạo Mã phải được bao bọc trong Hệ thống con.</w:t>
      </w:r>
    </w:p>
    <w:p w14:paraId="3E500BD6" w14:textId="01F236C0" w:rsidR="009110F4" w:rsidRPr="004D38BE" w:rsidRDefault="009110F4" w:rsidP="002D3610">
      <w:pPr>
        <w:spacing w:line="360" w:lineRule="auto"/>
        <w:rPr>
          <w:rFonts w:cs="Arial"/>
          <w:sz w:val="20"/>
        </w:rPr>
      </w:pPr>
      <w:r w:rsidRPr="00753031">
        <w:rPr>
          <w:rFonts w:cs="Arial"/>
          <w:sz w:val="20"/>
        </w:rPr>
        <w:t xml:space="preserve">2. Các chức năng khối S của thiết bị ngoại vi (Cổng, ADC, RS-CANFD </w:t>
      </w:r>
      <w:r w:rsidR="009933B8" w:rsidRPr="00753031">
        <w:rPr>
          <w:rFonts w:cs="Arial"/>
          <w:sz w:val="20"/>
          <w:lang w:val="vi-VN"/>
        </w:rPr>
        <w:t xml:space="preserve">, </w:t>
      </w:r>
      <w:commentRangeStart w:id="419"/>
      <w:r w:rsidR="009933B8" w:rsidRPr="00753031">
        <w:rPr>
          <w:rFonts w:cs="Arial"/>
          <w:sz w:val="20"/>
          <w:lang w:val="vi-VN"/>
        </w:rPr>
        <w:t xml:space="preserve">RLIN3n </w:t>
      </w:r>
      <w:commentRangeEnd w:id="419"/>
      <w:r w:rsidR="008A70AE" w:rsidRPr="00753031">
        <w:rPr>
          <w:rStyle w:val="CommentReference"/>
          <w:rFonts w:cs="Arial"/>
          <w:sz w:val="20"/>
        </w:rPr>
        <w:commentReference w:id="419"/>
      </w:r>
      <w:r w:rsidR="00B91F91" w:rsidRPr="00753031">
        <w:rPr>
          <w:rFonts w:cs="Arial"/>
          <w:sz w:val="20"/>
        </w:rPr>
        <w:t xml:space="preserve">, </w:t>
      </w:r>
      <w:commentRangeStart w:id="420"/>
      <w:r w:rsidR="00B91F91" w:rsidRPr="00753031">
        <w:rPr>
          <w:rFonts w:cs="Arial"/>
          <w:sz w:val="20"/>
        </w:rPr>
        <w:t xml:space="preserve">TAUD </w:t>
      </w:r>
      <w:commentRangeEnd w:id="420"/>
      <w:r w:rsidR="00B91F91" w:rsidRPr="00753031">
        <w:rPr>
          <w:rStyle w:val="CommentReference"/>
          <w:rFonts w:cs="Arial"/>
          <w:sz w:val="20"/>
        </w:rPr>
        <w:commentReference w:id="420"/>
      </w:r>
      <w:r w:rsidRPr="00753031">
        <w:rPr>
          <w:rFonts w:cs="Arial"/>
          <w:sz w:val="20"/>
        </w:rPr>
        <w:t>) phải nằm trong các lớp bên dưới mục tiêu tạo mã. Nếu chúng nằm ngoài mục tiêu tạo mã, lỗi có thể xảy ra.</w:t>
      </w:r>
    </w:p>
    <w:p w14:paraId="7849BCAA" w14:textId="713154E5" w:rsidR="00D75986" w:rsidRPr="004D38BE" w:rsidRDefault="00661791" w:rsidP="002D3610">
      <w:pPr>
        <w:spacing w:line="360" w:lineRule="auto"/>
        <w:jc w:val="center"/>
        <w:rPr>
          <w:rFonts w:eastAsia="MS Gothic" w:cs="Arial"/>
          <w:color w:val="FF0000"/>
          <w:sz w:val="20"/>
        </w:rPr>
      </w:pPr>
      <w:r w:rsidRPr="004D38BE">
        <w:rPr>
          <w:rFonts w:cs="Arial"/>
          <w:noProof/>
          <w:sz w:val="20"/>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4D38BE" w:rsidRDefault="00D75986" w:rsidP="002D3610">
      <w:pPr>
        <w:spacing w:line="360" w:lineRule="auto"/>
        <w:jc w:val="center"/>
        <w:rPr>
          <w:rFonts w:eastAsia="MS Gothic" w:cs="Arial"/>
          <w:color w:val="FF0000"/>
          <w:sz w:val="20"/>
        </w:rPr>
      </w:pPr>
    </w:p>
    <w:p w14:paraId="7E12616A" w14:textId="7435A4B2" w:rsidR="00B14154" w:rsidRPr="00B830D0" w:rsidRDefault="00B14154" w:rsidP="00753031">
      <w:pPr>
        <w:spacing w:after="200" w:line="360" w:lineRule="auto"/>
        <w:jc w:val="center"/>
        <w:rPr>
          <w:rFonts w:eastAsia="MS Gothic" w:cs="Arial"/>
          <w:b/>
          <w:bCs/>
          <w:sz w:val="20"/>
        </w:rPr>
      </w:pPr>
      <w:r w:rsidRPr="00B830D0">
        <w:rPr>
          <w:rFonts w:eastAsia="MS Gothic" w:cs="Arial"/>
          <w:b/>
          <w:bCs/>
          <w:sz w:val="20"/>
        </w:rPr>
        <w:t xml:space="preserve">Hình </w:t>
      </w:r>
      <w:r w:rsidR="00582BBD" w:rsidRPr="00B830D0">
        <w:rPr>
          <w:rFonts w:eastAsia="MS Gothic" w:cs="Arial"/>
          <w:b/>
          <w:bCs/>
          <w:sz w:val="20"/>
        </w:rPr>
        <w:fldChar w:fldCharType="begin"/>
      </w:r>
      <w:r w:rsidR="00582BBD" w:rsidRPr="00B830D0">
        <w:rPr>
          <w:rFonts w:eastAsia="MS Gothic" w:cs="Arial"/>
          <w:b/>
          <w:bCs/>
          <w:sz w:val="20"/>
        </w:rPr>
        <w:instrText xml:space="preserve"> STYLEREF 1 \s </w:instrText>
      </w:r>
      <w:r w:rsidR="00582BBD" w:rsidRPr="00B830D0">
        <w:rPr>
          <w:rFonts w:eastAsia="MS Gothic" w:cs="Arial"/>
          <w:b/>
          <w:bCs/>
          <w:sz w:val="20"/>
        </w:rPr>
        <w:fldChar w:fldCharType="separate"/>
      </w:r>
      <w:r w:rsidR="00C36135" w:rsidRPr="00B830D0">
        <w:rPr>
          <w:rFonts w:eastAsia="MS Gothic" w:cs="Arial"/>
          <w:b/>
          <w:bCs/>
          <w:noProof/>
          <w:sz w:val="20"/>
        </w:rPr>
        <w:t xml:space="preserve">3 </w:t>
      </w:r>
      <w:r w:rsidR="00582BBD" w:rsidRPr="00B830D0">
        <w:rPr>
          <w:rFonts w:eastAsia="MS Gothic" w:cs="Arial"/>
          <w:b/>
          <w:bCs/>
          <w:sz w:val="20"/>
        </w:rPr>
        <w:fldChar w:fldCharType="end"/>
      </w:r>
      <w:r w:rsidR="00582BBD" w:rsidRPr="00B830D0">
        <w:rPr>
          <w:rFonts w:eastAsia="MS Gothic" w:cs="Arial"/>
          <w:b/>
          <w:bCs/>
          <w:sz w:val="20"/>
        </w:rPr>
        <w:noBreakHyphen/>
      </w:r>
      <w:r w:rsidR="00582BBD" w:rsidRPr="00B830D0">
        <w:rPr>
          <w:rFonts w:eastAsia="MS Gothic" w:cs="Arial"/>
          <w:b/>
          <w:bCs/>
          <w:sz w:val="20"/>
        </w:rPr>
        <w:fldChar w:fldCharType="begin"/>
      </w:r>
      <w:r w:rsidR="00582BBD" w:rsidRPr="00B830D0">
        <w:rPr>
          <w:rFonts w:eastAsia="MS Gothic" w:cs="Arial"/>
          <w:b/>
          <w:bCs/>
          <w:sz w:val="20"/>
        </w:rPr>
        <w:instrText xml:space="preserve"> SEQ Figure \* ARABIC \s 1 </w:instrText>
      </w:r>
      <w:r w:rsidR="00582BBD" w:rsidRPr="00B830D0">
        <w:rPr>
          <w:rFonts w:eastAsia="MS Gothic" w:cs="Arial"/>
          <w:b/>
          <w:bCs/>
          <w:sz w:val="20"/>
        </w:rPr>
        <w:fldChar w:fldCharType="separate"/>
      </w:r>
      <w:r w:rsidR="00C36135" w:rsidRPr="00B830D0">
        <w:rPr>
          <w:rFonts w:eastAsia="MS Gothic" w:cs="Arial"/>
          <w:b/>
          <w:bCs/>
          <w:noProof/>
          <w:sz w:val="20"/>
        </w:rPr>
        <w:t xml:space="preserve">23 </w:t>
      </w:r>
      <w:r w:rsidR="00582BBD" w:rsidRPr="00B830D0">
        <w:rPr>
          <w:rFonts w:eastAsia="MS Gothic" w:cs="Arial"/>
          <w:b/>
          <w:bCs/>
          <w:sz w:val="20"/>
        </w:rPr>
        <w:fldChar w:fldCharType="end"/>
      </w:r>
      <w:r w:rsidRPr="00B830D0">
        <w:rPr>
          <w:rFonts w:eastAsia="MS Gothic" w:cs="Arial"/>
          <w:b/>
          <w:bCs/>
          <w:sz w:val="20"/>
        </w:rPr>
        <w:t>Mục tạo mã và chức năng khối chức năng của thiết bị ngoại vi</w:t>
      </w:r>
    </w:p>
    <w:p w14:paraId="2DDD6A57" w14:textId="07B126EB" w:rsidR="00D75986" w:rsidRPr="00B830D0" w:rsidRDefault="00D75986" w:rsidP="00753031">
      <w:pPr>
        <w:widowControl/>
        <w:spacing w:line="360" w:lineRule="auto"/>
        <w:jc w:val="left"/>
        <w:rPr>
          <w:rFonts w:eastAsia="MS Gothic" w:cs="Arial"/>
          <w:sz w:val="20"/>
        </w:rPr>
      </w:pPr>
      <w:r w:rsidRPr="00B830D0">
        <w:rPr>
          <w:rFonts w:eastAsia="MS Gothic" w:cs="Arial"/>
          <w:sz w:val="20"/>
        </w:rPr>
        <w:t>Các bảng sau đây hiển thị thông tin về các thành phần của mô hình mẫu.</w:t>
      </w:r>
    </w:p>
    <w:p w14:paraId="22454634" w14:textId="77777777" w:rsidR="00D75986" w:rsidRPr="00B830D0" w:rsidRDefault="00D75986" w:rsidP="00753031">
      <w:pPr>
        <w:spacing w:line="360" w:lineRule="auto"/>
        <w:rPr>
          <w:rFonts w:eastAsia="MS Gothic" w:cs="Arial"/>
          <w:sz w:val="20"/>
        </w:rPr>
      </w:pPr>
    </w:p>
    <w:p w14:paraId="36055461" w14:textId="2147ADB3" w:rsidR="00B14154" w:rsidRPr="00B830D0" w:rsidRDefault="00B14154" w:rsidP="00753031">
      <w:pPr>
        <w:spacing w:line="360" w:lineRule="auto"/>
        <w:jc w:val="center"/>
        <w:rPr>
          <w:rFonts w:eastAsia="MS Gothic" w:cs="Arial"/>
          <w:b/>
          <w:bCs/>
          <w:i/>
          <w:iCs/>
          <w:sz w:val="20"/>
        </w:rPr>
      </w:pPr>
      <w:r w:rsidRPr="00B830D0">
        <w:rPr>
          <w:rFonts w:eastAsia="MS Gothic" w:cs="Arial"/>
          <w:b/>
          <w:bCs/>
          <w:i/>
          <w:iCs/>
          <w:sz w:val="20"/>
        </w:rPr>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2 </w:t>
      </w:r>
      <w:r w:rsidR="00117EE9" w:rsidRPr="00B830D0">
        <w:rPr>
          <w:rFonts w:eastAsia="MS Gothic" w:cs="Arial"/>
          <w:b/>
          <w:bCs/>
          <w:i/>
          <w:iCs/>
          <w:sz w:val="20"/>
        </w:rPr>
        <w:fldChar w:fldCharType="end"/>
      </w:r>
      <w:r w:rsidRPr="00B830D0">
        <w:rPr>
          <w:rFonts w:eastAsia="MS Gothic" w:cs="Arial"/>
          <w:b/>
          <w:bCs/>
          <w:i/>
          <w:iCs/>
          <w:sz w:val="20"/>
        </w:rPr>
        <w:t>Mục tạo mã của mô hình mẫu</w:t>
      </w:r>
    </w:p>
    <w:tbl>
      <w:tblPr>
        <w:tblStyle w:val="TableGrid"/>
        <w:tblW w:w="9696" w:type="dxa"/>
        <w:tblLook w:val="04A0" w:firstRow="1" w:lastRow="0" w:firstColumn="1" w:lastColumn="0" w:noHBand="0" w:noVBand="1"/>
      </w:tblPr>
      <w:tblGrid>
        <w:gridCol w:w="3256"/>
        <w:gridCol w:w="3260"/>
        <w:gridCol w:w="3180"/>
      </w:tblGrid>
      <w:tr w:rsidR="00791AB3" w:rsidRPr="00B830D0"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B830D0" w:rsidRDefault="00791AB3" w:rsidP="00753031">
            <w:pPr>
              <w:spacing w:line="360" w:lineRule="auto"/>
              <w:jc w:val="center"/>
              <w:rPr>
                <w:rFonts w:cs="Arial"/>
                <w:b/>
                <w:bCs/>
                <w:color w:val="FFFFFF" w:themeColor="background1"/>
                <w:sz w:val="20"/>
              </w:rPr>
            </w:pPr>
            <w:r w:rsidRPr="00B830D0">
              <w:rPr>
                <w:rFonts w:cs="Arial"/>
                <w:b/>
                <w:bCs/>
                <w:color w:val="FFFFFF" w:themeColor="background1"/>
                <w:sz w:val="20"/>
              </w:rPr>
              <w:t>Model name model</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B830D0" w:rsidRDefault="00791AB3" w:rsidP="00753031">
            <w:pPr>
              <w:spacing w:line="360" w:lineRule="auto"/>
              <w:jc w:val="center"/>
              <w:rPr>
                <w:rFonts w:cs="Arial"/>
                <w:b/>
                <w:bCs/>
                <w:color w:val="FFFFFF" w:themeColor="background1"/>
                <w:sz w:val="20"/>
              </w:rPr>
            </w:pPr>
            <w:r w:rsidRPr="00B830D0">
              <w:rPr>
                <w:rFonts w:cs="Arial"/>
                <w:b/>
                <w:bCs/>
                <w:color w:val="FFFFFF" w:themeColor="background1"/>
                <w:sz w:val="20"/>
              </w:rPr>
              <w:t>Mục tạo mã</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B830D0" w:rsidRDefault="00791AB3" w:rsidP="00753031">
            <w:pPr>
              <w:spacing w:line="360" w:lineRule="auto"/>
              <w:jc w:val="center"/>
              <w:rPr>
                <w:rFonts w:cs="Arial"/>
                <w:b/>
                <w:bCs/>
                <w:color w:val="FFFFFF" w:themeColor="background1"/>
                <w:sz w:val="20"/>
              </w:rPr>
            </w:pPr>
            <w:r w:rsidRPr="00B830D0">
              <w:rPr>
                <w:rFonts w:cs="Arial"/>
                <w:b/>
                <w:bCs/>
                <w:color w:val="FFFFFF" w:themeColor="background1"/>
                <w:sz w:val="20"/>
              </w:rPr>
              <w:t>block type</w:t>
            </w:r>
          </w:p>
        </w:tc>
      </w:tr>
      <w:tr w:rsidR="00791AB3" w:rsidRPr="00B830D0"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B830D0" w:rsidRDefault="00791AB3" w:rsidP="00753031">
            <w:pPr>
              <w:spacing w:line="360" w:lineRule="auto"/>
              <w:rPr>
                <w:rFonts w:cs="Arial"/>
                <w:sz w:val="20"/>
              </w:rPr>
            </w:pPr>
            <w:r w:rsidRPr="00B830D0">
              <w:rPr>
                <w:rFonts w:cs="Arial"/>
                <w:sz w:val="20"/>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B830D0" w:rsidRDefault="00791AB3" w:rsidP="00753031">
            <w:pPr>
              <w:spacing w:line="360" w:lineRule="auto"/>
              <w:rPr>
                <w:rFonts w:cs="Arial"/>
                <w:sz w:val="20"/>
              </w:rPr>
            </w:pPr>
            <w:r w:rsidRPr="00B830D0">
              <w:rPr>
                <w:rFonts w:cs="Arial"/>
                <w:sz w:val="20"/>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B830D0" w:rsidRDefault="00791AB3" w:rsidP="00753031">
            <w:pPr>
              <w:spacing w:line="360" w:lineRule="auto"/>
              <w:rPr>
                <w:rFonts w:cs="Arial"/>
                <w:sz w:val="20"/>
              </w:rPr>
            </w:pPr>
            <w:r w:rsidRPr="00B830D0">
              <w:rPr>
                <w:rFonts w:cs="Arial"/>
                <w:sz w:val="20"/>
              </w:rPr>
              <w:t>con system block</w:t>
            </w:r>
          </w:p>
        </w:tc>
      </w:tr>
    </w:tbl>
    <w:p w14:paraId="17B78B14" w14:textId="607962BF" w:rsidR="00D75986" w:rsidRPr="00B830D0" w:rsidRDefault="00D75986" w:rsidP="00753031">
      <w:pPr>
        <w:spacing w:line="360" w:lineRule="auto"/>
        <w:rPr>
          <w:rFonts w:eastAsia="MS Gothic" w:cs="Arial"/>
          <w:sz w:val="20"/>
        </w:rPr>
      </w:pPr>
    </w:p>
    <w:p w14:paraId="59620A2F" w14:textId="6F488170" w:rsidR="00B14154" w:rsidRPr="00B830D0" w:rsidRDefault="00B14154" w:rsidP="00753031">
      <w:pPr>
        <w:spacing w:line="360" w:lineRule="auto"/>
        <w:jc w:val="center"/>
        <w:rPr>
          <w:rFonts w:eastAsia="MS Gothic" w:cs="Arial"/>
          <w:b/>
          <w:bCs/>
          <w:i/>
          <w:iCs/>
          <w:sz w:val="20"/>
        </w:rPr>
      </w:pPr>
      <w:r w:rsidRPr="00B830D0">
        <w:rPr>
          <w:rFonts w:eastAsia="MS Gothic" w:cs="Arial"/>
          <w:b/>
          <w:bCs/>
          <w:i/>
          <w:iCs/>
          <w:sz w:val="20"/>
        </w:rPr>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Pr="00B830D0">
        <w:rPr>
          <w:rFonts w:eastAsia="MS Gothic" w:cs="Arial"/>
          <w:b/>
          <w:bCs/>
          <w:i/>
          <w:iCs/>
          <w:sz w:val="20"/>
        </w:rPr>
        <w:t>Thiết bị ngoại vi trong Mục tiêu tạo mã</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B830D0" w14:paraId="0B41525E" w14:textId="77777777" w:rsidTr="00771CA0">
        <w:tc>
          <w:tcPr>
            <w:tcW w:w="1224" w:type="dxa"/>
            <w:shd w:val="clear" w:color="auto" w:fill="0070C0"/>
            <w:vAlign w:val="center"/>
          </w:tcPr>
          <w:p w14:paraId="19603F12" w14:textId="77777777" w:rsidR="00D75986" w:rsidRPr="00B830D0" w:rsidRDefault="00D75986" w:rsidP="00753031">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Mục tạo mã</w:t>
            </w:r>
          </w:p>
        </w:tc>
        <w:tc>
          <w:tcPr>
            <w:tcW w:w="1134" w:type="dxa"/>
            <w:shd w:val="clear" w:color="auto" w:fill="0070C0"/>
            <w:vAlign w:val="center"/>
          </w:tcPr>
          <w:p w14:paraId="1C604D5D" w14:textId="093F5578" w:rsidR="00D75986" w:rsidRPr="00B830D0" w:rsidRDefault="00771CA0" w:rsidP="00753031">
            <w:pPr>
              <w:spacing w:line="360" w:lineRule="auto"/>
              <w:jc w:val="center"/>
              <w:rPr>
                <w:rFonts w:ascii="Arial" w:eastAsia="MS Gothic" w:hAnsi="Arial" w:cs="Arial"/>
                <w:b/>
                <w:bCs/>
                <w:color w:val="FFFFFF"/>
                <w:sz w:val="20"/>
                <w:szCs w:val="20"/>
              </w:rPr>
            </w:pPr>
            <w:bookmarkStart w:id="421" w:name="_Hlk93653231"/>
            <w:r w:rsidRPr="00B830D0">
              <w:rPr>
                <w:rFonts w:ascii="Arial" w:eastAsia="MS Gothic" w:hAnsi="Arial" w:cs="Arial"/>
                <w:b/>
                <w:bCs/>
                <w:color w:val="FFFFFF"/>
                <w:sz w:val="20"/>
                <w:szCs w:val="20"/>
              </w:rPr>
              <w:t>out of block</w:t>
            </w:r>
            <w:bookmarkEnd w:id="421"/>
          </w:p>
        </w:tc>
        <w:tc>
          <w:tcPr>
            <w:tcW w:w="2977" w:type="dxa"/>
            <w:shd w:val="clear" w:color="auto" w:fill="0070C0"/>
            <w:vAlign w:val="center"/>
          </w:tcPr>
          <w:p w14:paraId="3584A8A0" w14:textId="22622824" w:rsidR="00D75986" w:rsidRPr="00B830D0" w:rsidRDefault="00D75986" w:rsidP="00753031">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port name out of vi</w:t>
            </w:r>
          </w:p>
        </w:tc>
        <w:tc>
          <w:tcPr>
            <w:tcW w:w="3544" w:type="dxa"/>
            <w:shd w:val="clear" w:color="auto" w:fill="0070C0"/>
            <w:vAlign w:val="center"/>
          </w:tcPr>
          <w:p w14:paraId="3D45D2AC" w14:textId="77777777" w:rsidR="00D75986" w:rsidRPr="00B830D0" w:rsidRDefault="00D75986" w:rsidP="00753031">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name</w:t>
            </w:r>
          </w:p>
        </w:tc>
        <w:tc>
          <w:tcPr>
            <w:tcW w:w="931" w:type="dxa"/>
            <w:shd w:val="clear" w:color="auto" w:fill="0070C0"/>
            <w:vAlign w:val="center"/>
          </w:tcPr>
          <w:p w14:paraId="3AAFF470" w14:textId="77777777" w:rsidR="00D75986" w:rsidRPr="00B830D0" w:rsidRDefault="00D75986" w:rsidP="00753031">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type</w:t>
            </w:r>
          </w:p>
        </w:tc>
      </w:tr>
      <w:tr w:rsidR="00DB34FC" w:rsidRPr="00B830D0" w14:paraId="7D7233D4" w14:textId="77777777" w:rsidTr="00771CA0">
        <w:tc>
          <w:tcPr>
            <w:tcW w:w="1224" w:type="dxa"/>
            <w:vMerge w:val="restart"/>
          </w:tcPr>
          <w:p w14:paraId="6401A648" w14:textId="77777777"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Target_Block_ET_VPF</w:t>
            </w:r>
          </w:p>
        </w:tc>
        <w:tc>
          <w:tcPr>
            <w:tcW w:w="1134" w:type="dxa"/>
          </w:tcPr>
          <w:p w14:paraId="2E54F299" w14:textId="77777777"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ADC</w:t>
            </w:r>
          </w:p>
        </w:tc>
        <w:tc>
          <w:tcPr>
            <w:tcW w:w="2977" w:type="dxa"/>
          </w:tcPr>
          <w:p w14:paraId="6C878C11" w14:textId="2D344035"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 xml:space="preserve">ANI&lt;Đơn vị&gt;&lt;ID port&gt; </w:t>
            </w:r>
            <w:r w:rsidRPr="00B830D0">
              <w:rPr>
                <w:rFonts w:ascii="Arial" w:eastAsia="MS Gothic" w:hAnsi="Arial" w:cs="Arial"/>
                <w:sz w:val="20"/>
                <w:szCs w:val="20"/>
                <w:highlight w:val="yellow"/>
              </w:rPr>
              <w:t>*1</w:t>
            </w:r>
          </w:p>
          <w:p w14:paraId="0BEB9447" w14:textId="6B7F0E9C" w:rsidR="00DB34FC" w:rsidRPr="00B830D0" w:rsidRDefault="00DB34FC" w:rsidP="00753031">
            <w:pPr>
              <w:spacing w:line="360" w:lineRule="auto"/>
              <w:rPr>
                <w:rFonts w:ascii="Arial" w:eastAsia="MS Gothic" w:hAnsi="Arial" w:cs="Arial"/>
                <w:sz w:val="20"/>
                <w:szCs w:val="20"/>
              </w:rPr>
            </w:pPr>
            <w:commentRangeStart w:id="422"/>
            <w:r w:rsidRPr="00B830D0">
              <w:rPr>
                <w:rFonts w:ascii="Arial" w:eastAsia="MS Gothic" w:hAnsi="Arial" w:cs="Arial"/>
                <w:sz w:val="20"/>
                <w:szCs w:val="20"/>
                <w:highlight w:val="yellow"/>
              </w:rPr>
              <w:t xml:space="preserve">AN&lt;Đơn vị&gt;&lt;Cổng ID&gt; </w:t>
            </w:r>
            <w:commentRangeEnd w:id="422"/>
            <w:r w:rsidRPr="00B830D0">
              <w:rPr>
                <w:rStyle w:val="CommentReference"/>
                <w:rFonts w:ascii="Arial" w:eastAsia="MS Mincho" w:hAnsi="Arial" w:cs="Arial"/>
                <w:kern w:val="2"/>
                <w:sz w:val="20"/>
                <w:szCs w:val="20"/>
                <w:lang w:eastAsia="ja-JP"/>
              </w:rPr>
              <w:commentReference w:id="422"/>
            </w:r>
            <w:bookmarkStart w:id="423" w:name="V10000_Req_03_007"/>
            <w:bookmarkEnd w:id="423"/>
            <w:r w:rsidRPr="00B830D0">
              <w:rPr>
                <w:rFonts w:ascii="Arial" w:eastAsia="MS Gothic" w:hAnsi="Arial" w:cs="Arial"/>
                <w:sz w:val="20"/>
                <w:szCs w:val="20"/>
                <w:highlight w:val="yellow"/>
              </w:rPr>
              <w:t>*2</w:t>
            </w:r>
          </w:p>
        </w:tc>
        <w:tc>
          <w:tcPr>
            <w:tcW w:w="3544" w:type="dxa"/>
          </w:tcPr>
          <w:p w14:paraId="67A42036" w14:textId="77777777"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ADC_&lt;Số&gt;</w:t>
            </w:r>
          </w:p>
        </w:tc>
        <w:tc>
          <w:tcPr>
            <w:tcW w:w="931" w:type="dxa"/>
            <w:vMerge w:val="restart"/>
          </w:tcPr>
          <w:p w14:paraId="17EAE569" w14:textId="77777777"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Khối chức năng S</w:t>
            </w:r>
          </w:p>
          <w:p w14:paraId="1E74AF35" w14:textId="6065DDDE" w:rsidR="00DB34FC" w:rsidRPr="00B830D0" w:rsidRDefault="00DB34FC" w:rsidP="00753031">
            <w:pPr>
              <w:spacing w:line="360" w:lineRule="auto"/>
              <w:rPr>
                <w:rFonts w:ascii="Arial" w:eastAsia="MS Gothic" w:hAnsi="Arial" w:cs="Arial"/>
                <w:sz w:val="20"/>
                <w:szCs w:val="20"/>
              </w:rPr>
            </w:pPr>
          </w:p>
        </w:tc>
      </w:tr>
      <w:tr w:rsidR="00DB34FC" w:rsidRPr="00B830D0" w14:paraId="6F333813" w14:textId="77777777" w:rsidTr="00771CA0">
        <w:tc>
          <w:tcPr>
            <w:tcW w:w="1224" w:type="dxa"/>
            <w:vMerge/>
          </w:tcPr>
          <w:p w14:paraId="40605518" w14:textId="77777777" w:rsidR="00DB34FC" w:rsidRPr="00B830D0" w:rsidRDefault="00DB34FC" w:rsidP="00753031">
            <w:pPr>
              <w:spacing w:line="360" w:lineRule="auto"/>
              <w:rPr>
                <w:rFonts w:ascii="Arial" w:eastAsia="MS Gothic" w:hAnsi="Arial" w:cs="Arial"/>
                <w:sz w:val="20"/>
                <w:szCs w:val="20"/>
              </w:rPr>
            </w:pPr>
          </w:p>
        </w:tc>
        <w:tc>
          <w:tcPr>
            <w:tcW w:w="1134" w:type="dxa"/>
            <w:vMerge w:val="restart"/>
          </w:tcPr>
          <w:p w14:paraId="4AAD537C" w14:textId="4A83C457"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hải cảng</w:t>
            </w:r>
          </w:p>
        </w:tc>
        <w:tc>
          <w:tcPr>
            <w:tcW w:w="2977" w:type="dxa"/>
            <w:vMerge w:val="restart"/>
          </w:tcPr>
          <w:p w14:paraId="766886BF" w14:textId="332E8433"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P&lt;Cổng&gt;_&lt;Ghim&gt;</w:t>
            </w:r>
          </w:p>
        </w:tc>
        <w:tc>
          <w:tcPr>
            <w:tcW w:w="3544" w:type="dxa"/>
          </w:tcPr>
          <w:p w14:paraId="23065143" w14:textId="4E049D3E"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Port_In_&lt;Số&gt;</w:t>
            </w:r>
          </w:p>
        </w:tc>
        <w:tc>
          <w:tcPr>
            <w:tcW w:w="931" w:type="dxa"/>
            <w:vMerge/>
          </w:tcPr>
          <w:p w14:paraId="44684531" w14:textId="28531F77" w:rsidR="00DB34FC" w:rsidRPr="00B830D0" w:rsidRDefault="00DB34FC" w:rsidP="00753031">
            <w:pPr>
              <w:spacing w:line="360" w:lineRule="auto"/>
              <w:rPr>
                <w:rFonts w:ascii="Arial" w:eastAsia="MS Gothic" w:hAnsi="Arial" w:cs="Arial"/>
                <w:sz w:val="20"/>
                <w:szCs w:val="20"/>
              </w:rPr>
            </w:pPr>
          </w:p>
        </w:tc>
      </w:tr>
      <w:tr w:rsidR="00DB34FC" w:rsidRPr="00B830D0" w14:paraId="4B5CE7E3" w14:textId="77777777" w:rsidTr="00771CA0">
        <w:tc>
          <w:tcPr>
            <w:tcW w:w="1224" w:type="dxa"/>
            <w:vMerge/>
          </w:tcPr>
          <w:p w14:paraId="081C1AA8" w14:textId="77777777" w:rsidR="00DB34FC" w:rsidRPr="00B830D0" w:rsidRDefault="00DB34FC" w:rsidP="00753031">
            <w:pPr>
              <w:spacing w:line="360" w:lineRule="auto"/>
              <w:rPr>
                <w:rFonts w:ascii="Arial" w:eastAsia="MS Gothic" w:hAnsi="Arial" w:cs="Arial"/>
                <w:sz w:val="20"/>
                <w:szCs w:val="20"/>
              </w:rPr>
            </w:pPr>
          </w:p>
        </w:tc>
        <w:tc>
          <w:tcPr>
            <w:tcW w:w="1134" w:type="dxa"/>
            <w:vMerge/>
          </w:tcPr>
          <w:p w14:paraId="39374552" w14:textId="77777777" w:rsidR="00DB34FC" w:rsidRPr="00B830D0" w:rsidRDefault="00DB34FC" w:rsidP="00753031">
            <w:pPr>
              <w:spacing w:line="360" w:lineRule="auto"/>
              <w:rPr>
                <w:rFonts w:ascii="Arial" w:eastAsia="MS Gothic" w:hAnsi="Arial" w:cs="Arial"/>
                <w:sz w:val="20"/>
                <w:szCs w:val="20"/>
              </w:rPr>
            </w:pPr>
          </w:p>
        </w:tc>
        <w:tc>
          <w:tcPr>
            <w:tcW w:w="2977" w:type="dxa"/>
            <w:vMerge/>
          </w:tcPr>
          <w:p w14:paraId="186B2DAA" w14:textId="77777777" w:rsidR="00DB34FC" w:rsidRPr="00B830D0" w:rsidRDefault="00DB34FC" w:rsidP="00753031">
            <w:pPr>
              <w:spacing w:line="360" w:lineRule="auto"/>
              <w:rPr>
                <w:rFonts w:ascii="Arial" w:eastAsia="MS Gothic" w:hAnsi="Arial" w:cs="Arial"/>
                <w:sz w:val="20"/>
                <w:szCs w:val="20"/>
              </w:rPr>
            </w:pPr>
          </w:p>
        </w:tc>
        <w:tc>
          <w:tcPr>
            <w:tcW w:w="3544" w:type="dxa"/>
          </w:tcPr>
          <w:p w14:paraId="62C38230" w14:textId="0B2AF640"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Port_Out_&lt;Số&gt;</w:t>
            </w:r>
          </w:p>
        </w:tc>
        <w:tc>
          <w:tcPr>
            <w:tcW w:w="931" w:type="dxa"/>
            <w:vMerge/>
          </w:tcPr>
          <w:p w14:paraId="01664475" w14:textId="46FD0A1F" w:rsidR="00DB34FC" w:rsidRPr="00B830D0" w:rsidRDefault="00DB34FC" w:rsidP="00753031">
            <w:pPr>
              <w:spacing w:line="360" w:lineRule="auto"/>
              <w:rPr>
                <w:rFonts w:ascii="Arial" w:eastAsia="MS Gothic" w:hAnsi="Arial" w:cs="Arial"/>
                <w:sz w:val="20"/>
                <w:szCs w:val="20"/>
              </w:rPr>
            </w:pPr>
          </w:p>
        </w:tc>
      </w:tr>
      <w:tr w:rsidR="00DB34FC" w:rsidRPr="00B830D0" w14:paraId="1B00E3FF" w14:textId="77777777" w:rsidTr="00771CA0">
        <w:tc>
          <w:tcPr>
            <w:tcW w:w="1224" w:type="dxa"/>
            <w:vMerge/>
          </w:tcPr>
          <w:p w14:paraId="213B5955" w14:textId="77777777" w:rsidR="00DB34FC" w:rsidRPr="00B830D0" w:rsidRDefault="00DB34FC" w:rsidP="00753031">
            <w:pPr>
              <w:spacing w:line="360" w:lineRule="auto"/>
              <w:rPr>
                <w:rFonts w:ascii="Arial" w:eastAsia="MS Gothic" w:hAnsi="Arial" w:cs="Arial"/>
                <w:sz w:val="20"/>
                <w:szCs w:val="20"/>
              </w:rPr>
            </w:pPr>
          </w:p>
        </w:tc>
        <w:tc>
          <w:tcPr>
            <w:tcW w:w="1134" w:type="dxa"/>
            <w:vMerge w:val="restart"/>
          </w:tcPr>
          <w:p w14:paraId="7CDEDB88" w14:textId="0357ACAB"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RS-CANFD</w:t>
            </w:r>
          </w:p>
        </w:tc>
        <w:tc>
          <w:tcPr>
            <w:tcW w:w="2977" w:type="dxa"/>
          </w:tcPr>
          <w:p w14:paraId="0C98DF74" w14:textId="32FC9673"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vị&gt;_TX</w:t>
            </w:r>
          </w:p>
        </w:tc>
        <w:tc>
          <w:tcPr>
            <w:tcW w:w="3544" w:type="dxa"/>
          </w:tcPr>
          <w:p w14:paraId="5FC1201C" w14:textId="7CEB7465"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CAN_Transmission_&lt;Số&gt;</w:t>
            </w:r>
          </w:p>
        </w:tc>
        <w:tc>
          <w:tcPr>
            <w:tcW w:w="931" w:type="dxa"/>
            <w:vMerge/>
          </w:tcPr>
          <w:p w14:paraId="0EF9AA24" w14:textId="0C020B1E" w:rsidR="00DB34FC" w:rsidRPr="00B830D0" w:rsidRDefault="00DB34FC" w:rsidP="00753031">
            <w:pPr>
              <w:spacing w:line="360" w:lineRule="auto"/>
              <w:rPr>
                <w:rFonts w:ascii="Arial" w:eastAsia="MS Gothic" w:hAnsi="Arial" w:cs="Arial"/>
                <w:sz w:val="20"/>
                <w:szCs w:val="20"/>
              </w:rPr>
            </w:pPr>
          </w:p>
        </w:tc>
      </w:tr>
      <w:tr w:rsidR="00DB34FC" w:rsidRPr="00B830D0" w14:paraId="487B3372" w14:textId="77777777" w:rsidTr="00771CA0">
        <w:tc>
          <w:tcPr>
            <w:tcW w:w="1224" w:type="dxa"/>
            <w:vMerge/>
          </w:tcPr>
          <w:p w14:paraId="0C377AF7" w14:textId="77777777" w:rsidR="00DB34FC" w:rsidRPr="00B830D0" w:rsidRDefault="00DB34FC" w:rsidP="00753031">
            <w:pPr>
              <w:spacing w:line="360" w:lineRule="auto"/>
              <w:rPr>
                <w:rFonts w:ascii="Arial" w:eastAsia="MS Gothic" w:hAnsi="Arial" w:cs="Arial"/>
                <w:sz w:val="20"/>
                <w:szCs w:val="20"/>
              </w:rPr>
            </w:pPr>
          </w:p>
        </w:tc>
        <w:tc>
          <w:tcPr>
            <w:tcW w:w="1134" w:type="dxa"/>
            <w:vMerge/>
          </w:tcPr>
          <w:p w14:paraId="47751A97" w14:textId="77777777" w:rsidR="00DB34FC" w:rsidRPr="00B830D0" w:rsidRDefault="00DB34FC" w:rsidP="00753031">
            <w:pPr>
              <w:spacing w:line="360" w:lineRule="auto"/>
              <w:rPr>
                <w:rFonts w:ascii="Arial" w:eastAsia="MS Gothic" w:hAnsi="Arial" w:cs="Arial"/>
                <w:sz w:val="20"/>
                <w:szCs w:val="20"/>
              </w:rPr>
            </w:pPr>
          </w:p>
        </w:tc>
        <w:tc>
          <w:tcPr>
            <w:tcW w:w="2977" w:type="dxa"/>
          </w:tcPr>
          <w:p w14:paraId="7289E9EB" w14:textId="2E7867BD"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vị&gt;_RX</w:t>
            </w:r>
          </w:p>
        </w:tc>
        <w:tc>
          <w:tcPr>
            <w:tcW w:w="3544" w:type="dxa"/>
          </w:tcPr>
          <w:p w14:paraId="2FDFDF1F" w14:textId="6FB768E4" w:rsidR="00DB34FC" w:rsidRPr="00B830D0" w:rsidRDefault="00DB34FC" w:rsidP="00753031">
            <w:pPr>
              <w:spacing w:line="360" w:lineRule="auto"/>
              <w:rPr>
                <w:rFonts w:ascii="Arial" w:eastAsia="MS Gothic" w:hAnsi="Arial" w:cs="Arial"/>
                <w:sz w:val="20"/>
                <w:szCs w:val="20"/>
              </w:rPr>
            </w:pPr>
            <w:r w:rsidRPr="00B830D0">
              <w:rPr>
                <w:rFonts w:ascii="Arial" w:eastAsia="MS Gothic" w:hAnsi="Arial" w:cs="Arial"/>
                <w:sz w:val="20"/>
                <w:szCs w:val="20"/>
              </w:rPr>
              <w:t>CAN_Reception_&lt;Số&gt;</w:t>
            </w:r>
          </w:p>
        </w:tc>
        <w:tc>
          <w:tcPr>
            <w:tcW w:w="931" w:type="dxa"/>
            <w:vMerge/>
          </w:tcPr>
          <w:p w14:paraId="3A7F80C1" w14:textId="52F8B683" w:rsidR="00DB34FC" w:rsidRPr="00B830D0" w:rsidRDefault="00DB34FC" w:rsidP="00753031">
            <w:pPr>
              <w:spacing w:line="360" w:lineRule="auto"/>
              <w:rPr>
                <w:rFonts w:ascii="Arial" w:eastAsia="MS Gothic" w:hAnsi="Arial" w:cs="Arial"/>
                <w:sz w:val="20"/>
                <w:szCs w:val="20"/>
              </w:rPr>
            </w:pPr>
          </w:p>
        </w:tc>
      </w:tr>
      <w:tr w:rsidR="00DB34FC" w:rsidRPr="00B830D0" w14:paraId="439D4A37" w14:textId="77777777" w:rsidTr="00771CA0">
        <w:tc>
          <w:tcPr>
            <w:tcW w:w="1224" w:type="dxa"/>
            <w:vMerge/>
          </w:tcPr>
          <w:p w14:paraId="2B859743" w14:textId="77777777" w:rsidR="00DB34FC" w:rsidRPr="00B830D0" w:rsidRDefault="00DB34FC" w:rsidP="00753031">
            <w:pPr>
              <w:spacing w:line="360" w:lineRule="auto"/>
              <w:rPr>
                <w:rFonts w:ascii="Arial" w:eastAsia="MS Gothic" w:hAnsi="Arial" w:cs="Arial"/>
                <w:sz w:val="20"/>
                <w:szCs w:val="20"/>
              </w:rPr>
            </w:pPr>
          </w:p>
        </w:tc>
        <w:tc>
          <w:tcPr>
            <w:tcW w:w="1134" w:type="dxa"/>
            <w:vMerge w:val="restart"/>
          </w:tcPr>
          <w:p w14:paraId="3F08B331" w14:textId="7C5A4816" w:rsidR="00DB34FC" w:rsidRPr="00B830D0" w:rsidRDefault="00DB34FC" w:rsidP="00753031">
            <w:pPr>
              <w:spacing w:line="360" w:lineRule="auto"/>
              <w:rPr>
                <w:rFonts w:ascii="Arial" w:eastAsia="MS Gothic" w:hAnsi="Arial" w:cs="Arial"/>
                <w:color w:val="000000" w:themeColor="text1"/>
                <w:sz w:val="20"/>
                <w:szCs w:val="20"/>
                <w:highlight w:val="yellow"/>
              </w:rPr>
            </w:pPr>
            <w:bookmarkStart w:id="424" w:name="V10000_Req_01_005"/>
            <w:commentRangeStart w:id="425"/>
            <w:r w:rsidRPr="00B830D0">
              <w:rPr>
                <w:rFonts w:ascii="Arial" w:eastAsia="MS Gothic" w:hAnsi="Arial" w:cs="Arial"/>
                <w:color w:val="000000" w:themeColor="text1"/>
                <w:sz w:val="20"/>
                <w:szCs w:val="20"/>
                <w:highlight w:val="yellow"/>
              </w:rPr>
              <w:t>RLIN3n</w:t>
            </w:r>
            <w:commentRangeEnd w:id="425"/>
            <w:r w:rsidRPr="00B830D0">
              <w:rPr>
                <w:rStyle w:val="CommentReference"/>
                <w:rFonts w:ascii="Arial" w:eastAsia="MS Mincho" w:hAnsi="Arial" w:cs="Arial"/>
                <w:color w:val="000000" w:themeColor="text1"/>
                <w:kern w:val="2"/>
                <w:sz w:val="20"/>
                <w:szCs w:val="20"/>
                <w:lang w:eastAsia="ja-JP"/>
              </w:rPr>
              <w:commentReference w:id="425"/>
            </w:r>
            <w:bookmarkEnd w:id="424"/>
          </w:p>
        </w:tc>
        <w:tc>
          <w:tcPr>
            <w:tcW w:w="2977" w:type="dxa"/>
          </w:tcPr>
          <w:p w14:paraId="4BCF2E13" w14:textId="74637A13"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RLIN3&lt;Đơn vị RLIN3&gt;_Gửi</w:t>
            </w:r>
          </w:p>
        </w:tc>
        <w:tc>
          <w:tcPr>
            <w:tcW w:w="3544" w:type="dxa"/>
          </w:tcPr>
          <w:p w14:paraId="66276F7C" w14:textId="3A53F74F"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RLIN3n_Truyền_&lt;Số&gt;</w:t>
            </w:r>
          </w:p>
        </w:tc>
        <w:tc>
          <w:tcPr>
            <w:tcW w:w="931" w:type="dxa"/>
            <w:vMerge/>
          </w:tcPr>
          <w:p w14:paraId="11ECC70F" w14:textId="2E4CA322" w:rsidR="00DB34FC" w:rsidRPr="00B830D0" w:rsidRDefault="00DB34FC" w:rsidP="00753031">
            <w:pPr>
              <w:spacing w:line="360" w:lineRule="auto"/>
              <w:rPr>
                <w:rFonts w:ascii="Arial" w:eastAsia="MS Gothic" w:hAnsi="Arial" w:cs="Arial"/>
                <w:color w:val="000000" w:themeColor="text1"/>
                <w:sz w:val="20"/>
                <w:szCs w:val="20"/>
                <w:highlight w:val="yellow"/>
              </w:rPr>
            </w:pPr>
          </w:p>
        </w:tc>
      </w:tr>
      <w:tr w:rsidR="00DB34FC" w:rsidRPr="00B830D0" w14:paraId="02DEFC69" w14:textId="77777777" w:rsidTr="00771CA0">
        <w:tc>
          <w:tcPr>
            <w:tcW w:w="1224" w:type="dxa"/>
            <w:vMerge/>
          </w:tcPr>
          <w:p w14:paraId="7C523D29" w14:textId="77777777" w:rsidR="00DB34FC" w:rsidRPr="00B830D0" w:rsidRDefault="00DB34FC" w:rsidP="00753031">
            <w:pPr>
              <w:spacing w:line="360" w:lineRule="auto"/>
              <w:rPr>
                <w:rFonts w:ascii="Arial" w:eastAsia="MS Gothic" w:hAnsi="Arial" w:cs="Arial"/>
                <w:sz w:val="20"/>
                <w:szCs w:val="20"/>
              </w:rPr>
            </w:pPr>
          </w:p>
        </w:tc>
        <w:tc>
          <w:tcPr>
            <w:tcW w:w="1134" w:type="dxa"/>
            <w:vMerge/>
          </w:tcPr>
          <w:p w14:paraId="7A015A28" w14:textId="77777777" w:rsidR="00DB34FC" w:rsidRPr="00B830D0" w:rsidRDefault="00DB34FC" w:rsidP="00753031">
            <w:pPr>
              <w:spacing w:line="360" w:lineRule="auto"/>
              <w:rPr>
                <w:rFonts w:ascii="Arial" w:eastAsia="MS Gothic" w:hAnsi="Arial" w:cs="Arial"/>
                <w:color w:val="000000" w:themeColor="text1"/>
                <w:sz w:val="20"/>
                <w:szCs w:val="20"/>
                <w:highlight w:val="yellow"/>
              </w:rPr>
            </w:pPr>
          </w:p>
        </w:tc>
        <w:tc>
          <w:tcPr>
            <w:tcW w:w="2977" w:type="dxa"/>
          </w:tcPr>
          <w:p w14:paraId="20ECB1EF" w14:textId="3426B210"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RLIN3&lt;RLIN3</w:t>
            </w:r>
            <w:r w:rsidRPr="00B830D0">
              <w:rPr>
                <w:rFonts w:ascii="Arial" w:eastAsia="MS Gothic" w:hAnsi="Arial" w:cs="Arial"/>
                <w:color w:val="000000" w:themeColor="text1"/>
                <w:sz w:val="20"/>
                <w:szCs w:val="20"/>
                <w:highlight w:val="yellow"/>
                <w:lang w:val="vi-VN"/>
              </w:rPr>
              <w:t xml:space="preserve"> </w:t>
            </w:r>
            <w:r w:rsidRPr="00B830D0">
              <w:rPr>
                <w:rFonts w:ascii="Arial" w:eastAsia="MS Gothic" w:hAnsi="Arial" w:cs="Arial"/>
                <w:color w:val="000000" w:themeColor="text1"/>
                <w:sz w:val="20"/>
                <w:szCs w:val="20"/>
                <w:highlight w:val="yellow"/>
              </w:rPr>
              <w:t>đơn vị&gt;_Nhận</w:t>
            </w:r>
          </w:p>
        </w:tc>
        <w:tc>
          <w:tcPr>
            <w:tcW w:w="3544" w:type="dxa"/>
          </w:tcPr>
          <w:p w14:paraId="3372EBFA" w14:textId="7FDED0E0"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RLIN3n_Reception_&lt;Số&gt;</w:t>
            </w:r>
          </w:p>
        </w:tc>
        <w:tc>
          <w:tcPr>
            <w:tcW w:w="931" w:type="dxa"/>
            <w:vMerge/>
          </w:tcPr>
          <w:p w14:paraId="5AD39A9A" w14:textId="3C0AC145" w:rsidR="00DB34FC" w:rsidRPr="00B830D0" w:rsidRDefault="00DB34FC" w:rsidP="00753031">
            <w:pPr>
              <w:spacing w:line="360" w:lineRule="auto"/>
              <w:rPr>
                <w:rFonts w:ascii="Arial" w:eastAsia="MS Gothic" w:hAnsi="Arial" w:cs="Arial"/>
                <w:color w:val="000000" w:themeColor="text1"/>
                <w:sz w:val="20"/>
                <w:szCs w:val="20"/>
                <w:highlight w:val="yellow"/>
              </w:rPr>
            </w:pPr>
          </w:p>
        </w:tc>
      </w:tr>
      <w:tr w:rsidR="00DB34FC" w:rsidRPr="00B830D0" w14:paraId="2EEC80F3" w14:textId="77777777" w:rsidTr="00771CA0">
        <w:tc>
          <w:tcPr>
            <w:tcW w:w="1224" w:type="dxa"/>
            <w:vMerge/>
          </w:tcPr>
          <w:p w14:paraId="2DCF63E0" w14:textId="77777777" w:rsidR="00DB34FC" w:rsidRPr="00B830D0" w:rsidRDefault="00DB34FC" w:rsidP="00753031">
            <w:pPr>
              <w:spacing w:line="360" w:lineRule="auto"/>
              <w:rPr>
                <w:rFonts w:ascii="Arial" w:eastAsia="MS Gothic" w:hAnsi="Arial" w:cs="Arial"/>
                <w:sz w:val="20"/>
                <w:szCs w:val="20"/>
              </w:rPr>
            </w:pPr>
          </w:p>
        </w:tc>
        <w:tc>
          <w:tcPr>
            <w:tcW w:w="1134" w:type="dxa"/>
          </w:tcPr>
          <w:p w14:paraId="08374B24" w14:textId="2694A2A9" w:rsidR="00DB34FC" w:rsidRPr="00B830D0" w:rsidRDefault="00DB34FC" w:rsidP="00753031">
            <w:pPr>
              <w:spacing w:line="360" w:lineRule="auto"/>
              <w:rPr>
                <w:rFonts w:ascii="Arial" w:eastAsia="MS Gothic" w:hAnsi="Arial" w:cs="Arial"/>
                <w:color w:val="000000" w:themeColor="text1"/>
                <w:sz w:val="20"/>
                <w:szCs w:val="20"/>
                <w:highlight w:val="yellow"/>
              </w:rPr>
            </w:pPr>
            <w:commentRangeStart w:id="426"/>
            <w:r w:rsidRPr="00B830D0">
              <w:rPr>
                <w:rFonts w:ascii="Arial" w:hAnsi="Arial" w:cs="Arial"/>
                <w:sz w:val="20"/>
                <w:szCs w:val="20"/>
                <w:highlight w:val="yellow"/>
              </w:rPr>
              <w:t>TAUD</w:t>
            </w:r>
            <w:commentRangeEnd w:id="426"/>
            <w:r w:rsidRPr="00B830D0">
              <w:rPr>
                <w:rStyle w:val="CommentReference"/>
                <w:rFonts w:ascii="Arial" w:hAnsi="Arial" w:cs="Arial"/>
                <w:sz w:val="20"/>
                <w:szCs w:val="20"/>
              </w:rPr>
              <w:commentReference w:id="426"/>
            </w:r>
          </w:p>
        </w:tc>
        <w:tc>
          <w:tcPr>
            <w:tcW w:w="2977" w:type="dxa"/>
          </w:tcPr>
          <w:p w14:paraId="4C4A517C" w14:textId="02E5520E"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TAUD&lt;Đơn vị&gt;_&lt;kênh chính&gt;</w:t>
            </w:r>
            <w:bookmarkStart w:id="427" w:name="V10000_New_Req_03_004"/>
            <w:bookmarkEnd w:id="427"/>
          </w:p>
        </w:tc>
        <w:tc>
          <w:tcPr>
            <w:tcW w:w="3544" w:type="dxa"/>
          </w:tcPr>
          <w:p w14:paraId="5A24DEBB" w14:textId="3EDD47C6" w:rsidR="00DB34FC" w:rsidRPr="00B830D0" w:rsidRDefault="00DB34FC" w:rsidP="00753031">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TAUD_&lt;Số&gt;</w:t>
            </w:r>
          </w:p>
        </w:tc>
        <w:tc>
          <w:tcPr>
            <w:tcW w:w="931" w:type="dxa"/>
            <w:vMerge/>
          </w:tcPr>
          <w:p w14:paraId="5381A039" w14:textId="16870377" w:rsidR="00DB34FC" w:rsidRPr="00B830D0" w:rsidRDefault="00DB34FC" w:rsidP="00753031">
            <w:pPr>
              <w:spacing w:line="360" w:lineRule="auto"/>
              <w:rPr>
                <w:rFonts w:ascii="Arial" w:eastAsia="MS Gothic" w:hAnsi="Arial" w:cs="Arial"/>
                <w:color w:val="000000" w:themeColor="text1"/>
                <w:sz w:val="20"/>
                <w:szCs w:val="20"/>
                <w:highlight w:val="yellow"/>
              </w:rPr>
            </w:pPr>
          </w:p>
        </w:tc>
      </w:tr>
    </w:tbl>
    <w:p w14:paraId="065F6801" w14:textId="77777777" w:rsidR="00B830D0" w:rsidRDefault="00B830D0" w:rsidP="00753031">
      <w:pPr>
        <w:spacing w:line="360" w:lineRule="auto"/>
        <w:rPr>
          <w:sz w:val="20"/>
          <w:szCs w:val="18"/>
          <w:highlight w:val="yellow"/>
        </w:rPr>
      </w:pPr>
      <w:bookmarkStart w:id="428" w:name="_Hlk114168994"/>
    </w:p>
    <w:p w14:paraId="581AD3BB" w14:textId="2C77AE1D" w:rsidR="00127DDA" w:rsidRPr="00B830D0" w:rsidRDefault="00F66A8B" w:rsidP="00753031">
      <w:pPr>
        <w:spacing w:line="360" w:lineRule="auto"/>
        <w:rPr>
          <w:sz w:val="20"/>
          <w:szCs w:val="18"/>
          <w:highlight w:val="yellow"/>
        </w:rPr>
      </w:pPr>
      <w:r w:rsidRPr="00B830D0">
        <w:rPr>
          <w:sz w:val="20"/>
          <w:szCs w:val="18"/>
          <w:highlight w:val="yellow"/>
        </w:rPr>
        <w:t>*1… Sử dụng cho dòng thiết bị RH850/F1KM-S1 và RH850/F1KM-S4.</w:t>
      </w:r>
    </w:p>
    <w:p w14:paraId="182D211D" w14:textId="43B78DC4" w:rsidR="003565B7" w:rsidRPr="00B830D0" w:rsidRDefault="00F66A8B" w:rsidP="00753031">
      <w:pPr>
        <w:spacing w:line="360" w:lineRule="auto"/>
        <w:rPr>
          <w:rFonts w:cs="Arial"/>
          <w:b/>
          <w:bCs/>
          <w:kern w:val="0"/>
          <w:sz w:val="20"/>
        </w:rPr>
      </w:pPr>
      <w:r w:rsidRPr="00B830D0">
        <w:rPr>
          <w:sz w:val="20"/>
          <w:szCs w:val="18"/>
          <w:highlight w:val="yellow"/>
        </w:rPr>
        <w:t>*2… Sử dụng cho dòng thiết bị RH850/U2C.</w:t>
      </w:r>
      <w:bookmarkStart w:id="429" w:name="_Toc528833006"/>
      <w:bookmarkStart w:id="430" w:name="_Toc531712047"/>
      <w:bookmarkStart w:id="431" w:name="_Toc51330649"/>
      <w:bookmarkEnd w:id="428"/>
      <w:r w:rsidR="003565B7" w:rsidRPr="00B830D0">
        <w:rPr>
          <w:rFonts w:cs="Arial"/>
          <w:b/>
          <w:bCs/>
          <w:sz w:val="20"/>
        </w:rPr>
        <w:br w:type="page"/>
      </w:r>
    </w:p>
    <w:p w14:paraId="5500B87A" w14:textId="471BFFB2" w:rsidR="00127DDA" w:rsidRPr="004270A8" w:rsidRDefault="006855D8" w:rsidP="00753031">
      <w:pPr>
        <w:pStyle w:val="Heading3"/>
        <w:ind w:leftChars="0" w:left="0"/>
        <w:rPr>
          <w:rFonts w:ascii="Arial" w:hAnsi="Arial"/>
          <w:b/>
          <w:bCs/>
          <w:sz w:val="24"/>
        </w:rPr>
      </w:pPr>
      <w:bookmarkStart w:id="432" w:name="_Toc122608745"/>
      <w:r w:rsidRPr="004270A8">
        <w:rPr>
          <w:rFonts w:ascii="Arial" w:hAnsi="Arial"/>
          <w:b/>
          <w:bCs/>
          <w:sz w:val="24"/>
        </w:rPr>
        <w:lastRenderedPageBreak/>
        <w:t xml:space="preserve">3 .3.2 </w:t>
      </w:r>
      <w:bookmarkEnd w:id="429"/>
      <w:bookmarkEnd w:id="430"/>
      <w:bookmarkEnd w:id="431"/>
      <w:r w:rsidR="00C6175C" w:rsidRPr="004270A8">
        <w:rPr>
          <w:rFonts w:ascii="Arial" w:hAnsi="Arial"/>
          <w:b/>
          <w:bCs/>
          <w:sz w:val="24"/>
        </w:rPr>
        <w:t>Cài đặt thông số cấu hình</w:t>
      </w:r>
      <w:bookmarkEnd w:id="432"/>
    </w:p>
    <w:p w14:paraId="008CCC62" w14:textId="7B40A7C1" w:rsidR="00800FC8" w:rsidRPr="00B830D0" w:rsidRDefault="00800FC8" w:rsidP="00753031">
      <w:pPr>
        <w:spacing w:line="360" w:lineRule="auto"/>
        <w:rPr>
          <w:rFonts w:cs="Arial"/>
          <w:sz w:val="20"/>
        </w:rPr>
      </w:pPr>
      <w:bookmarkStart w:id="433" w:name="_Toc528833009"/>
      <w:bookmarkStart w:id="434" w:name="_Toc531712050"/>
      <w:bookmarkStart w:id="435" w:name="_Toc51330652"/>
      <w:commentRangeStart w:id="436"/>
      <w:commentRangeStart w:id="437"/>
      <w:r w:rsidRPr="00B830D0">
        <w:rPr>
          <w:rFonts w:cs="Arial"/>
          <w:sz w:val="20"/>
        </w:rPr>
        <w:t xml:space="preserve">ET-VPF đang triển khai thực hiện </w:t>
      </w:r>
      <w:del w:id="438" w:author="Hiroyasu Nishiumi" w:date="2022-10-20T18:40:00Z">
        <w:r w:rsidR="00364611" w:rsidRPr="00B830D0" w:rsidDel="00D95B1B">
          <w:rPr>
            <w:rFonts w:cs="Arial"/>
            <w:sz w:val="20"/>
          </w:rPr>
          <w:delText>SPILS</w:delText>
        </w:r>
      </w:del>
      <w:ins w:id="439" w:author="Hiroyasu Nishiumi" w:date="2022-10-20T18:41:00Z">
        <w:r w:rsidR="00D95B1B" w:rsidRPr="00B830D0">
          <w:rPr>
            <w:rFonts w:cs="Arial"/>
            <w:sz w:val="20"/>
          </w:rPr>
          <w:t>vHILS</w:t>
        </w:r>
      </w:ins>
      <w:r w:rsidRPr="00B830D0">
        <w:rPr>
          <w:rFonts w:cs="Arial"/>
          <w:sz w:val="20"/>
        </w:rPr>
        <w:t xml:space="preserve">tạo môi trường bằng cách tương tác với Bộ giải mã nhúng. Do đó, cần phải kiểm tra/thiết lập tùy chọn Embedded Coder khi sử dụng </w:t>
      </w:r>
      <w:del w:id="440" w:author="Hiroyasu Nishiumi" w:date="2022-10-20T18:40:00Z">
        <w:r w:rsidR="00364611" w:rsidRPr="00B830D0" w:rsidDel="00D95B1B">
          <w:rPr>
            <w:rFonts w:cs="Arial"/>
            <w:sz w:val="20"/>
          </w:rPr>
          <w:delText>SPILS</w:delText>
        </w:r>
      </w:del>
      <w:ins w:id="441" w:author="Hiroyasu Nishiumi" w:date="2022-10-20T18:41:00Z">
        <w:r w:rsidR="00D95B1B" w:rsidRPr="00B830D0">
          <w:rPr>
            <w:rFonts w:cs="Arial"/>
            <w:sz w:val="20"/>
          </w:rPr>
          <w:t>vHILS</w:t>
        </w:r>
      </w:ins>
      <w:r w:rsidRPr="00B830D0">
        <w:rPr>
          <w:rFonts w:cs="Arial"/>
          <w:sz w:val="20"/>
        </w:rPr>
        <w:t>chức năng tạo môi trường do ET-VPF cung cấp.</w:t>
      </w:r>
      <w:commentRangeEnd w:id="436"/>
      <w:r w:rsidR="00440AA7" w:rsidRPr="00B830D0">
        <w:rPr>
          <w:rStyle w:val="CommentReference"/>
          <w:rFonts w:cs="Arial"/>
          <w:sz w:val="20"/>
        </w:rPr>
        <w:commentReference w:id="436"/>
      </w:r>
      <w:commentRangeEnd w:id="437"/>
      <w:r w:rsidR="008F635E" w:rsidRPr="00B830D0">
        <w:rPr>
          <w:rStyle w:val="CommentReference"/>
          <w:rFonts w:cs="Arial"/>
          <w:sz w:val="20"/>
        </w:rPr>
        <w:commentReference w:id="437"/>
      </w:r>
    </w:p>
    <w:p w14:paraId="34898572" w14:textId="0A674536" w:rsidR="00800FC8" w:rsidRPr="00B830D0" w:rsidRDefault="00800FC8" w:rsidP="00753031">
      <w:pPr>
        <w:spacing w:line="360" w:lineRule="auto"/>
        <w:rPr>
          <w:rFonts w:cs="Arial"/>
          <w:sz w:val="20"/>
        </w:rPr>
      </w:pPr>
    </w:p>
    <w:p w14:paraId="48383081" w14:textId="489A7B91" w:rsidR="00E341D8" w:rsidRPr="00B830D0" w:rsidRDefault="00E341D8" w:rsidP="00753031">
      <w:pPr>
        <w:spacing w:line="360" w:lineRule="auto"/>
        <w:rPr>
          <w:ins w:id="442" w:author="Hiroyasu Nishiumi" w:date="2022-10-21T15:49:00Z"/>
          <w:rFonts w:cs="Arial"/>
          <w:sz w:val="20"/>
        </w:rPr>
      </w:pPr>
      <w:ins w:id="443" w:author="Hiroyasu Nishiumi" w:date="2022-10-21T15:49:00Z">
        <w:r w:rsidRPr="00B830D0">
          <w:rPr>
            <w:rFonts w:cs="Arial"/>
            <w:sz w:val="20"/>
          </w:rPr>
          <w:t>After placing peripheral blocks in the model, set the configuration parameters as follows:</w:t>
        </w:r>
      </w:ins>
    </w:p>
    <w:p w14:paraId="69834503" w14:textId="77777777" w:rsidR="00E341D8" w:rsidRPr="00B830D0" w:rsidRDefault="00E341D8" w:rsidP="00753031">
      <w:pPr>
        <w:spacing w:line="360" w:lineRule="auto"/>
        <w:rPr>
          <w:rFonts w:cs="Arial"/>
          <w:sz w:val="20"/>
        </w:rPr>
      </w:pPr>
    </w:p>
    <w:p w14:paraId="06A494C4" w14:textId="3AC2B6B8" w:rsidR="00B80A83" w:rsidRPr="00B830D0" w:rsidRDefault="00800FC8" w:rsidP="00753031">
      <w:pPr>
        <w:pStyle w:val="ListParagraph"/>
        <w:numPr>
          <w:ilvl w:val="0"/>
          <w:numId w:val="18"/>
        </w:numPr>
        <w:spacing w:line="360" w:lineRule="auto"/>
        <w:ind w:leftChars="0"/>
        <w:contextualSpacing/>
        <w:rPr>
          <w:rFonts w:cs="Arial"/>
          <w:sz w:val="20"/>
        </w:rPr>
      </w:pPr>
      <w:r w:rsidRPr="00B830D0">
        <w:rPr>
          <w:rFonts w:cs="Arial"/>
          <w:sz w:val="20"/>
        </w:rPr>
        <w:t xml:space="preserve">Open MATLAB R2017b </w:t>
      </w:r>
      <w:r w:rsidR="00777D00" w:rsidRPr="00B830D0">
        <w:rPr>
          <w:rFonts w:cs="Arial"/>
          <w:sz w:val="20"/>
          <w:lang w:val="vi-VN"/>
        </w:rPr>
        <w:t>.</w:t>
      </w:r>
    </w:p>
    <w:p w14:paraId="7EC1F58B" w14:textId="77777777" w:rsidR="00C0094A" w:rsidRPr="00B830D0" w:rsidRDefault="00C0094A" w:rsidP="00753031">
      <w:pPr>
        <w:pStyle w:val="ListParagraph"/>
        <w:numPr>
          <w:ilvl w:val="0"/>
          <w:numId w:val="18"/>
        </w:numPr>
        <w:spacing w:line="360" w:lineRule="auto"/>
        <w:ind w:leftChars="0"/>
        <w:contextualSpacing/>
        <w:rPr>
          <w:rFonts w:cs="Arial"/>
          <w:sz w:val="20"/>
        </w:rPr>
      </w:pPr>
      <w:r w:rsidRPr="00B830D0">
        <w:rPr>
          <w:rFonts w:cs="Arial"/>
          <w:sz w:val="20"/>
        </w:rPr>
        <w:t>Select [Thư mục hiện tại] là vị trí chứa mô hình Power Window. Mở mô hình, đặt biến mô hình, chọn tên cổng cho S-Function của thiết bị ngoại vi.</w:t>
      </w:r>
    </w:p>
    <w:p w14:paraId="75319B23" w14:textId="7604C8F8" w:rsidR="00800FC8" w:rsidRPr="00B830D0" w:rsidRDefault="008C00F9" w:rsidP="00753031">
      <w:pPr>
        <w:pStyle w:val="ListParagraph"/>
        <w:numPr>
          <w:ilvl w:val="0"/>
          <w:numId w:val="18"/>
        </w:numPr>
        <w:spacing w:line="360" w:lineRule="auto"/>
        <w:ind w:leftChars="0"/>
        <w:contextualSpacing/>
        <w:rPr>
          <w:rFonts w:cs="Arial"/>
          <w:sz w:val="20"/>
        </w:rPr>
      </w:pPr>
      <w:r w:rsidRPr="00B830D0">
        <w:rPr>
          <w:rFonts w:cs="Arial"/>
          <w:sz w:val="20"/>
        </w:rPr>
        <w:t>Mở hộp thoại [Thông số cấu hình mô hình] để cài đặt cho mô hình Cửa sổ điện.</w:t>
      </w:r>
    </w:p>
    <w:p w14:paraId="219331C1" w14:textId="77777777" w:rsidR="009C2312" w:rsidRPr="00B830D0" w:rsidRDefault="009C2312" w:rsidP="00753031">
      <w:pPr>
        <w:spacing w:line="360" w:lineRule="auto"/>
        <w:ind w:left="720"/>
        <w:contextualSpacing/>
        <w:rPr>
          <w:rFonts w:cs="Arial"/>
          <w:b/>
          <w:bCs/>
          <w:sz w:val="20"/>
        </w:rPr>
      </w:pPr>
    </w:p>
    <w:p w14:paraId="2578E453" w14:textId="6A521A18" w:rsidR="00605057" w:rsidRPr="00B830D0" w:rsidRDefault="001F5B1F" w:rsidP="00753031">
      <w:pPr>
        <w:pStyle w:val="ListParagraph"/>
        <w:numPr>
          <w:ilvl w:val="0"/>
          <w:numId w:val="56"/>
        </w:numPr>
        <w:spacing w:line="360" w:lineRule="auto"/>
        <w:ind w:leftChars="0"/>
        <w:contextualSpacing/>
        <w:rPr>
          <w:rFonts w:cs="Arial"/>
          <w:sz w:val="20"/>
        </w:rPr>
      </w:pPr>
      <w:r w:rsidRPr="00B830D0">
        <w:rPr>
          <w:rFonts w:cs="Arial"/>
          <w:noProof/>
          <w:sz w:val="20"/>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9"/>
                    <a:stretch>
                      <a:fillRect/>
                    </a:stretch>
                  </pic:blipFill>
                  <pic:spPr>
                    <a:xfrm>
                      <a:off x="0" y="0"/>
                      <a:ext cx="3657600" cy="2596659"/>
                    </a:xfrm>
                    <a:prstGeom prst="rect">
                      <a:avLst/>
                    </a:prstGeom>
                  </pic:spPr>
                </pic:pic>
              </a:graphicData>
            </a:graphic>
          </wp:anchor>
        </w:drawing>
      </w:r>
      <w:r w:rsidR="00605057" w:rsidRPr="00B830D0">
        <w:rPr>
          <w:rFonts w:cs="Arial"/>
          <w:b/>
          <w:bCs/>
          <w:sz w:val="20"/>
        </w:rPr>
        <w:t xml:space="preserve">Bước 1: </w:t>
      </w:r>
      <w:r w:rsidR="00605057" w:rsidRPr="00B830D0">
        <w:rPr>
          <w:rFonts w:cs="Arial"/>
          <w:sz w:val="20"/>
        </w:rPr>
        <w:t>Chọn [Bộ giải] -&gt; [Loại] là “Bước cố định”.</w:t>
      </w:r>
    </w:p>
    <w:p w14:paraId="29DC0B1C" w14:textId="0BA23EDB" w:rsidR="00605057" w:rsidRPr="00B830D0" w:rsidRDefault="00605057" w:rsidP="00753031">
      <w:pPr>
        <w:spacing w:line="360" w:lineRule="auto"/>
        <w:jc w:val="center"/>
        <w:rPr>
          <w:rFonts w:cs="Arial"/>
          <w:sz w:val="20"/>
        </w:rPr>
      </w:pPr>
    </w:p>
    <w:p w14:paraId="79A30B88" w14:textId="19DC1121" w:rsidR="00605057" w:rsidRPr="00B830D0" w:rsidRDefault="00605057" w:rsidP="00753031">
      <w:pPr>
        <w:pStyle w:val="Caption"/>
        <w:spacing w:line="360" w:lineRule="auto"/>
        <w:jc w:val="center"/>
        <w:rPr>
          <w:rFonts w:ascii="Arial" w:hAnsi="Arial" w:cs="Arial"/>
          <w:b/>
          <w:bCs w:val="0"/>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24 </w:t>
      </w:r>
      <w:r w:rsidR="00582BBD" w:rsidRPr="00B830D0">
        <w:rPr>
          <w:rFonts w:ascii="Arial" w:hAnsi="Arial" w:cs="Arial"/>
          <w:b/>
          <w:sz w:val="20"/>
          <w:szCs w:val="20"/>
        </w:rPr>
        <w:fldChar w:fldCharType="end"/>
      </w:r>
      <w:r w:rsidRPr="00B830D0">
        <w:rPr>
          <w:rFonts w:ascii="Arial" w:hAnsi="Arial" w:cs="Arial"/>
          <w:b/>
          <w:sz w:val="20"/>
          <w:szCs w:val="20"/>
        </w:rPr>
        <w:t>Cài đặt [Solver]</w:t>
      </w:r>
    </w:p>
    <w:p w14:paraId="7EFE62DA" w14:textId="20417601" w:rsidR="00605057" w:rsidRPr="00B830D0" w:rsidRDefault="00605057" w:rsidP="00753031">
      <w:pPr>
        <w:spacing w:line="360" w:lineRule="auto"/>
        <w:rPr>
          <w:rFonts w:cs="Arial"/>
          <w:sz w:val="20"/>
        </w:rPr>
      </w:pPr>
    </w:p>
    <w:p w14:paraId="6588DC06" w14:textId="77777777" w:rsidR="00605057" w:rsidRPr="00B830D0" w:rsidRDefault="00605057" w:rsidP="00753031">
      <w:pPr>
        <w:pStyle w:val="ListParagraph"/>
        <w:numPr>
          <w:ilvl w:val="0"/>
          <w:numId w:val="19"/>
        </w:numPr>
        <w:spacing w:line="360" w:lineRule="auto"/>
        <w:ind w:leftChars="0"/>
        <w:contextualSpacing/>
        <w:rPr>
          <w:rFonts w:cs="Arial"/>
          <w:sz w:val="20"/>
        </w:rPr>
      </w:pPr>
      <w:r w:rsidRPr="00B830D0">
        <w:rPr>
          <w:rFonts w:cs="Arial"/>
          <w:b/>
          <w:bCs/>
          <w:sz w:val="20"/>
        </w:rPr>
        <w:t xml:space="preserve">Bước 2: </w:t>
      </w:r>
      <w:r w:rsidRPr="00B830D0">
        <w:rPr>
          <w:rFonts w:cs="Arial"/>
          <w:sz w:val="20"/>
        </w:rPr>
        <w:t>Cài đặt cho [Create].</w:t>
      </w:r>
    </w:p>
    <w:p w14:paraId="4E6DAE7E" w14:textId="09F276B8" w:rsidR="00605057" w:rsidRPr="00B830D0" w:rsidRDefault="00605057" w:rsidP="00753031">
      <w:pPr>
        <w:pStyle w:val="ListParagraph"/>
        <w:numPr>
          <w:ilvl w:val="0"/>
          <w:numId w:val="43"/>
        </w:numPr>
        <w:spacing w:line="360" w:lineRule="auto"/>
        <w:ind w:leftChars="0"/>
        <w:contextualSpacing/>
        <w:rPr>
          <w:rFonts w:cs="Arial"/>
          <w:sz w:val="20"/>
        </w:rPr>
      </w:pPr>
      <w:r w:rsidRPr="00B830D0">
        <w:rPr>
          <w:rFonts w:cs="Arial"/>
          <w:sz w:val="20"/>
        </w:rPr>
        <w:t>Select [Tep target system] is “etvpf.tlc”.</w:t>
      </w:r>
    </w:p>
    <w:p w14:paraId="60CBF79B" w14:textId="4B1F898B" w:rsidR="00605057" w:rsidRPr="00B830D0" w:rsidRDefault="001F5B1F" w:rsidP="002D3610">
      <w:pPr>
        <w:pStyle w:val="ListParagraph"/>
        <w:numPr>
          <w:ilvl w:val="0"/>
          <w:numId w:val="43"/>
        </w:numPr>
        <w:spacing w:line="360" w:lineRule="auto"/>
        <w:ind w:leftChars="0"/>
        <w:contextualSpacing/>
        <w:rPr>
          <w:rFonts w:cs="Arial"/>
          <w:sz w:val="20"/>
        </w:rPr>
      </w:pPr>
      <w:r w:rsidRPr="00B830D0">
        <w:rPr>
          <w:rFonts w:cs="Arial"/>
          <w:noProof/>
          <w:sz w:val="20"/>
        </w:rPr>
        <w:lastRenderedPageBreak/>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B830D0">
        <w:rPr>
          <w:rFonts w:cs="Arial"/>
          <w:sz w:val="20"/>
        </w:rPr>
        <w:t>Chọn [Chỉ tạo mã].</w:t>
      </w:r>
    </w:p>
    <w:p w14:paraId="72B0B0C8" w14:textId="77777777" w:rsidR="0053208D" w:rsidRPr="00B830D0" w:rsidRDefault="0053208D" w:rsidP="002D3610">
      <w:pPr>
        <w:pStyle w:val="Caption"/>
        <w:spacing w:line="360" w:lineRule="auto"/>
        <w:jc w:val="center"/>
        <w:rPr>
          <w:rFonts w:ascii="Arial" w:hAnsi="Arial" w:cs="Arial"/>
          <w:b/>
          <w:sz w:val="20"/>
          <w:szCs w:val="20"/>
        </w:rPr>
      </w:pPr>
    </w:p>
    <w:p w14:paraId="7544D7DD" w14:textId="374CEDCD" w:rsidR="00605057" w:rsidRPr="00B830D0" w:rsidRDefault="00605057" w:rsidP="002D361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25 </w:t>
      </w:r>
      <w:r w:rsidR="00582BBD" w:rsidRPr="00B830D0">
        <w:rPr>
          <w:rFonts w:ascii="Arial" w:hAnsi="Arial" w:cs="Arial"/>
          <w:b/>
          <w:sz w:val="20"/>
          <w:szCs w:val="20"/>
        </w:rPr>
        <w:fldChar w:fldCharType="end"/>
      </w:r>
      <w:r w:rsidRPr="00B830D0">
        <w:rPr>
          <w:rFonts w:ascii="Arial" w:hAnsi="Arial" w:cs="Arial"/>
          <w:b/>
          <w:sz w:val="20"/>
          <w:szCs w:val="20"/>
        </w:rPr>
        <w:t>Cài đặt [Tạo mã]</w:t>
      </w:r>
    </w:p>
    <w:p w14:paraId="22A087C0" w14:textId="362B58B0" w:rsidR="00605057" w:rsidRPr="00B830D0" w:rsidRDefault="00605057" w:rsidP="002D3610">
      <w:pPr>
        <w:pStyle w:val="ListParagraph"/>
        <w:numPr>
          <w:ilvl w:val="0"/>
          <w:numId w:val="19"/>
        </w:numPr>
        <w:spacing w:line="360" w:lineRule="auto"/>
        <w:ind w:leftChars="0"/>
        <w:contextualSpacing/>
        <w:rPr>
          <w:rFonts w:cs="Arial"/>
          <w:sz w:val="20"/>
        </w:rPr>
      </w:pPr>
      <w:r w:rsidRPr="00B830D0">
        <w:rPr>
          <w:rFonts w:cs="Arial"/>
          <w:b/>
          <w:bCs/>
          <w:sz w:val="20"/>
        </w:rPr>
        <w:t xml:space="preserve">Bước 3: </w:t>
      </w:r>
      <w:r w:rsidRPr="00B830D0">
        <w:rPr>
          <w:rFonts w:cs="Arial"/>
          <w:sz w:val="20"/>
        </w:rPr>
        <w:t xml:space="preserve">Trong [Tùy chọn ET-VPF], chọn các cài đặt cần thiết được mô tả trong </w:t>
      </w:r>
      <w:r w:rsidRPr="00B830D0">
        <w:rPr>
          <w:rFonts w:cs="Arial"/>
          <w:sz w:val="20"/>
        </w:rPr>
        <w:fldChar w:fldCharType="begin"/>
      </w:r>
      <w:r w:rsidRPr="00B830D0">
        <w:rPr>
          <w:rFonts w:cs="Arial"/>
          <w:sz w:val="20"/>
        </w:rPr>
        <w:instrText xml:space="preserve"> REF _Ref97564607 \h  \* MERGEFORMAT </w:instrText>
      </w:r>
      <w:r w:rsidRPr="00B830D0">
        <w:rPr>
          <w:rFonts w:cs="Arial"/>
          <w:sz w:val="20"/>
        </w:rPr>
      </w:r>
      <w:r w:rsidRPr="00B830D0">
        <w:rPr>
          <w:rFonts w:cs="Arial"/>
          <w:sz w:val="20"/>
        </w:rPr>
        <w:fldChar w:fldCharType="separate"/>
      </w:r>
      <w:r w:rsidR="00C36135" w:rsidRPr="00B830D0">
        <w:rPr>
          <w:rFonts w:cs="Arial"/>
          <w:b/>
          <w:bCs/>
          <w:sz w:val="20"/>
        </w:rPr>
        <w:t xml:space="preserve">Bảng 3 </w:t>
      </w:r>
      <w:r w:rsidR="00C36135" w:rsidRPr="00B830D0">
        <w:rPr>
          <w:rFonts w:cs="Arial"/>
          <w:b/>
          <w:bCs/>
          <w:sz w:val="20"/>
        </w:rPr>
        <w:noBreakHyphen/>
        <w:t xml:space="preserve">4 Tùy chọn ET-VPF </w:t>
      </w:r>
      <w:r w:rsidRPr="00B830D0">
        <w:rPr>
          <w:rFonts w:cs="Arial"/>
          <w:sz w:val="20"/>
        </w:rPr>
        <w:fldChar w:fldCharType="end"/>
      </w:r>
      <w:r w:rsidRPr="00B830D0">
        <w:rPr>
          <w:rFonts w:cs="Arial"/>
          <w:sz w:val="20"/>
        </w:rPr>
        <w:t>.</w:t>
      </w:r>
    </w:p>
    <w:p w14:paraId="03848C06" w14:textId="77777777" w:rsidR="00605057" w:rsidRPr="00B830D0" w:rsidRDefault="00605057" w:rsidP="002D3610">
      <w:pPr>
        <w:spacing w:line="360" w:lineRule="auto"/>
        <w:rPr>
          <w:rFonts w:cs="Arial"/>
          <w:sz w:val="20"/>
        </w:rPr>
      </w:pPr>
    </w:p>
    <w:p w14:paraId="0EFC694C" w14:textId="0A3F4E23" w:rsidR="00605057" w:rsidRPr="00B830D0" w:rsidRDefault="009B6F36" w:rsidP="002D3610">
      <w:pPr>
        <w:spacing w:line="360" w:lineRule="auto"/>
        <w:jc w:val="center"/>
        <w:rPr>
          <w:rFonts w:cs="Arial"/>
          <w:sz w:val="20"/>
        </w:rPr>
      </w:pPr>
      <w:r w:rsidRPr="00B830D0">
        <w:rPr>
          <w:rFonts w:cs="Arial"/>
          <w:noProof/>
          <w:sz w:val="20"/>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1"/>
                    <a:stretch>
                      <a:fillRect/>
                    </a:stretch>
                  </pic:blipFill>
                  <pic:spPr>
                    <a:xfrm>
                      <a:off x="0" y="0"/>
                      <a:ext cx="4881338" cy="3597566"/>
                    </a:xfrm>
                    <a:prstGeom prst="rect">
                      <a:avLst/>
                    </a:prstGeom>
                  </pic:spPr>
                </pic:pic>
              </a:graphicData>
            </a:graphic>
          </wp:inline>
        </w:drawing>
      </w:r>
    </w:p>
    <w:p w14:paraId="0460350C" w14:textId="77777777" w:rsidR="00605057" w:rsidRPr="00B830D0" w:rsidRDefault="00605057" w:rsidP="002D3610">
      <w:pPr>
        <w:spacing w:line="360" w:lineRule="auto"/>
        <w:jc w:val="center"/>
        <w:rPr>
          <w:rFonts w:cs="Arial"/>
          <w:sz w:val="20"/>
        </w:rPr>
      </w:pPr>
    </w:p>
    <w:p w14:paraId="79DFB5D1" w14:textId="3A13D981" w:rsidR="0053208D" w:rsidRPr="00B830D0" w:rsidRDefault="00605057" w:rsidP="002D361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26 </w:t>
      </w:r>
      <w:r w:rsidR="00582BBD" w:rsidRPr="00B830D0">
        <w:rPr>
          <w:rFonts w:ascii="Arial" w:hAnsi="Arial" w:cs="Arial"/>
          <w:b/>
          <w:sz w:val="20"/>
          <w:szCs w:val="20"/>
        </w:rPr>
        <w:fldChar w:fldCharType="end"/>
      </w:r>
      <w:r w:rsidRPr="00B830D0">
        <w:rPr>
          <w:rFonts w:ascii="Arial" w:hAnsi="Arial" w:cs="Arial"/>
          <w:b/>
          <w:sz w:val="20"/>
          <w:szCs w:val="20"/>
        </w:rPr>
        <w:t>Cài đặt [Tùy chọn ET-VPF]</w:t>
      </w:r>
    </w:p>
    <w:p w14:paraId="42BF789B" w14:textId="14625431" w:rsidR="00CC01E0" w:rsidRPr="00B830D0" w:rsidRDefault="0053208D" w:rsidP="00753031">
      <w:pPr>
        <w:widowControl/>
        <w:spacing w:line="360" w:lineRule="auto"/>
        <w:jc w:val="left"/>
        <w:rPr>
          <w:rFonts w:cs="Arial"/>
          <w:sz w:val="20"/>
        </w:rPr>
      </w:pPr>
      <w:r w:rsidRPr="00B830D0">
        <w:rPr>
          <w:rFonts w:cs="Arial"/>
          <w:b/>
          <w:sz w:val="20"/>
        </w:rPr>
        <w:br w:type="page"/>
      </w:r>
      <w:r w:rsidR="00CC01E0" w:rsidRPr="00B830D0">
        <w:rPr>
          <w:rFonts w:cs="Arial"/>
          <w:sz w:val="20"/>
        </w:rPr>
        <w:lastRenderedPageBreak/>
        <w:t>Sau đây bảng hiển thị các mục trong Ngăn [Tùy chọn ET-VPF].</w:t>
      </w:r>
    </w:p>
    <w:p w14:paraId="4682A76D" w14:textId="77777777" w:rsidR="00CC01E0" w:rsidRPr="00B830D0" w:rsidRDefault="00CC01E0" w:rsidP="00753031">
      <w:pPr>
        <w:spacing w:line="360" w:lineRule="auto"/>
        <w:rPr>
          <w:rFonts w:cs="Arial"/>
          <w:sz w:val="20"/>
        </w:rPr>
      </w:pPr>
    </w:p>
    <w:p w14:paraId="1D5DE7A0" w14:textId="5B9ECDDA" w:rsidR="00CC01E0" w:rsidRPr="00B830D0" w:rsidRDefault="00CC01E0" w:rsidP="00753031">
      <w:pPr>
        <w:pStyle w:val="Caption"/>
        <w:spacing w:line="360" w:lineRule="auto"/>
        <w:jc w:val="center"/>
        <w:rPr>
          <w:rFonts w:ascii="Arial" w:hAnsi="Arial" w:cs="Arial"/>
          <w:b/>
          <w:bCs w:val="0"/>
          <w:sz w:val="20"/>
          <w:szCs w:val="20"/>
        </w:rPr>
      </w:pPr>
      <w:bookmarkStart w:id="444" w:name="_Ref97564607"/>
      <w:r w:rsidRPr="00B830D0">
        <w:rPr>
          <w:rFonts w:ascii="Arial" w:hAnsi="Arial" w:cs="Arial"/>
          <w:b/>
          <w:sz w:val="20"/>
          <w:szCs w:val="20"/>
        </w:rPr>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4 </w:t>
      </w:r>
      <w:r w:rsidR="00117EE9" w:rsidRPr="00B830D0">
        <w:rPr>
          <w:rFonts w:ascii="Arial" w:hAnsi="Arial" w:cs="Arial"/>
          <w:b/>
          <w:sz w:val="20"/>
          <w:szCs w:val="20"/>
        </w:rPr>
        <w:fldChar w:fldCharType="end"/>
      </w:r>
      <w:r w:rsidRPr="00B830D0">
        <w:rPr>
          <w:rFonts w:ascii="Arial" w:hAnsi="Arial" w:cs="Arial"/>
          <w:b/>
          <w:sz w:val="20"/>
          <w:szCs w:val="20"/>
        </w:rPr>
        <w:t>Phương án ET-VPF</w:t>
      </w:r>
      <w:bookmarkEnd w:id="444"/>
    </w:p>
    <w:tbl>
      <w:tblPr>
        <w:tblStyle w:val="TableGrid"/>
        <w:tblW w:w="5000" w:type="pct"/>
        <w:jc w:val="center"/>
        <w:tblLook w:val="04A0" w:firstRow="1" w:lastRow="0" w:firstColumn="1" w:lastColumn="0" w:noHBand="0" w:noVBand="1"/>
      </w:tblPr>
      <w:tblGrid>
        <w:gridCol w:w="3252"/>
        <w:gridCol w:w="2955"/>
        <w:gridCol w:w="3989"/>
      </w:tblGrid>
      <w:tr w:rsidR="00CC01E0" w:rsidRPr="00B830D0" w14:paraId="4A712379" w14:textId="77777777" w:rsidTr="00B830D0">
        <w:trPr>
          <w:jc w:val="center"/>
        </w:trPr>
        <w:tc>
          <w:tcPr>
            <w:tcW w:w="3119" w:type="dxa"/>
            <w:shd w:val="clear" w:color="auto" w:fill="0070C0"/>
          </w:tcPr>
          <w:p w14:paraId="368BB599" w14:textId="77777777" w:rsidR="00CC01E0" w:rsidRPr="00B830D0" w:rsidRDefault="00CC01E0" w:rsidP="00753031">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28C28B92" w14:textId="77777777" w:rsidR="00CC01E0" w:rsidRPr="00B830D0" w:rsidRDefault="00CC01E0" w:rsidP="00753031">
            <w:pPr>
              <w:spacing w:line="360" w:lineRule="auto"/>
              <w:jc w:val="center"/>
              <w:rPr>
                <w:rFonts w:cs="Arial"/>
                <w:sz w:val="20"/>
              </w:rPr>
            </w:pPr>
            <w:r w:rsidRPr="00B830D0">
              <w:rPr>
                <w:rFonts w:cs="Arial"/>
                <w:b/>
                <w:bCs/>
                <w:color w:val="FFFFFF" w:themeColor="background1"/>
                <w:sz w:val="20"/>
              </w:rPr>
              <w:t>Sự miêu tả</w:t>
            </w:r>
          </w:p>
        </w:tc>
      </w:tr>
      <w:tr w:rsidR="00CC01E0" w:rsidRPr="00B830D0" w14:paraId="25EC7885" w14:textId="77777777" w:rsidTr="00B830D0">
        <w:trPr>
          <w:jc w:val="center"/>
        </w:trPr>
        <w:tc>
          <w:tcPr>
            <w:tcW w:w="3119" w:type="dxa"/>
          </w:tcPr>
          <w:p w14:paraId="716AC513" w14:textId="34F21D26" w:rsidR="00CC01E0" w:rsidRPr="00B830D0" w:rsidRDefault="00CC01E0" w:rsidP="00753031">
            <w:pPr>
              <w:spacing w:line="360" w:lineRule="auto"/>
              <w:rPr>
                <w:rFonts w:cs="Arial"/>
                <w:sz w:val="20"/>
              </w:rPr>
            </w:pPr>
            <w:r w:rsidRPr="00B830D0">
              <w:rPr>
                <w:rFonts w:cs="Arial"/>
                <w:sz w:val="20"/>
              </w:rPr>
              <w:t xml:space="preserve">Thư mục Cài đặt Cygwin *1 </w:t>
            </w:r>
            <w:r w:rsidR="00407CC4" w:rsidRPr="00B830D0">
              <w:rPr>
                <w:rFonts w:cs="Arial"/>
                <w:sz w:val="20"/>
                <w:highlight w:val="yellow"/>
              </w:rPr>
              <w:t>*14</w:t>
            </w:r>
          </w:p>
        </w:tc>
        <w:tc>
          <w:tcPr>
            <w:tcW w:w="6662" w:type="dxa"/>
            <w:gridSpan w:val="2"/>
          </w:tcPr>
          <w:p w14:paraId="28176E3A" w14:textId="77777777" w:rsidR="00CC01E0" w:rsidRPr="00B830D0" w:rsidRDefault="00CC01E0" w:rsidP="00753031">
            <w:pPr>
              <w:spacing w:line="360" w:lineRule="auto"/>
              <w:rPr>
                <w:rFonts w:cs="Arial"/>
                <w:sz w:val="20"/>
              </w:rPr>
            </w:pPr>
            <w:r w:rsidRPr="00B830D0">
              <w:rPr>
                <w:rFonts w:cs="Arial"/>
                <w:sz w:val="20"/>
              </w:rPr>
              <w:t>Chỉ định thư mục nơi Cygwin đã được cài đặt (thư mục lưu trữ bin/bash.exe) làm đường dẫn tuyệt đối.</w:t>
            </w:r>
          </w:p>
        </w:tc>
      </w:tr>
      <w:tr w:rsidR="00CC01E0" w:rsidRPr="00B830D0" w14:paraId="1329B185" w14:textId="77777777" w:rsidTr="00B830D0">
        <w:trPr>
          <w:jc w:val="center"/>
        </w:trPr>
        <w:tc>
          <w:tcPr>
            <w:tcW w:w="3119" w:type="dxa"/>
          </w:tcPr>
          <w:p w14:paraId="7BD84ACC" w14:textId="77777777" w:rsidR="00CC01E0" w:rsidRPr="00B830D0" w:rsidRDefault="00CC01E0" w:rsidP="00753031">
            <w:pPr>
              <w:spacing w:line="360" w:lineRule="auto"/>
              <w:rPr>
                <w:rFonts w:cs="Arial"/>
                <w:sz w:val="20"/>
              </w:rPr>
            </w:pPr>
            <w:r w:rsidRPr="00B830D0">
              <w:rPr>
                <w:rFonts w:cs="Arial"/>
                <w:sz w:val="20"/>
              </w:rPr>
              <w:t>[Sử dụng thư mục cài đặt Cygwin mặc định] hộp kiểm</w:t>
            </w:r>
          </w:p>
        </w:tc>
        <w:tc>
          <w:tcPr>
            <w:tcW w:w="6662" w:type="dxa"/>
            <w:gridSpan w:val="2"/>
          </w:tcPr>
          <w:p w14:paraId="33BA7510" w14:textId="77777777" w:rsidR="00CC01E0" w:rsidRPr="00B830D0" w:rsidRDefault="00CC01E0" w:rsidP="00753031">
            <w:pPr>
              <w:spacing w:line="360" w:lineRule="auto"/>
              <w:rPr>
                <w:rFonts w:cs="Arial"/>
                <w:sz w:val="20"/>
              </w:rPr>
            </w:pPr>
            <w:r w:rsidRPr="00B830D0">
              <w:rPr>
                <w:rFonts w:cs="Arial"/>
                <w:sz w:val="20"/>
              </w:rPr>
              <w:t>Chỉ định thư mục mặc định nơi Cygwin đã được cài đặt. Đó là “C:/cygwin64”.</w:t>
            </w:r>
          </w:p>
        </w:tc>
      </w:tr>
      <w:tr w:rsidR="00CC01E0" w:rsidRPr="00B830D0" w14:paraId="57EE2DE7" w14:textId="77777777" w:rsidTr="00B830D0">
        <w:trPr>
          <w:jc w:val="center"/>
        </w:trPr>
        <w:tc>
          <w:tcPr>
            <w:tcW w:w="3119" w:type="dxa"/>
          </w:tcPr>
          <w:p w14:paraId="418BF277" w14:textId="77777777" w:rsidR="00CC01E0" w:rsidRPr="00B830D0" w:rsidRDefault="00CC01E0" w:rsidP="00753031">
            <w:pPr>
              <w:spacing w:line="360" w:lineRule="auto"/>
              <w:rPr>
                <w:rFonts w:cs="Arial"/>
                <w:sz w:val="20"/>
              </w:rPr>
            </w:pPr>
            <w:r w:rsidRPr="00B830D0">
              <w:rPr>
                <w:rFonts w:cs="Arial"/>
                <w:sz w:val="20"/>
              </w:rPr>
              <w:t>Nút [Chọn thư mục cài đặt Cygwin] *1 *2</w:t>
            </w:r>
          </w:p>
        </w:tc>
        <w:tc>
          <w:tcPr>
            <w:tcW w:w="6662" w:type="dxa"/>
            <w:gridSpan w:val="2"/>
          </w:tcPr>
          <w:p w14:paraId="30E18D15" w14:textId="77777777" w:rsidR="00CC01E0" w:rsidRPr="00B830D0" w:rsidRDefault="00CC01E0" w:rsidP="00753031">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Cygwin. Các thông số kỹ thuật của thư mục được tạo trong hộp thoại được mở bằng nút này được phản ánh trong trường [Thư mục Cài đặt Cygwin].</w:t>
            </w:r>
          </w:p>
        </w:tc>
      </w:tr>
      <w:tr w:rsidR="00CC01E0" w:rsidRPr="00B830D0" w14:paraId="03D1E95C" w14:textId="77777777" w:rsidTr="00B830D0">
        <w:trPr>
          <w:jc w:val="center"/>
        </w:trPr>
        <w:tc>
          <w:tcPr>
            <w:tcW w:w="3119" w:type="dxa"/>
          </w:tcPr>
          <w:p w14:paraId="6763D780" w14:textId="3D80D84F" w:rsidR="00CC01E0" w:rsidRPr="00B830D0" w:rsidRDefault="00CC01E0" w:rsidP="00753031">
            <w:pPr>
              <w:spacing w:line="360" w:lineRule="auto"/>
              <w:rPr>
                <w:rFonts w:cs="Arial"/>
                <w:sz w:val="20"/>
              </w:rPr>
            </w:pPr>
            <w:r w:rsidRPr="00B830D0">
              <w:rPr>
                <w:rFonts w:cs="Arial"/>
                <w:sz w:val="20"/>
              </w:rPr>
              <w:t xml:space="preserve">Cài đặt thư mục VLAB *3 </w:t>
            </w:r>
            <w:r w:rsidR="00B47142" w:rsidRPr="00B830D0">
              <w:rPr>
                <w:rFonts w:cs="Arial"/>
                <w:sz w:val="20"/>
                <w:highlight w:val="yellow"/>
              </w:rPr>
              <w:t>*14</w:t>
            </w:r>
          </w:p>
        </w:tc>
        <w:tc>
          <w:tcPr>
            <w:tcW w:w="6662" w:type="dxa"/>
            <w:gridSpan w:val="2"/>
          </w:tcPr>
          <w:p w14:paraId="7C4F2881" w14:textId="77777777" w:rsidR="00CC01E0" w:rsidRPr="00B830D0" w:rsidRDefault="00CC01E0" w:rsidP="00753031">
            <w:pPr>
              <w:spacing w:line="360" w:lineRule="auto"/>
              <w:rPr>
                <w:rFonts w:cs="Arial"/>
                <w:sz w:val="20"/>
              </w:rPr>
            </w:pPr>
            <w:r w:rsidRPr="00B830D0">
              <w:rPr>
                <w:rFonts w:cs="Arial"/>
                <w:sz w:val="20"/>
              </w:rPr>
              <w:t>Chỉ định thư mục nơi VLAB đã được cài đặt (thư mục lưu trữ vlab-ide.exe) làm đường dẫn tuyệt đối.</w:t>
            </w:r>
          </w:p>
        </w:tc>
      </w:tr>
      <w:tr w:rsidR="00CC01E0" w:rsidRPr="00B830D0" w14:paraId="6A28A013" w14:textId="77777777" w:rsidTr="00B830D0">
        <w:trPr>
          <w:jc w:val="center"/>
        </w:trPr>
        <w:tc>
          <w:tcPr>
            <w:tcW w:w="3119" w:type="dxa"/>
          </w:tcPr>
          <w:p w14:paraId="26F211B7" w14:textId="77777777" w:rsidR="00CC01E0" w:rsidRPr="00B830D0" w:rsidRDefault="00CC01E0" w:rsidP="00753031">
            <w:pPr>
              <w:spacing w:line="360" w:lineRule="auto"/>
              <w:rPr>
                <w:rFonts w:cs="Arial"/>
                <w:sz w:val="20"/>
              </w:rPr>
            </w:pPr>
            <w:r w:rsidRPr="00B830D0">
              <w:rPr>
                <w:rFonts w:cs="Arial"/>
                <w:sz w:val="20"/>
              </w:rPr>
              <w:t>[Sử dụng thư mục cài đặt VLAB mặc định] hộp kiểm</w:t>
            </w:r>
          </w:p>
        </w:tc>
        <w:tc>
          <w:tcPr>
            <w:tcW w:w="6662" w:type="dxa"/>
            <w:gridSpan w:val="2"/>
          </w:tcPr>
          <w:p w14:paraId="2F9E622A" w14:textId="77777777" w:rsidR="00CC01E0" w:rsidRPr="00B830D0" w:rsidRDefault="00CC01E0" w:rsidP="00753031">
            <w:pPr>
              <w:spacing w:line="360" w:lineRule="auto"/>
              <w:rPr>
                <w:rFonts w:cs="Arial"/>
                <w:sz w:val="20"/>
              </w:rPr>
            </w:pPr>
            <w:r w:rsidRPr="00B830D0">
              <w:rPr>
                <w:rFonts w:cs="Arial"/>
                <w:sz w:val="20"/>
              </w:rPr>
              <w:t>Chỉ định thư mục mặc định mà VLAB đã được cài đặt. Đó là “C:/Program Files/Vlab”.</w:t>
            </w:r>
          </w:p>
        </w:tc>
      </w:tr>
      <w:tr w:rsidR="00CC01E0" w:rsidRPr="00B830D0" w14:paraId="1675CB25" w14:textId="77777777" w:rsidTr="00B830D0">
        <w:trPr>
          <w:jc w:val="center"/>
        </w:trPr>
        <w:tc>
          <w:tcPr>
            <w:tcW w:w="3119" w:type="dxa"/>
          </w:tcPr>
          <w:p w14:paraId="3391E94C" w14:textId="77777777" w:rsidR="00CC01E0" w:rsidRPr="00B830D0" w:rsidRDefault="00CC01E0" w:rsidP="00753031">
            <w:pPr>
              <w:spacing w:line="360" w:lineRule="auto"/>
              <w:rPr>
                <w:rFonts w:cs="Arial"/>
                <w:sz w:val="20"/>
              </w:rPr>
            </w:pPr>
            <w:r w:rsidRPr="00B830D0">
              <w:rPr>
                <w:rFonts w:cs="Arial"/>
                <w:sz w:val="20"/>
              </w:rPr>
              <w:t>Nút [Chọn thư mục cài đặt VLAB] *3 *4</w:t>
            </w:r>
          </w:p>
        </w:tc>
        <w:tc>
          <w:tcPr>
            <w:tcW w:w="6662" w:type="dxa"/>
            <w:gridSpan w:val="2"/>
          </w:tcPr>
          <w:p w14:paraId="7FAFCDC4" w14:textId="77777777" w:rsidR="00CC01E0" w:rsidRPr="00B830D0" w:rsidRDefault="00CC01E0" w:rsidP="00753031">
            <w:pPr>
              <w:spacing w:line="360" w:lineRule="auto"/>
              <w:rPr>
                <w:rFonts w:cs="Arial"/>
                <w:sz w:val="20"/>
              </w:rPr>
            </w:pPr>
            <w:r w:rsidRPr="00B830D0">
              <w:rPr>
                <w:rFonts w:cs="Arial"/>
                <w:sz w:val="20"/>
              </w:rPr>
              <w:t>Việc truy cập vào nút này sẽ hiển thị hộp thoại để chọn đường dẫn tuyệt đối của thư mục cài đặt VLAB. Thông số thư mục được tạo trong hộp thoại được mở bằng nút này được phản ánh trong trường [Thư mục cài đặt VLAB].</w:t>
            </w:r>
          </w:p>
        </w:tc>
      </w:tr>
      <w:tr w:rsidR="00CC01E0" w:rsidRPr="00B830D0" w14:paraId="2A0D1586" w14:textId="77777777" w:rsidTr="00B830D0">
        <w:trPr>
          <w:jc w:val="center"/>
        </w:trPr>
        <w:tc>
          <w:tcPr>
            <w:tcW w:w="3119" w:type="dxa"/>
          </w:tcPr>
          <w:p w14:paraId="3FFF167E" w14:textId="3D41B10D" w:rsidR="00CC01E0" w:rsidRPr="00B830D0" w:rsidRDefault="00CC01E0" w:rsidP="00753031">
            <w:pPr>
              <w:spacing w:line="360" w:lineRule="auto"/>
              <w:rPr>
                <w:rFonts w:cs="Arial"/>
                <w:sz w:val="20"/>
              </w:rPr>
            </w:pPr>
            <w:r w:rsidRPr="00B830D0">
              <w:rPr>
                <w:rFonts w:cs="Arial"/>
                <w:sz w:val="20"/>
              </w:rPr>
              <w:t xml:space="preserve">Danh mục cài đặt SC *5 </w:t>
            </w:r>
            <w:r w:rsidR="00B47142" w:rsidRPr="00B830D0">
              <w:rPr>
                <w:rFonts w:cs="Arial"/>
                <w:sz w:val="20"/>
                <w:highlight w:val="yellow"/>
              </w:rPr>
              <w:t>*14</w:t>
            </w:r>
          </w:p>
        </w:tc>
        <w:tc>
          <w:tcPr>
            <w:tcW w:w="6662" w:type="dxa"/>
            <w:gridSpan w:val="2"/>
          </w:tcPr>
          <w:p w14:paraId="380EC7A0" w14:textId="77777777" w:rsidR="00CC01E0" w:rsidRPr="00B830D0" w:rsidRDefault="00CC01E0" w:rsidP="00753031">
            <w:pPr>
              <w:spacing w:line="360" w:lineRule="auto"/>
              <w:rPr>
                <w:rFonts w:cs="Arial"/>
                <w:sz w:val="20"/>
              </w:rPr>
            </w:pPr>
            <w:r w:rsidRPr="00B830D0">
              <w:rPr>
                <w:rFonts w:cs="Arial"/>
                <w:sz w:val="20"/>
              </w:rPr>
              <w:t>Chỉ định thư mục mà Bộ cấu hình thông minh đã được cài đặt (thư mục lưu trữ SmartConfigurator.exe) làm đường dẫn tuyệt vời.</w:t>
            </w:r>
          </w:p>
        </w:tc>
      </w:tr>
      <w:tr w:rsidR="00CC01E0" w:rsidRPr="00B830D0" w14:paraId="62A554E0" w14:textId="77777777" w:rsidTr="00B830D0">
        <w:trPr>
          <w:jc w:val="center"/>
        </w:trPr>
        <w:tc>
          <w:tcPr>
            <w:tcW w:w="3119" w:type="dxa"/>
          </w:tcPr>
          <w:p w14:paraId="52FF8BB2" w14:textId="77777777" w:rsidR="00CC01E0" w:rsidRPr="00B830D0" w:rsidRDefault="00CC01E0" w:rsidP="00753031">
            <w:pPr>
              <w:spacing w:line="360" w:lineRule="auto"/>
              <w:rPr>
                <w:rFonts w:cs="Arial"/>
                <w:sz w:val="20"/>
              </w:rPr>
            </w:pPr>
            <w:r w:rsidRPr="00B830D0">
              <w:rPr>
                <w:rFonts w:cs="Arial"/>
                <w:sz w:val="20"/>
              </w:rPr>
              <w:t>Hộp kiểm [Sử dụng thư mục cài đặt cấu hình thông tin mặc định]</w:t>
            </w:r>
          </w:p>
        </w:tc>
        <w:tc>
          <w:tcPr>
            <w:tcW w:w="6662" w:type="dxa"/>
            <w:gridSpan w:val="2"/>
          </w:tcPr>
          <w:p w14:paraId="309F1996" w14:textId="77777777" w:rsidR="00CC01E0" w:rsidRPr="00B830D0" w:rsidRDefault="00CC01E0" w:rsidP="00753031">
            <w:pPr>
              <w:spacing w:line="360" w:lineRule="auto"/>
              <w:rPr>
                <w:rFonts w:cs="Arial"/>
                <w:sz w:val="20"/>
              </w:rPr>
            </w:pPr>
            <w:r w:rsidRPr="00B830D0">
              <w:rPr>
                <w:rFonts w:cs="Arial"/>
                <w:sz w:val="20"/>
              </w:rPr>
              <w:t>Chỉ định thư mục mặc định nơi Bộ cấu hình Thông minh đã được cài đặt. Đó là “C:/Program Files (x86)/Renesas Electronics/SmartConfigurator/RH850/eclipse”.</w:t>
            </w:r>
          </w:p>
        </w:tc>
      </w:tr>
      <w:tr w:rsidR="00CC01E0" w:rsidRPr="00B830D0" w14:paraId="46602AE8" w14:textId="77777777" w:rsidTr="00B830D0">
        <w:trPr>
          <w:jc w:val="center"/>
        </w:trPr>
        <w:tc>
          <w:tcPr>
            <w:tcW w:w="3119" w:type="dxa"/>
          </w:tcPr>
          <w:p w14:paraId="7BB5F6DA" w14:textId="77777777" w:rsidR="00CC01E0" w:rsidRPr="00B830D0" w:rsidRDefault="00CC01E0" w:rsidP="00753031">
            <w:pPr>
              <w:spacing w:line="360" w:lineRule="auto"/>
              <w:rPr>
                <w:rFonts w:cs="Arial"/>
                <w:sz w:val="20"/>
              </w:rPr>
            </w:pPr>
            <w:r w:rsidRPr="00B830D0">
              <w:rPr>
                <w:rFonts w:cs="Arial"/>
                <w:sz w:val="20"/>
              </w:rPr>
              <w:t>Nút [Chọn thư mục cài đặt bộ cấu hình thông minh] *5 *6</w:t>
            </w:r>
          </w:p>
        </w:tc>
        <w:tc>
          <w:tcPr>
            <w:tcW w:w="6662" w:type="dxa"/>
            <w:gridSpan w:val="2"/>
          </w:tcPr>
          <w:p w14:paraId="0ECC1577" w14:textId="77777777" w:rsidR="00CC01E0" w:rsidRPr="00B830D0" w:rsidRDefault="00CC01E0" w:rsidP="00753031">
            <w:pPr>
              <w:spacing w:line="360" w:lineRule="auto"/>
              <w:rPr>
                <w:rFonts w:cs="Arial"/>
                <w:sz w:val="20"/>
              </w:rPr>
            </w:pPr>
            <w:r w:rsidRPr="00B830D0">
              <w:rPr>
                <w:rFonts w:cs="Arial"/>
                <w:sz w:val="20"/>
              </w:rPr>
              <w:t>Việc truy cập vào nút này sẽ hiển thị hộp thoại để chọn đường dẫn tuyệt đối của thư mục mà Bộ cấu hình thông minh đã được cài đặt. Thông số kỹ thuật của thư mục được thực hiện trong hộp thoại được mở bằng nút này được phản ánh trong trường [Thư mục cài đặt SC].</w:t>
            </w:r>
          </w:p>
        </w:tc>
      </w:tr>
      <w:tr w:rsidR="00CC01E0" w:rsidRPr="00B830D0" w14:paraId="67977774" w14:textId="77777777" w:rsidTr="00B830D0">
        <w:trPr>
          <w:jc w:val="center"/>
        </w:trPr>
        <w:tc>
          <w:tcPr>
            <w:tcW w:w="3119" w:type="dxa"/>
            <w:vMerge w:val="restart"/>
          </w:tcPr>
          <w:p w14:paraId="725AD45B" w14:textId="77777777" w:rsidR="00CC01E0" w:rsidRPr="00B830D0" w:rsidRDefault="00CC01E0" w:rsidP="00753031">
            <w:pPr>
              <w:spacing w:line="360" w:lineRule="auto"/>
              <w:rPr>
                <w:rFonts w:cs="Arial"/>
                <w:sz w:val="20"/>
              </w:rPr>
            </w:pPr>
            <w:r w:rsidRPr="00B830D0">
              <w:rPr>
                <w:rFonts w:cs="Arial"/>
                <w:sz w:val="20"/>
              </w:rPr>
              <w:t>IDE mode</w:t>
            </w:r>
          </w:p>
        </w:tc>
        <w:tc>
          <w:tcPr>
            <w:tcW w:w="6662" w:type="dxa"/>
            <w:gridSpan w:val="2"/>
          </w:tcPr>
          <w:p w14:paraId="21918B3D" w14:textId="77777777" w:rsidR="00CC01E0" w:rsidRPr="00B830D0" w:rsidRDefault="00CC01E0" w:rsidP="00753031">
            <w:pPr>
              <w:spacing w:line="360" w:lineRule="auto"/>
              <w:rPr>
                <w:rFonts w:cs="Arial"/>
                <w:sz w:val="20"/>
              </w:rPr>
            </w:pPr>
            <w:r w:rsidRPr="00B830D0">
              <w:rPr>
                <w:rFonts w:cs="Arial"/>
                <w:sz w:val="20"/>
              </w:rPr>
              <w:t>Chọn loại tệp dự án sẽ được tải xuống khi khởi động VLAB và có hoặc không có chuỗi quá trình xử lý bao gồm tải xuống mô-đun tải xuống được thực hiện sau khi khởi động VLAB.</w:t>
            </w:r>
          </w:p>
        </w:tc>
      </w:tr>
      <w:tr w:rsidR="00CC01E0" w:rsidRPr="00B830D0" w14:paraId="5BCE1A64" w14:textId="77777777" w:rsidTr="00B830D0">
        <w:trPr>
          <w:jc w:val="center"/>
        </w:trPr>
        <w:tc>
          <w:tcPr>
            <w:tcW w:w="3119" w:type="dxa"/>
            <w:vMerge/>
          </w:tcPr>
          <w:p w14:paraId="38CE843E" w14:textId="77777777" w:rsidR="00CC01E0" w:rsidRPr="00B830D0" w:rsidRDefault="00CC01E0" w:rsidP="00753031">
            <w:pPr>
              <w:spacing w:line="360" w:lineRule="auto"/>
              <w:rPr>
                <w:rFonts w:cs="Arial"/>
                <w:sz w:val="20"/>
              </w:rPr>
            </w:pPr>
          </w:p>
        </w:tc>
        <w:tc>
          <w:tcPr>
            <w:tcW w:w="2835" w:type="dxa"/>
            <w:vAlign w:val="center"/>
          </w:tcPr>
          <w:p w14:paraId="65B415F6" w14:textId="77777777" w:rsidR="00CC01E0" w:rsidRPr="00B830D0" w:rsidRDefault="00CC01E0" w:rsidP="00753031">
            <w:pPr>
              <w:spacing w:line="360" w:lineRule="auto"/>
              <w:rPr>
                <w:rFonts w:cs="Arial"/>
                <w:sz w:val="20"/>
              </w:rPr>
            </w:pPr>
            <w:r w:rsidRPr="00B830D0">
              <w:rPr>
                <w:rFonts w:cs="Arial"/>
                <w:kern w:val="0"/>
                <w:sz w:val="20"/>
              </w:rPr>
              <w:t>Create project (default)</w:t>
            </w:r>
          </w:p>
        </w:tc>
        <w:tc>
          <w:tcPr>
            <w:tcW w:w="3827" w:type="dxa"/>
            <w:vAlign w:val="center"/>
          </w:tcPr>
          <w:p w14:paraId="48BB7D98" w14:textId="77777777" w:rsidR="00CC01E0" w:rsidRPr="00B830D0" w:rsidRDefault="00CC01E0" w:rsidP="00753031">
            <w:pPr>
              <w:spacing w:line="360" w:lineRule="auto"/>
              <w:rPr>
                <w:rFonts w:cs="Arial"/>
                <w:sz w:val="20"/>
              </w:rPr>
            </w:pPr>
            <w:r w:rsidRPr="00B830D0">
              <w:rPr>
                <w:rFonts w:cs="Arial"/>
                <w:sz w:val="20"/>
              </w:rPr>
              <w:t>Tệp dự án mặc định do ET-VPF cung cấp đã được tải xuống.</w:t>
            </w:r>
          </w:p>
        </w:tc>
      </w:tr>
      <w:tr w:rsidR="00CC01E0" w:rsidRPr="00B830D0" w14:paraId="66687218" w14:textId="77777777" w:rsidTr="00B830D0">
        <w:trPr>
          <w:jc w:val="center"/>
        </w:trPr>
        <w:tc>
          <w:tcPr>
            <w:tcW w:w="3119" w:type="dxa"/>
            <w:vMerge w:val="restart"/>
          </w:tcPr>
          <w:p w14:paraId="0CD756EE" w14:textId="77777777" w:rsidR="00CC01E0" w:rsidRPr="00B830D0" w:rsidRDefault="00CC01E0" w:rsidP="00753031">
            <w:pPr>
              <w:spacing w:line="360" w:lineRule="auto"/>
              <w:rPr>
                <w:rFonts w:cs="Arial"/>
                <w:sz w:val="20"/>
              </w:rPr>
            </w:pPr>
            <w:r w:rsidRPr="00B830D0">
              <w:rPr>
                <w:rFonts w:cs="Arial"/>
                <w:sz w:val="20"/>
              </w:rPr>
              <w:t>Build tool *7</w:t>
            </w:r>
          </w:p>
        </w:tc>
        <w:tc>
          <w:tcPr>
            <w:tcW w:w="6662" w:type="dxa"/>
            <w:gridSpan w:val="2"/>
          </w:tcPr>
          <w:p w14:paraId="3C2EB1D1" w14:textId="77777777" w:rsidR="00CC01E0" w:rsidRPr="00B830D0" w:rsidRDefault="00CC01E0" w:rsidP="00753031">
            <w:pPr>
              <w:spacing w:line="360" w:lineRule="auto"/>
              <w:rPr>
                <w:rFonts w:cs="Arial"/>
                <w:sz w:val="20"/>
              </w:rPr>
            </w:pPr>
            <w:r w:rsidRPr="00B830D0">
              <w:rPr>
                <w:rFonts w:cs="Arial"/>
                <w:sz w:val="20"/>
              </w:rPr>
              <w:t>Chọn công cụ Build cho dự án đã tạo, điều này cho biết biên dịch sẽ được sử dụng để tạo mô-đun tải.</w:t>
            </w:r>
          </w:p>
        </w:tc>
      </w:tr>
      <w:tr w:rsidR="00CC01E0" w:rsidRPr="00B830D0" w14:paraId="50CAE2F2" w14:textId="77777777" w:rsidTr="00B830D0">
        <w:trPr>
          <w:jc w:val="center"/>
        </w:trPr>
        <w:tc>
          <w:tcPr>
            <w:tcW w:w="3119" w:type="dxa"/>
            <w:vMerge/>
          </w:tcPr>
          <w:p w14:paraId="4FEDF462" w14:textId="77777777" w:rsidR="00CC01E0" w:rsidRPr="00B830D0" w:rsidRDefault="00CC01E0" w:rsidP="00753031">
            <w:pPr>
              <w:spacing w:line="360" w:lineRule="auto"/>
              <w:rPr>
                <w:rFonts w:cs="Arial"/>
                <w:sz w:val="20"/>
              </w:rPr>
            </w:pPr>
          </w:p>
        </w:tc>
        <w:tc>
          <w:tcPr>
            <w:tcW w:w="2835" w:type="dxa"/>
            <w:vAlign w:val="center"/>
          </w:tcPr>
          <w:p w14:paraId="76C5427E" w14:textId="77777777" w:rsidR="00CC01E0" w:rsidRPr="00B830D0" w:rsidRDefault="00CC01E0" w:rsidP="00753031">
            <w:pPr>
              <w:spacing w:line="360" w:lineRule="auto"/>
              <w:rPr>
                <w:rFonts w:cs="Arial"/>
                <w:sz w:val="20"/>
              </w:rPr>
            </w:pPr>
            <w:r w:rsidRPr="00B830D0">
              <w:rPr>
                <w:rFonts w:cs="Arial"/>
                <w:sz w:val="20"/>
              </w:rPr>
              <w:t>Renesas biên dịch *8</w:t>
            </w:r>
          </w:p>
        </w:tc>
        <w:tc>
          <w:tcPr>
            <w:tcW w:w="3827" w:type="dxa"/>
            <w:vAlign w:val="center"/>
          </w:tcPr>
          <w:p w14:paraId="0894D563" w14:textId="3A01CF3A" w:rsidR="00CC01E0" w:rsidRPr="00B830D0" w:rsidRDefault="00CC01E0" w:rsidP="00753031">
            <w:pPr>
              <w:spacing w:line="360" w:lineRule="auto"/>
              <w:rPr>
                <w:rFonts w:cs="Arial"/>
                <w:sz w:val="20"/>
              </w:rPr>
            </w:pPr>
            <w:r w:rsidRPr="00B830D0">
              <w:rPr>
                <w:rFonts w:cs="Arial"/>
                <w:sz w:val="20"/>
              </w:rPr>
              <w:t>Chọn bất kỳ biên dịch Renesas nào, sẽ được xác định bởi CS+ bị phản ánh trong trường [Thư mục Cài đặt CS+].</w:t>
            </w:r>
          </w:p>
        </w:tc>
      </w:tr>
      <w:tr w:rsidR="00CC01E0" w:rsidRPr="00B830D0" w14:paraId="2E9FC388" w14:textId="77777777" w:rsidTr="00B830D0">
        <w:trPr>
          <w:jc w:val="center"/>
        </w:trPr>
        <w:tc>
          <w:tcPr>
            <w:tcW w:w="3119" w:type="dxa"/>
          </w:tcPr>
          <w:p w14:paraId="12714FA9" w14:textId="4EE632C6" w:rsidR="00CC01E0" w:rsidRPr="00B830D0" w:rsidRDefault="00CC01E0" w:rsidP="00753031">
            <w:pPr>
              <w:spacing w:line="360" w:lineRule="auto"/>
              <w:rPr>
                <w:rFonts w:cs="Arial"/>
                <w:sz w:val="20"/>
              </w:rPr>
            </w:pPr>
            <w:r w:rsidRPr="00B830D0">
              <w:rPr>
                <w:rFonts w:cs="Arial"/>
                <w:sz w:val="20"/>
              </w:rPr>
              <w:t xml:space="preserve">Cài đặt thư mục CS+ *9 </w:t>
            </w:r>
            <w:r w:rsidR="00CE0E9B" w:rsidRPr="00B830D0">
              <w:rPr>
                <w:rFonts w:cs="Arial"/>
                <w:sz w:val="20"/>
                <w:highlight w:val="yellow"/>
              </w:rPr>
              <w:t>*14</w:t>
            </w:r>
          </w:p>
        </w:tc>
        <w:tc>
          <w:tcPr>
            <w:tcW w:w="6662" w:type="dxa"/>
            <w:gridSpan w:val="2"/>
          </w:tcPr>
          <w:p w14:paraId="2009AF88" w14:textId="1D911C0A" w:rsidR="00CC01E0" w:rsidRPr="00B830D0" w:rsidRDefault="00CC01E0" w:rsidP="00753031">
            <w:pPr>
              <w:spacing w:line="360" w:lineRule="auto"/>
              <w:rPr>
                <w:rFonts w:cs="Arial"/>
                <w:sz w:val="20"/>
              </w:rPr>
            </w:pPr>
            <w:r w:rsidRPr="00B830D0">
              <w:rPr>
                <w:rFonts w:cs="Arial"/>
                <w:sz w:val="20"/>
              </w:rPr>
              <w:t xml:space="preserve">Chỉ định thư mục nơi CS+ đã được cài đặt (thư mục lưu trữ CubeSuiteW+.exe) dưới dạng đường dẫn tuyệt đối </w:t>
            </w:r>
            <w:commentRangeStart w:id="445"/>
            <w:commentRangeStart w:id="446"/>
            <w:r w:rsidRPr="00B830D0">
              <w:rPr>
                <w:rFonts w:cs="Arial"/>
                <w:sz w:val="20"/>
              </w:rPr>
              <w:t>.</w:t>
            </w:r>
            <w:commentRangeEnd w:id="445"/>
            <w:r w:rsidR="006E7BA0" w:rsidRPr="00B830D0">
              <w:rPr>
                <w:rStyle w:val="CommentReference"/>
                <w:rFonts w:cs="Arial"/>
                <w:sz w:val="20"/>
              </w:rPr>
              <w:commentReference w:id="445"/>
            </w:r>
            <w:commentRangeEnd w:id="446"/>
            <w:r w:rsidR="008F635E" w:rsidRPr="00B830D0">
              <w:rPr>
                <w:rStyle w:val="CommentReference"/>
                <w:rFonts w:cs="Arial"/>
                <w:sz w:val="20"/>
              </w:rPr>
              <w:commentReference w:id="446"/>
            </w:r>
            <w:ins w:id="447" w:author="Hiroyasu Nishiumi" w:date="2022-10-20T17:39:00Z">
              <w:r w:rsidR="00C52368" w:rsidRPr="00B830D0">
                <w:rPr>
                  <w:rFonts w:cs="Arial"/>
                  <w:sz w:val="20"/>
                </w:rPr>
                <w:t xml:space="preserve"> It's used for the path for </w:t>
              </w:r>
              <w:r w:rsidR="00C52368" w:rsidRPr="00B830D0">
                <w:rPr>
                  <w:rFonts w:cs="Arial"/>
                  <w:sz w:val="20"/>
                </w:rPr>
                <w:lastRenderedPageBreak/>
                <w:t>Renesas compiler</w:t>
              </w:r>
            </w:ins>
            <w:ins w:id="448" w:author="Hiroyasu Nishiumi" w:date="2022-10-20T17:40:00Z">
              <w:r w:rsidR="00C52368" w:rsidRPr="00B830D0">
                <w:rPr>
                  <w:rFonts w:cs="Arial"/>
                  <w:sz w:val="20"/>
                </w:rPr>
                <w:t>.</w:t>
              </w:r>
            </w:ins>
          </w:p>
        </w:tc>
      </w:tr>
      <w:tr w:rsidR="00CC01E0" w:rsidRPr="00B830D0" w14:paraId="32B9ADD6" w14:textId="77777777" w:rsidTr="00B830D0">
        <w:trPr>
          <w:jc w:val="center"/>
        </w:trPr>
        <w:tc>
          <w:tcPr>
            <w:tcW w:w="3119" w:type="dxa"/>
          </w:tcPr>
          <w:p w14:paraId="421D0B0D" w14:textId="77777777" w:rsidR="00CC01E0" w:rsidRPr="00B830D0" w:rsidRDefault="00CC01E0" w:rsidP="00753031">
            <w:pPr>
              <w:spacing w:line="360" w:lineRule="auto"/>
              <w:rPr>
                <w:rFonts w:cs="Arial"/>
                <w:sz w:val="20"/>
              </w:rPr>
            </w:pPr>
            <w:r w:rsidRPr="00B830D0">
              <w:rPr>
                <w:rFonts w:cs="Arial"/>
                <w:sz w:val="20"/>
              </w:rPr>
              <w:lastRenderedPageBreak/>
              <w:t>[Sử dụng thư mục cài đặt CS+ mặc định] hộp kiểm</w:t>
            </w:r>
          </w:p>
        </w:tc>
        <w:tc>
          <w:tcPr>
            <w:tcW w:w="6662" w:type="dxa"/>
            <w:gridSpan w:val="2"/>
          </w:tcPr>
          <w:p w14:paraId="6F3DD8F9" w14:textId="094798B7" w:rsidR="00CC01E0" w:rsidRPr="00B830D0" w:rsidRDefault="00CC01E0" w:rsidP="00753031">
            <w:pPr>
              <w:spacing w:line="360" w:lineRule="auto"/>
              <w:rPr>
                <w:rFonts w:cs="Arial"/>
                <w:sz w:val="20"/>
              </w:rPr>
            </w:pPr>
            <w:r w:rsidRPr="00B830D0">
              <w:rPr>
                <w:rFonts w:cs="Arial"/>
                <w:sz w:val="20"/>
              </w:rPr>
              <w:t>Chỉ định thư mục mặc định CS+ đã được cài đặt.</w:t>
            </w:r>
          </w:p>
        </w:tc>
      </w:tr>
      <w:tr w:rsidR="00CC01E0" w:rsidRPr="00B830D0" w14:paraId="196B7034" w14:textId="77777777" w:rsidTr="00B830D0">
        <w:trPr>
          <w:jc w:val="center"/>
        </w:trPr>
        <w:tc>
          <w:tcPr>
            <w:tcW w:w="3119" w:type="dxa"/>
          </w:tcPr>
          <w:p w14:paraId="184EBB71" w14:textId="77777777" w:rsidR="00CC01E0" w:rsidRPr="00B830D0" w:rsidRDefault="00CC01E0" w:rsidP="00753031">
            <w:pPr>
              <w:spacing w:line="360" w:lineRule="auto"/>
              <w:rPr>
                <w:rFonts w:cs="Arial"/>
                <w:sz w:val="20"/>
              </w:rPr>
            </w:pPr>
            <w:r w:rsidRPr="00B830D0">
              <w:rPr>
                <w:rFonts w:cs="Arial"/>
                <w:sz w:val="20"/>
              </w:rPr>
              <w:t>Nút [Chọn thư mục cài đặt CS+] (*9 *10)</w:t>
            </w:r>
          </w:p>
        </w:tc>
        <w:tc>
          <w:tcPr>
            <w:tcW w:w="6662" w:type="dxa"/>
            <w:gridSpan w:val="2"/>
          </w:tcPr>
          <w:p w14:paraId="1F79A995" w14:textId="77777777" w:rsidR="00CC01E0" w:rsidRPr="00B830D0" w:rsidRDefault="00CC01E0" w:rsidP="00753031">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CS+. Thông số thư mục được tạo trong hộp thoại được mở bằng nút này được phản ánh trong trường [Thư mục cài đặt CS+].</w:t>
            </w:r>
          </w:p>
        </w:tc>
      </w:tr>
    </w:tbl>
    <w:p w14:paraId="025E0A34" w14:textId="19E1ADBF" w:rsidR="00713D91" w:rsidRPr="00B830D0" w:rsidRDefault="00713D91" w:rsidP="002D3610">
      <w:pPr>
        <w:spacing w:line="360" w:lineRule="auto"/>
        <w:rPr>
          <w:rFonts w:cs="Arial"/>
          <w:sz w:val="20"/>
        </w:rPr>
      </w:pPr>
    </w:p>
    <w:p w14:paraId="01D3275F" w14:textId="77777777" w:rsidR="00713D91" w:rsidRPr="00B830D0" w:rsidRDefault="00713D91" w:rsidP="002D3610">
      <w:pPr>
        <w:widowControl/>
        <w:spacing w:line="360" w:lineRule="auto"/>
        <w:jc w:val="left"/>
        <w:rPr>
          <w:rFonts w:cs="Arial"/>
          <w:sz w:val="20"/>
        </w:rPr>
      </w:pPr>
      <w:r w:rsidRPr="00B830D0">
        <w:rPr>
          <w:rFonts w:cs="Arial"/>
          <w:sz w:val="20"/>
        </w:rPr>
        <w:br w:type="page"/>
      </w:r>
    </w:p>
    <w:p w14:paraId="629127C0" w14:textId="2BAC3E6B" w:rsidR="00F2659E" w:rsidRPr="00B830D0" w:rsidRDefault="00F2659E" w:rsidP="002D3610">
      <w:pPr>
        <w:pStyle w:val="Caption"/>
        <w:spacing w:line="360" w:lineRule="auto"/>
        <w:jc w:val="center"/>
        <w:rPr>
          <w:rFonts w:ascii="Arial" w:hAnsi="Arial" w:cs="Arial"/>
          <w:b/>
          <w:bCs w:val="0"/>
          <w:sz w:val="20"/>
          <w:szCs w:val="20"/>
        </w:rPr>
      </w:pPr>
      <w:r w:rsidRPr="00B830D0">
        <w:rPr>
          <w:rFonts w:ascii="Arial" w:hAnsi="Arial" w:cs="Arial"/>
          <w:b/>
          <w:sz w:val="20"/>
          <w:szCs w:val="20"/>
        </w:rPr>
        <w:lastRenderedPageBreak/>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5 </w:t>
      </w:r>
      <w:r w:rsidR="00117EE9" w:rsidRPr="00B830D0">
        <w:rPr>
          <w:rFonts w:ascii="Arial" w:hAnsi="Arial" w:cs="Arial"/>
          <w:b/>
          <w:sz w:val="20"/>
          <w:szCs w:val="20"/>
        </w:rPr>
        <w:fldChar w:fldCharType="end"/>
      </w:r>
      <w:r w:rsidRPr="00B830D0">
        <w:rPr>
          <w:rFonts w:ascii="Arial" w:hAnsi="Arial" w:cs="Arial"/>
          <w:b/>
          <w:sz w:val="20"/>
          <w:szCs w:val="20"/>
        </w:rPr>
        <w:t>Các phương án ET-VPF (Tiếp theo)</w:t>
      </w:r>
    </w:p>
    <w:tbl>
      <w:tblPr>
        <w:tblStyle w:val="TableGrid"/>
        <w:tblW w:w="5000" w:type="pct"/>
        <w:jc w:val="center"/>
        <w:tblLook w:val="04A0" w:firstRow="1" w:lastRow="0" w:firstColumn="1" w:lastColumn="0" w:noHBand="0" w:noVBand="1"/>
      </w:tblPr>
      <w:tblGrid>
        <w:gridCol w:w="3151"/>
        <w:gridCol w:w="2863"/>
        <w:gridCol w:w="4182"/>
      </w:tblGrid>
      <w:tr w:rsidR="00F2659E" w:rsidRPr="00B830D0" w14:paraId="726A1D28" w14:textId="77777777" w:rsidTr="00753031">
        <w:trPr>
          <w:jc w:val="center"/>
        </w:trPr>
        <w:tc>
          <w:tcPr>
            <w:tcW w:w="3119" w:type="dxa"/>
            <w:shd w:val="clear" w:color="auto" w:fill="0070C0"/>
          </w:tcPr>
          <w:p w14:paraId="75AEE2DD" w14:textId="77777777" w:rsidR="00F2659E" w:rsidRPr="00B830D0" w:rsidRDefault="00F2659E" w:rsidP="002D3610">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51422AA0" w14:textId="77777777" w:rsidR="00F2659E" w:rsidRPr="00B830D0" w:rsidRDefault="00F2659E" w:rsidP="002D3610">
            <w:pPr>
              <w:spacing w:line="360" w:lineRule="auto"/>
              <w:jc w:val="center"/>
              <w:rPr>
                <w:rFonts w:cs="Arial"/>
                <w:sz w:val="20"/>
              </w:rPr>
            </w:pPr>
            <w:r w:rsidRPr="00B830D0">
              <w:rPr>
                <w:rFonts w:cs="Arial"/>
                <w:b/>
                <w:bCs/>
                <w:color w:val="FFFFFF" w:themeColor="background1"/>
                <w:sz w:val="20"/>
              </w:rPr>
              <w:t>Sự miêu tả</w:t>
            </w:r>
          </w:p>
        </w:tc>
      </w:tr>
      <w:tr w:rsidR="00F2659E" w:rsidRPr="00B830D0" w14:paraId="4AD85A73" w14:textId="77777777" w:rsidTr="00753031">
        <w:trPr>
          <w:trHeight w:val="323"/>
          <w:jc w:val="center"/>
        </w:trPr>
        <w:tc>
          <w:tcPr>
            <w:tcW w:w="3119" w:type="dxa"/>
            <w:vMerge w:val="restart"/>
          </w:tcPr>
          <w:p w14:paraId="0FCB76D7" w14:textId="77777777" w:rsidR="00F2659E" w:rsidRPr="00B830D0" w:rsidRDefault="00F2659E" w:rsidP="002D3610">
            <w:pPr>
              <w:spacing w:line="360" w:lineRule="auto"/>
              <w:rPr>
                <w:rFonts w:cs="Arial"/>
                <w:sz w:val="20"/>
              </w:rPr>
            </w:pPr>
            <w:r w:rsidRPr="00B830D0">
              <w:rPr>
                <w:rFonts w:cs="Arial"/>
                <w:sz w:val="20"/>
              </w:rPr>
              <w:t>Dòng thiết bị *11</w:t>
            </w:r>
          </w:p>
        </w:tc>
        <w:tc>
          <w:tcPr>
            <w:tcW w:w="6662" w:type="dxa"/>
            <w:gridSpan w:val="2"/>
          </w:tcPr>
          <w:p w14:paraId="0B9AC085" w14:textId="77777777" w:rsidR="00F2659E" w:rsidRPr="00B830D0" w:rsidRDefault="00F2659E" w:rsidP="002D3610">
            <w:pPr>
              <w:spacing w:line="360" w:lineRule="auto"/>
              <w:rPr>
                <w:rFonts w:cs="Arial"/>
                <w:sz w:val="20"/>
              </w:rPr>
            </w:pPr>
            <w:r w:rsidRPr="00B830D0">
              <w:rPr>
                <w:rFonts w:cs="Arial"/>
                <w:sz w:val="20"/>
              </w:rPr>
              <w:t>Chọn tên sê-ri của bộ vi điều khiển đang được sử dụng.</w:t>
            </w:r>
          </w:p>
        </w:tc>
      </w:tr>
      <w:tr w:rsidR="00F2659E" w:rsidRPr="00B830D0" w14:paraId="67A26044" w14:textId="77777777" w:rsidTr="00753031">
        <w:trPr>
          <w:trHeight w:val="588"/>
          <w:jc w:val="center"/>
        </w:trPr>
        <w:tc>
          <w:tcPr>
            <w:tcW w:w="3119" w:type="dxa"/>
            <w:vMerge/>
          </w:tcPr>
          <w:p w14:paraId="6912C717" w14:textId="77777777" w:rsidR="00F2659E" w:rsidRPr="00B830D0" w:rsidRDefault="00F2659E" w:rsidP="002D3610">
            <w:pPr>
              <w:spacing w:line="360" w:lineRule="auto"/>
              <w:rPr>
                <w:rFonts w:cs="Arial"/>
                <w:sz w:val="20"/>
              </w:rPr>
            </w:pPr>
          </w:p>
        </w:tc>
        <w:tc>
          <w:tcPr>
            <w:tcW w:w="2835" w:type="dxa"/>
          </w:tcPr>
          <w:p w14:paraId="106CAAFB" w14:textId="77777777" w:rsidR="00F2659E" w:rsidRPr="00B830D0" w:rsidRDefault="00F2659E" w:rsidP="002D3610">
            <w:pPr>
              <w:spacing w:line="360" w:lineRule="auto"/>
              <w:rPr>
                <w:rFonts w:cs="Arial"/>
                <w:sz w:val="20"/>
              </w:rPr>
            </w:pPr>
            <w:r w:rsidRPr="00B830D0">
              <w:rPr>
                <w:rFonts w:cs="Arial"/>
                <w:sz w:val="20"/>
              </w:rPr>
              <w:t>&lt;Tên thiết bị sê-ri&gt; *12</w:t>
            </w:r>
          </w:p>
        </w:tc>
        <w:tc>
          <w:tcPr>
            <w:tcW w:w="3827" w:type="dxa"/>
          </w:tcPr>
          <w:p w14:paraId="5AF05545" w14:textId="77777777" w:rsidR="00C36135" w:rsidRPr="00B830D0" w:rsidRDefault="00F2659E" w:rsidP="002D3610">
            <w:pPr>
              <w:spacing w:line="360" w:lineRule="auto"/>
              <w:jc w:val="left"/>
              <w:rPr>
                <w:rFonts w:eastAsia="MS Gothic" w:cs="Arial"/>
                <w:b/>
                <w:bCs/>
                <w:sz w:val="20"/>
              </w:rPr>
            </w:pPr>
            <w:r w:rsidRPr="00B830D0">
              <w:rPr>
                <w:rFonts w:cs="Arial"/>
                <w:sz w:val="20"/>
              </w:rPr>
              <w:t xml:space="preserve">Dòng thiết bị được hỗ trợ được mô tả trong </w:t>
            </w:r>
            <w:r w:rsidRPr="00B830D0">
              <w:rPr>
                <w:rFonts w:cs="Arial"/>
                <w:sz w:val="20"/>
              </w:rPr>
              <w:fldChar w:fldCharType="begin"/>
            </w:r>
            <w:r w:rsidRPr="00B830D0">
              <w:rPr>
                <w:rFonts w:cs="Arial"/>
                <w:sz w:val="20"/>
              </w:rPr>
              <w:instrText xml:space="preserve"> REF E10000_Table_1_1 \h  \* MERGEFORMAT </w:instrText>
            </w:r>
            <w:r w:rsidRPr="00B830D0">
              <w:rPr>
                <w:rFonts w:cs="Arial"/>
                <w:sz w:val="20"/>
              </w:rPr>
            </w:r>
            <w:r w:rsidRPr="00B830D0">
              <w:rPr>
                <w:rFonts w:cs="Arial"/>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Thiết bị được hỗ trợ</w:t>
            </w:r>
          </w:p>
          <w:p w14:paraId="33E808B2" w14:textId="4623D456" w:rsidR="009C2312" w:rsidRPr="00B830D0" w:rsidRDefault="00F2659E" w:rsidP="002D3610">
            <w:pPr>
              <w:spacing w:line="360" w:lineRule="auto"/>
              <w:jc w:val="left"/>
              <w:rPr>
                <w:rFonts w:cs="Arial"/>
                <w:sz w:val="20"/>
              </w:rPr>
            </w:pPr>
            <w:r w:rsidRPr="00B830D0">
              <w:rPr>
                <w:rFonts w:cs="Arial"/>
                <w:sz w:val="20"/>
              </w:rPr>
              <w:fldChar w:fldCharType="end"/>
            </w:r>
          </w:p>
        </w:tc>
      </w:tr>
      <w:tr w:rsidR="00F2659E" w:rsidRPr="00B830D0" w14:paraId="53A694E7" w14:textId="77777777" w:rsidTr="00753031">
        <w:trPr>
          <w:trHeight w:val="657"/>
          <w:jc w:val="center"/>
        </w:trPr>
        <w:tc>
          <w:tcPr>
            <w:tcW w:w="3119" w:type="dxa"/>
            <w:vMerge/>
          </w:tcPr>
          <w:p w14:paraId="5B53F51B" w14:textId="77777777" w:rsidR="00F2659E" w:rsidRPr="00B830D0" w:rsidRDefault="00F2659E" w:rsidP="002D3610">
            <w:pPr>
              <w:spacing w:line="360" w:lineRule="auto"/>
              <w:rPr>
                <w:rFonts w:cs="Arial"/>
                <w:sz w:val="20"/>
              </w:rPr>
            </w:pPr>
          </w:p>
        </w:tc>
        <w:tc>
          <w:tcPr>
            <w:tcW w:w="2835" w:type="dxa"/>
          </w:tcPr>
          <w:p w14:paraId="3EEEF5EF" w14:textId="77777777" w:rsidR="00F2659E" w:rsidRPr="00B830D0" w:rsidRDefault="00F2659E" w:rsidP="002D3610">
            <w:pPr>
              <w:spacing w:line="360" w:lineRule="auto"/>
              <w:rPr>
                <w:rFonts w:cs="Arial"/>
                <w:sz w:val="20"/>
              </w:rPr>
            </w:pPr>
            <w:r w:rsidRPr="00B830D0">
              <w:rPr>
                <w:rFonts w:cs="Arial"/>
                <w:sz w:val="20"/>
              </w:rPr>
              <w:t>không áp dụng</w:t>
            </w:r>
          </w:p>
        </w:tc>
        <w:tc>
          <w:tcPr>
            <w:tcW w:w="3827" w:type="dxa"/>
          </w:tcPr>
          <w:p w14:paraId="705DA597" w14:textId="4408C0DE" w:rsidR="00F2659E" w:rsidRPr="00B830D0" w:rsidRDefault="00F2659E" w:rsidP="002D3610">
            <w:pPr>
              <w:spacing w:line="360" w:lineRule="auto"/>
              <w:rPr>
                <w:rFonts w:cs="Arial"/>
                <w:sz w:val="20"/>
              </w:rPr>
            </w:pPr>
            <w:r w:rsidRPr="00B830D0">
              <w:rPr>
                <w:rFonts w:cs="Arial"/>
                <w:sz w:val="20"/>
              </w:rPr>
              <w:t>Default value of the Device Line</w:t>
            </w:r>
            <w:ins w:id="449" w:author="Hiroyasu Nishiumi" w:date="2022-10-20T17:41:00Z">
              <w:r w:rsidR="00C52368" w:rsidRPr="00B830D0">
                <w:rPr>
                  <w:rFonts w:cs="Arial"/>
                  <w:sz w:val="20"/>
                </w:rPr>
                <w:t>.</w:t>
              </w:r>
            </w:ins>
            <w:del w:id="450" w:author="Hiroyasu Nishiumi" w:date="2022-10-20T17:41:00Z">
              <w:r w:rsidRPr="00B830D0" w:rsidDel="00C52368">
                <w:rPr>
                  <w:rFonts w:cs="Arial"/>
                  <w:sz w:val="20"/>
                </w:rPr>
                <w:delText xml:space="preserve">, it will automatically be selected </w:delText>
              </w:r>
              <w:commentRangeStart w:id="451"/>
              <w:commentRangeStart w:id="452"/>
              <w:commentRangeStart w:id="453"/>
              <w:commentRangeStart w:id="454"/>
              <w:commentRangeStart w:id="455"/>
              <w:r w:rsidRPr="00B830D0" w:rsidDel="00C52368">
                <w:rPr>
                  <w:rFonts w:cs="Arial"/>
                  <w:sz w:val="20"/>
                </w:rPr>
                <w:delText>when there is no license available.</w:delText>
              </w:r>
              <w:commentRangeEnd w:id="451"/>
              <w:r w:rsidR="006E7BA0" w:rsidRPr="00B830D0" w:rsidDel="00C52368">
                <w:rPr>
                  <w:rStyle w:val="CommentReference"/>
                  <w:rFonts w:cs="Arial"/>
                  <w:sz w:val="20"/>
                </w:rPr>
                <w:commentReference w:id="451"/>
              </w:r>
              <w:commentRangeEnd w:id="452"/>
              <w:r w:rsidR="00F315BD" w:rsidRPr="00B830D0" w:rsidDel="00C52368">
                <w:rPr>
                  <w:rStyle w:val="CommentReference"/>
                  <w:rFonts w:cs="Arial"/>
                  <w:sz w:val="20"/>
                </w:rPr>
                <w:commentReference w:id="452"/>
              </w:r>
              <w:commentRangeEnd w:id="453"/>
              <w:r w:rsidR="00F66A77" w:rsidRPr="00B830D0" w:rsidDel="00C52368">
                <w:rPr>
                  <w:rStyle w:val="CommentReference"/>
                  <w:rFonts w:cs="Arial"/>
                  <w:sz w:val="20"/>
                </w:rPr>
                <w:commentReference w:id="453"/>
              </w:r>
              <w:commentRangeEnd w:id="454"/>
              <w:r w:rsidR="00265EC6" w:rsidRPr="00B830D0" w:rsidDel="00C52368">
                <w:rPr>
                  <w:rStyle w:val="CommentReference"/>
                  <w:rFonts w:cs="Arial"/>
                  <w:sz w:val="20"/>
                </w:rPr>
                <w:commentReference w:id="454"/>
              </w:r>
              <w:commentRangeEnd w:id="455"/>
              <w:r w:rsidR="00F05BC3" w:rsidRPr="00B830D0" w:rsidDel="00C52368">
                <w:rPr>
                  <w:rStyle w:val="CommentReference"/>
                  <w:rFonts w:cs="Arial"/>
                  <w:sz w:val="20"/>
                </w:rPr>
                <w:commentReference w:id="455"/>
              </w:r>
            </w:del>
          </w:p>
        </w:tc>
      </w:tr>
      <w:tr w:rsidR="00F2659E" w:rsidRPr="00B830D0" w14:paraId="1C811F7E" w14:textId="77777777" w:rsidTr="00753031">
        <w:trPr>
          <w:jc w:val="center"/>
        </w:trPr>
        <w:tc>
          <w:tcPr>
            <w:tcW w:w="3119" w:type="dxa"/>
          </w:tcPr>
          <w:p w14:paraId="38AB5648" w14:textId="77777777" w:rsidR="00F2659E" w:rsidRPr="00B830D0" w:rsidRDefault="00F2659E" w:rsidP="002D3610">
            <w:pPr>
              <w:spacing w:line="360" w:lineRule="auto"/>
              <w:rPr>
                <w:rFonts w:cs="Arial"/>
                <w:sz w:val="20"/>
              </w:rPr>
            </w:pPr>
            <w:r w:rsidRPr="00B830D0">
              <w:rPr>
                <w:rFonts w:cs="Arial"/>
                <w:sz w:val="20"/>
              </w:rPr>
              <w:t>PCLK OSTM *13</w:t>
            </w:r>
          </w:p>
        </w:tc>
        <w:tc>
          <w:tcPr>
            <w:tcW w:w="6662" w:type="dxa"/>
            <w:gridSpan w:val="2"/>
          </w:tcPr>
          <w:p w14:paraId="2019E55F" w14:textId="77777777" w:rsidR="00F2659E" w:rsidRPr="00B830D0" w:rsidRDefault="00F2659E" w:rsidP="002D3610">
            <w:pPr>
              <w:spacing w:line="360" w:lineRule="auto"/>
              <w:rPr>
                <w:rFonts w:cs="Arial"/>
                <w:sz w:val="20"/>
              </w:rPr>
            </w:pPr>
            <w:r w:rsidRPr="00B830D0">
              <w:rPr>
                <w:rFonts w:cs="Arial"/>
                <w:sz w:val="20"/>
              </w:rPr>
              <w:t xml:space="preserve">OS Timer value </w:t>
            </w:r>
            <w:r w:rsidRPr="00B830D0">
              <w:rPr>
                <w:rStyle w:val="jlqj4b"/>
                <w:rFonts w:cs="Arial"/>
                <w:sz w:val="20"/>
                <w:lang w:val="en"/>
              </w:rPr>
              <w:t>tương ứng với từng dòng thiết bị.</w:t>
            </w:r>
          </w:p>
        </w:tc>
      </w:tr>
      <w:tr w:rsidR="00F2659E" w:rsidRPr="00B830D0" w14:paraId="1109447D" w14:textId="77777777" w:rsidTr="00753031">
        <w:trPr>
          <w:jc w:val="center"/>
        </w:trPr>
        <w:tc>
          <w:tcPr>
            <w:tcW w:w="3119" w:type="dxa"/>
          </w:tcPr>
          <w:p w14:paraId="20A1DE2C" w14:textId="30F5F363" w:rsidR="00F2659E" w:rsidRPr="00B830D0" w:rsidRDefault="00F2659E" w:rsidP="002D3610">
            <w:pPr>
              <w:spacing w:line="360" w:lineRule="auto"/>
              <w:rPr>
                <w:rFonts w:cs="Arial"/>
                <w:sz w:val="20"/>
              </w:rPr>
            </w:pPr>
            <w:r w:rsidRPr="00B830D0">
              <w:rPr>
                <w:rFonts w:cs="Arial"/>
                <w:sz w:val="20"/>
              </w:rPr>
              <w:t>Nút [Kiểm tra giấy phép khả dụng]</w:t>
            </w:r>
            <w:del w:id="456" w:author="Hiroyasu Nishiumi" w:date="2022-10-20T17:42:00Z">
              <w:r w:rsidRPr="00B830D0" w:rsidDel="00C52368">
                <w:rPr>
                  <w:rFonts w:cs="Arial"/>
                  <w:sz w:val="20"/>
                </w:rPr>
                <w:delText>*14</w:delText>
              </w:r>
            </w:del>
          </w:p>
        </w:tc>
        <w:tc>
          <w:tcPr>
            <w:tcW w:w="6662" w:type="dxa"/>
            <w:gridSpan w:val="2"/>
          </w:tcPr>
          <w:p w14:paraId="7CD4F6B4" w14:textId="795F4CA6" w:rsidR="00F2659E" w:rsidRPr="00B830D0" w:rsidRDefault="00F2659E" w:rsidP="002D3610">
            <w:pPr>
              <w:spacing w:line="360" w:lineRule="auto"/>
              <w:rPr>
                <w:rFonts w:cs="Arial"/>
                <w:sz w:val="20"/>
              </w:rPr>
            </w:pPr>
            <w:r w:rsidRPr="00B830D0">
              <w:rPr>
                <w:rFonts w:cs="Arial"/>
                <w:sz w:val="20"/>
              </w:rPr>
              <w:t xml:space="preserve">Hiển thị danh sách các </w:t>
            </w:r>
            <w:commentRangeStart w:id="457"/>
            <w:commentRangeStart w:id="458"/>
            <w:del w:id="459" w:author="Hiroyasu Nishiumi" w:date="2022-10-20T17:42:00Z">
              <w:r w:rsidRPr="00B830D0" w:rsidDel="00C52368">
                <w:rPr>
                  <w:rFonts w:cs="Arial"/>
                  <w:sz w:val="20"/>
                </w:rPr>
                <w:delText xml:space="preserve">available </w:delText>
              </w:r>
              <w:commentRangeEnd w:id="457"/>
              <w:r w:rsidR="00F66A77" w:rsidRPr="00B830D0" w:rsidDel="00C52368">
                <w:rPr>
                  <w:rStyle w:val="CommentReference"/>
                  <w:rFonts w:cs="Arial"/>
                  <w:sz w:val="20"/>
                </w:rPr>
                <w:commentReference w:id="457"/>
              </w:r>
              <w:commentRangeEnd w:id="458"/>
              <w:r w:rsidR="00265EC6" w:rsidRPr="00B830D0" w:rsidDel="00C52368">
                <w:rPr>
                  <w:rStyle w:val="CommentReference"/>
                  <w:rFonts w:cs="Arial"/>
                  <w:sz w:val="20"/>
                </w:rPr>
                <w:commentReference w:id="458"/>
              </w:r>
            </w:del>
            <w:r w:rsidRPr="00B830D0">
              <w:rPr>
                <w:rFonts w:cs="Arial"/>
                <w:sz w:val="20"/>
              </w:rPr>
              <w:t>giấy phép yêu cầu trong Hệ thống ET-VPF.</w:t>
            </w:r>
          </w:p>
        </w:tc>
      </w:tr>
      <w:tr w:rsidR="00F2659E" w:rsidRPr="00B830D0" w14:paraId="010ECDDE" w14:textId="77777777" w:rsidTr="00753031">
        <w:trPr>
          <w:jc w:val="center"/>
        </w:trPr>
        <w:tc>
          <w:tcPr>
            <w:tcW w:w="3119" w:type="dxa"/>
          </w:tcPr>
          <w:p w14:paraId="2B9534DF" w14:textId="77777777" w:rsidR="00F2659E" w:rsidRPr="00B830D0" w:rsidRDefault="00F2659E" w:rsidP="002D3610">
            <w:pPr>
              <w:spacing w:line="360" w:lineRule="auto"/>
              <w:rPr>
                <w:rFonts w:cs="Arial"/>
                <w:sz w:val="20"/>
              </w:rPr>
            </w:pPr>
            <w:r w:rsidRPr="00B830D0">
              <w:rPr>
                <w:rFonts w:cs="Arial"/>
                <w:sz w:val="20"/>
              </w:rPr>
              <w:t>node [Giới thiệu]</w:t>
            </w:r>
          </w:p>
        </w:tc>
        <w:tc>
          <w:tcPr>
            <w:tcW w:w="6662" w:type="dxa"/>
            <w:gridSpan w:val="2"/>
          </w:tcPr>
          <w:p w14:paraId="161A111A" w14:textId="77777777" w:rsidR="00F2659E" w:rsidRPr="00B830D0" w:rsidRDefault="00F2659E" w:rsidP="002D3610">
            <w:pPr>
              <w:spacing w:line="360" w:lineRule="auto"/>
              <w:rPr>
                <w:rFonts w:cs="Arial"/>
                <w:sz w:val="20"/>
              </w:rPr>
            </w:pPr>
            <w:r w:rsidRPr="00B830D0">
              <w:rPr>
                <w:rFonts w:cs="Arial"/>
                <w:sz w:val="20"/>
              </w:rPr>
              <w:t>Hiển thị thông tin phiên bản và thông tin bản quyền của ET-VPF.</w:t>
            </w:r>
          </w:p>
        </w:tc>
      </w:tr>
    </w:tbl>
    <w:p w14:paraId="2FFC72B3" w14:textId="77777777" w:rsidR="00F2659E" w:rsidRPr="00B830D0" w:rsidRDefault="00F2659E" w:rsidP="002D3610">
      <w:pPr>
        <w:spacing w:line="360" w:lineRule="auto"/>
        <w:rPr>
          <w:rFonts w:cs="Arial"/>
          <w:sz w:val="20"/>
        </w:rPr>
      </w:pPr>
    </w:p>
    <w:p w14:paraId="6CBA1653" w14:textId="77777777" w:rsidR="00CC01E0" w:rsidRPr="00B830D0" w:rsidRDefault="00CC01E0" w:rsidP="002D3610">
      <w:pPr>
        <w:spacing w:line="360" w:lineRule="auto"/>
        <w:ind w:left="810"/>
        <w:rPr>
          <w:rFonts w:cs="Arial"/>
          <w:sz w:val="20"/>
        </w:rPr>
      </w:pPr>
      <w:r w:rsidRPr="00B830D0">
        <w:rPr>
          <w:rFonts w:cs="Arial"/>
          <w:sz w:val="20"/>
        </w:rPr>
        <w:t>*1… Khi Cygwin chưa được cài đặt trong thư mục được chỉ định cùng với hộp thoại (tệp bin/bash.exe không tồn tại trong thư mục được chỉ định), sẽ xuất hiện lỗi và thông tin của thư mục được chỉ định could not be descriptive in [Thư mục cài đặt Cygwin].</w:t>
      </w:r>
    </w:p>
    <w:p w14:paraId="39F75927" w14:textId="77777777" w:rsidR="00CC01E0" w:rsidRPr="00B830D0" w:rsidRDefault="00CC01E0" w:rsidP="002D361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Cygwin] không được chọn.</w:t>
      </w:r>
    </w:p>
    <w:p w14:paraId="61240668" w14:textId="77777777" w:rsidR="00CC01E0" w:rsidRPr="00B830D0" w:rsidRDefault="00CC01E0" w:rsidP="002D3610">
      <w:pPr>
        <w:spacing w:line="360" w:lineRule="auto"/>
        <w:ind w:left="810"/>
        <w:rPr>
          <w:rFonts w:cs="Arial"/>
          <w:sz w:val="20"/>
        </w:rPr>
      </w:pPr>
      <w:r w:rsidRPr="00B830D0">
        <w:rPr>
          <w:rFonts w:cs="Arial"/>
          <w:sz w:val="20"/>
        </w:rPr>
        <w:t>*2… Khi hộp kiểm [Sử dụng thư mục cài đặt Cygwin mặc định] được chọn, nếu nhấp vào nút [Chọn thư mục cài đặt Cygwin], một thông báo lỗi sẽ hiển thị.</w:t>
      </w:r>
    </w:p>
    <w:p w14:paraId="3E16AA6F" w14:textId="77777777" w:rsidR="00CC01E0" w:rsidRPr="00B830D0" w:rsidRDefault="00CC01E0" w:rsidP="002D3610">
      <w:pPr>
        <w:spacing w:line="360" w:lineRule="auto"/>
        <w:ind w:left="810"/>
        <w:rPr>
          <w:rFonts w:cs="Arial"/>
          <w:sz w:val="20"/>
        </w:rPr>
      </w:pPr>
      <w:r w:rsidRPr="00B830D0">
        <w:rPr>
          <w:rFonts w:cs="Arial"/>
          <w:sz w:val="20"/>
        </w:rPr>
        <w:t>*3… Khi VLAB chưa được cài đặt trong thư mục đã được định sẵn cùng với hộp thoại (tệp vlab-ide.exe không tồn tại trong thư mục đã được định sẵn), sẽ xuất hiện lỗi và thông tin của thư mục được chỉ định could not bephản ánh trong [Thư mục cài đặt VLAB].</w:t>
      </w:r>
    </w:p>
    <w:p w14:paraId="06953853" w14:textId="77777777" w:rsidR="00CC01E0" w:rsidRPr="00B830D0" w:rsidRDefault="00CC01E0" w:rsidP="002D361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VLAB] không được chọn.</w:t>
      </w:r>
    </w:p>
    <w:p w14:paraId="259E6D05" w14:textId="77777777" w:rsidR="00CC01E0" w:rsidRPr="00B830D0" w:rsidRDefault="00CC01E0" w:rsidP="002D3610">
      <w:pPr>
        <w:spacing w:line="360" w:lineRule="auto"/>
        <w:ind w:left="810"/>
        <w:rPr>
          <w:rFonts w:cs="Arial"/>
          <w:sz w:val="20"/>
        </w:rPr>
      </w:pPr>
      <w:r w:rsidRPr="00B830D0">
        <w:rPr>
          <w:rFonts w:cs="Arial"/>
          <w:sz w:val="20"/>
        </w:rPr>
        <w:t>*4… Khi hộp kiểm [Sử dụng thư mục cài đặt VLAB mặc định] được chọn, nếu nhấp vào nút [Chọn thư mục cài đặt VLAB], một thông báo lỗi sẽ hiển thị.</w:t>
      </w:r>
    </w:p>
    <w:p w14:paraId="49C91A61" w14:textId="77777777" w:rsidR="00CC01E0" w:rsidRPr="00B830D0" w:rsidRDefault="00CC01E0" w:rsidP="002D3610">
      <w:pPr>
        <w:spacing w:line="360" w:lineRule="auto"/>
        <w:ind w:left="810"/>
        <w:rPr>
          <w:rFonts w:cs="Arial"/>
          <w:sz w:val="20"/>
        </w:rPr>
      </w:pPr>
      <w:r w:rsidRPr="00B830D0">
        <w:rPr>
          <w:rFonts w:cs="Arial"/>
          <w:sz w:val="20"/>
        </w:rPr>
        <w:t>*5… Khi Thông minh cấu hình chưa được cài đặt trong thư mục được định nghĩa giống hệt với hộp thoại (tệp SmartConfigurator.exe không tồn tại trong thư mục được chỉ định), một lỗi xuất ra và thông tin của thư mục bị lỗi only undefaulted in [SC\Thư mục cài đặt].</w:t>
      </w:r>
    </w:p>
    <w:p w14:paraId="3CED8FBA" w14:textId="1CE6296F" w:rsidR="003D35DA" w:rsidRPr="00B830D0" w:rsidRDefault="00CC01E0" w:rsidP="002D361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bộ cấu hình thông tin mặc định] không được chọn.</w:t>
      </w:r>
    </w:p>
    <w:p w14:paraId="66E2C0CC" w14:textId="1DD610B3" w:rsidR="006358EE" w:rsidRPr="00B830D0" w:rsidRDefault="006358EE" w:rsidP="002D3610">
      <w:pPr>
        <w:spacing w:line="360" w:lineRule="auto"/>
        <w:ind w:left="1260"/>
        <w:rPr>
          <w:rFonts w:cs="Arial"/>
          <w:sz w:val="20"/>
        </w:rPr>
      </w:pPr>
      <w:commentRangeStart w:id="460"/>
      <w:r w:rsidRPr="00B830D0">
        <w:rPr>
          <w:rFonts w:cs="Arial"/>
          <w:sz w:val="20"/>
          <w:highlight w:val="yellow"/>
        </w:rPr>
        <w:t>Lưu ý</w:t>
      </w:r>
      <w:r w:rsidR="00753031">
        <w:rPr>
          <w:rFonts w:cs="Arial"/>
          <w:sz w:val="20"/>
          <w:highlight w:val="yellow"/>
          <w:lang w:val="en-US"/>
        </w:rPr>
        <w:t xml:space="preserve">: </w:t>
      </w:r>
      <w:r w:rsidRPr="00B830D0">
        <w:rPr>
          <w:rFonts w:cs="Arial"/>
          <w:sz w:val="20"/>
          <w:highlight w:val="yellow"/>
        </w:rPr>
        <w:t>Cài đặt này không khả dụng nếu sử dụng dòng thiết bị RH850/U2C.</w:t>
      </w:r>
      <w:commentRangeEnd w:id="460"/>
      <w:r w:rsidRPr="00B830D0">
        <w:rPr>
          <w:rStyle w:val="CommentReference"/>
          <w:rFonts w:cs="Arial"/>
          <w:sz w:val="20"/>
        </w:rPr>
        <w:commentReference w:id="460"/>
      </w:r>
      <w:bookmarkStart w:id="461" w:name="V10000_Req_03_008"/>
      <w:bookmarkEnd w:id="461"/>
    </w:p>
    <w:p w14:paraId="516D5634" w14:textId="5F49153F" w:rsidR="00CC01E0" w:rsidRPr="00B830D0" w:rsidRDefault="00CC01E0" w:rsidP="002D3610">
      <w:pPr>
        <w:spacing w:line="360" w:lineRule="auto"/>
        <w:ind w:left="810"/>
        <w:rPr>
          <w:rFonts w:cs="Arial"/>
          <w:sz w:val="20"/>
        </w:rPr>
      </w:pPr>
      <w:r w:rsidRPr="00B830D0">
        <w:rPr>
          <w:rFonts w:cs="Arial"/>
          <w:sz w:val="20"/>
        </w:rPr>
        <w:t>*6… Khi hộp kiểm [Sử dụng thư mục cài đặt bộ cấu hình thông tin mặc định] được chọn, nếu nhấp vào nút [Chọn thư mục cài đặt bộ cấu hình thông minh], một thông báo lỗi sẽ hiển thị.</w:t>
      </w:r>
    </w:p>
    <w:p w14:paraId="11C0FC23" w14:textId="2C7761E4" w:rsidR="006358EE" w:rsidRPr="00B830D0" w:rsidRDefault="006358EE" w:rsidP="002D3610">
      <w:pPr>
        <w:spacing w:line="360" w:lineRule="auto"/>
        <w:ind w:left="1260"/>
        <w:rPr>
          <w:rFonts w:cs="Arial"/>
          <w:sz w:val="20"/>
        </w:rPr>
      </w:pPr>
      <w:r w:rsidRPr="00B830D0">
        <w:rPr>
          <w:rFonts w:cs="Arial"/>
          <w:sz w:val="20"/>
          <w:highlight w:val="yellow"/>
        </w:rPr>
        <w:t>Lưu ý</w:t>
      </w:r>
      <w:r w:rsidR="00753031">
        <w:rPr>
          <w:rFonts w:cs="Arial"/>
          <w:sz w:val="20"/>
          <w:highlight w:val="yellow"/>
          <w:lang w:val="en-US"/>
        </w:rPr>
        <w:t xml:space="preserve">: </w:t>
      </w:r>
      <w:r w:rsidRPr="00B830D0">
        <w:rPr>
          <w:rFonts w:cs="Arial"/>
          <w:sz w:val="20"/>
          <w:highlight w:val="yellow"/>
        </w:rPr>
        <w:t>Cài đặt này không khả dụng nếu sử dụng thiết bị sê-ri RH850/U2C .</w:t>
      </w:r>
    </w:p>
    <w:p w14:paraId="6A90F72F" w14:textId="77777777" w:rsidR="00CC01E0" w:rsidRPr="00B830D0" w:rsidRDefault="00CC01E0" w:rsidP="002D3610">
      <w:pPr>
        <w:spacing w:line="360" w:lineRule="auto"/>
        <w:ind w:left="810"/>
        <w:rPr>
          <w:rFonts w:cs="Arial"/>
          <w:sz w:val="20"/>
        </w:rPr>
      </w:pPr>
      <w:r w:rsidRPr="00B830D0">
        <w:rPr>
          <w:rFonts w:cs="Arial"/>
          <w:sz w:val="20"/>
        </w:rPr>
        <w:t>*7… Cài đặt này chỉ hợp lệ nếu “Tạo dự án” được chọn cho [Chế độ IDE].</w:t>
      </w:r>
    </w:p>
    <w:p w14:paraId="5667AE4C" w14:textId="77777777" w:rsidR="00CC01E0" w:rsidRPr="00B830D0" w:rsidRDefault="00CC01E0" w:rsidP="002D3610">
      <w:pPr>
        <w:spacing w:line="360" w:lineRule="auto"/>
        <w:ind w:left="810"/>
        <w:rPr>
          <w:rFonts w:cs="Arial"/>
          <w:sz w:val="20"/>
        </w:rPr>
      </w:pPr>
      <w:r w:rsidRPr="00B830D0">
        <w:rPr>
          <w:rFonts w:cs="Arial"/>
          <w:sz w:val="20"/>
        </w:rPr>
        <w:t>*8… Khi [Công cụ xây dựng] được đặt thành “Renesas Compiler”, công cụ xây dựng thực hiện CS+ quyết định tại thời điểm biên dịch mã nguồn.</w:t>
      </w:r>
    </w:p>
    <w:p w14:paraId="62968CD9" w14:textId="77777777" w:rsidR="00CC01E0" w:rsidRPr="00B830D0" w:rsidRDefault="00CC01E0" w:rsidP="002D3610">
      <w:pPr>
        <w:spacing w:line="360" w:lineRule="auto"/>
        <w:ind w:left="810"/>
        <w:rPr>
          <w:rFonts w:cs="Arial"/>
          <w:sz w:val="20"/>
        </w:rPr>
      </w:pPr>
      <w:r w:rsidRPr="00B830D0">
        <w:rPr>
          <w:rFonts w:cs="Arial"/>
          <w:sz w:val="20"/>
        </w:rPr>
        <w:t xml:space="preserve">*9… Khi CS+ chưa được cài đặt trong thư mục đã được định sẵn cùng với hộp thoại (tệp CubeSuiteW+.exe </w:t>
      </w:r>
      <w:r w:rsidRPr="00B830D0">
        <w:rPr>
          <w:rFonts w:cs="Arial"/>
          <w:sz w:val="20"/>
        </w:rPr>
        <w:lastRenderedPageBreak/>
        <w:t>không tồn tại trong thư mục được chỉ định), lỗi xuất ra và thông tin của thư mục được chỉ định không được xác định phản ánh trong [Cài đặt CS+ Danh mục].</w:t>
      </w:r>
    </w:p>
    <w:p w14:paraId="44A6489C" w14:textId="77777777" w:rsidR="00CC01E0" w:rsidRPr="00B830D0" w:rsidRDefault="00CC01E0" w:rsidP="002D361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CS+ mặc định] không được chọn.</w:t>
      </w:r>
    </w:p>
    <w:p w14:paraId="3A3C521A" w14:textId="77777777" w:rsidR="00CC01E0" w:rsidRPr="00B830D0" w:rsidRDefault="00CC01E0" w:rsidP="002D3610">
      <w:pPr>
        <w:spacing w:line="360" w:lineRule="auto"/>
        <w:ind w:left="810"/>
        <w:rPr>
          <w:rFonts w:cs="Arial"/>
          <w:sz w:val="20"/>
        </w:rPr>
      </w:pPr>
      <w:r w:rsidRPr="00B830D0">
        <w:rPr>
          <w:rFonts w:cs="Arial"/>
          <w:sz w:val="20"/>
        </w:rPr>
        <w:t>*10… Khi hộp kiểm [Sử dụng thư mục cài đặt IDE mặc định] được chọn, nếu nhấp vào [Chọn thư mục cài đặt IDE], một thông báo lỗi sẽ hiển thị.</w:t>
      </w:r>
    </w:p>
    <w:p w14:paraId="37268996" w14:textId="603DB509" w:rsidR="00CC01E0" w:rsidRPr="00B830D0" w:rsidRDefault="00CC01E0" w:rsidP="002D3610">
      <w:pPr>
        <w:spacing w:line="360" w:lineRule="auto"/>
        <w:ind w:left="810"/>
        <w:rPr>
          <w:rFonts w:cs="Arial"/>
          <w:sz w:val="20"/>
        </w:rPr>
      </w:pPr>
      <w:r w:rsidRPr="00B830D0">
        <w:rPr>
          <w:rFonts w:cs="Arial"/>
          <w:sz w:val="20"/>
        </w:rPr>
        <w:t xml:space="preserve">*11… Cài đặt này chỉ hợp lệ nếu “Tạo dự án” được chọn cho [Chế độ IDE], giấy phép “Mục tiêu nhúng cho </w:t>
      </w:r>
      <w:ins w:id="462" w:author="Hiroyasu Nishiumi" w:date="2022-04-27T10:59:00Z">
        <w:r w:rsidR="00DB0182" w:rsidRPr="00B830D0">
          <w:rPr>
            <w:rFonts w:cs="Arial"/>
            <w:sz w:val="20"/>
          </w:rPr>
          <w:t xml:space="preserve">RH850 </w:t>
        </w:r>
      </w:ins>
      <w:r w:rsidRPr="00B830D0">
        <w:rPr>
          <w:rFonts w:cs="Arial"/>
          <w:sz w:val="20"/>
        </w:rPr>
        <w:t xml:space="preserve">nền ảo </w:t>
      </w:r>
      <w:del w:id="463" w:author="Hiroyasu Nishiumi" w:date="2022-04-27T10:59:00Z">
        <w:r w:rsidRPr="00B830D0" w:rsidDel="00DB0182">
          <w:rPr>
            <w:rFonts w:cs="Arial"/>
            <w:sz w:val="20"/>
          </w:rPr>
          <w:delText xml:space="preserve"> RH850</w:delText>
        </w:r>
      </w:del>
      <w:r w:rsidRPr="00B830D0">
        <w:rPr>
          <w:rFonts w:cs="Arial"/>
          <w:sz w:val="20"/>
        </w:rPr>
        <w:t>” có hiệu lực để sử dụng.</w:t>
      </w:r>
    </w:p>
    <w:p w14:paraId="21A8A74E" w14:textId="77777777" w:rsidR="00C36135" w:rsidRPr="00B830D0" w:rsidRDefault="00CC01E0" w:rsidP="002D3610">
      <w:pPr>
        <w:spacing w:line="360" w:lineRule="auto"/>
        <w:ind w:left="806"/>
        <w:jc w:val="left"/>
        <w:rPr>
          <w:rFonts w:eastAsia="MS Gothic" w:cs="Arial"/>
          <w:b/>
          <w:bCs/>
          <w:sz w:val="20"/>
        </w:rPr>
      </w:pPr>
      <w:r w:rsidRPr="00B830D0">
        <w:rPr>
          <w:rFonts w:cs="Arial"/>
          <w:sz w:val="20"/>
        </w:rPr>
        <w:t xml:space="preserve">*12… Danh sách các thiết bị được hỗ trợ trong phiên bản ET-VPF hiện tại (tham khảo </w:t>
      </w:r>
      <w:r w:rsidR="00E83C93" w:rsidRPr="00B830D0">
        <w:rPr>
          <w:rFonts w:eastAsia="MS Gothic" w:cs="Arial"/>
          <w:b/>
          <w:bCs/>
          <w:sz w:val="20"/>
        </w:rPr>
        <w:fldChar w:fldCharType="begin"/>
      </w:r>
      <w:r w:rsidR="00E83C93" w:rsidRPr="00B830D0">
        <w:rPr>
          <w:rFonts w:cs="Arial"/>
          <w:sz w:val="20"/>
        </w:rPr>
        <w:instrText xml:space="preserve"> REF _Ref117614542 </w:instrText>
      </w:r>
      <w:r w:rsidR="004270A8" w:rsidRPr="00B830D0">
        <w:rPr>
          <w:rFonts w:cs="Arial"/>
          <w:sz w:val="20"/>
        </w:rPr>
        <w:instrText xml:space="preserve"> \* MERGEFORMAT </w:instrText>
      </w:r>
      <w:r w:rsidR="00E83C93" w:rsidRPr="00B830D0">
        <w:rPr>
          <w:rFonts w:eastAsia="MS Gothic" w:cs="Arial"/>
          <w:b/>
          <w:bCs/>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 xml:space="preserve">Các thiết bị được hỗ trợ </w:t>
      </w:r>
      <w:r w:rsidR="00E83C93" w:rsidRPr="00B830D0">
        <w:rPr>
          <w:rFonts w:eastAsia="MS Gothic" w:cs="Arial"/>
          <w:b/>
          <w:bCs/>
          <w:sz w:val="20"/>
        </w:rPr>
        <w:fldChar w:fldCharType="end"/>
      </w:r>
      <w:r w:rsidR="00E83C93" w:rsidRPr="00B830D0">
        <w:rPr>
          <w:rFonts w:cs="Arial"/>
          <w:sz w:val="20"/>
        </w:rPr>
        <w:t xml:space="preserve">). </w:t>
      </w:r>
      <w:r w:rsidR="00003937" w:rsidRPr="00B830D0">
        <w:rPr>
          <w:rFonts w:cs="Arial"/>
          <w:sz w:val="20"/>
        </w:rPr>
        <w:fldChar w:fldCharType="begin"/>
      </w:r>
      <w:r w:rsidR="00003937" w:rsidRPr="00B830D0">
        <w:rPr>
          <w:rFonts w:cs="Arial"/>
          <w:sz w:val="20"/>
        </w:rPr>
        <w:instrText xml:space="preserve"> REF E10000_Table_1_1 \h  \* MERGEFORMAT </w:instrText>
      </w:r>
      <w:r w:rsidR="00003937" w:rsidRPr="00B830D0">
        <w:rPr>
          <w:rFonts w:cs="Arial"/>
          <w:sz w:val="20"/>
        </w:rPr>
      </w:r>
      <w:r w:rsidR="00003937" w:rsidRPr="00B830D0">
        <w:rPr>
          <w:rFonts w:cs="Arial"/>
          <w:sz w:val="20"/>
        </w:rPr>
        <w:fldChar w:fldCharType="separate"/>
      </w:r>
      <w:r w:rsidR="00C36135" w:rsidRPr="00B830D0">
        <w:rPr>
          <w:rFonts w:eastAsia="MS Gothic" w:cs="Arial"/>
          <w:b/>
          <w:bCs/>
          <w:sz w:val="20"/>
        </w:rPr>
        <w:t xml:space="preserve">cái bàn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Device is supports</w:t>
      </w:r>
    </w:p>
    <w:p w14:paraId="42985BEC" w14:textId="1F0FA794" w:rsidR="00E83C93" w:rsidRPr="00B830D0" w:rsidRDefault="00003937" w:rsidP="002D3610">
      <w:pPr>
        <w:spacing w:line="360" w:lineRule="auto"/>
        <w:jc w:val="left"/>
        <w:rPr>
          <w:rFonts w:cs="Arial"/>
          <w:sz w:val="20"/>
        </w:rPr>
      </w:pPr>
      <w:r w:rsidRPr="00B830D0">
        <w:rPr>
          <w:rFonts w:cs="Arial"/>
          <w:sz w:val="20"/>
        </w:rPr>
        <w:fldChar w:fldCharType="end"/>
      </w:r>
      <w:r w:rsidR="00E83C93" w:rsidRPr="00B830D0">
        <w:rPr>
          <w:rFonts w:cs="Arial"/>
          <w:sz w:val="20"/>
        </w:rPr>
        <w:br w:type="page"/>
      </w:r>
    </w:p>
    <w:p w14:paraId="07DFB20A" w14:textId="6E0ABC59" w:rsidR="00117EE9" w:rsidRPr="00B830D0" w:rsidRDefault="00CC01E0" w:rsidP="002D3610">
      <w:pPr>
        <w:spacing w:line="360" w:lineRule="auto"/>
        <w:ind w:left="806"/>
        <w:jc w:val="left"/>
        <w:rPr>
          <w:rFonts w:cs="Arial"/>
          <w:sz w:val="20"/>
        </w:rPr>
      </w:pPr>
      <w:r w:rsidRPr="00B830D0">
        <w:rPr>
          <w:rFonts w:cs="Arial"/>
          <w:sz w:val="20"/>
        </w:rPr>
        <w:lastRenderedPageBreak/>
        <w:t>*13…</w:t>
      </w:r>
      <w:ins w:id="464" w:author="Hiroyasu Nishiumi" w:date="2022-10-20T18:39:00Z">
        <w:r w:rsidR="00117EE9" w:rsidRPr="00B830D0">
          <w:rPr>
            <w:rFonts w:cs="Arial"/>
            <w:sz w:val="20"/>
          </w:rPr>
          <w:t>Set following [OSTM PCLK] value Depending on the selected [Device Series]. These values are set as default values.</w:t>
        </w:r>
      </w:ins>
      <w:ins w:id="465" w:author="Hiroyasu Nishiumi" w:date="2022-10-20T18:37:00Z">
        <w:r w:rsidR="00117EE9" w:rsidRPr="00B830D0">
          <w:rPr>
            <w:rFonts w:cs="Arial"/>
            <w:sz w:val="20"/>
          </w:rPr>
          <w:t xml:space="preserve"> </w:t>
        </w:r>
      </w:ins>
      <w:ins w:id="466" w:author="Hiroyasu Nishiumi" w:date="2022-10-20T17:44:00Z">
        <w:r w:rsidR="00C52368" w:rsidRPr="00B830D0">
          <w:rPr>
            <w:rFonts w:cs="Arial"/>
            <w:sz w:val="20"/>
          </w:rPr>
          <w:t>These values are set as default values.</w:t>
        </w:r>
      </w:ins>
    </w:p>
    <w:p w14:paraId="28E838F2" w14:textId="77777777" w:rsidR="00117EE9" w:rsidRPr="00B830D0" w:rsidRDefault="00117EE9" w:rsidP="002D3610">
      <w:pPr>
        <w:spacing w:line="360" w:lineRule="auto"/>
        <w:jc w:val="left"/>
        <w:rPr>
          <w:ins w:id="467" w:author="Hiroyasu Nishiumi" w:date="2022-10-20T18:30:00Z"/>
          <w:rFonts w:cs="Arial"/>
          <w:sz w:val="20"/>
        </w:rPr>
      </w:pPr>
    </w:p>
    <w:p w14:paraId="5C72A921" w14:textId="03B9BF4A" w:rsidR="00117EE9" w:rsidRPr="00B830D0" w:rsidRDefault="00117EE9" w:rsidP="002D3610">
      <w:pPr>
        <w:pStyle w:val="Caption"/>
        <w:spacing w:line="360" w:lineRule="auto"/>
        <w:jc w:val="center"/>
        <w:rPr>
          <w:ins w:id="468" w:author="Hiroyasu Nishiumi" w:date="2022-10-20T18:30:00Z"/>
          <w:rFonts w:ascii="Arial" w:hAnsi="Arial" w:cs="Arial"/>
          <w:b/>
          <w:bCs w:val="0"/>
          <w:i/>
          <w:iCs/>
          <w:sz w:val="20"/>
          <w:szCs w:val="20"/>
        </w:rPr>
      </w:pPr>
      <w:r w:rsidRPr="00B830D0">
        <w:rPr>
          <w:rFonts w:ascii="Arial" w:hAnsi="Arial" w:cs="Arial"/>
          <w:b/>
          <w:bCs w:val="0"/>
          <w:i/>
          <w:iCs/>
          <w:sz w:val="20"/>
          <w:szCs w:val="20"/>
        </w:rPr>
        <w:t xml:space="preserve">Bảng </w:t>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STYLEREF 1 \s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 xml:space="preserve">3 </w:t>
      </w:r>
      <w:r w:rsidRPr="00B830D0">
        <w:rPr>
          <w:rFonts w:ascii="Arial" w:hAnsi="Arial" w:cs="Arial"/>
          <w:b/>
          <w:bCs w:val="0"/>
          <w:i/>
          <w:iCs/>
          <w:sz w:val="20"/>
          <w:szCs w:val="20"/>
        </w:rPr>
        <w:fldChar w:fldCharType="end"/>
      </w:r>
      <w:r w:rsidRPr="00B830D0">
        <w:rPr>
          <w:rFonts w:ascii="Arial" w:hAnsi="Arial" w:cs="Arial"/>
          <w:b/>
          <w:bCs w:val="0"/>
          <w:i/>
          <w:iCs/>
          <w:sz w:val="20"/>
          <w:szCs w:val="20"/>
        </w:rPr>
        <w:noBreakHyphen/>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SEQ Table \* ARABIC \s 1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6</w:t>
      </w:r>
      <w:r w:rsidRPr="00B830D0">
        <w:rPr>
          <w:rFonts w:ascii="Arial" w:hAnsi="Arial" w:cs="Arial"/>
          <w:b/>
          <w:bCs w:val="0"/>
          <w:i/>
          <w:iCs/>
          <w:sz w:val="20"/>
          <w:szCs w:val="20"/>
        </w:rPr>
        <w:fldChar w:fldCharType="end"/>
      </w:r>
      <w:r w:rsidRPr="00B830D0">
        <w:rPr>
          <w:rFonts w:ascii="Arial" w:hAnsi="Arial" w:cs="Arial"/>
          <w:b/>
          <w:bCs w:val="0"/>
          <w:i/>
          <w:iCs/>
          <w:sz w:val="20"/>
          <w:szCs w:val="20"/>
        </w:rPr>
        <w:t xml:space="preserve"> </w:t>
      </w:r>
      <w:ins w:id="469" w:author="Hiroyasu Nishiumi" w:date="2022-10-20T18:36:00Z">
        <w:r w:rsidRPr="00B830D0">
          <w:rPr>
            <w:rFonts w:ascii="Arial" w:hAnsi="Arial" w:cs="Arial"/>
            <w:b/>
            <w:bCs w:val="0"/>
            <w:i/>
            <w:iCs/>
            <w:sz w:val="20"/>
            <w:szCs w:val="20"/>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B830D0" w14:paraId="0341AF23" w14:textId="77777777" w:rsidTr="00117EE9">
        <w:trPr>
          <w:ins w:id="470" w:author="Hiroyasu Nishiumi" w:date="2022-10-20T18:33:00Z"/>
        </w:trPr>
        <w:tc>
          <w:tcPr>
            <w:tcW w:w="2591" w:type="dxa"/>
            <w:shd w:val="clear" w:color="auto" w:fill="0070C0"/>
          </w:tcPr>
          <w:p w14:paraId="395DA28C" w14:textId="77777777" w:rsidR="00117EE9" w:rsidRPr="00B830D0" w:rsidRDefault="00117EE9" w:rsidP="002D3610">
            <w:pPr>
              <w:spacing w:line="360" w:lineRule="auto"/>
              <w:jc w:val="left"/>
              <w:rPr>
                <w:ins w:id="471" w:author="Hiroyasu Nishiumi" w:date="2022-10-20T18:33:00Z"/>
                <w:rFonts w:eastAsia="MS Gothic" w:cs="Arial"/>
                <w:b/>
                <w:bCs/>
                <w:color w:val="FFFFFF" w:themeColor="background1"/>
                <w:sz w:val="20"/>
              </w:rPr>
            </w:pPr>
            <w:ins w:id="472" w:author="Hiroyasu Nishiumi" w:date="2022-10-20T18:33:00Z">
              <w:r w:rsidRPr="00B830D0">
                <w:rPr>
                  <w:rFonts w:eastAsia="MS Gothic" w:cs="Arial"/>
                  <w:b/>
                  <w:bCs/>
                  <w:color w:val="FFFFFF" w:themeColor="background1"/>
                  <w:sz w:val="20"/>
                </w:rPr>
                <w:t>Device Series</w:t>
              </w:r>
            </w:ins>
          </w:p>
        </w:tc>
        <w:tc>
          <w:tcPr>
            <w:tcW w:w="1985" w:type="dxa"/>
            <w:shd w:val="clear" w:color="auto" w:fill="0070C0"/>
          </w:tcPr>
          <w:p w14:paraId="5831A2DC" w14:textId="77777777" w:rsidR="00117EE9" w:rsidRPr="00B830D0" w:rsidRDefault="00117EE9" w:rsidP="002D3610">
            <w:pPr>
              <w:spacing w:line="360" w:lineRule="auto"/>
              <w:jc w:val="left"/>
              <w:rPr>
                <w:ins w:id="473" w:author="Hiroyasu Nishiumi" w:date="2022-10-20T18:33:00Z"/>
                <w:rFonts w:eastAsia="MS Gothic" w:cs="Arial"/>
                <w:b/>
                <w:bCs/>
                <w:color w:val="FFFFFF" w:themeColor="background1"/>
                <w:sz w:val="20"/>
              </w:rPr>
            </w:pPr>
            <w:ins w:id="474" w:author="Hiroyasu Nishiumi" w:date="2022-10-20T18:33:00Z">
              <w:r w:rsidRPr="00B830D0">
                <w:rPr>
                  <w:rFonts w:eastAsia="MS Gothic" w:cs="Arial"/>
                  <w:b/>
                  <w:bCs/>
                  <w:color w:val="FFFFFF" w:themeColor="background1"/>
                  <w:sz w:val="20"/>
                </w:rPr>
                <w:t>OSTM PCLK [Hz]</w:t>
              </w:r>
            </w:ins>
          </w:p>
        </w:tc>
      </w:tr>
      <w:tr w:rsidR="00117EE9" w:rsidRPr="00B830D0" w14:paraId="7EC91E86" w14:textId="77777777" w:rsidTr="00117EE9">
        <w:trPr>
          <w:trHeight w:val="283"/>
          <w:ins w:id="475" w:author="Hiroyasu Nishiumi" w:date="2022-10-20T18:33:00Z"/>
        </w:trPr>
        <w:tc>
          <w:tcPr>
            <w:tcW w:w="2591" w:type="dxa"/>
          </w:tcPr>
          <w:p w14:paraId="09E883B2" w14:textId="77777777" w:rsidR="00117EE9" w:rsidRPr="00B830D0" w:rsidRDefault="00117EE9" w:rsidP="002D3610">
            <w:pPr>
              <w:spacing w:line="360" w:lineRule="auto"/>
              <w:jc w:val="left"/>
              <w:rPr>
                <w:ins w:id="476" w:author="Hiroyasu Nishiumi" w:date="2022-10-20T18:33:00Z"/>
                <w:rFonts w:eastAsia="MS Gothic" w:cs="Arial"/>
                <w:sz w:val="20"/>
              </w:rPr>
            </w:pPr>
            <w:ins w:id="477" w:author="Hiroyasu Nishiumi" w:date="2022-10-20T18:33:00Z">
              <w:r w:rsidRPr="00B830D0">
                <w:rPr>
                  <w:rFonts w:eastAsia="MS Gothic" w:cs="Arial"/>
                  <w:sz w:val="20"/>
                </w:rPr>
                <w:t>RH850/F1KM-S1</w:t>
              </w:r>
            </w:ins>
          </w:p>
        </w:tc>
        <w:tc>
          <w:tcPr>
            <w:tcW w:w="1985" w:type="dxa"/>
          </w:tcPr>
          <w:p w14:paraId="3810FD10" w14:textId="77777777" w:rsidR="00117EE9" w:rsidRPr="00B830D0" w:rsidRDefault="00117EE9" w:rsidP="002D3610">
            <w:pPr>
              <w:spacing w:line="360" w:lineRule="auto"/>
              <w:jc w:val="left"/>
              <w:rPr>
                <w:ins w:id="478" w:author="Hiroyasu Nishiumi" w:date="2022-10-20T18:33:00Z"/>
                <w:rFonts w:eastAsia="MS Gothic" w:cs="Arial"/>
                <w:sz w:val="20"/>
              </w:rPr>
            </w:pPr>
            <w:ins w:id="479" w:author="Hiroyasu Nishiumi" w:date="2022-10-20T18:33:00Z">
              <w:r w:rsidRPr="00B830D0">
                <w:rPr>
                  <w:rFonts w:eastAsia="MS Gothic" w:cs="Arial"/>
                  <w:sz w:val="20"/>
                </w:rPr>
                <w:t>4000000</w:t>
              </w:r>
            </w:ins>
          </w:p>
        </w:tc>
      </w:tr>
      <w:tr w:rsidR="00117EE9" w:rsidRPr="00B830D0" w14:paraId="168321A1" w14:textId="77777777" w:rsidTr="00117EE9">
        <w:trPr>
          <w:ins w:id="480" w:author="Hiroyasu Nishiumi" w:date="2022-10-20T18:33:00Z"/>
        </w:trPr>
        <w:tc>
          <w:tcPr>
            <w:tcW w:w="2591" w:type="dxa"/>
          </w:tcPr>
          <w:p w14:paraId="04A4F5CA" w14:textId="6CEEF6EC" w:rsidR="00117EE9" w:rsidRPr="00B830D0" w:rsidRDefault="00941A46" w:rsidP="002D3610">
            <w:pPr>
              <w:spacing w:line="360" w:lineRule="auto"/>
              <w:jc w:val="left"/>
              <w:rPr>
                <w:ins w:id="481" w:author="Hiroyasu Nishiumi" w:date="2022-10-20T18:33:00Z"/>
                <w:rFonts w:eastAsia="MS Gothic" w:cs="Arial"/>
                <w:sz w:val="20"/>
                <w:highlight w:val="yellow"/>
              </w:rPr>
            </w:pPr>
            <w:commentRangeStart w:id="482"/>
            <w:r w:rsidRPr="00B830D0">
              <w:rPr>
                <w:rFonts w:cs="Arial"/>
                <w:sz w:val="20"/>
                <w:highlight w:val="yellow"/>
              </w:rPr>
              <w:t>RH850/F1KM-S4</w:t>
            </w:r>
            <w:commentRangeEnd w:id="482"/>
            <w:r w:rsidRPr="00B830D0">
              <w:rPr>
                <w:rStyle w:val="CommentReference"/>
                <w:sz w:val="20"/>
                <w:highlight w:val="yellow"/>
              </w:rPr>
              <w:commentReference w:id="482"/>
            </w:r>
          </w:p>
        </w:tc>
        <w:tc>
          <w:tcPr>
            <w:tcW w:w="1985" w:type="dxa"/>
          </w:tcPr>
          <w:p w14:paraId="47760AA4" w14:textId="77777777" w:rsidR="00117EE9" w:rsidRPr="00B830D0" w:rsidRDefault="00117EE9" w:rsidP="002D3610">
            <w:pPr>
              <w:spacing w:line="360" w:lineRule="auto"/>
              <w:jc w:val="left"/>
              <w:rPr>
                <w:ins w:id="483" w:author="Hiroyasu Nishiumi" w:date="2022-10-20T18:33:00Z"/>
                <w:rFonts w:eastAsia="MS Gothic" w:cs="Arial"/>
                <w:sz w:val="20"/>
                <w:highlight w:val="yellow"/>
              </w:rPr>
            </w:pPr>
            <w:ins w:id="484" w:author="Hiroyasu Nishiumi" w:date="2022-10-20T18:33:00Z">
              <w:r w:rsidRPr="00B830D0">
                <w:rPr>
                  <w:rFonts w:eastAsia="MS Gothic" w:cs="Arial"/>
                  <w:sz w:val="20"/>
                  <w:highlight w:val="yellow"/>
                </w:rPr>
                <w:t>2000000</w:t>
              </w:r>
            </w:ins>
          </w:p>
        </w:tc>
      </w:tr>
      <w:tr w:rsidR="00117EE9" w:rsidRPr="00B830D0" w14:paraId="056941F7" w14:textId="77777777" w:rsidTr="00117EE9">
        <w:trPr>
          <w:ins w:id="485" w:author="Hiroyasu Nishiumi" w:date="2022-10-20T18:33:00Z"/>
        </w:trPr>
        <w:tc>
          <w:tcPr>
            <w:tcW w:w="2591" w:type="dxa"/>
          </w:tcPr>
          <w:p w14:paraId="3FADCE1E" w14:textId="36E7E4B2" w:rsidR="00117EE9" w:rsidRPr="00B830D0" w:rsidRDefault="00941A46" w:rsidP="002D3610">
            <w:pPr>
              <w:spacing w:line="360" w:lineRule="auto"/>
              <w:jc w:val="left"/>
              <w:rPr>
                <w:ins w:id="486" w:author="Hiroyasu Nishiumi" w:date="2022-10-20T18:33:00Z"/>
                <w:rFonts w:eastAsia="MS Gothic" w:cs="Arial"/>
                <w:sz w:val="20"/>
                <w:highlight w:val="yellow"/>
              </w:rPr>
            </w:pPr>
            <w:commentRangeStart w:id="487"/>
            <w:r w:rsidRPr="00B830D0">
              <w:rPr>
                <w:rFonts w:cs="Arial"/>
                <w:sz w:val="20"/>
                <w:highlight w:val="yellow"/>
              </w:rPr>
              <w:t>RH850/U2C</w:t>
            </w:r>
            <w:commentRangeEnd w:id="487"/>
            <w:r w:rsidRPr="00B830D0">
              <w:rPr>
                <w:rStyle w:val="CommentReference"/>
                <w:sz w:val="20"/>
              </w:rPr>
              <w:commentReference w:id="487"/>
            </w:r>
          </w:p>
        </w:tc>
        <w:tc>
          <w:tcPr>
            <w:tcW w:w="1985" w:type="dxa"/>
          </w:tcPr>
          <w:p w14:paraId="09C92A52" w14:textId="3EC7A32A" w:rsidR="00117EE9" w:rsidRPr="00B830D0" w:rsidRDefault="00117EE9" w:rsidP="002D3610">
            <w:pPr>
              <w:spacing w:line="360" w:lineRule="auto"/>
              <w:jc w:val="left"/>
              <w:rPr>
                <w:ins w:id="488" w:author="Hiroyasu Nishiumi" w:date="2022-10-20T18:33:00Z"/>
                <w:rFonts w:eastAsia="MS Gothic" w:cs="Arial"/>
                <w:sz w:val="20"/>
                <w:highlight w:val="yellow"/>
              </w:rPr>
            </w:pPr>
            <w:ins w:id="489" w:author="Hiroyasu Nishiumi" w:date="2022-10-20T18:33:00Z">
              <w:r w:rsidRPr="00B830D0">
                <w:rPr>
                  <w:rFonts w:eastAsia="MS Gothic" w:cs="Arial"/>
                  <w:sz w:val="20"/>
                  <w:highlight w:val="yellow"/>
                </w:rPr>
                <w:t>8000000</w:t>
              </w:r>
            </w:ins>
            <w:r w:rsidR="00F9596F" w:rsidRPr="00B830D0">
              <w:rPr>
                <w:rFonts w:eastAsia="MS Gothic" w:cs="Arial"/>
                <w:sz w:val="20"/>
                <w:highlight w:val="yellow"/>
              </w:rPr>
              <w:t>0</w:t>
            </w:r>
          </w:p>
        </w:tc>
      </w:tr>
    </w:tbl>
    <w:p w14:paraId="39964BA6" w14:textId="77777777" w:rsidR="00C2395A" w:rsidRPr="00B830D0" w:rsidRDefault="00C2395A" w:rsidP="002D3610">
      <w:pPr>
        <w:pStyle w:val="ListParagraph"/>
        <w:spacing w:line="360" w:lineRule="auto"/>
        <w:rPr>
          <w:rFonts w:cs="Arial"/>
          <w:sz w:val="20"/>
          <w:highlight w:val="yellow"/>
        </w:rPr>
      </w:pPr>
    </w:p>
    <w:p w14:paraId="55E0EC2E" w14:textId="77777777" w:rsidR="00C2395A" w:rsidRPr="00B830D0" w:rsidDel="00117EE9" w:rsidRDefault="00C2395A" w:rsidP="002D3610">
      <w:pPr>
        <w:pStyle w:val="ListParagraph"/>
        <w:spacing w:line="360" w:lineRule="auto"/>
        <w:rPr>
          <w:rFonts w:cs="Arial"/>
          <w:sz w:val="20"/>
        </w:rPr>
      </w:pPr>
      <w:r w:rsidRPr="00B830D0">
        <w:rPr>
          <w:rFonts w:cs="Arial"/>
          <w:sz w:val="20"/>
          <w:highlight w:val="yellow"/>
        </w:rPr>
        <w:t>*14… Đường dẫn của CS+, Cygwin, Smart Configurator và VLAB chỉ hỗ trợ các ký tự đặc biệt được mô tả trong bảng sau.</w:t>
      </w:r>
      <w:bookmarkStart w:id="490" w:name="V10000_REL_Comment_004"/>
      <w:bookmarkEnd w:id="490"/>
    </w:p>
    <w:p w14:paraId="30D1887D" w14:textId="77777777" w:rsidR="00C2395A" w:rsidRPr="00B830D0" w:rsidRDefault="00C2395A" w:rsidP="002D3610">
      <w:pPr>
        <w:pStyle w:val="ListParagraph"/>
        <w:spacing w:line="360" w:lineRule="auto"/>
        <w:rPr>
          <w:rFonts w:cs="Arial"/>
          <w:sz w:val="20"/>
        </w:rPr>
      </w:pPr>
      <w:del w:id="491" w:author="Hiroyasu Nishiumi" w:date="2022-10-20T18:30:00Z">
        <w:r w:rsidRPr="00B830D0" w:rsidDel="00117EE9">
          <w:rPr>
            <w:rFonts w:cs="Arial"/>
            <w:sz w:val="20"/>
          </w:rPr>
          <w:delText>When “Renesas” and “RH850/F1KM-S1</w:delText>
        </w:r>
        <w:r w:rsidRPr="00B830D0" w:rsidDel="00117EE9">
          <w:rPr>
            <w:rFonts w:cs="Arial"/>
            <w:sz w:val="20"/>
            <w:lang w:val="vi-VN"/>
          </w:rPr>
          <w:delText xml:space="preserve">” </w:delText>
        </w:r>
        <w:r w:rsidRPr="00B830D0" w:rsidDel="00117EE9">
          <w:rPr>
            <w:rFonts w:cs="Arial"/>
            <w:sz w:val="20"/>
          </w:rPr>
          <w:delText>selected, the [OSTM PCLK] must be set to “4000000”. This value is also set as default value.</w:delText>
        </w:r>
      </w:del>
    </w:p>
    <w:p w14:paraId="716DECD6" w14:textId="5A0CE548" w:rsidR="00C2395A" w:rsidRPr="00B830D0" w:rsidRDefault="00C2395A" w:rsidP="002D3610">
      <w:pPr>
        <w:pStyle w:val="Caption"/>
        <w:spacing w:line="360" w:lineRule="auto"/>
        <w:jc w:val="center"/>
        <w:rPr>
          <w:ins w:id="492" w:author="Hiroyasu Nishiumi" w:date="2022-10-20T18:30:00Z"/>
          <w:rFonts w:ascii="Arial" w:hAnsi="Arial" w:cs="Arial"/>
          <w:b/>
          <w:bCs w:val="0"/>
          <w:i/>
          <w:iCs/>
          <w:sz w:val="20"/>
          <w:szCs w:val="20"/>
        </w:rPr>
      </w:pPr>
      <w:bookmarkStart w:id="493" w:name="_Ref120516972"/>
      <w:r w:rsidRPr="00B830D0">
        <w:rPr>
          <w:rFonts w:ascii="Arial" w:hAnsi="Arial" w:cs="Arial"/>
          <w:b/>
          <w:bCs w:val="0"/>
          <w:i/>
          <w:iCs/>
          <w:sz w:val="20"/>
          <w:szCs w:val="20"/>
          <w:highlight w:val="yellow"/>
        </w:rPr>
        <w:t xml:space="preserve">Bảng </w:t>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STYLEREF 1 \s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3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noBreakHyphen/>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SEQ Table \* ARABIC \s 1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7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t>Các ký tự đặc biệt được hỗ trợ</w:t>
      </w:r>
      <w:bookmarkEnd w:id="4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45"/>
        <w:gridCol w:w="2156"/>
        <w:gridCol w:w="1437"/>
        <w:gridCol w:w="2907"/>
      </w:tblGrid>
      <w:tr w:rsidR="00C069FD" w:rsidRPr="00B830D0" w14:paraId="1B813CB1" w14:textId="4AC057D7" w:rsidTr="00753031">
        <w:trPr>
          <w:jc w:val="center"/>
          <w:ins w:id="494" w:author="Hiroyasu Nishiumi" w:date="2022-10-20T18:33:00Z"/>
        </w:trPr>
        <w:tc>
          <w:tcPr>
            <w:tcW w:w="1710" w:type="dxa"/>
            <w:shd w:val="clear" w:color="auto" w:fill="0070C0"/>
          </w:tcPr>
          <w:p w14:paraId="2123CE3F" w14:textId="77777777" w:rsidR="00C069FD" w:rsidRPr="00B830D0" w:rsidRDefault="00C069FD" w:rsidP="002D3610">
            <w:pPr>
              <w:spacing w:line="360" w:lineRule="auto"/>
              <w:jc w:val="center"/>
              <w:rPr>
                <w:ins w:id="495"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Special character</w:t>
            </w:r>
          </w:p>
        </w:tc>
        <w:tc>
          <w:tcPr>
            <w:tcW w:w="1530" w:type="dxa"/>
            <w:shd w:val="clear" w:color="auto" w:fill="0070C0"/>
          </w:tcPr>
          <w:p w14:paraId="75AC0E24" w14:textId="77777777" w:rsidR="00C069FD" w:rsidRPr="00B830D0" w:rsidRDefault="00C069FD" w:rsidP="002D3610">
            <w:pPr>
              <w:spacing w:line="360" w:lineRule="auto"/>
              <w:jc w:val="center"/>
              <w:rPr>
                <w:ins w:id="496"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CS+ và Cygwin</w:t>
            </w:r>
          </w:p>
        </w:tc>
        <w:tc>
          <w:tcPr>
            <w:tcW w:w="1890" w:type="dxa"/>
            <w:shd w:val="clear" w:color="auto" w:fill="0070C0"/>
          </w:tcPr>
          <w:p w14:paraId="64A77150" w14:textId="77777777" w:rsidR="00C069FD" w:rsidRPr="00B830D0" w:rsidRDefault="00C069FD" w:rsidP="002D361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Bộ cấu hình thông minh</w:t>
            </w:r>
          </w:p>
        </w:tc>
        <w:tc>
          <w:tcPr>
            <w:tcW w:w="1260" w:type="dxa"/>
            <w:shd w:val="clear" w:color="auto" w:fill="0070C0"/>
          </w:tcPr>
          <w:p w14:paraId="06B2FC2F" w14:textId="77777777" w:rsidR="00C069FD" w:rsidRPr="00B830D0" w:rsidRDefault="00C069FD" w:rsidP="002D361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VLAB</w:t>
            </w:r>
          </w:p>
        </w:tc>
        <w:tc>
          <w:tcPr>
            <w:tcW w:w="2548" w:type="dxa"/>
            <w:shd w:val="clear" w:color="auto" w:fill="0070C0"/>
          </w:tcPr>
          <w:p w14:paraId="4FF6B736" w14:textId="34392E4E" w:rsidR="00C069FD" w:rsidRPr="00B830D0" w:rsidRDefault="00C069FD" w:rsidP="002D3610">
            <w:pPr>
              <w:spacing w:line="360" w:lineRule="auto"/>
              <w:jc w:val="center"/>
              <w:rPr>
                <w:rFonts w:eastAsia="MS Gothic" w:cs="Arial"/>
                <w:b/>
                <w:bCs/>
                <w:color w:val="FFFFFF" w:themeColor="background1"/>
                <w:sz w:val="20"/>
              </w:rPr>
            </w:pPr>
            <w:r w:rsidRPr="00B830D0">
              <w:rPr>
                <w:rFonts w:cs="Arial"/>
                <w:b/>
                <w:bCs/>
                <w:color w:val="FFFFFF" w:themeColor="background1"/>
                <w:sz w:val="20"/>
              </w:rPr>
              <w:t>&lt;Thư mục cài đặt ET-VPF&gt;</w:t>
            </w:r>
          </w:p>
        </w:tc>
      </w:tr>
      <w:tr w:rsidR="002A77EA" w:rsidRPr="00B830D0" w14:paraId="6DBD2BD9" w14:textId="46DF5FDE" w:rsidTr="00753031">
        <w:trPr>
          <w:trHeight w:val="283"/>
          <w:jc w:val="center"/>
          <w:ins w:id="497" w:author="Hiroyasu Nishiumi" w:date="2022-10-20T18:33:00Z"/>
        </w:trPr>
        <w:tc>
          <w:tcPr>
            <w:tcW w:w="1710" w:type="dxa"/>
          </w:tcPr>
          <w:p w14:paraId="48020CD2" w14:textId="77777777" w:rsidR="002A77EA" w:rsidRPr="00B830D0" w:rsidRDefault="002A77EA" w:rsidP="002D3610">
            <w:pPr>
              <w:spacing w:line="360" w:lineRule="auto"/>
              <w:jc w:val="center"/>
              <w:rPr>
                <w:ins w:id="498"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1B2A8D0" w14:textId="77777777" w:rsidR="002A77EA" w:rsidRPr="00B830D0" w:rsidRDefault="002A77EA" w:rsidP="002D3610">
            <w:pPr>
              <w:spacing w:line="360" w:lineRule="auto"/>
              <w:jc w:val="center"/>
              <w:rPr>
                <w:ins w:id="499"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0E02E2D8"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C5438D"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6DABE8" w14:textId="589BFCAB"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90B6389" w14:textId="4468981B" w:rsidTr="00753031">
        <w:trPr>
          <w:jc w:val="center"/>
          <w:ins w:id="500" w:author="Hiroyasu Nishiumi" w:date="2022-10-20T18:33:00Z"/>
        </w:trPr>
        <w:tc>
          <w:tcPr>
            <w:tcW w:w="1710" w:type="dxa"/>
          </w:tcPr>
          <w:p w14:paraId="0D480372" w14:textId="77777777" w:rsidR="002A77EA" w:rsidRPr="00B830D0" w:rsidRDefault="002A77EA" w:rsidP="002D3610">
            <w:pPr>
              <w:spacing w:line="360" w:lineRule="auto"/>
              <w:jc w:val="center"/>
              <w:rPr>
                <w:ins w:id="501"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EB8D733" w14:textId="77777777" w:rsidR="002A77EA" w:rsidRPr="00B830D0" w:rsidRDefault="002A77EA" w:rsidP="002D3610">
            <w:pPr>
              <w:spacing w:line="360" w:lineRule="auto"/>
              <w:jc w:val="center"/>
              <w:rPr>
                <w:ins w:id="502"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34248E81"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97BAF92"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BA01FD2" w14:textId="73391C96"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563D245" w14:textId="48F1AE3B" w:rsidTr="00753031">
        <w:trPr>
          <w:jc w:val="center"/>
          <w:ins w:id="503" w:author="Hiroyasu Nishiumi" w:date="2022-10-20T18:33:00Z"/>
        </w:trPr>
        <w:tc>
          <w:tcPr>
            <w:tcW w:w="1710" w:type="dxa"/>
          </w:tcPr>
          <w:p w14:paraId="64F63D08" w14:textId="77777777" w:rsidR="002A77EA" w:rsidRPr="00B830D0" w:rsidRDefault="002A77EA" w:rsidP="002D3610">
            <w:pPr>
              <w:spacing w:line="360" w:lineRule="auto"/>
              <w:jc w:val="center"/>
              <w:rPr>
                <w:ins w:id="504"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559059EF" w14:textId="77777777" w:rsidR="002A77EA" w:rsidRPr="00B830D0" w:rsidRDefault="002A77EA" w:rsidP="002D3610">
            <w:pPr>
              <w:spacing w:line="360" w:lineRule="auto"/>
              <w:jc w:val="center"/>
              <w:rPr>
                <w:ins w:id="505" w:author="Hiroyasu Nishiumi" w:date="2022-10-20T18:33:00Z"/>
                <w:rFonts w:eastAsia="MS Gothic" w:cs="Arial"/>
                <w:sz w:val="20"/>
                <w:highlight w:val="yellow"/>
              </w:rPr>
            </w:pPr>
            <w:r w:rsidRPr="00B830D0">
              <w:rPr>
                <w:rFonts w:eastAsia="MS Gothic" w:cs="Arial"/>
                <w:sz w:val="20"/>
                <w:highlight w:val="yellow"/>
              </w:rPr>
              <w:t>-</w:t>
            </w:r>
          </w:p>
        </w:tc>
        <w:tc>
          <w:tcPr>
            <w:tcW w:w="1890" w:type="dxa"/>
          </w:tcPr>
          <w:p w14:paraId="1DD71399"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5F178C07"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AB5D97C" w14:textId="710A98FB"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347B860C" w14:textId="2D6551E6" w:rsidTr="00753031">
        <w:trPr>
          <w:jc w:val="center"/>
        </w:trPr>
        <w:tc>
          <w:tcPr>
            <w:tcW w:w="1710" w:type="dxa"/>
          </w:tcPr>
          <w:p w14:paraId="01865FDC"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B1836A4"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F50281"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46DD46E"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303B51B" w14:textId="3E9BC401"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267ADC1A" w14:textId="60478A66" w:rsidTr="00753031">
        <w:trPr>
          <w:jc w:val="center"/>
        </w:trPr>
        <w:tc>
          <w:tcPr>
            <w:tcW w:w="1710" w:type="dxa"/>
          </w:tcPr>
          <w:p w14:paraId="01D242D2"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A1833"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D5F5948"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DF1208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339550BC" w14:textId="78BB26B6"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r>
      <w:tr w:rsidR="002A77EA" w:rsidRPr="00B830D0" w14:paraId="7CFBD4D8" w14:textId="0247026F" w:rsidTr="00753031">
        <w:trPr>
          <w:jc w:val="center"/>
        </w:trPr>
        <w:tc>
          <w:tcPr>
            <w:tcW w:w="1710" w:type="dxa"/>
          </w:tcPr>
          <w:p w14:paraId="525A964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8450566"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ED1CCF"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576E354"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9351065" w14:textId="3EC917D7"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3F97A4F" w14:textId="03C2FC1E" w:rsidTr="00753031">
        <w:trPr>
          <w:jc w:val="center"/>
        </w:trPr>
        <w:tc>
          <w:tcPr>
            <w:tcW w:w="1710" w:type="dxa"/>
          </w:tcPr>
          <w:p w14:paraId="64215FAC"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&amp;</w:t>
            </w:r>
          </w:p>
        </w:tc>
        <w:tc>
          <w:tcPr>
            <w:tcW w:w="1530" w:type="dxa"/>
          </w:tcPr>
          <w:p w14:paraId="6F603767"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593A562A"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2E086AE4"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4EB408" w14:textId="43A47988"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6396F59F" w14:textId="685D8C64" w:rsidTr="00753031">
        <w:trPr>
          <w:jc w:val="center"/>
        </w:trPr>
        <w:tc>
          <w:tcPr>
            <w:tcW w:w="1710" w:type="dxa"/>
          </w:tcPr>
          <w:p w14:paraId="64D5D521"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E482C"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E03C37D"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16F3D7F"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7DFD156" w14:textId="17D73BDD"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52543A1D" w14:textId="106EB77F" w:rsidTr="00753031">
        <w:trPr>
          <w:jc w:val="center"/>
        </w:trPr>
        <w:tc>
          <w:tcPr>
            <w:tcW w:w="1710" w:type="dxa"/>
          </w:tcPr>
          <w:p w14:paraId="3159AF5A"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8A8DA53"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0CC78B1"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3F16A3"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824228" w14:textId="37203E84"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B4802B4" w14:textId="5A30A2CA" w:rsidTr="00753031">
        <w:trPr>
          <w:jc w:val="center"/>
        </w:trPr>
        <w:tc>
          <w:tcPr>
            <w:tcW w:w="1710" w:type="dxa"/>
          </w:tcPr>
          <w:p w14:paraId="04464EA5"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843B6D5"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8C9C744"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FEE7D40"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16E20A50" w14:textId="6B0B0E64"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4CE4A76" w14:textId="78B24AE4" w:rsidTr="00753031">
        <w:trPr>
          <w:jc w:val="center"/>
        </w:trPr>
        <w:tc>
          <w:tcPr>
            <w:tcW w:w="1710" w:type="dxa"/>
          </w:tcPr>
          <w:p w14:paraId="049C7003"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_</w:t>
            </w:r>
          </w:p>
        </w:tc>
        <w:tc>
          <w:tcPr>
            <w:tcW w:w="1530" w:type="dxa"/>
          </w:tcPr>
          <w:p w14:paraId="0081D48C"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FC3ADD8"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0F0E6AC"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F016FE" w14:textId="2233F443"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EFB5AE6" w14:textId="17AF0C61" w:rsidTr="00753031">
        <w:trPr>
          <w:jc w:val="center"/>
        </w:trPr>
        <w:tc>
          <w:tcPr>
            <w:tcW w:w="1710" w:type="dxa"/>
          </w:tcPr>
          <w:p w14:paraId="490B574D"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320F4EC"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260D44E"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7BD949E"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317AB3B0" w14:textId="3E2E7167"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33407EC" w14:textId="4B4C4798" w:rsidTr="00753031">
        <w:trPr>
          <w:jc w:val="center"/>
        </w:trPr>
        <w:tc>
          <w:tcPr>
            <w:tcW w:w="1710" w:type="dxa"/>
          </w:tcPr>
          <w:p w14:paraId="1BDAF9C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AAE1BEB"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471D62B"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5E321A9E"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8637832" w14:textId="16C145B3"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243B825" w14:textId="2B06F82C" w:rsidTr="00753031">
        <w:trPr>
          <w:jc w:val="center"/>
        </w:trPr>
        <w:tc>
          <w:tcPr>
            <w:tcW w:w="1710" w:type="dxa"/>
          </w:tcPr>
          <w:p w14:paraId="3E20D17C"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C115958"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09D2989"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84F38D2"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56B79F0" w14:textId="0F9BB03C"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A533FCC" w14:textId="4731D0BE" w:rsidTr="00753031">
        <w:trPr>
          <w:jc w:val="center"/>
        </w:trPr>
        <w:tc>
          <w:tcPr>
            <w:tcW w:w="1710" w:type="dxa"/>
          </w:tcPr>
          <w:p w14:paraId="4AFC0DA0"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2A39714"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8E7BFF2"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0DBB6D0D"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D21D9B8" w14:textId="62C496DB"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19B30279" w14:textId="76AA59BB" w:rsidTr="00753031">
        <w:trPr>
          <w:jc w:val="center"/>
        </w:trPr>
        <w:tc>
          <w:tcPr>
            <w:tcW w:w="1710" w:type="dxa"/>
          </w:tcPr>
          <w:p w14:paraId="16C3582B"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F1A220A"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898D139"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99F2749"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0415EBD" w14:textId="2ADC3E14"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2A867F4" w14:textId="66DC1940" w:rsidTr="00753031">
        <w:trPr>
          <w:jc w:val="center"/>
        </w:trPr>
        <w:tc>
          <w:tcPr>
            <w:tcW w:w="1710" w:type="dxa"/>
          </w:tcPr>
          <w:p w14:paraId="0372A577"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604280F9"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25AB9E1"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D99DC62"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4C1ACFB" w14:textId="5E465C08"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72E6BAD" w14:textId="3515DD4B" w:rsidTr="00753031">
        <w:trPr>
          <w:jc w:val="center"/>
        </w:trPr>
        <w:tc>
          <w:tcPr>
            <w:tcW w:w="1710" w:type="dxa"/>
          </w:tcPr>
          <w:p w14:paraId="01A8D901"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599BB47"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5B26A50"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8A54400"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2D7645C" w14:textId="4C4585C8"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7AE07110" w14:textId="3C31D64B" w:rsidTr="00753031">
        <w:trPr>
          <w:jc w:val="center"/>
        </w:trPr>
        <w:tc>
          <w:tcPr>
            <w:tcW w:w="1710" w:type="dxa"/>
          </w:tcPr>
          <w:p w14:paraId="6AE57DBF"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116078B"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452C1C6A"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84ADBD6"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EF6CFEA" w14:textId="222A328F"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809FC1B" w14:textId="3D932797" w:rsidTr="00753031">
        <w:trPr>
          <w:jc w:val="center"/>
        </w:trPr>
        <w:tc>
          <w:tcPr>
            <w:tcW w:w="1710" w:type="dxa"/>
          </w:tcPr>
          <w:p w14:paraId="0F5E683A"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3D144D3"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7E4A1EA0"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C85E75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1628EB1" w14:textId="47E256D0" w:rsidR="002A77EA" w:rsidRPr="00B830D0" w:rsidRDefault="002A77EA" w:rsidP="002D361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1773D93F" w14:textId="4D08F70A" w:rsidTr="00753031">
        <w:trPr>
          <w:jc w:val="center"/>
        </w:trPr>
        <w:tc>
          <w:tcPr>
            <w:tcW w:w="1710" w:type="dxa"/>
          </w:tcPr>
          <w:p w14:paraId="7219747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596FA10"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1C040E0F"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29C0B8C"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BFA1332" w14:textId="5129529C"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747BCCB" w14:textId="73BF59D3" w:rsidTr="00753031">
        <w:trPr>
          <w:jc w:val="center"/>
        </w:trPr>
        <w:tc>
          <w:tcPr>
            <w:tcW w:w="1710" w:type="dxa"/>
          </w:tcPr>
          <w:p w14:paraId="52620221"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4F88754"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D6C651A"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626F6A23"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0EE5ECD1" w14:textId="39531DD6" w:rsidR="002A77EA" w:rsidRPr="00B830D0" w:rsidRDefault="002A77EA" w:rsidP="002D361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6937C2B5" w14:textId="25BAB677" w:rsidTr="00753031">
        <w:trPr>
          <w:jc w:val="center"/>
        </w:trPr>
        <w:tc>
          <w:tcPr>
            <w:tcW w:w="1710" w:type="dxa"/>
          </w:tcPr>
          <w:p w14:paraId="4622B028"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BCCC466"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39975D0A"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ED91641"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6F6B0FA" w14:textId="44AC7B8D"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0F8F8FF6" w14:textId="40F00DB5" w:rsidTr="00753031">
        <w:trPr>
          <w:jc w:val="center"/>
        </w:trPr>
        <w:tc>
          <w:tcPr>
            <w:tcW w:w="1710" w:type="dxa"/>
          </w:tcPr>
          <w:p w14:paraId="4C94EAAA"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7FB49E9"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E4F346E"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F9B300F"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44ABD02" w14:textId="280C9DC6" w:rsidR="002A77EA" w:rsidRPr="00B830D0" w:rsidRDefault="002A77EA" w:rsidP="002D361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73E9A92F" w14:textId="5241D0EA" w:rsidTr="00753031">
        <w:trPr>
          <w:jc w:val="center"/>
        </w:trPr>
        <w:tc>
          <w:tcPr>
            <w:tcW w:w="1710" w:type="dxa"/>
          </w:tcPr>
          <w:p w14:paraId="1192820C"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lastRenderedPageBreak/>
              <w:t>khoảng trống</w:t>
            </w:r>
          </w:p>
        </w:tc>
        <w:tc>
          <w:tcPr>
            <w:tcW w:w="1530" w:type="dxa"/>
          </w:tcPr>
          <w:p w14:paraId="3C93CA3F" w14:textId="77777777" w:rsidR="002A77EA" w:rsidRPr="00B830D0" w:rsidRDefault="002A77EA" w:rsidP="002D361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CC29C18"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20EB09F4" w14:textId="77777777" w:rsidR="002A77EA" w:rsidRPr="00B830D0" w:rsidRDefault="002A77EA" w:rsidP="002D361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1F87D05" w14:textId="070D8EB3" w:rsidR="002A77EA" w:rsidRPr="00B830D0" w:rsidRDefault="002A77EA" w:rsidP="002D3610">
            <w:pPr>
              <w:spacing w:line="360" w:lineRule="auto"/>
              <w:jc w:val="center"/>
              <w:rPr>
                <w:rFonts w:eastAsia="Symbol" w:cs="Arial"/>
                <w:sz w:val="20"/>
                <w:highlight w:val="yellow"/>
              </w:rPr>
            </w:pPr>
            <w:r w:rsidRPr="00B830D0">
              <w:rPr>
                <w:rFonts w:eastAsia="Symbol" w:cs="Arial"/>
                <w:sz w:val="20"/>
                <w:highlight w:val="yellow"/>
              </w:rPr>
              <w:t>-</w:t>
            </w:r>
          </w:p>
        </w:tc>
      </w:tr>
    </w:tbl>
    <w:p w14:paraId="660C5E38" w14:textId="77777777" w:rsidR="00C2395A" w:rsidRPr="00B830D0" w:rsidRDefault="00C2395A" w:rsidP="002D3610">
      <w:pPr>
        <w:spacing w:before="240" w:after="120" w:line="360" w:lineRule="auto"/>
        <w:ind w:left="810"/>
        <w:jc w:val="left"/>
        <w:rPr>
          <w:rFonts w:eastAsia="MS Gothic" w:cs="Arial"/>
          <w:i/>
          <w:iCs/>
          <w:sz w:val="20"/>
        </w:rPr>
      </w:pPr>
      <w:r w:rsidRPr="00B830D0">
        <w:rPr>
          <w:rFonts w:eastAsia="MS Gothic" w:cs="Arial"/>
          <w:i/>
          <w:iCs/>
          <w:sz w:val="20"/>
          <w:highlight w:val="yellow"/>
        </w:rPr>
        <w:t xml:space="preserve">* </w:t>
      </w:r>
      <w:r w:rsidRPr="00B830D0">
        <w:rPr>
          <w:rFonts w:eastAsia="Symbol" w:cs="Arial"/>
          <w:sz w:val="20"/>
          <w:highlight w:val="yellow"/>
        </w:rPr>
        <w:t xml:space="preserve">O </w:t>
      </w:r>
      <w:r w:rsidRPr="00B830D0">
        <w:rPr>
          <w:rFonts w:eastAsia="MS Gothic" w:cs="Arial"/>
          <w:i/>
          <w:iCs/>
          <w:sz w:val="20"/>
          <w:highlight w:val="yellow"/>
        </w:rPr>
        <w:t xml:space="preserve">: Đã dùng </w:t>
      </w:r>
      <w:r w:rsidRPr="00B830D0">
        <w:rPr>
          <w:rFonts w:eastAsia="MS Gothic" w:cs="Arial"/>
          <w:i/>
          <w:iCs/>
          <w:sz w:val="20"/>
          <w:highlight w:val="yellow"/>
        </w:rPr>
        <w:br/>
        <w:t>được - : Không dùng được</w:t>
      </w:r>
    </w:p>
    <w:p w14:paraId="28B1DEC9" w14:textId="77777777" w:rsidR="00F9596F" w:rsidRPr="00B830D0" w:rsidDel="00117EE9" w:rsidRDefault="00F9596F" w:rsidP="002D3610">
      <w:pPr>
        <w:spacing w:line="360" w:lineRule="auto"/>
        <w:ind w:left="806"/>
        <w:jc w:val="left"/>
        <w:rPr>
          <w:del w:id="506" w:author="Hiroyasu Nishiumi" w:date="2022-10-20T18:30:00Z"/>
          <w:rFonts w:cs="Arial"/>
          <w:sz w:val="20"/>
        </w:rPr>
      </w:pPr>
    </w:p>
    <w:p w14:paraId="153B12AB" w14:textId="5212CC8A" w:rsidR="00F35254" w:rsidRPr="00B830D0" w:rsidDel="00117EE9" w:rsidRDefault="00F35254" w:rsidP="002D3610">
      <w:pPr>
        <w:spacing w:line="360" w:lineRule="auto"/>
        <w:ind w:left="806"/>
        <w:jc w:val="left"/>
        <w:rPr>
          <w:del w:id="507" w:author="Hiroyasu Nishiumi" w:date="2022-10-20T18:30:00Z"/>
          <w:rFonts w:cs="Arial"/>
          <w:sz w:val="20"/>
        </w:rPr>
      </w:pPr>
      <w:bookmarkStart w:id="508" w:name="V10000_Req_01_007"/>
      <w:del w:id="509" w:author="Hiroyasu Nishiumi" w:date="2022-10-20T18:30:00Z">
        <w:r w:rsidRPr="00B830D0" w:rsidDel="00117EE9">
          <w:rPr>
            <w:rFonts w:cs="Arial"/>
            <w:sz w:val="20"/>
            <w:highlight w:val="yellow"/>
          </w:rPr>
          <w:delText xml:space="preserve">When “Renesas” and </w:delText>
        </w:r>
        <w:r w:rsidRPr="00B830D0" w:rsidDel="00117EE9">
          <w:rPr>
            <w:rFonts w:cs="Arial"/>
            <w:sz w:val="20"/>
            <w:highlight w:val="yellow"/>
            <w:lang w:val="vi-VN"/>
          </w:rPr>
          <w:delText>“</w:delText>
        </w:r>
        <w:commentRangeStart w:id="510"/>
        <w:r w:rsidRPr="00B830D0" w:rsidDel="00117EE9">
          <w:rPr>
            <w:rFonts w:cs="Arial"/>
            <w:sz w:val="20"/>
            <w:highlight w:val="yellow"/>
          </w:rPr>
          <w:delText>RH850/F1KM-S4</w:delText>
        </w:r>
        <w:commentRangeEnd w:id="510"/>
        <w:r w:rsidRPr="00B830D0" w:rsidDel="00117EE9">
          <w:rPr>
            <w:rStyle w:val="CommentReference"/>
            <w:rFonts w:cs="Arial"/>
            <w:sz w:val="20"/>
            <w:highlight w:val="yellow"/>
          </w:rPr>
          <w:commentReference w:id="510"/>
        </w:r>
        <w:r w:rsidRPr="00B830D0" w:rsidDel="00117EE9">
          <w:rPr>
            <w:rFonts w:cs="Arial"/>
            <w:sz w:val="20"/>
            <w:highlight w:val="yellow"/>
          </w:rPr>
          <w:delText>” are selected, the [OSTM PCLK] must be set to “2000000”. This value is also set as default value.</w:delText>
        </w:r>
      </w:del>
    </w:p>
    <w:bookmarkEnd w:id="508"/>
    <w:p w14:paraId="046884E8" w14:textId="3BDE11F4" w:rsidR="006358EE" w:rsidRPr="00B830D0" w:rsidRDefault="006358EE" w:rsidP="002D3610">
      <w:pPr>
        <w:spacing w:line="360" w:lineRule="auto"/>
        <w:ind w:left="806"/>
        <w:jc w:val="left"/>
        <w:rPr>
          <w:rFonts w:cs="Arial"/>
          <w:sz w:val="20"/>
        </w:rPr>
      </w:pPr>
      <w:del w:id="511" w:author="Hiroyasu Nishiumi" w:date="2022-10-20T18:30:00Z">
        <w:r w:rsidRPr="00B830D0" w:rsidDel="00117EE9">
          <w:rPr>
            <w:rFonts w:cs="Arial"/>
            <w:sz w:val="20"/>
            <w:highlight w:val="yellow"/>
          </w:rPr>
          <w:delText>When “Renesas” and “</w:delText>
        </w:r>
        <w:commentRangeStart w:id="512"/>
        <w:r w:rsidRPr="00B830D0" w:rsidDel="00117EE9">
          <w:rPr>
            <w:rFonts w:cs="Arial"/>
            <w:sz w:val="20"/>
            <w:highlight w:val="yellow"/>
          </w:rPr>
          <w:delText>RH850/U2C</w:delText>
        </w:r>
        <w:commentRangeEnd w:id="512"/>
        <w:r w:rsidR="00590D9C" w:rsidRPr="00B830D0" w:rsidDel="00117EE9">
          <w:rPr>
            <w:rStyle w:val="CommentReference"/>
            <w:rFonts w:cs="Arial"/>
            <w:sz w:val="20"/>
          </w:rPr>
          <w:commentReference w:id="512"/>
        </w:r>
        <w:r w:rsidRPr="00B830D0" w:rsidDel="00117EE9">
          <w:rPr>
            <w:rFonts w:cs="Arial"/>
            <w:sz w:val="20"/>
            <w:highlight w:val="yellow"/>
          </w:rPr>
          <w:delText>” are selected, the [OSTM PCLK] must be set to “</w:delText>
        </w:r>
        <w:commentRangeStart w:id="513"/>
        <w:r w:rsidR="00C65162" w:rsidRPr="00B830D0" w:rsidDel="00117EE9">
          <w:rPr>
            <w:rFonts w:cs="Arial"/>
            <w:sz w:val="20"/>
            <w:highlight w:val="yellow"/>
          </w:rPr>
          <w:delText>80</w:delText>
        </w:r>
        <w:commentRangeStart w:id="514"/>
        <w:r w:rsidRPr="00B830D0" w:rsidDel="00117EE9">
          <w:rPr>
            <w:rFonts w:cs="Arial"/>
            <w:sz w:val="20"/>
            <w:highlight w:val="yellow"/>
          </w:rPr>
          <w:delText>000000</w:delText>
        </w:r>
        <w:commentRangeEnd w:id="514"/>
        <w:r w:rsidR="00590D9C" w:rsidRPr="00B830D0" w:rsidDel="00117EE9">
          <w:rPr>
            <w:rStyle w:val="CommentReference"/>
            <w:rFonts w:cs="Arial"/>
            <w:sz w:val="20"/>
            <w:highlight w:val="yellow"/>
          </w:rPr>
          <w:commentReference w:id="514"/>
        </w:r>
        <w:commentRangeEnd w:id="513"/>
        <w:r w:rsidR="00C65162" w:rsidRPr="00B830D0" w:rsidDel="00117EE9">
          <w:rPr>
            <w:rStyle w:val="CommentReference"/>
            <w:rFonts w:cs="Arial"/>
            <w:sz w:val="20"/>
          </w:rPr>
          <w:commentReference w:id="513"/>
        </w:r>
        <w:r w:rsidRPr="00B830D0" w:rsidDel="00117EE9">
          <w:rPr>
            <w:rFonts w:cs="Arial"/>
            <w:sz w:val="20"/>
            <w:highlight w:val="yellow"/>
          </w:rPr>
          <w:delText>”. This value is also set as the default value.</w:delText>
        </w:r>
      </w:del>
    </w:p>
    <w:p w14:paraId="258B32D7" w14:textId="26B157AD" w:rsidR="00CC01E0" w:rsidRPr="00B830D0" w:rsidDel="00C52368" w:rsidRDefault="00CC01E0" w:rsidP="002D3610">
      <w:pPr>
        <w:spacing w:line="360" w:lineRule="auto"/>
        <w:ind w:left="806"/>
        <w:jc w:val="left"/>
        <w:rPr>
          <w:del w:id="515" w:author="Hiroyasu Nishiumi" w:date="2022-10-20T17:42:00Z"/>
          <w:rFonts w:cs="Arial"/>
          <w:sz w:val="20"/>
        </w:rPr>
      </w:pPr>
      <w:del w:id="516" w:author="Hiroyasu Nishiumi" w:date="2022-10-20T17:42:00Z">
        <w:r w:rsidRPr="00B830D0" w:rsidDel="00C52368">
          <w:rPr>
            <w:rFonts w:cs="Arial"/>
            <w:sz w:val="20"/>
          </w:rPr>
          <w:delText xml:space="preserve">*14… When clicking on this button, the dialog box displays and shows list of </w:delText>
        </w:r>
        <w:commentRangeStart w:id="517"/>
        <w:commentRangeStart w:id="518"/>
        <w:r w:rsidRPr="00B830D0" w:rsidDel="00C52368">
          <w:rPr>
            <w:rFonts w:cs="Arial"/>
            <w:sz w:val="20"/>
          </w:rPr>
          <w:delText>requiring licenses</w:delText>
        </w:r>
        <w:commentRangeEnd w:id="517"/>
        <w:r w:rsidR="006E7BA0" w:rsidRPr="00B830D0" w:rsidDel="00C52368">
          <w:rPr>
            <w:rStyle w:val="CommentReference"/>
            <w:rFonts w:cs="Arial"/>
            <w:sz w:val="20"/>
          </w:rPr>
          <w:commentReference w:id="517"/>
        </w:r>
        <w:commentRangeEnd w:id="518"/>
        <w:r w:rsidR="00556A23" w:rsidRPr="00B830D0" w:rsidDel="00C52368">
          <w:rPr>
            <w:rStyle w:val="CommentReference"/>
            <w:rFonts w:cs="Arial"/>
            <w:sz w:val="20"/>
          </w:rPr>
          <w:commentReference w:id="518"/>
        </w:r>
        <w:r w:rsidRPr="00B830D0" w:rsidDel="00C52368">
          <w:rPr>
            <w:rFonts w:cs="Arial"/>
            <w:sz w:val="20"/>
          </w:rPr>
          <w:delText>. These can be used freely.</w:delText>
        </w:r>
      </w:del>
    </w:p>
    <w:p w14:paraId="4961C0FE" w14:textId="584156E6" w:rsidR="00CC01E0" w:rsidRPr="00B830D0" w:rsidRDefault="00CC01E0" w:rsidP="002D3610">
      <w:pPr>
        <w:pStyle w:val="ListParagraph"/>
        <w:numPr>
          <w:ilvl w:val="0"/>
          <w:numId w:val="19"/>
        </w:numPr>
        <w:spacing w:line="360" w:lineRule="auto"/>
        <w:ind w:leftChars="0"/>
        <w:contextualSpacing/>
        <w:rPr>
          <w:ins w:id="519" w:author="Hiroyasu Nishiumi" w:date="2022-10-20T18:39:00Z"/>
          <w:rFonts w:cs="Arial"/>
          <w:sz w:val="20"/>
        </w:rPr>
      </w:pPr>
      <w:r w:rsidRPr="00B830D0">
        <w:rPr>
          <w:rFonts w:cs="Arial"/>
          <w:b/>
          <w:bCs/>
          <w:sz w:val="20"/>
        </w:rPr>
        <w:t xml:space="preserve">Bước 4: </w:t>
      </w:r>
      <w:r w:rsidRPr="00B830D0">
        <w:rPr>
          <w:rFonts w:cs="Arial"/>
          <w:sz w:val="20"/>
        </w:rPr>
        <w:t>Tiếp tục nhấn nút [Áp dụng] rồi lưu mô hình.</w:t>
      </w:r>
    </w:p>
    <w:p w14:paraId="5DAF8E1E" w14:textId="77777777" w:rsidR="00117EE9" w:rsidRPr="00B830D0" w:rsidRDefault="00117EE9" w:rsidP="002D3610">
      <w:pPr>
        <w:pStyle w:val="ListParagraph"/>
        <w:spacing w:line="360" w:lineRule="auto"/>
        <w:ind w:leftChars="0" w:left="1080"/>
        <w:contextualSpacing/>
        <w:rPr>
          <w:rFonts w:cs="Arial"/>
          <w:sz w:val="20"/>
        </w:rPr>
      </w:pPr>
    </w:p>
    <w:p w14:paraId="7003E330" w14:textId="37DBF576" w:rsidR="00F2659E" w:rsidRPr="00B830D0" w:rsidRDefault="00CC01E0" w:rsidP="002D3610">
      <w:pPr>
        <w:pStyle w:val="ListParagraph"/>
        <w:widowControl/>
        <w:numPr>
          <w:ilvl w:val="0"/>
          <w:numId w:val="19"/>
        </w:numPr>
        <w:spacing w:line="360" w:lineRule="auto"/>
        <w:ind w:leftChars="0"/>
        <w:contextualSpacing/>
        <w:jc w:val="left"/>
        <w:rPr>
          <w:rFonts w:cs="Arial"/>
          <w:sz w:val="20"/>
        </w:rPr>
      </w:pPr>
      <w:r w:rsidRPr="00B830D0">
        <w:rPr>
          <w:rFonts w:cs="Arial"/>
          <w:b/>
          <w:bCs/>
          <w:sz w:val="20"/>
        </w:rPr>
        <w:t xml:space="preserve">Bước 5: </w:t>
      </w:r>
      <w:r w:rsidRPr="00B830D0">
        <w:rPr>
          <w:rFonts w:cs="Arial"/>
          <w:sz w:val="20"/>
        </w:rPr>
        <w:t>Nhấn nút [OK] hoặc [X] để đóng hộp thoại [Thông số cấu hình mô hình].</w:t>
      </w:r>
    </w:p>
    <w:p w14:paraId="7F615FA1" w14:textId="46860A64" w:rsidR="00C2395A" w:rsidRPr="00B830D0" w:rsidRDefault="00C2395A" w:rsidP="002D3610">
      <w:pPr>
        <w:widowControl/>
        <w:spacing w:line="360" w:lineRule="auto"/>
        <w:contextualSpacing/>
        <w:jc w:val="left"/>
        <w:rPr>
          <w:rFonts w:cs="Arial"/>
          <w:sz w:val="20"/>
        </w:rPr>
      </w:pPr>
      <w:r w:rsidRPr="00B830D0">
        <w:rPr>
          <w:rFonts w:cs="Arial"/>
          <w:sz w:val="20"/>
        </w:rPr>
        <w:br w:type="page"/>
      </w:r>
    </w:p>
    <w:p w14:paraId="0D6CAA3B" w14:textId="415DE847" w:rsidR="00127DDA" w:rsidRPr="004270A8" w:rsidRDefault="006855D8" w:rsidP="002D3610">
      <w:pPr>
        <w:pStyle w:val="Heading3"/>
        <w:ind w:leftChars="0" w:left="0"/>
        <w:rPr>
          <w:rFonts w:ascii="Arial" w:hAnsi="Arial"/>
          <w:b/>
          <w:bCs/>
          <w:szCs w:val="21"/>
        </w:rPr>
      </w:pPr>
      <w:bookmarkStart w:id="520" w:name="_Toc122608746"/>
      <w:r w:rsidRPr="004270A8">
        <w:rPr>
          <w:rFonts w:ascii="Arial" w:hAnsi="Arial"/>
          <w:b/>
          <w:bCs/>
          <w:szCs w:val="21"/>
        </w:rPr>
        <w:lastRenderedPageBreak/>
        <w:t xml:space="preserve">3 .3.3 </w:t>
      </w:r>
      <w:bookmarkEnd w:id="433"/>
      <w:bookmarkEnd w:id="434"/>
      <w:bookmarkEnd w:id="435"/>
      <w:r w:rsidR="00163311" w:rsidRPr="004270A8">
        <w:rPr>
          <w:rFonts w:ascii="Arial" w:hAnsi="Arial"/>
          <w:b/>
          <w:bCs/>
          <w:szCs w:val="21"/>
        </w:rPr>
        <w:t xml:space="preserve">Tạo </w:t>
      </w:r>
      <w:del w:id="521" w:author="Hiroyasu Nishiumi" w:date="2022-10-20T18:40:00Z">
        <w:r w:rsidR="00364611" w:rsidRPr="004270A8" w:rsidDel="00D95B1B">
          <w:rPr>
            <w:rFonts w:ascii="Arial" w:hAnsi="Arial"/>
            <w:b/>
            <w:bCs/>
            <w:szCs w:val="21"/>
          </w:rPr>
          <w:delText>SPILS</w:delText>
        </w:r>
      </w:del>
      <w:ins w:id="522" w:author="Hiroyasu Nishiumi" w:date="2022-10-20T18:41:00Z">
        <w:r w:rsidR="00D95B1B" w:rsidRPr="004270A8">
          <w:rPr>
            <w:rFonts w:ascii="Arial" w:hAnsi="Arial"/>
            <w:b/>
            <w:bCs/>
            <w:szCs w:val="21"/>
          </w:rPr>
          <w:t>vHILS</w:t>
        </w:r>
      </w:ins>
      <w:r w:rsidR="00675C0D" w:rsidRPr="004270A8">
        <w:rPr>
          <w:rFonts w:ascii="Arial" w:hAnsi="Arial"/>
          <w:b/>
          <w:bCs/>
          <w:szCs w:val="21"/>
        </w:rPr>
        <w:t>môi trường</w:t>
      </w:r>
      <w:bookmarkEnd w:id="520"/>
    </w:p>
    <w:p w14:paraId="7C476AF5" w14:textId="672BBB71" w:rsidR="00675C0D" w:rsidRPr="004270A8" w:rsidRDefault="00675C0D" w:rsidP="002D3610">
      <w:pPr>
        <w:spacing w:before="240" w:line="360" w:lineRule="auto"/>
        <w:rPr>
          <w:rFonts w:eastAsia="MS Gothic" w:cs="Arial"/>
          <w:szCs w:val="21"/>
        </w:rPr>
      </w:pPr>
      <w:r w:rsidRPr="004270A8">
        <w:rPr>
          <w:rFonts w:eastAsia="MS Gothic" w:cs="Arial"/>
          <w:szCs w:val="21"/>
        </w:rPr>
        <w:t xml:space="preserve">Phần giải thích này về cách thực hiện tạo môi trường vHILS </w:t>
      </w:r>
      <w:r w:rsidR="00E341D8" w:rsidRPr="004270A8">
        <w:rPr>
          <w:rFonts w:eastAsia="MS Gothic" w:cs="Arial"/>
          <w:szCs w:val="21"/>
        </w:rPr>
        <w:fldChar w:fldCharType="begin"/>
      </w:r>
      <w:r w:rsidR="00E341D8" w:rsidRPr="004270A8">
        <w:rPr>
          <w:rFonts w:cs="Arial"/>
        </w:rPr>
        <w:instrText xml:space="preserve"> XE "</w:instrText>
      </w:r>
      <w:r w:rsidR="00E341D8" w:rsidRPr="004270A8">
        <w:rPr>
          <w:rFonts w:eastAsia="MS Gothic" w:cs="Arial"/>
          <w:szCs w:val="21"/>
        </w:rPr>
        <w:instrText>vHILS environment</w:instrText>
      </w:r>
      <w:r w:rsidR="00E341D8" w:rsidRPr="004270A8">
        <w:rPr>
          <w:rFonts w:cs="Arial"/>
        </w:rPr>
        <w:instrText xml:space="preserve">" </w:instrText>
      </w:r>
      <w:r w:rsidR="00E341D8" w:rsidRPr="004270A8">
        <w:rPr>
          <w:rFonts w:eastAsia="MS Gothic" w:cs="Arial"/>
          <w:szCs w:val="21"/>
        </w:rPr>
        <w:fldChar w:fldCharType="end"/>
      </w:r>
      <w:r w:rsidRPr="004270A8">
        <w:rPr>
          <w:rFonts w:eastAsia="MS Gothic" w:cs="Arial"/>
          <w:szCs w:val="21"/>
        </w:rPr>
        <w:t xml:space="preserve">cần thiết cho </w:t>
      </w:r>
      <w:del w:id="523" w:author="Hiroyasu Nishiumi" w:date="2022-10-20T18:40:00Z">
        <w:r w:rsidRPr="004270A8" w:rsidDel="00D95B1B">
          <w:rPr>
            <w:rFonts w:eastAsia="MS Gothic" w:cs="Arial"/>
            <w:szCs w:val="21"/>
          </w:rPr>
          <w:delText>SPILS</w:delText>
        </w:r>
      </w:del>
      <w:ins w:id="524" w:author="Hiroyasu Nishiumi" w:date="2022-10-20T18:41:00Z">
        <w:r w:rsidR="00D95B1B" w:rsidRPr="004270A8">
          <w:rPr>
            <w:rFonts w:eastAsia="MS Gothic" w:cs="Arial"/>
            <w:szCs w:val="21"/>
          </w:rPr>
          <w:t>vHILS</w:t>
        </w:r>
      </w:ins>
      <w:r w:rsidRPr="004270A8">
        <w:rPr>
          <w:rFonts w:eastAsia="MS Gothic" w:cs="Arial"/>
          <w:szCs w:val="21"/>
        </w:rPr>
        <w:t>.</w:t>
      </w:r>
    </w:p>
    <w:p w14:paraId="5ADF2786" w14:textId="77777777" w:rsidR="00675C0D" w:rsidRPr="004270A8" w:rsidRDefault="00675C0D" w:rsidP="002D3610">
      <w:pPr>
        <w:spacing w:line="360" w:lineRule="auto"/>
        <w:rPr>
          <w:rFonts w:eastAsia="MS Gothic" w:cs="Arial"/>
          <w:szCs w:val="21"/>
        </w:rPr>
      </w:pPr>
    </w:p>
    <w:p w14:paraId="3DFC1686" w14:textId="3D20D2D4" w:rsidR="00675C0D" w:rsidRPr="004270A8" w:rsidRDefault="00675C0D" w:rsidP="002D3610">
      <w:pPr>
        <w:spacing w:line="360" w:lineRule="auto"/>
        <w:rPr>
          <w:rFonts w:eastAsia="MS Gothic" w:cs="Arial"/>
          <w:szCs w:val="21"/>
        </w:rPr>
      </w:pPr>
      <w:r w:rsidRPr="004270A8">
        <w:rPr>
          <w:rFonts w:eastAsia="MS Gothic" w:cs="Arial"/>
          <w:szCs w:val="21"/>
        </w:rPr>
        <w:t xml:space="preserve">ET-VPF cung cấp lệnh sau, lệnh này có thể được sử dụng trong cửa sổ lệnh MATLAB. Lệnh này tự động thực hiện một loạt các thao tác để tạo </w:t>
      </w:r>
      <w:del w:id="525" w:author="Hiroyasu Nishiumi" w:date="2022-10-20T18:40:00Z">
        <w:r w:rsidR="00364611" w:rsidRPr="004270A8" w:rsidDel="00D95B1B">
          <w:rPr>
            <w:rFonts w:eastAsia="MS Gothic" w:cs="Arial"/>
            <w:szCs w:val="21"/>
          </w:rPr>
          <w:delText>SPILS</w:delText>
        </w:r>
      </w:del>
      <w:ins w:id="526" w:author="Hiroyasu Nishiumi" w:date="2022-10-20T18:41:00Z">
        <w:r w:rsidR="00D95B1B" w:rsidRPr="004270A8">
          <w:rPr>
            <w:rFonts w:eastAsia="MS Gothic" w:cs="Arial"/>
            <w:szCs w:val="21"/>
          </w:rPr>
          <w:t>vHILS</w:t>
        </w:r>
      </w:ins>
      <w:r w:rsidRPr="004270A8">
        <w:rPr>
          <w:rFonts w:eastAsia="MS Gothic" w:cs="Arial"/>
          <w:szCs w:val="21"/>
        </w:rPr>
        <w:t>môi trường.</w:t>
      </w:r>
    </w:p>
    <w:p w14:paraId="0AF8DA2A" w14:textId="77777777" w:rsidR="00675C0D" w:rsidRPr="004270A8" w:rsidRDefault="00675C0D" w:rsidP="002D3610">
      <w:pPr>
        <w:spacing w:line="360" w:lineRule="auto"/>
        <w:rPr>
          <w:rFonts w:eastAsia="MS Gothic" w:cs="Arial"/>
          <w:szCs w:val="21"/>
        </w:rPr>
      </w:pPr>
    </w:p>
    <w:p w14:paraId="08F29A82" w14:textId="65EDCB50" w:rsidR="00730408" w:rsidRPr="004270A8" w:rsidRDefault="00730408" w:rsidP="002D3610">
      <w:pPr>
        <w:spacing w:line="360" w:lineRule="auto"/>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3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8 </w:t>
      </w:r>
      <w:r w:rsidR="00117EE9" w:rsidRPr="004270A8">
        <w:rPr>
          <w:rFonts w:eastAsia="MS Gothic" w:cs="Arial"/>
          <w:b/>
          <w:bCs/>
          <w:i/>
          <w:iCs/>
          <w:szCs w:val="21"/>
        </w:rPr>
        <w:fldChar w:fldCharType="end"/>
      </w:r>
      <w:r w:rsidRPr="004270A8">
        <w:rPr>
          <w:rFonts w:eastAsia="MS Gothic" w:cs="Arial"/>
          <w:b/>
          <w:bCs/>
          <w:i/>
          <w:iCs/>
          <w:szCs w:val="21"/>
        </w:rPr>
        <w:t>Lệnh được cung cấp</w:t>
      </w:r>
    </w:p>
    <w:tbl>
      <w:tblPr>
        <w:tblStyle w:val="TableGrid6"/>
        <w:tblW w:w="5000" w:type="pct"/>
        <w:jc w:val="center"/>
        <w:tblLook w:val="04A0" w:firstRow="1" w:lastRow="0" w:firstColumn="1" w:lastColumn="0" w:noHBand="0" w:noVBand="1"/>
      </w:tblPr>
      <w:tblGrid>
        <w:gridCol w:w="2512"/>
        <w:gridCol w:w="7684"/>
      </w:tblGrid>
      <w:tr w:rsidR="00675C0D" w:rsidRPr="004270A8" w14:paraId="2FE8CCE1" w14:textId="77777777" w:rsidTr="00753031">
        <w:trPr>
          <w:jc w:val="center"/>
        </w:trPr>
        <w:tc>
          <w:tcPr>
            <w:tcW w:w="2410" w:type="dxa"/>
            <w:shd w:val="clear" w:color="auto" w:fill="0070C0"/>
          </w:tcPr>
          <w:p w14:paraId="40BC1B16" w14:textId="77777777" w:rsidR="00675C0D" w:rsidRPr="004270A8" w:rsidRDefault="00675C0D" w:rsidP="002D3610">
            <w:pPr>
              <w:spacing w:line="360" w:lineRule="auto"/>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command name</w:t>
            </w:r>
          </w:p>
        </w:tc>
        <w:tc>
          <w:tcPr>
            <w:tcW w:w="7371" w:type="dxa"/>
            <w:shd w:val="clear" w:color="auto" w:fill="0070C0"/>
          </w:tcPr>
          <w:p w14:paraId="0B680086" w14:textId="77777777" w:rsidR="00675C0D" w:rsidRPr="004270A8" w:rsidRDefault="00675C0D" w:rsidP="002D3610">
            <w:pPr>
              <w:spacing w:line="360" w:lineRule="auto"/>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Sự miêu tả</w:t>
            </w:r>
          </w:p>
        </w:tc>
      </w:tr>
      <w:tr w:rsidR="00675C0D" w:rsidRPr="00753031" w14:paraId="4AD82128" w14:textId="77777777" w:rsidTr="00753031">
        <w:trPr>
          <w:jc w:val="center"/>
        </w:trPr>
        <w:tc>
          <w:tcPr>
            <w:tcW w:w="2410" w:type="dxa"/>
            <w:shd w:val="clear" w:color="auto" w:fill="auto"/>
          </w:tcPr>
          <w:p w14:paraId="1108900F" w14:textId="77777777" w:rsidR="00675C0D" w:rsidRPr="00753031" w:rsidRDefault="00675C0D" w:rsidP="00753031">
            <w:pPr>
              <w:spacing w:line="360" w:lineRule="auto"/>
              <w:rPr>
                <w:rFonts w:ascii="Arial" w:eastAsia="MS Gothic" w:hAnsi="Arial" w:cs="Arial"/>
                <w:sz w:val="20"/>
                <w:szCs w:val="20"/>
              </w:rPr>
            </w:pPr>
            <w:r w:rsidRPr="00753031">
              <w:rPr>
                <w:rFonts w:ascii="Arial" w:eastAsia="MS Gothic" w:hAnsi="Arial" w:cs="Arial"/>
                <w:sz w:val="20"/>
                <w:szCs w:val="20"/>
              </w:rPr>
              <w:t>run_vlab</w:t>
            </w:r>
          </w:p>
        </w:tc>
        <w:tc>
          <w:tcPr>
            <w:tcW w:w="7371" w:type="dxa"/>
          </w:tcPr>
          <w:p w14:paraId="108B4B65" w14:textId="09D2ECDC" w:rsidR="00675C0D" w:rsidRPr="00753031" w:rsidRDefault="00675C0D" w:rsidP="00753031">
            <w:pPr>
              <w:spacing w:line="360" w:lineRule="auto"/>
              <w:rPr>
                <w:rFonts w:ascii="Arial" w:eastAsia="MS Gothic" w:hAnsi="Arial" w:cs="Arial"/>
                <w:sz w:val="20"/>
                <w:szCs w:val="20"/>
              </w:rPr>
            </w:pPr>
            <w:r w:rsidRPr="00753031">
              <w:rPr>
                <w:rFonts w:ascii="Arial" w:eastAsia="MS Gothic" w:hAnsi="Arial" w:cs="Arial"/>
                <w:sz w:val="20"/>
                <w:szCs w:val="20"/>
              </w:rPr>
              <w:t xml:space="preserve">Tạo </w:t>
            </w:r>
            <w:del w:id="527" w:author="Hiroyasu Nishiumi" w:date="2022-10-20T18:40:00Z">
              <w:r w:rsidR="00364611" w:rsidRPr="00753031" w:rsidDel="00D95B1B">
                <w:rPr>
                  <w:rFonts w:ascii="Arial" w:eastAsia="MS Gothic" w:hAnsi="Arial" w:cs="Arial"/>
                  <w:sz w:val="20"/>
                  <w:szCs w:val="20"/>
                </w:rPr>
                <w:delText>SPILS</w:delText>
              </w:r>
            </w:del>
            <w:ins w:id="528" w:author="Hiroyasu Nishiumi" w:date="2022-10-20T18:41:00Z">
              <w:r w:rsidR="00D95B1B" w:rsidRPr="00753031">
                <w:rPr>
                  <w:rFonts w:ascii="Arial" w:eastAsia="MS Gothic" w:hAnsi="Arial" w:cs="Arial"/>
                  <w:sz w:val="20"/>
                  <w:szCs w:val="20"/>
                </w:rPr>
                <w:t>vHILS</w:t>
              </w:r>
            </w:ins>
            <w:r w:rsidRPr="00753031">
              <w:rPr>
                <w:rFonts w:ascii="Arial" w:eastAsia="MS Gothic" w:hAnsi="Arial" w:cs="Arial"/>
                <w:sz w:val="20"/>
                <w:szCs w:val="20"/>
              </w:rPr>
              <w:t xml:space="preserve">môi trường và thực thi </w:t>
            </w:r>
            <w:del w:id="529" w:author="Hiroyasu Nishiumi" w:date="2022-10-20T18:40:00Z">
              <w:r w:rsidRPr="00753031" w:rsidDel="00D95B1B">
                <w:rPr>
                  <w:rFonts w:ascii="Arial" w:eastAsia="MS Gothic" w:hAnsi="Arial" w:cs="Arial"/>
                  <w:sz w:val="20"/>
                  <w:szCs w:val="20"/>
                </w:rPr>
                <w:delText>SPILS</w:delText>
              </w:r>
            </w:del>
            <w:ins w:id="530" w:author="Hiroyasu Nishiumi" w:date="2022-10-20T18:41:00Z">
              <w:r w:rsidR="00D95B1B" w:rsidRPr="00753031">
                <w:rPr>
                  <w:rFonts w:ascii="Arial" w:eastAsia="MS Gothic" w:hAnsi="Arial" w:cs="Arial"/>
                  <w:sz w:val="20"/>
                  <w:szCs w:val="20"/>
                </w:rPr>
                <w:t>vHILS</w:t>
              </w:r>
            </w:ins>
            <w:r w:rsidRPr="00753031">
              <w:rPr>
                <w:rFonts w:ascii="Arial" w:eastAsia="MS Gothic" w:hAnsi="Arial" w:cs="Arial"/>
                <w:sz w:val="20"/>
                <w:szCs w:val="20"/>
              </w:rPr>
              <w:t>tự động</w:t>
            </w:r>
          </w:p>
        </w:tc>
      </w:tr>
    </w:tbl>
    <w:p w14:paraId="607CCF99" w14:textId="77777777" w:rsidR="00675C0D" w:rsidRPr="00753031" w:rsidRDefault="00675C0D" w:rsidP="00753031">
      <w:pPr>
        <w:spacing w:line="360" w:lineRule="auto"/>
        <w:rPr>
          <w:rFonts w:eastAsia="MS Gothic" w:cs="Arial"/>
          <w:sz w:val="20"/>
        </w:rPr>
      </w:pPr>
    </w:p>
    <w:p w14:paraId="2F351925" w14:textId="2D730488" w:rsidR="00675C0D" w:rsidRPr="00753031" w:rsidRDefault="00675C0D" w:rsidP="00753031">
      <w:pPr>
        <w:pStyle w:val="ListParagraph"/>
        <w:numPr>
          <w:ilvl w:val="0"/>
          <w:numId w:val="65"/>
        </w:numPr>
        <w:spacing w:line="360" w:lineRule="auto"/>
        <w:ind w:leftChars="0"/>
        <w:contextualSpacing/>
        <w:rPr>
          <w:rFonts w:eastAsia="MS Gothic" w:cs="Arial"/>
          <w:sz w:val="20"/>
        </w:rPr>
      </w:pPr>
      <w:r w:rsidRPr="00753031">
        <w:rPr>
          <w:rFonts w:eastAsia="MS Gothic" w:cs="Arial"/>
          <w:sz w:val="20"/>
        </w:rPr>
        <w:t>Chọn mục tạo mã trên mô hình.</w:t>
      </w:r>
    </w:p>
    <w:p w14:paraId="09E25BBC" w14:textId="449EE938" w:rsidR="00675C0D" w:rsidRPr="00753031" w:rsidRDefault="00675C0D" w:rsidP="00753031">
      <w:pPr>
        <w:numPr>
          <w:ilvl w:val="0"/>
          <w:numId w:val="65"/>
        </w:numPr>
        <w:spacing w:line="360" w:lineRule="auto"/>
        <w:contextualSpacing/>
        <w:rPr>
          <w:rFonts w:eastAsia="MS Gothic" w:cs="Arial"/>
          <w:sz w:val="20"/>
        </w:rPr>
      </w:pPr>
      <w:r w:rsidRPr="00753031">
        <w:rPr>
          <w:rFonts w:eastAsia="MS Gothic" w:cs="Arial"/>
          <w:sz w:val="20"/>
        </w:rPr>
        <w:t xml:space="preserve">Thực hiện tạo </w:t>
      </w:r>
      <w:del w:id="531" w:author="Hiroyasu Nishiumi" w:date="2022-10-20T18:40:00Z">
        <w:r w:rsidR="00364611" w:rsidRPr="00753031" w:rsidDel="00D95B1B">
          <w:rPr>
            <w:rFonts w:eastAsia="MS Gothic" w:cs="Arial"/>
            <w:sz w:val="20"/>
          </w:rPr>
          <w:delText>SPILS</w:delText>
        </w:r>
      </w:del>
      <w:ins w:id="532" w:author="Hiroyasu Nishiumi" w:date="2022-10-20T18:41:00Z">
        <w:r w:rsidR="00D95B1B" w:rsidRPr="00753031">
          <w:rPr>
            <w:rFonts w:eastAsia="MS Gothic" w:cs="Arial"/>
            <w:sz w:val="20"/>
          </w:rPr>
          <w:t>vHILS</w:t>
        </w:r>
      </w:ins>
      <w:r w:rsidRPr="00753031">
        <w:rPr>
          <w:rFonts w:eastAsia="MS Gothic" w:cs="Arial"/>
          <w:sz w:val="20"/>
        </w:rPr>
        <w:t>môi trường bằng cách nhập lệnh được cung cấp trong cửa sổ lệnh MATLAB, sử dụng cú pháp sau.</w:t>
      </w:r>
    </w:p>
    <w:p w14:paraId="12A87ED8" w14:textId="2B7FF2B1" w:rsidR="00675C0D" w:rsidRPr="00753031" w:rsidRDefault="00675C0D" w:rsidP="00753031">
      <w:pPr>
        <w:spacing w:line="360" w:lineRule="auto"/>
        <w:ind w:left="720"/>
        <w:contextualSpacing/>
        <w:rPr>
          <w:rFonts w:eastAsia="MS Gothic" w:cs="Arial"/>
          <w:sz w:val="20"/>
        </w:rPr>
      </w:pPr>
      <w:r w:rsidRPr="00753031">
        <w:rPr>
          <w:rFonts w:eastAsia="MS Gothic" w:cs="Arial"/>
          <w:sz w:val="20"/>
        </w:rPr>
        <w:t>Tại đây "&gt;&gt;" biểu thị dấu nhắc lệnh và "[Enter]" biểu thị mục nhập của phím Enter.</w:t>
      </w:r>
    </w:p>
    <w:p w14:paraId="668E492A" w14:textId="77777777" w:rsidR="00800FC8" w:rsidRPr="00753031" w:rsidRDefault="00800FC8" w:rsidP="00753031">
      <w:pPr>
        <w:spacing w:line="360" w:lineRule="auto"/>
        <w:ind w:left="720"/>
        <w:contextualSpacing/>
        <w:rPr>
          <w:rFonts w:eastAsia="MS Gothic" w:cs="Arial"/>
          <w:sz w:val="20"/>
        </w:rPr>
      </w:pPr>
    </w:p>
    <w:p w14:paraId="6516F2D8" w14:textId="77777777" w:rsidR="00675C0D" w:rsidRPr="00753031" w:rsidRDefault="00675C0D" w:rsidP="00753031">
      <w:pPr>
        <w:spacing w:line="360" w:lineRule="auto"/>
        <w:ind w:leftChars="850" w:left="1785" w:firstLine="1"/>
        <w:rPr>
          <w:rFonts w:eastAsia="MS Gothic" w:cs="Arial"/>
          <w:sz w:val="20"/>
        </w:rPr>
      </w:pPr>
      <w:r w:rsidRPr="00753031">
        <w:rPr>
          <w:rFonts w:eastAsia="MS Gothic" w:cs="Arial"/>
          <w:noProof/>
          <w:sz w:val="20"/>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7"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753031" w:rsidRDefault="00675C0D" w:rsidP="00753031">
      <w:pPr>
        <w:spacing w:line="360" w:lineRule="auto"/>
        <w:ind w:leftChars="850" w:left="1785" w:firstLine="1"/>
        <w:rPr>
          <w:rFonts w:eastAsia="MS Gothic" w:cs="Arial"/>
          <w:sz w:val="20"/>
        </w:rPr>
      </w:pPr>
    </w:p>
    <w:p w14:paraId="0E7E42A2" w14:textId="77777777" w:rsidR="00675C0D" w:rsidRPr="00753031" w:rsidRDefault="00675C0D" w:rsidP="00753031">
      <w:pPr>
        <w:spacing w:line="360" w:lineRule="auto"/>
        <w:ind w:left="720"/>
        <w:contextualSpacing/>
        <w:rPr>
          <w:rFonts w:eastAsia="MS Gothic" w:cs="Arial"/>
          <w:sz w:val="20"/>
        </w:rPr>
      </w:pPr>
    </w:p>
    <w:p w14:paraId="1CCEFC1F" w14:textId="77777777" w:rsidR="00675C0D" w:rsidRPr="00753031" w:rsidRDefault="00675C0D" w:rsidP="00753031">
      <w:pPr>
        <w:spacing w:line="360" w:lineRule="auto"/>
        <w:rPr>
          <w:rFonts w:eastAsia="MS Gothic" w:cs="Arial"/>
          <w:sz w:val="20"/>
        </w:rPr>
      </w:pPr>
    </w:p>
    <w:p w14:paraId="4BAAFEBD" w14:textId="4EB57E46" w:rsidR="00675C0D" w:rsidRPr="00753031" w:rsidRDefault="00675C0D" w:rsidP="00753031">
      <w:pPr>
        <w:pStyle w:val="ListParagraph"/>
        <w:numPr>
          <w:ilvl w:val="0"/>
          <w:numId w:val="65"/>
        </w:numPr>
        <w:spacing w:line="360" w:lineRule="auto"/>
        <w:ind w:leftChars="0"/>
        <w:contextualSpacing/>
        <w:rPr>
          <w:rFonts w:eastAsia="MS Gothic" w:cs="Arial"/>
          <w:sz w:val="20"/>
        </w:rPr>
      </w:pPr>
      <w:r w:rsidRPr="00753031">
        <w:rPr>
          <w:rFonts w:eastAsia="MS Gothic" w:cs="Arial"/>
          <w:sz w:val="20"/>
        </w:rPr>
        <w:t xml:space="preserve">Sau khi thực hiện lệnh “ </w:t>
      </w:r>
      <w:r w:rsidRPr="00753031">
        <w:rPr>
          <w:rFonts w:eastAsia="MS Gothic" w:cs="Arial"/>
          <w:b/>
          <w:bCs/>
          <w:sz w:val="20"/>
        </w:rPr>
        <w:t xml:space="preserve">run_vlab </w:t>
      </w:r>
      <w:r w:rsidRPr="00753031">
        <w:rPr>
          <w:rFonts w:eastAsia="MS Gothic" w:cs="Arial"/>
          <w:sz w:val="20"/>
        </w:rPr>
        <w:t>”, thư mục SC_project sẽ được tạo. Và một hộp thông báo được hiển thị để thông báo cho người dùng về đường dẫn đầy đủ của SC_project.</w:t>
      </w:r>
    </w:p>
    <w:p w14:paraId="580F7705" w14:textId="77777777" w:rsidR="00B3693B" w:rsidRPr="00753031" w:rsidRDefault="00B3693B" w:rsidP="00753031">
      <w:pPr>
        <w:spacing w:line="360" w:lineRule="auto"/>
        <w:rPr>
          <w:rFonts w:eastAsia="MS Gothic" w:cs="Arial"/>
          <w:sz w:val="20"/>
        </w:rPr>
      </w:pPr>
    </w:p>
    <w:p w14:paraId="79FB6B74" w14:textId="51C11846" w:rsidR="00675C0D" w:rsidRPr="00753031" w:rsidRDefault="00B3693B" w:rsidP="00753031">
      <w:pPr>
        <w:spacing w:line="360" w:lineRule="auto"/>
        <w:ind w:left="1700" w:hanging="849"/>
        <w:rPr>
          <w:rFonts w:eastAsia="MS Gothic" w:cs="Arial"/>
          <w:sz w:val="20"/>
        </w:rPr>
      </w:pPr>
      <w:r w:rsidRPr="00753031">
        <w:rPr>
          <w:rFonts w:eastAsia="MS Gothic" w:cs="Arial"/>
          <w:sz w:val="20"/>
        </w:rPr>
        <w:t xml:space="preserve">Lưu ý </w:t>
      </w:r>
      <w:r w:rsidRPr="00753031">
        <w:rPr>
          <w:rFonts w:eastAsia="MS Gothic" w:cs="Arial"/>
          <w:sz w:val="20"/>
        </w:rPr>
        <w:tab/>
      </w:r>
      <w:commentRangeStart w:id="533"/>
      <w:r w:rsidRPr="00753031">
        <w:rPr>
          <w:rFonts w:eastAsia="MS Gothic" w:cs="Arial"/>
          <w:sz w:val="20"/>
        </w:rPr>
        <w:t xml:space="preserve">Nếu sử dụng dòng thiết bị RH850/U2C, hộp thông báo này sẽ không hiển thị và không thực hiện tính năng thi được mô tả trong phần </w:t>
      </w:r>
      <w:r w:rsidRPr="00753031">
        <w:rPr>
          <w:rFonts w:eastAsia="MS Gothic" w:cs="Arial"/>
          <w:b/>
          <w:bCs/>
          <w:sz w:val="20"/>
        </w:rPr>
        <w:fldChar w:fldCharType="begin"/>
      </w:r>
      <w:r w:rsidRPr="00753031">
        <w:rPr>
          <w:rFonts w:eastAsia="MS Gothic" w:cs="Arial"/>
          <w:b/>
          <w:bCs/>
          <w:sz w:val="20"/>
        </w:rPr>
        <w:instrText xml:space="preserve"> REF _Ref95122765 \h  \* MERGEFORMAT </w:instrText>
      </w:r>
      <w:r w:rsidRPr="00753031">
        <w:rPr>
          <w:rFonts w:eastAsia="MS Gothic" w:cs="Arial"/>
          <w:b/>
          <w:bCs/>
          <w:sz w:val="20"/>
        </w:rPr>
      </w:r>
      <w:r w:rsidRPr="00753031">
        <w:rPr>
          <w:rFonts w:eastAsia="MS Gothic" w:cs="Arial"/>
          <w:b/>
          <w:bCs/>
          <w:sz w:val="20"/>
        </w:rPr>
        <w:fldChar w:fldCharType="separate"/>
      </w:r>
      <w:r w:rsidR="00C36135" w:rsidRPr="00753031">
        <w:rPr>
          <w:rFonts w:cs="Arial"/>
          <w:b/>
          <w:bCs/>
          <w:sz w:val="20"/>
        </w:rPr>
        <w:t xml:space="preserve">3.3.3.1 Tạo mã nguồn của thiết bị ngoại vi bằng SC </w:t>
      </w:r>
      <w:r w:rsidRPr="00753031">
        <w:rPr>
          <w:rFonts w:eastAsia="MS Gothic" w:cs="Arial"/>
          <w:b/>
          <w:bCs/>
          <w:sz w:val="20"/>
        </w:rPr>
        <w:fldChar w:fldCharType="end"/>
      </w:r>
      <w:r w:rsidRPr="00753031">
        <w:rPr>
          <w:rFonts w:eastAsia="MS Gothic" w:cs="Arial"/>
          <w:sz w:val="20"/>
        </w:rPr>
        <w:t>.</w:t>
      </w:r>
      <w:commentRangeEnd w:id="533"/>
      <w:r w:rsidRPr="00753031">
        <w:rPr>
          <w:rStyle w:val="CommentReference"/>
          <w:rFonts w:cs="Arial"/>
          <w:sz w:val="20"/>
        </w:rPr>
        <w:commentReference w:id="533"/>
      </w:r>
      <w:bookmarkStart w:id="534" w:name="V10000_Req_03_009"/>
      <w:bookmarkEnd w:id="534"/>
    </w:p>
    <w:p w14:paraId="4EE84F62" w14:textId="77777777" w:rsidR="00B3693B" w:rsidRPr="004270A8" w:rsidRDefault="00B3693B" w:rsidP="002D3610">
      <w:pPr>
        <w:spacing w:line="360" w:lineRule="auto"/>
        <w:rPr>
          <w:rFonts w:eastAsia="MS Gothic" w:cs="Arial"/>
          <w:szCs w:val="21"/>
        </w:rPr>
      </w:pPr>
    </w:p>
    <w:p w14:paraId="3D563654" w14:textId="77777777" w:rsidR="00675C0D" w:rsidRPr="004270A8" w:rsidRDefault="00675C0D" w:rsidP="002D3610">
      <w:pPr>
        <w:spacing w:line="360" w:lineRule="auto"/>
        <w:jc w:val="center"/>
        <w:rPr>
          <w:rFonts w:eastAsia="MS Gothic" w:cs="Arial"/>
          <w:szCs w:val="21"/>
        </w:rPr>
      </w:pPr>
      <w:r w:rsidRPr="004270A8">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4270A8" w:rsidRDefault="00675C0D" w:rsidP="002D3610">
      <w:pPr>
        <w:spacing w:line="360" w:lineRule="auto"/>
        <w:jc w:val="center"/>
        <w:rPr>
          <w:rFonts w:eastAsia="MS Gothic" w:cs="Arial"/>
          <w:szCs w:val="21"/>
        </w:rPr>
      </w:pPr>
    </w:p>
    <w:p w14:paraId="33FF3DF5" w14:textId="0FBE3995" w:rsidR="005173AE" w:rsidRPr="004270A8" w:rsidRDefault="005173AE" w:rsidP="002D3610">
      <w:pPr>
        <w:spacing w:after="200" w:line="360" w:lineRule="auto"/>
        <w:jc w:val="center"/>
        <w:rPr>
          <w:rFonts w:eastAsia="MS Gothic" w:cs="Arial"/>
          <w:b/>
          <w:bCs/>
          <w:i/>
          <w:iCs/>
          <w:szCs w:val="21"/>
        </w:rPr>
      </w:pPr>
      <w:bookmarkStart w:id="535" w:name="_Ref494809088"/>
      <w:bookmarkStart w:id="536" w:name="_Ref536545143"/>
      <w:bookmarkStart w:id="537" w:name="_Toc528833010"/>
      <w:bookmarkStart w:id="538" w:name="_Ref531940762"/>
      <w:bookmarkStart w:id="539" w:name="_Toc51330653"/>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27 </w:t>
      </w:r>
      <w:r w:rsidR="00582BBD">
        <w:rPr>
          <w:rFonts w:eastAsia="MS Gothic" w:cs="Arial"/>
          <w:b/>
          <w:bCs/>
          <w:i/>
          <w:iCs/>
          <w:szCs w:val="21"/>
        </w:rPr>
        <w:fldChar w:fldCharType="end"/>
      </w:r>
      <w:r w:rsidRPr="004270A8">
        <w:rPr>
          <w:rFonts w:eastAsia="MS Gothic" w:cs="Arial"/>
          <w:b/>
          <w:bCs/>
          <w:i/>
          <w:iCs/>
          <w:szCs w:val="21"/>
        </w:rPr>
        <w:t>Hộp thông báo đường dẫn đầy đủ của SC_project</w:t>
      </w:r>
    </w:p>
    <w:p w14:paraId="266283E6" w14:textId="347FF4E8" w:rsidR="00B3693B" w:rsidRPr="004270A8" w:rsidRDefault="00B3693B" w:rsidP="002D3610">
      <w:pPr>
        <w:spacing w:after="200" w:line="360" w:lineRule="auto"/>
        <w:jc w:val="center"/>
        <w:rPr>
          <w:rFonts w:eastAsia="MS Gothic" w:cs="Arial"/>
          <w:b/>
          <w:bCs/>
          <w:i/>
          <w:iCs/>
          <w:szCs w:val="21"/>
        </w:rPr>
      </w:pPr>
      <w:r w:rsidRPr="004270A8">
        <w:rPr>
          <w:rFonts w:eastAsia="MS Gothic" w:cs="Arial"/>
          <w:b/>
          <w:bCs/>
          <w:i/>
          <w:iCs/>
          <w:szCs w:val="21"/>
        </w:rPr>
        <w:br w:type="page"/>
      </w:r>
    </w:p>
    <w:p w14:paraId="2E93A71C" w14:textId="4CA676DC" w:rsidR="003E21A2" w:rsidRPr="004270A8" w:rsidRDefault="006855D8" w:rsidP="00753031">
      <w:pPr>
        <w:pStyle w:val="Heading4"/>
        <w:spacing w:line="360" w:lineRule="auto"/>
        <w:ind w:leftChars="0" w:left="0"/>
        <w:rPr>
          <w:rFonts w:cs="Arial"/>
          <w:szCs w:val="21"/>
        </w:rPr>
      </w:pPr>
      <w:bookmarkStart w:id="540" w:name="_Ref95122765"/>
      <w:r w:rsidRPr="004270A8">
        <w:rPr>
          <w:rFonts w:cs="Arial"/>
          <w:szCs w:val="21"/>
        </w:rPr>
        <w:lastRenderedPageBreak/>
        <w:t>3 .3.3.1 Tạo mã nguồn của thiết bị ngoại vi bằng SC</w:t>
      </w:r>
      <w:bookmarkEnd w:id="540"/>
    </w:p>
    <w:p w14:paraId="0361911B" w14:textId="37992423" w:rsidR="003E21A2" w:rsidRPr="004270A8" w:rsidRDefault="003E21A2" w:rsidP="00753031">
      <w:pPr>
        <w:numPr>
          <w:ilvl w:val="0"/>
          <w:numId w:val="66"/>
        </w:numPr>
        <w:spacing w:before="240" w:line="360" w:lineRule="auto"/>
        <w:contextualSpacing/>
        <w:rPr>
          <w:rFonts w:eastAsia="MS Gothic" w:cs="Arial"/>
          <w:szCs w:val="21"/>
        </w:rPr>
      </w:pPr>
      <w:r w:rsidRPr="004270A8">
        <w:rPr>
          <w:rFonts w:eastAsia="MS Gothic" w:cs="Arial"/>
          <w:szCs w:val="21"/>
        </w:rPr>
        <w:t xml:space="preserve">Sau đó, cửa sổ SC sẽ được hiển thị. Người dùng có thể định cấu hình cài đặt chi tiết và tạo mã nguồn của thiết bị ngoại vi </w:t>
      </w:r>
      <w:r w:rsidR="00A92D49" w:rsidRPr="004270A8">
        <w:rPr>
          <w:rFonts w:eastAsia="MS Gothic" w:cs="Arial"/>
          <w:szCs w:val="21"/>
        </w:rPr>
        <w:fldChar w:fldCharType="begin"/>
      </w:r>
      <w:r w:rsidR="00A92D49" w:rsidRPr="004270A8">
        <w:rPr>
          <w:rFonts w:cs="Arial"/>
        </w:rPr>
        <w:instrText xml:space="preserve"> XE "</w:instrText>
      </w:r>
      <w:r w:rsidR="00A92D49" w:rsidRPr="004270A8">
        <w:rPr>
          <w:rFonts w:eastAsia="MS Gothic" w:cs="Arial"/>
          <w:szCs w:val="21"/>
        </w:rPr>
        <w:instrText>peripherals’ source code</w:instrText>
      </w:r>
      <w:r w:rsidR="00A92D49" w:rsidRPr="004270A8">
        <w:rPr>
          <w:rFonts w:cs="Arial"/>
        </w:rPr>
        <w:instrText xml:space="preserve">" </w:instrText>
      </w:r>
      <w:r w:rsidR="00A92D49" w:rsidRPr="004270A8">
        <w:rPr>
          <w:rFonts w:eastAsia="MS Gothic" w:cs="Arial"/>
          <w:szCs w:val="21"/>
        </w:rPr>
        <w:fldChar w:fldCharType="end"/>
      </w:r>
      <w:r w:rsidRPr="004270A8">
        <w:rPr>
          <w:rFonts w:eastAsia="MS Gothic" w:cs="Arial"/>
          <w:szCs w:val="21"/>
        </w:rPr>
        <w:t>như sau:</w:t>
      </w:r>
    </w:p>
    <w:p w14:paraId="51086EAE" w14:textId="77777777" w:rsidR="003E21A2" w:rsidRPr="004270A8" w:rsidRDefault="003E21A2" w:rsidP="00753031">
      <w:pPr>
        <w:numPr>
          <w:ilvl w:val="0"/>
          <w:numId w:val="20"/>
        </w:numPr>
        <w:spacing w:line="360" w:lineRule="auto"/>
        <w:contextualSpacing/>
        <w:rPr>
          <w:rFonts w:eastAsia="MS Gothic" w:cs="Arial"/>
          <w:szCs w:val="21"/>
        </w:rPr>
      </w:pPr>
      <w:r w:rsidRPr="004270A8">
        <w:rPr>
          <w:rFonts w:eastAsia="MS Gothic" w:cs="Arial"/>
          <w:b/>
          <w:bCs/>
          <w:szCs w:val="21"/>
        </w:rPr>
        <w:t xml:space="preserve">Bước 1: </w:t>
      </w:r>
      <w:r w:rsidRPr="004270A8">
        <w:rPr>
          <w:rFonts w:eastAsia="MS Gothic" w:cs="Arial"/>
          <w:szCs w:val="21"/>
        </w:rPr>
        <w:t>Chọn [Tệp cấu hình mới] hoặc [Tệp] -&gt; [Mới…] để tạo dự án SC mới.</w:t>
      </w:r>
    </w:p>
    <w:p w14:paraId="4B8AFA0D" w14:textId="77777777" w:rsidR="003E21A2" w:rsidRPr="004270A8" w:rsidRDefault="003E21A2" w:rsidP="00753031">
      <w:pPr>
        <w:spacing w:line="360" w:lineRule="auto"/>
        <w:rPr>
          <w:rFonts w:eastAsia="MS Gothic" w:cs="Arial"/>
          <w:szCs w:val="21"/>
        </w:rPr>
      </w:pPr>
    </w:p>
    <w:p w14:paraId="2DA7B3B1" w14:textId="4FC6AEBE" w:rsidR="003E21A2" w:rsidRPr="004270A8" w:rsidRDefault="003E21A2" w:rsidP="00753031">
      <w:pPr>
        <w:spacing w:line="360" w:lineRule="auto"/>
        <w:jc w:val="center"/>
        <w:rPr>
          <w:rFonts w:eastAsia="MS Gothic" w:cs="Arial"/>
          <w:szCs w:val="21"/>
        </w:rPr>
      </w:pPr>
      <w:r w:rsidRPr="004270A8">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3"/>
                    <a:stretch>
                      <a:fillRect/>
                    </a:stretch>
                  </pic:blipFill>
                  <pic:spPr>
                    <a:xfrm>
                      <a:off x="0" y="0"/>
                      <a:ext cx="5271960" cy="1602842"/>
                    </a:xfrm>
                    <a:prstGeom prst="rect">
                      <a:avLst/>
                    </a:prstGeom>
                  </pic:spPr>
                </pic:pic>
              </a:graphicData>
            </a:graphic>
          </wp:inline>
        </w:drawing>
      </w:r>
    </w:p>
    <w:p w14:paraId="142A8FD5" w14:textId="77777777" w:rsidR="0001051F" w:rsidRPr="004270A8" w:rsidRDefault="0001051F" w:rsidP="00753031">
      <w:pPr>
        <w:spacing w:line="360" w:lineRule="auto"/>
        <w:jc w:val="center"/>
        <w:rPr>
          <w:rFonts w:eastAsia="MS Gothic" w:cs="Arial"/>
          <w:szCs w:val="21"/>
        </w:rPr>
      </w:pPr>
    </w:p>
    <w:p w14:paraId="15A56784" w14:textId="03DCDFDE" w:rsidR="003E21A2" w:rsidRPr="004270A8" w:rsidRDefault="00A0501E" w:rsidP="00753031">
      <w:pPr>
        <w:spacing w:after="200" w:line="360" w:lineRule="auto"/>
        <w:jc w:val="center"/>
        <w:rPr>
          <w:rFonts w:eastAsia="MS Gothic" w:cs="Arial"/>
          <w:b/>
          <w:bCs/>
          <w:i/>
          <w:iCs/>
          <w:szCs w:val="21"/>
        </w:rPr>
      </w:pPr>
      <w:bookmarkStart w:id="541" w:name="_Hlk95031345"/>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28 </w:t>
      </w:r>
      <w:r w:rsidR="00582BBD">
        <w:rPr>
          <w:rFonts w:eastAsia="MS Gothic" w:cs="Arial"/>
          <w:b/>
          <w:bCs/>
          <w:i/>
          <w:iCs/>
          <w:szCs w:val="21"/>
        </w:rPr>
        <w:fldChar w:fldCharType="end"/>
      </w:r>
      <w:r w:rsidRPr="004270A8">
        <w:rPr>
          <w:rFonts w:eastAsia="MS Gothic" w:cs="Arial"/>
          <w:b/>
          <w:bCs/>
          <w:i/>
          <w:iCs/>
          <w:szCs w:val="21"/>
        </w:rPr>
        <w:t>Tạo dự án SC mới</w:t>
      </w:r>
      <w:bookmarkEnd w:id="541"/>
    </w:p>
    <w:p w14:paraId="3AB8CA1B" w14:textId="323E6432" w:rsidR="00834970" w:rsidRPr="004270A8" w:rsidRDefault="00834970" w:rsidP="00753031">
      <w:pPr>
        <w:widowControl/>
        <w:spacing w:line="360" w:lineRule="auto"/>
        <w:jc w:val="left"/>
        <w:rPr>
          <w:rFonts w:eastAsia="MS Gothic" w:cs="Arial"/>
          <w:b/>
          <w:bCs/>
          <w:szCs w:val="21"/>
        </w:rPr>
      </w:pPr>
    </w:p>
    <w:p w14:paraId="3E25F051" w14:textId="32066761" w:rsidR="003E21A2" w:rsidRPr="004270A8" w:rsidRDefault="003E21A2" w:rsidP="00753031">
      <w:pPr>
        <w:numPr>
          <w:ilvl w:val="0"/>
          <w:numId w:val="20"/>
        </w:numPr>
        <w:spacing w:line="360" w:lineRule="auto"/>
        <w:contextualSpacing/>
        <w:rPr>
          <w:rFonts w:eastAsia="MS Gothic" w:cs="Arial"/>
          <w:szCs w:val="21"/>
        </w:rPr>
      </w:pPr>
      <w:r w:rsidRPr="004270A8">
        <w:rPr>
          <w:rFonts w:eastAsia="MS Gothic" w:cs="Arial"/>
          <w:b/>
          <w:bCs/>
          <w:szCs w:val="21"/>
        </w:rPr>
        <w:t xml:space="preserve">Bước 2: </w:t>
      </w:r>
      <w:r w:rsidRPr="004270A8">
        <w:rPr>
          <w:rFonts w:eastAsia="MS Gothic" w:cs="Arial"/>
          <w:szCs w:val="21"/>
        </w:rPr>
        <w:t>Chọn cài đặt nền tảng và chuỗi công cụ:</w:t>
      </w:r>
    </w:p>
    <w:p w14:paraId="4265E5A2" w14:textId="53ACF130" w:rsidR="00751A28" w:rsidRPr="004270A8" w:rsidRDefault="00751A28" w:rsidP="00753031">
      <w:pPr>
        <w:pStyle w:val="ListParagraph"/>
        <w:numPr>
          <w:ilvl w:val="0"/>
          <w:numId w:val="70"/>
        </w:numPr>
        <w:spacing w:line="360" w:lineRule="auto"/>
        <w:ind w:leftChars="0" w:left="1418"/>
        <w:contextualSpacing/>
        <w:rPr>
          <w:rFonts w:cs="Arial"/>
          <w:szCs w:val="21"/>
        </w:rPr>
      </w:pPr>
      <w:r w:rsidRPr="004270A8">
        <w:rPr>
          <w:rFonts w:cs="Arial"/>
          <w:szCs w:val="21"/>
        </w:rPr>
        <w:t xml:space="preserve">Chọn tên thiết bị khi cài đặt [Thiết bị] </w:t>
      </w:r>
      <w:r w:rsidRPr="004270A8">
        <w:rPr>
          <w:rFonts w:cs="Arial"/>
          <w:b/>
          <w:bCs/>
          <w:szCs w:val="21"/>
        </w:rPr>
        <w:t xml:space="preserve">(1)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dòng thiết bị RH850/F1KM được hỗ trợ).</w:t>
      </w:r>
    </w:p>
    <w:p w14:paraId="5A2742EE" w14:textId="77777777" w:rsidR="00751A28" w:rsidRPr="004270A8" w:rsidRDefault="00751A28" w:rsidP="00753031">
      <w:pPr>
        <w:pStyle w:val="ListParagraph"/>
        <w:numPr>
          <w:ilvl w:val="0"/>
          <w:numId w:val="70"/>
        </w:numPr>
        <w:spacing w:line="360" w:lineRule="auto"/>
        <w:ind w:leftChars="0" w:left="1418"/>
        <w:contextualSpacing/>
        <w:rPr>
          <w:rFonts w:cs="Arial"/>
          <w:szCs w:val="21"/>
        </w:rPr>
      </w:pPr>
      <w:r w:rsidRPr="004270A8">
        <w:rPr>
          <w:rFonts w:cs="Arial"/>
          <w:szCs w:val="21"/>
        </w:rPr>
        <w:t xml:space="preserve">Chọn loại chuỗi công cụ khi cài đặt [Chuỗi công cụ] </w:t>
      </w:r>
      <w:r w:rsidRPr="004270A8">
        <w:rPr>
          <w:rFonts w:cs="Arial"/>
          <w:b/>
          <w:bCs/>
          <w:szCs w:val="21"/>
        </w:rPr>
        <w:t xml:space="preserve">(2)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các chuỗi công cụ của Renesas được hỗ trợ).</w:t>
      </w:r>
    </w:p>
    <w:p w14:paraId="2F3F7E73" w14:textId="77777777" w:rsidR="00751A28" w:rsidRPr="004270A8" w:rsidRDefault="00751A28" w:rsidP="00753031">
      <w:pPr>
        <w:pStyle w:val="ListParagraph"/>
        <w:numPr>
          <w:ilvl w:val="0"/>
          <w:numId w:val="70"/>
        </w:numPr>
        <w:spacing w:line="360" w:lineRule="auto"/>
        <w:ind w:leftChars="0" w:left="1418"/>
        <w:contextualSpacing/>
        <w:rPr>
          <w:rFonts w:cs="Arial"/>
          <w:szCs w:val="21"/>
        </w:rPr>
      </w:pPr>
      <w:r w:rsidRPr="004270A8">
        <w:rPr>
          <w:rFonts w:cs="Arial"/>
          <w:szCs w:val="21"/>
        </w:rPr>
        <w:t xml:space="preserve">Điền vào [Tên tệp] và chọn cài đặt [Vị trí] </w:t>
      </w:r>
      <w:r w:rsidRPr="004270A8">
        <w:rPr>
          <w:rFonts w:cs="Arial"/>
          <w:b/>
          <w:bCs/>
          <w:szCs w:val="21"/>
        </w:rPr>
        <w:t xml:space="preserve">(3) </w:t>
      </w:r>
      <w:r w:rsidRPr="004270A8">
        <w:rPr>
          <w:rFonts w:cs="Arial"/>
          <w:szCs w:val="21"/>
        </w:rPr>
        <w:t xml:space="preserve">( </w:t>
      </w:r>
      <w:r w:rsidRPr="004270A8">
        <w:rPr>
          <w:rFonts w:cs="Arial"/>
          <w:b/>
          <w:bCs/>
          <w:i/>
          <w:iCs/>
          <w:szCs w:val="21"/>
        </w:rPr>
        <w:t xml:space="preserve">Lưu ý: </w:t>
      </w:r>
      <w:r w:rsidRPr="004270A8">
        <w:rPr>
          <w:rFonts w:cs="Arial"/>
          <w:szCs w:val="21"/>
        </w:rPr>
        <w:t>[Vị trí] phải là đường dẫn đầy đủ của dự án SC được hiển thị trong hộp thông báo).</w:t>
      </w:r>
    </w:p>
    <w:p w14:paraId="31E2E163" w14:textId="77777777" w:rsidR="00751A28" w:rsidRPr="004270A8" w:rsidRDefault="00751A28" w:rsidP="00753031">
      <w:pPr>
        <w:pStyle w:val="ListParagraph"/>
        <w:numPr>
          <w:ilvl w:val="0"/>
          <w:numId w:val="70"/>
        </w:numPr>
        <w:spacing w:line="360" w:lineRule="auto"/>
        <w:ind w:leftChars="0" w:left="1418"/>
        <w:contextualSpacing/>
        <w:rPr>
          <w:rFonts w:cs="Arial"/>
          <w:szCs w:val="21"/>
        </w:rPr>
      </w:pPr>
      <w:r w:rsidRPr="004270A8">
        <w:rPr>
          <w:rFonts w:cs="Arial"/>
          <w:szCs w:val="21"/>
        </w:rPr>
        <w:t xml:space="preserve">Click vào nút [Finish] </w:t>
      </w:r>
      <w:r w:rsidRPr="004270A8">
        <w:rPr>
          <w:rFonts w:cs="Arial"/>
          <w:b/>
          <w:bCs/>
          <w:szCs w:val="21"/>
        </w:rPr>
        <w:t xml:space="preserve">(4) </w:t>
      </w:r>
      <w:r w:rsidRPr="004270A8">
        <w:rPr>
          <w:rFonts w:cs="Arial"/>
          <w:szCs w:val="21"/>
        </w:rPr>
        <w:t>.</w:t>
      </w:r>
    </w:p>
    <w:p w14:paraId="4B6B7F0E" w14:textId="77777777" w:rsidR="003E21A2" w:rsidRPr="004270A8" w:rsidRDefault="003E21A2" w:rsidP="00753031">
      <w:pPr>
        <w:spacing w:line="360" w:lineRule="auto"/>
        <w:rPr>
          <w:rFonts w:eastAsia="MS Gothic" w:cs="Arial"/>
          <w:szCs w:val="21"/>
        </w:rPr>
      </w:pPr>
    </w:p>
    <w:p w14:paraId="75F60FA1" w14:textId="4823497D" w:rsidR="003E21A2" w:rsidRPr="004270A8" w:rsidRDefault="006F5CB0" w:rsidP="00753031">
      <w:pPr>
        <w:spacing w:line="360" w:lineRule="auto"/>
        <w:jc w:val="center"/>
        <w:rPr>
          <w:rFonts w:eastAsia="MS Gothic" w:cs="Arial"/>
          <w:szCs w:val="21"/>
        </w:rPr>
      </w:pPr>
      <w:r w:rsidRPr="004270A8">
        <w:rPr>
          <w:rFonts w:eastAsia="MS Gothic" w:cs="Arial"/>
          <w:noProof/>
          <w:szCs w:val="21"/>
        </w:rPr>
        <w:lastRenderedPageBreak/>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85"/>
                          <a:srcRect r="23105"/>
                          <a:stretch/>
                        </pic:blipFill>
                        <pic:spPr>
                          <a:xfrm>
                            <a:off x="604838" y="1359378"/>
                            <a:ext cx="1347787" cy="1427162"/>
                          </a:xfrm>
                          <a:prstGeom prst="rect">
                            <a:avLst/>
                          </a:prstGeom>
                        </pic:spPr>
                      </pic:pic>
                    </wpg:wg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9E5F37B">
              <v:group id="グループ化 8" style="position:absolute;left:0;text-align:left;margin-left:0;margin-top:1.15pt;width:343.5pt;height:306.45pt;z-index:251997184;mso-position-horizontal:center;mso-position-horizontal-relative:margin" coordsize="43624,38919" o:spid="_x0000_s1026" w14:anchorId="2DD0FA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width:43624;height:38919;visibility:visible;mso-wrap-style:square" alt="Graphical user interface, text,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o:title="Graphical user interface, text, application&#10;&#10;Description automatically generated" r:id="rId90"/>
                </v:shape>
                <v:shape id="図 21510" style="position:absolute;left:6048;top:13593;width:13478;height:142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cropright="15142f" o:title="" r:id="rId91"/>
                </v:shape>
                <w10:wrap type="topAndBottom" anchorx="margin"/>
              </v:group>
            </w:pict>
          </mc:Fallback>
        </mc:AlternateContent>
      </w:r>
    </w:p>
    <w:p w14:paraId="5F8B29DE" w14:textId="3FA3F1A1" w:rsidR="00834970" w:rsidRPr="004270A8" w:rsidRDefault="00286693" w:rsidP="00753031">
      <w:pPr>
        <w:spacing w:after="200" w:line="360" w:lineRule="auto"/>
        <w:jc w:val="center"/>
        <w:rPr>
          <w:rFonts w:eastAsia="MS Gothic" w:cs="Arial"/>
          <w:b/>
          <w:b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29 </w:t>
      </w:r>
      <w:r w:rsidR="00582BBD">
        <w:rPr>
          <w:rFonts w:eastAsia="MS Gothic" w:cs="Arial"/>
          <w:b/>
          <w:bCs/>
          <w:i/>
          <w:iCs/>
          <w:szCs w:val="21"/>
        </w:rPr>
        <w:fldChar w:fldCharType="end"/>
      </w:r>
      <w:r w:rsidRPr="004270A8">
        <w:rPr>
          <w:rFonts w:eastAsia="MS Gothic" w:cs="Arial"/>
          <w:b/>
          <w:bCs/>
          <w:i/>
          <w:iCs/>
          <w:szCs w:val="21"/>
        </w:rPr>
        <w:t>Chọn cài đặt SC</w:t>
      </w:r>
    </w:p>
    <w:p w14:paraId="0CF798EC" w14:textId="33ECDC32" w:rsidR="003E21A2" w:rsidRPr="004270A8" w:rsidRDefault="003E21A2" w:rsidP="00753031">
      <w:pPr>
        <w:numPr>
          <w:ilvl w:val="0"/>
          <w:numId w:val="20"/>
        </w:numPr>
        <w:spacing w:line="360" w:lineRule="auto"/>
        <w:contextualSpacing/>
        <w:rPr>
          <w:rFonts w:eastAsia="MS Gothic" w:cs="Arial"/>
          <w:szCs w:val="21"/>
        </w:rPr>
      </w:pPr>
      <w:r w:rsidRPr="004270A8">
        <w:rPr>
          <w:rFonts w:eastAsia="MS Gothic" w:cs="Arial"/>
          <w:b/>
          <w:bCs/>
          <w:szCs w:val="21"/>
        </w:rPr>
        <w:t xml:space="preserve">Bước 3: </w:t>
      </w:r>
      <w:r w:rsidRPr="004270A8">
        <w:rPr>
          <w:rFonts w:eastAsia="MS Gothic" w:cs="Arial"/>
          <w:szCs w:val="21"/>
        </w:rPr>
        <w:t xml:space="preserve">Nhập tệp XML có sẵn vào SC. </w:t>
      </w:r>
      <w:r w:rsidR="003D1E38" w:rsidRPr="004270A8">
        <w:rPr>
          <w:rFonts w:cs="Arial"/>
          <w:highlight w:val="yellow"/>
        </w:rPr>
        <w:t>(Bỏ qua bước này nếu loại máy chỉ chứa CAN)</w:t>
      </w:r>
      <w:bookmarkStart w:id="542" w:name="V10000_REL_Comment_001"/>
      <w:bookmarkEnd w:id="542"/>
    </w:p>
    <w:p w14:paraId="2D8522D1" w14:textId="4DA3F0C3" w:rsidR="00834B99" w:rsidRPr="004270A8" w:rsidRDefault="00834B99" w:rsidP="00753031">
      <w:pPr>
        <w:numPr>
          <w:ilvl w:val="0"/>
          <w:numId w:val="22"/>
        </w:numPr>
        <w:spacing w:line="360" w:lineRule="auto"/>
        <w:contextualSpacing/>
        <w:rPr>
          <w:rFonts w:eastAsia="MS Gothic" w:cs="Arial"/>
          <w:szCs w:val="21"/>
        </w:rPr>
      </w:pPr>
      <w:r w:rsidRPr="004270A8">
        <w:rPr>
          <w:rFonts w:eastAsia="MS Gothic" w:cs="Arial"/>
          <w:szCs w:val="21"/>
        </w:rPr>
        <w:t xml:space="preserve">Tệp XML </w:t>
      </w:r>
      <w:r w:rsidRPr="004270A8">
        <w:rPr>
          <w:rFonts w:cs="Arial"/>
          <w:szCs w:val="21"/>
        </w:rPr>
        <w:t>của từng tên thiết bị được cung cấp để hỗ trợ người dùng nhập các thành phần dễ dàng hơn. Tệp XML này (có tên là “newxml.xml”) sẽ được tạo vào thư mục làm việc.</w:t>
      </w:r>
    </w:p>
    <w:p w14:paraId="5CB50A51" w14:textId="4EABAF13" w:rsidR="003E21A2" w:rsidRPr="004270A8" w:rsidRDefault="003E21A2" w:rsidP="00753031">
      <w:pPr>
        <w:numPr>
          <w:ilvl w:val="0"/>
          <w:numId w:val="22"/>
        </w:numPr>
        <w:spacing w:line="360" w:lineRule="auto"/>
        <w:contextualSpacing/>
        <w:rPr>
          <w:rFonts w:eastAsia="MS Gothic" w:cs="Arial"/>
          <w:szCs w:val="21"/>
        </w:rPr>
      </w:pPr>
      <w:r w:rsidRPr="004270A8">
        <w:rPr>
          <w:rFonts w:eastAsia="MS Gothic" w:cs="Arial"/>
          <w:szCs w:val="21"/>
        </w:rPr>
        <w:t xml:space="preserve">Để nhập tệp XML có sẵn: Chọn [Thành phần] </w:t>
      </w:r>
      <w:r w:rsidRPr="004270A8">
        <w:rPr>
          <w:rFonts w:eastAsia="MS Gothic" w:cs="Arial"/>
          <w:b/>
          <w:bCs/>
          <w:szCs w:val="21"/>
        </w:rPr>
        <w:t xml:space="preserve">(1) </w:t>
      </w:r>
      <w:r w:rsidRPr="004270A8">
        <w:rPr>
          <w:rFonts w:eastAsia="MS Gothic" w:cs="Arial"/>
          <w:szCs w:val="21"/>
        </w:rPr>
        <w:t xml:space="preserve">, chọn cài đặt [Nhập cấu hình] </w:t>
      </w:r>
      <w:r w:rsidRPr="004270A8">
        <w:rPr>
          <w:rFonts w:eastAsia="MS Gothic" w:cs="Arial"/>
          <w:b/>
          <w:bCs/>
          <w:szCs w:val="21"/>
        </w:rPr>
        <w:t xml:space="preserve">(2) </w:t>
      </w:r>
      <w:r w:rsidRPr="004270A8">
        <w:rPr>
          <w:rFonts w:eastAsia="MS Gothic" w:cs="Arial"/>
          <w:szCs w:val="21"/>
        </w:rPr>
        <w:t>.</w:t>
      </w:r>
    </w:p>
    <w:p w14:paraId="622D8E2B" w14:textId="77777777" w:rsidR="002B5179" w:rsidRPr="004270A8" w:rsidRDefault="002B5179" w:rsidP="00753031">
      <w:pPr>
        <w:spacing w:line="360" w:lineRule="auto"/>
        <w:rPr>
          <w:rFonts w:eastAsia="MS Gothic" w:cs="Arial"/>
          <w:szCs w:val="21"/>
        </w:rPr>
      </w:pPr>
    </w:p>
    <w:p w14:paraId="2859BD9D" w14:textId="77777777" w:rsidR="003E21A2" w:rsidRPr="004270A8" w:rsidRDefault="003E21A2" w:rsidP="00753031">
      <w:pPr>
        <w:spacing w:line="360" w:lineRule="auto"/>
        <w:jc w:val="center"/>
        <w:rPr>
          <w:rFonts w:eastAsia="MS Gothic" w:cs="Arial"/>
          <w:szCs w:val="21"/>
        </w:rPr>
      </w:pPr>
      <w:r w:rsidRPr="004270A8">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4270A8" w:rsidRDefault="003E21A2" w:rsidP="00753031">
      <w:pPr>
        <w:spacing w:line="360" w:lineRule="auto"/>
        <w:jc w:val="center"/>
        <w:rPr>
          <w:rFonts w:eastAsia="MS Gothic" w:cs="Arial"/>
          <w:szCs w:val="21"/>
        </w:rPr>
      </w:pPr>
    </w:p>
    <w:p w14:paraId="441DF18B" w14:textId="54E47EFA" w:rsidR="00AF4483" w:rsidRPr="004270A8" w:rsidRDefault="00AF4483"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30 </w:t>
      </w:r>
      <w:r w:rsidR="00582BBD">
        <w:rPr>
          <w:rFonts w:eastAsia="MS Gothic" w:cs="Arial"/>
          <w:b/>
          <w:bCs/>
          <w:i/>
          <w:iCs/>
          <w:szCs w:val="21"/>
        </w:rPr>
        <w:fldChar w:fldCharType="end"/>
      </w:r>
      <w:r w:rsidRPr="004270A8">
        <w:rPr>
          <w:rFonts w:eastAsia="MS Gothic" w:cs="Arial"/>
          <w:b/>
          <w:bCs/>
          <w:i/>
          <w:iCs/>
          <w:szCs w:val="21"/>
        </w:rPr>
        <w:t>Nhập cấu hình</w:t>
      </w:r>
    </w:p>
    <w:p w14:paraId="7D501F81" w14:textId="77777777" w:rsidR="000E70CE" w:rsidRPr="004270A8" w:rsidRDefault="000E70CE" w:rsidP="00753031">
      <w:pPr>
        <w:pStyle w:val="ListParagraph"/>
        <w:numPr>
          <w:ilvl w:val="0"/>
          <w:numId w:val="40"/>
        </w:numPr>
        <w:spacing w:line="360" w:lineRule="auto"/>
        <w:ind w:leftChars="0"/>
        <w:contextualSpacing/>
        <w:rPr>
          <w:rFonts w:cs="Arial"/>
          <w:szCs w:val="21"/>
        </w:rPr>
      </w:pPr>
      <w:r w:rsidRPr="004270A8">
        <w:rPr>
          <w:rFonts w:cs="Arial"/>
          <w:szCs w:val="21"/>
        </w:rPr>
        <w:lastRenderedPageBreak/>
        <w:t xml:space="preserve">Chọn [Nhập tệp] </w:t>
      </w:r>
      <w:r w:rsidRPr="004270A8">
        <w:rPr>
          <w:rFonts w:cs="Arial"/>
          <w:b/>
          <w:bCs/>
          <w:szCs w:val="21"/>
        </w:rPr>
        <w:t xml:space="preserve">(1) </w:t>
      </w:r>
      <w:r w:rsidRPr="004270A8">
        <w:rPr>
          <w:rFonts w:cs="Arial"/>
          <w:szCs w:val="21"/>
        </w:rPr>
        <w:t>và chọn tệp XML có sẵn (newxml.xml).</w:t>
      </w:r>
    </w:p>
    <w:p w14:paraId="05D5A52F" w14:textId="77777777" w:rsidR="000E70CE" w:rsidRPr="004270A8" w:rsidRDefault="000E70CE" w:rsidP="00753031">
      <w:pPr>
        <w:pStyle w:val="ListParagraph"/>
        <w:numPr>
          <w:ilvl w:val="0"/>
          <w:numId w:val="40"/>
        </w:numPr>
        <w:spacing w:line="360" w:lineRule="auto"/>
        <w:ind w:leftChars="0"/>
        <w:contextualSpacing/>
        <w:rPr>
          <w:rFonts w:cs="Arial"/>
          <w:szCs w:val="21"/>
        </w:rPr>
      </w:pPr>
      <w:r w:rsidRPr="004270A8">
        <w:rPr>
          <w:rFonts w:cs="Arial"/>
          <w:szCs w:val="21"/>
        </w:rPr>
        <w:t xml:space="preserve">Nhấn nút [Select All] </w:t>
      </w:r>
      <w:r w:rsidRPr="004270A8">
        <w:rPr>
          <w:rFonts w:cs="Arial"/>
          <w:b/>
          <w:bCs/>
          <w:szCs w:val="21"/>
        </w:rPr>
        <w:t xml:space="preserve">(2) </w:t>
      </w:r>
      <w:r w:rsidRPr="004270A8">
        <w:rPr>
          <w:rFonts w:cs="Arial"/>
          <w:szCs w:val="21"/>
        </w:rPr>
        <w:t xml:space="preserve">nếu cần cấu hình tất cả ( </w:t>
      </w:r>
      <w:r w:rsidRPr="004270A8">
        <w:rPr>
          <w:rFonts w:cs="Arial"/>
          <w:b/>
          <w:bCs/>
          <w:i/>
          <w:iCs/>
          <w:szCs w:val="21"/>
        </w:rPr>
        <w:t xml:space="preserve">Lưu ý: </w:t>
      </w:r>
      <w:r w:rsidRPr="004270A8">
        <w:rPr>
          <w:rFonts w:cs="Arial"/>
          <w:szCs w:val="21"/>
        </w:rPr>
        <w:t>Chỉ chọn cấu hình cần thiết).</w:t>
      </w:r>
    </w:p>
    <w:p w14:paraId="702E9F5D" w14:textId="77777777" w:rsidR="000E70CE" w:rsidRPr="004270A8" w:rsidRDefault="000E70CE" w:rsidP="00753031">
      <w:pPr>
        <w:pStyle w:val="ListParagraph"/>
        <w:numPr>
          <w:ilvl w:val="0"/>
          <w:numId w:val="40"/>
        </w:numPr>
        <w:spacing w:line="360" w:lineRule="auto"/>
        <w:ind w:leftChars="0"/>
        <w:contextualSpacing/>
        <w:rPr>
          <w:rFonts w:cs="Arial"/>
          <w:szCs w:val="21"/>
        </w:rPr>
      </w:pPr>
      <w:r w:rsidRPr="004270A8">
        <w:rPr>
          <w:rFonts w:cs="Arial"/>
          <w:szCs w:val="21"/>
        </w:rPr>
        <w:t xml:space="preserve">Nhấn vào nút [Tiếp theo&gt;] </w:t>
      </w:r>
      <w:r w:rsidRPr="004270A8">
        <w:rPr>
          <w:rFonts w:cs="Arial"/>
          <w:b/>
          <w:bCs/>
          <w:szCs w:val="21"/>
        </w:rPr>
        <w:t xml:space="preserve">(3) </w:t>
      </w:r>
      <w:r w:rsidRPr="004270A8">
        <w:rPr>
          <w:rFonts w:cs="Arial"/>
          <w:szCs w:val="21"/>
        </w:rPr>
        <w:t>.</w:t>
      </w:r>
    </w:p>
    <w:p w14:paraId="173CCBD8" w14:textId="77777777" w:rsidR="003E21A2" w:rsidRPr="004270A8" w:rsidRDefault="003E21A2" w:rsidP="00753031">
      <w:pPr>
        <w:spacing w:line="360" w:lineRule="auto"/>
        <w:rPr>
          <w:rFonts w:eastAsia="MS Gothic" w:cs="Arial"/>
          <w:szCs w:val="21"/>
        </w:rPr>
      </w:pPr>
    </w:p>
    <w:p w14:paraId="1264DA50" w14:textId="2CFAEFD4" w:rsidR="003E21A2" w:rsidRPr="004270A8" w:rsidRDefault="00F206DD" w:rsidP="00753031">
      <w:pPr>
        <w:spacing w:line="360" w:lineRule="auto"/>
        <w:jc w:val="center"/>
        <w:rPr>
          <w:rFonts w:eastAsia="MS Gothic" w:cs="Arial"/>
          <w:szCs w:val="21"/>
        </w:rPr>
      </w:pPr>
      <w:r w:rsidRPr="004270A8">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4270A8" w:rsidRDefault="0001051F" w:rsidP="00753031">
      <w:pPr>
        <w:spacing w:line="360" w:lineRule="auto"/>
        <w:jc w:val="center"/>
        <w:rPr>
          <w:rFonts w:eastAsia="MS Gothic" w:cs="Arial"/>
          <w:szCs w:val="21"/>
        </w:rPr>
      </w:pPr>
    </w:p>
    <w:p w14:paraId="4217F56C" w14:textId="5264BA50" w:rsidR="003E21A2" w:rsidRPr="004270A8" w:rsidRDefault="004B7EF3"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31 </w:t>
      </w:r>
      <w:r w:rsidR="00582BBD">
        <w:rPr>
          <w:rFonts w:eastAsia="MS Gothic" w:cs="Arial"/>
          <w:b/>
          <w:bCs/>
          <w:i/>
          <w:iCs/>
          <w:szCs w:val="21"/>
        </w:rPr>
        <w:fldChar w:fldCharType="end"/>
      </w:r>
      <w:r w:rsidRPr="004270A8">
        <w:rPr>
          <w:rFonts w:eastAsia="MS Gothic" w:cs="Arial"/>
          <w:b/>
          <w:bCs/>
          <w:i/>
          <w:iCs/>
          <w:szCs w:val="21"/>
        </w:rPr>
        <w:t>Nhập tệp XML có sẵn</w:t>
      </w:r>
    </w:p>
    <w:p w14:paraId="211B89AD" w14:textId="053366A8" w:rsidR="0001051F" w:rsidRPr="004270A8" w:rsidRDefault="0001051F" w:rsidP="00753031">
      <w:pPr>
        <w:spacing w:line="360" w:lineRule="auto"/>
        <w:rPr>
          <w:rFonts w:eastAsia="MS Gothic" w:cs="Arial"/>
          <w:szCs w:val="21"/>
        </w:rPr>
      </w:pPr>
      <w:r w:rsidRPr="004270A8">
        <w:rPr>
          <w:rFonts w:eastAsia="MS Gothic" w:cs="Arial"/>
          <w:szCs w:val="21"/>
        </w:rPr>
        <w:br w:type="page"/>
      </w:r>
    </w:p>
    <w:p w14:paraId="387D6B65" w14:textId="77777777" w:rsidR="003E21A2" w:rsidRPr="004270A8" w:rsidRDefault="003E21A2" w:rsidP="00753031">
      <w:pPr>
        <w:numPr>
          <w:ilvl w:val="0"/>
          <w:numId w:val="21"/>
        </w:numPr>
        <w:spacing w:line="360" w:lineRule="auto"/>
        <w:contextualSpacing/>
        <w:rPr>
          <w:rFonts w:eastAsia="MS Gothic" w:cs="Arial"/>
          <w:szCs w:val="21"/>
        </w:rPr>
      </w:pPr>
      <w:r w:rsidRPr="004270A8">
        <w:rPr>
          <w:rFonts w:eastAsia="MS Gothic" w:cs="Arial"/>
          <w:szCs w:val="21"/>
        </w:rPr>
        <w:lastRenderedPageBreak/>
        <w:t xml:space="preserve">Cấu hình của tất cả các thiết bị ngoại vi đã được chuẩn bị sẵn. Nhấn vào nút [Finish] để </w:t>
      </w:r>
      <w:bookmarkStart w:id="543" w:name="_Hlk93993126"/>
      <w:r w:rsidRPr="004270A8">
        <w:rPr>
          <w:rFonts w:eastAsia="MS Gothic" w:cs="Arial"/>
          <w:szCs w:val="21"/>
        </w:rPr>
        <w:t xml:space="preserve">hoàn tất quá trình nhập cấu hình </w:t>
      </w:r>
      <w:bookmarkEnd w:id="543"/>
      <w:r w:rsidRPr="004270A8">
        <w:rPr>
          <w:rFonts w:eastAsia="MS Gothic" w:cs="Arial"/>
          <w:szCs w:val="21"/>
        </w:rPr>
        <w:t>.</w:t>
      </w:r>
    </w:p>
    <w:p w14:paraId="3E8DC859" w14:textId="77777777" w:rsidR="003E21A2" w:rsidRPr="004270A8" w:rsidRDefault="003E21A2" w:rsidP="00753031">
      <w:pPr>
        <w:spacing w:line="360" w:lineRule="auto"/>
        <w:rPr>
          <w:rFonts w:eastAsia="MS Gothic" w:cs="Arial"/>
          <w:szCs w:val="21"/>
        </w:rPr>
      </w:pPr>
    </w:p>
    <w:p w14:paraId="604BE32F" w14:textId="7EF52057" w:rsidR="003E21A2" w:rsidRPr="004270A8" w:rsidRDefault="00824B9C" w:rsidP="00753031">
      <w:pPr>
        <w:spacing w:line="360" w:lineRule="auto"/>
        <w:jc w:val="center"/>
        <w:rPr>
          <w:rFonts w:eastAsia="MS Gothic" w:cs="Arial"/>
          <w:szCs w:val="21"/>
        </w:rPr>
      </w:pPr>
      <w:r w:rsidRPr="004270A8">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4270A8" w:rsidRDefault="003E21A2" w:rsidP="00753031">
      <w:pPr>
        <w:spacing w:line="360" w:lineRule="auto"/>
        <w:jc w:val="center"/>
        <w:rPr>
          <w:rFonts w:eastAsia="MS Gothic" w:cs="Arial"/>
          <w:szCs w:val="21"/>
        </w:rPr>
      </w:pPr>
    </w:p>
    <w:p w14:paraId="1BD50DA9" w14:textId="16AF85BD" w:rsidR="00536FA6" w:rsidRPr="004270A8" w:rsidRDefault="00536FA6"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32 </w:t>
      </w:r>
      <w:r w:rsidR="00582BBD">
        <w:rPr>
          <w:rFonts w:eastAsia="MS Gothic" w:cs="Arial"/>
          <w:b/>
          <w:bCs/>
          <w:i/>
          <w:iCs/>
          <w:szCs w:val="21"/>
        </w:rPr>
        <w:fldChar w:fldCharType="end"/>
      </w:r>
      <w:r w:rsidRPr="004270A8">
        <w:rPr>
          <w:rFonts w:eastAsia="MS Gothic" w:cs="Arial"/>
          <w:b/>
          <w:bCs/>
          <w:i/>
          <w:iCs/>
          <w:szCs w:val="21"/>
        </w:rPr>
        <w:t>Hoàn thành nhập cấu hình</w:t>
      </w:r>
    </w:p>
    <w:p w14:paraId="19A0E245" w14:textId="6EF8D3B7" w:rsidR="003E21A2" w:rsidRPr="004270A8" w:rsidRDefault="003E21A2" w:rsidP="00753031">
      <w:pPr>
        <w:spacing w:line="360" w:lineRule="auto"/>
        <w:rPr>
          <w:rFonts w:eastAsia="MS Gothic" w:cs="Arial"/>
          <w:szCs w:val="21"/>
        </w:rPr>
      </w:pPr>
    </w:p>
    <w:p w14:paraId="3DDA9B11" w14:textId="0A598E7D" w:rsidR="00BF4864" w:rsidRPr="004270A8" w:rsidRDefault="003E21A2" w:rsidP="00753031">
      <w:pPr>
        <w:spacing w:line="360" w:lineRule="auto"/>
        <w:ind w:left="2880" w:hanging="1440"/>
        <w:rPr>
          <w:rFonts w:cs="Arial"/>
          <w:sz w:val="18"/>
          <w:szCs w:val="18"/>
        </w:rPr>
      </w:pPr>
      <w:r w:rsidRPr="004270A8">
        <w:rPr>
          <w:rFonts w:eastAsia="MS Gothic" w:cs="Arial"/>
          <w:sz w:val="18"/>
          <w:szCs w:val="18"/>
        </w:rPr>
        <w:t xml:space="preserve">Nhận xét </w:t>
      </w:r>
      <w:r w:rsidRPr="004270A8">
        <w:rPr>
          <w:rFonts w:eastAsia="MS Gothic" w:cs="Arial"/>
          <w:sz w:val="18"/>
          <w:szCs w:val="18"/>
        </w:rPr>
        <w:tab/>
      </w:r>
      <w:r w:rsidR="001A3B1E" w:rsidRPr="004270A8">
        <w:rPr>
          <w:rFonts w:eastAsia="MS Gothic" w:cs="Arial"/>
          <w:sz w:val="18"/>
          <w:szCs w:val="18"/>
        </w:rPr>
        <w:t xml:space="preserve">1 </w:t>
      </w:r>
      <w:r w:rsidR="001A3B1E" w:rsidRPr="004270A8">
        <w:rPr>
          <w:rFonts w:eastAsia="MS Gothic" w:cs="Arial"/>
          <w:sz w:val="18"/>
          <w:szCs w:val="18"/>
          <w:lang w:val="vi-VN"/>
        </w:rPr>
        <w:t xml:space="preserve">. </w:t>
      </w:r>
      <w:commentRangeStart w:id="544"/>
      <w:commentRangeStart w:id="545"/>
      <w:r w:rsidR="00294361" w:rsidRPr="004270A8">
        <w:rPr>
          <w:rFonts w:cs="Arial"/>
          <w:sz w:val="18"/>
          <w:szCs w:val="18"/>
        </w:rPr>
        <w:t xml:space="preserve">ET-VPF cũng hỗ trợ tự động thi các chức năng cấu hình của thiết bị ngoại vi. Để thực hiện điều này, cấu hình chức năng tên phải là một định dạng xác định. Do đó, khi tạo mã nguồn của thiết bị ngoại vi bằng SC, tên cấu hình phải là tên mặc định </w:t>
      </w:r>
      <w:commentRangeEnd w:id="544"/>
      <w:r w:rsidR="006E7BA0" w:rsidRPr="004270A8">
        <w:rPr>
          <w:rStyle w:val="CommentReference"/>
          <w:rFonts w:cs="Arial"/>
          <w:szCs w:val="18"/>
        </w:rPr>
        <w:commentReference w:id="544"/>
      </w:r>
      <w:commentRangeEnd w:id="545"/>
      <w:r w:rsidR="0080556F" w:rsidRPr="004270A8">
        <w:rPr>
          <w:rStyle w:val="CommentReference"/>
          <w:rFonts w:cs="Arial"/>
          <w:szCs w:val="18"/>
        </w:rPr>
        <w:commentReference w:id="545"/>
      </w:r>
      <w:r w:rsidR="00294361" w:rsidRPr="004270A8">
        <w:rPr>
          <w:rFonts w:cs="Arial"/>
          <w:sz w:val="18"/>
          <w:szCs w:val="18"/>
        </w:rPr>
        <w:t>.</w:t>
      </w:r>
    </w:p>
    <w:p w14:paraId="43A178EC" w14:textId="1197F5BE" w:rsidR="001A3B1E" w:rsidRPr="004270A8" w:rsidRDefault="001A3B1E" w:rsidP="00753031">
      <w:pPr>
        <w:spacing w:line="360" w:lineRule="auto"/>
        <w:ind w:left="2880" w:hanging="1440"/>
        <w:rPr>
          <w:rFonts w:cs="Arial"/>
          <w:sz w:val="18"/>
          <w:szCs w:val="18"/>
          <w:lang w:val="vi-VN"/>
        </w:rPr>
      </w:pPr>
      <w:bookmarkStart w:id="546" w:name="V10000_Req_01_006"/>
      <w:r w:rsidRPr="004270A8">
        <w:rPr>
          <w:rFonts w:cs="Arial"/>
          <w:sz w:val="18"/>
          <w:szCs w:val="18"/>
        </w:rPr>
        <w:tab/>
      </w:r>
      <w:r w:rsidRPr="004270A8">
        <w:rPr>
          <w:rFonts w:cs="Arial"/>
          <w:sz w:val="18"/>
          <w:szCs w:val="18"/>
          <w:highlight w:val="yellow"/>
        </w:rPr>
        <w:t xml:space="preserve">2 </w:t>
      </w:r>
      <w:r w:rsidRPr="004270A8">
        <w:rPr>
          <w:rFonts w:cs="Arial"/>
          <w:sz w:val="18"/>
          <w:szCs w:val="18"/>
          <w:highlight w:val="yellow"/>
          <w:lang w:val="vi-VN"/>
        </w:rPr>
        <w:t xml:space="preserve">. Đối với mỗi đơn vị </w:t>
      </w:r>
      <w:commentRangeStart w:id="547"/>
      <w:r w:rsidRPr="004270A8">
        <w:rPr>
          <w:rFonts w:cs="Arial"/>
          <w:sz w:val="18"/>
          <w:szCs w:val="18"/>
          <w:highlight w:val="yellow"/>
          <w:lang w:val="vi-VN"/>
        </w:rPr>
        <w:t xml:space="preserve">RLIN3n </w:t>
      </w:r>
      <w:commentRangeEnd w:id="547"/>
      <w:r w:rsidR="008A70AE" w:rsidRPr="004270A8">
        <w:rPr>
          <w:rStyle w:val="CommentReference"/>
          <w:rFonts w:cs="Arial"/>
          <w:szCs w:val="18"/>
        </w:rPr>
        <w:commentReference w:id="547"/>
      </w:r>
      <w:r w:rsidRPr="004270A8">
        <w:rPr>
          <w:rFonts w:cs="Arial"/>
          <w:sz w:val="18"/>
          <w:szCs w:val="18"/>
          <w:highlight w:val="yellow"/>
          <w:lang w:val="vi-VN"/>
        </w:rPr>
        <w:t>, nó chỉ có một chức năng cấu hình, tương ứng với tài nguyên UART (ví dụ: RLIN30 tương ứng với tài nguyên “UART0”). Nếu chúng ta sử dụng hai thiết bị RLIN3n với cùng một tài nguyên UART, lỗi sẽ xảy ra.</w:t>
      </w:r>
    </w:p>
    <w:p w14:paraId="0DBB3F43" w14:textId="2CE2867A" w:rsidR="003F4FF7" w:rsidRPr="004270A8" w:rsidRDefault="003F4FF7" w:rsidP="00753031">
      <w:pPr>
        <w:spacing w:line="360" w:lineRule="auto"/>
        <w:ind w:left="2880" w:hanging="1440"/>
        <w:rPr>
          <w:rFonts w:cs="Arial"/>
          <w:sz w:val="18"/>
          <w:szCs w:val="18"/>
        </w:rPr>
      </w:pPr>
      <w:r w:rsidRPr="004270A8">
        <w:rPr>
          <w:rFonts w:cs="Arial"/>
          <w:sz w:val="18"/>
          <w:szCs w:val="18"/>
          <w:lang w:val="vi-VN"/>
        </w:rPr>
        <w:tab/>
      </w:r>
      <w:r w:rsidRPr="004270A8">
        <w:rPr>
          <w:rFonts w:cs="Arial"/>
          <w:sz w:val="18"/>
          <w:szCs w:val="18"/>
          <w:highlight w:val="yellow"/>
        </w:rPr>
        <w:t>3. Đối với TAUD, người dùng phải chọn kênh nguồn đồng hồ và kênh phụ trong SC GUI.</w:t>
      </w:r>
    </w:p>
    <w:bookmarkEnd w:id="546"/>
    <w:p w14:paraId="11EEF4A4" w14:textId="7EFEF205" w:rsidR="0053208D" w:rsidRPr="004270A8" w:rsidRDefault="0053208D" w:rsidP="00753031">
      <w:pPr>
        <w:spacing w:line="360" w:lineRule="auto"/>
        <w:ind w:left="2880" w:hanging="1440"/>
        <w:rPr>
          <w:rFonts w:cs="Arial"/>
          <w:szCs w:val="21"/>
        </w:rPr>
      </w:pPr>
    </w:p>
    <w:p w14:paraId="389F7E72" w14:textId="27781DA1" w:rsidR="00834B99" w:rsidRPr="004270A8" w:rsidRDefault="000578F0" w:rsidP="00753031">
      <w:pPr>
        <w:numPr>
          <w:ilvl w:val="0"/>
          <w:numId w:val="20"/>
        </w:numPr>
        <w:spacing w:line="360" w:lineRule="auto"/>
        <w:contextualSpacing/>
        <w:rPr>
          <w:rFonts w:eastAsia="MS Gothic" w:cs="Arial"/>
          <w:szCs w:val="21"/>
        </w:rPr>
      </w:pPr>
      <w:r w:rsidRPr="004270A8">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4270A8">
        <w:rPr>
          <w:rFonts w:eastAsia="MS Gothic" w:cs="Arial"/>
          <w:b/>
          <w:bCs/>
          <w:szCs w:val="21"/>
        </w:rPr>
        <w:t xml:space="preserve">Bước 4: </w:t>
      </w:r>
      <w:r w:rsidR="003E21A2" w:rsidRPr="004270A8">
        <w:rPr>
          <w:rFonts w:eastAsia="MS Gothic" w:cs="Arial"/>
          <w:szCs w:val="21"/>
        </w:rPr>
        <w:t xml:space="preserve">Thay đổi cài đặt chi tiết </w:t>
      </w:r>
      <w:r w:rsidR="003D1E38" w:rsidRPr="004270A8">
        <w:rPr>
          <w:rFonts w:cs="Arial"/>
          <w:highlight w:val="yellow"/>
        </w:rPr>
        <w:t xml:space="preserve">(bỏ qua hành động này nếu kiểu máy chỉ chứa CAN </w:t>
      </w:r>
      <w:r w:rsidR="003D1E38" w:rsidRPr="004270A8">
        <w:rPr>
          <w:rFonts w:cs="Arial"/>
        </w:rPr>
        <w:t xml:space="preserve">) </w:t>
      </w:r>
      <w:bookmarkStart w:id="548" w:name="V10000_REL_Comment_002"/>
      <w:bookmarkEnd w:id="548"/>
      <w:r w:rsidR="003E21A2" w:rsidRPr="004270A8">
        <w:rPr>
          <w:rFonts w:eastAsia="MS Gothic" w:cs="Arial"/>
          <w:szCs w:val="21"/>
        </w:rPr>
        <w:t>và tạo mã nguồn cho thiết bị ngoại vi.</w:t>
      </w:r>
    </w:p>
    <w:p w14:paraId="3EDDC345" w14:textId="146951E9" w:rsidR="000578F0" w:rsidRPr="004270A8" w:rsidRDefault="000578F0" w:rsidP="00753031">
      <w:pPr>
        <w:spacing w:line="360" w:lineRule="auto"/>
        <w:ind w:left="1080"/>
        <w:contextualSpacing/>
        <w:rPr>
          <w:rFonts w:eastAsia="MS Gothic" w:cs="Arial"/>
          <w:szCs w:val="21"/>
        </w:rPr>
      </w:pPr>
    </w:p>
    <w:p w14:paraId="44203951" w14:textId="5D0442DA" w:rsidR="00283075" w:rsidRPr="004270A8" w:rsidRDefault="003F4FF7" w:rsidP="00753031">
      <w:pPr>
        <w:pStyle w:val="ListParagraph"/>
        <w:spacing w:after="200" w:line="360" w:lineRule="auto"/>
        <w:ind w:leftChars="0" w:left="2410"/>
        <w:rPr>
          <w:rFonts w:cs="Arial"/>
          <w:b/>
          <w:bCs/>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33</w:t>
      </w:r>
      <w:r w:rsidR="00582BBD">
        <w:rPr>
          <w:rFonts w:eastAsia="MS Gothic" w:cs="Arial"/>
          <w:b/>
          <w:bCs/>
          <w:i/>
          <w:iCs/>
          <w:szCs w:val="21"/>
        </w:rPr>
        <w:fldChar w:fldCharType="end"/>
      </w:r>
      <w:r w:rsidRPr="004270A8">
        <w:rPr>
          <w:rFonts w:eastAsia="MS Gothic" w:cs="Arial"/>
          <w:b/>
          <w:bCs/>
          <w:i/>
          <w:iCs/>
          <w:szCs w:val="21"/>
        </w:rPr>
        <w:t xml:space="preserve"> </w:t>
      </w:r>
      <w:r w:rsidR="0085646D" w:rsidRPr="004270A8">
        <w:rPr>
          <w:rFonts w:cs="Arial"/>
          <w:b/>
          <w:bCs/>
        </w:rPr>
        <w:t>Đặt phụ và nguồn đồng hồ cho kênh TAUD</w:t>
      </w:r>
      <w:r w:rsidR="00283075" w:rsidRPr="004270A8">
        <w:rPr>
          <w:rFonts w:cs="Arial"/>
          <w:b/>
          <w:bCs/>
        </w:rPr>
        <w:br/>
      </w:r>
    </w:p>
    <w:p w14:paraId="099B6C0D" w14:textId="23683573" w:rsidR="003E21A2" w:rsidRPr="004270A8" w:rsidRDefault="003F4FF7" w:rsidP="00753031">
      <w:pPr>
        <w:widowControl/>
        <w:spacing w:line="360" w:lineRule="auto"/>
        <w:jc w:val="left"/>
        <w:rPr>
          <w:rFonts w:cs="Arial"/>
          <w:b/>
          <w:bCs/>
        </w:rPr>
      </w:pPr>
      <w:r w:rsidRPr="004270A8">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26586678" w:rsidR="008569FA" w:rsidRPr="004270A8" w:rsidRDefault="008569FA"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34 </w:t>
      </w:r>
      <w:r w:rsidR="00582BBD">
        <w:rPr>
          <w:rFonts w:eastAsia="MS Gothic" w:cs="Arial"/>
          <w:b/>
          <w:bCs/>
          <w:i/>
          <w:iCs/>
          <w:szCs w:val="21"/>
        </w:rPr>
        <w:fldChar w:fldCharType="end"/>
      </w:r>
      <w:r w:rsidRPr="004270A8">
        <w:rPr>
          <w:rFonts w:eastAsia="MS Gothic" w:cs="Arial"/>
          <w:b/>
          <w:bCs/>
          <w:i/>
          <w:iCs/>
          <w:szCs w:val="21"/>
        </w:rPr>
        <w:t>Lựa chọn cài đặt chi tiết và tạo mã nguồn cho thiết bị ngoại vi</w:t>
      </w:r>
    </w:p>
    <w:p w14:paraId="47CFE879" w14:textId="77777777" w:rsidR="00BF4864" w:rsidRPr="004270A8" w:rsidRDefault="00BF4864" w:rsidP="00753031">
      <w:pPr>
        <w:spacing w:line="360" w:lineRule="auto"/>
        <w:ind w:left="720"/>
        <w:rPr>
          <w:rFonts w:eastAsia="MS Gothic" w:cs="Arial"/>
          <w:szCs w:val="21"/>
        </w:rPr>
      </w:pPr>
    </w:p>
    <w:p w14:paraId="0E1649CB" w14:textId="7D6F9863" w:rsidR="00BF4864" w:rsidRPr="004270A8" w:rsidRDefault="00BF4864" w:rsidP="00753031">
      <w:pPr>
        <w:spacing w:line="360" w:lineRule="auto"/>
        <w:ind w:left="2880" w:hanging="1440"/>
        <w:rPr>
          <w:rFonts w:eastAsia="MS Gothic" w:cs="Arial"/>
          <w:sz w:val="18"/>
          <w:szCs w:val="18"/>
        </w:rPr>
      </w:pPr>
      <w:r w:rsidRPr="004270A8">
        <w:rPr>
          <w:rFonts w:eastAsia="MS Gothic" w:cs="Arial"/>
          <w:szCs w:val="21"/>
        </w:rPr>
        <w:t xml:space="preserve">R </w:t>
      </w:r>
      <w:r w:rsidRPr="004270A8">
        <w:rPr>
          <w:rFonts w:eastAsia="MS Gothic" w:cs="Arial"/>
          <w:sz w:val="18"/>
          <w:szCs w:val="18"/>
        </w:rPr>
        <w:t xml:space="preserve">Ghi chú </w:t>
      </w:r>
      <w:r w:rsidRPr="004270A8">
        <w:rPr>
          <w:rFonts w:eastAsia="MS Gothic" w:cs="Arial"/>
          <w:sz w:val="18"/>
          <w:szCs w:val="18"/>
        </w:rPr>
        <w:tab/>
        <w:t xml:space="preserve">Khi thay đổi cài đặt chi tiết, cài đặt này phải giống với cài đặt của thiết bị ngoại vi trên kiểu máy. Nếu cài đặt này khác với cài đặt của thiết bị ngoại vi trên kiểu máy, thì nguyên nhân </w:t>
      </w:r>
      <w:del w:id="549" w:author="Hiroyasu Nishiumi" w:date="2022-10-20T18:40:00Z">
        <w:r w:rsidRPr="004270A8" w:rsidDel="00D95B1B">
          <w:rPr>
            <w:rFonts w:eastAsia="MS Gothic" w:cs="Arial"/>
            <w:sz w:val="18"/>
            <w:szCs w:val="18"/>
          </w:rPr>
          <w:delText>SPIL S</w:delText>
        </w:r>
      </w:del>
      <w:ins w:id="550" w:author="Hiroyasu Nishiumi" w:date="2022-10-20T18:41:00Z">
        <w:r w:rsidR="00D95B1B" w:rsidRPr="004270A8">
          <w:rPr>
            <w:rFonts w:eastAsia="MS Gothic" w:cs="Arial"/>
            <w:sz w:val="18"/>
            <w:szCs w:val="18"/>
          </w:rPr>
          <w:t>vHILS</w:t>
        </w:r>
      </w:ins>
      <w:del w:id="551" w:author="Hiroyasu Nishiumi" w:date="2022-10-26T16:57:00Z">
        <w:r w:rsidRPr="004270A8" w:rsidDel="004270A8">
          <w:rPr>
            <w:rFonts w:eastAsia="MS Gothic" w:cs="Arial"/>
            <w:sz w:val="18"/>
            <w:szCs w:val="18"/>
          </w:rPr>
          <w:delText>imulation</w:delText>
        </w:r>
      </w:del>
      <w:ins w:id="552" w:author="Hiroyasu Nishiumi" w:date="2022-10-26T16:57:00Z">
        <w:r w:rsidR="004270A8" w:rsidRPr="004270A8">
          <w:rPr>
            <w:rFonts w:eastAsia="MS Gothic" w:cs="Arial"/>
            <w:sz w:val="18"/>
            <w:szCs w:val="18"/>
          </w:rPr>
          <w:t xml:space="preserve"> execution</w:t>
        </w:r>
      </w:ins>
      <w:r w:rsidRPr="004270A8">
        <w:rPr>
          <w:rFonts w:eastAsia="MS Gothic" w:cs="Arial"/>
          <w:sz w:val="18"/>
          <w:szCs w:val="18"/>
        </w:rPr>
        <w:t>không chính xác.</w:t>
      </w:r>
    </w:p>
    <w:p w14:paraId="77CEE737" w14:textId="77777777" w:rsidR="003E21A2" w:rsidRPr="004270A8" w:rsidRDefault="003E21A2" w:rsidP="00753031">
      <w:pPr>
        <w:spacing w:line="360" w:lineRule="auto"/>
        <w:rPr>
          <w:rFonts w:eastAsia="MS Gothic" w:cs="Arial"/>
          <w:sz w:val="18"/>
          <w:szCs w:val="18"/>
        </w:rPr>
      </w:pPr>
    </w:p>
    <w:p w14:paraId="57892D61" w14:textId="64E1A58E" w:rsidR="003E21A2" w:rsidRPr="004270A8" w:rsidRDefault="003E21A2" w:rsidP="00753031">
      <w:pPr>
        <w:numPr>
          <w:ilvl w:val="0"/>
          <w:numId w:val="20"/>
        </w:numPr>
        <w:spacing w:line="360" w:lineRule="auto"/>
        <w:contextualSpacing/>
        <w:rPr>
          <w:rFonts w:eastAsia="MS Gothic" w:cs="Arial"/>
          <w:szCs w:val="21"/>
        </w:rPr>
      </w:pPr>
      <w:r w:rsidRPr="004270A8">
        <w:rPr>
          <w:rFonts w:eastAsia="MS Gothic" w:cs="Arial"/>
          <w:b/>
          <w:bCs/>
          <w:szCs w:val="21"/>
        </w:rPr>
        <w:t xml:space="preserve">Bước 5: </w:t>
      </w:r>
      <w:r w:rsidRPr="004270A8">
        <w:rPr>
          <w:rFonts w:eastAsia="MS Gothic" w:cs="Arial"/>
          <w:szCs w:val="21"/>
        </w:rPr>
        <w:t>Đóng cửa sổ SC.</w:t>
      </w:r>
    </w:p>
    <w:p w14:paraId="449EBA94" w14:textId="4B108F1A" w:rsidR="0053208D" w:rsidRPr="004270A8" w:rsidRDefault="0053208D" w:rsidP="00753031">
      <w:pPr>
        <w:widowControl/>
        <w:spacing w:line="360" w:lineRule="auto"/>
        <w:jc w:val="left"/>
        <w:rPr>
          <w:rFonts w:eastAsia="MS Gothic" w:cs="Arial"/>
          <w:szCs w:val="21"/>
        </w:rPr>
      </w:pPr>
    </w:p>
    <w:p w14:paraId="18689F87" w14:textId="71FE3FBE" w:rsidR="003E21A2" w:rsidRPr="004270A8" w:rsidRDefault="003E21A2" w:rsidP="00753031">
      <w:pPr>
        <w:numPr>
          <w:ilvl w:val="0"/>
          <w:numId w:val="66"/>
        </w:numPr>
        <w:spacing w:line="360" w:lineRule="auto"/>
        <w:contextualSpacing/>
        <w:rPr>
          <w:rFonts w:eastAsia="MS Gothic" w:cs="Arial"/>
          <w:szCs w:val="21"/>
        </w:rPr>
      </w:pPr>
      <w:r w:rsidRPr="004270A8">
        <w:rPr>
          <w:rFonts w:eastAsia="MS Gothic" w:cs="Arial"/>
          <w:szCs w:val="21"/>
        </w:rPr>
        <w:t>Mã nguồn của thiết bị ngoại vi sẽ được tạo trong thư mục SC_project.</w:t>
      </w:r>
    </w:p>
    <w:p w14:paraId="00BCB6C5" w14:textId="41E03E1B" w:rsidR="003E21A2" w:rsidRPr="004270A8" w:rsidRDefault="00D95B1B" w:rsidP="00753031">
      <w:pPr>
        <w:spacing w:line="360" w:lineRule="auto"/>
        <w:rPr>
          <w:rFonts w:eastAsia="MS Gothic" w:cs="Arial"/>
          <w:szCs w:val="21"/>
        </w:rPr>
      </w:pPr>
      <w:ins w:id="553" w:author="Hiroyasu Nishiumi" w:date="2022-10-20T18:47:00Z">
        <w:r w:rsidRPr="004270A8">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7"/>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8"/>
                            <a:stretch>
                              <a:fillRect/>
                            </a:stretch>
                          </pic:blipFill>
                          <pic:spPr>
                            <a:xfrm>
                              <a:off x="248312" y="0"/>
                              <a:ext cx="3362325" cy="257175"/>
                            </a:xfrm>
                            <a:prstGeom prst="rect">
                              <a:avLst/>
                            </a:prstGeom>
                          </pic:spPr>
                        </pic:pic>
                      </wpg:wgp>
                    </a:graphicData>
                  </a:graphic>
                </wp:anchor>
              </w:drawing>
            </mc:Choice>
            <mc:Fallback>
              <w:pict>
                <v:group w14:anchorId="5D6C43C1" id="グループ化 6" o:spid="_x0000_s1026" style="position:absolute;left:0;text-align:left;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99"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100" o:title=""/>
                  </v:shape>
                  <w10:wrap type="topAndBottom"/>
                </v:group>
              </w:pict>
            </mc:Fallback>
          </mc:AlternateContent>
        </w:r>
      </w:ins>
    </w:p>
    <w:p w14:paraId="6B8713A5" w14:textId="77777777" w:rsidR="003E21A2" w:rsidRPr="004270A8" w:rsidRDefault="003E21A2" w:rsidP="00753031">
      <w:pPr>
        <w:spacing w:line="360" w:lineRule="auto"/>
        <w:jc w:val="center"/>
        <w:rPr>
          <w:rFonts w:eastAsia="MS Gothic" w:cs="Arial"/>
          <w:color w:val="FF0000"/>
          <w:szCs w:val="21"/>
        </w:rPr>
      </w:pPr>
    </w:p>
    <w:p w14:paraId="70959823" w14:textId="401DEEC2" w:rsidR="0001051F" w:rsidRPr="004270A8" w:rsidRDefault="00FA3C62"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35 </w:t>
      </w:r>
      <w:r w:rsidR="00582BBD">
        <w:rPr>
          <w:rFonts w:eastAsia="MS Gothic" w:cs="Arial"/>
          <w:b/>
          <w:bCs/>
          <w:i/>
          <w:iCs/>
          <w:szCs w:val="21"/>
        </w:rPr>
        <w:fldChar w:fldCharType="end"/>
      </w:r>
      <w:r w:rsidRPr="004270A8">
        <w:rPr>
          <w:rFonts w:eastAsia="MS Gothic" w:cs="Arial"/>
          <w:b/>
          <w:bCs/>
          <w:i/>
          <w:iCs/>
          <w:szCs w:val="21"/>
        </w:rPr>
        <w:t>Mã nguồn của thiết bị ngoại vi được tạo trong SC_project</w:t>
      </w:r>
    </w:p>
    <w:p w14:paraId="5E175A3D" w14:textId="5F2870A9" w:rsidR="0085646D" w:rsidRPr="004270A8" w:rsidRDefault="0085646D" w:rsidP="00753031">
      <w:pPr>
        <w:spacing w:line="360" w:lineRule="auto"/>
        <w:rPr>
          <w:rFonts w:cs="Arial"/>
        </w:rPr>
      </w:pPr>
      <w:r w:rsidRPr="004270A8">
        <w:rPr>
          <w:rFonts w:cs="Arial"/>
        </w:rPr>
        <w:br w:type="page"/>
      </w:r>
    </w:p>
    <w:p w14:paraId="6CBC6C0A" w14:textId="22DD9A88" w:rsidR="00322AFE" w:rsidRPr="004270A8" w:rsidRDefault="006855D8" w:rsidP="00753031">
      <w:pPr>
        <w:pStyle w:val="Heading4"/>
        <w:spacing w:line="360" w:lineRule="auto"/>
        <w:ind w:leftChars="0" w:left="0"/>
        <w:rPr>
          <w:rFonts w:cs="Arial"/>
          <w:szCs w:val="21"/>
        </w:rPr>
      </w:pPr>
      <w:bookmarkStart w:id="554" w:name="_Toc314505612"/>
      <w:bookmarkStart w:id="555" w:name="_Toc528833062"/>
      <w:bookmarkStart w:id="556" w:name="_Toc531712113"/>
      <w:bookmarkStart w:id="557" w:name="_Toc51330712"/>
      <w:bookmarkEnd w:id="370"/>
      <w:bookmarkEnd w:id="371"/>
      <w:bookmarkEnd w:id="535"/>
      <w:bookmarkEnd w:id="536"/>
      <w:bookmarkEnd w:id="537"/>
      <w:bookmarkEnd w:id="538"/>
      <w:bookmarkEnd w:id="539"/>
      <w:r w:rsidRPr="004270A8">
        <w:rPr>
          <w:rFonts w:cs="Arial"/>
          <w:szCs w:val="21"/>
        </w:rPr>
        <w:lastRenderedPageBreak/>
        <w:t xml:space="preserve">3 .3.3.2 Tạo </w:t>
      </w:r>
      <w:del w:id="558" w:author="Hiroyasu Nishiumi" w:date="2022-10-20T18:40:00Z">
        <w:r w:rsidR="00364611" w:rsidRPr="004270A8" w:rsidDel="00D95B1B">
          <w:rPr>
            <w:rFonts w:cs="Arial"/>
            <w:szCs w:val="21"/>
          </w:rPr>
          <w:delText>SPILS</w:delText>
        </w:r>
      </w:del>
      <w:ins w:id="559" w:author="Hiroyasu Nishiumi" w:date="2022-10-20T18:41:00Z">
        <w:r w:rsidR="00D95B1B" w:rsidRPr="004270A8">
          <w:rPr>
            <w:rFonts w:cs="Arial"/>
            <w:szCs w:val="21"/>
          </w:rPr>
          <w:t>vHILS</w:t>
        </w:r>
      </w:ins>
      <w:r w:rsidR="00322AFE" w:rsidRPr="004270A8">
        <w:rPr>
          <w:rFonts w:cs="Arial"/>
          <w:szCs w:val="21"/>
        </w:rPr>
        <w:t>môi trường đích</w:t>
      </w:r>
    </w:p>
    <w:p w14:paraId="437D25FD" w14:textId="77777777" w:rsidR="00322AFE" w:rsidRPr="004270A8" w:rsidRDefault="00322AFE" w:rsidP="00753031">
      <w:pPr>
        <w:spacing w:line="360" w:lineRule="auto"/>
        <w:rPr>
          <w:rFonts w:cs="Arial"/>
          <w:szCs w:val="21"/>
        </w:rPr>
      </w:pPr>
    </w:p>
    <w:p w14:paraId="0F1A4F4B" w14:textId="44334BB9" w:rsidR="00322AFE" w:rsidRPr="004270A8" w:rsidRDefault="00322AFE" w:rsidP="00753031">
      <w:pPr>
        <w:spacing w:line="360" w:lineRule="auto"/>
        <w:ind w:leftChars="135" w:left="283"/>
        <w:contextualSpacing/>
        <w:rPr>
          <w:rFonts w:eastAsia="MS Gothic" w:cs="Arial"/>
          <w:szCs w:val="21"/>
        </w:rPr>
      </w:pPr>
      <w:r w:rsidRPr="004270A8">
        <w:rPr>
          <w:rFonts w:eastAsia="MS Gothic" w:cs="Arial"/>
          <w:szCs w:val="21"/>
        </w:rPr>
        <w:t xml:space="preserve">đích </w:t>
      </w:r>
      <w:del w:id="560" w:author="Hiroyasu Nishiumi" w:date="2022-10-20T18:40:00Z">
        <w:r w:rsidR="00364611" w:rsidRPr="004270A8" w:rsidDel="00D95B1B">
          <w:rPr>
            <w:rFonts w:eastAsia="MS Gothic" w:cs="Arial"/>
            <w:szCs w:val="21"/>
          </w:rPr>
          <w:delText>SPILS</w:delText>
        </w:r>
      </w:del>
      <w:ins w:id="561" w:author="Hiroyasu Nishiumi" w:date="2022-10-20T18:41:00Z">
        <w:r w:rsidR="00D95B1B" w:rsidRPr="004270A8">
          <w:rPr>
            <w:rFonts w:eastAsia="MS Gothic" w:cs="Arial"/>
            <w:szCs w:val="21"/>
          </w:rPr>
          <w:t>vHILS</w:t>
        </w:r>
      </w:ins>
      <w:r w:rsidRPr="004270A8">
        <w:rPr>
          <w:rFonts w:eastAsia="MS Gothic" w:cs="Arial"/>
          <w:szCs w:val="21"/>
        </w:rPr>
        <w:t>sẽ được tạo trong thư mục làm việc (vị trí chứa mô hình đích).</w:t>
      </w:r>
    </w:p>
    <w:p w14:paraId="4F2A3C12" w14:textId="60A72C7C" w:rsidR="00512C2D" w:rsidRPr="004270A8" w:rsidRDefault="00512C2D" w:rsidP="00753031">
      <w:pPr>
        <w:pStyle w:val="ListParagraph"/>
        <w:spacing w:line="360" w:lineRule="auto"/>
        <w:ind w:leftChars="135" w:left="283"/>
        <w:rPr>
          <w:rFonts w:cs="Arial"/>
          <w:szCs w:val="21"/>
        </w:rPr>
      </w:pPr>
      <w:r w:rsidRPr="004270A8">
        <w:rPr>
          <w:rFonts w:cs="Arial"/>
          <w:szCs w:val="21"/>
        </w:rPr>
        <w:t xml:space="preserve">đích </w:t>
      </w:r>
      <w:del w:id="562" w:author="Hiroyasu Nishiumi" w:date="2022-10-20T18:40:00Z">
        <w:r w:rsidR="00364611" w:rsidRPr="004270A8" w:rsidDel="00D95B1B">
          <w:rPr>
            <w:rFonts w:cs="Arial"/>
            <w:szCs w:val="21"/>
          </w:rPr>
          <w:delText>SPILS</w:delText>
        </w:r>
      </w:del>
      <w:ins w:id="563" w:author="Hiroyasu Nishiumi" w:date="2022-10-20T18:41:00Z">
        <w:r w:rsidR="00D95B1B" w:rsidRPr="004270A8">
          <w:rPr>
            <w:rFonts w:cs="Arial"/>
            <w:szCs w:val="21"/>
          </w:rPr>
          <w:t>vHILS</w:t>
        </w:r>
      </w:ins>
      <w:r w:rsidRPr="004270A8">
        <w:rPr>
          <w:rFonts w:cs="Arial"/>
          <w:szCs w:val="21"/>
        </w:rPr>
        <w:t>bao gồm các thư mục “slprj” và “&lt;Đích tạo mã&gt;_etvpf”. Và các tệp cần thiết sẽ được tạo trong các thư mục này.</w:t>
      </w:r>
    </w:p>
    <w:p w14:paraId="39DD3D39"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Tệp nguồn của thiết bị đích.</w:t>
      </w:r>
    </w:p>
    <w:p w14:paraId="77829257"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File source C.</w:t>
      </w:r>
    </w:p>
    <w:p w14:paraId="6734FD41"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create file</w:t>
      </w:r>
    </w:p>
    <w:p w14:paraId="76E484F2"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File thực thi VLAB</w:t>
      </w:r>
    </w:p>
    <w:p w14:paraId="37CD2C0E"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Tệp nguồn bao bọc của thiết bị ngoại vi</w:t>
      </w:r>
    </w:p>
    <w:p w14:paraId="551FDD8A"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Python source file.</w:t>
      </w:r>
    </w:p>
    <w:p w14:paraId="4282E9C6" w14:textId="77777777" w:rsidR="00322AFE" w:rsidRPr="004270A8" w:rsidRDefault="00322AFE" w:rsidP="00753031">
      <w:pPr>
        <w:numPr>
          <w:ilvl w:val="0"/>
          <w:numId w:val="23"/>
        </w:numPr>
        <w:spacing w:line="360" w:lineRule="auto"/>
        <w:contextualSpacing/>
        <w:rPr>
          <w:rFonts w:eastAsia="MS Gothic" w:cs="Arial"/>
          <w:szCs w:val="21"/>
        </w:rPr>
      </w:pPr>
      <w:r w:rsidRPr="004270A8">
        <w:rPr>
          <w:rFonts w:eastAsia="MS Gothic" w:cs="Arial"/>
          <w:szCs w:val="21"/>
        </w:rPr>
        <w:t>Specify.h, OSTM_define.h, target.out.</w:t>
      </w:r>
    </w:p>
    <w:p w14:paraId="334F2753" w14:textId="77777777" w:rsidR="00322AFE" w:rsidRPr="004270A8" w:rsidRDefault="00322AFE" w:rsidP="00753031">
      <w:pPr>
        <w:spacing w:line="360" w:lineRule="auto"/>
        <w:ind w:left="284"/>
        <w:contextualSpacing/>
        <w:rPr>
          <w:rFonts w:eastAsia="MS Gothic" w:cs="Arial"/>
          <w:szCs w:val="21"/>
        </w:rPr>
      </w:pPr>
    </w:p>
    <w:p w14:paraId="7EA45F2F" w14:textId="74252AF5" w:rsidR="00322AFE" w:rsidRPr="004270A8" w:rsidRDefault="00322AFE" w:rsidP="00753031">
      <w:pPr>
        <w:spacing w:line="360" w:lineRule="auto"/>
        <w:ind w:left="284"/>
        <w:contextualSpacing/>
        <w:rPr>
          <w:rFonts w:eastAsia="MS Gothic" w:cs="Arial"/>
          <w:szCs w:val="21"/>
        </w:rPr>
      </w:pPr>
      <w:r w:rsidRPr="004270A8">
        <w:rPr>
          <w:rFonts w:eastAsia="MS Gothic" w:cs="Arial"/>
          <w:szCs w:val="21"/>
        </w:rPr>
        <w:t>Tệp mô hình cấu hình đã được sao chép (tệp mô hình đích có cùng tên với tệp mô hình ban đầu nhưng đuôi "_etvpf" được thêm vào).</w:t>
      </w:r>
    </w:p>
    <w:p w14:paraId="02E48B95" w14:textId="798B8528" w:rsidR="00322AFE" w:rsidRPr="004270A8" w:rsidRDefault="001D4960" w:rsidP="00753031">
      <w:pPr>
        <w:spacing w:line="360" w:lineRule="auto"/>
        <w:ind w:left="284"/>
        <w:contextualSpacing/>
        <w:rPr>
          <w:rFonts w:eastAsia="MS Gothic" w:cs="Arial"/>
          <w:szCs w:val="21"/>
        </w:rPr>
      </w:pPr>
      <w:r w:rsidRPr="004270A8">
        <w:rPr>
          <w:rFonts w:cs="Arial"/>
          <w:szCs w:val="21"/>
        </w:rPr>
        <w:t xml:space="preserve">Hệ thống con trong khối nhằm mục đích tạo mã được thay thế bằng khối để </w:t>
      </w:r>
      <w:ins w:id="564" w:author="Hiroyasu Nishiumi" w:date="2022-10-20T18:42:00Z">
        <w:r w:rsidR="00D95B1B" w:rsidRPr="004270A8">
          <w:rPr>
            <w:rFonts w:cs="Arial"/>
            <w:szCs w:val="21"/>
          </w:rPr>
          <w:t>vHILS</w:t>
        </w:r>
      </w:ins>
      <w:del w:id="565" w:author="Hiroyasu Nishiumi" w:date="2022-10-20T18:43:00Z">
        <w:r w:rsidRPr="004270A8" w:rsidDel="00D95B1B">
          <w:rPr>
            <w:rFonts w:cs="Arial"/>
            <w:szCs w:val="21"/>
          </w:rPr>
          <w:delText>PIL</w:delText>
        </w:r>
      </w:del>
      <w:r w:rsidRPr="004270A8">
        <w:rPr>
          <w:rFonts w:cs="Arial"/>
          <w:szCs w:val="21"/>
        </w:rPr>
        <w:t xml:space="preserve">thực thi tuần tự (với tên khối là “VLAB Bridge”) để sao chép tệp mô hình </w:t>
      </w:r>
      <w:r w:rsidR="00322AFE" w:rsidRPr="004270A8">
        <w:rPr>
          <w:rFonts w:eastAsia="MS Gothic" w:cs="Arial"/>
          <w:szCs w:val="21"/>
        </w:rPr>
        <w:t>.</w:t>
      </w:r>
    </w:p>
    <w:p w14:paraId="6D1293C5" w14:textId="09EA5637" w:rsidR="0076551F" w:rsidRPr="004270A8" w:rsidRDefault="00D95B1B" w:rsidP="00753031">
      <w:pPr>
        <w:spacing w:line="360" w:lineRule="auto"/>
        <w:ind w:left="720"/>
        <w:contextualSpacing/>
        <w:rPr>
          <w:rFonts w:eastAsia="MS Gothic" w:cs="Arial"/>
          <w:szCs w:val="21"/>
        </w:rPr>
      </w:pPr>
      <w:r w:rsidRPr="004270A8">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24ED51D8" id="グループ化 6" o:spid="_x0000_s1026" style="position:absolute;left:0;text-align:left;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102"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4270A8" w:rsidRDefault="001D4960" w:rsidP="00753031">
      <w:pPr>
        <w:spacing w:line="360" w:lineRule="auto"/>
        <w:jc w:val="center"/>
        <w:rPr>
          <w:rFonts w:cs="Arial"/>
          <w:szCs w:val="21"/>
        </w:rPr>
      </w:pPr>
    </w:p>
    <w:p w14:paraId="6AF0F6E4" w14:textId="39717BC4" w:rsidR="001D4960" w:rsidRPr="004270A8" w:rsidRDefault="001D4960" w:rsidP="00753031">
      <w:pPr>
        <w:pStyle w:val="Caption"/>
        <w:spacing w:line="360" w:lineRule="auto"/>
        <w:jc w:val="center"/>
        <w:rPr>
          <w:rFonts w:ascii="Arial" w:hAnsi="Arial" w:cs="Arial"/>
          <w:b/>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36 </w:t>
      </w:r>
      <w:r w:rsidR="00582BBD">
        <w:rPr>
          <w:rFonts w:ascii="Arial" w:hAnsi="Arial" w:cs="Arial"/>
          <w:b/>
          <w:bCs w:val="0"/>
          <w:i/>
          <w:iCs/>
        </w:rPr>
        <w:fldChar w:fldCharType="end"/>
      </w:r>
      <w:r w:rsidRPr="004270A8">
        <w:rPr>
          <w:rFonts w:ascii="Arial" w:hAnsi="Arial" w:cs="Arial"/>
          <w:b/>
          <w:bCs w:val="0"/>
          <w:i/>
          <w:iCs/>
        </w:rPr>
        <w:t>Ví dụ về thay thế khối để thực hiện tuần tự PIL</w:t>
      </w:r>
    </w:p>
    <w:p w14:paraId="0459AE47" w14:textId="77777777" w:rsidR="001D4960" w:rsidRPr="004270A8" w:rsidRDefault="001D4960" w:rsidP="00753031">
      <w:pPr>
        <w:spacing w:line="360" w:lineRule="auto"/>
        <w:ind w:left="720"/>
        <w:contextualSpacing/>
        <w:rPr>
          <w:rFonts w:eastAsia="MS Gothic" w:cs="Arial"/>
          <w:szCs w:val="21"/>
        </w:rPr>
      </w:pPr>
    </w:p>
    <w:p w14:paraId="205FC631" w14:textId="2218398D" w:rsidR="001318CC" w:rsidRPr="004270A8" w:rsidRDefault="00E107FB" w:rsidP="00753031">
      <w:pPr>
        <w:spacing w:line="360" w:lineRule="auto"/>
        <w:rPr>
          <w:rFonts w:cs="Arial"/>
          <w:szCs w:val="21"/>
        </w:rPr>
      </w:pPr>
      <w:r w:rsidRPr="004270A8">
        <w:rPr>
          <w:rFonts w:cs="Arial"/>
          <w:szCs w:val="21"/>
        </w:rPr>
        <w:br w:type="page"/>
      </w:r>
    </w:p>
    <w:p w14:paraId="7D15A61A" w14:textId="4D84A961" w:rsidR="001318CC" w:rsidRPr="004270A8" w:rsidRDefault="006855D8" w:rsidP="00753031">
      <w:pPr>
        <w:pStyle w:val="Heading3"/>
        <w:ind w:leftChars="0" w:left="0"/>
        <w:rPr>
          <w:rFonts w:ascii="Arial" w:hAnsi="Arial"/>
          <w:b/>
          <w:bCs/>
          <w:szCs w:val="21"/>
        </w:rPr>
      </w:pPr>
      <w:bookmarkStart w:id="566" w:name="_Toc122608747"/>
      <w:r w:rsidRPr="004270A8">
        <w:rPr>
          <w:rFonts w:ascii="Arial" w:hAnsi="Arial"/>
          <w:b/>
          <w:bCs/>
          <w:szCs w:val="21"/>
        </w:rPr>
        <w:lastRenderedPageBreak/>
        <w:t>3 .3.4 Biên dịch mã nguồn đã tạo</w:t>
      </w:r>
      <w:bookmarkEnd w:id="566"/>
    </w:p>
    <w:p w14:paraId="3DDDD0DB" w14:textId="77777777" w:rsidR="001318CC" w:rsidRPr="004270A8" w:rsidRDefault="001318CC" w:rsidP="00753031">
      <w:pPr>
        <w:spacing w:line="360" w:lineRule="auto"/>
        <w:rPr>
          <w:rFonts w:cs="Arial"/>
          <w:szCs w:val="21"/>
        </w:rPr>
      </w:pPr>
    </w:p>
    <w:p w14:paraId="01A23987" w14:textId="77777777" w:rsidR="001318CC" w:rsidRPr="004270A8" w:rsidRDefault="001318CC" w:rsidP="00753031">
      <w:pPr>
        <w:pStyle w:val="ListParagraph"/>
        <w:numPr>
          <w:ilvl w:val="0"/>
          <w:numId w:val="72"/>
        </w:numPr>
        <w:spacing w:line="360" w:lineRule="auto"/>
        <w:ind w:leftChars="0"/>
        <w:contextualSpacing/>
        <w:rPr>
          <w:rFonts w:eastAsia="MS Gothic" w:cs="Arial"/>
          <w:szCs w:val="21"/>
        </w:rPr>
      </w:pPr>
      <w:r w:rsidRPr="004270A8">
        <w:rPr>
          <w:rFonts w:eastAsia="MS Gothic" w:cs="Arial"/>
          <w:szCs w:val="21"/>
        </w:rPr>
        <w:t>Sau đó, các tệp nguồn C và tệp nguồn của thiết bị đích (có phần mở rộng là *.c, *.850) sẽ được biên dịch thành các tệp đối tượng (có phần mở rộng là *.o, *.ao) ) thông qua Cygwin.</w:t>
      </w:r>
    </w:p>
    <w:p w14:paraId="4785ACF6" w14:textId="77777777" w:rsidR="001318CC" w:rsidRPr="004270A8" w:rsidRDefault="001318CC" w:rsidP="00753031">
      <w:pPr>
        <w:spacing w:line="360" w:lineRule="auto"/>
        <w:ind w:left="720"/>
        <w:contextualSpacing/>
        <w:rPr>
          <w:rFonts w:eastAsia="MS Gothic" w:cs="Arial"/>
          <w:szCs w:val="21"/>
        </w:rPr>
      </w:pPr>
      <w:r w:rsidRPr="004270A8">
        <w:rPr>
          <w:rFonts w:eastAsia="MS Gothic" w:cs="Arial"/>
          <w:szCs w:val="21"/>
        </w:rPr>
        <w:t>Các thông tin liên quan đến việc biên dịch sẽ được hiển thị trên Cửa sổ Lệnh của MATLAB.</w:t>
      </w:r>
    </w:p>
    <w:p w14:paraId="6E4926B1" w14:textId="77777777" w:rsidR="001318CC" w:rsidRPr="004270A8" w:rsidRDefault="001318CC" w:rsidP="00753031">
      <w:pPr>
        <w:spacing w:line="360" w:lineRule="auto"/>
        <w:rPr>
          <w:rFonts w:eastAsia="MS Gothic" w:cs="Arial"/>
          <w:szCs w:val="21"/>
        </w:rPr>
      </w:pPr>
    </w:p>
    <w:p w14:paraId="075E4AFE" w14:textId="1C7E0EC0" w:rsidR="001318CC" w:rsidRPr="004270A8" w:rsidRDefault="006A4C85" w:rsidP="00753031">
      <w:pPr>
        <w:spacing w:line="360" w:lineRule="auto"/>
        <w:jc w:val="center"/>
        <w:rPr>
          <w:rFonts w:eastAsia="MS Gothic" w:cs="Arial"/>
          <w:szCs w:val="21"/>
        </w:rPr>
      </w:pPr>
      <w:r w:rsidRPr="004270A8">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3"/>
                    <a:stretch>
                      <a:fillRect/>
                    </a:stretch>
                  </pic:blipFill>
                  <pic:spPr>
                    <a:xfrm>
                      <a:off x="0" y="0"/>
                      <a:ext cx="5823469" cy="1781732"/>
                    </a:xfrm>
                    <a:prstGeom prst="rect">
                      <a:avLst/>
                    </a:prstGeom>
                  </pic:spPr>
                </pic:pic>
              </a:graphicData>
            </a:graphic>
          </wp:inline>
        </w:drawing>
      </w:r>
    </w:p>
    <w:p w14:paraId="476F9AF6" w14:textId="77777777" w:rsidR="001318CC" w:rsidRPr="004270A8" w:rsidRDefault="001318CC" w:rsidP="00753031">
      <w:pPr>
        <w:spacing w:line="360" w:lineRule="auto"/>
        <w:jc w:val="center"/>
        <w:rPr>
          <w:rFonts w:eastAsia="MS Gothic" w:cs="Arial"/>
          <w:szCs w:val="21"/>
        </w:rPr>
      </w:pPr>
    </w:p>
    <w:p w14:paraId="3C80E05E" w14:textId="0557D8CF" w:rsidR="001318CC" w:rsidRPr="004270A8" w:rsidRDefault="00A158CE"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37 </w:t>
      </w:r>
      <w:r w:rsidR="00582BBD">
        <w:rPr>
          <w:rFonts w:eastAsia="MS Gothic" w:cs="Arial"/>
          <w:b/>
          <w:bCs/>
          <w:i/>
          <w:iCs/>
          <w:szCs w:val="21"/>
        </w:rPr>
        <w:fldChar w:fldCharType="end"/>
      </w:r>
      <w:r w:rsidRPr="004270A8">
        <w:rPr>
          <w:rFonts w:eastAsia="MS Gothic" w:cs="Arial"/>
          <w:b/>
          <w:bCs/>
          <w:i/>
          <w:iCs/>
          <w:szCs w:val="21"/>
        </w:rPr>
        <w:t>Quá trình biên dịch được hiển thị trên Cửa sổ lệnh MATLAB</w:t>
      </w:r>
    </w:p>
    <w:p w14:paraId="0735E548" w14:textId="67E15735" w:rsidR="00921A1D" w:rsidRPr="004270A8" w:rsidRDefault="001D322B" w:rsidP="00753031">
      <w:pPr>
        <w:pStyle w:val="ListParagraph"/>
        <w:numPr>
          <w:ilvl w:val="0"/>
          <w:numId w:val="72"/>
        </w:numPr>
        <w:spacing w:line="360" w:lineRule="auto"/>
        <w:ind w:leftChars="0"/>
        <w:rPr>
          <w:rFonts w:eastAsia="MS Gothic" w:cs="Arial"/>
          <w:szCs w:val="21"/>
        </w:rPr>
      </w:pPr>
      <w:r w:rsidRPr="004270A8">
        <w:rPr>
          <w:rFonts w:eastAsia="MS Gothic" w:cs="Arial"/>
          <w:szCs w:val="21"/>
        </w:rPr>
        <w:t>Sau đó, tệp “target.out” cũng được tạo. Sau đó, các tệp đối tượng và tệp “target.out” cũng được lưu trữ trong thư mục đang làm việc, trong thư mục “&lt;Đích tạo mã&gt;_etvpf”.</w:t>
      </w:r>
      <w:r w:rsidR="00921A1D" w:rsidRPr="004270A8">
        <w:rPr>
          <w:rFonts w:cs="Arial"/>
          <w:szCs w:val="21"/>
        </w:rPr>
        <w:br w:type="page"/>
      </w:r>
    </w:p>
    <w:p w14:paraId="7D65F593" w14:textId="157DD58A" w:rsidR="001318CC" w:rsidRPr="004270A8" w:rsidRDefault="006855D8" w:rsidP="00753031">
      <w:pPr>
        <w:pStyle w:val="Heading3"/>
        <w:ind w:leftChars="0" w:left="0"/>
        <w:rPr>
          <w:rFonts w:ascii="Arial" w:hAnsi="Arial"/>
          <w:b/>
          <w:bCs/>
          <w:szCs w:val="21"/>
        </w:rPr>
      </w:pPr>
      <w:bookmarkStart w:id="567" w:name="_Toc122608748"/>
      <w:r w:rsidRPr="004270A8">
        <w:rPr>
          <w:rFonts w:ascii="Arial" w:hAnsi="Arial"/>
          <w:b/>
          <w:bCs/>
          <w:szCs w:val="21"/>
        </w:rPr>
        <w:lastRenderedPageBreak/>
        <w:t>3 .3.5 Thực hiện</w:t>
      </w:r>
      <w:r w:rsidR="00753031">
        <w:rPr>
          <w:rFonts w:ascii="Arial" w:hAnsi="Arial"/>
          <w:b/>
          <w:bCs/>
          <w:szCs w:val="21"/>
          <w:lang w:val="en-US"/>
        </w:rPr>
        <w:t xml:space="preserve"> </w:t>
      </w:r>
      <w:del w:id="568" w:author="Hiroyasu Nishiumi" w:date="2022-10-20T18:40:00Z">
        <w:r w:rsidR="001318CC" w:rsidRPr="004270A8" w:rsidDel="00D95B1B">
          <w:rPr>
            <w:rFonts w:ascii="Arial" w:hAnsi="Arial"/>
            <w:b/>
            <w:bCs/>
            <w:szCs w:val="21"/>
          </w:rPr>
          <w:delText>SPILS</w:delText>
        </w:r>
      </w:del>
      <w:ins w:id="569" w:author="Hiroyasu Nishiumi" w:date="2022-10-20T18:41:00Z">
        <w:r w:rsidR="00D95B1B" w:rsidRPr="004270A8">
          <w:rPr>
            <w:rFonts w:ascii="Arial" w:hAnsi="Arial"/>
            <w:b/>
            <w:bCs/>
            <w:szCs w:val="21"/>
          </w:rPr>
          <w:t>vHILS</w:t>
        </w:r>
      </w:ins>
      <w:bookmarkEnd w:id="567"/>
    </w:p>
    <w:p w14:paraId="36E5918C" w14:textId="77777777" w:rsidR="00A34985" w:rsidRPr="004270A8" w:rsidRDefault="00A34985" w:rsidP="00753031">
      <w:pPr>
        <w:spacing w:line="360" w:lineRule="auto"/>
        <w:rPr>
          <w:rFonts w:cs="Arial"/>
          <w:szCs w:val="21"/>
        </w:rPr>
      </w:pPr>
    </w:p>
    <w:p w14:paraId="1CC56D7C" w14:textId="041C616B" w:rsidR="001318CC" w:rsidRPr="004270A8" w:rsidRDefault="001318CC" w:rsidP="00753031">
      <w:pPr>
        <w:pStyle w:val="ListParagraph"/>
        <w:numPr>
          <w:ilvl w:val="0"/>
          <w:numId w:val="73"/>
        </w:numPr>
        <w:spacing w:line="360" w:lineRule="auto"/>
        <w:ind w:leftChars="0"/>
        <w:contextualSpacing/>
        <w:rPr>
          <w:rFonts w:eastAsia="MS Gothic" w:cs="Arial"/>
          <w:szCs w:val="21"/>
        </w:rPr>
      </w:pPr>
      <w:r w:rsidRPr="004270A8">
        <w:rPr>
          <w:rFonts w:eastAsia="MS Gothic" w:cs="Arial"/>
          <w:szCs w:val="21"/>
        </w:rPr>
        <w:t xml:space="preserve">Sau khi biên dịch xong, VLAB được mở. Nền ảo RH850 của RH850/F1KM, </w:t>
      </w:r>
      <w:commentRangeStart w:id="570"/>
      <w:r w:rsidR="00B3693B" w:rsidRPr="004270A8">
        <w:rPr>
          <w:rFonts w:eastAsia="MS Gothic" w:cs="Arial"/>
          <w:szCs w:val="21"/>
          <w:highlight w:val="yellow"/>
        </w:rPr>
        <w:t>RH850/U2C</w:t>
      </w:r>
      <w:bookmarkStart w:id="571" w:name="V10000_Req_03_010"/>
      <w:bookmarkEnd w:id="571"/>
      <w:r w:rsidR="00B3693B" w:rsidRPr="004270A8">
        <w:rPr>
          <w:rFonts w:eastAsia="MS Gothic" w:cs="Arial"/>
          <w:szCs w:val="21"/>
        </w:rPr>
        <w:t xml:space="preserve"> </w:t>
      </w:r>
      <w:commentRangeEnd w:id="570"/>
      <w:r w:rsidR="00B3693B" w:rsidRPr="004270A8">
        <w:rPr>
          <w:rStyle w:val="CommentReference"/>
          <w:rFonts w:cs="Arial"/>
        </w:rPr>
        <w:commentReference w:id="570"/>
      </w:r>
      <w:r w:rsidR="00B3693B" w:rsidRPr="004270A8">
        <w:rPr>
          <w:rFonts w:eastAsia="MS Gothic" w:cs="Arial"/>
          <w:szCs w:val="21"/>
        </w:rPr>
        <w:t>hộp công cụ, “mục tiêu.out” và các nguồn tệp trong thư mục làm việc đã được tải xuống.</w:t>
      </w:r>
    </w:p>
    <w:p w14:paraId="5D05F3A7" w14:textId="59653563" w:rsidR="001318CC" w:rsidRPr="004270A8" w:rsidRDefault="001318CC" w:rsidP="00753031">
      <w:pPr>
        <w:spacing w:line="360" w:lineRule="auto"/>
        <w:ind w:left="720"/>
        <w:contextualSpacing/>
        <w:rPr>
          <w:rFonts w:eastAsia="MS Gothic" w:cs="Arial"/>
          <w:szCs w:val="21"/>
        </w:rPr>
      </w:pPr>
      <w:r w:rsidRPr="004270A8">
        <w:rPr>
          <w:rFonts w:eastAsia="MS Gothic" w:cs="Arial"/>
          <w:szCs w:val="21"/>
        </w:rPr>
        <w:t xml:space="preserve">Việc </w:t>
      </w:r>
      <w:del w:id="572" w:author="Hiroyasu Nishiumi" w:date="2022-10-20T18:40:00Z">
        <w:r w:rsidRPr="004270A8" w:rsidDel="00D95B1B">
          <w:rPr>
            <w:rFonts w:eastAsia="MS Gothic" w:cs="Arial"/>
            <w:szCs w:val="21"/>
          </w:rPr>
          <w:delText>SPILS</w:delText>
        </w:r>
      </w:del>
      <w:ins w:id="573" w:author="Hiroyasu Nishiumi" w:date="2022-10-20T18:41:00Z">
        <w:r w:rsidR="00D95B1B" w:rsidRPr="004270A8">
          <w:rPr>
            <w:rFonts w:eastAsia="MS Gothic" w:cs="Arial"/>
            <w:szCs w:val="21"/>
          </w:rPr>
          <w:t>vHILS</w:t>
        </w:r>
      </w:ins>
      <w:r w:rsidRPr="004270A8">
        <w:rPr>
          <w:rFonts w:eastAsia="MS Gothic" w:cs="Arial"/>
          <w:szCs w:val="21"/>
        </w:rPr>
        <w:t>thực hiện bắt đầu trên cả mô hình Simulink và VLAB.</w:t>
      </w:r>
    </w:p>
    <w:p w14:paraId="4861440E" w14:textId="77777777" w:rsidR="001318CC" w:rsidRPr="004270A8" w:rsidRDefault="001318CC" w:rsidP="00753031">
      <w:pPr>
        <w:spacing w:line="360" w:lineRule="auto"/>
        <w:rPr>
          <w:rFonts w:eastAsia="MS Gothic" w:cs="Arial"/>
          <w:szCs w:val="21"/>
        </w:rPr>
      </w:pPr>
    </w:p>
    <w:p w14:paraId="567CA6A0" w14:textId="57F557D6" w:rsidR="001318CC" w:rsidRPr="004270A8" w:rsidRDefault="0001051F" w:rsidP="00753031">
      <w:pPr>
        <w:spacing w:line="360" w:lineRule="auto"/>
        <w:jc w:val="center"/>
        <w:rPr>
          <w:rFonts w:eastAsia="MS Gothic" w:cs="Arial"/>
          <w:szCs w:val="21"/>
        </w:rPr>
      </w:pPr>
      <w:r w:rsidRPr="004270A8">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104"/>
                    <a:stretch>
                      <a:fillRect/>
                    </a:stretch>
                  </pic:blipFill>
                  <pic:spPr>
                    <a:xfrm>
                      <a:off x="0" y="0"/>
                      <a:ext cx="5201897" cy="3964493"/>
                    </a:xfrm>
                    <a:prstGeom prst="rect">
                      <a:avLst/>
                    </a:prstGeom>
                  </pic:spPr>
                </pic:pic>
              </a:graphicData>
            </a:graphic>
          </wp:inline>
        </w:drawing>
      </w:r>
    </w:p>
    <w:p w14:paraId="7A3792B7" w14:textId="77777777" w:rsidR="0001051F" w:rsidRPr="004270A8" w:rsidRDefault="0001051F" w:rsidP="00753031">
      <w:pPr>
        <w:spacing w:line="360" w:lineRule="auto"/>
        <w:jc w:val="center"/>
        <w:rPr>
          <w:rFonts w:eastAsia="MS Gothic" w:cs="Arial"/>
          <w:szCs w:val="21"/>
        </w:rPr>
      </w:pPr>
    </w:p>
    <w:p w14:paraId="716C90D0" w14:textId="0FFDCAB7" w:rsidR="00921A1D" w:rsidRPr="004270A8" w:rsidRDefault="00265975"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38 </w:t>
      </w:r>
      <w:r w:rsidR="00582BBD">
        <w:rPr>
          <w:rFonts w:eastAsia="MS Gothic" w:cs="Arial"/>
          <w:b/>
          <w:bCs/>
          <w:i/>
          <w:iCs/>
          <w:szCs w:val="21"/>
        </w:rPr>
        <w:fldChar w:fldCharType="end"/>
      </w:r>
      <w:r w:rsidRPr="004270A8">
        <w:rPr>
          <w:rFonts w:eastAsia="MS Gothic" w:cs="Arial"/>
          <w:b/>
          <w:bCs/>
          <w:i/>
          <w:iCs/>
          <w:szCs w:val="21"/>
        </w:rPr>
        <w:t xml:space="preserve">Quá </w:t>
      </w:r>
      <w:del w:id="574" w:author="Hiroyasu Nishiumi" w:date="2022-10-20T18:40:00Z">
        <w:r w:rsidRPr="004270A8" w:rsidDel="00D95B1B">
          <w:rPr>
            <w:rFonts w:eastAsia="MS Gothic" w:cs="Arial"/>
            <w:b/>
            <w:bCs/>
            <w:i/>
            <w:iCs/>
            <w:szCs w:val="21"/>
          </w:rPr>
          <w:delText>SPILS</w:delText>
        </w:r>
      </w:del>
      <w:ins w:id="575" w:author="Hiroyasu Nishiumi" w:date="2022-10-20T18:41:00Z">
        <w:r w:rsidR="00D95B1B" w:rsidRPr="004270A8">
          <w:rPr>
            <w:rFonts w:eastAsia="MS Gothic" w:cs="Arial"/>
            <w:b/>
            <w:bCs/>
            <w:i/>
            <w:iCs/>
            <w:szCs w:val="21"/>
          </w:rPr>
          <w:t>vHILS</w:t>
        </w:r>
      </w:ins>
      <w:r w:rsidRPr="004270A8">
        <w:rPr>
          <w:rFonts w:eastAsia="MS Gothic" w:cs="Arial"/>
          <w:b/>
          <w:bCs/>
          <w:i/>
          <w:iCs/>
          <w:szCs w:val="21"/>
        </w:rPr>
        <w:t>trình thực hiện</w:t>
      </w:r>
    </w:p>
    <w:p w14:paraId="0C8CF8F5" w14:textId="6574A451" w:rsidR="0001051F" w:rsidRPr="004270A8" w:rsidRDefault="0001051F" w:rsidP="00753031">
      <w:pPr>
        <w:spacing w:line="360" w:lineRule="auto"/>
        <w:contextualSpacing/>
        <w:rPr>
          <w:rFonts w:eastAsia="MS Gothic" w:cs="Arial"/>
          <w:szCs w:val="21"/>
        </w:rPr>
      </w:pPr>
      <w:r w:rsidRPr="004270A8">
        <w:rPr>
          <w:rFonts w:eastAsia="MS Gothic" w:cs="Arial"/>
          <w:szCs w:val="21"/>
        </w:rPr>
        <w:br w:type="page"/>
      </w:r>
    </w:p>
    <w:p w14:paraId="5013B23B" w14:textId="3A5290E2" w:rsidR="00A42592" w:rsidRPr="004270A8" w:rsidRDefault="00A42592" w:rsidP="00753031">
      <w:pPr>
        <w:pStyle w:val="ListParagraph"/>
        <w:numPr>
          <w:ilvl w:val="0"/>
          <w:numId w:val="73"/>
        </w:numPr>
        <w:spacing w:line="360" w:lineRule="auto"/>
        <w:ind w:leftChars="0"/>
        <w:contextualSpacing/>
        <w:rPr>
          <w:rFonts w:eastAsia="MS Gothic" w:cs="Arial"/>
          <w:szCs w:val="21"/>
        </w:rPr>
      </w:pPr>
      <w:r w:rsidRPr="004270A8">
        <w:rPr>
          <w:rFonts w:eastAsia="MS Gothic" w:cs="Arial"/>
          <w:szCs w:val="21"/>
        </w:rPr>
        <w:lastRenderedPageBreak/>
        <w:t>Kết quả của phạm vi bên dưới, kết quả của MIL và ET-VPF giống nhau.</w:t>
      </w:r>
    </w:p>
    <w:p w14:paraId="0A3E6110" w14:textId="77777777" w:rsidR="00674738" w:rsidRPr="004270A8" w:rsidRDefault="00674738" w:rsidP="00753031">
      <w:pPr>
        <w:spacing w:line="360" w:lineRule="auto"/>
        <w:rPr>
          <w:rFonts w:eastAsia="MS Gothic" w:cs="Arial"/>
          <w:noProof/>
          <w:szCs w:val="21"/>
        </w:rPr>
      </w:pPr>
    </w:p>
    <w:p w14:paraId="783C96E1" w14:textId="1307BFA7" w:rsidR="00A42592" w:rsidRPr="004270A8" w:rsidRDefault="00674738" w:rsidP="00753031">
      <w:pPr>
        <w:spacing w:line="360" w:lineRule="auto"/>
        <w:jc w:val="center"/>
        <w:rPr>
          <w:rFonts w:eastAsia="MS Gothic" w:cs="Arial"/>
          <w:szCs w:val="21"/>
        </w:rPr>
      </w:pPr>
      <w:r w:rsidRPr="004270A8">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5"/>
                    <a:stretch>
                      <a:fillRect/>
                    </a:stretch>
                  </pic:blipFill>
                  <pic:spPr>
                    <a:xfrm>
                      <a:off x="0" y="0"/>
                      <a:ext cx="4449921" cy="4020822"/>
                    </a:xfrm>
                    <a:prstGeom prst="rect">
                      <a:avLst/>
                    </a:prstGeom>
                  </pic:spPr>
                </pic:pic>
              </a:graphicData>
            </a:graphic>
          </wp:inline>
        </w:drawing>
      </w:r>
    </w:p>
    <w:p w14:paraId="2B50308D" w14:textId="77777777" w:rsidR="0001051F" w:rsidRPr="004270A8" w:rsidRDefault="0001051F" w:rsidP="00753031">
      <w:pPr>
        <w:spacing w:line="360" w:lineRule="auto"/>
        <w:jc w:val="center"/>
        <w:rPr>
          <w:rFonts w:eastAsia="MS Gothic" w:cs="Arial"/>
          <w:szCs w:val="21"/>
        </w:rPr>
      </w:pPr>
    </w:p>
    <w:p w14:paraId="72D1DC44" w14:textId="7874DF3D" w:rsidR="00A42592" w:rsidRPr="004270A8" w:rsidRDefault="00A42592" w:rsidP="00753031">
      <w:pPr>
        <w:spacing w:after="200" w:line="360" w:lineRule="auto"/>
        <w:jc w:val="center"/>
        <w:rPr>
          <w:rFonts w:eastAsia="MS Gothic" w:cs="Arial"/>
          <w:szCs w:val="21"/>
        </w:rPr>
      </w:pPr>
      <w:r w:rsidRPr="004270A8">
        <w:rPr>
          <w:rFonts w:eastAsia="MS Gothic" w:cs="Arial"/>
          <w:b/>
          <w:bCs/>
          <w:i/>
          <w:iCs/>
          <w:szCs w:val="21"/>
          <w:highlight w:val="yellow"/>
        </w:rPr>
        <w:t xml:space="preserve">Hình </w:t>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STYLEREF 1 \s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 </w:t>
      </w:r>
      <w:r w:rsidR="00582BBD">
        <w:rPr>
          <w:rFonts w:eastAsia="MS Gothic" w:cs="Arial"/>
          <w:b/>
          <w:bCs/>
          <w:i/>
          <w:iCs/>
          <w:szCs w:val="21"/>
          <w:highlight w:val="yellow"/>
        </w:rPr>
        <w:fldChar w:fldCharType="end"/>
      </w:r>
      <w:r w:rsidR="00582BBD">
        <w:rPr>
          <w:rFonts w:eastAsia="MS Gothic" w:cs="Arial"/>
          <w:b/>
          <w:bCs/>
          <w:i/>
          <w:iCs/>
          <w:szCs w:val="21"/>
          <w:highlight w:val="yellow"/>
        </w:rPr>
        <w:noBreakHyphen/>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SEQ Figure \* ARABIC \s 1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39 </w:t>
      </w:r>
      <w:r w:rsidR="00582BBD">
        <w:rPr>
          <w:rFonts w:eastAsia="MS Gothic" w:cs="Arial"/>
          <w:b/>
          <w:bCs/>
          <w:i/>
          <w:iCs/>
          <w:szCs w:val="21"/>
          <w:highlight w:val="yellow"/>
        </w:rPr>
        <w:fldChar w:fldCharType="end"/>
      </w:r>
      <w:r w:rsidRPr="004270A8">
        <w:rPr>
          <w:rFonts w:eastAsia="MS Gothic" w:cs="Arial"/>
          <w:b/>
          <w:bCs/>
          <w:i/>
          <w:iCs/>
          <w:szCs w:val="21"/>
          <w:highlight w:val="yellow"/>
        </w:rPr>
        <w:t>Kết quả của phạm vi</w:t>
      </w:r>
    </w:p>
    <w:p w14:paraId="3B74A7CB" w14:textId="420A89D3" w:rsidR="001318CC" w:rsidRPr="004270A8" w:rsidRDefault="00A42592" w:rsidP="00753031">
      <w:pPr>
        <w:spacing w:line="360" w:lineRule="auto"/>
        <w:ind w:left="1440" w:hanging="873"/>
        <w:rPr>
          <w:rFonts w:cs="Arial"/>
          <w:sz w:val="18"/>
          <w:szCs w:val="18"/>
          <w:rPrChange w:id="576" w:author="Hiroyasu Nishiumi" w:date="2022-10-26T16:58:00Z">
            <w:rPr>
              <w:rFonts w:cs="Arial"/>
              <w:szCs w:val="21"/>
            </w:rPr>
          </w:rPrChange>
        </w:rPr>
      </w:pPr>
      <w:r w:rsidRPr="004270A8">
        <w:rPr>
          <w:rFonts w:eastAsia="MS Gothic" w:cs="Arial"/>
          <w:sz w:val="18"/>
          <w:szCs w:val="18"/>
          <w:rPrChange w:id="577" w:author="Hiroyasu Nishiumi" w:date="2022-10-26T16:58:00Z">
            <w:rPr>
              <w:rFonts w:eastAsia="MS Gothic" w:cs="Arial"/>
              <w:szCs w:val="21"/>
            </w:rPr>
          </w:rPrChange>
        </w:rPr>
        <w:t xml:space="preserve">Ghi chú </w:t>
      </w:r>
      <w:r w:rsidRPr="004270A8">
        <w:rPr>
          <w:rFonts w:eastAsia="MS Gothic" w:cs="Arial"/>
          <w:sz w:val="18"/>
          <w:szCs w:val="18"/>
          <w:rPrChange w:id="578" w:author="Hiroyasu Nishiumi" w:date="2022-10-26T16:58:00Z">
            <w:rPr>
              <w:rFonts w:eastAsia="MS Gothic" w:cs="Arial"/>
              <w:szCs w:val="21"/>
            </w:rPr>
          </w:rPrChange>
        </w:rPr>
        <w:tab/>
        <w:t>Vui lòng bỏ qua bước đầu tiên. Bởi vì, tại thời điểm đó, MATLAB và VLAB đã được kết nối và giá trị giả được gửi đến MATLAB bằng Đồng mô phỏng MATLAB.</w:t>
      </w:r>
      <w:r w:rsidR="009E3BA7" w:rsidRPr="004270A8">
        <w:rPr>
          <w:rFonts w:cs="Arial"/>
          <w:sz w:val="18"/>
          <w:szCs w:val="18"/>
          <w:rPrChange w:id="579" w:author="Hiroyasu Nishiumi" w:date="2022-10-26T16:58:00Z">
            <w:rPr>
              <w:rFonts w:cs="Arial"/>
              <w:szCs w:val="21"/>
            </w:rPr>
          </w:rPrChange>
        </w:rPr>
        <w:br w:type="page"/>
      </w:r>
    </w:p>
    <w:p w14:paraId="11D735D5" w14:textId="41AA93AF" w:rsidR="00385B43" w:rsidRPr="004270A8" w:rsidRDefault="006855D8" w:rsidP="00753031">
      <w:pPr>
        <w:pStyle w:val="Heading2"/>
        <w:spacing w:line="360" w:lineRule="auto"/>
      </w:pPr>
      <w:bookmarkStart w:id="580" w:name="_Toc122608749"/>
      <w:r w:rsidRPr="004270A8">
        <w:lastRenderedPageBreak/>
        <w:t>3 .4 Time time</w:t>
      </w:r>
      <w:bookmarkEnd w:id="580"/>
    </w:p>
    <w:p w14:paraId="40654D4E" w14:textId="09680592" w:rsidR="00385B43" w:rsidRPr="004270A8" w:rsidRDefault="00385B43" w:rsidP="00753031">
      <w:pPr>
        <w:spacing w:before="240" w:after="240" w:line="360" w:lineRule="auto"/>
        <w:rPr>
          <w:rFonts w:cs="Arial"/>
          <w:kern w:val="0"/>
          <w:szCs w:val="21"/>
        </w:rPr>
      </w:pPr>
      <w:r w:rsidRPr="004270A8">
        <w:rPr>
          <w:rFonts w:cs="Arial"/>
          <w:kern w:val="0"/>
          <w:szCs w:val="21"/>
        </w:rPr>
        <w:t xml:space="preserve">Phần này mô tả phương pháp đo thời gian </w:t>
      </w:r>
      <w:r w:rsidR="00A92D49" w:rsidRPr="004270A8">
        <w:rPr>
          <w:rFonts w:cs="Arial"/>
          <w:kern w:val="0"/>
          <w:szCs w:val="21"/>
        </w:rPr>
        <w:fldChar w:fldCharType="begin"/>
      </w:r>
      <w:r w:rsidR="00A92D49" w:rsidRPr="004270A8">
        <w:rPr>
          <w:rFonts w:cs="Arial"/>
        </w:rPr>
        <w:instrText xml:space="preserve"> XE "</w:instrText>
      </w:r>
      <w:r w:rsidR="00A92D49" w:rsidRPr="004270A8">
        <w:rPr>
          <w:rFonts w:cs="Arial"/>
          <w:kern w:val="0"/>
          <w:szCs w:val="21"/>
        </w:rPr>
        <w:instrText>time measurement method</w:instrText>
      </w:r>
      <w:r w:rsidR="00A92D49" w:rsidRPr="004270A8">
        <w:rPr>
          <w:rFonts w:cs="Arial"/>
        </w:rPr>
        <w:instrText xml:space="preserve">" </w:instrText>
      </w:r>
      <w:r w:rsidR="00A92D49" w:rsidRPr="004270A8">
        <w:rPr>
          <w:rFonts w:cs="Arial"/>
          <w:kern w:val="0"/>
          <w:szCs w:val="21"/>
        </w:rPr>
        <w:fldChar w:fldCharType="end"/>
      </w:r>
      <w:r w:rsidRPr="004270A8">
        <w:rPr>
          <w:rFonts w:cs="Arial"/>
          <w:kern w:val="0"/>
          <w:szCs w:val="21"/>
        </w:rPr>
        <w:t>được sử dụng trong ET-VPF</w:t>
      </w:r>
    </w:p>
    <w:p w14:paraId="76AA6C7B" w14:textId="77777777" w:rsidR="000578F0" w:rsidRPr="004270A8" w:rsidRDefault="000578F0" w:rsidP="00753031">
      <w:pPr>
        <w:spacing w:before="240" w:after="240" w:line="360" w:lineRule="auto"/>
        <w:rPr>
          <w:rFonts w:cs="Arial"/>
          <w:kern w:val="0"/>
          <w:szCs w:val="21"/>
        </w:rPr>
      </w:pPr>
    </w:p>
    <w:p w14:paraId="73879D87" w14:textId="024376C8" w:rsidR="00385B43" w:rsidRPr="004270A8" w:rsidRDefault="006855D8" w:rsidP="00753031">
      <w:pPr>
        <w:pStyle w:val="Heading3"/>
        <w:ind w:leftChars="0" w:left="0"/>
        <w:rPr>
          <w:rFonts w:ascii="Arial" w:hAnsi="Arial"/>
          <w:b/>
          <w:bCs/>
          <w:sz w:val="24"/>
        </w:rPr>
      </w:pPr>
      <w:bookmarkStart w:id="581" w:name="_Toc122608750"/>
      <w:r w:rsidRPr="004270A8">
        <w:rPr>
          <w:rFonts w:ascii="Arial" w:hAnsi="Arial"/>
          <w:b/>
          <w:bCs/>
          <w:sz w:val="24"/>
        </w:rPr>
        <w:t>3.4.1 Cấu trúc của Mô hình Simulink để đo lường</w:t>
      </w:r>
      <w:bookmarkEnd w:id="581"/>
    </w:p>
    <w:p w14:paraId="7130808A" w14:textId="77777777" w:rsidR="000578F0" w:rsidRPr="004270A8" w:rsidRDefault="000578F0" w:rsidP="00753031">
      <w:pPr>
        <w:spacing w:line="360" w:lineRule="auto"/>
        <w:rPr>
          <w:rFonts w:cs="Arial"/>
        </w:rPr>
      </w:pPr>
    </w:p>
    <w:p w14:paraId="2D60C892" w14:textId="77777777" w:rsidR="00385B43" w:rsidRPr="004270A8" w:rsidRDefault="00385B43" w:rsidP="00753031">
      <w:pPr>
        <w:spacing w:line="360" w:lineRule="auto"/>
        <w:jc w:val="center"/>
        <w:rPr>
          <w:rFonts w:eastAsia="MS Gothic" w:cs="Arial"/>
          <w:szCs w:val="21"/>
        </w:rPr>
      </w:pPr>
      <w:r w:rsidRPr="004270A8">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4270A8" w:rsidRDefault="00385B43" w:rsidP="00753031">
      <w:pPr>
        <w:spacing w:line="360" w:lineRule="auto"/>
        <w:jc w:val="center"/>
        <w:rPr>
          <w:rFonts w:eastAsia="MS Gothic" w:cs="Arial"/>
          <w:szCs w:val="21"/>
        </w:rPr>
      </w:pPr>
    </w:p>
    <w:p w14:paraId="0B0279C2" w14:textId="31554A1D" w:rsidR="00031E52" w:rsidRPr="004270A8" w:rsidRDefault="00031E52"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40 </w:t>
      </w:r>
      <w:r w:rsidR="00582BBD">
        <w:rPr>
          <w:rFonts w:eastAsia="MS Gothic" w:cs="Arial"/>
          <w:b/>
          <w:bCs/>
          <w:i/>
          <w:iCs/>
          <w:szCs w:val="21"/>
        </w:rPr>
        <w:fldChar w:fldCharType="end"/>
      </w:r>
      <w:r w:rsidRPr="004270A8">
        <w:rPr>
          <w:rFonts w:eastAsia="MS Gothic" w:cs="Arial"/>
          <w:b/>
          <w:bCs/>
          <w:i/>
          <w:iCs/>
          <w:szCs w:val="21"/>
        </w:rPr>
        <w:t>Cấu hình cấu hình mô hình Simulink để đo lường</w:t>
      </w:r>
    </w:p>
    <w:p w14:paraId="336515F6" w14:textId="77777777" w:rsidR="00385B43" w:rsidRPr="004270A8" w:rsidRDefault="00385B43" w:rsidP="00753031">
      <w:pPr>
        <w:spacing w:line="360" w:lineRule="auto"/>
        <w:rPr>
          <w:rFonts w:eastAsia="MS Gothic" w:cs="Arial"/>
          <w:bCs/>
          <w:szCs w:val="21"/>
        </w:rPr>
      </w:pPr>
    </w:p>
    <w:p w14:paraId="48085DFA" w14:textId="520C2E39" w:rsidR="00385B43" w:rsidRPr="004270A8" w:rsidRDefault="00385B43" w:rsidP="00753031">
      <w:pPr>
        <w:spacing w:line="360" w:lineRule="auto"/>
        <w:ind w:leftChars="336" w:left="1557" w:hangingChars="473" w:hanging="851"/>
        <w:rPr>
          <w:rFonts w:eastAsia="MS Gothic" w:cs="Arial"/>
          <w:sz w:val="18"/>
          <w:szCs w:val="18"/>
          <w:rPrChange w:id="582" w:author="Hiroyasu Nishiumi" w:date="2022-10-26T16:58:00Z">
            <w:rPr>
              <w:rFonts w:eastAsia="MS Gothic" w:cs="Arial"/>
              <w:szCs w:val="21"/>
            </w:rPr>
          </w:rPrChange>
        </w:rPr>
        <w:pPrChange w:id="583" w:author="Hiroyasu Nishiumi" w:date="2022-10-26T17:00:00Z">
          <w:pPr/>
        </w:pPrChange>
      </w:pPr>
      <w:r w:rsidRPr="004270A8">
        <w:rPr>
          <w:rFonts w:eastAsia="MS Gothic" w:cs="Arial"/>
          <w:bCs/>
          <w:sz w:val="18"/>
          <w:szCs w:val="18"/>
          <w:rPrChange w:id="584" w:author="Hiroyasu Nishiumi" w:date="2022-10-26T16:58:00Z">
            <w:rPr>
              <w:rFonts w:eastAsia="MS Gothic" w:cs="Arial"/>
              <w:bCs/>
              <w:szCs w:val="21"/>
            </w:rPr>
          </w:rPrChange>
        </w:rPr>
        <w:t>Nhận xét</w:t>
      </w:r>
      <w:r w:rsidRPr="004270A8">
        <w:rPr>
          <w:rFonts w:eastAsia="MS Gothic" w:cs="Arial"/>
          <w:sz w:val="18"/>
          <w:szCs w:val="18"/>
          <w:rPrChange w:id="585" w:author="Hiroyasu Nishiumi" w:date="2022-10-26T16:58:00Z">
            <w:rPr>
              <w:rFonts w:eastAsia="MS Gothic" w:cs="Arial"/>
              <w:szCs w:val="21"/>
            </w:rPr>
          </w:rPrChange>
        </w:rPr>
        <w:tab/>
      </w:r>
      <w:r w:rsidR="00124235" w:rsidRPr="004270A8">
        <w:rPr>
          <w:rFonts w:eastAsia="MS Gothic" w:cs="Arial"/>
          <w:sz w:val="18"/>
          <w:szCs w:val="18"/>
          <w:lang w:val="vi-VN"/>
          <w:rPrChange w:id="586" w:author="Hiroyasu Nishiumi" w:date="2022-10-26T16:58:00Z">
            <w:rPr>
              <w:rFonts w:eastAsia="MS Gothic" w:cs="Arial"/>
              <w:szCs w:val="21"/>
              <w:lang w:val="vi-VN"/>
            </w:rPr>
          </w:rPrChange>
        </w:rPr>
        <w:t xml:space="preserve"> </w:t>
      </w:r>
      <w:r w:rsidR="00124235" w:rsidRPr="004270A8">
        <w:rPr>
          <w:rFonts w:eastAsia="MS Gothic" w:cs="Arial"/>
          <w:sz w:val="18"/>
          <w:szCs w:val="18"/>
          <w:lang w:val="vi-VN"/>
          <w:rPrChange w:id="587" w:author="Hiroyasu Nishiumi" w:date="2022-10-26T16:58:00Z">
            <w:rPr>
              <w:rFonts w:eastAsia="MS Gothic" w:cs="Arial"/>
              <w:szCs w:val="21"/>
              <w:lang w:val="vi-VN"/>
            </w:rPr>
          </w:rPrChange>
        </w:rPr>
        <w:tab/>
      </w:r>
      <w:r w:rsidRPr="004270A8">
        <w:rPr>
          <w:rFonts w:eastAsia="MS Gothic" w:cs="Arial"/>
          <w:sz w:val="18"/>
          <w:szCs w:val="18"/>
          <w:rPrChange w:id="588" w:author="Hiroyasu Nishiumi" w:date="2022-10-26T16:58:00Z">
            <w:rPr>
              <w:rFonts w:eastAsia="MS Gothic" w:cs="Arial"/>
              <w:szCs w:val="21"/>
            </w:rPr>
          </w:rPrChange>
        </w:rPr>
        <w:t>(*1): Khối được đo đáp ứng mọi yêu cầu về phép đo.</w:t>
      </w:r>
    </w:p>
    <w:p w14:paraId="040A10F9" w14:textId="0A765FD7" w:rsidR="00385B43" w:rsidRPr="004270A8" w:rsidRDefault="00385B43" w:rsidP="00753031">
      <w:pPr>
        <w:spacing w:line="360" w:lineRule="auto"/>
        <w:ind w:left="1700"/>
        <w:rPr>
          <w:rFonts w:eastAsia="MS Gothic" w:cs="Arial"/>
          <w:sz w:val="18"/>
          <w:szCs w:val="18"/>
          <w:rPrChange w:id="589" w:author="Hiroyasu Nishiumi" w:date="2022-10-26T16:58:00Z">
            <w:rPr>
              <w:rFonts w:eastAsia="MS Gothic" w:cs="Arial"/>
              <w:szCs w:val="21"/>
            </w:rPr>
          </w:rPrChange>
        </w:rPr>
      </w:pPr>
      <w:r w:rsidRPr="004270A8">
        <w:rPr>
          <w:rFonts w:eastAsia="MS Gothic" w:cs="Arial"/>
          <w:sz w:val="18"/>
          <w:szCs w:val="18"/>
          <w:rPrChange w:id="590" w:author="Hiroyasu Nishiumi" w:date="2022-10-26T16:58:00Z">
            <w:rPr>
              <w:rFonts w:eastAsia="MS Gothic" w:cs="Arial"/>
              <w:szCs w:val="21"/>
            </w:rPr>
          </w:rPrChange>
        </w:rPr>
        <w:t xml:space="preserve">(*2): Quyết định của người dùng: Không đo được khối này. Vì vậy, họ không cần phải chuyển đổi nó thành Hệ thống con nguyên tử </w:t>
      </w:r>
      <w:r w:rsidR="00FB0422" w:rsidRPr="004270A8">
        <w:rPr>
          <w:rFonts w:eastAsia="MS Gothic" w:cs="Arial"/>
          <w:sz w:val="18"/>
          <w:szCs w:val="18"/>
          <w:rPrChange w:id="591" w:author="Hiroyasu Nishiumi" w:date="2022-10-26T16:58:00Z">
            <w:rPr>
              <w:rFonts w:eastAsia="MS Gothic" w:cs="Arial"/>
              <w:szCs w:val="21"/>
            </w:rPr>
          </w:rPrChange>
        </w:rPr>
        <w:fldChar w:fldCharType="begin"/>
      </w:r>
      <w:r w:rsidR="00FB0422" w:rsidRPr="004270A8">
        <w:rPr>
          <w:rFonts w:cs="Arial"/>
          <w:sz w:val="18"/>
          <w:szCs w:val="16"/>
          <w:rPrChange w:id="592" w:author="Hiroyasu Nishiumi" w:date="2022-10-26T16:58:00Z">
            <w:rPr/>
          </w:rPrChange>
        </w:rPr>
        <w:instrText xml:space="preserve"> XE "</w:instrText>
      </w:r>
      <w:r w:rsidR="00FB0422" w:rsidRPr="004270A8">
        <w:rPr>
          <w:rFonts w:eastAsia="MS Gothic" w:cs="Arial"/>
          <w:sz w:val="18"/>
          <w:szCs w:val="18"/>
          <w:rPrChange w:id="593" w:author="Hiroyasu Nishiumi" w:date="2022-10-26T16:58:00Z">
            <w:rPr>
              <w:rFonts w:eastAsia="MS Gothic" w:cs="Arial"/>
              <w:szCs w:val="21"/>
            </w:rPr>
          </w:rPrChange>
        </w:rPr>
        <w:instrText>Atomic</w:instrText>
      </w:r>
      <w:r w:rsidR="00FB0422" w:rsidRPr="004270A8">
        <w:rPr>
          <w:rFonts w:cs="Arial"/>
          <w:sz w:val="18"/>
          <w:szCs w:val="16"/>
          <w:rPrChange w:id="594" w:author="Hiroyasu Nishiumi" w:date="2022-10-26T16:58:00Z">
            <w:rPr/>
          </w:rPrChange>
        </w:rPr>
        <w:instrText xml:space="preserve">" </w:instrText>
      </w:r>
      <w:r w:rsidR="00FB0422" w:rsidRPr="004270A8">
        <w:rPr>
          <w:rFonts w:eastAsia="MS Gothic" w:cs="Arial"/>
          <w:sz w:val="18"/>
          <w:szCs w:val="18"/>
          <w:rPrChange w:id="595" w:author="Hiroyasu Nishiumi" w:date="2022-10-26T16:58:00Z">
            <w:rPr>
              <w:rFonts w:eastAsia="MS Gothic" w:cs="Arial"/>
              <w:szCs w:val="21"/>
            </w:rPr>
          </w:rPrChange>
        </w:rPr>
        <w:fldChar w:fldCharType="end"/>
      </w:r>
      <w:r w:rsidRPr="004270A8">
        <w:rPr>
          <w:rFonts w:eastAsia="MS Gothic" w:cs="Arial"/>
          <w:sz w:val="18"/>
          <w:szCs w:val="18"/>
          <w:rPrChange w:id="596" w:author="Hiroyasu Nishiumi" w:date="2022-10-26T16:58:00Z">
            <w:rPr>
              <w:rFonts w:eastAsia="MS Gothic" w:cs="Arial"/>
              <w:szCs w:val="21"/>
            </w:rPr>
          </w:rPrChange>
        </w:rPr>
        <w:t>. Tham khảo phần</w:t>
      </w:r>
      <w:r w:rsidR="008C12DC" w:rsidRPr="004270A8">
        <w:rPr>
          <w:rFonts w:eastAsia="MS Gothic" w:cs="Arial"/>
          <w:sz w:val="18"/>
          <w:szCs w:val="18"/>
          <w:rPrChange w:id="597" w:author="Hiroyasu Nishiumi" w:date="2022-10-26T16:58:00Z">
            <w:rPr>
              <w:rFonts w:eastAsia="MS Gothic" w:cs="Arial"/>
              <w:szCs w:val="21"/>
            </w:rPr>
          </w:rPrChange>
        </w:rPr>
        <w:t xml:space="preserve"> </w:t>
      </w:r>
      <w:r w:rsidR="008C12DC" w:rsidRPr="004270A8">
        <w:rPr>
          <w:rFonts w:eastAsia="MS Gothic" w:cs="Arial"/>
          <w:sz w:val="18"/>
          <w:szCs w:val="18"/>
          <w:rPrChange w:id="598" w:author="Hiroyasu Nishiumi" w:date="2022-10-26T16:58:00Z">
            <w:rPr>
              <w:rFonts w:eastAsia="MS Gothic" w:cs="Arial"/>
              <w:szCs w:val="21"/>
            </w:rPr>
          </w:rPrChange>
        </w:rPr>
        <w:fldChar w:fldCharType="begin"/>
      </w:r>
      <w:r w:rsidR="008C12DC" w:rsidRPr="004270A8">
        <w:rPr>
          <w:rFonts w:eastAsia="MS Gothic" w:cs="Arial"/>
          <w:sz w:val="18"/>
          <w:szCs w:val="18"/>
          <w:rPrChange w:id="599" w:author="Hiroyasu Nishiumi" w:date="2022-10-26T16:58:00Z">
            <w:rPr>
              <w:rFonts w:eastAsia="MS Gothic" w:cs="Arial"/>
              <w:szCs w:val="21"/>
            </w:rPr>
          </w:rPrChange>
        </w:rPr>
        <w:instrText xml:space="preserve"> REF _Ref95123412 \h </w:instrText>
      </w:r>
      <w:r w:rsidR="00B8552E" w:rsidRPr="004270A8">
        <w:rPr>
          <w:rFonts w:eastAsia="MS Gothic" w:cs="Arial"/>
          <w:sz w:val="18"/>
          <w:szCs w:val="18"/>
          <w:rPrChange w:id="600" w:author="Hiroyasu Nishiumi" w:date="2022-10-26T16:58:00Z">
            <w:rPr>
              <w:rFonts w:eastAsia="MS Gothic" w:cs="Arial"/>
              <w:szCs w:val="21"/>
            </w:rPr>
          </w:rPrChange>
        </w:rPr>
        <w:instrText xml:space="preserve"> \* MERGEFORMAT </w:instrText>
      </w:r>
      <w:r w:rsidR="008C12DC" w:rsidRPr="004270A8">
        <w:rPr>
          <w:rFonts w:eastAsia="MS Gothic" w:cs="Arial"/>
          <w:sz w:val="18"/>
          <w:szCs w:val="18"/>
          <w:rPrChange w:id="601" w:author="Hiroyasu Nishiumi" w:date="2022-10-26T16:58:00Z">
            <w:rPr>
              <w:rFonts w:eastAsia="MS Gothic" w:cs="Arial"/>
              <w:sz w:val="18"/>
              <w:szCs w:val="18"/>
            </w:rPr>
          </w:rPrChange>
        </w:rPr>
      </w:r>
      <w:r w:rsidR="008C12DC" w:rsidRPr="004270A8">
        <w:rPr>
          <w:rFonts w:eastAsia="MS Gothic" w:cs="Arial"/>
          <w:sz w:val="18"/>
          <w:szCs w:val="18"/>
          <w:rPrChange w:id="602" w:author="Hiroyasu Nishiumi" w:date="2022-10-26T16:58:00Z">
            <w:rPr>
              <w:rFonts w:eastAsia="MS Gothic" w:cs="Arial"/>
              <w:szCs w:val="21"/>
            </w:rPr>
          </w:rPrChange>
        </w:rPr>
        <w:fldChar w:fldCharType="separate"/>
      </w:r>
      <w:r w:rsidR="00C36135" w:rsidRPr="00C36135">
        <w:rPr>
          <w:rFonts w:cs="Arial"/>
          <w:b/>
          <w:bCs/>
          <w:sz w:val="18"/>
          <w:szCs w:val="18"/>
        </w:rPr>
        <w:t xml:space="preserve">3.4.3 Cách thay đổi Hệ thống con bình thường thành Hệ thống con nguyên tử </w:t>
      </w:r>
      <w:r w:rsidR="008C12DC" w:rsidRPr="004270A8">
        <w:rPr>
          <w:rFonts w:eastAsia="MS Gothic" w:cs="Arial"/>
          <w:sz w:val="18"/>
          <w:szCs w:val="18"/>
          <w:rPrChange w:id="603" w:author="Hiroyasu Nishiumi" w:date="2022-10-26T16:58:00Z">
            <w:rPr>
              <w:rFonts w:eastAsia="MS Gothic" w:cs="Arial"/>
              <w:szCs w:val="21"/>
            </w:rPr>
          </w:rPrChange>
        </w:rPr>
        <w:fldChar w:fldCharType="end"/>
      </w:r>
      <w:r w:rsidRPr="004270A8">
        <w:rPr>
          <w:rFonts w:eastAsia="MS Gothic" w:cs="Arial"/>
          <w:sz w:val="18"/>
          <w:szCs w:val="18"/>
          <w:rPrChange w:id="604" w:author="Hiroyasu Nishiumi" w:date="2022-10-26T16:58:00Z">
            <w:rPr>
              <w:rFonts w:eastAsia="MS Gothic" w:cs="Arial"/>
              <w:szCs w:val="21"/>
            </w:rPr>
          </w:rPrChange>
        </w:rPr>
        <w:t>.</w:t>
      </w:r>
    </w:p>
    <w:p w14:paraId="1139C912" w14:textId="76ED407D" w:rsidR="00385B43" w:rsidRPr="004270A8" w:rsidRDefault="00385B43" w:rsidP="00753031">
      <w:pPr>
        <w:spacing w:line="360" w:lineRule="auto"/>
        <w:ind w:left="1700"/>
        <w:rPr>
          <w:rFonts w:eastAsia="MS Gothic" w:cs="Arial"/>
          <w:sz w:val="18"/>
          <w:szCs w:val="18"/>
          <w:rPrChange w:id="605" w:author="Hiroyasu Nishiumi" w:date="2022-10-26T16:58:00Z">
            <w:rPr>
              <w:rFonts w:eastAsia="MS Gothic" w:cs="Arial"/>
              <w:szCs w:val="21"/>
            </w:rPr>
          </w:rPrChange>
        </w:rPr>
      </w:pPr>
      <w:r w:rsidRPr="004270A8">
        <w:rPr>
          <w:rFonts w:eastAsia="MS Gothic" w:cs="Arial"/>
          <w:sz w:val="18"/>
          <w:szCs w:val="18"/>
          <w:rPrChange w:id="606" w:author="Hiroyasu Nishiumi" w:date="2022-10-26T16:58:00Z">
            <w:rPr>
              <w:rFonts w:eastAsia="MS Gothic" w:cs="Arial"/>
              <w:szCs w:val="21"/>
            </w:rPr>
          </w:rPrChange>
        </w:rPr>
        <w:t>(*3): Tuy là Atomic Subsystem nhưng user không định nghĩa trong file input_subsystem.txt.</w:t>
      </w:r>
    </w:p>
    <w:p w14:paraId="70E37C3F" w14:textId="77777777" w:rsidR="00385B43" w:rsidRPr="004270A8" w:rsidRDefault="00385B43" w:rsidP="00753031">
      <w:pPr>
        <w:spacing w:line="360" w:lineRule="auto"/>
        <w:rPr>
          <w:rFonts w:eastAsia="MS Gothic" w:cs="Arial"/>
          <w:szCs w:val="21"/>
        </w:rPr>
      </w:pPr>
    </w:p>
    <w:p w14:paraId="62226C61" w14:textId="77777777" w:rsidR="00385B43" w:rsidRPr="004270A8" w:rsidRDefault="00385B43" w:rsidP="00753031">
      <w:pPr>
        <w:spacing w:line="360" w:lineRule="auto"/>
        <w:rPr>
          <w:rFonts w:eastAsia="MS Gothic" w:cs="Arial"/>
          <w:szCs w:val="21"/>
        </w:rPr>
      </w:pPr>
      <w:r w:rsidRPr="004270A8">
        <w:rPr>
          <w:rFonts w:eastAsia="MS Gothic" w:cs="Arial"/>
          <w:szCs w:val="21"/>
        </w:rPr>
        <w:t>Dưới đây là yêu cầu đối với khối được đo:</w:t>
      </w:r>
    </w:p>
    <w:p w14:paraId="5DA4A9DE" w14:textId="77777777" w:rsidR="00385B43" w:rsidRPr="004270A8" w:rsidRDefault="00385B43" w:rsidP="00753031">
      <w:pPr>
        <w:spacing w:line="360" w:lineRule="auto"/>
        <w:ind w:firstLine="720"/>
        <w:rPr>
          <w:rFonts w:eastAsia="MS Gothic" w:cs="Arial"/>
          <w:szCs w:val="21"/>
        </w:rPr>
      </w:pPr>
      <w:r w:rsidRPr="004270A8">
        <w:rPr>
          <w:rFonts w:eastAsia="MS Gothic" w:cs="Arial"/>
          <w:szCs w:val="21"/>
        </w:rPr>
        <w:t>1. Chỉ đo các khối bên trong Khối người dùng.</w:t>
      </w:r>
    </w:p>
    <w:p w14:paraId="11158151" w14:textId="25A794D8" w:rsidR="00385B43" w:rsidRPr="004270A8" w:rsidRDefault="00385B43" w:rsidP="00753031">
      <w:pPr>
        <w:spacing w:line="360" w:lineRule="auto"/>
        <w:ind w:left="720"/>
        <w:rPr>
          <w:rFonts w:eastAsia="MS Gothic" w:cs="Arial"/>
          <w:szCs w:val="21"/>
        </w:rPr>
      </w:pPr>
      <w:r w:rsidRPr="004270A8">
        <w:rPr>
          <w:rFonts w:eastAsia="MS Gothic" w:cs="Arial"/>
          <w:szCs w:val="21"/>
        </w:rPr>
        <w:t xml:space="preserve">2. Chỉ đo cho khối được xác định trong input_subsystem.txt. 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_Ref95123462 \h </w:instrText>
      </w:r>
      <w:r w:rsidR="00B8552E" w:rsidRPr="004270A8">
        <w:rPr>
          <w:rFonts w:eastAsia="MS Gothic" w:cs="Arial"/>
          <w:szCs w:val="21"/>
        </w:rPr>
        <w:instrText xml:space="preserve">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đầu vào để Đo lường </w:t>
      </w:r>
      <w:r w:rsidR="00CB5702" w:rsidRPr="004270A8">
        <w:rPr>
          <w:rFonts w:eastAsia="MS Gothic" w:cs="Arial"/>
          <w:szCs w:val="21"/>
        </w:rPr>
        <w:fldChar w:fldCharType="end"/>
      </w:r>
      <w:r w:rsidR="00CB5702" w:rsidRPr="004270A8">
        <w:rPr>
          <w:rFonts w:eastAsia="MS Gothic" w:cs="Arial"/>
          <w:szCs w:val="21"/>
        </w:rPr>
        <w:t>.</w:t>
      </w:r>
    </w:p>
    <w:p w14:paraId="010EC7D6" w14:textId="77777777" w:rsidR="00385B43" w:rsidRPr="004270A8" w:rsidRDefault="00385B43" w:rsidP="00753031">
      <w:pPr>
        <w:spacing w:line="360" w:lineRule="auto"/>
        <w:ind w:firstLine="720"/>
        <w:rPr>
          <w:rFonts w:eastAsia="MS Gothic" w:cs="Arial"/>
          <w:szCs w:val="21"/>
        </w:rPr>
      </w:pPr>
      <w:r w:rsidRPr="004270A8">
        <w:rPr>
          <w:rFonts w:eastAsia="MS Gothic" w:cs="Arial"/>
          <w:szCs w:val="21"/>
        </w:rPr>
        <w:t>3. Nó phải là Hệ thống con nguyên tử.</w:t>
      </w:r>
    </w:p>
    <w:p w14:paraId="17D7F502" w14:textId="56363415" w:rsidR="00302586" w:rsidRPr="004270A8" w:rsidRDefault="00302586" w:rsidP="00753031">
      <w:pPr>
        <w:spacing w:line="360" w:lineRule="auto"/>
        <w:rPr>
          <w:rFonts w:cs="Arial"/>
          <w:szCs w:val="21"/>
        </w:rPr>
      </w:pPr>
      <w:r w:rsidRPr="004270A8">
        <w:rPr>
          <w:rFonts w:cs="Arial"/>
          <w:szCs w:val="21"/>
        </w:rPr>
        <w:br w:type="page"/>
      </w:r>
    </w:p>
    <w:p w14:paraId="1ACD2A03" w14:textId="440A9A5A" w:rsidR="00DD6147" w:rsidRPr="004270A8" w:rsidRDefault="006855D8" w:rsidP="00753031">
      <w:pPr>
        <w:pStyle w:val="Heading3"/>
        <w:ind w:leftChars="0" w:left="0"/>
        <w:rPr>
          <w:rFonts w:ascii="Arial" w:hAnsi="Arial"/>
          <w:b/>
          <w:bCs/>
          <w:kern w:val="2"/>
          <w:szCs w:val="21"/>
        </w:rPr>
      </w:pPr>
      <w:bookmarkStart w:id="607" w:name="_Ref95123462"/>
      <w:bookmarkStart w:id="608" w:name="_Ref95123750"/>
      <w:bookmarkStart w:id="609" w:name="_Toc122608751"/>
      <w:r w:rsidRPr="004270A8">
        <w:rPr>
          <w:rFonts w:ascii="Arial" w:hAnsi="Arial"/>
          <w:b/>
          <w:bCs/>
          <w:szCs w:val="21"/>
        </w:rPr>
        <w:lastRenderedPageBreak/>
        <w:t xml:space="preserve">3 .4.2 Tệp </w:t>
      </w:r>
      <w:r w:rsidR="00DD6147" w:rsidRPr="004270A8">
        <w:rPr>
          <w:rFonts w:ascii="Arial" w:hAnsi="Arial"/>
          <w:b/>
          <w:bCs/>
          <w:kern w:val="2"/>
          <w:szCs w:val="21"/>
        </w:rPr>
        <w:t>đầu vào để đo lường</w:t>
      </w:r>
      <w:bookmarkEnd w:id="607"/>
      <w:bookmarkEnd w:id="608"/>
      <w:bookmarkEnd w:id="609"/>
    </w:p>
    <w:p w14:paraId="53409D5F" w14:textId="77777777" w:rsidR="00DD6147" w:rsidRPr="004270A8" w:rsidRDefault="00DD6147" w:rsidP="00753031">
      <w:pPr>
        <w:spacing w:before="240" w:line="360" w:lineRule="auto"/>
        <w:rPr>
          <w:rFonts w:cs="Arial"/>
          <w:szCs w:val="21"/>
        </w:rPr>
      </w:pPr>
      <w:r w:rsidRPr="004270A8">
        <w:rPr>
          <w:rFonts w:cs="Arial"/>
          <w:szCs w:val="21"/>
        </w:rPr>
        <w:t>Trong mục mô hình thư mục, để xác định bất kỳ khối nào được đo lường, hãy chuẩn bị input_subsystem.txt với định dạng bên dưới:</w:t>
      </w:r>
    </w:p>
    <w:p w14:paraId="70E22D23" w14:textId="77777777" w:rsidR="00DD6147" w:rsidRPr="004270A8" w:rsidRDefault="00DD6147" w:rsidP="00753031">
      <w:pPr>
        <w:spacing w:line="360" w:lineRule="auto"/>
        <w:rPr>
          <w:rFonts w:cs="Arial"/>
          <w:szCs w:val="21"/>
        </w:rPr>
      </w:pPr>
    </w:p>
    <w:p w14:paraId="2FEA7993" w14:textId="16A592CC" w:rsidR="00DD6147" w:rsidRPr="004270A8" w:rsidRDefault="00DD6147" w:rsidP="00753031">
      <w:pPr>
        <w:pBdr>
          <w:top w:val="single" w:sz="4" w:space="1" w:color="auto"/>
          <w:left w:val="single" w:sz="4" w:space="0" w:color="auto"/>
          <w:bottom w:val="single" w:sz="4" w:space="1" w:color="auto"/>
          <w:right w:val="single" w:sz="4" w:space="4" w:color="auto"/>
        </w:pBdr>
        <w:spacing w:line="360" w:lineRule="auto"/>
        <w:rPr>
          <w:rFonts w:cs="Arial"/>
          <w:szCs w:val="21"/>
        </w:rPr>
      </w:pPr>
      <w:r w:rsidRPr="004270A8">
        <w:rPr>
          <w:rFonts w:cs="Arial"/>
          <w:szCs w:val="21"/>
        </w:rPr>
        <w:t>&lt;Đường dẫn của Atomic_Subsystem_name_1&gt;,&lt;Lõi đầu tiên&gt;</w:t>
      </w:r>
    </w:p>
    <w:p w14:paraId="5146B892" w14:textId="4D52BFB6" w:rsidR="00DD6147" w:rsidRPr="004270A8" w:rsidRDefault="00DD6147" w:rsidP="00753031">
      <w:pPr>
        <w:pBdr>
          <w:top w:val="single" w:sz="4" w:space="1" w:color="auto"/>
          <w:left w:val="single" w:sz="4" w:space="0" w:color="auto"/>
          <w:bottom w:val="single" w:sz="4" w:space="1" w:color="auto"/>
          <w:right w:val="single" w:sz="4" w:space="4" w:color="auto"/>
        </w:pBdr>
        <w:spacing w:line="360" w:lineRule="auto"/>
        <w:rPr>
          <w:rFonts w:cs="Arial"/>
          <w:szCs w:val="21"/>
        </w:rPr>
      </w:pPr>
      <w:r w:rsidRPr="004270A8">
        <w:rPr>
          <w:rFonts w:cs="Arial"/>
          <w:szCs w:val="21"/>
        </w:rPr>
        <w:t>&lt;Đường dẫn của Atomic_Subsystem_name_2&gt;,&lt;Lõi đầu tiên&gt;</w:t>
      </w:r>
    </w:p>
    <w:p w14:paraId="21238D69" w14:textId="77777777" w:rsidR="00DD6147" w:rsidRPr="004270A8" w:rsidRDefault="00DD6147" w:rsidP="00753031">
      <w:pPr>
        <w:pBdr>
          <w:top w:val="single" w:sz="4" w:space="1" w:color="auto"/>
          <w:left w:val="single" w:sz="4" w:space="0" w:color="auto"/>
          <w:bottom w:val="single" w:sz="4" w:space="1" w:color="auto"/>
          <w:right w:val="single" w:sz="4" w:space="4" w:color="auto"/>
        </w:pBdr>
        <w:spacing w:line="360" w:lineRule="auto"/>
        <w:rPr>
          <w:rFonts w:cs="Arial"/>
          <w:szCs w:val="21"/>
        </w:rPr>
      </w:pPr>
      <w:r w:rsidRPr="004270A8">
        <w:rPr>
          <w:rFonts w:cs="Arial"/>
          <w:szCs w:val="21"/>
        </w:rPr>
        <w:t>…</w:t>
      </w:r>
    </w:p>
    <w:p w14:paraId="26FDCA84" w14:textId="6E4104A9" w:rsidR="00DD6147" w:rsidRPr="004270A8" w:rsidRDefault="00DD6147" w:rsidP="00753031">
      <w:pPr>
        <w:pBdr>
          <w:top w:val="single" w:sz="4" w:space="1" w:color="auto"/>
          <w:left w:val="single" w:sz="4" w:space="0" w:color="auto"/>
          <w:bottom w:val="single" w:sz="4" w:space="1" w:color="auto"/>
          <w:right w:val="single" w:sz="4" w:space="4" w:color="auto"/>
        </w:pBdr>
        <w:spacing w:line="360" w:lineRule="auto"/>
        <w:rPr>
          <w:rFonts w:cs="Arial"/>
          <w:szCs w:val="21"/>
        </w:rPr>
      </w:pPr>
      <w:r w:rsidRPr="004270A8">
        <w:rPr>
          <w:rFonts w:cs="Arial"/>
          <w:szCs w:val="21"/>
        </w:rPr>
        <w:t>&lt;Đường dẫn của Atomic_Subsystem_name_N&gt;,&lt;Lõi đầu tiên&gt;</w:t>
      </w:r>
    </w:p>
    <w:p w14:paraId="714F0331" w14:textId="70FD041B" w:rsidR="00DD6147" w:rsidRPr="004270A8" w:rsidRDefault="00DD6147" w:rsidP="00753031">
      <w:pPr>
        <w:spacing w:line="360" w:lineRule="auto"/>
        <w:rPr>
          <w:rFonts w:cs="Arial"/>
          <w:szCs w:val="21"/>
        </w:rPr>
      </w:pPr>
    </w:p>
    <w:p w14:paraId="7F3A5573" w14:textId="77777777" w:rsidR="00DD6147" w:rsidRPr="004270A8" w:rsidRDefault="00DD6147" w:rsidP="00753031">
      <w:pPr>
        <w:spacing w:line="360" w:lineRule="auto"/>
        <w:rPr>
          <w:rFonts w:cs="Arial"/>
          <w:bCs/>
          <w:szCs w:val="21"/>
        </w:rPr>
      </w:pPr>
      <w:r w:rsidRPr="004270A8">
        <w:rPr>
          <w:rFonts w:cs="Arial"/>
          <w:bCs/>
          <w:szCs w:val="21"/>
        </w:rPr>
        <w:t>Ví dụ:</w:t>
      </w:r>
    </w:p>
    <w:p w14:paraId="7AC60D33" w14:textId="1659F064" w:rsidR="00DD6147" w:rsidRPr="004270A8" w:rsidRDefault="00DD6147" w:rsidP="00753031">
      <w:pPr>
        <w:spacing w:line="360" w:lineRule="auto"/>
        <w:jc w:val="center"/>
        <w:rPr>
          <w:rFonts w:cs="Arial"/>
          <w:szCs w:val="21"/>
        </w:rPr>
      </w:pPr>
      <w:r w:rsidRPr="004270A8">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4270A8" w:rsidRDefault="0001051F" w:rsidP="00753031">
      <w:pPr>
        <w:spacing w:line="360" w:lineRule="auto"/>
        <w:jc w:val="center"/>
        <w:rPr>
          <w:rFonts w:cs="Arial"/>
          <w:szCs w:val="21"/>
        </w:rPr>
      </w:pPr>
    </w:p>
    <w:p w14:paraId="0FBA634B" w14:textId="353E3D76" w:rsidR="00DD6147" w:rsidRPr="004270A8" w:rsidRDefault="00806E5B"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41 </w:t>
      </w:r>
      <w:r w:rsidR="00582BBD">
        <w:rPr>
          <w:rFonts w:eastAsia="MS Gothic" w:cs="Arial"/>
          <w:b/>
          <w:bCs/>
          <w:i/>
          <w:iCs/>
          <w:szCs w:val="21"/>
        </w:rPr>
        <w:fldChar w:fldCharType="end"/>
      </w:r>
      <w:r w:rsidRPr="004270A8">
        <w:rPr>
          <w:rFonts w:eastAsia="MS Gothic" w:cs="Arial"/>
          <w:b/>
          <w:bCs/>
          <w:i/>
          <w:iCs/>
          <w:szCs w:val="21"/>
        </w:rPr>
        <w:t>Ví dụ về input_subsystem.txt cho Đo thời gian</w:t>
      </w:r>
    </w:p>
    <w:p w14:paraId="3909E00E" w14:textId="77777777" w:rsidR="000578F0" w:rsidRPr="004270A8" w:rsidRDefault="000578F0" w:rsidP="00753031">
      <w:pPr>
        <w:spacing w:after="200" w:line="360" w:lineRule="auto"/>
        <w:jc w:val="center"/>
        <w:rPr>
          <w:rFonts w:cs="Arial"/>
          <w:szCs w:val="21"/>
        </w:rPr>
      </w:pPr>
    </w:p>
    <w:p w14:paraId="406DEF76" w14:textId="21E759B3" w:rsidR="00DD6147" w:rsidRPr="004270A8" w:rsidRDefault="006855D8" w:rsidP="00753031">
      <w:pPr>
        <w:pStyle w:val="Heading3"/>
        <w:ind w:leftChars="0" w:left="0"/>
        <w:rPr>
          <w:rFonts w:ascii="Arial" w:hAnsi="Arial"/>
          <w:b/>
          <w:bCs/>
          <w:sz w:val="24"/>
        </w:rPr>
      </w:pPr>
      <w:bookmarkStart w:id="610" w:name="_Ref95123412"/>
      <w:bookmarkStart w:id="611" w:name="_Toc122608752"/>
      <w:r w:rsidRPr="004270A8">
        <w:rPr>
          <w:rFonts w:ascii="Arial" w:hAnsi="Arial"/>
          <w:b/>
          <w:bCs/>
          <w:sz w:val="24"/>
        </w:rPr>
        <w:t>3.4.3 Cách thay đổi Hệ thống con bình thường thành Hệ thống con nguyên tử</w:t>
      </w:r>
      <w:bookmarkEnd w:id="610"/>
      <w:bookmarkEnd w:id="611"/>
    </w:p>
    <w:p w14:paraId="01258637" w14:textId="22FA3B52" w:rsidR="00DD6147" w:rsidRPr="004270A8" w:rsidRDefault="00DD6147" w:rsidP="00753031">
      <w:pPr>
        <w:spacing w:before="240" w:line="360" w:lineRule="auto"/>
        <w:rPr>
          <w:rFonts w:eastAsia="MS Gothic" w:cs="Arial"/>
          <w:szCs w:val="21"/>
        </w:rPr>
      </w:pPr>
      <w:r w:rsidRPr="004270A8">
        <w:rPr>
          <w:rFonts w:eastAsia="MS Gothic" w:cs="Arial"/>
          <w:szCs w:val="21"/>
        </w:rPr>
        <w:t xml:space="preserve">Để thay đổi Hệ thống con bình thường thành Hệ thống con nguyên tử </w:t>
      </w:r>
      <w:r w:rsidR="00FB0422" w:rsidRPr="004270A8">
        <w:rPr>
          <w:rFonts w:eastAsia="MS Gothic" w:cs="Arial"/>
          <w:szCs w:val="21"/>
        </w:rPr>
        <w:fldChar w:fldCharType="begin"/>
      </w:r>
      <w:r w:rsidR="00FB0422" w:rsidRPr="004270A8">
        <w:rPr>
          <w:rFonts w:cs="Arial"/>
        </w:rPr>
        <w:instrText xml:space="preserve"> XE "</w:instrText>
      </w:r>
      <w:r w:rsidR="00FB0422" w:rsidRPr="004270A8">
        <w:rPr>
          <w:rFonts w:eastAsia="MS Gothic" w:cs="Arial"/>
          <w:szCs w:val="21"/>
        </w:rPr>
        <w:instrText>Atomic</w:instrText>
      </w:r>
      <w:r w:rsidR="00FB0422" w:rsidRPr="004270A8">
        <w:rPr>
          <w:rFonts w:cs="Arial"/>
        </w:rPr>
        <w:instrText xml:space="preserve">" </w:instrText>
      </w:r>
      <w:r w:rsidR="00FB0422" w:rsidRPr="004270A8">
        <w:rPr>
          <w:rFonts w:eastAsia="MS Gothic" w:cs="Arial"/>
          <w:szCs w:val="21"/>
        </w:rPr>
        <w:fldChar w:fldCharType="end"/>
      </w:r>
      <w:r w:rsidRPr="004270A8">
        <w:rPr>
          <w:rFonts w:eastAsia="MS Gothic" w:cs="Arial"/>
          <w:szCs w:val="21"/>
        </w:rPr>
        <w:t>, hãy làm theo các bước sau:</w:t>
      </w:r>
    </w:p>
    <w:p w14:paraId="179AAAA0" w14:textId="77777777" w:rsidR="00DD6147" w:rsidRPr="004270A8" w:rsidRDefault="00DD6147" w:rsidP="00753031">
      <w:pPr>
        <w:numPr>
          <w:ilvl w:val="0"/>
          <w:numId w:val="24"/>
        </w:numPr>
        <w:spacing w:line="360" w:lineRule="auto"/>
        <w:contextualSpacing/>
        <w:rPr>
          <w:rFonts w:eastAsia="MS Gothic" w:cs="Arial"/>
          <w:szCs w:val="21"/>
        </w:rPr>
      </w:pPr>
      <w:r w:rsidRPr="004270A8">
        <w:rPr>
          <w:rFonts w:eastAsia="MS Gothic" w:cs="Arial"/>
          <w:szCs w:val="21"/>
        </w:rPr>
        <w:t>Click chuột phải vào System con normal -&gt; Select Properties</w:t>
      </w:r>
    </w:p>
    <w:p w14:paraId="239069E9" w14:textId="77777777" w:rsidR="00DD6147" w:rsidRPr="004270A8" w:rsidRDefault="00DD6147" w:rsidP="00753031">
      <w:pPr>
        <w:numPr>
          <w:ilvl w:val="0"/>
          <w:numId w:val="24"/>
        </w:numPr>
        <w:spacing w:line="360" w:lineRule="auto"/>
        <w:contextualSpacing/>
        <w:rPr>
          <w:rFonts w:eastAsia="MS Gothic" w:cs="Arial"/>
          <w:szCs w:val="21"/>
        </w:rPr>
      </w:pPr>
      <w:r w:rsidRPr="004270A8">
        <w:rPr>
          <w:rFonts w:eastAsia="MS Gothic" w:cs="Arial"/>
          <w:szCs w:val="21"/>
        </w:rPr>
        <w:t>Trong tab Chính, chọn cài đặt [xem như đơn vị nguyên tử].</w:t>
      </w:r>
    </w:p>
    <w:p w14:paraId="763BCDF2" w14:textId="77777777" w:rsidR="00DD6147" w:rsidRPr="004270A8" w:rsidRDefault="00DD6147" w:rsidP="00753031">
      <w:pPr>
        <w:numPr>
          <w:ilvl w:val="0"/>
          <w:numId w:val="24"/>
        </w:numPr>
        <w:spacing w:line="360" w:lineRule="auto"/>
        <w:contextualSpacing/>
        <w:rPr>
          <w:rFonts w:eastAsia="MS Gothic" w:cs="Arial"/>
          <w:szCs w:val="21"/>
        </w:rPr>
      </w:pPr>
      <w:r w:rsidRPr="004270A8">
        <w:rPr>
          <w:rFonts w:eastAsia="MS Gothic" w:cs="Arial"/>
          <w:szCs w:val="21"/>
        </w:rPr>
        <w:t>Trong tab Create code, set [Đóng gói chức năng] thành “Chức năng tái sử dụng”.</w:t>
      </w:r>
    </w:p>
    <w:p w14:paraId="6F58AB3E" w14:textId="77777777" w:rsidR="00DD6147" w:rsidRPr="004270A8" w:rsidRDefault="00DD6147" w:rsidP="00753031">
      <w:pPr>
        <w:spacing w:line="360" w:lineRule="auto"/>
        <w:rPr>
          <w:rFonts w:eastAsia="MS Gothic" w:cs="Arial"/>
          <w:szCs w:val="21"/>
        </w:rPr>
      </w:pPr>
    </w:p>
    <w:p w14:paraId="37AE6887" w14:textId="77777777" w:rsidR="00DD6147" w:rsidRPr="004270A8" w:rsidRDefault="00DD6147" w:rsidP="00753031">
      <w:pPr>
        <w:spacing w:line="360" w:lineRule="auto"/>
        <w:jc w:val="center"/>
        <w:rPr>
          <w:rFonts w:eastAsia="MS Gothic" w:cs="Arial"/>
          <w:szCs w:val="21"/>
        </w:rPr>
      </w:pPr>
      <w:r w:rsidRPr="004270A8">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4270A8" w:rsidRDefault="00DD6147" w:rsidP="00753031">
      <w:pPr>
        <w:spacing w:line="360" w:lineRule="auto"/>
        <w:jc w:val="center"/>
        <w:rPr>
          <w:rFonts w:eastAsia="MS Gothic" w:cs="Arial"/>
          <w:szCs w:val="21"/>
        </w:rPr>
      </w:pPr>
    </w:p>
    <w:p w14:paraId="4A63AA5E" w14:textId="7B81771F" w:rsidR="00DD6147" w:rsidRPr="004270A8" w:rsidRDefault="00717046" w:rsidP="00753031">
      <w:pPr>
        <w:spacing w:line="360" w:lineRule="auto"/>
        <w:jc w:val="center"/>
        <w:rPr>
          <w:rFonts w:cs="Arial"/>
          <w:b/>
          <w:bCs/>
          <w:i/>
          <w:iCs/>
          <w:szCs w:val="21"/>
        </w:rPr>
      </w:pPr>
      <w:bookmarkStart w:id="612" w:name="_Hlk95032241"/>
      <w:r w:rsidRPr="004270A8">
        <w:rPr>
          <w:rFonts w:cs="Arial"/>
          <w:b/>
          <w:bCs/>
          <w:i/>
          <w:iCs/>
          <w:szCs w:val="21"/>
        </w:rPr>
        <w:t xml:space="preserve">Hình </w:t>
      </w:r>
      <w:r w:rsidR="00582BBD">
        <w:rPr>
          <w:rFonts w:cs="Arial"/>
          <w:b/>
          <w:bCs/>
          <w:i/>
          <w:iCs/>
          <w:szCs w:val="21"/>
        </w:rPr>
        <w:fldChar w:fldCharType="begin"/>
      </w:r>
      <w:r w:rsidR="00582BBD">
        <w:rPr>
          <w:rFonts w:cs="Arial"/>
          <w:b/>
          <w:bCs/>
          <w:i/>
          <w:iCs/>
          <w:szCs w:val="21"/>
        </w:rPr>
        <w:instrText xml:space="preserve"> STYLEREF 1 \s </w:instrText>
      </w:r>
      <w:r w:rsidR="00582BBD">
        <w:rPr>
          <w:rFonts w:cs="Arial"/>
          <w:b/>
          <w:bCs/>
          <w:i/>
          <w:iCs/>
          <w:szCs w:val="21"/>
        </w:rPr>
        <w:fldChar w:fldCharType="separate"/>
      </w:r>
      <w:r w:rsidR="00C36135">
        <w:rPr>
          <w:rFonts w:cs="Arial"/>
          <w:b/>
          <w:bCs/>
          <w:i/>
          <w:iCs/>
          <w:noProof/>
          <w:szCs w:val="21"/>
        </w:rPr>
        <w:t xml:space="preserve">3 </w:t>
      </w:r>
      <w:r w:rsidR="00582BBD">
        <w:rPr>
          <w:rFonts w:cs="Arial"/>
          <w:b/>
          <w:bCs/>
          <w:i/>
          <w:iCs/>
          <w:szCs w:val="21"/>
        </w:rPr>
        <w:fldChar w:fldCharType="end"/>
      </w:r>
      <w:r w:rsidR="00582BBD">
        <w:rPr>
          <w:rFonts w:cs="Arial"/>
          <w:b/>
          <w:bCs/>
          <w:i/>
          <w:iCs/>
          <w:szCs w:val="21"/>
        </w:rPr>
        <w:noBreakHyphen/>
      </w:r>
      <w:r w:rsidR="00582BBD">
        <w:rPr>
          <w:rFonts w:cs="Arial"/>
          <w:b/>
          <w:bCs/>
          <w:i/>
          <w:iCs/>
          <w:szCs w:val="21"/>
        </w:rPr>
        <w:fldChar w:fldCharType="begin"/>
      </w:r>
      <w:r w:rsidR="00582BBD">
        <w:rPr>
          <w:rFonts w:cs="Arial"/>
          <w:b/>
          <w:bCs/>
          <w:i/>
          <w:iCs/>
          <w:szCs w:val="21"/>
        </w:rPr>
        <w:instrText xml:space="preserve"> SEQ Figure \* ARABIC \s 1 </w:instrText>
      </w:r>
      <w:r w:rsidR="00582BBD">
        <w:rPr>
          <w:rFonts w:cs="Arial"/>
          <w:b/>
          <w:bCs/>
          <w:i/>
          <w:iCs/>
          <w:szCs w:val="21"/>
        </w:rPr>
        <w:fldChar w:fldCharType="separate"/>
      </w:r>
      <w:r w:rsidR="00C36135">
        <w:rPr>
          <w:rFonts w:cs="Arial"/>
          <w:b/>
          <w:bCs/>
          <w:i/>
          <w:iCs/>
          <w:noProof/>
          <w:szCs w:val="21"/>
        </w:rPr>
        <w:t xml:space="preserve">42 </w:t>
      </w:r>
      <w:r w:rsidR="00582BBD">
        <w:rPr>
          <w:rFonts w:cs="Arial"/>
          <w:b/>
          <w:bCs/>
          <w:i/>
          <w:iCs/>
          <w:szCs w:val="21"/>
        </w:rPr>
        <w:fldChar w:fldCharType="end"/>
      </w:r>
      <w:r w:rsidRPr="004270A8">
        <w:rPr>
          <w:rFonts w:cs="Arial"/>
          <w:b/>
          <w:bCs/>
          <w:i/>
          <w:iCs/>
          <w:szCs w:val="21"/>
        </w:rPr>
        <w:t>Thay đổi hệ thống con bình thường thành hệ thống con nguyên tử</w:t>
      </w:r>
      <w:bookmarkEnd w:id="612"/>
    </w:p>
    <w:p w14:paraId="3549622B" w14:textId="1BD499E2" w:rsidR="00302586" w:rsidRPr="004270A8" w:rsidRDefault="00302586" w:rsidP="00753031">
      <w:pPr>
        <w:spacing w:line="360" w:lineRule="auto"/>
        <w:rPr>
          <w:rFonts w:cs="Arial"/>
          <w:szCs w:val="21"/>
        </w:rPr>
      </w:pPr>
      <w:r w:rsidRPr="004270A8">
        <w:rPr>
          <w:rFonts w:cs="Arial"/>
          <w:szCs w:val="21"/>
        </w:rPr>
        <w:lastRenderedPageBreak/>
        <w:br w:type="page"/>
      </w:r>
    </w:p>
    <w:p w14:paraId="5B47D786" w14:textId="13BFA298" w:rsidR="00BE5569" w:rsidRPr="004270A8" w:rsidRDefault="006855D8" w:rsidP="00753031">
      <w:pPr>
        <w:pStyle w:val="Heading3"/>
        <w:ind w:leftChars="0" w:left="0"/>
        <w:rPr>
          <w:rFonts w:ascii="Arial" w:hAnsi="Arial"/>
          <w:b/>
          <w:bCs/>
          <w:sz w:val="24"/>
        </w:rPr>
      </w:pPr>
      <w:bookmarkStart w:id="613" w:name="_Toc122608753"/>
      <w:r w:rsidRPr="004270A8">
        <w:rPr>
          <w:rFonts w:ascii="Arial" w:hAnsi="Arial"/>
          <w:b/>
          <w:bCs/>
          <w:sz w:val="24"/>
        </w:rPr>
        <w:lastRenderedPageBreak/>
        <w:t>3 .4.4 Trình xem biểu đồ</w:t>
      </w:r>
      <w:bookmarkEnd w:id="613"/>
    </w:p>
    <w:p w14:paraId="39CD6F85" w14:textId="713112A7" w:rsidR="00D95B1B" w:rsidRPr="004270A8" w:rsidRDefault="00D95B1B" w:rsidP="00753031">
      <w:pPr>
        <w:spacing w:line="360" w:lineRule="auto"/>
        <w:rPr>
          <w:rFonts w:cs="Arial"/>
        </w:rPr>
      </w:pPr>
    </w:p>
    <w:p w14:paraId="02A58BDB" w14:textId="1DD45D2B" w:rsidR="00D95B1B" w:rsidRPr="004270A8" w:rsidRDefault="00D95B1B" w:rsidP="00753031">
      <w:pPr>
        <w:spacing w:line="360" w:lineRule="auto"/>
        <w:rPr>
          <w:rFonts w:cs="Arial"/>
          <w:lang w:val="pt-BR"/>
        </w:rPr>
      </w:pPr>
      <w:ins w:id="614" w:author="Hiroyasu Nishiumi" w:date="2022-10-20T18:50:00Z">
        <w:r w:rsidRPr="004270A8">
          <w:rPr>
            <w:rFonts w:eastAsia="MS Gothic" w:cs="Arial"/>
            <w:szCs w:val="21"/>
          </w:rPr>
          <w:t>The following describes how to</w:t>
        </w:r>
      </w:ins>
      <w:ins w:id="615" w:author="Hiroyasu Nishiumi" w:date="2022-10-20T18:51:00Z">
        <w:r w:rsidRPr="004270A8">
          <w:rPr>
            <w:rFonts w:eastAsia="MS Gothic" w:cs="Arial"/>
            <w:szCs w:val="21"/>
          </w:rPr>
          <w:t xml:space="preserve"> display the time measurement results using Graph Viewer</w:t>
        </w:r>
      </w:ins>
      <w:r w:rsidR="00FB0422" w:rsidRPr="004270A8">
        <w:rPr>
          <w:rFonts w:eastAsia="MS Gothic" w:cs="Arial"/>
          <w:szCs w:val="21"/>
        </w:rPr>
        <w:fldChar w:fldCharType="begin"/>
      </w:r>
      <w:r w:rsidR="00FB0422" w:rsidRPr="004270A8">
        <w:rPr>
          <w:rFonts w:cs="Arial"/>
        </w:rPr>
        <w:instrText xml:space="preserve"> XE "</w:instrText>
      </w:r>
      <w:ins w:id="616" w:author="Hiroyasu Nishiumi" w:date="2022-10-20T18:51:00Z">
        <w:r w:rsidR="00FB0422" w:rsidRPr="004270A8">
          <w:rPr>
            <w:rFonts w:eastAsia="MS Gothic" w:cs="Arial"/>
            <w:szCs w:val="21"/>
          </w:rPr>
          <w:instrText>Graph Viewer</w:instrText>
        </w:r>
      </w:ins>
      <w:r w:rsidR="00FB0422" w:rsidRPr="004270A8">
        <w:rPr>
          <w:rFonts w:cs="Arial"/>
        </w:rPr>
        <w:instrText xml:space="preserve">" </w:instrText>
      </w:r>
      <w:r w:rsidR="00FB0422" w:rsidRPr="004270A8">
        <w:rPr>
          <w:rFonts w:eastAsia="MS Gothic" w:cs="Arial"/>
          <w:szCs w:val="21"/>
        </w:rPr>
        <w:fldChar w:fldCharType="end"/>
      </w:r>
      <w:ins w:id="617" w:author="Hiroyasu Nishiumi" w:date="2022-10-20T18:49:00Z">
        <w:r w:rsidRPr="004270A8">
          <w:rPr>
            <w:rFonts w:cs="Arial"/>
            <w:lang w:val="pt-BR"/>
          </w:rPr>
          <w:t>.</w:t>
        </w:r>
      </w:ins>
    </w:p>
    <w:p w14:paraId="7706FA75" w14:textId="77777777" w:rsidR="000578F0" w:rsidRPr="004270A8" w:rsidRDefault="000578F0" w:rsidP="00753031">
      <w:pPr>
        <w:spacing w:line="360" w:lineRule="auto"/>
        <w:rPr>
          <w:rFonts w:cs="Arial"/>
          <w:lang w:val="pt-BR"/>
        </w:rPr>
      </w:pPr>
    </w:p>
    <w:p w14:paraId="33F2BC68" w14:textId="474F415C" w:rsidR="00BE5569" w:rsidRPr="004270A8" w:rsidRDefault="006855D8" w:rsidP="00753031">
      <w:pPr>
        <w:pStyle w:val="Heading4"/>
        <w:spacing w:before="240" w:line="360" w:lineRule="auto"/>
        <w:ind w:leftChars="0" w:left="0"/>
        <w:rPr>
          <w:rFonts w:cs="Arial"/>
          <w:sz w:val="24"/>
          <w:szCs w:val="24"/>
        </w:rPr>
      </w:pPr>
      <w:r w:rsidRPr="004270A8">
        <w:rPr>
          <w:rFonts w:cs="Arial"/>
          <w:sz w:val="24"/>
          <w:szCs w:val="24"/>
        </w:rPr>
        <w:t>3.4.4.1 Dữ liệu đầu vào</w:t>
      </w:r>
    </w:p>
    <w:p w14:paraId="5F8790D0" w14:textId="77777777" w:rsidR="00D95B1B" w:rsidRPr="004270A8" w:rsidRDefault="00D95B1B" w:rsidP="00753031">
      <w:pPr>
        <w:spacing w:before="240" w:line="360" w:lineRule="auto"/>
        <w:rPr>
          <w:ins w:id="618" w:author="Hiroyasu Nishiumi" w:date="2022-10-20T18:51:00Z"/>
          <w:rFonts w:cs="Arial"/>
          <w:szCs w:val="21"/>
        </w:rPr>
      </w:pPr>
      <w:ins w:id="619" w:author="Hiroyasu Nishiumi" w:date="2022-10-20T18:51:00Z">
        <w:r w:rsidRPr="004270A8">
          <w:rPr>
            <w:rFonts w:cs="Arial"/>
            <w:szCs w:val="21"/>
          </w:rPr>
          <w:t>Graph Viewer has two input files:</w:t>
        </w:r>
      </w:ins>
    </w:p>
    <w:p w14:paraId="77B47B5B" w14:textId="0DD7EBD2" w:rsidR="00D86262" w:rsidRPr="004270A8" w:rsidDel="00D95B1B" w:rsidRDefault="00D86262" w:rsidP="00753031">
      <w:pPr>
        <w:spacing w:before="240" w:line="360" w:lineRule="auto"/>
        <w:rPr>
          <w:del w:id="620" w:author="Hiroyasu Nishiumi" w:date="2022-10-20T18:51:00Z"/>
          <w:rFonts w:cs="Arial"/>
          <w:szCs w:val="21"/>
        </w:rPr>
      </w:pPr>
      <w:commentRangeStart w:id="621"/>
      <w:commentRangeStart w:id="622"/>
      <w:del w:id="623" w:author="Hiroyasu Nishiumi" w:date="2022-10-20T18:51:00Z">
        <w:r w:rsidRPr="004270A8" w:rsidDel="00D95B1B">
          <w:rPr>
            <w:rFonts w:cs="Arial"/>
            <w:szCs w:val="21"/>
          </w:rPr>
          <w:delText>Execution time dictionary:</w:delText>
        </w:r>
      </w:del>
    </w:p>
    <w:p w14:paraId="61ED56C1" w14:textId="4B1FB4BD" w:rsidR="00D86262" w:rsidRPr="004270A8" w:rsidDel="00D95B1B" w:rsidRDefault="00D86262" w:rsidP="00753031">
      <w:pPr>
        <w:spacing w:line="360" w:lineRule="auto"/>
        <w:rPr>
          <w:del w:id="624" w:author="Hiroyasu Nishiumi" w:date="2022-10-20T18:51:00Z"/>
          <w:rFonts w:cs="Arial"/>
          <w:szCs w:val="21"/>
        </w:rPr>
      </w:pPr>
      <w:del w:id="625" w:author="Hiroyasu Nishiumi" w:date="2022-10-20T18:51:00Z">
        <w:r w:rsidRPr="004270A8" w:rsidDel="00D95B1B">
          <w:rPr>
            <w:rFonts w:cs="Arial"/>
            <w:szCs w:val="21"/>
          </w:rPr>
          <w:tab/>
          <w:delText>“Subsystem1”: [start end start end start end ….]</w:delText>
        </w:r>
      </w:del>
    </w:p>
    <w:p w14:paraId="69261E53" w14:textId="4414FF4E" w:rsidR="00D86262" w:rsidRPr="004270A8" w:rsidDel="00D95B1B" w:rsidRDefault="00D86262" w:rsidP="00753031">
      <w:pPr>
        <w:spacing w:line="360" w:lineRule="auto"/>
        <w:rPr>
          <w:del w:id="626" w:author="Hiroyasu Nishiumi" w:date="2022-10-20T18:51:00Z"/>
          <w:rFonts w:cs="Arial"/>
          <w:szCs w:val="21"/>
        </w:rPr>
      </w:pPr>
      <w:del w:id="627" w:author="Hiroyasu Nishiumi" w:date="2022-10-20T18:51:00Z">
        <w:r w:rsidRPr="004270A8" w:rsidDel="00D95B1B">
          <w:rPr>
            <w:rFonts w:cs="Arial"/>
            <w:szCs w:val="21"/>
          </w:rPr>
          <w:tab/>
          <w:delText>“Subsystem2”: [start end start end start end ….]</w:delText>
        </w:r>
      </w:del>
    </w:p>
    <w:p w14:paraId="76664BC9" w14:textId="52E05919" w:rsidR="00D86262" w:rsidRPr="004270A8" w:rsidDel="00D95B1B" w:rsidRDefault="00D86262" w:rsidP="00753031">
      <w:pPr>
        <w:spacing w:line="360" w:lineRule="auto"/>
        <w:rPr>
          <w:del w:id="628" w:author="Hiroyasu Nishiumi" w:date="2022-10-20T18:51:00Z"/>
          <w:rFonts w:cs="Arial"/>
          <w:szCs w:val="21"/>
        </w:rPr>
      </w:pPr>
      <w:del w:id="629" w:author="Hiroyasu Nishiumi" w:date="2022-10-20T18:51:00Z">
        <w:r w:rsidRPr="004270A8" w:rsidDel="00D95B1B">
          <w:rPr>
            <w:rFonts w:cs="Arial"/>
            <w:szCs w:val="21"/>
          </w:rPr>
          <w:tab/>
          <w:delText>“Subsystem3”: [start end start end start end ….]</w:delText>
        </w:r>
      </w:del>
    </w:p>
    <w:p w14:paraId="4D7664F7" w14:textId="03C70753" w:rsidR="00D86262" w:rsidRPr="004270A8" w:rsidDel="00D95B1B" w:rsidRDefault="00D86262" w:rsidP="00753031">
      <w:pPr>
        <w:spacing w:line="360" w:lineRule="auto"/>
        <w:rPr>
          <w:del w:id="630" w:author="Hiroyasu Nishiumi" w:date="2022-10-20T18:51:00Z"/>
          <w:rFonts w:cs="Arial"/>
          <w:szCs w:val="21"/>
        </w:rPr>
      </w:pPr>
    </w:p>
    <w:p w14:paraId="30B105AF" w14:textId="59F3B275" w:rsidR="00D86262" w:rsidRPr="004270A8" w:rsidDel="00D95B1B" w:rsidRDefault="00D86262" w:rsidP="00753031">
      <w:pPr>
        <w:spacing w:line="360" w:lineRule="auto"/>
        <w:rPr>
          <w:del w:id="631" w:author="Hiroyasu Nishiumi" w:date="2022-10-20T18:51:00Z"/>
          <w:rFonts w:cs="Arial"/>
          <w:szCs w:val="21"/>
        </w:rPr>
      </w:pPr>
      <w:del w:id="632" w:author="Hiroyasu Nishiumi" w:date="2022-10-20T18:51:00Z">
        <w:r w:rsidRPr="004270A8" w:rsidDel="00D95B1B">
          <w:rPr>
            <w:rFonts w:cs="Arial"/>
            <w:szCs w:val="21"/>
          </w:rPr>
          <w:delText>By using this method, can get/set start and end time by using the function label.</w:delText>
        </w:r>
        <w:commentRangeEnd w:id="621"/>
        <w:r w:rsidR="006E7BA0" w:rsidRPr="004270A8" w:rsidDel="00D95B1B">
          <w:rPr>
            <w:rStyle w:val="CommentReference"/>
            <w:rFonts w:cs="Arial"/>
          </w:rPr>
          <w:commentReference w:id="621"/>
        </w:r>
        <w:commentRangeEnd w:id="622"/>
        <w:r w:rsidR="00C11415" w:rsidRPr="004270A8" w:rsidDel="00D95B1B">
          <w:rPr>
            <w:rStyle w:val="CommentReference"/>
            <w:rFonts w:cs="Arial"/>
          </w:rPr>
          <w:commentReference w:id="622"/>
        </w:r>
      </w:del>
    </w:p>
    <w:p w14:paraId="61922DBB" w14:textId="0EAF4CE8" w:rsidR="00BE5569" w:rsidRPr="004270A8" w:rsidRDefault="00BE5569" w:rsidP="00753031">
      <w:pPr>
        <w:spacing w:before="240" w:line="360" w:lineRule="auto"/>
        <w:rPr>
          <w:rFonts w:eastAsia="MS Gothic" w:cs="Arial"/>
          <w:szCs w:val="21"/>
        </w:rPr>
      </w:pPr>
      <w:r w:rsidRPr="004270A8">
        <w:rPr>
          <w:rFonts w:eastAsia="MS Gothic" w:cs="Arial"/>
          <w:szCs w:val="21"/>
        </w:rPr>
        <w:t>Đầu vào 1: tệp thực thi thi_data.csv đề cập đến cấu trúc dữ liệu phía trên.</w:t>
      </w:r>
    </w:p>
    <w:p w14:paraId="3FF13CF8" w14:textId="77777777" w:rsidR="00BE5569" w:rsidRPr="004270A8" w:rsidRDefault="00BE5569" w:rsidP="00753031">
      <w:pPr>
        <w:widowControl/>
        <w:numPr>
          <w:ilvl w:val="0"/>
          <w:numId w:val="25"/>
        </w:numPr>
        <w:spacing w:after="160" w:line="360" w:lineRule="auto"/>
        <w:contextualSpacing/>
        <w:jc w:val="left"/>
        <w:rPr>
          <w:rFonts w:eastAsia="MS Gothic" w:cs="Arial"/>
          <w:szCs w:val="21"/>
        </w:rPr>
      </w:pPr>
      <w:r w:rsidRPr="004270A8">
        <w:rPr>
          <w:rFonts w:eastAsia="MS Gothic" w:cs="Arial"/>
          <w:szCs w:val="21"/>
        </w:rPr>
        <w:t>Đơn vị của nó là pico giây.</w:t>
      </w:r>
    </w:p>
    <w:p w14:paraId="24BCCE5C" w14:textId="77777777" w:rsidR="00BE5569" w:rsidRPr="004270A8" w:rsidRDefault="00BE5569" w:rsidP="00753031">
      <w:pPr>
        <w:widowControl/>
        <w:numPr>
          <w:ilvl w:val="0"/>
          <w:numId w:val="25"/>
        </w:numPr>
        <w:spacing w:after="160" w:line="360" w:lineRule="auto"/>
        <w:contextualSpacing/>
        <w:jc w:val="left"/>
        <w:rPr>
          <w:rFonts w:eastAsia="MS Gothic" w:cs="Arial"/>
          <w:szCs w:val="21"/>
        </w:rPr>
      </w:pPr>
      <w:r w:rsidRPr="004270A8">
        <w:rPr>
          <w:rFonts w:eastAsia="MS Gothic" w:cs="Arial"/>
          <w:szCs w:val="21"/>
        </w:rPr>
        <w:t>Nó chứa thời gian thực hiện của từng bước và bắt đầu kết thúc của mỗi hệ thống con.</w:t>
      </w:r>
    </w:p>
    <w:p w14:paraId="7A457835" w14:textId="5E4FCC8B" w:rsidR="00BE5569" w:rsidRPr="004270A8" w:rsidDel="00D95B1B" w:rsidRDefault="00BE5569" w:rsidP="00753031">
      <w:pPr>
        <w:widowControl/>
        <w:numPr>
          <w:ilvl w:val="0"/>
          <w:numId w:val="25"/>
        </w:numPr>
        <w:spacing w:after="160" w:line="360" w:lineRule="auto"/>
        <w:contextualSpacing/>
        <w:jc w:val="left"/>
        <w:rPr>
          <w:del w:id="633" w:author="Hiroyasu Nishiumi" w:date="2022-10-20T18:52:00Z"/>
          <w:rFonts w:eastAsia="MS Gothic" w:cs="Arial"/>
          <w:szCs w:val="21"/>
        </w:rPr>
      </w:pPr>
      <w:del w:id="634" w:author="Hiroyasu Nishiumi" w:date="2022-10-20T18:52:00Z">
        <w:r w:rsidRPr="004270A8" w:rsidDel="00D95B1B">
          <w:rPr>
            <w:rFonts w:eastAsia="MS Gothic" w:cs="Arial"/>
            <w:szCs w:val="21"/>
          </w:rPr>
          <w:delText>The value of start end is relative value.</w:delText>
        </w:r>
      </w:del>
    </w:p>
    <w:p w14:paraId="562192D2" w14:textId="77777777" w:rsidR="00BE5569" w:rsidRPr="004270A8" w:rsidRDefault="00BE5569" w:rsidP="00753031">
      <w:pPr>
        <w:spacing w:line="360" w:lineRule="auto"/>
        <w:rPr>
          <w:rFonts w:eastAsia="MS Gothic" w:cs="Arial"/>
          <w:szCs w:val="21"/>
        </w:rPr>
      </w:pPr>
    </w:p>
    <w:p w14:paraId="610A6F02" w14:textId="77777777" w:rsidR="00BE5569" w:rsidRPr="004270A8" w:rsidRDefault="00BE5569" w:rsidP="00753031">
      <w:pPr>
        <w:spacing w:line="360" w:lineRule="auto"/>
        <w:jc w:val="center"/>
        <w:rPr>
          <w:rFonts w:eastAsia="MS Gothic" w:cs="Arial"/>
          <w:szCs w:val="21"/>
        </w:rPr>
      </w:pPr>
      <w:r w:rsidRPr="004270A8">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4270A8" w:rsidRDefault="00BE5569" w:rsidP="00753031">
      <w:pPr>
        <w:spacing w:line="360" w:lineRule="auto"/>
        <w:rPr>
          <w:rFonts w:eastAsia="MS Gothic" w:cs="Arial"/>
          <w:szCs w:val="21"/>
        </w:rPr>
      </w:pPr>
    </w:p>
    <w:p w14:paraId="1BEA7C3C" w14:textId="77777777" w:rsidR="00BE5569" w:rsidRPr="004270A8" w:rsidRDefault="00BE5569" w:rsidP="00753031">
      <w:pPr>
        <w:spacing w:line="360" w:lineRule="auto"/>
        <w:rPr>
          <w:rFonts w:eastAsia="MS Gothic" w:cs="Arial"/>
          <w:szCs w:val="21"/>
        </w:rPr>
      </w:pPr>
    </w:p>
    <w:p w14:paraId="0DACC358" w14:textId="7FCDA1E0" w:rsidR="00BE5569" w:rsidRPr="004270A8" w:rsidRDefault="00BE5569" w:rsidP="00753031">
      <w:pPr>
        <w:spacing w:line="360" w:lineRule="auto"/>
        <w:rPr>
          <w:rFonts w:eastAsia="MS Gothic" w:cs="Arial"/>
          <w:b/>
          <w:bCs/>
          <w:szCs w:val="21"/>
        </w:rPr>
      </w:pPr>
      <w:r w:rsidRPr="004270A8">
        <w:rPr>
          <w:rFonts w:eastAsia="MS Gothic" w:cs="Arial"/>
          <w:szCs w:val="21"/>
        </w:rPr>
        <w:t xml:space="preserve">Đầu vào 2: tệp input_subsystem.txt </w:t>
      </w:r>
      <w:ins w:id="635" w:author="Hiroyasu Nishiumi" w:date="2022-10-20T18:53:00Z">
        <w:r w:rsidR="00C7695D" w:rsidRPr="004270A8">
          <w:rPr>
            <w:rFonts w:eastAsia="MS Gothic" w:cs="Arial"/>
            <w:szCs w:val="21"/>
          </w:rPr>
          <w:t xml:space="preserve">that specifies the subsystem to be measured, </w:t>
        </w:r>
      </w:ins>
      <w:r w:rsidRPr="004270A8">
        <w:rPr>
          <w:rFonts w:eastAsia="MS Gothic" w:cs="Arial"/>
          <w:szCs w:val="21"/>
        </w:rPr>
        <w:t xml:space="preserve">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_Ref95123750 \h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w:t>
      </w:r>
      <w:r w:rsidR="00C36135" w:rsidRPr="00C36135">
        <w:rPr>
          <w:rFonts w:cs="Arial"/>
          <w:b/>
          <w:bCs/>
          <w:szCs w:val="21"/>
        </w:rPr>
        <w:lastRenderedPageBreak/>
        <w:t xml:space="preserve">đầu vào để Đo lường </w:t>
      </w:r>
      <w:r w:rsidR="00CB5702" w:rsidRPr="004270A8">
        <w:rPr>
          <w:rFonts w:eastAsia="MS Gothic" w:cs="Arial"/>
          <w:szCs w:val="21"/>
        </w:rPr>
        <w:fldChar w:fldCharType="end"/>
      </w:r>
      <w:r w:rsidR="00CB5702" w:rsidRPr="004270A8">
        <w:rPr>
          <w:rFonts w:eastAsia="MS Gothic" w:cs="Arial"/>
          <w:szCs w:val="21"/>
        </w:rPr>
        <w:t>.</w:t>
      </w:r>
    </w:p>
    <w:p w14:paraId="37CECDA1" w14:textId="77777777" w:rsidR="00BE5569" w:rsidRPr="004270A8" w:rsidRDefault="00BE5569" w:rsidP="00753031">
      <w:pPr>
        <w:spacing w:line="360" w:lineRule="auto"/>
        <w:rPr>
          <w:rFonts w:eastAsia="MS Gothic" w:cs="Arial"/>
          <w:b/>
          <w:bCs/>
          <w:szCs w:val="21"/>
        </w:rPr>
      </w:pPr>
      <w:r w:rsidRPr="004270A8">
        <w:rPr>
          <w:rFonts w:eastAsia="MS Gothic" w:cs="Arial"/>
          <w:b/>
          <w:bCs/>
          <w:szCs w:val="21"/>
        </w:rPr>
        <w:br w:type="page"/>
      </w:r>
    </w:p>
    <w:p w14:paraId="1FA90FF0" w14:textId="373CE03B" w:rsidR="009A599B" w:rsidRPr="004270A8" w:rsidRDefault="006855D8" w:rsidP="00753031">
      <w:pPr>
        <w:pStyle w:val="Heading4"/>
        <w:spacing w:line="360" w:lineRule="auto"/>
        <w:ind w:leftChars="0" w:left="0"/>
        <w:rPr>
          <w:rFonts w:cs="Arial"/>
          <w:sz w:val="24"/>
          <w:szCs w:val="24"/>
        </w:rPr>
      </w:pPr>
      <w:r w:rsidRPr="004270A8">
        <w:rPr>
          <w:rFonts w:cs="Arial"/>
          <w:sz w:val="24"/>
          <w:szCs w:val="24"/>
        </w:rPr>
        <w:lastRenderedPageBreak/>
        <w:t>3 .4.4.2 Hình đầu ra</w:t>
      </w:r>
    </w:p>
    <w:p w14:paraId="424A5DBF" w14:textId="7DF3749C" w:rsidR="009A599B" w:rsidRPr="004270A8" w:rsidRDefault="009A599B" w:rsidP="00753031">
      <w:pPr>
        <w:spacing w:before="240" w:line="360" w:lineRule="auto"/>
        <w:rPr>
          <w:rFonts w:eastAsia="MS Gothic" w:cs="Arial"/>
          <w:szCs w:val="21"/>
        </w:rPr>
      </w:pPr>
      <w:r w:rsidRPr="004270A8">
        <w:rPr>
          <w:rFonts w:eastAsia="MS Gothic" w:cs="Arial"/>
          <w:szCs w:val="21"/>
        </w:rPr>
        <w:t>Sau đây là hình đầu ra sẽ được hiển thị khi thực thi lệnh của Graph Viewer (ETVPF_Launch_GraphViewer.m) trong MATLAB command window, sử dụng cú pháp sau.</w:t>
      </w:r>
    </w:p>
    <w:p w14:paraId="39FB400E" w14:textId="77777777" w:rsidR="009A599B" w:rsidRPr="004270A8" w:rsidRDefault="009A599B" w:rsidP="00753031">
      <w:pPr>
        <w:spacing w:line="360" w:lineRule="auto"/>
        <w:rPr>
          <w:rFonts w:eastAsia="MS Gothic" w:cs="Arial"/>
          <w:szCs w:val="21"/>
        </w:rPr>
      </w:pPr>
    </w:p>
    <w:p w14:paraId="76D5207D" w14:textId="77777777" w:rsidR="009A599B" w:rsidRPr="004270A8" w:rsidRDefault="009A599B" w:rsidP="00753031">
      <w:pPr>
        <w:spacing w:line="360" w:lineRule="auto"/>
        <w:rPr>
          <w:rFonts w:eastAsia="MS Gothic" w:cs="Arial"/>
          <w:szCs w:val="21"/>
        </w:rPr>
      </w:pPr>
      <w:r w:rsidRPr="004270A8">
        <w:rPr>
          <w:rFonts w:eastAsia="MS Gothic" w:cs="Arial"/>
          <w:szCs w:val="21"/>
        </w:rPr>
        <w:t>Tại đây "&gt;&gt;" biểu thị dấu nhắc lệnh và "[Enter]" biểu thị mục nhập của phím Enter.</w:t>
      </w:r>
    </w:p>
    <w:p w14:paraId="694C5F95" w14:textId="77777777" w:rsidR="009A599B" w:rsidRPr="004270A8" w:rsidRDefault="009A599B" w:rsidP="00753031">
      <w:pPr>
        <w:spacing w:line="360" w:lineRule="auto"/>
        <w:ind w:leftChars="850" w:left="1785" w:firstLine="1"/>
        <w:rPr>
          <w:rFonts w:eastAsia="MS Gothic" w:cs="Arial"/>
          <w:szCs w:val="21"/>
        </w:rPr>
      </w:pPr>
      <w:r w:rsidRPr="004270A8">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8"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IzOgiEbAgAANwQAAA4AAAAAAAAAAAAAAAAALgIAAGRycy9lMm9Eb2MueG1sUEsBAi0AFAAG&#10;AAgAAAAhALFdJ2XbAAAABQEAAA8AAAAAAAAAAAAAAAAAdQQAAGRycy9kb3ducmV2LnhtbFBLBQYA&#10;AAAABAAEAPMAAAB9BQ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4270A8" w:rsidRDefault="009A599B" w:rsidP="00753031">
      <w:pPr>
        <w:spacing w:line="360" w:lineRule="auto"/>
        <w:ind w:leftChars="850" w:left="1785" w:firstLine="1"/>
        <w:rPr>
          <w:rFonts w:eastAsia="MS Gothic" w:cs="Arial"/>
          <w:szCs w:val="21"/>
        </w:rPr>
      </w:pPr>
    </w:p>
    <w:p w14:paraId="2222505A" w14:textId="77777777" w:rsidR="009A599B" w:rsidRPr="004270A8" w:rsidRDefault="009A599B" w:rsidP="00753031">
      <w:pPr>
        <w:spacing w:line="360" w:lineRule="auto"/>
        <w:ind w:left="720"/>
        <w:contextualSpacing/>
        <w:rPr>
          <w:rFonts w:eastAsia="MS Gothic" w:cs="Arial"/>
          <w:szCs w:val="21"/>
        </w:rPr>
      </w:pPr>
    </w:p>
    <w:p w14:paraId="1971486A" w14:textId="77777777" w:rsidR="009A599B" w:rsidRPr="004270A8" w:rsidRDefault="009A599B" w:rsidP="00753031">
      <w:pPr>
        <w:spacing w:line="360" w:lineRule="auto"/>
        <w:rPr>
          <w:rFonts w:eastAsia="MS Gothic" w:cs="Arial"/>
          <w:szCs w:val="21"/>
        </w:rPr>
      </w:pPr>
    </w:p>
    <w:p w14:paraId="29F3DB6F" w14:textId="2E1D201F" w:rsidR="009A599B" w:rsidRPr="004270A8" w:rsidRDefault="0018043B" w:rsidP="00753031">
      <w:pPr>
        <w:spacing w:line="360" w:lineRule="auto"/>
        <w:jc w:val="center"/>
        <w:rPr>
          <w:rFonts w:eastAsia="MS Gothic" w:cs="Arial"/>
          <w:szCs w:val="21"/>
        </w:rPr>
      </w:pPr>
      <w:r w:rsidRPr="004270A8">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4270A8" w:rsidRDefault="009A599B" w:rsidP="00753031">
      <w:pPr>
        <w:spacing w:line="360" w:lineRule="auto"/>
        <w:jc w:val="center"/>
        <w:rPr>
          <w:rFonts w:eastAsia="MS Gothic" w:cs="Arial"/>
          <w:szCs w:val="21"/>
        </w:rPr>
      </w:pPr>
    </w:p>
    <w:p w14:paraId="0B37F136" w14:textId="6901AC72" w:rsidR="009A599B" w:rsidRPr="004270A8" w:rsidRDefault="009A599B" w:rsidP="00753031">
      <w:pPr>
        <w:spacing w:after="200" w:line="360" w:lineRule="auto"/>
        <w:jc w:val="center"/>
        <w:rPr>
          <w:rFonts w:eastAsia="MS Gothic" w:cs="Arial"/>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43 Hình </w:t>
      </w:r>
      <w:r w:rsidR="00582BBD">
        <w:rPr>
          <w:rFonts w:eastAsia="MS Gothic" w:cs="Arial"/>
          <w:b/>
          <w:bCs/>
          <w:i/>
          <w:iCs/>
          <w:szCs w:val="21"/>
        </w:rPr>
        <w:fldChar w:fldCharType="end"/>
      </w:r>
      <w:r w:rsidRPr="004270A8">
        <w:rPr>
          <w:rFonts w:eastAsia="MS Gothic" w:cs="Arial"/>
          <w:b/>
          <w:bCs/>
          <w:i/>
          <w:iCs/>
          <w:szCs w:val="21"/>
        </w:rPr>
        <w:t>đầu ra của phép đo thời gian</w:t>
      </w:r>
    </w:p>
    <w:p w14:paraId="7C2D6D72" w14:textId="29336463" w:rsidR="009A599B" w:rsidRPr="004270A8" w:rsidRDefault="009A599B" w:rsidP="00753031">
      <w:pPr>
        <w:spacing w:line="360" w:lineRule="auto"/>
        <w:ind w:leftChars="406" w:left="1276" w:hangingChars="235" w:hanging="423"/>
        <w:rPr>
          <w:rFonts w:eastAsia="MS Gothic" w:cs="Arial"/>
          <w:sz w:val="18"/>
          <w:szCs w:val="18"/>
          <w:rPrChange w:id="636" w:author="Hiroyasu Nishiumi" w:date="2022-10-26T16:58:00Z">
            <w:rPr>
              <w:rFonts w:eastAsia="MS Gothic" w:cs="Arial"/>
              <w:szCs w:val="21"/>
            </w:rPr>
          </w:rPrChange>
        </w:rPr>
        <w:pPrChange w:id="637" w:author="Hiroyasu Nishiumi" w:date="2022-10-26T17:01:00Z">
          <w:pPr/>
        </w:pPrChange>
      </w:pPr>
      <w:r w:rsidRPr="004270A8">
        <w:rPr>
          <w:rFonts w:eastAsia="MS Gothic" w:cs="Arial"/>
          <w:bCs/>
          <w:sz w:val="18"/>
          <w:szCs w:val="18"/>
          <w:rPrChange w:id="638" w:author="Hiroyasu Nishiumi" w:date="2022-10-26T16:58:00Z">
            <w:rPr>
              <w:rFonts w:eastAsia="MS Gothic" w:cs="Arial"/>
              <w:bCs/>
              <w:szCs w:val="21"/>
            </w:rPr>
          </w:rPrChange>
        </w:rPr>
        <w:t xml:space="preserve">Ghi chú </w:t>
      </w:r>
      <w:r w:rsidRPr="004270A8">
        <w:rPr>
          <w:rFonts w:eastAsia="MS Gothic" w:cs="Arial"/>
          <w:bCs/>
          <w:sz w:val="18"/>
          <w:szCs w:val="18"/>
          <w:rPrChange w:id="639" w:author="Hiroyasu Nishiumi" w:date="2022-10-26T16:58:00Z">
            <w:rPr>
              <w:rFonts w:eastAsia="MS Gothic" w:cs="Arial"/>
              <w:bCs/>
              <w:szCs w:val="21"/>
            </w:rPr>
          </w:rPrChange>
        </w:rPr>
        <w:tab/>
      </w:r>
      <w:del w:id="640" w:author="Hiroyasu Nishiumi" w:date="2022-10-26T17:00:00Z">
        <w:r w:rsidRPr="004270A8" w:rsidDel="004270A8">
          <w:rPr>
            <w:rFonts w:eastAsia="MS Gothic" w:cs="Arial"/>
            <w:bCs/>
            <w:sz w:val="18"/>
            <w:szCs w:val="18"/>
            <w:rPrChange w:id="641" w:author="Hiroyasu Nishiumi" w:date="2022-10-26T16:58:00Z">
              <w:rPr>
                <w:rFonts w:eastAsia="MS Gothic" w:cs="Arial"/>
                <w:bCs/>
                <w:szCs w:val="21"/>
              </w:rPr>
            </w:rPrChange>
          </w:rPr>
          <w:tab/>
        </w:r>
      </w:del>
      <w:r w:rsidRPr="004270A8">
        <w:rPr>
          <w:rFonts w:eastAsia="MS Gothic" w:cs="Arial"/>
          <w:sz w:val="18"/>
          <w:szCs w:val="18"/>
          <w:rPrChange w:id="642" w:author="Hiroyasu Nishiumi" w:date="2022-10-26T16:58:00Z">
            <w:rPr>
              <w:rFonts w:eastAsia="MS Gothic" w:cs="Arial"/>
              <w:szCs w:val="21"/>
            </w:rPr>
          </w:rPrChange>
        </w:rPr>
        <w:t>Hiện tại, trong Trình xem biểu đồ không có thời gian thực thi của mã nguồn ngoại vi.</w:t>
      </w:r>
    </w:p>
    <w:p w14:paraId="75CC9D88" w14:textId="77777777" w:rsidR="009A599B" w:rsidRPr="004270A8" w:rsidRDefault="009A599B" w:rsidP="00753031">
      <w:pPr>
        <w:spacing w:line="360" w:lineRule="auto"/>
        <w:rPr>
          <w:rFonts w:eastAsia="MS Gothic" w:cs="Arial"/>
          <w:sz w:val="18"/>
          <w:szCs w:val="18"/>
          <w:rPrChange w:id="643" w:author="Hiroyasu Nishiumi" w:date="2022-10-26T16:58:00Z">
            <w:rPr>
              <w:rFonts w:eastAsia="MS Gothic" w:cs="Arial"/>
              <w:szCs w:val="21"/>
            </w:rPr>
          </w:rPrChange>
        </w:rPr>
      </w:pPr>
    </w:p>
    <w:p w14:paraId="6878C70E" w14:textId="77777777" w:rsidR="00264131" w:rsidRPr="004270A8" w:rsidRDefault="00264131" w:rsidP="00753031">
      <w:pPr>
        <w:spacing w:line="360" w:lineRule="auto"/>
        <w:rPr>
          <w:rFonts w:eastAsia="MS Gothic" w:cs="Arial"/>
          <w:szCs w:val="21"/>
        </w:rPr>
      </w:pPr>
      <w:r w:rsidRPr="004270A8">
        <w:rPr>
          <w:rFonts w:eastAsia="MS Gothic" w:cs="Arial"/>
          <w:szCs w:val="21"/>
        </w:rPr>
        <w:br w:type="page"/>
      </w:r>
    </w:p>
    <w:p w14:paraId="45C452A2" w14:textId="45C66E0D" w:rsidR="009A599B" w:rsidRPr="004270A8" w:rsidRDefault="009A599B" w:rsidP="00753031">
      <w:pPr>
        <w:spacing w:line="360" w:lineRule="auto"/>
        <w:rPr>
          <w:rFonts w:eastAsia="MS Gothic" w:cs="Arial"/>
          <w:szCs w:val="21"/>
        </w:rPr>
      </w:pPr>
      <w:r w:rsidRPr="004270A8">
        <w:rPr>
          <w:rFonts w:eastAsia="MS Gothic" w:cs="Arial"/>
          <w:szCs w:val="21"/>
        </w:rPr>
        <w:lastRenderedPageBreak/>
        <w:t>Người dùng có thể thực hiện một số chức năng khác như sau:</w:t>
      </w:r>
    </w:p>
    <w:p w14:paraId="5E23F037" w14:textId="4891F9B0" w:rsidR="009A599B" w:rsidRPr="004270A8" w:rsidRDefault="009A599B" w:rsidP="00753031">
      <w:pPr>
        <w:numPr>
          <w:ilvl w:val="0"/>
          <w:numId w:val="26"/>
        </w:numPr>
        <w:spacing w:line="360" w:lineRule="auto"/>
        <w:contextualSpacing/>
        <w:rPr>
          <w:rFonts w:eastAsia="MS Gothic" w:cs="Arial"/>
          <w:szCs w:val="21"/>
        </w:rPr>
      </w:pPr>
      <w:r w:rsidRPr="004270A8">
        <w:rPr>
          <w:rFonts w:eastAsia="MS Gothic" w:cs="Arial"/>
          <w:szCs w:val="21"/>
        </w:rPr>
        <w:t>Click [Show Step Graph] để hiển thị thời gian thực hiện của từng Hệ thống con cho một bước hoặc nhiều bước do người dùng lựa chọn trong “Bước bắt đầu” và “Bước kết thúc”.</w:t>
      </w:r>
    </w:p>
    <w:p w14:paraId="23C359A8" w14:textId="4B847737" w:rsidR="009A599B" w:rsidRPr="004270A8" w:rsidRDefault="0018043B" w:rsidP="00753031">
      <w:pPr>
        <w:spacing w:line="360" w:lineRule="auto"/>
        <w:jc w:val="center"/>
        <w:rPr>
          <w:rFonts w:eastAsia="MS Gothic" w:cs="Arial"/>
          <w:szCs w:val="21"/>
        </w:rPr>
      </w:pPr>
      <w:r w:rsidRPr="004270A8">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4270A8" w:rsidRDefault="009A599B" w:rsidP="00753031">
      <w:pPr>
        <w:spacing w:line="360" w:lineRule="auto"/>
        <w:jc w:val="center"/>
        <w:rPr>
          <w:rFonts w:eastAsia="MS Gothic" w:cs="Arial"/>
          <w:szCs w:val="21"/>
        </w:rPr>
      </w:pPr>
    </w:p>
    <w:p w14:paraId="4B526CBC" w14:textId="48153A9A" w:rsidR="009A599B" w:rsidRPr="004270A8" w:rsidRDefault="009A599B" w:rsidP="00753031">
      <w:pPr>
        <w:spacing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44 </w:t>
      </w:r>
      <w:r w:rsidR="00582BBD">
        <w:rPr>
          <w:rFonts w:eastAsia="MS Gothic" w:cs="Arial"/>
          <w:b/>
          <w:bCs/>
          <w:i/>
          <w:iCs/>
          <w:szCs w:val="21"/>
        </w:rPr>
        <w:fldChar w:fldCharType="end"/>
      </w:r>
      <w:r w:rsidRPr="004270A8">
        <w:rPr>
          <w:rFonts w:eastAsia="MS Gothic" w:cs="Arial"/>
          <w:b/>
          <w:bCs/>
          <w:i/>
          <w:iCs/>
          <w:szCs w:val="21"/>
        </w:rPr>
        <w:t>Nhấp vào [Show Step Graph] để hiển thị thời gian thực thi của mỗi Hệ thống con</w:t>
      </w:r>
    </w:p>
    <w:p w14:paraId="4BA44A34" w14:textId="77777777" w:rsidR="000578F0" w:rsidRPr="004270A8" w:rsidRDefault="000578F0" w:rsidP="00753031">
      <w:pPr>
        <w:spacing w:after="200" w:line="360" w:lineRule="auto"/>
        <w:jc w:val="center"/>
        <w:rPr>
          <w:rFonts w:eastAsia="MS Gothic" w:cs="Arial"/>
          <w:b/>
          <w:bCs/>
          <w:i/>
          <w:iCs/>
          <w:szCs w:val="21"/>
        </w:rPr>
      </w:pPr>
    </w:p>
    <w:p w14:paraId="216FA8F7" w14:textId="77777777" w:rsidR="009A599B" w:rsidRPr="004270A8" w:rsidRDefault="009A599B" w:rsidP="00753031">
      <w:pPr>
        <w:spacing w:line="360" w:lineRule="auto"/>
        <w:ind w:firstLine="720"/>
        <w:contextualSpacing/>
        <w:rPr>
          <w:rFonts w:eastAsia="MS Gothic" w:cs="Arial"/>
          <w:szCs w:val="21"/>
        </w:rPr>
      </w:pPr>
      <w:r w:rsidRPr="004270A8">
        <w:rPr>
          <w:rFonts w:eastAsia="MS Gothic" w:cs="Arial"/>
          <w:szCs w:val="21"/>
        </w:rPr>
        <w:t>Set “Bước bắt đầu” và “Bước kết thúc” (ví dụ: Bước bắt đầu = 1, Bước kết thúc = 1).</w:t>
      </w:r>
    </w:p>
    <w:p w14:paraId="53B1DE27" w14:textId="77777777" w:rsidR="009A599B" w:rsidRPr="004270A8" w:rsidRDefault="009A599B" w:rsidP="00753031">
      <w:pPr>
        <w:spacing w:line="360" w:lineRule="auto"/>
        <w:rPr>
          <w:rFonts w:eastAsia="MS Gothic" w:cs="Arial"/>
          <w:szCs w:val="21"/>
        </w:rPr>
      </w:pPr>
    </w:p>
    <w:p w14:paraId="69A45083" w14:textId="6F9023C8" w:rsidR="009A599B" w:rsidRPr="004270A8" w:rsidRDefault="00DE35B8" w:rsidP="00753031">
      <w:pPr>
        <w:spacing w:line="360" w:lineRule="auto"/>
        <w:jc w:val="center"/>
        <w:rPr>
          <w:rFonts w:eastAsia="MS Gothic" w:cs="Arial"/>
          <w:szCs w:val="21"/>
        </w:rPr>
      </w:pPr>
      <w:r w:rsidRPr="004270A8">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13"/>
                    <a:stretch>
                      <a:fillRect/>
                    </a:stretch>
                  </pic:blipFill>
                  <pic:spPr>
                    <a:xfrm>
                      <a:off x="0" y="0"/>
                      <a:ext cx="6193155" cy="3088640"/>
                    </a:xfrm>
                    <a:prstGeom prst="rect">
                      <a:avLst/>
                    </a:prstGeom>
                  </pic:spPr>
                </pic:pic>
              </a:graphicData>
            </a:graphic>
          </wp:inline>
        </w:drawing>
      </w:r>
    </w:p>
    <w:p w14:paraId="5FB1A354" w14:textId="77777777" w:rsidR="009A599B" w:rsidRPr="004270A8" w:rsidRDefault="009A599B" w:rsidP="00753031">
      <w:pPr>
        <w:spacing w:line="360" w:lineRule="auto"/>
        <w:jc w:val="center"/>
        <w:rPr>
          <w:rFonts w:eastAsia="MS Gothic" w:cs="Arial"/>
          <w:szCs w:val="21"/>
        </w:rPr>
      </w:pPr>
    </w:p>
    <w:p w14:paraId="3CD3C361" w14:textId="4A128908" w:rsidR="009A599B" w:rsidRPr="004270A8" w:rsidRDefault="009A599B" w:rsidP="00753031">
      <w:pPr>
        <w:spacing w:after="200" w:line="360" w:lineRule="auto"/>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45 </w:t>
      </w:r>
      <w:r w:rsidR="00582BBD">
        <w:rPr>
          <w:rFonts w:eastAsia="MS Gothic" w:cs="Arial"/>
          <w:b/>
          <w:bCs/>
          <w:i/>
          <w:iCs/>
          <w:szCs w:val="21"/>
        </w:rPr>
        <w:fldChar w:fldCharType="end"/>
      </w:r>
      <w:r w:rsidRPr="004270A8">
        <w:rPr>
          <w:rFonts w:eastAsia="MS Gothic" w:cs="Arial"/>
          <w:b/>
          <w:bCs/>
          <w:i/>
          <w:iCs/>
          <w:szCs w:val="21"/>
        </w:rPr>
        <w:t>Ví dụ về chi tiết thời gian thực hiện ở bước 1</w:t>
      </w:r>
    </w:p>
    <w:p w14:paraId="63B6B2BE" w14:textId="77777777" w:rsidR="00264131" w:rsidRPr="004270A8" w:rsidRDefault="00264131" w:rsidP="00753031">
      <w:pPr>
        <w:spacing w:line="360" w:lineRule="auto"/>
        <w:rPr>
          <w:rFonts w:cs="Arial"/>
          <w:szCs w:val="21"/>
        </w:rPr>
      </w:pPr>
      <w:r w:rsidRPr="004270A8">
        <w:rPr>
          <w:rFonts w:cs="Arial"/>
          <w:szCs w:val="21"/>
        </w:rPr>
        <w:br w:type="page"/>
      </w:r>
    </w:p>
    <w:p w14:paraId="7FA3D6CA" w14:textId="77777777" w:rsidR="00264131" w:rsidRPr="004270A8" w:rsidRDefault="00264131" w:rsidP="00753031">
      <w:pPr>
        <w:pStyle w:val="BodyText"/>
        <w:numPr>
          <w:ilvl w:val="0"/>
          <w:numId w:val="52"/>
        </w:numPr>
        <w:tabs>
          <w:tab w:val="left" w:pos="1890"/>
        </w:tabs>
        <w:spacing w:line="360" w:lineRule="auto"/>
        <w:rPr>
          <w:rFonts w:cs="Arial"/>
          <w:szCs w:val="18"/>
        </w:rPr>
      </w:pPr>
      <w:r w:rsidRPr="004270A8">
        <w:rPr>
          <w:rFonts w:cs="Arial"/>
          <w:szCs w:val="18"/>
        </w:rPr>
        <w:lastRenderedPageBreak/>
        <w:t>Thay đổi tỷ lệ của bước bằng cách nhấn nút [Thay đổi tỷ lệ] sau đó đặt “Bước bắt đầu” và “Kết thúc bắt đầu” (ví dụ: Bước bắt đầu = 1, Bước kết thúc = 228).</w:t>
      </w:r>
    </w:p>
    <w:p w14:paraId="4B73EFBB" w14:textId="77777777" w:rsidR="00264131" w:rsidRPr="004270A8" w:rsidRDefault="00264131" w:rsidP="00753031">
      <w:pPr>
        <w:pStyle w:val="BodyText"/>
        <w:spacing w:line="360" w:lineRule="auto"/>
        <w:rPr>
          <w:rFonts w:cs="Arial"/>
          <w:szCs w:val="18"/>
        </w:rPr>
      </w:pPr>
    </w:p>
    <w:p w14:paraId="39C0A596" w14:textId="77777777" w:rsidR="00264131" w:rsidRPr="004270A8" w:rsidRDefault="00264131" w:rsidP="00753031">
      <w:pPr>
        <w:pStyle w:val="ListParagraph"/>
        <w:spacing w:line="360" w:lineRule="auto"/>
        <w:ind w:right="43"/>
        <w:jc w:val="left"/>
        <w:rPr>
          <w:rFonts w:cs="Arial"/>
        </w:rPr>
      </w:pPr>
      <w:r w:rsidRPr="004270A8">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4270A8" w:rsidRDefault="00264131" w:rsidP="00753031">
      <w:pPr>
        <w:pStyle w:val="ListParagraph"/>
        <w:spacing w:line="360" w:lineRule="auto"/>
        <w:ind w:right="43"/>
        <w:jc w:val="left"/>
        <w:rPr>
          <w:rFonts w:cs="Arial"/>
        </w:rPr>
      </w:pPr>
    </w:p>
    <w:p w14:paraId="616E4B94" w14:textId="50872D02" w:rsidR="00264131" w:rsidRPr="004270A8" w:rsidRDefault="00264131" w:rsidP="00753031">
      <w:pPr>
        <w:pStyle w:val="Caption"/>
        <w:spacing w:line="360" w:lineRule="auto"/>
        <w:ind w:right="43"/>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46 </w:t>
      </w:r>
      <w:r w:rsidR="00582BBD">
        <w:rPr>
          <w:rFonts w:ascii="Arial" w:hAnsi="Arial" w:cs="Arial"/>
          <w:b/>
          <w:bCs w:val="0"/>
          <w:i/>
          <w:iCs/>
        </w:rPr>
        <w:fldChar w:fldCharType="end"/>
      </w:r>
      <w:r w:rsidRPr="004270A8">
        <w:rPr>
          <w:rFonts w:ascii="Arial" w:hAnsi="Arial" w:cs="Arial"/>
          <w:b/>
          <w:bCs w:val="0"/>
          <w:i/>
          <w:iCs/>
        </w:rPr>
        <w:t>Nhấn [Thay đổi tỷ lệ] để thay đổi tỷ lệ của bước</w:t>
      </w:r>
    </w:p>
    <w:p w14:paraId="5F5645C7" w14:textId="73EB7F1F" w:rsidR="00264131" w:rsidRPr="004270A8" w:rsidRDefault="00264131" w:rsidP="00753031">
      <w:pPr>
        <w:spacing w:line="360" w:lineRule="auto"/>
        <w:ind w:right="43"/>
        <w:rPr>
          <w:rFonts w:cs="Arial"/>
          <w:i/>
          <w:iCs/>
        </w:rPr>
      </w:pPr>
    </w:p>
    <w:p w14:paraId="2362A318" w14:textId="77777777" w:rsidR="00753031" w:rsidRDefault="00753031" w:rsidP="00753031">
      <w:pPr>
        <w:spacing w:line="360" w:lineRule="auto"/>
        <w:ind w:right="43"/>
        <w:jc w:val="center"/>
        <w:rPr>
          <w:rFonts w:cs="Arial"/>
        </w:rPr>
      </w:pPr>
    </w:p>
    <w:p w14:paraId="0BBFDB68" w14:textId="14D7519D" w:rsidR="00264131" w:rsidRPr="004270A8" w:rsidRDefault="00264131" w:rsidP="00753031">
      <w:pPr>
        <w:spacing w:line="360" w:lineRule="auto"/>
        <w:ind w:right="43"/>
        <w:jc w:val="center"/>
        <w:rPr>
          <w:rFonts w:cs="Arial"/>
        </w:rPr>
      </w:pPr>
      <w:r w:rsidRPr="004270A8">
        <w:rPr>
          <w:rFonts w:cs="Arial"/>
          <w:noProof/>
        </w:rPr>
        <w:drawing>
          <wp:inline distT="0" distB="0" distL="0" distR="0" wp14:anchorId="56279149" wp14:editId="7299210F">
            <wp:extent cx="2049185" cy="1882140"/>
            <wp:effectExtent l="0" t="0" r="8255"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51642" cy="1884397"/>
                    </a:xfrm>
                    <a:prstGeom prst="rect">
                      <a:avLst/>
                    </a:prstGeom>
                    <a:noFill/>
                    <a:ln>
                      <a:noFill/>
                    </a:ln>
                  </pic:spPr>
                </pic:pic>
              </a:graphicData>
            </a:graphic>
          </wp:inline>
        </w:drawing>
      </w:r>
    </w:p>
    <w:p w14:paraId="5A50DEC6" w14:textId="77777777" w:rsidR="00264131" w:rsidRPr="004270A8" w:rsidRDefault="00264131" w:rsidP="00753031">
      <w:pPr>
        <w:spacing w:line="360" w:lineRule="auto"/>
        <w:ind w:right="43"/>
        <w:jc w:val="center"/>
        <w:rPr>
          <w:rFonts w:cs="Arial"/>
        </w:rPr>
      </w:pPr>
    </w:p>
    <w:p w14:paraId="6B7F4265" w14:textId="67858CF0" w:rsidR="00264131" w:rsidRPr="004270A8" w:rsidRDefault="00264131" w:rsidP="00753031">
      <w:pPr>
        <w:pStyle w:val="Caption"/>
        <w:spacing w:line="360" w:lineRule="auto"/>
        <w:ind w:right="43"/>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47 </w:t>
      </w:r>
      <w:r w:rsidR="00582BBD">
        <w:rPr>
          <w:rFonts w:ascii="Arial" w:hAnsi="Arial" w:cs="Arial"/>
          <w:b/>
          <w:bCs w:val="0"/>
          <w:i/>
          <w:iCs/>
        </w:rPr>
        <w:fldChar w:fldCharType="end"/>
      </w:r>
      <w:r w:rsidRPr="004270A8">
        <w:rPr>
          <w:rFonts w:ascii="Arial" w:hAnsi="Arial" w:cs="Arial"/>
          <w:b/>
          <w:bCs w:val="0"/>
          <w:i/>
          <w:iCs/>
        </w:rPr>
        <w:t>Set value “Bước bắt đầu” và “Bước kết thúc”</w:t>
      </w:r>
    </w:p>
    <w:p w14:paraId="0C230F2F" w14:textId="77777777" w:rsidR="00264131" w:rsidRPr="004270A8" w:rsidRDefault="00264131" w:rsidP="00753031">
      <w:pPr>
        <w:spacing w:line="360" w:lineRule="auto"/>
        <w:ind w:right="43"/>
        <w:rPr>
          <w:rFonts w:cs="Arial"/>
        </w:rPr>
      </w:pPr>
    </w:p>
    <w:p w14:paraId="380A4688" w14:textId="77777777" w:rsidR="00264131" w:rsidRPr="004270A8" w:rsidRDefault="00264131" w:rsidP="00753031">
      <w:pPr>
        <w:spacing w:line="360" w:lineRule="auto"/>
        <w:ind w:right="43"/>
        <w:rPr>
          <w:rFonts w:cs="Arial"/>
        </w:rPr>
      </w:pPr>
      <w:r w:rsidRPr="004270A8">
        <w:rPr>
          <w:rFonts w:cs="Arial"/>
        </w:rPr>
        <w:t>Sau đó nhấn [OK], biểu tượng Rate Rate sẽ thay đổi tương ứng.</w:t>
      </w:r>
    </w:p>
    <w:p w14:paraId="7D409BAE" w14:textId="77777777" w:rsidR="00264131" w:rsidRPr="004270A8" w:rsidRDefault="00264131" w:rsidP="00753031">
      <w:pPr>
        <w:pStyle w:val="BodyText"/>
        <w:numPr>
          <w:ilvl w:val="0"/>
          <w:numId w:val="52"/>
        </w:numPr>
        <w:tabs>
          <w:tab w:val="left" w:pos="1890"/>
        </w:tabs>
        <w:spacing w:line="360" w:lineRule="auto"/>
        <w:rPr>
          <w:rFonts w:cs="Arial"/>
          <w:szCs w:val="18"/>
        </w:rPr>
      </w:pPr>
      <w:r w:rsidRPr="004270A8">
        <w:rPr>
          <w:rFonts w:cs="Arial"/>
          <w:szCs w:val="18"/>
        </w:rPr>
        <w:br w:type="page"/>
      </w:r>
    </w:p>
    <w:p w14:paraId="32A15EF8" w14:textId="7FEA8BEE" w:rsidR="00264131" w:rsidRPr="004270A8" w:rsidRDefault="00264131" w:rsidP="002D3610">
      <w:pPr>
        <w:pStyle w:val="BodyText"/>
        <w:numPr>
          <w:ilvl w:val="0"/>
          <w:numId w:val="53"/>
        </w:numPr>
        <w:tabs>
          <w:tab w:val="left" w:pos="1890"/>
        </w:tabs>
        <w:spacing w:line="360" w:lineRule="auto"/>
        <w:rPr>
          <w:rFonts w:cs="Arial"/>
          <w:szCs w:val="21"/>
        </w:rPr>
      </w:pPr>
      <w:r w:rsidRPr="004270A8">
        <w:rPr>
          <w:rFonts w:cs="Arial"/>
          <w:szCs w:val="21"/>
        </w:rPr>
        <w:lastRenderedPageBreak/>
        <w:t xml:space="preserve">Nhấp [MAX/min] để hiển thị bất kỳ bước nào có thời gian thực hiện tối đa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maximum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và thời gian thực hiện tối thiểu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minimum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w:t>
      </w:r>
    </w:p>
    <w:p w14:paraId="73C51433" w14:textId="77777777" w:rsidR="00264131" w:rsidRPr="004270A8" w:rsidRDefault="00264131" w:rsidP="002D3610">
      <w:pPr>
        <w:pStyle w:val="ListParagraph"/>
        <w:spacing w:line="360" w:lineRule="auto"/>
        <w:rPr>
          <w:rFonts w:cs="Arial"/>
        </w:rPr>
      </w:pPr>
    </w:p>
    <w:p w14:paraId="6AA4ED00" w14:textId="77777777" w:rsidR="00264131" w:rsidRPr="004270A8" w:rsidRDefault="00264131" w:rsidP="00753031">
      <w:pPr>
        <w:pStyle w:val="ListParagraph"/>
        <w:spacing w:line="360" w:lineRule="auto"/>
        <w:ind w:leftChars="0" w:left="0"/>
        <w:jc w:val="center"/>
        <w:rPr>
          <w:rFonts w:cs="Arial"/>
        </w:rPr>
      </w:pPr>
      <w:r w:rsidRPr="004270A8">
        <w:rPr>
          <w:rFonts w:cs="Arial"/>
          <w:noProof/>
        </w:rPr>
        <w:drawing>
          <wp:inline distT="0" distB="0" distL="0" distR="0" wp14:anchorId="0884CBCF" wp14:editId="61FFF53D">
            <wp:extent cx="6400799" cy="3200400"/>
            <wp:effectExtent l="0" t="0" r="635"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799" cy="3200400"/>
                    </a:xfrm>
                    <a:prstGeom prst="rect">
                      <a:avLst/>
                    </a:prstGeom>
                    <a:noFill/>
                    <a:ln>
                      <a:noFill/>
                    </a:ln>
                  </pic:spPr>
                </pic:pic>
              </a:graphicData>
            </a:graphic>
          </wp:inline>
        </w:drawing>
      </w:r>
    </w:p>
    <w:p w14:paraId="5424F83C" w14:textId="77777777" w:rsidR="00264131" w:rsidRPr="004270A8" w:rsidRDefault="00264131" w:rsidP="002D3610">
      <w:pPr>
        <w:pStyle w:val="ListParagraph"/>
        <w:spacing w:line="360" w:lineRule="auto"/>
        <w:rPr>
          <w:rFonts w:cs="Arial"/>
        </w:rPr>
      </w:pPr>
    </w:p>
    <w:p w14:paraId="2953EA78" w14:textId="7FB26207" w:rsidR="00264131" w:rsidRPr="004270A8" w:rsidRDefault="00264131" w:rsidP="002D3610">
      <w:pPr>
        <w:pStyle w:val="Caption"/>
        <w:spacing w:line="360" w:lineRule="auto"/>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48 </w:t>
      </w:r>
      <w:r w:rsidR="00582BBD">
        <w:rPr>
          <w:rFonts w:ascii="Arial" w:hAnsi="Arial" w:cs="Arial"/>
          <w:b/>
          <w:bCs w:val="0"/>
          <w:i/>
          <w:iCs/>
        </w:rPr>
        <w:fldChar w:fldCharType="end"/>
      </w:r>
      <w:r w:rsidRPr="004270A8">
        <w:rPr>
          <w:rFonts w:ascii="Arial" w:hAnsi="Arial" w:cs="Arial"/>
          <w:b/>
          <w:bCs w:val="0"/>
          <w:i/>
          <w:iCs/>
        </w:rPr>
        <w:t>Hiển thị thời gian thực hiện Max/Min</w:t>
      </w:r>
    </w:p>
    <w:p w14:paraId="0CB0B098" w14:textId="77777777" w:rsidR="00264131" w:rsidRPr="004270A8" w:rsidRDefault="00264131" w:rsidP="002D3610">
      <w:pPr>
        <w:spacing w:line="360" w:lineRule="auto"/>
        <w:rPr>
          <w:rFonts w:cs="Arial"/>
        </w:rPr>
      </w:pPr>
    </w:p>
    <w:p w14:paraId="1356BAD0" w14:textId="77777777" w:rsidR="00264131" w:rsidRPr="004270A8" w:rsidRDefault="00264131" w:rsidP="002D3610">
      <w:pPr>
        <w:pStyle w:val="BodyText"/>
        <w:tabs>
          <w:tab w:val="left" w:pos="1890"/>
        </w:tabs>
        <w:spacing w:line="360" w:lineRule="auto"/>
        <w:ind w:left="720"/>
        <w:rPr>
          <w:rFonts w:cs="Arial"/>
          <w:szCs w:val="18"/>
        </w:rPr>
      </w:pPr>
      <w:r w:rsidRPr="004270A8">
        <w:rPr>
          <w:rFonts w:cs="Arial"/>
          <w:szCs w:val="18"/>
        </w:rPr>
        <w:t>Sau đó, bước hiển thị Hộp thoại Max Min có thời gian thực hiện tối đa/tối thiểu tối thiểu và giá trị thời gian thực hiện của bước này.</w:t>
      </w:r>
    </w:p>
    <w:p w14:paraId="01498067" w14:textId="77777777" w:rsidR="00264131" w:rsidRPr="004270A8" w:rsidRDefault="00264131" w:rsidP="002D3610">
      <w:pPr>
        <w:pStyle w:val="BodyText"/>
        <w:tabs>
          <w:tab w:val="left" w:pos="1890"/>
        </w:tabs>
        <w:spacing w:line="360" w:lineRule="auto"/>
        <w:ind w:left="720"/>
        <w:rPr>
          <w:rFonts w:cs="Arial"/>
          <w:szCs w:val="18"/>
        </w:rPr>
      </w:pPr>
      <w:r w:rsidRPr="004270A8">
        <w:rPr>
          <w:rFonts w:cs="Arial"/>
          <w:szCs w:val="18"/>
        </w:rPr>
        <w:t>Nhấp vào [Hiển thị biểu tượng bước] trong Mục tối đa/Tối thiểu để hiển thị chi tiết thời gian thực hiện của bước này.</w:t>
      </w:r>
    </w:p>
    <w:p w14:paraId="7BCFA3CA" w14:textId="1816BCC2" w:rsidR="00264131" w:rsidRPr="004270A8" w:rsidRDefault="00264131" w:rsidP="00EE5768">
      <w:pPr>
        <w:pStyle w:val="BodyText"/>
        <w:tabs>
          <w:tab w:val="left" w:pos="1890"/>
        </w:tabs>
        <w:spacing w:line="360" w:lineRule="auto"/>
        <w:rPr>
          <w:rFonts w:cs="Arial"/>
          <w:szCs w:val="18"/>
        </w:rPr>
      </w:pPr>
    </w:p>
    <w:p w14:paraId="3B5429EE" w14:textId="77777777" w:rsidR="00264131" w:rsidRPr="00EE5768" w:rsidRDefault="00264131" w:rsidP="00EE5768">
      <w:pPr>
        <w:ind w:right="43"/>
      </w:pPr>
    </w:p>
    <w:p w14:paraId="67CB7B4F" w14:textId="77777777" w:rsidR="00264131" w:rsidRPr="004270A8" w:rsidRDefault="00264131" w:rsidP="00EE5768">
      <w:pPr>
        <w:pStyle w:val="BodyText"/>
        <w:tabs>
          <w:tab w:val="left" w:pos="1890"/>
        </w:tabs>
        <w:spacing w:line="360" w:lineRule="auto"/>
        <w:jc w:val="center"/>
        <w:rPr>
          <w:rFonts w:cs="Arial"/>
          <w:szCs w:val="18"/>
        </w:rPr>
      </w:pPr>
      <w:r w:rsidRPr="004270A8">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4270A8" w:rsidRDefault="00264131" w:rsidP="00EE5768">
      <w:pPr>
        <w:pStyle w:val="BodyText"/>
        <w:tabs>
          <w:tab w:val="left" w:pos="1890"/>
        </w:tabs>
        <w:jc w:val="center"/>
        <w:rPr>
          <w:rFonts w:cs="Arial"/>
          <w:szCs w:val="18"/>
        </w:rPr>
      </w:pPr>
    </w:p>
    <w:p w14:paraId="208BC098" w14:textId="2C20BC7F" w:rsidR="00264131" w:rsidRPr="004270A8" w:rsidRDefault="00264131" w:rsidP="00EE5768">
      <w:pPr>
        <w:pStyle w:val="Caption"/>
        <w:ind w:right="43"/>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49 </w:t>
      </w:r>
      <w:r w:rsidR="00582BBD">
        <w:rPr>
          <w:rFonts w:ascii="Arial" w:hAnsi="Arial" w:cs="Arial"/>
          <w:b/>
          <w:bCs w:val="0"/>
          <w:i/>
          <w:iCs/>
        </w:rPr>
        <w:fldChar w:fldCharType="end"/>
      </w:r>
      <w:r w:rsidRPr="004270A8">
        <w:rPr>
          <w:rFonts w:ascii="Arial" w:hAnsi="Arial" w:cs="Arial"/>
          <w:b/>
          <w:bCs w:val="0"/>
          <w:i/>
          <w:iCs/>
        </w:rPr>
        <w:t>Hộp thoại Max/Min</w:t>
      </w:r>
    </w:p>
    <w:p w14:paraId="0C7A15E3" w14:textId="7BDCE128" w:rsidR="005F5BAA" w:rsidRPr="004270A8" w:rsidRDefault="005F5BAA" w:rsidP="00EE5768">
      <w:pPr>
        <w:ind w:right="43"/>
        <w:jc w:val="center"/>
        <w:rPr>
          <w:rFonts w:cs="Arial"/>
          <w:szCs w:val="21"/>
        </w:rPr>
      </w:pPr>
      <w:r w:rsidRPr="004270A8">
        <w:rPr>
          <w:rFonts w:cs="Arial"/>
          <w:szCs w:val="21"/>
        </w:rPr>
        <w:br w:type="page"/>
      </w:r>
    </w:p>
    <w:p w14:paraId="1244D945" w14:textId="77777777" w:rsidR="00896DEB" w:rsidRPr="004270A8" w:rsidRDefault="00896DEB" w:rsidP="00EE5768">
      <w:pPr>
        <w:pStyle w:val="Heading1"/>
        <w:ind w:left="0" w:right="43" w:firstLine="0"/>
        <w:rPr>
          <w:rFonts w:cs="Arial"/>
          <w:b/>
          <w:bCs/>
        </w:rPr>
        <w:sectPr w:rsidR="00896DEB" w:rsidRPr="004270A8" w:rsidSect="00753031">
          <w:headerReference w:type="default" r:id="rId118"/>
          <w:type w:val="continuous"/>
          <w:pgSz w:w="11907" w:h="16839" w:code="9"/>
          <w:pgMar w:top="1134" w:right="567" w:bottom="1134" w:left="1134" w:header="680" w:footer="510" w:gutter="0"/>
          <w:cols w:space="720"/>
          <w:docGrid w:linePitch="286"/>
        </w:sectPr>
      </w:pPr>
      <w:bookmarkStart w:id="646" w:name="_Ref95124746"/>
    </w:p>
    <w:p w14:paraId="0D565086" w14:textId="751CDD74" w:rsidR="009A599B" w:rsidRPr="004270A8" w:rsidRDefault="009A599B">
      <w:pPr>
        <w:pStyle w:val="Heading1"/>
        <w:rPr>
          <w:rFonts w:cs="Arial"/>
          <w:b/>
          <w:bCs/>
        </w:rPr>
      </w:pPr>
      <w:bookmarkStart w:id="647" w:name="_Ref117189273"/>
      <w:bookmarkStart w:id="648" w:name="_Toc122608754"/>
      <w:r w:rsidRPr="004270A8">
        <w:rPr>
          <w:rFonts w:cs="Arial"/>
          <w:b/>
          <w:bCs/>
        </w:rPr>
        <w:lastRenderedPageBreak/>
        <w:t>Các điểm trọng yếu cần thiết</w:t>
      </w:r>
      <w:bookmarkEnd w:id="646"/>
      <w:bookmarkEnd w:id="647"/>
      <w:bookmarkEnd w:id="648"/>
      <w:r w:rsidR="00A92D49" w:rsidRPr="004270A8">
        <w:rPr>
          <w:rFonts w:cs="Arial"/>
          <w:b/>
          <w:bCs/>
        </w:rPr>
        <w:fldChar w:fldCharType="begin"/>
      </w:r>
      <w:r w:rsidR="00A92D49" w:rsidRPr="004270A8">
        <w:rPr>
          <w:rFonts w:cs="Arial"/>
        </w:rPr>
        <w:instrText xml:space="preserve"> XE "</w:instrText>
      </w:r>
      <w:r w:rsidR="00A92D49" w:rsidRPr="004270A8">
        <w:rPr>
          <w:rFonts w:cs="Arial"/>
          <w:b/>
          <w:bCs/>
        </w:rPr>
        <w:instrText>Points for Caution</w:instrText>
      </w:r>
      <w:r w:rsidR="00A92D49" w:rsidRPr="004270A8">
        <w:rPr>
          <w:rFonts w:cs="Arial"/>
        </w:rPr>
        <w:instrText xml:space="preserve">" </w:instrText>
      </w:r>
      <w:r w:rsidR="00A92D49" w:rsidRPr="004270A8">
        <w:rPr>
          <w:rFonts w:cs="Arial"/>
          <w:b/>
          <w:bCs/>
        </w:rPr>
        <w:fldChar w:fldCharType="end"/>
      </w:r>
    </w:p>
    <w:p w14:paraId="6063F99F" w14:textId="77777777" w:rsidR="009A599B" w:rsidRPr="00EE5768" w:rsidRDefault="009A599B" w:rsidP="009A599B">
      <w:pPr>
        <w:widowControl/>
        <w:spacing w:before="240"/>
        <w:rPr>
          <w:rFonts w:eastAsia="MS Gothic" w:cs="Arial"/>
          <w:kern w:val="0"/>
          <w:sz w:val="20"/>
        </w:rPr>
      </w:pPr>
      <w:r w:rsidRPr="00EE5768">
        <w:rPr>
          <w:rFonts w:eastAsia="MS Gothic" w:cs="Arial"/>
          <w:kern w:val="0"/>
          <w:sz w:val="20"/>
        </w:rPr>
        <w:t>Phần này mô tả các giới hạn chế độ và điểm cần lưu ý khi sử dụng ET-VPF.</w:t>
      </w:r>
    </w:p>
    <w:p w14:paraId="766C3062" w14:textId="77777777" w:rsidR="009A599B" w:rsidRPr="004270A8" w:rsidRDefault="009A599B" w:rsidP="009A599B">
      <w:pPr>
        <w:widowControl/>
        <w:rPr>
          <w:rFonts w:eastAsia="MS Gothic" w:cs="Arial"/>
          <w:kern w:val="0"/>
          <w:szCs w:val="21"/>
        </w:rPr>
      </w:pPr>
    </w:p>
    <w:p w14:paraId="548689DA" w14:textId="2AB863E1" w:rsidR="00953E39" w:rsidRPr="004270A8" w:rsidRDefault="00953E39" w:rsidP="00A92D49">
      <w:pPr>
        <w:pStyle w:val="Heading2"/>
        <w:rPr>
          <w:ins w:id="649" w:author="Hiroyasu Nishiumi" w:date="2022-04-26T20:13:00Z"/>
        </w:rPr>
      </w:pPr>
      <w:bookmarkStart w:id="650" w:name="_Toc122608755"/>
      <w:ins w:id="651" w:author="Hiroyasu Nishiumi" w:date="2022-04-26T20:11:00Z">
        <w:r w:rsidRPr="004270A8">
          <w:t xml:space="preserve">4.1 </w:t>
        </w:r>
      </w:ins>
      <w:ins w:id="652" w:author="Hiroyasu Nishiumi" w:date="2022-04-26T20:12:00Z">
        <w:r w:rsidRPr="004270A8">
          <w:t>Features</w:t>
        </w:r>
      </w:ins>
      <w:bookmarkEnd w:id="650"/>
    </w:p>
    <w:p w14:paraId="7EDC6864" w14:textId="659BE46F" w:rsidR="00953E39" w:rsidRPr="004270A8" w:rsidRDefault="00953E39" w:rsidP="00953E39">
      <w:pPr>
        <w:rPr>
          <w:ins w:id="653" w:author="Hiroyasu Nishiumi" w:date="2022-04-26T20:13:00Z"/>
          <w:rFonts w:cs="Arial"/>
        </w:rPr>
      </w:pPr>
    </w:p>
    <w:p w14:paraId="2F8927D3" w14:textId="342A442F" w:rsidR="009A599B" w:rsidRPr="00EE5768" w:rsidRDefault="009A599B" w:rsidP="00EE5768">
      <w:pPr>
        <w:spacing w:line="360" w:lineRule="auto"/>
        <w:rPr>
          <w:rFonts w:eastAsia="MS Gothic" w:cs="Arial"/>
          <w:sz w:val="20"/>
        </w:rPr>
      </w:pPr>
      <w:r w:rsidRPr="00EE5768">
        <w:rPr>
          <w:rFonts w:eastAsia="MS Gothic" w:cs="Arial"/>
          <w:kern w:val="0"/>
          <w:sz w:val="20"/>
        </w:rPr>
        <w:t>Mô tả về các tính năng ảnh hưởng sẽ bị xóa trong Hướng dẫn sử dụng ET-VPF.</w:t>
      </w:r>
    </w:p>
    <w:p w14:paraId="3BC985D2" w14:textId="77777777" w:rsidR="009A599B" w:rsidRPr="00EE5768" w:rsidRDefault="009A599B" w:rsidP="00EE5768">
      <w:pPr>
        <w:spacing w:line="360" w:lineRule="auto"/>
        <w:rPr>
          <w:rFonts w:eastAsia="MS Gothic" w:cs="Arial"/>
          <w:sz w:val="20"/>
        </w:rPr>
      </w:pPr>
    </w:p>
    <w:p w14:paraId="3D1F9DA9" w14:textId="61EED123" w:rsidR="009A599B" w:rsidRPr="00EE5768" w:rsidRDefault="009A599B" w:rsidP="00EE5768">
      <w:pPr>
        <w:numPr>
          <w:ilvl w:val="0"/>
          <w:numId w:val="27"/>
        </w:numPr>
        <w:spacing w:line="360" w:lineRule="auto"/>
        <w:contextualSpacing/>
        <w:rPr>
          <w:rFonts w:eastAsia="MS Gothic" w:cs="Arial"/>
          <w:sz w:val="20"/>
        </w:rPr>
      </w:pPr>
      <w:r w:rsidRPr="00EE5768">
        <w:rPr>
          <w:rFonts w:eastAsia="MS Gothic" w:cs="Arial"/>
          <w:sz w:val="20"/>
        </w:rPr>
        <w:t>Trong SC hiện tại (phiên bản 1.5.0) không có dòng thiết bị RH850/F1KM-S4 - 272 chân. Do đó, loạt thiết bị này không thể sử dụng trong quá trình phát triển này.</w:t>
      </w:r>
    </w:p>
    <w:p w14:paraId="21DA0FAC" w14:textId="77777777" w:rsidR="000578F0" w:rsidRPr="00EE5768" w:rsidRDefault="000578F0" w:rsidP="00EE5768">
      <w:pPr>
        <w:spacing w:line="360" w:lineRule="auto"/>
        <w:ind w:left="720"/>
        <w:contextualSpacing/>
        <w:rPr>
          <w:rFonts w:eastAsia="MS Gothic" w:cs="Arial"/>
          <w:sz w:val="20"/>
        </w:rPr>
      </w:pPr>
    </w:p>
    <w:p w14:paraId="2FF0B748" w14:textId="71F4C25A" w:rsidR="009A599B" w:rsidRPr="00EE5768" w:rsidRDefault="009A599B" w:rsidP="00EE5768">
      <w:pPr>
        <w:numPr>
          <w:ilvl w:val="0"/>
          <w:numId w:val="27"/>
        </w:numPr>
        <w:spacing w:line="360" w:lineRule="auto"/>
        <w:contextualSpacing/>
        <w:rPr>
          <w:rFonts w:eastAsia="MS Gothic" w:cs="Arial"/>
          <w:sz w:val="20"/>
        </w:rPr>
      </w:pPr>
      <w:r w:rsidRPr="00EE5768">
        <w:rPr>
          <w:rFonts w:eastAsia="MS Gothic" w:cs="Arial"/>
          <w:sz w:val="20"/>
        </w:rPr>
        <w:t>Tên cho các khối được đo phải là duy nhất.</w:t>
      </w:r>
    </w:p>
    <w:p w14:paraId="40B40EF6" w14:textId="22D5A195" w:rsidR="009A599B" w:rsidRPr="00EE5768" w:rsidRDefault="009A599B" w:rsidP="00EE5768">
      <w:pPr>
        <w:spacing w:line="360" w:lineRule="auto"/>
        <w:ind w:left="720"/>
        <w:contextualSpacing/>
        <w:rPr>
          <w:rFonts w:eastAsia="MS Gothic" w:cs="Arial"/>
          <w:sz w:val="20"/>
        </w:rPr>
      </w:pPr>
      <w:r w:rsidRPr="00EE5768">
        <w:rPr>
          <w:rFonts w:eastAsia="MS Gothic" w:cs="Arial"/>
          <w:sz w:val="20"/>
        </w:rPr>
        <w:t>Phương pháp hiện tại để lấy hàm được tạo cho khối được đo là sử dụng thông tin trong nhận xét. Bình luận của nó chỉ có tên Hệ thống con. Sau đó, không thể xác định khối đã được đo mục tiêu bằng đường dẫn đầy đủ của Hệ thống con.</w:t>
      </w:r>
    </w:p>
    <w:p w14:paraId="78A4911D" w14:textId="77777777" w:rsidR="000578F0" w:rsidRPr="00EE5768" w:rsidRDefault="000578F0" w:rsidP="00EE5768">
      <w:pPr>
        <w:spacing w:line="360" w:lineRule="auto"/>
        <w:ind w:left="720"/>
        <w:contextualSpacing/>
        <w:rPr>
          <w:rFonts w:eastAsia="MS Gothic" w:cs="Arial"/>
          <w:sz w:val="20"/>
        </w:rPr>
      </w:pPr>
    </w:p>
    <w:p w14:paraId="0E0342A6" w14:textId="0EEEDD13" w:rsidR="006B5293" w:rsidRPr="00EE5768" w:rsidDel="00C7695D" w:rsidRDefault="006B5293" w:rsidP="00EE5768">
      <w:pPr>
        <w:pStyle w:val="ListParagraph"/>
        <w:numPr>
          <w:ilvl w:val="0"/>
          <w:numId w:val="54"/>
        </w:numPr>
        <w:spacing w:line="360" w:lineRule="auto"/>
        <w:ind w:leftChars="0"/>
        <w:contextualSpacing/>
        <w:rPr>
          <w:del w:id="654" w:author="Hiroyasu Nishiumi" w:date="2022-10-20T18:55:00Z"/>
          <w:rFonts w:cs="Arial"/>
          <w:strike/>
          <w:sz w:val="20"/>
        </w:rPr>
      </w:pPr>
      <w:del w:id="655" w:author="Hiroyasu Nishiumi" w:date="2022-10-20T18:55:00Z">
        <w:r w:rsidRPr="00EE5768" w:rsidDel="00C7695D">
          <w:rPr>
            <w:rFonts w:cs="Arial"/>
            <w:strike/>
            <w:sz w:val="20"/>
          </w:rPr>
          <w:delText>For RS-CANFD</w:delText>
        </w:r>
      </w:del>
    </w:p>
    <w:p w14:paraId="2E208CBC" w14:textId="0A15B2EF" w:rsidR="006B5293" w:rsidRPr="00EE5768" w:rsidDel="00C7695D" w:rsidRDefault="006B5293" w:rsidP="00EE5768">
      <w:pPr>
        <w:pStyle w:val="ListParagraph"/>
        <w:numPr>
          <w:ilvl w:val="1"/>
          <w:numId w:val="54"/>
        </w:numPr>
        <w:spacing w:line="360" w:lineRule="auto"/>
        <w:ind w:leftChars="0"/>
        <w:contextualSpacing/>
        <w:rPr>
          <w:del w:id="656" w:author="Hiroyasu Nishiumi" w:date="2022-10-20T18:55:00Z"/>
          <w:rFonts w:cs="Arial"/>
          <w:strike/>
          <w:sz w:val="20"/>
        </w:rPr>
      </w:pPr>
      <w:del w:id="657" w:author="Hiroyasu Nishiumi" w:date="2022-10-20T18:55:00Z">
        <w:r w:rsidRPr="00EE5768" w:rsidDel="00C7695D">
          <w:rPr>
            <w:rFonts w:cs="Arial"/>
            <w:strike/>
            <w:sz w:val="20"/>
          </w:rPr>
          <w:delText>This alpha version does not support the</w:delText>
        </w:r>
        <w:commentRangeStart w:id="658"/>
        <w:r w:rsidRPr="00EE5768" w:rsidDel="00C7695D">
          <w:rPr>
            <w:rFonts w:cs="Arial"/>
            <w:strike/>
            <w:sz w:val="20"/>
          </w:rPr>
          <w:delText xml:space="preserve"> remote frame </w:delText>
        </w:r>
        <w:commentRangeEnd w:id="658"/>
        <w:r w:rsidR="00864D10" w:rsidRPr="00EE5768" w:rsidDel="00C7695D">
          <w:rPr>
            <w:rStyle w:val="CommentReference"/>
            <w:rFonts w:cs="Arial"/>
            <w:sz w:val="20"/>
          </w:rPr>
          <w:commentReference w:id="658"/>
        </w:r>
        <w:r w:rsidRPr="00EE5768" w:rsidDel="00C7695D">
          <w:rPr>
            <w:rFonts w:cs="Arial"/>
            <w:strike/>
            <w:sz w:val="20"/>
          </w:rPr>
          <w:delText>and extend id</w:delText>
        </w:r>
        <w:r w:rsidR="00F85FED" w:rsidRPr="00EE5768" w:rsidDel="00C7695D">
          <w:rPr>
            <w:rFonts w:cs="Arial"/>
            <w:strike/>
            <w:sz w:val="20"/>
          </w:rPr>
          <w:delText xml:space="preserve"> and receiving filter function</w:delText>
        </w:r>
        <w:r w:rsidRPr="00EE5768" w:rsidDel="00C7695D">
          <w:rPr>
            <w:rFonts w:cs="Arial"/>
            <w:strike/>
            <w:sz w:val="20"/>
          </w:rPr>
          <w:delText xml:space="preserve">. </w:delText>
        </w:r>
      </w:del>
    </w:p>
    <w:p w14:paraId="31C3C524" w14:textId="6D0F9304" w:rsidR="006B5293" w:rsidRPr="00EE5768" w:rsidDel="00C7695D" w:rsidRDefault="006B5293" w:rsidP="00EE5768">
      <w:pPr>
        <w:pStyle w:val="ListParagraph"/>
        <w:numPr>
          <w:ilvl w:val="1"/>
          <w:numId w:val="54"/>
        </w:numPr>
        <w:spacing w:line="360" w:lineRule="auto"/>
        <w:ind w:leftChars="0"/>
        <w:contextualSpacing/>
        <w:rPr>
          <w:del w:id="659" w:author="Hiroyasu Nishiumi" w:date="2022-10-20T18:55:00Z"/>
          <w:rFonts w:cs="Arial"/>
          <w:strike/>
          <w:sz w:val="20"/>
        </w:rPr>
      </w:pPr>
      <w:del w:id="660" w:author="Hiroyasu Nishiumi" w:date="2022-10-20T18:55:00Z">
        <w:r w:rsidRPr="00EE5768" w:rsidDel="00C7695D">
          <w:rPr>
            <w:rFonts w:cs="Arial"/>
            <w:strike/>
            <w:sz w:val="20"/>
          </w:rPr>
          <w:delText>For the data size, data size for sending and receiving are fixed to 8 bytes (double value).</w:delText>
        </w:r>
      </w:del>
    </w:p>
    <w:p w14:paraId="3E6EBC70" w14:textId="3CDC74D6" w:rsidR="006B5293" w:rsidRPr="00EE5768" w:rsidDel="00C7695D" w:rsidRDefault="006B5293" w:rsidP="00EE5768">
      <w:pPr>
        <w:pStyle w:val="ListParagraph"/>
        <w:numPr>
          <w:ilvl w:val="1"/>
          <w:numId w:val="54"/>
        </w:numPr>
        <w:spacing w:line="360" w:lineRule="auto"/>
        <w:ind w:leftChars="0"/>
        <w:contextualSpacing/>
        <w:rPr>
          <w:del w:id="661" w:author="Hiroyasu Nishiumi" w:date="2022-10-20T18:55:00Z"/>
          <w:rFonts w:cs="Arial"/>
          <w:strike/>
          <w:sz w:val="20"/>
        </w:rPr>
      </w:pPr>
      <w:del w:id="662" w:author="Hiroyasu Nishiumi" w:date="2022-10-20T18:55:00Z">
        <w:r w:rsidRPr="00EE5768" w:rsidDel="00C7695D">
          <w:rPr>
            <w:rFonts w:cs="Arial"/>
            <w:strike/>
            <w:sz w:val="20"/>
          </w:rPr>
          <w:delText>For the message id, currently, the message ID is fixed to the CAN unit number.</w:delText>
        </w:r>
      </w:del>
    </w:p>
    <w:p w14:paraId="6227BFD0" w14:textId="3C7BF404" w:rsidR="006B5293" w:rsidRPr="00EE5768" w:rsidDel="00C7695D" w:rsidRDefault="006B5293" w:rsidP="00EE5768">
      <w:pPr>
        <w:pStyle w:val="ListParagraph"/>
        <w:spacing w:line="360" w:lineRule="auto"/>
        <w:rPr>
          <w:del w:id="663" w:author="Hiroyasu Nishiumi" w:date="2022-10-20T18:55:00Z"/>
          <w:rFonts w:cs="Arial"/>
          <w:strike/>
          <w:sz w:val="20"/>
        </w:rPr>
      </w:pPr>
      <w:del w:id="664" w:author="Hiroyasu Nishiumi" w:date="2022-10-20T18:55:00Z">
        <w:r w:rsidRPr="00EE5768" w:rsidDel="00C7695D">
          <w:rPr>
            <w:rFonts w:cs="Arial"/>
            <w:strike/>
            <w:sz w:val="20"/>
          </w:rPr>
          <w:delText>These limitations will be support in the next version.</w:delText>
        </w:r>
      </w:del>
    </w:p>
    <w:p w14:paraId="1219A521" w14:textId="10B6850A" w:rsidR="00310B21" w:rsidRPr="00EE5768" w:rsidDel="00C7695D" w:rsidRDefault="00A05E7F" w:rsidP="00EE5768">
      <w:pPr>
        <w:pStyle w:val="ListParagraph"/>
        <w:numPr>
          <w:ilvl w:val="0"/>
          <w:numId w:val="54"/>
        </w:numPr>
        <w:spacing w:line="360" w:lineRule="auto"/>
        <w:ind w:leftChars="0"/>
        <w:contextualSpacing/>
        <w:rPr>
          <w:del w:id="665" w:author="Hiroyasu Nishiumi" w:date="2022-10-20T18:55:00Z"/>
          <w:rFonts w:eastAsia="MS Gothic" w:cs="Arial"/>
          <w:strike/>
          <w:sz w:val="20"/>
        </w:rPr>
      </w:pPr>
      <w:del w:id="666" w:author="Hiroyasu Nishiumi" w:date="2022-10-20T18:55:00Z">
        <w:r w:rsidRPr="00EE5768" w:rsidDel="00C7695D">
          <w:rPr>
            <w:rFonts w:eastAsia="MS Gothic" w:cs="Arial"/>
            <w:strike/>
            <w:sz w:val="20"/>
          </w:rPr>
          <w:delText>Support only CAN TOKEN Port</w:delText>
        </w:r>
        <w:r w:rsidR="00310B21" w:rsidRPr="00EE5768" w:rsidDel="00C7695D">
          <w:rPr>
            <w:rFonts w:eastAsia="MS Gothic" w:cs="Arial"/>
            <w:strike/>
            <w:sz w:val="20"/>
          </w:rPr>
          <w:delText>:</w:delText>
        </w:r>
      </w:del>
    </w:p>
    <w:p w14:paraId="12C9C425" w14:textId="4BE0BAFC" w:rsidR="00B80A82" w:rsidRPr="00EE5768" w:rsidDel="00C7695D" w:rsidRDefault="00310B21" w:rsidP="00EE5768">
      <w:pPr>
        <w:pStyle w:val="ListParagraph"/>
        <w:spacing w:line="360" w:lineRule="auto"/>
        <w:ind w:leftChars="0" w:left="720"/>
        <w:contextualSpacing/>
        <w:rPr>
          <w:del w:id="667" w:author="Hiroyasu Nishiumi" w:date="2022-10-20T18:55:00Z"/>
          <w:rFonts w:eastAsia="MS Gothic" w:cs="Arial"/>
          <w:strike/>
          <w:sz w:val="20"/>
        </w:rPr>
      </w:pPr>
      <w:del w:id="668" w:author="Hiroyasu Nishiumi" w:date="2022-10-20T18:55:00Z">
        <w:r w:rsidRPr="00EE5768" w:rsidDel="00C7695D">
          <w:rPr>
            <w:rFonts w:eastAsia="MS Gothic" w:cs="Arial"/>
            <w:strike/>
            <w:sz w:val="20"/>
          </w:rPr>
          <w:delText xml:space="preserve">In the VLAB environment, </w:delText>
        </w:r>
        <w:r w:rsidR="00B80A82" w:rsidRPr="00EE5768" w:rsidDel="00C7695D">
          <w:rPr>
            <w:rFonts w:eastAsia="MS Gothic" w:cs="Arial"/>
            <w:strike/>
            <w:sz w:val="20"/>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EE5768" w:rsidDel="00C7695D" w:rsidRDefault="00310B21" w:rsidP="00EE5768">
      <w:pPr>
        <w:pStyle w:val="ListParagraph"/>
        <w:spacing w:line="360" w:lineRule="auto"/>
        <w:ind w:leftChars="0" w:left="720"/>
        <w:contextualSpacing/>
        <w:rPr>
          <w:del w:id="669" w:author="Hiroyasu Nishiumi" w:date="2022-10-20T18:55:00Z"/>
          <w:rFonts w:eastAsia="MS Gothic" w:cs="Arial"/>
          <w:strike/>
          <w:sz w:val="20"/>
        </w:rPr>
      </w:pPr>
      <w:del w:id="670" w:author="Hiroyasu Nishiumi" w:date="2022-10-20T18:55:00Z">
        <w:r w:rsidRPr="00EE5768" w:rsidDel="00C7695D">
          <w:rPr>
            <w:rFonts w:eastAsia="MS Gothic" w:cs="Arial"/>
            <w:strike/>
            <w:sz w:val="20"/>
          </w:rPr>
          <w:delText xml:space="preserve">ETVPF </w:delText>
        </w:r>
        <w:r w:rsidR="00B80A82" w:rsidRPr="00EE5768" w:rsidDel="00C7695D">
          <w:rPr>
            <w:rFonts w:eastAsia="MS Gothic" w:cs="Arial"/>
            <w:strike/>
            <w:sz w:val="20"/>
          </w:rPr>
          <w:delText>do</w:delText>
        </w:r>
        <w:r w:rsidRPr="00EE5768" w:rsidDel="00C7695D">
          <w:rPr>
            <w:rFonts w:eastAsia="MS Gothic" w:cs="Arial"/>
            <w:strike/>
            <w:sz w:val="20"/>
          </w:rPr>
          <w:delText xml:space="preserve"> not use the </w:delText>
        </w:r>
        <w:r w:rsidR="00B80A82" w:rsidRPr="00EE5768" w:rsidDel="00C7695D">
          <w:rPr>
            <w:rFonts w:eastAsia="MS Gothic" w:cs="Arial"/>
            <w:strike/>
            <w:sz w:val="20"/>
          </w:rPr>
          <w:delText xml:space="preserve">CAN </w:delText>
        </w:r>
        <w:r w:rsidRPr="00EE5768" w:rsidDel="00C7695D">
          <w:rPr>
            <w:rFonts w:eastAsia="MS Gothic" w:cs="Arial"/>
            <w:strike/>
            <w:sz w:val="20"/>
          </w:rPr>
          <w:delText>Port I/O for connecting between CAN module (CAN TX and CAN RX) and the CAN Bus.</w:delText>
        </w:r>
        <w:r w:rsidR="00B80A82" w:rsidRPr="00EE5768" w:rsidDel="00C7695D">
          <w:rPr>
            <w:rFonts w:eastAsia="MS Gothic" w:cs="Arial"/>
            <w:strike/>
            <w:sz w:val="20"/>
          </w:rPr>
          <w:delText xml:space="preserve"> Therefore, w</w:delText>
        </w:r>
        <w:r w:rsidRPr="00EE5768" w:rsidDel="00C7695D">
          <w:rPr>
            <w:rFonts w:eastAsia="MS Gothic" w:cs="Arial"/>
            <w:strike/>
            <w:sz w:val="20"/>
          </w:rPr>
          <w:delText>hen using real device, user must map the CAN module to the Port I/O before connecting to the CAN Bus.</w:delText>
        </w:r>
      </w:del>
    </w:p>
    <w:p w14:paraId="0A7FCD4C" w14:textId="6072B84C" w:rsidR="006B5293" w:rsidRPr="00EE5768" w:rsidDel="00C7695D" w:rsidRDefault="00310B21" w:rsidP="00EE5768">
      <w:pPr>
        <w:pStyle w:val="ListParagraph"/>
        <w:spacing w:line="360" w:lineRule="auto"/>
        <w:ind w:leftChars="0" w:left="720"/>
        <w:contextualSpacing/>
        <w:rPr>
          <w:del w:id="671" w:author="Hiroyasu Nishiumi" w:date="2022-10-20T18:55:00Z"/>
          <w:rFonts w:eastAsia="MS Gothic" w:cs="Arial"/>
          <w:strike/>
          <w:sz w:val="20"/>
        </w:rPr>
      </w:pPr>
      <w:del w:id="672" w:author="Hiroyasu Nishiumi" w:date="2022-10-20T18:55:00Z">
        <w:r w:rsidRPr="00EE5768" w:rsidDel="00C7695D">
          <w:rPr>
            <w:rFonts w:eastAsia="MS Gothic" w:cs="Arial"/>
            <w:strike/>
            <w:sz w:val="20"/>
          </w:rPr>
          <w:delText xml:space="preserve">Because using the TOKEN Port, ETVPF </w:delText>
        </w:r>
        <w:r w:rsidR="00B80A82" w:rsidRPr="00EE5768" w:rsidDel="00C7695D">
          <w:rPr>
            <w:rFonts w:eastAsia="MS Gothic" w:cs="Arial"/>
            <w:strike/>
            <w:sz w:val="20"/>
          </w:rPr>
          <w:delText>will</w:delText>
        </w:r>
        <w:r w:rsidRPr="00EE5768" w:rsidDel="00C7695D">
          <w:rPr>
            <w:rFonts w:eastAsia="MS Gothic" w:cs="Arial"/>
            <w:strike/>
            <w:sz w:val="20"/>
          </w:rPr>
          <w:delText xml:space="preserve"> not </w:delText>
        </w:r>
        <w:r w:rsidR="00B80A82" w:rsidRPr="00EE5768" w:rsidDel="00C7695D">
          <w:rPr>
            <w:rFonts w:eastAsia="MS Gothic" w:cs="Arial"/>
            <w:strike/>
            <w:sz w:val="20"/>
          </w:rPr>
          <w:delText>guarantee</w:delText>
        </w:r>
        <w:r w:rsidRPr="00EE5768" w:rsidDel="00C7695D">
          <w:rPr>
            <w:rFonts w:eastAsia="MS Gothic" w:cs="Arial"/>
            <w:strike/>
            <w:sz w:val="20"/>
          </w:rPr>
          <w:delText xml:space="preserve"> the behavior of using the Port I/O in real device</w:delText>
        </w:r>
        <w:r w:rsidR="00637D0D" w:rsidRPr="00EE5768" w:rsidDel="00C7695D">
          <w:rPr>
            <w:rFonts w:eastAsia="MS Gothic" w:cs="Arial"/>
            <w:strike/>
            <w:sz w:val="20"/>
          </w:rPr>
          <w:delText>.</w:delText>
        </w:r>
      </w:del>
    </w:p>
    <w:p w14:paraId="7A7BD498" w14:textId="77777777" w:rsidR="00F85FED" w:rsidRPr="00EE5768" w:rsidRDefault="00F85FED" w:rsidP="00EE5768">
      <w:pPr>
        <w:pStyle w:val="ListParagraph"/>
        <w:numPr>
          <w:ilvl w:val="0"/>
          <w:numId w:val="54"/>
        </w:numPr>
        <w:spacing w:line="360" w:lineRule="auto"/>
        <w:ind w:leftChars="0"/>
        <w:contextualSpacing/>
        <w:rPr>
          <w:rFonts w:eastAsia="MS Gothic" w:cs="Arial"/>
          <w:sz w:val="20"/>
        </w:rPr>
      </w:pPr>
      <w:r w:rsidRPr="00EE5768">
        <w:rPr>
          <w:rFonts w:eastAsia="MS Gothic" w:cs="Arial"/>
          <w:sz w:val="20"/>
        </w:rPr>
        <w:t>Có một số chức năng của trình điều khiển mã không được đảm bảo:</w:t>
      </w:r>
    </w:p>
    <w:p w14:paraId="7B97C280" w14:textId="20ECD2B9" w:rsidR="00F85FED" w:rsidRPr="00EE5768" w:rsidRDefault="00F85FED" w:rsidP="00EE5768">
      <w:pPr>
        <w:pStyle w:val="ListParagraph"/>
        <w:numPr>
          <w:ilvl w:val="0"/>
          <w:numId w:val="34"/>
        </w:numPr>
        <w:spacing w:line="360" w:lineRule="auto"/>
        <w:ind w:leftChars="0"/>
        <w:contextualSpacing/>
        <w:rPr>
          <w:rFonts w:eastAsia="MS Gothic" w:cs="Arial"/>
          <w:sz w:val="20"/>
        </w:rPr>
      </w:pPr>
      <w:r w:rsidRPr="00EE5768">
        <w:rPr>
          <w:rFonts w:eastAsia="MS Gothic" w:cs="Arial"/>
          <w:sz w:val="20"/>
        </w:rPr>
        <w:t xml:space="preserve">Chức năng R_Config_&lt;Kênh CAN&gt;_Transmission_Stop: Do nguyên tắc ET-VPF không phải dừng, nên nó chỉ để thực thi </w:t>
      </w:r>
      <w:del w:id="673" w:author="Hiroyasu Nishiumi" w:date="2022-10-20T18:40:00Z">
        <w:r w:rsidRPr="00EE5768" w:rsidDel="00D95B1B">
          <w:rPr>
            <w:rFonts w:eastAsia="MS Gothic" w:cs="Arial"/>
            <w:sz w:val="20"/>
          </w:rPr>
          <w:delText>SPILS</w:delText>
        </w:r>
      </w:del>
      <w:ins w:id="674" w:author="Hiroyasu Nishiumi" w:date="2022-10-20T18:41:00Z">
        <w:r w:rsidR="00D95B1B" w:rsidRPr="00EE5768">
          <w:rPr>
            <w:rFonts w:eastAsia="MS Gothic" w:cs="Arial"/>
            <w:sz w:val="20"/>
          </w:rPr>
          <w:t>vHILS</w:t>
        </w:r>
      </w:ins>
      <w:r w:rsidRPr="00EE5768">
        <w:rPr>
          <w:rFonts w:eastAsia="MS Gothic" w:cs="Arial"/>
          <w:sz w:val="20"/>
        </w:rPr>
        <w:t>. Do đó, chức năng này chỉ dành cho người dùng tham khảo và không được đảm bảo.</w:t>
      </w:r>
    </w:p>
    <w:p w14:paraId="6F5D02A4" w14:textId="138C808F" w:rsidR="00F85FED" w:rsidRPr="00EE5768" w:rsidRDefault="00F85FED" w:rsidP="00EE5768">
      <w:pPr>
        <w:pStyle w:val="ListParagraph"/>
        <w:numPr>
          <w:ilvl w:val="0"/>
          <w:numId w:val="34"/>
        </w:numPr>
        <w:spacing w:line="360" w:lineRule="auto"/>
        <w:ind w:leftChars="0"/>
        <w:contextualSpacing/>
        <w:rPr>
          <w:rFonts w:eastAsia="MS Gothic" w:cs="Arial"/>
          <w:sz w:val="20"/>
        </w:rPr>
      </w:pPr>
      <w:r w:rsidRPr="00EE5768">
        <w:rPr>
          <w:rFonts w:eastAsia="MS Gothic" w:cs="Arial"/>
          <w:sz w:val="20"/>
        </w:rPr>
        <w:t xml:space="preserve">Chức năng CAN_Common_Reception_Init: để thực thi </w:t>
      </w:r>
      <w:del w:id="675" w:author="Hiroyasu Nishiumi" w:date="2022-10-20T18:40:00Z">
        <w:r w:rsidRPr="00EE5768" w:rsidDel="00D95B1B">
          <w:rPr>
            <w:rFonts w:eastAsia="MS Gothic" w:cs="Arial"/>
            <w:sz w:val="20"/>
          </w:rPr>
          <w:delText>SPILS</w:delText>
        </w:r>
      </w:del>
      <w:ins w:id="676" w:author="Hiroyasu Nishiumi" w:date="2022-10-20T18:41:00Z">
        <w:r w:rsidR="00D95B1B" w:rsidRPr="00EE5768">
          <w:rPr>
            <w:rFonts w:eastAsia="MS Gothic" w:cs="Arial"/>
            <w:sz w:val="20"/>
          </w:rPr>
          <w:t>vHILS</w:t>
        </w:r>
      </w:ins>
      <w:r w:rsidRPr="00EE5768">
        <w:rPr>
          <w:rFonts w:eastAsia="MS Gothic" w:cs="Arial"/>
          <w:sz w:val="20"/>
        </w:rPr>
        <w:t>, ET-VPF sử dụng chức năng CAN_Common_Init để khởi động cho cả truyền và nhận. Do đó, chức năng này chỉ dành cho người dùng tham khảo và không được đảm bảo.</w:t>
      </w:r>
    </w:p>
    <w:p w14:paraId="102CAF37" w14:textId="77777777" w:rsidR="00941A46" w:rsidRPr="00EE5768" w:rsidRDefault="00941A46" w:rsidP="00EE5768">
      <w:pPr>
        <w:pStyle w:val="ListParagraph"/>
        <w:spacing w:line="360" w:lineRule="auto"/>
        <w:ind w:leftChars="0" w:left="1080"/>
        <w:contextualSpacing/>
        <w:rPr>
          <w:rFonts w:eastAsia="MS Gothic" w:cs="Arial"/>
          <w:sz w:val="20"/>
        </w:rPr>
      </w:pPr>
    </w:p>
    <w:p w14:paraId="1292F25B" w14:textId="53044F56" w:rsidR="00710E60" w:rsidRPr="00EE5768" w:rsidRDefault="00710E60" w:rsidP="00EE5768">
      <w:pPr>
        <w:pStyle w:val="ListParagraph"/>
        <w:numPr>
          <w:ilvl w:val="0"/>
          <w:numId w:val="54"/>
        </w:numPr>
        <w:spacing w:line="360" w:lineRule="auto"/>
        <w:ind w:leftChars="0"/>
        <w:contextualSpacing/>
        <w:rPr>
          <w:rFonts w:cs="Arial"/>
          <w:kern w:val="0"/>
          <w:sz w:val="20"/>
        </w:rPr>
      </w:pPr>
      <w:bookmarkStart w:id="677" w:name="_Toc531712071"/>
      <w:commentRangeStart w:id="678"/>
      <w:r w:rsidRPr="00EE5768">
        <w:rPr>
          <w:rFonts w:cs="Arial"/>
          <w:kern w:val="0"/>
          <w:sz w:val="20"/>
        </w:rPr>
        <w:t>Các tính năng của RH850/U2C là sơ bộ vì nó đang được phát triển.</w:t>
      </w:r>
      <w:commentRangeEnd w:id="678"/>
      <w:r w:rsidRPr="00EE5768">
        <w:rPr>
          <w:rStyle w:val="CommentReference"/>
          <w:rFonts w:cs="Arial"/>
          <w:sz w:val="20"/>
        </w:rPr>
        <w:commentReference w:id="678"/>
      </w:r>
      <w:bookmarkStart w:id="679" w:name="V10000_Req_03_011"/>
      <w:bookmarkEnd w:id="679"/>
    </w:p>
    <w:p w14:paraId="6764867C" w14:textId="77777777" w:rsidR="00880732" w:rsidRPr="00EE5768" w:rsidRDefault="00880732" w:rsidP="00EE5768">
      <w:pPr>
        <w:spacing w:line="360" w:lineRule="auto"/>
        <w:contextualSpacing/>
        <w:rPr>
          <w:rFonts w:cs="Arial"/>
          <w:kern w:val="0"/>
          <w:sz w:val="20"/>
        </w:rPr>
      </w:pPr>
    </w:p>
    <w:p w14:paraId="704B1B8D" w14:textId="77777777" w:rsidR="00C2395A" w:rsidRPr="00EE5768" w:rsidRDefault="00646C41" w:rsidP="00EE5768">
      <w:pPr>
        <w:pStyle w:val="ListParagraph"/>
        <w:numPr>
          <w:ilvl w:val="0"/>
          <w:numId w:val="54"/>
        </w:numPr>
        <w:spacing w:line="360" w:lineRule="auto"/>
        <w:ind w:leftChars="0"/>
        <w:contextualSpacing/>
        <w:rPr>
          <w:rFonts w:cs="Arial"/>
          <w:kern w:val="0"/>
          <w:sz w:val="20"/>
        </w:rPr>
      </w:pPr>
      <w:r w:rsidRPr="00EE5768">
        <w:rPr>
          <w:rFonts w:cs="Arial"/>
          <w:kern w:val="0"/>
          <w:sz w:val="20"/>
        </w:rPr>
        <w:t xml:space="preserve">Đối với ADC trong RH850/U2C, phiên bản này chỉ hỗ trợ cho </w:t>
      </w:r>
      <w:commentRangeStart w:id="680"/>
      <w:commentRangeStart w:id="681"/>
      <w:r w:rsidR="00C2395A" w:rsidRPr="00EE5768">
        <w:rPr>
          <w:rFonts w:cs="Arial"/>
          <w:kern w:val="0"/>
          <w:sz w:val="20"/>
        </w:rPr>
        <w:t xml:space="preserve">Đơn vị 1 </w:t>
      </w:r>
      <w:commentRangeEnd w:id="681"/>
      <w:r w:rsidR="00C2395A" w:rsidRPr="00EE5768">
        <w:rPr>
          <w:rFonts w:cs="Arial"/>
          <w:kern w:val="0"/>
          <w:sz w:val="20"/>
        </w:rPr>
        <w:t xml:space="preserve">(ADCK1) </w:t>
      </w:r>
      <w:commentRangeEnd w:id="680"/>
      <w:r w:rsidR="0085758E" w:rsidRPr="00EE5768">
        <w:rPr>
          <w:rStyle w:val="CommentReference"/>
          <w:sz w:val="20"/>
        </w:rPr>
        <w:commentReference w:id="680"/>
      </w:r>
      <w:r w:rsidR="00C2395A" w:rsidRPr="00EE5768">
        <w:rPr>
          <w:rFonts w:cs="Arial"/>
          <w:kern w:val="0"/>
          <w:sz w:val="20"/>
        </w:rPr>
        <w:t xml:space="preserve">, </w:t>
      </w:r>
      <w:r w:rsidR="00C2395A" w:rsidRPr="00EE5768">
        <w:rPr>
          <w:rStyle w:val="CommentReference"/>
          <w:rFonts w:cs="Arial"/>
          <w:sz w:val="20"/>
        </w:rPr>
        <w:commentReference w:id="681"/>
      </w:r>
      <w:r w:rsidR="00C2395A" w:rsidRPr="00EE5768">
        <w:rPr>
          <w:rFonts w:cs="Arial"/>
          <w:kern w:val="0"/>
          <w:sz w:val="20"/>
        </w:rPr>
        <w:t>Nhóm quét 1, Chế độ quét nhiều vòng.</w:t>
      </w:r>
    </w:p>
    <w:p w14:paraId="0C6CDD52" w14:textId="1C8624D6" w:rsidR="00C2395A" w:rsidRPr="00EE5768" w:rsidRDefault="00C2395A" w:rsidP="00EE5768">
      <w:pPr>
        <w:spacing w:line="360" w:lineRule="auto"/>
        <w:ind w:left="720"/>
        <w:contextualSpacing/>
        <w:rPr>
          <w:rFonts w:cs="Arial"/>
          <w:kern w:val="0"/>
          <w:sz w:val="20"/>
        </w:rPr>
      </w:pPr>
      <w:bookmarkStart w:id="682" w:name="_Hlk120281724"/>
      <w:r w:rsidRPr="00EE5768">
        <w:rPr>
          <w:rFonts w:cs="Arial"/>
          <w:kern w:val="0"/>
          <w:sz w:val="20"/>
        </w:rPr>
        <w:lastRenderedPageBreak/>
        <w:t>Đối với ADC trong RH850/F1KM, phiên bản này chỉ hỗ trợ chế độ Quét nhóm 1, Chế độ quét nhiều vòng.</w:t>
      </w:r>
      <w:bookmarkStart w:id="683" w:name="V10000_REL_Comment_005"/>
      <w:bookmarkEnd w:id="683"/>
    </w:p>
    <w:bookmarkEnd w:id="682"/>
    <w:p w14:paraId="56D269B5" w14:textId="4773583F" w:rsidR="00880732" w:rsidRPr="00EE5768" w:rsidRDefault="00880732" w:rsidP="00EE5768">
      <w:pPr>
        <w:pStyle w:val="ListParagraph"/>
        <w:spacing w:line="360" w:lineRule="auto"/>
        <w:ind w:leftChars="0" w:left="720"/>
        <w:contextualSpacing/>
        <w:rPr>
          <w:rFonts w:cs="Arial"/>
          <w:kern w:val="0"/>
          <w:sz w:val="20"/>
        </w:rPr>
      </w:pPr>
    </w:p>
    <w:p w14:paraId="0AC65840" w14:textId="7ED0FD43" w:rsidR="00FF575B" w:rsidRPr="00EE5768" w:rsidRDefault="009333D6" w:rsidP="00EE5768">
      <w:pPr>
        <w:pStyle w:val="ListParagraph"/>
        <w:numPr>
          <w:ilvl w:val="0"/>
          <w:numId w:val="54"/>
        </w:numPr>
        <w:spacing w:line="360" w:lineRule="auto"/>
        <w:ind w:leftChars="0"/>
        <w:contextualSpacing/>
        <w:rPr>
          <w:rFonts w:cs="Arial"/>
          <w:kern w:val="0"/>
          <w:sz w:val="20"/>
        </w:rPr>
      </w:pPr>
      <w:r w:rsidRPr="00EE5768">
        <w:rPr>
          <w:noProof/>
          <w:sz w:val="20"/>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29136" cy="170790"/>
                    </a:xfrm>
                    <a:prstGeom prst="rect">
                      <a:avLst/>
                    </a:prstGeom>
                  </pic:spPr>
                </pic:pic>
              </a:graphicData>
            </a:graphic>
          </wp:inline>
        </w:drawing>
      </w:r>
      <w:r w:rsidRPr="00EE5768">
        <w:rPr>
          <w:rFonts w:cs="Arial"/>
          <w:kern w:val="0"/>
          <w:sz w:val="20"/>
        </w:rPr>
        <w:t xml:space="preserve"> </w:t>
      </w:r>
      <w:commentRangeStart w:id="684"/>
      <w:commentRangeStart w:id="685"/>
      <w:r w:rsidR="00FF575B" w:rsidRPr="00EE5768">
        <w:rPr>
          <w:rFonts w:cs="Arial"/>
          <w:kern w:val="0"/>
          <w:sz w:val="20"/>
        </w:rPr>
        <w:t>writem is</w:t>
      </w:r>
      <w:del w:id="686" w:author="Hiroyasu Nishiumi" w:date="2022-10-20T19:57:00Z">
        <w:r w:rsidR="00FF575B" w:rsidRPr="00EE5768" w:rsidDel="003E4896">
          <w:rPr>
            <w:rFonts w:cs="Arial"/>
            <w:kern w:val="0"/>
            <w:sz w:val="20"/>
          </w:rPr>
          <w:delText>assign</w:delText>
        </w:r>
      </w:del>
      <w:ins w:id="687" w:author="Hiroyasu Nishiumi" w:date="2022-10-20T19:57:00Z">
        <w:r w:rsidR="003E4896" w:rsidRPr="00EE5768">
          <w:rPr>
            <w:rFonts w:cs="Arial"/>
            <w:kern w:val="0"/>
            <w:sz w:val="20"/>
          </w:rPr>
          <w:t>assigned</w:t>
        </w:r>
      </w:ins>
      <w:r w:rsidR="00FF575B" w:rsidRPr="00EE5768">
        <w:rPr>
          <w:rFonts w:cs="Arial"/>
          <w:kern w:val="0"/>
          <w:sz w:val="20"/>
        </w:rPr>
        <w:t xml:space="preserve"> </w:t>
      </w:r>
      <w:del w:id="688" w:author="Hiroyasu Nishiumi" w:date="2022-10-20T19:58:00Z">
        <w:r w:rsidR="00FF575B" w:rsidRPr="00EE5768" w:rsidDel="003E4896">
          <w:rPr>
            <w:rFonts w:cs="Arial"/>
            <w:kern w:val="0"/>
            <w:sz w:val="20"/>
          </w:rPr>
          <w:delText>P27 group (</w:delText>
        </w:r>
      </w:del>
      <w:del w:id="689" w:author="Hiroyasu Nishiumi" w:date="2022-10-20T19:59:00Z">
        <w:r w:rsidR="00FF575B" w:rsidRPr="00EE5768" w:rsidDel="003E4896">
          <w:rPr>
            <w:rFonts w:cs="Arial"/>
            <w:kern w:val="0"/>
            <w:sz w:val="20"/>
          </w:rPr>
          <w:delText>P27_0</w:delText>
        </w:r>
      </w:del>
      <w:ins w:id="690" w:author="Hiroyasu Nishiumi" w:date="2022-10-20T19:59:00Z">
        <w:r w:rsidR="003E4896" w:rsidRPr="00EE5768">
          <w:rPr>
            <w:rFonts w:cs="Arial"/>
            <w:kern w:val="0"/>
            <w:sz w:val="20"/>
          </w:rPr>
          <w:t xml:space="preserve">P8-6 </w:t>
        </w:r>
      </w:ins>
      <w:ins w:id="691" w:author="Hiroyasu Nishiumi" w:date="2022-10-20T19:58:00Z">
        <w:r w:rsidR="003E4896" w:rsidRPr="00EE5768">
          <w:rPr>
            <w:rFonts w:cs="Arial"/>
            <w:kern w:val="0"/>
            <w:sz w:val="20"/>
          </w:rPr>
          <w:t xml:space="preserve">(for RH850/F1KM-S1 and RH850/F1KM-S4) or </w:t>
        </w:r>
      </w:ins>
      <w:ins w:id="692" w:author="Hiroyasu Nishiumi" w:date="2022-10-20T19:59:00Z">
        <w:r w:rsidR="003E4896" w:rsidRPr="00EE5768">
          <w:rPr>
            <w:rFonts w:cs="Arial"/>
            <w:kern w:val="0"/>
            <w:sz w:val="20"/>
          </w:rPr>
          <w:t>P27_0 (for RH850/U2C)</w:t>
        </w:r>
      </w:ins>
      <w:ins w:id="693" w:author="Hiroyasu Nishiumi" w:date="2022-10-20T20:00:00Z">
        <w:r w:rsidR="003E4896" w:rsidRPr="00EE5768">
          <w:rPr>
            <w:rFonts w:cs="Arial"/>
            <w:kern w:val="0"/>
            <w:sz w:val="20"/>
          </w:rPr>
          <w:t>, so use other port.</w:t>
        </w:r>
      </w:ins>
      <w:r w:rsidR="00090631" w:rsidRPr="00EE5768">
        <w:rPr>
          <w:rFonts w:cs="Arial"/>
          <w:kern w:val="0"/>
          <w:sz w:val="20"/>
        </w:rPr>
        <w:t xml:space="preserve"> </w:t>
      </w:r>
      <w:commentRangeStart w:id="694"/>
      <w:del w:id="695" w:author="Hiroyasu Nishiumi" w:date="2022-10-20T20:00:00Z">
        <w:r w:rsidR="00FF575B" w:rsidRPr="00EE5768" w:rsidDel="003E4896">
          <w:rPr>
            <w:rFonts w:cs="Arial"/>
            <w:kern w:val="0"/>
            <w:sz w:val="20"/>
          </w:rPr>
          <w:delText>only</w:delText>
        </w:r>
      </w:del>
      <w:commentRangeEnd w:id="694"/>
      <w:r w:rsidR="00315A79" w:rsidRPr="00EE5768">
        <w:rPr>
          <w:rStyle w:val="CommentReference"/>
          <w:rFonts w:cs="Arial"/>
          <w:sz w:val="20"/>
        </w:rPr>
        <w:commentReference w:id="694"/>
      </w:r>
      <w:del w:id="696" w:author="Hiroyasu Nishiumi" w:date="2022-10-20T20:00:00Z">
        <w:r w:rsidR="00FF575B" w:rsidRPr="00EE5768" w:rsidDel="003E4896">
          <w:rPr>
            <w:rFonts w:cs="Arial"/>
            <w:kern w:val="0"/>
            <w:sz w:val="20"/>
          </w:rPr>
          <w:delText>)</w:delText>
        </w:r>
      </w:del>
      <w:commentRangeEnd w:id="684"/>
      <w:r w:rsidR="00850A49" w:rsidRPr="00EE5768">
        <w:rPr>
          <w:rStyle w:val="CommentReference"/>
          <w:rFonts w:cs="Arial"/>
          <w:sz w:val="20"/>
        </w:rPr>
        <w:commentReference w:id="684"/>
      </w:r>
      <w:commentRangeEnd w:id="685"/>
      <w:r w:rsidR="006201A9" w:rsidRPr="00EE5768">
        <w:rPr>
          <w:rStyle w:val="CommentReference"/>
          <w:rFonts w:cs="Arial"/>
          <w:sz w:val="20"/>
        </w:rPr>
        <w:commentReference w:id="685"/>
      </w:r>
    </w:p>
    <w:p w14:paraId="36B5B093" w14:textId="77777777" w:rsidR="00880732" w:rsidRPr="00EE5768" w:rsidRDefault="00880732" w:rsidP="00EE5768">
      <w:pPr>
        <w:spacing w:line="360" w:lineRule="auto"/>
        <w:contextualSpacing/>
        <w:rPr>
          <w:rFonts w:cs="Arial"/>
          <w:kern w:val="0"/>
          <w:sz w:val="20"/>
        </w:rPr>
      </w:pPr>
    </w:p>
    <w:p w14:paraId="7B4D6302" w14:textId="7C6D351E" w:rsidR="005173C9" w:rsidRPr="00EE5768" w:rsidRDefault="005173C9" w:rsidP="00EE5768">
      <w:pPr>
        <w:pStyle w:val="ListParagraph"/>
        <w:numPr>
          <w:ilvl w:val="0"/>
          <w:numId w:val="54"/>
        </w:numPr>
        <w:spacing w:line="360" w:lineRule="auto"/>
        <w:ind w:leftChars="0"/>
        <w:rPr>
          <w:rFonts w:eastAsia="MS Gothic" w:cs="Arial"/>
          <w:kern w:val="0"/>
          <w:sz w:val="20"/>
        </w:rPr>
      </w:pPr>
      <w:bookmarkStart w:id="697" w:name="V10000_Req_03_013"/>
      <w:r w:rsidRPr="00EE5768">
        <w:rPr>
          <w:rFonts w:eastAsia="MS Gothic" w:cs="Arial"/>
          <w:kern w:val="0"/>
          <w:sz w:val="20"/>
        </w:rPr>
        <w:t xml:space="preserve">Để </w:t>
      </w:r>
      <w:bookmarkEnd w:id="697"/>
      <w:r w:rsidRPr="00EE5768">
        <w:rPr>
          <w:rFonts w:eastAsia="MS Gothic" w:cs="Arial"/>
          <w:kern w:val="0"/>
          <w:sz w:val="20"/>
        </w:rPr>
        <w:t>giao tiếp đồng bộ giữa VLAB và MATLAB, thời gian lấy mẫu phải cao hơn thời gian thực hiện thuật toán mỗi bước. Khi thời gian thực hiện cao hơn thời gian lấy mẫu, đầu ra không được đảm bảo. Đối với thời gian thực thi cụ thể, nó mô tả trong cột “Thời gian” củaexec_data.csv trong thư mục “&lt;Đích tạo mã&gt;_etvpf”.</w:t>
      </w:r>
    </w:p>
    <w:p w14:paraId="62DC42F4" w14:textId="77777777" w:rsidR="005173C9" w:rsidRPr="00EE5768" w:rsidRDefault="005173C9" w:rsidP="00EE5768">
      <w:pPr>
        <w:spacing w:line="360" w:lineRule="auto"/>
        <w:rPr>
          <w:rFonts w:eastAsia="MS Gothic" w:cs="Arial"/>
          <w:kern w:val="0"/>
          <w:sz w:val="20"/>
        </w:rPr>
      </w:pPr>
    </w:p>
    <w:p w14:paraId="370174F7" w14:textId="40AD91C3" w:rsidR="005173C9" w:rsidRPr="00EE5768" w:rsidRDefault="005173C9" w:rsidP="00EE5768">
      <w:pPr>
        <w:numPr>
          <w:ilvl w:val="0"/>
          <w:numId w:val="54"/>
        </w:numPr>
        <w:spacing w:line="360" w:lineRule="auto"/>
        <w:contextualSpacing/>
        <w:rPr>
          <w:rFonts w:eastAsia="MS Gothic" w:cs="Arial"/>
          <w:kern w:val="0"/>
          <w:sz w:val="20"/>
        </w:rPr>
      </w:pPr>
      <w:r w:rsidRPr="00EE5768">
        <w:rPr>
          <w:rFonts w:eastAsia="MS Gothic" w:cs="Arial"/>
          <w:kern w:val="0"/>
          <w:sz w:val="20"/>
        </w:rPr>
        <w:t xml:space="preserve">thời gian làm việc và xung đột của </w:t>
      </w:r>
      <w:bookmarkStart w:id="698" w:name="V10000_New_Req_03_006"/>
      <w:commentRangeStart w:id="699"/>
      <w:r w:rsidRPr="00EE5768">
        <w:rPr>
          <w:rFonts w:cs="Arial"/>
          <w:kern w:val="0"/>
          <w:sz w:val="20"/>
        </w:rPr>
        <w:t>TAUD</w:t>
      </w:r>
      <w:bookmarkEnd w:id="698"/>
      <w:commentRangeEnd w:id="699"/>
      <w:r w:rsidRPr="00EE5768">
        <w:rPr>
          <w:rStyle w:val="CommentReference"/>
          <w:rFonts w:cs="Arial"/>
          <w:sz w:val="20"/>
        </w:rPr>
        <w:commentReference w:id="699"/>
      </w:r>
      <w:r w:rsidR="00C3786C" w:rsidRPr="00EE5768">
        <w:rPr>
          <w:rFonts w:cs="Arial"/>
          <w:kern w:val="0"/>
          <w:sz w:val="20"/>
        </w:rPr>
        <w:t xml:space="preserve"> </w:t>
      </w:r>
      <w:r w:rsidRPr="00EE5768">
        <w:rPr>
          <w:rFonts w:eastAsia="MS Gothic" w:cs="Arial"/>
          <w:kern w:val="0"/>
          <w:sz w:val="20"/>
        </w:rPr>
        <w:t>must high more than time get sample.</w:t>
      </w:r>
    </w:p>
    <w:p w14:paraId="4DF0F7E7" w14:textId="77777777" w:rsidR="005173C9" w:rsidRPr="00EE5768" w:rsidRDefault="005173C9" w:rsidP="00EE5768">
      <w:pPr>
        <w:spacing w:line="360" w:lineRule="auto"/>
        <w:ind w:firstLine="720"/>
        <w:rPr>
          <w:rFonts w:eastAsia="MS Gothic" w:cs="Arial"/>
          <w:kern w:val="0"/>
          <w:sz w:val="20"/>
        </w:rPr>
      </w:pPr>
      <w:r w:rsidRPr="00EE5768">
        <w:rPr>
          <w:rFonts w:eastAsia="MS Gothic" w:cs="Arial"/>
          <w:kern w:val="0"/>
          <w:sz w:val="20"/>
        </w:rPr>
        <w:t>Theo thông số ETVPF, tín hiệu của Đầu ra PWM sẽ được gửi đến MATLAB mỗi lần lấy mẫu</w:t>
      </w:r>
    </w:p>
    <w:p w14:paraId="30634065" w14:textId="3911BEA1" w:rsidR="005173C9" w:rsidRPr="00EE5768" w:rsidRDefault="005173C9" w:rsidP="00EE5768">
      <w:pPr>
        <w:spacing w:line="360" w:lineRule="auto"/>
        <w:ind w:left="720"/>
        <w:rPr>
          <w:rFonts w:eastAsia="MS Gothic" w:cs="Arial"/>
          <w:kern w:val="0"/>
          <w:sz w:val="20"/>
        </w:rPr>
      </w:pPr>
      <w:r w:rsidRPr="00EE5768">
        <w:rPr>
          <w:rFonts w:eastAsia="MS Gothic" w:cs="Arial"/>
          <w:kern w:val="0"/>
          <w:sz w:val="20"/>
        </w:rPr>
        <w:t>Đối với TAUD, khi sử dụng thời gian nhiệm vụ và thời gian xung đột nhỏ hơn thời gian lấy mẫu, trong quá trình nhận đầu ra PWM từ VPF đến MATLAB, một số tín hiệu có thể bị bỏ sót. Như vậy, thời gian nhiệm vụ và thời gian xung đột của TAUD phải cao hơn thời gian lấy mẫu.</w:t>
      </w:r>
    </w:p>
    <w:p w14:paraId="6AAA369C" w14:textId="77777777" w:rsidR="005173C9" w:rsidRPr="00EE5768" w:rsidRDefault="005173C9" w:rsidP="00EE5768">
      <w:pPr>
        <w:spacing w:line="360" w:lineRule="auto"/>
        <w:ind w:left="720"/>
        <w:rPr>
          <w:rFonts w:eastAsia="MS Gothic" w:cs="Arial"/>
          <w:kern w:val="0"/>
          <w:sz w:val="20"/>
        </w:rPr>
      </w:pPr>
    </w:p>
    <w:p w14:paraId="1EFDE94C" w14:textId="77777777" w:rsidR="005173C9" w:rsidRPr="00EE5768" w:rsidRDefault="005173C9" w:rsidP="00EE5768">
      <w:pPr>
        <w:numPr>
          <w:ilvl w:val="0"/>
          <w:numId w:val="54"/>
        </w:numPr>
        <w:spacing w:line="360" w:lineRule="auto"/>
        <w:contextualSpacing/>
        <w:rPr>
          <w:rFonts w:eastAsia="MS Gothic" w:cs="Arial"/>
          <w:kern w:val="0"/>
          <w:sz w:val="20"/>
        </w:rPr>
      </w:pPr>
      <w:commentRangeStart w:id="700"/>
      <w:r w:rsidRPr="00EE5768">
        <w:rPr>
          <w:rFonts w:eastAsia="MS Gothic" w:cs="Arial"/>
          <w:kern w:val="0"/>
          <w:sz w:val="20"/>
        </w:rPr>
        <w:t>Đầu ra tín hiệu TAUD của VPF bị chậm một chút</w:t>
      </w:r>
      <w:commentRangeEnd w:id="700"/>
      <w:r w:rsidR="00A36C87" w:rsidRPr="00EE5768">
        <w:rPr>
          <w:rStyle w:val="CommentReference"/>
          <w:rFonts w:cs="Arial"/>
          <w:sz w:val="20"/>
        </w:rPr>
        <w:commentReference w:id="700"/>
      </w:r>
    </w:p>
    <w:p w14:paraId="0DEBCE4C" w14:textId="77777777" w:rsidR="005173C9" w:rsidRPr="00EE5768" w:rsidRDefault="005173C9" w:rsidP="00EE5768">
      <w:pPr>
        <w:spacing w:line="360" w:lineRule="auto"/>
        <w:ind w:left="720"/>
        <w:contextualSpacing/>
        <w:rPr>
          <w:rFonts w:eastAsia="MS Gothic" w:cs="Arial"/>
          <w:kern w:val="0"/>
          <w:sz w:val="20"/>
        </w:rPr>
      </w:pPr>
      <w:r w:rsidRPr="00EE5768">
        <w:rPr>
          <w:rFonts w:eastAsia="MS Gothic" w:cs="Arial"/>
          <w:kern w:val="0"/>
          <w:sz w:val="20"/>
        </w:rPr>
        <w:t>Trong VPF thực tế, đồng hồ TAUD có một số định mức khi khởi động và nó có thể giống với chip thực tế (không lý tưởng như thông số kỹ thuật, giá trị cao ngay lập tức khi khởi động TAUD).</w:t>
      </w:r>
    </w:p>
    <w:p w14:paraId="2A55EA3D" w14:textId="2D50781D" w:rsidR="005173C9" w:rsidRPr="00EE5768" w:rsidRDefault="005173C9" w:rsidP="00EE5768">
      <w:pPr>
        <w:spacing w:line="360" w:lineRule="auto"/>
        <w:ind w:left="720"/>
        <w:contextualSpacing/>
        <w:rPr>
          <w:rFonts w:eastAsia="MS Gothic" w:cs="Arial"/>
          <w:kern w:val="0"/>
          <w:sz w:val="20"/>
        </w:rPr>
      </w:pPr>
      <w:r w:rsidRPr="00EE5768">
        <w:rPr>
          <w:rFonts w:eastAsia="MS Gothic" w:cs="Arial"/>
          <w:kern w:val="0"/>
          <w:sz w:val="20"/>
        </w:rPr>
        <w:t xml:space="preserve">Để giải quyết, chúng tôi đã chuẩn bị sẵn một khối đơn vị tốc độ ở đầu ra của </w:t>
      </w:r>
      <w:r w:rsidR="00FB0422" w:rsidRPr="00EE5768">
        <w:rPr>
          <w:rFonts w:eastAsia="MS Gothic" w:cs="Arial"/>
          <w:kern w:val="0"/>
          <w:sz w:val="20"/>
        </w:rPr>
        <w:fldChar w:fldCharType="begin"/>
      </w:r>
      <w:r w:rsidR="00FB0422" w:rsidRPr="00EE5768">
        <w:rPr>
          <w:rFonts w:cs="Arial"/>
          <w:sz w:val="20"/>
        </w:rPr>
        <w:instrText xml:space="preserve"> XE "</w:instrText>
      </w:r>
      <w:ins w:id="701" w:author="Hiroyasu Nishiumi" w:date="2022-10-20T10:33:00Z">
        <w:r w:rsidR="00FB0422" w:rsidRPr="00EE5768">
          <w:rPr>
            <w:rFonts w:eastAsia="MS Gothic" w:cs="Arial"/>
            <w:sz w:val="20"/>
          </w:rPr>
          <w:instrText>MILS</w:instrText>
        </w:r>
      </w:ins>
      <w:r w:rsidR="00FB0422" w:rsidRPr="00EE5768">
        <w:rPr>
          <w:rFonts w:cs="Arial"/>
          <w:sz w:val="20"/>
        </w:rPr>
        <w:instrText xml:space="preserve">" </w:instrText>
      </w:r>
      <w:r w:rsidR="00FB0422" w:rsidRPr="00EE5768">
        <w:rPr>
          <w:rFonts w:eastAsia="MS Gothic" w:cs="Arial"/>
          <w:kern w:val="0"/>
          <w:sz w:val="20"/>
        </w:rPr>
        <w:fldChar w:fldCharType="end"/>
      </w:r>
      <w:r w:rsidRPr="00EE5768">
        <w:rPr>
          <w:rFonts w:eastAsia="MS Gothic" w:cs="Arial"/>
          <w:kern w:val="0"/>
          <w:sz w:val="20"/>
        </w:rPr>
        <w:t xml:space="preserve">khối MILS TAUD. Bằng cách áp dụng phương pháp này, dạng sóng của MILS và </w:t>
      </w:r>
      <w:del w:id="702" w:author="Hiroyasu Nishiumi" w:date="2022-10-20T18:40:00Z">
        <w:r w:rsidRPr="00EE5768" w:rsidDel="00D95B1B">
          <w:rPr>
            <w:rFonts w:eastAsia="MS Gothic" w:cs="Arial"/>
            <w:kern w:val="0"/>
            <w:sz w:val="20"/>
          </w:rPr>
          <w:delText>SPILS</w:delText>
        </w:r>
      </w:del>
      <w:ins w:id="703" w:author="Hiroyasu Nishiumi" w:date="2022-10-20T18:41:00Z">
        <w:r w:rsidR="00D95B1B" w:rsidRPr="00EE5768">
          <w:rPr>
            <w:rFonts w:eastAsia="MS Gothic" w:cs="Arial"/>
            <w:kern w:val="0"/>
            <w:sz w:val="20"/>
          </w:rPr>
          <w:t>vHILS</w:t>
        </w:r>
      </w:ins>
      <w:r w:rsidRPr="00EE5768">
        <w:rPr>
          <w:rFonts w:eastAsia="MS Gothic" w:cs="Arial"/>
          <w:kern w:val="0"/>
          <w:sz w:val="20"/>
        </w:rPr>
        <w:t>như nhau, ngoại trừ giá trị bước đầu tiên mà tôi không chắc chắn (hiện tại giá trị ban đầu của đơn vị độ là 0)</w:t>
      </w:r>
    </w:p>
    <w:p w14:paraId="3D07FB94" w14:textId="77777777" w:rsidR="005173C9" w:rsidRPr="00EE5768" w:rsidRDefault="005173C9" w:rsidP="00EE5768">
      <w:pPr>
        <w:spacing w:line="360" w:lineRule="auto"/>
        <w:ind w:left="720"/>
        <w:contextualSpacing/>
        <w:rPr>
          <w:rFonts w:eastAsia="MS Gothic" w:cs="Arial"/>
          <w:kern w:val="0"/>
          <w:sz w:val="20"/>
        </w:rPr>
      </w:pPr>
    </w:p>
    <w:p w14:paraId="764B394D" w14:textId="01FB5C16" w:rsidR="005173C9" w:rsidRPr="00EE5768" w:rsidRDefault="005173C9" w:rsidP="00EE5768">
      <w:pPr>
        <w:numPr>
          <w:ilvl w:val="0"/>
          <w:numId w:val="54"/>
        </w:numPr>
        <w:spacing w:line="360" w:lineRule="auto"/>
        <w:contextualSpacing/>
        <w:rPr>
          <w:rFonts w:eastAsia="MS Gothic" w:cs="Arial"/>
          <w:kern w:val="0"/>
          <w:sz w:val="20"/>
        </w:rPr>
      </w:pPr>
      <w:r w:rsidRPr="00EE5768">
        <w:rPr>
          <w:rFonts w:eastAsia="MS Gothic" w:cs="Arial"/>
          <w:kern w:val="0"/>
          <w:sz w:val="20"/>
        </w:rPr>
        <w:t xml:space="preserve">TAUD MILS </w:t>
      </w:r>
      <w:r w:rsidR="00FB0422" w:rsidRPr="00EE5768">
        <w:rPr>
          <w:rFonts w:eastAsia="MS Gothic" w:cs="Arial"/>
          <w:kern w:val="0"/>
          <w:sz w:val="20"/>
        </w:rPr>
        <w:fldChar w:fldCharType="begin"/>
      </w:r>
      <w:r w:rsidR="00FB0422" w:rsidRPr="00EE5768">
        <w:rPr>
          <w:rFonts w:cs="Arial"/>
          <w:sz w:val="20"/>
        </w:rPr>
        <w:instrText xml:space="preserve"> XE "</w:instrText>
      </w:r>
      <w:ins w:id="704" w:author="Hiroyasu Nishiumi" w:date="2022-10-20T10:33:00Z">
        <w:r w:rsidR="00FB0422" w:rsidRPr="00EE5768">
          <w:rPr>
            <w:rFonts w:eastAsia="MS Gothic" w:cs="Arial"/>
            <w:sz w:val="20"/>
          </w:rPr>
          <w:instrText>MILS</w:instrText>
        </w:r>
      </w:ins>
      <w:r w:rsidR="00FB0422" w:rsidRPr="00EE5768">
        <w:rPr>
          <w:rFonts w:cs="Arial"/>
          <w:sz w:val="20"/>
        </w:rPr>
        <w:instrText xml:space="preserve">" </w:instrText>
      </w:r>
      <w:r w:rsidR="00FB0422" w:rsidRPr="00EE5768">
        <w:rPr>
          <w:rFonts w:eastAsia="MS Gothic" w:cs="Arial"/>
          <w:kern w:val="0"/>
          <w:sz w:val="20"/>
        </w:rPr>
        <w:fldChar w:fldCharType="end"/>
      </w:r>
      <w:r w:rsidRPr="00EE5768">
        <w:rPr>
          <w:rFonts w:eastAsia="MS Gothic" w:cs="Arial"/>
          <w:kern w:val="0"/>
          <w:sz w:val="20"/>
        </w:rPr>
        <w:t>for PWM tam giác Header không được hỗ trợ.</w:t>
      </w:r>
    </w:p>
    <w:p w14:paraId="3EE22553" w14:textId="77777777" w:rsidR="005173C9" w:rsidRPr="00EE5768" w:rsidRDefault="005173C9" w:rsidP="00EE5768">
      <w:pPr>
        <w:spacing w:line="360" w:lineRule="auto"/>
        <w:ind w:left="720"/>
        <w:contextualSpacing/>
        <w:rPr>
          <w:rFonts w:eastAsia="MS Gothic" w:cs="Arial"/>
          <w:kern w:val="0"/>
          <w:sz w:val="20"/>
        </w:rPr>
      </w:pPr>
    </w:p>
    <w:p w14:paraId="3E80AA90" w14:textId="3D6DF6DA" w:rsidR="003565B7" w:rsidRPr="00EE5768" w:rsidRDefault="003565B7" w:rsidP="00EE5768">
      <w:pPr>
        <w:widowControl/>
        <w:spacing w:line="360" w:lineRule="auto"/>
        <w:jc w:val="left"/>
        <w:rPr>
          <w:rFonts w:eastAsia="MS Gothic" w:cs="Arial"/>
          <w:kern w:val="0"/>
          <w:sz w:val="20"/>
        </w:rPr>
      </w:pPr>
    </w:p>
    <w:p w14:paraId="04BEBFCA" w14:textId="4856A18E" w:rsidR="005173C9" w:rsidRPr="00EE5768" w:rsidRDefault="005173C9" w:rsidP="00EE5768">
      <w:pPr>
        <w:numPr>
          <w:ilvl w:val="0"/>
          <w:numId w:val="54"/>
        </w:numPr>
        <w:spacing w:line="360" w:lineRule="auto"/>
        <w:contextualSpacing/>
        <w:rPr>
          <w:rFonts w:eastAsia="MS Gothic" w:cs="Arial"/>
          <w:kern w:val="0"/>
          <w:sz w:val="20"/>
        </w:rPr>
      </w:pPr>
      <w:r w:rsidRPr="00EE5768">
        <w:rPr>
          <w:rFonts w:eastAsia="MS Gothic" w:cs="Arial"/>
          <w:kern w:val="0"/>
          <w:sz w:val="20"/>
        </w:rPr>
        <w:lastRenderedPageBreak/>
        <w:t>Đối với chế độ CA, người dùng có thể kích hoạt nhưng đây chỉ là tính năng đánh giá ở phiên bản này</w:t>
      </w:r>
    </w:p>
    <w:p w14:paraId="24D06BAC" w14:textId="52631578" w:rsidR="005173C9" w:rsidRPr="00EE5768" w:rsidRDefault="005173C9" w:rsidP="00EE5768">
      <w:pPr>
        <w:spacing w:line="360" w:lineRule="auto"/>
        <w:ind w:firstLine="720"/>
        <w:rPr>
          <w:rFonts w:eastAsia="MS Gothic" w:cs="Arial"/>
          <w:kern w:val="0"/>
          <w:sz w:val="20"/>
        </w:rPr>
      </w:pPr>
      <w:r w:rsidRPr="00EE5768">
        <w:rPr>
          <w:rFonts w:eastAsia="MS Gothic" w:cs="Arial"/>
          <w:kern w:val="0"/>
          <w:sz w:val="20"/>
        </w:rPr>
        <w:t>Nếu người dùng muốn sử dụng chế độ CA, vui lòng làm theo các bước dưới đây:</w:t>
      </w:r>
    </w:p>
    <w:p w14:paraId="7F192FBF" w14:textId="77777777" w:rsidR="003565B7" w:rsidRPr="00EE5768" w:rsidRDefault="003565B7" w:rsidP="00EE5768">
      <w:pPr>
        <w:spacing w:line="360" w:lineRule="auto"/>
        <w:ind w:firstLine="720"/>
        <w:rPr>
          <w:rFonts w:eastAsia="MS Gothic" w:cs="Arial"/>
          <w:kern w:val="0"/>
          <w:sz w:val="20"/>
        </w:rPr>
      </w:pPr>
    </w:p>
    <w:p w14:paraId="6ABF5D4E" w14:textId="747330F8" w:rsidR="005173C9" w:rsidRPr="00EE5768" w:rsidRDefault="005173C9" w:rsidP="00EE5768">
      <w:pPr>
        <w:spacing w:line="360" w:lineRule="auto"/>
        <w:ind w:left="720"/>
        <w:contextualSpacing/>
        <w:rPr>
          <w:rFonts w:eastAsia="MS Gothic" w:cs="Arial"/>
          <w:kern w:val="0"/>
          <w:sz w:val="20"/>
        </w:rPr>
      </w:pPr>
      <w:r w:rsidRPr="00EE5768">
        <w:rPr>
          <w:rFonts w:eastAsia="MS Gothic" w:cs="Arial"/>
          <w:b/>
          <w:bCs/>
          <w:kern w:val="0"/>
          <w:sz w:val="20"/>
        </w:rPr>
        <w:t xml:space="preserve">Bước 1 </w:t>
      </w:r>
      <w:r w:rsidRPr="00EE5768">
        <w:rPr>
          <w:rFonts w:eastAsia="MS Gothic" w:cs="Arial"/>
          <w:kern w:val="0"/>
          <w:sz w:val="20"/>
        </w:rPr>
        <w:t>: Chạy ETVPF lần đầu và giữ nguyên môi trường.</w:t>
      </w:r>
    </w:p>
    <w:p w14:paraId="022A7D3A" w14:textId="77777777" w:rsidR="003565B7" w:rsidRPr="00EE5768" w:rsidRDefault="003565B7" w:rsidP="00EE5768">
      <w:pPr>
        <w:spacing w:line="360" w:lineRule="auto"/>
        <w:ind w:left="720"/>
        <w:contextualSpacing/>
        <w:rPr>
          <w:rFonts w:eastAsia="MS Gothic" w:cs="Arial"/>
          <w:kern w:val="0"/>
          <w:sz w:val="20"/>
        </w:rPr>
      </w:pPr>
    </w:p>
    <w:p w14:paraId="4A6B5F8A" w14:textId="77777777" w:rsidR="005173C9" w:rsidRPr="00EE5768" w:rsidRDefault="005173C9" w:rsidP="00EE5768">
      <w:pPr>
        <w:spacing w:line="360" w:lineRule="auto"/>
        <w:ind w:left="720"/>
        <w:contextualSpacing/>
        <w:rPr>
          <w:rFonts w:eastAsia="MS Gothic" w:cs="Arial"/>
          <w:kern w:val="0"/>
          <w:sz w:val="20"/>
        </w:rPr>
      </w:pPr>
      <w:r w:rsidRPr="00EE5768">
        <w:rPr>
          <w:rFonts w:eastAsia="MS Gothic" w:cs="Arial"/>
          <w:b/>
          <w:bCs/>
          <w:kern w:val="0"/>
          <w:sz w:val="20"/>
        </w:rPr>
        <w:t xml:space="preserve">Bước 2 </w:t>
      </w:r>
      <w:r w:rsidRPr="00EE5768">
        <w:rPr>
          <w:rFonts w:eastAsia="MS Gothic" w:cs="Arial"/>
          <w:kern w:val="0"/>
          <w:sz w:val="20"/>
        </w:rPr>
        <w:t>: Thay đổi một số chuỗi trong ETVPF_testbench_sample.py để thay FastIss thành CAI.</w:t>
      </w:r>
    </w:p>
    <w:p w14:paraId="143D01AF" w14:textId="77777777" w:rsidR="005173C9" w:rsidRPr="00EE5768" w:rsidRDefault="005173C9" w:rsidP="00EE5768">
      <w:pPr>
        <w:numPr>
          <w:ilvl w:val="0"/>
          <w:numId w:val="74"/>
        </w:numPr>
        <w:spacing w:line="360" w:lineRule="auto"/>
        <w:ind w:left="1843"/>
        <w:contextualSpacing/>
        <w:jc w:val="left"/>
        <w:rPr>
          <w:rFonts w:eastAsia="MS Gothic" w:cs="Arial"/>
          <w:kern w:val="0"/>
          <w:sz w:val="20"/>
        </w:rPr>
      </w:pPr>
      <w:r w:rsidRPr="00EE5768">
        <w:rPr>
          <w:rFonts w:eastAsia="MS Gothic" w:cs="Arial"/>
          <w:kern w:val="0"/>
          <w:sz w:val="20"/>
        </w:rPr>
        <w:t>vlab.read_register("RH850.CPUSS.PE1_FastIss.r31") đổi thành vlab.read_register("RH850.CPUSS.PE1_CAIss.r31")</w:t>
      </w:r>
    </w:p>
    <w:p w14:paraId="0376542B" w14:textId="77777777" w:rsidR="005173C9" w:rsidRPr="00EE5768" w:rsidRDefault="005173C9" w:rsidP="00EE5768">
      <w:pPr>
        <w:numPr>
          <w:ilvl w:val="0"/>
          <w:numId w:val="74"/>
        </w:numPr>
        <w:spacing w:line="360" w:lineRule="auto"/>
        <w:ind w:left="1843"/>
        <w:contextualSpacing/>
        <w:jc w:val="left"/>
        <w:rPr>
          <w:rFonts w:eastAsia="MS Gothic" w:cs="Arial"/>
          <w:kern w:val="0"/>
          <w:sz w:val="20"/>
        </w:rPr>
      </w:pPr>
      <w:r w:rsidRPr="00EE5768">
        <w:rPr>
          <w:rFonts w:eastAsia="MS Gothic" w:cs="Arial"/>
          <w:kern w:val="0"/>
          <w:sz w:val="20"/>
        </w:rPr>
        <w:t>vlab.load('rh850.f1km', ['--device-type=S1', '-t', './sim.py']) to vlab.load('rh850.f1km', ['- -device-type=S1', '-t', './sim.py', '-iss=ca'])</w:t>
      </w:r>
    </w:p>
    <w:p w14:paraId="130BD1D2" w14:textId="77777777" w:rsidR="003565B7" w:rsidRPr="00EE5768" w:rsidRDefault="003565B7" w:rsidP="00EE5768">
      <w:pPr>
        <w:spacing w:line="360" w:lineRule="auto"/>
        <w:ind w:left="720"/>
        <w:contextualSpacing/>
        <w:rPr>
          <w:rFonts w:eastAsia="MS Gothic" w:cs="Arial"/>
          <w:b/>
          <w:bCs/>
          <w:kern w:val="0"/>
          <w:sz w:val="20"/>
        </w:rPr>
      </w:pPr>
    </w:p>
    <w:p w14:paraId="6D87B4EF" w14:textId="37109AB5" w:rsidR="005173C9" w:rsidRPr="00EE5768" w:rsidRDefault="005173C9" w:rsidP="00EE5768">
      <w:pPr>
        <w:spacing w:line="360" w:lineRule="auto"/>
        <w:ind w:left="720"/>
        <w:contextualSpacing/>
        <w:rPr>
          <w:rFonts w:eastAsia="MS Gothic" w:cs="Arial"/>
          <w:kern w:val="0"/>
          <w:sz w:val="20"/>
        </w:rPr>
      </w:pPr>
      <w:r w:rsidRPr="00EE5768">
        <w:rPr>
          <w:rFonts w:eastAsia="MS Gothic" w:cs="Arial"/>
          <w:b/>
          <w:bCs/>
          <w:kern w:val="0"/>
          <w:sz w:val="20"/>
        </w:rPr>
        <w:t xml:space="preserve">Bước 3 </w:t>
      </w:r>
      <w:r w:rsidRPr="00EE5768">
        <w:rPr>
          <w:rFonts w:eastAsia="MS Gothic" w:cs="Arial"/>
          <w:kern w:val="0"/>
          <w:sz w:val="20"/>
        </w:rPr>
        <w:t>: Khởi động lại thủ công mô hình Simulink hiện tại</w:t>
      </w:r>
    </w:p>
    <w:p w14:paraId="2D3F60B4" w14:textId="77777777" w:rsidR="003565B7" w:rsidRPr="00EE5768" w:rsidRDefault="003565B7" w:rsidP="00EE5768">
      <w:pPr>
        <w:spacing w:line="360" w:lineRule="auto"/>
        <w:ind w:left="720"/>
        <w:contextualSpacing/>
        <w:rPr>
          <w:rFonts w:eastAsia="MS Gothic" w:cs="Arial"/>
          <w:b/>
          <w:bCs/>
          <w:kern w:val="0"/>
          <w:sz w:val="20"/>
        </w:rPr>
      </w:pPr>
    </w:p>
    <w:p w14:paraId="30253BEF" w14:textId="5439174A" w:rsidR="00152833" w:rsidRPr="00EE5768" w:rsidRDefault="005173C9" w:rsidP="00EE5768">
      <w:pPr>
        <w:spacing w:line="360" w:lineRule="auto"/>
        <w:ind w:left="720"/>
        <w:contextualSpacing/>
        <w:rPr>
          <w:rFonts w:eastAsia="MS Gothic" w:cs="Arial"/>
          <w:kern w:val="0"/>
          <w:sz w:val="20"/>
        </w:rPr>
      </w:pPr>
      <w:r w:rsidRPr="00EE5768">
        <w:rPr>
          <w:rFonts w:eastAsia="MS Gothic" w:cs="Arial"/>
          <w:b/>
          <w:bCs/>
          <w:kern w:val="0"/>
          <w:sz w:val="20"/>
        </w:rPr>
        <w:t xml:space="preserve">Bước 4 </w:t>
      </w:r>
      <w:r w:rsidRPr="00EE5768">
        <w:rPr>
          <w:rFonts w:eastAsia="MS Gothic" w:cs="Arial"/>
          <w:kern w:val="0"/>
          <w:sz w:val="20"/>
        </w:rPr>
        <w:t>: Chạy lại ETVPF_testbench_sample.py theo cách thủ công.</w:t>
      </w:r>
    </w:p>
    <w:p w14:paraId="06CA965E" w14:textId="77777777" w:rsidR="003565B7" w:rsidRPr="00EE5768" w:rsidRDefault="003565B7" w:rsidP="00EE5768">
      <w:pPr>
        <w:spacing w:line="360" w:lineRule="auto"/>
        <w:ind w:left="720"/>
        <w:contextualSpacing/>
        <w:rPr>
          <w:ins w:id="705" w:author="Hiroyasu Nishiumi" w:date="2022-04-28T15:57:00Z"/>
          <w:rFonts w:eastAsia="MS Gothic" w:cs="Arial"/>
          <w:kern w:val="0"/>
          <w:sz w:val="20"/>
        </w:rPr>
      </w:pPr>
    </w:p>
    <w:p w14:paraId="2C69A07B" w14:textId="20C1C31C" w:rsidR="00F12428" w:rsidRPr="00EE5768" w:rsidRDefault="00F12428" w:rsidP="00EE5768">
      <w:pPr>
        <w:numPr>
          <w:ilvl w:val="0"/>
          <w:numId w:val="54"/>
        </w:numPr>
        <w:spacing w:line="360" w:lineRule="auto"/>
        <w:contextualSpacing/>
        <w:rPr>
          <w:rFonts w:eastAsia="MS Gothic" w:cs="Arial"/>
          <w:kern w:val="0"/>
          <w:sz w:val="20"/>
        </w:rPr>
      </w:pPr>
      <w:r w:rsidRPr="00EE5768">
        <w:rPr>
          <w:rFonts w:eastAsia="MS Gothic" w:cs="Arial"/>
          <w:kern w:val="0"/>
          <w:sz w:val="20"/>
        </w:rPr>
        <w:t xml:space="preserve">Đường dẫn cài đặt của gói ET-VPF, CS+, Cygwin, Smart Configurator và VLAB không chứa một số ký tự đặc biệt (tham khảo </w:t>
      </w:r>
      <w:r w:rsidRPr="00EE5768">
        <w:rPr>
          <w:rFonts w:eastAsia="MS Gothic" w:cs="Arial"/>
          <w:kern w:val="0"/>
          <w:sz w:val="20"/>
        </w:rPr>
        <w:fldChar w:fldCharType="begin"/>
      </w:r>
      <w:r w:rsidRPr="00EE5768">
        <w:rPr>
          <w:rFonts w:eastAsia="MS Gothic" w:cs="Arial"/>
          <w:kern w:val="0"/>
          <w:sz w:val="20"/>
        </w:rPr>
        <w:instrText xml:space="preserve"> REF _Ref120516972 \h </w:instrText>
      </w:r>
      <w:r w:rsidRPr="00EE5768">
        <w:rPr>
          <w:rFonts w:eastAsia="MS Gothic" w:cs="Arial"/>
          <w:kern w:val="0"/>
          <w:sz w:val="20"/>
        </w:rPr>
      </w:r>
      <w:r w:rsidR="00EE5768" w:rsidRPr="00EE5768">
        <w:rPr>
          <w:rFonts w:eastAsia="MS Gothic" w:cs="Arial"/>
          <w:kern w:val="0"/>
          <w:sz w:val="20"/>
        </w:rPr>
        <w:instrText xml:space="preserve"> \* MERGEFORMAT </w:instrText>
      </w:r>
      <w:r w:rsidRPr="00EE5768">
        <w:rPr>
          <w:rFonts w:eastAsia="MS Gothic" w:cs="Arial"/>
          <w:kern w:val="0"/>
          <w:sz w:val="20"/>
        </w:rPr>
        <w:fldChar w:fldCharType="separate"/>
      </w:r>
      <w:r w:rsidR="00C36135" w:rsidRPr="00EE5768">
        <w:rPr>
          <w:rFonts w:cs="Arial"/>
          <w:b/>
          <w:i/>
          <w:iCs/>
          <w:sz w:val="20"/>
        </w:rPr>
        <w:t xml:space="preserve">Bảng </w:t>
      </w:r>
      <w:r w:rsidR="00C36135" w:rsidRPr="00EE5768">
        <w:rPr>
          <w:rFonts w:cs="Arial"/>
          <w:b/>
          <w:bCs/>
          <w:i/>
          <w:iCs/>
          <w:noProof/>
          <w:sz w:val="20"/>
        </w:rPr>
        <w:t xml:space="preserve">3 </w:t>
      </w:r>
      <w:r w:rsidR="00C36135" w:rsidRPr="00EE5768">
        <w:rPr>
          <w:rFonts w:cs="Arial"/>
          <w:b/>
          <w:i/>
          <w:iCs/>
          <w:sz w:val="20"/>
        </w:rPr>
        <w:noBreakHyphen/>
      </w:r>
      <w:r w:rsidR="00C36135" w:rsidRPr="00EE5768">
        <w:rPr>
          <w:rFonts w:cs="Arial"/>
          <w:b/>
          <w:bCs/>
          <w:i/>
          <w:iCs/>
          <w:noProof/>
          <w:sz w:val="20"/>
        </w:rPr>
        <w:t xml:space="preserve">7 </w:t>
      </w:r>
      <w:r w:rsidR="00C36135" w:rsidRPr="00EE5768">
        <w:rPr>
          <w:rFonts w:cs="Arial"/>
          <w:b/>
          <w:i/>
          <w:iCs/>
          <w:sz w:val="20"/>
        </w:rPr>
        <w:t xml:space="preserve">Các ký tự đặc biệt được hỗ trợ </w:t>
      </w:r>
      <w:r w:rsidRPr="00EE5768">
        <w:rPr>
          <w:rFonts w:eastAsia="MS Gothic" w:cs="Arial"/>
          <w:kern w:val="0"/>
          <w:sz w:val="20"/>
        </w:rPr>
        <w:fldChar w:fldCharType="end"/>
      </w:r>
      <w:r w:rsidRPr="00EE5768">
        <w:rPr>
          <w:rFonts w:eastAsia="MS Gothic" w:cs="Arial"/>
          <w:kern w:val="0"/>
          <w:sz w:val="20"/>
        </w:rPr>
        <w:t>để biết thêm chi tiết).</w:t>
      </w:r>
      <w:bookmarkStart w:id="706" w:name="V10000_REL_Comment_008"/>
      <w:bookmarkEnd w:id="706"/>
    </w:p>
    <w:p w14:paraId="2B5C7642" w14:textId="77777777" w:rsidR="003565B7" w:rsidRPr="004270A8" w:rsidRDefault="003565B7" w:rsidP="00EE5768">
      <w:pPr>
        <w:widowControl/>
        <w:spacing w:line="360" w:lineRule="auto"/>
        <w:jc w:val="left"/>
        <w:rPr>
          <w:rFonts w:eastAsiaTheme="majorEastAsia" w:cs="Arial"/>
          <w:b/>
          <w:bCs/>
          <w:kern w:val="0"/>
          <w:sz w:val="24"/>
          <w:szCs w:val="24"/>
        </w:rPr>
      </w:pPr>
      <w:r w:rsidRPr="004270A8">
        <w:rPr>
          <w:rFonts w:cs="Arial"/>
        </w:rPr>
        <w:br w:type="page"/>
      </w:r>
    </w:p>
    <w:p w14:paraId="04EA087F" w14:textId="231302BB" w:rsidR="00EF3631" w:rsidRPr="004270A8" w:rsidRDefault="00EF3631" w:rsidP="00A92D49">
      <w:pPr>
        <w:pStyle w:val="Heading2"/>
        <w:rPr>
          <w:ins w:id="707" w:author="Hiroyasu Nishiumi" w:date="2022-04-28T15:08:00Z"/>
        </w:rPr>
      </w:pPr>
      <w:bookmarkStart w:id="708" w:name="_Toc122608756"/>
      <w:ins w:id="709" w:author="Hiroyasu Nishiumi" w:date="2022-04-28T15:11:00Z">
        <w:r w:rsidRPr="004270A8">
          <w:lastRenderedPageBreak/>
          <w:t xml:space="preserve">4.2 </w:t>
        </w:r>
      </w:ins>
      <w:ins w:id="710" w:author="Hiroyasu Nishiumi" w:date="2022-04-28T15:08:00Z">
        <w:r w:rsidRPr="004270A8">
          <w:t>Simulink Models</w:t>
        </w:r>
        <w:bookmarkEnd w:id="677"/>
        <w:bookmarkEnd w:id="708"/>
      </w:ins>
    </w:p>
    <w:p w14:paraId="2154B081" w14:textId="1DD6EFCB" w:rsidR="00EF3631" w:rsidRPr="004270A8" w:rsidRDefault="00EF3631" w:rsidP="00EF3631">
      <w:pPr>
        <w:rPr>
          <w:rFonts w:cs="Arial"/>
        </w:rPr>
      </w:pPr>
    </w:p>
    <w:p w14:paraId="490404F6" w14:textId="0CB8A3EC" w:rsidR="00EF3631" w:rsidRPr="004270A8" w:rsidRDefault="00EF3631" w:rsidP="00EF3631">
      <w:pPr>
        <w:pStyle w:val="Heading3"/>
        <w:ind w:leftChars="0" w:left="0"/>
        <w:rPr>
          <w:ins w:id="711" w:author="Hiroyasu Nishiumi" w:date="2022-04-28T15:08:00Z"/>
          <w:rFonts w:ascii="Arial" w:hAnsi="Arial"/>
          <w:b/>
          <w:bCs/>
          <w:sz w:val="24"/>
        </w:rPr>
      </w:pPr>
      <w:bookmarkStart w:id="712" w:name="_Toc122608757"/>
      <w:ins w:id="713" w:author="Hiroyasu Nishiumi" w:date="2022-04-28T15:10:00Z">
        <w:r w:rsidRPr="004270A8">
          <w:rPr>
            <w:rFonts w:ascii="Arial" w:hAnsi="Arial"/>
            <w:b/>
            <w:bCs/>
            <w:sz w:val="24"/>
          </w:rPr>
          <w:t>4.2.1</w:t>
        </w:r>
      </w:ins>
      <w:ins w:id="714" w:author="Hiroyasu Nishiumi" w:date="2022-04-28T15:08:00Z">
        <w:r w:rsidRPr="004270A8">
          <w:rPr>
            <w:rFonts w:ascii="Arial" w:hAnsi="Arial"/>
            <w:b/>
            <w:bCs/>
            <w:sz w:val="24"/>
          </w:rPr>
          <w:t xml:space="preserve"> Available Strings for Paths and Block Names</w:t>
        </w:r>
        <w:bookmarkEnd w:id="712"/>
      </w:ins>
    </w:p>
    <w:p w14:paraId="22A78634" w14:textId="77777777" w:rsidR="00EF3631" w:rsidRPr="00EE5768" w:rsidRDefault="00EF3631" w:rsidP="00EE5768">
      <w:pPr>
        <w:spacing w:line="360" w:lineRule="auto"/>
        <w:rPr>
          <w:ins w:id="715" w:author="Hiroyasu Nishiumi" w:date="2022-04-28T15:08:00Z"/>
          <w:rFonts w:cs="Arial"/>
          <w:sz w:val="20"/>
          <w:szCs w:val="18"/>
        </w:rPr>
      </w:pPr>
      <w:ins w:id="716" w:author="Hiroyasu Nishiumi" w:date="2022-04-28T15:08:00Z">
        <w:r w:rsidRPr="00EE5768">
          <w:rPr>
            <w:rFonts w:cs="Arial"/>
            <w:sz w:val="20"/>
            <w:szCs w:val="18"/>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5ED5A8D9" w14:textId="246110E2" w:rsidR="00EF3631" w:rsidRPr="004270A8" w:rsidRDefault="00EF3631" w:rsidP="00EE5768">
      <w:pPr>
        <w:pStyle w:val="Heading3"/>
        <w:ind w:leftChars="0" w:left="0"/>
        <w:rPr>
          <w:ins w:id="717" w:author="Hiroyasu Nishiumi" w:date="2022-04-28T15:08:00Z"/>
          <w:rFonts w:ascii="Arial" w:hAnsi="Arial"/>
          <w:b/>
          <w:bCs/>
          <w:sz w:val="24"/>
        </w:rPr>
      </w:pPr>
      <w:bookmarkStart w:id="718" w:name="_Toc122608758"/>
      <w:ins w:id="719" w:author="Hiroyasu Nishiumi" w:date="2022-04-28T15:11:00Z">
        <w:r w:rsidRPr="004270A8">
          <w:rPr>
            <w:rFonts w:ascii="Arial" w:hAnsi="Arial"/>
            <w:b/>
            <w:bCs/>
            <w:sz w:val="24"/>
          </w:rPr>
          <w:t>4.2.2</w:t>
        </w:r>
      </w:ins>
      <w:ins w:id="720" w:author="Hiroyasu Nishiumi" w:date="2022-04-28T15:08:00Z">
        <w:r w:rsidRPr="004270A8">
          <w:rPr>
            <w:rFonts w:ascii="Arial" w:hAnsi="Arial"/>
            <w:b/>
            <w:bCs/>
            <w:sz w:val="24"/>
          </w:rPr>
          <w:t xml:space="preserve"> Models Handling Complex Number Data</w:t>
        </w:r>
        <w:bookmarkEnd w:id="718"/>
      </w:ins>
    </w:p>
    <w:p w14:paraId="45BB66D2" w14:textId="77777777" w:rsidR="00EF3631" w:rsidRPr="004270A8" w:rsidRDefault="00EF3631" w:rsidP="00EE5768">
      <w:pPr>
        <w:ind w:left="360"/>
        <w:rPr>
          <w:ins w:id="721" w:author="Hiroyasu Nishiumi" w:date="2022-04-28T15:08:00Z"/>
          <w:rFonts w:cs="Arial"/>
        </w:rPr>
      </w:pPr>
    </w:p>
    <w:p w14:paraId="416465E6" w14:textId="7301E1DC" w:rsidR="00EF3631" w:rsidRPr="00EE5768" w:rsidRDefault="00EF3631" w:rsidP="00EE5768">
      <w:pPr>
        <w:spacing w:line="360" w:lineRule="auto"/>
        <w:rPr>
          <w:rFonts w:cs="Arial"/>
          <w:sz w:val="20"/>
          <w:szCs w:val="18"/>
        </w:rPr>
      </w:pPr>
      <w:ins w:id="722" w:author="Hiroyasu Nishiumi" w:date="2022-04-28T15:08:00Z">
        <w:r w:rsidRPr="00EE5768">
          <w:rPr>
            <w:rFonts w:cs="Arial"/>
            <w:sz w:val="20"/>
            <w:szCs w:val="18"/>
          </w:rPr>
          <w:t>Code generation from the MATLAB/Simulink models (subsystems) handling the complex number data is not supported.</w:t>
        </w:r>
      </w:ins>
    </w:p>
    <w:p w14:paraId="51693D5D" w14:textId="3E2FC724" w:rsidR="00EF3631" w:rsidRPr="004270A8" w:rsidRDefault="00EF3631" w:rsidP="00EE5768">
      <w:pPr>
        <w:pStyle w:val="Heading2"/>
        <w:jc w:val="both"/>
      </w:pPr>
      <w:bookmarkStart w:id="723" w:name="_Toc531712076"/>
      <w:bookmarkStart w:id="724" w:name="_Toc122608759"/>
      <w:ins w:id="725" w:author="Hiroyasu Nishiumi" w:date="2022-04-28T15:11:00Z">
        <w:r w:rsidRPr="004270A8">
          <w:t>4.3</w:t>
        </w:r>
      </w:ins>
      <w:ins w:id="726" w:author="Hiroyasu Nishiumi" w:date="2022-04-28T15:08:00Z">
        <w:r w:rsidRPr="004270A8">
          <w:t xml:space="preserve"> Construction and Simulation</w:t>
        </w:r>
      </w:ins>
      <w:bookmarkEnd w:id="723"/>
      <w:bookmarkEnd w:id="724"/>
    </w:p>
    <w:p w14:paraId="49F786D8" w14:textId="77777777" w:rsidR="003565B7" w:rsidRPr="004270A8" w:rsidRDefault="003565B7" w:rsidP="0051571A">
      <w:pPr>
        <w:spacing w:line="360" w:lineRule="auto"/>
        <w:rPr>
          <w:ins w:id="727" w:author="Hiroyasu Nishiumi" w:date="2022-04-28T15:08:00Z"/>
          <w:rFonts w:cs="Arial"/>
        </w:rPr>
      </w:pPr>
    </w:p>
    <w:p w14:paraId="10F4D80E" w14:textId="51303D62" w:rsidR="00EF3631" w:rsidRPr="004270A8" w:rsidRDefault="00EF3631" w:rsidP="0051571A">
      <w:pPr>
        <w:pStyle w:val="Heading3"/>
        <w:ind w:leftChars="0" w:left="0"/>
        <w:rPr>
          <w:ins w:id="728" w:author="Hiroyasu Nishiumi" w:date="2022-04-28T15:08:00Z"/>
          <w:rFonts w:ascii="Arial" w:hAnsi="Arial"/>
          <w:b/>
          <w:bCs/>
          <w:sz w:val="24"/>
        </w:rPr>
      </w:pPr>
      <w:bookmarkStart w:id="729" w:name="_Toc122608760"/>
      <w:ins w:id="730" w:author="Hiroyasu Nishiumi" w:date="2022-04-28T15:12:00Z">
        <w:r w:rsidRPr="004270A8">
          <w:rPr>
            <w:rFonts w:ascii="Arial" w:hAnsi="Arial"/>
            <w:b/>
            <w:bCs/>
            <w:sz w:val="24"/>
          </w:rPr>
          <w:t>4.3.1</w:t>
        </w:r>
      </w:ins>
      <w:ins w:id="731" w:author="Hiroyasu Nishiumi" w:date="2022-04-28T15:08:00Z">
        <w:r w:rsidRPr="004270A8">
          <w:rPr>
            <w:rFonts w:ascii="Arial" w:hAnsi="Arial"/>
            <w:b/>
            <w:bCs/>
            <w:sz w:val="24"/>
          </w:rPr>
          <w:t xml:space="preserve"> Length of Path to Code Generation Folder</w:t>
        </w:r>
        <w:bookmarkEnd w:id="729"/>
      </w:ins>
    </w:p>
    <w:p w14:paraId="1C114F5B" w14:textId="77777777" w:rsidR="00EF3631" w:rsidRPr="004270A8" w:rsidRDefault="00EF3631" w:rsidP="0051571A">
      <w:pPr>
        <w:spacing w:line="360" w:lineRule="auto"/>
        <w:ind w:left="360"/>
        <w:rPr>
          <w:ins w:id="732" w:author="Hiroyasu Nishiumi" w:date="2022-04-28T15:08:00Z"/>
          <w:rFonts w:cs="Arial"/>
        </w:rPr>
      </w:pPr>
    </w:p>
    <w:p w14:paraId="5F1E075C" w14:textId="77777777" w:rsidR="00EF3631" w:rsidRPr="00EE5768" w:rsidRDefault="00EF3631" w:rsidP="0051571A">
      <w:pPr>
        <w:spacing w:line="360" w:lineRule="auto"/>
        <w:rPr>
          <w:ins w:id="733" w:author="Hiroyasu Nishiumi" w:date="2022-04-28T15:08:00Z"/>
          <w:rFonts w:cs="Arial"/>
          <w:sz w:val="20"/>
          <w:szCs w:val="18"/>
        </w:rPr>
      </w:pPr>
      <w:ins w:id="734" w:author="Hiroyasu Nishiumi" w:date="2022-04-28T15:08:00Z">
        <w:r w:rsidRPr="00EE5768">
          <w:rPr>
            <w:rFonts w:cs="Arial"/>
            <w:sz w:val="20"/>
            <w:szCs w:val="18"/>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EE5768" w:rsidRDefault="00EF3631" w:rsidP="0051571A">
      <w:pPr>
        <w:spacing w:line="360" w:lineRule="auto"/>
        <w:rPr>
          <w:ins w:id="735" w:author="Hiroyasu Nishiumi" w:date="2022-04-28T15:08:00Z"/>
          <w:rFonts w:cs="Arial"/>
          <w:sz w:val="20"/>
          <w:szCs w:val="18"/>
        </w:rPr>
      </w:pPr>
    </w:p>
    <w:p w14:paraId="7DB12F9C" w14:textId="77777777" w:rsidR="00EF3631" w:rsidRPr="00EE5768" w:rsidRDefault="00EF3631" w:rsidP="0051571A">
      <w:pPr>
        <w:spacing w:line="360" w:lineRule="auto"/>
        <w:rPr>
          <w:ins w:id="736" w:author="Hiroyasu Nishiumi" w:date="2022-04-28T15:08:00Z"/>
          <w:rFonts w:cs="Arial"/>
          <w:sz w:val="20"/>
          <w:szCs w:val="18"/>
        </w:rPr>
      </w:pPr>
      <w:ins w:id="737" w:author="Hiroyasu Nishiumi" w:date="2022-04-28T15:08:00Z">
        <w:r w:rsidRPr="00EE5768">
          <w:rPr>
            <w:rFonts w:cs="Arial"/>
            <w:sz w:val="20"/>
            <w:szCs w:val="18"/>
          </w:rPr>
          <w:t>Error: Build failed because the build file name(s) exceed the Windows limit of 260 characters. Build from a working directory with a shorter path, to allow build files to be created with shorter filenames. “&lt;invalid file name&gt;”</w:t>
        </w:r>
      </w:ins>
    </w:p>
    <w:p w14:paraId="6B17D0EB" w14:textId="533005A9" w:rsidR="00EF3631" w:rsidRPr="004270A8" w:rsidRDefault="00EF3631" w:rsidP="0051571A">
      <w:pPr>
        <w:pStyle w:val="Heading3"/>
        <w:ind w:leftChars="0" w:left="0"/>
        <w:rPr>
          <w:ins w:id="738" w:author="Hiroyasu Nishiumi" w:date="2022-04-28T15:08:00Z"/>
          <w:rFonts w:ascii="Arial" w:hAnsi="Arial"/>
          <w:b/>
          <w:bCs/>
          <w:sz w:val="24"/>
        </w:rPr>
      </w:pPr>
      <w:bookmarkStart w:id="739" w:name="_Toc122608761"/>
      <w:ins w:id="740" w:author="Hiroyasu Nishiumi" w:date="2022-04-28T15:12:00Z">
        <w:r w:rsidRPr="004270A8">
          <w:rPr>
            <w:rFonts w:ascii="Arial" w:hAnsi="Arial"/>
            <w:b/>
            <w:bCs/>
            <w:sz w:val="24"/>
          </w:rPr>
          <w:t>4.3.2</w:t>
        </w:r>
      </w:ins>
      <w:ins w:id="741" w:author="Hiroyasu Nishiumi" w:date="2022-04-28T15:08:00Z">
        <w:r w:rsidRPr="004270A8">
          <w:rPr>
            <w:rFonts w:ascii="Arial" w:hAnsi="Arial"/>
            <w:b/>
            <w:bCs/>
            <w:sz w:val="24"/>
          </w:rPr>
          <w:t xml:space="preserve"> Notes on Power Management</w:t>
        </w:r>
        <w:bookmarkEnd w:id="739"/>
      </w:ins>
    </w:p>
    <w:p w14:paraId="0BB6B06D" w14:textId="77777777" w:rsidR="00EF3631" w:rsidRPr="004270A8" w:rsidRDefault="00EF3631" w:rsidP="0051571A">
      <w:pPr>
        <w:spacing w:line="360" w:lineRule="auto"/>
        <w:ind w:left="360"/>
        <w:rPr>
          <w:ins w:id="742" w:author="Hiroyasu Nishiumi" w:date="2022-04-28T15:08:00Z"/>
          <w:rFonts w:cs="Arial"/>
        </w:rPr>
      </w:pPr>
    </w:p>
    <w:p w14:paraId="7A9AEC2F" w14:textId="77777777" w:rsidR="00EF3631" w:rsidRPr="004270A8" w:rsidRDefault="00EF3631" w:rsidP="0051571A">
      <w:pPr>
        <w:spacing w:line="360" w:lineRule="auto"/>
        <w:rPr>
          <w:ins w:id="743" w:author="Hiroyasu Nishiumi" w:date="2022-04-28T15:08:00Z"/>
          <w:rFonts w:cs="Arial"/>
        </w:rPr>
      </w:pPr>
      <w:ins w:id="744" w:author="Hiroyasu Nishiumi" w:date="2022-04-28T15:08:00Z">
        <w:r w:rsidRPr="004270A8">
          <w:rPr>
            <w:rFonts w:cs="Arial"/>
          </w:rPr>
          <w:t>If the PC goes to sleep or hibernate mode while working on ET-VPF, an error may occur during the operation after rebooting.</w:t>
        </w:r>
      </w:ins>
    </w:p>
    <w:p w14:paraId="2463B5D2" w14:textId="3BA5BE92" w:rsidR="00EF3631" w:rsidRPr="004270A8" w:rsidRDefault="00EF3631" w:rsidP="0051571A">
      <w:pPr>
        <w:spacing w:line="360" w:lineRule="auto"/>
        <w:ind w:left="360"/>
        <w:rPr>
          <w:rFonts w:cs="Arial"/>
        </w:rPr>
      </w:pPr>
    </w:p>
    <w:p w14:paraId="2042FEC0" w14:textId="7E2074FD" w:rsidR="00EF3631" w:rsidRPr="004270A8" w:rsidRDefault="00EF3631" w:rsidP="0051571A">
      <w:pPr>
        <w:pStyle w:val="Heading3"/>
        <w:ind w:leftChars="0" w:left="0"/>
        <w:rPr>
          <w:ins w:id="745" w:author="Hiroyasu Nishiumi" w:date="2022-04-28T15:08:00Z"/>
          <w:rFonts w:ascii="Arial" w:hAnsi="Arial"/>
          <w:b/>
          <w:bCs/>
          <w:sz w:val="24"/>
        </w:rPr>
      </w:pPr>
      <w:bookmarkStart w:id="746" w:name="_Toc122608762"/>
      <w:ins w:id="747" w:author="Hiroyasu Nishiumi" w:date="2022-04-28T15:12:00Z">
        <w:r w:rsidRPr="004270A8">
          <w:rPr>
            <w:rFonts w:ascii="Arial" w:hAnsi="Arial"/>
            <w:b/>
            <w:bCs/>
            <w:sz w:val="24"/>
          </w:rPr>
          <w:t>4.3.3</w:t>
        </w:r>
      </w:ins>
      <w:ins w:id="748" w:author="Hiroyasu Nishiumi" w:date="2022-04-28T15:08:00Z">
        <w:r w:rsidRPr="004270A8">
          <w:rPr>
            <w:rFonts w:ascii="Arial" w:hAnsi="Arial"/>
            <w:b/>
            <w:bCs/>
            <w:sz w:val="24"/>
          </w:rPr>
          <w:t xml:space="preserve"> </w:t>
        </w:r>
      </w:ins>
      <w:ins w:id="749" w:author="Hiroyasu Nishiumi" w:date="2022-04-28T15:56:00Z">
        <w:r w:rsidR="00777FF6" w:rsidRPr="004270A8">
          <w:rPr>
            <w:rFonts w:ascii="Arial" w:hAnsi="Arial"/>
            <w:b/>
            <w:bCs/>
            <w:sz w:val="24"/>
          </w:rPr>
          <w:t>L</w:t>
        </w:r>
      </w:ins>
      <w:ins w:id="750" w:author="Hiroyasu Nishiumi" w:date="2022-04-28T15:08:00Z">
        <w:r w:rsidRPr="004270A8">
          <w:rPr>
            <w:rFonts w:ascii="Arial" w:hAnsi="Arial"/>
            <w:b/>
            <w:bCs/>
            <w:sz w:val="24"/>
          </w:rPr>
          <w:t xml:space="preserve">ength of </w:t>
        </w:r>
      </w:ins>
      <w:ins w:id="751" w:author="Hiroyasu Nishiumi" w:date="2022-04-28T15:56:00Z">
        <w:r w:rsidR="00777FF6" w:rsidRPr="004270A8">
          <w:rPr>
            <w:rFonts w:ascii="Arial" w:hAnsi="Arial"/>
            <w:b/>
            <w:bCs/>
            <w:sz w:val="24"/>
          </w:rPr>
          <w:t>S</w:t>
        </w:r>
      </w:ins>
      <w:ins w:id="752" w:author="Hiroyasu Nishiumi" w:date="2022-04-28T15:08:00Z">
        <w:r w:rsidRPr="004270A8">
          <w:rPr>
            <w:rFonts w:ascii="Arial" w:hAnsi="Arial"/>
            <w:b/>
            <w:bCs/>
            <w:sz w:val="24"/>
          </w:rPr>
          <w:t xml:space="preserve">cript </w:t>
        </w:r>
      </w:ins>
      <w:ins w:id="753" w:author="Hiroyasu Nishiumi" w:date="2022-04-28T15:56:00Z">
        <w:r w:rsidR="00777FF6" w:rsidRPr="004270A8">
          <w:rPr>
            <w:rFonts w:ascii="Arial" w:hAnsi="Arial"/>
            <w:b/>
            <w:bCs/>
            <w:sz w:val="24"/>
          </w:rPr>
          <w:t>F</w:t>
        </w:r>
      </w:ins>
      <w:ins w:id="754" w:author="Hiroyasu Nishiumi" w:date="2022-04-28T15:08:00Z">
        <w:r w:rsidRPr="004270A8">
          <w:rPr>
            <w:rFonts w:ascii="Arial" w:hAnsi="Arial"/>
            <w:b/>
            <w:bCs/>
            <w:sz w:val="24"/>
          </w:rPr>
          <w:t xml:space="preserve">ile </w:t>
        </w:r>
      </w:ins>
      <w:ins w:id="755" w:author="Hiroyasu Nishiumi" w:date="2022-04-28T15:56:00Z">
        <w:r w:rsidR="00777FF6" w:rsidRPr="004270A8">
          <w:rPr>
            <w:rFonts w:ascii="Arial" w:hAnsi="Arial"/>
            <w:b/>
            <w:bCs/>
            <w:sz w:val="24"/>
          </w:rPr>
          <w:t>Na</w:t>
        </w:r>
      </w:ins>
      <w:ins w:id="756" w:author="Hiroyasu Nishiumi" w:date="2022-04-28T15:08:00Z">
        <w:r w:rsidRPr="004270A8">
          <w:rPr>
            <w:rFonts w:ascii="Arial" w:hAnsi="Arial"/>
            <w:b/>
            <w:bCs/>
            <w:sz w:val="24"/>
          </w:rPr>
          <w:t>me</w:t>
        </w:r>
        <w:bookmarkEnd w:id="746"/>
      </w:ins>
    </w:p>
    <w:p w14:paraId="4533CDD6" w14:textId="77777777" w:rsidR="00EF3631" w:rsidRPr="004270A8" w:rsidRDefault="00EF3631" w:rsidP="0051571A">
      <w:pPr>
        <w:spacing w:line="360" w:lineRule="auto"/>
        <w:ind w:left="360"/>
        <w:rPr>
          <w:ins w:id="757" w:author="Hiroyasu Nishiumi" w:date="2022-04-28T15:08:00Z"/>
          <w:rFonts w:cs="Arial"/>
        </w:rPr>
      </w:pPr>
    </w:p>
    <w:p w14:paraId="6F6C6C85" w14:textId="77777777" w:rsidR="00EF3631" w:rsidRPr="004270A8" w:rsidRDefault="00EF3631" w:rsidP="0051571A">
      <w:pPr>
        <w:spacing w:line="360" w:lineRule="auto"/>
        <w:rPr>
          <w:ins w:id="758" w:author="Hiroyasu Nishiumi" w:date="2022-04-28T15:08:00Z"/>
          <w:rFonts w:cs="Arial"/>
        </w:rPr>
      </w:pPr>
      <w:ins w:id="759" w:author="Hiroyasu Nishiumi" w:date="2022-04-28T15:08:00Z">
        <w:r w:rsidRPr="004270A8">
          <w:rPr>
            <w:rFonts w:cs="Arial"/>
          </w:rPr>
          <w:t>For the length of script file name, it is limited by MATLAB. If its name is 64 characters or more, MATLAB will not allow executing it and an error will occur.</w:t>
        </w:r>
      </w:ins>
    </w:p>
    <w:p w14:paraId="0E259577" w14:textId="541A8CD3" w:rsidR="00A829CD" w:rsidRPr="004270A8" w:rsidRDefault="00A829CD" w:rsidP="0051571A">
      <w:pPr>
        <w:spacing w:line="360" w:lineRule="auto"/>
        <w:rPr>
          <w:rFonts w:cs="Arial"/>
          <w:b/>
          <w:bCs/>
          <w:sz w:val="24"/>
          <w:szCs w:val="22"/>
        </w:rPr>
      </w:pPr>
    </w:p>
    <w:p w14:paraId="0F62915A" w14:textId="27B9ACEF" w:rsidR="00DC2C9F" w:rsidRPr="004270A8" w:rsidRDefault="00DC2C9F" w:rsidP="0051571A">
      <w:pPr>
        <w:pStyle w:val="31"/>
        <w:ind w:left="723" w:hanging="723"/>
        <w:rPr>
          <w:rFonts w:ascii="Arial" w:hAnsi="Arial"/>
          <w:b/>
          <w:bCs/>
        </w:rPr>
      </w:pPr>
      <w:bookmarkStart w:id="760" w:name="_Toc122608763"/>
      <w:ins w:id="761" w:author="Hiroyasu Nishiumi" w:date="2022-04-26T20:15:00Z">
        <w:r w:rsidRPr="004270A8">
          <w:rPr>
            <w:rFonts w:ascii="Arial" w:hAnsi="Arial"/>
            <w:b/>
            <w:bCs/>
            <w:sz w:val="24"/>
            <w:szCs w:val="32"/>
          </w:rPr>
          <w:t>4.</w:t>
        </w:r>
      </w:ins>
      <w:ins w:id="762" w:author="Hiroyasu Nishiumi" w:date="2022-04-28T15:12:00Z">
        <w:r w:rsidR="00EF3631" w:rsidRPr="004270A8">
          <w:rPr>
            <w:rFonts w:ascii="Arial" w:hAnsi="Arial"/>
            <w:b/>
            <w:bCs/>
            <w:sz w:val="24"/>
            <w:szCs w:val="32"/>
          </w:rPr>
          <w:t>3.4</w:t>
        </w:r>
      </w:ins>
      <w:ins w:id="763" w:author="Hiroyasu Nishiumi" w:date="2022-04-26T20:15:00Z">
        <w:r w:rsidRPr="004270A8">
          <w:rPr>
            <w:rFonts w:ascii="Arial" w:hAnsi="Arial"/>
            <w:b/>
            <w:bCs/>
            <w:sz w:val="24"/>
            <w:szCs w:val="32"/>
          </w:rPr>
          <w:t xml:space="preserve"> </w:t>
        </w:r>
      </w:ins>
      <w:ins w:id="764" w:author="Hiroyasu Nishiumi" w:date="2022-04-26T20:31:00Z">
        <w:r w:rsidR="00DE6FE0" w:rsidRPr="004270A8">
          <w:rPr>
            <w:rFonts w:ascii="Arial" w:hAnsi="Arial"/>
            <w:b/>
            <w:bCs/>
            <w:sz w:val="24"/>
            <w:szCs w:val="32"/>
          </w:rPr>
          <w:t>Install Drive and Work Drive</w:t>
        </w:r>
      </w:ins>
      <w:bookmarkEnd w:id="760"/>
    </w:p>
    <w:p w14:paraId="152FCEDB" w14:textId="25487806" w:rsidR="00DC2C9F" w:rsidRPr="004270A8" w:rsidRDefault="00DC2C9F" w:rsidP="0051571A">
      <w:pPr>
        <w:spacing w:line="360" w:lineRule="auto"/>
        <w:rPr>
          <w:rFonts w:cs="Arial"/>
        </w:rPr>
      </w:pPr>
    </w:p>
    <w:p w14:paraId="042A143B" w14:textId="1719C050" w:rsidR="0051571A" w:rsidRDefault="00DE6FE0" w:rsidP="0051571A">
      <w:pPr>
        <w:spacing w:line="360" w:lineRule="auto"/>
        <w:rPr>
          <w:rFonts w:cs="Arial"/>
          <w:szCs w:val="21"/>
        </w:rPr>
      </w:pPr>
      <w:ins w:id="765" w:author="Hiroyasu Nishiumi" w:date="2022-04-26T20:33:00Z">
        <w:r w:rsidRPr="004270A8">
          <w:rPr>
            <w:rFonts w:cs="Arial"/>
          </w:rPr>
          <w:t xml:space="preserve">Make sure the </w:t>
        </w:r>
      </w:ins>
      <w:ins w:id="766" w:author="Hiroyasu Nishiumi" w:date="2022-04-28T15:56:00Z">
        <w:r w:rsidR="00777FF6" w:rsidRPr="004270A8">
          <w:rPr>
            <w:rFonts w:cs="Arial"/>
          </w:rPr>
          <w:t xml:space="preserve">ET-VPF </w:t>
        </w:r>
      </w:ins>
      <w:ins w:id="767" w:author="Hiroyasu Nishiumi" w:date="2022-04-26T20:33:00Z">
        <w:r w:rsidRPr="004270A8">
          <w:rPr>
            <w:rFonts w:cs="Arial"/>
          </w:rPr>
          <w:t>installation drive and the working drive that stores the model are the same.</w:t>
        </w:r>
      </w:ins>
      <w:ins w:id="768" w:author="Hiroyasu Nishiumi" w:date="2022-04-26T20:37:00Z">
        <w:r w:rsidR="00022CE1" w:rsidRPr="004270A8">
          <w:rPr>
            <w:rFonts w:cs="Arial"/>
            <w:szCs w:val="21"/>
          </w:rPr>
          <w:t xml:space="preserve"> Otherwise, an error </w:t>
        </w:r>
      </w:ins>
      <w:ins w:id="769" w:author="Hiroyasu Nishiumi" w:date="2022-04-28T15:08:00Z">
        <w:r w:rsidR="005F6E8C" w:rsidRPr="004270A8">
          <w:rPr>
            <w:rFonts w:cs="Arial"/>
          </w:rPr>
          <w:t xml:space="preserve">will </w:t>
        </w:r>
      </w:ins>
      <w:ins w:id="770" w:author="Hiroyasu Nishiumi" w:date="2022-04-26T20:37:00Z">
        <w:r w:rsidR="00022CE1" w:rsidRPr="004270A8">
          <w:rPr>
            <w:rFonts w:cs="Arial"/>
            <w:szCs w:val="21"/>
          </w:rPr>
          <w:t>occur.</w:t>
        </w:r>
      </w:ins>
    </w:p>
    <w:p w14:paraId="13B81A8B" w14:textId="77777777" w:rsidR="0051571A" w:rsidRPr="0051571A" w:rsidRDefault="0051571A" w:rsidP="0051571A">
      <w:pPr>
        <w:spacing w:line="360" w:lineRule="auto"/>
        <w:rPr>
          <w:ins w:id="771" w:author="Hiroyasu Nishiumi" w:date="2022-04-26T20:37:00Z"/>
          <w:rFonts w:cs="Arial"/>
          <w:sz w:val="20"/>
        </w:rPr>
      </w:pPr>
    </w:p>
    <w:p w14:paraId="65AB3342" w14:textId="5AAEC9F1" w:rsidR="005F5BAA" w:rsidRPr="004270A8" w:rsidRDefault="005F5BAA" w:rsidP="0051571A">
      <w:pPr>
        <w:spacing w:line="360" w:lineRule="auto"/>
        <w:rPr>
          <w:rFonts w:cs="Arial"/>
          <w:szCs w:val="21"/>
        </w:rPr>
      </w:pPr>
      <w:r w:rsidRPr="004270A8">
        <w:rPr>
          <w:rFonts w:cs="Arial"/>
          <w:szCs w:val="21"/>
        </w:rPr>
        <w:br w:type="page"/>
      </w:r>
    </w:p>
    <w:p w14:paraId="4D98093E" w14:textId="19E021E5" w:rsidR="003404BF" w:rsidRPr="004270A8" w:rsidRDefault="003404BF" w:rsidP="0051571A">
      <w:pPr>
        <w:pStyle w:val="Heading1"/>
        <w:spacing w:line="360" w:lineRule="auto"/>
        <w:rPr>
          <w:rFonts w:cs="Arial"/>
          <w:b/>
          <w:bCs/>
        </w:rPr>
      </w:pPr>
      <w:bookmarkStart w:id="772" w:name="_Ref95124778"/>
      <w:bookmarkStart w:id="773" w:name="_Ref117189305"/>
      <w:bookmarkStart w:id="774" w:name="_Toc122608764"/>
      <w:r w:rsidRPr="004270A8">
        <w:rPr>
          <w:rFonts w:cs="Arial"/>
          <w:b/>
          <w:bCs/>
        </w:rPr>
        <w:t>Thông báo lỗi</w:t>
      </w:r>
      <w:bookmarkEnd w:id="772"/>
      <w:bookmarkEnd w:id="773"/>
      <w:bookmarkEnd w:id="774"/>
    </w:p>
    <w:p w14:paraId="7BE0480F" w14:textId="77777777" w:rsidR="0051571A" w:rsidRPr="0051571A" w:rsidRDefault="003404BF" w:rsidP="0051571A">
      <w:pPr>
        <w:spacing w:line="360" w:lineRule="auto"/>
        <w:rPr>
          <w:sz w:val="20"/>
          <w:szCs w:val="18"/>
        </w:rPr>
      </w:pPr>
      <w:r w:rsidRPr="0051571A">
        <w:rPr>
          <w:sz w:val="20"/>
          <w:szCs w:val="18"/>
        </w:rPr>
        <w:t xml:space="preserve">Phần này giải thích các thông báo lỗi </w:t>
      </w:r>
      <w:r w:rsidR="00A92D49" w:rsidRPr="0051571A">
        <w:rPr>
          <w:sz w:val="20"/>
          <w:szCs w:val="18"/>
        </w:rPr>
        <w:fldChar w:fldCharType="begin"/>
      </w:r>
      <w:r w:rsidR="00A92D49" w:rsidRPr="0051571A">
        <w:rPr>
          <w:sz w:val="20"/>
          <w:szCs w:val="18"/>
        </w:rPr>
        <w:instrText xml:space="preserve"> XE "error messages" </w:instrText>
      </w:r>
      <w:r w:rsidR="00A92D49" w:rsidRPr="0051571A">
        <w:rPr>
          <w:sz w:val="20"/>
          <w:szCs w:val="18"/>
        </w:rPr>
        <w:fldChar w:fldCharType="end"/>
      </w:r>
      <w:r w:rsidRPr="0051571A">
        <w:rPr>
          <w:sz w:val="20"/>
          <w:szCs w:val="18"/>
        </w:rPr>
        <w:t>do ET-VPF xuất ra.</w:t>
      </w:r>
      <w:bookmarkStart w:id="775" w:name="_Toc122608765"/>
    </w:p>
    <w:p w14:paraId="24E0EF70" w14:textId="1B3C85A8" w:rsidR="003404BF" w:rsidRPr="0051571A" w:rsidRDefault="006855D8" w:rsidP="0051571A">
      <w:pPr>
        <w:pStyle w:val="Heading2"/>
      </w:pPr>
      <w:r w:rsidRPr="0051571A">
        <w:t>5.1 Tổng quan</w:t>
      </w:r>
      <w:bookmarkEnd w:id="775"/>
    </w:p>
    <w:p w14:paraId="519E42D8" w14:textId="218E8124" w:rsidR="003404BF" w:rsidRPr="0051571A" w:rsidRDefault="003404BF" w:rsidP="0051571A">
      <w:pPr>
        <w:spacing w:before="240" w:line="360" w:lineRule="auto"/>
        <w:ind w:right="43"/>
        <w:rPr>
          <w:rFonts w:eastAsia="MS Gothic" w:cs="Arial"/>
          <w:sz w:val="20"/>
        </w:rPr>
      </w:pPr>
      <w:r w:rsidRPr="0051571A">
        <w:rPr>
          <w:rFonts w:eastAsia="MS Gothic" w:cs="Arial"/>
          <w:sz w:val="20"/>
        </w:rPr>
        <w:t xml:space="preserve">Thông báo lỗi được xuất ra để thông báo cho bạn thông tin mà bạn nên biết về các sự kiện xảy ra khi bạn đang đặt [Tùy chọn ET-VPF] trong hộp thoại Tham số cấu hình hoặc trong khi mô </w:t>
      </w:r>
      <w:del w:id="776" w:author="Hiroyasu Nishiumi" w:date="2022-10-20T18:40:00Z">
        <w:r w:rsidRPr="0051571A" w:rsidDel="00D95B1B">
          <w:rPr>
            <w:rFonts w:eastAsia="MS Gothic" w:cs="Arial"/>
            <w:sz w:val="20"/>
          </w:rPr>
          <w:delText>SPIL s</w:delText>
        </w:r>
      </w:del>
      <w:ins w:id="777" w:author="Hiroyasu Nishiumi" w:date="2022-10-20T18:41:00Z">
        <w:r w:rsidR="00D95B1B" w:rsidRPr="0051571A">
          <w:rPr>
            <w:rFonts w:eastAsia="MS Gothic" w:cs="Arial"/>
            <w:sz w:val="20"/>
          </w:rPr>
          <w:t>vHILS</w:t>
        </w:r>
      </w:ins>
      <w:r w:rsidRPr="0051571A">
        <w:rPr>
          <w:rFonts w:eastAsia="MS Gothic" w:cs="Arial"/>
          <w:sz w:val="20"/>
        </w:rPr>
        <w:t>phỏng đang chạy.</w:t>
      </w:r>
    </w:p>
    <w:p w14:paraId="3F772D5D" w14:textId="77777777" w:rsidR="003404BF" w:rsidRPr="0051571A" w:rsidRDefault="003404BF" w:rsidP="0051571A">
      <w:pPr>
        <w:spacing w:line="360" w:lineRule="auto"/>
        <w:rPr>
          <w:rFonts w:eastAsia="MS Gothic" w:cs="Arial"/>
          <w:sz w:val="20"/>
        </w:rPr>
      </w:pPr>
    </w:p>
    <w:p w14:paraId="06A4335E" w14:textId="61258312" w:rsidR="003404BF" w:rsidRPr="0051571A" w:rsidRDefault="003404BF" w:rsidP="0051571A">
      <w:pPr>
        <w:spacing w:line="360" w:lineRule="auto"/>
        <w:ind w:left="1418" w:hanging="851"/>
        <w:rPr>
          <w:rFonts w:eastAsia="MS Gothic" w:cs="Arial"/>
          <w:sz w:val="20"/>
          <w:rPrChange w:id="778" w:author="Hiroyasu Nishiumi" w:date="2022-10-26T16:58:00Z">
            <w:rPr>
              <w:rFonts w:eastAsia="MS Gothic" w:cs="Arial"/>
              <w:szCs w:val="21"/>
            </w:rPr>
          </w:rPrChange>
        </w:rPr>
      </w:pPr>
      <w:r w:rsidRPr="0051571A">
        <w:rPr>
          <w:rFonts w:eastAsia="MS Gothic" w:cs="Arial"/>
          <w:sz w:val="20"/>
          <w:rPrChange w:id="779" w:author="Hiroyasu Nishiumi" w:date="2022-10-26T16:58:00Z">
            <w:rPr>
              <w:rFonts w:eastAsia="MS Gothic" w:cs="Arial"/>
              <w:szCs w:val="21"/>
            </w:rPr>
          </w:rPrChange>
        </w:rPr>
        <w:t>Lưu ý</w:t>
      </w:r>
      <w:r w:rsidR="0051571A">
        <w:rPr>
          <w:rFonts w:eastAsia="MS Gothic" w:cs="Arial"/>
          <w:sz w:val="20"/>
          <w:lang w:val="en-US"/>
        </w:rPr>
        <w:t xml:space="preserve">: </w:t>
      </w:r>
      <w:r w:rsidRPr="0051571A">
        <w:rPr>
          <w:rFonts w:eastAsia="MS Gothic" w:cs="Arial"/>
          <w:sz w:val="20"/>
          <w:rPrChange w:id="780" w:author="Hiroyasu Nishiumi" w:date="2022-10-26T16:58:00Z">
            <w:rPr>
              <w:rFonts w:eastAsia="MS Gothic" w:cs="Arial"/>
              <w:szCs w:val="21"/>
            </w:rPr>
          </w:rPrChange>
        </w:rPr>
        <w:t>Thông báo lỗi do ET-VPF xuất ra không được liên kết với VLAB. Do đó, không có trợ giúp nào được hiển thị ngay cả khi bạn nhấn phím F1 sau khi ET-VPF hiển thị thông báo lỗi.</w:t>
      </w:r>
    </w:p>
    <w:p w14:paraId="645345C2" w14:textId="31F56088" w:rsidR="003404BF" w:rsidRPr="004270A8" w:rsidRDefault="006855D8" w:rsidP="00A92D49">
      <w:pPr>
        <w:pStyle w:val="Heading2"/>
      </w:pPr>
      <w:bookmarkStart w:id="781" w:name="_Toc122608766"/>
      <w:r w:rsidRPr="004270A8">
        <w:t>5 .2 Các lỗi được phát hiện trong hộp thoại Tham số cấu hình</w:t>
      </w:r>
      <w:bookmarkEnd w:id="781"/>
    </w:p>
    <w:p w14:paraId="2413B855" w14:textId="77777777" w:rsidR="003404BF" w:rsidRPr="0051571A" w:rsidRDefault="003404BF" w:rsidP="0051571A">
      <w:pPr>
        <w:spacing w:before="240" w:line="360" w:lineRule="auto"/>
        <w:rPr>
          <w:rFonts w:eastAsia="MS Gothic" w:cs="Arial"/>
          <w:sz w:val="20"/>
        </w:rPr>
      </w:pPr>
      <w:r w:rsidRPr="0051571A">
        <w:rPr>
          <w:rFonts w:eastAsia="MS Gothic" w:cs="Arial"/>
          <w:sz w:val="20"/>
        </w:rPr>
        <w:t>Sau đó bảng liệt kê các thông báo xuất hiện khi phát hiện lỗi khi thực hiện cài đặt trong hộp thoại Tham số Cấu hình.</w:t>
      </w:r>
    </w:p>
    <w:p w14:paraId="239365BB" w14:textId="77777777" w:rsidR="003404BF" w:rsidRPr="0051571A" w:rsidRDefault="003404BF" w:rsidP="0051571A">
      <w:pPr>
        <w:spacing w:line="360" w:lineRule="auto"/>
        <w:rPr>
          <w:rFonts w:eastAsia="MS Gothic" w:cs="Arial"/>
          <w:sz w:val="20"/>
        </w:rPr>
      </w:pPr>
    </w:p>
    <w:p w14:paraId="6660314D" w14:textId="77777777" w:rsidR="003565B7" w:rsidRPr="0051571A" w:rsidRDefault="003404BF" w:rsidP="0051571A">
      <w:pPr>
        <w:spacing w:line="360" w:lineRule="auto"/>
        <w:rPr>
          <w:rFonts w:eastAsia="MS Gothic" w:cs="Arial"/>
          <w:sz w:val="20"/>
        </w:rPr>
      </w:pPr>
      <w:r w:rsidRPr="0051571A">
        <w:rPr>
          <w:rFonts w:eastAsia="MS Gothic" w:cs="Arial"/>
          <w:sz w:val="20"/>
        </w:rPr>
        <w:t>Lỗi thông báo này được xuất ra từ hộp thoại Lỗi ET-VPF.</w:t>
      </w:r>
    </w:p>
    <w:p w14:paraId="789C5260" w14:textId="77777777" w:rsidR="003565B7" w:rsidRPr="0051571A" w:rsidRDefault="003565B7" w:rsidP="0051571A">
      <w:pPr>
        <w:spacing w:line="360" w:lineRule="auto"/>
        <w:rPr>
          <w:rFonts w:eastAsia="MS Gothic" w:cs="Arial"/>
          <w:sz w:val="20"/>
        </w:rPr>
      </w:pPr>
    </w:p>
    <w:p w14:paraId="54D8C6A3" w14:textId="26EC99B9" w:rsidR="003404BF" w:rsidRPr="0051571A" w:rsidRDefault="003404BF" w:rsidP="0051571A">
      <w:pPr>
        <w:spacing w:line="360" w:lineRule="auto"/>
        <w:jc w:val="center"/>
        <w:rPr>
          <w:rFonts w:eastAsia="MS Gothic" w:cs="Arial"/>
          <w:b/>
          <w:bCs/>
          <w:i/>
          <w:iCs/>
          <w:sz w:val="20"/>
        </w:rPr>
      </w:pPr>
      <w:r w:rsidRPr="0051571A">
        <w:rPr>
          <w:rFonts w:eastAsia="MS Gothic" w:cs="Arial"/>
          <w:b/>
          <w:bCs/>
          <w:i/>
          <w:iCs/>
          <w:sz w:val="20"/>
        </w:rPr>
        <w:t xml:space="preserve">Bảng </w:t>
      </w:r>
      <w:r w:rsidR="00117EE9" w:rsidRPr="0051571A">
        <w:rPr>
          <w:rFonts w:eastAsia="MS Gothic" w:cs="Arial"/>
          <w:b/>
          <w:bCs/>
          <w:i/>
          <w:iCs/>
          <w:sz w:val="20"/>
        </w:rPr>
        <w:fldChar w:fldCharType="begin"/>
      </w:r>
      <w:r w:rsidR="00117EE9" w:rsidRPr="0051571A">
        <w:rPr>
          <w:rFonts w:eastAsia="MS Gothic" w:cs="Arial"/>
          <w:b/>
          <w:bCs/>
          <w:i/>
          <w:iCs/>
          <w:sz w:val="20"/>
        </w:rPr>
        <w:instrText xml:space="preserve"> STYLEREF 1 \s </w:instrText>
      </w:r>
      <w:r w:rsidR="00117EE9" w:rsidRPr="0051571A">
        <w:rPr>
          <w:rFonts w:eastAsia="MS Gothic" w:cs="Arial"/>
          <w:b/>
          <w:bCs/>
          <w:i/>
          <w:iCs/>
          <w:sz w:val="20"/>
        </w:rPr>
        <w:fldChar w:fldCharType="separate"/>
      </w:r>
      <w:r w:rsidR="00C36135" w:rsidRPr="0051571A">
        <w:rPr>
          <w:rFonts w:eastAsia="MS Gothic" w:cs="Arial"/>
          <w:b/>
          <w:bCs/>
          <w:i/>
          <w:iCs/>
          <w:noProof/>
          <w:sz w:val="20"/>
        </w:rPr>
        <w:t xml:space="preserve">5 </w:t>
      </w:r>
      <w:r w:rsidR="00117EE9" w:rsidRPr="0051571A">
        <w:rPr>
          <w:rFonts w:eastAsia="MS Gothic" w:cs="Arial"/>
          <w:b/>
          <w:bCs/>
          <w:i/>
          <w:iCs/>
          <w:sz w:val="20"/>
        </w:rPr>
        <w:fldChar w:fldCharType="end"/>
      </w:r>
      <w:r w:rsidR="00117EE9" w:rsidRPr="0051571A">
        <w:rPr>
          <w:rFonts w:eastAsia="MS Gothic" w:cs="Arial"/>
          <w:b/>
          <w:bCs/>
          <w:i/>
          <w:iCs/>
          <w:sz w:val="20"/>
        </w:rPr>
        <w:noBreakHyphen/>
      </w:r>
      <w:r w:rsidR="00117EE9" w:rsidRPr="0051571A">
        <w:rPr>
          <w:rFonts w:eastAsia="MS Gothic" w:cs="Arial"/>
          <w:b/>
          <w:bCs/>
          <w:i/>
          <w:iCs/>
          <w:sz w:val="20"/>
        </w:rPr>
        <w:fldChar w:fldCharType="begin"/>
      </w:r>
      <w:r w:rsidR="00117EE9" w:rsidRPr="0051571A">
        <w:rPr>
          <w:rFonts w:eastAsia="MS Gothic" w:cs="Arial"/>
          <w:b/>
          <w:bCs/>
          <w:i/>
          <w:iCs/>
          <w:sz w:val="20"/>
        </w:rPr>
        <w:instrText xml:space="preserve"> SEQ Table \* ARABIC \s 1 </w:instrText>
      </w:r>
      <w:r w:rsidR="00117EE9" w:rsidRPr="0051571A">
        <w:rPr>
          <w:rFonts w:eastAsia="MS Gothic" w:cs="Arial"/>
          <w:b/>
          <w:bCs/>
          <w:i/>
          <w:iCs/>
          <w:sz w:val="20"/>
        </w:rPr>
        <w:fldChar w:fldCharType="separate"/>
      </w:r>
      <w:r w:rsidR="00C36135" w:rsidRPr="0051571A">
        <w:rPr>
          <w:rFonts w:eastAsia="MS Gothic" w:cs="Arial"/>
          <w:b/>
          <w:bCs/>
          <w:i/>
          <w:iCs/>
          <w:noProof/>
          <w:sz w:val="20"/>
        </w:rPr>
        <w:t xml:space="preserve">1 </w:t>
      </w:r>
      <w:r w:rsidR="00117EE9" w:rsidRPr="0051571A">
        <w:rPr>
          <w:rFonts w:eastAsia="MS Gothic" w:cs="Arial"/>
          <w:b/>
          <w:bCs/>
          <w:i/>
          <w:iCs/>
          <w:sz w:val="20"/>
        </w:rPr>
        <w:fldChar w:fldCharType="end"/>
      </w:r>
      <w:r w:rsidRPr="0051571A">
        <w:rPr>
          <w:rFonts w:eastAsia="MS Gothic" w:cs="Arial"/>
          <w:b/>
          <w:bCs/>
          <w:i/>
          <w:iCs/>
          <w:sz w:val="20"/>
        </w:rPr>
        <w:t>Thông báo lỗi hiển thị khi cài đặt trong hộp thoại Tham số cấu hình</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771"/>
        <w:gridCol w:w="8405"/>
      </w:tblGrid>
      <w:tr w:rsidR="0051571A" w:rsidRPr="004270A8" w14:paraId="79324FDE" w14:textId="77777777" w:rsidTr="0051571A">
        <w:trPr>
          <w:cantSplit/>
          <w:trHeight w:val="483"/>
          <w:tblHeader/>
          <w:jc w:val="center"/>
        </w:trPr>
        <w:tc>
          <w:tcPr>
            <w:tcW w:w="1771"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ED8F8D9" w14:textId="77777777" w:rsidR="0051571A" w:rsidRPr="004270A8" w:rsidRDefault="0051571A" w:rsidP="00C2404E">
            <w:pPr>
              <w:spacing w:line="360" w:lineRule="auto"/>
              <w:rPr>
                <w:rFonts w:cs="Arial"/>
                <w:noProof/>
                <w:szCs w:val="21"/>
              </w:rPr>
            </w:pPr>
            <w:r w:rsidRPr="004270A8">
              <w:rPr>
                <w:rFonts w:cs="Arial"/>
                <w:noProof/>
                <w:szCs w:val="21"/>
              </w:rPr>
              <w:t>[Message]</w:t>
            </w:r>
          </w:p>
        </w:tc>
        <w:tc>
          <w:tcPr>
            <w:tcW w:w="8405"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4CF9624" w14:textId="77777777" w:rsidR="0051571A" w:rsidRPr="004270A8" w:rsidRDefault="0051571A" w:rsidP="00C2404E">
            <w:pPr>
              <w:spacing w:line="360" w:lineRule="auto"/>
              <w:rPr>
                <w:rFonts w:cs="Arial"/>
                <w:noProof/>
                <w:szCs w:val="21"/>
              </w:rPr>
            </w:pPr>
            <w:r w:rsidRPr="004270A8">
              <w:rPr>
                <w:rFonts w:cs="Arial"/>
                <w:noProof/>
                <w:szCs w:val="21"/>
              </w:rPr>
              <w:t>E0101</w:t>
            </w:r>
          </w:p>
          <w:p w14:paraId="0ABFBFEB" w14:textId="77777777" w:rsidR="0051571A" w:rsidRPr="004270A8" w:rsidRDefault="0051571A" w:rsidP="00C2404E">
            <w:pPr>
              <w:spacing w:line="360" w:lineRule="auto"/>
              <w:rPr>
                <w:rFonts w:cs="Arial"/>
                <w:noProof/>
                <w:szCs w:val="21"/>
              </w:rPr>
            </w:pPr>
            <w:r w:rsidRPr="004270A8">
              <w:rPr>
                <w:rFonts w:cs="Arial"/>
                <w:noProof/>
                <w:szCs w:val="21"/>
              </w:rPr>
              <w:t>Cài đặt thư mục cygwin không chính xác.</w:t>
            </w:r>
          </w:p>
        </w:tc>
      </w:tr>
      <w:tr w:rsidR="0051571A" w:rsidRPr="004270A8" w14:paraId="2FE49E2F"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1A2EEC04" w14:textId="77777777" w:rsidR="0051571A" w:rsidRPr="004270A8" w:rsidRDefault="0051571A" w:rsidP="00C2404E">
            <w:pPr>
              <w:spacing w:line="360" w:lineRule="auto"/>
              <w:rPr>
                <w:rFonts w:cs="Arial"/>
                <w:noProof/>
                <w:szCs w:val="21"/>
              </w:rPr>
            </w:pPr>
            <w:r w:rsidRPr="004270A8">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5210C61" w14:textId="77777777" w:rsidR="0051571A" w:rsidRPr="004270A8" w:rsidRDefault="0051571A" w:rsidP="00C2404E">
            <w:pPr>
              <w:spacing w:line="360"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Cygwin].</w:t>
            </w:r>
          </w:p>
        </w:tc>
      </w:tr>
      <w:tr w:rsidR="0051571A" w:rsidRPr="004270A8" w14:paraId="31A9C6C8" w14:textId="77777777" w:rsidTr="0051571A">
        <w:trPr>
          <w:cantSplit/>
          <w:trHeight w:val="178"/>
          <w:tblHeader/>
          <w:jc w:val="center"/>
        </w:trPr>
        <w:tc>
          <w:tcPr>
            <w:tcW w:w="1771"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70954CB5" w14:textId="77777777" w:rsidR="0051571A" w:rsidRPr="004270A8" w:rsidRDefault="0051571A" w:rsidP="00C2404E">
            <w:pPr>
              <w:spacing w:line="360" w:lineRule="auto"/>
              <w:rPr>
                <w:rFonts w:cs="Arial"/>
                <w:noProof/>
                <w:szCs w:val="21"/>
              </w:rPr>
            </w:pPr>
            <w:r w:rsidRPr="004270A8">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2AACC194" w14:textId="77777777" w:rsidR="0051571A" w:rsidRPr="004270A8" w:rsidRDefault="0051571A" w:rsidP="0051571A">
            <w:pPr>
              <w:pStyle w:val="ListParagraph"/>
              <w:numPr>
                <w:ilvl w:val="0"/>
                <w:numId w:val="28"/>
              </w:numPr>
              <w:spacing w:line="360" w:lineRule="auto"/>
              <w:ind w:leftChars="0" w:left="466"/>
              <w:contextualSpacing/>
              <w:rPr>
                <w:rFonts w:cs="Arial"/>
                <w:noProof/>
                <w:szCs w:val="21"/>
              </w:rPr>
            </w:pPr>
            <w:r w:rsidRPr="004270A8">
              <w:rPr>
                <w:rFonts w:cs="Arial"/>
                <w:noProof/>
                <w:szCs w:val="21"/>
              </w:rPr>
              <w:t xml:space="preserve">Đặt đường dẫn chính xác của đích cài đặt Cygwin thành [Đường dẫn Cygwin]. </w:t>
            </w:r>
            <w:r w:rsidRPr="004270A8">
              <w:rPr>
                <w:rFonts w:cs="Arial"/>
                <w:noProof/>
                <w:szCs w:val="21"/>
              </w:rPr>
              <w:br/>
              <w:t>Thư mục chứa “/bin/bash.exe” phải được chỉ định.</w:t>
            </w:r>
          </w:p>
          <w:p w14:paraId="408B0E20" w14:textId="77777777" w:rsidR="0051571A" w:rsidRPr="004270A8" w:rsidRDefault="0051571A" w:rsidP="0051571A">
            <w:pPr>
              <w:pStyle w:val="ListParagraph"/>
              <w:numPr>
                <w:ilvl w:val="0"/>
                <w:numId w:val="28"/>
              </w:numPr>
              <w:spacing w:line="360" w:lineRule="auto"/>
              <w:ind w:leftChars="0" w:left="466"/>
              <w:contextualSpacing/>
              <w:rPr>
                <w:rFonts w:cs="Arial"/>
                <w:noProof/>
                <w:szCs w:val="21"/>
              </w:rPr>
            </w:pPr>
            <w:r w:rsidRPr="004270A8">
              <w:rPr>
                <w:rFonts w:cs="Arial"/>
                <w:noProof/>
                <w:szCs w:val="21"/>
              </w:rPr>
              <w:t>Kiểm tra xem Cygwin đã được cài đặt bình thường chưa.</w:t>
            </w:r>
          </w:p>
        </w:tc>
      </w:tr>
      <w:tr w:rsidR="0051571A" w:rsidRPr="004270A8" w14:paraId="31924492" w14:textId="77777777" w:rsidTr="0051571A">
        <w:trPr>
          <w:cantSplit/>
          <w:trHeight w:val="453"/>
          <w:tblHeader/>
          <w:jc w:val="center"/>
        </w:trPr>
        <w:tc>
          <w:tcPr>
            <w:tcW w:w="1771" w:type="dxa"/>
            <w:tcBorders>
              <w:top w:val="single" w:sz="12" w:space="0" w:color="auto"/>
              <w:left w:val="single" w:sz="12" w:space="0" w:color="auto"/>
              <w:bottom w:val="single" w:sz="6" w:space="0" w:color="auto"/>
              <w:right w:val="single" w:sz="6" w:space="0" w:color="auto"/>
            </w:tcBorders>
          </w:tcPr>
          <w:p w14:paraId="593BA25F" w14:textId="77777777" w:rsidR="0051571A" w:rsidRPr="004270A8" w:rsidRDefault="0051571A" w:rsidP="00C2404E">
            <w:pPr>
              <w:spacing w:line="360" w:lineRule="auto"/>
              <w:rPr>
                <w:rFonts w:cs="Arial"/>
                <w:noProof/>
                <w:szCs w:val="21"/>
              </w:rPr>
            </w:pPr>
            <w:r w:rsidRPr="004270A8">
              <w:rPr>
                <w:rFonts w:cs="Arial"/>
                <w:noProof/>
                <w:szCs w:val="21"/>
              </w:rPr>
              <w:t>[Message]</w:t>
            </w:r>
          </w:p>
        </w:tc>
        <w:tc>
          <w:tcPr>
            <w:tcW w:w="8405" w:type="dxa"/>
            <w:tcBorders>
              <w:top w:val="single" w:sz="12" w:space="0" w:color="auto"/>
              <w:left w:val="single" w:sz="6" w:space="0" w:color="auto"/>
              <w:bottom w:val="single" w:sz="6" w:space="0" w:color="auto"/>
              <w:right w:val="single" w:sz="12" w:space="0" w:color="auto"/>
            </w:tcBorders>
            <w:vAlign w:val="center"/>
          </w:tcPr>
          <w:p w14:paraId="5FD10DCC" w14:textId="77777777" w:rsidR="0051571A" w:rsidRPr="004270A8" w:rsidRDefault="0051571A" w:rsidP="00C2404E">
            <w:pPr>
              <w:spacing w:line="360" w:lineRule="auto"/>
              <w:rPr>
                <w:rFonts w:cs="Arial"/>
                <w:noProof/>
                <w:szCs w:val="21"/>
              </w:rPr>
            </w:pPr>
            <w:r w:rsidRPr="004270A8">
              <w:rPr>
                <w:rFonts w:cs="Arial"/>
                <w:noProof/>
                <w:szCs w:val="21"/>
              </w:rPr>
              <w:t>E0102</w:t>
            </w:r>
          </w:p>
          <w:p w14:paraId="720B2B8A" w14:textId="77777777" w:rsidR="0051571A" w:rsidRPr="004270A8" w:rsidRDefault="0051571A" w:rsidP="00C2404E">
            <w:pPr>
              <w:spacing w:line="360" w:lineRule="auto"/>
              <w:rPr>
                <w:rFonts w:cs="Arial"/>
                <w:noProof/>
                <w:szCs w:val="21"/>
              </w:rPr>
            </w:pPr>
            <w:r w:rsidRPr="004270A8">
              <w:rPr>
                <w:rFonts w:cs="Arial"/>
                <w:noProof/>
                <w:szCs w:val="21"/>
              </w:rPr>
              <w:t>Cài đặt thư mục VLAB không chính xác.</w:t>
            </w:r>
          </w:p>
        </w:tc>
      </w:tr>
      <w:tr w:rsidR="0051571A" w:rsidRPr="004270A8" w14:paraId="3B021A57"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tcPr>
          <w:p w14:paraId="535D5D32" w14:textId="77777777" w:rsidR="0051571A" w:rsidRPr="004270A8" w:rsidRDefault="0051571A" w:rsidP="00C2404E">
            <w:pPr>
              <w:spacing w:line="360" w:lineRule="auto"/>
              <w:rPr>
                <w:rFonts w:cs="Arial"/>
                <w:noProof/>
                <w:szCs w:val="21"/>
              </w:rPr>
            </w:pPr>
            <w:r w:rsidRPr="004270A8">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vAlign w:val="center"/>
          </w:tcPr>
          <w:p w14:paraId="3FCD1DEE" w14:textId="77777777" w:rsidR="0051571A" w:rsidRPr="004270A8" w:rsidRDefault="0051571A" w:rsidP="00C2404E">
            <w:pPr>
              <w:spacing w:line="360"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VLAB].</w:t>
            </w:r>
          </w:p>
        </w:tc>
      </w:tr>
      <w:tr w:rsidR="0051571A" w:rsidRPr="004270A8" w14:paraId="29CD87C5" w14:textId="77777777" w:rsidTr="0051571A">
        <w:trPr>
          <w:cantSplit/>
          <w:trHeight w:val="178"/>
          <w:tblHeader/>
          <w:jc w:val="center"/>
        </w:trPr>
        <w:tc>
          <w:tcPr>
            <w:tcW w:w="1771" w:type="dxa"/>
            <w:tcBorders>
              <w:top w:val="single" w:sz="6" w:space="0" w:color="auto"/>
              <w:left w:val="single" w:sz="12" w:space="0" w:color="auto"/>
              <w:bottom w:val="single" w:sz="12" w:space="0" w:color="auto"/>
              <w:right w:val="single" w:sz="6" w:space="0" w:color="auto"/>
            </w:tcBorders>
          </w:tcPr>
          <w:p w14:paraId="5AB93E24" w14:textId="77777777" w:rsidR="0051571A" w:rsidRPr="004270A8" w:rsidRDefault="0051571A" w:rsidP="00C2404E">
            <w:pPr>
              <w:spacing w:line="360" w:lineRule="auto"/>
              <w:rPr>
                <w:rFonts w:cs="Arial"/>
                <w:noProof/>
                <w:szCs w:val="21"/>
              </w:rPr>
            </w:pPr>
            <w:r w:rsidRPr="004270A8">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vAlign w:val="center"/>
          </w:tcPr>
          <w:p w14:paraId="0F91D04F" w14:textId="77777777" w:rsidR="0051571A" w:rsidRPr="004270A8" w:rsidRDefault="0051571A" w:rsidP="0051571A">
            <w:pPr>
              <w:pStyle w:val="ListParagraph"/>
              <w:numPr>
                <w:ilvl w:val="0"/>
                <w:numId w:val="29"/>
              </w:numPr>
              <w:spacing w:line="360" w:lineRule="auto"/>
              <w:ind w:leftChars="0"/>
              <w:contextualSpacing/>
              <w:rPr>
                <w:rFonts w:cs="Arial"/>
                <w:noProof/>
                <w:szCs w:val="21"/>
              </w:rPr>
            </w:pPr>
            <w:r w:rsidRPr="004270A8">
              <w:rPr>
                <w:rFonts w:cs="Arial"/>
                <w:noProof/>
                <w:szCs w:val="21"/>
              </w:rPr>
              <w:t xml:space="preserve">Set true path of thedestination setting VLAB to [Đường dẫn VLAB]. </w:t>
            </w:r>
            <w:r w:rsidRPr="004270A8">
              <w:rPr>
                <w:rFonts w:cs="Arial"/>
                <w:noProof/>
                <w:szCs w:val="21"/>
              </w:rPr>
              <w:br/>
              <w:t>Thư mục chứa “vlab-ide.exe” phải được chỉ định.</w:t>
            </w:r>
          </w:p>
          <w:p w14:paraId="67F12962" w14:textId="77777777" w:rsidR="0051571A" w:rsidRPr="004270A8" w:rsidRDefault="0051571A" w:rsidP="0051571A">
            <w:pPr>
              <w:pStyle w:val="ListParagraph"/>
              <w:numPr>
                <w:ilvl w:val="0"/>
                <w:numId w:val="29"/>
              </w:numPr>
              <w:spacing w:line="360" w:lineRule="auto"/>
              <w:ind w:leftChars="0"/>
              <w:contextualSpacing/>
              <w:rPr>
                <w:rFonts w:cs="Arial"/>
                <w:noProof/>
                <w:szCs w:val="21"/>
              </w:rPr>
            </w:pPr>
            <w:r w:rsidRPr="004270A8">
              <w:rPr>
                <w:rFonts w:cs="Arial"/>
                <w:noProof/>
                <w:szCs w:val="21"/>
              </w:rPr>
              <w:t>Kiểm tra xem VLAB đã được cài đặt bình thường chưa.</w:t>
            </w:r>
          </w:p>
        </w:tc>
      </w:tr>
      <w:tr w:rsidR="0051571A" w:rsidRPr="004270A8" w14:paraId="47774AAC" w14:textId="77777777" w:rsidTr="0051571A">
        <w:trPr>
          <w:cantSplit/>
          <w:trHeight w:val="240"/>
          <w:tblHeader/>
          <w:jc w:val="center"/>
        </w:trPr>
        <w:tc>
          <w:tcPr>
            <w:tcW w:w="1771"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4CDE4B03" w14:textId="77777777" w:rsidR="0051571A" w:rsidRPr="004270A8" w:rsidRDefault="0051571A" w:rsidP="00C2404E">
            <w:pPr>
              <w:spacing w:line="360" w:lineRule="auto"/>
              <w:rPr>
                <w:rFonts w:cs="Arial"/>
                <w:noProof/>
                <w:szCs w:val="21"/>
              </w:rPr>
            </w:pPr>
            <w:r w:rsidRPr="004270A8">
              <w:rPr>
                <w:rFonts w:cs="Arial"/>
                <w:noProof/>
                <w:szCs w:val="21"/>
              </w:rPr>
              <w:t>[Message]</w:t>
            </w:r>
          </w:p>
        </w:tc>
        <w:tc>
          <w:tcPr>
            <w:tcW w:w="8405"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06F07FA5" w14:textId="77777777" w:rsidR="0051571A" w:rsidRPr="004270A8" w:rsidRDefault="0051571A" w:rsidP="00C2404E">
            <w:pPr>
              <w:spacing w:line="360" w:lineRule="auto"/>
              <w:rPr>
                <w:rFonts w:cs="Arial"/>
                <w:noProof/>
                <w:szCs w:val="21"/>
              </w:rPr>
            </w:pPr>
            <w:r w:rsidRPr="004270A8">
              <w:rPr>
                <w:rFonts w:cs="Arial"/>
                <w:noProof/>
                <w:szCs w:val="21"/>
              </w:rPr>
              <w:t>E0103</w:t>
            </w:r>
          </w:p>
          <w:p w14:paraId="535D9057" w14:textId="77777777" w:rsidR="0051571A" w:rsidRPr="004270A8" w:rsidRDefault="0051571A" w:rsidP="00C2404E">
            <w:pPr>
              <w:spacing w:line="360" w:lineRule="auto"/>
              <w:rPr>
                <w:rFonts w:cs="Arial"/>
                <w:noProof/>
                <w:szCs w:val="21"/>
              </w:rPr>
            </w:pPr>
            <w:r w:rsidRPr="004270A8">
              <w:rPr>
                <w:rFonts w:cs="Arial"/>
                <w:noProof/>
                <w:szCs w:val="21"/>
              </w:rPr>
              <w:t>Cài đặt thư mục CS+ không chính xác.</w:t>
            </w:r>
          </w:p>
        </w:tc>
      </w:tr>
      <w:tr w:rsidR="0051571A" w:rsidRPr="004270A8" w14:paraId="19116BB0"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467885FF" w14:textId="77777777" w:rsidR="0051571A" w:rsidRPr="004270A8" w:rsidRDefault="0051571A" w:rsidP="00C2404E">
            <w:pPr>
              <w:spacing w:line="360" w:lineRule="auto"/>
              <w:rPr>
                <w:rFonts w:cs="Arial"/>
                <w:noProof/>
                <w:szCs w:val="21"/>
              </w:rPr>
            </w:pPr>
            <w:r w:rsidRPr="004270A8">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8B9557D" w14:textId="77777777" w:rsidR="0051571A" w:rsidRPr="004270A8" w:rsidRDefault="0051571A" w:rsidP="00C2404E">
            <w:pPr>
              <w:spacing w:line="360"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CS+].</w:t>
            </w:r>
          </w:p>
        </w:tc>
      </w:tr>
      <w:tr w:rsidR="0051571A" w:rsidRPr="004270A8" w14:paraId="5F92F9EB" w14:textId="77777777" w:rsidTr="0051571A">
        <w:trPr>
          <w:cantSplit/>
          <w:trHeight w:val="304"/>
          <w:tblHeader/>
          <w:jc w:val="center"/>
        </w:trPr>
        <w:tc>
          <w:tcPr>
            <w:tcW w:w="1771"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5CF928" w14:textId="77777777" w:rsidR="0051571A" w:rsidRPr="004270A8" w:rsidRDefault="0051571A" w:rsidP="00C2404E">
            <w:pPr>
              <w:spacing w:line="360" w:lineRule="auto"/>
              <w:rPr>
                <w:rFonts w:cs="Arial"/>
                <w:noProof/>
                <w:szCs w:val="21"/>
              </w:rPr>
            </w:pPr>
            <w:r w:rsidRPr="004270A8">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25CF528B" w14:textId="77777777" w:rsidR="0051571A" w:rsidRPr="004270A8" w:rsidRDefault="0051571A" w:rsidP="0051571A">
            <w:pPr>
              <w:pStyle w:val="ListParagraph"/>
              <w:numPr>
                <w:ilvl w:val="0"/>
                <w:numId w:val="30"/>
              </w:numPr>
              <w:spacing w:line="360" w:lineRule="auto"/>
              <w:ind w:leftChars="0"/>
              <w:contextualSpacing/>
              <w:rPr>
                <w:rFonts w:cs="Arial"/>
                <w:noProof/>
                <w:szCs w:val="21"/>
              </w:rPr>
            </w:pPr>
            <w:r w:rsidRPr="004270A8">
              <w:rPr>
                <w:rFonts w:cs="Arial"/>
                <w:noProof/>
                <w:szCs w:val="21"/>
              </w:rPr>
              <w:t xml:space="preserve">Đặt đường dẫn chính xác của đích cài đặt CS+ thành [Đường dẫn CS+]. </w:t>
            </w:r>
            <w:r w:rsidRPr="004270A8">
              <w:rPr>
                <w:rFonts w:cs="Arial"/>
                <w:noProof/>
                <w:szCs w:val="21"/>
              </w:rPr>
              <w:br/>
              <w:t>Phải chỉ định thư mục chứa “CubeSuiteW+.exe”.</w:t>
            </w:r>
          </w:p>
          <w:p w14:paraId="1D9E5E43" w14:textId="77777777" w:rsidR="0051571A" w:rsidRPr="004270A8" w:rsidRDefault="0051571A" w:rsidP="0051571A">
            <w:pPr>
              <w:pStyle w:val="ListParagraph"/>
              <w:numPr>
                <w:ilvl w:val="0"/>
                <w:numId w:val="30"/>
              </w:numPr>
              <w:spacing w:line="360" w:lineRule="auto"/>
              <w:ind w:leftChars="0"/>
              <w:contextualSpacing/>
              <w:rPr>
                <w:rFonts w:cs="Arial"/>
                <w:noProof/>
                <w:szCs w:val="21"/>
              </w:rPr>
            </w:pPr>
            <w:r w:rsidRPr="004270A8">
              <w:rPr>
                <w:rFonts w:cs="Arial"/>
                <w:noProof/>
                <w:szCs w:val="21"/>
              </w:rPr>
              <w:t>Kiểm tra xem CS+ đã được cài đặt bình thường chưa.</w:t>
            </w:r>
          </w:p>
        </w:tc>
      </w:tr>
      <w:tr w:rsidR="0051571A" w:rsidRPr="004270A8" w14:paraId="5EE19141" w14:textId="77777777" w:rsidTr="0051571A">
        <w:trPr>
          <w:cantSplit/>
          <w:trHeight w:val="304"/>
          <w:tblHeader/>
          <w:jc w:val="center"/>
        </w:trPr>
        <w:tc>
          <w:tcPr>
            <w:tcW w:w="1771" w:type="dxa"/>
            <w:tcBorders>
              <w:top w:val="single" w:sz="12" w:space="0" w:color="auto"/>
              <w:left w:val="single" w:sz="12" w:space="0" w:color="auto"/>
              <w:bottom w:val="single" w:sz="4" w:space="0" w:color="auto"/>
              <w:right w:val="single" w:sz="6" w:space="0" w:color="auto"/>
            </w:tcBorders>
          </w:tcPr>
          <w:p w14:paraId="248A9473" w14:textId="77777777" w:rsidR="0051571A" w:rsidRPr="004270A8" w:rsidRDefault="0051571A" w:rsidP="00C2404E">
            <w:pPr>
              <w:spacing w:line="360" w:lineRule="auto"/>
              <w:rPr>
                <w:rFonts w:cs="Arial"/>
                <w:noProof/>
                <w:szCs w:val="21"/>
              </w:rPr>
            </w:pPr>
            <w:r w:rsidRPr="004270A8">
              <w:rPr>
                <w:rFonts w:cs="Arial"/>
                <w:noProof/>
                <w:szCs w:val="21"/>
              </w:rPr>
              <w:t>[Message]</w:t>
            </w:r>
          </w:p>
        </w:tc>
        <w:tc>
          <w:tcPr>
            <w:tcW w:w="8405" w:type="dxa"/>
            <w:tcBorders>
              <w:top w:val="single" w:sz="12" w:space="0" w:color="auto"/>
              <w:left w:val="single" w:sz="6" w:space="0" w:color="auto"/>
              <w:bottom w:val="single" w:sz="4" w:space="0" w:color="auto"/>
              <w:right w:val="single" w:sz="12" w:space="0" w:color="auto"/>
            </w:tcBorders>
            <w:vAlign w:val="center"/>
          </w:tcPr>
          <w:p w14:paraId="736DBEB7" w14:textId="77777777" w:rsidR="0051571A" w:rsidRPr="004270A8" w:rsidRDefault="0051571A" w:rsidP="00C2404E">
            <w:pPr>
              <w:spacing w:line="360" w:lineRule="auto"/>
              <w:rPr>
                <w:rFonts w:cs="Arial"/>
                <w:noProof/>
                <w:szCs w:val="21"/>
              </w:rPr>
            </w:pPr>
            <w:r w:rsidRPr="004270A8">
              <w:rPr>
                <w:rFonts w:cs="Arial"/>
                <w:noProof/>
                <w:szCs w:val="21"/>
              </w:rPr>
              <w:t>E0104</w:t>
            </w:r>
          </w:p>
          <w:p w14:paraId="543A627F" w14:textId="77777777" w:rsidR="0051571A" w:rsidRPr="004270A8" w:rsidRDefault="0051571A" w:rsidP="00C2404E">
            <w:pPr>
              <w:spacing w:line="360" w:lineRule="auto"/>
              <w:rPr>
                <w:rFonts w:cs="Arial"/>
                <w:noProof/>
                <w:szCs w:val="21"/>
              </w:rPr>
            </w:pPr>
            <w:r w:rsidRPr="004270A8">
              <w:rPr>
                <w:rFonts w:cs="Arial"/>
                <w:noProof/>
                <w:szCs w:val="21"/>
              </w:rPr>
              <w:t>Cài đặt thư mục Bộ cấu hình thông tin không chính xác.</w:t>
            </w:r>
          </w:p>
        </w:tc>
      </w:tr>
      <w:tr w:rsidR="0051571A" w:rsidRPr="004270A8" w14:paraId="6926F111" w14:textId="77777777" w:rsidTr="0051571A">
        <w:trPr>
          <w:cantSplit/>
          <w:trHeight w:val="304"/>
          <w:tblHeader/>
          <w:jc w:val="center"/>
        </w:trPr>
        <w:tc>
          <w:tcPr>
            <w:tcW w:w="1771" w:type="dxa"/>
            <w:tcBorders>
              <w:top w:val="single" w:sz="4" w:space="0" w:color="auto"/>
              <w:left w:val="single" w:sz="12" w:space="0" w:color="auto"/>
              <w:bottom w:val="single" w:sz="4" w:space="0" w:color="auto"/>
              <w:right w:val="single" w:sz="6" w:space="0" w:color="auto"/>
            </w:tcBorders>
          </w:tcPr>
          <w:p w14:paraId="0E8E52C4" w14:textId="77777777" w:rsidR="0051571A" w:rsidRPr="004270A8" w:rsidRDefault="0051571A" w:rsidP="00C2404E">
            <w:pPr>
              <w:spacing w:line="360" w:lineRule="auto"/>
              <w:rPr>
                <w:rFonts w:cs="Arial"/>
                <w:noProof/>
                <w:szCs w:val="21"/>
              </w:rPr>
            </w:pPr>
            <w:r w:rsidRPr="004270A8">
              <w:rPr>
                <w:rFonts w:cs="Arial"/>
                <w:noProof/>
                <w:szCs w:val="21"/>
              </w:rPr>
              <w:t>[Giải trình]</w:t>
            </w:r>
          </w:p>
        </w:tc>
        <w:tc>
          <w:tcPr>
            <w:tcW w:w="8405" w:type="dxa"/>
            <w:tcBorders>
              <w:top w:val="single" w:sz="4" w:space="0" w:color="auto"/>
              <w:left w:val="single" w:sz="6" w:space="0" w:color="auto"/>
              <w:bottom w:val="single" w:sz="4" w:space="0" w:color="auto"/>
              <w:right w:val="single" w:sz="12" w:space="0" w:color="auto"/>
            </w:tcBorders>
            <w:vAlign w:val="center"/>
          </w:tcPr>
          <w:p w14:paraId="0509EF1D" w14:textId="77777777" w:rsidR="0051571A" w:rsidRPr="004270A8" w:rsidRDefault="0051571A" w:rsidP="00C2404E">
            <w:pPr>
              <w:spacing w:line="360"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SC].</w:t>
            </w:r>
          </w:p>
        </w:tc>
      </w:tr>
      <w:tr w:rsidR="0051571A" w:rsidRPr="004270A8" w14:paraId="04155514" w14:textId="77777777" w:rsidTr="0051571A">
        <w:trPr>
          <w:cantSplit/>
          <w:trHeight w:val="304"/>
          <w:tblHeader/>
          <w:jc w:val="center"/>
        </w:trPr>
        <w:tc>
          <w:tcPr>
            <w:tcW w:w="1771" w:type="dxa"/>
            <w:tcBorders>
              <w:top w:val="single" w:sz="4" w:space="0" w:color="auto"/>
              <w:left w:val="single" w:sz="12" w:space="0" w:color="auto"/>
              <w:bottom w:val="single" w:sz="12" w:space="0" w:color="auto"/>
              <w:right w:val="single" w:sz="6" w:space="0" w:color="auto"/>
            </w:tcBorders>
          </w:tcPr>
          <w:p w14:paraId="15FB0899" w14:textId="77777777" w:rsidR="0051571A" w:rsidRPr="004270A8" w:rsidRDefault="0051571A" w:rsidP="00C2404E">
            <w:pPr>
              <w:spacing w:line="360" w:lineRule="auto"/>
              <w:rPr>
                <w:rFonts w:cs="Arial"/>
                <w:noProof/>
                <w:szCs w:val="21"/>
              </w:rPr>
            </w:pPr>
            <w:r w:rsidRPr="004270A8">
              <w:rPr>
                <w:rFonts w:cs="Arial"/>
                <w:noProof/>
                <w:szCs w:val="21"/>
              </w:rPr>
              <w:t>[Hành động của người dùng]</w:t>
            </w:r>
          </w:p>
        </w:tc>
        <w:tc>
          <w:tcPr>
            <w:tcW w:w="8405" w:type="dxa"/>
            <w:tcBorders>
              <w:top w:val="single" w:sz="4" w:space="0" w:color="auto"/>
              <w:left w:val="single" w:sz="6" w:space="0" w:color="auto"/>
              <w:bottom w:val="single" w:sz="12" w:space="0" w:color="auto"/>
              <w:right w:val="single" w:sz="12" w:space="0" w:color="auto"/>
            </w:tcBorders>
            <w:vAlign w:val="center"/>
          </w:tcPr>
          <w:p w14:paraId="5A858CE1" w14:textId="77777777" w:rsidR="0051571A" w:rsidRPr="004270A8" w:rsidRDefault="0051571A" w:rsidP="0051571A">
            <w:pPr>
              <w:pStyle w:val="ListParagraph"/>
              <w:numPr>
                <w:ilvl w:val="0"/>
                <w:numId w:val="31"/>
              </w:numPr>
              <w:spacing w:line="360" w:lineRule="auto"/>
              <w:ind w:leftChars="0"/>
              <w:contextualSpacing/>
              <w:rPr>
                <w:rFonts w:cs="Arial"/>
                <w:noProof/>
                <w:szCs w:val="21"/>
              </w:rPr>
            </w:pPr>
            <w:r w:rsidRPr="004270A8">
              <w:rPr>
                <w:rFonts w:cs="Arial"/>
                <w:noProof/>
                <w:szCs w:val="21"/>
              </w:rPr>
              <w:t>Đặt đường dẫn chính xác của đích cài đặt Bộ cấu hình thông minh thành [Đường dẫn SC]. Thư mục chứa “SmartConfigurator.exe” phải được chỉ định.</w:t>
            </w:r>
          </w:p>
          <w:p w14:paraId="507A6F86" w14:textId="77777777" w:rsidR="0051571A" w:rsidRPr="004270A8" w:rsidRDefault="0051571A" w:rsidP="00C2404E">
            <w:pPr>
              <w:spacing w:line="360" w:lineRule="auto"/>
              <w:ind w:left="90"/>
              <w:contextualSpacing/>
              <w:rPr>
                <w:rFonts w:cs="Arial"/>
                <w:noProof/>
                <w:szCs w:val="21"/>
              </w:rPr>
            </w:pPr>
            <w:r w:rsidRPr="004270A8">
              <w:rPr>
                <w:rFonts w:cs="Arial"/>
                <w:noProof/>
                <w:szCs w:val="21"/>
              </w:rPr>
              <w:t>2. Kiểm tra xem Cấu hình thông minh đã được cài đặt bình thường chưa.</w:t>
            </w:r>
          </w:p>
        </w:tc>
      </w:tr>
    </w:tbl>
    <w:p w14:paraId="5DD205A7" w14:textId="77777777" w:rsidR="0051571A" w:rsidRPr="0051571A" w:rsidRDefault="0051571A" w:rsidP="0051571A">
      <w:pPr>
        <w:rPr>
          <w:sz w:val="20"/>
          <w:szCs w:val="18"/>
        </w:rPr>
      </w:pPr>
    </w:p>
    <w:p w14:paraId="4442EFD2" w14:textId="3BA80A42" w:rsidR="003565B7" w:rsidRPr="004270A8" w:rsidRDefault="003565B7" w:rsidP="0051571A">
      <w:pPr>
        <w:spacing w:line="360" w:lineRule="auto"/>
        <w:jc w:val="center"/>
        <w:rPr>
          <w:rFonts w:cs="Arial"/>
          <w:szCs w:val="21"/>
        </w:rPr>
      </w:pPr>
    </w:p>
    <w:p w14:paraId="7E317117" w14:textId="0024B272" w:rsidR="003565B7" w:rsidRPr="004270A8" w:rsidRDefault="003565B7" w:rsidP="0051571A">
      <w:pPr>
        <w:spacing w:line="360" w:lineRule="auto"/>
        <w:jc w:val="center"/>
        <w:rPr>
          <w:rFonts w:cs="Arial"/>
          <w:szCs w:val="21"/>
        </w:rPr>
      </w:pPr>
      <w:r w:rsidRPr="004270A8">
        <w:rPr>
          <w:rFonts w:eastAsia="MS Gothic" w:cs="Arial"/>
          <w:b/>
          <w:bCs/>
          <w:i/>
          <w:iCs/>
          <w:szCs w:val="21"/>
        </w:rPr>
        <w:t xml:space="preserve">Bảng </w:t>
      </w:r>
      <w:r w:rsidRPr="004270A8">
        <w:rPr>
          <w:rFonts w:eastAsia="MS Gothic" w:cs="Arial"/>
          <w:b/>
          <w:bCs/>
          <w:i/>
          <w:iCs/>
          <w:szCs w:val="21"/>
        </w:rPr>
        <w:fldChar w:fldCharType="begin"/>
      </w:r>
      <w:r w:rsidRPr="004270A8">
        <w:rPr>
          <w:rFonts w:eastAsia="MS Gothic" w:cs="Arial"/>
          <w:b/>
          <w:bCs/>
          <w:i/>
          <w:iCs/>
          <w:szCs w:val="21"/>
        </w:rPr>
        <w:instrText xml:space="preserve"> STYLEREF 1 \s </w:instrText>
      </w:r>
      <w:r w:rsidRPr="004270A8">
        <w:rPr>
          <w:rFonts w:eastAsia="MS Gothic" w:cs="Arial"/>
          <w:b/>
          <w:bCs/>
          <w:i/>
          <w:iCs/>
          <w:szCs w:val="21"/>
        </w:rPr>
        <w:fldChar w:fldCharType="separate"/>
      </w:r>
      <w:r w:rsidR="00C36135">
        <w:rPr>
          <w:rFonts w:eastAsia="MS Gothic" w:cs="Arial"/>
          <w:b/>
          <w:bCs/>
          <w:i/>
          <w:iCs/>
          <w:noProof/>
          <w:szCs w:val="21"/>
        </w:rPr>
        <w:t xml:space="preserve">5 </w:t>
      </w:r>
      <w:r w:rsidRPr="004270A8">
        <w:rPr>
          <w:rFonts w:eastAsia="MS Gothic" w:cs="Arial"/>
          <w:b/>
          <w:bCs/>
          <w:i/>
          <w:iCs/>
          <w:szCs w:val="21"/>
        </w:rPr>
        <w:fldChar w:fldCharType="end"/>
      </w:r>
      <w:r w:rsidRPr="004270A8">
        <w:rPr>
          <w:rFonts w:eastAsia="MS Gothic" w:cs="Arial"/>
          <w:b/>
          <w:bCs/>
          <w:i/>
          <w:iCs/>
          <w:szCs w:val="21"/>
        </w:rPr>
        <w:noBreakHyphen/>
      </w:r>
      <w:r w:rsidRPr="004270A8">
        <w:rPr>
          <w:rFonts w:eastAsia="MS Gothic" w:cs="Arial"/>
          <w:b/>
          <w:bCs/>
          <w:i/>
          <w:iCs/>
          <w:szCs w:val="21"/>
        </w:rPr>
        <w:fldChar w:fldCharType="begin"/>
      </w:r>
      <w:r w:rsidRPr="004270A8">
        <w:rPr>
          <w:rFonts w:eastAsia="MS Gothic" w:cs="Arial"/>
          <w:b/>
          <w:bCs/>
          <w:i/>
          <w:iCs/>
          <w:szCs w:val="21"/>
        </w:rPr>
        <w:instrText xml:space="preserve"> SEQ Table \* ARABIC \s 1 </w:instrText>
      </w:r>
      <w:r w:rsidRPr="004270A8">
        <w:rPr>
          <w:rFonts w:eastAsia="MS Gothic" w:cs="Arial"/>
          <w:b/>
          <w:bCs/>
          <w:i/>
          <w:iCs/>
          <w:szCs w:val="21"/>
        </w:rPr>
        <w:fldChar w:fldCharType="separate"/>
      </w:r>
      <w:r w:rsidR="00C36135">
        <w:rPr>
          <w:rFonts w:eastAsia="MS Gothic" w:cs="Arial"/>
          <w:b/>
          <w:bCs/>
          <w:i/>
          <w:iCs/>
          <w:noProof/>
          <w:szCs w:val="21"/>
        </w:rPr>
        <w:t xml:space="preserve">2 </w:t>
      </w:r>
      <w:r w:rsidRPr="004270A8">
        <w:rPr>
          <w:rFonts w:eastAsia="MS Gothic" w:cs="Arial"/>
          <w:b/>
          <w:bCs/>
          <w:i/>
          <w:iCs/>
          <w:szCs w:val="21"/>
        </w:rPr>
        <w:fldChar w:fldCharType="end"/>
      </w:r>
      <w:r w:rsidRPr="004270A8">
        <w:rPr>
          <w:rFonts w:eastAsia="MS Gothic" w:cs="Arial"/>
          <w:b/>
          <w:bCs/>
          <w:i/>
          <w:iCs/>
          <w:szCs w:val="21"/>
        </w:rPr>
        <w:t>Thông báo lỗi hiển thị khi cài đặt trong hộp thoại Thông số cấu hình (tiếp theo)</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88"/>
        <w:gridCol w:w="8188"/>
      </w:tblGrid>
      <w:tr w:rsidR="003565B7" w:rsidRPr="004270A8" w14:paraId="5161075C" w14:textId="77777777" w:rsidTr="0051571A">
        <w:trPr>
          <w:cantSplit/>
          <w:trHeight w:val="304"/>
          <w:tblHeader/>
          <w:jc w:val="center"/>
        </w:trPr>
        <w:tc>
          <w:tcPr>
            <w:tcW w:w="1988"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671291BD" w14:textId="77777777" w:rsidR="003565B7" w:rsidRPr="004270A8" w:rsidRDefault="003565B7" w:rsidP="0051571A">
            <w:pPr>
              <w:spacing w:line="360" w:lineRule="auto"/>
              <w:rPr>
                <w:rFonts w:cs="Arial"/>
                <w:noProof/>
                <w:szCs w:val="21"/>
              </w:rPr>
            </w:pPr>
            <w:r w:rsidRPr="004270A8">
              <w:rPr>
                <w:rFonts w:cs="Arial"/>
                <w:noProof/>
                <w:szCs w:val="21"/>
              </w:rPr>
              <w:t>[Message]</w:t>
            </w:r>
          </w:p>
        </w:tc>
        <w:tc>
          <w:tcPr>
            <w:tcW w:w="8188"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4E6DFB97" w14:textId="77777777" w:rsidR="003565B7" w:rsidRPr="004270A8" w:rsidRDefault="003565B7" w:rsidP="0051571A">
            <w:pPr>
              <w:spacing w:line="360" w:lineRule="auto"/>
              <w:rPr>
                <w:rFonts w:cs="Arial"/>
                <w:noProof/>
                <w:szCs w:val="21"/>
              </w:rPr>
            </w:pPr>
            <w:r w:rsidRPr="004270A8">
              <w:rPr>
                <w:rFonts w:cs="Arial"/>
                <w:noProof/>
                <w:szCs w:val="21"/>
              </w:rPr>
              <w:t>E0106</w:t>
            </w:r>
          </w:p>
          <w:p w14:paraId="6C59BA54" w14:textId="77777777" w:rsidR="003565B7" w:rsidRPr="004270A8" w:rsidRDefault="003565B7" w:rsidP="0051571A">
            <w:pPr>
              <w:spacing w:line="360" w:lineRule="auto"/>
              <w:rPr>
                <w:rFonts w:cs="Arial"/>
                <w:noProof/>
                <w:szCs w:val="21"/>
              </w:rPr>
            </w:pPr>
            <w:r w:rsidRPr="004270A8">
              <w:rPr>
                <w:rFonts w:cs="Arial"/>
                <w:noProof/>
                <w:szCs w:val="21"/>
              </w:rPr>
              <w:t>Mặc định thư mục được chọn là thư mục cài đặt hiện tại.</w:t>
            </w:r>
          </w:p>
          <w:p w14:paraId="494E06A0" w14:textId="77777777" w:rsidR="003565B7" w:rsidRPr="004270A8" w:rsidRDefault="003565B7" w:rsidP="0051571A">
            <w:pPr>
              <w:spacing w:line="360" w:lineRule="auto"/>
              <w:contextualSpacing/>
              <w:rPr>
                <w:rFonts w:cs="Arial"/>
                <w:noProof/>
                <w:szCs w:val="21"/>
              </w:rPr>
            </w:pPr>
            <w:r w:rsidRPr="004270A8">
              <w:rPr>
                <w:rFonts w:cs="Arial"/>
                <w:noProof/>
                <w:szCs w:val="21"/>
              </w:rPr>
              <w:t>Bỏ chọn việc sử dụng thư mục mặc định.</w:t>
            </w:r>
          </w:p>
        </w:tc>
      </w:tr>
      <w:tr w:rsidR="003565B7" w:rsidRPr="004270A8" w14:paraId="670DF47C" w14:textId="77777777" w:rsidTr="0051571A">
        <w:trPr>
          <w:cantSplit/>
          <w:trHeight w:val="304"/>
          <w:tblHeader/>
          <w:jc w:val="center"/>
        </w:trPr>
        <w:tc>
          <w:tcPr>
            <w:tcW w:w="1988"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12642918" w14:textId="77777777" w:rsidR="003565B7" w:rsidRPr="004270A8" w:rsidRDefault="003565B7" w:rsidP="0051571A">
            <w:pPr>
              <w:spacing w:line="360" w:lineRule="auto"/>
              <w:rPr>
                <w:rFonts w:cs="Arial"/>
                <w:noProof/>
                <w:szCs w:val="21"/>
              </w:rPr>
            </w:pPr>
            <w:r w:rsidRPr="004270A8">
              <w:rPr>
                <w:rFonts w:cs="Arial"/>
                <w:noProof/>
                <w:szCs w:val="21"/>
              </w:rPr>
              <w:t>[Giải trình]</w:t>
            </w:r>
          </w:p>
        </w:tc>
        <w:tc>
          <w:tcPr>
            <w:tcW w:w="8188"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27893AF0" w14:textId="77777777" w:rsidR="003565B7" w:rsidRPr="004270A8" w:rsidRDefault="003565B7" w:rsidP="0051571A">
            <w:pPr>
              <w:pStyle w:val="ListParagraph"/>
              <w:numPr>
                <w:ilvl w:val="0"/>
                <w:numId w:val="44"/>
              </w:numPr>
              <w:spacing w:line="360" w:lineRule="auto"/>
              <w:ind w:leftChars="0" w:left="466"/>
              <w:contextualSpacing/>
              <w:rPr>
                <w:rFonts w:eastAsiaTheme="majorEastAsia" w:cs="Arial"/>
                <w:szCs w:val="21"/>
              </w:rPr>
            </w:pPr>
            <w:r w:rsidRPr="004270A8">
              <w:rPr>
                <w:rFonts w:cs="Arial"/>
                <w:szCs w:val="21"/>
              </w:rPr>
              <w:t>Thông báo lỗi này hiển thị khi nhấp vào nút [Chọn Thư mục Cài đặt Cygwin], trong khi hộp kiểm [Sử dụng Thư mục Cài đặt Cygwin mặc định] được chọn.</w:t>
            </w:r>
          </w:p>
          <w:p w14:paraId="56A6CC06" w14:textId="77777777" w:rsidR="003565B7" w:rsidRPr="004270A8" w:rsidRDefault="003565B7" w:rsidP="0051571A">
            <w:pPr>
              <w:pStyle w:val="ListParagraph"/>
              <w:numPr>
                <w:ilvl w:val="0"/>
                <w:numId w:val="44"/>
              </w:numPr>
              <w:spacing w:line="360" w:lineRule="auto"/>
              <w:ind w:leftChars="0" w:left="466"/>
              <w:contextualSpacing/>
              <w:rPr>
                <w:rFonts w:eastAsiaTheme="majorEastAsia" w:cs="Arial"/>
                <w:szCs w:val="21"/>
              </w:rPr>
            </w:pPr>
            <w:r w:rsidRPr="004270A8">
              <w:rPr>
                <w:rFonts w:cs="Arial"/>
                <w:szCs w:val="21"/>
              </w:rPr>
              <w:t>Thông báo lỗi này hiển thị khi nhấp vào nút [Chọn thư mục cài đặt VLAB], trong khi hộp kiểm [Sử dụng thư mục cài đặt VLAB mặc định] được chọn.</w:t>
            </w:r>
          </w:p>
          <w:p w14:paraId="57EDDCEB" w14:textId="77777777" w:rsidR="003565B7" w:rsidRPr="004270A8" w:rsidRDefault="003565B7" w:rsidP="0051571A">
            <w:pPr>
              <w:pStyle w:val="ListParagraph"/>
              <w:numPr>
                <w:ilvl w:val="0"/>
                <w:numId w:val="44"/>
              </w:numPr>
              <w:spacing w:line="360" w:lineRule="auto"/>
              <w:ind w:leftChars="0" w:left="466"/>
              <w:contextualSpacing/>
              <w:rPr>
                <w:rFonts w:eastAsiaTheme="majorEastAsia" w:cs="Arial"/>
                <w:szCs w:val="21"/>
              </w:rPr>
            </w:pPr>
            <w:r w:rsidRPr="004270A8">
              <w:rPr>
                <w:rFonts w:cs="Arial"/>
                <w:szCs w:val="21"/>
              </w:rPr>
              <w:t>Thông báo lỗi này hiển thị khi nhấp vào nút [Chọn thư mục cài đặt bộ cấu hình thông minh], trong khi hộp kiểm [Sử dụng thư mục cài đặt bộ cấu hình thông tin mặc định] được chọn.</w:t>
            </w:r>
          </w:p>
          <w:p w14:paraId="5B40FBEF" w14:textId="77777777" w:rsidR="003565B7" w:rsidRPr="004270A8" w:rsidRDefault="003565B7" w:rsidP="0051571A">
            <w:pPr>
              <w:spacing w:line="360" w:lineRule="auto"/>
              <w:ind w:left="456" w:hanging="456"/>
              <w:contextualSpacing/>
              <w:rPr>
                <w:rFonts w:cs="Arial"/>
                <w:noProof/>
                <w:szCs w:val="21"/>
              </w:rPr>
            </w:pPr>
            <w:r w:rsidRPr="004270A8">
              <w:rPr>
                <w:rFonts w:cs="Arial"/>
                <w:szCs w:val="21"/>
              </w:rPr>
              <w:t>4. Thông báo lỗi này hiển thị khi nhấp vào nút [Chọn thư mục cài đặt CS+], trong khi hộp kiểm [Sử dụng thư mục cài đặt CS+ mặc định] được chọn.</w:t>
            </w:r>
          </w:p>
        </w:tc>
      </w:tr>
      <w:tr w:rsidR="003565B7" w:rsidRPr="004270A8" w14:paraId="295E2125" w14:textId="77777777" w:rsidTr="0051571A">
        <w:trPr>
          <w:cantSplit/>
          <w:trHeight w:val="304"/>
          <w:tblHeader/>
          <w:jc w:val="center"/>
        </w:trPr>
        <w:tc>
          <w:tcPr>
            <w:tcW w:w="1988"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1D693222" w14:textId="77777777" w:rsidR="003565B7" w:rsidRPr="004270A8" w:rsidRDefault="003565B7" w:rsidP="0051571A">
            <w:pPr>
              <w:spacing w:line="360" w:lineRule="auto"/>
              <w:rPr>
                <w:rFonts w:cs="Arial"/>
                <w:noProof/>
                <w:szCs w:val="21"/>
              </w:rPr>
            </w:pPr>
            <w:r w:rsidRPr="004270A8">
              <w:rPr>
                <w:rFonts w:cs="Arial"/>
                <w:noProof/>
                <w:szCs w:val="21"/>
              </w:rPr>
              <w:t>[Hành động của người dùng]</w:t>
            </w:r>
          </w:p>
        </w:tc>
        <w:tc>
          <w:tcPr>
            <w:tcW w:w="8188"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67B50A35" w14:textId="77777777" w:rsidR="003565B7" w:rsidRPr="004270A8" w:rsidRDefault="003565B7" w:rsidP="0051571A">
            <w:pPr>
              <w:pStyle w:val="ListParagraph"/>
              <w:numPr>
                <w:ilvl w:val="0"/>
                <w:numId w:val="45"/>
              </w:numPr>
              <w:spacing w:line="360" w:lineRule="auto"/>
              <w:ind w:leftChars="0" w:left="466"/>
              <w:contextualSpacing/>
              <w:rPr>
                <w:rFonts w:eastAsiaTheme="majorEastAsia" w:cs="Arial"/>
                <w:szCs w:val="21"/>
              </w:rPr>
            </w:pPr>
            <w:r w:rsidRPr="004270A8">
              <w:rPr>
                <w:rFonts w:cs="Arial"/>
                <w:szCs w:val="21"/>
              </w:rPr>
              <w:t>Bỏ chọn hộp kiểm [Sử dụng thư mục cài đặt Cygwin mặc định].</w:t>
            </w:r>
          </w:p>
          <w:p w14:paraId="27557483" w14:textId="77777777" w:rsidR="003565B7" w:rsidRPr="004270A8" w:rsidRDefault="003565B7" w:rsidP="0051571A">
            <w:pPr>
              <w:pStyle w:val="ListParagraph"/>
              <w:numPr>
                <w:ilvl w:val="0"/>
                <w:numId w:val="45"/>
              </w:numPr>
              <w:spacing w:line="360" w:lineRule="auto"/>
              <w:ind w:leftChars="0" w:left="466"/>
              <w:contextualSpacing/>
              <w:rPr>
                <w:rFonts w:eastAsiaTheme="majorEastAsia" w:cs="Arial"/>
                <w:szCs w:val="21"/>
              </w:rPr>
            </w:pPr>
            <w:r w:rsidRPr="004270A8">
              <w:rPr>
                <w:rFonts w:cs="Arial"/>
                <w:szCs w:val="21"/>
              </w:rPr>
              <w:t>Bỏ chọn hộp kiểm [Sử dụng thư mục cài đặt VLAB mặc định].</w:t>
            </w:r>
          </w:p>
          <w:p w14:paraId="14639697" w14:textId="77777777" w:rsidR="003565B7" w:rsidRPr="004270A8" w:rsidRDefault="003565B7" w:rsidP="0051571A">
            <w:pPr>
              <w:pStyle w:val="ListParagraph"/>
              <w:numPr>
                <w:ilvl w:val="0"/>
                <w:numId w:val="45"/>
              </w:numPr>
              <w:spacing w:line="360" w:lineRule="auto"/>
              <w:ind w:leftChars="0" w:left="466"/>
              <w:contextualSpacing/>
              <w:rPr>
                <w:rFonts w:eastAsiaTheme="majorEastAsia" w:cs="Arial"/>
                <w:szCs w:val="21"/>
              </w:rPr>
            </w:pPr>
            <w:r w:rsidRPr="004270A8">
              <w:rPr>
                <w:rFonts w:cs="Arial"/>
                <w:szCs w:val="21"/>
              </w:rPr>
              <w:t>Bỏ chọn hộp kiểm [Sử dụng thư mục cài đặt bộ cấu hình thông tin mặc định].</w:t>
            </w:r>
          </w:p>
          <w:p w14:paraId="4B94DFE5" w14:textId="77777777" w:rsidR="003565B7" w:rsidRPr="004270A8" w:rsidRDefault="003565B7" w:rsidP="0051571A">
            <w:pPr>
              <w:spacing w:line="360" w:lineRule="auto"/>
              <w:contextualSpacing/>
              <w:rPr>
                <w:rFonts w:cs="Arial"/>
                <w:noProof/>
                <w:szCs w:val="21"/>
              </w:rPr>
            </w:pPr>
            <w:r w:rsidRPr="004270A8">
              <w:rPr>
                <w:rFonts w:cs="Arial"/>
                <w:szCs w:val="21"/>
              </w:rPr>
              <w:t>4. Bỏ chọn hộp kiểm [Sử dụng thư mục cài đặt CS+ mặc định].</w:t>
            </w:r>
          </w:p>
        </w:tc>
      </w:tr>
      <w:tr w:rsidR="00254F57" w:rsidRPr="004270A8" w14:paraId="5252ACF7" w14:textId="77777777" w:rsidTr="0051571A">
        <w:trPr>
          <w:cantSplit/>
          <w:trHeight w:val="304"/>
          <w:tblHeader/>
          <w:jc w:val="center"/>
        </w:trPr>
        <w:tc>
          <w:tcPr>
            <w:tcW w:w="1988" w:type="dxa"/>
            <w:tcBorders>
              <w:top w:val="single" w:sz="12" w:space="0" w:color="auto"/>
              <w:left w:val="single" w:sz="12" w:space="0" w:color="auto"/>
              <w:bottom w:val="single" w:sz="4" w:space="0" w:color="auto"/>
              <w:right w:val="single" w:sz="6" w:space="0" w:color="auto"/>
            </w:tcBorders>
            <w:shd w:val="clear" w:color="auto" w:fill="auto"/>
            <w:hideMark/>
          </w:tcPr>
          <w:p w14:paraId="3476E340" w14:textId="1D3DE629" w:rsidR="00254F57" w:rsidRPr="004270A8" w:rsidRDefault="00254F57" w:rsidP="0051571A">
            <w:pPr>
              <w:spacing w:line="360" w:lineRule="auto"/>
              <w:rPr>
                <w:rFonts w:cs="Arial"/>
                <w:noProof/>
                <w:szCs w:val="21"/>
              </w:rPr>
            </w:pPr>
            <w:r w:rsidRPr="004270A8">
              <w:rPr>
                <w:rFonts w:cs="Arial"/>
                <w:noProof/>
                <w:szCs w:val="21"/>
              </w:rPr>
              <w:t>[Message]</w:t>
            </w:r>
          </w:p>
        </w:tc>
        <w:tc>
          <w:tcPr>
            <w:tcW w:w="8188"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4FF8EE3C" w14:textId="77777777" w:rsidR="00254F57" w:rsidRPr="004270A8" w:rsidRDefault="00254F57" w:rsidP="0051571A">
            <w:pPr>
              <w:spacing w:line="360" w:lineRule="auto"/>
              <w:rPr>
                <w:rFonts w:cs="Arial"/>
                <w:noProof/>
                <w:szCs w:val="21"/>
              </w:rPr>
            </w:pPr>
            <w:r w:rsidRPr="004270A8">
              <w:rPr>
                <w:rFonts w:cs="Arial"/>
                <w:noProof/>
                <w:szCs w:val="21"/>
              </w:rPr>
              <w:t>E0110</w:t>
            </w:r>
          </w:p>
          <w:p w14:paraId="1BD8416D" w14:textId="77777777" w:rsidR="00254F57" w:rsidRPr="004270A8" w:rsidRDefault="00254F57" w:rsidP="0051571A">
            <w:pPr>
              <w:spacing w:line="360" w:lineRule="auto"/>
              <w:rPr>
                <w:rFonts w:cs="Arial"/>
                <w:noProof/>
                <w:szCs w:val="21"/>
              </w:rPr>
            </w:pPr>
            <w:r w:rsidRPr="004270A8">
              <w:rPr>
                <w:rFonts w:cs="Arial"/>
                <w:noProof/>
                <w:szCs w:val="21"/>
              </w:rPr>
              <w:t>Giấy phép không được đăng ký.</w:t>
            </w:r>
          </w:p>
        </w:tc>
      </w:tr>
      <w:tr w:rsidR="00254F57" w:rsidRPr="004270A8" w14:paraId="789F249F" w14:textId="77777777" w:rsidTr="0051571A">
        <w:trPr>
          <w:cantSplit/>
          <w:trHeight w:val="304"/>
          <w:tblHeader/>
          <w:jc w:val="center"/>
        </w:trPr>
        <w:tc>
          <w:tcPr>
            <w:tcW w:w="1988" w:type="dxa"/>
            <w:tcBorders>
              <w:top w:val="single" w:sz="4" w:space="0" w:color="auto"/>
              <w:left w:val="single" w:sz="12" w:space="0" w:color="auto"/>
              <w:bottom w:val="single" w:sz="4" w:space="0" w:color="auto"/>
              <w:right w:val="single" w:sz="6" w:space="0" w:color="auto"/>
            </w:tcBorders>
            <w:shd w:val="clear" w:color="auto" w:fill="auto"/>
            <w:hideMark/>
          </w:tcPr>
          <w:p w14:paraId="48C26CAD" w14:textId="77777777" w:rsidR="00254F57" w:rsidRPr="004270A8" w:rsidRDefault="00254F57" w:rsidP="0051571A">
            <w:pPr>
              <w:spacing w:line="360" w:lineRule="auto"/>
              <w:rPr>
                <w:rFonts w:cs="Arial"/>
                <w:noProof/>
                <w:szCs w:val="21"/>
              </w:rPr>
            </w:pPr>
            <w:r w:rsidRPr="004270A8">
              <w:rPr>
                <w:rFonts w:cs="Arial"/>
                <w:noProof/>
                <w:szCs w:val="21"/>
              </w:rPr>
              <w:t>[Giải trình]</w:t>
            </w:r>
          </w:p>
        </w:tc>
        <w:tc>
          <w:tcPr>
            <w:tcW w:w="8188"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65D006BB" w14:textId="77777777" w:rsidR="00254F57" w:rsidRPr="004270A8" w:rsidRDefault="00254F57" w:rsidP="0051571A">
            <w:pPr>
              <w:spacing w:line="360" w:lineRule="auto"/>
              <w:rPr>
                <w:rFonts w:cs="Arial"/>
                <w:noProof/>
                <w:szCs w:val="21"/>
              </w:rPr>
            </w:pPr>
            <w:r w:rsidRPr="004270A8">
              <w:rPr>
                <w:rFonts w:cs="Arial"/>
                <w:noProof/>
                <w:szCs w:val="21"/>
              </w:rPr>
              <w:t>Thông báo này hiển thị khi không có giấy phép hoặc giấy phép nào đã hết hạn trên hệ thống của bạn.</w:t>
            </w:r>
          </w:p>
        </w:tc>
      </w:tr>
      <w:tr w:rsidR="00254F57" w:rsidRPr="004270A8" w14:paraId="042B9E30" w14:textId="77777777" w:rsidTr="0051571A">
        <w:trPr>
          <w:cantSplit/>
          <w:trHeight w:val="304"/>
          <w:tblHeader/>
          <w:jc w:val="center"/>
        </w:trPr>
        <w:tc>
          <w:tcPr>
            <w:tcW w:w="1988" w:type="dxa"/>
            <w:tcBorders>
              <w:top w:val="single" w:sz="4" w:space="0" w:color="auto"/>
              <w:left w:val="single" w:sz="12" w:space="0" w:color="auto"/>
              <w:bottom w:val="single" w:sz="12" w:space="0" w:color="auto"/>
              <w:right w:val="single" w:sz="6" w:space="0" w:color="auto"/>
            </w:tcBorders>
            <w:shd w:val="clear" w:color="auto" w:fill="auto"/>
            <w:hideMark/>
          </w:tcPr>
          <w:p w14:paraId="0C4CEF29" w14:textId="77777777" w:rsidR="00254F57" w:rsidRPr="004270A8" w:rsidRDefault="00254F57" w:rsidP="0051571A">
            <w:pPr>
              <w:spacing w:line="360" w:lineRule="auto"/>
              <w:rPr>
                <w:rFonts w:cs="Arial"/>
                <w:noProof/>
                <w:szCs w:val="21"/>
              </w:rPr>
            </w:pPr>
            <w:r w:rsidRPr="004270A8">
              <w:rPr>
                <w:rFonts w:cs="Arial"/>
                <w:noProof/>
                <w:szCs w:val="21"/>
              </w:rPr>
              <w:t>[Hành động của người dùng]</w:t>
            </w:r>
          </w:p>
        </w:tc>
        <w:tc>
          <w:tcPr>
            <w:tcW w:w="8188"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E7FB40F" w14:textId="77777777" w:rsidR="00254F57" w:rsidRPr="004270A8" w:rsidRDefault="00254F57" w:rsidP="0051571A">
            <w:pPr>
              <w:pStyle w:val="ListParagraph"/>
              <w:numPr>
                <w:ilvl w:val="0"/>
                <w:numId w:val="51"/>
              </w:numPr>
              <w:spacing w:line="360" w:lineRule="auto"/>
              <w:ind w:leftChars="0"/>
              <w:contextualSpacing/>
              <w:rPr>
                <w:rFonts w:cs="Arial"/>
                <w:noProof/>
                <w:szCs w:val="21"/>
              </w:rPr>
            </w:pPr>
            <w:r w:rsidRPr="004270A8">
              <w:rPr>
                <w:rFonts w:cs="Arial"/>
                <w:noProof/>
                <w:szCs w:val="21"/>
              </w:rPr>
              <w:t>Đăng ký Giấy phép ET-VPF với Renesas Electronics Corporation.</w:t>
            </w:r>
          </w:p>
        </w:tc>
      </w:tr>
      <w:tr w:rsidR="00254F57" w:rsidRPr="004270A8" w14:paraId="29E85182" w14:textId="77777777" w:rsidTr="0051571A">
        <w:trPr>
          <w:cantSplit/>
          <w:trHeight w:val="304"/>
          <w:tblHeader/>
          <w:jc w:val="center"/>
        </w:trPr>
        <w:tc>
          <w:tcPr>
            <w:tcW w:w="1988" w:type="dxa"/>
            <w:tcBorders>
              <w:top w:val="nil"/>
              <w:left w:val="single" w:sz="12" w:space="0" w:color="auto"/>
              <w:bottom w:val="single" w:sz="4" w:space="0" w:color="auto"/>
              <w:right w:val="single" w:sz="6" w:space="0" w:color="auto"/>
            </w:tcBorders>
            <w:shd w:val="clear" w:color="auto" w:fill="D9D9D9" w:themeFill="background1" w:themeFillShade="D9"/>
            <w:hideMark/>
          </w:tcPr>
          <w:p w14:paraId="186038EF" w14:textId="77777777" w:rsidR="00254F57" w:rsidRPr="004270A8" w:rsidRDefault="00254F57" w:rsidP="0051571A">
            <w:pPr>
              <w:spacing w:line="360" w:lineRule="auto"/>
              <w:rPr>
                <w:rFonts w:cs="Arial"/>
                <w:noProof/>
                <w:szCs w:val="21"/>
              </w:rPr>
            </w:pPr>
            <w:r w:rsidRPr="004270A8">
              <w:rPr>
                <w:rFonts w:cs="Arial"/>
                <w:noProof/>
                <w:szCs w:val="21"/>
              </w:rPr>
              <w:t>[Message]</w:t>
            </w:r>
          </w:p>
        </w:tc>
        <w:tc>
          <w:tcPr>
            <w:tcW w:w="8188"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3E74E3B8" w14:textId="77777777" w:rsidR="00254F57" w:rsidRPr="004270A8" w:rsidRDefault="00254F57" w:rsidP="0051571A">
            <w:pPr>
              <w:spacing w:line="360" w:lineRule="auto"/>
              <w:rPr>
                <w:rFonts w:cs="Arial"/>
                <w:noProof/>
                <w:szCs w:val="21"/>
              </w:rPr>
            </w:pPr>
            <w:r w:rsidRPr="004270A8">
              <w:rPr>
                <w:rFonts w:cs="Arial"/>
                <w:noProof/>
                <w:szCs w:val="21"/>
              </w:rPr>
              <w:t>E0111</w:t>
            </w:r>
          </w:p>
          <w:p w14:paraId="2550DAD8" w14:textId="77777777" w:rsidR="00254F57" w:rsidRPr="004270A8" w:rsidRDefault="00254F57" w:rsidP="0051571A">
            <w:pPr>
              <w:spacing w:line="360" w:lineRule="auto"/>
              <w:rPr>
                <w:rFonts w:cs="Arial"/>
                <w:noProof/>
                <w:szCs w:val="21"/>
              </w:rPr>
            </w:pPr>
            <w:r w:rsidRPr="004270A8">
              <w:rPr>
                <w:rFonts w:cs="Arial"/>
                <w:noProof/>
                <w:szCs w:val="21"/>
              </w:rPr>
              <w:t>&lt;Dòng thiết bị&gt; không khả dụng. Đăng ký giấy phép hợp lệ.</w:t>
            </w:r>
          </w:p>
        </w:tc>
      </w:tr>
      <w:tr w:rsidR="00254F57" w:rsidRPr="004270A8" w14:paraId="4A365407" w14:textId="77777777" w:rsidTr="0051571A">
        <w:trPr>
          <w:cantSplit/>
          <w:trHeight w:val="304"/>
          <w:tblHeader/>
          <w:jc w:val="center"/>
        </w:trPr>
        <w:tc>
          <w:tcPr>
            <w:tcW w:w="1988"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508BB52D" w14:textId="77777777" w:rsidR="00254F57" w:rsidRPr="004270A8" w:rsidRDefault="00254F57" w:rsidP="0051571A">
            <w:pPr>
              <w:spacing w:line="360" w:lineRule="auto"/>
              <w:rPr>
                <w:rFonts w:cs="Arial"/>
                <w:noProof/>
                <w:szCs w:val="21"/>
              </w:rPr>
            </w:pPr>
            <w:r w:rsidRPr="004270A8">
              <w:rPr>
                <w:rFonts w:cs="Arial"/>
                <w:noProof/>
                <w:szCs w:val="21"/>
              </w:rPr>
              <w:t>[Giải trình]</w:t>
            </w:r>
          </w:p>
        </w:tc>
        <w:tc>
          <w:tcPr>
            <w:tcW w:w="8188"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1AB26E18" w14:textId="77777777" w:rsidR="00254F57" w:rsidRPr="004270A8" w:rsidRDefault="00254F57" w:rsidP="0051571A">
            <w:pPr>
              <w:spacing w:line="360" w:lineRule="auto"/>
              <w:rPr>
                <w:rFonts w:cs="Arial"/>
                <w:noProof/>
                <w:szCs w:val="21"/>
              </w:rPr>
            </w:pPr>
            <w:r w:rsidRPr="004270A8">
              <w:rPr>
                <w:rFonts w:cs="Arial"/>
                <w:noProof/>
                <w:szCs w:val="21"/>
              </w:rPr>
              <w:t>Thông báo lỗi này hiển thị khi giấy phép cho bất kỳ dòng thiết bị RH850 nào không hợp lệ.</w:t>
            </w:r>
          </w:p>
        </w:tc>
      </w:tr>
      <w:tr w:rsidR="00254F57" w:rsidRPr="004270A8" w14:paraId="440AB157" w14:textId="77777777" w:rsidTr="0051571A">
        <w:trPr>
          <w:cantSplit/>
          <w:trHeight w:val="304"/>
          <w:tblHeader/>
          <w:jc w:val="center"/>
        </w:trPr>
        <w:tc>
          <w:tcPr>
            <w:tcW w:w="1988"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21426B0F" w14:textId="77777777" w:rsidR="00254F57" w:rsidRPr="004270A8" w:rsidRDefault="00254F57" w:rsidP="0051571A">
            <w:pPr>
              <w:spacing w:line="360" w:lineRule="auto"/>
              <w:rPr>
                <w:rFonts w:cs="Arial"/>
                <w:noProof/>
                <w:szCs w:val="21"/>
              </w:rPr>
            </w:pPr>
            <w:r w:rsidRPr="004270A8">
              <w:rPr>
                <w:rFonts w:cs="Arial"/>
                <w:noProof/>
                <w:szCs w:val="21"/>
              </w:rPr>
              <w:t>[Hành động của người dùng]</w:t>
            </w:r>
          </w:p>
        </w:tc>
        <w:tc>
          <w:tcPr>
            <w:tcW w:w="8188"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C11E21D" w14:textId="5C9F136C" w:rsidR="00254F57" w:rsidRPr="004270A8" w:rsidRDefault="00254F57" w:rsidP="0051571A">
            <w:pPr>
              <w:pStyle w:val="ListParagraph"/>
              <w:numPr>
                <w:ilvl w:val="0"/>
                <w:numId w:val="50"/>
              </w:numPr>
              <w:spacing w:line="360" w:lineRule="auto"/>
              <w:ind w:leftChars="0"/>
              <w:contextualSpacing/>
              <w:rPr>
                <w:ins w:id="782" w:author="Hiroyasu Nishiumi" w:date="2022-10-20T20:02:00Z"/>
                <w:rFonts w:cs="Arial"/>
                <w:noProof/>
                <w:szCs w:val="21"/>
              </w:rPr>
            </w:pPr>
            <w:r w:rsidRPr="004270A8">
              <w:rPr>
                <w:rFonts w:cs="Arial"/>
                <w:noProof/>
                <w:szCs w:val="21"/>
              </w:rPr>
              <w:t>Nếu bạn không có giấy phép cho dòng thiết bị RH850,</w:t>
            </w:r>
            <w:del w:id="783" w:author="Hiroyasu Nishiumi" w:date="2022-10-20T20:03:00Z">
              <w:r w:rsidRPr="004270A8" w:rsidDel="003E4896">
                <w:rPr>
                  <w:rFonts w:cs="Arial"/>
                  <w:noProof/>
                  <w:szCs w:val="21"/>
                </w:rPr>
                <w:delText xml:space="preserve"> </w:delText>
              </w:r>
            </w:del>
            <w:ins w:id="784" w:author="Hiroyasu Nishiumi" w:date="2022-10-20T20:03:00Z">
              <w:r w:rsidR="003E4896" w:rsidRPr="004270A8">
                <w:rPr>
                  <w:rFonts w:cs="Arial"/>
                  <w:noProof/>
                  <w:szCs w:val="21"/>
                </w:rPr>
                <w:t xml:space="preserve"> </w:t>
              </w:r>
              <w:r w:rsidR="003E4896" w:rsidRPr="004270A8">
                <w:rPr>
                  <w:rFonts w:cs="Arial"/>
                  <w:szCs w:val="21"/>
                </w:rPr>
                <w:t xml:space="preserve">please contact a Renesas Electronics sales office. </w:t>
              </w:r>
            </w:ins>
            <w:del w:id="785" w:author="Hiroyasu Nishiumi" w:date="2022-10-20T20:03:00Z">
              <w:r w:rsidRPr="004270A8" w:rsidDel="003E4896">
                <w:rPr>
                  <w:rFonts w:cs="Arial"/>
                  <w:noProof/>
                  <w:szCs w:val="21"/>
                </w:rPr>
                <w:delText>register with Renesas Electronics.</w:delText>
              </w:r>
            </w:del>
          </w:p>
          <w:p w14:paraId="2B9B6B41" w14:textId="77777777" w:rsidR="003E4896" w:rsidRPr="004270A8" w:rsidDel="003E4896" w:rsidRDefault="003E4896" w:rsidP="0051571A">
            <w:pPr>
              <w:pStyle w:val="ListParagraph"/>
              <w:numPr>
                <w:ilvl w:val="0"/>
                <w:numId w:val="50"/>
              </w:numPr>
              <w:spacing w:line="360" w:lineRule="auto"/>
              <w:ind w:leftChars="0"/>
              <w:contextualSpacing/>
              <w:rPr>
                <w:del w:id="786" w:author="Hiroyasu Nishiumi" w:date="2022-10-20T20:02:00Z"/>
                <w:rFonts w:cs="Arial"/>
                <w:noProof/>
                <w:szCs w:val="21"/>
              </w:rPr>
            </w:pPr>
          </w:p>
          <w:p w14:paraId="1610ECE8" w14:textId="77777777" w:rsidR="003E4896" w:rsidRPr="004270A8" w:rsidRDefault="00254F57" w:rsidP="0051571A">
            <w:pPr>
              <w:pStyle w:val="ListParagraph"/>
              <w:numPr>
                <w:ilvl w:val="0"/>
                <w:numId w:val="50"/>
              </w:numPr>
              <w:spacing w:line="360" w:lineRule="auto"/>
              <w:ind w:leftChars="0"/>
              <w:contextualSpacing/>
              <w:rPr>
                <w:ins w:id="787" w:author="Hiroyasu Nishiumi" w:date="2022-10-20T20:02:00Z"/>
                <w:rFonts w:cs="Arial"/>
                <w:noProof/>
                <w:szCs w:val="21"/>
              </w:rPr>
            </w:pPr>
            <w:r w:rsidRPr="004270A8">
              <w:rPr>
                <w:rFonts w:cs="Arial"/>
                <w:noProof/>
                <w:szCs w:val="21"/>
              </w:rPr>
              <w:t>Nếu bạn đã có giấy phép dòng thiết bị RH850, hãy kiểm tra xem nó có được đưa vào cài đặt ET-VPF hay không.</w:t>
            </w:r>
          </w:p>
          <w:p w14:paraId="251C26D6" w14:textId="1DE284E4" w:rsidR="00254F57" w:rsidRPr="004270A8" w:rsidRDefault="00254F57" w:rsidP="0051571A">
            <w:pPr>
              <w:pStyle w:val="ListParagraph"/>
              <w:numPr>
                <w:ilvl w:val="0"/>
                <w:numId w:val="50"/>
              </w:numPr>
              <w:spacing w:line="360" w:lineRule="auto"/>
              <w:ind w:leftChars="0"/>
              <w:contextualSpacing/>
              <w:rPr>
                <w:rFonts w:cs="Arial"/>
                <w:noProof/>
                <w:szCs w:val="21"/>
              </w:rPr>
              <w:pPrChange w:id="788" w:author="Hiroyasu Nishiumi" w:date="2022-10-20T20:02:00Z">
                <w:pPr>
                  <w:spacing w:line="256" w:lineRule="auto"/>
                  <w:ind w:left="90"/>
                  <w:contextualSpacing/>
                </w:pPr>
              </w:pPrChange>
            </w:pPr>
            <w:del w:id="789" w:author="Hiroyasu Nishiumi" w:date="2022-10-20T20:02:00Z">
              <w:r w:rsidRPr="004270A8" w:rsidDel="003E4896">
                <w:rPr>
                  <w:rFonts w:cs="Arial"/>
                  <w:noProof/>
                  <w:szCs w:val="21"/>
                </w:rPr>
                <w:br/>
              </w:r>
            </w:del>
            <w:r w:rsidRPr="004270A8">
              <w:rPr>
                <w:rFonts w:cs="Arial"/>
                <w:noProof/>
                <w:szCs w:val="21"/>
              </w:rPr>
              <w:t>Để xác nhận tính khả dụng của giấy phép, vui lòng [Kiểm tra giấy phép khả dụng] trên bảng [Tùy chọn ET-VPF].</w:t>
            </w:r>
          </w:p>
        </w:tc>
      </w:tr>
    </w:tbl>
    <w:p w14:paraId="69422906" w14:textId="77777777" w:rsidR="00355E6E" w:rsidRPr="004270A8" w:rsidRDefault="00355E6E" w:rsidP="0051571A">
      <w:pPr>
        <w:spacing w:line="360" w:lineRule="auto"/>
        <w:rPr>
          <w:rFonts w:eastAsia="MS Gothic" w:cs="Arial"/>
          <w:szCs w:val="21"/>
        </w:rPr>
      </w:pPr>
      <w:r w:rsidRPr="004270A8">
        <w:rPr>
          <w:rFonts w:cs="Arial"/>
          <w:szCs w:val="21"/>
        </w:rPr>
        <w:br w:type="page"/>
      </w:r>
    </w:p>
    <w:p w14:paraId="3D52733D" w14:textId="5A9F2284" w:rsidR="001F2BF0" w:rsidRPr="004270A8" w:rsidRDefault="001F2BF0" w:rsidP="0051571A">
      <w:pPr>
        <w:pStyle w:val="Heading2"/>
        <w:spacing w:line="360" w:lineRule="auto"/>
      </w:pPr>
      <w:bookmarkStart w:id="790" w:name="_Toc122608767"/>
      <w:r w:rsidRPr="004270A8">
        <w:t>5.3 Lỗi trong quá trình</w:t>
      </w:r>
      <w:r w:rsidR="0051571A">
        <w:rPr>
          <w:b w:val="0"/>
          <w:bCs w:val="0"/>
          <w:lang w:val="en-US"/>
        </w:rPr>
        <w:t xml:space="preserve"> </w:t>
      </w:r>
      <w:r w:rsidR="0051571A" w:rsidRPr="004270A8">
        <w:t>thực hiện</w:t>
      </w:r>
      <w:r w:rsidRPr="004270A8">
        <w:t xml:space="preserve"> </w:t>
      </w:r>
      <w:del w:id="791" w:author="Hiroyasu Nishiumi" w:date="2022-10-20T18:40:00Z">
        <w:r w:rsidRPr="004270A8" w:rsidDel="00D95B1B">
          <w:delText>SPILS</w:delText>
        </w:r>
      </w:del>
      <w:ins w:id="792" w:author="Hiroyasu Nishiumi" w:date="2022-10-20T18:41:00Z">
        <w:r w:rsidR="00D95B1B" w:rsidRPr="004270A8">
          <w:t>vHILS</w:t>
        </w:r>
      </w:ins>
      <w:bookmarkEnd w:id="790"/>
    </w:p>
    <w:p w14:paraId="4FBCDE83" w14:textId="44EC131D" w:rsidR="001F2BF0" w:rsidRPr="0051571A" w:rsidRDefault="001F2BF0" w:rsidP="0051571A">
      <w:pPr>
        <w:spacing w:before="240" w:line="360" w:lineRule="auto"/>
        <w:rPr>
          <w:rFonts w:eastAsia="MS Gothic" w:cs="Arial"/>
          <w:sz w:val="20"/>
        </w:rPr>
      </w:pPr>
      <w:r w:rsidRPr="0051571A">
        <w:rPr>
          <w:rFonts w:eastAsia="MS Gothic" w:cs="Arial"/>
          <w:sz w:val="20"/>
        </w:rPr>
        <w:t xml:space="preserve">Phần sau đây mô tả các thông báo lỗi được phát hiện khi bạn nhận được hiển thị trực tiếp về thời gian thực hiện trong quá trình xác minh thuật toán thông minh sau khi thực hiện </w:t>
      </w:r>
      <w:del w:id="793" w:author="Hiroyasu Nishiumi" w:date="2022-10-20T18:40:00Z">
        <w:r w:rsidRPr="0051571A" w:rsidDel="00D95B1B">
          <w:rPr>
            <w:rFonts w:eastAsia="MS Gothic" w:cs="Arial"/>
            <w:sz w:val="20"/>
          </w:rPr>
          <w:delText>SPILS</w:delText>
        </w:r>
      </w:del>
      <w:ins w:id="794" w:author="Hiroyasu Nishiumi" w:date="2022-10-20T18:41:00Z">
        <w:r w:rsidR="00D95B1B" w:rsidRPr="0051571A">
          <w:rPr>
            <w:rFonts w:eastAsia="MS Gothic" w:cs="Arial"/>
            <w:sz w:val="20"/>
          </w:rPr>
          <w:t>vHILS</w:t>
        </w:r>
      </w:ins>
      <w:r w:rsidRPr="0051571A">
        <w:rPr>
          <w:rFonts w:eastAsia="MS Gothic" w:cs="Arial"/>
          <w:sz w:val="20"/>
        </w:rPr>
        <w:t xml:space="preserve">. Các hộp thoại báo lỗi trong quá trình </w:t>
      </w:r>
      <w:del w:id="795" w:author="Hiroyasu Nishiumi" w:date="2022-10-20T18:40:00Z">
        <w:r w:rsidRPr="0051571A" w:rsidDel="00D95B1B">
          <w:rPr>
            <w:rFonts w:eastAsia="MS Gothic" w:cs="Arial"/>
            <w:sz w:val="20"/>
          </w:rPr>
          <w:delText>SPILS</w:delText>
        </w:r>
      </w:del>
      <w:ins w:id="796" w:author="Hiroyasu Nishiumi" w:date="2022-10-20T18:41:00Z">
        <w:r w:rsidR="00D95B1B" w:rsidRPr="0051571A">
          <w:rPr>
            <w:rFonts w:eastAsia="MS Gothic" w:cs="Arial"/>
            <w:sz w:val="20"/>
          </w:rPr>
          <w:t>vHILS</w:t>
        </w:r>
      </w:ins>
      <w:r w:rsidRPr="0051571A">
        <w:rPr>
          <w:rFonts w:eastAsia="MS Gothic" w:cs="Arial"/>
          <w:sz w:val="20"/>
        </w:rPr>
        <w:t>được xuất ra từ MATLAB/Simulink</w:t>
      </w:r>
    </w:p>
    <w:p w14:paraId="1BB119DD" w14:textId="77777777" w:rsidR="001F2BF0" w:rsidRPr="0051571A" w:rsidRDefault="001F2BF0" w:rsidP="0051571A">
      <w:pPr>
        <w:spacing w:line="360" w:lineRule="auto"/>
        <w:rPr>
          <w:rFonts w:eastAsia="MS Gothic" w:cs="Arial"/>
          <w:sz w:val="20"/>
        </w:rPr>
      </w:pPr>
    </w:p>
    <w:p w14:paraId="7439F7B1" w14:textId="785357CE" w:rsidR="001F2BF0" w:rsidRPr="0051571A" w:rsidRDefault="001F2BF0" w:rsidP="0051571A">
      <w:pPr>
        <w:spacing w:line="360" w:lineRule="auto"/>
        <w:jc w:val="center"/>
        <w:rPr>
          <w:rFonts w:eastAsia="MS Gothic" w:cs="Arial"/>
          <w:b/>
          <w:bCs/>
          <w:i/>
          <w:iCs/>
          <w:sz w:val="20"/>
        </w:rPr>
      </w:pPr>
      <w:r w:rsidRPr="0051571A">
        <w:rPr>
          <w:rFonts w:eastAsia="MS Gothic" w:cs="Arial"/>
          <w:b/>
          <w:bCs/>
          <w:i/>
          <w:iCs/>
          <w:sz w:val="20"/>
        </w:rPr>
        <w:t xml:space="preserve">Bảng </w:t>
      </w:r>
      <w:r w:rsidR="00117EE9" w:rsidRPr="0051571A">
        <w:rPr>
          <w:rFonts w:eastAsia="MS Gothic" w:cs="Arial"/>
          <w:b/>
          <w:bCs/>
          <w:i/>
          <w:iCs/>
          <w:sz w:val="20"/>
        </w:rPr>
        <w:fldChar w:fldCharType="begin"/>
      </w:r>
      <w:r w:rsidR="00117EE9" w:rsidRPr="0051571A">
        <w:rPr>
          <w:rFonts w:eastAsia="MS Gothic" w:cs="Arial"/>
          <w:b/>
          <w:bCs/>
          <w:i/>
          <w:iCs/>
          <w:sz w:val="20"/>
        </w:rPr>
        <w:instrText xml:space="preserve"> STYLEREF 1 \s </w:instrText>
      </w:r>
      <w:r w:rsidR="00117EE9" w:rsidRPr="0051571A">
        <w:rPr>
          <w:rFonts w:eastAsia="MS Gothic" w:cs="Arial"/>
          <w:b/>
          <w:bCs/>
          <w:i/>
          <w:iCs/>
          <w:sz w:val="20"/>
        </w:rPr>
        <w:fldChar w:fldCharType="separate"/>
      </w:r>
      <w:r w:rsidR="00C36135" w:rsidRPr="0051571A">
        <w:rPr>
          <w:rFonts w:eastAsia="MS Gothic" w:cs="Arial"/>
          <w:b/>
          <w:bCs/>
          <w:i/>
          <w:iCs/>
          <w:noProof/>
          <w:sz w:val="20"/>
        </w:rPr>
        <w:t xml:space="preserve">5 </w:t>
      </w:r>
      <w:r w:rsidR="00117EE9" w:rsidRPr="0051571A">
        <w:rPr>
          <w:rFonts w:eastAsia="MS Gothic" w:cs="Arial"/>
          <w:b/>
          <w:bCs/>
          <w:i/>
          <w:iCs/>
          <w:sz w:val="20"/>
        </w:rPr>
        <w:fldChar w:fldCharType="end"/>
      </w:r>
      <w:r w:rsidR="00117EE9" w:rsidRPr="0051571A">
        <w:rPr>
          <w:rFonts w:eastAsia="MS Gothic" w:cs="Arial"/>
          <w:b/>
          <w:bCs/>
          <w:i/>
          <w:iCs/>
          <w:sz w:val="20"/>
        </w:rPr>
        <w:noBreakHyphen/>
      </w:r>
      <w:r w:rsidR="00117EE9" w:rsidRPr="0051571A">
        <w:rPr>
          <w:rFonts w:eastAsia="MS Gothic" w:cs="Arial"/>
          <w:b/>
          <w:bCs/>
          <w:i/>
          <w:iCs/>
          <w:sz w:val="20"/>
        </w:rPr>
        <w:fldChar w:fldCharType="begin"/>
      </w:r>
      <w:r w:rsidR="00117EE9" w:rsidRPr="0051571A">
        <w:rPr>
          <w:rFonts w:eastAsia="MS Gothic" w:cs="Arial"/>
          <w:b/>
          <w:bCs/>
          <w:i/>
          <w:iCs/>
          <w:sz w:val="20"/>
        </w:rPr>
        <w:instrText xml:space="preserve"> SEQ Table \* ARABIC \s 1 </w:instrText>
      </w:r>
      <w:r w:rsidR="00117EE9" w:rsidRPr="0051571A">
        <w:rPr>
          <w:rFonts w:eastAsia="MS Gothic" w:cs="Arial"/>
          <w:b/>
          <w:bCs/>
          <w:i/>
          <w:iCs/>
          <w:sz w:val="20"/>
        </w:rPr>
        <w:fldChar w:fldCharType="separate"/>
      </w:r>
      <w:r w:rsidR="00C36135" w:rsidRPr="0051571A">
        <w:rPr>
          <w:rFonts w:eastAsia="MS Gothic" w:cs="Arial"/>
          <w:b/>
          <w:bCs/>
          <w:i/>
          <w:iCs/>
          <w:noProof/>
          <w:sz w:val="20"/>
        </w:rPr>
        <w:t xml:space="preserve">3 </w:t>
      </w:r>
      <w:r w:rsidR="00117EE9" w:rsidRPr="0051571A">
        <w:rPr>
          <w:rFonts w:eastAsia="MS Gothic" w:cs="Arial"/>
          <w:b/>
          <w:bCs/>
          <w:i/>
          <w:iCs/>
          <w:sz w:val="20"/>
        </w:rPr>
        <w:fldChar w:fldCharType="end"/>
      </w:r>
      <w:r w:rsidRPr="0051571A">
        <w:rPr>
          <w:rFonts w:eastAsia="MS Gothic" w:cs="Arial"/>
          <w:b/>
          <w:bCs/>
          <w:i/>
          <w:iCs/>
          <w:sz w:val="20"/>
        </w:rPr>
        <w:t>Thông báo lỗi hiển thị khi lấy thời gian thực thi</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51571A"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51571A" w:rsidRDefault="001F2BF0" w:rsidP="0051571A">
            <w:pPr>
              <w:adjustRightInd w:val="0"/>
              <w:spacing w:line="360" w:lineRule="auto"/>
              <w:jc w:val="left"/>
              <w:rPr>
                <w:rFonts w:eastAsia="MS Gothic" w:cs="Arial"/>
                <w:kern w:val="0"/>
                <w:sz w:val="20"/>
              </w:rPr>
            </w:pPr>
            <w:r w:rsidRPr="0051571A">
              <w:rPr>
                <w:rFonts w:eastAsia="MS Gothic" w:cs="Arial"/>
                <w:kern w:val="0"/>
                <w:sz w:val="20"/>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51571A" w:rsidRDefault="001F2BF0" w:rsidP="0051571A">
            <w:pPr>
              <w:spacing w:line="360" w:lineRule="auto"/>
              <w:jc w:val="left"/>
              <w:rPr>
                <w:rFonts w:eastAsia="MS Gothic" w:cs="Arial"/>
                <w:sz w:val="20"/>
              </w:rPr>
            </w:pPr>
            <w:bookmarkStart w:id="797" w:name="V50001_Req7_06"/>
            <w:r w:rsidRPr="0051571A">
              <w:rPr>
                <w:rFonts w:eastAsia="MS Gothic" w:cs="Arial"/>
                <w:sz w:val="20"/>
              </w:rPr>
              <w:t>E0201</w:t>
            </w:r>
            <w:bookmarkEnd w:id="797"/>
          </w:p>
          <w:p w14:paraId="17AEE350" w14:textId="77777777" w:rsidR="001F2BF0" w:rsidRPr="0051571A" w:rsidRDefault="001F2BF0" w:rsidP="0051571A">
            <w:pPr>
              <w:spacing w:line="360" w:lineRule="auto"/>
              <w:jc w:val="left"/>
              <w:rPr>
                <w:rFonts w:eastAsia="MS Gothic" w:cs="Arial"/>
                <w:sz w:val="20"/>
              </w:rPr>
            </w:pPr>
            <w:r w:rsidRPr="0051571A">
              <w:rPr>
                <w:rFonts w:eastAsia="MS Gothic" w:cs="Arial"/>
                <w:sz w:val="20"/>
              </w:rPr>
              <w:t>Dữ liệu đo sai. Vui lòng kiểm tra các tập tin đầu vào dữ liệu.</w:t>
            </w:r>
          </w:p>
        </w:tc>
      </w:tr>
      <w:tr w:rsidR="001F2BF0" w:rsidRPr="0051571A"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51571A" w:rsidRDefault="001F2BF0" w:rsidP="0051571A">
            <w:pPr>
              <w:spacing w:line="360" w:lineRule="auto"/>
              <w:jc w:val="left"/>
              <w:rPr>
                <w:rFonts w:eastAsia="MS Gothic" w:cs="Arial"/>
                <w:sz w:val="20"/>
              </w:rPr>
            </w:pPr>
            <w:r w:rsidRPr="0051571A">
              <w:rPr>
                <w:rFonts w:eastAsia="MS Gothic" w:cs="Arial"/>
                <w:sz w:val="20"/>
              </w:rPr>
              <w:t>[Giải trình]</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51571A" w:rsidRDefault="001F2BF0" w:rsidP="0051571A">
            <w:pPr>
              <w:spacing w:line="360" w:lineRule="auto"/>
              <w:jc w:val="left"/>
              <w:rPr>
                <w:rFonts w:eastAsia="MS Gothic" w:cs="Arial"/>
                <w:noProof/>
                <w:sz w:val="20"/>
              </w:rPr>
            </w:pPr>
            <w:r w:rsidRPr="0051571A">
              <w:rPr>
                <w:rFonts w:eastAsia="MS Gothic" w:cs="Arial"/>
                <w:sz w:val="20"/>
              </w:rPr>
              <w:t>Kết quả đo thời gian thực hiện sai hoặc trống.</w:t>
            </w:r>
          </w:p>
        </w:tc>
      </w:tr>
      <w:tr w:rsidR="001F2BF0" w:rsidRPr="0051571A"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51571A" w:rsidRDefault="001F2BF0" w:rsidP="0051571A">
            <w:pPr>
              <w:adjustRightInd w:val="0"/>
              <w:spacing w:line="360" w:lineRule="auto"/>
              <w:jc w:val="left"/>
              <w:rPr>
                <w:rFonts w:eastAsia="MS Gothic" w:cs="Arial"/>
                <w:kern w:val="0"/>
                <w:sz w:val="20"/>
              </w:rPr>
            </w:pPr>
            <w:r w:rsidRPr="0051571A">
              <w:rPr>
                <w:rFonts w:eastAsia="MS Gothic" w:cs="Arial"/>
                <w:kern w:val="0"/>
                <w:sz w:val="20"/>
              </w:rPr>
              <w:t>[Hành động của người dùng]</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51571A" w:rsidRDefault="001F2BF0" w:rsidP="0051571A">
            <w:pPr>
              <w:numPr>
                <w:ilvl w:val="0"/>
                <w:numId w:val="35"/>
              </w:numPr>
              <w:spacing w:line="360" w:lineRule="auto"/>
              <w:ind w:left="381"/>
              <w:contextualSpacing/>
              <w:jc w:val="left"/>
              <w:rPr>
                <w:rFonts w:eastAsia="MS Gothic" w:cs="Arial"/>
                <w:sz w:val="20"/>
              </w:rPr>
            </w:pPr>
            <w:r w:rsidRPr="0051571A">
              <w:rPr>
                <w:rFonts w:eastAsia="MS Gothic" w:cs="Arial"/>
                <w:sz w:val="20"/>
              </w:rPr>
              <w:t>Kiểm tra xem các cấu hình cài đặt mô hình, các thành phần có chính xác không.</w:t>
            </w:r>
          </w:p>
          <w:p w14:paraId="4D9A4A21" w14:textId="10A15B23" w:rsidR="001F2BF0" w:rsidRPr="0051571A" w:rsidRDefault="001F2BF0" w:rsidP="0051571A">
            <w:pPr>
              <w:numPr>
                <w:ilvl w:val="0"/>
                <w:numId w:val="35"/>
              </w:numPr>
              <w:spacing w:line="360" w:lineRule="auto"/>
              <w:ind w:left="381"/>
              <w:contextualSpacing/>
              <w:jc w:val="left"/>
              <w:rPr>
                <w:rFonts w:eastAsia="MS Gothic" w:cs="Arial"/>
                <w:sz w:val="20"/>
              </w:rPr>
            </w:pPr>
            <w:r w:rsidRPr="0051571A">
              <w:rPr>
                <w:rFonts w:eastAsia="MS Gothic" w:cs="Arial"/>
                <w:sz w:val="20"/>
              </w:rPr>
              <w:t xml:space="preserve">Nếu thông tin trên là chính xác, hãy thực hiện </w:t>
            </w:r>
            <w:del w:id="798" w:author="Hiroyasu Nishiumi" w:date="2022-10-20T18:40:00Z">
              <w:r w:rsidRPr="0051571A" w:rsidDel="00D95B1B">
                <w:rPr>
                  <w:rFonts w:eastAsia="MS Gothic" w:cs="Arial"/>
                  <w:sz w:val="20"/>
                </w:rPr>
                <w:delText>SPILS</w:delText>
              </w:r>
            </w:del>
            <w:ins w:id="799" w:author="Hiroyasu Nishiumi" w:date="2022-10-20T18:41:00Z">
              <w:r w:rsidR="00D95B1B" w:rsidRPr="0051571A">
                <w:rPr>
                  <w:rFonts w:eastAsia="MS Gothic" w:cs="Arial"/>
                  <w:sz w:val="20"/>
                </w:rPr>
                <w:t>vHILS</w:t>
              </w:r>
            </w:ins>
            <w:r w:rsidRPr="0051571A">
              <w:rPr>
                <w:rFonts w:eastAsia="MS Gothic" w:cs="Arial"/>
                <w:sz w:val="20"/>
              </w:rPr>
              <w:t>lại để tạo lại kết quả đo thời gian thực hiện.</w:t>
            </w:r>
          </w:p>
        </w:tc>
      </w:tr>
    </w:tbl>
    <w:p w14:paraId="32C2FBF1" w14:textId="77777777" w:rsidR="001F2BF0" w:rsidRPr="0051571A" w:rsidRDefault="001F2BF0" w:rsidP="0051571A">
      <w:pPr>
        <w:spacing w:line="360" w:lineRule="auto"/>
        <w:rPr>
          <w:rFonts w:cs="Arial"/>
          <w:sz w:val="20"/>
          <w:szCs w:val="18"/>
        </w:rPr>
      </w:pPr>
    </w:p>
    <w:p w14:paraId="54B63ED6" w14:textId="77777777" w:rsidR="000E5429" w:rsidRPr="004270A8" w:rsidRDefault="000E5429" w:rsidP="0051571A">
      <w:pPr>
        <w:spacing w:line="360" w:lineRule="auto"/>
        <w:rPr>
          <w:rFonts w:cs="Arial"/>
        </w:rPr>
      </w:pPr>
    </w:p>
    <w:p w14:paraId="43936632" w14:textId="77777777" w:rsidR="000E5429" w:rsidRPr="004270A8" w:rsidRDefault="000E5429" w:rsidP="000E5429">
      <w:pPr>
        <w:rPr>
          <w:rFonts w:cs="Arial"/>
        </w:rPr>
      </w:pPr>
    </w:p>
    <w:p w14:paraId="3496ADCB" w14:textId="77777777" w:rsidR="000E5429" w:rsidRPr="004270A8" w:rsidRDefault="000E5429" w:rsidP="000E5429">
      <w:pPr>
        <w:rPr>
          <w:rFonts w:cs="Arial"/>
        </w:rPr>
      </w:pPr>
    </w:p>
    <w:p w14:paraId="6359BECE" w14:textId="77777777" w:rsidR="005C7324" w:rsidRPr="004270A8" w:rsidRDefault="005C7324" w:rsidP="008C4DA3">
      <w:pPr>
        <w:widowControl/>
        <w:jc w:val="left"/>
        <w:rPr>
          <w:rFonts w:cs="Arial"/>
        </w:rPr>
        <w:sectPr w:rsidR="005C7324" w:rsidRPr="004270A8" w:rsidSect="0051571A">
          <w:headerReference w:type="default" r:id="rId120"/>
          <w:pgSz w:w="11907" w:h="16839"/>
          <w:pgMar w:top="1134" w:right="567" w:bottom="1134" w:left="1134" w:header="283" w:footer="567" w:gutter="0"/>
          <w:cols w:space="720"/>
          <w:docGrid w:linePitch="286"/>
        </w:sectPr>
      </w:pPr>
    </w:p>
    <w:p w14:paraId="39F7D38C" w14:textId="22F0149D" w:rsidR="001F2BF0" w:rsidRPr="004270A8" w:rsidRDefault="001F2BF0" w:rsidP="001F2BF0">
      <w:pPr>
        <w:rPr>
          <w:rFonts w:cs="Arial"/>
        </w:rPr>
      </w:pPr>
    </w:p>
    <w:p w14:paraId="21631BCB" w14:textId="77777777" w:rsidR="002F5F19" w:rsidRPr="004270A8" w:rsidRDefault="002F5F19" w:rsidP="00D64C90">
      <w:pPr>
        <w:pStyle w:val="a2"/>
        <w:jc w:val="left"/>
        <w:rPr>
          <w:rFonts w:cs="Arial"/>
        </w:rPr>
        <w:sectPr w:rsidR="002F5F19" w:rsidRPr="004270A8" w:rsidSect="00264131">
          <w:headerReference w:type="default" r:id="rId121"/>
          <w:pgSz w:w="11907" w:h="16839"/>
          <w:pgMar w:top="1701" w:right="1077" w:bottom="1191" w:left="1077" w:header="680" w:footer="510" w:gutter="0"/>
          <w:cols w:space="720"/>
        </w:sectPr>
      </w:pPr>
    </w:p>
    <w:p w14:paraId="64E69033" w14:textId="4FDE0155" w:rsidR="00CF7812" w:rsidRPr="004270A8" w:rsidRDefault="00E4799D" w:rsidP="00D64C90">
      <w:pPr>
        <w:pStyle w:val="a2"/>
        <w:jc w:val="left"/>
        <w:rPr>
          <w:rFonts w:cs="Arial"/>
        </w:rPr>
      </w:pPr>
      <w:bookmarkStart w:id="800" w:name="_Toc122608768"/>
      <w:r w:rsidRPr="004270A8">
        <w:rPr>
          <w:rFonts w:cs="Arial"/>
        </w:rPr>
        <w:t>lục mục</w:t>
      </w:r>
      <w:bookmarkEnd w:id="554"/>
      <w:bookmarkEnd w:id="555"/>
      <w:bookmarkEnd w:id="556"/>
      <w:bookmarkEnd w:id="557"/>
      <w:bookmarkEnd w:id="800"/>
    </w:p>
    <w:p w14:paraId="7C36DB2D" w14:textId="1ED2F459" w:rsidR="00CF7812" w:rsidRPr="004270A8" w:rsidRDefault="00CF7812" w:rsidP="00D64C90">
      <w:pPr>
        <w:ind w:left="180" w:firstLine="162"/>
        <w:jc w:val="left"/>
        <w:rPr>
          <w:rFonts w:cs="Arial"/>
        </w:rPr>
      </w:pPr>
    </w:p>
    <w:p w14:paraId="46711878" w14:textId="77777777" w:rsidR="00C36135" w:rsidRDefault="004038B6" w:rsidP="00D64C90">
      <w:pPr>
        <w:jc w:val="left"/>
        <w:rPr>
          <w:rFonts w:cs="Arial"/>
          <w:noProof/>
        </w:rPr>
        <w:sectPr w:rsidR="00C36135" w:rsidSect="00C36135">
          <w:type w:val="continuous"/>
          <w:pgSz w:w="11907" w:h="16839"/>
          <w:pgMar w:top="1701" w:right="1077" w:bottom="1191" w:left="1077" w:header="680" w:footer="510" w:gutter="0"/>
          <w:cols w:space="720"/>
        </w:sectPr>
      </w:pPr>
      <w:r w:rsidRPr="004270A8">
        <w:rPr>
          <w:rFonts w:cs="Arial"/>
        </w:rPr>
        <w:fldChar w:fldCharType="begin"/>
      </w:r>
      <w:r w:rsidRPr="004270A8">
        <w:rPr>
          <w:rFonts w:cs="Arial"/>
        </w:rPr>
        <w:instrText xml:space="preserve"> INDEX \e "</w:instrText>
      </w:r>
      <w:r w:rsidRPr="004270A8">
        <w:rPr>
          <w:rFonts w:cs="Arial"/>
        </w:rPr>
        <w:tab/>
        <w:instrText xml:space="preserve">" \h "M" \y \c "2" \z "1041" </w:instrText>
      </w:r>
      <w:r w:rsidRPr="004270A8">
        <w:rPr>
          <w:rFonts w:cs="Arial"/>
        </w:rPr>
        <w:fldChar w:fldCharType="separate"/>
      </w:r>
    </w:p>
    <w:p w14:paraId="7BC4979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Ａ</w:t>
      </w:r>
    </w:p>
    <w:p w14:paraId="3FF99B68" w14:textId="77777777" w:rsidR="00C36135" w:rsidRDefault="00C36135">
      <w:pPr>
        <w:pStyle w:val="Index1"/>
        <w:tabs>
          <w:tab w:val="right" w:leader="dot" w:pos="4506"/>
        </w:tabs>
        <w:rPr>
          <w:noProof/>
        </w:rPr>
      </w:pPr>
      <w:r w:rsidRPr="00CA02E3">
        <w:rPr>
          <w:rFonts w:eastAsia="MS Gothic" w:cs="Arial"/>
          <w:noProof/>
        </w:rPr>
        <w:t xml:space="preserve">Nguyên tử </w:t>
      </w:r>
      <w:r>
        <w:rPr>
          <w:noProof/>
        </w:rPr>
        <w:tab/>
        <w:t>44, 45</w:t>
      </w:r>
    </w:p>
    <w:p w14:paraId="65CBCD4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Ｅ</w:t>
      </w:r>
    </w:p>
    <w:p w14:paraId="56901216" w14:textId="77777777" w:rsidR="00C36135" w:rsidRDefault="00C36135">
      <w:pPr>
        <w:pStyle w:val="Index1"/>
        <w:tabs>
          <w:tab w:val="right" w:leader="dot" w:pos="4506"/>
        </w:tabs>
        <w:rPr>
          <w:noProof/>
        </w:rPr>
      </w:pPr>
      <w:r w:rsidRPr="00CA02E3">
        <w:rPr>
          <w:rFonts w:cs="Arial"/>
          <w:noProof/>
        </w:rPr>
        <w:t xml:space="preserve">error message </w:t>
      </w:r>
      <w:r>
        <w:rPr>
          <w:noProof/>
        </w:rPr>
        <w:tab/>
        <w:t>54</w:t>
      </w:r>
    </w:p>
    <w:p w14:paraId="7012AD48"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Ｇ</w:t>
      </w:r>
    </w:p>
    <w:p w14:paraId="178E9473" w14:textId="77777777" w:rsidR="00C36135" w:rsidRDefault="00C36135">
      <w:pPr>
        <w:pStyle w:val="Index1"/>
        <w:tabs>
          <w:tab w:val="right" w:leader="dot" w:pos="4506"/>
        </w:tabs>
        <w:rPr>
          <w:noProof/>
        </w:rPr>
      </w:pPr>
      <w:r w:rsidRPr="00CA02E3">
        <w:rPr>
          <w:rFonts w:eastAsia="MS Gothic" w:cs="Arial"/>
          <w:noProof/>
        </w:rPr>
        <w:t xml:space="preserve">Trình xem đồ thị </w:t>
      </w:r>
      <w:r>
        <w:rPr>
          <w:noProof/>
        </w:rPr>
        <w:tab/>
        <w:t>46</w:t>
      </w:r>
    </w:p>
    <w:p w14:paraId="53E1CBD4"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Ｉ</w:t>
      </w:r>
    </w:p>
    <w:p w14:paraId="18556BDE" w14:textId="77777777" w:rsidR="00C36135" w:rsidRDefault="00C36135">
      <w:pPr>
        <w:pStyle w:val="Index1"/>
        <w:tabs>
          <w:tab w:val="right" w:leader="dot" w:pos="4506"/>
        </w:tabs>
        <w:rPr>
          <w:noProof/>
        </w:rPr>
      </w:pPr>
      <w:r>
        <w:rPr>
          <w:noProof/>
        </w:rPr>
        <w:t xml:space="preserve">Cài đặt </w:t>
      </w:r>
      <w:r>
        <w:rPr>
          <w:noProof/>
        </w:rPr>
        <w:tab/>
        <w:t>11</w:t>
      </w:r>
    </w:p>
    <w:p w14:paraId="2017F40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Ｌ</w:t>
      </w:r>
    </w:p>
    <w:p w14:paraId="51FA4660" w14:textId="77777777" w:rsidR="00C36135" w:rsidRDefault="00C36135">
      <w:pPr>
        <w:pStyle w:val="Index1"/>
        <w:tabs>
          <w:tab w:val="right" w:leader="dot" w:pos="4506"/>
        </w:tabs>
        <w:rPr>
          <w:noProof/>
        </w:rPr>
      </w:pPr>
      <w:r w:rsidRPr="00CA02E3">
        <w:rPr>
          <w:rFonts w:cs="Arial"/>
          <w:noProof/>
        </w:rPr>
        <w:t xml:space="preserve">Các loại giấy phép </w:t>
      </w:r>
      <w:r>
        <w:rPr>
          <w:noProof/>
        </w:rPr>
        <w:tab/>
        <w:t>8</w:t>
      </w:r>
    </w:p>
    <w:p w14:paraId="096ABEC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Ｍ</w:t>
      </w:r>
    </w:p>
    <w:p w14:paraId="5F265D7E" w14:textId="77777777" w:rsidR="00C36135" w:rsidRDefault="00C36135">
      <w:pPr>
        <w:pStyle w:val="Index1"/>
        <w:tabs>
          <w:tab w:val="right" w:leader="dot" w:pos="4506"/>
        </w:tabs>
        <w:rPr>
          <w:noProof/>
        </w:rPr>
      </w:pPr>
      <w:r w:rsidRPr="00CA02E3">
        <w:rPr>
          <w:rFonts w:cs="Arial"/>
          <w:noProof/>
        </w:rPr>
        <w:t xml:space="preserve">tối đa </w:t>
      </w:r>
      <w:r>
        <w:rPr>
          <w:noProof/>
        </w:rPr>
        <w:tab/>
        <w:t>50 thời gian thực hiện</w:t>
      </w:r>
    </w:p>
    <w:p w14:paraId="5DDD8C41" w14:textId="77777777" w:rsidR="00C36135" w:rsidRDefault="00C36135">
      <w:pPr>
        <w:pStyle w:val="Index1"/>
        <w:tabs>
          <w:tab w:val="right" w:leader="dot" w:pos="4506"/>
        </w:tabs>
        <w:rPr>
          <w:noProof/>
        </w:rPr>
      </w:pPr>
      <w:r w:rsidRPr="00CA02E3">
        <w:rPr>
          <w:rFonts w:eastAsia="MS Gothic" w:cs="Arial"/>
          <w:noProof/>
        </w:rPr>
        <w:t xml:space="preserve">SỐ </w:t>
      </w:r>
      <w:r>
        <w:rPr>
          <w:noProof/>
        </w:rPr>
        <w:tab/>
        <w:t>5, 27, 51</w:t>
      </w:r>
    </w:p>
    <w:p w14:paraId="175A7F85" w14:textId="77777777" w:rsidR="00C36135" w:rsidRDefault="00C36135">
      <w:pPr>
        <w:pStyle w:val="Index1"/>
        <w:tabs>
          <w:tab w:val="right" w:leader="dot" w:pos="4506"/>
        </w:tabs>
        <w:rPr>
          <w:noProof/>
        </w:rPr>
      </w:pPr>
      <w:r w:rsidRPr="00CA02E3">
        <w:rPr>
          <w:rFonts w:cs="Arial"/>
          <w:noProof/>
        </w:rPr>
        <w:t xml:space="preserve">tối thiểu thời gian thực hiện tối thiểu </w:t>
      </w:r>
      <w:r>
        <w:rPr>
          <w:noProof/>
        </w:rPr>
        <w:tab/>
        <w:t>50</w:t>
      </w:r>
    </w:p>
    <w:p w14:paraId="05DAC5F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Ｏ</w:t>
      </w:r>
    </w:p>
    <w:p w14:paraId="34EA6F5A" w14:textId="77777777" w:rsidR="00C36135" w:rsidRDefault="00C36135">
      <w:pPr>
        <w:pStyle w:val="Index1"/>
        <w:tabs>
          <w:tab w:val="right" w:leader="dot" w:pos="4506"/>
        </w:tabs>
        <w:rPr>
          <w:noProof/>
        </w:rPr>
      </w:pPr>
      <w:r>
        <w:rPr>
          <w:noProof/>
        </w:rPr>
        <w:t xml:space="preserve">Môi trường hoạt động </w:t>
      </w:r>
      <w:r>
        <w:rPr>
          <w:noProof/>
        </w:rPr>
        <w:tab/>
        <w:t>6</w:t>
      </w:r>
    </w:p>
    <w:p w14:paraId="20BE8D8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Ｐ</w:t>
      </w:r>
    </w:p>
    <w:p w14:paraId="4947AECF" w14:textId="77777777" w:rsidR="00C36135" w:rsidRDefault="00C36135">
      <w:pPr>
        <w:pStyle w:val="Index1"/>
        <w:tabs>
          <w:tab w:val="right" w:leader="dot" w:pos="4506"/>
        </w:tabs>
        <w:rPr>
          <w:noProof/>
        </w:rPr>
      </w:pPr>
      <w:r w:rsidRPr="00CA02E3">
        <w:rPr>
          <w:rFonts w:cs="Arial"/>
          <w:noProof/>
          <w:lang w:val="pt-BR"/>
        </w:rPr>
        <w:t xml:space="preserve">out of the </w:t>
      </w:r>
      <w:r>
        <w:rPr>
          <w:noProof/>
        </w:rPr>
        <w:tab/>
        <w:t>15 block</w:t>
      </w:r>
    </w:p>
    <w:p w14:paraId="5E0A1B55"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5</w:t>
      </w:r>
    </w:p>
    <w:p w14:paraId="44C76771"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36</w:t>
      </w:r>
    </w:p>
    <w:p w14:paraId="30D8328B" w14:textId="77777777" w:rsidR="00C36135" w:rsidRDefault="00C36135">
      <w:pPr>
        <w:pStyle w:val="Index1"/>
        <w:tabs>
          <w:tab w:val="right" w:leader="dot" w:pos="4506"/>
        </w:tabs>
        <w:rPr>
          <w:noProof/>
        </w:rPr>
      </w:pPr>
      <w:r w:rsidRPr="00CA02E3">
        <w:rPr>
          <w:rFonts w:cs="Arial"/>
          <w:b/>
          <w:bCs/>
          <w:noProof/>
        </w:rPr>
        <w:t xml:space="preserve">Các điểm cần thận trọng </w:t>
      </w:r>
      <w:r>
        <w:rPr>
          <w:noProof/>
        </w:rPr>
        <w:tab/>
        <w:t>51</w:t>
      </w:r>
    </w:p>
    <w:p w14:paraId="7117C5D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Ｓ</w:t>
      </w:r>
    </w:p>
    <w:p w14:paraId="380D2CDC" w14:textId="77777777" w:rsidR="00C36135" w:rsidRDefault="00C36135">
      <w:pPr>
        <w:pStyle w:val="Index1"/>
        <w:tabs>
          <w:tab w:val="right" w:leader="dot" w:pos="4506"/>
        </w:tabs>
        <w:rPr>
          <w:noProof/>
        </w:rPr>
      </w:pPr>
      <w:r w:rsidRPr="00CA02E3">
        <w:rPr>
          <w:rFonts w:cs="Arial"/>
          <w:noProof/>
        </w:rPr>
        <w:t xml:space="preserve">link </w:t>
      </w:r>
      <w:r>
        <w:rPr>
          <w:noProof/>
        </w:rPr>
        <w:tab/>
        <w:t>6</w:t>
      </w:r>
    </w:p>
    <w:p w14:paraId="6C7EBB7A"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Ｔ</w:t>
      </w:r>
    </w:p>
    <w:p w14:paraId="54EB2311" w14:textId="77777777" w:rsidR="00C36135" w:rsidRDefault="00C36135">
      <w:pPr>
        <w:pStyle w:val="Index1"/>
        <w:tabs>
          <w:tab w:val="right" w:leader="dot" w:pos="4506"/>
        </w:tabs>
        <w:rPr>
          <w:noProof/>
        </w:rPr>
      </w:pPr>
      <w:r w:rsidRPr="00CA02E3">
        <w:rPr>
          <w:rFonts w:cs="Arial"/>
          <w:noProof/>
        </w:rPr>
        <w:t xml:space="preserve">pháp đo thời gian </w:t>
      </w:r>
      <w:r>
        <w:rPr>
          <w:noProof/>
        </w:rPr>
        <w:tab/>
        <w:t>44</w:t>
      </w:r>
    </w:p>
    <w:p w14:paraId="5BAD24C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Ｕ</w:t>
      </w:r>
    </w:p>
    <w:p w14:paraId="1C69E6AD" w14:textId="77777777" w:rsidR="00C36135" w:rsidRDefault="00C36135">
      <w:pPr>
        <w:pStyle w:val="Index1"/>
        <w:tabs>
          <w:tab w:val="right" w:leader="dot" w:pos="4506"/>
        </w:tabs>
        <w:rPr>
          <w:noProof/>
        </w:rPr>
      </w:pPr>
      <w:r>
        <w:rPr>
          <w:noProof/>
        </w:rPr>
        <w:t xml:space="preserve">Installing size </w:t>
      </w:r>
      <w:r>
        <w:rPr>
          <w:noProof/>
        </w:rPr>
        <w:tab/>
        <w:t>13</w:t>
      </w:r>
    </w:p>
    <w:p w14:paraId="25C34DA5"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Ｖ</w:t>
      </w:r>
    </w:p>
    <w:p w14:paraId="508681C4" w14:textId="77777777" w:rsidR="00C36135" w:rsidRDefault="00C36135">
      <w:pPr>
        <w:pStyle w:val="Index1"/>
        <w:tabs>
          <w:tab w:val="right" w:leader="dot" w:pos="4506"/>
        </w:tabs>
        <w:rPr>
          <w:noProof/>
        </w:rPr>
      </w:pPr>
      <w:r w:rsidRPr="00CA02E3">
        <w:rPr>
          <w:rFonts w:eastAsia="MS Gothic" w:cs="Arial"/>
          <w:noProof/>
        </w:rPr>
        <w:t xml:space="preserve">vHILS </w:t>
      </w:r>
      <w:r>
        <w:rPr>
          <w:noProof/>
        </w:rPr>
        <w:tab/>
        <w:t>5</w:t>
      </w:r>
    </w:p>
    <w:p w14:paraId="532D1957" w14:textId="77777777" w:rsidR="00C36135" w:rsidRDefault="00C36135">
      <w:pPr>
        <w:pStyle w:val="Index1"/>
        <w:tabs>
          <w:tab w:val="right" w:leader="dot" w:pos="4506"/>
        </w:tabs>
        <w:rPr>
          <w:noProof/>
        </w:rPr>
      </w:pPr>
      <w:r w:rsidRPr="00CA02E3">
        <w:rPr>
          <w:rFonts w:eastAsia="MS Gothic" w:cs="Arial"/>
          <w:noProof/>
        </w:rPr>
        <w:t xml:space="preserve">môi trường vHILS </w:t>
      </w:r>
      <w:r>
        <w:rPr>
          <w:noProof/>
        </w:rPr>
        <w:tab/>
        <w:t>35</w:t>
      </w:r>
    </w:p>
    <w:p w14:paraId="0431EFFB" w14:textId="77777777" w:rsidR="00C36135" w:rsidRDefault="00C36135">
      <w:pPr>
        <w:pStyle w:val="Index1"/>
        <w:tabs>
          <w:tab w:val="right" w:leader="dot" w:pos="4506"/>
        </w:tabs>
        <w:rPr>
          <w:noProof/>
        </w:rPr>
      </w:pPr>
      <w:r w:rsidRPr="00CA02E3">
        <w:rPr>
          <w:rFonts w:cs="Arial"/>
          <w:noProof/>
          <w:highlight w:val="yellow"/>
        </w:rPr>
        <w:t xml:space="preserve">VLAB </w:t>
      </w:r>
      <w:r>
        <w:rPr>
          <w:noProof/>
        </w:rPr>
        <w:tab/>
        <w:t>6</w:t>
      </w:r>
    </w:p>
    <w:p w14:paraId="0AD02DB4" w14:textId="77777777" w:rsidR="00C36135" w:rsidRDefault="00C36135">
      <w:pPr>
        <w:pStyle w:val="Index1"/>
        <w:tabs>
          <w:tab w:val="right" w:leader="dot" w:pos="4506"/>
        </w:tabs>
        <w:rPr>
          <w:noProof/>
        </w:rPr>
      </w:pPr>
      <w:r w:rsidRPr="00CA02E3">
        <w:rPr>
          <w:rFonts w:eastAsia="MS Gothic" w:cs="Arial"/>
          <w:noProof/>
        </w:rPr>
        <w:t xml:space="preserve">VPF </w:t>
      </w:r>
      <w:r>
        <w:rPr>
          <w:noProof/>
        </w:rPr>
        <w:tab/>
        <w:t>5</w:t>
      </w:r>
    </w:p>
    <w:p w14:paraId="1947E83F" w14:textId="76A581CA" w:rsidR="00C36135" w:rsidRDefault="00C36135" w:rsidP="00D64C90">
      <w:pPr>
        <w:jc w:val="left"/>
        <w:rPr>
          <w:rFonts w:cs="Arial"/>
          <w:noProof/>
        </w:rPr>
        <w:sectPr w:rsidR="00C36135" w:rsidSect="00C36135">
          <w:type w:val="continuous"/>
          <w:pgSz w:w="11907" w:h="16839"/>
          <w:pgMar w:top="1701" w:right="1077" w:bottom="1191" w:left="1077" w:header="680" w:footer="510" w:gutter="0"/>
          <w:cols w:num="2" w:space="720"/>
        </w:sectPr>
      </w:pPr>
    </w:p>
    <w:p w14:paraId="5D5B0F79" w14:textId="19317450" w:rsidR="008A26E8" w:rsidRPr="004270A8" w:rsidRDefault="004038B6" w:rsidP="00D64C90">
      <w:pPr>
        <w:jc w:val="left"/>
        <w:rPr>
          <w:rFonts w:cs="Arial"/>
        </w:rPr>
      </w:pPr>
      <w:r w:rsidRPr="004270A8">
        <w:rPr>
          <w:rFonts w:cs="Arial"/>
        </w:rPr>
        <w:fldChar w:fldCharType="end"/>
      </w:r>
    </w:p>
    <w:p w14:paraId="2B357C0A" w14:textId="77777777" w:rsidR="00152700" w:rsidRPr="004270A8" w:rsidRDefault="00152700" w:rsidP="00D64C90">
      <w:pPr>
        <w:ind w:left="180" w:firstLine="162"/>
        <w:jc w:val="left"/>
        <w:rPr>
          <w:rFonts w:cs="Arial"/>
        </w:rPr>
        <w:sectPr w:rsidR="00152700" w:rsidRPr="004270A8"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4270A8"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4270A8" w:rsidRDefault="0048540B" w:rsidP="00BF108F">
            <w:pPr>
              <w:pStyle w:val="Heading1"/>
              <w:numPr>
                <w:ilvl w:val="0"/>
                <w:numId w:val="0"/>
              </w:numPr>
              <w:ind w:left="425" w:hanging="425"/>
              <w:rPr>
                <w:rFonts w:cs="Arial"/>
              </w:rPr>
            </w:pPr>
            <w:bookmarkStart w:id="801" w:name="_Toc526870038"/>
            <w:bookmarkStart w:id="802" w:name="_Toc531712114"/>
            <w:bookmarkStart w:id="803" w:name="_Toc51330713"/>
            <w:bookmarkStart w:id="804" w:name="_Toc122608769"/>
            <w:r w:rsidRPr="004270A8">
              <w:rPr>
                <w:rFonts w:cs="Arial"/>
              </w:rPr>
              <w:t>LỊCH SỬ SỬA ĐỔI</w:t>
            </w:r>
            <w:bookmarkEnd w:id="801"/>
            <w:bookmarkEnd w:id="802"/>
            <w:bookmarkEnd w:id="803"/>
            <w:bookmarkEnd w:id="804"/>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4270A8" w:rsidRDefault="006B7573" w:rsidP="006B7573">
            <w:pPr>
              <w:rPr>
                <w:rFonts w:eastAsia="MS Gothic" w:cs="Arial"/>
              </w:rPr>
            </w:pPr>
            <w:r w:rsidRPr="004270A8">
              <w:rPr>
                <w:rFonts w:eastAsia="MS Gothic" w:cs="Arial"/>
              </w:rPr>
              <w:t xml:space="preserve">Mục tiêu được nhúng vào nền </w:t>
            </w:r>
            <w:ins w:id="805" w:author="Hiroyasu Nishiumi" w:date="2022-04-27T10:59:00Z">
              <w:r w:rsidR="00DB0182" w:rsidRPr="004270A8">
                <w:rPr>
                  <w:rFonts w:eastAsia="MS Gothic" w:cs="Arial"/>
                </w:rPr>
                <w:t xml:space="preserve">RH850 </w:t>
              </w:r>
            </w:ins>
            <w:r w:rsidRPr="004270A8">
              <w:rPr>
                <w:rFonts w:eastAsia="MS Gothic" w:cs="Arial"/>
              </w:rPr>
              <w:t xml:space="preserve">ảo </w:t>
            </w:r>
            <w:r w:rsidR="003E4626" w:rsidRPr="004270A8">
              <w:rPr>
                <w:rFonts w:eastAsia="MS Gothic" w:cs="Arial"/>
                <w:highlight w:val="yellow"/>
              </w:rPr>
              <w:t>V1.00.00</w:t>
            </w:r>
          </w:p>
          <w:p w14:paraId="034AFC7C" w14:textId="77777777" w:rsidR="006B7573" w:rsidRPr="004270A8" w:rsidRDefault="006B7573" w:rsidP="006B7573">
            <w:pPr>
              <w:rPr>
                <w:rFonts w:eastAsia="MS Gothic" w:cs="Arial"/>
              </w:rPr>
            </w:pPr>
            <w:r w:rsidRPr="004270A8">
              <w:rPr>
                <w:rFonts w:eastAsia="MS Gothic" w:cs="Arial"/>
              </w:rPr>
              <w:t>Phát triển công cụ dựa trên mô hình RH850</w:t>
            </w:r>
          </w:p>
          <w:p w14:paraId="2FD3C8D1" w14:textId="19378DE3" w:rsidR="0048540B" w:rsidRPr="004270A8" w:rsidRDefault="0048540B" w:rsidP="006B7573">
            <w:pPr>
              <w:rPr>
                <w:rFonts w:eastAsia="MS Gothic" w:cs="Arial"/>
              </w:rPr>
            </w:pPr>
            <w:r w:rsidRPr="004270A8">
              <w:rPr>
                <w:rFonts w:eastAsia="MS Gothic" w:cs="Arial"/>
              </w:rPr>
              <w:t>Hướng dẫn sử dụng</w:t>
            </w:r>
          </w:p>
        </w:tc>
      </w:tr>
    </w:tbl>
    <w:p w14:paraId="28319BC2" w14:textId="77777777" w:rsidR="0048540B" w:rsidRPr="004270A8" w:rsidRDefault="0048540B" w:rsidP="0048540B">
      <w:pPr>
        <w:widowControl/>
        <w:spacing w:line="300" w:lineRule="exact"/>
        <w:jc w:val="left"/>
        <w:rPr>
          <w:rFonts w:eastAsia="MS Gothic" w:cs="Arial"/>
          <w:kern w:val="0"/>
          <w:sz w:val="2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4270A8"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4270A8" w:rsidRDefault="0048540B" w:rsidP="0048540B">
            <w:pPr>
              <w:jc w:val="center"/>
              <w:rPr>
                <w:rFonts w:eastAsia="MS Gothic" w:cs="Arial"/>
                <w:highlight w:val="yellow"/>
              </w:rPr>
            </w:pPr>
            <w:r w:rsidRPr="004270A8">
              <w:rPr>
                <w:rFonts w:eastAsia="MS Gothic" w:cs="Arial"/>
                <w:highlight w:val="yellow"/>
              </w:rPr>
              <w:t>mục sư</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4270A8" w:rsidRDefault="0048540B" w:rsidP="0048540B">
            <w:pPr>
              <w:jc w:val="center"/>
              <w:rPr>
                <w:rFonts w:eastAsia="MS Gothic" w:cs="Arial"/>
                <w:highlight w:val="yellow"/>
              </w:rPr>
            </w:pPr>
            <w:r w:rsidRPr="004270A8">
              <w:rPr>
                <w:rFonts w:eastAsia="MS Gothic" w:cs="Arial"/>
                <w:highlight w:val="yellow"/>
              </w:rPr>
              <w:t>ngày tháng</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4270A8" w:rsidRDefault="0048540B" w:rsidP="0048540B">
            <w:pPr>
              <w:jc w:val="center"/>
              <w:rPr>
                <w:rFonts w:eastAsia="MS Gothic" w:cs="Arial"/>
                <w:highlight w:val="yellow"/>
              </w:rPr>
            </w:pPr>
            <w:r w:rsidRPr="004270A8">
              <w:rPr>
                <w:rFonts w:eastAsia="MS Gothic" w:cs="Arial"/>
                <w:highlight w:val="yellow"/>
              </w:rPr>
              <w:t>Sự miêu tả</w:t>
            </w:r>
          </w:p>
        </w:tc>
      </w:tr>
      <w:tr w:rsidR="000F60BB" w:rsidRPr="004270A8"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4270A8"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4270A8"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4270A8" w:rsidRDefault="0048540B" w:rsidP="0048540B">
            <w:pPr>
              <w:jc w:val="center"/>
              <w:rPr>
                <w:rFonts w:eastAsia="MS Gothic" w:cs="Arial"/>
                <w:highlight w:val="yellow"/>
              </w:rPr>
            </w:pPr>
            <w:r w:rsidRPr="004270A8">
              <w:rPr>
                <w:rFonts w:eastAsia="MS Gothic" w:cs="Arial"/>
                <w:highlight w:val="yellow"/>
              </w:rPr>
              <w:t>Trang</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4270A8" w:rsidRDefault="0048540B" w:rsidP="0048540B">
            <w:pPr>
              <w:jc w:val="center"/>
              <w:rPr>
                <w:rFonts w:eastAsia="MS Gothic" w:cs="Arial"/>
                <w:highlight w:val="yellow"/>
              </w:rPr>
            </w:pPr>
            <w:r w:rsidRPr="004270A8">
              <w:rPr>
                <w:rFonts w:eastAsia="MS Gothic" w:cs="Arial"/>
                <w:highlight w:val="yellow"/>
              </w:rPr>
              <w:t>Tóm tắt</w:t>
            </w:r>
          </w:p>
        </w:tc>
      </w:tr>
      <w:tr w:rsidR="0048540B" w:rsidRPr="004270A8"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4270A8" w:rsidRDefault="00BC5F4E"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4270A8" w:rsidRDefault="000212B1"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59A4C8AB" w14:textId="1E86BEEB" w:rsidR="0048540B" w:rsidRPr="004270A8" w:rsidRDefault="007D6F16"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V10000_Req_01_007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34</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4270A8" w:rsidRDefault="005C7272" w:rsidP="0048540B">
            <w:pPr>
              <w:jc w:val="left"/>
              <w:rPr>
                <w:rFonts w:eastAsia="MS Gothic" w:cs="Arial"/>
                <w:highlight w:val="yellow"/>
              </w:rPr>
            </w:pPr>
            <w:commentRangeStart w:id="806"/>
            <w:r w:rsidRPr="004270A8">
              <w:rPr>
                <w:rFonts w:eastAsia="MS Gothic" w:cs="Arial"/>
                <w:highlight w:val="yellow"/>
              </w:rPr>
              <w:t>Cập nhật các nội dung liên quan đến F1KM-S4</w:t>
            </w:r>
            <w:commentRangeEnd w:id="806"/>
            <w:r w:rsidR="00264E01" w:rsidRPr="004270A8">
              <w:rPr>
                <w:rStyle w:val="CommentReference"/>
                <w:rFonts w:cs="Arial"/>
                <w:highlight w:val="yellow"/>
              </w:rPr>
              <w:commentReference w:id="806"/>
            </w:r>
          </w:p>
        </w:tc>
      </w:tr>
      <w:tr w:rsidR="006558CE" w:rsidRPr="004270A8"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4270A8" w:rsidRDefault="00C6082B"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4270A8" w:rsidRDefault="00C6082B"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2EB39757" w14:textId="264B3324" w:rsidR="006558CE" w:rsidRPr="004270A8" w:rsidRDefault="00D83B13" w:rsidP="0048540B">
            <w:pPr>
              <w:jc w:val="center"/>
              <w:rPr>
                <w:rFonts w:eastAsia="MS Gothic" w:cs="Arial"/>
                <w:highlight w:val="yellow"/>
                <w:lang w:val="vi-VN"/>
              </w:rPr>
            </w:pP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V10000_Req_01_001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15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V10000_Req_01_002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17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V10000_Req_01_003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V10000_Req_01_004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V10000_Req_01_005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29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V10000_Req_01_006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38</w:t>
            </w:r>
            <w:r w:rsidRPr="004270A8">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4270A8" w:rsidRDefault="00F86615" w:rsidP="0048540B">
            <w:pPr>
              <w:jc w:val="left"/>
              <w:rPr>
                <w:rFonts w:eastAsia="MS Gothic" w:cs="Arial"/>
                <w:highlight w:val="yellow"/>
              </w:rPr>
            </w:pPr>
            <w:commentRangeStart w:id="807"/>
            <w:r w:rsidRPr="004270A8">
              <w:rPr>
                <w:rFonts w:eastAsia="MS Gothic" w:cs="Arial"/>
                <w:highlight w:val="yellow"/>
              </w:rPr>
              <w:t>Cập nhật các nội dung liên quan đến RLIN3n</w:t>
            </w:r>
            <w:commentRangeEnd w:id="807"/>
            <w:r w:rsidR="00A370D1" w:rsidRPr="004270A8">
              <w:rPr>
                <w:rStyle w:val="CommentReference"/>
                <w:rFonts w:cs="Arial"/>
                <w:highlight w:val="yellow"/>
              </w:rPr>
              <w:commentReference w:id="807"/>
            </w:r>
          </w:p>
        </w:tc>
      </w:tr>
      <w:tr w:rsidR="00D32B3B" w:rsidRPr="004270A8"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4270A8" w:rsidRDefault="00D32B3B" w:rsidP="0048540B">
            <w:pPr>
              <w:jc w:val="center"/>
              <w:rPr>
                <w:rFonts w:eastAsia="MS Gothic" w:cs="Arial"/>
                <w:highlight w:val="yellow"/>
              </w:rPr>
            </w:pPr>
            <w:r w:rsidRPr="004270A8">
              <w:rPr>
                <w:rFonts w:eastAsia="MS Gothic" w:cs="Arial"/>
                <w:highlight w:val="yellow"/>
              </w:rPr>
              <w:t>0,02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4270A8" w:rsidRDefault="00D32B3B" w:rsidP="0048540B">
            <w:pPr>
              <w:jc w:val="center"/>
              <w:rPr>
                <w:rFonts w:eastAsia="MS Gothic" w:cs="Arial"/>
                <w:highlight w:val="yellow"/>
              </w:rPr>
            </w:pPr>
            <w:r w:rsidRPr="004270A8">
              <w:rPr>
                <w:rFonts w:eastAsia="MS Gothic" w:cs="Arial"/>
                <w:highlight w:val="yellow"/>
              </w:rPr>
              <w:t>01 Tháng Bảy, 2022</w:t>
            </w:r>
          </w:p>
        </w:tc>
        <w:tc>
          <w:tcPr>
            <w:tcW w:w="992" w:type="dxa"/>
            <w:tcBorders>
              <w:top w:val="single" w:sz="4" w:space="0" w:color="auto"/>
              <w:left w:val="single" w:sz="4" w:space="0" w:color="auto"/>
              <w:bottom w:val="single" w:sz="4" w:space="0" w:color="auto"/>
              <w:right w:val="single" w:sz="4" w:space="0" w:color="auto"/>
            </w:tcBorders>
          </w:tcPr>
          <w:p w14:paraId="4C95195A" w14:textId="048C1DA9" w:rsidR="00D32B3B" w:rsidRPr="004270A8" w:rsidRDefault="00D83B13"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6 </w:t>
            </w:r>
            <w:r w:rsidRPr="004270A8">
              <w:rPr>
                <w:rFonts w:eastAsia="MS Gothic" w:cs="Arial"/>
                <w:highlight w:val="yellow"/>
              </w:rPr>
              <w:fldChar w:fldCharType="end"/>
            </w:r>
            <w:r w:rsidRPr="004270A8">
              <w:rPr>
                <w:rFonts w:eastAsia="MS Gothic" w:cs="Arial"/>
                <w:highlight w:val="yellow"/>
              </w:rPr>
              <w:t xml:space="preserve">, </w:t>
            </w:r>
            <w:r w:rsidR="00A664DA" w:rsidRPr="004270A8">
              <w:rPr>
                <w:rFonts w:eastAsia="MS Gothic" w:cs="Arial"/>
                <w:highlight w:val="yellow"/>
              </w:rPr>
              <w:fldChar w:fldCharType="begin"/>
            </w:r>
            <w:r w:rsidR="00A664DA" w:rsidRPr="004270A8">
              <w:rPr>
                <w:rFonts w:eastAsia="MS Gothic" w:cs="Arial"/>
                <w:highlight w:val="yellow"/>
              </w:rPr>
              <w:instrText xml:space="preserve"> PAGEREF V10000_Req_03_002 \h </w:instrText>
            </w:r>
            <w:r w:rsidR="00A664DA" w:rsidRPr="004270A8">
              <w:rPr>
                <w:rFonts w:eastAsia="MS Gothic" w:cs="Arial"/>
                <w:highlight w:val="yellow"/>
              </w:rPr>
            </w:r>
            <w:r w:rsidR="00A664DA" w:rsidRPr="004270A8">
              <w:rPr>
                <w:rFonts w:eastAsia="MS Gothic" w:cs="Arial"/>
                <w:highlight w:val="yellow"/>
              </w:rPr>
              <w:fldChar w:fldCharType="separate"/>
            </w:r>
            <w:r w:rsidR="00C36135">
              <w:rPr>
                <w:rFonts w:eastAsia="MS Gothic" w:cs="Arial"/>
                <w:noProof/>
                <w:highlight w:val="yellow"/>
              </w:rPr>
              <w:t xml:space="preserve">7 </w:t>
            </w:r>
            <w:r w:rsidR="00A664DA"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8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10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V10000_Req_03_008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33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V10000_Req_03_009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V10000_Req_03_010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42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4270A8" w:rsidRDefault="00710E60" w:rsidP="0048540B">
            <w:pPr>
              <w:jc w:val="left"/>
              <w:rPr>
                <w:rFonts w:eastAsia="MS Gothic" w:cs="Arial"/>
                <w:highlight w:val="yellow"/>
              </w:rPr>
            </w:pPr>
            <w:commentRangeStart w:id="808"/>
            <w:r w:rsidRPr="004270A8">
              <w:rPr>
                <w:rFonts w:eastAsia="MS Gothic" w:cs="Arial"/>
                <w:highlight w:val="yellow"/>
              </w:rPr>
              <w:t>Cập nhật nội dung của phiên bản U2C alpha</w:t>
            </w:r>
            <w:commentRangeEnd w:id="808"/>
            <w:r w:rsidRPr="004270A8">
              <w:rPr>
                <w:rStyle w:val="CommentReference"/>
                <w:rFonts w:cs="Arial"/>
              </w:rPr>
              <w:commentReference w:id="808"/>
            </w:r>
          </w:p>
          <w:p w14:paraId="0EFA6AF0" w14:textId="5DB19D0A" w:rsidR="006E3246" w:rsidRPr="004270A8" w:rsidRDefault="006E3246" w:rsidP="0048540B">
            <w:pPr>
              <w:jc w:val="left"/>
              <w:rPr>
                <w:rFonts w:eastAsia="MS Gothic" w:cs="Arial"/>
                <w:highlight w:val="yellow"/>
              </w:rPr>
            </w:pPr>
            <w:commentRangeStart w:id="809"/>
            <w:r w:rsidRPr="004270A8">
              <w:rPr>
                <w:rFonts w:eastAsia="MS Gothic" w:cs="Arial"/>
                <w:highlight w:val="yellow"/>
              </w:rPr>
              <w:t>Cập nhật nội dung Port, ADC cho U2C</w:t>
            </w:r>
            <w:commentRangeEnd w:id="809"/>
            <w:r w:rsidRPr="004270A8">
              <w:rPr>
                <w:rStyle w:val="CommentReference"/>
                <w:rFonts w:cs="Arial"/>
              </w:rPr>
              <w:commentReference w:id="809"/>
            </w:r>
          </w:p>
        </w:tc>
      </w:tr>
      <w:tr w:rsidR="00AA65A7" w:rsidRPr="004270A8"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4270A8" w:rsidRDefault="00AA65A7" w:rsidP="00AA65A7">
            <w:pPr>
              <w:jc w:val="center"/>
              <w:rPr>
                <w:rFonts w:eastAsia="MS Gothic" w:cs="Arial"/>
                <w:highlight w:val="yellow"/>
              </w:rPr>
            </w:pPr>
            <w:r w:rsidRPr="004270A8">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4270A8" w:rsidRDefault="00AA65A7" w:rsidP="00AA65A7">
            <w:pPr>
              <w:jc w:val="center"/>
              <w:rPr>
                <w:rFonts w:eastAsia="MS Gothic" w:cs="Arial"/>
                <w:highlight w:val="yellow"/>
              </w:rPr>
            </w:pPr>
            <w:r w:rsidRPr="004270A8">
              <w:rPr>
                <w:rFonts w:eastAsia="Arial" w:cs="Arial"/>
                <w:highlight w:val="yellow"/>
              </w:rPr>
              <w:t>Ngày 18 tháng 7 năm 2022</w:t>
            </w:r>
          </w:p>
        </w:tc>
        <w:tc>
          <w:tcPr>
            <w:tcW w:w="992" w:type="dxa"/>
            <w:tcBorders>
              <w:top w:val="single" w:sz="4" w:space="0" w:color="auto"/>
              <w:left w:val="single" w:sz="4" w:space="0" w:color="auto"/>
              <w:bottom w:val="single" w:sz="4" w:space="0" w:color="auto"/>
              <w:right w:val="single" w:sz="4" w:space="0" w:color="auto"/>
            </w:tcBorders>
          </w:tcPr>
          <w:p w14:paraId="627F1DE0" w14:textId="0092A7DB" w:rsidR="00AA65A7" w:rsidRPr="004270A8" w:rsidRDefault="001E3B16"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V10000_New_Req_03_001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59</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4270A8" w:rsidRDefault="00AA65A7" w:rsidP="00AA65A7">
            <w:pPr>
              <w:jc w:val="left"/>
              <w:rPr>
                <w:rFonts w:eastAsia="MS Gothic" w:cs="Arial"/>
                <w:highlight w:val="yellow"/>
              </w:rPr>
            </w:pPr>
            <w:commentRangeStart w:id="810"/>
            <w:r w:rsidRPr="004270A8">
              <w:rPr>
                <w:rFonts w:cs="Arial"/>
                <w:szCs w:val="18"/>
                <w:highlight w:val="yellow"/>
              </w:rPr>
              <w:t xml:space="preserve">Cập </w:t>
            </w:r>
            <w:bookmarkStart w:id="811" w:name="V10000_New_Req_03_005"/>
            <w:bookmarkEnd w:id="811"/>
            <w:r w:rsidRPr="004270A8">
              <w:rPr>
                <w:rFonts w:cs="Arial"/>
                <w:szCs w:val="18"/>
                <w:highlight w:val="yellow"/>
              </w:rPr>
              <w:t>nhật các nội dung liên quan đến TAUD</w:t>
            </w:r>
            <w:commentRangeEnd w:id="810"/>
            <w:r w:rsidR="0009332B" w:rsidRPr="004270A8">
              <w:rPr>
                <w:rStyle w:val="CommentReference"/>
                <w:rFonts w:cs="Arial"/>
              </w:rPr>
              <w:commentReference w:id="810"/>
            </w:r>
          </w:p>
        </w:tc>
      </w:tr>
      <w:tr w:rsidR="009B3B36" w:rsidRPr="004270A8"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4270A8" w:rsidRDefault="009B3B36" w:rsidP="00AA65A7">
            <w:pPr>
              <w:jc w:val="center"/>
              <w:rPr>
                <w:rFonts w:eastAsia="MS Gothic" w:cs="Arial"/>
                <w:highlight w:val="yellow"/>
                <w:lang w:val="vi-VN"/>
              </w:rPr>
            </w:pPr>
            <w:r w:rsidRPr="004270A8">
              <w:rPr>
                <w:rFonts w:eastAsia="MS Gothic" w:cs="Arial"/>
                <w:highlight w:val="yellow"/>
              </w:rPr>
              <w:t xml:space="preserve">0,0 </w:t>
            </w:r>
            <w:r w:rsidR="00690792" w:rsidRPr="004270A8">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4270A8" w:rsidRDefault="009B3B36" w:rsidP="00AA65A7">
            <w:pPr>
              <w:jc w:val="center"/>
              <w:rPr>
                <w:rFonts w:eastAsia="Arial" w:cs="Arial"/>
                <w:highlight w:val="yellow"/>
              </w:rPr>
            </w:pPr>
            <w:r w:rsidRPr="004270A8">
              <w:rPr>
                <w:rFonts w:eastAsia="Arial" w:cs="Arial"/>
                <w:highlight w:val="yellow"/>
              </w:rPr>
              <w:t>Ngày 19 tháng 7 năm 2022</w:t>
            </w:r>
          </w:p>
        </w:tc>
        <w:tc>
          <w:tcPr>
            <w:tcW w:w="992" w:type="dxa"/>
            <w:tcBorders>
              <w:top w:val="single" w:sz="4" w:space="0" w:color="auto"/>
              <w:left w:val="single" w:sz="4" w:space="0" w:color="auto"/>
              <w:bottom w:val="single" w:sz="4" w:space="0" w:color="auto"/>
              <w:right w:val="single" w:sz="4" w:space="0" w:color="auto"/>
            </w:tcBorders>
          </w:tcPr>
          <w:p w14:paraId="45DE3185" w14:textId="39119F56" w:rsidR="009B3B36" w:rsidRPr="004270A8" w:rsidRDefault="004679EB"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V10000_Req_02_004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22</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4270A8" w:rsidRDefault="009B3B36" w:rsidP="00AA65A7">
            <w:pPr>
              <w:jc w:val="left"/>
              <w:rPr>
                <w:rFonts w:cs="Arial"/>
                <w:szCs w:val="18"/>
                <w:highlight w:val="yellow"/>
              </w:rPr>
            </w:pPr>
            <w:r w:rsidRPr="004270A8">
              <w:rPr>
                <w:rFonts w:cs="Arial"/>
                <w:szCs w:val="18"/>
                <w:highlight w:val="yellow"/>
              </w:rPr>
              <w:t xml:space="preserve">Cập nhật các nội dung liên quan đến </w:t>
            </w:r>
            <w:commentRangeStart w:id="812"/>
            <w:r w:rsidRPr="004270A8">
              <w:rPr>
                <w:rFonts w:cs="Arial"/>
                <w:szCs w:val="18"/>
                <w:highlight w:val="yellow"/>
              </w:rPr>
              <w:t>CAN</w:t>
            </w:r>
            <w:commentRangeEnd w:id="812"/>
            <w:r w:rsidR="009B0D89" w:rsidRPr="004270A8">
              <w:rPr>
                <w:rStyle w:val="CommentReference"/>
                <w:rFonts w:cs="Arial"/>
              </w:rPr>
              <w:commentReference w:id="812"/>
            </w:r>
          </w:p>
        </w:tc>
      </w:tr>
      <w:tr w:rsidR="00690792" w:rsidRPr="004270A8"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4270A8" w:rsidRDefault="00690792" w:rsidP="00AA65A7">
            <w:pPr>
              <w:jc w:val="center"/>
              <w:rPr>
                <w:rFonts w:eastAsia="MS Gothic" w:cs="Arial"/>
                <w:highlight w:val="yellow"/>
                <w:lang w:val="vi-VN"/>
              </w:rPr>
            </w:pPr>
            <w:r w:rsidRPr="004270A8">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4270A8" w:rsidRDefault="00D61C97" w:rsidP="00D61C97">
            <w:pPr>
              <w:rPr>
                <w:rFonts w:eastAsia="Arial" w:cs="Arial"/>
                <w:highlight w:val="yellow"/>
                <w:lang w:val="vi-VN"/>
              </w:rPr>
            </w:pPr>
            <w:r>
              <w:rPr>
                <w:rFonts w:eastAsia="Arial" w:cs="Arial"/>
                <w:highlight w:val="yellow"/>
              </w:rPr>
              <w:t xml:space="preserve">Ngày </w:t>
            </w:r>
            <w:r w:rsidR="00690792" w:rsidRPr="004270A8">
              <w:rPr>
                <w:rFonts w:eastAsia="Arial" w:cs="Arial"/>
                <w:highlight w:val="yellow"/>
                <w:lang w:val="vi-VN"/>
              </w:rPr>
              <w:t>22 tháng 8 năm 2022</w:t>
            </w:r>
          </w:p>
        </w:tc>
        <w:tc>
          <w:tcPr>
            <w:tcW w:w="992" w:type="dxa"/>
            <w:tcBorders>
              <w:top w:val="single" w:sz="4" w:space="0" w:color="auto"/>
              <w:left w:val="single" w:sz="4" w:space="0" w:color="auto"/>
              <w:bottom w:val="single" w:sz="4" w:space="0" w:color="auto"/>
              <w:right w:val="single" w:sz="4" w:space="0" w:color="auto"/>
            </w:tcBorders>
          </w:tcPr>
          <w:p w14:paraId="3669AC6C" w14:textId="19524F42" w:rsidR="00690792" w:rsidRPr="004270A8" w:rsidRDefault="004B31B3"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V10000_Req_03_012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26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4270A8" w:rsidRDefault="00690792" w:rsidP="00AA65A7">
            <w:pPr>
              <w:jc w:val="left"/>
              <w:rPr>
                <w:rFonts w:cs="Arial"/>
                <w:szCs w:val="18"/>
                <w:highlight w:val="yellow"/>
              </w:rPr>
            </w:pPr>
            <w:r w:rsidRPr="004270A8">
              <w:rPr>
                <w:rFonts w:cs="Arial"/>
                <w:szCs w:val="18"/>
                <w:highlight w:val="yellow"/>
                <w:lang w:val="vi-VN"/>
              </w:rPr>
              <w:t>Cập nhật sau giai đoạn phát triển khai mã hóa</w:t>
            </w:r>
          </w:p>
        </w:tc>
      </w:tr>
      <w:tr w:rsidR="004D6E37" w:rsidRPr="004270A8"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4270A8" w:rsidRDefault="004D6E37" w:rsidP="00AA65A7">
            <w:pPr>
              <w:jc w:val="center"/>
              <w:rPr>
                <w:rFonts w:eastAsia="MS Gothic" w:cs="Arial"/>
                <w:highlight w:val="yellow"/>
              </w:rPr>
            </w:pPr>
            <w:r w:rsidRPr="004270A8">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4270A8" w:rsidRDefault="004D6E37" w:rsidP="00AA65A7">
            <w:pPr>
              <w:jc w:val="center"/>
              <w:rPr>
                <w:rFonts w:eastAsia="Arial" w:cs="Arial"/>
                <w:highlight w:val="yellow"/>
              </w:rPr>
            </w:pPr>
            <w:r w:rsidRPr="004270A8">
              <w:rPr>
                <w:rFonts w:eastAsia="Arial" w:cs="Arial"/>
                <w:highlight w:val="yellow"/>
              </w:rPr>
              <w:t>Ngày 19 tháng 9 năm 2022</w:t>
            </w:r>
          </w:p>
        </w:tc>
        <w:tc>
          <w:tcPr>
            <w:tcW w:w="992" w:type="dxa"/>
            <w:tcBorders>
              <w:top w:val="single" w:sz="4" w:space="0" w:color="auto"/>
              <w:left w:val="single" w:sz="4" w:space="0" w:color="auto"/>
              <w:bottom w:val="single" w:sz="4" w:space="0" w:color="auto"/>
              <w:right w:val="single" w:sz="4" w:space="0" w:color="auto"/>
            </w:tcBorders>
          </w:tcPr>
          <w:p w14:paraId="6A40D8E1" w14:textId="52CD9DA7" w:rsidR="004D6E37" w:rsidRPr="004270A8" w:rsidRDefault="004D6E37"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V10000_REL_Comment_001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V10000_REL_Comment_002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38</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4270A8" w:rsidRDefault="004D6E37" w:rsidP="00AA65A7">
            <w:pPr>
              <w:jc w:val="left"/>
              <w:rPr>
                <w:rFonts w:cs="Arial"/>
                <w:szCs w:val="18"/>
                <w:highlight w:val="yellow"/>
                <w:lang w:val="vi-VN"/>
              </w:rPr>
            </w:pPr>
            <w:r w:rsidRPr="004270A8">
              <w:rPr>
                <w:rFonts w:cs="Arial"/>
                <w:szCs w:val="18"/>
                <w:highlight w:val="yellow"/>
                <w:lang w:val="vi-VN"/>
              </w:rPr>
              <w:t>Cập nhật nội dung sau khi chỉnh sửa các bình luận của REL</w:t>
            </w:r>
          </w:p>
        </w:tc>
      </w:tr>
      <w:tr w:rsidR="00566218" w:rsidRPr="004270A8"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4270A8" w:rsidRDefault="00566218" w:rsidP="00AA65A7">
            <w:pPr>
              <w:jc w:val="center"/>
              <w:rPr>
                <w:rFonts w:eastAsia="MS Gothic" w:cs="Arial"/>
                <w:highlight w:val="yellow"/>
              </w:rPr>
            </w:pPr>
            <w:r w:rsidRPr="004270A8">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4270A8" w:rsidRDefault="00566218" w:rsidP="00AA65A7">
            <w:pPr>
              <w:jc w:val="center"/>
              <w:rPr>
                <w:rFonts w:eastAsia="Arial" w:cs="Arial"/>
                <w:highlight w:val="yellow"/>
              </w:rPr>
            </w:pPr>
            <w:r w:rsidRPr="004270A8">
              <w:rPr>
                <w:rFonts w:eastAsia="Arial" w:cs="Arial"/>
                <w:highlight w:val="yellow"/>
              </w:rPr>
              <w:t>Ngày 22 tháng 9 năm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4270A8" w:rsidRDefault="009D0148" w:rsidP="00AA65A7">
            <w:pPr>
              <w:jc w:val="center"/>
              <w:rPr>
                <w:rFonts w:eastAsia="MS Gothic" w:cs="Arial"/>
                <w:highlight w:val="yellow"/>
              </w:rPr>
            </w:pPr>
            <w:r w:rsidRPr="004270A8">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4270A8" w:rsidRDefault="00566218" w:rsidP="00AA65A7">
            <w:pPr>
              <w:jc w:val="left"/>
              <w:rPr>
                <w:rFonts w:cs="Arial"/>
                <w:szCs w:val="18"/>
                <w:highlight w:val="yellow"/>
              </w:rPr>
            </w:pPr>
            <w:commentRangeStart w:id="813"/>
            <w:r w:rsidRPr="004270A8">
              <w:rPr>
                <w:rFonts w:cs="Arial"/>
                <w:szCs w:val="18"/>
                <w:highlight w:val="yellow"/>
              </w:rPr>
              <w:t xml:space="preserve">Cập nhật </w:t>
            </w:r>
            <w:commentRangeEnd w:id="813"/>
            <w:r w:rsidR="009D0148" w:rsidRPr="004270A8">
              <w:rPr>
                <w:rStyle w:val="CommentReference"/>
                <w:rFonts w:cs="Arial"/>
              </w:rPr>
              <w:commentReference w:id="813"/>
            </w:r>
            <w:r w:rsidRPr="004270A8">
              <w:rPr>
                <w:rFonts w:cs="Arial"/>
                <w:szCs w:val="18"/>
                <w:highlight w:val="yellow"/>
              </w:rPr>
              <w:t>nội dung của phiên bản U2C alpha sau khi nhận được hộp công cụ mới</w:t>
            </w:r>
          </w:p>
        </w:tc>
      </w:tr>
      <w:tr w:rsidR="004568BC" w:rsidRPr="004270A8"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4270A8" w:rsidRDefault="004568BC" w:rsidP="004568BC">
            <w:pPr>
              <w:jc w:val="center"/>
              <w:rPr>
                <w:rFonts w:eastAsia="MS Gothic" w:cs="Arial"/>
                <w:highlight w:val="yellow"/>
              </w:rPr>
            </w:pPr>
            <w:r>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4270A8" w:rsidRDefault="004568BC" w:rsidP="004568BC">
            <w:pPr>
              <w:jc w:val="center"/>
              <w:rPr>
                <w:rFonts w:eastAsia="Arial" w:cs="Arial"/>
                <w:highlight w:val="yellow"/>
              </w:rPr>
            </w:pPr>
            <w:r>
              <w:rPr>
                <w:rFonts w:eastAsia="Arial" w:cs="Arial"/>
                <w:highlight w:val="yellow"/>
              </w:rPr>
              <w:t>Ngày 19 tháng 10 năm 2022</w:t>
            </w:r>
          </w:p>
        </w:tc>
        <w:tc>
          <w:tcPr>
            <w:tcW w:w="992" w:type="dxa"/>
            <w:tcBorders>
              <w:top w:val="single" w:sz="4" w:space="0" w:color="auto"/>
              <w:left w:val="single" w:sz="4" w:space="0" w:color="auto"/>
              <w:bottom w:val="single" w:sz="4" w:space="0" w:color="auto"/>
              <w:right w:val="single" w:sz="4" w:space="0" w:color="auto"/>
            </w:tcBorders>
          </w:tcPr>
          <w:p w14:paraId="4F538564" w14:textId="205A8BB1" w:rsidR="004568BC" w:rsidRPr="004270A8" w:rsidRDefault="006C0281" w:rsidP="004568BC">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9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V10000_Installer_002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10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4270A8" w:rsidRDefault="004568BC" w:rsidP="004568BC">
            <w:pPr>
              <w:jc w:val="left"/>
              <w:rPr>
                <w:rFonts w:cs="Arial"/>
                <w:szCs w:val="18"/>
                <w:highlight w:val="yellow"/>
              </w:rPr>
            </w:pPr>
            <w:commentRangeStart w:id="814"/>
            <w:r>
              <w:rPr>
                <w:rFonts w:cs="Arial"/>
                <w:szCs w:val="18"/>
                <w:highlight w:val="yellow"/>
              </w:rPr>
              <w:t>Cập nhật nội dung bộ cài đặt ET-VPF</w:t>
            </w:r>
            <w:commentRangeEnd w:id="814"/>
            <w:r>
              <w:rPr>
                <w:rStyle w:val="CommentReference"/>
              </w:rPr>
              <w:commentReference w:id="814"/>
            </w:r>
          </w:p>
        </w:tc>
      </w:tr>
      <w:tr w:rsidR="0013797E" w:rsidRPr="004270A8"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Default="0013797E" w:rsidP="0013797E">
            <w:pPr>
              <w:jc w:val="center"/>
              <w:rPr>
                <w:rFonts w:eastAsia="MS Gothic" w:cs="Arial"/>
                <w:highlight w:val="yellow"/>
              </w:rPr>
            </w:pPr>
            <w:r>
              <w:rPr>
                <w:rFonts w:eastAsia="MS Gothic" w:cs="Arial"/>
                <w:highlight w:val="yellow"/>
              </w:rPr>
              <w:t>0,08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Default="0013797E" w:rsidP="0013797E">
            <w:pPr>
              <w:jc w:val="center"/>
              <w:rPr>
                <w:rFonts w:eastAsia="Arial" w:cs="Arial"/>
                <w:highlight w:val="yellow"/>
              </w:rPr>
            </w:pPr>
            <w:r>
              <w:rPr>
                <w:rFonts w:eastAsia="Arial" w:cs="Arial"/>
                <w:highlight w:val="yellow"/>
              </w:rPr>
              <w:t>Ngày 31 tháng 10 năm 2022</w:t>
            </w:r>
          </w:p>
        </w:tc>
        <w:tc>
          <w:tcPr>
            <w:tcW w:w="992" w:type="dxa"/>
            <w:tcBorders>
              <w:top w:val="single" w:sz="4" w:space="0" w:color="auto"/>
              <w:left w:val="single" w:sz="4" w:space="0" w:color="auto"/>
              <w:bottom w:val="single" w:sz="4" w:space="0" w:color="auto"/>
              <w:right w:val="single" w:sz="4" w:space="0" w:color="auto"/>
            </w:tcBorders>
          </w:tcPr>
          <w:p w14:paraId="6EAFA49E" w14:textId="2BECB3D0" w:rsidR="0013797E" w:rsidRDefault="0013797E"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13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V10000_Installer_005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14</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Default="0013797E" w:rsidP="0013797E">
            <w:pPr>
              <w:jc w:val="left"/>
              <w:rPr>
                <w:rFonts w:cs="Arial"/>
                <w:szCs w:val="18"/>
                <w:highlight w:val="yellow"/>
              </w:rPr>
            </w:pPr>
            <w:r>
              <w:rPr>
                <w:rFonts w:cs="Arial"/>
                <w:szCs w:val="18"/>
                <w:highlight w:val="yellow"/>
              </w:rPr>
              <w:t>Cập nhật quy trình cài đặt</w:t>
            </w:r>
          </w:p>
        </w:tc>
      </w:tr>
      <w:tr w:rsidR="00E44915" w:rsidRPr="004270A8"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Default="00E44915" w:rsidP="0013797E">
            <w:pPr>
              <w:jc w:val="center"/>
              <w:rPr>
                <w:rFonts w:eastAsia="MS Gothic" w:cs="Arial"/>
                <w:highlight w:val="yellow"/>
              </w:rPr>
            </w:pPr>
            <w:r>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Default="00E44915" w:rsidP="0013797E">
            <w:pPr>
              <w:jc w:val="center"/>
              <w:rPr>
                <w:rFonts w:eastAsia="Arial" w:cs="Arial"/>
                <w:highlight w:val="yellow"/>
              </w:rPr>
            </w:pPr>
            <w:r>
              <w:rPr>
                <w:rFonts w:eastAsia="Arial" w:cs="Arial"/>
                <w:highlight w:val="yellow"/>
              </w:rPr>
              <w:t>Ngày 03 tháng 11 năm 2022</w:t>
            </w:r>
          </w:p>
        </w:tc>
        <w:tc>
          <w:tcPr>
            <w:tcW w:w="992" w:type="dxa"/>
            <w:tcBorders>
              <w:top w:val="single" w:sz="4" w:space="0" w:color="auto"/>
              <w:left w:val="single" w:sz="4" w:space="0" w:color="auto"/>
              <w:bottom w:val="single" w:sz="4" w:space="0" w:color="auto"/>
              <w:right w:val="single" w:sz="4" w:space="0" w:color="auto"/>
            </w:tcBorders>
          </w:tcPr>
          <w:p w14:paraId="3E645F87" w14:textId="4B33EFF9" w:rsidR="00E44915" w:rsidRDefault="00370923"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ADC_unit1_0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17</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Default="000A0960" w:rsidP="0013797E">
            <w:pPr>
              <w:jc w:val="left"/>
              <w:rPr>
                <w:rFonts w:cs="Arial"/>
                <w:szCs w:val="18"/>
                <w:highlight w:val="yellow"/>
              </w:rPr>
            </w:pPr>
            <w:r>
              <w:rPr>
                <w:rFonts w:cs="Arial"/>
                <w:szCs w:val="18"/>
                <w:highlight w:val="yellow"/>
              </w:rPr>
              <w:t xml:space="preserve">Cập nhật </w:t>
            </w:r>
            <w:commentRangeStart w:id="815"/>
            <w:r>
              <w:rPr>
                <w:rFonts w:cs="Arial"/>
                <w:szCs w:val="18"/>
                <w:highlight w:val="yellow"/>
              </w:rPr>
              <w:t>bộ ADC 1 cho RH850/F1KM-S4</w:t>
            </w:r>
            <w:commentRangeEnd w:id="815"/>
            <w:r w:rsidR="00370923">
              <w:rPr>
                <w:rStyle w:val="CommentReference"/>
              </w:rPr>
              <w:commentReference w:id="815"/>
            </w:r>
          </w:p>
          <w:p w14:paraId="2BB1920A" w14:textId="6F507AE4" w:rsidR="00370923" w:rsidRDefault="00370923" w:rsidP="0013797E">
            <w:pPr>
              <w:jc w:val="left"/>
              <w:rPr>
                <w:rFonts w:cs="Arial"/>
                <w:szCs w:val="18"/>
                <w:highlight w:val="yellow"/>
              </w:rPr>
            </w:pPr>
            <w:r>
              <w:rPr>
                <w:rFonts w:cs="Arial"/>
                <w:szCs w:val="18"/>
                <w:highlight w:val="yellow"/>
              </w:rPr>
              <w:t>Xóa nhận liên quan đến bộ ADC đã được hỗ trợ trong RH850/F1KM-S4</w:t>
            </w:r>
          </w:p>
        </w:tc>
      </w:tr>
      <w:tr w:rsidR="002A77EA" w:rsidRPr="004270A8"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Default="002A77EA" w:rsidP="0013797E">
            <w:pPr>
              <w:jc w:val="center"/>
              <w:rPr>
                <w:rFonts w:eastAsia="MS Gothic" w:cs="Arial"/>
                <w:highlight w:val="yellow"/>
              </w:rPr>
            </w:pPr>
            <w:r>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Default="002A77EA"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6E9DD8" w14:textId="42D71A7D" w:rsidR="002A77EA" w:rsidRDefault="00F12428"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V10000_REL_Comment_007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7 </w:t>
            </w:r>
            <w:r>
              <w:rPr>
                <w:rFonts w:eastAsia="MS Gothic" w:cs="Arial"/>
                <w:highlight w:val="yellow"/>
              </w:rPr>
              <w:fldChar w:fldCharType="end"/>
            </w:r>
            <w:r>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V10000_REL_Comment_003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16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V10000_REL_Comment_004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34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V10000_REL_Comment_005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51 </w:t>
            </w:r>
            <w:r w:rsidR="002A77EA">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V10000_REL_Comment_008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52</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Default="002A77EA" w:rsidP="0013797E">
            <w:pPr>
              <w:jc w:val="left"/>
              <w:rPr>
                <w:rFonts w:cs="Arial"/>
                <w:szCs w:val="18"/>
                <w:highlight w:val="yellow"/>
              </w:rPr>
            </w:pPr>
            <w:r>
              <w:rPr>
                <w:rFonts w:cs="Arial"/>
                <w:szCs w:val="18"/>
                <w:highlight w:val="yellow"/>
              </w:rPr>
              <w:t>Cập nhật theo ý kiến của REL</w:t>
            </w:r>
          </w:p>
        </w:tc>
      </w:tr>
      <w:tr w:rsidR="00832FBF" w:rsidRPr="004270A8"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Default="000965F2" w:rsidP="0013797E">
            <w:pPr>
              <w:jc w:val="center"/>
              <w:rPr>
                <w:rFonts w:eastAsia="MS Gothic" w:cs="Arial"/>
                <w:highlight w:val="yellow"/>
              </w:rPr>
            </w:pPr>
            <w:r>
              <w:rPr>
                <w:rFonts w:eastAsia="MS Gothic" w:cs="Arial"/>
                <w:highlight w:val="yellow"/>
              </w:rPr>
              <w:t>0,11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Default="007700EE"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F294A1" w14:textId="095A80BC" w:rsidR="00832FBF" w:rsidRDefault="00732534"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V10000_Simulink_Library_001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12 </w:t>
            </w:r>
            <w:r>
              <w:rPr>
                <w:rFonts w:eastAsia="MS Gothic" w:cs="Arial"/>
                <w:highlight w:val="yellow"/>
              </w:rPr>
              <w:fldChar w:fldCharType="end"/>
            </w:r>
            <w:r>
              <w:rPr>
                <w:rFonts w:eastAsia="MS Gothic" w:cs="Arial"/>
                <w:highlight w:val="yellow"/>
              </w:rPr>
              <w:t xml:space="preserve">, </w:t>
            </w:r>
            <w:r w:rsidR="00811AC0">
              <w:rPr>
                <w:rFonts w:eastAsia="MS Gothic" w:cs="Arial"/>
                <w:highlight w:val="yellow"/>
              </w:rPr>
              <w:fldChar w:fldCharType="begin"/>
            </w:r>
            <w:r w:rsidR="00811AC0">
              <w:rPr>
                <w:rFonts w:eastAsia="MS Gothic" w:cs="Arial"/>
                <w:highlight w:val="yellow"/>
              </w:rPr>
              <w:instrText xml:space="preserve"> PAGEREF V10000_Simulink_Library_002 \h </w:instrText>
            </w:r>
            <w:r w:rsidR="00811AC0">
              <w:rPr>
                <w:rFonts w:eastAsia="MS Gothic" w:cs="Arial"/>
                <w:highlight w:val="yellow"/>
              </w:rPr>
            </w:r>
            <w:r w:rsidR="00811AC0">
              <w:rPr>
                <w:rFonts w:eastAsia="MS Gothic" w:cs="Arial"/>
                <w:highlight w:val="yellow"/>
              </w:rPr>
              <w:fldChar w:fldCharType="separate"/>
            </w:r>
            <w:r w:rsidR="00C36135">
              <w:rPr>
                <w:rFonts w:eastAsia="MS Gothic" w:cs="Arial"/>
                <w:noProof/>
                <w:highlight w:val="yellow"/>
              </w:rPr>
              <w:t xml:space="preserve">15 </w:t>
            </w:r>
            <w:r w:rsidR="00811AC0">
              <w:rPr>
                <w:rFonts w:eastAsia="MS Gothic" w:cs="Arial"/>
                <w:highlight w:val="yellow"/>
              </w:rPr>
              <w:fldChar w:fldCharType="end"/>
            </w:r>
            <w:r w:rsidR="00811AC0">
              <w:rPr>
                <w:rFonts w:eastAsia="MS Gothic" w:cs="Arial"/>
                <w:highlight w:val="yellow"/>
              </w:rPr>
              <w:t xml:space="preserve">, </w:t>
            </w:r>
            <w:r w:rsidR="00A1295B">
              <w:rPr>
                <w:rFonts w:eastAsia="MS Gothic" w:cs="Arial"/>
                <w:highlight w:val="yellow"/>
              </w:rPr>
              <w:fldChar w:fldCharType="begin"/>
            </w:r>
            <w:r w:rsidR="00A1295B">
              <w:rPr>
                <w:rFonts w:eastAsia="MS Gothic" w:cs="Arial"/>
                <w:highlight w:val="yellow"/>
              </w:rPr>
              <w:instrText xml:space="preserve"> PAGEREF V10000_Simulink_Library_003 \h </w:instrText>
            </w:r>
            <w:r w:rsidR="00A1295B">
              <w:rPr>
                <w:rFonts w:eastAsia="MS Gothic" w:cs="Arial"/>
                <w:highlight w:val="yellow"/>
              </w:rPr>
            </w:r>
            <w:r w:rsidR="00A1295B">
              <w:rPr>
                <w:rFonts w:eastAsia="MS Gothic" w:cs="Arial"/>
                <w:highlight w:val="yellow"/>
              </w:rPr>
              <w:fldChar w:fldCharType="separate"/>
            </w:r>
            <w:r w:rsidR="00C36135">
              <w:rPr>
                <w:rFonts w:eastAsia="MS Gothic" w:cs="Arial"/>
                <w:noProof/>
                <w:highlight w:val="yellow"/>
              </w:rPr>
              <w:t xml:space="preserve">17 </w:t>
            </w:r>
            <w:r w:rsidR="00A1295B">
              <w:rPr>
                <w:rFonts w:eastAsia="MS Gothic" w:cs="Arial"/>
                <w:highlight w:val="yellow"/>
              </w:rPr>
              <w:fldChar w:fldCharType="end"/>
            </w:r>
            <w:r w:rsidR="00A1295B">
              <w:rPr>
                <w:rFonts w:eastAsia="MS Gothic" w:cs="Arial"/>
                <w:highlight w:val="yellow"/>
              </w:rPr>
              <w:t xml:space="preserve">, </w:t>
            </w:r>
            <w:r w:rsidR="00DE55A3">
              <w:rPr>
                <w:rFonts w:eastAsia="MS Gothic" w:cs="Arial"/>
                <w:highlight w:val="yellow"/>
              </w:rPr>
              <w:fldChar w:fldCharType="begin"/>
            </w:r>
            <w:r w:rsidR="00DE55A3">
              <w:rPr>
                <w:rFonts w:eastAsia="MS Gothic" w:cs="Arial"/>
                <w:highlight w:val="yellow"/>
              </w:rPr>
              <w:instrText xml:space="preserve"> PAGEREF V10000_Simulink_Library_004 \h </w:instrText>
            </w:r>
            <w:r w:rsidR="00DE55A3">
              <w:rPr>
                <w:rFonts w:eastAsia="MS Gothic" w:cs="Arial"/>
                <w:highlight w:val="yellow"/>
              </w:rPr>
            </w:r>
            <w:r w:rsidR="00DE55A3">
              <w:rPr>
                <w:rFonts w:eastAsia="MS Gothic" w:cs="Arial"/>
                <w:highlight w:val="yellow"/>
              </w:rPr>
              <w:fldChar w:fldCharType="separate"/>
            </w:r>
            <w:r w:rsidR="00C36135">
              <w:rPr>
                <w:rFonts w:eastAsia="MS Gothic" w:cs="Arial"/>
                <w:noProof/>
                <w:highlight w:val="yellow"/>
              </w:rPr>
              <w:t>28</w:t>
            </w:r>
            <w:r w:rsidR="00DE55A3">
              <w:rPr>
                <w:rFonts w:eastAsia="MS Gothic" w:cs="Arial"/>
                <w:highlight w:val="yellow"/>
              </w:rPr>
              <w:fldChar w:fldCharType="end"/>
            </w:r>
            <w:r w:rsidR="00DE55A3">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7B2DFA" w:rsidRDefault="007B2DFA" w:rsidP="0013797E">
            <w:pPr>
              <w:jc w:val="left"/>
              <w:rPr>
                <w:rFonts w:cs="Arial"/>
                <w:szCs w:val="18"/>
                <w:highlight w:val="yellow"/>
                <w:lang w:val="vi-VN"/>
              </w:rPr>
            </w:pPr>
            <w:commentRangeStart w:id="816"/>
            <w:r w:rsidRPr="007B2DFA">
              <w:rPr>
                <w:rFonts w:cs="Arial"/>
                <w:szCs w:val="18"/>
                <w:highlight w:val="yellow"/>
                <w:lang w:val="vi-VN"/>
              </w:rPr>
              <w:t>Chuẩn bị sẵn các chức năng khối chức năng Ngoại vi cho MATLAB Simulink Library Browser</w:t>
            </w:r>
            <w:commentRangeEnd w:id="816"/>
            <w:r w:rsidR="007A16EE">
              <w:rPr>
                <w:rStyle w:val="CommentReference"/>
              </w:rPr>
              <w:commentReference w:id="816"/>
            </w:r>
          </w:p>
        </w:tc>
      </w:tr>
      <w:tr w:rsidR="00C71DEB" w:rsidRPr="004270A8"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Default="00C71DEB" w:rsidP="00C71DEB">
            <w:pPr>
              <w:jc w:val="center"/>
              <w:rPr>
                <w:rFonts w:eastAsia="MS Gothic" w:cs="Arial"/>
                <w:highlight w:val="yellow"/>
              </w:rPr>
            </w:pPr>
            <w:r>
              <w:rPr>
                <w:rFonts w:eastAsia="MS Gothic" w:cs="Arial"/>
                <w:highlight w:val="yellow"/>
              </w:rPr>
              <w:t>0,12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Default="00C71DEB" w:rsidP="00C71DEB">
            <w:pPr>
              <w:jc w:val="center"/>
              <w:rPr>
                <w:rFonts w:eastAsia="Arial" w:cs="Arial"/>
                <w:highlight w:val="yellow"/>
              </w:rPr>
            </w:pPr>
            <w:r>
              <w:rPr>
                <w:rFonts w:eastAsia="Arial" w:cs="Arial"/>
                <w:highlight w:val="yellow"/>
              </w:rPr>
              <w:t>Ngày 02 tháng 12 năm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Default="00C71DEB" w:rsidP="00C71DEB">
            <w:pPr>
              <w:jc w:val="left"/>
              <w:rPr>
                <w:rFonts w:cs="Arial"/>
                <w:szCs w:val="18"/>
                <w:highlight w:val="yellow"/>
              </w:rPr>
            </w:pPr>
            <w:r>
              <w:rPr>
                <w:rFonts w:cs="Arial"/>
                <w:szCs w:val="18"/>
                <w:highlight w:val="yellow"/>
              </w:rPr>
              <w:t>Update to support MATLAB R2021a</w:t>
            </w:r>
          </w:p>
        </w:tc>
      </w:tr>
      <w:tr w:rsidR="00C71DEB" w:rsidRPr="004270A8"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Default="00C71DEB" w:rsidP="00C71DEB">
            <w:pPr>
              <w:jc w:val="center"/>
              <w:rPr>
                <w:rFonts w:eastAsia="MS Gothic" w:cs="Arial"/>
                <w:highlight w:val="yellow"/>
              </w:rPr>
            </w:pPr>
            <w:r>
              <w:rPr>
                <w:rFonts w:eastAsia="MS Gothic" w:cs="Arial"/>
                <w:highlight w:val="yellow"/>
              </w:rPr>
              <w:t>0,13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Default="00C71DEB" w:rsidP="00C71DEB">
            <w:pPr>
              <w:jc w:val="center"/>
              <w:rPr>
                <w:rFonts w:eastAsia="Arial" w:cs="Arial"/>
                <w:highlight w:val="yellow"/>
              </w:rPr>
            </w:pPr>
            <w:r>
              <w:rPr>
                <w:rFonts w:eastAsia="Arial" w:cs="Arial"/>
                <w:highlight w:val="yellow"/>
              </w:rPr>
              <w:t>Ngày 29 tháng 11 năm 2022</w:t>
            </w:r>
          </w:p>
        </w:tc>
        <w:tc>
          <w:tcPr>
            <w:tcW w:w="992" w:type="dxa"/>
            <w:tcBorders>
              <w:top w:val="single" w:sz="4" w:space="0" w:color="auto"/>
              <w:left w:val="single" w:sz="4" w:space="0" w:color="auto"/>
              <w:bottom w:val="single" w:sz="4" w:space="0" w:color="auto"/>
              <w:right w:val="single" w:sz="4" w:space="0" w:color="auto"/>
            </w:tcBorders>
          </w:tcPr>
          <w:p w14:paraId="595388D5" w14:textId="3477EBE9" w:rsidR="00C71DEB" w:rsidRDefault="00C71DEB" w:rsidP="00C71DEB">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V10000_CAN_U2C_001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23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Default="00C71DEB" w:rsidP="00C71DEB">
            <w:pPr>
              <w:jc w:val="left"/>
              <w:rPr>
                <w:rFonts w:cs="Arial"/>
                <w:szCs w:val="18"/>
                <w:highlight w:val="yellow"/>
              </w:rPr>
            </w:pPr>
            <w:r>
              <w:rPr>
                <w:rFonts w:cs="Arial"/>
                <w:szCs w:val="18"/>
                <w:highlight w:val="yellow"/>
              </w:rPr>
              <w:t xml:space="preserve">support C </w:t>
            </w:r>
            <w:commentRangeStart w:id="817"/>
            <w:r>
              <w:rPr>
                <w:rFonts w:cs="Arial"/>
                <w:szCs w:val="18"/>
                <w:highlight w:val="yellow"/>
              </w:rPr>
              <w:t xml:space="preserve">AN for </w:t>
            </w:r>
            <w:commentRangeEnd w:id="817"/>
            <w:r>
              <w:rPr>
                <w:rStyle w:val="CommentReference"/>
              </w:rPr>
              <w:commentReference w:id="817"/>
            </w:r>
            <w:r>
              <w:rPr>
                <w:rFonts w:cs="Arial"/>
                <w:szCs w:val="18"/>
                <w:highlight w:val="yellow"/>
              </w:rPr>
              <w:t>U2C</w:t>
            </w:r>
          </w:p>
          <w:p w14:paraId="74B5403F" w14:textId="224652E2" w:rsidR="00A12495" w:rsidRPr="00A12495" w:rsidRDefault="00A12495" w:rsidP="00C71DEB">
            <w:pPr>
              <w:jc w:val="left"/>
              <w:rPr>
                <w:rFonts w:cs="Arial"/>
                <w:szCs w:val="18"/>
                <w:highlight w:val="yellow"/>
              </w:rPr>
            </w:pPr>
            <w:r>
              <w:rPr>
                <w:rFonts w:cs="Arial"/>
                <w:szCs w:val="18"/>
                <w:highlight w:val="yellow"/>
              </w:rPr>
              <w:t>Gỡ bỏ</w:t>
            </w:r>
            <w:r>
              <w:rPr>
                <w:rFonts w:cs="Arial"/>
                <w:szCs w:val="18"/>
                <w:highlight w:val="yellow"/>
                <w:lang w:val="vi-VN"/>
              </w:rPr>
              <w:t xml:space="preserve"> </w:t>
            </w:r>
            <w:r>
              <w:rPr>
                <w:rFonts w:cs="Arial"/>
                <w:szCs w:val="18"/>
                <w:highlight w:val="yellow"/>
              </w:rPr>
              <w:t>MATLAB R2021a information (not open for user)</w:t>
            </w:r>
          </w:p>
        </w:tc>
      </w:tr>
    </w:tbl>
    <w:p w14:paraId="593B0BD0" w14:textId="68F8C89F" w:rsidR="00CF7812" w:rsidRPr="004270A8" w:rsidRDefault="00CF7812" w:rsidP="00D64C90">
      <w:pPr>
        <w:ind w:left="180" w:firstLine="162"/>
        <w:jc w:val="left"/>
        <w:rPr>
          <w:rFonts w:cs="Arial"/>
        </w:rPr>
      </w:pPr>
    </w:p>
    <w:p w14:paraId="49410899" w14:textId="77777777" w:rsidR="00CF7812" w:rsidRPr="004270A8" w:rsidRDefault="00CF7812" w:rsidP="00D64C90">
      <w:pPr>
        <w:ind w:left="180" w:firstLine="162"/>
        <w:jc w:val="left"/>
        <w:rPr>
          <w:rFonts w:cs="Arial"/>
        </w:rPr>
      </w:pPr>
    </w:p>
    <w:p w14:paraId="5EF3ADD9" w14:textId="77777777" w:rsidR="00CF7812" w:rsidRPr="004270A8" w:rsidRDefault="00CF7812" w:rsidP="00D64C90">
      <w:pPr>
        <w:ind w:left="180" w:firstLine="162"/>
        <w:jc w:val="left"/>
        <w:rPr>
          <w:rFonts w:cs="Arial"/>
        </w:rPr>
      </w:pPr>
    </w:p>
    <w:p w14:paraId="4561369F" w14:textId="77777777" w:rsidR="00320E08" w:rsidRPr="004270A8" w:rsidRDefault="00320E08" w:rsidP="00D64C90">
      <w:pPr>
        <w:ind w:left="180" w:firstLine="162"/>
        <w:jc w:val="left"/>
        <w:rPr>
          <w:rFonts w:cs="Arial"/>
        </w:rPr>
      </w:pPr>
    </w:p>
    <w:p w14:paraId="3D7954F8" w14:textId="77777777" w:rsidR="00320E08" w:rsidRPr="004270A8" w:rsidRDefault="00320E08" w:rsidP="00D64C90">
      <w:pPr>
        <w:ind w:left="180" w:firstLine="162"/>
        <w:jc w:val="left"/>
        <w:rPr>
          <w:rFonts w:cs="Arial"/>
        </w:rPr>
      </w:pPr>
    </w:p>
    <w:p w14:paraId="72BD7473" w14:textId="77777777" w:rsidR="00320E08" w:rsidRPr="004270A8" w:rsidRDefault="00320E08" w:rsidP="00D64C90">
      <w:pPr>
        <w:ind w:left="180" w:firstLine="162"/>
        <w:jc w:val="left"/>
        <w:rPr>
          <w:rFonts w:cs="Arial"/>
        </w:rPr>
      </w:pPr>
    </w:p>
    <w:p w14:paraId="69294F1E" w14:textId="77777777" w:rsidR="00320E08" w:rsidRPr="004270A8" w:rsidRDefault="00320E08" w:rsidP="00D64C90">
      <w:pPr>
        <w:ind w:left="180" w:firstLine="162"/>
        <w:jc w:val="left"/>
        <w:rPr>
          <w:rFonts w:cs="Arial"/>
        </w:rPr>
      </w:pPr>
    </w:p>
    <w:p w14:paraId="70CD2F1A" w14:textId="77777777" w:rsidR="00320E08" w:rsidRPr="004270A8" w:rsidRDefault="00320E08" w:rsidP="00D64C90">
      <w:pPr>
        <w:ind w:left="180" w:firstLine="162"/>
        <w:jc w:val="left"/>
        <w:rPr>
          <w:rFonts w:cs="Arial"/>
        </w:rPr>
      </w:pPr>
    </w:p>
    <w:p w14:paraId="0A94E64B" w14:textId="77777777" w:rsidR="00320E08" w:rsidRPr="004270A8" w:rsidRDefault="00320E08" w:rsidP="00D64C90">
      <w:pPr>
        <w:ind w:left="180" w:firstLine="162"/>
        <w:jc w:val="left"/>
        <w:rPr>
          <w:rFonts w:cs="Arial"/>
        </w:rPr>
      </w:pPr>
    </w:p>
    <w:p w14:paraId="0D5389D1" w14:textId="77777777" w:rsidR="00320E08" w:rsidRPr="004270A8" w:rsidRDefault="00320E08" w:rsidP="00D64C90">
      <w:pPr>
        <w:ind w:left="180" w:firstLine="162"/>
        <w:jc w:val="left"/>
        <w:rPr>
          <w:rFonts w:cs="Arial"/>
        </w:rPr>
      </w:pPr>
    </w:p>
    <w:p w14:paraId="58DABDBD" w14:textId="5CA483AA" w:rsidR="00320E08" w:rsidRPr="004270A8" w:rsidRDefault="00320E08" w:rsidP="00D64C90">
      <w:pPr>
        <w:ind w:left="180" w:firstLine="162"/>
        <w:jc w:val="left"/>
        <w:rPr>
          <w:rFonts w:cs="Arial"/>
        </w:rPr>
      </w:pPr>
    </w:p>
    <w:p w14:paraId="2E5BEF8B" w14:textId="41E94821" w:rsidR="007906C5" w:rsidRPr="004270A8" w:rsidRDefault="007906C5" w:rsidP="00D64C90">
      <w:pPr>
        <w:ind w:left="180" w:firstLine="162"/>
        <w:jc w:val="left"/>
        <w:rPr>
          <w:rFonts w:cs="Arial"/>
        </w:rPr>
      </w:pPr>
    </w:p>
    <w:p w14:paraId="44ACEB85" w14:textId="77777777" w:rsidR="00021870" w:rsidRPr="004270A8" w:rsidRDefault="00021870" w:rsidP="00D64C90">
      <w:pPr>
        <w:ind w:left="180" w:firstLine="162"/>
        <w:jc w:val="left"/>
        <w:rPr>
          <w:rFonts w:cs="Arial"/>
        </w:rPr>
      </w:pPr>
    </w:p>
    <w:p w14:paraId="2A0F1C81" w14:textId="77777777" w:rsidR="00320E08" w:rsidRPr="004270A8" w:rsidRDefault="00320E08" w:rsidP="00D64C90">
      <w:pPr>
        <w:ind w:left="180" w:firstLine="162"/>
        <w:jc w:val="left"/>
        <w:rPr>
          <w:rFonts w:cs="Arial"/>
        </w:rPr>
      </w:pPr>
    </w:p>
    <w:p w14:paraId="087E5A97" w14:textId="77777777" w:rsidR="00CE732C" w:rsidRPr="004270A8" w:rsidRDefault="00CE732C" w:rsidP="00D64C90">
      <w:pPr>
        <w:ind w:left="180" w:firstLine="162"/>
        <w:jc w:val="left"/>
        <w:rPr>
          <w:rFonts w:cs="Arial"/>
        </w:rPr>
        <w:sectPr w:rsidR="00CE732C" w:rsidRPr="004270A8" w:rsidSect="00CE732C">
          <w:headerReference w:type="default" r:id="rId122"/>
          <w:pgSz w:w="11907" w:h="16839"/>
          <w:pgMar w:top="1701" w:right="1077" w:bottom="1191" w:left="1077" w:header="680" w:footer="510" w:gutter="0"/>
          <w:cols w:space="720"/>
          <w:titlePg/>
          <w:docGrid w:linePitch="286"/>
        </w:sectPr>
      </w:pPr>
    </w:p>
    <w:p w14:paraId="20C54DAB" w14:textId="0C9E8A2D" w:rsidR="00CF7812" w:rsidRPr="004270A8" w:rsidRDefault="00CF7812" w:rsidP="00D64C90">
      <w:pPr>
        <w:ind w:left="180" w:firstLine="162"/>
        <w:jc w:val="left"/>
        <w:rPr>
          <w:rFonts w:cs="Arial"/>
        </w:rPr>
      </w:pPr>
    </w:p>
    <w:p w14:paraId="5F5E5C6A" w14:textId="77777777" w:rsidR="00CF7812" w:rsidRPr="004270A8" w:rsidRDefault="00CF7812" w:rsidP="00D64C90">
      <w:pPr>
        <w:ind w:left="180" w:firstLine="162"/>
        <w:jc w:val="left"/>
        <w:rPr>
          <w:rFonts w:cs="Arial"/>
        </w:rPr>
      </w:pPr>
    </w:p>
    <w:p w14:paraId="420C4A97" w14:textId="6C0114F5" w:rsidR="00CF7812" w:rsidRPr="004270A8" w:rsidRDefault="00CF7812" w:rsidP="00D64C90">
      <w:pPr>
        <w:ind w:left="180" w:firstLine="162"/>
        <w:jc w:val="left"/>
        <w:rPr>
          <w:rFonts w:cs="Arial"/>
        </w:rPr>
      </w:pPr>
    </w:p>
    <w:p w14:paraId="6C9654E6" w14:textId="3E6CC9D6" w:rsidR="00CF7812" w:rsidRPr="004270A8" w:rsidRDefault="00CF7812" w:rsidP="00D64C90">
      <w:pPr>
        <w:ind w:left="180" w:firstLine="162"/>
        <w:jc w:val="left"/>
        <w:rPr>
          <w:rFonts w:cs="Arial"/>
        </w:rPr>
      </w:pPr>
    </w:p>
    <w:p w14:paraId="5E43F7C9" w14:textId="68BC386F" w:rsidR="00CF7812" w:rsidRPr="004270A8" w:rsidRDefault="00CF7812" w:rsidP="00D64C90">
      <w:pPr>
        <w:ind w:left="180" w:firstLine="162"/>
        <w:jc w:val="left"/>
        <w:rPr>
          <w:rFonts w:cs="Arial"/>
        </w:rPr>
      </w:pPr>
    </w:p>
    <w:p w14:paraId="7085BA26" w14:textId="07827153" w:rsidR="00CF7812" w:rsidRPr="004270A8" w:rsidRDefault="00CF7812" w:rsidP="00D64C90">
      <w:pPr>
        <w:ind w:left="180" w:firstLine="162"/>
        <w:jc w:val="left"/>
        <w:rPr>
          <w:rFonts w:cs="Arial"/>
        </w:rPr>
      </w:pPr>
    </w:p>
    <w:p w14:paraId="554345BB" w14:textId="73E81105" w:rsidR="00CF7812" w:rsidRPr="004270A8" w:rsidRDefault="00CF7812" w:rsidP="00D64C90">
      <w:pPr>
        <w:ind w:left="180" w:firstLine="162"/>
        <w:jc w:val="left"/>
        <w:rPr>
          <w:rFonts w:cs="Arial"/>
        </w:rPr>
      </w:pPr>
    </w:p>
    <w:p w14:paraId="10D6EF94" w14:textId="1D8EBAFA" w:rsidR="00CF7812" w:rsidRPr="004270A8" w:rsidRDefault="00CF7812" w:rsidP="00D64C90">
      <w:pPr>
        <w:ind w:left="180" w:firstLine="162"/>
        <w:jc w:val="left"/>
        <w:rPr>
          <w:rFonts w:cs="Arial"/>
        </w:rPr>
      </w:pPr>
    </w:p>
    <w:p w14:paraId="20B1AFAC" w14:textId="0E95B9C4" w:rsidR="00CF7812" w:rsidRPr="004270A8" w:rsidRDefault="00CF7812" w:rsidP="00D64C90">
      <w:pPr>
        <w:jc w:val="left"/>
        <w:rPr>
          <w:rFonts w:cs="Arial"/>
        </w:rPr>
      </w:pPr>
    </w:p>
    <w:p w14:paraId="5BAD2815" w14:textId="6CF06E98" w:rsidR="00CF7812"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39"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40"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CrKYVT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4270A8" w:rsidRDefault="00CE732C" w:rsidP="00CE732C">
      <w:pPr>
        <w:rPr>
          <w:rFonts w:cs="Arial"/>
        </w:rPr>
      </w:pPr>
    </w:p>
    <w:p w14:paraId="6160E018" w14:textId="5C81D448" w:rsidR="00CE732C" w:rsidRPr="004270A8"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4270A8"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4270A8" w:rsidRDefault="002F3361" w:rsidP="002F3361">
            <w:pPr>
              <w:pStyle w:val="Heading1"/>
              <w:numPr>
                <w:ilvl w:val="0"/>
                <w:numId w:val="0"/>
              </w:numPr>
              <w:outlineLvl w:val="0"/>
              <w:rPr>
                <w:rFonts w:cs="Arial"/>
              </w:rPr>
            </w:pPr>
          </w:p>
          <w:p w14:paraId="415B8047" w14:textId="2518C728" w:rsidR="002F3361" w:rsidRPr="004270A8" w:rsidRDefault="002F3361" w:rsidP="002F3361">
            <w:pPr>
              <w:ind w:firstLineChars="50" w:firstLine="105"/>
              <w:jc w:val="left"/>
              <w:rPr>
                <w:rFonts w:cs="Arial"/>
              </w:rPr>
            </w:pPr>
            <w:r w:rsidRPr="004270A8">
              <w:rPr>
                <w:rFonts w:cs="Arial"/>
              </w:rPr>
              <w:t xml:space="preserve">Mục tiêu nhúng cho </w:t>
            </w:r>
            <w:ins w:id="818" w:author="Hiroyasu Nishiumi" w:date="2022-04-27T10:59:00Z">
              <w:r w:rsidR="00DB0182" w:rsidRPr="004270A8">
                <w:rPr>
                  <w:rFonts w:cs="Arial"/>
                </w:rPr>
                <w:t xml:space="preserve">RH850 </w:t>
              </w:r>
            </w:ins>
            <w:r w:rsidRPr="004270A8">
              <w:rPr>
                <w:rFonts w:cs="Arial"/>
              </w:rPr>
              <w:t>nền tảng ảo</w:t>
            </w:r>
          </w:p>
          <w:p w14:paraId="6E54F563" w14:textId="15EBC72B" w:rsidR="002F3361" w:rsidRPr="004270A8" w:rsidRDefault="00B15899" w:rsidP="002F3361">
            <w:pPr>
              <w:ind w:firstLineChars="50" w:firstLine="105"/>
              <w:jc w:val="left"/>
              <w:rPr>
                <w:rFonts w:cs="Arial"/>
              </w:rPr>
            </w:pPr>
            <w:r w:rsidRPr="004270A8">
              <w:rPr>
                <w:rFonts w:cs="Arial"/>
                <w:highlight w:val="yellow"/>
              </w:rPr>
              <w:t>V1.00.00</w:t>
            </w:r>
          </w:p>
          <w:p w14:paraId="4C56CFC0" w14:textId="77777777" w:rsidR="002F3361" w:rsidRPr="004270A8" w:rsidRDefault="002F3361" w:rsidP="002F3361">
            <w:pPr>
              <w:ind w:firstLineChars="50" w:firstLine="105"/>
              <w:jc w:val="left"/>
              <w:rPr>
                <w:rFonts w:cs="Arial"/>
              </w:rPr>
            </w:pPr>
          </w:p>
          <w:p w14:paraId="396CCB19" w14:textId="7A6A078A" w:rsidR="002F3361" w:rsidRPr="004270A8" w:rsidRDefault="002F3361" w:rsidP="002F3361">
            <w:pPr>
              <w:ind w:firstLineChars="50" w:firstLine="105"/>
              <w:jc w:val="left"/>
              <w:rPr>
                <w:rFonts w:cs="Arial"/>
              </w:rPr>
            </w:pPr>
            <w:r w:rsidRPr="004270A8">
              <w:rPr>
                <w:rFonts w:cs="Arial"/>
              </w:rPr>
              <w:t>Hướng dẫn sử dụng công cụ phát triển dựa trên mô hình RH850</w:t>
            </w:r>
          </w:p>
          <w:p w14:paraId="1DB84976" w14:textId="77777777" w:rsidR="002F3361" w:rsidRPr="004270A8" w:rsidRDefault="002F3361" w:rsidP="002F3361">
            <w:pPr>
              <w:ind w:firstLineChars="50" w:firstLine="105"/>
              <w:jc w:val="left"/>
              <w:rPr>
                <w:rFonts w:cs="Arial"/>
              </w:rPr>
            </w:pPr>
          </w:p>
          <w:p w14:paraId="41E7035E" w14:textId="3635D49E" w:rsidR="002F3361" w:rsidRPr="004270A8" w:rsidRDefault="002F3361" w:rsidP="002F3361">
            <w:pPr>
              <w:ind w:firstLineChars="50" w:firstLine="105"/>
              <w:jc w:val="left"/>
              <w:rPr>
                <w:rFonts w:cs="Arial"/>
              </w:rPr>
            </w:pPr>
            <w:r w:rsidRPr="004270A8">
              <w:rPr>
                <w:rFonts w:cs="Arial"/>
              </w:rPr>
              <w:t xml:space="preserve">Ngày xuất bản: Rev.1.0 </w:t>
            </w:r>
            <w:r w:rsidR="001F5B1F">
              <w:rPr>
                <w:rFonts w:cs="Arial" w:hint="eastAsia"/>
              </w:rPr>
              <w:t>1</w:t>
            </w:r>
            <w:r w:rsidRPr="004270A8">
              <w:rPr>
                <w:rFonts w:cs="Arial"/>
              </w:rPr>
              <w:t xml:space="preserve">     </w:t>
            </w:r>
            <w:r w:rsidRPr="004270A8">
              <w:rPr>
                <w:rFonts w:eastAsia="MS Gothic" w:cs="Arial"/>
              </w:rPr>
              <w:t xml:space="preserve"> </w:t>
            </w:r>
            <w:r w:rsidR="004270A8">
              <w:rPr>
                <w:rFonts w:eastAsia="MS Gothic" w:cs="Arial" w:hint="eastAsia"/>
              </w:rPr>
              <w:t xml:space="preserve">Ngày 26 tháng 10 năm </w:t>
            </w:r>
            <w:r w:rsidRPr="004270A8">
              <w:rPr>
                <w:rFonts w:eastAsia="MS Gothic" w:cs="Arial"/>
              </w:rPr>
              <w:t>2022</w:t>
            </w:r>
          </w:p>
          <w:p w14:paraId="5678FC46" w14:textId="77777777" w:rsidR="002F3361" w:rsidRPr="004270A8" w:rsidRDefault="002F3361" w:rsidP="002F3361">
            <w:pPr>
              <w:ind w:firstLineChars="50" w:firstLine="105"/>
              <w:jc w:val="left"/>
              <w:rPr>
                <w:rFonts w:cs="Arial"/>
              </w:rPr>
            </w:pPr>
          </w:p>
          <w:p w14:paraId="7A72DC13" w14:textId="77777777" w:rsidR="002F3361" w:rsidRPr="004270A8" w:rsidRDefault="002F3361" w:rsidP="002F3361">
            <w:pPr>
              <w:ind w:firstLineChars="50" w:firstLine="105"/>
              <w:jc w:val="left"/>
              <w:rPr>
                <w:rFonts w:cs="Arial"/>
              </w:rPr>
            </w:pPr>
            <w:r w:rsidRPr="004270A8">
              <w:rPr>
                <w:rFonts w:cs="Arial"/>
              </w:rPr>
              <w:t>Xuất bản bởi: Renesas Electronics Corporation</w:t>
            </w:r>
          </w:p>
          <w:p w14:paraId="2371AC28" w14:textId="77777777" w:rsidR="002F3361" w:rsidRPr="004270A8" w:rsidRDefault="002F3361" w:rsidP="002F3361">
            <w:pPr>
              <w:jc w:val="left"/>
              <w:rPr>
                <w:rFonts w:cs="Arial"/>
              </w:rPr>
            </w:pPr>
          </w:p>
        </w:tc>
      </w:tr>
    </w:tbl>
    <w:p w14:paraId="7BB9A6A5" w14:textId="3D5F0952" w:rsidR="00CE732C" w:rsidRPr="004270A8" w:rsidRDefault="00CE732C" w:rsidP="00CE732C">
      <w:pPr>
        <w:rPr>
          <w:rFonts w:cs="Arial"/>
        </w:rPr>
      </w:pPr>
    </w:p>
    <w:p w14:paraId="2632B7AC" w14:textId="77777777" w:rsidR="00CE732C" w:rsidRPr="004270A8" w:rsidRDefault="00CE732C" w:rsidP="00CE732C">
      <w:pPr>
        <w:tabs>
          <w:tab w:val="left" w:pos="1335"/>
        </w:tabs>
        <w:rPr>
          <w:rFonts w:cs="Arial"/>
        </w:rPr>
        <w:sectPr w:rsidR="00CE732C" w:rsidRPr="004270A8" w:rsidSect="00CE732C">
          <w:pgSz w:w="11907" w:h="16839"/>
          <w:pgMar w:top="1701" w:right="1077" w:bottom="1191" w:left="1077" w:header="680" w:footer="510" w:gutter="0"/>
          <w:cols w:space="720"/>
          <w:titlePg/>
          <w:docGrid w:linePitch="286"/>
        </w:sectPr>
      </w:pPr>
    </w:p>
    <w:p w14:paraId="59CCA23A" w14:textId="08544D73" w:rsidR="00CE732C" w:rsidRPr="004270A8" w:rsidRDefault="00DB0182" w:rsidP="00CE732C">
      <w:pPr>
        <w:tabs>
          <w:tab w:val="left" w:pos="1335"/>
        </w:tabs>
        <w:rPr>
          <w:rFonts w:cs="Arial"/>
        </w:rPr>
      </w:pPr>
      <w:r w:rsidRPr="004270A8">
        <w:rPr>
          <w:rFonts w:cs="Arial"/>
          <w:noProof/>
          <w:lang w:eastAsia="en-US"/>
        </w:rPr>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19"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41" type="#_x0000_t202" style="position:absolute;left:0;text-align:left;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20"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4270A8">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42" type="#_x0000_t202" style="position:absolute;left:0;text-align:left;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l5Q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4270A8">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4270A8">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4270A8"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4"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Tham khảo: {ET_VPF_V1.00.00_AD_Req_05_004}</w:t>
      </w:r>
    </w:p>
  </w:comment>
  <w:comment w:id="105" w:author="Phuc Giang" w:date="2022-12-22T08:48:00Z" w:initials="PG">
    <w:p w14:paraId="3E49D602" w14:textId="7DB70FD9" w:rsidR="00216A39" w:rsidRDefault="00216A39" w:rsidP="00216A39">
      <w:pPr>
        <w:pStyle w:val="CommentText"/>
      </w:pPr>
      <w:r>
        <w:rPr>
          <w:rStyle w:val="CommentReference"/>
        </w:rPr>
        <w:annotationRef/>
      </w:r>
      <w:r>
        <w:t>ID: ET_VPF_V1.00.00_UM_Req_CANU2C_004</w:t>
      </w:r>
    </w:p>
    <w:p w14:paraId="165D2C43" w14:textId="19B830FB" w:rsidR="00216A39" w:rsidRDefault="00216A39" w:rsidP="00216A39">
      <w:pPr>
        <w:pStyle w:val="CommentText"/>
      </w:pPr>
      <w:r>
        <w:t>Tham khảo: {ET_VPF_V1.00.00_AD_Req_CANU2C_004}</w:t>
      </w:r>
    </w:p>
  </w:comment>
  <w:comment w:id="106"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Tham khảo: {ET_VPF_V1.00.00_AD_Req_05_002}</w:t>
      </w:r>
    </w:p>
  </w:comment>
  <w:comment w:id="122"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Tham khảo: {ET_VPF_V1.00.00_AD_Req_05_003}</w:t>
      </w:r>
    </w:p>
  </w:comment>
  <w:comment w:id="152" w:author="Hong Tieu" w:date="2022-10-31T16:07:00Z" w:initials="HT">
    <w:p w14:paraId="4F9DF36A" w14:textId="47050900" w:rsidR="001D58C1" w:rsidRDefault="001D58C1" w:rsidP="006C0281">
      <w:pPr>
        <w:pStyle w:val="CommentText"/>
      </w:pPr>
      <w:r>
        <w:rPr>
          <w:rStyle w:val="CommentReference"/>
        </w:rPr>
        <w:annotationRef/>
      </w:r>
      <w:r>
        <w:t>ID: ET_VPF_V1.00.00_UM_Req_Installer_001</w:t>
      </w:r>
    </w:p>
    <w:p w14:paraId="44875BFC" w14:textId="14953D19" w:rsidR="001D58C1" w:rsidRDefault="001D58C1" w:rsidP="006C0281">
      <w:pPr>
        <w:pStyle w:val="CommentText"/>
      </w:pPr>
      <w:r>
        <w:t>Tham khảo: {ET_VPF_V1.00.00_AD_Req_Installer_001}</w:t>
      </w:r>
    </w:p>
  </w:comment>
  <w:comment w:id="155" w:author="Hiroyasu Nishiumi" w:date="2022-10-03T18:57:00Z" w:initials="HN">
    <w:p w14:paraId="5F06CB39" w14:textId="77777777" w:rsidR="001D58C1" w:rsidRDefault="001D58C1">
      <w:pPr>
        <w:pStyle w:val="CommentText"/>
      </w:pPr>
      <w:r>
        <w:rPr>
          <w:rStyle w:val="CommentReference"/>
        </w:rPr>
        <w:annotationRef/>
      </w:r>
      <w:r>
        <w:t>Không có thư mục trong gói mới nhất.</w:t>
      </w:r>
    </w:p>
    <w:p w14:paraId="22AF24D2" w14:textId="77777777" w:rsidR="001D58C1" w:rsidRDefault="001D58C1">
      <w:pPr>
        <w:pStyle w:val="CommentText"/>
      </w:pPr>
      <w:r>
        <w:t>Tôi có thể xóa nó không?</w:t>
      </w:r>
    </w:p>
    <w:p w14:paraId="4D2AD33C" w14:textId="77777777" w:rsidR="001D58C1" w:rsidRDefault="001D58C1" w:rsidP="00050255">
      <w:pPr>
        <w:pStyle w:val="CommentText"/>
      </w:pPr>
      <w:r>
        <w:t>Điều này có giống với U2C không?</w:t>
      </w:r>
    </w:p>
  </w:comment>
  <w:comment w:id="156" w:author="Son Tong. Thai (2)" w:date="2022-10-04T21:36:00Z" w:initials="ST">
    <w:p w14:paraId="54B07C51" w14:textId="77777777" w:rsidR="001D58C1" w:rsidRDefault="001D58C1">
      <w:pPr>
        <w:pStyle w:val="CommentText"/>
      </w:pPr>
      <w:r>
        <w:rPr>
          <w:rStyle w:val="CommentReference"/>
        </w:rPr>
        <w:annotationRef/>
      </w:r>
      <w:r>
        <w:t>Vâng, bạn có thể</w:t>
      </w:r>
    </w:p>
    <w:p w14:paraId="719EAE09" w14:textId="77777777" w:rsidR="001D58C1" w:rsidRDefault="001D58C1">
      <w:pPr>
        <w:pStyle w:val="CommentText"/>
      </w:pPr>
      <w:r>
        <w:t>Nó giống như U2C</w:t>
      </w:r>
    </w:p>
    <w:p w14:paraId="2AAA00BC" w14:textId="0BB04A2A" w:rsidR="001D58C1" w:rsidRDefault="001D58C1">
      <w:pPr>
        <w:pStyle w:val="CommentText"/>
      </w:pPr>
      <w:r>
        <w:t>*Lưu ý: Thư mục này dùng để biên dịch GHS nhưng hiện tại chúng tôi chỉ hỗ trợ Renesas Compiler nên hiện tại thư mục này không cần thiết</w:t>
      </w:r>
    </w:p>
  </w:comment>
  <w:comment w:id="194" w:author="Hong Tieu" w:date="2022-10-31T18:19:00Z" w:initials="HT">
    <w:p w14:paraId="0A191F64" w14:textId="77777777" w:rsidR="001D58C1" w:rsidRDefault="001D58C1" w:rsidP="00DC4E3A">
      <w:pPr>
        <w:pStyle w:val="CommentText"/>
      </w:pPr>
      <w:r>
        <w:rPr>
          <w:rStyle w:val="CommentReference"/>
        </w:rPr>
        <w:annotationRef/>
      </w:r>
      <w:r>
        <w:t>ID: ET_VPF_V1.00.00_UM_Req_Installer_002</w:t>
      </w:r>
    </w:p>
    <w:p w14:paraId="7A79B9DB" w14:textId="00D5E5FF" w:rsidR="001D58C1" w:rsidRDefault="001D58C1" w:rsidP="00DC4E3A">
      <w:pPr>
        <w:pStyle w:val="CommentText"/>
      </w:pPr>
      <w:r>
        <w:t>Tham khảo: {ET_VPF_V1.00.00_AD_Req_Installer_002}</w:t>
      </w:r>
    </w:p>
  </w:comment>
  <w:comment w:id="218" w:author="Giang Truong. Nguyen (4)" w:date="2022-11-30T11:38:00Z" w:initials="GN">
    <w:p w14:paraId="47848B0D" w14:textId="1512C7E1" w:rsidR="001D58C1" w:rsidRDefault="001D58C1" w:rsidP="002E1AE5">
      <w:pPr>
        <w:pStyle w:val="CommentText"/>
      </w:pPr>
      <w:r>
        <w:rPr>
          <w:rStyle w:val="CommentReference"/>
        </w:rPr>
        <w:annotationRef/>
      </w:r>
      <w:r>
        <w:t>Tôi:</w:t>
      </w:r>
      <w:r>
        <w:rPr>
          <w:lang w:val="vi-VN"/>
        </w:rPr>
        <w:t xml:space="preserve"> </w:t>
      </w:r>
      <w:r>
        <w:t>ET_VPF_V1.00.00_UM_Req_SimulinkLibrary_001</w:t>
      </w:r>
    </w:p>
    <w:p w14:paraId="5615D762" w14:textId="121ACB5B" w:rsidR="001D58C1" w:rsidRDefault="001D58C1" w:rsidP="002E1AE5">
      <w:pPr>
        <w:pStyle w:val="CommentText"/>
      </w:pPr>
      <w:r>
        <w:t>Tham khảo: {ET_VPF_V1.00.00_AD_Req_SimulinkLibrary_002}</w:t>
      </w:r>
    </w:p>
  </w:comment>
  <w:comment w:id="252" w:author="Hong Tieu" w:date="2022-10-31T16:30:00Z" w:initials="HT">
    <w:p w14:paraId="5C0F411D" w14:textId="37C99E1C" w:rsidR="001D58C1" w:rsidRDefault="001D58C1" w:rsidP="006C0281">
      <w:pPr>
        <w:pStyle w:val="CommentText"/>
      </w:pPr>
      <w:r>
        <w:rPr>
          <w:rStyle w:val="CommentReference"/>
        </w:rPr>
        <w:annotationRef/>
      </w:r>
      <w:r>
        <w:t>ID: ET_VPF_V1.00.00_UM_Req_Installer_003</w:t>
      </w:r>
    </w:p>
    <w:p w14:paraId="6F57F9B7" w14:textId="67630FAB" w:rsidR="001D58C1" w:rsidRDefault="001D58C1" w:rsidP="006C0281">
      <w:pPr>
        <w:pStyle w:val="CommentText"/>
      </w:pPr>
      <w:r>
        <w:t>Tham khảo: {ET_VPF_V1.00.00_AD_Req_Installer_003}</w:t>
      </w:r>
    </w:p>
  </w:comment>
  <w:comment w:id="260" w:author="Giang Truong. Nguyen (4)" w:date="2022-12-22T13:36:00Z" w:initials="GN">
    <w:p w14:paraId="5A75DD0C" w14:textId="04889F96" w:rsidR="00D44B6F" w:rsidRDefault="00D44B6F" w:rsidP="00D44B6F">
      <w:pPr>
        <w:pStyle w:val="CommentText"/>
      </w:pPr>
      <w:r>
        <w:rPr>
          <w:rStyle w:val="CommentReference"/>
        </w:rPr>
        <w:annotationRef/>
      </w:r>
      <w:r>
        <w:t>Tôi:</w:t>
      </w:r>
      <w:r w:rsidR="00F72E48">
        <w:rPr>
          <w:lang w:val="vi-VN"/>
        </w:rPr>
        <w:t xml:space="preserve"> </w:t>
      </w:r>
      <w:r>
        <w:t>ET_VPF_V1.00.00_UM_Req_SimulinkLibrary_006</w:t>
      </w:r>
    </w:p>
    <w:p w14:paraId="37F68B3A" w14:textId="3C278702" w:rsidR="00D44B6F" w:rsidRDefault="00D44B6F" w:rsidP="00D44B6F">
      <w:pPr>
        <w:pStyle w:val="CommentText"/>
      </w:pPr>
      <w:r>
        <w:t>Tham khảo: {ET_VPF_V1.00.00_AD_Req_SimulinkLibrary_008}</w:t>
      </w:r>
    </w:p>
  </w:comment>
  <w:comment w:id="287"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 xml:space="preserve">Tham khảo: {ET_VPF_V1.00.00_AD_Req_04_002 </w:t>
      </w:r>
      <w:r>
        <w:rPr>
          <w:lang w:val="vi-VN"/>
        </w:rPr>
        <w:t xml:space="preserve">, </w:t>
      </w:r>
      <w:r>
        <w:t>ET_VPF_V1.00.00_AD_Req_04_006}</w:t>
      </w:r>
    </w:p>
  </w:comment>
  <w:comment w:id="288"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 xml:space="preserve">Tham khảo: {ET_VPF_V1.00.00_AD_Req_03_002 </w:t>
      </w:r>
      <w:r>
        <w:rPr>
          <w:lang w:val="vi-VN"/>
        </w:rPr>
        <w:t xml:space="preserve">, </w:t>
      </w:r>
      <w:r>
        <w:t>ET_VPF_V1.00.00_AD_Req_03_007}</w:t>
      </w:r>
    </w:p>
  </w:comment>
  <w:comment w:id="294"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 xml:space="preserve">Tham khảo: {ET_VPF_V1.00.00_AD_Req_04_003 </w:t>
      </w:r>
      <w:r>
        <w:rPr>
          <w:lang w:val="vi-VN"/>
        </w:rPr>
        <w:t xml:space="preserve">, </w:t>
      </w:r>
      <w:r>
        <w:t>ET_VPF_V1.00.00_AD_Req_04_006}</w:t>
      </w:r>
    </w:p>
  </w:comment>
  <w:comment w:id="295"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 xml:space="preserve">Tham khảo: {ET_VPF_V1.00.00_AD_Req_03_003 </w:t>
      </w:r>
      <w:r>
        <w:rPr>
          <w:lang w:val="vi-VN"/>
        </w:rPr>
        <w:t xml:space="preserve">, </w:t>
      </w:r>
      <w:r>
        <w:t>ET_VPF_V1.00.00_AD_Req_03_007}</w:t>
      </w:r>
    </w:p>
  </w:comment>
  <w:comment w:id="298"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Tham khảo: {ET_VPF_V1.00.00_AD_Req_SimulinkLibrary_006}</w:t>
      </w:r>
    </w:p>
  </w:comment>
  <w:comment w:id="307"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 xml:space="preserve">Tham khảo: {ET_VPF_V1.00.00_AD_Req_04_004 </w:t>
      </w:r>
      <w:r>
        <w:rPr>
          <w:lang w:val="vi-VN"/>
        </w:rPr>
        <w:t xml:space="preserve">, </w:t>
      </w:r>
      <w:r>
        <w:t>ET_VPF_V1.00.00_AD_Req_04_006}</w:t>
      </w:r>
    </w:p>
  </w:comment>
  <w:comment w:id="308"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 xml:space="preserve">Tham khảo: {ET_VPF_V1.00.00_AD_Req_03_004 </w:t>
      </w:r>
      <w:r>
        <w:rPr>
          <w:lang w:val="vi-VN"/>
        </w:rPr>
        <w:t xml:space="preserve">, </w:t>
      </w:r>
      <w:r>
        <w:t>ET_VPF_V1.00.00_AD_Req_03_007}</w:t>
      </w:r>
    </w:p>
  </w:comment>
  <w:comment w:id="319" w:author="Hiroyasu Nishiumi" w:date="2022-10-03T18:58:00Z" w:initials="HN">
    <w:p w14:paraId="42E625BC" w14:textId="77777777" w:rsidR="001D58C1" w:rsidRDefault="001D58C1" w:rsidP="00C2395A">
      <w:pPr>
        <w:pStyle w:val="CommentText"/>
      </w:pPr>
      <w:r>
        <w:rPr>
          <w:rStyle w:val="CommentReference"/>
        </w:rPr>
        <w:annotationRef/>
      </w:r>
      <w:r>
        <w:t>Cái này có giống với Xuất không?</w:t>
      </w:r>
    </w:p>
  </w:comment>
  <w:comment w:id="320" w:author="Mitsugu Inoue" w:date="2022-10-04T20:57:00Z" w:initials="MI">
    <w:p w14:paraId="124274BE" w14:textId="77777777" w:rsidR="001D58C1" w:rsidRDefault="001D58C1" w:rsidP="00C2395A">
      <w:pPr>
        <w:pStyle w:val="CommentText"/>
      </w:pPr>
      <w:r>
        <w:rPr>
          <w:rStyle w:val="CommentReference"/>
        </w:rPr>
        <w:annotationRef/>
      </w:r>
      <w:r>
        <w:t>Vâng</w:t>
      </w:r>
    </w:p>
  </w:comment>
  <w:comment w:id="330"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 xml:space="preserve">Tham khảo: {ET_VPF_V1.00.00_AD_Req_04_005 </w:t>
      </w:r>
      <w:r>
        <w:rPr>
          <w:lang w:val="vi-VN"/>
        </w:rPr>
        <w:t xml:space="preserve">, </w:t>
      </w:r>
      <w:r>
        <w:t>ET_VPF_V1.00.00_AD_Req_04_006}</w:t>
      </w:r>
    </w:p>
  </w:comment>
  <w:comment w:id="331"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 xml:space="preserve">Tham khảo: {ET_VPF_V1.00.00_AD_Req_03_005 </w:t>
      </w:r>
      <w:r>
        <w:rPr>
          <w:lang w:val="vi-VN"/>
        </w:rPr>
        <w:t xml:space="preserve">, </w:t>
      </w:r>
      <w:r>
        <w:t>ET_VPF_V1.00.00_AD_Req_03_007}</w:t>
      </w:r>
    </w:p>
  </w:comment>
  <w:comment w:id="333"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Tham khảo: {ET_VPF_V1.00.00_AD_Req_SimulinkLibrary_007}</w:t>
      </w:r>
    </w:p>
  </w:comment>
  <w:comment w:id="337"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Tham khảo: { ET_VPF_V1.00.00_AD_Req_02_001 }</w:t>
      </w:r>
    </w:p>
  </w:comment>
  <w:comment w:id="338" w:author="Tinh Le" w:date="2022-12-21T19:34:00Z" w:initials="TL">
    <w:p w14:paraId="5279E6F3" w14:textId="386D41C9" w:rsidR="009B750A" w:rsidRDefault="009B750A" w:rsidP="009B750A">
      <w:pPr>
        <w:pStyle w:val="CommentText"/>
      </w:pPr>
      <w:r>
        <w:rPr>
          <w:rStyle w:val="CommentReference"/>
        </w:rPr>
        <w:annotationRef/>
      </w:r>
      <w:r>
        <w:t>ID: ET_VPF_V1.00.00_UM_Req_CANU2C_003</w:t>
      </w:r>
    </w:p>
    <w:p w14:paraId="162E7860" w14:textId="75A93E48" w:rsidR="009B750A" w:rsidRDefault="009B750A" w:rsidP="009B750A">
      <w:pPr>
        <w:pStyle w:val="CommentText"/>
      </w:pPr>
      <w:r>
        <w:t>Tham khảo: {ET_VPF_V1.00.00_AD_Req_CANU2C_001, ET_VPF_V1.00.00_AD_Req_CANU2C_003}</w:t>
      </w:r>
    </w:p>
  </w:comment>
  <w:comment w:id="339"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Tham khảo: { ET_VPF_V1.00.00_AD_Req_03_006 }</w:t>
      </w:r>
    </w:p>
  </w:comment>
  <w:comment w:id="340" w:author="Hiroyasu Nishiumi" w:date="2022-10-03T19:01:00Z" w:initials="HN">
    <w:p w14:paraId="36BA5D0D" w14:textId="77777777" w:rsidR="001D58C1" w:rsidRDefault="001D58C1" w:rsidP="00050255">
      <w:pPr>
        <w:pStyle w:val="CommentText"/>
      </w:pPr>
      <w:r>
        <w:rPr>
          <w:rStyle w:val="CommentReference"/>
        </w:rPr>
        <w:annotationRef/>
      </w:r>
      <w:r>
        <w:t>Cuối cùng, đây là giá trị thanh ghi hay Tỷ lệ?</w:t>
      </w:r>
    </w:p>
  </w:comment>
  <w:comment w:id="341" w:author="Mitsugu Inoue" w:date="2022-10-04T20:58:00Z" w:initials="MI">
    <w:p w14:paraId="10986D84" w14:textId="77777777" w:rsidR="001D58C1" w:rsidRDefault="001D58C1" w:rsidP="00050255">
      <w:pPr>
        <w:pStyle w:val="CommentText"/>
      </w:pPr>
      <w:r>
        <w:rPr>
          <w:rStyle w:val="CommentReference"/>
        </w:rPr>
        <w:annotationRef/>
      </w:r>
      <w:r>
        <w:t>Nó cần được làm rõ. Bạn có thể cập nhật nó không?</w:t>
      </w:r>
    </w:p>
  </w:comment>
  <w:comment w:id="342" w:author="Tinh Le" w:date="2022-10-05T08:48:00Z" w:initials="TL">
    <w:p w14:paraId="599114EB" w14:textId="347270C7" w:rsidR="001D58C1" w:rsidRDefault="001D58C1">
      <w:pPr>
        <w:pStyle w:val="CommentText"/>
      </w:pPr>
      <w:r>
        <w:rPr>
          <w:rStyle w:val="CommentReference"/>
        </w:rPr>
        <w:annotationRef/>
      </w:r>
      <w:r>
        <w:t>Tôi đã cập nhật nó, đó là cài đặt sai nhiệm vụ</w:t>
      </w:r>
    </w:p>
  </w:comment>
  <w:comment w:id="344"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Tham khảo: {ET_VPF_V1.00.00_AD_Req_06_002}</w:t>
      </w:r>
    </w:p>
  </w:comment>
  <w:comment w:id="374"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Tham khảo: {ET_VPF_V1.00.00_AD_Req_02_002}</w:t>
      </w:r>
    </w:p>
  </w:comment>
  <w:comment w:id="376" w:author="Hiroyasu Nishiumi" w:date="2022-10-03T19:08:00Z" w:initials="HN">
    <w:p w14:paraId="69297D13" w14:textId="77777777" w:rsidR="001D58C1" w:rsidRDefault="001D58C1">
      <w:pPr>
        <w:pStyle w:val="CommentText"/>
      </w:pPr>
      <w:r>
        <w:rPr>
          <w:rStyle w:val="CommentReference"/>
        </w:rPr>
        <w:annotationRef/>
      </w:r>
      <w:r>
        <w:t>Người dùng phải kết nối gói/giải nén CAN, vì vậy ID sẽ được đặt tự động.</w:t>
      </w:r>
    </w:p>
    <w:p w14:paraId="5CD80A84" w14:textId="77777777" w:rsidR="001D58C1" w:rsidRDefault="001D58C1" w:rsidP="00050255">
      <w:pPr>
        <w:pStyle w:val="CommentText"/>
      </w:pPr>
      <w:r>
        <w:t>User could not change ID? vHILS có hoạt động chính xác không?</w:t>
      </w:r>
    </w:p>
  </w:comment>
  <w:comment w:id="377" w:author="Son Tong. Thai (2)" w:date="2022-10-05T14:10:00Z" w:initials="ST">
    <w:p w14:paraId="68BA4235" w14:textId="30A9C9A6" w:rsidR="001D58C1" w:rsidRDefault="001D58C1">
      <w:pPr>
        <w:pStyle w:val="CommentText"/>
      </w:pPr>
      <w:r>
        <w:rPr>
          <w:rStyle w:val="CommentReference"/>
        </w:rPr>
        <w:annotationRef/>
      </w:r>
      <w:r w:rsidRPr="00E4036D">
        <w:t>Người dùng chỉ cần đặt id trong CAN pack/unpack, vHILS tự động đặt trong mã nguồn</w:t>
      </w:r>
    </w:p>
  </w:comment>
  <w:comment w:id="380"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Tham khảo: {ET_VPF_V1.00.00_AD_Req_02_003}</w:t>
      </w:r>
    </w:p>
  </w:comment>
  <w:comment w:id="382"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Tham khảo: {ET_VPF_V1.00.00_AD_Req_02_004}</w:t>
      </w:r>
    </w:p>
  </w:comment>
  <w:comment w:id="391" w:author="Phuc" w:date="2022-11-29T10:21:00Z" w:initials="P">
    <w:p w14:paraId="7BD8EB2D" w14:textId="0137D156" w:rsidR="001D58C1" w:rsidRDefault="001D58C1" w:rsidP="002755AB">
      <w:pPr>
        <w:pStyle w:val="CommentText"/>
      </w:pPr>
      <w:r>
        <w:rPr>
          <w:rStyle w:val="CommentReference"/>
        </w:rPr>
        <w:annotationRef/>
      </w:r>
      <w:r>
        <w:t>ID: ET_VPF_V1.00.00_UM_Req_CANU2C_001</w:t>
      </w:r>
    </w:p>
    <w:p w14:paraId="4641A6B6" w14:textId="1F9AD065" w:rsidR="001D58C1" w:rsidRDefault="001D58C1" w:rsidP="002755AB">
      <w:pPr>
        <w:pStyle w:val="CommentText"/>
      </w:pPr>
      <w:r>
        <w:t>Tham khảo: {ET_VPF_V1.00.00_AD_Req_CANU2C_001}</w:t>
      </w:r>
    </w:p>
  </w:comment>
  <w:comment w:id="397"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 xml:space="preserve">Tham khảo: {ET_VPF_V1.00.00_AD_Req_04_007 </w:t>
      </w:r>
      <w:r>
        <w:rPr>
          <w:lang w:val="vi-VN"/>
        </w:rPr>
        <w:t xml:space="preserve">, </w:t>
      </w:r>
      <w:r>
        <w:t xml:space="preserve">ET_VPF_V1.00.00_AD_Req_04_006 </w:t>
      </w:r>
      <w:r>
        <w:rPr>
          <w:lang w:val="vi-VN"/>
        </w:rPr>
        <w:t xml:space="preserve">, ET_VPF_V1.00.00_AD_Req_0 </w:t>
      </w:r>
      <w:r>
        <w:t xml:space="preserve">4 </w:t>
      </w:r>
      <w:r w:rsidRPr="00E0146C">
        <w:rPr>
          <w:lang w:val="vi-VN"/>
        </w:rPr>
        <w:t xml:space="preserve">_010 </w:t>
      </w:r>
      <w:r>
        <w:t>}</w:t>
      </w:r>
    </w:p>
  </w:comment>
  <w:comment w:id="416"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Tham khảo: {ET_VPF_V1.00.00_AD_Req_SimulinkLibrary_003}</w:t>
      </w:r>
    </w:p>
  </w:comment>
  <w:comment w:id="417"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 xml:space="preserve">Tham khảo: {ET_VPF_V1.00.00_AD_Req_04_008 </w:t>
      </w:r>
      <w:r>
        <w:rPr>
          <w:lang w:val="vi-VN"/>
        </w:rPr>
        <w:t xml:space="preserve">, </w:t>
      </w:r>
      <w:r>
        <w:t>ET_VPF_V1.00.00_AD_Req_04_006}</w:t>
      </w:r>
    </w:p>
  </w:comment>
  <w:comment w:id="418"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 xml:space="preserve">Tham khảo: {ET_VPF_V1.00.00_AD_Req_03_009 </w:t>
      </w:r>
      <w:r>
        <w:rPr>
          <w:lang w:val="vi-VN"/>
        </w:rPr>
        <w:t xml:space="preserve">, </w:t>
      </w:r>
      <w:r>
        <w:t>ET_VPF_V1.00.00_AD_Req_03_007}</w:t>
      </w:r>
    </w:p>
  </w:comment>
  <w:comment w:id="419"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 xml:space="preserve">Tham khảo: {ET_VPF_V1.00.00_AD_Req_04_009 </w:t>
      </w:r>
      <w:r>
        <w:rPr>
          <w:lang w:val="vi-VN"/>
        </w:rPr>
        <w:t xml:space="preserve">, </w:t>
      </w:r>
      <w:r>
        <w:t>ET_VPF_V1.00.00_AD_Req_04_006}</w:t>
      </w:r>
    </w:p>
  </w:comment>
  <w:comment w:id="420"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 xml:space="preserve">Tham khảo: {ET_VPF_V1.00.00_AD_Req_03_010 </w:t>
      </w:r>
      <w:r>
        <w:rPr>
          <w:lang w:val="vi-VN"/>
        </w:rPr>
        <w:t xml:space="preserve">, </w:t>
      </w:r>
      <w:r>
        <w:t>ET_VPF_V1.00.00_AD_Req_03_007}</w:t>
      </w:r>
    </w:p>
  </w:comment>
  <w:comment w:id="422"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Tham khảo: {ET_VPF_V1.00.00_AD_Req_06_003, ET_VPF_V1.00.00_AD_Req_06_004}</w:t>
      </w:r>
    </w:p>
  </w:comment>
  <w:comment w:id="425"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 xml:space="preserve">Tham khảo: {ET_VPF_V1.00.00_AD_Req_04_010 </w:t>
      </w:r>
      <w:r>
        <w:rPr>
          <w:lang w:val="vi-VN"/>
        </w:rPr>
        <w:t xml:space="preserve">, </w:t>
      </w:r>
      <w:r>
        <w:t>ET_VPF_V1.00.00_AD_Req_04_006}</w:t>
      </w:r>
    </w:p>
  </w:comment>
  <w:comment w:id="426"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 xml:space="preserve">Tham khảo: {ET_VPF_V1.00.00_AD_Req_03_011 </w:t>
      </w:r>
      <w:r>
        <w:rPr>
          <w:lang w:val="vi-VN"/>
        </w:rPr>
        <w:t xml:space="preserve">, </w:t>
      </w:r>
      <w:r>
        <w:t>ET_VPF_V1.00.00_AD_Req_03_007}</w:t>
      </w:r>
    </w:p>
  </w:comment>
  <w:comment w:id="436" w:author="Hiroyasu Nishiumi" w:date="2022-10-03T19:56:00Z" w:initials="HN">
    <w:p w14:paraId="3437BF04" w14:textId="77777777" w:rsidR="001D58C1" w:rsidRDefault="001D58C1">
      <w:pPr>
        <w:pStyle w:val="CommentText"/>
      </w:pPr>
      <w:r>
        <w:rPr>
          <w:rStyle w:val="CommentReference"/>
        </w:rPr>
        <w:annotationRef/>
      </w:r>
      <w:r>
        <w:t>Lời giải thích này có cần thiết không?</w:t>
      </w:r>
    </w:p>
    <w:p w14:paraId="0EDD9411" w14:textId="77777777" w:rsidR="001D58C1" w:rsidRDefault="001D58C1" w:rsidP="00050255">
      <w:pPr>
        <w:pStyle w:val="CommentText"/>
      </w:pPr>
      <w:r>
        <w:t>Bộ giải mã nhúng được mô tả trong Môi trường.</w:t>
      </w:r>
    </w:p>
  </w:comment>
  <w:comment w:id="437" w:author="Mitsugu Inoue" w:date="2022-10-04T21:16:00Z" w:initials="MI">
    <w:p w14:paraId="443FD655" w14:textId="77777777" w:rsidR="001D58C1" w:rsidRDefault="001D58C1" w:rsidP="00050255">
      <w:pPr>
        <w:pStyle w:val="CommentText"/>
      </w:pPr>
      <w:r>
        <w:rPr>
          <w:rStyle w:val="CommentReference"/>
        </w:rPr>
        <w:annotationRef/>
      </w:r>
      <w:r>
        <w:t>Nhưng tùy chọn không được bình luận. Vì vậy tôi nghĩ không có vấn đề gì.</w:t>
      </w:r>
    </w:p>
  </w:comment>
  <w:comment w:id="445" w:author="Hiroyasu Nishiumi" w:date="2022-10-03T20:28:00Z" w:initials="HN">
    <w:p w14:paraId="19165624" w14:textId="470AD6A4" w:rsidR="001D58C1" w:rsidRDefault="001D58C1" w:rsidP="00050255">
      <w:pPr>
        <w:pStyle w:val="CommentText"/>
      </w:pPr>
      <w:r>
        <w:rPr>
          <w:rStyle w:val="CommentReference"/>
        </w:rPr>
        <w:annotationRef/>
      </w:r>
      <w:r>
        <w:t>Tôi muốn thêm "Nó được sử dụng để dẫn đường cho biên dịch Renesas biên dịch".</w:t>
      </w:r>
    </w:p>
  </w:comment>
  <w:comment w:id="446" w:author="Mitsugu Inoue" w:date="2022-10-04T21:17:00Z" w:initials="MI">
    <w:p w14:paraId="10E9A0F8" w14:textId="77777777" w:rsidR="001D58C1" w:rsidRDefault="001D58C1" w:rsidP="00050255">
      <w:pPr>
        <w:pStyle w:val="CommentText"/>
      </w:pPr>
      <w:r>
        <w:rPr>
          <w:rStyle w:val="CommentReference"/>
        </w:rPr>
        <w:annotationRef/>
      </w:r>
      <w:r>
        <w:t>Tôi hiểu rồi. Nhưng khi hỗ trợ CS+ IDE thì nên bỏ nó đi.</w:t>
      </w:r>
    </w:p>
  </w:comment>
  <w:comment w:id="451" w:author="Hiroyasu Nishiumi" w:date="2022-10-03T20:29:00Z" w:initials="HN">
    <w:p w14:paraId="3EE0C2F7" w14:textId="432F1A4C" w:rsidR="001D58C1" w:rsidRDefault="001D58C1" w:rsidP="00050255">
      <w:pPr>
        <w:pStyle w:val="CommentText"/>
      </w:pPr>
      <w:r>
        <w:rPr>
          <w:rStyle w:val="CommentReference"/>
        </w:rPr>
        <w:annotationRef/>
      </w:r>
      <w:r>
        <w:t>Nó luôn được hiển thị, lỗi? (cũng là người ngoài hành tinh)</w:t>
      </w:r>
    </w:p>
  </w:comment>
  <w:comment w:id="452" w:author="Son Tong. Thai (2)" w:date="2022-10-05T09:48:00Z" w:initials="ST">
    <w:p w14:paraId="093A3A4D" w14:textId="185ADAD0" w:rsidR="001D58C1" w:rsidRDefault="001D58C1">
      <w:pPr>
        <w:pStyle w:val="CommentText"/>
      </w:pPr>
      <w:r>
        <w:rPr>
          <w:rStyle w:val="CommentReference"/>
        </w:rPr>
        <w:annotationRef/>
      </w:r>
      <w:r>
        <w:t>Không. Nếu không có giấy phép, nó sẽ xuất hiện thông báo lỗi và Dòng thiết bị sẽ thay đổi thành N/A</w:t>
      </w:r>
    </w:p>
  </w:comment>
  <w:comment w:id="453" w:author="Hiroyasu Nishiumi" w:date="2022-10-13T13:23:00Z" w:initials="HN">
    <w:p w14:paraId="6B3FE22F" w14:textId="77777777" w:rsidR="001D58C1" w:rsidRDefault="001D58C1">
      <w:pPr>
        <w:pStyle w:val="CommentText"/>
      </w:pPr>
      <w:r>
        <w:rPr>
          <w:rStyle w:val="CommentReference"/>
        </w:rPr>
        <w:annotationRef/>
      </w:r>
      <w:r>
        <w:t>Bạn có thể xác nhận lại một lần nữa không?</w:t>
      </w:r>
    </w:p>
    <w:p w14:paraId="0CD509C8" w14:textId="77777777" w:rsidR="001D58C1" w:rsidRDefault="001D58C1">
      <w:pPr>
        <w:pStyle w:val="CommentText"/>
      </w:pPr>
      <w:r>
        <w:t xml:space="preserve">Tôi đã kiểm tra hành vi, nếu không có giấy phép, sau lỗi, hiển thị F1KM-S1 và chuyển sang </w:t>
      </w:r>
      <w:r>
        <w:rPr>
          <w:color w:val="333333"/>
          <w:highlight w:val="white"/>
        </w:rPr>
        <w:t>màu xám.</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19"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454" w:author="Phuc Giang" w:date="2022-10-18T13:49:00Z" w:initials="PG">
    <w:p w14:paraId="677AE51E" w14:textId="10D3D1F4" w:rsidR="001D58C1" w:rsidRDefault="001D58C1">
      <w:pPr>
        <w:pStyle w:val="CommentText"/>
      </w:pPr>
      <w:r>
        <w:rPr>
          <w:rStyle w:val="CommentReference"/>
        </w:rPr>
        <w:annotationRef/>
      </w:r>
      <w:r>
        <w:t xml:space="preserve"> </w:t>
      </w:r>
      <w:r>
        <w:br/>
        <w:t xml:space="preserve">Đối với ETVPF, chúng tôi đã kiểm tra lại. It could not change to N/A. Chúng tôi không thể tái tạo hành vi đã thay đổi thành Không thể áp dụng. Có thể là một số sai lầm của cuộc kiểm tra thành viên của tôi. </w:t>
      </w:r>
      <w:r>
        <w:br/>
      </w:r>
      <w:r>
        <w:br/>
        <w:t>Đối với ET, khi không có giấy phép, chúng tôi buộc người dùng phải sử dụng ert.tlc ngay lập tức. Do đó, người dùng không thể thấy nó thay đổi thành N/A. Tuy nhiên, chúng tôi có một phương pháp để kiểm tra hành vi này. Vui lòng làm theo các bước sau: (1) Open Options ET. (2) Thực hiện lệnh “xóa tất cả”. (3) Thay đổi Dòng thiết bị (4) Nó sẽ thay đổi thành N/A.</w:t>
      </w:r>
    </w:p>
  </w:comment>
  <w:comment w:id="455" w:author="Phuc Giang" w:date="2022-10-19T09:50:00Z" w:initials="PG">
    <w:p w14:paraId="2AF06E31" w14:textId="64C00D6A" w:rsidR="001D58C1" w:rsidRDefault="001D58C1">
      <w:pPr>
        <w:pStyle w:val="CommentText"/>
      </w:pPr>
      <w:r>
        <w:rPr>
          <w:rStyle w:val="CommentReference"/>
        </w:rPr>
        <w:annotationRef/>
      </w:r>
    </w:p>
  </w:comment>
  <w:comment w:id="457" w:author="Hiroyasu Nishiumi" w:date="2022-10-13T13:27:00Z" w:initials="HN">
    <w:p w14:paraId="34DE8477" w14:textId="77777777" w:rsidR="001D58C1" w:rsidRDefault="001D58C1">
      <w:pPr>
        <w:pStyle w:val="CommentText"/>
      </w:pPr>
      <w:r>
        <w:rPr>
          <w:rStyle w:val="CommentReference"/>
        </w:rPr>
        <w:annotationRef/>
      </w:r>
      <w:r>
        <w:t>Ngay cả khi không có giấy phép, hộp thoại tiếp theo sẽ xuất hiện.</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4"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458" w:author="Phuc Giang" w:date="2022-10-18T13:52:00Z" w:initials="PG">
    <w:p w14:paraId="28676C6D" w14:textId="1D35EF88" w:rsidR="001D58C1" w:rsidRDefault="001D58C1">
      <w:pPr>
        <w:pStyle w:val="CommentText"/>
      </w:pPr>
      <w:r>
        <w:rPr>
          <w:rStyle w:val="CommentReference"/>
        </w:rPr>
        <w:annotationRef/>
      </w:r>
      <w:r>
        <w:t xml:space="preserve">Vâng, chúng tôi đã kiểm tra nó. Nó luôn xuất hiện. </w:t>
      </w:r>
      <w:r>
        <w:br/>
        <w:t>Đó là vì trong lần phát triển này, chúng tôi không cập nhật giấy phép từ nguyên mẫu để tách thêm giấy phép Dòng thiết bị =&gt; hiện chỉ có 1 giấy phép. Trong trường hợp không có giấy phép, nhiều hành động sẽ xảy ra để ngăn người dùng sử dụng ETVPF.(1) thông báo lỗi liên quan đến việc không có giấy phép sẽ xuất hiện và tùy chọn GUI ETVPF sẽ biến mất. Đó là những gì chúng tôi cấm người dùng sử dụng GUI ETVPF cho đến khi thêm giấy phép mới. Nếu người dùng cố gắng thêm lại etvpf.tlc khi không có giấy phép, tất cả văn bản chỉnh sửa và hộp tổ hợp sẽ bị tắt.(2) khi thực hiện lệnh run_vlab. Xảy ra lỗi.=&gt; Người dùng không thể sử dụng ETVPF nếu không có giấy phép.</w:t>
      </w:r>
    </w:p>
  </w:comment>
  <w:comment w:id="460"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Tham khảo: {ET_VPF_V1.00.00_AD_Req_06_005}</w:t>
      </w:r>
    </w:p>
    <w:p w14:paraId="12FCEFAF" w14:textId="5DD18FB0" w:rsidR="001D58C1" w:rsidRDefault="001D58C1">
      <w:pPr>
        <w:pStyle w:val="CommentText"/>
      </w:pPr>
    </w:p>
  </w:comment>
  <w:comment w:id="482"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Tham khảo: {ET_VPF_V1.00.00_AD_Req_01_003}</w:t>
      </w:r>
    </w:p>
  </w:comment>
  <w:comment w:id="487"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Tham khảo: {ET_VPF_V1.00.00_AD_Req_05_006}</w:t>
      </w:r>
    </w:p>
  </w:comment>
  <w:comment w:id="510"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Tham khảo: {ET_VPF_V1.00.00_AD_Req_01_003}</w:t>
      </w:r>
    </w:p>
  </w:comment>
  <w:comment w:id="512"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Tham khảo: {ET_VPF_V1.00.00_AD_Req_05_006}</w:t>
      </w:r>
    </w:p>
  </w:comment>
  <w:comment w:id="514" w:author="Hong Tieu" w:date="2022-07-11T17:11:00Z" w:initials="HT">
    <w:p w14:paraId="688BC88B" w14:textId="54D44F07" w:rsidR="001D58C1" w:rsidRDefault="001D58C1">
      <w:pPr>
        <w:pStyle w:val="CommentText"/>
      </w:pPr>
      <w:r>
        <w:rPr>
          <w:rStyle w:val="CommentReference"/>
        </w:rPr>
        <w:annotationRef/>
      </w:r>
      <w:r>
        <w:t>Sẽ được cập nhật sau giai đoạn Mã hóa.</w:t>
      </w:r>
    </w:p>
  </w:comment>
  <w:comment w:id="513" w:author="Son Tong. Thai (2)" w:date="2022-09-23T10:00:00Z" w:initials="ST">
    <w:p w14:paraId="11055316" w14:textId="692AFDFB" w:rsidR="001D58C1" w:rsidRDefault="001D58C1">
      <w:pPr>
        <w:pStyle w:val="CommentText"/>
      </w:pPr>
      <w:r>
        <w:rPr>
          <w:rStyle w:val="CommentReference"/>
        </w:rPr>
        <w:annotationRef/>
      </w:r>
      <w:r>
        <w:t>Cập nhật U2C sau khi nhận hộp công cụ</w:t>
      </w:r>
    </w:p>
  </w:comment>
  <w:comment w:id="517" w:author="Hiroyasu Nishiumi" w:date="2022-10-03T20:31:00Z" w:initials="HN">
    <w:p w14:paraId="4A219CF9" w14:textId="77777777" w:rsidR="001D58C1" w:rsidRDefault="001D58C1" w:rsidP="00050255">
      <w:pPr>
        <w:pStyle w:val="CommentText"/>
      </w:pPr>
      <w:r>
        <w:rPr>
          <w:rStyle w:val="CommentReference"/>
        </w:rPr>
        <w:annotationRef/>
      </w:r>
      <w:r>
        <w:t>"Giấy phép có sẵn" có đúng không?</w:t>
      </w:r>
    </w:p>
  </w:comment>
  <w:comment w:id="518" w:author="Son Tong. Thai (2)" w:date="2022-10-05T10:02:00Z" w:initials="ST">
    <w:p w14:paraId="3A8B3F3C" w14:textId="4DE5D109" w:rsidR="001D58C1" w:rsidRDefault="001D58C1">
      <w:pPr>
        <w:pStyle w:val="CommentText"/>
      </w:pPr>
      <w:r>
        <w:rPr>
          <w:rStyle w:val="CommentReference"/>
        </w:rPr>
        <w:annotationRef/>
      </w:r>
      <w:r>
        <w:t>Yes, true</w:t>
      </w:r>
    </w:p>
  </w:comment>
  <w:comment w:id="533"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Tham khảo: {ET_VPF_V1.00.00_AD_Req_06_006}</w:t>
      </w:r>
    </w:p>
  </w:comment>
  <w:comment w:id="544" w:author="Hiroyasu Nishiumi" w:date="2022-10-03T20:35:00Z" w:initials="HN">
    <w:p w14:paraId="4EB1EDFB" w14:textId="77777777" w:rsidR="001D58C1" w:rsidRDefault="001D58C1" w:rsidP="00050255">
      <w:pPr>
        <w:pStyle w:val="CommentText"/>
      </w:pPr>
      <w:r>
        <w:rPr>
          <w:rStyle w:val="CommentReference"/>
        </w:rPr>
        <w:annotationRef/>
      </w:r>
      <w:r>
        <w:t>Bạn có thể giải thích các chi tiết?</w:t>
      </w:r>
    </w:p>
  </w:comment>
  <w:comment w:id="545" w:author="Son Tong. Thai (2)" w:date="2022-10-05T10:07:00Z" w:initials="ST">
    <w:p w14:paraId="3370B044" w14:textId="04D236F2" w:rsidR="001D58C1" w:rsidRDefault="001D58C1" w:rsidP="0040442A">
      <w:pPr>
        <w:pStyle w:val="CommentText"/>
      </w:pPr>
      <w:r>
        <w:t>Backgroud: SC cho phép người dùng thay đổi tên cấu hình của thiết bị ngoại vi từ tên mặc định (VD: Config_ADCA0)</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Trong ETVPF, chúng tôi sử dụng tên mặc định để cấu hình cú pháp phân tích cú pháp XML, người dùng không cho phép thay đổi tên mặc định</w:t>
      </w:r>
    </w:p>
  </w:comment>
  <w:comment w:id="547"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 xml:space="preserve">Tham khảo: {ET_VPF_V1.00.00_AD_Req_04_011 </w:t>
      </w:r>
      <w:r>
        <w:rPr>
          <w:lang w:val="vi-VN"/>
        </w:rPr>
        <w:t xml:space="preserve">, </w:t>
      </w:r>
      <w:r>
        <w:t>ET_VPF_V1.00.00_AD_Req_04_006}</w:t>
      </w:r>
    </w:p>
  </w:comment>
  <w:comment w:id="570"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Tham khảo: {ET_VPF_V1.00.00_AD_Req_05_007}</w:t>
      </w:r>
    </w:p>
  </w:comment>
  <w:comment w:id="621" w:author="Hiroyasu Nishiumi" w:date="2022-10-03T20:43:00Z" w:initials="HN">
    <w:p w14:paraId="36E7E130" w14:textId="77777777" w:rsidR="001D58C1" w:rsidRDefault="001D58C1">
      <w:pPr>
        <w:pStyle w:val="CommentText"/>
      </w:pPr>
      <w:r>
        <w:rPr>
          <w:rStyle w:val="CommentReference"/>
        </w:rPr>
        <w:annotationRef/>
      </w:r>
      <w:r>
        <w:t>Đây phải là lời giải thích của bản kịch để có thời gian?</w:t>
      </w:r>
    </w:p>
    <w:p w14:paraId="78B6CAAC" w14:textId="77777777" w:rsidR="001D58C1" w:rsidRDefault="001D58C1">
      <w:pPr>
        <w:pStyle w:val="CommentText"/>
      </w:pPr>
      <w:r>
        <w:t>Có cần thiết không?</w:t>
      </w:r>
    </w:p>
    <w:p w14:paraId="178A1954" w14:textId="77777777" w:rsidR="001D58C1" w:rsidRDefault="001D58C1">
      <w:pPr>
        <w:pStyle w:val="CommentText"/>
      </w:pPr>
      <w:r>
        <w:t>Nếu dữ liệu không hợp lệ, giá trị "Hợp lệ" có phải là 0 không?</w:t>
      </w:r>
    </w:p>
    <w:p w14:paraId="390F7F0A" w14:textId="77777777" w:rsidR="001D58C1" w:rsidRDefault="001D58C1" w:rsidP="00050255">
      <w:pPr>
        <w:pStyle w:val="CommentText"/>
      </w:pPr>
      <w:r>
        <w:t>"Thời gian" có phải là tổng thời gian của 1 bước không?</w:t>
      </w:r>
    </w:p>
  </w:comment>
  <w:comment w:id="622" w:author="Son Tong. Thai (2)" w:date="2022-10-05T10:16:00Z" w:initials="ST">
    <w:p w14:paraId="0A8677D4" w14:textId="77777777" w:rsidR="001D58C1" w:rsidRDefault="001D58C1">
      <w:pPr>
        <w:pStyle w:val="CommentText"/>
      </w:pPr>
      <w:r>
        <w:rPr>
          <w:rStyle w:val="CommentReference"/>
        </w:rPr>
        <w:annotationRef/>
      </w:r>
      <w:r>
        <w:t>Đây phải là lời giải thích của bản kịch để có thời gian?</w:t>
      </w:r>
    </w:p>
    <w:p w14:paraId="625FBD85" w14:textId="1156C128" w:rsidR="001D58C1" w:rsidRDefault="001D58C1" w:rsidP="00B35774">
      <w:pPr>
        <w:pStyle w:val="CommentText"/>
        <w:numPr>
          <w:ilvl w:val="0"/>
          <w:numId w:val="64"/>
        </w:numPr>
      </w:pPr>
      <w:r>
        <w:t>Không, nó giảm cho bộ sưu tập thời gian đo lường</w:t>
      </w:r>
    </w:p>
    <w:p w14:paraId="4141EB7C" w14:textId="77777777" w:rsidR="001D58C1" w:rsidRDefault="001D58C1" w:rsidP="001C237D">
      <w:pPr>
        <w:pStyle w:val="CommentText"/>
      </w:pPr>
    </w:p>
    <w:p w14:paraId="2D06C55B" w14:textId="77777777" w:rsidR="001D58C1" w:rsidRDefault="001D58C1" w:rsidP="001C237D">
      <w:pPr>
        <w:pStyle w:val="CommentText"/>
      </w:pPr>
      <w:r>
        <w:t>Có cần thiết không?</w:t>
      </w:r>
    </w:p>
    <w:p w14:paraId="176AF2F5" w14:textId="2EAD8AE4" w:rsidR="001D58C1" w:rsidRPr="00B35774" w:rsidRDefault="001D58C1" w:rsidP="00B35774">
      <w:pPr>
        <w:pStyle w:val="CommentText"/>
        <w:numPr>
          <w:ilvl w:val="0"/>
          <w:numId w:val="63"/>
        </w:numPr>
      </w:pPr>
      <w:r w:rsidRPr="00B35774">
        <w:t>Không, người dùng không cần biết từ điển thời gian thực hiện.</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Nếu dữ liệu không hợp lệ, giá trị "Hợp lệ" có phải là 0 không?</w:t>
      </w:r>
    </w:p>
    <w:p w14:paraId="3314BE1E" w14:textId="47AC1F6A" w:rsidR="001D58C1" w:rsidRPr="00B35774" w:rsidRDefault="001D58C1" w:rsidP="00B35774">
      <w:pPr>
        <w:pStyle w:val="CommentText"/>
        <w:numPr>
          <w:ilvl w:val="0"/>
          <w:numId w:val="62"/>
        </w:numPr>
      </w:pPr>
      <w:r w:rsidRPr="00B35774">
        <w:t>Không, hiện tại giá trị hợp lệ của mỗi bước là 1. Nếu dữ liệu không hợp lệ, lỗi sẽ xuất hiện khi thực thi 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"Thời gian" có phải là tổng thời gian của 1 bước không?</w:t>
      </w:r>
    </w:p>
    <w:p w14:paraId="0FC0474B" w14:textId="39F948DB" w:rsidR="001D58C1" w:rsidRDefault="001D58C1" w:rsidP="00C34A9A">
      <w:pPr>
        <w:pStyle w:val="CommentText"/>
        <w:numPr>
          <w:ilvl w:val="0"/>
          <w:numId w:val="62"/>
        </w:numPr>
      </w:pPr>
      <w:r>
        <w:t>Vâng, đây là bước thời gian cho mỗi bước</w:t>
      </w:r>
    </w:p>
  </w:comment>
  <w:comment w:id="658"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Tham khảo: { ET_VPF_V1.00.00_AD_Req_02_005 }</w:t>
      </w:r>
    </w:p>
  </w:comment>
  <w:comment w:id="678"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Tham khảo: {ET_VPF_V1.00.00_AD_Req_05_008}</w:t>
      </w:r>
    </w:p>
  </w:comment>
  <w:comment w:id="680"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681" w:author="Son Tong. Thai (2)" w:date="2022-09-23T10:01:00Z" w:initials="ST">
    <w:p w14:paraId="2F0D5157" w14:textId="77777777" w:rsidR="001D58C1" w:rsidRDefault="001D58C1" w:rsidP="00C2395A">
      <w:pPr>
        <w:pStyle w:val="CommentText"/>
      </w:pPr>
      <w:r>
        <w:rPr>
          <w:rStyle w:val="CommentReference"/>
        </w:rPr>
        <w:annotationRef/>
      </w:r>
      <w:r>
        <w:t>Cập nhật U2C sau khi nhận hộp công cụ</w:t>
      </w:r>
    </w:p>
  </w:comment>
  <w:comment w:id="694" w:author="Son Tong. Thai (2)" w:date="2022-09-23T12:08:00Z" w:initials="ST">
    <w:p w14:paraId="5E3BF8F6" w14:textId="5589CAE0" w:rsidR="001D58C1" w:rsidRDefault="001D58C1">
      <w:pPr>
        <w:pStyle w:val="CommentText"/>
      </w:pPr>
      <w:r>
        <w:rPr>
          <w:rStyle w:val="CommentReference"/>
        </w:rPr>
        <w:annotationRef/>
      </w:r>
      <w:r>
        <w:t>Cập nhật U2C sau khi nhận hộp công cụ</w:t>
      </w:r>
    </w:p>
  </w:comment>
  <w:comment w:id="684" w:author="Hiroyasu Nishiumi" w:date="2022-10-03T20:45:00Z" w:initials="HN">
    <w:p w14:paraId="38A0B3AA" w14:textId="77777777" w:rsidR="001D58C1" w:rsidRDefault="001D58C1">
      <w:pPr>
        <w:pStyle w:val="CommentText"/>
      </w:pPr>
      <w:r>
        <w:rPr>
          <w:rStyle w:val="CommentReference"/>
        </w:rPr>
        <w:annotationRef/>
      </w:r>
      <w:r>
        <w:t>Đây là thông số kỹ thuật của thiết bị (U2C).</w:t>
      </w:r>
    </w:p>
    <w:p w14:paraId="081956C7" w14:textId="77777777" w:rsidR="001D58C1" w:rsidRDefault="001D58C1">
      <w:pPr>
        <w:pStyle w:val="CommentText"/>
      </w:pPr>
      <w:r>
        <w:t>Điều này không cần thiết.</w:t>
      </w:r>
    </w:p>
    <w:p w14:paraId="5A4FD768" w14:textId="77777777" w:rsidR="001D58C1" w:rsidRDefault="001D58C1" w:rsidP="00050255">
      <w:pPr>
        <w:pStyle w:val="CommentText"/>
      </w:pPr>
      <w:r>
        <w:t>(Đối với F1KM, đó là P8_6)</w:t>
      </w:r>
    </w:p>
  </w:comment>
  <w:comment w:id="685" w:author="Mitsugu Inoue" w:date="2022-10-04T21:31:00Z" w:initials="MI">
    <w:p w14:paraId="036DBD49" w14:textId="77777777" w:rsidR="001D58C1" w:rsidRDefault="001D58C1" w:rsidP="00050255">
      <w:pPr>
        <w:pStyle w:val="CommentText"/>
      </w:pPr>
      <w:r>
        <w:rPr>
          <w:rStyle w:val="CommentReference"/>
        </w:rPr>
        <w:annotationRef/>
      </w:r>
      <w:r>
        <w:t>Tôi nghĩ rằng nó muốn nói rằng người dùng không thể sử dụng nó cho cổng bình thường</w:t>
      </w:r>
    </w:p>
  </w:comment>
  <w:comment w:id="699"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Tham khảo: {ET_VPF_V1.00.00_AD_Req_03_012}</w:t>
      </w:r>
    </w:p>
  </w:comment>
  <w:comment w:id="700"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Tham khảo: {ET_VPF_V1.00.00_AD_Req_03_015}</w:t>
      </w:r>
    </w:p>
  </w:comment>
  <w:comment w:id="806"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 xml:space="preserve">Tham khảo: {ET_VPF_V1.00.00_AD_Req_01_001 </w:t>
      </w:r>
      <w:r>
        <w:rPr>
          <w:lang w:val="vi-VN"/>
        </w:rPr>
        <w:t xml:space="preserve">, </w:t>
      </w:r>
      <w:r>
        <w:t xml:space="preserve">ET_VPF_V1.00.00_AD_Req_01_004 </w:t>
      </w:r>
      <w:r>
        <w:rPr>
          <w:lang w:val="vi-VN"/>
        </w:rPr>
        <w:t xml:space="preserve">, </w:t>
      </w:r>
      <w:r>
        <w:t>ET_VPF_V1.00.00_AD_Req_01_005}</w:t>
      </w:r>
    </w:p>
    <w:p w14:paraId="326BEB15" w14:textId="072AC1D3" w:rsidR="001D58C1" w:rsidRDefault="001D58C1">
      <w:pPr>
        <w:pStyle w:val="CommentText"/>
      </w:pPr>
    </w:p>
  </w:comment>
  <w:comment w:id="807"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 xml:space="preserve">Tham khảo: {ET_VPF_V1.00.00_AD_Req_04_001 </w:t>
      </w:r>
      <w:r>
        <w:rPr>
          <w:lang w:val="vi-VN"/>
        </w:rPr>
        <w:t xml:space="preserve">, </w:t>
      </w:r>
      <w:r>
        <w:t xml:space="preserve">ET_VPF_V1.00.00_AD_Req_04_012 </w:t>
      </w:r>
      <w:r>
        <w:rPr>
          <w:lang w:val="vi-VN"/>
        </w:rPr>
        <w:t xml:space="preserve">, </w:t>
      </w:r>
      <w:r>
        <w:t>ET_VPF_V1.00.00_AD_Req_04_013}</w:t>
      </w:r>
    </w:p>
  </w:comment>
  <w:comment w:id="808"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Tham khảo: {ET_VPF_V1.00.00_AD_Req_05_001, ET_VPF_V1.00.00_AD_Req_05_009, ET_VPF_V1.00.00_AD_Req_05_010}</w:t>
      </w:r>
    </w:p>
  </w:comment>
  <w:comment w:id="809"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Tham khảo: {ET_VPF_V1.00.00_AD_Req_06_001, ET_VPF_V1.00.00_AD_Req_06_007, ET_VPF_V1.00.00_AD_Req_06_008}</w:t>
      </w:r>
    </w:p>
  </w:comment>
  <w:comment w:id="810"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 xml:space="preserve">Tham khảo: {ET_VPF_V1.00.00_AD_Req_03_001, ET_VPF_V1.00.00_AD_Req_03_013 </w:t>
      </w:r>
      <w:r>
        <w:rPr>
          <w:lang w:val="vi-VN"/>
        </w:rPr>
        <w:t xml:space="preserve">, </w:t>
      </w:r>
      <w:r>
        <w:t>ET_VPF_V1.00.00_AD_Req_03_014}</w:t>
      </w:r>
    </w:p>
  </w:comment>
  <w:comment w:id="812"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Tham khảo: {ET_VPF_V1.00.00_AD_Req_02_006, ET_VPF_V1.00.00_AD_Req_02_007, ET_VPF_V1.00.00_AD_Req_02_008}</w:t>
      </w:r>
    </w:p>
  </w:comment>
  <w:comment w:id="813" w:author="Son Tong. Thai (2)" w:date="2022-09-23T15:50:00Z" w:initials="ST">
    <w:p w14:paraId="2F130FB1" w14:textId="7AF6AB67" w:rsidR="001D58C1" w:rsidRDefault="001D58C1">
      <w:pPr>
        <w:pStyle w:val="CommentText"/>
      </w:pPr>
      <w:r>
        <w:rPr>
          <w:rStyle w:val="CommentReference"/>
        </w:rPr>
        <w:annotationRef/>
      </w:r>
      <w:r w:rsidRPr="009D0148">
        <w:t>Cập nhật U2C sau khi nhận hộp công cụ</w:t>
      </w:r>
    </w:p>
  </w:comment>
  <w:comment w:id="814" w:author="Hong Tieu" w:date="2022-10-31T16:10:00Z" w:initials="HT">
    <w:p w14:paraId="4899A6B8" w14:textId="757EC7CC" w:rsidR="001D58C1" w:rsidRDefault="001D58C1" w:rsidP="006C0281">
      <w:pPr>
        <w:pStyle w:val="CommentText"/>
      </w:pPr>
      <w:r>
        <w:rPr>
          <w:rStyle w:val="CommentReference"/>
        </w:rPr>
        <w:annotationRef/>
      </w:r>
      <w:r>
        <w:t>ID: ET_VPF_V1.00.00_UM_Req_Installer_004</w:t>
      </w:r>
    </w:p>
    <w:p w14:paraId="1263860F" w14:textId="29D8E4DF" w:rsidR="001D58C1" w:rsidRDefault="001D58C1" w:rsidP="006C0281">
      <w:pPr>
        <w:pStyle w:val="CommentText"/>
      </w:pPr>
      <w:r>
        <w:t>Tham khảo: {ET_VPF_V1.00.00_AD_Req_Installer_004}</w:t>
      </w:r>
    </w:p>
  </w:comment>
  <w:comment w:id="815"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816"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817" w:author="Phuc" w:date="2022-11-29T10:21:00Z" w:initials="P">
    <w:p w14:paraId="75AAA066" w14:textId="6F5597F7" w:rsidR="00C71DEB" w:rsidRDefault="00C71DEB" w:rsidP="005540B3">
      <w:pPr>
        <w:pStyle w:val="CommentText"/>
      </w:pPr>
      <w:r>
        <w:rPr>
          <w:rStyle w:val="CommentReference"/>
        </w:rPr>
        <w:annotationRef/>
      </w:r>
      <w:r>
        <w:t>ID: ET_VPF_V1.00.00_UM_Req_CANU2C_002</w:t>
      </w:r>
    </w:p>
    <w:p w14:paraId="73D667AA" w14:textId="01BEA470" w:rsidR="00C71DEB" w:rsidRDefault="00C71DEB" w:rsidP="005540B3">
      <w:pPr>
        <w:pStyle w:val="CommentText"/>
      </w:pPr>
      <w:r>
        <w:t>Tham khảo: {ET_VPF_V1.00.00_AD_Req_CANU2C_002}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44875BFC" w15:done="0"/>
  <w15:commentEx w15:paraId="4D2AD33C" w15:done="1"/>
  <w15:commentEx w15:paraId="2AAA00BC" w15:paraIdParent="4D2AD33C"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4641A6B6" w15:done="0"/>
  <w15:commentEx w15:paraId="635EA143"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A7142" w16cex:dateUtc="2022-10-31T09:07:00Z"/>
  <w16cex:commentExtensible w16cex:durableId="26E5AF03" w16cex:dateUtc="2022-10-03T09:57:00Z"/>
  <w16cex:commentExtensible w16cex:durableId="26E725F4"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305BEC" w16cex:dateUtc="2022-11-29T03:21:00Z"/>
  <w16cex:commentExtensible w16cex:durableId="26684E7E" w16cex:dateUtc="2022-06-30T09:31: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44875BFC" w16cid:durableId="270A7142"/>
  <w16cid:commentId w16cid:paraId="4D2AD33C" w16cid:durableId="26E5AF03"/>
  <w16cid:commentId w16cid:paraId="2AAA00BC" w16cid:durableId="26E725F4"/>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4641A6B6" w16cid:durableId="27305BEC"/>
  <w16cid:commentId w16cid:paraId="635EA143" w16cid:durableId="26684E7E"/>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9B157" w14:textId="77777777" w:rsidR="00116E08" w:rsidRDefault="00116E08">
      <w:r>
        <w:separator/>
      </w:r>
    </w:p>
  </w:endnote>
  <w:endnote w:type="continuationSeparator" w:id="0">
    <w:p w14:paraId="6C4F7948" w14:textId="77777777" w:rsidR="00116E08" w:rsidRDefault="00116E08">
      <w:r>
        <w:continuationSeparator/>
      </w:r>
    </w:p>
  </w:endnote>
  <w:endnote w:type="continuationNotice" w:id="1">
    <w:p w14:paraId="7764EA60" w14:textId="77777777" w:rsidR="00116E08" w:rsidRDefault="00116E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jc w:val="left"/>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jc w:val="left"/>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A88C" w14:textId="37F73851" w:rsidR="001D58C1" w:rsidRPr="00EC6282" w:rsidRDefault="001D58C1" w:rsidP="0074633E">
    <w:pPr>
      <w:tabs>
        <w:tab w:val="left" w:pos="2700"/>
        <w:tab w:val="center" w:pos="4252"/>
        <w:tab w:val="right" w:pos="9720"/>
      </w:tabs>
      <w:snapToGrid w:val="0"/>
      <w:rPr>
        <w:rFonts w:asciiTheme="majorHAnsi" w:hAnsiTheme="majorHAnsi" w:cstheme="majorHAnsi"/>
      </w:rPr>
    </w:pPr>
    <w:r w:rsidRPr="00D32B3B">
      <w:rPr>
        <w:rFonts w:cs="Arial"/>
        <w:noProof/>
      </w:rPr>
      <w:t xml:space="preserve">R20UT5142EJ010 </w:t>
    </w:r>
    <w:r>
      <w:rPr>
        <w:rFonts w:cs="Arial" w:hint="eastAsia"/>
        <w:noProof/>
      </w:rPr>
      <w:t xml:space="preserve">1 Phiên bản </w:t>
    </w:r>
    <w:r>
      <w:rPr>
        <w:rFonts w:cs="Arial"/>
        <w:noProof/>
      </w:rPr>
      <w:t xml:space="preserve">1 </w:t>
    </w:r>
    <w:r>
      <w:rPr>
        <w:rFonts w:cs="Arial" w:hint="eastAsia"/>
        <w:noProof/>
      </w:rPr>
      <w:t>.01</w:t>
    </w:r>
    <w:r w:rsidRPr="004E2689">
      <w:rPr>
        <w:noProof/>
      </w:rPr>
      <w:drawing>
        <wp:anchor distT="0" distB="0" distL="114300" distR="114300" simplePos="0" relativeHeight="251664386" behindDoc="0" locked="0" layoutInCell="1" allowOverlap="1" wp14:anchorId="07C26E73" wp14:editId="4913D990">
          <wp:simplePos x="0" y="0"/>
          <wp:positionH relativeFrom="page">
            <wp:posOffset>3233420</wp:posOffset>
          </wp:positionH>
          <wp:positionV relativeFrom="page">
            <wp:posOffset>10087610</wp:posOffset>
          </wp:positionV>
          <wp:extent cx="1094105" cy="189865"/>
          <wp:effectExtent l="0" t="0" r="0" b="635"/>
          <wp:wrapNone/>
          <wp:docPr id="21522" name="図 2151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105" cy="189865"/>
                  </a:xfrm>
                  <a:prstGeom prst="rect">
                    <a:avLst/>
                  </a:prstGeom>
                  <a:noFill/>
                </pic:spPr>
              </pic:pic>
            </a:graphicData>
          </a:graphic>
          <wp14:sizeRelH relativeFrom="page">
            <wp14:pctWidth>0</wp14:pctWidth>
          </wp14:sizeRelH>
          <wp14:sizeRelV relativeFrom="page">
            <wp14:pctHeight>0</wp14:pctHeight>
          </wp14:sizeRelV>
        </wp:anchor>
      </w:drawing>
    </w:r>
    <w:r w:rsidRPr="004E2689">
      <w:rPr>
        <w:noProof/>
      </w:rPr>
      <mc:AlternateContent>
        <mc:Choice Requires="wps">
          <w:drawing>
            <wp:anchor distT="4294967295" distB="4294967295" distL="114300" distR="114300" simplePos="0" relativeHeight="251665410" behindDoc="0" locked="0" layoutInCell="1" allowOverlap="1" wp14:anchorId="198E5476" wp14:editId="044B02F8">
              <wp:simplePos x="0" y="0"/>
              <wp:positionH relativeFrom="page">
                <wp:posOffset>612140</wp:posOffset>
              </wp:positionH>
              <wp:positionV relativeFrom="page">
                <wp:posOffset>10006965</wp:posOffset>
              </wp:positionV>
              <wp:extent cx="6336030" cy="0"/>
              <wp:effectExtent l="0" t="19050" r="26670" b="19050"/>
              <wp:wrapNone/>
              <wp:docPr id="9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D85DB" id="Line 19" o:spid="_x0000_s1026" style="position:absolute;left:0;text-align:left;z-index:25166541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8.2pt,787.95pt" to="547.1pt,7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" strokecolor="#324099" strokeweight="2.25pt">
              <w10:wrap anchorx="page" anchory="page"/>
            </v:line>
          </w:pict>
        </mc:Fallback>
      </mc:AlternateContent>
    </w:r>
    <w:r>
      <w:rPr>
        <w:rFonts w:cs="Arial"/>
      </w:rPr>
      <w:tab/>
    </w:r>
    <w:r w:rsidRPr="004E2689">
      <w:rPr>
        <w:rFonts w:cs="Arial"/>
      </w:rPr>
      <w:tab/>
      <w:t xml:space="preserve">                                          </w:t>
    </w:r>
    <w:r w:rsidRPr="00EC6282">
      <w:rPr>
        <w:rFonts w:asciiTheme="majorHAnsi" w:hAnsiTheme="majorHAnsi" w:cstheme="majorHAnsi"/>
      </w:rPr>
      <w:t xml:space="preserve">Trang </w:t>
    </w:r>
    <w:r w:rsidRPr="00EC6282">
      <w:rPr>
        <w:rFonts w:asciiTheme="majorHAnsi" w:hAnsiTheme="majorHAnsi" w:cstheme="majorHAnsi"/>
      </w:rPr>
      <w:fldChar w:fldCharType="begin"/>
    </w:r>
    <w:r w:rsidRPr="00EC6282">
      <w:rPr>
        <w:rFonts w:asciiTheme="majorHAnsi" w:hAnsiTheme="majorHAnsi" w:cstheme="majorHAnsi"/>
      </w:rPr>
      <w:instrText xml:space="preserve"> PAGE </w:instrText>
    </w:r>
    <w:r w:rsidRPr="00EC6282">
      <w:rPr>
        <w:rFonts w:asciiTheme="majorHAnsi" w:hAnsiTheme="majorHAnsi" w:cstheme="majorHAnsi"/>
      </w:rPr>
      <w:fldChar w:fldCharType="separate"/>
    </w:r>
    <w:r w:rsidRPr="00EC6282">
      <w:rPr>
        <w:rFonts w:asciiTheme="majorHAnsi" w:hAnsiTheme="majorHAnsi" w:cstheme="majorHAnsi"/>
      </w:rPr>
      <w:t xml:space="preserve">33 </w:t>
    </w:r>
    <w:r w:rsidRPr="00EC6282">
      <w:rPr>
        <w:rFonts w:asciiTheme="majorHAnsi" w:hAnsiTheme="majorHAnsi" w:cstheme="majorHAnsi"/>
      </w:rPr>
      <w:fldChar w:fldCharType="end"/>
    </w:r>
    <w:r w:rsidRPr="00EC6282">
      <w:rPr>
        <w:rFonts w:asciiTheme="majorHAnsi" w:hAnsiTheme="majorHAnsi" w:cstheme="majorHAnsi"/>
      </w:rPr>
      <w:t xml:space="preserve">trên </w:t>
    </w:r>
    <w:r w:rsidRPr="00EC6282">
      <w:rPr>
        <w:rFonts w:asciiTheme="majorHAnsi" w:hAnsiTheme="majorHAnsi" w:cstheme="majorHAnsi"/>
      </w:rPr>
      <w:fldChar w:fldCharType="begin"/>
    </w:r>
    <w:r w:rsidRPr="00EC6282">
      <w:rPr>
        <w:rFonts w:asciiTheme="majorHAnsi" w:hAnsiTheme="majorHAnsi" w:cstheme="majorHAnsi"/>
      </w:rPr>
      <w:instrText xml:space="preserve"> =</w:instrText>
    </w:r>
    <w:r w:rsidRPr="00EC6282">
      <w:rPr>
        <w:rFonts w:asciiTheme="majorHAnsi" w:hAnsiTheme="majorHAnsi" w:cstheme="majorHAnsi"/>
      </w:rPr>
      <w:fldChar w:fldCharType="begin"/>
    </w:r>
    <w:r w:rsidRPr="00EC6282">
      <w:rPr>
        <w:rFonts w:asciiTheme="majorHAnsi" w:hAnsiTheme="majorHAnsi" w:cstheme="majorHAnsi"/>
      </w:rPr>
      <w:instrText xml:space="preserve"> NUMPAGES  </w:instrText>
    </w:r>
    <w:r w:rsidRPr="00EC6282">
      <w:rPr>
        <w:rFonts w:asciiTheme="majorHAnsi" w:hAnsiTheme="majorHAnsi" w:cstheme="majorHAnsi"/>
      </w:rPr>
      <w:fldChar w:fldCharType="separate"/>
    </w:r>
    <w:r w:rsidR="0051571A">
      <w:rPr>
        <w:rFonts w:asciiTheme="majorHAnsi" w:hAnsiTheme="majorHAnsi" w:cstheme="majorHAnsi"/>
        <w:noProof/>
      </w:rPr>
      <w:instrText>70</w:instrText>
    </w:r>
    <w:r w:rsidRPr="00EC6282">
      <w:rPr>
        <w:rFonts w:asciiTheme="majorHAnsi" w:hAnsiTheme="majorHAnsi" w:cstheme="majorHAnsi"/>
      </w:rPr>
      <w:fldChar w:fldCharType="end"/>
    </w:r>
    <w:r w:rsidRPr="00EC6282">
      <w:rPr>
        <w:rFonts w:asciiTheme="majorHAnsi" w:hAnsiTheme="majorHAnsi" w:cstheme="majorHAnsi"/>
      </w:rPr>
      <w:fldChar w:fldCharType="separate"/>
    </w:r>
    <w:r w:rsidR="0051571A">
      <w:rPr>
        <w:rFonts w:asciiTheme="majorHAnsi" w:hAnsiTheme="majorHAnsi" w:cstheme="majorHAnsi"/>
        <w:noProof/>
      </w:rPr>
      <w:t>70</w:t>
    </w:r>
    <w:r w:rsidRPr="00EC6282">
      <w:rPr>
        <w:rFonts w:asciiTheme="majorHAnsi" w:hAnsiTheme="majorHAnsi" w:cstheme="majorHAnsi"/>
      </w:rPr>
      <w:fldChar w:fldCharType="end"/>
    </w:r>
  </w:p>
  <w:p w14:paraId="3398CB77" w14:textId="62A3D5E0" w:rsidR="001D58C1" w:rsidRPr="001B39DC" w:rsidRDefault="001D58C1" w:rsidP="00F05EB3">
    <w:pPr>
      <w:pStyle w:val="Footer"/>
    </w:pPr>
    <w:r w:rsidRPr="004270A8">
      <w:rPr>
        <w:rFonts w:eastAsia="MS Gothic" w:cs="Arial"/>
      </w:rPr>
      <w:t xml:space="preserve">2 tháng 10 </w:t>
    </w:r>
    <w:r>
      <w:rPr>
        <w:rFonts w:eastAsia="MS Gothic" w:cs="Arial" w:hint="eastAsia"/>
      </w:rPr>
      <w:t xml:space="preserve">6 </w:t>
    </w:r>
    <w:r w:rsidRPr="00BC5F4E">
      <w:rPr>
        <w:rFonts w:eastAsia="MS Gothic" w:cs="Arial"/>
      </w:rPr>
      <w:t xml:space="preserve">, 20 </w:t>
    </w:r>
    <w:r w:rsidRPr="00BC5F4E">
      <w:rPr>
        <w:rFonts w:eastAsia="MS Gothic" w:cs="Arial" w:hint="eastAsia"/>
      </w:rPr>
      <w:t xml:space="preserve">2 </w:t>
    </w:r>
    <w:r>
      <w:rPr>
        <w:rFonts w:eastAsia="MS Gothic" w:cs="Arial"/>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FDEB0" w14:textId="77777777" w:rsidR="00116E08" w:rsidRDefault="00116E08">
      <w:r>
        <w:separator/>
      </w:r>
    </w:p>
  </w:footnote>
  <w:footnote w:type="continuationSeparator" w:id="0">
    <w:p w14:paraId="112EDC09" w14:textId="77777777" w:rsidR="00116E08" w:rsidRDefault="00116E08">
      <w:r>
        <w:continuationSeparator/>
      </w:r>
    </w:p>
  </w:footnote>
  <w:footnote w:type="continuationNotice" w:id="1">
    <w:p w14:paraId="3E7C31FC" w14:textId="77777777" w:rsidR="00116E08" w:rsidRDefault="00116E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pPrChange w:id="20" w:author="Hiroyasu Nishiumi" w:date="2022-10-20T20:06:00Z">
        <w:pPr>
          <w:pStyle w:val="Header"/>
          <w:jc w:val="right"/>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2F93" w14:textId="25C7379A" w:rsidR="001D58C1" w:rsidRPr="00E60980" w:rsidRDefault="006E0B42" w:rsidP="00EB26F6">
    <w:pPr>
      <w:pStyle w:val="Header"/>
      <w:tabs>
        <w:tab w:val="clear" w:pos="4252"/>
        <w:tab w:val="clear" w:pos="8504"/>
        <w:tab w:val="right" w:pos="9753"/>
      </w:tabs>
      <w:rPr>
        <w:rFonts w:asciiTheme="majorHAnsi" w:hAnsiTheme="majorHAnsi" w:cstheme="majorHAnsi"/>
        <w:szCs w:val="21"/>
      </w:rPr>
    </w:pPr>
    <w:r w:rsidRPr="006619D7">
      <w:rPr>
        <w:rFonts w:asciiTheme="majorHAnsi" w:hAnsiTheme="majorHAnsi" w:cstheme="majorHAnsi"/>
        <w:szCs w:val="21"/>
      </w:rPr>
      <w:t>Embedded Target for RH850 Virtual Platform V1.00.00</w:t>
    </w:r>
    <w:r w:rsidR="001D58C1" w:rsidRPr="006619D7">
      <w:rPr>
        <w:rFonts w:cs="Arial"/>
      </w:rPr>
      <w:tab/>
      <w:t xml:space="preserve">1 </w:t>
    </w:r>
    <w:r w:rsidR="001D58C1" w:rsidRPr="006619D7">
      <w:rPr>
        <w:rFonts w:cs="Arial"/>
      </w:rPr>
      <w:fldChar w:fldCharType="begin"/>
    </w:r>
    <w:r w:rsidR="001D58C1" w:rsidRPr="006619D7">
      <w:rPr>
        <w:rFonts w:cs="Arial"/>
      </w:rPr>
      <w:instrText xml:space="preserve"> REF _Ref117188992 \h  \* MERGEFORMAT </w:instrText>
    </w:r>
    <w:r w:rsidR="001D58C1" w:rsidRPr="006619D7">
      <w:rPr>
        <w:rFonts w:cs="Arial"/>
      </w:rPr>
    </w:r>
    <w:r w:rsidR="001D58C1" w:rsidRPr="006619D7">
      <w:rPr>
        <w:rFonts w:cs="Arial"/>
      </w:rPr>
      <w:fldChar w:fldCharType="separate"/>
    </w:r>
    <w:r w:rsidR="001D58C1" w:rsidRPr="006619D7">
      <w:rPr>
        <w:rFonts w:cs="Arial"/>
      </w:rPr>
      <w:t>Tổng quan</w:t>
    </w:r>
    <w:r w:rsidR="001D58C1" w:rsidRPr="006619D7">
      <w:rPr>
        <w:rFonts w:cs="Arial"/>
      </w:rPr>
      <w:fldChar w:fldCharType="end"/>
    </w:r>
    <w:r w:rsidR="001D58C1" w:rsidRPr="006619D7">
      <w:rPr>
        <w:rFonts w:asciiTheme="majorHAnsi" w:hAnsiTheme="majorHAnsi" w:cstheme="majorHAnsi"/>
        <w:noProof/>
      </w:rPr>
      <mc:AlternateContent>
        <mc:Choice Requires="wps">
          <w:drawing>
            <wp:anchor distT="4294967295" distB="4294967295" distL="114300" distR="114300" simplePos="0" relativeHeight="251667458" behindDoc="0" locked="0" layoutInCell="1" allowOverlap="1" wp14:anchorId="2298FA63" wp14:editId="61CA7597">
              <wp:simplePos x="0" y="0"/>
              <wp:positionH relativeFrom="margin">
                <wp:posOffset>-55880</wp:posOffset>
              </wp:positionH>
              <wp:positionV relativeFrom="page">
                <wp:posOffset>831215</wp:posOffset>
              </wp:positionV>
              <wp:extent cx="6336030" cy="0"/>
              <wp:effectExtent l="0" t="19050" r="26670" b="19050"/>
              <wp:wrapNone/>
              <wp:docPr id="97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81FB" id="Line 19" o:spid="_x0000_s1026" style="position:absolute;left:0;text-align:left;z-index:2516674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p>
  <w:p w14:paraId="0E11C49A" w14:textId="77777777" w:rsidR="001D58C1" w:rsidRPr="00EB26F6" w:rsidRDefault="001D58C1" w:rsidP="00EB26F6">
    <w:pPr>
      <w:tabs>
        <w:tab w:val="center" w:pos="4252"/>
        <w:tab w:val="right" w:pos="8504"/>
      </w:tabs>
      <w:snapToGrid w:val="0"/>
      <w:jc w:val="right"/>
    </w:pPr>
  </w:p>
  <w:p w14:paraId="5AAFF68D" w14:textId="77777777" w:rsidR="001D58C1" w:rsidRPr="00EB26F6" w:rsidRDefault="001D58C1" w:rsidP="007450B7">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53FED" w14:textId="77777777" w:rsidR="001D58C1" w:rsidRPr="00EB26F6" w:rsidRDefault="001D58C1" w:rsidP="00EB26F6">
    <w:pPr>
      <w:tabs>
        <w:tab w:val="center" w:pos="4252"/>
        <w:tab w:val="right" w:pos="8504"/>
        <w:tab w:val="right" w:pos="9753"/>
      </w:tabs>
      <w:snapToGrid w:val="0"/>
      <w:rPr>
        <w:rFonts w:cs="Arial"/>
      </w:rPr>
    </w:pPr>
  </w:p>
  <w:p w14:paraId="4DB26115" w14:textId="52265835" w:rsidR="001D58C1" w:rsidRPr="00E60980" w:rsidRDefault="001D58C1" w:rsidP="00EB26F6">
    <w:pPr>
      <w:pStyle w:val="Header"/>
      <w:tabs>
        <w:tab w:val="clear" w:pos="4252"/>
        <w:tab w:val="clear" w:pos="8504"/>
        <w:tab w:val="right" w:pos="9753"/>
      </w:tabs>
      <w:rPr>
        <w:ins w:id="267" w:author="Hiroyasu Nishiumi" w:date="2022-10-20T20:08:00Z"/>
        <w:rFonts w:asciiTheme="majorHAnsi" w:hAnsiTheme="majorHAnsi" w:cstheme="majorHAnsi"/>
        <w:szCs w:val="21"/>
      </w:rPr>
    </w:pPr>
    <w:r w:rsidRPr="00E60980">
      <w:rPr>
        <w:rFonts w:asciiTheme="majorHAnsi" w:hAnsiTheme="majorHAnsi" w:cstheme="majorHAnsi"/>
        <w:szCs w:val="21"/>
      </w:rPr>
      <w:t xml:space="preserve">Mục tiêu nhúng cho RH850 Virtual Platform V1.00.00 </w:t>
    </w:r>
    <w:r>
      <w:rPr>
        <w:rFonts w:cs="Arial"/>
      </w:rPr>
      <w:tab/>
    </w:r>
    <w:r w:rsidRPr="00E60980">
      <w:rPr>
        <w:rFonts w:asciiTheme="majorHAnsi" w:hAnsiTheme="majorHAnsi" w:cstheme="majorHAnsi"/>
        <w:noProof/>
      </w:rPr>
      <mc:AlternateContent>
        <mc:Choice Requires="wps">
          <w:drawing>
            <wp:anchor distT="4294967295" distB="4294967295" distL="114300" distR="114300" simplePos="0" relativeHeight="251669506" behindDoc="0" locked="0" layoutInCell="1" allowOverlap="1" wp14:anchorId="6A166746" wp14:editId="7884CBEE">
              <wp:simplePos x="0" y="0"/>
              <wp:positionH relativeFrom="margin">
                <wp:posOffset>-55880</wp:posOffset>
              </wp:positionH>
              <wp:positionV relativeFrom="page">
                <wp:posOffset>831215</wp:posOffset>
              </wp:positionV>
              <wp:extent cx="6336030" cy="0"/>
              <wp:effectExtent l="0" t="19050" r="26670" b="19050"/>
              <wp:wrapNone/>
              <wp:docPr id="98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3298" id="Line 19" o:spid="_x0000_s1026" style="position:absolute;left:0;text-align:left;z-index:2516695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 xml:space="preserve">2 </w:t>
    </w:r>
    <w:r w:rsidRPr="00D47380">
      <w:rPr>
        <w:rFonts w:cs="Arial"/>
      </w:rPr>
      <w:fldChar w:fldCharType="begin"/>
    </w:r>
    <w:r w:rsidRPr="00D47380">
      <w:rPr>
        <w:rFonts w:cs="Arial"/>
      </w:rPr>
      <w:instrText xml:space="preserve"> REF _Ref117189152 \h  \* MERGEFORMAT </w:instrText>
    </w:r>
    <w:r w:rsidRPr="00D47380">
      <w:rPr>
        <w:rFonts w:cs="Arial"/>
      </w:rPr>
    </w:r>
    <w:r w:rsidRPr="00D47380">
      <w:rPr>
        <w:rFonts w:cs="Arial"/>
      </w:rPr>
      <w:fldChar w:fldCharType="separate"/>
    </w:r>
    <w:r w:rsidRPr="00D47380">
      <w:rPr>
        <w:rFonts w:cs="Arial"/>
      </w:rPr>
      <w:t>Cài đặt</w:t>
    </w:r>
    <w:r w:rsidRPr="00D47380">
      <w:rPr>
        <w:rFonts w:cs="Arial"/>
      </w:rPr>
      <w:fldChar w:fldCharType="end"/>
    </w:r>
  </w:p>
  <w:p w14:paraId="4F433161" w14:textId="77777777" w:rsidR="001D58C1" w:rsidRPr="00EB26F6" w:rsidRDefault="001D58C1" w:rsidP="00EB26F6">
    <w:pPr>
      <w:tabs>
        <w:tab w:val="center" w:pos="4252"/>
        <w:tab w:val="right" w:pos="8504"/>
      </w:tabs>
      <w:snapToGrid w:val="0"/>
      <w:jc w:val="right"/>
      <w:rPr>
        <w:ins w:id="268" w:author="Hiroyasu Nishiumi" w:date="2022-10-20T20:04:00Z"/>
      </w:rPr>
    </w:pPr>
  </w:p>
  <w:p w14:paraId="5FCA2C67" w14:textId="77777777" w:rsidR="001D58C1" w:rsidRPr="00EB26F6" w:rsidRDefault="001D58C1" w:rsidP="007450B7">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F2B2" w14:textId="6B3251CB" w:rsidR="001D58C1" w:rsidRPr="00D47380" w:rsidRDefault="001D58C1" w:rsidP="00EB26F6">
    <w:pPr>
      <w:pStyle w:val="Header"/>
      <w:tabs>
        <w:tab w:val="clear" w:pos="4252"/>
        <w:tab w:val="clear" w:pos="8504"/>
        <w:tab w:val="right" w:pos="9753"/>
      </w:tabs>
      <w:rPr>
        <w:ins w:id="644" w:author="Hiroyasu Nishiumi" w:date="2022-10-20T20:08:00Z"/>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1554" behindDoc="0" locked="0" layoutInCell="1" allowOverlap="1" wp14:anchorId="61B1F2F0" wp14:editId="02C1D687">
              <wp:simplePos x="0" y="0"/>
              <wp:positionH relativeFrom="margin">
                <wp:posOffset>-55880</wp:posOffset>
              </wp:positionH>
              <wp:positionV relativeFrom="page">
                <wp:posOffset>831215</wp:posOffset>
              </wp:positionV>
              <wp:extent cx="6336030" cy="0"/>
              <wp:effectExtent l="0" t="19050" r="26670" b="19050"/>
              <wp:wrapNone/>
              <wp:docPr id="98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A432D" id="Line 19" o:spid="_x0000_s1026" style="position:absolute;left:0;text-align:left;z-index:2516715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Pr="00D47380">
      <w:rPr>
        <w:rFonts w:cs="Arial"/>
      </w:rPr>
      <w:t>Quy trình vận hành chức năng chức năng</w:t>
    </w:r>
    <w:r w:rsidRPr="00D47380">
      <w:rPr>
        <w:rFonts w:cs="Arial"/>
      </w:rPr>
      <w:fldChar w:fldCharType="end"/>
    </w:r>
    <w:r w:rsidRPr="00D47380">
      <w:rPr>
        <w:rFonts w:asciiTheme="majorHAnsi" w:hAnsiTheme="majorHAnsi" w:cstheme="majorHAnsi"/>
        <w:szCs w:val="21"/>
      </w:rPr>
      <w:t xml:space="preserve"> </w:t>
    </w:r>
  </w:p>
  <w:p w14:paraId="3E5A70A7" w14:textId="77777777" w:rsidR="001D58C1" w:rsidRPr="00EB26F6" w:rsidRDefault="001D58C1" w:rsidP="00EB26F6">
    <w:pPr>
      <w:tabs>
        <w:tab w:val="center" w:pos="4252"/>
        <w:tab w:val="right" w:pos="8504"/>
      </w:tabs>
      <w:snapToGrid w:val="0"/>
      <w:jc w:val="right"/>
      <w:rPr>
        <w:ins w:id="645" w:author="Hiroyasu Nishiumi" w:date="2022-10-20T20:04:00Z"/>
      </w:rPr>
    </w:pPr>
  </w:p>
  <w:p w14:paraId="2EA09647" w14:textId="77777777" w:rsidR="001D58C1" w:rsidRPr="00EB26F6" w:rsidRDefault="001D58C1" w:rsidP="007450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CED3" w14:textId="55CBEC7C"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V1.00.00 </w:t>
    </w:r>
    <w:r w:rsidRPr="005C7324">
      <w:rPr>
        <w:rFonts w:cs="Arial"/>
      </w:rPr>
      <w:tab/>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Pr="005C7324">
      <w:rPr>
        <w:rFonts w:cs="Arial"/>
      </w:rPr>
      <w:t>Thông báo lỗi</w:t>
    </w:r>
    <w:r w:rsidRPr="005C7324">
      <w:rPr>
        <w:rFonts w:cs="Aria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F836" id="Line 19" o:spid="_x0000_s1026" style="position:absolute;left:0;text-align:left;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Chỉ mục V1.00.00</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1"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2"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08D724F"/>
    <w:multiLevelType w:val="hybridMultilevel"/>
    <w:tmpl w:val="61D22A88"/>
    <w:lvl w:ilvl="0" w:tplc="14AEB3F4">
      <w:numFmt w:val="bullet"/>
      <w:lvlText w:val="・"/>
      <w:lvlJc w:val="left"/>
      <w:pPr>
        <w:ind w:left="1140" w:hanging="360"/>
      </w:pPr>
      <w:rPr>
        <w:rFonts w:ascii="MS Gothic" w:eastAsia="MS Gothic" w:hAnsi="MS Gothic" w:hint="eastAsia"/>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4"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5E31C6B"/>
    <w:multiLevelType w:val="hybridMultilevel"/>
    <w:tmpl w:val="3E0E15DC"/>
    <w:lvl w:ilvl="0" w:tplc="FFFFFFFF">
      <w:numFmt w:val="bullet"/>
      <w:lvlText w:val="・"/>
      <w:lvlJc w:val="left"/>
      <w:pPr>
        <w:ind w:left="420" w:hanging="420"/>
      </w:pPr>
      <w:rPr>
        <w:rFonts w:ascii="MS Gothic" w:eastAsia="MS Gothic" w:hAnsi="MS Gothic" w:hint="eastAsia"/>
      </w:rPr>
    </w:lvl>
    <w:lvl w:ilvl="1" w:tplc="14AEB3F4">
      <w:numFmt w:val="bullet"/>
      <w:lvlText w:val="・"/>
      <w:lvlJc w:val="left"/>
      <w:pPr>
        <w:ind w:left="780" w:hanging="360"/>
      </w:pPr>
      <w:rPr>
        <w:rFonts w:ascii="MS Gothic" w:eastAsia="MS Gothic" w:hAnsi="MS Gothic"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27C319B6"/>
    <w:multiLevelType w:val="hybridMultilevel"/>
    <w:tmpl w:val="1FF4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811C4E"/>
    <w:multiLevelType w:val="hybridMultilevel"/>
    <w:tmpl w:val="1628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AC6C41"/>
    <w:multiLevelType w:val="hybridMultilevel"/>
    <w:tmpl w:val="9A3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35EF"/>
    <w:multiLevelType w:val="hybridMultilevel"/>
    <w:tmpl w:val="98325B78"/>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7"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43"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6"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49"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4A2D5424"/>
    <w:multiLevelType w:val="hybridMultilevel"/>
    <w:tmpl w:val="49C0DC06"/>
    <w:lvl w:ilvl="0" w:tplc="E4542526">
      <w:numFmt w:val="bullet"/>
      <w:lvlText w:val="-"/>
      <w:lvlJc w:val="left"/>
      <w:pPr>
        <w:ind w:left="420" w:hanging="420"/>
      </w:pPr>
      <w:rPr>
        <w:rFonts w:ascii="Arial" w:eastAsia="MS Gothic"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5"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7"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8"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60"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3"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CCC3671"/>
    <w:multiLevelType w:val="hybridMultilevel"/>
    <w:tmpl w:val="3CFE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70"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1"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72"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3"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160855149">
    <w:abstractNumId w:val="77"/>
  </w:num>
  <w:num w:numId="2" w16cid:durableId="781726493">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0510163">
    <w:abstractNumId w:val="10"/>
  </w:num>
  <w:num w:numId="4" w16cid:durableId="1554731271">
    <w:abstractNumId w:val="69"/>
  </w:num>
  <w:num w:numId="5" w16cid:durableId="766265769">
    <w:abstractNumId w:val="13"/>
  </w:num>
  <w:num w:numId="6" w16cid:durableId="551967757">
    <w:abstractNumId w:val="6"/>
  </w:num>
  <w:num w:numId="7" w16cid:durableId="828137509">
    <w:abstractNumId w:val="5"/>
  </w:num>
  <w:num w:numId="8" w16cid:durableId="840924023">
    <w:abstractNumId w:val="4"/>
  </w:num>
  <w:num w:numId="9" w16cid:durableId="1666859293">
    <w:abstractNumId w:val="7"/>
  </w:num>
  <w:num w:numId="10" w16cid:durableId="1043870549">
    <w:abstractNumId w:val="3"/>
  </w:num>
  <w:num w:numId="11" w16cid:durableId="1902934445">
    <w:abstractNumId w:val="2"/>
  </w:num>
  <w:num w:numId="12" w16cid:durableId="1816333229">
    <w:abstractNumId w:val="1"/>
  </w:num>
  <w:num w:numId="13" w16cid:durableId="2098475429">
    <w:abstractNumId w:val="0"/>
  </w:num>
  <w:num w:numId="14" w16cid:durableId="1236016222">
    <w:abstractNumId w:val="47"/>
  </w:num>
  <w:num w:numId="15" w16cid:durableId="64454548">
    <w:abstractNumId w:val="14"/>
  </w:num>
  <w:num w:numId="16" w16cid:durableId="1625117070">
    <w:abstractNumId w:val="70"/>
  </w:num>
  <w:num w:numId="17" w16cid:durableId="1351835844">
    <w:abstractNumId w:val="56"/>
  </w:num>
  <w:num w:numId="18" w16cid:durableId="1507207789">
    <w:abstractNumId w:val="24"/>
  </w:num>
  <w:num w:numId="19" w16cid:durableId="1619482461">
    <w:abstractNumId w:val="49"/>
  </w:num>
  <w:num w:numId="20" w16cid:durableId="2074041842">
    <w:abstractNumId w:val="15"/>
  </w:num>
  <w:num w:numId="21" w16cid:durableId="250241367">
    <w:abstractNumId w:val="27"/>
  </w:num>
  <w:num w:numId="22" w16cid:durableId="1166091580">
    <w:abstractNumId w:val="36"/>
  </w:num>
  <w:num w:numId="23" w16cid:durableId="298729877">
    <w:abstractNumId w:val="27"/>
  </w:num>
  <w:num w:numId="24" w16cid:durableId="34429072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62347239">
    <w:abstractNumId w:val="73"/>
  </w:num>
  <w:num w:numId="26" w16cid:durableId="78893302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36972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25800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17009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9350687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738172">
    <w:abstractNumId w:val="42"/>
  </w:num>
  <w:num w:numId="32" w16cid:durableId="698317204">
    <w:abstractNumId w:val="65"/>
  </w:num>
  <w:num w:numId="33" w16cid:durableId="1717922509">
    <w:abstractNumId w:val="44"/>
  </w:num>
  <w:num w:numId="34" w16cid:durableId="574366495">
    <w:abstractNumId w:val="34"/>
  </w:num>
  <w:num w:numId="35" w16cid:durableId="121727631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197637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2262574">
    <w:abstractNumId w:val="53"/>
  </w:num>
  <w:num w:numId="38" w16cid:durableId="1298224729">
    <w:abstractNumId w:val="68"/>
  </w:num>
  <w:num w:numId="39" w16cid:durableId="1242179554">
    <w:abstractNumId w:val="18"/>
  </w:num>
  <w:num w:numId="40" w16cid:durableId="1815952655">
    <w:abstractNumId w:val="27"/>
  </w:num>
  <w:num w:numId="41" w16cid:durableId="1773431373">
    <w:abstractNumId w:val="35"/>
  </w:num>
  <w:num w:numId="42" w16cid:durableId="1654527611">
    <w:abstractNumId w:val="46"/>
  </w:num>
  <w:num w:numId="43" w16cid:durableId="1933316595">
    <w:abstractNumId w:val="37"/>
  </w:num>
  <w:num w:numId="44" w16cid:durableId="1985088159">
    <w:abstractNumId w:val="48"/>
  </w:num>
  <w:num w:numId="45" w16cid:durableId="1608079876">
    <w:abstractNumId w:val="71"/>
  </w:num>
  <w:num w:numId="46" w16cid:durableId="163667224">
    <w:abstractNumId w:val="26"/>
  </w:num>
  <w:num w:numId="47" w16cid:durableId="1989364161">
    <w:abstractNumId w:val="32"/>
  </w:num>
  <w:num w:numId="48" w16cid:durableId="1572079790">
    <w:abstractNumId w:val="9"/>
  </w:num>
  <w:num w:numId="49" w16cid:durableId="838807199">
    <w:abstractNumId w:val="21"/>
  </w:num>
  <w:num w:numId="50" w16cid:durableId="1043099046">
    <w:abstractNumId w:val="54"/>
  </w:num>
  <w:num w:numId="51" w16cid:durableId="872231609">
    <w:abstractNumId w:val="62"/>
  </w:num>
  <w:num w:numId="52" w16cid:durableId="92670438">
    <w:abstractNumId w:val="63"/>
  </w:num>
  <w:num w:numId="53" w16cid:durableId="927156531">
    <w:abstractNumId w:val="41"/>
  </w:num>
  <w:num w:numId="54" w16cid:durableId="70082835">
    <w:abstractNumId w:val="50"/>
  </w:num>
  <w:num w:numId="55" w16cid:durableId="1467970266">
    <w:abstractNumId w:val="19"/>
  </w:num>
  <w:num w:numId="56" w16cid:durableId="61297522">
    <w:abstractNumId w:val="40"/>
  </w:num>
  <w:num w:numId="57" w16cid:durableId="55474949">
    <w:abstractNumId w:val="38"/>
  </w:num>
  <w:num w:numId="58" w16cid:durableId="1774788844">
    <w:abstractNumId w:val="39"/>
  </w:num>
  <w:num w:numId="59" w16cid:durableId="1975792932">
    <w:abstractNumId w:val="16"/>
  </w:num>
  <w:num w:numId="60" w16cid:durableId="251202617">
    <w:abstractNumId w:val="67"/>
  </w:num>
  <w:num w:numId="61" w16cid:durableId="2096051571">
    <w:abstractNumId w:val="43"/>
  </w:num>
  <w:num w:numId="62" w16cid:durableId="1311516974">
    <w:abstractNumId w:val="8"/>
  </w:num>
  <w:num w:numId="63" w16cid:durableId="280109243">
    <w:abstractNumId w:val="61"/>
  </w:num>
  <w:num w:numId="64" w16cid:durableId="1702507590">
    <w:abstractNumId w:val="51"/>
  </w:num>
  <w:num w:numId="65" w16cid:durableId="1197622721">
    <w:abstractNumId w:val="64"/>
  </w:num>
  <w:num w:numId="66" w16cid:durableId="1732728176">
    <w:abstractNumId w:val="58"/>
  </w:num>
  <w:num w:numId="67" w16cid:durableId="1625388263">
    <w:abstractNumId w:val="52"/>
  </w:num>
  <w:num w:numId="68" w16cid:durableId="1692029604">
    <w:abstractNumId w:val="74"/>
  </w:num>
  <w:num w:numId="69" w16cid:durableId="1808627435">
    <w:abstractNumId w:val="28"/>
  </w:num>
  <w:num w:numId="70" w16cid:durableId="1097015814">
    <w:abstractNumId w:val="22"/>
  </w:num>
  <w:num w:numId="71" w16cid:durableId="2038846751">
    <w:abstractNumId w:val="25"/>
  </w:num>
  <w:num w:numId="72" w16cid:durableId="1211571796">
    <w:abstractNumId w:val="20"/>
  </w:num>
  <w:num w:numId="73" w16cid:durableId="2106882382">
    <w:abstractNumId w:val="55"/>
  </w:num>
  <w:num w:numId="74" w16cid:durableId="1739209093">
    <w:abstractNumId w:val="76"/>
  </w:num>
  <w:num w:numId="75" w16cid:durableId="903414551">
    <w:abstractNumId w:val="17"/>
  </w:num>
  <w:num w:numId="76" w16cid:durableId="709499661">
    <w:abstractNumId w:val="60"/>
  </w:num>
  <w:num w:numId="77" w16cid:durableId="231239591">
    <w:abstractNumId w:val="12"/>
  </w:num>
  <w:num w:numId="78" w16cid:durableId="2024477517">
    <w:abstractNumId w:val="29"/>
  </w:num>
  <w:num w:numId="79" w16cid:durableId="552237211">
    <w:abstractNumId w:val="23"/>
  </w:num>
  <w:num w:numId="80" w16cid:durableId="1298678198">
    <w:abstractNumId w:val="31"/>
  </w:num>
  <w:num w:numId="81" w16cid:durableId="551691370">
    <w:abstractNumId w:val="33"/>
  </w:num>
  <w:num w:numId="82" w16cid:durableId="1404450903">
    <w:abstractNumId w:val="3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3B5"/>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B5"/>
    <w:rsid w:val="000A4FF1"/>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531"/>
    <w:rsid w:val="00116879"/>
    <w:rsid w:val="00116C04"/>
    <w:rsid w:val="00116E08"/>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4A"/>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27F1E"/>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29"/>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5CEB"/>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209"/>
    <w:rsid w:val="002C4256"/>
    <w:rsid w:val="002C4317"/>
    <w:rsid w:val="002C4441"/>
    <w:rsid w:val="002C456A"/>
    <w:rsid w:val="002C456D"/>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10"/>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351"/>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BB3"/>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1F4"/>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C37"/>
    <w:rsid w:val="00433C62"/>
    <w:rsid w:val="00433CF7"/>
    <w:rsid w:val="00434D7A"/>
    <w:rsid w:val="004353D4"/>
    <w:rsid w:val="004357AC"/>
    <w:rsid w:val="0043592C"/>
    <w:rsid w:val="0043798D"/>
    <w:rsid w:val="00437F0A"/>
    <w:rsid w:val="00437F1F"/>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B0D"/>
    <w:rsid w:val="00457C6A"/>
    <w:rsid w:val="00457FEE"/>
    <w:rsid w:val="00460263"/>
    <w:rsid w:val="004605F7"/>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8BE"/>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52D"/>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45A2"/>
    <w:rsid w:val="0051515F"/>
    <w:rsid w:val="0051527D"/>
    <w:rsid w:val="0051571A"/>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DF"/>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A4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A8"/>
    <w:rsid w:val="00590D9C"/>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085B"/>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2C6"/>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0B42"/>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A49"/>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031"/>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0A2"/>
    <w:rsid w:val="00794DE6"/>
    <w:rsid w:val="007958DD"/>
    <w:rsid w:val="00795A88"/>
    <w:rsid w:val="00795DBD"/>
    <w:rsid w:val="00796288"/>
    <w:rsid w:val="00796529"/>
    <w:rsid w:val="007966DC"/>
    <w:rsid w:val="0079676D"/>
    <w:rsid w:val="007972D9"/>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5261"/>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D51"/>
    <w:rsid w:val="00922E93"/>
    <w:rsid w:val="009231DB"/>
    <w:rsid w:val="00923229"/>
    <w:rsid w:val="009236F9"/>
    <w:rsid w:val="009237CA"/>
    <w:rsid w:val="00923BA8"/>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0CF"/>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19C"/>
    <w:rsid w:val="009814C4"/>
    <w:rsid w:val="0098166A"/>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EEE"/>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1DA"/>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6919"/>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29A"/>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0D0"/>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0A"/>
    <w:rsid w:val="00BF7939"/>
    <w:rsid w:val="00BF7958"/>
    <w:rsid w:val="00BF7B41"/>
    <w:rsid w:val="00BF7B80"/>
    <w:rsid w:val="00BF7D00"/>
    <w:rsid w:val="00BF7D2E"/>
    <w:rsid w:val="00C0004C"/>
    <w:rsid w:val="00C00056"/>
    <w:rsid w:val="00C00205"/>
    <w:rsid w:val="00C00367"/>
    <w:rsid w:val="00C00869"/>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574"/>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0E7"/>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BF6"/>
    <w:rsid w:val="00D25FC9"/>
    <w:rsid w:val="00D2622C"/>
    <w:rsid w:val="00D26536"/>
    <w:rsid w:val="00D26CA2"/>
    <w:rsid w:val="00D27033"/>
    <w:rsid w:val="00D271DF"/>
    <w:rsid w:val="00D30A57"/>
    <w:rsid w:val="00D30A67"/>
    <w:rsid w:val="00D30F30"/>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460"/>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BE"/>
    <w:rsid w:val="00DF2CCF"/>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AD2"/>
    <w:rsid w:val="00EE3BB9"/>
    <w:rsid w:val="00EE3EDD"/>
    <w:rsid w:val="00EE3F4C"/>
    <w:rsid w:val="00EE46E6"/>
    <w:rsid w:val="00EE4B45"/>
    <w:rsid w:val="00EE4BEA"/>
    <w:rsid w:val="00EE4D1B"/>
    <w:rsid w:val="00EE4E73"/>
    <w:rsid w:val="00EE539C"/>
    <w:rsid w:val="00EE539F"/>
    <w:rsid w:val="00EE5768"/>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796"/>
    <w:rsid w:val="00F949FA"/>
    <w:rsid w:val="00F94E9E"/>
    <w:rsid w:val="00F95707"/>
    <w:rsid w:val="00F95893"/>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3B5"/>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BC6"/>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A1"/>
    <w:rsid w:val="00FE72D4"/>
    <w:rsid w:val="00FE73CF"/>
    <w:rsid w:val="00FE7CA3"/>
    <w:rsid w:val="00FE7DD2"/>
    <w:rsid w:val="00FE7F8B"/>
    <w:rsid w:val="00FF066A"/>
    <w:rsid w:val="00FF0ABC"/>
    <w:rsid w:val="00FF0BCA"/>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Times New Roman"/>
        <w:kern w:val="2"/>
        <w:sz w:val="21"/>
        <w:lang w:val="vi" w:eastAsia="ja-JP"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29A"/>
    <w:pPr>
      <w:widowControl w:val="0"/>
      <w:jc w:val="both"/>
    </w:pPr>
  </w:style>
  <w:style w:type="paragraph" w:styleId="Heading1">
    <w:name w:val="heading 1"/>
    <w:basedOn w:val="Normal"/>
    <w:next w:val="Normal"/>
    <w:link w:val="Heading1Char"/>
    <w:qFormat/>
    <w:rsid w:val="006C5D79"/>
    <w:pPr>
      <w:keepNext/>
      <w:numPr>
        <w:numId w:val="5"/>
      </w:numPr>
      <w:outlineLvl w:val="0"/>
    </w:pPr>
    <w:rPr>
      <w:sz w:val="24"/>
      <w:szCs w:val="24"/>
    </w:rPr>
  </w:style>
  <w:style w:type="paragraph" w:styleId="Heading2">
    <w:name w:val="heading 2"/>
    <w:basedOn w:val="Normal"/>
    <w:next w:val="Normal"/>
    <w:link w:val="Heading2Char"/>
    <w:autoRedefine/>
    <w:qFormat/>
    <w:rsid w:val="00A92D49"/>
    <w:pPr>
      <w:keepNext/>
      <w:spacing w:before="240"/>
      <w:ind w:rightChars="100" w:right="210"/>
      <w:jc w:val="left"/>
      <w:outlineLvl w:val="1"/>
    </w:pPr>
    <w:rPr>
      <w:rFonts w:eastAsiaTheme="majorEastAsia" w:cs="Arial"/>
      <w:b/>
      <w:bCs/>
      <w:kern w:val="0"/>
      <w:sz w:val="24"/>
      <w:szCs w:val="24"/>
    </w:rPr>
  </w:style>
  <w:style w:type="paragraph" w:styleId="Heading3">
    <w:name w:val="heading 3"/>
    <w:basedOn w:val="Normal"/>
    <w:next w:val="Normal"/>
    <w:link w:val="Heading3Char"/>
    <w:qFormat/>
    <w:rsid w:val="00B830D0"/>
    <w:pPr>
      <w:keepNext/>
      <w:spacing w:before="120" w:after="60" w:line="360" w:lineRule="auto"/>
      <w:ind w:leftChars="400" w:left="400"/>
      <w:outlineLvl w:val="2"/>
    </w:pPr>
    <w:rPr>
      <w:rFonts w:ascii="MS Gothic" w:hAnsi="MS Gothic" w:cs="Arial"/>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42EF1"/>
    <w:rPr>
      <w:sz w:val="24"/>
      <w:szCs w:val="24"/>
    </w:rPr>
  </w:style>
  <w:style w:type="character" w:customStyle="1" w:styleId="Heading2Char">
    <w:name w:val="Heading 2 Char"/>
    <w:link w:val="Heading2"/>
    <w:rsid w:val="00A92D49"/>
    <w:rPr>
      <w:rFonts w:eastAsiaTheme="majorEastAsia" w:cs="Arial"/>
      <w:b/>
      <w:bCs/>
      <w:kern w:val="0"/>
      <w:sz w:val="24"/>
      <w:szCs w:val="24"/>
    </w:rPr>
  </w:style>
  <w:style w:type="character" w:customStyle="1" w:styleId="Heading3Char">
    <w:name w:val="Heading 3 Char"/>
    <w:link w:val="Heading3"/>
    <w:rsid w:val="00B830D0"/>
    <w:rPr>
      <w:rFonts w:ascii="MS Gothic" w:hAnsi="MS Gothic" w:cs="Arial"/>
      <w:kern w:val="0"/>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pPr>
      <w:jc w:val="left"/>
    </w:pPr>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rsid w:val="006C5D79"/>
    <w:pPr>
      <w:tabs>
        <w:tab w:val="center" w:pos="4252"/>
        <w:tab w:val="right" w:pos="8504"/>
      </w:tabs>
      <w:snapToGrid w:val="0"/>
    </w:pPr>
  </w:style>
  <w:style w:type="character" w:customStyle="1" w:styleId="FooterChar">
    <w:name w:val="Footer Char"/>
    <w:link w:val="Footer"/>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jc w:val="left"/>
    </w:pPr>
    <w:rPr>
      <w:rFonts w:eastAsia="Arial"/>
      <w:noProof/>
      <w:sz w:val="20"/>
    </w:rPr>
  </w:style>
  <w:style w:type="paragraph" w:styleId="TOC2">
    <w:name w:val="toc 2"/>
    <w:basedOn w:val="Normal"/>
    <w:next w:val="Normal"/>
    <w:autoRedefine/>
    <w:uiPriority w:val="39"/>
    <w:rsid w:val="009B5687"/>
    <w:pPr>
      <w:tabs>
        <w:tab w:val="left" w:pos="840"/>
        <w:tab w:val="right" w:leader="dot" w:pos="9743"/>
      </w:tabs>
      <w:ind w:left="210"/>
      <w:jc w:val="left"/>
    </w:pPr>
    <w:rPr>
      <w:sz w:val="20"/>
    </w:rPr>
  </w:style>
  <w:style w:type="paragraph" w:styleId="TOC3">
    <w:name w:val="toc 3"/>
    <w:basedOn w:val="Normal"/>
    <w:next w:val="Normal"/>
    <w:autoRedefine/>
    <w:uiPriority w:val="39"/>
    <w:rsid w:val="00694B02"/>
    <w:pPr>
      <w:tabs>
        <w:tab w:val="left" w:pos="1470"/>
        <w:tab w:val="right" w:leader="dot" w:pos="9743"/>
      </w:tabs>
      <w:ind w:left="420"/>
      <w:jc w:val="left"/>
    </w:pPr>
    <w:rPr>
      <w:iCs/>
      <w:sz w:val="20"/>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jc w:val="left"/>
    </w:pPr>
    <w:rPr>
      <w:sz w:val="18"/>
      <w:szCs w:val="18"/>
    </w:rPr>
  </w:style>
  <w:style w:type="paragraph" w:styleId="TOC5">
    <w:name w:val="toc 5"/>
    <w:basedOn w:val="Normal"/>
    <w:next w:val="Normal"/>
    <w:autoRedefine/>
    <w:uiPriority w:val="39"/>
    <w:rsid w:val="006C5D79"/>
    <w:pPr>
      <w:ind w:left="840"/>
      <w:jc w:val="left"/>
    </w:pPr>
    <w:rPr>
      <w:sz w:val="18"/>
      <w:szCs w:val="18"/>
    </w:rPr>
  </w:style>
  <w:style w:type="paragraph" w:styleId="TOC6">
    <w:name w:val="toc 6"/>
    <w:basedOn w:val="Normal"/>
    <w:next w:val="Normal"/>
    <w:autoRedefine/>
    <w:uiPriority w:val="39"/>
    <w:rsid w:val="006C5D79"/>
    <w:pPr>
      <w:ind w:left="1050"/>
      <w:jc w:val="left"/>
    </w:pPr>
    <w:rPr>
      <w:sz w:val="18"/>
      <w:szCs w:val="18"/>
    </w:rPr>
  </w:style>
  <w:style w:type="paragraph" w:styleId="TOC7">
    <w:name w:val="toc 7"/>
    <w:basedOn w:val="Normal"/>
    <w:next w:val="Normal"/>
    <w:autoRedefine/>
    <w:uiPriority w:val="39"/>
    <w:rsid w:val="006C5D79"/>
    <w:pPr>
      <w:ind w:left="1260"/>
      <w:jc w:val="left"/>
    </w:pPr>
    <w:rPr>
      <w:sz w:val="18"/>
      <w:szCs w:val="18"/>
    </w:rPr>
  </w:style>
  <w:style w:type="paragraph" w:styleId="TOC8">
    <w:name w:val="toc 8"/>
    <w:basedOn w:val="Normal"/>
    <w:next w:val="Normal"/>
    <w:autoRedefine/>
    <w:uiPriority w:val="39"/>
    <w:rsid w:val="006C5D79"/>
    <w:pPr>
      <w:ind w:left="1470"/>
      <w:jc w:val="left"/>
    </w:pPr>
    <w:rPr>
      <w:sz w:val="18"/>
      <w:szCs w:val="18"/>
    </w:rPr>
  </w:style>
  <w:style w:type="paragraph" w:styleId="TOC9">
    <w:name w:val="toc 9"/>
    <w:basedOn w:val="Normal"/>
    <w:next w:val="Normal"/>
    <w:autoRedefine/>
    <w:uiPriority w:val="39"/>
    <w:rsid w:val="006C5D79"/>
    <w:pPr>
      <w:ind w:left="1680"/>
      <w:jc w:val="left"/>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jc w:val="left"/>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pPr>
      <w:jc w:val="left"/>
    </w:pPr>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widowControl/>
      <w:numPr>
        <w:numId w:val="4"/>
      </w:numPr>
      <w:tabs>
        <w:tab w:val="left" w:pos="720"/>
      </w:tabs>
      <w:spacing w:before="45" w:line="300" w:lineRule="exact"/>
      <w:jc w:val="left"/>
    </w:pPr>
    <w:rPr>
      <w:kern w:val="0"/>
      <w:sz w:val="18"/>
      <w:szCs w:val="16"/>
    </w:rPr>
  </w:style>
  <w:style w:type="paragraph" w:customStyle="1" w:styleId="n">
    <w:name w:val="備考n."/>
    <w:basedOn w:val="Normal"/>
    <w:uiPriority w:val="99"/>
    <w:rsid w:val="00AE5C27"/>
    <w:pPr>
      <w:widowControl/>
      <w:numPr>
        <w:numId w:val="3"/>
      </w:numPr>
      <w:tabs>
        <w:tab w:val="left" w:pos="900"/>
      </w:tabs>
      <w:spacing w:line="300" w:lineRule="exact"/>
      <w:jc w:val="lef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jc w:val="left"/>
    </w:pPr>
    <w:rPr>
      <w:sz w:val="18"/>
      <w:szCs w:val="18"/>
    </w:rPr>
  </w:style>
  <w:style w:type="paragraph" w:styleId="Index2">
    <w:name w:val="index 2"/>
    <w:basedOn w:val="Normal"/>
    <w:next w:val="Normal"/>
    <w:autoRedefine/>
    <w:uiPriority w:val="99"/>
    <w:unhideWhenUsed/>
    <w:rsid w:val="004F2367"/>
    <w:pPr>
      <w:ind w:left="420" w:hanging="210"/>
      <w:jc w:val="left"/>
    </w:pPr>
    <w:rPr>
      <w:sz w:val="18"/>
      <w:szCs w:val="18"/>
    </w:rPr>
  </w:style>
  <w:style w:type="paragraph" w:styleId="Index3">
    <w:name w:val="index 3"/>
    <w:basedOn w:val="Normal"/>
    <w:next w:val="Normal"/>
    <w:autoRedefine/>
    <w:uiPriority w:val="99"/>
    <w:unhideWhenUsed/>
    <w:rsid w:val="004F2367"/>
    <w:pPr>
      <w:ind w:left="630" w:hanging="210"/>
      <w:jc w:val="left"/>
    </w:pPr>
    <w:rPr>
      <w:sz w:val="18"/>
      <w:szCs w:val="18"/>
    </w:rPr>
  </w:style>
  <w:style w:type="paragraph" w:styleId="Index4">
    <w:name w:val="index 4"/>
    <w:basedOn w:val="Normal"/>
    <w:next w:val="Normal"/>
    <w:autoRedefine/>
    <w:uiPriority w:val="99"/>
    <w:unhideWhenUsed/>
    <w:rsid w:val="004F2367"/>
    <w:pPr>
      <w:ind w:left="840" w:hanging="210"/>
      <w:jc w:val="left"/>
    </w:pPr>
    <w:rPr>
      <w:sz w:val="18"/>
      <w:szCs w:val="18"/>
    </w:rPr>
  </w:style>
  <w:style w:type="paragraph" w:styleId="Index5">
    <w:name w:val="index 5"/>
    <w:basedOn w:val="Normal"/>
    <w:next w:val="Normal"/>
    <w:autoRedefine/>
    <w:uiPriority w:val="99"/>
    <w:unhideWhenUsed/>
    <w:rsid w:val="004F2367"/>
    <w:pPr>
      <w:ind w:left="1050" w:hanging="210"/>
      <w:jc w:val="left"/>
    </w:pPr>
    <w:rPr>
      <w:sz w:val="18"/>
      <w:szCs w:val="18"/>
    </w:rPr>
  </w:style>
  <w:style w:type="paragraph" w:styleId="Index6">
    <w:name w:val="index 6"/>
    <w:basedOn w:val="Normal"/>
    <w:next w:val="Normal"/>
    <w:autoRedefine/>
    <w:uiPriority w:val="99"/>
    <w:unhideWhenUsed/>
    <w:rsid w:val="004F2367"/>
    <w:pPr>
      <w:ind w:left="1260" w:hanging="210"/>
      <w:jc w:val="left"/>
    </w:pPr>
    <w:rPr>
      <w:sz w:val="18"/>
      <w:szCs w:val="18"/>
    </w:rPr>
  </w:style>
  <w:style w:type="paragraph" w:styleId="Index7">
    <w:name w:val="index 7"/>
    <w:basedOn w:val="Normal"/>
    <w:next w:val="Normal"/>
    <w:autoRedefine/>
    <w:uiPriority w:val="99"/>
    <w:unhideWhenUsed/>
    <w:rsid w:val="004F2367"/>
    <w:pPr>
      <w:ind w:left="1470" w:hanging="210"/>
      <w:jc w:val="left"/>
    </w:pPr>
    <w:rPr>
      <w:sz w:val="18"/>
      <w:szCs w:val="18"/>
    </w:rPr>
  </w:style>
  <w:style w:type="paragraph" w:styleId="Index8">
    <w:name w:val="index 8"/>
    <w:basedOn w:val="Normal"/>
    <w:next w:val="Normal"/>
    <w:autoRedefine/>
    <w:uiPriority w:val="99"/>
    <w:unhideWhenUsed/>
    <w:rsid w:val="004F2367"/>
    <w:pPr>
      <w:ind w:left="1680" w:hanging="210"/>
      <w:jc w:val="left"/>
    </w:pPr>
    <w:rPr>
      <w:sz w:val="18"/>
      <w:szCs w:val="18"/>
    </w:rPr>
  </w:style>
  <w:style w:type="paragraph" w:styleId="Index9">
    <w:name w:val="index 9"/>
    <w:basedOn w:val="Normal"/>
    <w:next w:val="Normal"/>
    <w:autoRedefine/>
    <w:uiPriority w:val="99"/>
    <w:unhideWhenUsed/>
    <w:rsid w:val="004F2367"/>
    <w:pPr>
      <w:ind w:left="1890" w:hanging="210"/>
      <w:jc w:val="left"/>
    </w:pPr>
    <w:rPr>
      <w:sz w:val="18"/>
      <w:szCs w:val="18"/>
    </w:rPr>
  </w:style>
  <w:style w:type="paragraph" w:styleId="IndexHeading">
    <w:name w:val="index heading"/>
    <w:basedOn w:val="Normal"/>
    <w:next w:val="Index1"/>
    <w:uiPriority w:val="99"/>
    <w:unhideWhenUsed/>
    <w:rsid w:val="004F2367"/>
    <w:pPr>
      <w:spacing w:before="240" w:after="120"/>
      <w:ind w:left="140"/>
      <w:jc w:val="left"/>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widowControl/>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ind w:leftChars="0" w:left="0"/>
      <w:jc w:val="lef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sz w:val="20"/>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jc w:val="left"/>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widowControl/>
      <w:topLinePunct/>
      <w:autoSpaceDE w:val="0"/>
      <w:autoSpaceDN w:val="0"/>
    </w:pPr>
    <w:rPr>
      <w:kern w:val="0"/>
      <w:sz w:val="2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widowControl/>
      <w:adjustRightInd w:val="0"/>
      <w:snapToGrid w:val="0"/>
      <w:spacing w:before="40" w:line="240" w:lineRule="atLeast"/>
      <w:ind w:left="510" w:right="170" w:hanging="340"/>
    </w:pPr>
    <w:rPr>
      <w:rFonts w:ascii="Times New Roman" w:hAnsi="Times New Roman"/>
      <w:kern w:val="0"/>
      <w:sz w:val="2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Chars="0"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kern w:val="0"/>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2.png"/><Relationship Id="rId112" Type="http://schemas.openxmlformats.org/officeDocument/2006/relationships/image" Target="media/image81.png"/><Relationship Id="rId16" Type="http://schemas.openxmlformats.org/officeDocument/2006/relationships/hyperlink" Target="https://www.renesas.com/" TargetMode="External"/><Relationship Id="rId107" Type="http://schemas.openxmlformats.org/officeDocument/2006/relationships/image" Target="media/image76.png"/><Relationship Id="rId11" Type="http://schemas.openxmlformats.org/officeDocument/2006/relationships/image" Target="media/image1.emf"/><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00.png"/><Relationship Id="rId123" Type="http://schemas.openxmlformats.org/officeDocument/2006/relationships/image" Target="media/image88.wmf"/><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60.PNG"/><Relationship Id="rId90" Type="http://schemas.openxmlformats.org/officeDocument/2006/relationships/image" Target="media/image270.PNG"/><Relationship Id="rId95" Type="http://schemas.openxmlformats.org/officeDocument/2006/relationships/image" Target="media/image67.png"/><Relationship Id="rId19" Type="http://schemas.openxmlformats.org/officeDocument/2006/relationships/image" Target="media/image2.png"/><Relationship Id="rId14" Type="http://schemas.openxmlformats.org/officeDocument/2006/relationships/hyperlink" Target="http://www.renesas.com" TargetMode="External"/><Relationship Id="rId22" Type="http://schemas.openxmlformats.org/officeDocument/2006/relationships/comments" Target="comments.xml"/><Relationship Id="rId27" Type="http://schemas.openxmlformats.org/officeDocument/2006/relationships/footer" Target="footer3.xml"/><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680.png"/><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header" Target="header4.xml"/><Relationship Id="rId12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3.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renesas.com/contact/" TargetMode="External"/><Relationship Id="rId25" Type="http://schemas.microsoft.com/office/2018/08/relationships/commentsExtensible" Target="commentsExtensible.xml"/><Relationship Id="rId33" Type="http://schemas.openxmlformats.org/officeDocument/2006/relationships/header" Target="header3.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89.jpe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61.png"/><Relationship Id="rId91" Type="http://schemas.openxmlformats.org/officeDocument/2006/relationships/image" Target="media/image280.png"/><Relationship Id="rId96" Type="http://schemas.openxmlformats.org/officeDocument/2006/relationships/image" Target="media/image68.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renesas.com" TargetMode="External"/><Relationship Id="rId23" Type="http://schemas.microsoft.com/office/2011/relationships/commentsExtended" Target="commentsExtended.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94" Type="http://schemas.openxmlformats.org/officeDocument/2006/relationships/image" Target="media/image66.png"/><Relationship Id="rId99" Type="http://schemas.openxmlformats.org/officeDocument/2006/relationships/image" Target="media/image670.png"/><Relationship Id="rId101" Type="http://schemas.openxmlformats.org/officeDocument/2006/relationships/image" Target="media/image71.png"/><Relationship Id="rId122"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5.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header" Target="header5.xm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110" Type="http://schemas.openxmlformats.org/officeDocument/2006/relationships/image" Target="media/image79.png"/><Relationship Id="rId115" Type="http://schemas.openxmlformats.org/officeDocument/2006/relationships/image" Target="media/image8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customXml/itemProps2.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47BADA-BD29-49B1-B117-B19EF326CE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1352</TotalTime>
  <Pages>70</Pages>
  <Words>14111</Words>
  <Characters>68087</Characters>
  <Application>Microsoft Office Word</Application>
  <DocSecurity>0</DocSecurity>
  <Lines>567</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82034</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Nguyen Phi Hao</cp:lastModifiedBy>
  <cp:revision>255</cp:revision>
  <cp:lastPrinted>2017-09-14T06:19:00Z</cp:lastPrinted>
  <dcterms:created xsi:type="dcterms:W3CDTF">2022-10-26T07:22:00Z</dcterms:created>
  <dcterms:modified xsi:type="dcterms:W3CDTF">2023-01-11T16:01:00Z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