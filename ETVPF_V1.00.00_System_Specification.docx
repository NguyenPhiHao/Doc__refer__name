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677" w:type="dxa"/>
        <w:tblInd w:w="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99" w:type="dxa"/>
          <w:right w:w="99" w:type="dxa"/>
        </w:tblCellMar>
        <w:tblLook w:val="0000" w:firstRow="0" w:lastRow="0" w:firstColumn="0" w:lastColumn="0" w:noHBand="0" w:noVBand="0"/>
      </w:tblPr>
      <w:tblGrid>
        <w:gridCol w:w="6795"/>
        <w:gridCol w:w="3882"/>
      </w:tblGrid>
      <w:tr w:rsidR="00BA595A" w:rsidRPr="0029259B" w14:paraId="4DDF3781" w14:textId="77777777" w:rsidTr="00BA595A">
        <w:trPr>
          <w:cantSplit/>
          <w:trHeight w:val="2085"/>
        </w:trPr>
        <w:tc>
          <w:tcPr>
            <w:tcW w:w="6795" w:type="dxa"/>
          </w:tcPr>
          <w:p w14:paraId="6EEEC6F0" w14:textId="4C390C05" w:rsidR="00BA595A" w:rsidRPr="0029259B" w:rsidRDefault="00BC3693" w:rsidP="00F760DA">
            <w:pPr>
              <w:rPr>
                <w:rFonts w:ascii="Arial" w:hAnsi="Arial" w:cs="Arial"/>
                <w:sz w:val="24"/>
                <w:szCs w:val="24"/>
              </w:rPr>
            </w:pPr>
            <w:r>
              <w:rPr>
                <w:rFonts w:ascii="Arial" w:hAnsi="Arial" w:cs="Arial"/>
                <w:sz w:val="24"/>
                <w:szCs w:val="24"/>
              </w:rPr>
              <w:t>T</w:t>
            </w:r>
            <w:r w:rsidR="00BA595A" w:rsidRPr="0029259B">
              <w:rPr>
                <w:rFonts w:ascii="Arial" w:hAnsi="Arial" w:cs="Arial"/>
                <w:sz w:val="24"/>
                <w:szCs w:val="24"/>
              </w:rPr>
              <w:t>(Title)</w:t>
            </w:r>
          </w:p>
          <w:p w14:paraId="5952C7A4" w14:textId="77777777" w:rsidR="00BA595A" w:rsidRPr="0029259B" w:rsidRDefault="00BA595A" w:rsidP="00F760DA">
            <w:pPr>
              <w:jc w:val="center"/>
              <w:rPr>
                <w:rFonts w:ascii="Arial" w:hAnsi="Arial" w:cs="Arial"/>
                <w:b/>
                <w:sz w:val="28"/>
                <w:szCs w:val="28"/>
              </w:rPr>
            </w:pPr>
            <w:r w:rsidRPr="0029259B">
              <w:rPr>
                <w:rFonts w:ascii="Arial" w:hAnsi="Arial" w:cs="Arial"/>
                <w:b/>
                <w:sz w:val="28"/>
                <w:szCs w:val="28"/>
              </w:rPr>
              <w:t>System Specifications</w:t>
            </w:r>
            <w:r w:rsidRPr="0029259B">
              <w:rPr>
                <w:rFonts w:ascii="Arial" w:hAnsi="Arial" w:cs="Arial"/>
                <w:b/>
                <w:sz w:val="28"/>
                <w:szCs w:val="28"/>
              </w:rPr>
              <w:br/>
              <w:t>for</w:t>
            </w:r>
          </w:p>
          <w:p w14:paraId="57C1D27E" w14:textId="5CBBB900" w:rsidR="00BA595A" w:rsidRPr="0029259B" w:rsidRDefault="00BA595A" w:rsidP="00F760DA">
            <w:pPr>
              <w:tabs>
                <w:tab w:val="left" w:pos="972"/>
                <w:tab w:val="center" w:pos="3433"/>
              </w:tabs>
              <w:jc w:val="left"/>
              <w:rPr>
                <w:rFonts w:ascii="Arial" w:hAnsi="Arial" w:cs="Arial"/>
                <w:b/>
                <w:sz w:val="28"/>
                <w:szCs w:val="28"/>
              </w:rPr>
            </w:pPr>
            <w:r w:rsidRPr="0029259B">
              <w:rPr>
                <w:rFonts w:ascii="Arial" w:hAnsi="Arial" w:cs="Arial"/>
                <w:b/>
                <w:sz w:val="28"/>
                <w:szCs w:val="28"/>
              </w:rPr>
              <w:tab/>
            </w:r>
            <w:r w:rsidRPr="0029259B">
              <w:rPr>
                <w:rFonts w:ascii="Arial" w:hAnsi="Arial" w:cs="Arial"/>
                <w:b/>
                <w:sz w:val="28"/>
                <w:szCs w:val="28"/>
              </w:rPr>
              <w:tab/>
              <w:t>ET-VPF®</w:t>
            </w:r>
          </w:p>
          <w:p w14:paraId="41B5058A" w14:textId="54B4D514" w:rsidR="00BA595A" w:rsidRPr="0029259B" w:rsidRDefault="00BA595A" w:rsidP="00F760DA">
            <w:pPr>
              <w:jc w:val="center"/>
              <w:rPr>
                <w:rFonts w:ascii="Arial" w:hAnsi="Arial" w:cs="Arial"/>
                <w:b/>
                <w:sz w:val="24"/>
                <w:szCs w:val="24"/>
              </w:rPr>
            </w:pPr>
            <w:r w:rsidRPr="0029259B">
              <w:rPr>
                <w:rFonts w:ascii="Arial" w:hAnsi="Arial" w:cs="Arial"/>
                <w:b/>
                <w:sz w:val="24"/>
                <w:szCs w:val="24"/>
              </w:rPr>
              <w:t>(Embedded Target for Virtual Platform)</w:t>
            </w:r>
          </w:p>
          <w:p w14:paraId="58A249D6" w14:textId="18962714" w:rsidR="00BA595A" w:rsidRPr="0029259B" w:rsidRDefault="00AC64EE" w:rsidP="00F760DA">
            <w:pPr>
              <w:jc w:val="center"/>
              <w:rPr>
                <w:rFonts w:ascii="Arial" w:hAnsi="Arial" w:cs="Arial"/>
                <w:b/>
                <w:sz w:val="24"/>
                <w:szCs w:val="24"/>
              </w:rPr>
            </w:pPr>
            <w:r w:rsidRPr="0029259B">
              <w:rPr>
                <w:rFonts w:ascii="Arial" w:hAnsi="Arial" w:cs="Arial"/>
                <w:b/>
                <w:sz w:val="24"/>
                <w:szCs w:val="24"/>
                <w:highlight w:val="yellow"/>
              </w:rPr>
              <w:t>V</w:t>
            </w:r>
            <w:r w:rsidR="00BA595A" w:rsidRPr="0029259B">
              <w:rPr>
                <w:rFonts w:ascii="Arial" w:hAnsi="Arial" w:cs="Arial"/>
                <w:b/>
                <w:sz w:val="24"/>
                <w:szCs w:val="24"/>
                <w:highlight w:val="yellow"/>
              </w:rPr>
              <w:t>1.00.00</w:t>
            </w:r>
          </w:p>
        </w:tc>
        <w:tc>
          <w:tcPr>
            <w:tcW w:w="3882" w:type="dxa"/>
          </w:tcPr>
          <w:p w14:paraId="3E3B52B5" w14:textId="77777777" w:rsidR="00BA595A" w:rsidRPr="0029259B" w:rsidRDefault="00BA595A" w:rsidP="00F760DA">
            <w:pPr>
              <w:rPr>
                <w:rFonts w:ascii="Arial" w:hAnsi="Arial" w:cs="Arial"/>
              </w:rPr>
            </w:pPr>
            <w:r w:rsidRPr="0029259B">
              <w:rPr>
                <w:rFonts w:ascii="Arial" w:hAnsi="Arial" w:cs="Arial"/>
              </w:rPr>
              <w:t>(Created by)</w:t>
            </w:r>
          </w:p>
          <w:p w14:paraId="04E0B510" w14:textId="77777777" w:rsidR="00BA595A" w:rsidRPr="0029259B" w:rsidRDefault="00BA595A" w:rsidP="00F760DA">
            <w:pPr>
              <w:rPr>
                <w:rFonts w:ascii="Arial" w:hAnsi="Arial" w:cs="Arial"/>
              </w:rPr>
            </w:pPr>
            <w:r w:rsidRPr="0029259B">
              <w:rPr>
                <w:rFonts w:ascii="Arial" w:hAnsi="Arial" w:cs="Arial"/>
              </w:rPr>
              <w:t>Core Software 3 Section,</w:t>
            </w:r>
          </w:p>
          <w:p w14:paraId="3B8EC8FB" w14:textId="77777777" w:rsidR="00BA595A" w:rsidRPr="0029259B" w:rsidRDefault="00BA595A" w:rsidP="00F760DA">
            <w:pPr>
              <w:rPr>
                <w:rFonts w:ascii="Arial" w:hAnsi="Arial" w:cs="Arial"/>
              </w:rPr>
            </w:pPr>
            <w:r w:rsidRPr="0029259B">
              <w:rPr>
                <w:rFonts w:ascii="Arial" w:hAnsi="Arial" w:cs="Arial"/>
              </w:rPr>
              <w:t>Core Software Department,</w:t>
            </w:r>
          </w:p>
          <w:p w14:paraId="6FC1186D" w14:textId="77777777" w:rsidR="00BA595A" w:rsidRPr="0029259B" w:rsidRDefault="00BA595A" w:rsidP="00F760DA">
            <w:pPr>
              <w:rPr>
                <w:rFonts w:ascii="Arial" w:hAnsi="Arial" w:cs="Arial"/>
              </w:rPr>
            </w:pPr>
            <w:r w:rsidRPr="0029259B">
              <w:rPr>
                <w:rFonts w:ascii="Arial" w:hAnsi="Arial" w:cs="Arial"/>
              </w:rPr>
              <w:t>Software Engineering Division,</w:t>
            </w:r>
          </w:p>
          <w:p w14:paraId="5DD3063B" w14:textId="77777777" w:rsidR="00BA595A" w:rsidRPr="0029259B" w:rsidRDefault="00BA595A" w:rsidP="00F760DA">
            <w:pPr>
              <w:rPr>
                <w:rFonts w:ascii="Arial" w:hAnsi="Arial" w:cs="Arial"/>
              </w:rPr>
            </w:pPr>
            <w:r w:rsidRPr="0029259B">
              <w:rPr>
                <w:rFonts w:ascii="Arial" w:hAnsi="Arial" w:cs="Arial"/>
              </w:rPr>
              <w:t>Renesas Design Vietnam Co., Ltd.</w:t>
            </w:r>
          </w:p>
          <w:p w14:paraId="03A2F05C" w14:textId="77777777" w:rsidR="00BA595A" w:rsidRPr="0029259B" w:rsidRDefault="00BA595A" w:rsidP="00F760DA">
            <w:pPr>
              <w:rPr>
                <w:rFonts w:ascii="Arial" w:hAnsi="Arial" w:cs="Arial"/>
              </w:rPr>
            </w:pPr>
          </w:p>
          <w:p w14:paraId="1CEBB49E" w14:textId="77777777" w:rsidR="00BA595A" w:rsidRPr="0029259B" w:rsidRDefault="00BA595A" w:rsidP="00F760DA">
            <w:pPr>
              <w:rPr>
                <w:rFonts w:ascii="Arial" w:hAnsi="Arial" w:cs="Arial"/>
              </w:rPr>
            </w:pPr>
            <w:r w:rsidRPr="0029259B">
              <w:rPr>
                <w:rFonts w:ascii="Arial" w:hAnsi="Arial" w:cs="Arial"/>
              </w:rPr>
              <w:t>(Modified by)</w:t>
            </w:r>
          </w:p>
          <w:p w14:paraId="197CD7E9" w14:textId="77777777" w:rsidR="00BA595A" w:rsidRPr="0029259B" w:rsidRDefault="00BA595A" w:rsidP="00F760DA">
            <w:pPr>
              <w:rPr>
                <w:rFonts w:ascii="Arial" w:hAnsi="Arial" w:cs="Arial"/>
              </w:rPr>
            </w:pPr>
            <w:r w:rsidRPr="0029259B">
              <w:rPr>
                <w:rFonts w:ascii="Arial" w:hAnsi="Arial" w:cs="Arial"/>
              </w:rPr>
              <w:t>Software Engineering Division,</w:t>
            </w:r>
          </w:p>
          <w:p w14:paraId="0433AF78" w14:textId="6573B632" w:rsidR="00BA595A" w:rsidRPr="0029259B" w:rsidRDefault="00BA595A" w:rsidP="00F760DA">
            <w:pPr>
              <w:rPr>
                <w:rFonts w:ascii="Arial" w:hAnsi="Arial" w:cs="Arial"/>
              </w:rPr>
            </w:pPr>
            <w:r w:rsidRPr="0029259B">
              <w:rPr>
                <w:rFonts w:ascii="Arial" w:hAnsi="Arial" w:cs="Arial"/>
              </w:rPr>
              <w:t>Renesas Design Vietnam Co., Ltd.</w:t>
            </w:r>
          </w:p>
        </w:tc>
      </w:tr>
    </w:tbl>
    <w:p w14:paraId="14828538" w14:textId="77777777" w:rsidR="00195CC0" w:rsidRPr="0029259B" w:rsidRDefault="00195CC0" w:rsidP="00195CC0">
      <w:pPr>
        <w:rPr>
          <w:rFonts w:ascii="Arial" w:hAnsi="Arial" w:cs="Arial"/>
          <w:lang w:val="pt-BR"/>
        </w:rPr>
      </w:pPr>
    </w:p>
    <w:p w14:paraId="6E3D8211" w14:textId="7333606D" w:rsidR="00195CC0" w:rsidRPr="0029259B" w:rsidRDefault="00195CC0" w:rsidP="00195CC0">
      <w:pPr>
        <w:ind w:leftChars="100" w:left="180"/>
        <w:rPr>
          <w:rFonts w:ascii="Arial" w:hAnsi="Arial" w:cs="Arial"/>
          <w:szCs w:val="18"/>
          <w:lang w:val="pt-BR"/>
        </w:rPr>
      </w:pPr>
      <w:r w:rsidRPr="0029259B">
        <w:rPr>
          <w:rFonts w:ascii="Arial" w:hAnsi="Arial" w:cs="Arial"/>
          <w:szCs w:val="18"/>
          <w:lang w:val="pt-BR"/>
        </w:rPr>
        <w:t xml:space="preserve">This document describes the system specifications of </w:t>
      </w:r>
      <w:r w:rsidR="00576BFD" w:rsidRPr="0029259B">
        <w:rPr>
          <w:rFonts w:ascii="Arial" w:hAnsi="Arial" w:cs="Arial"/>
          <w:szCs w:val="18"/>
          <w:lang w:val="pt-BR"/>
        </w:rPr>
        <w:t>Embedded Target for Virtual Platform</w:t>
      </w:r>
      <w:r w:rsidRPr="0029259B">
        <w:rPr>
          <w:rFonts w:ascii="Arial" w:hAnsi="Arial" w:cs="Arial"/>
          <w:szCs w:val="18"/>
          <w:lang w:val="pt-BR"/>
        </w:rPr>
        <w:t xml:space="preserve"> (hereafter referrerd to as E</w:t>
      </w:r>
      <w:r w:rsidR="00576BFD" w:rsidRPr="0029259B">
        <w:rPr>
          <w:rFonts w:ascii="Arial" w:hAnsi="Arial" w:cs="Arial"/>
          <w:szCs w:val="18"/>
          <w:lang w:val="pt-BR"/>
        </w:rPr>
        <w:t>T-VPF</w:t>
      </w:r>
      <w:r w:rsidRPr="0029259B">
        <w:rPr>
          <w:rFonts w:ascii="Arial" w:hAnsi="Arial" w:cs="Arial"/>
          <w:szCs w:val="18"/>
          <w:lang w:val="pt-BR"/>
        </w:rPr>
        <w:t>).</w:t>
      </w:r>
    </w:p>
    <w:p w14:paraId="48B3C661" w14:textId="77777777" w:rsidR="00195CC0" w:rsidRPr="0029259B" w:rsidRDefault="00195CC0" w:rsidP="00195CC0">
      <w:pPr>
        <w:ind w:leftChars="100" w:left="180"/>
        <w:rPr>
          <w:rFonts w:ascii="Arial" w:hAnsi="Arial" w:cs="Arial"/>
          <w:szCs w:val="18"/>
          <w:lang w:val="pt-BR"/>
        </w:rPr>
      </w:pPr>
    </w:p>
    <w:p w14:paraId="30E54D63" w14:textId="77777777" w:rsidR="00195CC0" w:rsidRPr="0029259B" w:rsidRDefault="00195CC0" w:rsidP="00195CC0">
      <w:pPr>
        <w:ind w:leftChars="100" w:left="180"/>
        <w:rPr>
          <w:rFonts w:ascii="Arial" w:hAnsi="Arial" w:cs="Arial"/>
          <w:strike/>
          <w:szCs w:val="18"/>
          <w:lang w:val="pt-BR"/>
        </w:rPr>
      </w:pPr>
      <w:r w:rsidRPr="0029259B">
        <w:rPr>
          <w:rFonts w:ascii="Arial" w:hAnsi="Arial" w:cs="Arial"/>
          <w:strike/>
          <w:szCs w:val="18"/>
          <w:lang w:val="pt-BR"/>
        </w:rPr>
        <w:t># Lines with Strike through are not used anymore.</w:t>
      </w:r>
    </w:p>
    <w:p w14:paraId="4EE19FA7" w14:textId="40B6A8FA" w:rsidR="00576BFD" w:rsidRPr="0029259B" w:rsidRDefault="00576BFD" w:rsidP="00195CC0">
      <w:pPr>
        <w:rPr>
          <w:rFonts w:ascii="Arial" w:hAnsi="Arial" w:cs="Arial"/>
          <w:lang w:val="pt-BR"/>
        </w:rPr>
      </w:pPr>
    </w:p>
    <w:p w14:paraId="3A7D5A75" w14:textId="77777777" w:rsidR="00576BFD" w:rsidRPr="0029259B" w:rsidRDefault="00576BFD" w:rsidP="00195CC0">
      <w:pPr>
        <w:rPr>
          <w:rFonts w:ascii="Arial" w:hAnsi="Arial" w:cs="Arial"/>
          <w:lang w:val="pt-BR"/>
        </w:rPr>
      </w:pPr>
    </w:p>
    <w:p w14:paraId="7B5B7A9F" w14:textId="77777777" w:rsidR="00195CC0" w:rsidRPr="0029259B" w:rsidRDefault="00195CC0" w:rsidP="00195CC0">
      <w:pPr>
        <w:rPr>
          <w:rFonts w:ascii="Arial" w:hAnsi="Arial" w:cs="Arial"/>
          <w:lang w:val="pt-BR"/>
        </w:rPr>
      </w:pPr>
    </w:p>
    <w:tbl>
      <w:tblPr>
        <w:tblpPr w:leftFromText="180" w:rightFromText="180" w:vertAnchor="text" w:tblpX="13" w:tblpY="1"/>
        <w:tblOverlap w:val="never"/>
        <w:tblW w:w="10795" w:type="dxa"/>
        <w:tblLayout w:type="fixed"/>
        <w:tblLook w:val="04A0" w:firstRow="1" w:lastRow="0" w:firstColumn="1" w:lastColumn="0" w:noHBand="0" w:noVBand="1"/>
      </w:tblPr>
      <w:tblGrid>
        <w:gridCol w:w="605"/>
        <w:gridCol w:w="1060"/>
        <w:gridCol w:w="3460"/>
        <w:gridCol w:w="1800"/>
        <w:gridCol w:w="1980"/>
        <w:gridCol w:w="1890"/>
      </w:tblGrid>
      <w:tr w:rsidR="008B1381" w:rsidRPr="0029259B" w14:paraId="3C6B008A" w14:textId="77777777" w:rsidTr="00E12CD9">
        <w:tc>
          <w:tcPr>
            <w:tcW w:w="605" w:type="dxa"/>
            <w:tcBorders>
              <w:top w:val="single" w:sz="4" w:space="0" w:color="auto"/>
              <w:left w:val="single" w:sz="4" w:space="0" w:color="auto"/>
              <w:bottom w:val="single" w:sz="4" w:space="0" w:color="auto"/>
              <w:right w:val="single" w:sz="4" w:space="0" w:color="auto"/>
            </w:tcBorders>
            <w:shd w:val="clear" w:color="auto" w:fill="0070C0"/>
            <w:vAlign w:val="center"/>
          </w:tcPr>
          <w:p w14:paraId="7F7C2284"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No</w:t>
            </w:r>
          </w:p>
        </w:tc>
        <w:tc>
          <w:tcPr>
            <w:tcW w:w="1060" w:type="dxa"/>
            <w:tcBorders>
              <w:top w:val="single" w:sz="4" w:space="0" w:color="auto"/>
              <w:left w:val="single" w:sz="4" w:space="0" w:color="auto"/>
              <w:bottom w:val="single" w:sz="4" w:space="0" w:color="auto"/>
              <w:right w:val="single" w:sz="4" w:space="0" w:color="auto"/>
            </w:tcBorders>
            <w:shd w:val="clear" w:color="auto" w:fill="0070C0"/>
            <w:vAlign w:val="center"/>
          </w:tcPr>
          <w:p w14:paraId="58450C6D"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Revision Number</w:t>
            </w:r>
          </w:p>
        </w:tc>
        <w:tc>
          <w:tcPr>
            <w:tcW w:w="3460" w:type="dxa"/>
            <w:tcBorders>
              <w:top w:val="single" w:sz="4" w:space="0" w:color="auto"/>
              <w:left w:val="single" w:sz="4" w:space="0" w:color="auto"/>
              <w:bottom w:val="single" w:sz="4" w:space="0" w:color="auto"/>
              <w:right w:val="single" w:sz="4" w:space="0" w:color="auto"/>
            </w:tcBorders>
            <w:shd w:val="clear" w:color="auto" w:fill="0070C0"/>
            <w:vAlign w:val="center"/>
          </w:tcPr>
          <w:p w14:paraId="6BFA8FC8"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0070C0"/>
            <w:vAlign w:val="center"/>
          </w:tcPr>
          <w:p w14:paraId="066AD1DD"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Approved</w:t>
            </w:r>
          </w:p>
        </w:tc>
        <w:tc>
          <w:tcPr>
            <w:tcW w:w="1980" w:type="dxa"/>
            <w:tcBorders>
              <w:top w:val="single" w:sz="4" w:space="0" w:color="auto"/>
              <w:left w:val="single" w:sz="4" w:space="0" w:color="auto"/>
              <w:bottom w:val="single" w:sz="4" w:space="0" w:color="auto"/>
              <w:right w:val="single" w:sz="4" w:space="0" w:color="auto"/>
            </w:tcBorders>
            <w:shd w:val="clear" w:color="auto" w:fill="0070C0"/>
            <w:vAlign w:val="center"/>
          </w:tcPr>
          <w:p w14:paraId="4B01B578"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Checked</w:t>
            </w:r>
          </w:p>
        </w:tc>
        <w:tc>
          <w:tcPr>
            <w:tcW w:w="1890" w:type="dxa"/>
            <w:tcBorders>
              <w:top w:val="single" w:sz="4" w:space="0" w:color="auto"/>
              <w:left w:val="single" w:sz="4" w:space="0" w:color="auto"/>
              <w:bottom w:val="single" w:sz="4" w:space="0" w:color="auto"/>
              <w:right w:val="single" w:sz="4" w:space="0" w:color="auto"/>
            </w:tcBorders>
            <w:shd w:val="clear" w:color="auto" w:fill="0070C0"/>
            <w:vAlign w:val="center"/>
          </w:tcPr>
          <w:p w14:paraId="1B9BA08D"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Created</w:t>
            </w:r>
          </w:p>
        </w:tc>
      </w:tr>
      <w:tr w:rsidR="008B1381" w:rsidRPr="0029259B" w14:paraId="73271F5F" w14:textId="77777777" w:rsidTr="00E12CD9">
        <w:tc>
          <w:tcPr>
            <w:tcW w:w="605" w:type="dxa"/>
            <w:tcBorders>
              <w:top w:val="single" w:sz="4" w:space="0" w:color="auto"/>
              <w:left w:val="single" w:sz="4" w:space="0" w:color="auto"/>
              <w:bottom w:val="single" w:sz="4" w:space="0" w:color="auto"/>
              <w:right w:val="single" w:sz="4" w:space="0" w:color="auto"/>
            </w:tcBorders>
          </w:tcPr>
          <w:p w14:paraId="70007443" w14:textId="77777777" w:rsidR="00195CC0" w:rsidRPr="0029259B" w:rsidRDefault="00195CC0" w:rsidP="00031EC4">
            <w:pPr>
              <w:jc w:val="center"/>
              <w:rPr>
                <w:rFonts w:ascii="Arial" w:hAnsi="Arial" w:cs="Arial"/>
                <w:szCs w:val="18"/>
                <w:highlight w:val="yellow"/>
              </w:rPr>
            </w:pPr>
            <w:r w:rsidRPr="0029259B">
              <w:rPr>
                <w:rFonts w:ascii="Arial" w:hAnsi="Arial" w:cs="Arial"/>
                <w:szCs w:val="18"/>
                <w:highlight w:val="yellow"/>
              </w:rPr>
              <w:t>1</w:t>
            </w:r>
          </w:p>
        </w:tc>
        <w:tc>
          <w:tcPr>
            <w:tcW w:w="1060" w:type="dxa"/>
            <w:tcBorders>
              <w:top w:val="single" w:sz="4" w:space="0" w:color="auto"/>
              <w:left w:val="single" w:sz="4" w:space="0" w:color="auto"/>
              <w:bottom w:val="single" w:sz="4" w:space="0" w:color="auto"/>
              <w:right w:val="single" w:sz="4" w:space="0" w:color="auto"/>
            </w:tcBorders>
          </w:tcPr>
          <w:p w14:paraId="5C792F24" w14:textId="77777777" w:rsidR="00195CC0" w:rsidRPr="0029259B" w:rsidRDefault="00195CC0" w:rsidP="00031EC4">
            <w:pPr>
              <w:jc w:val="center"/>
              <w:rPr>
                <w:rFonts w:ascii="Arial" w:hAnsi="Arial" w:cs="Arial"/>
                <w:szCs w:val="18"/>
                <w:highlight w:val="yellow"/>
              </w:rPr>
            </w:pPr>
            <w:r w:rsidRPr="0029259B">
              <w:rPr>
                <w:rFonts w:ascii="Arial" w:hAnsi="Arial" w:cs="Arial"/>
                <w:szCs w:val="18"/>
                <w:highlight w:val="yellow"/>
              </w:rPr>
              <w:t>R01</w:t>
            </w:r>
          </w:p>
        </w:tc>
        <w:tc>
          <w:tcPr>
            <w:tcW w:w="3460" w:type="dxa"/>
            <w:tcBorders>
              <w:top w:val="single" w:sz="4" w:space="0" w:color="auto"/>
              <w:left w:val="single" w:sz="4" w:space="0" w:color="auto"/>
              <w:bottom w:val="single" w:sz="4" w:space="0" w:color="auto"/>
              <w:right w:val="single" w:sz="4" w:space="0" w:color="auto"/>
            </w:tcBorders>
          </w:tcPr>
          <w:p w14:paraId="2B7C1FEC" w14:textId="77777777" w:rsidR="006F0098" w:rsidRPr="0029259B" w:rsidRDefault="006F0098" w:rsidP="006F0098">
            <w:pPr>
              <w:rPr>
                <w:rFonts w:ascii="Arial" w:hAnsi="Arial" w:cs="Arial"/>
                <w:highlight w:val="yellow"/>
              </w:rPr>
            </w:pPr>
            <w:commentRangeStart w:id="0"/>
            <w:r w:rsidRPr="0029259B">
              <w:rPr>
                <w:rFonts w:ascii="Arial" w:eastAsia="Arial" w:hAnsi="Arial" w:cs="Arial"/>
                <w:highlight w:val="yellow"/>
              </w:rPr>
              <w:t>Update the</w:t>
            </w:r>
            <w:r w:rsidRPr="0029259B">
              <w:rPr>
                <w:rFonts w:ascii="Arial" w:eastAsia="Arial" w:hAnsi="Arial" w:cs="Arial"/>
                <w:highlight w:val="yellow"/>
                <w:lang w:val="vi-VN"/>
              </w:rPr>
              <w:t xml:space="preserve"> </w:t>
            </w:r>
            <w:r w:rsidRPr="0029259B">
              <w:rPr>
                <w:rFonts w:ascii="Arial" w:eastAsia="Arial" w:hAnsi="Arial" w:cs="Arial"/>
                <w:highlight w:val="yellow"/>
              </w:rPr>
              <w:t>c</w:t>
            </w:r>
            <w:bookmarkStart w:id="1" w:name="V10000_Req_01_001"/>
            <w:bookmarkEnd w:id="1"/>
            <w:r w:rsidRPr="0029259B">
              <w:rPr>
                <w:rFonts w:ascii="Arial" w:eastAsia="Arial" w:hAnsi="Arial" w:cs="Arial"/>
                <w:highlight w:val="yellow"/>
              </w:rPr>
              <w:t>ontents for</w:t>
            </w:r>
            <w:r w:rsidRPr="0029259B">
              <w:rPr>
                <w:rFonts w:ascii="Arial" w:hAnsi="Arial" w:cs="Arial"/>
                <w:highlight w:val="yellow"/>
              </w:rPr>
              <w:t xml:space="preserve"> RLIN3n</w:t>
            </w:r>
            <w:commentRangeEnd w:id="0"/>
            <w:r w:rsidR="00AD7DCD" w:rsidRPr="0029259B">
              <w:rPr>
                <w:rStyle w:val="CommentReference"/>
                <w:rFonts w:ascii="Arial" w:hAnsi="Arial" w:cs="Arial"/>
              </w:rPr>
              <w:commentReference w:id="0"/>
            </w:r>
          </w:p>
          <w:p w14:paraId="30125B36" w14:textId="53E164D8" w:rsidR="00B90A92" w:rsidRPr="0029259B" w:rsidRDefault="00B90A92" w:rsidP="006F0098">
            <w:pPr>
              <w:rPr>
                <w:rFonts w:ascii="Arial" w:hAnsi="Arial" w:cs="Arial"/>
                <w:highlight w:val="yellow"/>
              </w:rPr>
            </w:pPr>
            <w:commentRangeStart w:id="2"/>
            <w:r w:rsidRPr="0029259B">
              <w:rPr>
                <w:rFonts w:ascii="Arial" w:hAnsi="Arial" w:cs="Arial"/>
                <w:szCs w:val="18"/>
                <w:highlight w:val="yellow"/>
              </w:rPr>
              <w:t>Update the</w:t>
            </w:r>
            <w:r w:rsidRPr="0029259B">
              <w:rPr>
                <w:rFonts w:ascii="Arial" w:hAnsi="Arial" w:cs="Arial"/>
                <w:szCs w:val="18"/>
                <w:highlight w:val="yellow"/>
                <w:lang w:val="vi-VN"/>
              </w:rPr>
              <w:t xml:space="preserve"> </w:t>
            </w:r>
            <w:r w:rsidRPr="0029259B">
              <w:rPr>
                <w:rFonts w:ascii="Arial" w:hAnsi="Arial" w:cs="Arial"/>
                <w:szCs w:val="18"/>
                <w:highlight w:val="yellow"/>
              </w:rPr>
              <w:t>contents of F1KM</w:t>
            </w:r>
            <w:r w:rsidRPr="0029259B">
              <w:rPr>
                <w:rFonts w:ascii="Arial" w:hAnsi="Arial" w:cs="Arial"/>
                <w:szCs w:val="18"/>
                <w:highlight w:val="yellow"/>
                <w:lang w:val="vi-VN"/>
              </w:rPr>
              <w:t>-S4</w:t>
            </w:r>
            <w:commentRangeEnd w:id="2"/>
            <w:r w:rsidRPr="0029259B">
              <w:rPr>
                <w:rStyle w:val="CommentReference"/>
                <w:rFonts w:ascii="Arial" w:hAnsi="Arial" w:cs="Arial"/>
              </w:rPr>
              <w:commentReference w:id="2"/>
            </w:r>
            <w:bookmarkStart w:id="3" w:name="V10000_Req_02_001"/>
            <w:bookmarkEnd w:id="3"/>
          </w:p>
        </w:tc>
        <w:tc>
          <w:tcPr>
            <w:tcW w:w="1800" w:type="dxa"/>
            <w:tcBorders>
              <w:top w:val="single" w:sz="4" w:space="0" w:color="auto"/>
              <w:left w:val="single" w:sz="4" w:space="0" w:color="auto"/>
              <w:bottom w:val="single" w:sz="4" w:space="0" w:color="auto"/>
              <w:right w:val="single" w:sz="4" w:space="0" w:color="auto"/>
            </w:tcBorders>
          </w:tcPr>
          <w:p w14:paraId="3A21A7D4" w14:textId="77777777" w:rsidR="00195CC0" w:rsidRPr="0029259B" w:rsidRDefault="00195CC0" w:rsidP="00031EC4">
            <w:pPr>
              <w:rPr>
                <w:rFonts w:ascii="Arial" w:hAnsi="Arial" w:cs="Arial"/>
                <w:szCs w:val="18"/>
                <w:highlight w:val="yellow"/>
              </w:rPr>
            </w:pPr>
          </w:p>
          <w:p w14:paraId="7458F40A" w14:textId="77777777" w:rsidR="00195CC0" w:rsidRPr="0029259B" w:rsidRDefault="00195CC0" w:rsidP="00031EC4">
            <w:pPr>
              <w:rPr>
                <w:rFonts w:ascii="Arial" w:hAnsi="Arial" w:cs="Arial"/>
                <w:szCs w:val="18"/>
                <w:highlight w:val="yellow"/>
              </w:rPr>
            </w:pPr>
          </w:p>
          <w:p w14:paraId="2F070E4F" w14:textId="321F42F8" w:rsidR="008F699B" w:rsidRPr="0029259B" w:rsidRDefault="008F699B" w:rsidP="00031EC4">
            <w:pPr>
              <w:rPr>
                <w:rFonts w:ascii="Arial" w:hAnsi="Arial" w:cs="Arial"/>
                <w:szCs w:val="18"/>
                <w:highlight w:val="yellow"/>
              </w:rPr>
            </w:pPr>
          </w:p>
        </w:tc>
        <w:tc>
          <w:tcPr>
            <w:tcW w:w="1980" w:type="dxa"/>
            <w:tcBorders>
              <w:top w:val="single" w:sz="4" w:space="0" w:color="auto"/>
              <w:left w:val="single" w:sz="4" w:space="0" w:color="auto"/>
              <w:bottom w:val="single" w:sz="4" w:space="0" w:color="auto"/>
              <w:right w:val="single" w:sz="4" w:space="0" w:color="auto"/>
            </w:tcBorders>
          </w:tcPr>
          <w:p w14:paraId="66D02D25" w14:textId="0BEB46FF" w:rsidR="00195CC0" w:rsidRPr="0029259B" w:rsidRDefault="007502AA" w:rsidP="00031EC4">
            <w:pPr>
              <w:rPr>
                <w:rFonts w:ascii="Arial" w:hAnsi="Arial" w:cs="Arial"/>
                <w:szCs w:val="18"/>
                <w:highlight w:val="yellow"/>
              </w:rPr>
            </w:pPr>
            <w:r w:rsidRPr="0029259B">
              <w:rPr>
                <w:rFonts w:ascii="Arial" w:hAnsi="Arial" w:cs="Arial"/>
                <w:szCs w:val="18"/>
                <w:highlight w:val="yellow"/>
              </w:rPr>
              <w:t>Phuc Giang</w:t>
            </w:r>
          </w:p>
          <w:p w14:paraId="5C0F5D6E" w14:textId="1B07A52B" w:rsidR="007502AA" w:rsidRPr="0029259B" w:rsidRDefault="007502AA" w:rsidP="00031EC4">
            <w:pPr>
              <w:rPr>
                <w:rFonts w:ascii="Arial" w:hAnsi="Arial" w:cs="Arial"/>
                <w:szCs w:val="18"/>
                <w:highlight w:val="yellow"/>
              </w:rPr>
            </w:pPr>
            <w:r w:rsidRPr="0029259B">
              <w:rPr>
                <w:rFonts w:ascii="Arial" w:hAnsi="Arial" w:cs="Arial"/>
                <w:szCs w:val="18"/>
                <w:highlight w:val="yellow"/>
              </w:rPr>
              <w:t>Hong Tieu</w:t>
            </w:r>
          </w:p>
          <w:p w14:paraId="0F583412" w14:textId="60867506" w:rsidR="007502AA" w:rsidRPr="0029259B" w:rsidRDefault="006F0098" w:rsidP="00031EC4">
            <w:pPr>
              <w:rPr>
                <w:rFonts w:ascii="Arial" w:hAnsi="Arial" w:cs="Arial"/>
                <w:szCs w:val="18"/>
                <w:highlight w:val="yellow"/>
                <w:lang w:val="vi-VN"/>
              </w:rPr>
            </w:pPr>
            <w:r w:rsidRPr="0029259B">
              <w:rPr>
                <w:rFonts w:ascii="Arial" w:hAnsi="Arial" w:cs="Arial"/>
                <w:szCs w:val="18"/>
                <w:highlight w:val="yellow"/>
              </w:rPr>
              <w:t>Giang</w:t>
            </w:r>
            <w:r w:rsidRPr="0029259B">
              <w:rPr>
                <w:rFonts w:ascii="Arial" w:hAnsi="Arial" w:cs="Arial"/>
                <w:szCs w:val="18"/>
                <w:highlight w:val="yellow"/>
                <w:lang w:val="vi-VN"/>
              </w:rPr>
              <w:t xml:space="preserve"> Nguyen</w:t>
            </w:r>
          </w:p>
          <w:p w14:paraId="272FC71C" w14:textId="18434C6D" w:rsidR="00195CC0" w:rsidRPr="0029259B" w:rsidRDefault="007502AA" w:rsidP="00031EC4">
            <w:pPr>
              <w:rPr>
                <w:rFonts w:ascii="Arial" w:hAnsi="Arial" w:cs="Arial"/>
                <w:szCs w:val="18"/>
                <w:highlight w:val="yellow"/>
              </w:rPr>
            </w:pPr>
            <w:r w:rsidRPr="0029259B">
              <w:rPr>
                <w:rFonts w:ascii="Arial" w:hAnsi="Arial" w:cs="Arial"/>
                <w:szCs w:val="18"/>
                <w:highlight w:val="yellow"/>
              </w:rPr>
              <w:t>Son Thai</w:t>
            </w:r>
          </w:p>
          <w:p w14:paraId="68D7A539" w14:textId="7C58E2A2" w:rsidR="00D6625B" w:rsidRPr="0029259B" w:rsidRDefault="00D6625B" w:rsidP="00031EC4">
            <w:pPr>
              <w:rPr>
                <w:rFonts w:ascii="Arial" w:hAnsi="Arial" w:cs="Arial"/>
                <w:szCs w:val="18"/>
                <w:highlight w:val="yellow"/>
                <w:lang w:val="vi-VN"/>
              </w:rPr>
            </w:pPr>
            <w:r w:rsidRPr="0029259B">
              <w:rPr>
                <w:rFonts w:ascii="Arial" w:hAnsi="Arial" w:cs="Arial"/>
                <w:szCs w:val="18"/>
                <w:highlight w:val="yellow"/>
              </w:rPr>
              <w:t>Tinh</w:t>
            </w:r>
            <w:r w:rsidRPr="0029259B">
              <w:rPr>
                <w:rFonts w:ascii="Arial" w:hAnsi="Arial" w:cs="Arial"/>
                <w:szCs w:val="18"/>
                <w:highlight w:val="yellow"/>
                <w:lang w:val="vi-VN"/>
              </w:rPr>
              <w:t xml:space="preserve"> Le</w:t>
            </w:r>
          </w:p>
          <w:p w14:paraId="7A248EE4" w14:textId="77777777" w:rsidR="008F699B" w:rsidRPr="0029259B" w:rsidRDefault="008F699B" w:rsidP="00031EC4">
            <w:pPr>
              <w:rPr>
                <w:rFonts w:ascii="Arial" w:hAnsi="Arial" w:cs="Arial"/>
                <w:szCs w:val="18"/>
                <w:highlight w:val="yellow"/>
              </w:rPr>
            </w:pPr>
          </w:p>
          <w:p w14:paraId="5B60E026" w14:textId="46109114" w:rsidR="008F699B" w:rsidRPr="0029259B" w:rsidRDefault="006F0098" w:rsidP="00031EC4">
            <w:pPr>
              <w:rPr>
                <w:rFonts w:ascii="Arial" w:hAnsi="Arial" w:cs="Arial"/>
                <w:highlight w:val="yellow"/>
              </w:rPr>
            </w:pPr>
            <w:r w:rsidRPr="0029259B">
              <w:rPr>
                <w:rFonts w:ascii="Arial" w:hAnsi="Arial" w:cs="Arial"/>
                <w:highlight w:val="yellow"/>
              </w:rPr>
              <w:t>Jun</w:t>
            </w:r>
            <w:r w:rsidR="3806920F" w:rsidRPr="0029259B">
              <w:rPr>
                <w:rFonts w:ascii="Arial" w:hAnsi="Arial" w:cs="Arial"/>
                <w:highlight w:val="yellow"/>
              </w:rPr>
              <w:t xml:space="preserve"> </w:t>
            </w:r>
            <w:r w:rsidR="005A7A8E" w:rsidRPr="0029259B">
              <w:rPr>
                <w:rFonts w:ascii="Arial" w:hAnsi="Arial" w:cs="Arial"/>
                <w:highlight w:val="yellow"/>
              </w:rPr>
              <w:t>28</w:t>
            </w:r>
            <w:r w:rsidR="3806920F" w:rsidRPr="0029259B">
              <w:rPr>
                <w:rFonts w:ascii="Arial" w:hAnsi="Arial" w:cs="Arial"/>
                <w:highlight w:val="yellow"/>
              </w:rPr>
              <w:t>, 2022</w:t>
            </w:r>
          </w:p>
        </w:tc>
        <w:tc>
          <w:tcPr>
            <w:tcW w:w="1890" w:type="dxa"/>
            <w:tcBorders>
              <w:top w:val="single" w:sz="4" w:space="0" w:color="auto"/>
              <w:left w:val="single" w:sz="4" w:space="0" w:color="auto"/>
              <w:bottom w:val="single" w:sz="4" w:space="0" w:color="auto"/>
              <w:right w:val="single" w:sz="4" w:space="0" w:color="auto"/>
            </w:tcBorders>
          </w:tcPr>
          <w:p w14:paraId="2E83E760" w14:textId="77777777" w:rsidR="00195CC0" w:rsidRPr="0029259B" w:rsidRDefault="00195CC0" w:rsidP="00031EC4">
            <w:pPr>
              <w:rPr>
                <w:rFonts w:ascii="Arial" w:hAnsi="Arial" w:cs="Arial"/>
                <w:szCs w:val="18"/>
                <w:highlight w:val="yellow"/>
              </w:rPr>
            </w:pPr>
            <w:r w:rsidRPr="0029259B">
              <w:rPr>
                <w:rFonts w:ascii="Arial" w:hAnsi="Arial" w:cs="Arial"/>
                <w:szCs w:val="18"/>
                <w:highlight w:val="yellow"/>
              </w:rPr>
              <w:t>Hong Tieu</w:t>
            </w:r>
          </w:p>
          <w:p w14:paraId="155011FD" w14:textId="1019958B" w:rsidR="00195CC0" w:rsidRPr="0029259B" w:rsidRDefault="006F0098" w:rsidP="00031EC4">
            <w:pPr>
              <w:rPr>
                <w:rFonts w:ascii="Arial" w:hAnsi="Arial" w:cs="Arial"/>
                <w:szCs w:val="18"/>
                <w:highlight w:val="yellow"/>
                <w:lang w:val="vi-VN"/>
              </w:rPr>
            </w:pPr>
            <w:r w:rsidRPr="0029259B">
              <w:rPr>
                <w:rFonts w:ascii="Arial" w:hAnsi="Arial" w:cs="Arial"/>
                <w:szCs w:val="18"/>
                <w:highlight w:val="yellow"/>
              </w:rPr>
              <w:t>Giang</w:t>
            </w:r>
            <w:r w:rsidRPr="0029259B">
              <w:rPr>
                <w:rFonts w:ascii="Arial" w:hAnsi="Arial" w:cs="Arial"/>
                <w:szCs w:val="18"/>
                <w:highlight w:val="yellow"/>
                <w:lang w:val="vi-VN"/>
              </w:rPr>
              <w:t xml:space="preserve"> Nguyen</w:t>
            </w:r>
          </w:p>
          <w:p w14:paraId="3BCECEA8" w14:textId="0EE5CCF3" w:rsidR="00195CC0" w:rsidRPr="0029259B" w:rsidRDefault="00195CC0" w:rsidP="00031EC4">
            <w:pPr>
              <w:rPr>
                <w:rFonts w:ascii="Arial" w:hAnsi="Arial" w:cs="Arial"/>
                <w:szCs w:val="18"/>
                <w:highlight w:val="yellow"/>
              </w:rPr>
            </w:pPr>
          </w:p>
          <w:p w14:paraId="20F42D8B" w14:textId="5283E7DD" w:rsidR="007502AA" w:rsidRPr="0029259B" w:rsidRDefault="007502AA" w:rsidP="00031EC4">
            <w:pPr>
              <w:rPr>
                <w:rFonts w:ascii="Arial" w:hAnsi="Arial" w:cs="Arial"/>
                <w:szCs w:val="18"/>
                <w:highlight w:val="yellow"/>
              </w:rPr>
            </w:pPr>
          </w:p>
          <w:p w14:paraId="2962F63C" w14:textId="13D6A812" w:rsidR="007502AA" w:rsidRPr="0029259B" w:rsidRDefault="007502AA" w:rsidP="00031EC4">
            <w:pPr>
              <w:rPr>
                <w:rFonts w:ascii="Arial" w:hAnsi="Arial" w:cs="Arial"/>
                <w:szCs w:val="18"/>
                <w:highlight w:val="yellow"/>
              </w:rPr>
            </w:pPr>
          </w:p>
          <w:p w14:paraId="2CFA7A74" w14:textId="77777777" w:rsidR="004E46F6" w:rsidRPr="0029259B" w:rsidRDefault="004E46F6" w:rsidP="00031EC4">
            <w:pPr>
              <w:rPr>
                <w:rFonts w:ascii="Arial" w:hAnsi="Arial" w:cs="Arial"/>
                <w:szCs w:val="18"/>
                <w:highlight w:val="yellow"/>
              </w:rPr>
            </w:pPr>
          </w:p>
          <w:p w14:paraId="07DAE245" w14:textId="24BD5EA5" w:rsidR="00195CC0" w:rsidRPr="0029259B" w:rsidRDefault="00DD031E" w:rsidP="00031EC4">
            <w:pPr>
              <w:rPr>
                <w:rFonts w:ascii="Arial" w:hAnsi="Arial" w:cs="Arial"/>
                <w:szCs w:val="18"/>
                <w:highlight w:val="yellow"/>
              </w:rPr>
            </w:pPr>
            <w:r w:rsidRPr="0029259B">
              <w:rPr>
                <w:rFonts w:ascii="Arial" w:hAnsi="Arial" w:cs="Arial"/>
                <w:szCs w:val="18"/>
                <w:highlight w:val="yellow"/>
              </w:rPr>
              <w:t>Jun</w:t>
            </w:r>
            <w:r w:rsidRPr="0029259B">
              <w:rPr>
                <w:rFonts w:ascii="Arial" w:hAnsi="Arial" w:cs="Arial"/>
                <w:szCs w:val="18"/>
                <w:highlight w:val="yellow"/>
                <w:lang w:val="vi-VN"/>
              </w:rPr>
              <w:t xml:space="preserve"> </w:t>
            </w:r>
            <w:r w:rsidRPr="0029259B">
              <w:rPr>
                <w:rFonts w:ascii="Arial" w:hAnsi="Arial" w:cs="Arial"/>
                <w:szCs w:val="18"/>
                <w:highlight w:val="yellow"/>
              </w:rPr>
              <w:t>27</w:t>
            </w:r>
            <w:r w:rsidR="00195CC0" w:rsidRPr="0029259B">
              <w:rPr>
                <w:rFonts w:ascii="Arial" w:hAnsi="Arial" w:cs="Arial"/>
                <w:szCs w:val="18"/>
                <w:highlight w:val="yellow"/>
              </w:rPr>
              <w:t>, 202</w:t>
            </w:r>
            <w:r w:rsidR="008F699B" w:rsidRPr="0029259B">
              <w:rPr>
                <w:rFonts w:ascii="Arial" w:hAnsi="Arial" w:cs="Arial"/>
                <w:szCs w:val="18"/>
                <w:highlight w:val="yellow"/>
              </w:rPr>
              <w:t>2</w:t>
            </w:r>
          </w:p>
        </w:tc>
      </w:tr>
      <w:tr w:rsidR="3C0BE9D9" w:rsidRPr="0029259B" w14:paraId="379AF5B5" w14:textId="77777777" w:rsidTr="00E12CD9">
        <w:tc>
          <w:tcPr>
            <w:tcW w:w="605" w:type="dxa"/>
            <w:tcBorders>
              <w:top w:val="single" w:sz="4" w:space="0" w:color="auto"/>
              <w:left w:val="single" w:sz="4" w:space="0" w:color="auto"/>
              <w:bottom w:val="single" w:sz="4" w:space="0" w:color="auto"/>
              <w:right w:val="single" w:sz="4" w:space="0" w:color="auto"/>
            </w:tcBorders>
          </w:tcPr>
          <w:p w14:paraId="2BC35949" w14:textId="1C9849A5" w:rsidR="3C0BE9D9" w:rsidRPr="0029259B" w:rsidRDefault="009169BC" w:rsidP="00031EC4">
            <w:pPr>
              <w:jc w:val="center"/>
              <w:rPr>
                <w:rFonts w:ascii="Arial" w:hAnsi="Arial" w:cs="Arial"/>
                <w:highlight w:val="yellow"/>
              </w:rPr>
            </w:pPr>
            <w:r>
              <w:rPr>
                <w:rFonts w:ascii="Arial" w:hAnsi="Arial" w:cs="Arial"/>
                <w:highlight w:val="yellow"/>
              </w:rPr>
              <w:t>2</w:t>
            </w:r>
          </w:p>
        </w:tc>
        <w:tc>
          <w:tcPr>
            <w:tcW w:w="1060" w:type="dxa"/>
            <w:tcBorders>
              <w:top w:val="single" w:sz="4" w:space="0" w:color="auto"/>
              <w:left w:val="single" w:sz="4" w:space="0" w:color="auto"/>
              <w:bottom w:val="single" w:sz="4" w:space="0" w:color="auto"/>
              <w:right w:val="single" w:sz="4" w:space="0" w:color="auto"/>
            </w:tcBorders>
          </w:tcPr>
          <w:p w14:paraId="31C9721A" w14:textId="4001000E" w:rsidR="6ABBCFF0" w:rsidRPr="0029259B" w:rsidRDefault="009169BC" w:rsidP="00031EC4">
            <w:pPr>
              <w:jc w:val="center"/>
              <w:rPr>
                <w:rFonts w:ascii="Arial" w:hAnsi="Arial" w:cs="Arial"/>
                <w:highlight w:val="yellow"/>
              </w:rPr>
            </w:pPr>
            <w:r>
              <w:rPr>
                <w:rFonts w:ascii="Arial" w:hAnsi="Arial" w:cs="Arial"/>
                <w:highlight w:val="yellow"/>
              </w:rPr>
              <w:t>R02</w:t>
            </w:r>
          </w:p>
        </w:tc>
        <w:tc>
          <w:tcPr>
            <w:tcW w:w="3460" w:type="dxa"/>
            <w:tcBorders>
              <w:top w:val="single" w:sz="4" w:space="0" w:color="auto"/>
              <w:left w:val="single" w:sz="4" w:space="0" w:color="auto"/>
              <w:bottom w:val="single" w:sz="4" w:space="0" w:color="auto"/>
              <w:right w:val="single" w:sz="4" w:space="0" w:color="auto"/>
            </w:tcBorders>
          </w:tcPr>
          <w:p w14:paraId="3FB88F06" w14:textId="395E09B6" w:rsidR="00CB1D13" w:rsidRPr="00CB1D13" w:rsidRDefault="009169BC" w:rsidP="00031EC4">
            <w:pPr>
              <w:rPr>
                <w:rFonts w:ascii="Arial" w:hAnsi="Arial" w:cs="Arial"/>
                <w:szCs w:val="18"/>
                <w:highlight w:val="yellow"/>
              </w:rPr>
            </w:pPr>
            <w:commentRangeStart w:id="4"/>
            <w:r w:rsidRPr="0029259B">
              <w:rPr>
                <w:rFonts w:ascii="Arial" w:eastAsia="Arial" w:hAnsi="Arial" w:cs="Arial"/>
                <w:highlight w:val="yellow"/>
              </w:rPr>
              <w:t>Update the</w:t>
            </w:r>
            <w:r w:rsidRPr="0029259B">
              <w:rPr>
                <w:rFonts w:ascii="Arial" w:eastAsia="Arial" w:hAnsi="Arial" w:cs="Arial"/>
                <w:highlight w:val="yellow"/>
                <w:lang w:val="vi-VN"/>
              </w:rPr>
              <w:t xml:space="preserve"> </w:t>
            </w:r>
            <w:r w:rsidRPr="0029259B">
              <w:rPr>
                <w:rFonts w:ascii="Arial" w:eastAsia="Arial" w:hAnsi="Arial" w:cs="Arial"/>
                <w:highlight w:val="yellow"/>
              </w:rPr>
              <w:t>contents for</w:t>
            </w:r>
            <w:r w:rsidRPr="0029259B">
              <w:rPr>
                <w:rFonts w:ascii="Arial" w:hAnsi="Arial" w:cs="Arial"/>
                <w:highlight w:val="yellow"/>
              </w:rPr>
              <w:t xml:space="preserve"> </w:t>
            </w:r>
            <w:r>
              <w:rPr>
                <w:rFonts w:ascii="Arial" w:hAnsi="Arial" w:cs="Arial"/>
                <w:highlight w:val="yellow"/>
              </w:rPr>
              <w:t>U2C</w:t>
            </w:r>
            <w:commentRangeEnd w:id="4"/>
            <w:r>
              <w:rPr>
                <w:rStyle w:val="CommentReference"/>
              </w:rPr>
              <w:commentReference w:id="4"/>
            </w:r>
            <w:r w:rsidR="005963C0">
              <w:rPr>
                <w:rFonts w:ascii="Arial" w:hAnsi="Arial" w:cs="Arial"/>
                <w:highlight w:val="yellow"/>
              </w:rPr>
              <w:t xml:space="preserve"> </w:t>
            </w:r>
            <w:commentRangeStart w:id="5"/>
            <w:r w:rsidR="005963C0" w:rsidRPr="005963C0">
              <w:rPr>
                <w:rFonts w:ascii="Arial" w:hAnsi="Arial" w:cs="Arial"/>
                <w:szCs w:val="18"/>
                <w:highlight w:val="yellow"/>
              </w:rPr>
              <w:t>alpha version</w:t>
            </w:r>
            <w:bookmarkStart w:id="6" w:name="V10000_Req_03_001"/>
            <w:bookmarkEnd w:id="6"/>
            <w:commentRangeEnd w:id="5"/>
            <w:r w:rsidR="00CB1D13">
              <w:rPr>
                <w:rStyle w:val="CommentReference"/>
              </w:rPr>
              <w:commentReference w:id="5"/>
            </w:r>
          </w:p>
        </w:tc>
        <w:tc>
          <w:tcPr>
            <w:tcW w:w="1800" w:type="dxa"/>
            <w:tcBorders>
              <w:top w:val="single" w:sz="4" w:space="0" w:color="auto"/>
              <w:left w:val="single" w:sz="4" w:space="0" w:color="auto"/>
              <w:bottom w:val="single" w:sz="4" w:space="0" w:color="auto"/>
              <w:right w:val="single" w:sz="4" w:space="0" w:color="auto"/>
            </w:tcBorders>
          </w:tcPr>
          <w:p w14:paraId="5848913F" w14:textId="321F42F8" w:rsidR="3C0BE9D9" w:rsidRPr="0029259B" w:rsidRDefault="3C0BE9D9" w:rsidP="00031EC4">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21DD692"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Phuc Giang</w:t>
            </w:r>
          </w:p>
          <w:p w14:paraId="5DBD8C82"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Hong Tieu</w:t>
            </w:r>
          </w:p>
          <w:p w14:paraId="4BC43F87" w14:textId="77777777" w:rsidR="009169BC" w:rsidRPr="0029259B" w:rsidRDefault="009169BC" w:rsidP="009169BC">
            <w:pPr>
              <w:rPr>
                <w:rFonts w:ascii="Arial" w:hAnsi="Arial" w:cs="Arial"/>
                <w:szCs w:val="18"/>
                <w:highlight w:val="yellow"/>
                <w:lang w:val="vi-VN"/>
              </w:rPr>
            </w:pPr>
            <w:r w:rsidRPr="0029259B">
              <w:rPr>
                <w:rFonts w:ascii="Arial" w:hAnsi="Arial" w:cs="Arial"/>
                <w:szCs w:val="18"/>
                <w:highlight w:val="yellow"/>
              </w:rPr>
              <w:t>Giang</w:t>
            </w:r>
            <w:r w:rsidRPr="0029259B">
              <w:rPr>
                <w:rFonts w:ascii="Arial" w:hAnsi="Arial" w:cs="Arial"/>
                <w:szCs w:val="18"/>
                <w:highlight w:val="yellow"/>
                <w:lang w:val="vi-VN"/>
              </w:rPr>
              <w:t xml:space="preserve"> Nguyen</w:t>
            </w:r>
          </w:p>
          <w:p w14:paraId="42C5F1E3"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Son Thai</w:t>
            </w:r>
          </w:p>
          <w:p w14:paraId="3EDD751F" w14:textId="77777777" w:rsidR="009169BC" w:rsidRPr="0029259B" w:rsidRDefault="009169BC" w:rsidP="009169BC">
            <w:pPr>
              <w:rPr>
                <w:rFonts w:ascii="Arial" w:hAnsi="Arial" w:cs="Arial"/>
                <w:szCs w:val="18"/>
                <w:highlight w:val="yellow"/>
                <w:lang w:val="vi-VN"/>
              </w:rPr>
            </w:pPr>
            <w:r w:rsidRPr="0029259B">
              <w:rPr>
                <w:rFonts w:ascii="Arial" w:hAnsi="Arial" w:cs="Arial"/>
                <w:szCs w:val="18"/>
                <w:highlight w:val="yellow"/>
              </w:rPr>
              <w:t>Tinh</w:t>
            </w:r>
            <w:r w:rsidRPr="0029259B">
              <w:rPr>
                <w:rFonts w:ascii="Arial" w:hAnsi="Arial" w:cs="Arial"/>
                <w:szCs w:val="18"/>
                <w:highlight w:val="yellow"/>
                <w:lang w:val="vi-VN"/>
              </w:rPr>
              <w:t xml:space="preserve"> Le</w:t>
            </w:r>
          </w:p>
          <w:p w14:paraId="50E2F011" w14:textId="77777777" w:rsidR="009169BC" w:rsidRPr="0029259B" w:rsidRDefault="009169BC" w:rsidP="009169BC">
            <w:pPr>
              <w:rPr>
                <w:rFonts w:ascii="Arial" w:hAnsi="Arial" w:cs="Arial"/>
                <w:szCs w:val="18"/>
                <w:highlight w:val="yellow"/>
              </w:rPr>
            </w:pPr>
          </w:p>
          <w:p w14:paraId="7975C74B" w14:textId="033BB5E2" w:rsidR="3806920F" w:rsidRPr="0029259B" w:rsidRDefault="009169BC" w:rsidP="009169BC">
            <w:pPr>
              <w:rPr>
                <w:rFonts w:ascii="Arial" w:hAnsi="Arial" w:cs="Arial"/>
                <w:highlight w:val="yellow"/>
              </w:rPr>
            </w:pPr>
            <w:r w:rsidRPr="0029259B">
              <w:rPr>
                <w:rFonts w:ascii="Arial" w:hAnsi="Arial" w:cs="Arial"/>
                <w:highlight w:val="yellow"/>
              </w:rPr>
              <w:t>Ju</w:t>
            </w:r>
            <w:r>
              <w:rPr>
                <w:rFonts w:ascii="Arial" w:hAnsi="Arial" w:cs="Arial"/>
                <w:highlight w:val="yellow"/>
              </w:rPr>
              <w:t>l</w:t>
            </w:r>
            <w:r w:rsidRPr="0029259B">
              <w:rPr>
                <w:rFonts w:ascii="Arial" w:hAnsi="Arial" w:cs="Arial"/>
                <w:highlight w:val="yellow"/>
              </w:rPr>
              <w:t xml:space="preserve"> </w:t>
            </w:r>
            <w:r>
              <w:rPr>
                <w:rFonts w:ascii="Arial" w:hAnsi="Arial" w:cs="Arial"/>
                <w:highlight w:val="yellow"/>
              </w:rPr>
              <w:t>07</w:t>
            </w:r>
            <w:r w:rsidRPr="0029259B">
              <w:rPr>
                <w:rFonts w:ascii="Arial" w:hAnsi="Arial" w:cs="Arial"/>
                <w:highlight w:val="yellow"/>
              </w:rPr>
              <w:t>, 2022</w:t>
            </w:r>
          </w:p>
        </w:tc>
        <w:tc>
          <w:tcPr>
            <w:tcW w:w="1890" w:type="dxa"/>
            <w:tcBorders>
              <w:top w:val="single" w:sz="4" w:space="0" w:color="auto"/>
              <w:left w:val="single" w:sz="4" w:space="0" w:color="auto"/>
              <w:bottom w:val="single" w:sz="4" w:space="0" w:color="auto"/>
              <w:right w:val="single" w:sz="4" w:space="0" w:color="auto"/>
            </w:tcBorders>
          </w:tcPr>
          <w:p w14:paraId="6EA23361"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Hong Tieu</w:t>
            </w:r>
          </w:p>
          <w:p w14:paraId="5F99FC0F" w14:textId="61C3F880" w:rsidR="009169BC" w:rsidRPr="0029259B" w:rsidRDefault="009169BC" w:rsidP="009169BC">
            <w:pPr>
              <w:rPr>
                <w:rFonts w:ascii="Arial" w:hAnsi="Arial" w:cs="Arial"/>
                <w:szCs w:val="18"/>
                <w:highlight w:val="yellow"/>
                <w:lang w:val="vi-VN"/>
              </w:rPr>
            </w:pPr>
            <w:r>
              <w:rPr>
                <w:rFonts w:ascii="Arial" w:hAnsi="Arial" w:cs="Arial"/>
                <w:szCs w:val="18"/>
                <w:highlight w:val="yellow"/>
              </w:rPr>
              <w:t>Son Thai</w:t>
            </w:r>
          </w:p>
          <w:p w14:paraId="72704034" w14:textId="77777777" w:rsidR="6498DE48" w:rsidRDefault="6498DE48" w:rsidP="00031EC4">
            <w:pPr>
              <w:rPr>
                <w:rFonts w:ascii="Arial" w:hAnsi="Arial" w:cs="Arial"/>
                <w:highlight w:val="yellow"/>
              </w:rPr>
            </w:pPr>
          </w:p>
          <w:p w14:paraId="19C63719" w14:textId="77777777" w:rsidR="009169BC" w:rsidRDefault="009169BC" w:rsidP="00031EC4">
            <w:pPr>
              <w:rPr>
                <w:rFonts w:ascii="Arial" w:hAnsi="Arial" w:cs="Arial"/>
                <w:highlight w:val="yellow"/>
              </w:rPr>
            </w:pPr>
          </w:p>
          <w:p w14:paraId="017CA800" w14:textId="77777777" w:rsidR="009169BC" w:rsidRDefault="009169BC" w:rsidP="00031EC4">
            <w:pPr>
              <w:rPr>
                <w:rFonts w:ascii="Arial" w:hAnsi="Arial" w:cs="Arial"/>
                <w:highlight w:val="yellow"/>
              </w:rPr>
            </w:pPr>
          </w:p>
          <w:p w14:paraId="59E5E3A2" w14:textId="77777777" w:rsidR="009169BC" w:rsidRDefault="009169BC" w:rsidP="00031EC4">
            <w:pPr>
              <w:rPr>
                <w:rFonts w:ascii="Arial" w:hAnsi="Arial" w:cs="Arial"/>
                <w:highlight w:val="yellow"/>
              </w:rPr>
            </w:pPr>
          </w:p>
          <w:p w14:paraId="66551F4C" w14:textId="617513B8" w:rsidR="00283A9C" w:rsidRPr="0029259B" w:rsidRDefault="009169BC" w:rsidP="00031EC4">
            <w:pPr>
              <w:rPr>
                <w:rFonts w:ascii="Arial" w:hAnsi="Arial" w:cs="Arial"/>
                <w:highlight w:val="yellow"/>
              </w:rPr>
            </w:pPr>
            <w:r w:rsidRPr="0029259B">
              <w:rPr>
                <w:rFonts w:ascii="Arial" w:hAnsi="Arial" w:cs="Arial"/>
                <w:highlight w:val="yellow"/>
              </w:rPr>
              <w:t>Ju</w:t>
            </w:r>
            <w:r>
              <w:rPr>
                <w:rFonts w:ascii="Arial" w:hAnsi="Arial" w:cs="Arial"/>
                <w:highlight w:val="yellow"/>
              </w:rPr>
              <w:t>l</w:t>
            </w:r>
            <w:r w:rsidRPr="0029259B">
              <w:rPr>
                <w:rFonts w:ascii="Arial" w:hAnsi="Arial" w:cs="Arial"/>
                <w:highlight w:val="yellow"/>
              </w:rPr>
              <w:t xml:space="preserve"> </w:t>
            </w:r>
            <w:r>
              <w:rPr>
                <w:rFonts w:ascii="Arial" w:hAnsi="Arial" w:cs="Arial"/>
                <w:highlight w:val="yellow"/>
              </w:rPr>
              <w:t>01</w:t>
            </w:r>
            <w:r w:rsidRPr="0029259B">
              <w:rPr>
                <w:rFonts w:ascii="Arial" w:hAnsi="Arial" w:cs="Arial"/>
                <w:highlight w:val="yellow"/>
              </w:rPr>
              <w:t>, 2022</w:t>
            </w:r>
          </w:p>
        </w:tc>
      </w:tr>
      <w:tr w:rsidR="00283A9C" w:rsidRPr="0029259B" w14:paraId="33FAE321" w14:textId="77777777" w:rsidTr="00E12CD9">
        <w:tc>
          <w:tcPr>
            <w:tcW w:w="605" w:type="dxa"/>
            <w:tcBorders>
              <w:top w:val="single" w:sz="4" w:space="0" w:color="auto"/>
              <w:left w:val="single" w:sz="4" w:space="0" w:color="auto"/>
              <w:bottom w:val="single" w:sz="4" w:space="0" w:color="auto"/>
              <w:right w:val="single" w:sz="4" w:space="0" w:color="auto"/>
            </w:tcBorders>
          </w:tcPr>
          <w:p w14:paraId="4FAB5FE0" w14:textId="5E2E02CE" w:rsidR="00283A9C" w:rsidRDefault="00BC3693" w:rsidP="00283A9C">
            <w:pPr>
              <w:jc w:val="center"/>
              <w:rPr>
                <w:rFonts w:ascii="Arial" w:hAnsi="Arial" w:cs="Arial"/>
                <w:highlight w:val="yellow"/>
              </w:rPr>
            </w:pPr>
            <w:r>
              <w:rPr>
                <w:rFonts w:ascii="Arial" w:hAnsi="Arial" w:cs="Arial"/>
                <w:highlight w:val="yellow"/>
              </w:rPr>
              <w:t>3</w:t>
            </w:r>
          </w:p>
        </w:tc>
        <w:tc>
          <w:tcPr>
            <w:tcW w:w="1060" w:type="dxa"/>
            <w:tcBorders>
              <w:top w:val="single" w:sz="4" w:space="0" w:color="auto"/>
              <w:left w:val="single" w:sz="4" w:space="0" w:color="auto"/>
              <w:bottom w:val="single" w:sz="4" w:space="0" w:color="auto"/>
              <w:right w:val="single" w:sz="4" w:space="0" w:color="auto"/>
            </w:tcBorders>
          </w:tcPr>
          <w:p w14:paraId="7C89FB06" w14:textId="7F514BA0" w:rsidR="00283A9C" w:rsidRDefault="00283A9C" w:rsidP="00283A9C">
            <w:pPr>
              <w:jc w:val="center"/>
              <w:rPr>
                <w:rFonts w:ascii="Arial" w:hAnsi="Arial" w:cs="Arial"/>
                <w:highlight w:val="yellow"/>
              </w:rPr>
            </w:pPr>
            <w:r>
              <w:rPr>
                <w:rFonts w:ascii="Arial" w:hAnsi="Arial" w:cs="Arial"/>
                <w:highlight w:val="yellow"/>
              </w:rPr>
              <w:t>R03</w:t>
            </w:r>
          </w:p>
        </w:tc>
        <w:tc>
          <w:tcPr>
            <w:tcW w:w="3460" w:type="dxa"/>
            <w:tcBorders>
              <w:top w:val="single" w:sz="4" w:space="0" w:color="auto"/>
              <w:left w:val="single" w:sz="4" w:space="0" w:color="auto"/>
              <w:bottom w:val="single" w:sz="4" w:space="0" w:color="auto"/>
              <w:right w:val="single" w:sz="4" w:space="0" w:color="auto"/>
            </w:tcBorders>
          </w:tcPr>
          <w:p w14:paraId="43367980" w14:textId="77777777" w:rsidR="00283A9C" w:rsidRDefault="00283A9C" w:rsidP="00283A9C">
            <w:pPr>
              <w:rPr>
                <w:rFonts w:ascii="Arial" w:hAnsi="Arial" w:cs="Arial"/>
                <w:highlight w:val="yellow"/>
              </w:rPr>
            </w:pPr>
            <w:commentRangeStart w:id="7"/>
            <w:r w:rsidRPr="0029259B">
              <w:rPr>
                <w:rFonts w:ascii="Arial" w:eastAsia="Arial" w:hAnsi="Arial" w:cs="Arial"/>
                <w:highlight w:val="yellow"/>
              </w:rPr>
              <w:t>Update the</w:t>
            </w:r>
            <w:r w:rsidRPr="0029259B">
              <w:rPr>
                <w:rFonts w:ascii="Arial" w:eastAsia="Arial" w:hAnsi="Arial" w:cs="Arial"/>
                <w:highlight w:val="yellow"/>
                <w:lang w:val="vi-VN"/>
              </w:rPr>
              <w:t xml:space="preserve"> </w:t>
            </w:r>
            <w:r w:rsidRPr="0029259B">
              <w:rPr>
                <w:rFonts w:ascii="Arial" w:eastAsia="Arial" w:hAnsi="Arial" w:cs="Arial"/>
                <w:highlight w:val="yellow"/>
              </w:rPr>
              <w:t>contents for</w:t>
            </w:r>
            <w:r w:rsidRPr="0029259B">
              <w:rPr>
                <w:rFonts w:ascii="Arial" w:hAnsi="Arial" w:cs="Arial"/>
                <w:highlight w:val="yellow"/>
              </w:rPr>
              <w:t xml:space="preserve"> </w:t>
            </w:r>
            <w:r>
              <w:rPr>
                <w:rFonts w:ascii="Arial" w:hAnsi="Arial" w:cs="Arial"/>
                <w:highlight w:val="yellow"/>
              </w:rPr>
              <w:t>TAUD</w:t>
            </w:r>
            <w:bookmarkStart w:id="8" w:name="V10000_New_Req_03_001"/>
            <w:bookmarkEnd w:id="8"/>
            <w:commentRangeEnd w:id="7"/>
            <w:r w:rsidR="00BC69B8">
              <w:rPr>
                <w:rStyle w:val="CommentReference"/>
              </w:rPr>
              <w:commentReference w:id="7"/>
            </w:r>
          </w:p>
          <w:p w14:paraId="54700F89" w14:textId="5DDE8596" w:rsidR="00B3361E" w:rsidRPr="0029259B" w:rsidRDefault="00B3361E" w:rsidP="00283A9C">
            <w:pPr>
              <w:rPr>
                <w:rFonts w:ascii="Arial" w:eastAsia="Arial" w:hAnsi="Arial" w:cs="Arial"/>
                <w:highlight w:val="yellow"/>
              </w:rPr>
            </w:pPr>
            <w:r>
              <w:rPr>
                <w:rFonts w:ascii="Arial" w:hAnsi="Arial" w:cs="Arial"/>
                <w:highlight w:val="yellow"/>
              </w:rPr>
              <w:t>Update the contents for RS-C</w:t>
            </w:r>
            <w:commentRangeStart w:id="9"/>
            <w:r>
              <w:rPr>
                <w:rFonts w:ascii="Arial" w:hAnsi="Arial" w:cs="Arial"/>
                <w:highlight w:val="yellow"/>
              </w:rPr>
              <w:t>ANFD</w:t>
            </w:r>
            <w:commentRangeEnd w:id="9"/>
            <w:r w:rsidR="003E19B1">
              <w:rPr>
                <w:rStyle w:val="CommentReference"/>
              </w:rPr>
              <w:commentReference w:id="9"/>
            </w:r>
          </w:p>
        </w:tc>
        <w:tc>
          <w:tcPr>
            <w:tcW w:w="1800" w:type="dxa"/>
            <w:tcBorders>
              <w:top w:val="single" w:sz="4" w:space="0" w:color="auto"/>
              <w:left w:val="single" w:sz="4" w:space="0" w:color="auto"/>
              <w:bottom w:val="single" w:sz="4" w:space="0" w:color="auto"/>
              <w:right w:val="single" w:sz="4" w:space="0" w:color="auto"/>
            </w:tcBorders>
          </w:tcPr>
          <w:p w14:paraId="6A10EC6F" w14:textId="77777777" w:rsidR="00283A9C" w:rsidRPr="0029259B" w:rsidRDefault="00283A9C" w:rsidP="00283A9C">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EAD999F" w14:textId="77777777" w:rsidR="00283A9C" w:rsidRPr="0029259B" w:rsidRDefault="00283A9C" w:rsidP="00B9133A">
            <w:pPr>
              <w:jc w:val="left"/>
              <w:rPr>
                <w:rFonts w:ascii="Arial" w:hAnsi="Arial" w:cs="Arial"/>
                <w:szCs w:val="18"/>
                <w:highlight w:val="yellow"/>
              </w:rPr>
            </w:pPr>
            <w:r w:rsidRPr="0029259B">
              <w:rPr>
                <w:rFonts w:ascii="Arial" w:hAnsi="Arial" w:cs="Arial"/>
                <w:szCs w:val="18"/>
                <w:highlight w:val="yellow"/>
              </w:rPr>
              <w:t>Phuc Giang</w:t>
            </w:r>
          </w:p>
          <w:p w14:paraId="74EB3F73" w14:textId="77777777" w:rsidR="00283A9C" w:rsidRPr="0029259B" w:rsidRDefault="00283A9C" w:rsidP="00B9133A">
            <w:pPr>
              <w:jc w:val="left"/>
              <w:rPr>
                <w:rFonts w:ascii="Arial" w:hAnsi="Arial" w:cs="Arial"/>
                <w:szCs w:val="18"/>
                <w:highlight w:val="yellow"/>
              </w:rPr>
            </w:pPr>
            <w:r w:rsidRPr="0029259B">
              <w:rPr>
                <w:rFonts w:ascii="Arial" w:hAnsi="Arial" w:cs="Arial"/>
                <w:szCs w:val="18"/>
                <w:highlight w:val="yellow"/>
              </w:rPr>
              <w:t>Hong Tieu</w:t>
            </w:r>
          </w:p>
          <w:p w14:paraId="7FEE250C" w14:textId="77777777" w:rsidR="00283A9C" w:rsidRPr="0029259B" w:rsidRDefault="00283A9C" w:rsidP="00B9133A">
            <w:pPr>
              <w:jc w:val="left"/>
              <w:rPr>
                <w:rFonts w:ascii="Arial" w:hAnsi="Arial" w:cs="Arial"/>
                <w:szCs w:val="18"/>
                <w:highlight w:val="yellow"/>
                <w:lang w:val="vi-VN"/>
              </w:rPr>
            </w:pPr>
            <w:r w:rsidRPr="0029259B">
              <w:rPr>
                <w:rFonts w:ascii="Arial" w:hAnsi="Arial" w:cs="Arial"/>
                <w:szCs w:val="18"/>
                <w:highlight w:val="yellow"/>
              </w:rPr>
              <w:t>Giang</w:t>
            </w:r>
            <w:r w:rsidRPr="0029259B">
              <w:rPr>
                <w:rFonts w:ascii="Arial" w:hAnsi="Arial" w:cs="Arial"/>
                <w:szCs w:val="18"/>
                <w:highlight w:val="yellow"/>
                <w:lang w:val="vi-VN"/>
              </w:rPr>
              <w:t xml:space="preserve"> Nguyen</w:t>
            </w:r>
          </w:p>
          <w:p w14:paraId="6E102A61" w14:textId="77777777" w:rsidR="00283A9C" w:rsidRPr="0029259B" w:rsidRDefault="00283A9C" w:rsidP="00B9133A">
            <w:pPr>
              <w:jc w:val="left"/>
              <w:rPr>
                <w:rFonts w:ascii="Arial" w:hAnsi="Arial" w:cs="Arial"/>
                <w:szCs w:val="18"/>
                <w:highlight w:val="yellow"/>
              </w:rPr>
            </w:pPr>
            <w:r w:rsidRPr="0029259B">
              <w:rPr>
                <w:rFonts w:ascii="Arial" w:hAnsi="Arial" w:cs="Arial"/>
                <w:szCs w:val="18"/>
                <w:highlight w:val="yellow"/>
              </w:rPr>
              <w:t>Son Thai</w:t>
            </w:r>
          </w:p>
          <w:p w14:paraId="62B78218" w14:textId="3952999F" w:rsidR="00283A9C" w:rsidRDefault="00283A9C" w:rsidP="00B9133A">
            <w:pPr>
              <w:jc w:val="left"/>
              <w:rPr>
                <w:rFonts w:ascii="Arial" w:hAnsi="Arial" w:cs="Arial"/>
                <w:szCs w:val="18"/>
                <w:highlight w:val="yellow"/>
              </w:rPr>
            </w:pPr>
            <w:r w:rsidRPr="0029259B">
              <w:rPr>
                <w:rFonts w:ascii="Arial" w:hAnsi="Arial" w:cs="Arial"/>
                <w:szCs w:val="18"/>
                <w:highlight w:val="yellow"/>
              </w:rPr>
              <w:t>Tinh</w:t>
            </w:r>
            <w:r w:rsidR="00B9133A">
              <w:rPr>
                <w:rFonts w:ascii="Arial" w:hAnsi="Arial" w:cs="Arial"/>
                <w:szCs w:val="18"/>
                <w:highlight w:val="yellow"/>
              </w:rPr>
              <w:t xml:space="preserve"> </w:t>
            </w:r>
            <w:r w:rsidRPr="0029259B">
              <w:rPr>
                <w:rFonts w:ascii="Arial" w:hAnsi="Arial" w:cs="Arial"/>
                <w:szCs w:val="18"/>
                <w:highlight w:val="yellow"/>
                <w:lang w:val="vi-VN"/>
              </w:rPr>
              <w:t>Le</w:t>
            </w:r>
            <w:r w:rsidR="00BC3693">
              <w:rPr>
                <w:rFonts w:ascii="Arial" w:hAnsi="Arial" w:cs="Arial"/>
                <w:szCs w:val="18"/>
                <w:highlight w:val="yellow"/>
                <w:lang w:val="vi-VN"/>
              </w:rPr>
              <w:br/>
            </w:r>
          </w:p>
          <w:p w14:paraId="264B4D38" w14:textId="3D9540C4" w:rsidR="00BC3693" w:rsidRPr="00BC3693" w:rsidRDefault="00BC3693" w:rsidP="00BC3693">
            <w:pPr>
              <w:rPr>
                <w:rFonts w:ascii="Arial" w:hAnsi="Arial" w:cs="Arial"/>
                <w:szCs w:val="18"/>
                <w:highlight w:val="yellow"/>
                <w:lang w:val="vi-VN"/>
              </w:rPr>
            </w:pPr>
            <w:r w:rsidRPr="0029259B">
              <w:rPr>
                <w:rFonts w:ascii="Arial" w:hAnsi="Arial" w:cs="Arial"/>
                <w:highlight w:val="yellow"/>
              </w:rPr>
              <w:t>Ju</w:t>
            </w:r>
            <w:r>
              <w:rPr>
                <w:rFonts w:ascii="Arial" w:hAnsi="Arial" w:cs="Arial"/>
                <w:highlight w:val="yellow"/>
              </w:rPr>
              <w:t>l</w:t>
            </w:r>
            <w:r w:rsidRPr="0029259B">
              <w:rPr>
                <w:rFonts w:ascii="Arial" w:hAnsi="Arial" w:cs="Arial"/>
                <w:highlight w:val="yellow"/>
              </w:rPr>
              <w:t xml:space="preserve"> </w:t>
            </w:r>
            <w:r>
              <w:rPr>
                <w:rFonts w:ascii="Arial" w:hAnsi="Arial" w:cs="Arial"/>
                <w:highlight w:val="yellow"/>
              </w:rPr>
              <w:t>25</w:t>
            </w:r>
            <w:r w:rsidRPr="0029259B">
              <w:rPr>
                <w:rFonts w:ascii="Arial" w:hAnsi="Arial" w:cs="Arial"/>
                <w:highlight w:val="yellow"/>
              </w:rPr>
              <w:t>, 2022</w:t>
            </w:r>
          </w:p>
        </w:tc>
        <w:tc>
          <w:tcPr>
            <w:tcW w:w="1890" w:type="dxa"/>
            <w:tcBorders>
              <w:top w:val="single" w:sz="4" w:space="0" w:color="auto"/>
              <w:left w:val="single" w:sz="4" w:space="0" w:color="auto"/>
              <w:bottom w:val="single" w:sz="4" w:space="0" w:color="auto"/>
              <w:right w:val="single" w:sz="4" w:space="0" w:color="auto"/>
            </w:tcBorders>
          </w:tcPr>
          <w:p w14:paraId="296B5CBC" w14:textId="0EA2B925" w:rsidR="00283A9C" w:rsidRPr="0029259B" w:rsidRDefault="00283A9C" w:rsidP="00283A9C">
            <w:pPr>
              <w:rPr>
                <w:rFonts w:ascii="Arial" w:hAnsi="Arial" w:cs="Arial"/>
                <w:szCs w:val="18"/>
                <w:highlight w:val="yellow"/>
                <w:lang w:val="vi-VN"/>
              </w:rPr>
            </w:pPr>
            <w:r>
              <w:rPr>
                <w:rFonts w:ascii="Arial" w:hAnsi="Arial" w:cs="Arial"/>
                <w:szCs w:val="18"/>
                <w:highlight w:val="yellow"/>
              </w:rPr>
              <w:t>Tinh Le</w:t>
            </w:r>
          </w:p>
          <w:p w14:paraId="16D14E40" w14:textId="77777777" w:rsidR="00283A9C" w:rsidRDefault="00283A9C" w:rsidP="00283A9C">
            <w:pPr>
              <w:rPr>
                <w:rFonts w:ascii="Arial" w:hAnsi="Arial" w:cs="Arial"/>
                <w:highlight w:val="yellow"/>
              </w:rPr>
            </w:pPr>
          </w:p>
          <w:p w14:paraId="76B39855" w14:textId="77777777" w:rsidR="00283A9C" w:rsidRDefault="00283A9C" w:rsidP="00283A9C">
            <w:pPr>
              <w:rPr>
                <w:rFonts w:ascii="Arial" w:hAnsi="Arial" w:cs="Arial"/>
                <w:highlight w:val="yellow"/>
              </w:rPr>
            </w:pPr>
          </w:p>
          <w:p w14:paraId="62E7DFBA" w14:textId="77777777" w:rsidR="00283A9C" w:rsidRDefault="00283A9C" w:rsidP="00283A9C">
            <w:pPr>
              <w:rPr>
                <w:rFonts w:ascii="Arial" w:hAnsi="Arial" w:cs="Arial"/>
                <w:highlight w:val="yellow"/>
              </w:rPr>
            </w:pPr>
          </w:p>
          <w:p w14:paraId="747EBD4E" w14:textId="611315C1" w:rsidR="00283A9C" w:rsidRDefault="00283A9C" w:rsidP="00283A9C">
            <w:pPr>
              <w:rPr>
                <w:rFonts w:ascii="Arial" w:hAnsi="Arial" w:cs="Arial"/>
                <w:highlight w:val="yellow"/>
              </w:rPr>
            </w:pPr>
          </w:p>
          <w:p w14:paraId="34368453" w14:textId="77777777" w:rsidR="0087771A" w:rsidRDefault="0087771A" w:rsidP="00283A9C">
            <w:pPr>
              <w:rPr>
                <w:rFonts w:ascii="Arial" w:hAnsi="Arial" w:cs="Arial"/>
                <w:highlight w:val="yellow"/>
              </w:rPr>
            </w:pPr>
          </w:p>
          <w:p w14:paraId="31DE3097" w14:textId="26B7B11C" w:rsidR="00283A9C" w:rsidRPr="0029259B" w:rsidRDefault="00283A9C" w:rsidP="00283A9C">
            <w:pPr>
              <w:rPr>
                <w:rFonts w:ascii="Arial" w:hAnsi="Arial" w:cs="Arial"/>
                <w:szCs w:val="18"/>
                <w:highlight w:val="yellow"/>
              </w:rPr>
            </w:pPr>
            <w:r w:rsidRPr="0029259B">
              <w:rPr>
                <w:rFonts w:ascii="Arial" w:hAnsi="Arial" w:cs="Arial"/>
                <w:highlight w:val="yellow"/>
              </w:rPr>
              <w:t>Ju</w:t>
            </w:r>
            <w:r>
              <w:rPr>
                <w:rFonts w:ascii="Arial" w:hAnsi="Arial" w:cs="Arial"/>
                <w:highlight w:val="yellow"/>
              </w:rPr>
              <w:t>l</w:t>
            </w:r>
            <w:r w:rsidRPr="0029259B">
              <w:rPr>
                <w:rFonts w:ascii="Arial" w:hAnsi="Arial" w:cs="Arial"/>
                <w:highlight w:val="yellow"/>
              </w:rPr>
              <w:t xml:space="preserve"> </w:t>
            </w:r>
            <w:r>
              <w:rPr>
                <w:rFonts w:ascii="Arial" w:hAnsi="Arial" w:cs="Arial"/>
                <w:highlight w:val="yellow"/>
              </w:rPr>
              <w:t>11</w:t>
            </w:r>
            <w:r w:rsidRPr="0029259B">
              <w:rPr>
                <w:rFonts w:ascii="Arial" w:hAnsi="Arial" w:cs="Arial"/>
                <w:highlight w:val="yellow"/>
              </w:rPr>
              <w:t>, 2022</w:t>
            </w:r>
          </w:p>
        </w:tc>
      </w:tr>
      <w:tr w:rsidR="00AA508E" w:rsidRPr="0029259B" w14:paraId="251A0936"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6135E622" w14:textId="7A75F21B" w:rsidR="00AA508E" w:rsidRPr="00AA508E" w:rsidRDefault="00AA508E" w:rsidP="00AA508E">
            <w:pPr>
              <w:jc w:val="center"/>
              <w:rPr>
                <w:rFonts w:ascii="Arial" w:hAnsi="Arial" w:cs="Arial"/>
                <w:highlight w:val="yellow"/>
                <w:lang w:val="vi-VN"/>
              </w:rPr>
            </w:pPr>
            <w:r>
              <w:rPr>
                <w:rFonts w:ascii="Arial" w:hAnsi="Arial" w:cs="Arial"/>
                <w:highlight w:val="yellow"/>
                <w:lang w:val="vi-VN"/>
              </w:rPr>
              <w:t>4</w:t>
            </w:r>
          </w:p>
        </w:tc>
        <w:tc>
          <w:tcPr>
            <w:tcW w:w="1060" w:type="dxa"/>
            <w:tcBorders>
              <w:top w:val="single" w:sz="4" w:space="0" w:color="auto"/>
              <w:left w:val="single" w:sz="4" w:space="0" w:color="auto"/>
              <w:bottom w:val="single" w:sz="4" w:space="0" w:color="auto"/>
              <w:right w:val="single" w:sz="4" w:space="0" w:color="auto"/>
            </w:tcBorders>
          </w:tcPr>
          <w:p w14:paraId="6BCA9ADD" w14:textId="5F920255" w:rsidR="00AA508E" w:rsidRPr="00AA508E" w:rsidRDefault="00AA508E" w:rsidP="00AA508E">
            <w:pPr>
              <w:jc w:val="center"/>
              <w:rPr>
                <w:rFonts w:ascii="Arial" w:hAnsi="Arial" w:cs="Arial"/>
                <w:highlight w:val="yellow"/>
                <w:lang w:val="vi-VN"/>
              </w:rPr>
            </w:pPr>
            <w:r>
              <w:rPr>
                <w:rFonts w:ascii="Arial" w:hAnsi="Arial" w:cs="Arial"/>
                <w:highlight w:val="yellow"/>
              </w:rPr>
              <w:t>R0</w:t>
            </w:r>
            <w:r>
              <w:rPr>
                <w:rFonts w:ascii="Arial" w:hAnsi="Arial" w:cs="Arial"/>
                <w:highlight w:val="yellow"/>
                <w:lang w:val="vi-VN"/>
              </w:rPr>
              <w:t>4</w:t>
            </w:r>
          </w:p>
        </w:tc>
        <w:tc>
          <w:tcPr>
            <w:tcW w:w="3460" w:type="dxa"/>
            <w:tcBorders>
              <w:top w:val="single" w:sz="4" w:space="0" w:color="auto"/>
              <w:left w:val="single" w:sz="4" w:space="0" w:color="auto"/>
              <w:bottom w:val="single" w:sz="4" w:space="0" w:color="auto"/>
              <w:right w:val="single" w:sz="4" w:space="0" w:color="auto"/>
            </w:tcBorders>
          </w:tcPr>
          <w:p w14:paraId="56A3FB6E" w14:textId="359027E2" w:rsidR="006E3212" w:rsidRPr="00AA508E" w:rsidRDefault="00E01B1B" w:rsidP="00AA508E">
            <w:pPr>
              <w:rPr>
                <w:rFonts w:ascii="Arial" w:eastAsia="Arial" w:hAnsi="Arial" w:cs="Arial"/>
                <w:highlight w:val="yellow"/>
                <w:lang w:val="vi-VN"/>
              </w:rPr>
            </w:pPr>
            <w:r>
              <w:rPr>
                <w:rFonts w:ascii="Arial" w:eastAsia="Arial" w:hAnsi="Arial" w:cs="Arial"/>
                <w:highlight w:val="yellow"/>
              </w:rPr>
              <w:t>Update the contents after fixed bug</w:t>
            </w:r>
          </w:p>
        </w:tc>
        <w:tc>
          <w:tcPr>
            <w:tcW w:w="1800" w:type="dxa"/>
            <w:tcBorders>
              <w:top w:val="single" w:sz="4" w:space="0" w:color="auto"/>
              <w:left w:val="single" w:sz="4" w:space="0" w:color="auto"/>
              <w:bottom w:val="single" w:sz="4" w:space="0" w:color="auto"/>
              <w:right w:val="single" w:sz="4" w:space="0" w:color="auto"/>
            </w:tcBorders>
          </w:tcPr>
          <w:p w14:paraId="6BF1A192" w14:textId="77777777" w:rsidR="00AA508E" w:rsidRPr="0029259B" w:rsidRDefault="00AA508E" w:rsidP="00AA508E">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2023EA89" w14:textId="77777777" w:rsidR="00AA508E" w:rsidRPr="0029259B" w:rsidRDefault="00AA508E" w:rsidP="00AA508E">
            <w:pPr>
              <w:jc w:val="left"/>
              <w:rPr>
                <w:rFonts w:ascii="Arial" w:hAnsi="Arial" w:cs="Arial"/>
                <w:szCs w:val="18"/>
                <w:highlight w:val="yellow"/>
              </w:rPr>
            </w:pPr>
            <w:r w:rsidRPr="0029259B">
              <w:rPr>
                <w:rFonts w:ascii="Arial" w:hAnsi="Arial" w:cs="Arial"/>
                <w:szCs w:val="18"/>
                <w:highlight w:val="yellow"/>
              </w:rPr>
              <w:t>Phuc Giang</w:t>
            </w:r>
          </w:p>
          <w:p w14:paraId="1CE95CA5" w14:textId="77777777" w:rsidR="00AA508E" w:rsidRPr="0029259B" w:rsidRDefault="00AA508E" w:rsidP="00AA508E">
            <w:pPr>
              <w:jc w:val="left"/>
              <w:rPr>
                <w:rFonts w:ascii="Arial" w:hAnsi="Arial" w:cs="Arial"/>
                <w:szCs w:val="18"/>
                <w:highlight w:val="yellow"/>
              </w:rPr>
            </w:pPr>
            <w:r w:rsidRPr="0029259B">
              <w:rPr>
                <w:rFonts w:ascii="Arial" w:hAnsi="Arial" w:cs="Arial"/>
                <w:szCs w:val="18"/>
                <w:highlight w:val="yellow"/>
              </w:rPr>
              <w:t>Hong Tieu</w:t>
            </w:r>
          </w:p>
          <w:p w14:paraId="3F93D55F" w14:textId="77777777" w:rsidR="00AA508E" w:rsidRPr="0029259B" w:rsidRDefault="00AA508E" w:rsidP="00AA508E">
            <w:pPr>
              <w:jc w:val="left"/>
              <w:rPr>
                <w:rFonts w:ascii="Arial" w:hAnsi="Arial" w:cs="Arial"/>
                <w:szCs w:val="18"/>
                <w:highlight w:val="yellow"/>
                <w:lang w:val="vi-VN"/>
              </w:rPr>
            </w:pPr>
            <w:r w:rsidRPr="0029259B">
              <w:rPr>
                <w:rFonts w:ascii="Arial" w:hAnsi="Arial" w:cs="Arial"/>
                <w:szCs w:val="18"/>
                <w:highlight w:val="yellow"/>
              </w:rPr>
              <w:t>Giang</w:t>
            </w:r>
            <w:r w:rsidRPr="0029259B">
              <w:rPr>
                <w:rFonts w:ascii="Arial" w:hAnsi="Arial" w:cs="Arial"/>
                <w:szCs w:val="18"/>
                <w:highlight w:val="yellow"/>
                <w:lang w:val="vi-VN"/>
              </w:rPr>
              <w:t xml:space="preserve"> Nguyen</w:t>
            </w:r>
          </w:p>
          <w:p w14:paraId="7368EAC9" w14:textId="77777777" w:rsidR="00AA508E" w:rsidRDefault="00AA508E" w:rsidP="00AA508E">
            <w:pPr>
              <w:jc w:val="left"/>
              <w:rPr>
                <w:rFonts w:ascii="Arial" w:hAnsi="Arial" w:cs="Arial"/>
                <w:szCs w:val="18"/>
                <w:highlight w:val="yellow"/>
              </w:rPr>
            </w:pPr>
            <w:r w:rsidRPr="0029259B">
              <w:rPr>
                <w:rFonts w:ascii="Arial" w:hAnsi="Arial" w:cs="Arial"/>
                <w:szCs w:val="18"/>
                <w:highlight w:val="yellow"/>
              </w:rPr>
              <w:t>Tinh</w:t>
            </w:r>
            <w:r>
              <w:rPr>
                <w:rFonts w:ascii="Arial" w:hAnsi="Arial" w:cs="Arial"/>
                <w:szCs w:val="18"/>
                <w:highlight w:val="yellow"/>
              </w:rPr>
              <w:t xml:space="preserve"> </w:t>
            </w:r>
            <w:r w:rsidRPr="0029259B">
              <w:rPr>
                <w:rFonts w:ascii="Arial" w:hAnsi="Arial" w:cs="Arial"/>
                <w:szCs w:val="18"/>
                <w:highlight w:val="yellow"/>
                <w:lang w:val="vi-VN"/>
              </w:rPr>
              <w:t>Le</w:t>
            </w:r>
            <w:r>
              <w:rPr>
                <w:rFonts w:ascii="Arial" w:hAnsi="Arial" w:cs="Arial"/>
                <w:szCs w:val="18"/>
                <w:highlight w:val="yellow"/>
                <w:lang w:val="vi-VN"/>
              </w:rPr>
              <w:br/>
            </w:r>
          </w:p>
          <w:p w14:paraId="2FD04C7C" w14:textId="30C740CC" w:rsidR="00AA508E" w:rsidRPr="0029259B" w:rsidRDefault="00E01B1B" w:rsidP="00AA508E">
            <w:pPr>
              <w:rPr>
                <w:rFonts w:ascii="Arial" w:hAnsi="Arial" w:cs="Arial"/>
                <w:szCs w:val="18"/>
                <w:highlight w:val="yellow"/>
              </w:rPr>
            </w:pPr>
            <w:r>
              <w:rPr>
                <w:rFonts w:ascii="Arial" w:hAnsi="Arial" w:cs="Arial"/>
                <w:highlight w:val="yellow"/>
              </w:rPr>
              <w:t>Sep</w:t>
            </w:r>
            <w:r w:rsidRPr="0029259B">
              <w:rPr>
                <w:rFonts w:ascii="Arial" w:hAnsi="Arial" w:cs="Arial"/>
                <w:highlight w:val="yellow"/>
              </w:rPr>
              <w:t xml:space="preserve"> </w:t>
            </w:r>
            <w:r>
              <w:rPr>
                <w:rFonts w:ascii="Arial" w:hAnsi="Arial" w:cs="Arial"/>
                <w:highlight w:val="yellow"/>
              </w:rPr>
              <w:t>15</w:t>
            </w:r>
            <w:r w:rsidRPr="0029259B">
              <w:rPr>
                <w:rFonts w:ascii="Arial" w:hAnsi="Arial" w:cs="Arial"/>
                <w:highlight w:val="yellow"/>
              </w:rPr>
              <w:t>, 2022</w:t>
            </w:r>
          </w:p>
        </w:tc>
        <w:tc>
          <w:tcPr>
            <w:tcW w:w="1890" w:type="dxa"/>
            <w:tcBorders>
              <w:top w:val="single" w:sz="4" w:space="0" w:color="auto"/>
              <w:left w:val="single" w:sz="4" w:space="0" w:color="auto"/>
              <w:bottom w:val="single" w:sz="4" w:space="0" w:color="auto"/>
              <w:right w:val="single" w:sz="4" w:space="0" w:color="auto"/>
            </w:tcBorders>
          </w:tcPr>
          <w:p w14:paraId="09756E48" w14:textId="465BBDE6" w:rsidR="00AA508E" w:rsidRDefault="006E3212" w:rsidP="00AA508E">
            <w:pPr>
              <w:rPr>
                <w:rFonts w:ascii="Arial" w:hAnsi="Arial" w:cs="Arial"/>
                <w:szCs w:val="18"/>
                <w:highlight w:val="yellow"/>
              </w:rPr>
            </w:pPr>
            <w:r>
              <w:rPr>
                <w:rFonts w:ascii="Arial" w:hAnsi="Arial" w:cs="Arial"/>
                <w:szCs w:val="18"/>
                <w:highlight w:val="yellow"/>
              </w:rPr>
              <w:t>Tinh Le</w:t>
            </w:r>
          </w:p>
          <w:p w14:paraId="791473DB" w14:textId="30C7746D" w:rsidR="00AA508E" w:rsidRDefault="006E3212" w:rsidP="00AA508E">
            <w:pPr>
              <w:rPr>
                <w:rFonts w:ascii="Arial" w:hAnsi="Arial" w:cs="Arial"/>
                <w:highlight w:val="yellow"/>
              </w:rPr>
            </w:pPr>
            <w:r>
              <w:rPr>
                <w:rFonts w:ascii="Arial" w:hAnsi="Arial" w:cs="Arial"/>
                <w:szCs w:val="18"/>
                <w:highlight w:val="yellow"/>
              </w:rPr>
              <w:t>Phuc Giang</w:t>
            </w:r>
          </w:p>
          <w:p w14:paraId="20AD7F23" w14:textId="77777777" w:rsidR="00AA508E" w:rsidRDefault="00AA508E" w:rsidP="00AA508E">
            <w:pPr>
              <w:rPr>
                <w:rFonts w:ascii="Arial" w:hAnsi="Arial" w:cs="Arial"/>
                <w:highlight w:val="yellow"/>
              </w:rPr>
            </w:pPr>
          </w:p>
          <w:p w14:paraId="3AF32ED1" w14:textId="77777777" w:rsidR="00AA508E" w:rsidRDefault="00AA508E" w:rsidP="00AA508E">
            <w:pPr>
              <w:rPr>
                <w:rFonts w:ascii="Arial" w:hAnsi="Arial" w:cs="Arial"/>
                <w:highlight w:val="yellow"/>
              </w:rPr>
            </w:pPr>
          </w:p>
          <w:p w14:paraId="1E57DE3F" w14:textId="77777777" w:rsidR="00AA508E" w:rsidRDefault="00AA508E" w:rsidP="00AA508E">
            <w:pPr>
              <w:rPr>
                <w:rFonts w:ascii="Arial" w:hAnsi="Arial" w:cs="Arial"/>
                <w:highlight w:val="yellow"/>
              </w:rPr>
            </w:pPr>
          </w:p>
          <w:p w14:paraId="651300FE" w14:textId="42530CC1" w:rsidR="00AA508E" w:rsidRPr="0029259B" w:rsidRDefault="00E01B1B" w:rsidP="00AA508E">
            <w:pPr>
              <w:rPr>
                <w:rFonts w:ascii="Arial" w:hAnsi="Arial" w:cs="Arial"/>
                <w:szCs w:val="18"/>
                <w:highlight w:val="yellow"/>
              </w:rPr>
            </w:pPr>
            <w:r>
              <w:rPr>
                <w:rFonts w:ascii="Arial" w:hAnsi="Arial" w:cs="Arial"/>
                <w:highlight w:val="yellow"/>
              </w:rPr>
              <w:t>Sep</w:t>
            </w:r>
            <w:r w:rsidR="00AA508E" w:rsidRPr="0029259B">
              <w:rPr>
                <w:rFonts w:ascii="Arial" w:hAnsi="Arial" w:cs="Arial"/>
                <w:highlight w:val="yellow"/>
              </w:rPr>
              <w:t xml:space="preserve"> </w:t>
            </w:r>
            <w:r w:rsidR="001662C1">
              <w:rPr>
                <w:rFonts w:ascii="Arial" w:hAnsi="Arial" w:cs="Arial"/>
                <w:highlight w:val="yellow"/>
              </w:rPr>
              <w:t>12</w:t>
            </w:r>
            <w:r w:rsidR="00AA508E" w:rsidRPr="0029259B">
              <w:rPr>
                <w:rFonts w:ascii="Arial" w:hAnsi="Arial" w:cs="Arial"/>
                <w:highlight w:val="yellow"/>
              </w:rPr>
              <w:t>, 2022</w:t>
            </w:r>
          </w:p>
        </w:tc>
      </w:tr>
      <w:tr w:rsidR="00872135" w:rsidRPr="0029259B" w14:paraId="4DF55421"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5B81F100" w14:textId="06A6B369" w:rsidR="00872135" w:rsidRPr="00872135" w:rsidRDefault="00872135" w:rsidP="00872135">
            <w:pPr>
              <w:jc w:val="center"/>
              <w:rPr>
                <w:rFonts w:ascii="Arial" w:hAnsi="Arial" w:cs="Arial"/>
                <w:highlight w:val="yellow"/>
              </w:rPr>
            </w:pPr>
            <w:r>
              <w:rPr>
                <w:rFonts w:ascii="Arial" w:hAnsi="Arial" w:cs="Arial"/>
                <w:highlight w:val="yellow"/>
              </w:rPr>
              <w:t>5</w:t>
            </w:r>
          </w:p>
        </w:tc>
        <w:tc>
          <w:tcPr>
            <w:tcW w:w="1060" w:type="dxa"/>
            <w:tcBorders>
              <w:top w:val="single" w:sz="4" w:space="0" w:color="auto"/>
              <w:left w:val="single" w:sz="4" w:space="0" w:color="auto"/>
              <w:bottom w:val="single" w:sz="4" w:space="0" w:color="auto"/>
              <w:right w:val="single" w:sz="4" w:space="0" w:color="auto"/>
            </w:tcBorders>
          </w:tcPr>
          <w:p w14:paraId="23078051" w14:textId="07A0050C" w:rsidR="00872135" w:rsidRPr="00872135" w:rsidRDefault="00872135" w:rsidP="00872135">
            <w:pPr>
              <w:jc w:val="center"/>
              <w:rPr>
                <w:rFonts w:ascii="Arial" w:hAnsi="Arial" w:cs="Arial"/>
                <w:highlight w:val="yellow"/>
              </w:rPr>
            </w:pPr>
            <w:r>
              <w:rPr>
                <w:rFonts w:ascii="Arial" w:hAnsi="Arial" w:cs="Arial"/>
                <w:highlight w:val="yellow"/>
              </w:rPr>
              <w:t>R05</w:t>
            </w:r>
          </w:p>
        </w:tc>
        <w:tc>
          <w:tcPr>
            <w:tcW w:w="3460" w:type="dxa"/>
            <w:tcBorders>
              <w:top w:val="single" w:sz="4" w:space="0" w:color="auto"/>
              <w:left w:val="single" w:sz="4" w:space="0" w:color="auto"/>
              <w:bottom w:val="single" w:sz="4" w:space="0" w:color="auto"/>
              <w:right w:val="single" w:sz="4" w:space="0" w:color="auto"/>
            </w:tcBorders>
          </w:tcPr>
          <w:p w14:paraId="71D26BCE" w14:textId="52542EEB" w:rsidR="00872135" w:rsidRDefault="00872135" w:rsidP="00872135">
            <w:pPr>
              <w:rPr>
                <w:rFonts w:ascii="Arial" w:eastAsia="Arial" w:hAnsi="Arial" w:cs="Arial"/>
                <w:highlight w:val="yellow"/>
              </w:rPr>
            </w:pPr>
            <w:r w:rsidRPr="00872135">
              <w:rPr>
                <w:rFonts w:ascii="Arial" w:eastAsia="Arial" w:hAnsi="Arial" w:cs="Arial"/>
                <w:highlight w:val="yellow"/>
              </w:rPr>
              <w:t>Update the contents after fixed REL’s comments</w:t>
            </w:r>
          </w:p>
        </w:tc>
        <w:tc>
          <w:tcPr>
            <w:tcW w:w="1800" w:type="dxa"/>
            <w:tcBorders>
              <w:top w:val="single" w:sz="4" w:space="0" w:color="auto"/>
              <w:left w:val="single" w:sz="4" w:space="0" w:color="auto"/>
              <w:bottom w:val="single" w:sz="4" w:space="0" w:color="auto"/>
              <w:right w:val="single" w:sz="4" w:space="0" w:color="auto"/>
            </w:tcBorders>
          </w:tcPr>
          <w:p w14:paraId="307EA982" w14:textId="77777777" w:rsidR="00872135" w:rsidRPr="0029259B" w:rsidRDefault="00872135" w:rsidP="00872135">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08CA58F" w14:textId="77777777" w:rsidR="00872135" w:rsidRPr="0029259B" w:rsidRDefault="00872135" w:rsidP="00872135">
            <w:pPr>
              <w:jc w:val="left"/>
              <w:rPr>
                <w:rFonts w:ascii="Arial" w:hAnsi="Arial" w:cs="Arial"/>
                <w:szCs w:val="18"/>
                <w:highlight w:val="yellow"/>
              </w:rPr>
            </w:pPr>
            <w:r w:rsidRPr="0029259B">
              <w:rPr>
                <w:rFonts w:ascii="Arial" w:hAnsi="Arial" w:cs="Arial"/>
                <w:szCs w:val="18"/>
                <w:highlight w:val="yellow"/>
              </w:rPr>
              <w:t>Phuc Giang</w:t>
            </w:r>
          </w:p>
          <w:p w14:paraId="3EB83B56" w14:textId="77777777" w:rsidR="00872135" w:rsidRPr="0029259B" w:rsidRDefault="00872135" w:rsidP="00872135">
            <w:pPr>
              <w:jc w:val="left"/>
              <w:rPr>
                <w:rFonts w:ascii="Arial" w:hAnsi="Arial" w:cs="Arial"/>
                <w:szCs w:val="18"/>
                <w:highlight w:val="yellow"/>
              </w:rPr>
            </w:pPr>
            <w:r w:rsidRPr="0029259B">
              <w:rPr>
                <w:rFonts w:ascii="Arial" w:hAnsi="Arial" w:cs="Arial"/>
                <w:szCs w:val="18"/>
                <w:highlight w:val="yellow"/>
              </w:rPr>
              <w:t>Hong Tieu</w:t>
            </w:r>
          </w:p>
          <w:p w14:paraId="3CC92AA8" w14:textId="6848A28F" w:rsidR="00872135" w:rsidRPr="0029259B" w:rsidRDefault="00872135" w:rsidP="00872135">
            <w:pPr>
              <w:jc w:val="left"/>
              <w:rPr>
                <w:rFonts w:ascii="Arial" w:hAnsi="Arial" w:cs="Arial"/>
                <w:szCs w:val="18"/>
                <w:highlight w:val="yellow"/>
                <w:lang w:val="vi-VN"/>
              </w:rPr>
            </w:pPr>
            <w:r>
              <w:rPr>
                <w:rFonts w:ascii="Arial" w:hAnsi="Arial" w:cs="Arial"/>
                <w:szCs w:val="18"/>
                <w:highlight w:val="yellow"/>
              </w:rPr>
              <w:t>Son Thai</w:t>
            </w:r>
          </w:p>
          <w:p w14:paraId="0C7655C3" w14:textId="77777777" w:rsidR="00872135" w:rsidRDefault="00872135" w:rsidP="00872135">
            <w:pPr>
              <w:jc w:val="left"/>
              <w:rPr>
                <w:rFonts w:ascii="Arial" w:hAnsi="Arial" w:cs="Arial"/>
                <w:szCs w:val="18"/>
                <w:highlight w:val="yellow"/>
              </w:rPr>
            </w:pPr>
            <w:r w:rsidRPr="0029259B">
              <w:rPr>
                <w:rFonts w:ascii="Arial" w:hAnsi="Arial" w:cs="Arial"/>
                <w:szCs w:val="18"/>
                <w:highlight w:val="yellow"/>
              </w:rPr>
              <w:t>Tinh</w:t>
            </w:r>
            <w:r>
              <w:rPr>
                <w:rFonts w:ascii="Arial" w:hAnsi="Arial" w:cs="Arial"/>
                <w:szCs w:val="18"/>
                <w:highlight w:val="yellow"/>
              </w:rPr>
              <w:t xml:space="preserve"> </w:t>
            </w:r>
            <w:r w:rsidRPr="0029259B">
              <w:rPr>
                <w:rFonts w:ascii="Arial" w:hAnsi="Arial" w:cs="Arial"/>
                <w:szCs w:val="18"/>
                <w:highlight w:val="yellow"/>
                <w:lang w:val="vi-VN"/>
              </w:rPr>
              <w:t>Le</w:t>
            </w:r>
            <w:r>
              <w:rPr>
                <w:rFonts w:ascii="Arial" w:hAnsi="Arial" w:cs="Arial"/>
                <w:szCs w:val="18"/>
                <w:highlight w:val="yellow"/>
                <w:lang w:val="vi-VN"/>
              </w:rPr>
              <w:br/>
            </w:r>
          </w:p>
          <w:p w14:paraId="0639BAD2" w14:textId="7027645A" w:rsidR="00872135" w:rsidRPr="0029259B" w:rsidRDefault="00872135" w:rsidP="00872135">
            <w:pPr>
              <w:jc w:val="left"/>
              <w:rPr>
                <w:rFonts w:ascii="Arial" w:hAnsi="Arial" w:cs="Arial"/>
                <w:szCs w:val="18"/>
                <w:highlight w:val="yellow"/>
              </w:rPr>
            </w:pPr>
            <w:r>
              <w:rPr>
                <w:rFonts w:ascii="Arial" w:hAnsi="Arial" w:cs="Arial"/>
                <w:highlight w:val="yellow"/>
              </w:rPr>
              <w:t>Sep</w:t>
            </w:r>
            <w:r w:rsidRPr="0029259B">
              <w:rPr>
                <w:rFonts w:ascii="Arial" w:hAnsi="Arial" w:cs="Arial"/>
                <w:highlight w:val="yellow"/>
              </w:rPr>
              <w:t xml:space="preserve"> </w:t>
            </w:r>
            <w:r>
              <w:rPr>
                <w:rFonts w:ascii="Arial" w:hAnsi="Arial" w:cs="Arial"/>
                <w:highlight w:val="yellow"/>
              </w:rPr>
              <w:t>19</w:t>
            </w:r>
            <w:r w:rsidRPr="0029259B">
              <w:rPr>
                <w:rFonts w:ascii="Arial" w:hAnsi="Arial" w:cs="Arial"/>
                <w:highlight w:val="yellow"/>
              </w:rPr>
              <w:t>, 2022</w:t>
            </w:r>
          </w:p>
        </w:tc>
        <w:tc>
          <w:tcPr>
            <w:tcW w:w="1890" w:type="dxa"/>
            <w:tcBorders>
              <w:top w:val="single" w:sz="4" w:space="0" w:color="auto"/>
              <w:left w:val="single" w:sz="4" w:space="0" w:color="auto"/>
              <w:bottom w:val="single" w:sz="4" w:space="0" w:color="auto"/>
              <w:right w:val="single" w:sz="4" w:space="0" w:color="auto"/>
            </w:tcBorders>
          </w:tcPr>
          <w:p w14:paraId="387DC2D5" w14:textId="77777777" w:rsidR="00872135" w:rsidRDefault="00872135" w:rsidP="00872135">
            <w:pPr>
              <w:rPr>
                <w:rFonts w:ascii="Arial" w:hAnsi="Arial" w:cs="Arial"/>
                <w:highlight w:val="yellow"/>
              </w:rPr>
            </w:pPr>
            <w:r>
              <w:rPr>
                <w:rFonts w:ascii="Arial" w:hAnsi="Arial" w:cs="Arial"/>
                <w:szCs w:val="18"/>
                <w:highlight w:val="yellow"/>
              </w:rPr>
              <w:t>Phuc Giang</w:t>
            </w:r>
          </w:p>
          <w:p w14:paraId="4BA83939" w14:textId="77777777" w:rsidR="00872135" w:rsidRDefault="00872135" w:rsidP="00872135">
            <w:pPr>
              <w:rPr>
                <w:rFonts w:ascii="Arial" w:hAnsi="Arial" w:cs="Arial"/>
                <w:highlight w:val="yellow"/>
              </w:rPr>
            </w:pPr>
          </w:p>
          <w:p w14:paraId="0FA8235D" w14:textId="16E1F1D1" w:rsidR="00872135" w:rsidRDefault="00872135" w:rsidP="00872135">
            <w:pPr>
              <w:rPr>
                <w:rFonts w:ascii="Arial" w:hAnsi="Arial" w:cs="Arial"/>
                <w:highlight w:val="yellow"/>
              </w:rPr>
            </w:pPr>
          </w:p>
          <w:p w14:paraId="75068A28" w14:textId="77777777" w:rsidR="00872135" w:rsidRDefault="00872135" w:rsidP="00872135">
            <w:pPr>
              <w:rPr>
                <w:rFonts w:ascii="Arial" w:hAnsi="Arial" w:cs="Arial"/>
                <w:highlight w:val="yellow"/>
              </w:rPr>
            </w:pPr>
          </w:p>
          <w:p w14:paraId="40617097" w14:textId="77777777" w:rsidR="00872135" w:rsidRDefault="00872135" w:rsidP="00872135">
            <w:pPr>
              <w:rPr>
                <w:rFonts w:ascii="Arial" w:hAnsi="Arial" w:cs="Arial"/>
                <w:highlight w:val="yellow"/>
              </w:rPr>
            </w:pPr>
          </w:p>
          <w:p w14:paraId="6FC0AE8D" w14:textId="2250F55F" w:rsidR="00872135" w:rsidRDefault="00872135" w:rsidP="00872135">
            <w:pPr>
              <w:rPr>
                <w:rFonts w:ascii="Arial" w:hAnsi="Arial" w:cs="Arial"/>
                <w:szCs w:val="18"/>
                <w:highlight w:val="yellow"/>
              </w:rPr>
            </w:pPr>
            <w:r>
              <w:rPr>
                <w:rFonts w:ascii="Arial" w:hAnsi="Arial" w:cs="Arial"/>
                <w:highlight w:val="yellow"/>
              </w:rPr>
              <w:t>Sep</w:t>
            </w:r>
            <w:r w:rsidRPr="0029259B">
              <w:rPr>
                <w:rFonts w:ascii="Arial" w:hAnsi="Arial" w:cs="Arial"/>
                <w:highlight w:val="yellow"/>
              </w:rPr>
              <w:t xml:space="preserve"> </w:t>
            </w:r>
            <w:r>
              <w:rPr>
                <w:rFonts w:ascii="Arial" w:hAnsi="Arial" w:cs="Arial"/>
                <w:highlight w:val="yellow"/>
              </w:rPr>
              <w:t>19</w:t>
            </w:r>
            <w:r w:rsidRPr="0029259B">
              <w:rPr>
                <w:rFonts w:ascii="Arial" w:hAnsi="Arial" w:cs="Arial"/>
                <w:highlight w:val="yellow"/>
              </w:rPr>
              <w:t>, 2022</w:t>
            </w:r>
          </w:p>
        </w:tc>
      </w:tr>
      <w:tr w:rsidR="009023C0" w:rsidRPr="0029259B" w14:paraId="633F2112"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5778EAC" w14:textId="07E4A987" w:rsidR="009023C0" w:rsidRDefault="009023C0" w:rsidP="00872135">
            <w:pPr>
              <w:jc w:val="center"/>
              <w:rPr>
                <w:rFonts w:ascii="Arial" w:hAnsi="Arial" w:cs="Arial"/>
                <w:highlight w:val="yellow"/>
              </w:rPr>
            </w:pPr>
            <w:r>
              <w:rPr>
                <w:rFonts w:ascii="Arial" w:hAnsi="Arial" w:cs="Arial"/>
                <w:highlight w:val="yellow"/>
              </w:rPr>
              <w:t>6</w:t>
            </w:r>
          </w:p>
        </w:tc>
        <w:tc>
          <w:tcPr>
            <w:tcW w:w="1060" w:type="dxa"/>
            <w:tcBorders>
              <w:top w:val="single" w:sz="4" w:space="0" w:color="auto"/>
              <w:left w:val="single" w:sz="4" w:space="0" w:color="auto"/>
              <w:bottom w:val="single" w:sz="4" w:space="0" w:color="auto"/>
              <w:right w:val="single" w:sz="4" w:space="0" w:color="auto"/>
            </w:tcBorders>
          </w:tcPr>
          <w:p w14:paraId="56A9094A" w14:textId="55215E8A" w:rsidR="009023C0" w:rsidRDefault="009023C0" w:rsidP="00872135">
            <w:pPr>
              <w:jc w:val="center"/>
              <w:rPr>
                <w:rFonts w:ascii="Arial" w:hAnsi="Arial" w:cs="Arial"/>
                <w:highlight w:val="yellow"/>
              </w:rPr>
            </w:pPr>
            <w:r>
              <w:rPr>
                <w:rFonts w:ascii="Arial" w:hAnsi="Arial" w:cs="Arial"/>
                <w:highlight w:val="yellow"/>
              </w:rPr>
              <w:t>R06</w:t>
            </w:r>
          </w:p>
        </w:tc>
        <w:tc>
          <w:tcPr>
            <w:tcW w:w="3460" w:type="dxa"/>
            <w:tcBorders>
              <w:top w:val="single" w:sz="4" w:space="0" w:color="auto"/>
              <w:left w:val="single" w:sz="4" w:space="0" w:color="auto"/>
              <w:bottom w:val="single" w:sz="4" w:space="0" w:color="auto"/>
              <w:right w:val="single" w:sz="4" w:space="0" w:color="auto"/>
            </w:tcBorders>
          </w:tcPr>
          <w:p w14:paraId="403776AD" w14:textId="5E7F3628" w:rsidR="008611BB" w:rsidRPr="008611BB" w:rsidRDefault="008611BB" w:rsidP="008611BB">
            <w:pPr>
              <w:widowControl/>
              <w:jc w:val="left"/>
              <w:rPr>
                <w:rFonts w:ascii="Arial" w:eastAsia="Arial" w:hAnsi="Arial" w:cs="Arial"/>
                <w:highlight w:val="yellow"/>
              </w:rPr>
            </w:pPr>
            <w:commentRangeStart w:id="10"/>
            <w:r w:rsidRPr="008611BB">
              <w:rPr>
                <w:rFonts w:ascii="Arial" w:eastAsia="Arial" w:hAnsi="Arial" w:cs="Arial"/>
                <w:highlight w:val="yellow"/>
              </w:rPr>
              <w:t>Update t</w:t>
            </w:r>
            <w:commentRangeEnd w:id="10"/>
            <w:r w:rsidRPr="008611BB">
              <w:rPr>
                <w:rFonts w:ascii="Arial" w:eastAsia="Arial" w:hAnsi="Arial" w:cs="Arial"/>
                <w:highlight w:val="yellow"/>
              </w:rPr>
              <w:commentReference w:id="10"/>
            </w:r>
            <w:r w:rsidRPr="008611BB">
              <w:rPr>
                <w:rFonts w:ascii="Arial" w:eastAsia="Arial" w:hAnsi="Arial" w:cs="Arial"/>
                <w:highlight w:val="yellow"/>
              </w:rPr>
              <w:t>he contents of U2C alpha version after receive</w:t>
            </w:r>
            <w:r w:rsidR="00BC38AD">
              <w:rPr>
                <w:rFonts w:ascii="Arial" w:eastAsia="Arial" w:hAnsi="Arial" w:cs="Arial"/>
                <w:highlight w:val="yellow"/>
              </w:rPr>
              <w:t>d</w:t>
            </w:r>
            <w:r w:rsidRPr="008611BB">
              <w:rPr>
                <w:rFonts w:ascii="Arial" w:eastAsia="Arial" w:hAnsi="Arial" w:cs="Arial"/>
                <w:highlight w:val="yellow"/>
              </w:rPr>
              <w:t xml:space="preserve"> new toolbox </w:t>
            </w:r>
          </w:p>
          <w:p w14:paraId="2DD64D8D" w14:textId="2AD0B10D" w:rsidR="009023C0" w:rsidRPr="00872135" w:rsidRDefault="009023C0" w:rsidP="00872135">
            <w:pPr>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1169E2C2" w14:textId="77777777" w:rsidR="009023C0" w:rsidRPr="0029259B" w:rsidRDefault="009023C0" w:rsidP="00872135">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D826059" w14:textId="77777777" w:rsidR="005A5445" w:rsidRPr="0029259B" w:rsidRDefault="005A5445" w:rsidP="005A5445">
            <w:pPr>
              <w:jc w:val="left"/>
              <w:rPr>
                <w:rFonts w:ascii="Arial" w:hAnsi="Arial" w:cs="Arial"/>
                <w:szCs w:val="18"/>
                <w:highlight w:val="yellow"/>
              </w:rPr>
            </w:pPr>
            <w:r w:rsidRPr="0029259B">
              <w:rPr>
                <w:rFonts w:ascii="Arial" w:hAnsi="Arial" w:cs="Arial"/>
                <w:szCs w:val="18"/>
                <w:highlight w:val="yellow"/>
              </w:rPr>
              <w:t>Phuc Giang</w:t>
            </w:r>
          </w:p>
          <w:p w14:paraId="310E8D8C" w14:textId="77777777" w:rsidR="005A5445" w:rsidRDefault="005A5445" w:rsidP="005A5445">
            <w:pPr>
              <w:jc w:val="left"/>
              <w:rPr>
                <w:rFonts w:ascii="Arial" w:hAnsi="Arial" w:cs="Arial"/>
                <w:szCs w:val="18"/>
                <w:highlight w:val="yellow"/>
              </w:rPr>
            </w:pPr>
            <w:r w:rsidRPr="0029259B">
              <w:rPr>
                <w:rFonts w:ascii="Arial" w:hAnsi="Arial" w:cs="Arial"/>
                <w:szCs w:val="18"/>
                <w:highlight w:val="yellow"/>
              </w:rPr>
              <w:t>Hong Tieu</w:t>
            </w:r>
          </w:p>
          <w:p w14:paraId="71471F82" w14:textId="77777777" w:rsidR="005A5445" w:rsidRDefault="005A5445" w:rsidP="005A5445">
            <w:pPr>
              <w:jc w:val="left"/>
              <w:rPr>
                <w:rFonts w:ascii="Arial" w:hAnsi="Arial" w:cs="Arial"/>
                <w:szCs w:val="18"/>
                <w:highlight w:val="yellow"/>
                <w:lang w:val="vi-VN"/>
              </w:rPr>
            </w:pPr>
            <w:r w:rsidRPr="0029259B">
              <w:rPr>
                <w:rFonts w:ascii="Arial" w:hAnsi="Arial" w:cs="Arial"/>
                <w:szCs w:val="18"/>
                <w:highlight w:val="yellow"/>
              </w:rPr>
              <w:t>Tinh</w:t>
            </w:r>
            <w:r>
              <w:rPr>
                <w:rFonts w:ascii="Arial" w:hAnsi="Arial" w:cs="Arial"/>
                <w:szCs w:val="18"/>
                <w:highlight w:val="yellow"/>
              </w:rPr>
              <w:t xml:space="preserve"> </w:t>
            </w:r>
            <w:r w:rsidRPr="0029259B">
              <w:rPr>
                <w:rFonts w:ascii="Arial" w:hAnsi="Arial" w:cs="Arial"/>
                <w:szCs w:val="18"/>
                <w:highlight w:val="yellow"/>
                <w:lang w:val="vi-VN"/>
              </w:rPr>
              <w:t>Le</w:t>
            </w:r>
          </w:p>
          <w:p w14:paraId="64B06E95" w14:textId="4DFE1111" w:rsidR="005A5445" w:rsidRDefault="005A5445" w:rsidP="005A5445">
            <w:pPr>
              <w:jc w:val="left"/>
              <w:rPr>
                <w:rFonts w:ascii="Arial" w:hAnsi="Arial" w:cs="Arial"/>
                <w:szCs w:val="18"/>
                <w:highlight w:val="yellow"/>
              </w:rPr>
            </w:pPr>
            <w:r>
              <w:rPr>
                <w:rFonts w:ascii="Arial" w:hAnsi="Arial" w:cs="Arial"/>
                <w:szCs w:val="18"/>
                <w:highlight w:val="yellow"/>
              </w:rPr>
              <w:t>Giang Nguyen</w:t>
            </w:r>
            <w:r>
              <w:rPr>
                <w:rFonts w:ascii="Arial" w:hAnsi="Arial" w:cs="Arial"/>
                <w:szCs w:val="18"/>
                <w:highlight w:val="yellow"/>
                <w:lang w:val="vi-VN"/>
              </w:rPr>
              <w:br/>
            </w:r>
          </w:p>
          <w:p w14:paraId="262CD95C" w14:textId="271B85A5" w:rsidR="009023C0" w:rsidRPr="0029259B" w:rsidRDefault="005A5445" w:rsidP="005A5445">
            <w:pPr>
              <w:jc w:val="left"/>
              <w:rPr>
                <w:rFonts w:ascii="Arial" w:hAnsi="Arial" w:cs="Arial"/>
                <w:szCs w:val="18"/>
                <w:highlight w:val="yellow"/>
              </w:rPr>
            </w:pPr>
            <w:r>
              <w:rPr>
                <w:rFonts w:ascii="Arial" w:hAnsi="Arial" w:cs="Arial"/>
                <w:highlight w:val="yellow"/>
              </w:rPr>
              <w:t>Sep</w:t>
            </w:r>
            <w:r w:rsidRPr="0029259B">
              <w:rPr>
                <w:rFonts w:ascii="Arial" w:hAnsi="Arial" w:cs="Arial"/>
                <w:highlight w:val="yellow"/>
              </w:rPr>
              <w:t xml:space="preserve"> </w:t>
            </w:r>
            <w:r>
              <w:rPr>
                <w:rFonts w:ascii="Arial" w:hAnsi="Arial" w:cs="Arial"/>
                <w:highlight w:val="yellow"/>
              </w:rPr>
              <w:t>2</w:t>
            </w:r>
            <w:r w:rsidR="00BC38AD">
              <w:rPr>
                <w:rFonts w:ascii="Arial" w:hAnsi="Arial" w:cs="Arial"/>
                <w:highlight w:val="yellow"/>
              </w:rPr>
              <w:t>3</w:t>
            </w:r>
            <w:r w:rsidRPr="0029259B">
              <w:rPr>
                <w:rFonts w:ascii="Arial" w:hAnsi="Arial" w:cs="Arial"/>
                <w:highlight w:val="yellow"/>
              </w:rPr>
              <w:t>, 2022</w:t>
            </w:r>
          </w:p>
        </w:tc>
        <w:tc>
          <w:tcPr>
            <w:tcW w:w="1890" w:type="dxa"/>
            <w:tcBorders>
              <w:top w:val="single" w:sz="4" w:space="0" w:color="auto"/>
              <w:left w:val="single" w:sz="4" w:space="0" w:color="auto"/>
              <w:bottom w:val="single" w:sz="4" w:space="0" w:color="auto"/>
              <w:right w:val="single" w:sz="4" w:space="0" w:color="auto"/>
            </w:tcBorders>
          </w:tcPr>
          <w:p w14:paraId="47541D6C" w14:textId="77777777" w:rsidR="009023C0" w:rsidRDefault="005A5445" w:rsidP="00872135">
            <w:pPr>
              <w:rPr>
                <w:rFonts w:ascii="Arial" w:hAnsi="Arial" w:cs="Arial"/>
                <w:szCs w:val="18"/>
                <w:highlight w:val="yellow"/>
              </w:rPr>
            </w:pPr>
            <w:r>
              <w:rPr>
                <w:rFonts w:ascii="Arial" w:hAnsi="Arial" w:cs="Arial"/>
                <w:szCs w:val="18"/>
                <w:highlight w:val="yellow"/>
              </w:rPr>
              <w:t>Son Thai</w:t>
            </w:r>
          </w:p>
          <w:p w14:paraId="578684D3" w14:textId="77777777" w:rsidR="005A5445" w:rsidRDefault="005A5445" w:rsidP="00872135">
            <w:pPr>
              <w:rPr>
                <w:rFonts w:ascii="Arial" w:hAnsi="Arial" w:cs="Arial"/>
                <w:szCs w:val="18"/>
                <w:highlight w:val="yellow"/>
              </w:rPr>
            </w:pPr>
          </w:p>
          <w:p w14:paraId="19BE3D37" w14:textId="0A928FE1" w:rsidR="005A5445" w:rsidRDefault="005A5445" w:rsidP="00872135">
            <w:pPr>
              <w:rPr>
                <w:rFonts w:ascii="Arial" w:hAnsi="Arial" w:cs="Arial"/>
                <w:szCs w:val="18"/>
                <w:highlight w:val="yellow"/>
              </w:rPr>
            </w:pPr>
          </w:p>
          <w:p w14:paraId="33A66901" w14:textId="77777777" w:rsidR="005A5445" w:rsidRDefault="005A5445" w:rsidP="00872135">
            <w:pPr>
              <w:rPr>
                <w:rFonts w:ascii="Arial" w:hAnsi="Arial" w:cs="Arial"/>
                <w:szCs w:val="18"/>
                <w:highlight w:val="yellow"/>
              </w:rPr>
            </w:pPr>
          </w:p>
          <w:p w14:paraId="38FDF6A7" w14:textId="77777777" w:rsidR="005A5445" w:rsidRDefault="005A5445" w:rsidP="00872135">
            <w:pPr>
              <w:rPr>
                <w:rFonts w:ascii="Arial" w:hAnsi="Arial" w:cs="Arial"/>
                <w:szCs w:val="18"/>
                <w:highlight w:val="yellow"/>
              </w:rPr>
            </w:pPr>
          </w:p>
          <w:p w14:paraId="219B70B2" w14:textId="527917CA" w:rsidR="005A5445" w:rsidRDefault="005A5445" w:rsidP="00872135">
            <w:pPr>
              <w:rPr>
                <w:rFonts w:ascii="Arial" w:hAnsi="Arial" w:cs="Arial"/>
                <w:szCs w:val="18"/>
                <w:highlight w:val="yellow"/>
              </w:rPr>
            </w:pPr>
            <w:r>
              <w:rPr>
                <w:rFonts w:ascii="Arial" w:hAnsi="Arial" w:cs="Arial"/>
                <w:highlight w:val="yellow"/>
              </w:rPr>
              <w:t>Sep</w:t>
            </w:r>
            <w:r w:rsidRPr="0029259B">
              <w:rPr>
                <w:rFonts w:ascii="Arial" w:hAnsi="Arial" w:cs="Arial"/>
                <w:highlight w:val="yellow"/>
              </w:rPr>
              <w:t xml:space="preserve"> </w:t>
            </w:r>
            <w:r>
              <w:rPr>
                <w:rFonts w:ascii="Arial" w:hAnsi="Arial" w:cs="Arial"/>
                <w:highlight w:val="yellow"/>
              </w:rPr>
              <w:t>22</w:t>
            </w:r>
            <w:r w:rsidRPr="0029259B">
              <w:rPr>
                <w:rFonts w:ascii="Arial" w:hAnsi="Arial" w:cs="Arial"/>
                <w:highlight w:val="yellow"/>
              </w:rPr>
              <w:t>, 2022</w:t>
            </w:r>
          </w:p>
        </w:tc>
      </w:tr>
      <w:tr w:rsidR="00AE424F" w:rsidRPr="0029259B" w14:paraId="6803B521"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493C64EE" w14:textId="3ED414DB" w:rsidR="00AE424F" w:rsidRDefault="00AE424F" w:rsidP="00AE424F">
            <w:pPr>
              <w:jc w:val="center"/>
              <w:rPr>
                <w:rFonts w:ascii="Arial" w:hAnsi="Arial" w:cs="Arial"/>
                <w:highlight w:val="yellow"/>
              </w:rPr>
            </w:pPr>
            <w:r>
              <w:rPr>
                <w:rFonts w:ascii="Arial" w:hAnsi="Arial" w:cs="Arial"/>
                <w:highlight w:val="yellow"/>
              </w:rPr>
              <w:lastRenderedPageBreak/>
              <w:t>7</w:t>
            </w:r>
          </w:p>
        </w:tc>
        <w:tc>
          <w:tcPr>
            <w:tcW w:w="1060" w:type="dxa"/>
            <w:tcBorders>
              <w:top w:val="single" w:sz="4" w:space="0" w:color="auto"/>
              <w:left w:val="single" w:sz="4" w:space="0" w:color="auto"/>
              <w:bottom w:val="single" w:sz="4" w:space="0" w:color="auto"/>
              <w:right w:val="single" w:sz="4" w:space="0" w:color="auto"/>
            </w:tcBorders>
          </w:tcPr>
          <w:p w14:paraId="2CF8CAD0" w14:textId="15D8882B" w:rsidR="00AE424F" w:rsidRDefault="00AE424F" w:rsidP="00AE424F">
            <w:pPr>
              <w:jc w:val="center"/>
              <w:rPr>
                <w:rFonts w:ascii="Arial" w:hAnsi="Arial" w:cs="Arial"/>
                <w:highlight w:val="yellow"/>
              </w:rPr>
            </w:pPr>
            <w:r>
              <w:rPr>
                <w:rFonts w:ascii="Arial" w:hAnsi="Arial" w:cs="Arial"/>
                <w:highlight w:val="yellow"/>
              </w:rPr>
              <w:t>R07</w:t>
            </w:r>
          </w:p>
        </w:tc>
        <w:tc>
          <w:tcPr>
            <w:tcW w:w="3460" w:type="dxa"/>
            <w:tcBorders>
              <w:top w:val="single" w:sz="4" w:space="0" w:color="auto"/>
              <w:left w:val="single" w:sz="4" w:space="0" w:color="auto"/>
              <w:bottom w:val="single" w:sz="4" w:space="0" w:color="auto"/>
              <w:right w:val="single" w:sz="4" w:space="0" w:color="auto"/>
            </w:tcBorders>
          </w:tcPr>
          <w:p w14:paraId="3B0AA5AF" w14:textId="149F178C" w:rsidR="00AE424F" w:rsidRPr="008611BB" w:rsidRDefault="00AE424F" w:rsidP="00AE424F">
            <w:pPr>
              <w:widowControl/>
              <w:jc w:val="left"/>
              <w:rPr>
                <w:rFonts w:ascii="Arial" w:eastAsia="Arial" w:hAnsi="Arial" w:cs="Arial"/>
                <w:highlight w:val="yellow"/>
              </w:rPr>
            </w:pPr>
            <w:r w:rsidRPr="008611BB">
              <w:rPr>
                <w:rFonts w:ascii="Arial" w:eastAsia="Arial" w:hAnsi="Arial" w:cs="Arial"/>
                <w:highlight w:val="yellow"/>
              </w:rPr>
              <w:t xml:space="preserve">Update the contents </w:t>
            </w:r>
            <w:r>
              <w:rPr>
                <w:rFonts w:ascii="Arial" w:eastAsia="Arial" w:hAnsi="Arial" w:cs="Arial"/>
                <w:highlight w:val="yellow"/>
              </w:rPr>
              <w:t>for ET</w:t>
            </w:r>
            <w:r w:rsidR="00D66E55">
              <w:rPr>
                <w:rFonts w:ascii="Arial" w:eastAsia="Arial" w:hAnsi="Arial" w:cs="Arial"/>
                <w:highlight w:val="yellow"/>
              </w:rPr>
              <w:t>-</w:t>
            </w:r>
            <w:r>
              <w:rPr>
                <w:rFonts w:ascii="Arial" w:eastAsia="Arial" w:hAnsi="Arial" w:cs="Arial"/>
                <w:highlight w:val="yellow"/>
              </w:rPr>
              <w:t>VPF installer</w:t>
            </w:r>
          </w:p>
          <w:p w14:paraId="5F896AEC" w14:textId="77777777" w:rsidR="00AE424F" w:rsidRPr="008611BB" w:rsidRDefault="00AE424F" w:rsidP="00AE424F">
            <w:pPr>
              <w:widowControl/>
              <w:jc w:val="left"/>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35D7C603" w14:textId="77777777" w:rsidR="00AE424F" w:rsidRPr="0029259B" w:rsidRDefault="00AE424F" w:rsidP="00AE424F">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17B1C3A8" w14:textId="77777777" w:rsidR="00AE424F" w:rsidRPr="0029259B" w:rsidRDefault="00AE424F" w:rsidP="00AE424F">
            <w:pPr>
              <w:jc w:val="left"/>
              <w:rPr>
                <w:rFonts w:ascii="Arial" w:hAnsi="Arial" w:cs="Arial"/>
                <w:szCs w:val="18"/>
                <w:highlight w:val="yellow"/>
              </w:rPr>
            </w:pPr>
            <w:r w:rsidRPr="0029259B">
              <w:rPr>
                <w:rFonts w:ascii="Arial" w:hAnsi="Arial" w:cs="Arial"/>
                <w:szCs w:val="18"/>
                <w:highlight w:val="yellow"/>
              </w:rPr>
              <w:t>Phuc Giang</w:t>
            </w:r>
          </w:p>
          <w:p w14:paraId="19ABC047" w14:textId="77777777" w:rsidR="00AE424F" w:rsidRDefault="00AE424F" w:rsidP="00AE424F">
            <w:pPr>
              <w:jc w:val="left"/>
              <w:rPr>
                <w:rFonts w:ascii="Arial" w:hAnsi="Arial" w:cs="Arial"/>
                <w:szCs w:val="18"/>
                <w:highlight w:val="yellow"/>
              </w:rPr>
            </w:pPr>
            <w:r w:rsidRPr="0029259B">
              <w:rPr>
                <w:rFonts w:ascii="Arial" w:hAnsi="Arial" w:cs="Arial"/>
                <w:szCs w:val="18"/>
                <w:highlight w:val="yellow"/>
              </w:rPr>
              <w:t>Hong Tieu</w:t>
            </w:r>
          </w:p>
          <w:p w14:paraId="6CFC18C4" w14:textId="0DA2D5E7" w:rsidR="00AE424F" w:rsidRDefault="00AE424F" w:rsidP="00AE424F">
            <w:pPr>
              <w:jc w:val="left"/>
              <w:rPr>
                <w:rFonts w:ascii="Arial" w:hAnsi="Arial" w:cs="Arial"/>
                <w:szCs w:val="18"/>
                <w:highlight w:val="yellow"/>
                <w:lang w:val="vi-VN"/>
              </w:rPr>
            </w:pPr>
            <w:r w:rsidRPr="0029259B">
              <w:rPr>
                <w:rFonts w:ascii="Arial" w:hAnsi="Arial" w:cs="Arial"/>
                <w:szCs w:val="18"/>
                <w:highlight w:val="yellow"/>
              </w:rPr>
              <w:t>Tinh</w:t>
            </w:r>
            <w:r>
              <w:rPr>
                <w:rFonts w:ascii="Arial" w:hAnsi="Arial" w:cs="Arial"/>
                <w:szCs w:val="18"/>
                <w:highlight w:val="yellow"/>
              </w:rPr>
              <w:t xml:space="preserve"> </w:t>
            </w:r>
            <w:r w:rsidRPr="0029259B">
              <w:rPr>
                <w:rFonts w:ascii="Arial" w:hAnsi="Arial" w:cs="Arial"/>
                <w:szCs w:val="18"/>
                <w:highlight w:val="yellow"/>
                <w:lang w:val="vi-VN"/>
              </w:rPr>
              <w:t>Le</w:t>
            </w:r>
          </w:p>
          <w:p w14:paraId="3AF4A49C" w14:textId="615EB427" w:rsidR="00AE424F" w:rsidRPr="00AE424F" w:rsidRDefault="00AE424F" w:rsidP="00AE424F">
            <w:pPr>
              <w:jc w:val="left"/>
              <w:rPr>
                <w:rFonts w:ascii="Arial" w:hAnsi="Arial" w:cs="Arial"/>
                <w:szCs w:val="18"/>
                <w:highlight w:val="yellow"/>
              </w:rPr>
            </w:pPr>
            <w:r>
              <w:rPr>
                <w:rFonts w:ascii="Arial" w:hAnsi="Arial" w:cs="Arial"/>
                <w:szCs w:val="18"/>
                <w:highlight w:val="yellow"/>
              </w:rPr>
              <w:t>Son Thai</w:t>
            </w:r>
          </w:p>
          <w:p w14:paraId="1E4F0127" w14:textId="77777777" w:rsidR="00AE424F" w:rsidRDefault="00AE424F" w:rsidP="00AE424F">
            <w:pPr>
              <w:jc w:val="left"/>
              <w:rPr>
                <w:rFonts w:ascii="Arial" w:hAnsi="Arial" w:cs="Arial"/>
                <w:szCs w:val="18"/>
                <w:highlight w:val="yellow"/>
              </w:rPr>
            </w:pPr>
            <w:r>
              <w:rPr>
                <w:rFonts w:ascii="Arial" w:hAnsi="Arial" w:cs="Arial"/>
                <w:szCs w:val="18"/>
                <w:highlight w:val="yellow"/>
              </w:rPr>
              <w:t>Giang Nguyen</w:t>
            </w:r>
            <w:r>
              <w:rPr>
                <w:rFonts w:ascii="Arial" w:hAnsi="Arial" w:cs="Arial"/>
                <w:szCs w:val="18"/>
                <w:highlight w:val="yellow"/>
                <w:lang w:val="vi-VN"/>
              </w:rPr>
              <w:br/>
            </w:r>
          </w:p>
          <w:p w14:paraId="31D4389B" w14:textId="5BC49ECD" w:rsidR="00AE424F" w:rsidRPr="0029259B" w:rsidRDefault="00A713F5" w:rsidP="00AE424F">
            <w:pPr>
              <w:jc w:val="left"/>
              <w:rPr>
                <w:rFonts w:ascii="Arial" w:hAnsi="Arial" w:cs="Arial"/>
                <w:szCs w:val="18"/>
                <w:highlight w:val="yellow"/>
              </w:rPr>
            </w:pPr>
            <w:r>
              <w:rPr>
                <w:rFonts w:ascii="Arial" w:hAnsi="Arial" w:cs="Arial"/>
                <w:szCs w:val="18"/>
                <w:highlight w:val="yellow"/>
              </w:rPr>
              <w:t>Oct 25, 2022</w:t>
            </w:r>
          </w:p>
        </w:tc>
        <w:tc>
          <w:tcPr>
            <w:tcW w:w="1890" w:type="dxa"/>
            <w:tcBorders>
              <w:top w:val="single" w:sz="4" w:space="0" w:color="auto"/>
              <w:left w:val="single" w:sz="4" w:space="0" w:color="auto"/>
              <w:bottom w:val="single" w:sz="4" w:space="0" w:color="auto"/>
              <w:right w:val="single" w:sz="4" w:space="0" w:color="auto"/>
            </w:tcBorders>
          </w:tcPr>
          <w:p w14:paraId="15229BBF" w14:textId="6E11F36E" w:rsidR="00AE424F" w:rsidRDefault="00AE424F" w:rsidP="00AE424F">
            <w:pPr>
              <w:rPr>
                <w:rFonts w:ascii="Arial" w:hAnsi="Arial" w:cs="Arial"/>
                <w:szCs w:val="18"/>
                <w:highlight w:val="yellow"/>
              </w:rPr>
            </w:pPr>
            <w:r>
              <w:rPr>
                <w:rFonts w:ascii="Arial" w:hAnsi="Arial" w:cs="Arial"/>
                <w:szCs w:val="18"/>
                <w:highlight w:val="yellow"/>
              </w:rPr>
              <w:t>Hong Tieu</w:t>
            </w:r>
          </w:p>
          <w:p w14:paraId="6BBDB830" w14:textId="77777777" w:rsidR="00AE424F" w:rsidRDefault="00AE424F" w:rsidP="00AE424F">
            <w:pPr>
              <w:rPr>
                <w:rFonts w:ascii="Arial" w:hAnsi="Arial" w:cs="Arial"/>
                <w:szCs w:val="18"/>
                <w:highlight w:val="yellow"/>
              </w:rPr>
            </w:pPr>
          </w:p>
          <w:p w14:paraId="6850066A" w14:textId="77777777" w:rsidR="00AE424F" w:rsidRDefault="00AE424F" w:rsidP="00AE424F">
            <w:pPr>
              <w:rPr>
                <w:rFonts w:ascii="Arial" w:hAnsi="Arial" w:cs="Arial"/>
                <w:szCs w:val="18"/>
                <w:highlight w:val="yellow"/>
              </w:rPr>
            </w:pPr>
          </w:p>
          <w:p w14:paraId="61130FCF" w14:textId="41B4C1E4" w:rsidR="00AE424F" w:rsidRDefault="00AE424F" w:rsidP="00AE424F">
            <w:pPr>
              <w:rPr>
                <w:rFonts w:ascii="Arial" w:hAnsi="Arial" w:cs="Arial"/>
                <w:szCs w:val="18"/>
                <w:highlight w:val="yellow"/>
              </w:rPr>
            </w:pPr>
          </w:p>
          <w:p w14:paraId="4E7F1647" w14:textId="77777777" w:rsidR="00AE424F" w:rsidRDefault="00AE424F" w:rsidP="00AE424F">
            <w:pPr>
              <w:rPr>
                <w:rFonts w:ascii="Arial" w:hAnsi="Arial" w:cs="Arial"/>
                <w:szCs w:val="18"/>
                <w:highlight w:val="yellow"/>
              </w:rPr>
            </w:pPr>
          </w:p>
          <w:p w14:paraId="33526958" w14:textId="77777777" w:rsidR="00AE424F" w:rsidRDefault="00AE424F" w:rsidP="00AE424F">
            <w:pPr>
              <w:rPr>
                <w:rFonts w:ascii="Arial" w:hAnsi="Arial" w:cs="Arial"/>
                <w:szCs w:val="18"/>
                <w:highlight w:val="yellow"/>
              </w:rPr>
            </w:pPr>
          </w:p>
          <w:p w14:paraId="358C7225" w14:textId="5A6AED2A" w:rsidR="00AE424F" w:rsidRDefault="00AE424F" w:rsidP="00AE424F">
            <w:pPr>
              <w:rPr>
                <w:rFonts w:ascii="Arial" w:hAnsi="Arial" w:cs="Arial"/>
                <w:szCs w:val="18"/>
                <w:highlight w:val="yellow"/>
              </w:rPr>
            </w:pPr>
            <w:r>
              <w:rPr>
                <w:rFonts w:ascii="Arial" w:hAnsi="Arial" w:cs="Arial"/>
                <w:highlight w:val="yellow"/>
              </w:rPr>
              <w:t xml:space="preserve">Oct 17, </w:t>
            </w:r>
            <w:r w:rsidRPr="0029259B">
              <w:rPr>
                <w:rFonts w:ascii="Arial" w:hAnsi="Arial" w:cs="Arial"/>
                <w:highlight w:val="yellow"/>
              </w:rPr>
              <w:t>2022</w:t>
            </w:r>
          </w:p>
        </w:tc>
      </w:tr>
      <w:tr w:rsidR="00672BB3" w:rsidRPr="0029259B" w14:paraId="2337B1B7"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B5CFA75" w14:textId="5A022139" w:rsidR="00672BB3" w:rsidRDefault="00672BB3" w:rsidP="00672BB3">
            <w:pPr>
              <w:jc w:val="center"/>
              <w:rPr>
                <w:rFonts w:ascii="Arial" w:hAnsi="Arial" w:cs="Arial"/>
                <w:highlight w:val="yellow"/>
              </w:rPr>
            </w:pPr>
            <w:r>
              <w:rPr>
                <w:rFonts w:ascii="Arial" w:hAnsi="Arial" w:cs="Arial"/>
                <w:highlight w:val="yellow"/>
              </w:rPr>
              <w:t>8</w:t>
            </w:r>
          </w:p>
        </w:tc>
        <w:tc>
          <w:tcPr>
            <w:tcW w:w="1060" w:type="dxa"/>
            <w:tcBorders>
              <w:top w:val="single" w:sz="4" w:space="0" w:color="auto"/>
              <w:left w:val="single" w:sz="4" w:space="0" w:color="auto"/>
              <w:bottom w:val="single" w:sz="4" w:space="0" w:color="auto"/>
              <w:right w:val="single" w:sz="4" w:space="0" w:color="auto"/>
            </w:tcBorders>
          </w:tcPr>
          <w:p w14:paraId="09010C1C" w14:textId="68CF82A7" w:rsidR="00672BB3" w:rsidRDefault="00672BB3" w:rsidP="00672BB3">
            <w:pPr>
              <w:jc w:val="center"/>
              <w:rPr>
                <w:rFonts w:ascii="Arial" w:hAnsi="Arial" w:cs="Arial"/>
                <w:highlight w:val="yellow"/>
              </w:rPr>
            </w:pPr>
            <w:r>
              <w:rPr>
                <w:rFonts w:ascii="Arial" w:hAnsi="Arial" w:cs="Arial"/>
                <w:highlight w:val="yellow"/>
              </w:rPr>
              <w:t>R08</w:t>
            </w:r>
          </w:p>
        </w:tc>
        <w:tc>
          <w:tcPr>
            <w:tcW w:w="3460" w:type="dxa"/>
            <w:tcBorders>
              <w:top w:val="single" w:sz="4" w:space="0" w:color="auto"/>
              <w:left w:val="single" w:sz="4" w:space="0" w:color="auto"/>
              <w:bottom w:val="single" w:sz="4" w:space="0" w:color="auto"/>
              <w:right w:val="single" w:sz="4" w:space="0" w:color="auto"/>
            </w:tcBorders>
          </w:tcPr>
          <w:p w14:paraId="50FD6A27" w14:textId="4B95C968" w:rsidR="00672BB3" w:rsidRPr="008611BB" w:rsidRDefault="00672BB3" w:rsidP="00672BB3">
            <w:pPr>
              <w:widowControl/>
              <w:jc w:val="left"/>
              <w:rPr>
                <w:rFonts w:ascii="Arial" w:eastAsia="Arial" w:hAnsi="Arial" w:cs="Arial"/>
                <w:highlight w:val="yellow"/>
              </w:rPr>
            </w:pPr>
            <w:r w:rsidRPr="008611BB">
              <w:rPr>
                <w:rFonts w:ascii="Arial" w:eastAsia="Arial" w:hAnsi="Arial" w:cs="Arial"/>
                <w:highlight w:val="yellow"/>
              </w:rPr>
              <w:t xml:space="preserve">Update the </w:t>
            </w:r>
            <w:r>
              <w:rPr>
                <w:rFonts w:ascii="Arial" w:eastAsia="Arial" w:hAnsi="Arial" w:cs="Arial"/>
                <w:highlight w:val="yellow"/>
              </w:rPr>
              <w:t>installation procedure</w:t>
            </w:r>
          </w:p>
          <w:p w14:paraId="083A4B18" w14:textId="77777777" w:rsidR="00672BB3" w:rsidRPr="008611BB" w:rsidRDefault="00672BB3" w:rsidP="00672BB3">
            <w:pPr>
              <w:widowControl/>
              <w:jc w:val="left"/>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3F5F7EAF" w14:textId="77777777" w:rsidR="00672BB3" w:rsidRPr="0029259B" w:rsidRDefault="00672BB3" w:rsidP="00672BB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24DE27CC" w14:textId="77777777" w:rsidR="00672BB3" w:rsidRPr="0029259B" w:rsidRDefault="00672BB3" w:rsidP="00672BB3">
            <w:pPr>
              <w:jc w:val="left"/>
              <w:rPr>
                <w:rFonts w:ascii="Arial" w:hAnsi="Arial" w:cs="Arial"/>
                <w:szCs w:val="18"/>
                <w:highlight w:val="yellow"/>
              </w:rPr>
            </w:pPr>
            <w:r w:rsidRPr="0029259B">
              <w:rPr>
                <w:rFonts w:ascii="Arial" w:hAnsi="Arial" w:cs="Arial"/>
                <w:szCs w:val="18"/>
                <w:highlight w:val="yellow"/>
              </w:rPr>
              <w:t>Phuc Giang</w:t>
            </w:r>
          </w:p>
          <w:p w14:paraId="79A9777A" w14:textId="77777777" w:rsidR="00672BB3" w:rsidRDefault="00672BB3" w:rsidP="00672BB3">
            <w:pPr>
              <w:jc w:val="left"/>
              <w:rPr>
                <w:rFonts w:ascii="Arial" w:hAnsi="Arial" w:cs="Arial"/>
                <w:szCs w:val="18"/>
                <w:highlight w:val="yellow"/>
              </w:rPr>
            </w:pPr>
            <w:r w:rsidRPr="0029259B">
              <w:rPr>
                <w:rFonts w:ascii="Arial" w:hAnsi="Arial" w:cs="Arial"/>
                <w:szCs w:val="18"/>
                <w:highlight w:val="yellow"/>
              </w:rPr>
              <w:t>Hong Tieu</w:t>
            </w:r>
          </w:p>
          <w:p w14:paraId="75597043" w14:textId="77777777" w:rsidR="00672BB3" w:rsidRDefault="00672BB3" w:rsidP="00672BB3">
            <w:pPr>
              <w:jc w:val="left"/>
              <w:rPr>
                <w:rFonts w:ascii="Arial" w:hAnsi="Arial" w:cs="Arial"/>
                <w:szCs w:val="18"/>
                <w:highlight w:val="yellow"/>
                <w:lang w:val="vi-VN"/>
              </w:rPr>
            </w:pPr>
            <w:r w:rsidRPr="0029259B">
              <w:rPr>
                <w:rFonts w:ascii="Arial" w:hAnsi="Arial" w:cs="Arial"/>
                <w:szCs w:val="18"/>
                <w:highlight w:val="yellow"/>
              </w:rPr>
              <w:t>Tinh</w:t>
            </w:r>
            <w:r>
              <w:rPr>
                <w:rFonts w:ascii="Arial" w:hAnsi="Arial" w:cs="Arial"/>
                <w:szCs w:val="18"/>
                <w:highlight w:val="yellow"/>
              </w:rPr>
              <w:t xml:space="preserve"> </w:t>
            </w:r>
            <w:r w:rsidRPr="0029259B">
              <w:rPr>
                <w:rFonts w:ascii="Arial" w:hAnsi="Arial" w:cs="Arial"/>
                <w:szCs w:val="18"/>
                <w:highlight w:val="yellow"/>
                <w:lang w:val="vi-VN"/>
              </w:rPr>
              <w:t>Le</w:t>
            </w:r>
          </w:p>
          <w:p w14:paraId="0334BEBE" w14:textId="77777777" w:rsidR="00672BB3" w:rsidRPr="00AE424F" w:rsidRDefault="00672BB3" w:rsidP="00672BB3">
            <w:pPr>
              <w:jc w:val="left"/>
              <w:rPr>
                <w:rFonts w:ascii="Arial" w:hAnsi="Arial" w:cs="Arial"/>
                <w:szCs w:val="18"/>
                <w:highlight w:val="yellow"/>
              </w:rPr>
            </w:pPr>
            <w:r>
              <w:rPr>
                <w:rFonts w:ascii="Arial" w:hAnsi="Arial" w:cs="Arial"/>
                <w:szCs w:val="18"/>
                <w:highlight w:val="yellow"/>
              </w:rPr>
              <w:t>Son Thai</w:t>
            </w:r>
          </w:p>
          <w:p w14:paraId="19863101" w14:textId="77777777" w:rsidR="00672BB3" w:rsidRDefault="00672BB3" w:rsidP="00672BB3">
            <w:pPr>
              <w:jc w:val="left"/>
              <w:rPr>
                <w:rFonts w:ascii="Arial" w:hAnsi="Arial" w:cs="Arial"/>
                <w:szCs w:val="18"/>
                <w:highlight w:val="yellow"/>
              </w:rPr>
            </w:pPr>
            <w:r>
              <w:rPr>
                <w:rFonts w:ascii="Arial" w:hAnsi="Arial" w:cs="Arial"/>
                <w:szCs w:val="18"/>
                <w:highlight w:val="yellow"/>
              </w:rPr>
              <w:t>Giang Nguyen</w:t>
            </w:r>
            <w:r>
              <w:rPr>
                <w:rFonts w:ascii="Arial" w:hAnsi="Arial" w:cs="Arial"/>
                <w:szCs w:val="18"/>
                <w:highlight w:val="yellow"/>
                <w:lang w:val="vi-VN"/>
              </w:rPr>
              <w:br/>
            </w:r>
          </w:p>
          <w:p w14:paraId="4D8BC46F" w14:textId="454079CA" w:rsidR="00672BB3" w:rsidRPr="0029259B" w:rsidRDefault="00672BB3" w:rsidP="00672BB3">
            <w:pPr>
              <w:jc w:val="left"/>
              <w:rPr>
                <w:rFonts w:ascii="Arial" w:hAnsi="Arial" w:cs="Arial"/>
                <w:szCs w:val="18"/>
                <w:highlight w:val="yellow"/>
              </w:rPr>
            </w:pPr>
            <w:r>
              <w:rPr>
                <w:rFonts w:ascii="Arial" w:hAnsi="Arial" w:cs="Arial"/>
                <w:szCs w:val="18"/>
                <w:highlight w:val="yellow"/>
              </w:rPr>
              <w:t>Nov 01, 2022</w:t>
            </w:r>
          </w:p>
        </w:tc>
        <w:tc>
          <w:tcPr>
            <w:tcW w:w="1890" w:type="dxa"/>
            <w:tcBorders>
              <w:top w:val="single" w:sz="4" w:space="0" w:color="auto"/>
              <w:left w:val="single" w:sz="4" w:space="0" w:color="auto"/>
              <w:bottom w:val="single" w:sz="4" w:space="0" w:color="auto"/>
              <w:right w:val="single" w:sz="4" w:space="0" w:color="auto"/>
            </w:tcBorders>
          </w:tcPr>
          <w:p w14:paraId="037A8491" w14:textId="77777777" w:rsidR="00672BB3" w:rsidRDefault="00672BB3" w:rsidP="00672BB3">
            <w:pPr>
              <w:rPr>
                <w:rFonts w:ascii="Arial" w:hAnsi="Arial" w:cs="Arial"/>
                <w:szCs w:val="18"/>
                <w:highlight w:val="yellow"/>
              </w:rPr>
            </w:pPr>
            <w:r>
              <w:rPr>
                <w:rFonts w:ascii="Arial" w:hAnsi="Arial" w:cs="Arial"/>
                <w:szCs w:val="18"/>
                <w:highlight w:val="yellow"/>
              </w:rPr>
              <w:t>Hong Tieu</w:t>
            </w:r>
          </w:p>
          <w:p w14:paraId="0E3C6C58" w14:textId="77777777" w:rsidR="00672BB3" w:rsidRDefault="00672BB3" w:rsidP="00672BB3">
            <w:pPr>
              <w:rPr>
                <w:rFonts w:ascii="Arial" w:hAnsi="Arial" w:cs="Arial"/>
                <w:szCs w:val="18"/>
                <w:highlight w:val="yellow"/>
              </w:rPr>
            </w:pPr>
          </w:p>
          <w:p w14:paraId="3F153240" w14:textId="77777777" w:rsidR="00672BB3" w:rsidRDefault="00672BB3" w:rsidP="00672BB3">
            <w:pPr>
              <w:rPr>
                <w:rFonts w:ascii="Arial" w:hAnsi="Arial" w:cs="Arial"/>
                <w:szCs w:val="18"/>
                <w:highlight w:val="yellow"/>
              </w:rPr>
            </w:pPr>
          </w:p>
          <w:p w14:paraId="2B35A9A0" w14:textId="77777777" w:rsidR="00672BB3" w:rsidRDefault="00672BB3" w:rsidP="00672BB3">
            <w:pPr>
              <w:rPr>
                <w:rFonts w:ascii="Arial" w:hAnsi="Arial" w:cs="Arial"/>
                <w:szCs w:val="18"/>
                <w:highlight w:val="yellow"/>
              </w:rPr>
            </w:pPr>
          </w:p>
          <w:p w14:paraId="44B939F0" w14:textId="77777777" w:rsidR="00672BB3" w:rsidRDefault="00672BB3" w:rsidP="00672BB3">
            <w:pPr>
              <w:rPr>
                <w:rFonts w:ascii="Arial" w:hAnsi="Arial" w:cs="Arial"/>
                <w:szCs w:val="18"/>
                <w:highlight w:val="yellow"/>
              </w:rPr>
            </w:pPr>
          </w:p>
          <w:p w14:paraId="10F08BB9" w14:textId="77777777" w:rsidR="00672BB3" w:rsidRDefault="00672BB3" w:rsidP="00672BB3">
            <w:pPr>
              <w:rPr>
                <w:rFonts w:ascii="Arial" w:hAnsi="Arial" w:cs="Arial"/>
                <w:szCs w:val="18"/>
                <w:highlight w:val="yellow"/>
              </w:rPr>
            </w:pPr>
          </w:p>
          <w:p w14:paraId="05FBAD65" w14:textId="4AA823E2" w:rsidR="00672BB3" w:rsidRDefault="00672BB3" w:rsidP="00672BB3">
            <w:pPr>
              <w:rPr>
                <w:rFonts w:ascii="Arial" w:hAnsi="Arial" w:cs="Arial"/>
                <w:szCs w:val="18"/>
                <w:highlight w:val="yellow"/>
              </w:rPr>
            </w:pPr>
            <w:r>
              <w:rPr>
                <w:rFonts w:ascii="Arial" w:hAnsi="Arial" w:cs="Arial"/>
                <w:highlight w:val="yellow"/>
              </w:rPr>
              <w:t xml:space="preserve">Oct 31, </w:t>
            </w:r>
            <w:r w:rsidRPr="0029259B">
              <w:rPr>
                <w:rFonts w:ascii="Arial" w:hAnsi="Arial" w:cs="Arial"/>
                <w:highlight w:val="yellow"/>
              </w:rPr>
              <w:t>2022</w:t>
            </w:r>
          </w:p>
        </w:tc>
      </w:tr>
      <w:tr w:rsidR="00E12CD9" w:rsidRPr="0029259B" w14:paraId="452BDD99"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EB6F352" w14:textId="3EE0FD64" w:rsidR="00E12CD9" w:rsidRDefault="00E12CD9" w:rsidP="00672BB3">
            <w:pPr>
              <w:jc w:val="center"/>
              <w:rPr>
                <w:rFonts w:ascii="Arial" w:hAnsi="Arial" w:cs="Arial"/>
                <w:highlight w:val="yellow"/>
              </w:rPr>
            </w:pPr>
            <w:r>
              <w:rPr>
                <w:rFonts w:ascii="Arial" w:hAnsi="Arial" w:cs="Arial"/>
                <w:highlight w:val="yellow"/>
              </w:rPr>
              <w:t>9</w:t>
            </w:r>
          </w:p>
        </w:tc>
        <w:tc>
          <w:tcPr>
            <w:tcW w:w="1060" w:type="dxa"/>
            <w:tcBorders>
              <w:top w:val="single" w:sz="4" w:space="0" w:color="auto"/>
              <w:left w:val="single" w:sz="4" w:space="0" w:color="auto"/>
              <w:bottom w:val="single" w:sz="4" w:space="0" w:color="auto"/>
              <w:right w:val="single" w:sz="4" w:space="0" w:color="auto"/>
            </w:tcBorders>
          </w:tcPr>
          <w:p w14:paraId="1BA1495D" w14:textId="50611D71" w:rsidR="00E12CD9" w:rsidRDefault="00E12CD9" w:rsidP="00672BB3">
            <w:pPr>
              <w:jc w:val="center"/>
              <w:rPr>
                <w:rFonts w:ascii="Arial" w:hAnsi="Arial" w:cs="Arial"/>
                <w:highlight w:val="yellow"/>
              </w:rPr>
            </w:pPr>
            <w:r>
              <w:rPr>
                <w:rFonts w:ascii="Arial" w:hAnsi="Arial" w:cs="Arial"/>
                <w:highlight w:val="yellow"/>
              </w:rPr>
              <w:t>R9</w:t>
            </w:r>
          </w:p>
        </w:tc>
        <w:tc>
          <w:tcPr>
            <w:tcW w:w="3460" w:type="dxa"/>
            <w:tcBorders>
              <w:top w:val="single" w:sz="4" w:space="0" w:color="auto"/>
              <w:left w:val="single" w:sz="4" w:space="0" w:color="auto"/>
              <w:bottom w:val="single" w:sz="4" w:space="0" w:color="auto"/>
              <w:right w:val="single" w:sz="4" w:space="0" w:color="auto"/>
            </w:tcBorders>
          </w:tcPr>
          <w:p w14:paraId="15882D95" w14:textId="7D757E89" w:rsidR="00E12CD9" w:rsidRPr="008611BB" w:rsidRDefault="00E12CD9" w:rsidP="00672BB3">
            <w:pPr>
              <w:widowControl/>
              <w:jc w:val="left"/>
              <w:rPr>
                <w:rFonts w:ascii="Arial" w:eastAsia="Arial" w:hAnsi="Arial" w:cs="Arial"/>
                <w:highlight w:val="yellow"/>
              </w:rPr>
            </w:pPr>
            <w:r>
              <w:rPr>
                <w:rFonts w:ascii="Arial" w:eastAsia="Arial" w:hAnsi="Arial" w:cs="Arial"/>
                <w:highlight w:val="yellow"/>
              </w:rPr>
              <w:t xml:space="preserve">Update </w:t>
            </w:r>
            <w:commentRangeStart w:id="11"/>
            <w:r>
              <w:rPr>
                <w:rFonts w:ascii="Arial" w:eastAsia="Arial" w:hAnsi="Arial" w:cs="Arial"/>
                <w:highlight w:val="yellow"/>
              </w:rPr>
              <w:t>ADC unit 1</w:t>
            </w:r>
            <w:bookmarkStart w:id="12" w:name="ADCA1_3"/>
            <w:bookmarkEnd w:id="12"/>
            <w:r>
              <w:rPr>
                <w:rFonts w:ascii="Arial" w:eastAsia="Arial" w:hAnsi="Arial" w:cs="Arial"/>
                <w:highlight w:val="yellow"/>
              </w:rPr>
              <w:t xml:space="preserve"> </w:t>
            </w:r>
            <w:commentRangeEnd w:id="11"/>
            <w:r w:rsidR="00451310">
              <w:rPr>
                <w:rStyle w:val="CommentReference"/>
              </w:rPr>
              <w:commentReference w:id="11"/>
            </w:r>
            <w:r>
              <w:rPr>
                <w:rFonts w:ascii="Arial" w:eastAsia="Arial" w:hAnsi="Arial" w:cs="Arial"/>
                <w:highlight w:val="yellow"/>
              </w:rPr>
              <w:t>for RH850/F1KM-S4</w:t>
            </w:r>
          </w:p>
        </w:tc>
        <w:tc>
          <w:tcPr>
            <w:tcW w:w="1800" w:type="dxa"/>
            <w:tcBorders>
              <w:top w:val="single" w:sz="4" w:space="0" w:color="auto"/>
              <w:left w:val="single" w:sz="4" w:space="0" w:color="auto"/>
              <w:bottom w:val="single" w:sz="4" w:space="0" w:color="auto"/>
              <w:right w:val="single" w:sz="4" w:space="0" w:color="auto"/>
            </w:tcBorders>
          </w:tcPr>
          <w:p w14:paraId="24497AD5" w14:textId="77777777" w:rsidR="00E12CD9" w:rsidRPr="0029259B" w:rsidRDefault="00E12CD9" w:rsidP="00672BB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307A032" w14:textId="77777777" w:rsidR="00E12CD9" w:rsidRDefault="00E12CD9" w:rsidP="00672BB3">
            <w:pPr>
              <w:jc w:val="left"/>
              <w:rPr>
                <w:rFonts w:ascii="Arial" w:hAnsi="Arial" w:cs="Arial"/>
                <w:szCs w:val="18"/>
                <w:highlight w:val="yellow"/>
              </w:rPr>
            </w:pPr>
            <w:r>
              <w:rPr>
                <w:rFonts w:ascii="Arial" w:hAnsi="Arial" w:cs="Arial"/>
                <w:szCs w:val="18"/>
                <w:highlight w:val="yellow"/>
              </w:rPr>
              <w:t>Phuc Giang</w:t>
            </w:r>
          </w:p>
          <w:p w14:paraId="17781FDD" w14:textId="77777777" w:rsidR="00E12CD9" w:rsidRDefault="00E12CD9" w:rsidP="00672BB3">
            <w:pPr>
              <w:jc w:val="left"/>
              <w:rPr>
                <w:rFonts w:ascii="Arial" w:hAnsi="Arial" w:cs="Arial"/>
                <w:szCs w:val="18"/>
                <w:highlight w:val="yellow"/>
              </w:rPr>
            </w:pPr>
            <w:r>
              <w:rPr>
                <w:rFonts w:ascii="Arial" w:hAnsi="Arial" w:cs="Arial"/>
                <w:szCs w:val="18"/>
                <w:highlight w:val="yellow"/>
              </w:rPr>
              <w:t>Hong Tieu</w:t>
            </w:r>
          </w:p>
          <w:p w14:paraId="36DC0D26" w14:textId="77777777" w:rsidR="00E12CD9" w:rsidRDefault="00E12CD9" w:rsidP="00672BB3">
            <w:pPr>
              <w:jc w:val="left"/>
              <w:rPr>
                <w:rFonts w:ascii="Arial" w:hAnsi="Arial" w:cs="Arial"/>
                <w:szCs w:val="18"/>
                <w:highlight w:val="yellow"/>
              </w:rPr>
            </w:pPr>
            <w:r>
              <w:rPr>
                <w:rFonts w:ascii="Arial" w:hAnsi="Arial" w:cs="Arial"/>
                <w:szCs w:val="18"/>
                <w:highlight w:val="yellow"/>
              </w:rPr>
              <w:t>Tinh Le</w:t>
            </w:r>
          </w:p>
          <w:p w14:paraId="204FA616" w14:textId="77777777" w:rsidR="00E12CD9" w:rsidRDefault="00E12CD9" w:rsidP="00672BB3">
            <w:pPr>
              <w:jc w:val="left"/>
              <w:rPr>
                <w:rFonts w:ascii="Arial" w:hAnsi="Arial" w:cs="Arial"/>
                <w:szCs w:val="18"/>
                <w:highlight w:val="yellow"/>
              </w:rPr>
            </w:pPr>
            <w:r>
              <w:rPr>
                <w:rFonts w:ascii="Arial" w:hAnsi="Arial" w:cs="Arial"/>
                <w:szCs w:val="18"/>
                <w:highlight w:val="yellow"/>
              </w:rPr>
              <w:t>Son Thai</w:t>
            </w:r>
          </w:p>
          <w:p w14:paraId="521266F5" w14:textId="77777777" w:rsidR="00E12CD9" w:rsidRDefault="00E12CD9" w:rsidP="00672BB3">
            <w:pPr>
              <w:jc w:val="left"/>
              <w:rPr>
                <w:rFonts w:ascii="Arial" w:hAnsi="Arial" w:cs="Arial"/>
                <w:szCs w:val="18"/>
                <w:highlight w:val="yellow"/>
              </w:rPr>
            </w:pPr>
            <w:r>
              <w:rPr>
                <w:rFonts w:ascii="Arial" w:hAnsi="Arial" w:cs="Arial"/>
                <w:szCs w:val="18"/>
                <w:highlight w:val="yellow"/>
              </w:rPr>
              <w:t>Giang Nguyen</w:t>
            </w:r>
          </w:p>
          <w:p w14:paraId="77CA3094" w14:textId="77777777" w:rsidR="00B01468" w:rsidRDefault="00B01468" w:rsidP="00672BB3">
            <w:pPr>
              <w:jc w:val="left"/>
              <w:rPr>
                <w:rFonts w:ascii="Arial" w:hAnsi="Arial" w:cs="Arial"/>
                <w:szCs w:val="18"/>
                <w:highlight w:val="yellow"/>
              </w:rPr>
            </w:pPr>
          </w:p>
          <w:p w14:paraId="31F9FEB8" w14:textId="30192EFA" w:rsidR="00B01468" w:rsidRPr="0029259B" w:rsidRDefault="00B01468" w:rsidP="00672BB3">
            <w:pPr>
              <w:jc w:val="left"/>
              <w:rPr>
                <w:rFonts w:ascii="Arial" w:hAnsi="Arial" w:cs="Arial"/>
                <w:szCs w:val="18"/>
                <w:highlight w:val="yellow"/>
              </w:rPr>
            </w:pPr>
            <w:r>
              <w:rPr>
                <w:rFonts w:ascii="Arial" w:hAnsi="Arial" w:cs="Arial"/>
                <w:szCs w:val="18"/>
                <w:highlight w:val="yellow"/>
              </w:rPr>
              <w:t>Nov 09, 2022</w:t>
            </w:r>
          </w:p>
        </w:tc>
        <w:tc>
          <w:tcPr>
            <w:tcW w:w="1890" w:type="dxa"/>
            <w:tcBorders>
              <w:top w:val="single" w:sz="4" w:space="0" w:color="auto"/>
              <w:left w:val="single" w:sz="4" w:space="0" w:color="auto"/>
              <w:bottom w:val="single" w:sz="4" w:space="0" w:color="auto"/>
              <w:right w:val="single" w:sz="4" w:space="0" w:color="auto"/>
            </w:tcBorders>
          </w:tcPr>
          <w:p w14:paraId="1F1FA90E" w14:textId="77777777" w:rsidR="00E12CD9" w:rsidRDefault="00E12CD9" w:rsidP="00672BB3">
            <w:pPr>
              <w:rPr>
                <w:rFonts w:ascii="Arial" w:hAnsi="Arial" w:cs="Arial"/>
                <w:szCs w:val="18"/>
                <w:highlight w:val="yellow"/>
              </w:rPr>
            </w:pPr>
            <w:r>
              <w:rPr>
                <w:rFonts w:ascii="Arial" w:hAnsi="Arial" w:cs="Arial"/>
                <w:szCs w:val="18"/>
                <w:highlight w:val="yellow"/>
              </w:rPr>
              <w:t>Giang Nguyen</w:t>
            </w:r>
          </w:p>
          <w:p w14:paraId="09DB226F" w14:textId="77777777" w:rsidR="00B01468" w:rsidRDefault="00B01468" w:rsidP="00672BB3">
            <w:pPr>
              <w:rPr>
                <w:rFonts w:ascii="Arial" w:hAnsi="Arial" w:cs="Arial"/>
                <w:szCs w:val="18"/>
                <w:highlight w:val="yellow"/>
              </w:rPr>
            </w:pPr>
          </w:p>
          <w:p w14:paraId="33F7CD5E" w14:textId="77777777" w:rsidR="00B01468" w:rsidRDefault="00B01468" w:rsidP="00672BB3">
            <w:pPr>
              <w:rPr>
                <w:rFonts w:ascii="Arial" w:hAnsi="Arial" w:cs="Arial"/>
                <w:szCs w:val="18"/>
                <w:highlight w:val="yellow"/>
              </w:rPr>
            </w:pPr>
          </w:p>
          <w:p w14:paraId="25B20B58" w14:textId="77777777" w:rsidR="00B01468" w:rsidRDefault="00B01468" w:rsidP="00672BB3">
            <w:pPr>
              <w:rPr>
                <w:rFonts w:ascii="Arial" w:hAnsi="Arial" w:cs="Arial"/>
                <w:szCs w:val="18"/>
                <w:highlight w:val="yellow"/>
              </w:rPr>
            </w:pPr>
          </w:p>
          <w:p w14:paraId="0D9F2461" w14:textId="77777777" w:rsidR="00B01468" w:rsidRDefault="00B01468" w:rsidP="00672BB3">
            <w:pPr>
              <w:rPr>
                <w:rFonts w:ascii="Arial" w:hAnsi="Arial" w:cs="Arial"/>
                <w:szCs w:val="18"/>
                <w:highlight w:val="yellow"/>
              </w:rPr>
            </w:pPr>
          </w:p>
          <w:p w14:paraId="0B4B44D8" w14:textId="77777777" w:rsidR="00B01468" w:rsidRDefault="00B01468" w:rsidP="00672BB3">
            <w:pPr>
              <w:rPr>
                <w:rFonts w:ascii="Arial" w:hAnsi="Arial" w:cs="Arial"/>
                <w:szCs w:val="18"/>
                <w:highlight w:val="yellow"/>
              </w:rPr>
            </w:pPr>
          </w:p>
          <w:p w14:paraId="5EAD9B4E" w14:textId="283D10A6" w:rsidR="00B01468" w:rsidRDefault="00B01468" w:rsidP="00672BB3">
            <w:pPr>
              <w:rPr>
                <w:rFonts w:ascii="Arial" w:hAnsi="Arial" w:cs="Arial"/>
                <w:szCs w:val="18"/>
                <w:highlight w:val="yellow"/>
              </w:rPr>
            </w:pPr>
            <w:r>
              <w:rPr>
                <w:rFonts w:ascii="Arial" w:hAnsi="Arial" w:cs="Arial"/>
                <w:szCs w:val="18"/>
                <w:highlight w:val="yellow"/>
              </w:rPr>
              <w:t>Nov 02, 2022</w:t>
            </w:r>
          </w:p>
        </w:tc>
      </w:tr>
      <w:tr w:rsidR="003B2C87" w:rsidRPr="0029259B" w14:paraId="5B8E8E4A"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40179554" w14:textId="20C98BC1" w:rsidR="003B2C87" w:rsidRDefault="009E5946" w:rsidP="003B2C87">
            <w:pPr>
              <w:jc w:val="center"/>
              <w:rPr>
                <w:rFonts w:ascii="Arial" w:hAnsi="Arial" w:cs="Arial"/>
                <w:highlight w:val="yellow"/>
              </w:rPr>
            </w:pPr>
            <w:r>
              <w:rPr>
                <w:rFonts w:ascii="Arial" w:hAnsi="Arial" w:cs="Arial"/>
                <w:highlight w:val="yellow"/>
              </w:rPr>
              <w:t>10</w:t>
            </w:r>
          </w:p>
        </w:tc>
        <w:tc>
          <w:tcPr>
            <w:tcW w:w="1060" w:type="dxa"/>
            <w:tcBorders>
              <w:top w:val="single" w:sz="4" w:space="0" w:color="auto"/>
              <w:left w:val="single" w:sz="4" w:space="0" w:color="auto"/>
              <w:bottom w:val="single" w:sz="4" w:space="0" w:color="auto"/>
              <w:right w:val="single" w:sz="4" w:space="0" w:color="auto"/>
            </w:tcBorders>
          </w:tcPr>
          <w:p w14:paraId="63C89C98" w14:textId="206681F8" w:rsidR="003B2C87" w:rsidRDefault="009E5946" w:rsidP="003B2C87">
            <w:pPr>
              <w:jc w:val="center"/>
              <w:rPr>
                <w:rFonts w:ascii="Arial" w:hAnsi="Arial" w:cs="Arial"/>
                <w:highlight w:val="yellow"/>
              </w:rPr>
            </w:pPr>
            <w:r>
              <w:rPr>
                <w:rFonts w:ascii="Arial" w:hAnsi="Arial" w:cs="Arial"/>
                <w:highlight w:val="yellow"/>
              </w:rPr>
              <w:t>R10</w:t>
            </w:r>
          </w:p>
        </w:tc>
        <w:tc>
          <w:tcPr>
            <w:tcW w:w="3460" w:type="dxa"/>
            <w:tcBorders>
              <w:top w:val="single" w:sz="4" w:space="0" w:color="auto"/>
              <w:left w:val="single" w:sz="4" w:space="0" w:color="auto"/>
              <w:bottom w:val="single" w:sz="4" w:space="0" w:color="auto"/>
              <w:right w:val="single" w:sz="4" w:space="0" w:color="auto"/>
            </w:tcBorders>
          </w:tcPr>
          <w:p w14:paraId="222C4E55" w14:textId="57CF0283" w:rsidR="003B2C87" w:rsidRDefault="003B2C87" w:rsidP="003B2C87">
            <w:pPr>
              <w:widowControl/>
              <w:jc w:val="left"/>
              <w:rPr>
                <w:rFonts w:ascii="Arial" w:eastAsia="Arial" w:hAnsi="Arial" w:cs="Arial"/>
                <w:highlight w:val="yellow"/>
              </w:rPr>
            </w:pPr>
            <w:commentRangeStart w:id="13"/>
            <w:r w:rsidRPr="00F33F5F">
              <w:rPr>
                <w:rFonts w:ascii="Arial" w:eastAsia="Arial" w:hAnsi="Arial" w:cs="Arial"/>
                <w:highlight w:val="yellow"/>
              </w:rPr>
              <w:t>Update peripheral S-function blocks to MATLAB Simulink</w:t>
            </w:r>
            <w:bookmarkStart w:id="14" w:name="V10000_Simulink_Library_001"/>
            <w:bookmarkEnd w:id="14"/>
            <w:r w:rsidRPr="00F33F5F">
              <w:rPr>
                <w:rFonts w:ascii="Arial" w:eastAsia="Arial" w:hAnsi="Arial" w:cs="Arial"/>
                <w:highlight w:val="yellow"/>
              </w:rPr>
              <w:t xml:space="preserve"> Library Browser</w:t>
            </w:r>
            <w:commentRangeEnd w:id="13"/>
            <w:r w:rsidR="00603275">
              <w:rPr>
                <w:rStyle w:val="CommentReference"/>
              </w:rPr>
              <w:commentReference w:id="13"/>
            </w:r>
          </w:p>
        </w:tc>
        <w:tc>
          <w:tcPr>
            <w:tcW w:w="1800" w:type="dxa"/>
            <w:tcBorders>
              <w:top w:val="single" w:sz="4" w:space="0" w:color="auto"/>
              <w:left w:val="single" w:sz="4" w:space="0" w:color="auto"/>
              <w:bottom w:val="single" w:sz="4" w:space="0" w:color="auto"/>
              <w:right w:val="single" w:sz="4" w:space="0" w:color="auto"/>
            </w:tcBorders>
          </w:tcPr>
          <w:p w14:paraId="18C5E7ED" w14:textId="77777777" w:rsidR="003B2C87" w:rsidRPr="0029259B" w:rsidRDefault="003B2C87" w:rsidP="003B2C87">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3BA046D0" w14:textId="77777777" w:rsidR="003B2C87" w:rsidRDefault="003B2C87" w:rsidP="003B2C87">
            <w:pPr>
              <w:jc w:val="left"/>
              <w:rPr>
                <w:rFonts w:ascii="Arial" w:hAnsi="Arial" w:cs="Arial"/>
                <w:szCs w:val="18"/>
                <w:highlight w:val="yellow"/>
              </w:rPr>
            </w:pPr>
            <w:r>
              <w:rPr>
                <w:rFonts w:ascii="Arial" w:hAnsi="Arial" w:cs="Arial"/>
                <w:szCs w:val="18"/>
                <w:highlight w:val="yellow"/>
              </w:rPr>
              <w:t>Phuc Giang</w:t>
            </w:r>
          </w:p>
          <w:p w14:paraId="0EC970A2" w14:textId="77777777" w:rsidR="003B2C87" w:rsidRDefault="003B2C87" w:rsidP="003B2C87">
            <w:pPr>
              <w:jc w:val="left"/>
              <w:rPr>
                <w:rFonts w:ascii="Arial" w:hAnsi="Arial" w:cs="Arial"/>
                <w:szCs w:val="18"/>
                <w:highlight w:val="yellow"/>
              </w:rPr>
            </w:pPr>
            <w:r>
              <w:rPr>
                <w:rFonts w:ascii="Arial" w:hAnsi="Arial" w:cs="Arial"/>
                <w:szCs w:val="18"/>
                <w:highlight w:val="yellow"/>
              </w:rPr>
              <w:t>Hong Tieu</w:t>
            </w:r>
          </w:p>
          <w:p w14:paraId="60F2ACE0" w14:textId="77777777" w:rsidR="003B2C87" w:rsidRDefault="003B2C87" w:rsidP="003B2C87">
            <w:pPr>
              <w:jc w:val="left"/>
              <w:rPr>
                <w:rFonts w:ascii="Arial" w:hAnsi="Arial" w:cs="Arial"/>
                <w:szCs w:val="18"/>
                <w:highlight w:val="yellow"/>
              </w:rPr>
            </w:pPr>
            <w:r>
              <w:rPr>
                <w:rFonts w:ascii="Arial" w:hAnsi="Arial" w:cs="Arial"/>
                <w:szCs w:val="18"/>
                <w:highlight w:val="yellow"/>
              </w:rPr>
              <w:t>Tinh Le</w:t>
            </w:r>
          </w:p>
          <w:p w14:paraId="58DEE5CA" w14:textId="77777777" w:rsidR="003B2C87" w:rsidRDefault="003B2C87" w:rsidP="003B2C87">
            <w:pPr>
              <w:jc w:val="left"/>
              <w:rPr>
                <w:rFonts w:ascii="Arial" w:hAnsi="Arial" w:cs="Arial"/>
                <w:szCs w:val="18"/>
                <w:highlight w:val="yellow"/>
              </w:rPr>
            </w:pPr>
            <w:r>
              <w:rPr>
                <w:rFonts w:ascii="Arial" w:hAnsi="Arial" w:cs="Arial"/>
                <w:szCs w:val="18"/>
                <w:highlight w:val="yellow"/>
              </w:rPr>
              <w:t>Son Thai</w:t>
            </w:r>
          </w:p>
          <w:p w14:paraId="7A225D1B" w14:textId="77777777" w:rsidR="003B2C87" w:rsidRDefault="003B2C87" w:rsidP="003B2C87">
            <w:pPr>
              <w:jc w:val="left"/>
              <w:rPr>
                <w:rFonts w:ascii="Arial" w:hAnsi="Arial" w:cs="Arial"/>
                <w:szCs w:val="18"/>
                <w:highlight w:val="yellow"/>
              </w:rPr>
            </w:pPr>
            <w:r>
              <w:rPr>
                <w:rFonts w:ascii="Arial" w:hAnsi="Arial" w:cs="Arial"/>
                <w:szCs w:val="18"/>
                <w:highlight w:val="yellow"/>
              </w:rPr>
              <w:t>Giang Nguyen</w:t>
            </w:r>
          </w:p>
          <w:p w14:paraId="135AD623" w14:textId="77777777" w:rsidR="003B2C87" w:rsidRDefault="003B2C87" w:rsidP="003B2C87">
            <w:pPr>
              <w:jc w:val="left"/>
              <w:rPr>
                <w:rFonts w:ascii="Arial" w:hAnsi="Arial" w:cs="Arial"/>
                <w:szCs w:val="18"/>
                <w:highlight w:val="yellow"/>
              </w:rPr>
            </w:pPr>
          </w:p>
          <w:p w14:paraId="7B5F28CA" w14:textId="1ED5C3F9" w:rsidR="003B2C87" w:rsidRDefault="003B2C87" w:rsidP="003B2C87">
            <w:pPr>
              <w:jc w:val="left"/>
              <w:rPr>
                <w:rFonts w:ascii="Arial" w:hAnsi="Arial" w:cs="Arial"/>
                <w:szCs w:val="18"/>
                <w:highlight w:val="yellow"/>
              </w:rPr>
            </w:pPr>
            <w:r>
              <w:rPr>
                <w:rFonts w:ascii="Arial" w:hAnsi="Arial" w:cs="Arial"/>
                <w:szCs w:val="18"/>
                <w:highlight w:val="yellow"/>
              </w:rPr>
              <w:t>Nov 28, 2022</w:t>
            </w:r>
          </w:p>
        </w:tc>
        <w:tc>
          <w:tcPr>
            <w:tcW w:w="1890" w:type="dxa"/>
            <w:tcBorders>
              <w:top w:val="single" w:sz="4" w:space="0" w:color="auto"/>
              <w:left w:val="single" w:sz="4" w:space="0" w:color="auto"/>
              <w:bottom w:val="single" w:sz="4" w:space="0" w:color="auto"/>
              <w:right w:val="single" w:sz="4" w:space="0" w:color="auto"/>
            </w:tcBorders>
          </w:tcPr>
          <w:p w14:paraId="09CBF756" w14:textId="77777777" w:rsidR="003B2C87" w:rsidRDefault="003B2C87" w:rsidP="003B2C87">
            <w:pPr>
              <w:rPr>
                <w:rFonts w:ascii="Arial" w:hAnsi="Arial" w:cs="Arial"/>
                <w:szCs w:val="18"/>
                <w:highlight w:val="yellow"/>
              </w:rPr>
            </w:pPr>
            <w:r>
              <w:rPr>
                <w:rFonts w:ascii="Arial" w:hAnsi="Arial" w:cs="Arial"/>
                <w:szCs w:val="18"/>
                <w:highlight w:val="yellow"/>
              </w:rPr>
              <w:t>Giang Nguyen</w:t>
            </w:r>
          </w:p>
          <w:p w14:paraId="70DC437B" w14:textId="77777777" w:rsidR="003B2C87" w:rsidRDefault="003B2C87" w:rsidP="003B2C87">
            <w:pPr>
              <w:rPr>
                <w:rFonts w:ascii="Arial" w:hAnsi="Arial" w:cs="Arial"/>
                <w:szCs w:val="18"/>
                <w:highlight w:val="yellow"/>
              </w:rPr>
            </w:pPr>
          </w:p>
          <w:p w14:paraId="4D15AA16" w14:textId="77777777" w:rsidR="003B2C87" w:rsidRDefault="003B2C87" w:rsidP="003B2C87">
            <w:pPr>
              <w:rPr>
                <w:rFonts w:ascii="Arial" w:hAnsi="Arial" w:cs="Arial"/>
                <w:szCs w:val="18"/>
                <w:highlight w:val="yellow"/>
              </w:rPr>
            </w:pPr>
          </w:p>
          <w:p w14:paraId="532AF71E" w14:textId="77777777" w:rsidR="003B2C87" w:rsidRDefault="003B2C87" w:rsidP="003B2C87">
            <w:pPr>
              <w:rPr>
                <w:rFonts w:ascii="Arial" w:hAnsi="Arial" w:cs="Arial"/>
                <w:szCs w:val="18"/>
                <w:highlight w:val="yellow"/>
              </w:rPr>
            </w:pPr>
          </w:p>
          <w:p w14:paraId="32570DAB" w14:textId="77777777" w:rsidR="003B2C87" w:rsidRDefault="003B2C87" w:rsidP="003B2C87">
            <w:pPr>
              <w:rPr>
                <w:rFonts w:ascii="Arial" w:hAnsi="Arial" w:cs="Arial"/>
                <w:szCs w:val="18"/>
                <w:highlight w:val="yellow"/>
              </w:rPr>
            </w:pPr>
          </w:p>
          <w:p w14:paraId="50B435CF" w14:textId="77777777" w:rsidR="003B2C87" w:rsidRDefault="003B2C87" w:rsidP="003B2C87">
            <w:pPr>
              <w:rPr>
                <w:rFonts w:ascii="Arial" w:hAnsi="Arial" w:cs="Arial"/>
                <w:szCs w:val="18"/>
                <w:highlight w:val="yellow"/>
              </w:rPr>
            </w:pPr>
          </w:p>
          <w:p w14:paraId="0CACC858" w14:textId="2C811420" w:rsidR="003B2C87" w:rsidRDefault="003B2C87" w:rsidP="003B2C87">
            <w:pPr>
              <w:rPr>
                <w:rFonts w:ascii="Arial" w:hAnsi="Arial" w:cs="Arial"/>
                <w:szCs w:val="18"/>
                <w:highlight w:val="yellow"/>
              </w:rPr>
            </w:pPr>
            <w:r>
              <w:rPr>
                <w:rFonts w:ascii="Arial" w:hAnsi="Arial" w:cs="Arial"/>
                <w:szCs w:val="18"/>
                <w:highlight w:val="yellow"/>
              </w:rPr>
              <w:t>Nov 25, 2022</w:t>
            </w:r>
          </w:p>
        </w:tc>
      </w:tr>
      <w:tr w:rsidR="00B3331E" w:rsidRPr="0029259B" w14:paraId="6396BFCC"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686C592E" w14:textId="435A1F9F" w:rsidR="00B3331E" w:rsidRDefault="00B3331E" w:rsidP="00B3331E">
            <w:pPr>
              <w:jc w:val="center"/>
              <w:rPr>
                <w:rFonts w:ascii="Arial" w:hAnsi="Arial" w:cs="Arial"/>
                <w:highlight w:val="yellow"/>
              </w:rPr>
            </w:pPr>
            <w:r>
              <w:rPr>
                <w:rFonts w:ascii="Arial" w:hAnsi="Arial" w:cs="Arial"/>
                <w:highlight w:val="yellow"/>
              </w:rPr>
              <w:t>11</w:t>
            </w:r>
          </w:p>
        </w:tc>
        <w:tc>
          <w:tcPr>
            <w:tcW w:w="1060" w:type="dxa"/>
            <w:tcBorders>
              <w:top w:val="single" w:sz="4" w:space="0" w:color="auto"/>
              <w:left w:val="single" w:sz="4" w:space="0" w:color="auto"/>
              <w:bottom w:val="single" w:sz="4" w:space="0" w:color="auto"/>
              <w:right w:val="single" w:sz="4" w:space="0" w:color="auto"/>
            </w:tcBorders>
          </w:tcPr>
          <w:p w14:paraId="1FA6235D" w14:textId="0C192F9C" w:rsidR="00B3331E" w:rsidRDefault="00B3331E" w:rsidP="00B3331E">
            <w:pPr>
              <w:jc w:val="center"/>
              <w:rPr>
                <w:rFonts w:ascii="Arial" w:hAnsi="Arial" w:cs="Arial"/>
                <w:highlight w:val="yellow"/>
              </w:rPr>
            </w:pPr>
            <w:r>
              <w:rPr>
                <w:rFonts w:ascii="Arial" w:hAnsi="Arial" w:cs="Arial"/>
                <w:highlight w:val="yellow"/>
              </w:rPr>
              <w:t>R11</w:t>
            </w:r>
          </w:p>
        </w:tc>
        <w:tc>
          <w:tcPr>
            <w:tcW w:w="3460" w:type="dxa"/>
            <w:tcBorders>
              <w:top w:val="single" w:sz="4" w:space="0" w:color="auto"/>
              <w:left w:val="single" w:sz="4" w:space="0" w:color="auto"/>
              <w:bottom w:val="single" w:sz="4" w:space="0" w:color="auto"/>
              <w:right w:val="single" w:sz="4" w:space="0" w:color="auto"/>
            </w:tcBorders>
          </w:tcPr>
          <w:p w14:paraId="43A75E9B" w14:textId="61F0515D" w:rsidR="00B3331E" w:rsidRPr="00F33F5F" w:rsidRDefault="00B3331E" w:rsidP="00B3331E">
            <w:pPr>
              <w:widowControl/>
              <w:jc w:val="left"/>
              <w:rPr>
                <w:rFonts w:ascii="Arial" w:eastAsia="Arial" w:hAnsi="Arial" w:cs="Arial"/>
                <w:highlight w:val="yellow"/>
              </w:rPr>
            </w:pPr>
            <w:r w:rsidRPr="008611BB">
              <w:rPr>
                <w:rFonts w:ascii="Arial" w:eastAsia="Arial" w:hAnsi="Arial" w:cs="Arial"/>
                <w:highlight w:val="yellow"/>
              </w:rPr>
              <w:t xml:space="preserve">Update the </w:t>
            </w:r>
            <w:r>
              <w:rPr>
                <w:rFonts w:ascii="Arial" w:eastAsia="Arial" w:hAnsi="Arial" w:cs="Arial"/>
                <w:highlight w:val="yellow"/>
              </w:rPr>
              <w:t>file list of</w:t>
            </w:r>
            <w:r w:rsidRPr="00E45AB9">
              <w:rPr>
                <w:rFonts w:ascii="Arial" w:hAnsi="Arial" w:cs="Arial"/>
                <w:szCs w:val="18"/>
                <w:highlight w:val="yellow"/>
              </w:rPr>
              <w:t xml:space="preserve"> Renesas Electronics MCU Tools</w:t>
            </w:r>
          </w:p>
        </w:tc>
        <w:tc>
          <w:tcPr>
            <w:tcW w:w="1800" w:type="dxa"/>
            <w:tcBorders>
              <w:top w:val="single" w:sz="4" w:space="0" w:color="auto"/>
              <w:left w:val="single" w:sz="4" w:space="0" w:color="auto"/>
              <w:bottom w:val="single" w:sz="4" w:space="0" w:color="auto"/>
              <w:right w:val="single" w:sz="4" w:space="0" w:color="auto"/>
            </w:tcBorders>
          </w:tcPr>
          <w:p w14:paraId="06E54684" w14:textId="77777777" w:rsidR="00B3331E" w:rsidRPr="0029259B" w:rsidRDefault="00B3331E" w:rsidP="00B3331E">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8BC2487" w14:textId="77777777" w:rsidR="00B3331E" w:rsidRPr="0029259B" w:rsidRDefault="00B3331E" w:rsidP="00B3331E">
            <w:pPr>
              <w:jc w:val="left"/>
              <w:rPr>
                <w:rFonts w:ascii="Arial" w:hAnsi="Arial" w:cs="Arial"/>
                <w:szCs w:val="18"/>
                <w:highlight w:val="yellow"/>
              </w:rPr>
            </w:pPr>
            <w:r w:rsidRPr="0029259B">
              <w:rPr>
                <w:rFonts w:ascii="Arial" w:hAnsi="Arial" w:cs="Arial"/>
                <w:szCs w:val="18"/>
                <w:highlight w:val="yellow"/>
              </w:rPr>
              <w:t>Phuc Giang</w:t>
            </w:r>
          </w:p>
          <w:p w14:paraId="74D237DD" w14:textId="77777777" w:rsidR="00B3331E" w:rsidRDefault="00B3331E" w:rsidP="00B3331E">
            <w:pPr>
              <w:jc w:val="left"/>
              <w:rPr>
                <w:rFonts w:ascii="Arial" w:hAnsi="Arial" w:cs="Arial"/>
                <w:szCs w:val="18"/>
                <w:highlight w:val="yellow"/>
              </w:rPr>
            </w:pPr>
            <w:r w:rsidRPr="0029259B">
              <w:rPr>
                <w:rFonts w:ascii="Arial" w:hAnsi="Arial" w:cs="Arial"/>
                <w:szCs w:val="18"/>
                <w:highlight w:val="yellow"/>
              </w:rPr>
              <w:t>Hong Tieu</w:t>
            </w:r>
          </w:p>
          <w:p w14:paraId="3FB61DE9" w14:textId="77777777" w:rsidR="00B3331E" w:rsidRDefault="00B3331E" w:rsidP="00B3331E">
            <w:pPr>
              <w:jc w:val="left"/>
              <w:rPr>
                <w:rFonts w:ascii="Arial" w:hAnsi="Arial" w:cs="Arial"/>
                <w:szCs w:val="18"/>
                <w:highlight w:val="yellow"/>
                <w:lang w:val="vi-VN"/>
              </w:rPr>
            </w:pPr>
            <w:r w:rsidRPr="0029259B">
              <w:rPr>
                <w:rFonts w:ascii="Arial" w:hAnsi="Arial" w:cs="Arial"/>
                <w:szCs w:val="18"/>
                <w:highlight w:val="yellow"/>
              </w:rPr>
              <w:t>Tinh</w:t>
            </w:r>
            <w:r>
              <w:rPr>
                <w:rFonts w:ascii="Arial" w:hAnsi="Arial" w:cs="Arial"/>
                <w:szCs w:val="18"/>
                <w:highlight w:val="yellow"/>
              </w:rPr>
              <w:t xml:space="preserve"> </w:t>
            </w:r>
            <w:r w:rsidRPr="0029259B">
              <w:rPr>
                <w:rFonts w:ascii="Arial" w:hAnsi="Arial" w:cs="Arial"/>
                <w:szCs w:val="18"/>
                <w:highlight w:val="yellow"/>
                <w:lang w:val="vi-VN"/>
              </w:rPr>
              <w:t>Le</w:t>
            </w:r>
          </w:p>
          <w:p w14:paraId="48A63A9A" w14:textId="77777777" w:rsidR="00B3331E" w:rsidRPr="00AE424F" w:rsidRDefault="00B3331E" w:rsidP="00B3331E">
            <w:pPr>
              <w:jc w:val="left"/>
              <w:rPr>
                <w:rFonts w:ascii="Arial" w:hAnsi="Arial" w:cs="Arial"/>
                <w:szCs w:val="18"/>
                <w:highlight w:val="yellow"/>
              </w:rPr>
            </w:pPr>
            <w:r>
              <w:rPr>
                <w:rFonts w:ascii="Arial" w:hAnsi="Arial" w:cs="Arial"/>
                <w:szCs w:val="18"/>
                <w:highlight w:val="yellow"/>
              </w:rPr>
              <w:t>Son Thai</w:t>
            </w:r>
          </w:p>
          <w:p w14:paraId="2C23004F" w14:textId="77777777" w:rsidR="00B3331E" w:rsidRDefault="00B3331E" w:rsidP="00B3331E">
            <w:pPr>
              <w:jc w:val="left"/>
              <w:rPr>
                <w:rFonts w:ascii="Arial" w:hAnsi="Arial" w:cs="Arial"/>
                <w:szCs w:val="18"/>
                <w:highlight w:val="yellow"/>
              </w:rPr>
            </w:pPr>
            <w:r>
              <w:rPr>
                <w:rFonts w:ascii="Arial" w:hAnsi="Arial" w:cs="Arial"/>
                <w:szCs w:val="18"/>
                <w:highlight w:val="yellow"/>
              </w:rPr>
              <w:t>Giang Nguyen</w:t>
            </w:r>
            <w:r>
              <w:rPr>
                <w:rFonts w:ascii="Arial" w:hAnsi="Arial" w:cs="Arial"/>
                <w:szCs w:val="18"/>
                <w:highlight w:val="yellow"/>
                <w:lang w:val="vi-VN"/>
              </w:rPr>
              <w:br/>
            </w:r>
          </w:p>
          <w:p w14:paraId="24CEE024" w14:textId="4D2F9DB7" w:rsidR="00B3331E" w:rsidRDefault="00B3331E" w:rsidP="00B3331E">
            <w:pPr>
              <w:jc w:val="left"/>
              <w:rPr>
                <w:rFonts w:ascii="Arial" w:hAnsi="Arial" w:cs="Arial"/>
                <w:szCs w:val="18"/>
                <w:highlight w:val="yellow"/>
              </w:rPr>
            </w:pPr>
            <w:r>
              <w:rPr>
                <w:rFonts w:ascii="Arial" w:hAnsi="Arial" w:cs="Arial"/>
                <w:szCs w:val="18"/>
                <w:highlight w:val="yellow"/>
              </w:rPr>
              <w:t>Dec 06, 2022</w:t>
            </w:r>
          </w:p>
        </w:tc>
        <w:tc>
          <w:tcPr>
            <w:tcW w:w="1890" w:type="dxa"/>
            <w:tcBorders>
              <w:top w:val="single" w:sz="4" w:space="0" w:color="auto"/>
              <w:left w:val="single" w:sz="4" w:space="0" w:color="auto"/>
              <w:bottom w:val="single" w:sz="4" w:space="0" w:color="auto"/>
              <w:right w:val="single" w:sz="4" w:space="0" w:color="auto"/>
            </w:tcBorders>
          </w:tcPr>
          <w:p w14:paraId="1C0AABED" w14:textId="77777777" w:rsidR="00B3331E" w:rsidRDefault="00B3331E" w:rsidP="00B3331E">
            <w:pPr>
              <w:rPr>
                <w:rFonts w:ascii="Arial" w:hAnsi="Arial" w:cs="Arial"/>
                <w:szCs w:val="18"/>
                <w:highlight w:val="yellow"/>
              </w:rPr>
            </w:pPr>
            <w:r>
              <w:rPr>
                <w:rFonts w:ascii="Arial" w:hAnsi="Arial" w:cs="Arial"/>
                <w:szCs w:val="18"/>
                <w:highlight w:val="yellow"/>
              </w:rPr>
              <w:t>Hong Tieu</w:t>
            </w:r>
          </w:p>
          <w:p w14:paraId="607273F2" w14:textId="77777777" w:rsidR="00B3331E" w:rsidRDefault="00B3331E" w:rsidP="00B3331E">
            <w:pPr>
              <w:rPr>
                <w:rFonts w:ascii="Arial" w:hAnsi="Arial" w:cs="Arial"/>
                <w:szCs w:val="18"/>
                <w:highlight w:val="yellow"/>
              </w:rPr>
            </w:pPr>
          </w:p>
          <w:p w14:paraId="21D6E461" w14:textId="77777777" w:rsidR="00B3331E" w:rsidRDefault="00B3331E" w:rsidP="00B3331E">
            <w:pPr>
              <w:rPr>
                <w:rFonts w:ascii="Arial" w:hAnsi="Arial" w:cs="Arial"/>
                <w:szCs w:val="18"/>
                <w:highlight w:val="yellow"/>
              </w:rPr>
            </w:pPr>
          </w:p>
          <w:p w14:paraId="4C04326E" w14:textId="77777777" w:rsidR="00B3331E" w:rsidRDefault="00B3331E" w:rsidP="00B3331E">
            <w:pPr>
              <w:rPr>
                <w:rFonts w:ascii="Arial" w:hAnsi="Arial" w:cs="Arial"/>
                <w:szCs w:val="18"/>
                <w:highlight w:val="yellow"/>
              </w:rPr>
            </w:pPr>
          </w:p>
          <w:p w14:paraId="580F93F4" w14:textId="77777777" w:rsidR="00B3331E" w:rsidRDefault="00B3331E" w:rsidP="00B3331E">
            <w:pPr>
              <w:rPr>
                <w:rFonts w:ascii="Arial" w:hAnsi="Arial" w:cs="Arial"/>
                <w:szCs w:val="18"/>
                <w:highlight w:val="yellow"/>
              </w:rPr>
            </w:pPr>
          </w:p>
          <w:p w14:paraId="68ABEA5B" w14:textId="77777777" w:rsidR="00B3331E" w:rsidRDefault="00B3331E" w:rsidP="00B3331E">
            <w:pPr>
              <w:rPr>
                <w:rFonts w:ascii="Arial" w:hAnsi="Arial" w:cs="Arial"/>
                <w:szCs w:val="18"/>
                <w:highlight w:val="yellow"/>
              </w:rPr>
            </w:pPr>
          </w:p>
          <w:p w14:paraId="2F7982AC" w14:textId="01117200" w:rsidR="00B3331E" w:rsidRDefault="00B3331E" w:rsidP="00B3331E">
            <w:pPr>
              <w:rPr>
                <w:rFonts w:ascii="Arial" w:hAnsi="Arial" w:cs="Arial"/>
                <w:szCs w:val="18"/>
                <w:highlight w:val="yellow"/>
              </w:rPr>
            </w:pPr>
            <w:r>
              <w:rPr>
                <w:rFonts w:ascii="Arial" w:hAnsi="Arial" w:cs="Arial"/>
                <w:szCs w:val="18"/>
                <w:highlight w:val="yellow"/>
              </w:rPr>
              <w:t>Dec 06, 2022</w:t>
            </w:r>
          </w:p>
        </w:tc>
      </w:tr>
      <w:tr w:rsidR="006100C3" w:rsidRPr="0029259B" w14:paraId="653AF486"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77F6D725" w14:textId="168BD7A2" w:rsidR="006100C3" w:rsidRDefault="006100C3" w:rsidP="006100C3">
            <w:pPr>
              <w:jc w:val="center"/>
              <w:rPr>
                <w:rFonts w:ascii="Arial" w:hAnsi="Arial" w:cs="Arial"/>
                <w:highlight w:val="yellow"/>
              </w:rPr>
            </w:pPr>
            <w:r>
              <w:rPr>
                <w:rFonts w:ascii="Arial" w:hAnsi="Arial" w:cs="Arial"/>
                <w:highlight w:val="yellow"/>
              </w:rPr>
              <w:t>12</w:t>
            </w:r>
          </w:p>
        </w:tc>
        <w:tc>
          <w:tcPr>
            <w:tcW w:w="1060" w:type="dxa"/>
            <w:tcBorders>
              <w:top w:val="single" w:sz="4" w:space="0" w:color="auto"/>
              <w:left w:val="single" w:sz="4" w:space="0" w:color="auto"/>
              <w:bottom w:val="single" w:sz="4" w:space="0" w:color="auto"/>
              <w:right w:val="single" w:sz="4" w:space="0" w:color="auto"/>
            </w:tcBorders>
          </w:tcPr>
          <w:p w14:paraId="53A88D9E" w14:textId="51F3E91D" w:rsidR="006100C3" w:rsidRDefault="006100C3" w:rsidP="006100C3">
            <w:pPr>
              <w:jc w:val="center"/>
              <w:rPr>
                <w:rFonts w:ascii="Arial" w:hAnsi="Arial" w:cs="Arial"/>
                <w:highlight w:val="yellow"/>
              </w:rPr>
            </w:pPr>
            <w:r>
              <w:rPr>
                <w:rFonts w:ascii="Arial" w:hAnsi="Arial" w:cs="Arial"/>
                <w:highlight w:val="yellow"/>
              </w:rPr>
              <w:t>R12</w:t>
            </w:r>
          </w:p>
        </w:tc>
        <w:tc>
          <w:tcPr>
            <w:tcW w:w="3460" w:type="dxa"/>
            <w:tcBorders>
              <w:top w:val="single" w:sz="4" w:space="0" w:color="auto"/>
              <w:left w:val="single" w:sz="4" w:space="0" w:color="auto"/>
              <w:bottom w:val="single" w:sz="4" w:space="0" w:color="auto"/>
              <w:right w:val="single" w:sz="4" w:space="0" w:color="auto"/>
            </w:tcBorders>
          </w:tcPr>
          <w:p w14:paraId="044DC4E3" w14:textId="142ADEB0" w:rsidR="006100C3" w:rsidRDefault="006100C3" w:rsidP="006100C3">
            <w:pPr>
              <w:widowControl/>
              <w:jc w:val="left"/>
              <w:rPr>
                <w:rFonts w:ascii="Arial" w:eastAsia="Arial" w:hAnsi="Arial" w:cs="Arial"/>
                <w:highlight w:val="yellow"/>
              </w:rPr>
            </w:pPr>
            <w:r>
              <w:rPr>
                <w:rFonts w:ascii="Arial" w:eastAsia="Arial" w:hAnsi="Arial" w:cs="Arial"/>
                <w:highlight w:val="yellow"/>
              </w:rPr>
              <w:t>Update MATLAB R2021a contents</w:t>
            </w:r>
          </w:p>
        </w:tc>
        <w:tc>
          <w:tcPr>
            <w:tcW w:w="1800" w:type="dxa"/>
            <w:tcBorders>
              <w:top w:val="single" w:sz="4" w:space="0" w:color="auto"/>
              <w:left w:val="single" w:sz="4" w:space="0" w:color="auto"/>
              <w:bottom w:val="single" w:sz="4" w:space="0" w:color="auto"/>
              <w:right w:val="single" w:sz="4" w:space="0" w:color="auto"/>
            </w:tcBorders>
          </w:tcPr>
          <w:p w14:paraId="3686EDD1" w14:textId="77777777" w:rsidR="006100C3" w:rsidRPr="0029259B" w:rsidRDefault="006100C3"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BADBCB6" w14:textId="77777777" w:rsidR="006100C3" w:rsidRDefault="006100C3" w:rsidP="006100C3">
            <w:pPr>
              <w:jc w:val="left"/>
              <w:rPr>
                <w:rFonts w:ascii="Arial" w:hAnsi="Arial" w:cs="Arial"/>
                <w:szCs w:val="18"/>
                <w:highlight w:val="yellow"/>
              </w:rPr>
            </w:pPr>
            <w:r>
              <w:rPr>
                <w:rFonts w:ascii="Arial" w:hAnsi="Arial" w:cs="Arial"/>
                <w:szCs w:val="18"/>
                <w:highlight w:val="yellow"/>
              </w:rPr>
              <w:t>Phuc Giang</w:t>
            </w:r>
          </w:p>
          <w:p w14:paraId="632D637D" w14:textId="77777777" w:rsidR="006100C3" w:rsidRDefault="006100C3" w:rsidP="006100C3">
            <w:pPr>
              <w:jc w:val="left"/>
              <w:rPr>
                <w:rFonts w:ascii="Arial" w:hAnsi="Arial" w:cs="Arial"/>
                <w:szCs w:val="18"/>
                <w:highlight w:val="yellow"/>
              </w:rPr>
            </w:pPr>
            <w:r>
              <w:rPr>
                <w:rFonts w:ascii="Arial" w:hAnsi="Arial" w:cs="Arial"/>
                <w:szCs w:val="18"/>
                <w:highlight w:val="yellow"/>
              </w:rPr>
              <w:t>Hong Tieu</w:t>
            </w:r>
          </w:p>
          <w:p w14:paraId="5F4E964A" w14:textId="77777777" w:rsidR="006100C3" w:rsidRDefault="006100C3" w:rsidP="006100C3">
            <w:pPr>
              <w:jc w:val="left"/>
              <w:rPr>
                <w:rFonts w:ascii="Arial" w:hAnsi="Arial" w:cs="Arial"/>
                <w:szCs w:val="18"/>
                <w:highlight w:val="yellow"/>
              </w:rPr>
            </w:pPr>
            <w:r>
              <w:rPr>
                <w:rFonts w:ascii="Arial" w:hAnsi="Arial" w:cs="Arial"/>
                <w:szCs w:val="18"/>
                <w:highlight w:val="yellow"/>
              </w:rPr>
              <w:t>Tinh Le</w:t>
            </w:r>
          </w:p>
          <w:p w14:paraId="64E87397" w14:textId="77777777" w:rsidR="006100C3" w:rsidRDefault="006100C3" w:rsidP="006100C3">
            <w:pPr>
              <w:jc w:val="left"/>
              <w:rPr>
                <w:rFonts w:ascii="Arial" w:hAnsi="Arial" w:cs="Arial"/>
                <w:szCs w:val="18"/>
                <w:highlight w:val="yellow"/>
              </w:rPr>
            </w:pPr>
            <w:r>
              <w:rPr>
                <w:rFonts w:ascii="Arial" w:hAnsi="Arial" w:cs="Arial"/>
                <w:szCs w:val="18"/>
                <w:highlight w:val="yellow"/>
              </w:rPr>
              <w:t>Son Thai</w:t>
            </w:r>
          </w:p>
          <w:p w14:paraId="44A75879" w14:textId="77777777" w:rsidR="006100C3" w:rsidRDefault="006100C3" w:rsidP="006100C3">
            <w:pPr>
              <w:jc w:val="left"/>
              <w:rPr>
                <w:rFonts w:ascii="Arial" w:hAnsi="Arial" w:cs="Arial"/>
                <w:szCs w:val="18"/>
                <w:highlight w:val="yellow"/>
              </w:rPr>
            </w:pPr>
            <w:r>
              <w:rPr>
                <w:rFonts w:ascii="Arial" w:hAnsi="Arial" w:cs="Arial"/>
                <w:szCs w:val="18"/>
                <w:highlight w:val="yellow"/>
              </w:rPr>
              <w:t>Giang Nguyen</w:t>
            </w:r>
          </w:p>
          <w:p w14:paraId="741E6A1E" w14:textId="77777777" w:rsidR="006100C3" w:rsidRDefault="006100C3" w:rsidP="006100C3">
            <w:pPr>
              <w:jc w:val="left"/>
              <w:rPr>
                <w:rFonts w:ascii="Arial" w:hAnsi="Arial" w:cs="Arial"/>
                <w:szCs w:val="18"/>
                <w:highlight w:val="yellow"/>
              </w:rPr>
            </w:pPr>
          </w:p>
          <w:p w14:paraId="715E2AFD" w14:textId="24F4D12F" w:rsidR="00A160A8" w:rsidRDefault="00A160A8" w:rsidP="006100C3">
            <w:pPr>
              <w:jc w:val="left"/>
              <w:rPr>
                <w:rFonts w:ascii="Arial" w:hAnsi="Arial" w:cs="Arial"/>
                <w:szCs w:val="18"/>
                <w:highlight w:val="yellow"/>
              </w:rPr>
            </w:pPr>
            <w:r>
              <w:rPr>
                <w:rFonts w:ascii="Arial" w:hAnsi="Arial" w:cs="Arial"/>
                <w:szCs w:val="18"/>
                <w:highlight w:val="yellow"/>
              </w:rPr>
              <w:t>Dec 12, 2022</w:t>
            </w:r>
          </w:p>
        </w:tc>
        <w:tc>
          <w:tcPr>
            <w:tcW w:w="1890" w:type="dxa"/>
            <w:tcBorders>
              <w:top w:val="single" w:sz="4" w:space="0" w:color="auto"/>
              <w:left w:val="single" w:sz="4" w:space="0" w:color="auto"/>
              <w:bottom w:val="single" w:sz="4" w:space="0" w:color="auto"/>
              <w:right w:val="single" w:sz="4" w:space="0" w:color="auto"/>
            </w:tcBorders>
          </w:tcPr>
          <w:p w14:paraId="62F9F405" w14:textId="77777777" w:rsidR="006100C3" w:rsidRDefault="006100C3" w:rsidP="006100C3">
            <w:pPr>
              <w:rPr>
                <w:rFonts w:ascii="Arial" w:hAnsi="Arial" w:cs="Arial"/>
                <w:szCs w:val="18"/>
                <w:highlight w:val="yellow"/>
              </w:rPr>
            </w:pPr>
            <w:r>
              <w:rPr>
                <w:rFonts w:ascii="Arial" w:hAnsi="Arial" w:cs="Arial"/>
                <w:szCs w:val="18"/>
                <w:highlight w:val="yellow"/>
              </w:rPr>
              <w:t>Tinh Le</w:t>
            </w:r>
          </w:p>
          <w:p w14:paraId="2A134A65" w14:textId="77777777" w:rsidR="006100C3" w:rsidRDefault="006100C3" w:rsidP="006100C3">
            <w:pPr>
              <w:rPr>
                <w:rFonts w:ascii="Arial" w:hAnsi="Arial" w:cs="Arial"/>
                <w:szCs w:val="18"/>
                <w:highlight w:val="yellow"/>
              </w:rPr>
            </w:pPr>
          </w:p>
          <w:p w14:paraId="4119D1B8" w14:textId="77777777" w:rsidR="006100C3" w:rsidRDefault="006100C3" w:rsidP="006100C3">
            <w:pPr>
              <w:rPr>
                <w:rFonts w:ascii="Arial" w:hAnsi="Arial" w:cs="Arial"/>
                <w:szCs w:val="18"/>
                <w:highlight w:val="yellow"/>
              </w:rPr>
            </w:pPr>
          </w:p>
          <w:p w14:paraId="168F4F32" w14:textId="40711E1F" w:rsidR="006100C3" w:rsidRDefault="006100C3" w:rsidP="006100C3">
            <w:pPr>
              <w:rPr>
                <w:rFonts w:ascii="Arial" w:hAnsi="Arial" w:cs="Arial"/>
                <w:szCs w:val="18"/>
                <w:highlight w:val="yellow"/>
              </w:rPr>
            </w:pPr>
          </w:p>
          <w:p w14:paraId="4E9D70A4" w14:textId="08F71434" w:rsidR="007C6BFB" w:rsidRDefault="007C6BFB" w:rsidP="006100C3">
            <w:pPr>
              <w:rPr>
                <w:rFonts w:ascii="Arial" w:hAnsi="Arial" w:cs="Arial"/>
                <w:szCs w:val="18"/>
                <w:highlight w:val="yellow"/>
              </w:rPr>
            </w:pPr>
          </w:p>
          <w:p w14:paraId="09CED374" w14:textId="77777777" w:rsidR="007C6BFB" w:rsidRDefault="007C6BFB" w:rsidP="006100C3">
            <w:pPr>
              <w:rPr>
                <w:rFonts w:ascii="Arial" w:hAnsi="Arial" w:cs="Arial"/>
                <w:szCs w:val="18"/>
                <w:highlight w:val="yellow"/>
              </w:rPr>
            </w:pPr>
          </w:p>
          <w:p w14:paraId="44A4115D" w14:textId="12DDF25B" w:rsidR="006100C3" w:rsidRDefault="006100C3" w:rsidP="006100C3">
            <w:pPr>
              <w:rPr>
                <w:rFonts w:ascii="Arial" w:hAnsi="Arial" w:cs="Arial"/>
                <w:szCs w:val="18"/>
                <w:highlight w:val="yellow"/>
              </w:rPr>
            </w:pPr>
            <w:r>
              <w:rPr>
                <w:rFonts w:ascii="Arial" w:hAnsi="Arial" w:cs="Arial"/>
                <w:szCs w:val="18"/>
                <w:highlight w:val="yellow"/>
              </w:rPr>
              <w:t>Dec 02, 2022</w:t>
            </w:r>
          </w:p>
        </w:tc>
      </w:tr>
      <w:tr w:rsidR="006100C3" w:rsidRPr="0029259B" w14:paraId="2E81752E"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1734318D" w14:textId="424CF887" w:rsidR="006100C3" w:rsidRDefault="006100C3" w:rsidP="006100C3">
            <w:pPr>
              <w:jc w:val="center"/>
              <w:rPr>
                <w:rFonts w:ascii="Arial" w:hAnsi="Arial" w:cs="Arial"/>
                <w:highlight w:val="yellow"/>
              </w:rPr>
            </w:pPr>
            <w:r>
              <w:rPr>
                <w:rFonts w:ascii="Arial" w:hAnsi="Arial" w:cs="Arial"/>
                <w:highlight w:val="yellow"/>
              </w:rPr>
              <w:t>13</w:t>
            </w:r>
          </w:p>
        </w:tc>
        <w:tc>
          <w:tcPr>
            <w:tcW w:w="1060" w:type="dxa"/>
            <w:tcBorders>
              <w:top w:val="single" w:sz="4" w:space="0" w:color="auto"/>
              <w:left w:val="single" w:sz="4" w:space="0" w:color="auto"/>
              <w:bottom w:val="single" w:sz="4" w:space="0" w:color="auto"/>
              <w:right w:val="single" w:sz="4" w:space="0" w:color="auto"/>
            </w:tcBorders>
          </w:tcPr>
          <w:p w14:paraId="485DB627" w14:textId="47EE3491" w:rsidR="006100C3" w:rsidRDefault="006100C3" w:rsidP="006100C3">
            <w:pPr>
              <w:jc w:val="center"/>
              <w:rPr>
                <w:rFonts w:ascii="Arial" w:hAnsi="Arial" w:cs="Arial"/>
                <w:highlight w:val="yellow"/>
              </w:rPr>
            </w:pPr>
            <w:r>
              <w:rPr>
                <w:rFonts w:ascii="Arial" w:hAnsi="Arial" w:cs="Arial"/>
                <w:highlight w:val="yellow"/>
              </w:rPr>
              <w:t>R13</w:t>
            </w:r>
          </w:p>
        </w:tc>
        <w:tc>
          <w:tcPr>
            <w:tcW w:w="3460" w:type="dxa"/>
            <w:tcBorders>
              <w:top w:val="single" w:sz="4" w:space="0" w:color="auto"/>
              <w:left w:val="single" w:sz="4" w:space="0" w:color="auto"/>
              <w:bottom w:val="single" w:sz="4" w:space="0" w:color="auto"/>
              <w:right w:val="single" w:sz="4" w:space="0" w:color="auto"/>
            </w:tcBorders>
          </w:tcPr>
          <w:p w14:paraId="4E21DE65" w14:textId="779D7422" w:rsidR="006100C3" w:rsidRDefault="006100C3" w:rsidP="006100C3">
            <w:pPr>
              <w:widowControl/>
              <w:jc w:val="left"/>
              <w:rPr>
                <w:rFonts w:ascii="Arial" w:eastAsia="Arial" w:hAnsi="Arial" w:cs="Arial"/>
                <w:highlight w:val="yellow"/>
              </w:rPr>
            </w:pPr>
            <w:r>
              <w:rPr>
                <w:rFonts w:ascii="Arial" w:eastAsia="Arial" w:hAnsi="Arial" w:cs="Arial"/>
                <w:highlight w:val="yellow"/>
              </w:rPr>
              <w:t>Add CAN for U2C Device Series</w:t>
            </w:r>
          </w:p>
        </w:tc>
        <w:tc>
          <w:tcPr>
            <w:tcW w:w="1800" w:type="dxa"/>
            <w:tcBorders>
              <w:top w:val="single" w:sz="4" w:space="0" w:color="auto"/>
              <w:left w:val="single" w:sz="4" w:space="0" w:color="auto"/>
              <w:bottom w:val="single" w:sz="4" w:space="0" w:color="auto"/>
              <w:right w:val="single" w:sz="4" w:space="0" w:color="auto"/>
            </w:tcBorders>
          </w:tcPr>
          <w:p w14:paraId="045D9592" w14:textId="77777777" w:rsidR="006100C3" w:rsidRPr="0029259B" w:rsidRDefault="006100C3"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15DAC3C7" w14:textId="77777777" w:rsidR="006100C3" w:rsidRDefault="006100C3" w:rsidP="006100C3">
            <w:pPr>
              <w:jc w:val="left"/>
              <w:rPr>
                <w:rFonts w:ascii="Arial" w:hAnsi="Arial" w:cs="Arial"/>
                <w:szCs w:val="18"/>
                <w:highlight w:val="yellow"/>
              </w:rPr>
            </w:pPr>
            <w:r>
              <w:rPr>
                <w:rFonts w:ascii="Arial" w:hAnsi="Arial" w:cs="Arial"/>
                <w:szCs w:val="18"/>
                <w:highlight w:val="yellow"/>
              </w:rPr>
              <w:t>Phuc Giang</w:t>
            </w:r>
          </w:p>
          <w:p w14:paraId="04956743" w14:textId="77777777" w:rsidR="006100C3" w:rsidRDefault="006100C3" w:rsidP="006100C3">
            <w:pPr>
              <w:jc w:val="left"/>
              <w:rPr>
                <w:rFonts w:ascii="Arial" w:hAnsi="Arial" w:cs="Arial"/>
                <w:szCs w:val="18"/>
                <w:highlight w:val="yellow"/>
              </w:rPr>
            </w:pPr>
            <w:r>
              <w:rPr>
                <w:rFonts w:ascii="Arial" w:hAnsi="Arial" w:cs="Arial"/>
                <w:szCs w:val="18"/>
                <w:highlight w:val="yellow"/>
              </w:rPr>
              <w:t>Hong Tieu</w:t>
            </w:r>
          </w:p>
          <w:p w14:paraId="72A73121" w14:textId="77777777" w:rsidR="006100C3" w:rsidRDefault="006100C3" w:rsidP="006100C3">
            <w:pPr>
              <w:jc w:val="left"/>
              <w:rPr>
                <w:rFonts w:ascii="Arial" w:hAnsi="Arial" w:cs="Arial"/>
                <w:szCs w:val="18"/>
                <w:highlight w:val="yellow"/>
              </w:rPr>
            </w:pPr>
            <w:r>
              <w:rPr>
                <w:rFonts w:ascii="Arial" w:hAnsi="Arial" w:cs="Arial"/>
                <w:szCs w:val="18"/>
                <w:highlight w:val="yellow"/>
              </w:rPr>
              <w:t>Tinh Le</w:t>
            </w:r>
          </w:p>
          <w:p w14:paraId="1314BD3F" w14:textId="77777777" w:rsidR="006100C3" w:rsidRDefault="006100C3" w:rsidP="006100C3">
            <w:pPr>
              <w:jc w:val="left"/>
              <w:rPr>
                <w:rFonts w:ascii="Arial" w:hAnsi="Arial" w:cs="Arial"/>
                <w:szCs w:val="18"/>
                <w:highlight w:val="yellow"/>
              </w:rPr>
            </w:pPr>
            <w:r>
              <w:rPr>
                <w:rFonts w:ascii="Arial" w:hAnsi="Arial" w:cs="Arial"/>
                <w:szCs w:val="18"/>
                <w:highlight w:val="yellow"/>
              </w:rPr>
              <w:t>Son Thai</w:t>
            </w:r>
          </w:p>
          <w:p w14:paraId="1DACCFEA" w14:textId="77777777" w:rsidR="006100C3" w:rsidRDefault="006100C3" w:rsidP="006100C3">
            <w:pPr>
              <w:jc w:val="left"/>
              <w:rPr>
                <w:rFonts w:ascii="Arial" w:hAnsi="Arial" w:cs="Arial"/>
                <w:szCs w:val="18"/>
                <w:highlight w:val="yellow"/>
              </w:rPr>
            </w:pPr>
            <w:r>
              <w:rPr>
                <w:rFonts w:ascii="Arial" w:hAnsi="Arial" w:cs="Arial"/>
                <w:szCs w:val="18"/>
                <w:highlight w:val="yellow"/>
              </w:rPr>
              <w:t>Giang Nguyen</w:t>
            </w:r>
          </w:p>
          <w:p w14:paraId="2D23A065" w14:textId="77777777" w:rsidR="006100C3" w:rsidRDefault="006100C3" w:rsidP="006100C3">
            <w:pPr>
              <w:jc w:val="left"/>
              <w:rPr>
                <w:rFonts w:ascii="Arial" w:hAnsi="Arial" w:cs="Arial"/>
                <w:szCs w:val="18"/>
                <w:highlight w:val="yellow"/>
              </w:rPr>
            </w:pPr>
          </w:p>
          <w:p w14:paraId="153FC374" w14:textId="124D0765" w:rsidR="001D7D6F" w:rsidRDefault="00A00BCD" w:rsidP="006100C3">
            <w:pPr>
              <w:jc w:val="left"/>
              <w:rPr>
                <w:rFonts w:ascii="Arial" w:hAnsi="Arial" w:cs="Arial"/>
                <w:szCs w:val="18"/>
                <w:highlight w:val="yellow"/>
              </w:rPr>
            </w:pPr>
            <w:r>
              <w:rPr>
                <w:rFonts w:ascii="Arial" w:hAnsi="Arial" w:cs="Arial"/>
                <w:szCs w:val="18"/>
                <w:highlight w:val="yellow"/>
              </w:rPr>
              <w:t xml:space="preserve">Dec </w:t>
            </w:r>
            <w:r w:rsidR="001D7D6F">
              <w:rPr>
                <w:rFonts w:ascii="Arial" w:hAnsi="Arial" w:cs="Arial"/>
                <w:szCs w:val="18"/>
                <w:highlight w:val="yellow"/>
              </w:rPr>
              <w:t>22</w:t>
            </w:r>
            <w:r>
              <w:rPr>
                <w:rFonts w:ascii="Arial" w:hAnsi="Arial" w:cs="Arial"/>
                <w:szCs w:val="18"/>
                <w:highlight w:val="yellow"/>
              </w:rPr>
              <w:t xml:space="preserve">, </w:t>
            </w:r>
            <w:r w:rsidR="001D7D6F">
              <w:rPr>
                <w:rFonts w:ascii="Arial" w:hAnsi="Arial" w:cs="Arial"/>
                <w:szCs w:val="18"/>
                <w:highlight w:val="yellow"/>
              </w:rPr>
              <w:t>2022</w:t>
            </w:r>
          </w:p>
        </w:tc>
        <w:tc>
          <w:tcPr>
            <w:tcW w:w="1890" w:type="dxa"/>
            <w:tcBorders>
              <w:top w:val="single" w:sz="4" w:space="0" w:color="auto"/>
              <w:left w:val="single" w:sz="4" w:space="0" w:color="auto"/>
              <w:bottom w:val="single" w:sz="4" w:space="0" w:color="auto"/>
              <w:right w:val="single" w:sz="4" w:space="0" w:color="auto"/>
            </w:tcBorders>
          </w:tcPr>
          <w:p w14:paraId="6E7D3429" w14:textId="77777777" w:rsidR="006100C3" w:rsidRDefault="006100C3" w:rsidP="006100C3">
            <w:pPr>
              <w:rPr>
                <w:rFonts w:ascii="Arial" w:hAnsi="Arial" w:cs="Arial"/>
                <w:szCs w:val="18"/>
                <w:highlight w:val="yellow"/>
              </w:rPr>
            </w:pPr>
            <w:r>
              <w:rPr>
                <w:rFonts w:ascii="Arial" w:hAnsi="Arial" w:cs="Arial"/>
                <w:szCs w:val="18"/>
                <w:highlight w:val="yellow"/>
              </w:rPr>
              <w:t>Phuc Giang</w:t>
            </w:r>
          </w:p>
          <w:p w14:paraId="5446F3D1" w14:textId="77777777" w:rsidR="006100C3" w:rsidRDefault="006100C3" w:rsidP="006100C3">
            <w:pPr>
              <w:rPr>
                <w:rFonts w:ascii="Arial" w:hAnsi="Arial" w:cs="Arial"/>
                <w:szCs w:val="18"/>
                <w:highlight w:val="yellow"/>
              </w:rPr>
            </w:pPr>
          </w:p>
          <w:p w14:paraId="41047A8F" w14:textId="77777777" w:rsidR="006100C3" w:rsidRDefault="006100C3" w:rsidP="006100C3">
            <w:pPr>
              <w:rPr>
                <w:rFonts w:ascii="Arial" w:hAnsi="Arial" w:cs="Arial"/>
                <w:szCs w:val="18"/>
                <w:highlight w:val="yellow"/>
              </w:rPr>
            </w:pPr>
          </w:p>
          <w:p w14:paraId="63DE8D6C" w14:textId="3AF86A3F" w:rsidR="006100C3" w:rsidRDefault="006100C3" w:rsidP="006100C3">
            <w:pPr>
              <w:rPr>
                <w:rFonts w:ascii="Arial" w:hAnsi="Arial" w:cs="Arial"/>
                <w:szCs w:val="18"/>
                <w:highlight w:val="yellow"/>
              </w:rPr>
            </w:pPr>
          </w:p>
          <w:p w14:paraId="6710B56C" w14:textId="77777777" w:rsidR="006100C3" w:rsidRDefault="006100C3" w:rsidP="006100C3">
            <w:pPr>
              <w:rPr>
                <w:rFonts w:ascii="Arial" w:hAnsi="Arial" w:cs="Arial"/>
                <w:szCs w:val="18"/>
                <w:highlight w:val="yellow"/>
              </w:rPr>
            </w:pPr>
          </w:p>
          <w:p w14:paraId="375B2542" w14:textId="77777777" w:rsidR="00A00BCD" w:rsidRDefault="00A00BCD" w:rsidP="006100C3">
            <w:pPr>
              <w:rPr>
                <w:rFonts w:ascii="Arial" w:hAnsi="Arial" w:cs="Arial"/>
                <w:szCs w:val="18"/>
                <w:highlight w:val="yellow"/>
              </w:rPr>
            </w:pPr>
          </w:p>
          <w:p w14:paraId="4A3A0292" w14:textId="1600CA3C" w:rsidR="006100C3" w:rsidRDefault="006100C3" w:rsidP="006100C3">
            <w:pPr>
              <w:rPr>
                <w:rFonts w:ascii="Arial" w:hAnsi="Arial" w:cs="Arial"/>
                <w:szCs w:val="18"/>
                <w:highlight w:val="yellow"/>
              </w:rPr>
            </w:pPr>
            <w:r>
              <w:rPr>
                <w:rFonts w:ascii="Arial" w:hAnsi="Arial" w:cs="Arial"/>
                <w:szCs w:val="18"/>
                <w:highlight w:val="yellow"/>
              </w:rPr>
              <w:t>Nov 29, 2022</w:t>
            </w:r>
          </w:p>
        </w:tc>
      </w:tr>
      <w:tr w:rsidR="004F6E91" w:rsidRPr="0029259B" w14:paraId="537166E3"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56EDA11F" w14:textId="2D1E9E66" w:rsidR="004F6E91" w:rsidRDefault="004F6E91" w:rsidP="006100C3">
            <w:pPr>
              <w:jc w:val="center"/>
              <w:rPr>
                <w:rFonts w:ascii="Arial" w:hAnsi="Arial" w:cs="Arial"/>
                <w:highlight w:val="yellow"/>
              </w:rPr>
            </w:pPr>
            <w:r>
              <w:rPr>
                <w:rFonts w:ascii="Arial" w:hAnsi="Arial" w:cs="Arial"/>
                <w:highlight w:val="yellow"/>
              </w:rPr>
              <w:t>14</w:t>
            </w:r>
          </w:p>
        </w:tc>
        <w:tc>
          <w:tcPr>
            <w:tcW w:w="1060" w:type="dxa"/>
            <w:tcBorders>
              <w:top w:val="single" w:sz="4" w:space="0" w:color="auto"/>
              <w:left w:val="single" w:sz="4" w:space="0" w:color="auto"/>
              <w:bottom w:val="single" w:sz="4" w:space="0" w:color="auto"/>
              <w:right w:val="single" w:sz="4" w:space="0" w:color="auto"/>
            </w:tcBorders>
          </w:tcPr>
          <w:p w14:paraId="754B0204" w14:textId="5C751519" w:rsidR="004F6E91" w:rsidRDefault="004F6E91" w:rsidP="006100C3">
            <w:pPr>
              <w:jc w:val="center"/>
              <w:rPr>
                <w:rFonts w:ascii="Arial" w:hAnsi="Arial" w:cs="Arial"/>
                <w:highlight w:val="yellow"/>
              </w:rPr>
            </w:pPr>
            <w:r>
              <w:rPr>
                <w:rFonts w:ascii="Arial" w:hAnsi="Arial" w:cs="Arial"/>
                <w:highlight w:val="yellow"/>
              </w:rPr>
              <w:t>R14</w:t>
            </w:r>
          </w:p>
        </w:tc>
        <w:tc>
          <w:tcPr>
            <w:tcW w:w="3460" w:type="dxa"/>
            <w:tcBorders>
              <w:top w:val="single" w:sz="4" w:space="0" w:color="auto"/>
              <w:left w:val="single" w:sz="4" w:space="0" w:color="auto"/>
              <w:bottom w:val="single" w:sz="4" w:space="0" w:color="auto"/>
              <w:right w:val="single" w:sz="4" w:space="0" w:color="auto"/>
            </w:tcBorders>
          </w:tcPr>
          <w:p w14:paraId="599958E6" w14:textId="7ECBC360" w:rsidR="004F6E91" w:rsidRDefault="004F6E91" w:rsidP="006100C3">
            <w:pPr>
              <w:widowControl/>
              <w:jc w:val="left"/>
              <w:rPr>
                <w:rFonts w:ascii="Arial" w:eastAsia="Arial" w:hAnsi="Arial" w:cs="Arial"/>
                <w:highlight w:val="yellow"/>
              </w:rPr>
            </w:pPr>
            <w:commentRangeStart w:id="15"/>
            <w:r>
              <w:rPr>
                <w:rFonts w:ascii="Arial" w:eastAsia="Arial" w:hAnsi="Arial" w:cs="Arial"/>
                <w:highlight w:val="yellow"/>
              </w:rPr>
              <w:t>Update for Time Measurement Method</w:t>
            </w:r>
            <w:commentRangeEnd w:id="15"/>
            <w:r w:rsidR="00E327D9">
              <w:rPr>
                <w:rStyle w:val="CommentReference"/>
              </w:rPr>
              <w:commentReference w:id="15"/>
            </w:r>
          </w:p>
        </w:tc>
        <w:tc>
          <w:tcPr>
            <w:tcW w:w="1800" w:type="dxa"/>
            <w:tcBorders>
              <w:top w:val="single" w:sz="4" w:space="0" w:color="auto"/>
              <w:left w:val="single" w:sz="4" w:space="0" w:color="auto"/>
              <w:bottom w:val="single" w:sz="4" w:space="0" w:color="auto"/>
              <w:right w:val="single" w:sz="4" w:space="0" w:color="auto"/>
            </w:tcBorders>
          </w:tcPr>
          <w:p w14:paraId="6AF45CB9" w14:textId="77777777" w:rsidR="004F6E91" w:rsidRPr="0029259B" w:rsidRDefault="004F6E91"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BBF916B" w14:textId="77777777" w:rsidR="004F6E91" w:rsidRDefault="004F6E91" w:rsidP="004F6E91">
            <w:pPr>
              <w:jc w:val="left"/>
              <w:rPr>
                <w:rFonts w:ascii="Arial" w:hAnsi="Arial" w:cs="Arial"/>
                <w:szCs w:val="18"/>
                <w:highlight w:val="yellow"/>
              </w:rPr>
            </w:pPr>
            <w:r>
              <w:rPr>
                <w:rFonts w:ascii="Arial" w:hAnsi="Arial" w:cs="Arial"/>
                <w:szCs w:val="18"/>
                <w:highlight w:val="yellow"/>
              </w:rPr>
              <w:t>Phuc Giang</w:t>
            </w:r>
          </w:p>
          <w:p w14:paraId="5F3A9FF8" w14:textId="77777777" w:rsidR="004F6E91" w:rsidRDefault="004F6E91" w:rsidP="004F6E91">
            <w:pPr>
              <w:jc w:val="left"/>
              <w:rPr>
                <w:rFonts w:ascii="Arial" w:hAnsi="Arial" w:cs="Arial"/>
                <w:szCs w:val="18"/>
                <w:highlight w:val="yellow"/>
              </w:rPr>
            </w:pPr>
            <w:r>
              <w:rPr>
                <w:rFonts w:ascii="Arial" w:hAnsi="Arial" w:cs="Arial"/>
                <w:szCs w:val="18"/>
                <w:highlight w:val="yellow"/>
              </w:rPr>
              <w:t>Hong Tieu</w:t>
            </w:r>
          </w:p>
          <w:p w14:paraId="6717CEB9" w14:textId="77777777" w:rsidR="004F6E91" w:rsidRDefault="004F6E91" w:rsidP="004F6E91">
            <w:pPr>
              <w:jc w:val="left"/>
              <w:rPr>
                <w:rFonts w:ascii="Arial" w:hAnsi="Arial" w:cs="Arial"/>
                <w:szCs w:val="18"/>
                <w:highlight w:val="yellow"/>
              </w:rPr>
            </w:pPr>
            <w:r>
              <w:rPr>
                <w:rFonts w:ascii="Arial" w:hAnsi="Arial" w:cs="Arial"/>
                <w:szCs w:val="18"/>
                <w:highlight w:val="yellow"/>
              </w:rPr>
              <w:t>Tinh Le</w:t>
            </w:r>
          </w:p>
          <w:p w14:paraId="1762830D" w14:textId="77777777" w:rsidR="004F6E91" w:rsidRDefault="004F6E91" w:rsidP="004F6E91">
            <w:pPr>
              <w:jc w:val="left"/>
              <w:rPr>
                <w:rFonts w:ascii="Arial" w:hAnsi="Arial" w:cs="Arial"/>
                <w:szCs w:val="18"/>
                <w:highlight w:val="yellow"/>
              </w:rPr>
            </w:pPr>
            <w:r>
              <w:rPr>
                <w:rFonts w:ascii="Arial" w:hAnsi="Arial" w:cs="Arial"/>
                <w:szCs w:val="18"/>
                <w:highlight w:val="yellow"/>
              </w:rPr>
              <w:t>Son Thai</w:t>
            </w:r>
          </w:p>
          <w:p w14:paraId="394A3628" w14:textId="77777777" w:rsidR="004F6E91" w:rsidRDefault="004F6E91" w:rsidP="004F6E91">
            <w:pPr>
              <w:jc w:val="left"/>
              <w:rPr>
                <w:rFonts w:ascii="Arial" w:hAnsi="Arial" w:cs="Arial"/>
                <w:szCs w:val="18"/>
                <w:highlight w:val="yellow"/>
              </w:rPr>
            </w:pPr>
            <w:r>
              <w:rPr>
                <w:rFonts w:ascii="Arial" w:hAnsi="Arial" w:cs="Arial"/>
                <w:szCs w:val="18"/>
                <w:highlight w:val="yellow"/>
              </w:rPr>
              <w:t>Giang Nguyen</w:t>
            </w:r>
          </w:p>
          <w:p w14:paraId="6F0C6B5A" w14:textId="77777777" w:rsidR="004F6E91" w:rsidRDefault="004F6E91" w:rsidP="004F6E91">
            <w:pPr>
              <w:jc w:val="left"/>
              <w:rPr>
                <w:rFonts w:ascii="Arial" w:hAnsi="Arial" w:cs="Arial"/>
                <w:szCs w:val="18"/>
                <w:highlight w:val="yellow"/>
              </w:rPr>
            </w:pPr>
          </w:p>
          <w:p w14:paraId="3B9617FF" w14:textId="6E831954" w:rsidR="004F6E91" w:rsidRDefault="004F6E91" w:rsidP="004F6E91">
            <w:pPr>
              <w:jc w:val="left"/>
              <w:rPr>
                <w:rFonts w:ascii="Arial" w:hAnsi="Arial" w:cs="Arial"/>
                <w:szCs w:val="18"/>
                <w:highlight w:val="yellow"/>
              </w:rPr>
            </w:pPr>
          </w:p>
        </w:tc>
        <w:tc>
          <w:tcPr>
            <w:tcW w:w="1890" w:type="dxa"/>
            <w:tcBorders>
              <w:top w:val="single" w:sz="4" w:space="0" w:color="auto"/>
              <w:left w:val="single" w:sz="4" w:space="0" w:color="auto"/>
              <w:bottom w:val="single" w:sz="4" w:space="0" w:color="auto"/>
              <w:right w:val="single" w:sz="4" w:space="0" w:color="auto"/>
            </w:tcBorders>
          </w:tcPr>
          <w:p w14:paraId="60D463D3" w14:textId="0F87EA79" w:rsidR="004F6E91" w:rsidRDefault="004F6E91" w:rsidP="004F6E91">
            <w:pPr>
              <w:rPr>
                <w:rFonts w:ascii="Arial" w:hAnsi="Arial" w:cs="Arial"/>
                <w:szCs w:val="18"/>
                <w:highlight w:val="yellow"/>
              </w:rPr>
            </w:pPr>
            <w:r>
              <w:rPr>
                <w:rFonts w:ascii="Arial" w:hAnsi="Arial" w:cs="Arial"/>
                <w:szCs w:val="18"/>
                <w:highlight w:val="yellow"/>
              </w:rPr>
              <w:t>Son Thai</w:t>
            </w:r>
          </w:p>
          <w:p w14:paraId="4F06775C" w14:textId="77777777" w:rsidR="004F6E91" w:rsidRDefault="004F6E91" w:rsidP="004F6E91">
            <w:pPr>
              <w:rPr>
                <w:rFonts w:ascii="Arial" w:hAnsi="Arial" w:cs="Arial"/>
                <w:szCs w:val="18"/>
                <w:highlight w:val="yellow"/>
              </w:rPr>
            </w:pPr>
          </w:p>
          <w:p w14:paraId="461DD8DE" w14:textId="77777777" w:rsidR="004F6E91" w:rsidRDefault="004F6E91" w:rsidP="004F6E91">
            <w:pPr>
              <w:rPr>
                <w:rFonts w:ascii="Arial" w:hAnsi="Arial" w:cs="Arial"/>
                <w:szCs w:val="18"/>
                <w:highlight w:val="yellow"/>
              </w:rPr>
            </w:pPr>
          </w:p>
          <w:p w14:paraId="02158B54" w14:textId="77777777" w:rsidR="004F6E91" w:rsidRDefault="004F6E91" w:rsidP="004F6E91">
            <w:pPr>
              <w:rPr>
                <w:rFonts w:ascii="Arial" w:hAnsi="Arial" w:cs="Arial"/>
                <w:szCs w:val="18"/>
                <w:highlight w:val="yellow"/>
              </w:rPr>
            </w:pPr>
          </w:p>
          <w:p w14:paraId="0F8EBE5B" w14:textId="77777777" w:rsidR="004F6E91" w:rsidRDefault="004F6E91" w:rsidP="004F6E91">
            <w:pPr>
              <w:rPr>
                <w:rFonts w:ascii="Arial" w:hAnsi="Arial" w:cs="Arial"/>
                <w:szCs w:val="18"/>
                <w:highlight w:val="yellow"/>
              </w:rPr>
            </w:pPr>
          </w:p>
          <w:p w14:paraId="72295C4F" w14:textId="77777777" w:rsidR="004F6E91" w:rsidRDefault="004F6E91" w:rsidP="004F6E91">
            <w:pPr>
              <w:rPr>
                <w:rFonts w:ascii="Arial" w:hAnsi="Arial" w:cs="Arial"/>
                <w:szCs w:val="18"/>
                <w:highlight w:val="yellow"/>
              </w:rPr>
            </w:pPr>
          </w:p>
          <w:p w14:paraId="082375F8" w14:textId="57FACB4D" w:rsidR="004F6E91" w:rsidRDefault="009A6158" w:rsidP="004F6E91">
            <w:pPr>
              <w:rPr>
                <w:rFonts w:ascii="Arial" w:hAnsi="Arial" w:cs="Arial"/>
                <w:szCs w:val="18"/>
                <w:highlight w:val="yellow"/>
              </w:rPr>
            </w:pPr>
            <w:r>
              <w:rPr>
                <w:rFonts w:ascii="Arial" w:hAnsi="Arial" w:cs="Arial"/>
                <w:szCs w:val="18"/>
                <w:highlight w:val="yellow"/>
              </w:rPr>
              <w:t>Dec</w:t>
            </w:r>
            <w:r w:rsidR="004F6E91">
              <w:rPr>
                <w:rFonts w:ascii="Arial" w:hAnsi="Arial" w:cs="Arial"/>
                <w:szCs w:val="18"/>
                <w:highlight w:val="yellow"/>
              </w:rPr>
              <w:t xml:space="preserve"> </w:t>
            </w:r>
            <w:r>
              <w:rPr>
                <w:rFonts w:ascii="Arial" w:hAnsi="Arial" w:cs="Arial"/>
                <w:szCs w:val="18"/>
                <w:highlight w:val="yellow"/>
              </w:rPr>
              <w:t>1</w:t>
            </w:r>
            <w:r w:rsidR="004F6E91">
              <w:rPr>
                <w:rFonts w:ascii="Arial" w:hAnsi="Arial" w:cs="Arial"/>
                <w:szCs w:val="18"/>
                <w:highlight w:val="yellow"/>
              </w:rPr>
              <w:t>9, 2022</w:t>
            </w:r>
          </w:p>
        </w:tc>
      </w:tr>
    </w:tbl>
    <w:p w14:paraId="2D7D96D7" w14:textId="54DCAC53" w:rsidR="00426E58" w:rsidRPr="0029259B" w:rsidRDefault="00426E58" w:rsidP="00195CC0">
      <w:pPr>
        <w:ind w:left="-720"/>
        <w:rPr>
          <w:rFonts w:ascii="Arial" w:hAnsi="Arial" w:cs="Arial"/>
        </w:rPr>
      </w:pPr>
    </w:p>
    <w:p w14:paraId="30CBBC67" w14:textId="13078381" w:rsidR="008F699B" w:rsidRPr="0029259B" w:rsidRDefault="008F699B" w:rsidP="008F699B">
      <w:pPr>
        <w:rPr>
          <w:rFonts w:ascii="Arial" w:hAnsi="Arial" w:cs="Arial"/>
        </w:rPr>
      </w:pPr>
    </w:p>
    <w:p w14:paraId="224C954D" w14:textId="6F086F9B" w:rsidR="008F699B" w:rsidRPr="0029259B" w:rsidRDefault="008F699B" w:rsidP="008F699B">
      <w:pPr>
        <w:rPr>
          <w:rFonts w:ascii="Arial" w:hAnsi="Arial" w:cs="Arial"/>
        </w:rPr>
      </w:pPr>
    </w:p>
    <w:p w14:paraId="2A6DBA83" w14:textId="098C3671" w:rsidR="00B948D5" w:rsidRDefault="00B948D5" w:rsidP="008F699B">
      <w:pPr>
        <w:rPr>
          <w:rFonts w:ascii="Arial" w:hAnsi="Arial" w:cs="Arial"/>
        </w:rPr>
      </w:pPr>
      <w:r>
        <w:rPr>
          <w:rFonts w:ascii="Arial" w:hAnsi="Arial" w:cs="Arial"/>
        </w:rPr>
        <w:br w:type="page"/>
      </w:r>
    </w:p>
    <w:p w14:paraId="63112FE4" w14:textId="77777777" w:rsidR="008F699B" w:rsidRPr="0029259B" w:rsidRDefault="008F699B" w:rsidP="008F699B">
      <w:pPr>
        <w:rPr>
          <w:rFonts w:ascii="Arial" w:hAnsi="Arial" w:cs="Arial"/>
        </w:rPr>
      </w:pPr>
    </w:p>
    <w:p w14:paraId="39269B0C" w14:textId="77777777" w:rsidR="008F699B" w:rsidRPr="0029259B" w:rsidRDefault="008F699B" w:rsidP="008F699B">
      <w:pPr>
        <w:ind w:leftChars="100" w:left="180"/>
        <w:jc w:val="center"/>
        <w:rPr>
          <w:rFonts w:ascii="Arial" w:hAnsi="Arial" w:cs="Arial"/>
          <w:sz w:val="32"/>
          <w:szCs w:val="32"/>
          <w:lang w:val="pt-BR"/>
        </w:rPr>
      </w:pPr>
      <w:r w:rsidRPr="0029259B">
        <w:rPr>
          <w:rFonts w:ascii="Arial" w:hAnsi="Arial" w:cs="Arial"/>
          <w:sz w:val="32"/>
          <w:szCs w:val="32"/>
          <w:lang w:val="pt-BR"/>
        </w:rPr>
        <w:t>RELATED DOCUMENTS</w:t>
      </w:r>
    </w:p>
    <w:p w14:paraId="1916DFD9" w14:textId="77777777" w:rsidR="008F699B" w:rsidRPr="0029259B" w:rsidRDefault="008F699B" w:rsidP="008F699B">
      <w:pPr>
        <w:ind w:leftChars="100" w:left="180"/>
        <w:jc w:val="center"/>
        <w:rPr>
          <w:rFonts w:ascii="Arial" w:hAnsi="Arial" w:cs="Arial"/>
          <w:sz w:val="40"/>
          <w:szCs w:val="40"/>
          <w:lang w:val="pt-BR"/>
        </w:rPr>
      </w:pP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0"/>
        <w:gridCol w:w="3000"/>
      </w:tblGrid>
      <w:tr w:rsidR="008B1381" w:rsidRPr="0029259B" w14:paraId="144393D0" w14:textId="77777777" w:rsidTr="00031EC4">
        <w:trPr>
          <w:trHeight w:val="285"/>
        </w:trPr>
        <w:tc>
          <w:tcPr>
            <w:tcW w:w="7800" w:type="dxa"/>
            <w:shd w:val="clear" w:color="auto" w:fill="0070C0"/>
            <w:vAlign w:val="center"/>
          </w:tcPr>
          <w:p w14:paraId="1D963C0F" w14:textId="77777777" w:rsidR="008F699B" w:rsidRPr="0029259B" w:rsidRDefault="008F699B" w:rsidP="00576BFD">
            <w:pPr>
              <w:jc w:val="center"/>
              <w:rPr>
                <w:rFonts w:ascii="Arial" w:hAnsi="Arial" w:cs="Arial"/>
                <w:b/>
                <w:bCs/>
                <w:color w:val="FFFFFF" w:themeColor="background1"/>
                <w:szCs w:val="18"/>
                <w:lang w:val="pt-BR"/>
              </w:rPr>
            </w:pPr>
            <w:r w:rsidRPr="0029259B">
              <w:rPr>
                <w:rFonts w:ascii="Arial" w:hAnsi="Arial" w:cs="Arial"/>
                <w:b/>
                <w:bCs/>
                <w:color w:val="FFFFFF" w:themeColor="background1"/>
                <w:szCs w:val="18"/>
                <w:lang w:val="pt-BR"/>
              </w:rPr>
              <w:t>Document Name</w:t>
            </w:r>
          </w:p>
        </w:tc>
        <w:tc>
          <w:tcPr>
            <w:tcW w:w="3000" w:type="dxa"/>
            <w:shd w:val="clear" w:color="auto" w:fill="0070C0"/>
            <w:vAlign w:val="center"/>
          </w:tcPr>
          <w:p w14:paraId="278AD614" w14:textId="77777777" w:rsidR="008F699B" w:rsidRPr="0029259B" w:rsidRDefault="008F699B" w:rsidP="00576BFD">
            <w:pPr>
              <w:jc w:val="center"/>
              <w:rPr>
                <w:rFonts w:ascii="Arial" w:hAnsi="Arial" w:cs="Arial"/>
                <w:b/>
                <w:bCs/>
                <w:color w:val="FFFFFF" w:themeColor="background1"/>
                <w:szCs w:val="18"/>
                <w:lang w:val="pt-BR"/>
              </w:rPr>
            </w:pPr>
            <w:r w:rsidRPr="0029259B">
              <w:rPr>
                <w:rFonts w:ascii="Arial" w:hAnsi="Arial" w:cs="Arial"/>
                <w:b/>
                <w:bCs/>
                <w:color w:val="FFFFFF" w:themeColor="background1"/>
                <w:szCs w:val="18"/>
                <w:lang w:val="pt-BR"/>
              </w:rPr>
              <w:t>Document No.</w:t>
            </w:r>
          </w:p>
        </w:tc>
      </w:tr>
      <w:tr w:rsidR="002C3C42" w:rsidRPr="0029259B" w14:paraId="328C6474" w14:textId="77777777" w:rsidTr="00031EC4">
        <w:trPr>
          <w:trHeight w:val="285"/>
        </w:trPr>
        <w:tc>
          <w:tcPr>
            <w:tcW w:w="7800" w:type="dxa"/>
          </w:tcPr>
          <w:p w14:paraId="6D39C33D" w14:textId="77777777" w:rsidR="002C3C42" w:rsidRPr="0029259B" w:rsidRDefault="002C3C42" w:rsidP="002C3C42">
            <w:pPr>
              <w:rPr>
                <w:rFonts w:ascii="Arial" w:hAnsi="Arial" w:cs="Arial"/>
                <w:szCs w:val="18"/>
                <w:lang w:val="pt-BR"/>
              </w:rPr>
            </w:pPr>
            <w:r w:rsidRPr="0029259B">
              <w:rPr>
                <w:rFonts w:ascii="Arial" w:hAnsi="Arial" w:cs="Arial"/>
                <w:szCs w:val="18"/>
                <w:lang w:val="pt-BR"/>
              </w:rPr>
              <w:t>CS+</w:t>
            </w:r>
            <w:r w:rsidRPr="0029259B">
              <w:rPr>
                <w:rFonts w:ascii="Arial" w:hAnsi="Arial" w:cs="Arial"/>
                <w:szCs w:val="18"/>
                <w:lang w:val="pt-BR"/>
              </w:rPr>
              <w:t>全体システム仕様書</w:t>
            </w:r>
          </w:p>
          <w:p w14:paraId="757FECE2" w14:textId="5C03DB24" w:rsidR="002C3C42" w:rsidRPr="0029259B" w:rsidRDefault="002C3C42" w:rsidP="002C3C42">
            <w:pPr>
              <w:rPr>
                <w:rFonts w:ascii="Arial" w:hAnsi="Arial" w:cs="Arial"/>
                <w:szCs w:val="18"/>
                <w:lang w:val="pt-BR"/>
              </w:rPr>
            </w:pPr>
            <w:r w:rsidRPr="0029259B">
              <w:rPr>
                <w:rFonts w:ascii="Arial" w:hAnsi="Arial" w:cs="Arial"/>
                <w:szCs w:val="18"/>
                <w:lang w:val="pt-BR"/>
              </w:rPr>
              <w:t>(CS + Overall System Specification)</w:t>
            </w:r>
          </w:p>
        </w:tc>
        <w:tc>
          <w:tcPr>
            <w:tcW w:w="3000" w:type="dxa"/>
          </w:tcPr>
          <w:p w14:paraId="47AF7E48" w14:textId="1AFAE825" w:rsidR="002C3C42" w:rsidRPr="0029259B" w:rsidRDefault="002C3C42" w:rsidP="002C3C42">
            <w:pPr>
              <w:jc w:val="center"/>
              <w:rPr>
                <w:rFonts w:ascii="Arial" w:hAnsi="Arial" w:cs="Arial"/>
                <w:szCs w:val="18"/>
                <w:lang w:val="pt-BR"/>
              </w:rPr>
            </w:pPr>
            <w:r w:rsidRPr="0029259B">
              <w:rPr>
                <w:rFonts w:ascii="Arial" w:hAnsi="Arial" w:cs="Arial"/>
                <w:szCs w:val="18"/>
              </w:rPr>
              <w:t>RSO-14-004703</w:t>
            </w:r>
          </w:p>
        </w:tc>
      </w:tr>
      <w:tr w:rsidR="002C3C42" w:rsidRPr="0029259B" w14:paraId="234EA4D2" w14:textId="77777777" w:rsidTr="00031EC4">
        <w:trPr>
          <w:trHeight w:val="285"/>
        </w:trPr>
        <w:tc>
          <w:tcPr>
            <w:tcW w:w="7800" w:type="dxa"/>
          </w:tcPr>
          <w:p w14:paraId="1B15CA42" w14:textId="77777777" w:rsidR="002C3C42" w:rsidRPr="0029259B" w:rsidRDefault="002C3C42" w:rsidP="002C3C42">
            <w:pPr>
              <w:rPr>
                <w:rFonts w:ascii="Arial" w:hAnsi="Arial" w:cs="Arial"/>
                <w:kern w:val="0"/>
                <w:szCs w:val="18"/>
              </w:rPr>
            </w:pPr>
            <w:r w:rsidRPr="0029259B">
              <w:rPr>
                <w:rFonts w:ascii="Arial" w:hAnsi="Arial" w:cs="Arial"/>
                <w:kern w:val="0"/>
                <w:szCs w:val="18"/>
              </w:rPr>
              <w:t>CS+</w:t>
            </w:r>
            <w:r w:rsidRPr="0029259B">
              <w:rPr>
                <w:rFonts w:ascii="Arial" w:hAnsi="Arial" w:cs="Arial"/>
                <w:kern w:val="0"/>
                <w:szCs w:val="18"/>
              </w:rPr>
              <w:t>用</w:t>
            </w:r>
            <w:r w:rsidRPr="0029259B">
              <w:rPr>
                <w:rFonts w:ascii="Arial" w:hAnsi="Arial" w:cs="Arial"/>
                <w:kern w:val="0"/>
                <w:szCs w:val="18"/>
              </w:rPr>
              <w:t>DLL</w:t>
            </w:r>
            <w:r w:rsidRPr="0029259B">
              <w:rPr>
                <w:rFonts w:ascii="Arial" w:hAnsi="Arial" w:cs="Arial"/>
                <w:kern w:val="0"/>
                <w:szCs w:val="18"/>
              </w:rPr>
              <w:t>インターフェース仕様書</w:t>
            </w:r>
            <w:r w:rsidRPr="0029259B">
              <w:rPr>
                <w:rFonts w:ascii="Arial" w:hAnsi="Arial" w:cs="Arial"/>
                <w:kern w:val="0"/>
                <w:szCs w:val="18"/>
              </w:rPr>
              <w:t xml:space="preserve"> </w:t>
            </w:r>
            <w:r w:rsidRPr="0029259B">
              <w:rPr>
                <w:rFonts w:ascii="Arial" w:hAnsi="Arial" w:cs="Arial"/>
                <w:kern w:val="0"/>
                <w:szCs w:val="18"/>
              </w:rPr>
              <w:t>デバッガ</w:t>
            </w:r>
            <w:r w:rsidRPr="0029259B">
              <w:rPr>
                <w:rFonts w:ascii="Arial" w:hAnsi="Arial" w:cs="Arial"/>
                <w:kern w:val="0"/>
                <w:szCs w:val="18"/>
              </w:rPr>
              <w:t>-GUI</w:t>
            </w:r>
            <w:r w:rsidRPr="0029259B">
              <w:rPr>
                <w:rFonts w:ascii="Arial" w:hAnsi="Arial" w:cs="Arial"/>
                <w:kern w:val="0"/>
                <w:szCs w:val="18"/>
              </w:rPr>
              <w:t>拡張部</w:t>
            </w:r>
          </w:p>
          <w:p w14:paraId="0CF98029" w14:textId="2DFD01C5" w:rsidR="002C3C42" w:rsidRPr="0029259B" w:rsidRDefault="002C3C42" w:rsidP="002C3C42">
            <w:pPr>
              <w:rPr>
                <w:rFonts w:ascii="Arial" w:hAnsi="Arial" w:cs="Arial"/>
                <w:szCs w:val="18"/>
                <w:lang w:val="pt-BR"/>
              </w:rPr>
            </w:pPr>
            <w:r w:rsidRPr="0029259B">
              <w:rPr>
                <w:rFonts w:ascii="Arial" w:hAnsi="Arial" w:cs="Arial"/>
                <w:szCs w:val="18"/>
                <w:lang w:val="pt-BR"/>
              </w:rPr>
              <w:t>(CS + DLL interface specification Debugger - GUI extension)</w:t>
            </w:r>
          </w:p>
        </w:tc>
        <w:tc>
          <w:tcPr>
            <w:tcW w:w="3000" w:type="dxa"/>
          </w:tcPr>
          <w:p w14:paraId="5AB66BB3" w14:textId="5E39BA75" w:rsidR="002C3C42" w:rsidRPr="0029259B" w:rsidRDefault="002C3C42" w:rsidP="002C3C42">
            <w:pPr>
              <w:jc w:val="center"/>
              <w:rPr>
                <w:rFonts w:ascii="Arial" w:hAnsi="Arial" w:cs="Arial"/>
                <w:szCs w:val="18"/>
              </w:rPr>
            </w:pPr>
            <w:r w:rsidRPr="0029259B">
              <w:rPr>
                <w:rFonts w:ascii="Arial" w:hAnsi="Arial" w:cs="Arial"/>
                <w:szCs w:val="18"/>
                <w:lang w:val="pt-BR"/>
              </w:rPr>
              <w:t>RSO-14-003974</w:t>
            </w:r>
          </w:p>
        </w:tc>
      </w:tr>
      <w:tr w:rsidR="002C3C42" w:rsidRPr="0029259B" w14:paraId="1B78F5B9" w14:textId="77777777" w:rsidTr="00031EC4">
        <w:trPr>
          <w:trHeight w:val="285"/>
        </w:trPr>
        <w:tc>
          <w:tcPr>
            <w:tcW w:w="7800" w:type="dxa"/>
          </w:tcPr>
          <w:p w14:paraId="0A776A64" w14:textId="77777777" w:rsidR="002C3C42" w:rsidRPr="0029259B" w:rsidRDefault="002C3C42" w:rsidP="002C3C42">
            <w:pPr>
              <w:rPr>
                <w:rFonts w:ascii="Arial" w:hAnsi="Arial" w:cs="Arial"/>
                <w:kern w:val="0"/>
                <w:szCs w:val="18"/>
              </w:rPr>
            </w:pPr>
            <w:r w:rsidRPr="0029259B">
              <w:rPr>
                <w:rFonts w:ascii="Arial" w:hAnsi="Arial" w:cs="Arial"/>
                <w:kern w:val="0"/>
                <w:szCs w:val="18"/>
              </w:rPr>
              <w:t>デバッガ</w:t>
            </w:r>
            <w:r w:rsidRPr="0029259B">
              <w:rPr>
                <w:rFonts w:ascii="Arial" w:hAnsi="Arial" w:cs="Arial"/>
                <w:kern w:val="0"/>
                <w:szCs w:val="18"/>
              </w:rPr>
              <w:t xml:space="preserve"> </w:t>
            </w:r>
            <w:r w:rsidRPr="0029259B">
              <w:rPr>
                <w:rFonts w:ascii="Arial" w:hAnsi="Arial" w:cs="Arial"/>
                <w:kern w:val="0"/>
                <w:szCs w:val="18"/>
              </w:rPr>
              <w:t>システム仕様書</w:t>
            </w:r>
            <w:r w:rsidRPr="0029259B">
              <w:rPr>
                <w:rFonts w:ascii="Arial" w:hAnsi="Arial" w:cs="Arial"/>
                <w:kern w:val="0"/>
                <w:szCs w:val="18"/>
              </w:rPr>
              <w:t xml:space="preserve"> GUI</w:t>
            </w:r>
            <w:r w:rsidRPr="0029259B">
              <w:rPr>
                <w:rFonts w:ascii="Arial" w:hAnsi="Arial" w:cs="Arial"/>
                <w:kern w:val="0"/>
                <w:szCs w:val="18"/>
              </w:rPr>
              <w:t>部</w:t>
            </w:r>
          </w:p>
          <w:p w14:paraId="1C77045D" w14:textId="223929F0" w:rsidR="002C3C42" w:rsidRPr="0029259B" w:rsidRDefault="002C3C42" w:rsidP="002C3C42">
            <w:pPr>
              <w:rPr>
                <w:rFonts w:ascii="Arial" w:hAnsi="Arial" w:cs="Arial"/>
                <w:kern w:val="0"/>
                <w:szCs w:val="18"/>
              </w:rPr>
            </w:pPr>
            <w:r w:rsidRPr="0029259B">
              <w:rPr>
                <w:rFonts w:ascii="Arial" w:hAnsi="Arial" w:cs="Arial"/>
                <w:szCs w:val="18"/>
                <w:lang w:val="pt-BR"/>
              </w:rPr>
              <w:t>(Debugger system specification GUI section)</w:t>
            </w:r>
          </w:p>
        </w:tc>
        <w:tc>
          <w:tcPr>
            <w:tcW w:w="3000" w:type="dxa"/>
          </w:tcPr>
          <w:p w14:paraId="1CEF1803" w14:textId="060AAB17" w:rsidR="002C3C42" w:rsidRPr="0029259B" w:rsidRDefault="002C3C42" w:rsidP="002C3C42">
            <w:pPr>
              <w:jc w:val="center"/>
              <w:rPr>
                <w:rFonts w:ascii="Arial" w:hAnsi="Arial" w:cs="Arial"/>
                <w:szCs w:val="18"/>
                <w:lang w:val="pt-BR"/>
              </w:rPr>
            </w:pPr>
            <w:r w:rsidRPr="0029259B">
              <w:rPr>
                <w:rFonts w:ascii="Arial" w:hAnsi="Arial" w:cs="Arial"/>
                <w:szCs w:val="18"/>
                <w:lang w:val="pt-BR"/>
              </w:rPr>
              <w:t>RSO-14-004340</w:t>
            </w:r>
          </w:p>
        </w:tc>
      </w:tr>
      <w:tr w:rsidR="002C3C42" w:rsidRPr="0029259B" w14:paraId="08637526" w14:textId="77777777" w:rsidTr="00031EC4">
        <w:trPr>
          <w:trHeight w:val="285"/>
        </w:trPr>
        <w:tc>
          <w:tcPr>
            <w:tcW w:w="7800" w:type="dxa"/>
          </w:tcPr>
          <w:p w14:paraId="6A91E861" w14:textId="77777777" w:rsidR="002C3C42" w:rsidRPr="0029259B" w:rsidRDefault="002C3C42" w:rsidP="002C3C42">
            <w:pPr>
              <w:rPr>
                <w:rFonts w:ascii="Arial" w:hAnsi="Arial" w:cs="Arial"/>
                <w:kern w:val="0"/>
                <w:szCs w:val="18"/>
              </w:rPr>
            </w:pPr>
            <w:r w:rsidRPr="0029259B">
              <w:rPr>
                <w:rFonts w:ascii="Arial" w:hAnsi="Arial" w:cs="Arial"/>
                <w:kern w:val="0"/>
                <w:szCs w:val="18"/>
              </w:rPr>
              <w:t>CS+ Python</w:t>
            </w:r>
            <w:r w:rsidRPr="0029259B">
              <w:rPr>
                <w:rFonts w:ascii="Arial" w:hAnsi="Arial" w:cs="Arial"/>
                <w:kern w:val="0"/>
                <w:szCs w:val="18"/>
              </w:rPr>
              <w:t>関数仕様書</w:t>
            </w:r>
          </w:p>
          <w:p w14:paraId="4CD78422" w14:textId="7A8CBD33" w:rsidR="002C3C42" w:rsidRPr="0029259B" w:rsidRDefault="002C3C42" w:rsidP="002C3C42">
            <w:pPr>
              <w:rPr>
                <w:rFonts w:ascii="Arial" w:hAnsi="Arial" w:cs="Arial"/>
                <w:kern w:val="0"/>
                <w:szCs w:val="18"/>
              </w:rPr>
            </w:pPr>
            <w:r w:rsidRPr="0029259B">
              <w:rPr>
                <w:rFonts w:ascii="Arial" w:hAnsi="Arial" w:cs="Arial"/>
                <w:kern w:val="0"/>
                <w:szCs w:val="18"/>
              </w:rPr>
              <w:t>(CS + Python function specification)</w:t>
            </w:r>
          </w:p>
        </w:tc>
        <w:tc>
          <w:tcPr>
            <w:tcW w:w="3000" w:type="dxa"/>
          </w:tcPr>
          <w:p w14:paraId="02F4E78B" w14:textId="044334A2" w:rsidR="002C3C42" w:rsidRPr="0029259B" w:rsidRDefault="002C3C42" w:rsidP="002C3C42">
            <w:pPr>
              <w:jc w:val="center"/>
              <w:rPr>
                <w:rFonts w:ascii="Arial" w:hAnsi="Arial" w:cs="Arial"/>
                <w:szCs w:val="18"/>
                <w:lang w:val="pt-BR"/>
              </w:rPr>
            </w:pPr>
            <w:r w:rsidRPr="0029259B">
              <w:rPr>
                <w:rFonts w:ascii="Arial" w:hAnsi="Arial" w:cs="Arial"/>
                <w:kern w:val="0"/>
                <w:szCs w:val="18"/>
              </w:rPr>
              <w:t>RSO-14-004389</w:t>
            </w:r>
          </w:p>
        </w:tc>
      </w:tr>
      <w:tr w:rsidR="002C3C42" w:rsidRPr="0029259B" w14:paraId="4F08B178" w14:textId="77777777" w:rsidTr="00031EC4">
        <w:trPr>
          <w:trHeight w:val="285"/>
        </w:trPr>
        <w:tc>
          <w:tcPr>
            <w:tcW w:w="7800" w:type="dxa"/>
          </w:tcPr>
          <w:p w14:paraId="1B8D1BC4" w14:textId="750B7EB1" w:rsidR="002C3C42" w:rsidRPr="0029259B" w:rsidRDefault="002C3C42" w:rsidP="002C3C42">
            <w:pPr>
              <w:pStyle w:val="Header"/>
              <w:spacing w:line="320" w:lineRule="atLeast"/>
              <w:jc w:val="left"/>
              <w:rPr>
                <w:rFonts w:ascii="Arial" w:hAnsi="Arial" w:cs="Arial"/>
                <w:szCs w:val="18"/>
              </w:rPr>
            </w:pPr>
            <w:bookmarkStart w:id="16" w:name="OLE_LINK12"/>
            <w:bookmarkStart w:id="17" w:name="OLE_LINK13"/>
            <w:r w:rsidRPr="0029259B">
              <w:rPr>
                <w:rFonts w:ascii="Arial" w:hAnsi="Arial" w:cs="Arial"/>
                <w:szCs w:val="18"/>
              </w:rPr>
              <w:t>ルネサス</w:t>
            </w:r>
            <w:r w:rsidRPr="0029259B">
              <w:rPr>
                <w:rFonts w:ascii="Arial" w:hAnsi="Arial" w:cs="Arial"/>
                <w:szCs w:val="18"/>
              </w:rPr>
              <w:t xml:space="preserve"> </w:t>
            </w:r>
            <w:r w:rsidRPr="0029259B">
              <w:rPr>
                <w:rFonts w:ascii="Arial" w:hAnsi="Arial" w:cs="Arial"/>
                <w:szCs w:val="18"/>
              </w:rPr>
              <w:t>エレクトロニクス</w:t>
            </w:r>
            <w:r w:rsidRPr="0029259B">
              <w:rPr>
                <w:rFonts w:ascii="Arial" w:hAnsi="Arial" w:cs="Arial"/>
                <w:szCs w:val="18"/>
              </w:rPr>
              <w:t xml:space="preserve"> </w:t>
            </w:r>
            <w:r w:rsidRPr="0029259B">
              <w:rPr>
                <w:rFonts w:ascii="Arial" w:hAnsi="Arial" w:cs="Arial"/>
                <w:szCs w:val="18"/>
              </w:rPr>
              <w:t>マイコン開発ツール</w:t>
            </w:r>
            <w:r w:rsidRPr="0029259B">
              <w:rPr>
                <w:rFonts w:ascii="Arial" w:hAnsi="Arial" w:cs="Arial"/>
                <w:szCs w:val="18"/>
              </w:rPr>
              <w:t xml:space="preserve"> </w:t>
            </w:r>
            <w:r w:rsidRPr="0029259B">
              <w:rPr>
                <w:rFonts w:ascii="Arial" w:hAnsi="Arial" w:cs="Arial"/>
                <w:szCs w:val="18"/>
              </w:rPr>
              <w:t>ライセンス</w:t>
            </w:r>
            <w:r w:rsidRPr="0029259B">
              <w:rPr>
                <w:rFonts w:ascii="Arial" w:hAnsi="Arial" w:cs="Arial"/>
                <w:szCs w:val="18"/>
              </w:rPr>
              <w:t xml:space="preserve"> </w:t>
            </w:r>
            <w:r w:rsidRPr="0029259B">
              <w:rPr>
                <w:rFonts w:ascii="Arial" w:hAnsi="Arial" w:cs="Arial"/>
                <w:szCs w:val="18"/>
              </w:rPr>
              <w:t>インタフェース仕様書</w:t>
            </w:r>
            <w:bookmarkEnd w:id="16"/>
            <w:bookmarkEnd w:id="17"/>
          </w:p>
          <w:p w14:paraId="047BE454" w14:textId="0F6EF982" w:rsidR="002C3C42" w:rsidRPr="0029259B" w:rsidRDefault="002C3C42" w:rsidP="002C3C42">
            <w:pPr>
              <w:rPr>
                <w:rFonts w:ascii="Arial" w:hAnsi="Arial" w:cs="Arial"/>
                <w:kern w:val="0"/>
                <w:szCs w:val="18"/>
              </w:rPr>
            </w:pPr>
            <w:r w:rsidRPr="0029259B">
              <w:rPr>
                <w:rFonts w:ascii="Arial" w:hAnsi="Arial" w:cs="Arial"/>
                <w:szCs w:val="18"/>
              </w:rPr>
              <w:t>(Renesas Electronics Microcomputer</w:t>
            </w:r>
            <w:r w:rsidRPr="0029259B">
              <w:rPr>
                <w:rFonts w:ascii="Arial" w:hAnsi="Arial" w:cs="Arial"/>
                <w:szCs w:val="18"/>
                <w:lang w:val="en"/>
              </w:rPr>
              <w:t xml:space="preserve"> Development Tool License Interface Specification</w:t>
            </w:r>
            <w:r w:rsidRPr="0029259B">
              <w:rPr>
                <w:rStyle w:val="item-i"/>
                <w:rFonts w:ascii="Arial" w:hAnsi="Arial" w:cs="Arial"/>
                <w:szCs w:val="18"/>
              </w:rPr>
              <w:t>)</w:t>
            </w:r>
          </w:p>
        </w:tc>
        <w:tc>
          <w:tcPr>
            <w:tcW w:w="3000" w:type="dxa"/>
          </w:tcPr>
          <w:p w14:paraId="1FF32CC1" w14:textId="2F66B8C2" w:rsidR="002C3C42" w:rsidRPr="0029259B" w:rsidRDefault="002C3C42" w:rsidP="002C3C42">
            <w:pPr>
              <w:jc w:val="center"/>
              <w:rPr>
                <w:rFonts w:ascii="Arial" w:hAnsi="Arial" w:cs="Arial"/>
                <w:kern w:val="0"/>
                <w:szCs w:val="18"/>
              </w:rPr>
            </w:pPr>
            <w:r w:rsidRPr="0029259B">
              <w:rPr>
                <w:rFonts w:ascii="Arial" w:hAnsi="Arial" w:cs="Arial"/>
                <w:szCs w:val="18"/>
              </w:rPr>
              <w:t>LLWEB-10007091</w:t>
            </w:r>
          </w:p>
        </w:tc>
      </w:tr>
      <w:tr w:rsidR="002C3C42" w:rsidRPr="0029259B" w14:paraId="1031235C" w14:textId="77777777" w:rsidTr="00031EC4">
        <w:trPr>
          <w:trHeight w:val="285"/>
        </w:trPr>
        <w:tc>
          <w:tcPr>
            <w:tcW w:w="7800" w:type="dxa"/>
          </w:tcPr>
          <w:p w14:paraId="4826303A" w14:textId="77777777"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Simulink</w:t>
            </w:r>
            <w:r w:rsidRPr="0029259B">
              <w:rPr>
                <w:rStyle w:val="shorttext"/>
                <w:rFonts w:ascii="Arial" w:hAnsi="Arial" w:cs="Arial"/>
                <w:szCs w:val="18"/>
                <w:lang w:val="en"/>
              </w:rPr>
              <w:t>モデル変形スクリプト生成ツール開発</w:t>
            </w:r>
            <w:r w:rsidRPr="0029259B">
              <w:rPr>
                <w:rStyle w:val="shorttext"/>
                <w:rFonts w:ascii="Arial" w:hAnsi="Arial" w:cs="Arial"/>
                <w:szCs w:val="18"/>
                <w:lang w:val="en"/>
              </w:rPr>
              <w:t xml:space="preserve"> (</w:t>
            </w:r>
            <w:r w:rsidRPr="0029259B">
              <w:rPr>
                <w:rStyle w:val="shorttext"/>
                <w:rFonts w:ascii="Arial" w:hAnsi="Arial" w:cs="Arial"/>
                <w:szCs w:val="18"/>
                <w:lang w:val="en"/>
              </w:rPr>
              <w:t>機能仕様書</w:t>
            </w:r>
            <w:r w:rsidRPr="0029259B">
              <w:rPr>
                <w:rStyle w:val="shorttext"/>
                <w:rFonts w:ascii="Arial" w:hAnsi="Arial" w:cs="Arial"/>
                <w:szCs w:val="18"/>
                <w:lang w:val="en"/>
              </w:rPr>
              <w:t>)</w:t>
            </w:r>
          </w:p>
          <w:p w14:paraId="6F331717" w14:textId="7C14F68F" w:rsidR="002C3C42" w:rsidRPr="0029259B" w:rsidRDefault="002C3C42" w:rsidP="002C3C42">
            <w:pPr>
              <w:pStyle w:val="Header"/>
              <w:spacing w:line="320" w:lineRule="atLeast"/>
              <w:jc w:val="left"/>
              <w:rPr>
                <w:rFonts w:ascii="Arial" w:hAnsi="Arial" w:cs="Arial"/>
                <w:szCs w:val="18"/>
              </w:rPr>
            </w:pPr>
            <w:r w:rsidRPr="0029259B">
              <w:rPr>
                <w:rStyle w:val="shorttext"/>
                <w:rFonts w:ascii="Arial" w:hAnsi="Arial" w:cs="Arial"/>
                <w:szCs w:val="18"/>
                <w:lang w:val="en"/>
              </w:rPr>
              <w:t>(Simulink Model Conversion Script Generation Tool Development Function Specification)</w:t>
            </w:r>
          </w:p>
        </w:tc>
        <w:tc>
          <w:tcPr>
            <w:tcW w:w="3000" w:type="dxa"/>
          </w:tcPr>
          <w:p w14:paraId="1609C757" w14:textId="4B43D5D1"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0873DF70" w14:textId="77777777" w:rsidTr="00031EC4">
        <w:trPr>
          <w:trHeight w:val="285"/>
        </w:trPr>
        <w:tc>
          <w:tcPr>
            <w:tcW w:w="7800" w:type="dxa"/>
          </w:tcPr>
          <w:p w14:paraId="66E0F8A8" w14:textId="2BCCF044"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RH850_Toolbox_F1x_Addendum.pdf</w:t>
            </w:r>
          </w:p>
        </w:tc>
        <w:tc>
          <w:tcPr>
            <w:tcW w:w="3000" w:type="dxa"/>
          </w:tcPr>
          <w:p w14:paraId="5FB045D5" w14:textId="2FF3C7B6"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6F16FD69" w14:textId="77777777" w:rsidTr="00031EC4">
        <w:trPr>
          <w:trHeight w:val="285"/>
        </w:trPr>
        <w:tc>
          <w:tcPr>
            <w:tcW w:w="7800" w:type="dxa"/>
          </w:tcPr>
          <w:p w14:paraId="5D1C8C57" w14:textId="3BE3964A"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RH850_Virtual_Platform_Module_Reference.pdf</w:t>
            </w:r>
          </w:p>
        </w:tc>
        <w:tc>
          <w:tcPr>
            <w:tcW w:w="3000" w:type="dxa"/>
          </w:tcPr>
          <w:p w14:paraId="2B40C6CA" w14:textId="36416915"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2CB1B490" w14:textId="77777777" w:rsidTr="00031EC4">
        <w:trPr>
          <w:trHeight w:val="285"/>
        </w:trPr>
        <w:tc>
          <w:tcPr>
            <w:tcW w:w="7800" w:type="dxa"/>
          </w:tcPr>
          <w:p w14:paraId="33D3ABEC" w14:textId="141248B3"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VLAB_RH850_Virtual_Platform_Toolbox_User_Manual.</w:t>
            </w:r>
            <w:r w:rsidRPr="0029259B">
              <w:rPr>
                <w:rStyle w:val="shorttext"/>
                <w:rFonts w:ascii="Arial" w:hAnsi="Arial" w:cs="Arial"/>
                <w:lang w:val="en"/>
              </w:rPr>
              <w:t>pdf</w:t>
            </w:r>
          </w:p>
        </w:tc>
        <w:tc>
          <w:tcPr>
            <w:tcW w:w="3000" w:type="dxa"/>
          </w:tcPr>
          <w:p w14:paraId="5A77457D" w14:textId="06692DEA"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675FC64F" w14:textId="77777777" w:rsidTr="00031EC4">
        <w:trPr>
          <w:trHeight w:val="285"/>
        </w:trPr>
        <w:tc>
          <w:tcPr>
            <w:tcW w:w="7800" w:type="dxa"/>
          </w:tcPr>
          <w:p w14:paraId="69302B7E" w14:textId="1EC22B23"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S</w:t>
            </w:r>
            <w:r w:rsidRPr="0029259B">
              <w:rPr>
                <w:rStyle w:val="shorttext"/>
                <w:rFonts w:ascii="Arial" w:hAnsi="Arial" w:cs="Arial"/>
                <w:lang w:val="en"/>
              </w:rPr>
              <w:t>mart Configurator User’s Manual RH850 API Reference</w:t>
            </w:r>
          </w:p>
        </w:tc>
        <w:tc>
          <w:tcPr>
            <w:tcW w:w="3000" w:type="dxa"/>
          </w:tcPr>
          <w:p w14:paraId="78015D28" w14:textId="19FDB156" w:rsidR="002C3C42" w:rsidRPr="0029259B" w:rsidRDefault="002C3C42" w:rsidP="002C3C42">
            <w:pPr>
              <w:jc w:val="center"/>
              <w:rPr>
                <w:rFonts w:ascii="Arial" w:hAnsi="Arial" w:cs="Arial"/>
                <w:szCs w:val="18"/>
              </w:rPr>
            </w:pPr>
            <w:r w:rsidRPr="0029259B">
              <w:rPr>
                <w:rFonts w:ascii="Arial" w:hAnsi="Arial" w:cs="Arial"/>
                <w:szCs w:val="18"/>
              </w:rPr>
              <w:t>-</w:t>
            </w:r>
          </w:p>
        </w:tc>
      </w:tr>
    </w:tbl>
    <w:p w14:paraId="1E8E0BF1" w14:textId="26C17395" w:rsidR="008F699B" w:rsidRPr="0029259B" w:rsidRDefault="008F699B" w:rsidP="008F699B">
      <w:pPr>
        <w:rPr>
          <w:rFonts w:ascii="Arial" w:hAnsi="Arial" w:cs="Arial"/>
        </w:rPr>
      </w:pPr>
      <w:r w:rsidRPr="0029259B">
        <w:rPr>
          <w:rFonts w:ascii="Arial" w:hAnsi="Arial" w:cs="Arial"/>
        </w:rPr>
        <w:br w:type="page"/>
      </w:r>
    </w:p>
    <w:sdt>
      <w:sdtPr>
        <w:rPr>
          <w:rFonts w:ascii="Arial" w:eastAsia="MS Gothic" w:hAnsi="Arial" w:cs="Arial"/>
          <w:b w:val="0"/>
          <w:color w:val="auto"/>
          <w:kern w:val="2"/>
          <w:sz w:val="18"/>
          <w:szCs w:val="20"/>
          <w:lang w:eastAsia="ja-JP"/>
        </w:rPr>
        <w:id w:val="864792667"/>
        <w:docPartObj>
          <w:docPartGallery w:val="Table of Contents"/>
          <w:docPartUnique/>
        </w:docPartObj>
      </w:sdtPr>
      <w:sdtEndPr>
        <w:rPr>
          <w:bCs/>
          <w:noProof/>
        </w:rPr>
      </w:sdtEndPr>
      <w:sdtContent>
        <w:p w14:paraId="266D90FF" w14:textId="3D15C764" w:rsidR="00805C51" w:rsidRPr="0067529C" w:rsidRDefault="00805C51" w:rsidP="00805C51">
          <w:pPr>
            <w:pStyle w:val="TOCHeading"/>
            <w:jc w:val="center"/>
            <w:rPr>
              <w:rFonts w:ascii="Arial" w:hAnsi="Arial" w:cs="Arial"/>
              <w:b w:val="0"/>
              <w:bCs/>
              <w:color w:val="auto"/>
            </w:rPr>
          </w:pPr>
          <w:r w:rsidRPr="0067529C">
            <w:rPr>
              <w:rFonts w:ascii="Arial" w:hAnsi="Arial" w:cs="Arial"/>
              <w:b w:val="0"/>
              <w:bCs/>
              <w:color w:val="auto"/>
            </w:rPr>
            <w:t>TABLE OF CONTENTS</w:t>
          </w:r>
        </w:p>
        <w:p w14:paraId="60623FEE" w14:textId="50092134" w:rsidR="003C2150" w:rsidRDefault="00805C51">
          <w:pPr>
            <w:pStyle w:val="TOC1"/>
            <w:rPr>
              <w:rFonts w:asciiTheme="minorHAnsi" w:eastAsiaTheme="minorEastAsia" w:hAnsiTheme="minorHAnsi" w:cstheme="minorBidi"/>
              <w:kern w:val="0"/>
              <w:sz w:val="22"/>
              <w:szCs w:val="22"/>
              <w:lang w:val="en-GB" w:eastAsia="en-GB"/>
            </w:rPr>
          </w:pPr>
          <w:r w:rsidRPr="0067529C">
            <w:fldChar w:fldCharType="begin"/>
          </w:r>
          <w:r w:rsidRPr="0067529C">
            <w:instrText xml:space="preserve"> TOC \o "1-3" \h \z \u </w:instrText>
          </w:r>
          <w:r w:rsidRPr="0067529C">
            <w:fldChar w:fldCharType="separate"/>
          </w:r>
          <w:hyperlink w:anchor="_Toc122608900" w:history="1">
            <w:r w:rsidR="003C2150" w:rsidRPr="002E2BB6">
              <w:rPr>
                <w:rStyle w:val="Hyperlink"/>
              </w:rPr>
              <w:t>1</w:t>
            </w:r>
            <w:r w:rsidR="003C2150">
              <w:rPr>
                <w:rFonts w:asciiTheme="minorHAnsi" w:eastAsiaTheme="minorEastAsia" w:hAnsiTheme="minorHAnsi" w:cstheme="minorBidi"/>
                <w:kern w:val="0"/>
                <w:sz w:val="22"/>
                <w:szCs w:val="22"/>
                <w:lang w:val="en-GB" w:eastAsia="en-GB"/>
              </w:rPr>
              <w:tab/>
            </w:r>
            <w:r w:rsidR="003C2150" w:rsidRPr="002E2BB6">
              <w:rPr>
                <w:rStyle w:val="Hyperlink"/>
              </w:rPr>
              <w:t>GENERAL</w:t>
            </w:r>
            <w:r w:rsidR="003C2150">
              <w:rPr>
                <w:webHidden/>
              </w:rPr>
              <w:tab/>
            </w:r>
            <w:r w:rsidR="003C2150">
              <w:rPr>
                <w:webHidden/>
              </w:rPr>
              <w:fldChar w:fldCharType="begin"/>
            </w:r>
            <w:r w:rsidR="003C2150">
              <w:rPr>
                <w:webHidden/>
              </w:rPr>
              <w:instrText xml:space="preserve"> PAGEREF _Toc122608900 \h </w:instrText>
            </w:r>
            <w:r w:rsidR="003C2150">
              <w:rPr>
                <w:webHidden/>
              </w:rPr>
            </w:r>
            <w:r w:rsidR="003C2150">
              <w:rPr>
                <w:webHidden/>
              </w:rPr>
              <w:fldChar w:fldCharType="separate"/>
            </w:r>
            <w:r w:rsidR="003C2150">
              <w:rPr>
                <w:webHidden/>
              </w:rPr>
              <w:t>6</w:t>
            </w:r>
            <w:r w:rsidR="003C2150">
              <w:rPr>
                <w:webHidden/>
              </w:rPr>
              <w:fldChar w:fldCharType="end"/>
            </w:r>
          </w:hyperlink>
        </w:p>
        <w:p w14:paraId="343B86EC" w14:textId="0EC20806"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1" w:history="1">
            <w:r w:rsidR="003C2150" w:rsidRPr="002E2BB6">
              <w:rPr>
                <w:rStyle w:val="Hyperlink"/>
                <w:rFonts w:cs="Arial"/>
                <w:noProof/>
              </w:rPr>
              <w:t>1.1 Overview</w:t>
            </w:r>
            <w:r w:rsidR="003C2150">
              <w:rPr>
                <w:noProof/>
                <w:webHidden/>
              </w:rPr>
              <w:tab/>
            </w:r>
            <w:r w:rsidR="003C2150">
              <w:rPr>
                <w:noProof/>
                <w:webHidden/>
              </w:rPr>
              <w:fldChar w:fldCharType="begin"/>
            </w:r>
            <w:r w:rsidR="003C2150">
              <w:rPr>
                <w:noProof/>
                <w:webHidden/>
              </w:rPr>
              <w:instrText xml:space="preserve"> PAGEREF _Toc122608901 \h </w:instrText>
            </w:r>
            <w:r w:rsidR="003C2150">
              <w:rPr>
                <w:noProof/>
                <w:webHidden/>
              </w:rPr>
            </w:r>
            <w:r w:rsidR="003C2150">
              <w:rPr>
                <w:noProof/>
                <w:webHidden/>
              </w:rPr>
              <w:fldChar w:fldCharType="separate"/>
            </w:r>
            <w:r w:rsidR="003C2150">
              <w:rPr>
                <w:noProof/>
                <w:webHidden/>
              </w:rPr>
              <w:t>6</w:t>
            </w:r>
            <w:r w:rsidR="003C2150">
              <w:rPr>
                <w:noProof/>
                <w:webHidden/>
              </w:rPr>
              <w:fldChar w:fldCharType="end"/>
            </w:r>
          </w:hyperlink>
        </w:p>
        <w:p w14:paraId="6AB3D011" w14:textId="62AF3F8D"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2" w:history="1">
            <w:r w:rsidR="003C2150" w:rsidRPr="002E2BB6">
              <w:rPr>
                <w:rStyle w:val="Hyperlink"/>
                <w:rFonts w:cs="Arial"/>
                <w:noProof/>
              </w:rPr>
              <w:t>1.2 Operating Environment</w:t>
            </w:r>
            <w:r w:rsidR="003C2150">
              <w:rPr>
                <w:noProof/>
                <w:webHidden/>
              </w:rPr>
              <w:tab/>
            </w:r>
            <w:r w:rsidR="003C2150">
              <w:rPr>
                <w:noProof/>
                <w:webHidden/>
              </w:rPr>
              <w:fldChar w:fldCharType="begin"/>
            </w:r>
            <w:r w:rsidR="003C2150">
              <w:rPr>
                <w:noProof/>
                <w:webHidden/>
              </w:rPr>
              <w:instrText xml:space="preserve"> PAGEREF _Toc122608902 \h </w:instrText>
            </w:r>
            <w:r w:rsidR="003C2150">
              <w:rPr>
                <w:noProof/>
                <w:webHidden/>
              </w:rPr>
            </w:r>
            <w:r w:rsidR="003C2150">
              <w:rPr>
                <w:noProof/>
                <w:webHidden/>
              </w:rPr>
              <w:fldChar w:fldCharType="separate"/>
            </w:r>
            <w:r w:rsidR="003C2150">
              <w:rPr>
                <w:noProof/>
                <w:webHidden/>
              </w:rPr>
              <w:t>7</w:t>
            </w:r>
            <w:r w:rsidR="003C2150">
              <w:rPr>
                <w:noProof/>
                <w:webHidden/>
              </w:rPr>
              <w:fldChar w:fldCharType="end"/>
            </w:r>
          </w:hyperlink>
        </w:p>
        <w:p w14:paraId="0F420F32" w14:textId="4D7273E6"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3" w:history="1">
            <w:r w:rsidR="003C2150" w:rsidRPr="002E2BB6">
              <w:rPr>
                <w:rStyle w:val="Hyperlink"/>
                <w:rFonts w:cs="Arial"/>
                <w:noProof/>
              </w:rPr>
              <w:t>1.3 Target Device Series</w:t>
            </w:r>
            <w:r w:rsidR="003C2150">
              <w:rPr>
                <w:noProof/>
                <w:webHidden/>
              </w:rPr>
              <w:tab/>
            </w:r>
            <w:r w:rsidR="003C2150">
              <w:rPr>
                <w:noProof/>
                <w:webHidden/>
              </w:rPr>
              <w:fldChar w:fldCharType="begin"/>
            </w:r>
            <w:r w:rsidR="003C2150">
              <w:rPr>
                <w:noProof/>
                <w:webHidden/>
              </w:rPr>
              <w:instrText xml:space="preserve"> PAGEREF _Toc122608903 \h </w:instrText>
            </w:r>
            <w:r w:rsidR="003C2150">
              <w:rPr>
                <w:noProof/>
                <w:webHidden/>
              </w:rPr>
            </w:r>
            <w:r w:rsidR="003C2150">
              <w:rPr>
                <w:noProof/>
                <w:webHidden/>
              </w:rPr>
              <w:fldChar w:fldCharType="separate"/>
            </w:r>
            <w:r w:rsidR="003C2150">
              <w:rPr>
                <w:noProof/>
                <w:webHidden/>
              </w:rPr>
              <w:t>8</w:t>
            </w:r>
            <w:r w:rsidR="003C2150">
              <w:rPr>
                <w:noProof/>
                <w:webHidden/>
              </w:rPr>
              <w:fldChar w:fldCharType="end"/>
            </w:r>
          </w:hyperlink>
        </w:p>
        <w:p w14:paraId="744D9DAB" w14:textId="194C415D"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4" w:history="1">
            <w:r w:rsidR="003C2150" w:rsidRPr="002E2BB6">
              <w:rPr>
                <w:rStyle w:val="Hyperlink"/>
                <w:rFonts w:cs="Arial"/>
                <w:noProof/>
              </w:rPr>
              <w:t>1.4 License Policy</w:t>
            </w:r>
            <w:r w:rsidR="003C2150">
              <w:rPr>
                <w:noProof/>
                <w:webHidden/>
              </w:rPr>
              <w:tab/>
            </w:r>
            <w:r w:rsidR="003C2150">
              <w:rPr>
                <w:noProof/>
                <w:webHidden/>
              </w:rPr>
              <w:fldChar w:fldCharType="begin"/>
            </w:r>
            <w:r w:rsidR="003C2150">
              <w:rPr>
                <w:noProof/>
                <w:webHidden/>
              </w:rPr>
              <w:instrText xml:space="preserve"> PAGEREF _Toc122608904 \h </w:instrText>
            </w:r>
            <w:r w:rsidR="003C2150">
              <w:rPr>
                <w:noProof/>
                <w:webHidden/>
              </w:rPr>
            </w:r>
            <w:r w:rsidR="003C2150">
              <w:rPr>
                <w:noProof/>
                <w:webHidden/>
              </w:rPr>
              <w:fldChar w:fldCharType="separate"/>
            </w:r>
            <w:r w:rsidR="003C2150">
              <w:rPr>
                <w:noProof/>
                <w:webHidden/>
              </w:rPr>
              <w:t>8</w:t>
            </w:r>
            <w:r w:rsidR="003C2150">
              <w:rPr>
                <w:noProof/>
                <w:webHidden/>
              </w:rPr>
              <w:fldChar w:fldCharType="end"/>
            </w:r>
          </w:hyperlink>
        </w:p>
        <w:p w14:paraId="60A6A547" w14:textId="2D75BBE1"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5" w:history="1">
            <w:r w:rsidR="003C2150" w:rsidRPr="002E2BB6">
              <w:rPr>
                <w:rStyle w:val="Hyperlink"/>
                <w:rFonts w:cs="Arial"/>
                <w:noProof/>
              </w:rPr>
              <w:t>1.5 Package to be installed</w:t>
            </w:r>
            <w:r w:rsidR="003C2150">
              <w:rPr>
                <w:noProof/>
                <w:webHidden/>
              </w:rPr>
              <w:tab/>
            </w:r>
            <w:r w:rsidR="003C2150">
              <w:rPr>
                <w:noProof/>
                <w:webHidden/>
              </w:rPr>
              <w:fldChar w:fldCharType="begin"/>
            </w:r>
            <w:r w:rsidR="003C2150">
              <w:rPr>
                <w:noProof/>
                <w:webHidden/>
              </w:rPr>
              <w:instrText xml:space="preserve"> PAGEREF _Toc122608905 \h </w:instrText>
            </w:r>
            <w:r w:rsidR="003C2150">
              <w:rPr>
                <w:noProof/>
                <w:webHidden/>
              </w:rPr>
            </w:r>
            <w:r w:rsidR="003C2150">
              <w:rPr>
                <w:noProof/>
                <w:webHidden/>
              </w:rPr>
              <w:fldChar w:fldCharType="separate"/>
            </w:r>
            <w:r w:rsidR="003C2150">
              <w:rPr>
                <w:noProof/>
                <w:webHidden/>
              </w:rPr>
              <w:t>9</w:t>
            </w:r>
            <w:r w:rsidR="003C2150">
              <w:rPr>
                <w:noProof/>
                <w:webHidden/>
              </w:rPr>
              <w:fldChar w:fldCharType="end"/>
            </w:r>
          </w:hyperlink>
        </w:p>
        <w:p w14:paraId="741F6DE1" w14:textId="68B66918" w:rsidR="003C2150" w:rsidRDefault="00912880">
          <w:pPr>
            <w:pStyle w:val="TOC1"/>
            <w:rPr>
              <w:rFonts w:asciiTheme="minorHAnsi" w:eastAsiaTheme="minorEastAsia" w:hAnsiTheme="minorHAnsi" w:cstheme="minorBidi"/>
              <w:kern w:val="0"/>
              <w:sz w:val="22"/>
              <w:szCs w:val="22"/>
              <w:lang w:val="en-GB" w:eastAsia="en-GB"/>
            </w:rPr>
          </w:pPr>
          <w:hyperlink w:anchor="_Toc122608906" w:history="1">
            <w:r w:rsidR="003C2150" w:rsidRPr="002E2BB6">
              <w:rPr>
                <w:rStyle w:val="Hyperlink"/>
              </w:rPr>
              <w:t>2</w:t>
            </w:r>
            <w:r w:rsidR="003C2150">
              <w:rPr>
                <w:rFonts w:asciiTheme="minorHAnsi" w:eastAsiaTheme="minorEastAsia" w:hAnsiTheme="minorHAnsi" w:cstheme="minorBidi"/>
                <w:kern w:val="0"/>
                <w:sz w:val="22"/>
                <w:szCs w:val="22"/>
                <w:lang w:val="en-GB" w:eastAsia="en-GB"/>
              </w:rPr>
              <w:tab/>
            </w:r>
            <w:r w:rsidR="003C2150" w:rsidRPr="002E2BB6">
              <w:rPr>
                <w:rStyle w:val="Hyperlink"/>
              </w:rPr>
              <w:t>INSTALLATION</w:t>
            </w:r>
            <w:r w:rsidR="003C2150">
              <w:rPr>
                <w:webHidden/>
              </w:rPr>
              <w:tab/>
            </w:r>
            <w:r w:rsidR="003C2150">
              <w:rPr>
                <w:webHidden/>
              </w:rPr>
              <w:fldChar w:fldCharType="begin"/>
            </w:r>
            <w:r w:rsidR="003C2150">
              <w:rPr>
                <w:webHidden/>
              </w:rPr>
              <w:instrText xml:space="preserve"> PAGEREF _Toc122608906 \h </w:instrText>
            </w:r>
            <w:r w:rsidR="003C2150">
              <w:rPr>
                <w:webHidden/>
              </w:rPr>
            </w:r>
            <w:r w:rsidR="003C2150">
              <w:rPr>
                <w:webHidden/>
              </w:rPr>
              <w:fldChar w:fldCharType="separate"/>
            </w:r>
            <w:r w:rsidR="003C2150">
              <w:rPr>
                <w:webHidden/>
              </w:rPr>
              <w:t>11</w:t>
            </w:r>
            <w:r w:rsidR="003C2150">
              <w:rPr>
                <w:webHidden/>
              </w:rPr>
              <w:fldChar w:fldCharType="end"/>
            </w:r>
          </w:hyperlink>
        </w:p>
        <w:p w14:paraId="74C74FD0" w14:textId="0C960A57"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7" w:history="1">
            <w:r w:rsidR="003C2150" w:rsidRPr="002E2BB6">
              <w:rPr>
                <w:rStyle w:val="Hyperlink"/>
                <w:rFonts w:cs="Arial"/>
                <w:noProof/>
              </w:rPr>
              <w:t>2.1 Installation</w:t>
            </w:r>
            <w:r w:rsidR="003C2150">
              <w:rPr>
                <w:noProof/>
                <w:webHidden/>
              </w:rPr>
              <w:tab/>
            </w:r>
            <w:r w:rsidR="003C2150">
              <w:rPr>
                <w:noProof/>
                <w:webHidden/>
              </w:rPr>
              <w:fldChar w:fldCharType="begin"/>
            </w:r>
            <w:r w:rsidR="003C2150">
              <w:rPr>
                <w:noProof/>
                <w:webHidden/>
              </w:rPr>
              <w:instrText xml:space="preserve"> PAGEREF _Toc122608907 \h </w:instrText>
            </w:r>
            <w:r w:rsidR="003C2150">
              <w:rPr>
                <w:noProof/>
                <w:webHidden/>
              </w:rPr>
            </w:r>
            <w:r w:rsidR="003C2150">
              <w:rPr>
                <w:noProof/>
                <w:webHidden/>
              </w:rPr>
              <w:fldChar w:fldCharType="separate"/>
            </w:r>
            <w:r w:rsidR="003C2150">
              <w:rPr>
                <w:noProof/>
                <w:webHidden/>
              </w:rPr>
              <w:t>11</w:t>
            </w:r>
            <w:r w:rsidR="003C2150">
              <w:rPr>
                <w:noProof/>
                <w:webHidden/>
              </w:rPr>
              <w:fldChar w:fldCharType="end"/>
            </w:r>
          </w:hyperlink>
        </w:p>
        <w:p w14:paraId="1D4DE12A" w14:textId="406CB6CD"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8" w:history="1">
            <w:r w:rsidR="003C2150" w:rsidRPr="002E2BB6">
              <w:rPr>
                <w:rStyle w:val="Hyperlink"/>
                <w:rFonts w:cs="Arial"/>
                <w:noProof/>
              </w:rPr>
              <w:t>2.2 Uninstallation</w:t>
            </w:r>
            <w:r w:rsidR="003C2150">
              <w:rPr>
                <w:noProof/>
                <w:webHidden/>
              </w:rPr>
              <w:tab/>
            </w:r>
            <w:r w:rsidR="003C2150">
              <w:rPr>
                <w:noProof/>
                <w:webHidden/>
              </w:rPr>
              <w:fldChar w:fldCharType="begin"/>
            </w:r>
            <w:r w:rsidR="003C2150">
              <w:rPr>
                <w:noProof/>
                <w:webHidden/>
              </w:rPr>
              <w:instrText xml:space="preserve"> PAGEREF _Toc122608908 \h </w:instrText>
            </w:r>
            <w:r w:rsidR="003C2150">
              <w:rPr>
                <w:noProof/>
                <w:webHidden/>
              </w:rPr>
            </w:r>
            <w:r w:rsidR="003C2150">
              <w:rPr>
                <w:noProof/>
                <w:webHidden/>
              </w:rPr>
              <w:fldChar w:fldCharType="separate"/>
            </w:r>
            <w:r w:rsidR="003C2150">
              <w:rPr>
                <w:noProof/>
                <w:webHidden/>
              </w:rPr>
              <w:t>13</w:t>
            </w:r>
            <w:r w:rsidR="003C2150">
              <w:rPr>
                <w:noProof/>
                <w:webHidden/>
              </w:rPr>
              <w:fldChar w:fldCharType="end"/>
            </w:r>
          </w:hyperlink>
        </w:p>
        <w:p w14:paraId="4FC3D2D0" w14:textId="20E68037" w:rsidR="003C2150" w:rsidRDefault="00912880">
          <w:pPr>
            <w:pStyle w:val="TOC1"/>
            <w:rPr>
              <w:rFonts w:asciiTheme="minorHAnsi" w:eastAsiaTheme="minorEastAsia" w:hAnsiTheme="minorHAnsi" w:cstheme="minorBidi"/>
              <w:kern w:val="0"/>
              <w:sz w:val="22"/>
              <w:szCs w:val="22"/>
              <w:lang w:val="en-GB" w:eastAsia="en-GB"/>
            </w:rPr>
          </w:pPr>
          <w:hyperlink w:anchor="_Toc122608909" w:history="1">
            <w:r w:rsidR="003C2150" w:rsidRPr="002E2BB6">
              <w:rPr>
                <w:rStyle w:val="Hyperlink"/>
              </w:rPr>
              <w:t>3</w:t>
            </w:r>
            <w:r w:rsidR="003C2150">
              <w:rPr>
                <w:rFonts w:asciiTheme="minorHAnsi" w:eastAsiaTheme="minorEastAsia" w:hAnsiTheme="minorHAnsi" w:cstheme="minorBidi"/>
                <w:kern w:val="0"/>
                <w:sz w:val="22"/>
                <w:szCs w:val="22"/>
                <w:lang w:val="en-GB" w:eastAsia="en-GB"/>
              </w:rPr>
              <w:tab/>
            </w:r>
            <w:r w:rsidR="003C2150" w:rsidRPr="002E2BB6">
              <w:rPr>
                <w:rStyle w:val="Hyperlink"/>
              </w:rPr>
              <w:t>FUNCTIONS</w:t>
            </w:r>
            <w:r w:rsidR="003C2150">
              <w:rPr>
                <w:webHidden/>
              </w:rPr>
              <w:tab/>
            </w:r>
            <w:r w:rsidR="003C2150">
              <w:rPr>
                <w:webHidden/>
              </w:rPr>
              <w:fldChar w:fldCharType="begin"/>
            </w:r>
            <w:r w:rsidR="003C2150">
              <w:rPr>
                <w:webHidden/>
              </w:rPr>
              <w:instrText xml:space="preserve"> PAGEREF _Toc122608909 \h </w:instrText>
            </w:r>
            <w:r w:rsidR="003C2150">
              <w:rPr>
                <w:webHidden/>
              </w:rPr>
            </w:r>
            <w:r w:rsidR="003C2150">
              <w:rPr>
                <w:webHidden/>
              </w:rPr>
              <w:fldChar w:fldCharType="separate"/>
            </w:r>
            <w:r w:rsidR="003C2150">
              <w:rPr>
                <w:webHidden/>
              </w:rPr>
              <w:t>15</w:t>
            </w:r>
            <w:r w:rsidR="003C2150">
              <w:rPr>
                <w:webHidden/>
              </w:rPr>
              <w:fldChar w:fldCharType="end"/>
            </w:r>
          </w:hyperlink>
        </w:p>
        <w:p w14:paraId="267B4523" w14:textId="01E38990"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10" w:history="1">
            <w:r w:rsidR="003C2150" w:rsidRPr="002E2BB6">
              <w:rPr>
                <w:rStyle w:val="Hyperlink"/>
                <w:rFonts w:cs="Arial"/>
                <w:noProof/>
              </w:rPr>
              <w:t>3.1 Overview</w:t>
            </w:r>
            <w:r w:rsidR="003C2150">
              <w:rPr>
                <w:noProof/>
                <w:webHidden/>
              </w:rPr>
              <w:tab/>
            </w:r>
            <w:r w:rsidR="003C2150">
              <w:rPr>
                <w:noProof/>
                <w:webHidden/>
              </w:rPr>
              <w:fldChar w:fldCharType="begin"/>
            </w:r>
            <w:r w:rsidR="003C2150">
              <w:rPr>
                <w:noProof/>
                <w:webHidden/>
              </w:rPr>
              <w:instrText xml:space="preserve"> PAGEREF _Toc122608910 \h </w:instrText>
            </w:r>
            <w:r w:rsidR="003C2150">
              <w:rPr>
                <w:noProof/>
                <w:webHidden/>
              </w:rPr>
            </w:r>
            <w:r w:rsidR="003C2150">
              <w:rPr>
                <w:noProof/>
                <w:webHidden/>
              </w:rPr>
              <w:fldChar w:fldCharType="separate"/>
            </w:r>
            <w:r w:rsidR="003C2150">
              <w:rPr>
                <w:noProof/>
                <w:webHidden/>
              </w:rPr>
              <w:t>15</w:t>
            </w:r>
            <w:r w:rsidR="003C2150">
              <w:rPr>
                <w:noProof/>
                <w:webHidden/>
              </w:rPr>
              <w:fldChar w:fldCharType="end"/>
            </w:r>
          </w:hyperlink>
        </w:p>
        <w:p w14:paraId="621825CE" w14:textId="75A105C9"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11" w:history="1">
            <w:r w:rsidR="003C2150" w:rsidRPr="002E2BB6">
              <w:rPr>
                <w:rStyle w:val="Hyperlink"/>
                <w:rFonts w:cs="Arial"/>
                <w:noProof/>
              </w:rPr>
              <w:t>3.2 S-Function block of peripherals</w:t>
            </w:r>
            <w:r w:rsidR="003C2150">
              <w:rPr>
                <w:noProof/>
                <w:webHidden/>
              </w:rPr>
              <w:tab/>
            </w:r>
            <w:r w:rsidR="003C2150">
              <w:rPr>
                <w:noProof/>
                <w:webHidden/>
              </w:rPr>
              <w:fldChar w:fldCharType="begin"/>
            </w:r>
            <w:r w:rsidR="003C2150">
              <w:rPr>
                <w:noProof/>
                <w:webHidden/>
              </w:rPr>
              <w:instrText xml:space="preserve"> PAGEREF _Toc122608911 \h </w:instrText>
            </w:r>
            <w:r w:rsidR="003C2150">
              <w:rPr>
                <w:noProof/>
                <w:webHidden/>
              </w:rPr>
            </w:r>
            <w:r w:rsidR="003C2150">
              <w:rPr>
                <w:noProof/>
                <w:webHidden/>
              </w:rPr>
              <w:fldChar w:fldCharType="separate"/>
            </w:r>
            <w:r w:rsidR="003C2150">
              <w:rPr>
                <w:noProof/>
                <w:webHidden/>
              </w:rPr>
              <w:t>16</w:t>
            </w:r>
            <w:r w:rsidR="003C2150">
              <w:rPr>
                <w:noProof/>
                <w:webHidden/>
              </w:rPr>
              <w:fldChar w:fldCharType="end"/>
            </w:r>
          </w:hyperlink>
        </w:p>
        <w:p w14:paraId="536F44B9" w14:textId="53B8B3FF"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2" w:history="1">
            <w:r w:rsidR="003C2150" w:rsidRPr="002E2BB6">
              <w:rPr>
                <w:rStyle w:val="Hyperlink"/>
                <w:rFonts w:cs="Arial"/>
                <w:noProof/>
              </w:rPr>
              <w:t>3.2.1 ADC peripheral</w:t>
            </w:r>
            <w:r w:rsidR="003C2150">
              <w:rPr>
                <w:noProof/>
                <w:webHidden/>
              </w:rPr>
              <w:tab/>
            </w:r>
            <w:r w:rsidR="003C2150">
              <w:rPr>
                <w:noProof/>
                <w:webHidden/>
              </w:rPr>
              <w:fldChar w:fldCharType="begin"/>
            </w:r>
            <w:r w:rsidR="003C2150">
              <w:rPr>
                <w:noProof/>
                <w:webHidden/>
              </w:rPr>
              <w:instrText xml:space="preserve"> PAGEREF _Toc122608912 \h </w:instrText>
            </w:r>
            <w:r w:rsidR="003C2150">
              <w:rPr>
                <w:noProof/>
                <w:webHidden/>
              </w:rPr>
            </w:r>
            <w:r w:rsidR="003C2150">
              <w:rPr>
                <w:noProof/>
                <w:webHidden/>
              </w:rPr>
              <w:fldChar w:fldCharType="separate"/>
            </w:r>
            <w:r w:rsidR="003C2150">
              <w:rPr>
                <w:noProof/>
                <w:webHidden/>
              </w:rPr>
              <w:t>19</w:t>
            </w:r>
            <w:r w:rsidR="003C2150">
              <w:rPr>
                <w:noProof/>
                <w:webHidden/>
              </w:rPr>
              <w:fldChar w:fldCharType="end"/>
            </w:r>
          </w:hyperlink>
        </w:p>
        <w:p w14:paraId="6EAC54D5" w14:textId="64EE0D22"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3" w:history="1">
            <w:r w:rsidR="003C2150" w:rsidRPr="002E2BB6">
              <w:rPr>
                <w:rStyle w:val="Hyperlink"/>
                <w:rFonts w:cs="Arial"/>
                <w:noProof/>
              </w:rPr>
              <w:t>3.2.2 Port peripheral</w:t>
            </w:r>
            <w:r w:rsidR="003C2150">
              <w:rPr>
                <w:noProof/>
                <w:webHidden/>
              </w:rPr>
              <w:tab/>
            </w:r>
            <w:r w:rsidR="003C2150">
              <w:rPr>
                <w:noProof/>
                <w:webHidden/>
              </w:rPr>
              <w:fldChar w:fldCharType="begin"/>
            </w:r>
            <w:r w:rsidR="003C2150">
              <w:rPr>
                <w:noProof/>
                <w:webHidden/>
              </w:rPr>
              <w:instrText xml:space="preserve"> PAGEREF _Toc122608913 \h </w:instrText>
            </w:r>
            <w:r w:rsidR="003C2150">
              <w:rPr>
                <w:noProof/>
                <w:webHidden/>
              </w:rPr>
            </w:r>
            <w:r w:rsidR="003C2150">
              <w:rPr>
                <w:noProof/>
                <w:webHidden/>
              </w:rPr>
              <w:fldChar w:fldCharType="separate"/>
            </w:r>
            <w:r w:rsidR="003C2150">
              <w:rPr>
                <w:noProof/>
                <w:webHidden/>
              </w:rPr>
              <w:t>21</w:t>
            </w:r>
            <w:r w:rsidR="003C2150">
              <w:rPr>
                <w:noProof/>
                <w:webHidden/>
              </w:rPr>
              <w:fldChar w:fldCharType="end"/>
            </w:r>
          </w:hyperlink>
        </w:p>
        <w:p w14:paraId="643F513C" w14:textId="6FBD0701"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4" w:history="1">
            <w:r w:rsidR="003C2150" w:rsidRPr="002E2BB6">
              <w:rPr>
                <w:rStyle w:val="Hyperlink"/>
                <w:rFonts w:cs="Arial"/>
                <w:noProof/>
              </w:rPr>
              <w:t>3.2.3 RS-CANFD peripheral</w:t>
            </w:r>
            <w:r w:rsidR="003C2150">
              <w:rPr>
                <w:noProof/>
                <w:webHidden/>
              </w:rPr>
              <w:tab/>
            </w:r>
            <w:r w:rsidR="003C2150">
              <w:rPr>
                <w:noProof/>
                <w:webHidden/>
              </w:rPr>
              <w:fldChar w:fldCharType="begin"/>
            </w:r>
            <w:r w:rsidR="003C2150">
              <w:rPr>
                <w:noProof/>
                <w:webHidden/>
              </w:rPr>
              <w:instrText xml:space="preserve"> PAGEREF _Toc122608914 \h </w:instrText>
            </w:r>
            <w:r w:rsidR="003C2150">
              <w:rPr>
                <w:noProof/>
                <w:webHidden/>
              </w:rPr>
            </w:r>
            <w:r w:rsidR="003C2150">
              <w:rPr>
                <w:noProof/>
                <w:webHidden/>
              </w:rPr>
              <w:fldChar w:fldCharType="separate"/>
            </w:r>
            <w:r w:rsidR="003C2150">
              <w:rPr>
                <w:noProof/>
                <w:webHidden/>
              </w:rPr>
              <w:t>23</w:t>
            </w:r>
            <w:r w:rsidR="003C2150">
              <w:rPr>
                <w:noProof/>
                <w:webHidden/>
              </w:rPr>
              <w:fldChar w:fldCharType="end"/>
            </w:r>
          </w:hyperlink>
        </w:p>
        <w:p w14:paraId="6C1C4D53" w14:textId="6E06E3D2"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5" w:history="1">
            <w:r w:rsidR="003C2150" w:rsidRPr="002E2BB6">
              <w:rPr>
                <w:rStyle w:val="Hyperlink"/>
                <w:rFonts w:cs="Arial"/>
                <w:noProof/>
                <w:highlight w:val="yellow"/>
              </w:rPr>
              <w:t>3</w:t>
            </w:r>
            <w:r w:rsidR="003C2150" w:rsidRPr="002E2BB6">
              <w:rPr>
                <w:rStyle w:val="Hyperlink"/>
                <w:rFonts w:cs="Arial"/>
                <w:noProof/>
                <w:highlight w:val="yellow"/>
                <w:lang w:val="vi-VN"/>
              </w:rPr>
              <w:t xml:space="preserve">.2.4. </w:t>
            </w:r>
            <w:r w:rsidR="003C2150" w:rsidRPr="002E2BB6">
              <w:rPr>
                <w:rStyle w:val="Hyperlink"/>
                <w:rFonts w:cs="Arial"/>
                <w:noProof/>
                <w:highlight w:val="yellow"/>
              </w:rPr>
              <w:t>RLIN3n peripheral</w:t>
            </w:r>
            <w:r w:rsidR="003C2150">
              <w:rPr>
                <w:noProof/>
                <w:webHidden/>
              </w:rPr>
              <w:tab/>
            </w:r>
            <w:r w:rsidR="003C2150">
              <w:rPr>
                <w:noProof/>
                <w:webHidden/>
              </w:rPr>
              <w:fldChar w:fldCharType="begin"/>
            </w:r>
            <w:r w:rsidR="003C2150">
              <w:rPr>
                <w:noProof/>
                <w:webHidden/>
              </w:rPr>
              <w:instrText xml:space="preserve"> PAGEREF _Toc122608915 \h </w:instrText>
            </w:r>
            <w:r w:rsidR="003C2150">
              <w:rPr>
                <w:noProof/>
                <w:webHidden/>
              </w:rPr>
            </w:r>
            <w:r w:rsidR="003C2150">
              <w:rPr>
                <w:noProof/>
                <w:webHidden/>
              </w:rPr>
              <w:fldChar w:fldCharType="separate"/>
            </w:r>
            <w:r w:rsidR="003C2150">
              <w:rPr>
                <w:noProof/>
                <w:webHidden/>
              </w:rPr>
              <w:t>25</w:t>
            </w:r>
            <w:r w:rsidR="003C2150">
              <w:rPr>
                <w:noProof/>
                <w:webHidden/>
              </w:rPr>
              <w:fldChar w:fldCharType="end"/>
            </w:r>
          </w:hyperlink>
        </w:p>
        <w:p w14:paraId="14CF63E3" w14:textId="7655C4D6"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6" w:history="1">
            <w:r w:rsidR="003C2150" w:rsidRPr="002E2BB6">
              <w:rPr>
                <w:rStyle w:val="Hyperlink"/>
                <w:noProof/>
                <w:highlight w:val="yellow"/>
              </w:rPr>
              <w:t>3.2.5 TAUD peripheral</w:t>
            </w:r>
            <w:r w:rsidR="003C2150">
              <w:rPr>
                <w:noProof/>
                <w:webHidden/>
              </w:rPr>
              <w:tab/>
            </w:r>
            <w:r w:rsidR="003C2150">
              <w:rPr>
                <w:noProof/>
                <w:webHidden/>
              </w:rPr>
              <w:fldChar w:fldCharType="begin"/>
            </w:r>
            <w:r w:rsidR="003C2150">
              <w:rPr>
                <w:noProof/>
                <w:webHidden/>
              </w:rPr>
              <w:instrText xml:space="preserve"> PAGEREF _Toc122608916 \h </w:instrText>
            </w:r>
            <w:r w:rsidR="003C2150">
              <w:rPr>
                <w:noProof/>
                <w:webHidden/>
              </w:rPr>
            </w:r>
            <w:r w:rsidR="003C2150">
              <w:rPr>
                <w:noProof/>
                <w:webHidden/>
              </w:rPr>
              <w:fldChar w:fldCharType="separate"/>
            </w:r>
            <w:r w:rsidR="003C2150">
              <w:rPr>
                <w:noProof/>
                <w:webHidden/>
              </w:rPr>
              <w:t>26</w:t>
            </w:r>
            <w:r w:rsidR="003C2150">
              <w:rPr>
                <w:noProof/>
                <w:webHidden/>
              </w:rPr>
              <w:fldChar w:fldCharType="end"/>
            </w:r>
          </w:hyperlink>
        </w:p>
        <w:p w14:paraId="7337C351" w14:textId="0EC56FBA"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17" w:history="1">
            <w:r w:rsidR="003C2150" w:rsidRPr="002E2BB6">
              <w:rPr>
                <w:rStyle w:val="Hyperlink"/>
                <w:rFonts w:cs="Arial"/>
                <w:noProof/>
              </w:rPr>
              <w:t>3.3 Executing Simulator Processor in the Loop Simulation</w:t>
            </w:r>
            <w:r w:rsidR="003C2150">
              <w:rPr>
                <w:noProof/>
                <w:webHidden/>
              </w:rPr>
              <w:tab/>
            </w:r>
            <w:r w:rsidR="003C2150">
              <w:rPr>
                <w:noProof/>
                <w:webHidden/>
              </w:rPr>
              <w:fldChar w:fldCharType="begin"/>
            </w:r>
            <w:r w:rsidR="003C2150">
              <w:rPr>
                <w:noProof/>
                <w:webHidden/>
              </w:rPr>
              <w:instrText xml:space="preserve"> PAGEREF _Toc122608917 \h </w:instrText>
            </w:r>
            <w:r w:rsidR="003C2150">
              <w:rPr>
                <w:noProof/>
                <w:webHidden/>
              </w:rPr>
            </w:r>
            <w:r w:rsidR="003C2150">
              <w:rPr>
                <w:noProof/>
                <w:webHidden/>
              </w:rPr>
              <w:fldChar w:fldCharType="separate"/>
            </w:r>
            <w:r w:rsidR="003C2150">
              <w:rPr>
                <w:noProof/>
                <w:webHidden/>
              </w:rPr>
              <w:t>29</w:t>
            </w:r>
            <w:r w:rsidR="003C2150">
              <w:rPr>
                <w:noProof/>
                <w:webHidden/>
              </w:rPr>
              <w:fldChar w:fldCharType="end"/>
            </w:r>
          </w:hyperlink>
        </w:p>
        <w:p w14:paraId="3D4D020C" w14:textId="568ED6D2"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8" w:history="1">
            <w:r w:rsidR="003C2150" w:rsidRPr="002E2BB6">
              <w:rPr>
                <w:rStyle w:val="Hyperlink"/>
                <w:rFonts w:cs="Arial"/>
                <w:noProof/>
              </w:rPr>
              <w:t>3.3.1 Embedded sample model</w:t>
            </w:r>
            <w:r w:rsidR="003C2150">
              <w:rPr>
                <w:noProof/>
                <w:webHidden/>
              </w:rPr>
              <w:tab/>
            </w:r>
            <w:r w:rsidR="003C2150">
              <w:rPr>
                <w:noProof/>
                <w:webHidden/>
              </w:rPr>
              <w:fldChar w:fldCharType="begin"/>
            </w:r>
            <w:r w:rsidR="003C2150">
              <w:rPr>
                <w:noProof/>
                <w:webHidden/>
              </w:rPr>
              <w:instrText xml:space="preserve"> PAGEREF _Toc122608918 \h </w:instrText>
            </w:r>
            <w:r w:rsidR="003C2150">
              <w:rPr>
                <w:noProof/>
                <w:webHidden/>
              </w:rPr>
            </w:r>
            <w:r w:rsidR="003C2150">
              <w:rPr>
                <w:noProof/>
                <w:webHidden/>
              </w:rPr>
              <w:fldChar w:fldCharType="separate"/>
            </w:r>
            <w:r w:rsidR="003C2150">
              <w:rPr>
                <w:noProof/>
                <w:webHidden/>
              </w:rPr>
              <w:t>29</w:t>
            </w:r>
            <w:r w:rsidR="003C2150">
              <w:rPr>
                <w:noProof/>
                <w:webHidden/>
              </w:rPr>
              <w:fldChar w:fldCharType="end"/>
            </w:r>
          </w:hyperlink>
        </w:p>
        <w:p w14:paraId="4E545782" w14:textId="15439C00"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9" w:history="1">
            <w:r w:rsidR="003C2150" w:rsidRPr="002E2BB6">
              <w:rPr>
                <w:rStyle w:val="Hyperlink"/>
                <w:rFonts w:cs="Arial"/>
                <w:noProof/>
              </w:rPr>
              <w:t>3.3.2 Setting configuration parameters</w:t>
            </w:r>
            <w:r w:rsidR="003C2150">
              <w:rPr>
                <w:noProof/>
                <w:webHidden/>
              </w:rPr>
              <w:tab/>
            </w:r>
            <w:r w:rsidR="003C2150">
              <w:rPr>
                <w:noProof/>
                <w:webHidden/>
              </w:rPr>
              <w:fldChar w:fldCharType="begin"/>
            </w:r>
            <w:r w:rsidR="003C2150">
              <w:rPr>
                <w:noProof/>
                <w:webHidden/>
              </w:rPr>
              <w:instrText xml:space="preserve"> PAGEREF _Toc122608919 \h </w:instrText>
            </w:r>
            <w:r w:rsidR="003C2150">
              <w:rPr>
                <w:noProof/>
                <w:webHidden/>
              </w:rPr>
            </w:r>
            <w:r w:rsidR="003C2150">
              <w:rPr>
                <w:noProof/>
                <w:webHidden/>
              </w:rPr>
              <w:fldChar w:fldCharType="separate"/>
            </w:r>
            <w:r w:rsidR="003C2150">
              <w:rPr>
                <w:noProof/>
                <w:webHidden/>
              </w:rPr>
              <w:t>31</w:t>
            </w:r>
            <w:r w:rsidR="003C2150">
              <w:rPr>
                <w:noProof/>
                <w:webHidden/>
              </w:rPr>
              <w:fldChar w:fldCharType="end"/>
            </w:r>
          </w:hyperlink>
        </w:p>
        <w:p w14:paraId="14ADE534" w14:textId="5CF46C3B"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0" w:history="1">
            <w:r w:rsidR="003C2150" w:rsidRPr="002E2BB6">
              <w:rPr>
                <w:rStyle w:val="Hyperlink"/>
                <w:rFonts w:cs="Arial"/>
                <w:noProof/>
              </w:rPr>
              <w:t>3.3.3 Generating a SPILS environment</w:t>
            </w:r>
            <w:r w:rsidR="003C2150">
              <w:rPr>
                <w:noProof/>
                <w:webHidden/>
              </w:rPr>
              <w:tab/>
            </w:r>
            <w:r w:rsidR="003C2150">
              <w:rPr>
                <w:noProof/>
                <w:webHidden/>
              </w:rPr>
              <w:fldChar w:fldCharType="begin"/>
            </w:r>
            <w:r w:rsidR="003C2150">
              <w:rPr>
                <w:noProof/>
                <w:webHidden/>
              </w:rPr>
              <w:instrText xml:space="preserve"> PAGEREF _Toc122608920 \h </w:instrText>
            </w:r>
            <w:r w:rsidR="003C2150">
              <w:rPr>
                <w:noProof/>
                <w:webHidden/>
              </w:rPr>
            </w:r>
            <w:r w:rsidR="003C2150">
              <w:rPr>
                <w:noProof/>
                <w:webHidden/>
              </w:rPr>
              <w:fldChar w:fldCharType="separate"/>
            </w:r>
            <w:r w:rsidR="003C2150">
              <w:rPr>
                <w:noProof/>
                <w:webHidden/>
              </w:rPr>
              <w:t>37</w:t>
            </w:r>
            <w:r w:rsidR="003C2150">
              <w:rPr>
                <w:noProof/>
                <w:webHidden/>
              </w:rPr>
              <w:fldChar w:fldCharType="end"/>
            </w:r>
          </w:hyperlink>
        </w:p>
        <w:p w14:paraId="6E3EC099" w14:textId="6D3BC9E2"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1" w:history="1">
            <w:r w:rsidR="003C2150" w:rsidRPr="002E2BB6">
              <w:rPr>
                <w:rStyle w:val="Hyperlink"/>
                <w:rFonts w:cs="Arial"/>
                <w:noProof/>
              </w:rPr>
              <w:t>3.3.4 Compiling generated source code</w:t>
            </w:r>
            <w:r w:rsidR="003C2150">
              <w:rPr>
                <w:noProof/>
                <w:webHidden/>
              </w:rPr>
              <w:tab/>
            </w:r>
            <w:r w:rsidR="003C2150">
              <w:rPr>
                <w:noProof/>
                <w:webHidden/>
              </w:rPr>
              <w:fldChar w:fldCharType="begin"/>
            </w:r>
            <w:r w:rsidR="003C2150">
              <w:rPr>
                <w:noProof/>
                <w:webHidden/>
              </w:rPr>
              <w:instrText xml:space="preserve"> PAGEREF _Toc122608921 \h </w:instrText>
            </w:r>
            <w:r w:rsidR="003C2150">
              <w:rPr>
                <w:noProof/>
                <w:webHidden/>
              </w:rPr>
            </w:r>
            <w:r w:rsidR="003C2150">
              <w:rPr>
                <w:noProof/>
                <w:webHidden/>
              </w:rPr>
              <w:fldChar w:fldCharType="separate"/>
            </w:r>
            <w:r w:rsidR="003C2150">
              <w:rPr>
                <w:noProof/>
                <w:webHidden/>
              </w:rPr>
              <w:t>42</w:t>
            </w:r>
            <w:r w:rsidR="003C2150">
              <w:rPr>
                <w:noProof/>
                <w:webHidden/>
              </w:rPr>
              <w:fldChar w:fldCharType="end"/>
            </w:r>
          </w:hyperlink>
        </w:p>
        <w:p w14:paraId="786F9D12" w14:textId="278AB37F"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2" w:history="1">
            <w:r w:rsidR="003C2150" w:rsidRPr="002E2BB6">
              <w:rPr>
                <w:rStyle w:val="Hyperlink"/>
                <w:rFonts w:cs="Arial"/>
                <w:noProof/>
              </w:rPr>
              <w:t>3.3.5 Executing SPILS</w:t>
            </w:r>
            <w:r w:rsidR="003C2150">
              <w:rPr>
                <w:noProof/>
                <w:webHidden/>
              </w:rPr>
              <w:tab/>
            </w:r>
            <w:r w:rsidR="003C2150">
              <w:rPr>
                <w:noProof/>
                <w:webHidden/>
              </w:rPr>
              <w:fldChar w:fldCharType="begin"/>
            </w:r>
            <w:r w:rsidR="003C2150">
              <w:rPr>
                <w:noProof/>
                <w:webHidden/>
              </w:rPr>
              <w:instrText xml:space="preserve"> PAGEREF _Toc122608922 \h </w:instrText>
            </w:r>
            <w:r w:rsidR="003C2150">
              <w:rPr>
                <w:noProof/>
                <w:webHidden/>
              </w:rPr>
            </w:r>
            <w:r w:rsidR="003C2150">
              <w:rPr>
                <w:noProof/>
                <w:webHidden/>
              </w:rPr>
              <w:fldChar w:fldCharType="separate"/>
            </w:r>
            <w:r w:rsidR="003C2150">
              <w:rPr>
                <w:noProof/>
                <w:webHidden/>
              </w:rPr>
              <w:t>43</w:t>
            </w:r>
            <w:r w:rsidR="003C2150">
              <w:rPr>
                <w:noProof/>
                <w:webHidden/>
              </w:rPr>
              <w:fldChar w:fldCharType="end"/>
            </w:r>
          </w:hyperlink>
        </w:p>
        <w:p w14:paraId="6CE9C687" w14:textId="21051F4D"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23" w:history="1">
            <w:r w:rsidR="003C2150" w:rsidRPr="002E2BB6">
              <w:rPr>
                <w:rStyle w:val="Hyperlink"/>
                <w:rFonts w:cs="Arial"/>
                <w:noProof/>
              </w:rPr>
              <w:t>3.4 Time measurement</w:t>
            </w:r>
            <w:r w:rsidR="003C2150">
              <w:rPr>
                <w:noProof/>
                <w:webHidden/>
              </w:rPr>
              <w:tab/>
            </w:r>
            <w:r w:rsidR="003C2150">
              <w:rPr>
                <w:noProof/>
                <w:webHidden/>
              </w:rPr>
              <w:fldChar w:fldCharType="begin"/>
            </w:r>
            <w:r w:rsidR="003C2150">
              <w:rPr>
                <w:noProof/>
                <w:webHidden/>
              </w:rPr>
              <w:instrText xml:space="preserve"> PAGEREF _Toc122608923 \h </w:instrText>
            </w:r>
            <w:r w:rsidR="003C2150">
              <w:rPr>
                <w:noProof/>
                <w:webHidden/>
              </w:rPr>
            </w:r>
            <w:r w:rsidR="003C2150">
              <w:rPr>
                <w:noProof/>
                <w:webHidden/>
              </w:rPr>
              <w:fldChar w:fldCharType="separate"/>
            </w:r>
            <w:r w:rsidR="003C2150">
              <w:rPr>
                <w:noProof/>
                <w:webHidden/>
              </w:rPr>
              <w:t>45</w:t>
            </w:r>
            <w:r w:rsidR="003C2150">
              <w:rPr>
                <w:noProof/>
                <w:webHidden/>
              </w:rPr>
              <w:fldChar w:fldCharType="end"/>
            </w:r>
          </w:hyperlink>
        </w:p>
        <w:p w14:paraId="5F722725" w14:textId="18BA40FA"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4" w:history="1">
            <w:r w:rsidR="003C2150" w:rsidRPr="002E2BB6">
              <w:rPr>
                <w:rStyle w:val="Hyperlink"/>
                <w:rFonts w:cs="Arial"/>
                <w:noProof/>
              </w:rPr>
              <w:t>3.4.1. Structure of Simulink Model for measurement</w:t>
            </w:r>
            <w:r w:rsidR="003C2150">
              <w:rPr>
                <w:noProof/>
                <w:webHidden/>
              </w:rPr>
              <w:tab/>
            </w:r>
            <w:r w:rsidR="003C2150">
              <w:rPr>
                <w:noProof/>
                <w:webHidden/>
              </w:rPr>
              <w:fldChar w:fldCharType="begin"/>
            </w:r>
            <w:r w:rsidR="003C2150">
              <w:rPr>
                <w:noProof/>
                <w:webHidden/>
              </w:rPr>
              <w:instrText xml:space="preserve"> PAGEREF _Toc122608924 \h </w:instrText>
            </w:r>
            <w:r w:rsidR="003C2150">
              <w:rPr>
                <w:noProof/>
                <w:webHidden/>
              </w:rPr>
            </w:r>
            <w:r w:rsidR="003C2150">
              <w:rPr>
                <w:noProof/>
                <w:webHidden/>
              </w:rPr>
              <w:fldChar w:fldCharType="separate"/>
            </w:r>
            <w:r w:rsidR="003C2150">
              <w:rPr>
                <w:noProof/>
                <w:webHidden/>
              </w:rPr>
              <w:t>45</w:t>
            </w:r>
            <w:r w:rsidR="003C2150">
              <w:rPr>
                <w:noProof/>
                <w:webHidden/>
              </w:rPr>
              <w:fldChar w:fldCharType="end"/>
            </w:r>
          </w:hyperlink>
        </w:p>
        <w:p w14:paraId="3954AB41" w14:textId="68A47B84"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5" w:history="1">
            <w:r w:rsidR="003C2150" w:rsidRPr="002E2BB6">
              <w:rPr>
                <w:rStyle w:val="Hyperlink"/>
                <w:rFonts w:cs="Arial"/>
                <w:noProof/>
              </w:rPr>
              <w:t>3.4.2. Input file for Measurement</w:t>
            </w:r>
            <w:r w:rsidR="003C2150">
              <w:rPr>
                <w:noProof/>
                <w:webHidden/>
              </w:rPr>
              <w:tab/>
            </w:r>
            <w:r w:rsidR="003C2150">
              <w:rPr>
                <w:noProof/>
                <w:webHidden/>
              </w:rPr>
              <w:fldChar w:fldCharType="begin"/>
            </w:r>
            <w:r w:rsidR="003C2150">
              <w:rPr>
                <w:noProof/>
                <w:webHidden/>
              </w:rPr>
              <w:instrText xml:space="preserve"> PAGEREF _Toc122608925 \h </w:instrText>
            </w:r>
            <w:r w:rsidR="003C2150">
              <w:rPr>
                <w:noProof/>
                <w:webHidden/>
              </w:rPr>
            </w:r>
            <w:r w:rsidR="003C2150">
              <w:rPr>
                <w:noProof/>
                <w:webHidden/>
              </w:rPr>
              <w:fldChar w:fldCharType="separate"/>
            </w:r>
            <w:r w:rsidR="003C2150">
              <w:rPr>
                <w:noProof/>
                <w:webHidden/>
              </w:rPr>
              <w:t>46</w:t>
            </w:r>
            <w:r w:rsidR="003C2150">
              <w:rPr>
                <w:noProof/>
                <w:webHidden/>
              </w:rPr>
              <w:fldChar w:fldCharType="end"/>
            </w:r>
          </w:hyperlink>
        </w:p>
        <w:p w14:paraId="003ABD46" w14:textId="4ADFA1E5"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6" w:history="1">
            <w:r w:rsidR="003C2150" w:rsidRPr="002E2BB6">
              <w:rPr>
                <w:rStyle w:val="Hyperlink"/>
                <w:rFonts w:cs="Arial"/>
                <w:noProof/>
              </w:rPr>
              <w:t>3.4.3. How to change Normal Subsystem to Atomic Subsystem</w:t>
            </w:r>
            <w:r w:rsidR="003C2150">
              <w:rPr>
                <w:noProof/>
                <w:webHidden/>
              </w:rPr>
              <w:tab/>
            </w:r>
            <w:r w:rsidR="003C2150">
              <w:rPr>
                <w:noProof/>
                <w:webHidden/>
              </w:rPr>
              <w:fldChar w:fldCharType="begin"/>
            </w:r>
            <w:r w:rsidR="003C2150">
              <w:rPr>
                <w:noProof/>
                <w:webHidden/>
              </w:rPr>
              <w:instrText xml:space="preserve"> PAGEREF _Toc122608926 \h </w:instrText>
            </w:r>
            <w:r w:rsidR="003C2150">
              <w:rPr>
                <w:noProof/>
                <w:webHidden/>
              </w:rPr>
            </w:r>
            <w:r w:rsidR="003C2150">
              <w:rPr>
                <w:noProof/>
                <w:webHidden/>
              </w:rPr>
              <w:fldChar w:fldCharType="separate"/>
            </w:r>
            <w:r w:rsidR="003C2150">
              <w:rPr>
                <w:noProof/>
                <w:webHidden/>
              </w:rPr>
              <w:t>46</w:t>
            </w:r>
            <w:r w:rsidR="003C2150">
              <w:rPr>
                <w:noProof/>
                <w:webHidden/>
              </w:rPr>
              <w:fldChar w:fldCharType="end"/>
            </w:r>
          </w:hyperlink>
        </w:p>
        <w:p w14:paraId="687BE60B" w14:textId="7D159C2E"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7" w:history="1">
            <w:r w:rsidR="003C2150" w:rsidRPr="002E2BB6">
              <w:rPr>
                <w:rStyle w:val="Hyperlink"/>
                <w:rFonts w:cs="Arial"/>
                <w:noProof/>
              </w:rPr>
              <w:t>3.4.4 Graph Viewer</w:t>
            </w:r>
            <w:r w:rsidR="003C2150">
              <w:rPr>
                <w:noProof/>
                <w:webHidden/>
              </w:rPr>
              <w:tab/>
            </w:r>
            <w:r w:rsidR="003C2150">
              <w:rPr>
                <w:noProof/>
                <w:webHidden/>
              </w:rPr>
              <w:fldChar w:fldCharType="begin"/>
            </w:r>
            <w:r w:rsidR="003C2150">
              <w:rPr>
                <w:noProof/>
                <w:webHidden/>
              </w:rPr>
              <w:instrText xml:space="preserve"> PAGEREF _Toc122608927 \h </w:instrText>
            </w:r>
            <w:r w:rsidR="003C2150">
              <w:rPr>
                <w:noProof/>
                <w:webHidden/>
              </w:rPr>
            </w:r>
            <w:r w:rsidR="003C2150">
              <w:rPr>
                <w:noProof/>
                <w:webHidden/>
              </w:rPr>
              <w:fldChar w:fldCharType="separate"/>
            </w:r>
            <w:r w:rsidR="003C2150">
              <w:rPr>
                <w:noProof/>
                <w:webHidden/>
              </w:rPr>
              <w:t>47</w:t>
            </w:r>
            <w:r w:rsidR="003C2150">
              <w:rPr>
                <w:noProof/>
                <w:webHidden/>
              </w:rPr>
              <w:fldChar w:fldCharType="end"/>
            </w:r>
          </w:hyperlink>
        </w:p>
        <w:p w14:paraId="74351600" w14:textId="740CA612" w:rsidR="003C2150" w:rsidRDefault="00912880">
          <w:pPr>
            <w:pStyle w:val="TOC1"/>
            <w:rPr>
              <w:rFonts w:asciiTheme="minorHAnsi" w:eastAsiaTheme="minorEastAsia" w:hAnsiTheme="minorHAnsi" w:cstheme="minorBidi"/>
              <w:kern w:val="0"/>
              <w:sz w:val="22"/>
              <w:szCs w:val="22"/>
              <w:lang w:val="en-GB" w:eastAsia="en-GB"/>
            </w:rPr>
          </w:pPr>
          <w:hyperlink w:anchor="_Toc122608928" w:history="1">
            <w:r w:rsidR="003C2150" w:rsidRPr="002E2BB6">
              <w:rPr>
                <w:rStyle w:val="Hyperlink"/>
                <w:highlight w:val="yellow"/>
              </w:rPr>
              <w:t>4</w:t>
            </w:r>
            <w:r w:rsidR="003C2150">
              <w:rPr>
                <w:rFonts w:asciiTheme="minorHAnsi" w:eastAsiaTheme="minorEastAsia" w:hAnsiTheme="minorHAnsi" w:cstheme="minorBidi"/>
                <w:kern w:val="0"/>
                <w:sz w:val="22"/>
                <w:szCs w:val="22"/>
                <w:lang w:val="en-GB" w:eastAsia="en-GB"/>
              </w:rPr>
              <w:tab/>
            </w:r>
            <w:r w:rsidR="003C2150" w:rsidRPr="002E2BB6">
              <w:rPr>
                <w:rStyle w:val="Hyperlink"/>
                <w:highlight w:val="yellow"/>
              </w:rPr>
              <w:t>POINTS FOR CAUTION</w:t>
            </w:r>
            <w:r w:rsidR="003C2150">
              <w:rPr>
                <w:webHidden/>
              </w:rPr>
              <w:tab/>
            </w:r>
            <w:r w:rsidR="003C2150">
              <w:rPr>
                <w:webHidden/>
              </w:rPr>
              <w:fldChar w:fldCharType="begin"/>
            </w:r>
            <w:r w:rsidR="003C2150">
              <w:rPr>
                <w:webHidden/>
              </w:rPr>
              <w:instrText xml:space="preserve"> PAGEREF _Toc122608928 \h </w:instrText>
            </w:r>
            <w:r w:rsidR="003C2150">
              <w:rPr>
                <w:webHidden/>
              </w:rPr>
            </w:r>
            <w:r w:rsidR="003C2150">
              <w:rPr>
                <w:webHidden/>
              </w:rPr>
              <w:fldChar w:fldCharType="separate"/>
            </w:r>
            <w:r w:rsidR="003C2150">
              <w:rPr>
                <w:webHidden/>
              </w:rPr>
              <w:t>52</w:t>
            </w:r>
            <w:r w:rsidR="003C2150">
              <w:rPr>
                <w:webHidden/>
              </w:rPr>
              <w:fldChar w:fldCharType="end"/>
            </w:r>
          </w:hyperlink>
        </w:p>
        <w:p w14:paraId="3399FCB4" w14:textId="59E06EF2"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29" w:history="1">
            <w:r w:rsidR="003C2150" w:rsidRPr="002E2BB6">
              <w:rPr>
                <w:rStyle w:val="Hyperlink"/>
                <w:rFonts w:cs="Arial"/>
                <w:noProof/>
                <w:highlight w:val="yellow"/>
              </w:rPr>
              <w:t>4</w:t>
            </w:r>
            <w:r w:rsidR="003C2150" w:rsidRPr="002E2BB6">
              <w:rPr>
                <w:rStyle w:val="Hyperlink"/>
                <w:rFonts w:cs="Arial"/>
                <w:noProof/>
                <w:highlight w:val="yellow"/>
                <w:lang w:val="vi-VN"/>
              </w:rPr>
              <w:t>.1 Features</w:t>
            </w:r>
            <w:r w:rsidR="003C2150">
              <w:rPr>
                <w:noProof/>
                <w:webHidden/>
              </w:rPr>
              <w:tab/>
            </w:r>
            <w:r w:rsidR="003C2150">
              <w:rPr>
                <w:noProof/>
                <w:webHidden/>
              </w:rPr>
              <w:fldChar w:fldCharType="begin"/>
            </w:r>
            <w:r w:rsidR="003C2150">
              <w:rPr>
                <w:noProof/>
                <w:webHidden/>
              </w:rPr>
              <w:instrText xml:space="preserve"> PAGEREF _Toc122608929 \h </w:instrText>
            </w:r>
            <w:r w:rsidR="003C2150">
              <w:rPr>
                <w:noProof/>
                <w:webHidden/>
              </w:rPr>
            </w:r>
            <w:r w:rsidR="003C2150">
              <w:rPr>
                <w:noProof/>
                <w:webHidden/>
              </w:rPr>
              <w:fldChar w:fldCharType="separate"/>
            </w:r>
            <w:r w:rsidR="003C2150">
              <w:rPr>
                <w:noProof/>
                <w:webHidden/>
              </w:rPr>
              <w:t>52</w:t>
            </w:r>
            <w:r w:rsidR="003C2150">
              <w:rPr>
                <w:noProof/>
                <w:webHidden/>
              </w:rPr>
              <w:fldChar w:fldCharType="end"/>
            </w:r>
          </w:hyperlink>
        </w:p>
        <w:p w14:paraId="3580653A" w14:textId="5E321FB9"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30" w:history="1">
            <w:r w:rsidR="003C2150" w:rsidRPr="002E2BB6">
              <w:rPr>
                <w:rStyle w:val="Hyperlink"/>
                <w:rFonts w:cs="Arial"/>
                <w:noProof/>
                <w:highlight w:val="yellow"/>
              </w:rPr>
              <w:t>4</w:t>
            </w:r>
            <w:r w:rsidR="003C2150" w:rsidRPr="002E2BB6">
              <w:rPr>
                <w:rStyle w:val="Hyperlink"/>
                <w:rFonts w:cs="Arial"/>
                <w:noProof/>
                <w:highlight w:val="yellow"/>
                <w:lang w:val="vi-VN"/>
              </w:rPr>
              <w:t>.2 Simulink models</w:t>
            </w:r>
            <w:r w:rsidR="003C2150">
              <w:rPr>
                <w:noProof/>
                <w:webHidden/>
              </w:rPr>
              <w:tab/>
            </w:r>
            <w:r w:rsidR="003C2150">
              <w:rPr>
                <w:noProof/>
                <w:webHidden/>
              </w:rPr>
              <w:fldChar w:fldCharType="begin"/>
            </w:r>
            <w:r w:rsidR="003C2150">
              <w:rPr>
                <w:noProof/>
                <w:webHidden/>
              </w:rPr>
              <w:instrText xml:space="preserve"> PAGEREF _Toc122608930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19B821C3" w14:textId="0532238F"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1" w:history="1">
            <w:r w:rsidR="003C2150" w:rsidRPr="002E2BB6">
              <w:rPr>
                <w:rStyle w:val="Hyperlink"/>
                <w:rFonts w:cs="Arial"/>
                <w:noProof/>
                <w:highlight w:val="yellow"/>
              </w:rPr>
              <w:t>4</w:t>
            </w:r>
            <w:r w:rsidR="003C2150" w:rsidRPr="002E2BB6">
              <w:rPr>
                <w:rStyle w:val="Hyperlink"/>
                <w:rFonts w:cs="Arial"/>
                <w:noProof/>
                <w:highlight w:val="yellow"/>
                <w:lang w:val="vi-VN"/>
              </w:rPr>
              <w:t>.2.1 Available Strings for Paths and Block Name</w:t>
            </w:r>
            <w:r w:rsidR="003C2150">
              <w:rPr>
                <w:noProof/>
                <w:webHidden/>
              </w:rPr>
              <w:tab/>
            </w:r>
            <w:r w:rsidR="003C2150">
              <w:rPr>
                <w:noProof/>
                <w:webHidden/>
              </w:rPr>
              <w:fldChar w:fldCharType="begin"/>
            </w:r>
            <w:r w:rsidR="003C2150">
              <w:rPr>
                <w:noProof/>
                <w:webHidden/>
              </w:rPr>
              <w:instrText xml:space="preserve"> PAGEREF _Toc122608931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47F3F873" w14:textId="772EC1C3"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2" w:history="1">
            <w:r w:rsidR="003C2150" w:rsidRPr="002E2BB6">
              <w:rPr>
                <w:rStyle w:val="Hyperlink"/>
                <w:rFonts w:cs="Arial"/>
                <w:noProof/>
                <w:highlight w:val="yellow"/>
              </w:rPr>
              <w:t>4</w:t>
            </w:r>
            <w:r w:rsidR="003C2150" w:rsidRPr="002E2BB6">
              <w:rPr>
                <w:rStyle w:val="Hyperlink"/>
                <w:rFonts w:cs="Arial"/>
                <w:noProof/>
                <w:highlight w:val="yellow"/>
                <w:lang w:val="vi-VN"/>
              </w:rPr>
              <w:t>.2.2 Models Handling Complex Number Data</w:t>
            </w:r>
            <w:r w:rsidR="003C2150">
              <w:rPr>
                <w:noProof/>
                <w:webHidden/>
              </w:rPr>
              <w:tab/>
            </w:r>
            <w:r w:rsidR="003C2150">
              <w:rPr>
                <w:noProof/>
                <w:webHidden/>
              </w:rPr>
              <w:fldChar w:fldCharType="begin"/>
            </w:r>
            <w:r w:rsidR="003C2150">
              <w:rPr>
                <w:noProof/>
                <w:webHidden/>
              </w:rPr>
              <w:instrText xml:space="preserve"> PAGEREF _Toc122608932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758F3FF9" w14:textId="245D804B"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33" w:history="1">
            <w:r w:rsidR="003C2150" w:rsidRPr="002E2BB6">
              <w:rPr>
                <w:rStyle w:val="Hyperlink"/>
                <w:rFonts w:cs="Arial"/>
                <w:noProof/>
                <w:highlight w:val="yellow"/>
                <w:lang w:val="vi-VN"/>
              </w:rPr>
              <w:t>4.3 Construction and Simulation</w:t>
            </w:r>
            <w:r w:rsidR="003C2150">
              <w:rPr>
                <w:noProof/>
                <w:webHidden/>
              </w:rPr>
              <w:tab/>
            </w:r>
            <w:r w:rsidR="003C2150">
              <w:rPr>
                <w:noProof/>
                <w:webHidden/>
              </w:rPr>
              <w:fldChar w:fldCharType="begin"/>
            </w:r>
            <w:r w:rsidR="003C2150">
              <w:rPr>
                <w:noProof/>
                <w:webHidden/>
              </w:rPr>
              <w:instrText xml:space="preserve"> PAGEREF _Toc122608933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13961863" w14:textId="5318A192"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4" w:history="1">
            <w:r w:rsidR="003C2150" w:rsidRPr="002E2BB6">
              <w:rPr>
                <w:rStyle w:val="Hyperlink"/>
                <w:rFonts w:cs="Arial"/>
                <w:noProof/>
                <w:highlight w:val="yellow"/>
              </w:rPr>
              <w:t>4</w:t>
            </w:r>
            <w:r w:rsidR="003C2150" w:rsidRPr="002E2BB6">
              <w:rPr>
                <w:rStyle w:val="Hyperlink"/>
                <w:rFonts w:cs="Arial"/>
                <w:noProof/>
                <w:highlight w:val="yellow"/>
                <w:lang w:val="vi-VN"/>
              </w:rPr>
              <w:t>.3.1. Length of Path to Code Generation Folder</w:t>
            </w:r>
            <w:r w:rsidR="003C2150">
              <w:rPr>
                <w:noProof/>
                <w:webHidden/>
              </w:rPr>
              <w:tab/>
            </w:r>
            <w:r w:rsidR="003C2150">
              <w:rPr>
                <w:noProof/>
                <w:webHidden/>
              </w:rPr>
              <w:fldChar w:fldCharType="begin"/>
            </w:r>
            <w:r w:rsidR="003C2150">
              <w:rPr>
                <w:noProof/>
                <w:webHidden/>
              </w:rPr>
              <w:instrText xml:space="preserve"> PAGEREF _Toc122608934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00325B38" w14:textId="39A72C0C"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5" w:history="1">
            <w:r w:rsidR="003C2150" w:rsidRPr="002E2BB6">
              <w:rPr>
                <w:rStyle w:val="Hyperlink"/>
                <w:rFonts w:cs="Arial"/>
                <w:noProof/>
                <w:highlight w:val="yellow"/>
                <w:lang w:val="vi-VN"/>
              </w:rPr>
              <w:t>4.3.2 Notes on Power Management</w:t>
            </w:r>
            <w:r w:rsidR="003C2150">
              <w:rPr>
                <w:noProof/>
                <w:webHidden/>
              </w:rPr>
              <w:tab/>
            </w:r>
            <w:r w:rsidR="003C2150">
              <w:rPr>
                <w:noProof/>
                <w:webHidden/>
              </w:rPr>
              <w:fldChar w:fldCharType="begin"/>
            </w:r>
            <w:r w:rsidR="003C2150">
              <w:rPr>
                <w:noProof/>
                <w:webHidden/>
              </w:rPr>
              <w:instrText xml:space="preserve"> PAGEREF _Toc122608935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26E2313D" w14:textId="37381A86"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6" w:history="1">
            <w:r w:rsidR="003C2150" w:rsidRPr="002E2BB6">
              <w:rPr>
                <w:rStyle w:val="Hyperlink"/>
                <w:rFonts w:cs="Arial"/>
                <w:noProof/>
                <w:highlight w:val="yellow"/>
                <w:lang w:val="vi-VN"/>
              </w:rPr>
              <w:t>4.3.3 Length of Script File Name</w:t>
            </w:r>
            <w:r w:rsidR="003C2150">
              <w:rPr>
                <w:noProof/>
                <w:webHidden/>
              </w:rPr>
              <w:tab/>
            </w:r>
            <w:r w:rsidR="003C2150">
              <w:rPr>
                <w:noProof/>
                <w:webHidden/>
              </w:rPr>
              <w:fldChar w:fldCharType="begin"/>
            </w:r>
            <w:r w:rsidR="003C2150">
              <w:rPr>
                <w:noProof/>
                <w:webHidden/>
              </w:rPr>
              <w:instrText xml:space="preserve"> PAGEREF _Toc122608936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4E87A5FC" w14:textId="03C22222" w:rsidR="003C2150" w:rsidRDefault="00912880">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7" w:history="1">
            <w:r w:rsidR="003C2150" w:rsidRPr="002E2BB6">
              <w:rPr>
                <w:rStyle w:val="Hyperlink"/>
                <w:rFonts w:cs="Arial"/>
                <w:noProof/>
                <w:highlight w:val="yellow"/>
                <w:lang w:val="vi-VN"/>
              </w:rPr>
              <w:t>4.3.4 Install Drive and Work Drive</w:t>
            </w:r>
            <w:r w:rsidR="003C2150">
              <w:rPr>
                <w:noProof/>
                <w:webHidden/>
              </w:rPr>
              <w:tab/>
            </w:r>
            <w:r w:rsidR="003C2150">
              <w:rPr>
                <w:noProof/>
                <w:webHidden/>
              </w:rPr>
              <w:fldChar w:fldCharType="begin"/>
            </w:r>
            <w:r w:rsidR="003C2150">
              <w:rPr>
                <w:noProof/>
                <w:webHidden/>
              </w:rPr>
              <w:instrText xml:space="preserve"> PAGEREF _Toc122608937 \h </w:instrText>
            </w:r>
            <w:r w:rsidR="003C2150">
              <w:rPr>
                <w:noProof/>
                <w:webHidden/>
              </w:rPr>
            </w:r>
            <w:r w:rsidR="003C2150">
              <w:rPr>
                <w:noProof/>
                <w:webHidden/>
              </w:rPr>
              <w:fldChar w:fldCharType="separate"/>
            </w:r>
            <w:r w:rsidR="003C2150">
              <w:rPr>
                <w:noProof/>
                <w:webHidden/>
              </w:rPr>
              <w:t>53</w:t>
            </w:r>
            <w:r w:rsidR="003C2150">
              <w:rPr>
                <w:noProof/>
                <w:webHidden/>
              </w:rPr>
              <w:fldChar w:fldCharType="end"/>
            </w:r>
          </w:hyperlink>
        </w:p>
        <w:p w14:paraId="44F79EF2" w14:textId="4B604033" w:rsidR="003C2150" w:rsidRDefault="00912880">
          <w:pPr>
            <w:pStyle w:val="TOC1"/>
            <w:rPr>
              <w:rFonts w:asciiTheme="minorHAnsi" w:eastAsiaTheme="minorEastAsia" w:hAnsiTheme="minorHAnsi" w:cstheme="minorBidi"/>
              <w:kern w:val="0"/>
              <w:sz w:val="22"/>
              <w:szCs w:val="22"/>
              <w:lang w:val="en-GB" w:eastAsia="en-GB"/>
            </w:rPr>
          </w:pPr>
          <w:hyperlink w:anchor="_Toc122608938" w:history="1">
            <w:r w:rsidR="003C2150" w:rsidRPr="002E2BB6">
              <w:rPr>
                <w:rStyle w:val="Hyperlink"/>
              </w:rPr>
              <w:t>5</w:t>
            </w:r>
            <w:r w:rsidR="003C2150">
              <w:rPr>
                <w:rFonts w:asciiTheme="minorHAnsi" w:eastAsiaTheme="minorEastAsia" w:hAnsiTheme="minorHAnsi" w:cstheme="minorBidi"/>
                <w:kern w:val="0"/>
                <w:sz w:val="22"/>
                <w:szCs w:val="22"/>
                <w:lang w:val="en-GB" w:eastAsia="en-GB"/>
              </w:rPr>
              <w:tab/>
            </w:r>
            <w:r w:rsidR="003C2150" w:rsidRPr="002E2BB6">
              <w:rPr>
                <w:rStyle w:val="Hyperlink"/>
              </w:rPr>
              <w:t>ERROR MESSAGES</w:t>
            </w:r>
            <w:r w:rsidR="003C2150">
              <w:rPr>
                <w:webHidden/>
              </w:rPr>
              <w:tab/>
            </w:r>
            <w:r w:rsidR="003C2150">
              <w:rPr>
                <w:webHidden/>
              </w:rPr>
              <w:fldChar w:fldCharType="begin"/>
            </w:r>
            <w:r w:rsidR="003C2150">
              <w:rPr>
                <w:webHidden/>
              </w:rPr>
              <w:instrText xml:space="preserve"> PAGEREF _Toc122608938 \h </w:instrText>
            </w:r>
            <w:r w:rsidR="003C2150">
              <w:rPr>
                <w:webHidden/>
              </w:rPr>
            </w:r>
            <w:r w:rsidR="003C2150">
              <w:rPr>
                <w:webHidden/>
              </w:rPr>
              <w:fldChar w:fldCharType="separate"/>
            </w:r>
            <w:r w:rsidR="003C2150">
              <w:rPr>
                <w:webHidden/>
              </w:rPr>
              <w:t>54</w:t>
            </w:r>
            <w:r w:rsidR="003C2150">
              <w:rPr>
                <w:webHidden/>
              </w:rPr>
              <w:fldChar w:fldCharType="end"/>
            </w:r>
          </w:hyperlink>
        </w:p>
        <w:p w14:paraId="6A99810E" w14:textId="3F435AD5"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39" w:history="1">
            <w:r w:rsidR="003C2150" w:rsidRPr="002E2BB6">
              <w:rPr>
                <w:rStyle w:val="Hyperlink"/>
                <w:rFonts w:cs="Arial"/>
                <w:noProof/>
              </w:rPr>
              <w:t>5.1 Overview</w:t>
            </w:r>
            <w:r w:rsidR="003C2150">
              <w:rPr>
                <w:noProof/>
                <w:webHidden/>
              </w:rPr>
              <w:tab/>
            </w:r>
            <w:r w:rsidR="003C2150">
              <w:rPr>
                <w:noProof/>
                <w:webHidden/>
              </w:rPr>
              <w:fldChar w:fldCharType="begin"/>
            </w:r>
            <w:r w:rsidR="003C2150">
              <w:rPr>
                <w:noProof/>
                <w:webHidden/>
              </w:rPr>
              <w:instrText xml:space="preserve"> PAGEREF _Toc122608939 \h </w:instrText>
            </w:r>
            <w:r w:rsidR="003C2150">
              <w:rPr>
                <w:noProof/>
                <w:webHidden/>
              </w:rPr>
            </w:r>
            <w:r w:rsidR="003C2150">
              <w:rPr>
                <w:noProof/>
                <w:webHidden/>
              </w:rPr>
              <w:fldChar w:fldCharType="separate"/>
            </w:r>
            <w:r w:rsidR="003C2150">
              <w:rPr>
                <w:noProof/>
                <w:webHidden/>
              </w:rPr>
              <w:t>54</w:t>
            </w:r>
            <w:r w:rsidR="003C2150">
              <w:rPr>
                <w:noProof/>
                <w:webHidden/>
              </w:rPr>
              <w:fldChar w:fldCharType="end"/>
            </w:r>
          </w:hyperlink>
        </w:p>
        <w:p w14:paraId="1DF8D971" w14:textId="72683F43"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40" w:history="1">
            <w:r w:rsidR="003C2150" w:rsidRPr="002E2BB6">
              <w:rPr>
                <w:rStyle w:val="Hyperlink"/>
                <w:rFonts w:cs="Arial"/>
                <w:noProof/>
              </w:rPr>
              <w:t>5.2 Errors Detected in Configuration Parameters Dialog Box</w:t>
            </w:r>
            <w:r w:rsidR="003C2150">
              <w:rPr>
                <w:noProof/>
                <w:webHidden/>
              </w:rPr>
              <w:tab/>
            </w:r>
            <w:r w:rsidR="003C2150">
              <w:rPr>
                <w:noProof/>
                <w:webHidden/>
              </w:rPr>
              <w:fldChar w:fldCharType="begin"/>
            </w:r>
            <w:r w:rsidR="003C2150">
              <w:rPr>
                <w:noProof/>
                <w:webHidden/>
              </w:rPr>
              <w:instrText xml:space="preserve"> PAGEREF _Toc122608940 \h </w:instrText>
            </w:r>
            <w:r w:rsidR="003C2150">
              <w:rPr>
                <w:noProof/>
                <w:webHidden/>
              </w:rPr>
            </w:r>
            <w:r w:rsidR="003C2150">
              <w:rPr>
                <w:noProof/>
                <w:webHidden/>
              </w:rPr>
              <w:fldChar w:fldCharType="separate"/>
            </w:r>
            <w:r w:rsidR="003C2150">
              <w:rPr>
                <w:noProof/>
                <w:webHidden/>
              </w:rPr>
              <w:t>54</w:t>
            </w:r>
            <w:r w:rsidR="003C2150">
              <w:rPr>
                <w:noProof/>
                <w:webHidden/>
              </w:rPr>
              <w:fldChar w:fldCharType="end"/>
            </w:r>
          </w:hyperlink>
        </w:p>
        <w:p w14:paraId="6EBA9858" w14:textId="2D9B454B" w:rsidR="003C2150" w:rsidRDefault="00912880">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41" w:history="1">
            <w:r w:rsidR="003C2150" w:rsidRPr="002E2BB6">
              <w:rPr>
                <w:rStyle w:val="Hyperlink"/>
                <w:rFonts w:cs="Arial"/>
                <w:noProof/>
              </w:rPr>
              <w:t>5.3 Errors during SPILS execution</w:t>
            </w:r>
            <w:r w:rsidR="003C2150">
              <w:rPr>
                <w:noProof/>
                <w:webHidden/>
              </w:rPr>
              <w:tab/>
            </w:r>
            <w:r w:rsidR="003C2150">
              <w:rPr>
                <w:noProof/>
                <w:webHidden/>
              </w:rPr>
              <w:fldChar w:fldCharType="begin"/>
            </w:r>
            <w:r w:rsidR="003C2150">
              <w:rPr>
                <w:noProof/>
                <w:webHidden/>
              </w:rPr>
              <w:instrText xml:space="preserve"> PAGEREF _Toc122608941 \h </w:instrText>
            </w:r>
            <w:r w:rsidR="003C2150">
              <w:rPr>
                <w:noProof/>
                <w:webHidden/>
              </w:rPr>
            </w:r>
            <w:r w:rsidR="003C2150">
              <w:rPr>
                <w:noProof/>
                <w:webHidden/>
              </w:rPr>
              <w:fldChar w:fldCharType="separate"/>
            </w:r>
            <w:r w:rsidR="003C2150">
              <w:rPr>
                <w:noProof/>
                <w:webHidden/>
              </w:rPr>
              <w:t>56</w:t>
            </w:r>
            <w:r w:rsidR="003C2150">
              <w:rPr>
                <w:noProof/>
                <w:webHidden/>
              </w:rPr>
              <w:fldChar w:fldCharType="end"/>
            </w:r>
          </w:hyperlink>
        </w:p>
        <w:p w14:paraId="07734F13" w14:textId="3345B54D" w:rsidR="003C2150" w:rsidRDefault="00912880">
          <w:pPr>
            <w:pStyle w:val="TOC1"/>
            <w:rPr>
              <w:rFonts w:asciiTheme="minorHAnsi" w:eastAsiaTheme="minorEastAsia" w:hAnsiTheme="minorHAnsi" w:cstheme="minorBidi"/>
              <w:kern w:val="0"/>
              <w:sz w:val="22"/>
              <w:szCs w:val="22"/>
              <w:lang w:val="en-GB" w:eastAsia="en-GB"/>
            </w:rPr>
          </w:pPr>
          <w:hyperlink w:anchor="_Toc122608942" w:history="1">
            <w:r w:rsidR="003C2150" w:rsidRPr="002E2BB6">
              <w:rPr>
                <w:rStyle w:val="Hyperlink"/>
              </w:rPr>
              <w:t>6</w:t>
            </w:r>
            <w:r w:rsidR="003C2150">
              <w:rPr>
                <w:rFonts w:asciiTheme="minorHAnsi" w:eastAsiaTheme="minorEastAsia" w:hAnsiTheme="minorHAnsi" w:cstheme="minorBidi"/>
                <w:kern w:val="0"/>
                <w:sz w:val="22"/>
                <w:szCs w:val="22"/>
                <w:lang w:val="en-GB" w:eastAsia="en-GB"/>
              </w:rPr>
              <w:tab/>
            </w:r>
            <w:r w:rsidR="003C2150" w:rsidRPr="002E2BB6">
              <w:rPr>
                <w:rStyle w:val="Hyperlink"/>
              </w:rPr>
              <w:t>CHANGE HISTORY</w:t>
            </w:r>
            <w:r w:rsidR="003C2150">
              <w:rPr>
                <w:webHidden/>
              </w:rPr>
              <w:tab/>
            </w:r>
            <w:r w:rsidR="003C2150">
              <w:rPr>
                <w:webHidden/>
              </w:rPr>
              <w:fldChar w:fldCharType="begin"/>
            </w:r>
            <w:r w:rsidR="003C2150">
              <w:rPr>
                <w:webHidden/>
              </w:rPr>
              <w:instrText xml:space="preserve"> PAGEREF _Toc122608942 \h </w:instrText>
            </w:r>
            <w:r w:rsidR="003C2150">
              <w:rPr>
                <w:webHidden/>
              </w:rPr>
            </w:r>
            <w:r w:rsidR="003C2150">
              <w:rPr>
                <w:webHidden/>
              </w:rPr>
              <w:fldChar w:fldCharType="separate"/>
            </w:r>
            <w:r w:rsidR="003C2150">
              <w:rPr>
                <w:webHidden/>
              </w:rPr>
              <w:t>57</w:t>
            </w:r>
            <w:r w:rsidR="003C2150">
              <w:rPr>
                <w:webHidden/>
              </w:rPr>
              <w:fldChar w:fldCharType="end"/>
            </w:r>
          </w:hyperlink>
        </w:p>
        <w:p w14:paraId="5460595B" w14:textId="6DAD3CFA" w:rsidR="00805C51" w:rsidRPr="0029259B" w:rsidRDefault="00805C51">
          <w:pPr>
            <w:rPr>
              <w:rFonts w:ascii="Arial" w:hAnsi="Arial" w:cs="Arial"/>
            </w:rPr>
          </w:pPr>
          <w:r w:rsidRPr="0067529C">
            <w:rPr>
              <w:rFonts w:ascii="Arial" w:hAnsi="Arial" w:cs="Arial"/>
              <w:b/>
              <w:bCs/>
              <w:noProof/>
            </w:rPr>
            <w:fldChar w:fldCharType="end"/>
          </w:r>
        </w:p>
      </w:sdtContent>
    </w:sdt>
    <w:p w14:paraId="5C812841" w14:textId="62CBB19C" w:rsidR="0000456A" w:rsidRPr="0029259B" w:rsidRDefault="0000456A" w:rsidP="008F699B">
      <w:pPr>
        <w:rPr>
          <w:rFonts w:ascii="Arial" w:hAnsi="Arial" w:cs="Arial"/>
        </w:rPr>
      </w:pPr>
      <w:r w:rsidRPr="0029259B">
        <w:rPr>
          <w:rFonts w:ascii="Arial" w:hAnsi="Arial" w:cs="Arial"/>
        </w:rPr>
        <w:br w:type="page"/>
      </w:r>
    </w:p>
    <w:p w14:paraId="1537316A" w14:textId="71656242" w:rsidR="0000456A" w:rsidRPr="0029259B" w:rsidRDefault="4B02FD7B" w:rsidP="0000456A">
      <w:pPr>
        <w:pStyle w:val="Heading1"/>
        <w:numPr>
          <w:ilvl w:val="0"/>
          <w:numId w:val="3"/>
        </w:numPr>
        <w:spacing w:after="180" w:line="300" w:lineRule="exact"/>
        <w:ind w:left="812" w:hangingChars="289" w:hanging="812"/>
        <w:rPr>
          <w:rFonts w:cs="Arial"/>
          <w:sz w:val="28"/>
          <w:szCs w:val="28"/>
        </w:rPr>
      </w:pPr>
      <w:bookmarkStart w:id="18" w:name="_Toc87373269"/>
      <w:bookmarkStart w:id="19" w:name="_Toc94021753"/>
      <w:bookmarkStart w:id="20" w:name="_Toc784923248"/>
      <w:bookmarkStart w:id="21" w:name="_Toc1498700834"/>
      <w:bookmarkStart w:id="22" w:name="_Toc2113362138"/>
      <w:bookmarkStart w:id="23" w:name="_Toc1654565026"/>
      <w:bookmarkStart w:id="24" w:name="_Toc1638424520"/>
      <w:bookmarkStart w:id="25" w:name="_Toc253144954"/>
      <w:bookmarkStart w:id="26" w:name="_Toc1987682464"/>
      <w:bookmarkStart w:id="27" w:name="_Toc850400879"/>
      <w:bookmarkStart w:id="28" w:name="_Toc2065721195"/>
      <w:bookmarkStart w:id="29" w:name="_Toc2357859"/>
      <w:bookmarkStart w:id="30" w:name="_Toc635768777"/>
      <w:bookmarkStart w:id="31" w:name="_Toc23849637"/>
      <w:bookmarkStart w:id="32" w:name="_Toc1449293902"/>
      <w:bookmarkStart w:id="33" w:name="_Toc1851331062"/>
      <w:bookmarkStart w:id="34" w:name="_Toc658214643"/>
      <w:bookmarkStart w:id="35" w:name="_Toc1867099157"/>
      <w:bookmarkStart w:id="36" w:name="_Toc1721870860"/>
      <w:bookmarkStart w:id="37" w:name="_Toc1518383951"/>
      <w:bookmarkStart w:id="38" w:name="_Toc384075429"/>
      <w:bookmarkStart w:id="39" w:name="_Toc413493758"/>
      <w:bookmarkStart w:id="40" w:name="_Toc170243752"/>
      <w:bookmarkStart w:id="41" w:name="_Toc1115646795"/>
      <w:bookmarkStart w:id="42" w:name="_Toc1512784255"/>
      <w:bookmarkStart w:id="43" w:name="_Toc1802908014"/>
      <w:bookmarkStart w:id="44" w:name="_Toc1210902646"/>
      <w:bookmarkStart w:id="45" w:name="_Toc1235168522"/>
      <w:bookmarkStart w:id="46" w:name="_Toc1012221850"/>
      <w:bookmarkStart w:id="47" w:name="_Toc2050585995"/>
      <w:bookmarkStart w:id="48" w:name="_Toc1863574372"/>
      <w:bookmarkStart w:id="49" w:name="_Toc1442707398"/>
      <w:bookmarkStart w:id="50" w:name="_Toc122608900"/>
      <w:r w:rsidRPr="0029259B">
        <w:rPr>
          <w:rFonts w:cs="Arial"/>
          <w:sz w:val="28"/>
          <w:szCs w:val="28"/>
        </w:rPr>
        <w:lastRenderedPageBreak/>
        <w:t>GENERAL</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016F727F" w14:textId="7DA5CC8C" w:rsidR="0000456A" w:rsidRPr="0029259B" w:rsidRDefault="0000456A" w:rsidP="0000456A">
      <w:pPr>
        <w:rPr>
          <w:rFonts w:ascii="Arial" w:hAnsi="Arial" w:cs="Arial"/>
          <w:szCs w:val="18"/>
          <w:lang w:val="pt-BR"/>
        </w:rPr>
      </w:pPr>
      <w:r w:rsidRPr="0029259B">
        <w:rPr>
          <w:rFonts w:ascii="Arial" w:hAnsi="Arial" w:cs="Arial"/>
          <w:szCs w:val="18"/>
        </w:rPr>
        <w:t xml:space="preserve">This </w:t>
      </w:r>
      <w:r w:rsidR="004A5E88" w:rsidRPr="0029259B">
        <w:rPr>
          <w:rFonts w:ascii="Arial" w:hAnsi="Arial" w:cs="Arial"/>
          <w:kern w:val="0"/>
          <w:szCs w:val="18"/>
        </w:rPr>
        <w:t xml:space="preserve">section </w:t>
      </w:r>
      <w:r w:rsidRPr="0029259B">
        <w:rPr>
          <w:rFonts w:ascii="Arial" w:hAnsi="Arial" w:cs="Arial"/>
          <w:szCs w:val="18"/>
        </w:rPr>
        <w:t xml:space="preserve">provides an overview of functions of </w:t>
      </w:r>
      <w:r w:rsidR="00DB40DB" w:rsidRPr="0029259B">
        <w:rPr>
          <w:rFonts w:ascii="Arial" w:hAnsi="Arial" w:cs="Arial"/>
          <w:szCs w:val="18"/>
          <w:lang w:val="pt-BR"/>
        </w:rPr>
        <w:t>Embedded Target for Virtual Platform</w:t>
      </w:r>
      <w:r w:rsidRPr="0029259B">
        <w:rPr>
          <w:rFonts w:ascii="Arial" w:hAnsi="Arial" w:cs="Arial"/>
          <w:sz w:val="20"/>
          <w:lang w:val="pt-BR"/>
        </w:rPr>
        <w:t xml:space="preserve"> </w:t>
      </w:r>
      <w:r w:rsidRPr="0029259B">
        <w:rPr>
          <w:rFonts w:ascii="Arial" w:hAnsi="Arial" w:cs="Arial"/>
          <w:szCs w:val="18"/>
          <w:lang w:val="pt-BR"/>
        </w:rPr>
        <w:t>(</w:t>
      </w:r>
      <w:r w:rsidR="00907E51" w:rsidRPr="0029259B">
        <w:rPr>
          <w:rFonts w:ascii="Arial" w:hAnsi="Arial" w:cs="Arial"/>
          <w:szCs w:val="18"/>
          <w:lang w:val="pt-BR"/>
        </w:rPr>
        <w:t xml:space="preserve">hereafter referrerd to as </w:t>
      </w:r>
      <w:r w:rsidR="00DB40DB" w:rsidRPr="0029259B">
        <w:rPr>
          <w:rFonts w:ascii="Arial" w:hAnsi="Arial" w:cs="Arial"/>
          <w:szCs w:val="18"/>
          <w:lang w:val="pt-BR"/>
        </w:rPr>
        <w:t>ET-VPF</w:t>
      </w:r>
      <w:r w:rsidRPr="0029259B">
        <w:rPr>
          <w:rFonts w:ascii="Arial" w:hAnsi="Arial" w:cs="Arial"/>
          <w:szCs w:val="18"/>
          <w:lang w:val="pt-BR"/>
        </w:rPr>
        <w:t>).</w:t>
      </w:r>
    </w:p>
    <w:p w14:paraId="2B10B140" w14:textId="77777777" w:rsidR="0000456A" w:rsidRPr="0029259B" w:rsidRDefault="0000456A" w:rsidP="0000456A">
      <w:pPr>
        <w:rPr>
          <w:rFonts w:ascii="Arial" w:hAnsi="Arial" w:cs="Arial"/>
        </w:rPr>
      </w:pPr>
    </w:p>
    <w:p w14:paraId="2B883473" w14:textId="77777777" w:rsidR="0000456A" w:rsidRPr="0029259B" w:rsidRDefault="4B02FD7B" w:rsidP="3C0BE9D9">
      <w:pPr>
        <w:pStyle w:val="Heading2"/>
        <w:rPr>
          <w:rFonts w:cs="Arial"/>
        </w:rPr>
      </w:pPr>
      <w:bookmarkStart w:id="51" w:name="_Toc87373270"/>
      <w:bookmarkStart w:id="52" w:name="_Toc94021754"/>
      <w:bookmarkStart w:id="53" w:name="_Toc1105507243"/>
      <w:bookmarkStart w:id="54" w:name="_Toc609079671"/>
      <w:bookmarkStart w:id="55" w:name="_Toc1799105961"/>
      <w:bookmarkStart w:id="56" w:name="_Toc1893760894"/>
      <w:bookmarkStart w:id="57" w:name="_Toc687646441"/>
      <w:bookmarkStart w:id="58" w:name="_Toc1993053906"/>
      <w:bookmarkStart w:id="59" w:name="_Toc1225267901"/>
      <w:bookmarkStart w:id="60" w:name="_Toc1900460649"/>
      <w:bookmarkStart w:id="61" w:name="_Toc928140429"/>
      <w:bookmarkStart w:id="62" w:name="_Toc1392249427"/>
      <w:bookmarkStart w:id="63" w:name="_Toc1353079805"/>
      <w:bookmarkStart w:id="64" w:name="_Toc1157856891"/>
      <w:bookmarkStart w:id="65" w:name="_Toc2027324149"/>
      <w:bookmarkStart w:id="66" w:name="_Toc999462768"/>
      <w:bookmarkStart w:id="67" w:name="_Toc91553114"/>
      <w:bookmarkStart w:id="68" w:name="_Toc1420756321"/>
      <w:bookmarkStart w:id="69" w:name="_Toc24307059"/>
      <w:bookmarkStart w:id="70" w:name="_Toc1704696729"/>
      <w:bookmarkStart w:id="71" w:name="_Toc661759262"/>
      <w:bookmarkStart w:id="72" w:name="_Toc286518609"/>
      <w:bookmarkStart w:id="73" w:name="_Toc307934256"/>
      <w:bookmarkStart w:id="74" w:name="_Toc1832061168"/>
      <w:bookmarkStart w:id="75" w:name="_Toc1790287657"/>
      <w:bookmarkStart w:id="76" w:name="_Toc975701175"/>
      <w:bookmarkStart w:id="77" w:name="_Toc327229255"/>
      <w:bookmarkStart w:id="78" w:name="_Toc752425262"/>
      <w:bookmarkStart w:id="79" w:name="_Toc2024915967"/>
      <w:bookmarkStart w:id="80" w:name="_Toc1962911730"/>
      <w:bookmarkStart w:id="81" w:name="_Toc302965727"/>
      <w:bookmarkStart w:id="82" w:name="_Toc1097053213"/>
      <w:bookmarkStart w:id="83" w:name="_Toc122608901"/>
      <w:r w:rsidRPr="0029259B">
        <w:rPr>
          <w:rFonts w:cs="Arial"/>
        </w:rPr>
        <w:t>1.1 Overview</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26FD1A9" w14:textId="77777777" w:rsidR="00BB222F" w:rsidRPr="0029259B" w:rsidRDefault="00BB222F" w:rsidP="008F699B">
      <w:pPr>
        <w:rPr>
          <w:rFonts w:ascii="Arial" w:hAnsi="Arial" w:cs="Arial"/>
        </w:rPr>
      </w:pPr>
    </w:p>
    <w:p w14:paraId="49AD892F" w14:textId="120D4EA2" w:rsidR="00BB222F" w:rsidRPr="0029259B" w:rsidRDefault="00BB222F" w:rsidP="00BB222F">
      <w:pPr>
        <w:rPr>
          <w:rFonts w:ascii="Arial" w:hAnsi="Arial" w:cs="Arial"/>
        </w:rPr>
      </w:pPr>
      <w:r w:rsidRPr="0029259B">
        <w:rPr>
          <w:rFonts w:ascii="Arial" w:hAnsi="Arial" w:cs="Arial"/>
        </w:rPr>
        <w:t>Embedded Target is used to check the function and measurement issue by running the code</w:t>
      </w:r>
      <w:r w:rsidR="00C440EB" w:rsidRPr="0029259B">
        <w:rPr>
          <w:rFonts w:ascii="Arial" w:hAnsi="Arial" w:cs="Arial"/>
        </w:rPr>
        <w:t>,</w:t>
      </w:r>
      <w:r w:rsidRPr="0029259B">
        <w:rPr>
          <w:rFonts w:ascii="Arial" w:hAnsi="Arial" w:cs="Arial"/>
        </w:rPr>
        <w:t xml:space="preserve"> which</w:t>
      </w:r>
      <w:r w:rsidR="00C440EB" w:rsidRPr="0029259B">
        <w:rPr>
          <w:rFonts w:ascii="Arial" w:hAnsi="Arial" w:cs="Arial"/>
        </w:rPr>
        <w:t xml:space="preserve"> is</w:t>
      </w:r>
      <w:r w:rsidRPr="0029259B">
        <w:rPr>
          <w:rFonts w:ascii="Arial" w:hAnsi="Arial" w:cs="Arial"/>
        </w:rPr>
        <w:t xml:space="preserve"> considered on MILS on the device. (MILS-PILS back-to-back verification)</w:t>
      </w:r>
      <w:r w:rsidR="004039E0" w:rsidRPr="0029259B">
        <w:rPr>
          <w:rFonts w:ascii="Arial" w:hAnsi="Arial" w:cs="Arial"/>
        </w:rPr>
        <w:t>.</w:t>
      </w:r>
    </w:p>
    <w:p w14:paraId="7654D6EF" w14:textId="77777777" w:rsidR="00BB222F" w:rsidRPr="0029259B" w:rsidRDefault="00BB222F" w:rsidP="00BB222F">
      <w:pPr>
        <w:rPr>
          <w:rFonts w:ascii="Arial" w:hAnsi="Arial" w:cs="Arial"/>
        </w:rPr>
      </w:pPr>
    </w:p>
    <w:p w14:paraId="2174A1AC" w14:textId="50959DD5" w:rsidR="00BB222F" w:rsidRPr="0029259B" w:rsidRDefault="00BB222F" w:rsidP="00BB222F">
      <w:pPr>
        <w:rPr>
          <w:rFonts w:ascii="Arial" w:hAnsi="Arial" w:cs="Arial"/>
        </w:rPr>
      </w:pPr>
      <w:r w:rsidRPr="0029259B">
        <w:rPr>
          <w:rFonts w:ascii="Arial" w:hAnsi="Arial" w:cs="Arial"/>
        </w:rPr>
        <w:t xml:space="preserve">But at the phase to consider </w:t>
      </w:r>
      <w:r w:rsidR="00C440EB" w:rsidRPr="0029259B">
        <w:rPr>
          <w:rFonts w:ascii="Arial" w:hAnsi="Arial" w:cs="Arial"/>
        </w:rPr>
        <w:t xml:space="preserve">the </w:t>
      </w:r>
      <w:r w:rsidRPr="0029259B">
        <w:rPr>
          <w:rFonts w:ascii="Arial" w:hAnsi="Arial" w:cs="Arial"/>
        </w:rPr>
        <w:t xml:space="preserve">algorithm, there </w:t>
      </w:r>
      <w:r w:rsidR="00C440EB" w:rsidRPr="0029259B">
        <w:rPr>
          <w:rFonts w:ascii="Arial" w:hAnsi="Arial" w:cs="Arial"/>
        </w:rPr>
        <w:t>is</w:t>
      </w:r>
      <w:r w:rsidRPr="0029259B">
        <w:rPr>
          <w:rFonts w:ascii="Arial" w:hAnsi="Arial" w:cs="Arial"/>
        </w:rPr>
        <w:t xml:space="preserve"> no environment to measure the performance including the peripheral</w:t>
      </w:r>
      <w:r w:rsidR="004039E0" w:rsidRPr="0029259B">
        <w:rPr>
          <w:rFonts w:ascii="Arial" w:hAnsi="Arial" w:cs="Arial"/>
        </w:rPr>
        <w:t>s.</w:t>
      </w:r>
    </w:p>
    <w:p w14:paraId="6EF9B642" w14:textId="77777777" w:rsidR="00BB222F" w:rsidRPr="0029259B" w:rsidRDefault="00BB222F" w:rsidP="00BB222F">
      <w:pPr>
        <w:rPr>
          <w:rFonts w:ascii="Arial" w:hAnsi="Arial" w:cs="Arial"/>
        </w:rPr>
      </w:pPr>
    </w:p>
    <w:p w14:paraId="126B15E9" w14:textId="430CF7AD" w:rsidR="00BB222F" w:rsidRPr="0029259B" w:rsidRDefault="00BB222F" w:rsidP="00BB222F">
      <w:pPr>
        <w:rPr>
          <w:rFonts w:ascii="Arial" w:hAnsi="Arial" w:cs="Arial"/>
        </w:rPr>
      </w:pPr>
      <w:r w:rsidRPr="0029259B">
        <w:rPr>
          <w:rFonts w:ascii="Arial" w:hAnsi="Arial" w:cs="Arial"/>
        </w:rPr>
        <w:t>In the meantime, if the time is estimated with peripheral</w:t>
      </w:r>
      <w:r w:rsidR="004039E0" w:rsidRPr="0029259B">
        <w:rPr>
          <w:rFonts w:ascii="Arial" w:hAnsi="Arial" w:cs="Arial"/>
        </w:rPr>
        <w:t>s</w:t>
      </w:r>
      <w:r w:rsidRPr="0029259B">
        <w:rPr>
          <w:rFonts w:ascii="Arial" w:hAnsi="Arial" w:cs="Arial"/>
        </w:rPr>
        <w:t>, need to connect driver code to the code generated from the application and it is a high effort for OEM who doesn’t know the MCU.</w:t>
      </w:r>
    </w:p>
    <w:p w14:paraId="41C57434" w14:textId="77777777" w:rsidR="00BB222F" w:rsidRPr="0029259B" w:rsidRDefault="00BB222F" w:rsidP="00BB222F">
      <w:pPr>
        <w:rPr>
          <w:rFonts w:ascii="Arial" w:hAnsi="Arial" w:cs="Arial"/>
        </w:rPr>
      </w:pPr>
    </w:p>
    <w:p w14:paraId="313437A1" w14:textId="764A193B" w:rsidR="00BB222F" w:rsidRPr="0029259B" w:rsidRDefault="00DB40DB" w:rsidP="00BB222F">
      <w:pPr>
        <w:rPr>
          <w:rFonts w:ascii="Arial" w:hAnsi="Arial" w:cs="Arial"/>
        </w:rPr>
      </w:pPr>
      <w:r w:rsidRPr="0029259B">
        <w:rPr>
          <w:rFonts w:ascii="Arial" w:hAnsi="Arial" w:cs="Arial"/>
        </w:rPr>
        <w:t>ET-VPF</w:t>
      </w:r>
      <w:r w:rsidR="0063164F" w:rsidRPr="0029259B">
        <w:rPr>
          <w:rFonts w:ascii="Arial" w:hAnsi="Arial" w:cs="Arial"/>
        </w:rPr>
        <w:t xml:space="preserve"> is a tool </w:t>
      </w:r>
      <w:r w:rsidR="00C440EB" w:rsidRPr="0029259B">
        <w:rPr>
          <w:rFonts w:ascii="Arial" w:hAnsi="Arial" w:cs="Arial"/>
        </w:rPr>
        <w:t>that</w:t>
      </w:r>
      <w:r w:rsidR="0063164F" w:rsidRPr="0029259B">
        <w:rPr>
          <w:rFonts w:ascii="Arial" w:hAnsi="Arial" w:cs="Arial"/>
        </w:rPr>
        <w:t xml:space="preserve"> support user</w:t>
      </w:r>
      <w:r w:rsidR="00C440EB" w:rsidRPr="0029259B">
        <w:rPr>
          <w:rFonts w:ascii="Arial" w:hAnsi="Arial" w:cs="Arial"/>
        </w:rPr>
        <w:t>s</w:t>
      </w:r>
      <w:r w:rsidR="0063164F" w:rsidRPr="0029259B">
        <w:rPr>
          <w:rFonts w:ascii="Arial" w:hAnsi="Arial" w:cs="Arial"/>
        </w:rPr>
        <w:t xml:space="preserve"> simulat</w:t>
      </w:r>
      <w:r w:rsidR="00C440EB" w:rsidRPr="0029259B">
        <w:rPr>
          <w:rFonts w:ascii="Arial" w:hAnsi="Arial" w:cs="Arial"/>
        </w:rPr>
        <w:t>ing</w:t>
      </w:r>
      <w:r w:rsidR="0063164F" w:rsidRPr="0029259B">
        <w:rPr>
          <w:rFonts w:ascii="Arial" w:hAnsi="Arial" w:cs="Arial"/>
        </w:rPr>
        <w:t xml:space="preserve"> the MATLAB Simulink block (with peripherals) on a virtual Hardware (Renesas RH850 virtual platform). ET-VPF</w:t>
      </w:r>
      <w:r w:rsidR="00BB222F" w:rsidRPr="0029259B">
        <w:rPr>
          <w:rFonts w:ascii="Arial" w:hAnsi="Arial" w:cs="Arial"/>
        </w:rPr>
        <w:t xml:space="preserve"> use</w:t>
      </w:r>
      <w:r w:rsidR="00C440EB" w:rsidRPr="0029259B">
        <w:rPr>
          <w:rFonts w:ascii="Arial" w:hAnsi="Arial" w:cs="Arial"/>
        </w:rPr>
        <w:t>s</w:t>
      </w:r>
      <w:r w:rsidR="00BB222F" w:rsidRPr="0029259B">
        <w:rPr>
          <w:rFonts w:ascii="Arial" w:hAnsi="Arial" w:cs="Arial"/>
        </w:rPr>
        <w:t xml:space="preserve"> Co-simulation toolbox to communicate between MATLAB Simulink and ASTC VLAB.</w:t>
      </w:r>
    </w:p>
    <w:p w14:paraId="4DC6A940" w14:textId="77777777" w:rsidR="00BB222F" w:rsidRPr="0029259B" w:rsidRDefault="00BB222F" w:rsidP="00BB222F">
      <w:pPr>
        <w:rPr>
          <w:rFonts w:ascii="Arial" w:hAnsi="Arial" w:cs="Arial"/>
        </w:rPr>
      </w:pPr>
    </w:p>
    <w:p w14:paraId="3B46E6DE" w14:textId="6386935E" w:rsidR="00BB222F" w:rsidRPr="0029259B" w:rsidRDefault="00BB222F" w:rsidP="00BB222F">
      <w:pPr>
        <w:rPr>
          <w:rFonts w:ascii="Arial" w:hAnsi="Arial" w:cs="Arial"/>
        </w:rPr>
      </w:pPr>
      <w:r w:rsidRPr="0029259B">
        <w:rPr>
          <w:rFonts w:ascii="Arial" w:hAnsi="Arial" w:cs="Arial"/>
        </w:rPr>
        <w:t>The purpose is to estimate the time at early phase by preparing the code including the peripheral</w:t>
      </w:r>
      <w:r w:rsidR="004039E0" w:rsidRPr="0029259B">
        <w:rPr>
          <w:rFonts w:ascii="Arial" w:hAnsi="Arial" w:cs="Arial"/>
        </w:rPr>
        <w:t>s</w:t>
      </w:r>
      <w:r w:rsidRPr="0029259B">
        <w:rPr>
          <w:rFonts w:ascii="Arial" w:hAnsi="Arial" w:cs="Arial"/>
        </w:rPr>
        <w:t xml:space="preserve"> driver code verifying the function and estimating the performance by realizing the back-to-back verification b/w MILS</w:t>
      </w:r>
      <w:r w:rsidR="00580BCC" w:rsidRPr="0029259B">
        <w:rPr>
          <w:rFonts w:ascii="Arial" w:hAnsi="Arial" w:cs="Arial"/>
        </w:rPr>
        <w:t xml:space="preserve"> – ET-VPF</w:t>
      </w:r>
      <w:r w:rsidRPr="0029259B">
        <w:rPr>
          <w:rFonts w:ascii="Arial" w:hAnsi="Arial" w:cs="Arial"/>
        </w:rPr>
        <w:t>.</w:t>
      </w:r>
    </w:p>
    <w:p w14:paraId="28A506B9" w14:textId="77777777" w:rsidR="00BB222F" w:rsidRPr="0029259B" w:rsidRDefault="00BB222F" w:rsidP="00BB222F">
      <w:pPr>
        <w:rPr>
          <w:rFonts w:ascii="Arial" w:hAnsi="Arial" w:cs="Arial"/>
        </w:rPr>
      </w:pPr>
    </w:p>
    <w:p w14:paraId="67A42E41" w14:textId="2F36FD5E" w:rsidR="00882CB3" w:rsidRPr="0029259B" w:rsidRDefault="00BB222F" w:rsidP="00BB222F">
      <w:pPr>
        <w:rPr>
          <w:rFonts w:ascii="Arial" w:hAnsi="Arial" w:cs="Arial"/>
        </w:rPr>
      </w:pPr>
      <w:r w:rsidRPr="0029259B">
        <w:rPr>
          <w:rFonts w:ascii="Arial" w:hAnsi="Arial" w:cs="Arial"/>
        </w:rPr>
        <w:t xml:space="preserve">By supporting </w:t>
      </w:r>
      <w:r w:rsidR="00DB40DB" w:rsidRPr="0029259B">
        <w:rPr>
          <w:rFonts w:ascii="Arial" w:hAnsi="Arial" w:cs="Arial"/>
        </w:rPr>
        <w:t>ET-VPF</w:t>
      </w:r>
      <w:r w:rsidR="000B116C" w:rsidRPr="0029259B">
        <w:rPr>
          <w:rFonts w:ascii="Arial" w:hAnsi="Arial" w:cs="Arial"/>
        </w:rPr>
        <w:t>,</w:t>
      </w:r>
      <w:r w:rsidR="00DB40DB" w:rsidRPr="0029259B">
        <w:rPr>
          <w:rFonts w:ascii="Arial" w:hAnsi="Arial" w:cs="Arial"/>
        </w:rPr>
        <w:t xml:space="preserve"> </w:t>
      </w:r>
      <w:r w:rsidRPr="0029259B">
        <w:rPr>
          <w:rFonts w:ascii="Arial" w:hAnsi="Arial" w:cs="Arial"/>
        </w:rPr>
        <w:t xml:space="preserve">Renesas can provide the new MBD solution to the customer rather than the other vendors. As this technology is applied to </w:t>
      </w:r>
      <w:r w:rsidR="00DB40DB" w:rsidRPr="0029259B">
        <w:rPr>
          <w:rFonts w:ascii="Arial" w:hAnsi="Arial" w:cs="Arial"/>
        </w:rPr>
        <w:t>ET-VPF</w:t>
      </w:r>
      <w:r w:rsidRPr="0029259B">
        <w:rPr>
          <w:rFonts w:ascii="Arial" w:hAnsi="Arial" w:cs="Arial"/>
        </w:rPr>
        <w:t xml:space="preserve">, Renesas should be able to support the HILS in </w:t>
      </w:r>
      <w:r w:rsidR="00C440EB" w:rsidRPr="0029259B">
        <w:rPr>
          <w:rFonts w:ascii="Arial" w:hAnsi="Arial" w:cs="Arial"/>
        </w:rPr>
        <w:t xml:space="preserve">the </w:t>
      </w:r>
      <w:r w:rsidRPr="0029259B">
        <w:rPr>
          <w:rFonts w:ascii="Arial" w:hAnsi="Arial" w:cs="Arial"/>
        </w:rPr>
        <w:t>future. As of now, as there are many HILS users, this approach must be accepted by customers.</w:t>
      </w:r>
    </w:p>
    <w:p w14:paraId="3558E447" w14:textId="77777777" w:rsidR="00882CB3" w:rsidRPr="0029259B" w:rsidRDefault="00882CB3" w:rsidP="00BB222F">
      <w:pPr>
        <w:rPr>
          <w:rFonts w:ascii="Arial" w:hAnsi="Arial" w:cs="Arial"/>
        </w:rPr>
      </w:pPr>
    </w:p>
    <w:p w14:paraId="34B05DD6" w14:textId="73F19823" w:rsidR="00882CB3" w:rsidRPr="0029259B" w:rsidRDefault="00580BCC" w:rsidP="00882CB3">
      <w:pPr>
        <w:jc w:val="center"/>
        <w:rPr>
          <w:rFonts w:ascii="Arial" w:hAnsi="Arial" w:cs="Arial"/>
        </w:rPr>
      </w:pPr>
      <w:r w:rsidRPr="0029259B">
        <w:rPr>
          <w:rFonts w:ascii="Arial" w:hAnsi="Arial" w:cs="Arial"/>
          <w:noProof/>
        </w:rPr>
        <w:drawing>
          <wp:inline distT="0" distB="0" distL="0" distR="0" wp14:anchorId="1666683C" wp14:editId="00E4B987">
            <wp:extent cx="5002722" cy="2829464"/>
            <wp:effectExtent l="0" t="0" r="7620" b="9525"/>
            <wp:docPr id="2" name="Picture 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3795" cy="2847038"/>
                    </a:xfrm>
                    <a:prstGeom prst="rect">
                      <a:avLst/>
                    </a:prstGeom>
                  </pic:spPr>
                </pic:pic>
              </a:graphicData>
            </a:graphic>
          </wp:inline>
        </w:drawing>
      </w:r>
    </w:p>
    <w:p w14:paraId="37AD56AA" w14:textId="62634C35" w:rsidR="00882CB3" w:rsidRPr="0029259B" w:rsidRDefault="00580BCC" w:rsidP="00882CB3">
      <w:pPr>
        <w:jc w:val="center"/>
        <w:rPr>
          <w:rFonts w:ascii="Arial" w:hAnsi="Arial" w:cs="Arial"/>
        </w:rPr>
      </w:pPr>
      <w:r w:rsidRPr="0029259B">
        <w:rPr>
          <w:rFonts w:ascii="Arial" w:hAnsi="Arial" w:cs="Arial"/>
          <w:noProof/>
        </w:rPr>
        <w:drawing>
          <wp:inline distT="0" distB="0" distL="0" distR="0" wp14:anchorId="166F8777" wp14:editId="0D7C4EED">
            <wp:extent cx="4793628" cy="1716657"/>
            <wp:effectExtent l="0" t="0" r="698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628" cy="1716657"/>
                    </a:xfrm>
                    <a:prstGeom prst="rect">
                      <a:avLst/>
                    </a:prstGeom>
                  </pic:spPr>
                </pic:pic>
              </a:graphicData>
            </a:graphic>
          </wp:inline>
        </w:drawing>
      </w:r>
    </w:p>
    <w:p w14:paraId="0276E691" w14:textId="1DB04AA9" w:rsidR="00882CB3" w:rsidRPr="0029259B" w:rsidRDefault="00882CB3" w:rsidP="00882CB3">
      <w:pPr>
        <w:jc w:val="center"/>
        <w:rPr>
          <w:rFonts w:ascii="Arial" w:hAnsi="Arial" w:cs="Arial"/>
        </w:rPr>
      </w:pPr>
    </w:p>
    <w:p w14:paraId="272AB471" w14:textId="409FE789" w:rsidR="00500517" w:rsidRPr="0029259B" w:rsidRDefault="279317A4" w:rsidP="00AA306C">
      <w:pPr>
        <w:pStyle w:val="Caption"/>
        <w:jc w:val="center"/>
        <w:rPr>
          <w:rFonts w:ascii="Arial" w:hAnsi="Arial" w:cs="Arial"/>
          <w:b/>
          <w:bCs/>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1</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1</w:t>
      </w:r>
      <w:r w:rsidR="00341B7D">
        <w:rPr>
          <w:rFonts w:ascii="Arial" w:hAnsi="Arial" w:cs="Arial"/>
          <w:b/>
          <w:bCs/>
          <w:color w:val="auto"/>
        </w:rPr>
        <w:fldChar w:fldCharType="end"/>
      </w:r>
      <w:r w:rsidR="68BD30D3" w:rsidRPr="0029259B">
        <w:rPr>
          <w:rFonts w:ascii="Arial" w:hAnsi="Arial" w:cs="Arial"/>
          <w:b/>
          <w:bCs/>
          <w:color w:val="auto"/>
        </w:rPr>
        <w:t xml:space="preserve"> Overview of </w:t>
      </w:r>
      <w:r w:rsidR="68BD30D3" w:rsidRPr="0029259B">
        <w:rPr>
          <w:rFonts w:ascii="Arial" w:hAnsi="Arial" w:cs="Arial"/>
          <w:b/>
          <w:bCs/>
          <w:color w:val="auto"/>
          <w:lang w:val="pt-BR"/>
        </w:rPr>
        <w:t>Embedded Target for Virtual Platform</w:t>
      </w:r>
      <w:r w:rsidR="003441F0" w:rsidRPr="0029259B">
        <w:rPr>
          <w:rFonts w:ascii="Arial" w:hAnsi="Arial" w:cs="Arial"/>
          <w:b/>
          <w:bCs/>
          <w:color w:val="auto"/>
        </w:rPr>
        <w:noBreakHyphen/>
      </w:r>
      <w:r w:rsidR="00500517" w:rsidRPr="0029259B">
        <w:rPr>
          <w:rFonts w:ascii="Arial" w:hAnsi="Arial" w:cs="Arial"/>
        </w:rPr>
        <w:br w:type="page"/>
      </w:r>
    </w:p>
    <w:p w14:paraId="32EADB7F" w14:textId="7F27318E" w:rsidR="7BBEC54D" w:rsidRPr="0029259B" w:rsidRDefault="7BBEC54D" w:rsidP="3C0BE9D9">
      <w:pPr>
        <w:pStyle w:val="Heading2"/>
        <w:rPr>
          <w:rFonts w:cs="Arial"/>
        </w:rPr>
      </w:pPr>
      <w:bookmarkStart w:id="84" w:name="_Toc2011163330"/>
      <w:bookmarkStart w:id="85" w:name="_Toc1150621940"/>
      <w:bookmarkStart w:id="86" w:name="_Toc943676363"/>
      <w:bookmarkStart w:id="87" w:name="_Toc1773880028"/>
      <w:bookmarkStart w:id="88" w:name="_Toc1351659982"/>
      <w:bookmarkStart w:id="89" w:name="_Toc2144164735"/>
      <w:bookmarkStart w:id="90" w:name="_Toc1713550308"/>
      <w:bookmarkStart w:id="91" w:name="_Toc808195649"/>
      <w:bookmarkStart w:id="92" w:name="_Toc1140182224"/>
      <w:bookmarkStart w:id="93" w:name="_Toc647247616"/>
      <w:bookmarkStart w:id="94" w:name="_Toc1910525297"/>
      <w:bookmarkStart w:id="95" w:name="_Toc739892666"/>
      <w:bookmarkStart w:id="96" w:name="_Toc1818236593"/>
      <w:bookmarkStart w:id="97" w:name="_Toc111808078"/>
      <w:bookmarkStart w:id="98" w:name="_Toc494734129"/>
      <w:bookmarkStart w:id="99" w:name="_Toc1425686834"/>
      <w:bookmarkStart w:id="100" w:name="_Toc1978302597"/>
      <w:bookmarkStart w:id="101" w:name="_Toc1796432864"/>
      <w:bookmarkStart w:id="102" w:name="_Toc1739843358"/>
      <w:bookmarkStart w:id="103" w:name="_Toc1849278647"/>
      <w:bookmarkStart w:id="104" w:name="_Toc1970579517"/>
      <w:bookmarkStart w:id="105" w:name="_Toc1709218799"/>
      <w:bookmarkStart w:id="106" w:name="_Toc1782380452"/>
      <w:bookmarkStart w:id="107" w:name="_Toc330307381"/>
      <w:bookmarkStart w:id="108" w:name="_Toc2145283914"/>
      <w:bookmarkStart w:id="109" w:name="_Toc1905071810"/>
      <w:bookmarkStart w:id="110" w:name="_Toc1688374853"/>
      <w:bookmarkStart w:id="111" w:name="_Toc87588348"/>
      <w:bookmarkStart w:id="112" w:name="_Toc1926818188"/>
      <w:bookmarkStart w:id="113" w:name="_Toc1374801014"/>
      <w:bookmarkStart w:id="114" w:name="_Toc122608902"/>
      <w:r w:rsidRPr="0029259B">
        <w:rPr>
          <w:rFonts w:cs="Arial"/>
        </w:rPr>
        <w:lastRenderedPageBreak/>
        <w:t>1.2 Operating E</w:t>
      </w:r>
      <w:bookmarkStart w:id="115" w:name="MATLAB_0"/>
      <w:bookmarkEnd w:id="115"/>
      <w:r w:rsidRPr="0029259B">
        <w:rPr>
          <w:rFonts w:cs="Arial"/>
        </w:rPr>
        <w:t>nvironment</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793C66E" w14:textId="103EF778" w:rsidR="3C0BE9D9" w:rsidRPr="0029259B" w:rsidRDefault="3C0BE9D9" w:rsidP="3C0BE9D9">
      <w:pPr>
        <w:rPr>
          <w:rFonts w:ascii="Arial" w:hAnsi="Arial" w:cs="Arial"/>
          <w:szCs w:val="18"/>
        </w:rPr>
      </w:pPr>
    </w:p>
    <w:p w14:paraId="23980555" w14:textId="42AF9545" w:rsidR="00D72838" w:rsidRPr="0029259B" w:rsidRDefault="00C440EB" w:rsidP="00D72838">
      <w:pPr>
        <w:rPr>
          <w:rFonts w:ascii="Arial" w:hAnsi="Arial" w:cs="Arial"/>
          <w:szCs w:val="18"/>
        </w:rPr>
      </w:pPr>
      <w:r w:rsidRPr="0029259B">
        <w:rPr>
          <w:rFonts w:ascii="Arial" w:hAnsi="Arial" w:cs="Arial"/>
          <w:szCs w:val="18"/>
        </w:rPr>
        <w:t>The</w:t>
      </w:r>
      <w:r w:rsidR="00D72838" w:rsidRPr="0029259B">
        <w:rPr>
          <w:rFonts w:ascii="Arial" w:hAnsi="Arial" w:cs="Arial"/>
          <w:szCs w:val="18"/>
        </w:rPr>
        <w:t xml:space="preserve"> descriptions</w:t>
      </w:r>
      <w:r w:rsidRPr="0029259B">
        <w:rPr>
          <w:rFonts w:ascii="Arial" w:hAnsi="Arial" w:cs="Arial"/>
          <w:szCs w:val="18"/>
        </w:rPr>
        <w:t xml:space="preserve"> below</w:t>
      </w:r>
      <w:r w:rsidR="00D72838" w:rsidRPr="0029259B">
        <w:rPr>
          <w:rFonts w:ascii="Arial" w:hAnsi="Arial" w:cs="Arial"/>
          <w:szCs w:val="18"/>
        </w:rPr>
        <w:t xml:space="preserve"> are the system requirements for ET-VPF.</w:t>
      </w:r>
    </w:p>
    <w:p w14:paraId="2A1EBDED" w14:textId="7868E9F0" w:rsidR="00D72838" w:rsidRPr="0029259B" w:rsidRDefault="00D72838" w:rsidP="00D72838">
      <w:pPr>
        <w:rPr>
          <w:rFonts w:ascii="Arial" w:hAnsi="Arial" w:cs="Arial"/>
          <w:szCs w:val="18"/>
        </w:rPr>
      </w:pPr>
    </w:p>
    <w:p w14:paraId="02F16443" w14:textId="5714958E" w:rsidR="00D4391E" w:rsidRPr="0029259B" w:rsidRDefault="00D72838" w:rsidP="00763C45">
      <w:pPr>
        <w:pStyle w:val="ListBullet"/>
        <w:widowControl/>
        <w:numPr>
          <w:ilvl w:val="1"/>
          <w:numId w:val="9"/>
        </w:numPr>
        <w:tabs>
          <w:tab w:val="left" w:pos="450"/>
        </w:tabs>
        <w:spacing w:line="300" w:lineRule="exact"/>
        <w:jc w:val="left"/>
        <w:rPr>
          <w:rFonts w:ascii="Arial" w:eastAsia="MS Gothic" w:hAnsi="Arial" w:cs="Arial"/>
          <w:kern w:val="0"/>
          <w:szCs w:val="18"/>
        </w:rPr>
      </w:pPr>
      <w:r w:rsidRPr="0029259B">
        <w:rPr>
          <w:rFonts w:ascii="Arial" w:eastAsia="MS Gothic" w:hAnsi="Arial" w:cs="Arial"/>
          <w:kern w:val="0"/>
          <w:szCs w:val="18"/>
        </w:rPr>
        <w:t>Hardware environment</w:t>
      </w:r>
    </w:p>
    <w:p w14:paraId="16964F5F" w14:textId="77777777" w:rsidR="00C3431F" w:rsidRPr="0029259B" w:rsidRDefault="00C3431F" w:rsidP="00763C45">
      <w:pPr>
        <w:pStyle w:val="ListBullet"/>
        <w:widowControl/>
        <w:numPr>
          <w:ilvl w:val="0"/>
          <w:numId w:val="4"/>
        </w:numPr>
        <w:tabs>
          <w:tab w:val="left" w:pos="450"/>
        </w:tabs>
        <w:spacing w:line="300" w:lineRule="exact"/>
        <w:jc w:val="left"/>
        <w:rPr>
          <w:rFonts w:ascii="Arial" w:eastAsia="MS Gothic" w:hAnsi="Arial" w:cs="Arial"/>
          <w:kern w:val="0"/>
          <w:szCs w:val="18"/>
        </w:rPr>
      </w:pPr>
      <w:r w:rsidRPr="0029259B">
        <w:rPr>
          <w:rFonts w:ascii="Arial" w:eastAsia="MS Gothic" w:hAnsi="Arial" w:cs="Arial"/>
          <w:kern w:val="0"/>
          <w:szCs w:val="18"/>
        </w:rPr>
        <w:t>Operating system:</w:t>
      </w:r>
      <w:r w:rsidRPr="0029259B">
        <w:rPr>
          <w:rFonts w:ascii="Arial" w:eastAsia="MS Gothic" w:hAnsi="Arial" w:cs="Arial"/>
          <w:kern w:val="0"/>
          <w:szCs w:val="18"/>
        </w:rPr>
        <w:tab/>
      </w:r>
      <w:r w:rsidRPr="0029259B">
        <w:rPr>
          <w:rFonts w:ascii="Arial" w:eastAsia="MS Gothic" w:hAnsi="Arial" w:cs="Arial"/>
          <w:kern w:val="0"/>
          <w:szCs w:val="18"/>
        </w:rPr>
        <w:tab/>
        <w:t>Microsoft Windows® 10 (64-bit)</w:t>
      </w:r>
    </w:p>
    <w:p w14:paraId="1F6FA6A9" w14:textId="77777777" w:rsidR="00C3431F" w:rsidRPr="0029259B" w:rsidRDefault="00C3431F" w:rsidP="00813D44">
      <w:pPr>
        <w:pStyle w:val="ListBullet"/>
        <w:widowControl/>
        <w:tabs>
          <w:tab w:val="left" w:pos="450"/>
        </w:tabs>
        <w:spacing w:line="300" w:lineRule="exact"/>
        <w:ind w:left="1170"/>
        <w:jc w:val="left"/>
        <w:rPr>
          <w:rFonts w:ascii="Arial" w:eastAsia="MS Gothic" w:hAnsi="Arial" w:cs="Arial"/>
          <w:kern w:val="0"/>
          <w:szCs w:val="18"/>
        </w:rPr>
      </w:pPr>
      <w:r w:rsidRPr="0029259B">
        <w:rPr>
          <w:rFonts w:ascii="Arial" w:eastAsia="MS Gothic" w:hAnsi="Arial" w:cs="Arial"/>
          <w:kern w:val="0"/>
          <w:szCs w:val="18"/>
        </w:rPr>
        <w:tab/>
      </w:r>
      <w:r w:rsidRPr="0029259B">
        <w:rPr>
          <w:rFonts w:ascii="Arial" w:eastAsia="MS Gothic" w:hAnsi="Arial" w:cs="Arial"/>
          <w:kern w:val="0"/>
          <w:szCs w:val="18"/>
        </w:rPr>
        <w:tab/>
      </w:r>
      <w:r w:rsidRPr="0029259B">
        <w:rPr>
          <w:rFonts w:ascii="Arial" w:eastAsia="MS Gothic" w:hAnsi="Arial" w:cs="Arial"/>
          <w:kern w:val="0"/>
          <w:szCs w:val="18"/>
        </w:rPr>
        <w:tab/>
      </w:r>
      <w:r w:rsidRPr="0029259B">
        <w:rPr>
          <w:rFonts w:ascii="Arial" w:eastAsia="MS Gothic" w:hAnsi="Arial" w:cs="Arial"/>
          <w:kern w:val="0"/>
          <w:szCs w:val="18"/>
        </w:rPr>
        <w:tab/>
        <w:t>* This version only tested on Windows 64-bit</w:t>
      </w:r>
    </w:p>
    <w:p w14:paraId="57612044" w14:textId="59B06090" w:rsidR="00D4391E" w:rsidRPr="0029259B" w:rsidRDefault="00D4391E" w:rsidP="00763C45">
      <w:pPr>
        <w:pStyle w:val="ListParagraph"/>
        <w:numPr>
          <w:ilvl w:val="0"/>
          <w:numId w:val="4"/>
        </w:numPr>
        <w:rPr>
          <w:rFonts w:ascii="Arial" w:hAnsi="Arial" w:cs="Arial"/>
          <w:kern w:val="0"/>
          <w:szCs w:val="18"/>
        </w:rPr>
      </w:pPr>
      <w:r w:rsidRPr="0029259B">
        <w:rPr>
          <w:rFonts w:ascii="Arial" w:hAnsi="Arial" w:cs="Arial"/>
          <w:kern w:val="0"/>
          <w:szCs w:val="18"/>
        </w:rPr>
        <w:t>Processor:</w:t>
      </w:r>
      <w:r w:rsidRPr="0029259B">
        <w:rPr>
          <w:rFonts w:ascii="Arial" w:hAnsi="Arial" w:cs="Arial"/>
          <w:kern w:val="0"/>
          <w:szCs w:val="18"/>
        </w:rPr>
        <w:tab/>
      </w:r>
      <w:r w:rsidRPr="0029259B">
        <w:rPr>
          <w:rFonts w:ascii="Arial" w:hAnsi="Arial" w:cs="Arial"/>
          <w:kern w:val="0"/>
          <w:szCs w:val="18"/>
        </w:rPr>
        <w:tab/>
      </w:r>
      <w:r w:rsidR="00487E04" w:rsidRPr="0029259B">
        <w:rPr>
          <w:rFonts w:ascii="Arial" w:hAnsi="Arial" w:cs="Arial"/>
          <w:kern w:val="0"/>
          <w:szCs w:val="18"/>
        </w:rPr>
        <w:tab/>
      </w:r>
      <w:r w:rsidRPr="0029259B">
        <w:rPr>
          <w:rFonts w:ascii="Arial" w:hAnsi="Arial" w:cs="Arial"/>
          <w:kern w:val="0"/>
          <w:szCs w:val="18"/>
        </w:rPr>
        <w:t>1 GHz or higher (supporting hyper-threading or Multi-Core CPU)</w:t>
      </w:r>
    </w:p>
    <w:p w14:paraId="33DAF9A2" w14:textId="6341E476" w:rsidR="00D4391E" w:rsidRPr="0029259B" w:rsidRDefault="00D4391E" w:rsidP="00763C45">
      <w:pPr>
        <w:pStyle w:val="ListParagraph"/>
        <w:numPr>
          <w:ilvl w:val="0"/>
          <w:numId w:val="4"/>
        </w:numPr>
        <w:rPr>
          <w:rFonts w:ascii="Arial" w:hAnsi="Arial" w:cs="Arial"/>
          <w:kern w:val="0"/>
          <w:szCs w:val="18"/>
        </w:rPr>
      </w:pPr>
      <w:r w:rsidRPr="0029259B">
        <w:rPr>
          <w:rFonts w:ascii="Arial" w:hAnsi="Arial" w:cs="Arial"/>
          <w:kern w:val="0"/>
          <w:szCs w:val="18"/>
        </w:rPr>
        <w:t xml:space="preserve">Main memory: </w:t>
      </w:r>
      <w:r w:rsidRPr="0029259B">
        <w:rPr>
          <w:rFonts w:ascii="Arial" w:hAnsi="Arial" w:cs="Arial"/>
          <w:kern w:val="0"/>
          <w:szCs w:val="18"/>
        </w:rPr>
        <w:tab/>
      </w:r>
      <w:r w:rsidR="000423B5" w:rsidRPr="0029259B">
        <w:rPr>
          <w:rFonts w:ascii="Arial" w:hAnsi="Arial" w:cs="Arial"/>
          <w:kern w:val="0"/>
          <w:szCs w:val="18"/>
        </w:rPr>
        <w:tab/>
      </w:r>
      <w:r w:rsidRPr="0029259B">
        <w:rPr>
          <w:rFonts w:ascii="Arial" w:hAnsi="Arial" w:cs="Arial"/>
          <w:kern w:val="0"/>
          <w:szCs w:val="18"/>
        </w:rPr>
        <w:t>4 GB or more is recommended</w:t>
      </w:r>
    </w:p>
    <w:p w14:paraId="1D877C95" w14:textId="77777777" w:rsidR="00D72838" w:rsidRPr="0029259B" w:rsidRDefault="00D72838" w:rsidP="00D4391E">
      <w:pPr>
        <w:pStyle w:val="-"/>
        <w:tabs>
          <w:tab w:val="left" w:pos="2835"/>
          <w:tab w:val="left" w:pos="3060"/>
        </w:tabs>
        <w:ind w:left="630" w:hanging="180"/>
        <w:rPr>
          <w:rFonts w:cs="Arial"/>
        </w:rPr>
      </w:pPr>
    </w:p>
    <w:p w14:paraId="43292EC7" w14:textId="1E96C380" w:rsidR="00D72838" w:rsidRPr="0029259B" w:rsidRDefault="00D72838" w:rsidP="00763C45">
      <w:pPr>
        <w:pStyle w:val="ListBullet"/>
        <w:widowControl/>
        <w:numPr>
          <w:ilvl w:val="1"/>
          <w:numId w:val="9"/>
        </w:numPr>
        <w:tabs>
          <w:tab w:val="left" w:pos="450"/>
        </w:tabs>
        <w:spacing w:line="300" w:lineRule="exact"/>
        <w:jc w:val="left"/>
        <w:rPr>
          <w:rFonts w:ascii="Arial" w:eastAsia="MS Gothic" w:hAnsi="Arial" w:cs="Arial"/>
          <w:kern w:val="0"/>
          <w:szCs w:val="21"/>
        </w:rPr>
      </w:pPr>
      <w:r w:rsidRPr="0029259B">
        <w:rPr>
          <w:rFonts w:ascii="Arial" w:eastAsia="MS Gothic" w:hAnsi="Arial" w:cs="Arial"/>
          <w:kern w:val="0"/>
          <w:szCs w:val="18"/>
          <w:lang w:val="fr-FR"/>
        </w:rPr>
        <w:t xml:space="preserve">Software </w:t>
      </w:r>
      <w:r w:rsidRPr="0029259B">
        <w:rPr>
          <w:rFonts w:ascii="Arial" w:eastAsia="MS Gothic" w:hAnsi="Arial" w:cs="Arial"/>
          <w:kern w:val="0"/>
          <w:szCs w:val="18"/>
        </w:rPr>
        <w:t>environment</w:t>
      </w:r>
    </w:p>
    <w:p w14:paraId="16C600E9" w14:textId="1A865EEB" w:rsidR="00D4391E" w:rsidRPr="0029259B" w:rsidRDefault="000423B5" w:rsidP="00763C45">
      <w:pPr>
        <w:pStyle w:val="ListBullet"/>
        <w:widowControl/>
        <w:numPr>
          <w:ilvl w:val="0"/>
          <w:numId w:val="5"/>
        </w:numPr>
        <w:tabs>
          <w:tab w:val="left" w:pos="450"/>
        </w:tabs>
        <w:spacing w:line="300" w:lineRule="exact"/>
        <w:ind w:left="1170"/>
        <w:jc w:val="left"/>
        <w:rPr>
          <w:rFonts w:ascii="Arial" w:eastAsia="MS Gothic" w:hAnsi="Arial" w:cs="Arial"/>
          <w:kern w:val="0"/>
          <w:szCs w:val="21"/>
        </w:rPr>
      </w:pPr>
      <w:r w:rsidRPr="0029259B">
        <w:rPr>
          <w:rFonts w:ascii="Arial" w:hAnsi="Arial" w:cs="Arial"/>
          <w:kern w:val="0"/>
          <w:szCs w:val="21"/>
        </w:rPr>
        <w:t>MATLAB and Simulink products (from The MathWorks, Inc.)</w:t>
      </w:r>
    </w:p>
    <w:p w14:paraId="42B34C0B" w14:textId="77777777" w:rsidR="00D72838" w:rsidRPr="0029259B" w:rsidRDefault="00D72838" w:rsidP="000423B5">
      <w:pPr>
        <w:pStyle w:val="BodyText"/>
        <w:widowControl/>
        <w:spacing w:line="300" w:lineRule="exact"/>
        <w:ind w:left="1440" w:right="0"/>
        <w:jc w:val="left"/>
        <w:rPr>
          <w:rFonts w:ascii="Arial" w:hAnsi="Arial" w:cs="Arial"/>
          <w:kern w:val="0"/>
          <w:szCs w:val="18"/>
          <w:u w:val="single"/>
          <w:lang w:val="pt-BR"/>
        </w:rPr>
      </w:pPr>
      <w:r w:rsidRPr="0029259B">
        <w:rPr>
          <w:rFonts w:ascii="Arial" w:hAnsi="Arial" w:cs="Arial"/>
          <w:kern w:val="0"/>
          <w:szCs w:val="18"/>
          <w:u w:val="single"/>
          <w:lang w:val="pt-BR"/>
        </w:rPr>
        <w:t>Windows 10</w:t>
      </w:r>
    </w:p>
    <w:p w14:paraId="73790E58" w14:textId="2A512393" w:rsidR="00D72838" w:rsidRPr="005B2A48" w:rsidRDefault="00D72838" w:rsidP="000423B5">
      <w:pPr>
        <w:pStyle w:val="BodyText"/>
        <w:widowControl/>
        <w:spacing w:line="300" w:lineRule="exact"/>
        <w:ind w:left="1440" w:right="0"/>
        <w:jc w:val="left"/>
        <w:rPr>
          <w:rFonts w:ascii="Arial" w:hAnsi="Arial" w:cs="Arial"/>
          <w:kern w:val="0"/>
          <w:szCs w:val="18"/>
          <w:highlight w:val="yellow"/>
          <w:lang w:val="pt-BR"/>
        </w:rPr>
      </w:pPr>
      <w:commentRangeStart w:id="116"/>
      <w:r w:rsidRPr="005B2A48">
        <w:rPr>
          <w:rFonts w:ascii="Arial" w:hAnsi="Arial" w:cs="Arial"/>
          <w:kern w:val="0"/>
          <w:szCs w:val="18"/>
          <w:highlight w:val="yellow"/>
          <w:lang w:val="pt-BR"/>
        </w:rPr>
        <w:t>MATLAB</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639A8" w:rsidRPr="005B2A48">
        <w:rPr>
          <w:rFonts w:ascii="Arial" w:hAnsi="Arial" w:cs="Arial"/>
          <w:kern w:val="0"/>
          <w:szCs w:val="18"/>
          <w:highlight w:val="yellow"/>
          <w:lang w:val="pt-BR"/>
        </w:rPr>
        <w:t xml:space="preserve">V9.10 </w:t>
      </w:r>
      <w:r w:rsidR="004731AB" w:rsidRPr="005B2A48">
        <w:rPr>
          <w:rFonts w:ascii="Arial" w:hAnsi="Arial" w:cs="Arial"/>
          <w:kern w:val="0"/>
          <w:szCs w:val="18"/>
          <w:highlight w:val="yellow"/>
          <w:lang w:val="pt-BR"/>
        </w:rPr>
        <w:t xml:space="preserve"> </w:t>
      </w:r>
      <w:r w:rsidR="005639A8" w:rsidRPr="005B2A48">
        <w:rPr>
          <w:rFonts w:ascii="Arial" w:hAnsi="Arial" w:cs="Arial"/>
          <w:kern w:val="0"/>
          <w:szCs w:val="18"/>
          <w:highlight w:val="yellow"/>
          <w:lang w:val="pt-BR"/>
        </w:rPr>
        <w:t>(R2021a)</w:t>
      </w:r>
      <w:r w:rsidR="00293D73">
        <w:rPr>
          <w:rFonts w:ascii="Arial" w:hAnsi="Arial" w:cs="Arial"/>
          <w:kern w:val="0"/>
          <w:szCs w:val="18"/>
          <w:highlight w:val="yellow"/>
          <w:lang w:val="vi-VN"/>
        </w:rPr>
        <w:t>,</w:t>
      </w:r>
      <w:r w:rsidR="00DB6DD1" w:rsidRPr="005B2A48">
        <w:rPr>
          <w:rFonts w:ascii="Arial" w:hAnsi="Arial" w:cs="Arial"/>
          <w:kern w:val="0"/>
          <w:szCs w:val="18"/>
          <w:highlight w:val="yellow"/>
          <w:lang w:val="pt-BR"/>
        </w:rPr>
        <w:t xml:space="preserve"> V9.3 (R2017b)</w:t>
      </w:r>
    </w:p>
    <w:p w14:paraId="062849B2" w14:textId="05CE78DA" w:rsidR="00D72838" w:rsidRPr="005B2A48" w:rsidRDefault="00D72838" w:rsidP="000423B5">
      <w:pPr>
        <w:pStyle w:val="BodyText"/>
        <w:widowControl/>
        <w:spacing w:line="300" w:lineRule="exact"/>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Simulink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639A8" w:rsidRPr="005B2A48">
        <w:rPr>
          <w:rFonts w:ascii="Arial" w:hAnsi="Arial" w:cs="Arial"/>
          <w:kern w:val="0"/>
          <w:szCs w:val="18"/>
          <w:highlight w:val="yellow"/>
          <w:lang w:val="pt-BR"/>
        </w:rPr>
        <w:t xml:space="preserve">V10.3 </w:t>
      </w:r>
      <w:r w:rsidR="004731AB" w:rsidRPr="005B2A48">
        <w:rPr>
          <w:rFonts w:ascii="Arial" w:hAnsi="Arial" w:cs="Arial"/>
          <w:kern w:val="0"/>
          <w:szCs w:val="18"/>
          <w:highlight w:val="yellow"/>
          <w:lang w:val="pt-BR"/>
        </w:rPr>
        <w:t xml:space="preserve"> </w:t>
      </w:r>
      <w:r w:rsidR="005639A8" w:rsidRPr="005B2A48">
        <w:rPr>
          <w:rFonts w:ascii="Arial" w:hAnsi="Arial" w:cs="Arial"/>
          <w:kern w:val="0"/>
          <w:szCs w:val="18"/>
          <w:highlight w:val="yellow"/>
          <w:lang w:val="pt-BR"/>
        </w:rPr>
        <w:t>(R2021a)</w:t>
      </w:r>
      <w:r w:rsidR="00293D73">
        <w:rPr>
          <w:rFonts w:ascii="Arial" w:hAnsi="Arial" w:cs="Arial"/>
          <w:kern w:val="0"/>
          <w:szCs w:val="18"/>
          <w:highlight w:val="yellow"/>
          <w:lang w:val="vi-VN"/>
        </w:rPr>
        <w:t>,</w:t>
      </w:r>
      <w:r w:rsidR="00DB6DD1" w:rsidRPr="005B2A48">
        <w:rPr>
          <w:rFonts w:ascii="Arial" w:hAnsi="Arial" w:cs="Arial"/>
          <w:kern w:val="0"/>
          <w:szCs w:val="18"/>
          <w:highlight w:val="yellow"/>
          <w:lang w:val="pt-BR"/>
        </w:rPr>
        <w:t xml:space="preserve"> V9.3 (R2017b)</w:t>
      </w:r>
    </w:p>
    <w:p w14:paraId="529FF1BA" w14:textId="5CFEEA62" w:rsidR="00D72838" w:rsidRPr="005B2A48" w:rsidRDefault="00D72838" w:rsidP="00DB6DD1">
      <w:pPr>
        <w:pStyle w:val="BodyText"/>
        <w:widowControl/>
        <w:spacing w:line="300" w:lineRule="exact"/>
        <w:ind w:left="2160" w:right="0" w:hanging="72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Stateflow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639A8" w:rsidRPr="005B2A48">
        <w:rPr>
          <w:rFonts w:ascii="Arial" w:hAnsi="Arial" w:cs="Arial"/>
          <w:kern w:val="0"/>
          <w:szCs w:val="18"/>
          <w:highlight w:val="yellow"/>
          <w:lang w:val="pt-BR"/>
        </w:rPr>
        <w:t xml:space="preserve">V10.4 </w:t>
      </w:r>
      <w:r w:rsidR="004731AB" w:rsidRPr="005B2A48">
        <w:rPr>
          <w:rFonts w:ascii="Arial" w:hAnsi="Arial" w:cs="Arial"/>
          <w:kern w:val="0"/>
          <w:szCs w:val="18"/>
          <w:highlight w:val="yellow"/>
          <w:lang w:val="pt-BR"/>
        </w:rPr>
        <w:t xml:space="preserve"> </w:t>
      </w:r>
      <w:r w:rsidR="005639A8" w:rsidRPr="005B2A48">
        <w:rPr>
          <w:rFonts w:ascii="Arial" w:hAnsi="Arial" w:cs="Arial"/>
          <w:kern w:val="0"/>
          <w:szCs w:val="18"/>
          <w:highlight w:val="yellow"/>
          <w:lang w:val="pt-BR"/>
        </w:rPr>
        <w:t>(R2021a)</w:t>
      </w:r>
      <w:r w:rsidR="00293D73">
        <w:rPr>
          <w:rFonts w:ascii="Arial" w:hAnsi="Arial" w:cs="Arial"/>
          <w:kern w:val="0"/>
          <w:szCs w:val="18"/>
          <w:highlight w:val="yellow"/>
          <w:lang w:val="vi-VN"/>
        </w:rPr>
        <w:t>,</w:t>
      </w:r>
      <w:r w:rsidR="00DB6DD1" w:rsidRPr="005B2A48">
        <w:rPr>
          <w:rFonts w:ascii="Arial" w:hAnsi="Arial" w:cs="Arial"/>
          <w:kern w:val="0"/>
          <w:szCs w:val="18"/>
          <w:highlight w:val="yellow"/>
          <w:lang w:val="pt-BR"/>
        </w:rPr>
        <w:t xml:space="preserve"> V9.0 (R2017b)</w:t>
      </w:r>
    </w:p>
    <w:p w14:paraId="5D095206" w14:textId="3A728B5E" w:rsidR="00D72838" w:rsidRPr="005B2A48" w:rsidRDefault="00D72838" w:rsidP="000423B5">
      <w:pPr>
        <w:pStyle w:val="BodyText"/>
        <w:widowControl/>
        <w:spacing w:line="300" w:lineRule="exact"/>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MATLAB Coder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E4FE8" w:rsidRPr="005B2A48">
        <w:rPr>
          <w:rFonts w:ascii="Arial" w:hAnsi="Arial" w:cs="Arial"/>
          <w:kern w:val="0"/>
          <w:szCs w:val="18"/>
          <w:highlight w:val="yellow"/>
          <w:lang w:val="pt-BR"/>
        </w:rPr>
        <w:t xml:space="preserve">V5.2 </w:t>
      </w:r>
      <w:r w:rsidR="004376C1" w:rsidRPr="005B2A48">
        <w:rPr>
          <w:rFonts w:ascii="Arial" w:hAnsi="Arial" w:cs="Arial"/>
          <w:kern w:val="0"/>
          <w:szCs w:val="18"/>
          <w:highlight w:val="yellow"/>
          <w:lang w:val="pt-BR"/>
        </w:rPr>
        <w:t xml:space="preserve">  </w:t>
      </w:r>
      <w:r w:rsidR="004731AB" w:rsidRPr="005B2A48">
        <w:rPr>
          <w:rFonts w:ascii="Arial" w:hAnsi="Arial" w:cs="Arial"/>
          <w:kern w:val="0"/>
          <w:szCs w:val="18"/>
          <w:highlight w:val="yellow"/>
          <w:lang w:val="pt-BR"/>
        </w:rPr>
        <w:t xml:space="preserve"> </w:t>
      </w:r>
      <w:r w:rsidR="005E4FE8" w:rsidRPr="005B2A48">
        <w:rPr>
          <w:rFonts w:ascii="Arial" w:hAnsi="Arial" w:cs="Arial"/>
          <w:kern w:val="0"/>
          <w:szCs w:val="18"/>
          <w:highlight w:val="yellow"/>
          <w:lang w:val="pt-BR"/>
        </w:rPr>
        <w:t>(R2021a)</w:t>
      </w:r>
      <w:r w:rsidR="00293D73">
        <w:rPr>
          <w:rFonts w:ascii="Arial" w:hAnsi="Arial" w:cs="Arial"/>
          <w:kern w:val="0"/>
          <w:szCs w:val="18"/>
          <w:highlight w:val="yellow"/>
          <w:lang w:val="vi-VN"/>
        </w:rPr>
        <w:t>,</w:t>
      </w:r>
      <w:r w:rsidR="00DB6DD1" w:rsidRPr="005B2A48">
        <w:rPr>
          <w:rFonts w:ascii="Arial" w:hAnsi="Arial" w:cs="Arial"/>
          <w:kern w:val="0"/>
          <w:szCs w:val="18"/>
          <w:highlight w:val="yellow"/>
          <w:lang w:val="pt-BR"/>
        </w:rPr>
        <w:t xml:space="preserve"> V9.0 (R2017b)</w:t>
      </w:r>
    </w:p>
    <w:p w14:paraId="499C87C5" w14:textId="57595FDA" w:rsidR="00D72838" w:rsidRPr="005B2A48" w:rsidRDefault="00D72838" w:rsidP="000423B5">
      <w:pPr>
        <w:pStyle w:val="BodyText"/>
        <w:widowControl/>
        <w:spacing w:line="300" w:lineRule="exact"/>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Simulink Coder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2768B1" w:rsidRPr="005B2A48">
        <w:rPr>
          <w:rFonts w:ascii="Arial" w:hAnsi="Arial" w:cs="Arial"/>
          <w:kern w:val="0"/>
          <w:szCs w:val="18"/>
          <w:highlight w:val="yellow"/>
          <w:lang w:val="pt-BR"/>
        </w:rPr>
        <w:t xml:space="preserve">V9.5 </w:t>
      </w:r>
      <w:r w:rsidR="004376C1" w:rsidRPr="005B2A48">
        <w:rPr>
          <w:rFonts w:ascii="Arial" w:hAnsi="Arial" w:cs="Arial"/>
          <w:kern w:val="0"/>
          <w:szCs w:val="18"/>
          <w:highlight w:val="yellow"/>
          <w:lang w:val="pt-BR"/>
        </w:rPr>
        <w:t xml:space="preserve">  </w:t>
      </w:r>
      <w:r w:rsidR="004731AB" w:rsidRPr="005B2A48">
        <w:rPr>
          <w:rFonts w:ascii="Arial" w:hAnsi="Arial" w:cs="Arial"/>
          <w:kern w:val="0"/>
          <w:szCs w:val="18"/>
          <w:highlight w:val="yellow"/>
          <w:lang w:val="pt-BR"/>
        </w:rPr>
        <w:t xml:space="preserve"> </w:t>
      </w:r>
      <w:r w:rsidR="002768B1" w:rsidRPr="005B2A48">
        <w:rPr>
          <w:rFonts w:ascii="Arial" w:hAnsi="Arial" w:cs="Arial"/>
          <w:kern w:val="0"/>
          <w:szCs w:val="18"/>
          <w:highlight w:val="yellow"/>
          <w:lang w:val="pt-BR"/>
        </w:rPr>
        <w:t>(R2021a)</w:t>
      </w:r>
      <w:r w:rsidR="00293D73">
        <w:rPr>
          <w:rFonts w:ascii="Arial" w:hAnsi="Arial" w:cs="Arial"/>
          <w:kern w:val="0"/>
          <w:szCs w:val="18"/>
          <w:highlight w:val="yellow"/>
          <w:lang w:val="vi-VN"/>
        </w:rPr>
        <w:t>,</w:t>
      </w:r>
      <w:r w:rsidR="00DB6DD1" w:rsidRPr="005B2A48">
        <w:rPr>
          <w:rFonts w:ascii="Arial" w:hAnsi="Arial" w:cs="Arial"/>
          <w:kern w:val="0"/>
          <w:szCs w:val="18"/>
          <w:highlight w:val="yellow"/>
          <w:lang w:val="pt-BR"/>
        </w:rPr>
        <w:t xml:space="preserve"> V8.13 (R2017b)</w:t>
      </w:r>
    </w:p>
    <w:p w14:paraId="1511775F" w14:textId="1ABF0BB5" w:rsidR="00D72838" w:rsidRPr="005B2A48" w:rsidRDefault="00D72838" w:rsidP="000423B5">
      <w:pPr>
        <w:pStyle w:val="BodyText"/>
        <w:widowControl/>
        <w:spacing w:line="300" w:lineRule="exact"/>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Embedded Coder </w:t>
      </w:r>
      <w:r w:rsidRPr="005B2A48">
        <w:rPr>
          <w:rFonts w:ascii="Arial" w:hAnsi="Arial" w:cs="Arial"/>
          <w:kern w:val="0"/>
          <w:szCs w:val="18"/>
          <w:highlight w:val="yellow"/>
          <w:lang w:val="pt-BR"/>
        </w:rPr>
        <w:tab/>
      </w:r>
      <w:r w:rsidR="00CD507B" w:rsidRPr="005B2A48">
        <w:rPr>
          <w:rFonts w:ascii="Arial" w:hAnsi="Arial" w:cs="Arial"/>
          <w:kern w:val="0"/>
          <w:szCs w:val="18"/>
          <w:highlight w:val="yellow"/>
          <w:lang w:val="pt-BR"/>
        </w:rPr>
        <w:t>V7.6</w:t>
      </w:r>
      <w:r w:rsidR="004376C1" w:rsidRPr="005B2A48">
        <w:rPr>
          <w:rFonts w:ascii="Arial" w:hAnsi="Arial" w:cs="Arial"/>
          <w:kern w:val="0"/>
          <w:szCs w:val="18"/>
          <w:highlight w:val="yellow"/>
          <w:lang w:val="pt-BR"/>
        </w:rPr>
        <w:t xml:space="preserve"> </w:t>
      </w:r>
      <w:r w:rsidR="00CD507B" w:rsidRPr="005B2A48">
        <w:rPr>
          <w:rFonts w:ascii="Arial" w:hAnsi="Arial" w:cs="Arial"/>
          <w:kern w:val="0"/>
          <w:szCs w:val="18"/>
          <w:highlight w:val="yellow"/>
          <w:lang w:val="pt-BR"/>
        </w:rPr>
        <w:t xml:space="preserve"> </w:t>
      </w:r>
      <w:r w:rsidR="004376C1" w:rsidRPr="005B2A48">
        <w:rPr>
          <w:rFonts w:ascii="Arial" w:hAnsi="Arial" w:cs="Arial"/>
          <w:kern w:val="0"/>
          <w:szCs w:val="18"/>
          <w:highlight w:val="yellow"/>
          <w:lang w:val="pt-BR"/>
        </w:rPr>
        <w:t xml:space="preserve"> </w:t>
      </w:r>
      <w:r w:rsidR="004731AB" w:rsidRPr="005B2A48">
        <w:rPr>
          <w:rFonts w:ascii="Arial" w:hAnsi="Arial" w:cs="Arial"/>
          <w:kern w:val="0"/>
          <w:szCs w:val="18"/>
          <w:highlight w:val="yellow"/>
          <w:lang w:val="pt-BR"/>
        </w:rPr>
        <w:t xml:space="preserve"> </w:t>
      </w:r>
      <w:r w:rsidR="00CD507B" w:rsidRPr="005B2A48">
        <w:rPr>
          <w:rFonts w:ascii="Arial" w:hAnsi="Arial" w:cs="Arial"/>
          <w:kern w:val="0"/>
          <w:szCs w:val="18"/>
          <w:highlight w:val="yellow"/>
          <w:lang w:val="pt-BR"/>
        </w:rPr>
        <w:t>(R2021a)</w:t>
      </w:r>
      <w:r w:rsidR="00293D73">
        <w:rPr>
          <w:rFonts w:ascii="Arial" w:hAnsi="Arial" w:cs="Arial"/>
          <w:kern w:val="0"/>
          <w:szCs w:val="18"/>
          <w:highlight w:val="yellow"/>
          <w:lang w:val="vi-VN"/>
        </w:rPr>
        <w:t>,</w:t>
      </w:r>
      <w:r w:rsidR="00DB6DD1" w:rsidRPr="005B2A48">
        <w:rPr>
          <w:rFonts w:ascii="Arial" w:hAnsi="Arial" w:cs="Arial"/>
          <w:kern w:val="0"/>
          <w:szCs w:val="18"/>
          <w:highlight w:val="yellow"/>
          <w:lang w:val="pt-BR"/>
        </w:rPr>
        <w:t xml:space="preserve"> V6.13 (R2017b)</w:t>
      </w:r>
    </w:p>
    <w:p w14:paraId="77B96934" w14:textId="2E30EC9B" w:rsidR="004376C1" w:rsidRPr="005B1AE4" w:rsidRDefault="004376C1" w:rsidP="000423B5">
      <w:pPr>
        <w:pStyle w:val="BodyText"/>
        <w:widowControl/>
        <w:spacing w:line="300" w:lineRule="exact"/>
        <w:ind w:left="1440" w:right="0"/>
        <w:jc w:val="left"/>
        <w:rPr>
          <w:rFonts w:ascii="Arial" w:hAnsi="Arial" w:cs="Arial"/>
          <w:kern w:val="0"/>
          <w:szCs w:val="18"/>
          <w:lang w:val="vi-VN"/>
        </w:rPr>
      </w:pPr>
      <w:r w:rsidRPr="005B2A48">
        <w:rPr>
          <w:rFonts w:ascii="Arial" w:hAnsi="Arial" w:cs="Arial"/>
          <w:kern w:val="0"/>
          <w:szCs w:val="18"/>
          <w:highlight w:val="yellow"/>
          <w:lang w:val="pt-BR"/>
        </w:rPr>
        <w:t xml:space="preserve">Vehicle Network Toolbox   V5.0   </w:t>
      </w:r>
      <w:r w:rsidR="004731AB" w:rsidRPr="005B2A48">
        <w:rPr>
          <w:rFonts w:ascii="Arial" w:hAnsi="Arial" w:cs="Arial"/>
          <w:kern w:val="0"/>
          <w:szCs w:val="18"/>
          <w:highlight w:val="yellow"/>
          <w:lang w:val="pt-BR"/>
        </w:rPr>
        <w:t xml:space="preserve"> </w:t>
      </w:r>
      <w:r w:rsidRPr="005B2A48">
        <w:rPr>
          <w:rFonts w:ascii="Arial" w:hAnsi="Arial" w:cs="Arial"/>
          <w:kern w:val="0"/>
          <w:szCs w:val="18"/>
          <w:highlight w:val="yellow"/>
          <w:lang w:val="pt-BR"/>
        </w:rPr>
        <w:t>(R2021a)</w:t>
      </w:r>
      <w:commentRangeEnd w:id="116"/>
      <w:r w:rsidR="005922DE" w:rsidRPr="005B2A48">
        <w:rPr>
          <w:rStyle w:val="CommentReference"/>
          <w:highlight w:val="yellow"/>
        </w:rPr>
        <w:commentReference w:id="116"/>
      </w:r>
      <w:r w:rsidR="00293D73">
        <w:rPr>
          <w:rFonts w:ascii="Arial" w:hAnsi="Arial" w:cs="Arial"/>
          <w:kern w:val="0"/>
          <w:szCs w:val="18"/>
          <w:highlight w:val="yellow"/>
          <w:lang w:val="vi-VN"/>
        </w:rPr>
        <w:t>,</w:t>
      </w:r>
      <w:r w:rsidR="005B1AE4" w:rsidRPr="005B2A48">
        <w:rPr>
          <w:rFonts w:ascii="Arial" w:hAnsi="Arial" w:cs="Arial"/>
          <w:kern w:val="0"/>
          <w:szCs w:val="18"/>
          <w:highlight w:val="yellow"/>
          <w:lang w:val="vi-VN"/>
        </w:rPr>
        <w:t xml:space="preserve"> V3.4   (R2017b)</w:t>
      </w:r>
    </w:p>
    <w:p w14:paraId="16C44191" w14:textId="075C23DB" w:rsidR="00500517" w:rsidRPr="0029259B" w:rsidRDefault="00500517" w:rsidP="00D72838">
      <w:pPr>
        <w:rPr>
          <w:rFonts w:ascii="Arial" w:hAnsi="Arial" w:cs="Arial"/>
          <w:szCs w:val="18"/>
        </w:rPr>
      </w:pPr>
    </w:p>
    <w:p w14:paraId="245EEFA5" w14:textId="77777777" w:rsidR="00E06538" w:rsidRPr="0029259B" w:rsidRDefault="00E06538" w:rsidP="00E06538">
      <w:pPr>
        <w:pStyle w:val="ListParagraph"/>
        <w:numPr>
          <w:ilvl w:val="0"/>
          <w:numId w:val="5"/>
        </w:numPr>
        <w:spacing w:line="300" w:lineRule="auto"/>
        <w:ind w:left="1166"/>
        <w:rPr>
          <w:rFonts w:ascii="Arial" w:hAnsi="Arial" w:cs="Arial"/>
          <w:szCs w:val="18"/>
        </w:rPr>
      </w:pPr>
      <w:r w:rsidRPr="0029259B">
        <w:rPr>
          <w:rFonts w:ascii="Arial" w:hAnsi="Arial" w:cs="Arial"/>
          <w:szCs w:val="18"/>
        </w:rPr>
        <w:t>MEX-file compiler</w:t>
      </w:r>
    </w:p>
    <w:p w14:paraId="691C53E5" w14:textId="77777777" w:rsidR="00E06538" w:rsidRPr="0029259B" w:rsidRDefault="00E06538" w:rsidP="00E06538">
      <w:pPr>
        <w:spacing w:line="300" w:lineRule="auto"/>
        <w:ind w:left="720" w:firstLine="720"/>
        <w:rPr>
          <w:rFonts w:ascii="Arial" w:hAnsi="Arial" w:cs="Arial"/>
          <w:szCs w:val="18"/>
        </w:rPr>
      </w:pPr>
      <w:r w:rsidRPr="0029259B">
        <w:rPr>
          <w:rFonts w:ascii="Arial" w:hAnsi="Arial" w:cs="Arial"/>
          <w:szCs w:val="18"/>
        </w:rPr>
        <w:t>Microsoft Visual C++ 2013, 2015, 2017 compiler (from Microsoft Corporation)</w:t>
      </w:r>
    </w:p>
    <w:p w14:paraId="7ECB78EA" w14:textId="77777777" w:rsidR="00E06538" w:rsidRPr="0029259B" w:rsidRDefault="00E06538" w:rsidP="00E06538">
      <w:pPr>
        <w:spacing w:line="300" w:lineRule="auto"/>
        <w:ind w:left="1440"/>
        <w:rPr>
          <w:rFonts w:ascii="Arial" w:hAnsi="Arial" w:cs="Arial"/>
          <w:szCs w:val="18"/>
        </w:rPr>
      </w:pPr>
      <w:r w:rsidRPr="0029259B">
        <w:rPr>
          <w:rFonts w:ascii="Arial" w:hAnsi="Arial" w:cs="Arial"/>
          <w:szCs w:val="18"/>
        </w:rPr>
        <w:t xml:space="preserve">   Reference: System Requirements &amp; Platform Availability</w:t>
      </w:r>
    </w:p>
    <w:p w14:paraId="5EEAAB75" w14:textId="4275F1EA" w:rsidR="00E06538" w:rsidRPr="0029259B" w:rsidRDefault="00E06538" w:rsidP="00E06538">
      <w:pPr>
        <w:spacing w:line="300" w:lineRule="auto"/>
        <w:ind w:left="720" w:firstLine="720"/>
        <w:rPr>
          <w:rFonts w:ascii="Arial" w:hAnsi="Arial" w:cs="Arial"/>
          <w:szCs w:val="18"/>
        </w:rPr>
      </w:pPr>
      <w:r w:rsidRPr="0029259B">
        <w:rPr>
          <w:rFonts w:ascii="Arial" w:hAnsi="Arial" w:cs="Arial"/>
          <w:szCs w:val="18"/>
        </w:rPr>
        <w:t xml:space="preserve">   </w:t>
      </w:r>
      <w:hyperlink r:id="rId17" w:history="1">
        <w:r w:rsidRPr="0029259B">
          <w:rPr>
            <w:rStyle w:val="Hyperlink"/>
            <w:rFonts w:ascii="Arial" w:hAnsi="Arial" w:cs="Arial"/>
            <w:szCs w:val="18"/>
          </w:rPr>
          <w:t>https://www.mathworks.com/support/sysreq/previous_releases.html</w:t>
        </w:r>
      </w:hyperlink>
    </w:p>
    <w:p w14:paraId="74D82DB8" w14:textId="77777777" w:rsidR="00E06538" w:rsidRPr="0029259B" w:rsidRDefault="00E06538" w:rsidP="00D72838">
      <w:pPr>
        <w:rPr>
          <w:rFonts w:ascii="Arial" w:hAnsi="Arial" w:cs="Arial"/>
          <w:szCs w:val="18"/>
        </w:rPr>
      </w:pPr>
    </w:p>
    <w:p w14:paraId="021421EF" w14:textId="2ACC8038" w:rsidR="00500517" w:rsidRPr="0029259B" w:rsidRDefault="00500517" w:rsidP="00763C45">
      <w:pPr>
        <w:pStyle w:val="ListBullet"/>
        <w:widowControl/>
        <w:numPr>
          <w:ilvl w:val="0"/>
          <w:numId w:val="5"/>
        </w:numPr>
        <w:tabs>
          <w:tab w:val="left" w:pos="450"/>
        </w:tabs>
        <w:spacing w:line="300" w:lineRule="exact"/>
        <w:ind w:left="1170"/>
        <w:jc w:val="left"/>
        <w:rPr>
          <w:rFonts w:ascii="Arial" w:eastAsia="MS Gothic" w:hAnsi="Arial" w:cs="Arial"/>
          <w:kern w:val="0"/>
          <w:szCs w:val="21"/>
        </w:rPr>
      </w:pPr>
      <w:r w:rsidRPr="0029259B">
        <w:rPr>
          <w:rFonts w:ascii="Arial" w:hAnsi="Arial" w:cs="Arial"/>
          <w:kern w:val="0"/>
          <w:szCs w:val="21"/>
        </w:rPr>
        <w:t>VLAB (from The VLAB Works Pty Ltd</w:t>
      </w:r>
      <w:r w:rsidR="00487E04" w:rsidRPr="0029259B">
        <w:rPr>
          <w:rFonts w:ascii="Arial" w:hAnsi="Arial" w:cs="Arial"/>
          <w:kern w:val="0"/>
          <w:szCs w:val="21"/>
        </w:rPr>
        <w:t>)</w:t>
      </w:r>
    </w:p>
    <w:p w14:paraId="487B9A72" w14:textId="172FA138" w:rsidR="00487E04" w:rsidRPr="0029259B" w:rsidRDefault="00487E04" w:rsidP="00487E04">
      <w:pPr>
        <w:pStyle w:val="ListBullet"/>
        <w:widowControl/>
        <w:tabs>
          <w:tab w:val="left" w:pos="450"/>
        </w:tabs>
        <w:spacing w:line="300" w:lineRule="exact"/>
        <w:ind w:left="1440"/>
        <w:jc w:val="left"/>
        <w:rPr>
          <w:rFonts w:ascii="Arial" w:hAnsi="Arial" w:cs="Arial"/>
          <w:kern w:val="0"/>
          <w:szCs w:val="21"/>
        </w:rPr>
      </w:pPr>
      <w:r w:rsidRPr="0029259B">
        <w:rPr>
          <w:rFonts w:ascii="Arial" w:hAnsi="Arial" w:cs="Arial"/>
          <w:kern w:val="0"/>
          <w:szCs w:val="21"/>
          <w:highlight w:val="yellow"/>
        </w:rPr>
        <w:t>VLAB</w:t>
      </w:r>
      <w:r w:rsidRPr="0029259B">
        <w:rPr>
          <w:rFonts w:ascii="Arial" w:hAnsi="Arial" w:cs="Arial"/>
          <w:kern w:val="0"/>
          <w:szCs w:val="21"/>
          <w:highlight w:val="yellow"/>
        </w:rPr>
        <w:tab/>
      </w:r>
      <w:r w:rsidRPr="0029259B">
        <w:rPr>
          <w:rFonts w:ascii="Arial" w:hAnsi="Arial" w:cs="Arial"/>
          <w:kern w:val="0"/>
          <w:szCs w:val="21"/>
          <w:highlight w:val="yellow"/>
        </w:rPr>
        <w:tab/>
      </w:r>
      <w:r w:rsidRPr="0029259B">
        <w:rPr>
          <w:rFonts w:ascii="Arial" w:hAnsi="Arial" w:cs="Arial"/>
          <w:kern w:val="0"/>
          <w:szCs w:val="21"/>
          <w:highlight w:val="yellow"/>
        </w:rPr>
        <w:tab/>
      </w:r>
      <w:r w:rsidR="00C331A6" w:rsidRPr="0029259B">
        <w:rPr>
          <w:rFonts w:ascii="Arial" w:hAnsi="Arial" w:cs="Arial"/>
          <w:kern w:val="0"/>
          <w:szCs w:val="21"/>
          <w:highlight w:val="yellow"/>
        </w:rPr>
        <w:t>V</w:t>
      </w:r>
      <w:r w:rsidRPr="0029259B">
        <w:rPr>
          <w:rFonts w:ascii="Arial" w:hAnsi="Arial" w:cs="Arial"/>
          <w:kern w:val="0"/>
          <w:szCs w:val="21"/>
          <w:highlight w:val="yellow"/>
        </w:rPr>
        <w:t>2.</w:t>
      </w:r>
      <w:r w:rsidR="0010648B">
        <w:rPr>
          <w:rFonts w:ascii="Arial" w:hAnsi="Arial" w:cs="Arial"/>
          <w:kern w:val="0"/>
          <w:szCs w:val="21"/>
          <w:highlight w:val="yellow"/>
        </w:rPr>
        <w:t>7</w:t>
      </w:r>
      <w:r w:rsidR="0030565B" w:rsidRPr="0029259B">
        <w:rPr>
          <w:rFonts w:ascii="Arial" w:hAnsi="Arial" w:cs="Arial"/>
          <w:kern w:val="0"/>
          <w:szCs w:val="21"/>
          <w:highlight w:val="yellow"/>
          <w:lang w:val="vi-VN"/>
        </w:rPr>
        <w:t>.</w:t>
      </w:r>
      <w:r w:rsidR="0010648B">
        <w:rPr>
          <w:rFonts w:ascii="Arial" w:hAnsi="Arial" w:cs="Arial"/>
          <w:kern w:val="0"/>
          <w:szCs w:val="21"/>
          <w:highlight w:val="yellow"/>
        </w:rPr>
        <w:t>2</w:t>
      </w:r>
      <w:r w:rsidRPr="0029259B">
        <w:rPr>
          <w:rFonts w:ascii="Arial" w:hAnsi="Arial" w:cs="Arial"/>
          <w:kern w:val="0"/>
          <w:szCs w:val="21"/>
          <w:highlight w:val="yellow"/>
        </w:rPr>
        <w:t xml:space="preserve"> (win-vc140-x64)</w:t>
      </w:r>
    </w:p>
    <w:p w14:paraId="0F88DF4D" w14:textId="77777777" w:rsidR="00C331A6" w:rsidRPr="0029259B" w:rsidRDefault="00C331A6" w:rsidP="00487E04">
      <w:pPr>
        <w:pStyle w:val="ListBullet"/>
        <w:widowControl/>
        <w:tabs>
          <w:tab w:val="left" w:pos="450"/>
        </w:tabs>
        <w:spacing w:line="300" w:lineRule="exact"/>
        <w:ind w:left="1440"/>
        <w:jc w:val="left"/>
        <w:rPr>
          <w:rFonts w:ascii="Arial" w:eastAsia="MS Gothic" w:hAnsi="Arial" w:cs="Arial"/>
          <w:kern w:val="0"/>
          <w:szCs w:val="21"/>
        </w:rPr>
      </w:pPr>
    </w:p>
    <w:p w14:paraId="5FA47936" w14:textId="1282036B" w:rsidR="00487E04" w:rsidRPr="0029259B" w:rsidRDefault="00487E04" w:rsidP="00763C45">
      <w:pPr>
        <w:pStyle w:val="ListBullet"/>
        <w:widowControl/>
        <w:numPr>
          <w:ilvl w:val="0"/>
          <w:numId w:val="5"/>
        </w:numPr>
        <w:tabs>
          <w:tab w:val="left" w:pos="450"/>
        </w:tabs>
        <w:spacing w:line="300" w:lineRule="exact"/>
        <w:ind w:left="1170"/>
        <w:jc w:val="left"/>
        <w:rPr>
          <w:rFonts w:ascii="Arial" w:eastAsia="MS Gothic" w:hAnsi="Arial" w:cs="Arial"/>
          <w:kern w:val="0"/>
          <w:szCs w:val="21"/>
          <w:highlight w:val="yellow"/>
        </w:rPr>
      </w:pPr>
      <w:r w:rsidRPr="0029259B">
        <w:rPr>
          <w:rFonts w:ascii="Arial" w:hAnsi="Arial" w:cs="Arial"/>
          <w:kern w:val="0"/>
          <w:szCs w:val="21"/>
          <w:highlight w:val="yellow"/>
        </w:rPr>
        <w:t>Toolbox</w:t>
      </w:r>
      <w:r w:rsidR="00C331A6" w:rsidRPr="0029259B">
        <w:rPr>
          <w:rFonts w:ascii="Arial" w:hAnsi="Arial" w:cs="Arial"/>
          <w:kern w:val="0"/>
          <w:szCs w:val="21"/>
          <w:highlight w:val="yellow"/>
        </w:rPr>
        <w:t>es of VLAB</w:t>
      </w:r>
      <w:r w:rsidR="001C3B17" w:rsidRPr="0029259B">
        <w:rPr>
          <w:rFonts w:ascii="Arial" w:hAnsi="Arial" w:cs="Arial"/>
          <w:kern w:val="0"/>
          <w:szCs w:val="21"/>
          <w:highlight w:val="yellow"/>
        </w:rPr>
        <w:t xml:space="preserve"> </w:t>
      </w:r>
      <w:r w:rsidR="001C3B17" w:rsidRPr="0029259B">
        <w:rPr>
          <w:rFonts w:ascii="Arial" w:eastAsia="MS Gothic" w:hAnsi="Arial" w:cs="Arial"/>
          <w:kern w:val="0"/>
          <w:szCs w:val="21"/>
          <w:highlight w:val="yellow"/>
        </w:rPr>
        <w:t xml:space="preserve">(included with </w:t>
      </w:r>
      <w:r w:rsidR="001C3B17" w:rsidRPr="0029259B">
        <w:rPr>
          <w:rFonts w:ascii="Arial" w:hAnsi="Arial" w:cs="Arial"/>
          <w:kern w:val="0"/>
          <w:szCs w:val="21"/>
          <w:highlight w:val="yellow"/>
        </w:rPr>
        <w:t xml:space="preserve">VLAB </w:t>
      </w:r>
      <w:r w:rsidR="001C3B17" w:rsidRPr="0029259B">
        <w:rPr>
          <w:rFonts w:ascii="Arial" w:eastAsia="MS Gothic" w:hAnsi="Arial" w:cs="Arial"/>
          <w:kern w:val="0"/>
          <w:szCs w:val="21"/>
          <w:highlight w:val="yellow"/>
        </w:rPr>
        <w:t>V2.</w:t>
      </w:r>
      <w:r w:rsidR="0030565B" w:rsidRPr="0029259B">
        <w:rPr>
          <w:rFonts w:ascii="Arial" w:eastAsia="MS Gothic" w:hAnsi="Arial" w:cs="Arial"/>
          <w:kern w:val="0"/>
          <w:szCs w:val="21"/>
          <w:highlight w:val="yellow"/>
        </w:rPr>
        <w:t>6</w:t>
      </w:r>
      <w:r w:rsidR="0030565B" w:rsidRPr="0029259B">
        <w:rPr>
          <w:rFonts w:ascii="Arial" w:eastAsia="MS Gothic" w:hAnsi="Arial" w:cs="Arial"/>
          <w:kern w:val="0"/>
          <w:szCs w:val="21"/>
          <w:highlight w:val="yellow"/>
          <w:lang w:val="vi-VN"/>
        </w:rPr>
        <w:t>.</w:t>
      </w:r>
      <w:r w:rsidR="00EC69F1">
        <w:rPr>
          <w:rFonts w:ascii="Arial" w:eastAsia="MS Gothic" w:hAnsi="Arial" w:cs="Arial"/>
          <w:kern w:val="0"/>
          <w:szCs w:val="21"/>
          <w:highlight w:val="yellow"/>
        </w:rPr>
        <w:t>1</w:t>
      </w:r>
      <w:r w:rsidR="001C3B17" w:rsidRPr="0029259B">
        <w:rPr>
          <w:rFonts w:ascii="Arial" w:eastAsia="MS Gothic" w:hAnsi="Arial" w:cs="Arial"/>
          <w:kern w:val="0"/>
          <w:szCs w:val="21"/>
          <w:highlight w:val="yellow"/>
        </w:rPr>
        <w:t>)</w:t>
      </w:r>
    </w:p>
    <w:p w14:paraId="233FB9E1" w14:textId="259830C5" w:rsidR="002E5C04" w:rsidRPr="00EA098C" w:rsidRDefault="002E5C04" w:rsidP="002029EC">
      <w:pPr>
        <w:pStyle w:val="ListBullet"/>
        <w:widowControl/>
        <w:tabs>
          <w:tab w:val="left" w:pos="450"/>
        </w:tabs>
        <w:spacing w:line="300" w:lineRule="exact"/>
        <w:ind w:left="1440"/>
        <w:jc w:val="left"/>
        <w:rPr>
          <w:rFonts w:ascii="Arial" w:hAnsi="Arial" w:cs="Arial"/>
          <w:kern w:val="0"/>
          <w:szCs w:val="21"/>
          <w:highlight w:val="yellow"/>
        </w:rPr>
      </w:pPr>
      <w:r w:rsidRPr="00EA098C">
        <w:rPr>
          <w:rFonts w:ascii="Arial" w:hAnsi="Arial" w:cs="Arial"/>
          <w:kern w:val="0"/>
          <w:szCs w:val="21"/>
          <w:highlight w:val="yellow"/>
        </w:rPr>
        <w:t>Toolbox RH850 Virtual Platform V3.1.</w:t>
      </w:r>
      <w:r w:rsidR="00C059D0">
        <w:rPr>
          <w:rFonts w:ascii="Arial" w:hAnsi="Arial" w:cs="Arial"/>
          <w:kern w:val="0"/>
          <w:szCs w:val="21"/>
          <w:highlight w:val="yellow"/>
        </w:rPr>
        <w:t>8</w:t>
      </w:r>
      <w:r w:rsidRPr="00EA098C">
        <w:rPr>
          <w:rFonts w:ascii="Arial" w:hAnsi="Arial" w:cs="Arial"/>
          <w:kern w:val="0"/>
          <w:szCs w:val="21"/>
          <w:highlight w:val="yellow"/>
        </w:rPr>
        <w:t xml:space="preserve"> (For test supported devices (RH850/F1M-S1, RH850/F1M-S4))</w:t>
      </w:r>
    </w:p>
    <w:p w14:paraId="27C1EC4B" w14:textId="51AD5960" w:rsidR="00FB4A93" w:rsidRPr="00EA098C" w:rsidRDefault="00FB4A93" w:rsidP="002469D2">
      <w:pPr>
        <w:pStyle w:val="ListBullet"/>
        <w:widowControl/>
        <w:tabs>
          <w:tab w:val="left" w:pos="450"/>
        </w:tabs>
        <w:spacing w:line="300" w:lineRule="exact"/>
        <w:ind w:left="1440"/>
        <w:jc w:val="left"/>
        <w:rPr>
          <w:rFonts w:ascii="Arial" w:hAnsi="Arial" w:cs="Arial"/>
          <w:kern w:val="0"/>
          <w:szCs w:val="21"/>
          <w:highlight w:val="yellow"/>
        </w:rPr>
      </w:pPr>
      <w:r w:rsidRPr="00EA098C">
        <w:rPr>
          <w:rFonts w:ascii="Arial" w:hAnsi="Arial" w:cs="Arial"/>
          <w:kern w:val="0"/>
          <w:szCs w:val="21"/>
          <w:highlight w:val="yellow"/>
        </w:rPr>
        <w:t xml:space="preserve">Toolbox CAN 2.5.0 (For test supported </w:t>
      </w:r>
      <w:r w:rsidR="009A3E62" w:rsidRPr="00EA098C">
        <w:rPr>
          <w:rFonts w:ascii="Arial" w:hAnsi="Arial" w:cs="Arial"/>
          <w:kern w:val="0"/>
          <w:szCs w:val="21"/>
          <w:highlight w:val="yellow"/>
        </w:rPr>
        <w:t>peripheral</w:t>
      </w:r>
      <w:r w:rsidRPr="00EA098C">
        <w:rPr>
          <w:rFonts w:ascii="Arial" w:hAnsi="Arial" w:cs="Arial"/>
          <w:kern w:val="0"/>
          <w:szCs w:val="21"/>
          <w:highlight w:val="yellow"/>
        </w:rPr>
        <w:t xml:space="preserve"> RS-CANFD)</w:t>
      </w:r>
    </w:p>
    <w:p w14:paraId="31A02D0D" w14:textId="0A2A02F2" w:rsidR="002469D2" w:rsidRPr="002C26CB" w:rsidRDefault="002E5C04" w:rsidP="002469D2">
      <w:pPr>
        <w:pStyle w:val="ListBullet"/>
        <w:widowControl/>
        <w:tabs>
          <w:tab w:val="left" w:pos="450"/>
        </w:tabs>
        <w:spacing w:line="300" w:lineRule="exact"/>
        <w:ind w:left="1440"/>
        <w:jc w:val="left"/>
        <w:rPr>
          <w:rFonts w:ascii="Arial" w:eastAsia="MS Gothic" w:hAnsi="Arial" w:cs="Arial"/>
          <w:kern w:val="0"/>
          <w:szCs w:val="21"/>
          <w:lang w:val="vi-VN"/>
        </w:rPr>
      </w:pPr>
      <w:r w:rsidRPr="00EA098C">
        <w:rPr>
          <w:rFonts w:ascii="Arial" w:hAnsi="Arial" w:cs="Arial"/>
          <w:kern w:val="0"/>
          <w:szCs w:val="21"/>
          <w:highlight w:val="yellow"/>
        </w:rPr>
        <w:t xml:space="preserve">Toolbox RH850 G4 Virtual Platform </w:t>
      </w:r>
      <w:commentRangeStart w:id="117"/>
      <w:r w:rsidRPr="00EA098C">
        <w:rPr>
          <w:rFonts w:ascii="Arial" w:hAnsi="Arial" w:cs="Arial"/>
          <w:kern w:val="0"/>
          <w:szCs w:val="21"/>
          <w:highlight w:val="yellow"/>
        </w:rPr>
        <w:t>1.1</w:t>
      </w:r>
      <w:r w:rsidR="0045184A">
        <w:rPr>
          <w:rFonts w:ascii="Arial" w:hAnsi="Arial" w:cs="Arial"/>
          <w:kern w:val="0"/>
          <w:szCs w:val="21"/>
          <w:highlight w:val="yellow"/>
        </w:rPr>
        <w:t>6</w:t>
      </w:r>
      <w:r w:rsidRPr="00EA098C">
        <w:rPr>
          <w:rFonts w:ascii="Arial" w:hAnsi="Arial" w:cs="Arial"/>
          <w:kern w:val="0"/>
          <w:szCs w:val="21"/>
          <w:highlight w:val="yellow"/>
        </w:rPr>
        <w:t xml:space="preserve">.0 </w:t>
      </w:r>
      <w:commentRangeEnd w:id="117"/>
      <w:r w:rsidR="003D5A6F">
        <w:rPr>
          <w:rStyle w:val="CommentReference"/>
          <w:rFonts w:eastAsia="MS Gothic"/>
          <w:szCs w:val="20"/>
        </w:rPr>
        <w:commentReference w:id="117"/>
      </w:r>
      <w:r w:rsidRPr="00EA098C">
        <w:rPr>
          <w:rFonts w:ascii="Arial" w:hAnsi="Arial" w:cs="Arial"/>
          <w:kern w:val="0"/>
          <w:szCs w:val="21"/>
          <w:highlight w:val="yellow"/>
        </w:rPr>
        <w:t xml:space="preserve">(For test supported devices </w:t>
      </w:r>
      <w:commentRangeStart w:id="118"/>
      <w:r w:rsidRPr="00EA098C">
        <w:rPr>
          <w:rFonts w:ascii="Arial" w:hAnsi="Arial" w:cs="Arial"/>
          <w:kern w:val="0"/>
          <w:szCs w:val="21"/>
          <w:highlight w:val="yellow"/>
        </w:rPr>
        <w:t>RH850/U2C</w:t>
      </w:r>
      <w:commentRangeEnd w:id="118"/>
      <w:r w:rsidR="00FB2519">
        <w:rPr>
          <w:rStyle w:val="CommentReference"/>
          <w:rFonts w:eastAsia="MS Gothic"/>
          <w:szCs w:val="20"/>
        </w:rPr>
        <w:commentReference w:id="118"/>
      </w:r>
      <w:r w:rsidRPr="00EA098C">
        <w:rPr>
          <w:rFonts w:ascii="Arial" w:hAnsi="Arial" w:cs="Arial"/>
          <w:kern w:val="0"/>
          <w:szCs w:val="21"/>
          <w:highlight w:val="yellow"/>
        </w:rPr>
        <w:t>)</w:t>
      </w:r>
      <w:bookmarkStart w:id="119" w:name="V10000_Req_03_015"/>
      <w:bookmarkEnd w:id="119"/>
    </w:p>
    <w:p w14:paraId="7F19A6A0" w14:textId="58365F58" w:rsidR="007F60A4" w:rsidRPr="0029259B" w:rsidRDefault="007F60A4" w:rsidP="00763C45">
      <w:pPr>
        <w:pStyle w:val="ListBullet"/>
        <w:widowControl/>
        <w:numPr>
          <w:ilvl w:val="0"/>
          <w:numId w:val="5"/>
        </w:numPr>
        <w:tabs>
          <w:tab w:val="left" w:pos="450"/>
        </w:tabs>
        <w:spacing w:line="300" w:lineRule="exact"/>
        <w:ind w:left="1170"/>
        <w:jc w:val="left"/>
        <w:rPr>
          <w:rFonts w:ascii="Arial" w:eastAsia="MS Gothic" w:hAnsi="Arial" w:cs="Arial"/>
          <w:kern w:val="0"/>
          <w:szCs w:val="21"/>
        </w:rPr>
      </w:pPr>
      <w:r w:rsidRPr="0029259B">
        <w:rPr>
          <w:rFonts w:ascii="Arial" w:eastAsia="MS Gothic" w:hAnsi="Arial" w:cs="Arial"/>
          <w:kern w:val="0"/>
          <w:szCs w:val="21"/>
        </w:rPr>
        <w:t>Smart Configurator for RH850 (from Renesas Electronics Corp)</w:t>
      </w:r>
    </w:p>
    <w:p w14:paraId="38F48637" w14:textId="0D617517" w:rsidR="007F60A4" w:rsidRPr="0029259B" w:rsidRDefault="007F60A4" w:rsidP="007F60A4">
      <w:pPr>
        <w:pStyle w:val="ListBullet"/>
        <w:widowControl/>
        <w:tabs>
          <w:tab w:val="left" w:pos="450"/>
        </w:tabs>
        <w:spacing w:line="300" w:lineRule="exact"/>
        <w:ind w:left="1440"/>
        <w:jc w:val="left"/>
        <w:rPr>
          <w:rFonts w:ascii="Arial" w:eastAsia="MS Gothic" w:hAnsi="Arial" w:cs="Arial"/>
          <w:kern w:val="0"/>
          <w:szCs w:val="21"/>
        </w:rPr>
      </w:pPr>
      <w:r w:rsidRPr="0029259B">
        <w:rPr>
          <w:rFonts w:ascii="Arial" w:eastAsia="MS Gothic" w:hAnsi="Arial" w:cs="Arial"/>
          <w:kern w:val="0"/>
          <w:szCs w:val="21"/>
        </w:rPr>
        <w:t>SC</w:t>
      </w:r>
      <w:r w:rsidRPr="0029259B">
        <w:rPr>
          <w:rFonts w:ascii="Arial" w:eastAsia="MS Gothic" w:hAnsi="Arial" w:cs="Arial"/>
          <w:kern w:val="0"/>
          <w:szCs w:val="21"/>
        </w:rPr>
        <w:tab/>
      </w:r>
      <w:r w:rsidRPr="0029259B">
        <w:rPr>
          <w:rFonts w:ascii="Arial" w:eastAsia="MS Gothic" w:hAnsi="Arial" w:cs="Arial"/>
          <w:kern w:val="0"/>
          <w:szCs w:val="21"/>
        </w:rPr>
        <w:tab/>
      </w:r>
      <w:r w:rsidRPr="0029259B">
        <w:rPr>
          <w:rFonts w:ascii="Arial" w:eastAsia="MS Gothic" w:hAnsi="Arial" w:cs="Arial"/>
          <w:kern w:val="0"/>
          <w:szCs w:val="21"/>
        </w:rPr>
        <w:tab/>
        <w:t>V1.5.0</w:t>
      </w:r>
    </w:p>
    <w:p w14:paraId="538AD13A" w14:textId="0F898BC5" w:rsidR="00237345" w:rsidRPr="0029259B" w:rsidRDefault="00237345" w:rsidP="007F60A4">
      <w:pPr>
        <w:pStyle w:val="ListBullet"/>
        <w:widowControl/>
        <w:tabs>
          <w:tab w:val="left" w:pos="450"/>
        </w:tabs>
        <w:spacing w:line="300" w:lineRule="exact"/>
        <w:ind w:left="1440"/>
        <w:jc w:val="left"/>
        <w:rPr>
          <w:rFonts w:ascii="Arial" w:eastAsia="MS Gothic" w:hAnsi="Arial" w:cs="Arial"/>
          <w:kern w:val="0"/>
          <w:szCs w:val="21"/>
        </w:rPr>
      </w:pPr>
    </w:p>
    <w:p w14:paraId="6080B693" w14:textId="69CC7B29" w:rsidR="00237345" w:rsidRPr="0029259B" w:rsidRDefault="2062ADAD" w:rsidP="3C0BE9D9">
      <w:pPr>
        <w:pStyle w:val="ListBullet"/>
        <w:widowControl/>
        <w:numPr>
          <w:ilvl w:val="0"/>
          <w:numId w:val="5"/>
        </w:numPr>
        <w:tabs>
          <w:tab w:val="left" w:pos="450"/>
        </w:tabs>
        <w:spacing w:line="300" w:lineRule="exact"/>
        <w:ind w:left="1170"/>
        <w:jc w:val="left"/>
        <w:rPr>
          <w:rFonts w:ascii="Arial" w:eastAsia="MS Gothic" w:hAnsi="Arial" w:cs="Arial"/>
          <w:kern w:val="0"/>
        </w:rPr>
      </w:pPr>
      <w:r w:rsidRPr="0029259B">
        <w:rPr>
          <w:rFonts w:ascii="Arial" w:eastAsia="MS Gothic" w:hAnsi="Arial" w:cs="Arial"/>
          <w:kern w:val="0"/>
        </w:rPr>
        <w:t>Build Tool</w:t>
      </w:r>
    </w:p>
    <w:p w14:paraId="3494A0E3" w14:textId="0D8944BF" w:rsidR="00237345" w:rsidRPr="002469D2" w:rsidRDefault="3C0BE9D9" w:rsidP="002469D2">
      <w:pPr>
        <w:pStyle w:val="ListBullet"/>
        <w:widowControl/>
        <w:tabs>
          <w:tab w:val="left" w:pos="450"/>
        </w:tabs>
        <w:spacing w:line="300" w:lineRule="exact"/>
        <w:ind w:left="1440"/>
        <w:jc w:val="left"/>
        <w:rPr>
          <w:rFonts w:ascii="Arial" w:eastAsia="Arial" w:hAnsi="Arial" w:cs="Arial"/>
          <w:szCs w:val="18"/>
          <w:lang w:val="pt-BR"/>
        </w:rPr>
      </w:pPr>
      <w:r w:rsidRPr="0029259B">
        <w:rPr>
          <w:rFonts w:ascii="Arial" w:eastAsia="Arial" w:hAnsi="Arial" w:cs="Arial"/>
          <w:szCs w:val="18"/>
          <w:highlight w:val="yellow"/>
          <w:lang w:val="pt-BR"/>
        </w:rPr>
        <w:t>CC-RH</w:t>
      </w:r>
      <w:r w:rsidR="00237345" w:rsidRPr="0029259B">
        <w:rPr>
          <w:rFonts w:ascii="Arial" w:hAnsi="Arial" w:cs="Arial"/>
          <w:highlight w:val="yellow"/>
        </w:rPr>
        <w:tab/>
      </w:r>
      <w:r w:rsidR="00237345" w:rsidRPr="0029259B">
        <w:rPr>
          <w:rFonts w:ascii="Arial" w:hAnsi="Arial" w:cs="Arial"/>
          <w:highlight w:val="yellow"/>
        </w:rPr>
        <w:tab/>
      </w:r>
      <w:r w:rsidR="00237345" w:rsidRPr="0029259B">
        <w:rPr>
          <w:rFonts w:ascii="Arial" w:hAnsi="Arial" w:cs="Arial"/>
          <w:highlight w:val="yellow"/>
        </w:rPr>
        <w:tab/>
      </w:r>
      <w:r w:rsidRPr="0029259B">
        <w:rPr>
          <w:rFonts w:ascii="Arial" w:eastAsia="Arial" w:hAnsi="Arial" w:cs="Arial"/>
          <w:szCs w:val="18"/>
          <w:highlight w:val="yellow"/>
          <w:lang w:val="pt-BR"/>
        </w:rPr>
        <w:t>Included with CS+ V8.0</w:t>
      </w:r>
      <w:r w:rsidR="008A3D2B" w:rsidRPr="0029259B">
        <w:rPr>
          <w:rFonts w:ascii="Arial" w:eastAsia="Arial" w:hAnsi="Arial" w:cs="Arial"/>
          <w:szCs w:val="18"/>
          <w:highlight w:val="yellow"/>
          <w:lang w:val="pt-BR"/>
        </w:rPr>
        <w:t>7</w:t>
      </w:r>
      <w:r w:rsidRPr="0029259B">
        <w:rPr>
          <w:rFonts w:ascii="Arial" w:eastAsia="Arial" w:hAnsi="Arial" w:cs="Arial"/>
          <w:szCs w:val="18"/>
          <w:highlight w:val="yellow"/>
          <w:lang w:val="pt-BR"/>
        </w:rPr>
        <w:t>.00</w:t>
      </w:r>
      <w:r w:rsidR="002469D2">
        <w:rPr>
          <w:rFonts w:ascii="Arial" w:eastAsia="Arial" w:hAnsi="Arial" w:cs="Arial"/>
          <w:szCs w:val="18"/>
          <w:highlight w:val="yellow"/>
          <w:lang w:val="pt-BR"/>
        </w:rPr>
        <w:t>/</w:t>
      </w:r>
      <w:r w:rsidR="002469D2" w:rsidRPr="002469D2">
        <w:rPr>
          <w:rFonts w:ascii="Arial" w:eastAsia="Arial" w:hAnsi="Arial" w:cs="Arial"/>
          <w:szCs w:val="18"/>
          <w:highlight w:val="yellow"/>
          <w:lang w:val="pt-BR"/>
        </w:rPr>
        <w:t xml:space="preserve"> </w:t>
      </w:r>
      <w:r w:rsidR="002469D2">
        <w:rPr>
          <w:rFonts w:ascii="Arial" w:eastAsia="Arial" w:hAnsi="Arial" w:cs="Arial"/>
          <w:szCs w:val="18"/>
          <w:highlight w:val="yellow"/>
          <w:lang w:val="pt-BR"/>
        </w:rPr>
        <w:t>E</w:t>
      </w:r>
      <w:r w:rsidR="002469D2" w:rsidRPr="0029259B">
        <w:rPr>
          <w:rFonts w:ascii="Arial" w:eastAsia="Arial" w:hAnsi="Arial" w:cs="Arial"/>
          <w:szCs w:val="18"/>
          <w:highlight w:val="yellow"/>
          <w:lang w:val="pt-BR"/>
        </w:rPr>
        <w:t>8.07.</w:t>
      </w:r>
      <w:r w:rsidR="00284113">
        <w:rPr>
          <w:rFonts w:ascii="Arial" w:eastAsia="Arial" w:hAnsi="Arial" w:cs="Arial"/>
          <w:szCs w:val="18"/>
          <w:highlight w:val="yellow"/>
          <w:lang w:val="pt-BR"/>
        </w:rPr>
        <w:t>00j2</w:t>
      </w:r>
      <w:r w:rsidRPr="0029259B">
        <w:rPr>
          <w:rFonts w:ascii="Arial" w:eastAsia="Arial" w:hAnsi="Arial" w:cs="Arial"/>
          <w:szCs w:val="18"/>
          <w:highlight w:val="yellow"/>
          <w:lang w:val="pt-BR"/>
        </w:rPr>
        <w:t xml:space="preserve"> (from Renesas Electronics)</w:t>
      </w:r>
      <w:r w:rsidR="00237345" w:rsidRPr="0029259B">
        <w:rPr>
          <w:rFonts w:ascii="Arial" w:eastAsia="MS Gothic" w:hAnsi="Arial" w:cs="Arial"/>
          <w:kern w:val="0"/>
          <w:szCs w:val="21"/>
        </w:rPr>
        <w:tab/>
      </w:r>
    </w:p>
    <w:p w14:paraId="2AC3B50C" w14:textId="77777777" w:rsidR="00237345" w:rsidRPr="0029259B" w:rsidRDefault="00237345" w:rsidP="007F60A4">
      <w:pPr>
        <w:pStyle w:val="ListBullet"/>
        <w:widowControl/>
        <w:tabs>
          <w:tab w:val="left" w:pos="450"/>
        </w:tabs>
        <w:spacing w:line="300" w:lineRule="exact"/>
        <w:ind w:left="1440"/>
        <w:jc w:val="left"/>
        <w:rPr>
          <w:rFonts w:ascii="Arial" w:eastAsia="MS Gothic" w:hAnsi="Arial" w:cs="Arial"/>
          <w:kern w:val="0"/>
          <w:szCs w:val="21"/>
        </w:rPr>
      </w:pPr>
    </w:p>
    <w:p w14:paraId="2B9F7A3F" w14:textId="47CEE08C" w:rsidR="002C7197" w:rsidRPr="0029259B" w:rsidRDefault="002C7197" w:rsidP="00763C45">
      <w:pPr>
        <w:pStyle w:val="ListBullet"/>
        <w:widowControl/>
        <w:numPr>
          <w:ilvl w:val="0"/>
          <w:numId w:val="5"/>
        </w:numPr>
        <w:tabs>
          <w:tab w:val="left" w:pos="450"/>
        </w:tabs>
        <w:spacing w:line="300" w:lineRule="exact"/>
        <w:ind w:left="1170"/>
        <w:jc w:val="left"/>
        <w:rPr>
          <w:rFonts w:ascii="Arial" w:eastAsia="MS Gothic" w:hAnsi="Arial" w:cs="Arial"/>
          <w:kern w:val="0"/>
          <w:szCs w:val="21"/>
        </w:rPr>
      </w:pPr>
      <w:r w:rsidRPr="0029259B">
        <w:rPr>
          <w:rFonts w:ascii="Arial" w:eastAsia="MS Gothic" w:hAnsi="Arial" w:cs="Arial"/>
          <w:kern w:val="0"/>
          <w:szCs w:val="21"/>
        </w:rPr>
        <w:t xml:space="preserve">Cygwin </w:t>
      </w:r>
      <w:r w:rsidR="00DA3D95" w:rsidRPr="0029259B">
        <w:rPr>
          <w:rFonts w:ascii="Arial" w:eastAsia="MS Gothic" w:hAnsi="Arial" w:cs="Arial"/>
          <w:kern w:val="0"/>
          <w:szCs w:val="21"/>
        </w:rPr>
        <w:t>(from Cygwin Authors)</w:t>
      </w:r>
    </w:p>
    <w:p w14:paraId="66894302" w14:textId="6A77B144" w:rsidR="00DA3D95" w:rsidRDefault="00DA3D95" w:rsidP="00DA3D95">
      <w:pPr>
        <w:pStyle w:val="ListBullet"/>
        <w:widowControl/>
        <w:tabs>
          <w:tab w:val="left" w:pos="450"/>
        </w:tabs>
        <w:spacing w:line="300" w:lineRule="exact"/>
        <w:ind w:left="1440"/>
        <w:jc w:val="left"/>
        <w:rPr>
          <w:rFonts w:ascii="Arial" w:eastAsia="MS Gothic" w:hAnsi="Arial" w:cs="Arial"/>
          <w:kern w:val="0"/>
          <w:szCs w:val="21"/>
        </w:rPr>
      </w:pPr>
      <w:r w:rsidRPr="0029259B">
        <w:rPr>
          <w:rFonts w:ascii="Arial" w:eastAsia="MS Gothic" w:hAnsi="Arial" w:cs="Arial"/>
          <w:kern w:val="0"/>
          <w:szCs w:val="21"/>
        </w:rPr>
        <w:t>Cygwin</w:t>
      </w:r>
      <w:r w:rsidRPr="0029259B">
        <w:rPr>
          <w:rFonts w:ascii="Arial" w:eastAsia="MS Gothic" w:hAnsi="Arial" w:cs="Arial"/>
          <w:kern w:val="0"/>
          <w:szCs w:val="21"/>
        </w:rPr>
        <w:tab/>
      </w:r>
      <w:r w:rsidRPr="0029259B">
        <w:rPr>
          <w:rFonts w:ascii="Arial" w:eastAsia="MS Gothic" w:hAnsi="Arial" w:cs="Arial"/>
          <w:kern w:val="0"/>
          <w:szCs w:val="21"/>
        </w:rPr>
        <w:tab/>
      </w:r>
      <w:r w:rsidRPr="0029259B">
        <w:rPr>
          <w:rFonts w:ascii="Arial" w:eastAsia="MS Gothic" w:hAnsi="Arial" w:cs="Arial"/>
          <w:kern w:val="0"/>
          <w:szCs w:val="21"/>
        </w:rPr>
        <w:tab/>
        <w:t>V2.11.2</w:t>
      </w:r>
    </w:p>
    <w:p w14:paraId="0CD8639C" w14:textId="647217CF" w:rsidR="007630B4" w:rsidRDefault="007630B4" w:rsidP="00DA3D95">
      <w:pPr>
        <w:pStyle w:val="ListBullet"/>
        <w:widowControl/>
        <w:tabs>
          <w:tab w:val="left" w:pos="450"/>
        </w:tabs>
        <w:spacing w:line="300" w:lineRule="exact"/>
        <w:ind w:left="1440"/>
        <w:jc w:val="left"/>
        <w:rPr>
          <w:rFonts w:ascii="Arial" w:eastAsia="MS Gothic" w:hAnsi="Arial" w:cs="Arial"/>
          <w:kern w:val="0"/>
          <w:szCs w:val="21"/>
        </w:rPr>
      </w:pPr>
    </w:p>
    <w:p w14:paraId="4170433B" w14:textId="657476BF" w:rsidR="007630B4" w:rsidRPr="007630B4" w:rsidRDefault="007630B4" w:rsidP="007630B4">
      <w:pPr>
        <w:pStyle w:val="ListBullet"/>
        <w:widowControl/>
        <w:numPr>
          <w:ilvl w:val="0"/>
          <w:numId w:val="5"/>
        </w:numPr>
        <w:tabs>
          <w:tab w:val="left" w:pos="450"/>
        </w:tabs>
        <w:spacing w:line="300" w:lineRule="exact"/>
        <w:ind w:left="1170"/>
        <w:jc w:val="left"/>
        <w:rPr>
          <w:rFonts w:ascii="Arial" w:eastAsia="MS Gothic" w:hAnsi="Arial" w:cs="Arial"/>
          <w:kern w:val="0"/>
          <w:szCs w:val="21"/>
          <w:highlight w:val="yellow"/>
        </w:rPr>
      </w:pPr>
      <w:commentRangeStart w:id="120"/>
      <w:r w:rsidRPr="007630B4">
        <w:rPr>
          <w:rFonts w:ascii="Arial" w:hAnsi="Arial" w:cs="Arial"/>
          <w:szCs w:val="18"/>
          <w:highlight w:val="yellow"/>
        </w:rPr>
        <w:t>Nullsoft Scriptable Install System</w:t>
      </w:r>
      <w:r w:rsidR="009F4D6A">
        <w:rPr>
          <w:rFonts w:ascii="Arial" w:hAnsi="Arial" w:cs="Arial"/>
          <w:szCs w:val="18"/>
          <w:highlight w:val="yellow"/>
        </w:rPr>
        <w:t xml:space="preserve"> Tool</w:t>
      </w:r>
      <w:bookmarkStart w:id="121" w:name="V10000_Installer_006"/>
      <w:bookmarkEnd w:id="121"/>
      <w:commentRangeEnd w:id="120"/>
      <w:r w:rsidR="009E35F4">
        <w:rPr>
          <w:rStyle w:val="CommentReference"/>
          <w:rFonts w:eastAsia="MS Gothic"/>
          <w:szCs w:val="20"/>
        </w:rPr>
        <w:commentReference w:id="120"/>
      </w:r>
    </w:p>
    <w:p w14:paraId="0AD0159D" w14:textId="0776A2D7" w:rsidR="007630B4" w:rsidRPr="0029259B" w:rsidRDefault="007630B4" w:rsidP="007630B4">
      <w:pPr>
        <w:pStyle w:val="ListBullet"/>
        <w:widowControl/>
        <w:tabs>
          <w:tab w:val="left" w:pos="450"/>
        </w:tabs>
        <w:spacing w:line="300" w:lineRule="exact"/>
        <w:ind w:left="1440"/>
        <w:jc w:val="left"/>
        <w:rPr>
          <w:rFonts w:ascii="Arial" w:eastAsia="MS Gothic" w:hAnsi="Arial" w:cs="Arial"/>
          <w:kern w:val="0"/>
          <w:szCs w:val="21"/>
        </w:rPr>
      </w:pPr>
      <w:r w:rsidRPr="007630B4">
        <w:rPr>
          <w:rFonts w:ascii="Arial" w:eastAsia="MS Gothic" w:hAnsi="Arial" w:cs="Arial"/>
          <w:kern w:val="0"/>
          <w:szCs w:val="21"/>
          <w:highlight w:val="yellow"/>
        </w:rPr>
        <w:t>NSIS</w:t>
      </w:r>
      <w:r w:rsidRPr="007630B4">
        <w:rPr>
          <w:rFonts w:ascii="Arial" w:eastAsia="MS Gothic" w:hAnsi="Arial" w:cs="Arial"/>
          <w:kern w:val="0"/>
          <w:szCs w:val="21"/>
          <w:highlight w:val="yellow"/>
        </w:rPr>
        <w:tab/>
      </w:r>
      <w:r w:rsidRPr="007630B4">
        <w:rPr>
          <w:rFonts w:ascii="Arial" w:eastAsia="MS Gothic" w:hAnsi="Arial" w:cs="Arial"/>
          <w:kern w:val="0"/>
          <w:szCs w:val="21"/>
          <w:highlight w:val="yellow"/>
        </w:rPr>
        <w:tab/>
      </w:r>
      <w:r w:rsidRPr="007630B4">
        <w:rPr>
          <w:rFonts w:ascii="Arial" w:eastAsia="MS Gothic" w:hAnsi="Arial" w:cs="Arial"/>
          <w:kern w:val="0"/>
          <w:szCs w:val="21"/>
          <w:highlight w:val="yellow"/>
        </w:rPr>
        <w:tab/>
        <w:t>V3.08</w:t>
      </w:r>
    </w:p>
    <w:p w14:paraId="68476CB0" w14:textId="77777777" w:rsidR="007F60A4" w:rsidRPr="0029259B" w:rsidRDefault="007F60A4" w:rsidP="001C3B17">
      <w:pPr>
        <w:pStyle w:val="ListBullet"/>
        <w:widowControl/>
        <w:tabs>
          <w:tab w:val="left" w:pos="450"/>
        </w:tabs>
        <w:spacing w:line="300" w:lineRule="exact"/>
        <w:jc w:val="left"/>
        <w:rPr>
          <w:rFonts w:ascii="Arial" w:eastAsia="MS Gothic" w:hAnsi="Arial" w:cs="Arial"/>
          <w:kern w:val="0"/>
          <w:szCs w:val="21"/>
        </w:rPr>
      </w:pPr>
    </w:p>
    <w:p w14:paraId="405B52CB" w14:textId="77777777" w:rsidR="002C7197" w:rsidRPr="0029259B" w:rsidRDefault="002C7197" w:rsidP="002C7197">
      <w:pPr>
        <w:ind w:left="1440" w:hanging="1440"/>
        <w:rPr>
          <w:rFonts w:ascii="Arial" w:hAnsi="Arial" w:cs="Arial"/>
          <w:szCs w:val="18"/>
        </w:rPr>
      </w:pPr>
      <w:r w:rsidRPr="0029259B">
        <w:rPr>
          <w:rFonts w:ascii="Arial" w:hAnsi="Arial" w:cs="Arial"/>
          <w:szCs w:val="18"/>
        </w:rPr>
        <w:t>Remarks</w:t>
      </w:r>
      <w:r w:rsidRPr="0029259B">
        <w:rPr>
          <w:rFonts w:ascii="Arial" w:hAnsi="Arial" w:cs="Arial"/>
          <w:szCs w:val="18"/>
        </w:rPr>
        <w:tab/>
        <w:t xml:space="preserve">1. For the MATLAB and Simulink products, an environment is constructed by using option products corresponding to </w:t>
      </w:r>
      <w:r w:rsidRPr="0029259B">
        <w:rPr>
          <w:rFonts w:ascii="Arial" w:hAnsi="Arial" w:cs="Arial"/>
          <w:szCs w:val="18"/>
        </w:rPr>
        <w:lastRenderedPageBreak/>
        <w:t>the versions of MATLAB and Simulink being used.</w:t>
      </w:r>
    </w:p>
    <w:p w14:paraId="0642D808" w14:textId="6F219C4E" w:rsidR="002C7197" w:rsidRPr="0029259B" w:rsidRDefault="6DF88A07" w:rsidP="3C0BE9D9">
      <w:pPr>
        <w:ind w:left="1440"/>
        <w:rPr>
          <w:rFonts w:ascii="Arial" w:hAnsi="Arial" w:cs="Arial"/>
        </w:rPr>
      </w:pPr>
      <w:r w:rsidRPr="0029259B">
        <w:rPr>
          <w:rFonts w:ascii="Arial" w:hAnsi="Arial" w:cs="Arial"/>
        </w:rPr>
        <w:t xml:space="preserve">2. When installing MATLAB, it is recommended that the installation folder is changed to other than the folder for UAC (user account control). Depending on the version of MATLAB in use, if the installation folder is the folder for UAC such as “&lt;system drive&gt;:\Program Files” or “&lt;system drive&gt;:\Program Files (x86)”, a problem such that MEX cannot be </w:t>
      </w:r>
      <w:r w:rsidR="00A160E5">
        <w:rPr>
          <w:rFonts w:ascii="Arial" w:hAnsi="Arial" w:cs="Arial"/>
        </w:rPr>
        <w:t>built</w:t>
      </w:r>
      <w:r w:rsidR="00A160E5">
        <w:rPr>
          <w:rFonts w:ascii="Arial" w:hAnsi="Arial" w:cs="Arial"/>
          <w:lang w:val="vi-VN"/>
        </w:rPr>
        <w:t>,</w:t>
      </w:r>
      <w:r w:rsidRPr="0029259B">
        <w:rPr>
          <w:rFonts w:ascii="Arial" w:hAnsi="Arial" w:cs="Arial"/>
        </w:rPr>
        <w:t xml:space="preserve"> or the MATLAB path cannot be saved may occur.</w:t>
      </w:r>
    </w:p>
    <w:p w14:paraId="77595D25" w14:textId="5B42052B" w:rsidR="3C0BE9D9" w:rsidRPr="0029259B" w:rsidRDefault="3C0BE9D9" w:rsidP="3C0BE9D9">
      <w:pPr>
        <w:ind w:left="1440"/>
        <w:rPr>
          <w:rFonts w:ascii="Arial" w:hAnsi="Arial" w:cs="Arial"/>
          <w:szCs w:val="18"/>
        </w:rPr>
      </w:pPr>
      <w:r w:rsidRPr="005922DE">
        <w:rPr>
          <w:rFonts w:ascii="Arial" w:hAnsi="Arial" w:cs="Arial"/>
          <w:szCs w:val="18"/>
          <w:highlight w:val="yellow"/>
        </w:rPr>
        <w:t xml:space="preserve">3. </w:t>
      </w:r>
      <w:commentRangeStart w:id="122"/>
      <w:r w:rsidRPr="005922DE">
        <w:rPr>
          <w:rFonts w:ascii="Arial" w:hAnsi="Arial" w:cs="Arial"/>
          <w:szCs w:val="18"/>
          <w:highlight w:val="yellow"/>
        </w:rPr>
        <w:t>MATLAB R2017b is used because when preparing the prototype of vHILS, the VLAB Co-Simulink support</w:t>
      </w:r>
      <w:r w:rsidR="001F1505" w:rsidRPr="005922DE">
        <w:rPr>
          <w:rFonts w:ascii="Arial" w:hAnsi="Arial" w:cs="Arial"/>
          <w:szCs w:val="18"/>
          <w:highlight w:val="yellow"/>
        </w:rPr>
        <w:t>s</w:t>
      </w:r>
      <w:r w:rsidRPr="005922DE">
        <w:rPr>
          <w:rFonts w:ascii="Arial" w:hAnsi="Arial" w:cs="Arial"/>
          <w:szCs w:val="18"/>
          <w:highlight w:val="yellow"/>
        </w:rPr>
        <w:t xml:space="preserve"> R2017b. </w:t>
      </w:r>
      <w:r w:rsidR="00B2332B">
        <w:rPr>
          <w:rFonts w:ascii="Arial" w:hAnsi="Arial" w:cs="Arial"/>
          <w:szCs w:val="18"/>
          <w:highlight w:val="yellow"/>
        </w:rPr>
        <w:t xml:space="preserve">For MATLAB R2021a, </w:t>
      </w:r>
      <w:r w:rsidR="00B2332B" w:rsidRPr="005922DE">
        <w:rPr>
          <w:rFonts w:ascii="Arial" w:hAnsi="Arial" w:cs="Arial"/>
          <w:szCs w:val="18"/>
          <w:highlight w:val="yellow"/>
        </w:rPr>
        <w:t>the VLAB Co-Simulink</w:t>
      </w:r>
      <w:r w:rsidR="00B2332B">
        <w:rPr>
          <w:rFonts w:ascii="Arial" w:hAnsi="Arial" w:cs="Arial"/>
          <w:szCs w:val="18"/>
          <w:highlight w:val="yellow"/>
        </w:rPr>
        <w:t xml:space="preserve"> does not confirm the</w:t>
      </w:r>
      <w:r w:rsidR="00B2332B" w:rsidRPr="005922DE">
        <w:rPr>
          <w:rFonts w:ascii="Arial" w:hAnsi="Arial" w:cs="Arial"/>
          <w:szCs w:val="18"/>
          <w:highlight w:val="yellow"/>
        </w:rPr>
        <w:t xml:space="preserve"> supports</w:t>
      </w:r>
      <w:r w:rsidR="007E17B6">
        <w:rPr>
          <w:rFonts w:ascii="Arial" w:hAnsi="Arial" w:cs="Arial"/>
          <w:szCs w:val="18"/>
          <w:highlight w:val="yellow"/>
          <w:lang w:val="vi-VN"/>
        </w:rPr>
        <w:t xml:space="preserve">. </w:t>
      </w:r>
      <w:r w:rsidRPr="005922DE">
        <w:rPr>
          <w:rFonts w:ascii="Arial" w:hAnsi="Arial" w:cs="Arial"/>
          <w:szCs w:val="18"/>
          <w:highlight w:val="yellow"/>
        </w:rPr>
        <w:t>For other versions, they have not</w:t>
      </w:r>
      <w:r w:rsidR="001F1505" w:rsidRPr="005922DE">
        <w:rPr>
          <w:rFonts w:ascii="Arial" w:hAnsi="Arial" w:cs="Arial"/>
          <w:szCs w:val="18"/>
          <w:highlight w:val="yellow"/>
        </w:rPr>
        <w:t xml:space="preserve"> been</w:t>
      </w:r>
      <w:r w:rsidRPr="005922DE">
        <w:rPr>
          <w:rFonts w:ascii="Arial" w:hAnsi="Arial" w:cs="Arial"/>
          <w:szCs w:val="18"/>
          <w:highlight w:val="yellow"/>
        </w:rPr>
        <w:t xml:space="preserve"> tested.</w:t>
      </w:r>
      <w:commentRangeEnd w:id="122"/>
      <w:r w:rsidR="005922DE" w:rsidRPr="005922DE">
        <w:rPr>
          <w:rStyle w:val="CommentReference"/>
          <w:highlight w:val="yellow"/>
        </w:rPr>
        <w:commentReference w:id="122"/>
      </w:r>
    </w:p>
    <w:p w14:paraId="3F5DD32C" w14:textId="5D08DDE4" w:rsidR="3C0BE9D9" w:rsidRDefault="3C0BE9D9" w:rsidP="3C0BE9D9">
      <w:pPr>
        <w:ind w:left="1440"/>
        <w:rPr>
          <w:rFonts w:ascii="Arial" w:hAnsi="Arial" w:cs="Arial"/>
          <w:szCs w:val="18"/>
        </w:rPr>
      </w:pPr>
      <w:r w:rsidRPr="0029259B">
        <w:rPr>
          <w:rFonts w:ascii="Arial" w:hAnsi="Arial" w:cs="Arial"/>
          <w:szCs w:val="18"/>
        </w:rPr>
        <w:t xml:space="preserve">4. Can use the upper software versions if the features used for ET-VPF be not changed but </w:t>
      </w:r>
      <w:r w:rsidR="1EED42AF" w:rsidRPr="0029259B">
        <w:rPr>
          <w:rFonts w:ascii="Arial" w:hAnsi="Arial" w:cs="Arial"/>
        </w:rPr>
        <w:t>Renesas Electronics does not</w:t>
      </w:r>
      <w:r w:rsidRPr="0029259B">
        <w:rPr>
          <w:rFonts w:ascii="Arial" w:hAnsi="Arial" w:cs="Arial"/>
          <w:szCs w:val="18"/>
        </w:rPr>
        <w:t xml:space="preserve"> </w:t>
      </w:r>
      <w:r w:rsidR="00AA306C" w:rsidRPr="0029259B">
        <w:rPr>
          <w:rFonts w:ascii="Arial" w:hAnsi="Arial" w:cs="Arial"/>
          <w:szCs w:val="18"/>
        </w:rPr>
        <w:t>guarantee</w:t>
      </w:r>
      <w:r w:rsidRPr="0029259B">
        <w:rPr>
          <w:rFonts w:ascii="Arial" w:hAnsi="Arial" w:cs="Arial"/>
          <w:szCs w:val="18"/>
        </w:rPr>
        <w:t xml:space="preserve"> it.</w:t>
      </w:r>
    </w:p>
    <w:p w14:paraId="38355ED4" w14:textId="4E1696B5" w:rsidR="002469D2" w:rsidRDefault="002469D2" w:rsidP="3C0BE9D9">
      <w:pPr>
        <w:ind w:left="1440"/>
        <w:rPr>
          <w:rFonts w:ascii="Arial" w:hAnsi="Arial" w:cs="Arial"/>
          <w:szCs w:val="18"/>
        </w:rPr>
      </w:pPr>
      <w:commentRangeStart w:id="123"/>
      <w:r w:rsidRPr="00787D51">
        <w:rPr>
          <w:rFonts w:ascii="Arial" w:hAnsi="Arial" w:cs="Arial"/>
          <w:szCs w:val="18"/>
          <w:highlight w:val="yellow"/>
        </w:rPr>
        <w:t xml:space="preserve">5. For </w:t>
      </w:r>
      <w:r w:rsidR="00787D51" w:rsidRPr="00787D51">
        <w:rPr>
          <w:rFonts w:ascii="Arial" w:hAnsi="Arial" w:cs="Arial"/>
          <w:szCs w:val="18"/>
          <w:highlight w:val="yellow"/>
        </w:rPr>
        <w:t xml:space="preserve">CS+ </w:t>
      </w:r>
      <w:r w:rsidR="00787D51" w:rsidRPr="00787D51">
        <w:rPr>
          <w:rFonts w:ascii="Arial" w:eastAsia="Arial" w:hAnsi="Arial" w:cs="Arial"/>
          <w:szCs w:val="18"/>
          <w:highlight w:val="yellow"/>
          <w:lang w:val="pt-BR"/>
        </w:rPr>
        <w:t>E8.07.</w:t>
      </w:r>
      <w:r w:rsidR="00055961">
        <w:rPr>
          <w:rFonts w:ascii="Arial" w:eastAsia="Arial" w:hAnsi="Arial" w:cs="Arial"/>
          <w:szCs w:val="18"/>
          <w:highlight w:val="yellow"/>
          <w:lang w:val="pt-BR"/>
        </w:rPr>
        <w:t>00j2</w:t>
      </w:r>
      <w:r w:rsidR="00787D51" w:rsidRPr="00787D51">
        <w:rPr>
          <w:rFonts w:ascii="Arial" w:hAnsi="Arial" w:cs="Arial"/>
          <w:szCs w:val="18"/>
          <w:highlight w:val="yellow"/>
        </w:rPr>
        <w:t xml:space="preserve">, it </w:t>
      </w:r>
      <w:r w:rsidR="00787D51">
        <w:rPr>
          <w:rFonts w:ascii="Arial" w:hAnsi="Arial" w:cs="Arial"/>
          <w:szCs w:val="18"/>
          <w:highlight w:val="yellow"/>
        </w:rPr>
        <w:t xml:space="preserve">is </w:t>
      </w:r>
      <w:r w:rsidR="00787D51" w:rsidRPr="00787D51">
        <w:rPr>
          <w:rFonts w:ascii="Arial" w:hAnsi="Arial" w:cs="Arial"/>
          <w:szCs w:val="18"/>
          <w:highlight w:val="yellow"/>
        </w:rPr>
        <w:t>only us</w:t>
      </w:r>
      <w:r w:rsidR="00787D51">
        <w:rPr>
          <w:rFonts w:ascii="Arial" w:hAnsi="Arial" w:cs="Arial"/>
          <w:szCs w:val="18"/>
          <w:highlight w:val="yellow"/>
        </w:rPr>
        <w:t>ed</w:t>
      </w:r>
      <w:r w:rsidR="00787D51" w:rsidRPr="00787D51">
        <w:rPr>
          <w:rFonts w:ascii="Arial" w:hAnsi="Arial" w:cs="Arial"/>
          <w:szCs w:val="18"/>
          <w:highlight w:val="yellow"/>
        </w:rPr>
        <w:t xml:space="preserve"> for RH850/U2C device </w:t>
      </w:r>
      <w:r w:rsidR="00787D51" w:rsidRPr="000900BF">
        <w:rPr>
          <w:rFonts w:ascii="Arial" w:hAnsi="Arial" w:cs="Arial"/>
          <w:szCs w:val="18"/>
          <w:highlight w:val="yellow"/>
        </w:rPr>
        <w:t>series.</w:t>
      </w:r>
      <w:commentRangeEnd w:id="123"/>
      <w:r w:rsidR="00787D51" w:rsidRPr="000900BF">
        <w:rPr>
          <w:rStyle w:val="CommentReference"/>
          <w:highlight w:val="yellow"/>
        </w:rPr>
        <w:commentReference w:id="123"/>
      </w:r>
      <w:r w:rsidR="004F477D" w:rsidRPr="000900BF">
        <w:rPr>
          <w:rFonts w:ascii="Arial" w:hAnsi="Arial" w:cs="Arial"/>
          <w:szCs w:val="18"/>
          <w:highlight w:val="yellow"/>
        </w:rPr>
        <w:t xml:space="preserve"> For </w:t>
      </w:r>
      <w:r w:rsidR="004F477D" w:rsidRPr="004F477D">
        <w:rPr>
          <w:rFonts w:ascii="Arial" w:hAnsi="Arial" w:cs="Arial"/>
          <w:szCs w:val="18"/>
          <w:highlight w:val="yellow"/>
        </w:rPr>
        <w:t>CS+ V8.07.00, it is only used for RH850/F1KM-S1</w:t>
      </w:r>
      <w:r w:rsidR="004F477D">
        <w:rPr>
          <w:rFonts w:ascii="Arial" w:hAnsi="Arial" w:cs="Arial"/>
          <w:szCs w:val="18"/>
          <w:highlight w:val="yellow"/>
        </w:rPr>
        <w:t>, RH850/</w:t>
      </w:r>
      <w:r w:rsidR="004F477D" w:rsidRPr="004F477D">
        <w:rPr>
          <w:rFonts w:ascii="Arial" w:hAnsi="Arial" w:cs="Arial"/>
          <w:szCs w:val="18"/>
          <w:highlight w:val="yellow"/>
        </w:rPr>
        <w:t>F1KM-S4 device series.</w:t>
      </w:r>
      <w:r w:rsidR="004F477D">
        <w:rPr>
          <w:rFonts w:ascii="Arial" w:hAnsi="Arial" w:cs="Arial"/>
          <w:szCs w:val="18"/>
        </w:rPr>
        <w:t xml:space="preserve"> </w:t>
      </w:r>
    </w:p>
    <w:p w14:paraId="76DE4B05" w14:textId="2567296D" w:rsidR="00787D51" w:rsidRPr="00B948D5" w:rsidRDefault="00787D51" w:rsidP="3C0BE9D9">
      <w:pPr>
        <w:ind w:left="1440"/>
        <w:rPr>
          <w:rFonts w:ascii="Arial" w:hAnsi="Arial" w:cs="Arial"/>
          <w:szCs w:val="18"/>
          <w:highlight w:val="yellow"/>
        </w:rPr>
      </w:pPr>
      <w:r w:rsidRPr="00787D51">
        <w:rPr>
          <w:rFonts w:ascii="Arial" w:hAnsi="Arial" w:cs="Arial"/>
          <w:szCs w:val="18"/>
          <w:highlight w:val="yellow"/>
        </w:rPr>
        <w:t xml:space="preserve">6. The Smart </w:t>
      </w:r>
      <w:r w:rsidRPr="00787D51">
        <w:rPr>
          <w:rFonts w:ascii="Arial" w:hAnsi="Arial" w:cs="Arial"/>
          <w:kern w:val="0"/>
          <w:szCs w:val="21"/>
          <w:highlight w:val="yellow"/>
        </w:rPr>
        <w:t xml:space="preserve">Configurator for RH850 is unavailable </w:t>
      </w:r>
      <w:r w:rsidRPr="00B948D5">
        <w:rPr>
          <w:rFonts w:ascii="Arial" w:hAnsi="Arial" w:cs="Arial"/>
          <w:kern w:val="0"/>
          <w:szCs w:val="21"/>
          <w:highlight w:val="yellow"/>
        </w:rPr>
        <w:t xml:space="preserve">for </w:t>
      </w:r>
      <w:r w:rsidRPr="00B948D5">
        <w:rPr>
          <w:rFonts w:ascii="Arial" w:hAnsi="Arial" w:cs="Arial"/>
          <w:szCs w:val="18"/>
          <w:highlight w:val="yellow"/>
        </w:rPr>
        <w:t>RH850/U2C device series.</w:t>
      </w:r>
    </w:p>
    <w:p w14:paraId="01AD0E26" w14:textId="17304593" w:rsidR="00B948D5" w:rsidRPr="0029259B" w:rsidRDefault="00B948D5" w:rsidP="3C0BE9D9">
      <w:pPr>
        <w:ind w:left="1440"/>
        <w:rPr>
          <w:rFonts w:ascii="Arial" w:hAnsi="Arial" w:cs="Arial"/>
          <w:szCs w:val="18"/>
        </w:rPr>
      </w:pPr>
      <w:r w:rsidRPr="00B948D5">
        <w:rPr>
          <w:rFonts w:ascii="Arial" w:hAnsi="Arial" w:cs="Arial"/>
          <w:szCs w:val="18"/>
          <w:highlight w:val="yellow"/>
        </w:rPr>
        <w:t xml:space="preserve">7. The installation path of </w:t>
      </w:r>
      <w:r>
        <w:rPr>
          <w:rFonts w:ascii="Arial" w:hAnsi="Arial" w:cs="Arial"/>
          <w:szCs w:val="18"/>
          <w:highlight w:val="yellow"/>
        </w:rPr>
        <w:t xml:space="preserve">ET-VPF package, </w:t>
      </w:r>
      <w:r w:rsidRPr="00B948D5">
        <w:rPr>
          <w:rFonts w:ascii="Arial" w:hAnsi="Arial" w:cs="Arial"/>
          <w:szCs w:val="18"/>
          <w:highlight w:val="yellow"/>
        </w:rPr>
        <w:t xml:space="preserve">CS+, Cygwin, Smart Configurator and VLAB cannot contain some special characters (refer to </w:t>
      </w:r>
      <w:r w:rsidRPr="00B948D5">
        <w:rPr>
          <w:rFonts w:ascii="Arial" w:hAnsi="Arial" w:cs="Arial"/>
          <w:szCs w:val="18"/>
          <w:highlight w:val="yellow"/>
        </w:rPr>
        <w:fldChar w:fldCharType="begin"/>
      </w:r>
      <w:r w:rsidRPr="00B948D5">
        <w:rPr>
          <w:rFonts w:ascii="Arial" w:hAnsi="Arial" w:cs="Arial"/>
          <w:szCs w:val="18"/>
          <w:highlight w:val="yellow"/>
        </w:rPr>
        <w:instrText xml:space="preserve"> REF _Ref120516728 \h </w:instrText>
      </w:r>
      <w:r>
        <w:rPr>
          <w:rFonts w:ascii="Arial" w:hAnsi="Arial" w:cs="Arial"/>
          <w:szCs w:val="18"/>
          <w:highlight w:val="yellow"/>
        </w:rPr>
        <w:instrText xml:space="preserve"> \* MERGEFORMAT </w:instrText>
      </w:r>
      <w:r w:rsidRPr="00B948D5">
        <w:rPr>
          <w:rFonts w:ascii="Arial" w:hAnsi="Arial" w:cs="Arial"/>
          <w:szCs w:val="18"/>
          <w:highlight w:val="yellow"/>
        </w:rPr>
      </w:r>
      <w:r w:rsidRPr="00B948D5">
        <w:rPr>
          <w:rFonts w:ascii="Arial" w:hAnsi="Arial" w:cs="Arial"/>
          <w:szCs w:val="18"/>
          <w:highlight w:val="yellow"/>
        </w:rPr>
        <w:fldChar w:fldCharType="separate"/>
      </w:r>
      <w:r w:rsidR="003C2150" w:rsidRPr="00AD5FEC">
        <w:rPr>
          <w:rFonts w:ascii="Arial" w:hAnsi="Arial" w:cs="Arial"/>
          <w:b/>
          <w:bCs/>
          <w:highlight w:val="yellow"/>
        </w:rPr>
        <w:t xml:space="preserve">Table </w:t>
      </w:r>
      <w:r w:rsidR="003C2150">
        <w:rPr>
          <w:rFonts w:ascii="Arial" w:hAnsi="Arial" w:cs="Arial"/>
          <w:b/>
          <w:bCs/>
          <w:noProof/>
          <w:highlight w:val="yellow"/>
        </w:rPr>
        <w:t>3</w:t>
      </w:r>
      <w:r w:rsidR="003C2150" w:rsidRPr="00AD5FEC">
        <w:rPr>
          <w:rFonts w:ascii="Arial" w:hAnsi="Arial" w:cs="Arial"/>
          <w:b/>
          <w:bCs/>
          <w:noProof/>
          <w:highlight w:val="yellow"/>
        </w:rPr>
        <w:noBreakHyphen/>
      </w:r>
      <w:r w:rsidR="003C2150">
        <w:rPr>
          <w:rFonts w:ascii="Arial" w:hAnsi="Arial" w:cs="Arial"/>
          <w:b/>
          <w:bCs/>
          <w:noProof/>
          <w:highlight w:val="yellow"/>
        </w:rPr>
        <w:t>6</w:t>
      </w:r>
      <w:r w:rsidR="003C2150" w:rsidRPr="00AD5FEC">
        <w:rPr>
          <w:rFonts w:ascii="Arial" w:hAnsi="Arial" w:cs="Arial"/>
          <w:b/>
          <w:bCs/>
          <w:highlight w:val="yellow"/>
        </w:rPr>
        <w:t xml:space="preserve"> The supported special characters</w:t>
      </w:r>
      <w:r w:rsidRPr="00B948D5">
        <w:rPr>
          <w:rFonts w:ascii="Arial" w:hAnsi="Arial" w:cs="Arial"/>
          <w:szCs w:val="18"/>
          <w:highlight w:val="yellow"/>
        </w:rPr>
        <w:fldChar w:fldCharType="end"/>
      </w:r>
      <w:r w:rsidRPr="00B948D5">
        <w:rPr>
          <w:rFonts w:ascii="Arial" w:hAnsi="Arial" w:cs="Arial"/>
          <w:szCs w:val="18"/>
          <w:highlight w:val="yellow"/>
        </w:rPr>
        <w:t xml:space="preserve"> for more detail).</w:t>
      </w:r>
      <w:bookmarkStart w:id="125" w:name="V10000_REL_Comment_006"/>
      <w:bookmarkEnd w:id="125"/>
    </w:p>
    <w:p w14:paraId="6211B45C" w14:textId="35770B67" w:rsidR="00427A1A" w:rsidRPr="0029259B" w:rsidRDefault="00427A1A" w:rsidP="002C7197">
      <w:pPr>
        <w:rPr>
          <w:rFonts w:ascii="Arial" w:hAnsi="Arial" w:cs="Arial"/>
          <w:szCs w:val="18"/>
        </w:rPr>
      </w:pPr>
    </w:p>
    <w:p w14:paraId="1836AAB3" w14:textId="778619C1" w:rsidR="00EB06E3" w:rsidRPr="0029259B" w:rsidRDefault="494074F8" w:rsidP="3C0BE9D9">
      <w:pPr>
        <w:pStyle w:val="Heading2"/>
        <w:rPr>
          <w:rFonts w:cs="Arial"/>
        </w:rPr>
      </w:pPr>
      <w:bookmarkStart w:id="126" w:name="_Toc2117752918"/>
      <w:bookmarkStart w:id="127" w:name="_Toc847135301"/>
      <w:bookmarkStart w:id="128" w:name="_Toc407394458"/>
      <w:bookmarkStart w:id="129" w:name="_Toc665032379"/>
      <w:bookmarkStart w:id="130" w:name="_Toc1432819200"/>
      <w:bookmarkStart w:id="131" w:name="_Toc548497875"/>
      <w:bookmarkStart w:id="132" w:name="_Toc1537672196"/>
      <w:bookmarkStart w:id="133" w:name="_Toc1608602616"/>
      <w:bookmarkStart w:id="134" w:name="_Toc25431700"/>
      <w:bookmarkStart w:id="135" w:name="_Toc1132984137"/>
      <w:bookmarkStart w:id="136" w:name="_Toc271337183"/>
      <w:bookmarkStart w:id="137" w:name="_Toc1752706246"/>
      <w:bookmarkStart w:id="138" w:name="_Toc1429251688"/>
      <w:bookmarkStart w:id="139" w:name="_Toc537483313"/>
      <w:bookmarkStart w:id="140" w:name="_Toc505255299"/>
      <w:bookmarkStart w:id="141" w:name="_Toc2004409442"/>
      <w:bookmarkStart w:id="142" w:name="_Toc363837772"/>
      <w:bookmarkStart w:id="143" w:name="_Toc2040698397"/>
      <w:bookmarkStart w:id="144" w:name="_Toc1759389180"/>
      <w:bookmarkStart w:id="145" w:name="_Toc846170127"/>
      <w:bookmarkStart w:id="146" w:name="_Toc85236318"/>
      <w:bookmarkStart w:id="147" w:name="_Toc1519096286"/>
      <w:bookmarkStart w:id="148" w:name="_Toc483454276"/>
      <w:bookmarkStart w:id="149" w:name="_Toc25131332"/>
      <w:bookmarkStart w:id="150" w:name="_Toc679871823"/>
      <w:bookmarkStart w:id="151" w:name="_Toc1043875093"/>
      <w:bookmarkStart w:id="152" w:name="_Toc2024421142"/>
      <w:bookmarkStart w:id="153" w:name="_Toc1274417728"/>
      <w:bookmarkStart w:id="154" w:name="_Toc356716290"/>
      <w:bookmarkStart w:id="155" w:name="_Toc875842798"/>
      <w:bookmarkStart w:id="156" w:name="_Toc122608903"/>
      <w:r w:rsidRPr="0029259B">
        <w:rPr>
          <w:rFonts w:cs="Arial"/>
        </w:rPr>
        <w:t xml:space="preserve">1.3 Target </w:t>
      </w:r>
      <w:r w:rsidR="41FBEBDF" w:rsidRPr="0029259B">
        <w:rPr>
          <w:rFonts w:cs="Arial"/>
        </w:rPr>
        <w:t>Device Series</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D67E01D" w14:textId="1393D796" w:rsidR="00EB06E3" w:rsidRPr="0029259B" w:rsidRDefault="00EB06E3" w:rsidP="3C0BE9D9">
      <w:pPr>
        <w:rPr>
          <w:rFonts w:ascii="Arial" w:hAnsi="Arial" w:cs="Arial"/>
          <w:szCs w:val="18"/>
        </w:rPr>
      </w:pPr>
    </w:p>
    <w:p w14:paraId="01DF1B5E" w14:textId="5D21942D" w:rsidR="00A54C38" w:rsidRPr="0029259B" w:rsidRDefault="00A54C38" w:rsidP="00F760DA">
      <w:pPr>
        <w:rPr>
          <w:rFonts w:ascii="Arial" w:hAnsi="Arial" w:cs="Arial"/>
          <w:szCs w:val="18"/>
        </w:rPr>
      </w:pPr>
      <w:r w:rsidRPr="0029259B">
        <w:rPr>
          <w:rFonts w:ascii="Arial" w:hAnsi="Arial" w:cs="Arial"/>
          <w:szCs w:val="18"/>
        </w:rPr>
        <w:t>The following devices are supported in ET-VPF.</w:t>
      </w:r>
    </w:p>
    <w:p w14:paraId="6C3E7642" w14:textId="6B63AC4E" w:rsidR="00A54C38" w:rsidRPr="0029259B" w:rsidRDefault="00A54C38" w:rsidP="00F760DA">
      <w:pPr>
        <w:rPr>
          <w:rFonts w:ascii="Arial" w:hAnsi="Arial" w:cs="Arial"/>
          <w:szCs w:val="18"/>
        </w:rPr>
      </w:pPr>
    </w:p>
    <w:p w14:paraId="69D611A3" w14:textId="44B5DDF3" w:rsidR="00A54C38" w:rsidRPr="0029259B" w:rsidRDefault="00A54C38" w:rsidP="00A54C38">
      <w:pPr>
        <w:pStyle w:val="Caption"/>
        <w:jc w:val="center"/>
        <w:rPr>
          <w:rFonts w:ascii="Arial" w:hAnsi="Arial" w:cs="Arial"/>
          <w:b/>
          <w:bCs/>
          <w:color w:val="auto"/>
        </w:rPr>
      </w:pPr>
      <w:bookmarkStart w:id="157" w:name="_Ref97626991"/>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1</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1</w:t>
      </w:r>
      <w:r w:rsidR="00A3763F" w:rsidRPr="0029259B">
        <w:rPr>
          <w:rFonts w:ascii="Arial" w:hAnsi="Arial" w:cs="Arial"/>
          <w:b/>
          <w:bCs/>
          <w:color w:val="auto"/>
        </w:rPr>
        <w:fldChar w:fldCharType="end"/>
      </w:r>
      <w:r w:rsidRPr="0029259B">
        <w:rPr>
          <w:rFonts w:ascii="Arial" w:hAnsi="Arial" w:cs="Arial"/>
          <w:b/>
          <w:bCs/>
          <w:color w:val="auto"/>
        </w:rPr>
        <w:t xml:space="preserve"> Supported devices</w:t>
      </w:r>
      <w:bookmarkEnd w:id="157"/>
    </w:p>
    <w:tbl>
      <w:tblPr>
        <w:tblStyle w:val="TableGrid"/>
        <w:tblW w:w="0" w:type="auto"/>
        <w:tblLook w:val="04A0" w:firstRow="1" w:lastRow="0" w:firstColumn="1" w:lastColumn="0" w:noHBand="0" w:noVBand="1"/>
      </w:tblPr>
      <w:tblGrid>
        <w:gridCol w:w="3055"/>
        <w:gridCol w:w="7735"/>
      </w:tblGrid>
      <w:tr w:rsidR="00A54C38" w:rsidRPr="0029259B" w14:paraId="060F7899" w14:textId="77777777" w:rsidTr="00A54C38">
        <w:tc>
          <w:tcPr>
            <w:tcW w:w="3055" w:type="dxa"/>
            <w:shd w:val="clear" w:color="auto" w:fill="0070C0"/>
          </w:tcPr>
          <w:p w14:paraId="46F35A4A" w14:textId="65798CEF" w:rsidR="00A54C38" w:rsidRPr="0029259B" w:rsidRDefault="00A54C38" w:rsidP="00A54C38">
            <w:pPr>
              <w:jc w:val="center"/>
              <w:rPr>
                <w:rFonts w:ascii="Arial" w:hAnsi="Arial" w:cs="Arial"/>
                <w:b/>
                <w:bCs/>
                <w:color w:val="FFFFFF" w:themeColor="background1"/>
                <w:szCs w:val="18"/>
              </w:rPr>
            </w:pPr>
            <w:r w:rsidRPr="0029259B">
              <w:rPr>
                <w:rFonts w:ascii="Arial" w:hAnsi="Arial" w:cs="Arial"/>
                <w:b/>
                <w:bCs/>
                <w:color w:val="FFFFFF" w:themeColor="background1"/>
                <w:szCs w:val="18"/>
              </w:rPr>
              <w:t>Series</w:t>
            </w:r>
          </w:p>
        </w:tc>
        <w:tc>
          <w:tcPr>
            <w:tcW w:w="7735" w:type="dxa"/>
            <w:shd w:val="clear" w:color="auto" w:fill="0070C0"/>
          </w:tcPr>
          <w:p w14:paraId="00DBA9D8" w14:textId="110D4339" w:rsidR="00A54C38" w:rsidRPr="0029259B" w:rsidRDefault="00A54C38" w:rsidP="00A54C38">
            <w:pPr>
              <w:jc w:val="center"/>
              <w:rPr>
                <w:rFonts w:ascii="Arial" w:hAnsi="Arial" w:cs="Arial"/>
                <w:b/>
                <w:bCs/>
                <w:color w:val="FFFFFF" w:themeColor="background1"/>
                <w:szCs w:val="18"/>
              </w:rPr>
            </w:pPr>
            <w:r w:rsidRPr="0029259B">
              <w:rPr>
                <w:rFonts w:ascii="Arial" w:hAnsi="Arial" w:cs="Arial"/>
                <w:b/>
                <w:bCs/>
                <w:color w:val="FFFFFF" w:themeColor="background1"/>
                <w:szCs w:val="18"/>
              </w:rPr>
              <w:t>Devices</w:t>
            </w:r>
          </w:p>
        </w:tc>
      </w:tr>
      <w:tr w:rsidR="00A54C38" w:rsidRPr="0029259B" w14:paraId="352590F3" w14:textId="77777777" w:rsidTr="00A54C38">
        <w:tc>
          <w:tcPr>
            <w:tcW w:w="3055" w:type="dxa"/>
          </w:tcPr>
          <w:p w14:paraId="1A9230BF" w14:textId="5F134771" w:rsidR="00A54C38" w:rsidRPr="0029259B" w:rsidRDefault="00A54C38" w:rsidP="00F760DA">
            <w:pPr>
              <w:rPr>
                <w:rFonts w:ascii="Arial" w:hAnsi="Arial" w:cs="Arial"/>
                <w:szCs w:val="18"/>
              </w:rPr>
            </w:pPr>
            <w:r w:rsidRPr="0029259B">
              <w:rPr>
                <w:rFonts w:ascii="Arial" w:hAnsi="Arial" w:cs="Arial"/>
                <w:szCs w:val="18"/>
              </w:rPr>
              <w:t>RH850/F1x</w:t>
            </w:r>
          </w:p>
        </w:tc>
        <w:tc>
          <w:tcPr>
            <w:tcW w:w="7735" w:type="dxa"/>
          </w:tcPr>
          <w:p w14:paraId="7564BFF8" w14:textId="5B5192FB" w:rsidR="00A54C38" w:rsidRPr="0029259B" w:rsidRDefault="00A54C38" w:rsidP="00F760DA">
            <w:pPr>
              <w:rPr>
                <w:rFonts w:ascii="Arial" w:hAnsi="Arial" w:cs="Arial"/>
                <w:szCs w:val="18"/>
              </w:rPr>
            </w:pPr>
            <w:r w:rsidRPr="0029259B">
              <w:rPr>
                <w:rFonts w:ascii="Arial" w:hAnsi="Arial" w:cs="Arial"/>
                <w:szCs w:val="18"/>
              </w:rPr>
              <w:t xml:space="preserve">RH850/F1KM-S1, </w:t>
            </w:r>
            <w:r w:rsidRPr="00712787">
              <w:rPr>
                <w:rFonts w:ascii="Arial" w:hAnsi="Arial" w:cs="Arial"/>
                <w:szCs w:val="18"/>
              </w:rPr>
              <w:t>RH850/F1KM-S4</w:t>
            </w:r>
          </w:p>
        </w:tc>
      </w:tr>
      <w:tr w:rsidR="00787D51" w:rsidRPr="0029259B" w14:paraId="5E55310B" w14:textId="77777777" w:rsidTr="00A54C38">
        <w:tc>
          <w:tcPr>
            <w:tcW w:w="3055" w:type="dxa"/>
          </w:tcPr>
          <w:p w14:paraId="7CF35E31" w14:textId="0887A7B7" w:rsidR="00787D51" w:rsidRPr="00787D51" w:rsidRDefault="00787D51" w:rsidP="00F760DA">
            <w:pPr>
              <w:rPr>
                <w:rFonts w:ascii="Arial" w:hAnsi="Arial" w:cs="Arial"/>
                <w:szCs w:val="18"/>
                <w:highlight w:val="yellow"/>
              </w:rPr>
            </w:pPr>
            <w:r w:rsidRPr="00787D51">
              <w:rPr>
                <w:rFonts w:ascii="Arial" w:hAnsi="Arial" w:cs="Arial"/>
                <w:szCs w:val="18"/>
                <w:highlight w:val="yellow"/>
              </w:rPr>
              <w:t>RH850/U2x</w:t>
            </w:r>
          </w:p>
        </w:tc>
        <w:tc>
          <w:tcPr>
            <w:tcW w:w="7735" w:type="dxa"/>
          </w:tcPr>
          <w:p w14:paraId="1F7172FE" w14:textId="1ED1094A" w:rsidR="00787D51" w:rsidRPr="00787D51" w:rsidRDefault="00787D51" w:rsidP="00F760DA">
            <w:pPr>
              <w:rPr>
                <w:rFonts w:ascii="Arial" w:hAnsi="Arial" w:cs="Arial"/>
                <w:szCs w:val="18"/>
                <w:highlight w:val="yellow"/>
              </w:rPr>
            </w:pPr>
            <w:commentRangeStart w:id="158"/>
            <w:r w:rsidRPr="00787D51">
              <w:rPr>
                <w:rFonts w:ascii="Arial" w:hAnsi="Arial" w:cs="Arial"/>
                <w:szCs w:val="18"/>
                <w:highlight w:val="yellow"/>
              </w:rPr>
              <w:t>RH850/U2C</w:t>
            </w:r>
            <w:commentRangeEnd w:id="158"/>
            <w:r>
              <w:rPr>
                <w:rStyle w:val="CommentReference"/>
              </w:rPr>
              <w:commentReference w:id="158"/>
            </w:r>
            <w:bookmarkStart w:id="160" w:name="V10000_Req_03_004"/>
            <w:bookmarkEnd w:id="160"/>
          </w:p>
        </w:tc>
      </w:tr>
    </w:tbl>
    <w:p w14:paraId="1BC8E71E" w14:textId="5D213A53" w:rsidR="004039E0" w:rsidRPr="0029259B" w:rsidRDefault="004039E0" w:rsidP="3C0BE9D9">
      <w:pPr>
        <w:rPr>
          <w:rFonts w:ascii="Arial" w:hAnsi="Arial" w:cs="Arial"/>
          <w:szCs w:val="18"/>
        </w:rPr>
      </w:pPr>
    </w:p>
    <w:p w14:paraId="684A0F62" w14:textId="5C160DC0" w:rsidR="001F5A39" w:rsidRPr="0029259B" w:rsidRDefault="494074F8" w:rsidP="001F5A39">
      <w:pPr>
        <w:pStyle w:val="Heading2"/>
        <w:rPr>
          <w:rFonts w:cs="Arial"/>
        </w:rPr>
      </w:pPr>
      <w:bookmarkStart w:id="161" w:name="_Toc87373273"/>
      <w:bookmarkStart w:id="162" w:name="_Toc94021756"/>
      <w:bookmarkStart w:id="163" w:name="_Toc791433576"/>
      <w:bookmarkStart w:id="164" w:name="_Toc919058867"/>
      <w:bookmarkStart w:id="165" w:name="_Toc335747240"/>
      <w:bookmarkStart w:id="166" w:name="_Toc1110984275"/>
      <w:bookmarkStart w:id="167" w:name="_Toc1743541201"/>
      <w:bookmarkStart w:id="168" w:name="_Toc1349252411"/>
      <w:bookmarkStart w:id="169" w:name="_Toc1376672141"/>
      <w:bookmarkStart w:id="170" w:name="_Toc1503940086"/>
      <w:bookmarkStart w:id="171" w:name="_Toc1870105803"/>
      <w:bookmarkStart w:id="172" w:name="_Toc306530350"/>
      <w:bookmarkStart w:id="173" w:name="_Toc2138976853"/>
      <w:bookmarkStart w:id="174" w:name="_Toc1236153862"/>
      <w:bookmarkStart w:id="175" w:name="_Toc878383943"/>
      <w:bookmarkStart w:id="176" w:name="_Toc1587708088"/>
      <w:bookmarkStart w:id="177" w:name="_Toc1856933032"/>
      <w:bookmarkStart w:id="178" w:name="_Toc866690266"/>
      <w:bookmarkStart w:id="179" w:name="_Toc62148366"/>
      <w:bookmarkStart w:id="180" w:name="_Toc1077750558"/>
      <w:bookmarkStart w:id="181" w:name="_Toc1595272610"/>
      <w:bookmarkStart w:id="182" w:name="_Toc588567359"/>
      <w:bookmarkStart w:id="183" w:name="_Toc1873879037"/>
      <w:bookmarkStart w:id="184" w:name="_Toc1808554058"/>
      <w:bookmarkStart w:id="185" w:name="_Toc1192633454"/>
      <w:bookmarkStart w:id="186" w:name="_Toc1466687651"/>
      <w:bookmarkStart w:id="187" w:name="_Toc1662925863"/>
      <w:bookmarkStart w:id="188" w:name="_Toc1194721119"/>
      <w:bookmarkStart w:id="189" w:name="_Toc133360517"/>
      <w:bookmarkStart w:id="190" w:name="_Toc433593523"/>
      <w:bookmarkStart w:id="191" w:name="_Toc284527469"/>
      <w:bookmarkStart w:id="192" w:name="_Toc764789144"/>
      <w:bookmarkStart w:id="193" w:name="_Toc122608904"/>
      <w:r w:rsidRPr="0029259B">
        <w:rPr>
          <w:rFonts w:cs="Arial"/>
        </w:rPr>
        <w:t xml:space="preserve">1.4 </w:t>
      </w:r>
      <w:bookmarkEnd w:id="161"/>
      <w:r w:rsidR="41FBEBDF" w:rsidRPr="0029259B">
        <w:rPr>
          <w:rFonts w:cs="Arial"/>
        </w:rPr>
        <w:t>License Policy</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4097F1E4" w14:textId="77777777" w:rsidR="001F5A39" w:rsidRPr="0029259B" w:rsidRDefault="001F5A39" w:rsidP="001F5A39">
      <w:pPr>
        <w:rPr>
          <w:rFonts w:ascii="Arial" w:hAnsi="Arial" w:cs="Arial"/>
          <w:szCs w:val="18"/>
        </w:rPr>
      </w:pPr>
    </w:p>
    <w:p w14:paraId="7C3D0893" w14:textId="3D817CB9" w:rsidR="001F5A39" w:rsidRPr="0029259B" w:rsidRDefault="001F5A39" w:rsidP="001F5A39">
      <w:pPr>
        <w:rPr>
          <w:rFonts w:ascii="Arial" w:hAnsi="Arial" w:cs="Arial"/>
          <w:szCs w:val="18"/>
        </w:rPr>
      </w:pPr>
      <w:r w:rsidRPr="0029259B">
        <w:rPr>
          <w:rFonts w:ascii="Arial" w:hAnsi="Arial" w:cs="Arial"/>
          <w:szCs w:val="18"/>
        </w:rPr>
        <w:t xml:space="preserve">ET-VPF offers various features to verify </w:t>
      </w:r>
      <w:r w:rsidR="00977B15" w:rsidRPr="0029259B">
        <w:rPr>
          <w:rFonts w:ascii="Arial" w:hAnsi="Arial" w:cs="Arial"/>
          <w:szCs w:val="18"/>
        </w:rPr>
        <w:t xml:space="preserve">the </w:t>
      </w:r>
      <w:r w:rsidRPr="0029259B">
        <w:rPr>
          <w:rFonts w:ascii="Arial" w:hAnsi="Arial" w:cs="Arial"/>
          <w:szCs w:val="18"/>
        </w:rPr>
        <w:t xml:space="preserve">algorithm of embedded models. Some features require </w:t>
      </w:r>
      <w:r w:rsidR="00977B15" w:rsidRPr="0029259B">
        <w:rPr>
          <w:rFonts w:ascii="Arial" w:hAnsi="Arial" w:cs="Arial"/>
          <w:szCs w:val="18"/>
        </w:rPr>
        <w:t xml:space="preserve">a </w:t>
      </w:r>
      <w:r w:rsidRPr="0029259B">
        <w:rPr>
          <w:rFonts w:ascii="Arial" w:hAnsi="Arial" w:cs="Arial"/>
          <w:szCs w:val="18"/>
        </w:rPr>
        <w:t xml:space="preserve">specific license, which was registered with Renesas Electronics. This section describes </w:t>
      </w:r>
      <w:r w:rsidR="00977B15" w:rsidRPr="0029259B">
        <w:rPr>
          <w:rFonts w:ascii="Arial" w:hAnsi="Arial" w:cs="Arial"/>
          <w:szCs w:val="18"/>
        </w:rPr>
        <w:t xml:space="preserve">the </w:t>
      </w:r>
      <w:r w:rsidRPr="0029259B">
        <w:rPr>
          <w:rFonts w:ascii="Arial" w:hAnsi="Arial" w:cs="Arial"/>
          <w:szCs w:val="18"/>
        </w:rPr>
        <w:t>use cases of these features.</w:t>
      </w:r>
    </w:p>
    <w:p w14:paraId="603B65E4" w14:textId="2B3DDDCF" w:rsidR="005238FC" w:rsidRPr="0029259B" w:rsidRDefault="005238FC" w:rsidP="3C0BE9D9">
      <w:pPr>
        <w:rPr>
          <w:rFonts w:ascii="Arial" w:hAnsi="Arial" w:cs="Arial"/>
          <w:szCs w:val="18"/>
        </w:rPr>
      </w:pPr>
    </w:p>
    <w:p w14:paraId="16C2A9AB" w14:textId="402A83A4" w:rsidR="00233A18" w:rsidRPr="0029259B" w:rsidRDefault="00977B15" w:rsidP="00233A18">
      <w:pPr>
        <w:rPr>
          <w:rFonts w:ascii="Arial" w:hAnsi="Arial" w:cs="Arial"/>
          <w:szCs w:val="18"/>
        </w:rPr>
      </w:pPr>
      <w:r w:rsidRPr="0029259B">
        <w:rPr>
          <w:rFonts w:ascii="Arial" w:hAnsi="Arial" w:cs="Arial"/>
          <w:szCs w:val="18"/>
        </w:rPr>
        <w:t xml:space="preserve">The </w:t>
      </w:r>
      <w:r w:rsidR="00233A18" w:rsidRPr="0029259B">
        <w:rPr>
          <w:rFonts w:ascii="Arial" w:hAnsi="Arial" w:cs="Arial"/>
          <w:szCs w:val="18"/>
        </w:rPr>
        <w:t>table</w:t>
      </w:r>
      <w:r w:rsidRPr="0029259B">
        <w:rPr>
          <w:rFonts w:ascii="Arial" w:hAnsi="Arial" w:cs="Arial"/>
          <w:szCs w:val="18"/>
        </w:rPr>
        <w:t xml:space="preserve"> below</w:t>
      </w:r>
      <w:r w:rsidR="00233A18" w:rsidRPr="0029259B">
        <w:rPr>
          <w:rFonts w:ascii="Arial" w:hAnsi="Arial" w:cs="Arial"/>
          <w:szCs w:val="18"/>
        </w:rPr>
        <w:t xml:space="preserve"> show</w:t>
      </w:r>
      <w:r w:rsidRPr="0029259B">
        <w:rPr>
          <w:rFonts w:ascii="Arial" w:hAnsi="Arial" w:cs="Arial"/>
          <w:szCs w:val="18"/>
        </w:rPr>
        <w:t>s</w:t>
      </w:r>
      <w:r w:rsidR="00233A18" w:rsidRPr="0029259B">
        <w:rPr>
          <w:rFonts w:ascii="Arial" w:hAnsi="Arial" w:cs="Arial"/>
          <w:szCs w:val="18"/>
        </w:rPr>
        <w:t xml:space="preserve"> available operation when </w:t>
      </w:r>
      <w:r w:rsidRPr="0029259B">
        <w:rPr>
          <w:rFonts w:ascii="Arial" w:hAnsi="Arial" w:cs="Arial"/>
          <w:szCs w:val="18"/>
        </w:rPr>
        <w:t>we</w:t>
      </w:r>
      <w:r w:rsidR="00233A18" w:rsidRPr="0029259B">
        <w:rPr>
          <w:rFonts w:ascii="Arial" w:hAnsi="Arial" w:cs="Arial"/>
          <w:szCs w:val="18"/>
        </w:rPr>
        <w:t xml:space="preserve"> own</w:t>
      </w:r>
      <w:r w:rsidRPr="0029259B">
        <w:rPr>
          <w:rFonts w:ascii="Arial" w:hAnsi="Arial" w:cs="Arial"/>
          <w:szCs w:val="18"/>
        </w:rPr>
        <w:t xml:space="preserve"> </w:t>
      </w:r>
      <w:r w:rsidR="00233A18" w:rsidRPr="0029259B">
        <w:rPr>
          <w:rFonts w:ascii="Arial" w:hAnsi="Arial" w:cs="Arial"/>
          <w:szCs w:val="18"/>
        </w:rPr>
        <w:t>each license type.</w:t>
      </w:r>
    </w:p>
    <w:p w14:paraId="70389EAB" w14:textId="1044343A" w:rsidR="00233A18" w:rsidRPr="0029259B" w:rsidRDefault="00233A18" w:rsidP="00233A18">
      <w:pPr>
        <w:rPr>
          <w:rFonts w:ascii="Arial" w:hAnsi="Arial" w:cs="Arial"/>
          <w:szCs w:val="18"/>
        </w:rPr>
      </w:pPr>
    </w:p>
    <w:p w14:paraId="3CB209D8" w14:textId="47D34FEE" w:rsidR="007D1F73" w:rsidRPr="0029259B" w:rsidRDefault="007D1F73" w:rsidP="00663C33">
      <w:pPr>
        <w:pStyle w:val="Caption"/>
        <w:jc w:val="center"/>
        <w:rPr>
          <w:rFonts w:ascii="Arial" w:hAnsi="Arial" w:cs="Arial"/>
          <w:b/>
          <w:bCs/>
          <w:color w:val="auto"/>
        </w:rPr>
      </w:pPr>
      <w:bookmarkStart w:id="194" w:name="_Ref93407976"/>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1</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2</w:t>
      </w:r>
      <w:r w:rsidR="00A3763F" w:rsidRPr="0029259B">
        <w:rPr>
          <w:rFonts w:ascii="Arial" w:hAnsi="Arial" w:cs="Arial"/>
          <w:b/>
          <w:bCs/>
          <w:color w:val="auto"/>
        </w:rPr>
        <w:fldChar w:fldCharType="end"/>
      </w:r>
      <w:r w:rsidRPr="0029259B">
        <w:rPr>
          <w:rFonts w:ascii="Arial" w:hAnsi="Arial" w:cs="Arial"/>
          <w:b/>
          <w:bCs/>
          <w:color w:val="auto"/>
        </w:rPr>
        <w:t xml:space="preserve"> License </w:t>
      </w:r>
      <w:r w:rsidR="00663C33" w:rsidRPr="0029259B">
        <w:rPr>
          <w:rFonts w:ascii="Arial" w:hAnsi="Arial" w:cs="Arial"/>
          <w:b/>
          <w:bCs/>
          <w:color w:val="auto"/>
        </w:rPr>
        <w:t>definition of ET-VPF</w:t>
      </w:r>
      <w:bookmarkEnd w:id="194"/>
    </w:p>
    <w:tbl>
      <w:tblPr>
        <w:tblStyle w:val="TableGrid"/>
        <w:tblW w:w="10795" w:type="dxa"/>
        <w:tblLook w:val="04A0" w:firstRow="1" w:lastRow="0" w:firstColumn="1" w:lastColumn="0" w:noHBand="0" w:noVBand="1"/>
      </w:tblPr>
      <w:tblGrid>
        <w:gridCol w:w="2126"/>
        <w:gridCol w:w="1613"/>
        <w:gridCol w:w="1613"/>
        <w:gridCol w:w="1187"/>
        <w:gridCol w:w="1387"/>
        <w:gridCol w:w="1339"/>
        <w:gridCol w:w="1530"/>
      </w:tblGrid>
      <w:tr w:rsidR="00787D51" w:rsidRPr="0029259B" w14:paraId="2AA731AA" w14:textId="77777777" w:rsidTr="00787D51">
        <w:tc>
          <w:tcPr>
            <w:tcW w:w="2126" w:type="dxa"/>
            <w:vMerge w:val="restart"/>
            <w:shd w:val="clear" w:color="auto" w:fill="0070C0"/>
            <w:vAlign w:val="center"/>
          </w:tcPr>
          <w:p w14:paraId="3C60504D" w14:textId="1CA7EC5C" w:rsidR="00787D51" w:rsidRPr="0029259B" w:rsidRDefault="00787D51" w:rsidP="007D1F73">
            <w:pPr>
              <w:jc w:val="center"/>
              <w:rPr>
                <w:rFonts w:ascii="Arial" w:hAnsi="Arial" w:cs="Arial"/>
                <w:b/>
                <w:bCs/>
                <w:szCs w:val="18"/>
              </w:rPr>
            </w:pPr>
            <w:r w:rsidRPr="0029259B">
              <w:rPr>
                <w:rFonts w:ascii="Arial" w:hAnsi="Arial" w:cs="Arial"/>
                <w:b/>
                <w:bCs/>
                <w:color w:val="FFFFFF" w:themeColor="background1"/>
                <w:szCs w:val="18"/>
              </w:rPr>
              <w:t>License name</w:t>
            </w:r>
          </w:p>
        </w:tc>
        <w:tc>
          <w:tcPr>
            <w:tcW w:w="4413" w:type="dxa"/>
            <w:gridSpan w:val="3"/>
            <w:shd w:val="clear" w:color="auto" w:fill="0070C0"/>
            <w:vAlign w:val="center"/>
          </w:tcPr>
          <w:p w14:paraId="6D44B4C2" w14:textId="26E3E831" w:rsidR="00787D51" w:rsidRPr="0029259B" w:rsidRDefault="00787D51" w:rsidP="007D1F73">
            <w:pPr>
              <w:jc w:val="center"/>
              <w:rPr>
                <w:rFonts w:ascii="Arial" w:hAnsi="Arial" w:cs="Arial"/>
                <w:b/>
                <w:bCs/>
                <w:color w:val="FFFFFF" w:themeColor="background1"/>
                <w:szCs w:val="18"/>
              </w:rPr>
            </w:pPr>
            <w:r w:rsidRPr="0029259B">
              <w:rPr>
                <w:rFonts w:ascii="Arial" w:hAnsi="Arial" w:cs="Arial"/>
                <w:b/>
                <w:bCs/>
                <w:color w:val="FFFFFF" w:themeColor="background1"/>
                <w:szCs w:val="18"/>
              </w:rPr>
              <w:t>Supported device</w:t>
            </w:r>
          </w:p>
        </w:tc>
        <w:tc>
          <w:tcPr>
            <w:tcW w:w="1387" w:type="dxa"/>
            <w:vMerge w:val="restart"/>
            <w:shd w:val="clear" w:color="auto" w:fill="0070C0"/>
            <w:vAlign w:val="center"/>
          </w:tcPr>
          <w:p w14:paraId="2843F0EF" w14:textId="32F7F37C" w:rsidR="00787D51" w:rsidRPr="0029259B" w:rsidRDefault="00787D51" w:rsidP="007D1F73">
            <w:pPr>
              <w:jc w:val="center"/>
              <w:rPr>
                <w:rFonts w:ascii="Arial" w:hAnsi="Arial" w:cs="Arial"/>
                <w:b/>
                <w:bCs/>
                <w:szCs w:val="18"/>
              </w:rPr>
            </w:pPr>
            <w:r w:rsidRPr="0029259B">
              <w:rPr>
                <w:rFonts w:ascii="Arial" w:hAnsi="Arial" w:cs="Arial"/>
                <w:b/>
                <w:bCs/>
                <w:color w:val="FFFFFF" w:themeColor="background1"/>
                <w:szCs w:val="18"/>
              </w:rPr>
              <w:t>Time measurement feature</w:t>
            </w:r>
          </w:p>
        </w:tc>
        <w:tc>
          <w:tcPr>
            <w:tcW w:w="2869" w:type="dxa"/>
            <w:gridSpan w:val="2"/>
            <w:shd w:val="clear" w:color="auto" w:fill="0070C0"/>
            <w:vAlign w:val="center"/>
          </w:tcPr>
          <w:p w14:paraId="058717C2" w14:textId="3CBE6212" w:rsidR="00787D51" w:rsidRPr="0029259B" w:rsidRDefault="00787D51" w:rsidP="00663C33">
            <w:pPr>
              <w:jc w:val="center"/>
              <w:rPr>
                <w:rFonts w:ascii="Arial" w:hAnsi="Arial" w:cs="Arial"/>
                <w:b/>
                <w:bCs/>
                <w:szCs w:val="18"/>
              </w:rPr>
            </w:pPr>
            <w:r w:rsidRPr="0029259B">
              <w:rPr>
                <w:rFonts w:ascii="Arial" w:hAnsi="Arial" w:cs="Arial"/>
                <w:b/>
                <w:bCs/>
                <w:color w:val="FFFFFF" w:themeColor="background1"/>
                <w:szCs w:val="18"/>
              </w:rPr>
              <w:t>Supported build tool</w:t>
            </w:r>
          </w:p>
        </w:tc>
      </w:tr>
      <w:tr w:rsidR="00787D51" w:rsidRPr="0029259B" w14:paraId="6CFB0025" w14:textId="77777777" w:rsidTr="00787D51">
        <w:tc>
          <w:tcPr>
            <w:tcW w:w="2126" w:type="dxa"/>
            <w:vMerge/>
            <w:shd w:val="clear" w:color="auto" w:fill="0070C0"/>
            <w:vAlign w:val="center"/>
          </w:tcPr>
          <w:p w14:paraId="6B290578" w14:textId="77777777" w:rsidR="00787D51" w:rsidRPr="0029259B" w:rsidRDefault="00787D51" w:rsidP="00787D51">
            <w:pPr>
              <w:jc w:val="center"/>
              <w:rPr>
                <w:rFonts w:ascii="Arial" w:hAnsi="Arial" w:cs="Arial"/>
                <w:szCs w:val="18"/>
              </w:rPr>
            </w:pPr>
          </w:p>
        </w:tc>
        <w:tc>
          <w:tcPr>
            <w:tcW w:w="1613" w:type="dxa"/>
            <w:shd w:val="clear" w:color="auto" w:fill="0070C0"/>
            <w:vAlign w:val="center"/>
          </w:tcPr>
          <w:p w14:paraId="71548300" w14:textId="7BF06401"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RH850/F1KM-S1</w:t>
            </w:r>
          </w:p>
        </w:tc>
        <w:tc>
          <w:tcPr>
            <w:tcW w:w="1613" w:type="dxa"/>
            <w:shd w:val="clear" w:color="auto" w:fill="0070C0"/>
            <w:vAlign w:val="center"/>
          </w:tcPr>
          <w:p w14:paraId="6FA3FD2F" w14:textId="71A47EE5"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RH850/F1KM-S4</w:t>
            </w:r>
          </w:p>
        </w:tc>
        <w:tc>
          <w:tcPr>
            <w:tcW w:w="1187" w:type="dxa"/>
            <w:shd w:val="clear" w:color="auto" w:fill="0070C0"/>
            <w:vAlign w:val="center"/>
          </w:tcPr>
          <w:p w14:paraId="084CBED3" w14:textId="223D1CA8" w:rsidR="00787D51" w:rsidRPr="0029259B" w:rsidRDefault="00787D51" w:rsidP="00787D51">
            <w:pPr>
              <w:jc w:val="center"/>
              <w:rPr>
                <w:rFonts w:ascii="Arial" w:hAnsi="Arial" w:cs="Arial"/>
                <w:szCs w:val="18"/>
              </w:rPr>
            </w:pPr>
            <w:r w:rsidRPr="0029259B">
              <w:rPr>
                <w:rFonts w:ascii="Arial" w:hAnsi="Arial" w:cs="Arial"/>
                <w:b/>
                <w:bCs/>
                <w:color w:val="FFFFFF" w:themeColor="background1"/>
                <w:szCs w:val="18"/>
              </w:rPr>
              <w:t>RH850/</w:t>
            </w:r>
            <w:r>
              <w:rPr>
                <w:rFonts w:ascii="Arial" w:hAnsi="Arial" w:cs="Arial"/>
                <w:b/>
                <w:bCs/>
                <w:color w:val="FFFFFF" w:themeColor="background1"/>
                <w:szCs w:val="18"/>
              </w:rPr>
              <w:t>U2C</w:t>
            </w:r>
          </w:p>
        </w:tc>
        <w:tc>
          <w:tcPr>
            <w:tcW w:w="1387" w:type="dxa"/>
            <w:vMerge/>
            <w:shd w:val="clear" w:color="auto" w:fill="0070C0"/>
            <w:vAlign w:val="center"/>
          </w:tcPr>
          <w:p w14:paraId="0134EF09" w14:textId="7FD77913" w:rsidR="00787D51" w:rsidRPr="0029259B" w:rsidRDefault="00787D51" w:rsidP="00787D51">
            <w:pPr>
              <w:jc w:val="center"/>
              <w:rPr>
                <w:rFonts w:ascii="Arial" w:hAnsi="Arial" w:cs="Arial"/>
                <w:szCs w:val="18"/>
              </w:rPr>
            </w:pPr>
          </w:p>
        </w:tc>
        <w:tc>
          <w:tcPr>
            <w:tcW w:w="1339" w:type="dxa"/>
            <w:shd w:val="clear" w:color="auto" w:fill="0070C0"/>
            <w:vAlign w:val="center"/>
          </w:tcPr>
          <w:p w14:paraId="66C2E297" w14:textId="22CC891C"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GHS Compiler</w:t>
            </w:r>
          </w:p>
        </w:tc>
        <w:tc>
          <w:tcPr>
            <w:tcW w:w="1530" w:type="dxa"/>
            <w:shd w:val="clear" w:color="auto" w:fill="0070C0"/>
            <w:vAlign w:val="center"/>
          </w:tcPr>
          <w:p w14:paraId="5D7BAF25" w14:textId="3A45BAB9"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Renesas Compiler</w:t>
            </w:r>
          </w:p>
        </w:tc>
      </w:tr>
      <w:tr w:rsidR="00787D51" w:rsidRPr="0029259B" w14:paraId="7DE0814D" w14:textId="77777777" w:rsidTr="00787D51">
        <w:tc>
          <w:tcPr>
            <w:tcW w:w="2126" w:type="dxa"/>
          </w:tcPr>
          <w:p w14:paraId="03FAED8B" w14:textId="564D05EB" w:rsidR="00787D51" w:rsidRPr="0029259B" w:rsidRDefault="00787D51" w:rsidP="00787D51">
            <w:pPr>
              <w:rPr>
                <w:rFonts w:ascii="Arial" w:hAnsi="Arial" w:cs="Arial"/>
                <w:szCs w:val="18"/>
              </w:rPr>
            </w:pPr>
            <w:r w:rsidRPr="0029259B">
              <w:rPr>
                <w:rFonts w:ascii="Arial" w:hAnsi="Arial" w:cs="Arial"/>
                <w:szCs w:val="18"/>
              </w:rPr>
              <w:t>Embedded Target for Virtual Platform RH850</w:t>
            </w:r>
          </w:p>
        </w:tc>
        <w:tc>
          <w:tcPr>
            <w:tcW w:w="1613" w:type="dxa"/>
            <w:vAlign w:val="center"/>
          </w:tcPr>
          <w:p w14:paraId="36F3A062" w14:textId="17703526" w:rsidR="00787D51" w:rsidRPr="0029259B" w:rsidRDefault="00787D51" w:rsidP="00787D51">
            <w:pPr>
              <w:jc w:val="center"/>
              <w:rPr>
                <w:rFonts w:ascii="Arial" w:hAnsi="Arial" w:cs="Arial"/>
                <w:szCs w:val="18"/>
              </w:rPr>
            </w:pPr>
            <w:ins w:id="195" w:author="Duy Quoc. Tu" w:date="2017-11-27T09:47:00Z">
              <w:r w:rsidRPr="0029259B">
                <w:rPr>
                  <w:rFonts w:ascii="Arial" w:hAnsi="Arial" w:cs="Arial"/>
                  <w:sz w:val="22"/>
                  <w:szCs w:val="16"/>
                </w:rPr>
                <w:sym w:font="Symbol" w:char="F0D6"/>
              </w:r>
            </w:ins>
          </w:p>
        </w:tc>
        <w:tc>
          <w:tcPr>
            <w:tcW w:w="1613" w:type="dxa"/>
            <w:vAlign w:val="center"/>
          </w:tcPr>
          <w:p w14:paraId="578BE886" w14:textId="53B9370B" w:rsidR="00787D51" w:rsidRPr="0029259B" w:rsidRDefault="00787D51" w:rsidP="00787D51">
            <w:pPr>
              <w:jc w:val="center"/>
              <w:rPr>
                <w:rFonts w:ascii="Arial" w:hAnsi="Arial" w:cs="Arial"/>
                <w:szCs w:val="18"/>
              </w:rPr>
            </w:pPr>
            <w:ins w:id="196" w:author="Duy Quoc. Tu" w:date="2017-11-27T09:47:00Z">
              <w:r w:rsidRPr="00712787">
                <w:rPr>
                  <w:rFonts w:ascii="Arial" w:hAnsi="Arial" w:cs="Arial"/>
                  <w:sz w:val="22"/>
                  <w:szCs w:val="16"/>
                </w:rPr>
                <w:sym w:font="Symbol" w:char="F0D6"/>
              </w:r>
            </w:ins>
          </w:p>
        </w:tc>
        <w:tc>
          <w:tcPr>
            <w:tcW w:w="1187" w:type="dxa"/>
            <w:vAlign w:val="center"/>
          </w:tcPr>
          <w:p w14:paraId="7B57CD3F" w14:textId="28605AC1" w:rsidR="00787D51" w:rsidRPr="0029259B" w:rsidRDefault="00787D51" w:rsidP="00787D51">
            <w:pPr>
              <w:jc w:val="center"/>
              <w:rPr>
                <w:rFonts w:ascii="Arial" w:hAnsi="Arial" w:cs="Arial"/>
                <w:sz w:val="22"/>
                <w:szCs w:val="16"/>
              </w:rPr>
            </w:pPr>
            <w:commentRangeStart w:id="197"/>
            <w:ins w:id="198" w:author="Duy Quoc. Tu" w:date="2017-11-27T09:47:00Z">
              <w:r w:rsidRPr="009169BC">
                <w:rPr>
                  <w:rFonts w:ascii="Arial" w:hAnsi="Arial" w:cs="Arial"/>
                  <w:sz w:val="22"/>
                  <w:szCs w:val="16"/>
                  <w:highlight w:val="yellow"/>
                </w:rPr>
                <w:sym w:font="Symbol" w:char="F0D6"/>
              </w:r>
            </w:ins>
            <w:commentRangeEnd w:id="197"/>
            <w:r w:rsidR="00712787">
              <w:rPr>
                <w:rStyle w:val="CommentReference"/>
              </w:rPr>
              <w:commentReference w:id="197"/>
            </w:r>
          </w:p>
        </w:tc>
        <w:tc>
          <w:tcPr>
            <w:tcW w:w="1387" w:type="dxa"/>
            <w:vAlign w:val="center"/>
          </w:tcPr>
          <w:p w14:paraId="2D643565" w14:textId="03414DF1" w:rsidR="00787D51" w:rsidRPr="0029259B" w:rsidRDefault="00787D51" w:rsidP="00787D51">
            <w:pPr>
              <w:jc w:val="center"/>
              <w:rPr>
                <w:rFonts w:ascii="Arial" w:hAnsi="Arial" w:cs="Arial"/>
                <w:szCs w:val="18"/>
              </w:rPr>
            </w:pPr>
            <w:ins w:id="200" w:author="Duy Quoc. Tu" w:date="2017-11-27T09:47:00Z">
              <w:r w:rsidRPr="0029259B">
                <w:rPr>
                  <w:rFonts w:ascii="Arial" w:hAnsi="Arial" w:cs="Arial"/>
                  <w:sz w:val="22"/>
                  <w:szCs w:val="16"/>
                </w:rPr>
                <w:sym w:font="Symbol" w:char="F0D6"/>
              </w:r>
            </w:ins>
          </w:p>
        </w:tc>
        <w:tc>
          <w:tcPr>
            <w:tcW w:w="1339" w:type="dxa"/>
            <w:vAlign w:val="center"/>
          </w:tcPr>
          <w:p w14:paraId="78613FED" w14:textId="045FAEF2" w:rsidR="00787D51" w:rsidRPr="0029259B" w:rsidRDefault="00787D51" w:rsidP="00787D51">
            <w:pPr>
              <w:jc w:val="center"/>
              <w:rPr>
                <w:rFonts w:ascii="Arial" w:hAnsi="Arial" w:cs="Arial"/>
                <w:szCs w:val="18"/>
              </w:rPr>
            </w:pPr>
            <w:r w:rsidRPr="0029259B">
              <w:rPr>
                <w:rFonts w:ascii="Arial" w:hAnsi="Arial" w:cs="Arial"/>
                <w:sz w:val="22"/>
                <w:szCs w:val="16"/>
              </w:rPr>
              <w:t>-</w:t>
            </w:r>
          </w:p>
        </w:tc>
        <w:tc>
          <w:tcPr>
            <w:tcW w:w="1530" w:type="dxa"/>
            <w:vAlign w:val="center"/>
          </w:tcPr>
          <w:p w14:paraId="45DE57F1" w14:textId="74143EA7" w:rsidR="00787D51" w:rsidRPr="0029259B" w:rsidRDefault="00787D51" w:rsidP="00787D51">
            <w:pPr>
              <w:jc w:val="center"/>
              <w:rPr>
                <w:rFonts w:ascii="Arial" w:hAnsi="Arial" w:cs="Arial"/>
                <w:szCs w:val="18"/>
              </w:rPr>
            </w:pPr>
            <w:ins w:id="201" w:author="Duy Quoc. Tu" w:date="2017-11-27T09:47:00Z">
              <w:r w:rsidRPr="0029259B">
                <w:rPr>
                  <w:rFonts w:ascii="Arial" w:hAnsi="Arial" w:cs="Arial"/>
                  <w:sz w:val="22"/>
                  <w:szCs w:val="16"/>
                </w:rPr>
                <w:sym w:font="Symbol" w:char="F0D6"/>
              </w:r>
            </w:ins>
          </w:p>
        </w:tc>
      </w:tr>
    </w:tbl>
    <w:p w14:paraId="48A414F3" w14:textId="52386A5F" w:rsidR="00DB5667" w:rsidRPr="0029259B" w:rsidRDefault="00DB5667" w:rsidP="00DB5667">
      <w:pPr>
        <w:pStyle w:val="Caption"/>
        <w:spacing w:before="240" w:after="120"/>
        <w:jc w:val="left"/>
        <w:rPr>
          <w:rFonts w:ascii="Arial" w:hAnsi="Arial" w:cs="Arial"/>
          <w:i w:val="0"/>
          <w:iCs w:val="0"/>
          <w:color w:val="auto"/>
        </w:rPr>
      </w:pPr>
      <w:r w:rsidRPr="0029259B">
        <w:rPr>
          <w:rFonts w:ascii="Arial" w:hAnsi="Arial" w:cs="Arial"/>
          <w:i w:val="0"/>
          <w:iCs w:val="0"/>
          <w:color w:val="auto"/>
        </w:rPr>
        <w:t xml:space="preserve">*  </w:t>
      </w:r>
      <w:ins w:id="202" w:author="Duy Quoc. Tu" w:date="2017-11-27T09:47:00Z">
        <w:r w:rsidR="008028F0" w:rsidRPr="0029259B">
          <w:rPr>
            <w:rFonts w:ascii="Arial" w:hAnsi="Arial" w:cs="Arial"/>
            <w:sz w:val="22"/>
            <w:szCs w:val="16"/>
          </w:rPr>
          <w:sym w:font="Symbol" w:char="F0D6"/>
        </w:r>
      </w:ins>
      <w:r w:rsidR="008028F0" w:rsidRPr="0029259B">
        <w:rPr>
          <w:rFonts w:ascii="Arial" w:hAnsi="Arial" w:cs="Arial"/>
          <w:sz w:val="22"/>
          <w:szCs w:val="16"/>
          <w:lang w:val="vi-VN"/>
        </w:rPr>
        <w:t xml:space="preserve"> </w:t>
      </w:r>
      <w:r w:rsidRPr="0029259B">
        <w:rPr>
          <w:rFonts w:ascii="Arial" w:hAnsi="Arial" w:cs="Arial"/>
          <w:i w:val="0"/>
          <w:iCs w:val="0"/>
          <w:color w:val="auto"/>
        </w:rPr>
        <w:t>: Can execute</w:t>
      </w:r>
      <w:r w:rsidRPr="0029259B">
        <w:rPr>
          <w:rFonts w:ascii="Arial" w:hAnsi="Arial" w:cs="Arial"/>
          <w:i w:val="0"/>
          <w:iCs w:val="0"/>
          <w:color w:val="auto"/>
        </w:rPr>
        <w:br/>
        <w:t xml:space="preserve">    -: Cannot execute</w:t>
      </w:r>
    </w:p>
    <w:p w14:paraId="535385B2" w14:textId="6CB797B5" w:rsidR="00663C33" w:rsidRPr="0029259B" w:rsidRDefault="00663C33" w:rsidP="00233A18">
      <w:pPr>
        <w:rPr>
          <w:rFonts w:ascii="Arial" w:hAnsi="Arial" w:cs="Arial"/>
          <w:szCs w:val="18"/>
        </w:rPr>
      </w:pPr>
    </w:p>
    <w:p w14:paraId="5A43F1AA" w14:textId="27A80EF5" w:rsidR="007755DA" w:rsidRPr="0029259B" w:rsidRDefault="007755DA" w:rsidP="00233A18">
      <w:pPr>
        <w:rPr>
          <w:rFonts w:ascii="Arial" w:hAnsi="Arial" w:cs="Arial"/>
          <w:szCs w:val="18"/>
        </w:rPr>
      </w:pPr>
      <w:r w:rsidRPr="0029259B">
        <w:rPr>
          <w:rFonts w:ascii="Arial" w:hAnsi="Arial" w:cs="Arial"/>
          <w:szCs w:val="18"/>
        </w:rPr>
        <w:br w:type="page"/>
      </w:r>
    </w:p>
    <w:p w14:paraId="25434B5A" w14:textId="5D18DC08" w:rsidR="007755DA" w:rsidRPr="0029259B" w:rsidRDefault="0EB9BB9A" w:rsidP="3C0BE9D9">
      <w:pPr>
        <w:pStyle w:val="Heading2"/>
        <w:rPr>
          <w:rFonts w:cs="Arial"/>
        </w:rPr>
      </w:pPr>
      <w:bookmarkStart w:id="203" w:name="_Toc94021757"/>
      <w:bookmarkStart w:id="204" w:name="_Toc1050742905"/>
      <w:bookmarkStart w:id="205" w:name="_Toc1777771718"/>
      <w:bookmarkStart w:id="206" w:name="_Toc651386214"/>
      <w:bookmarkStart w:id="207" w:name="_Toc1483347784"/>
      <w:bookmarkStart w:id="208" w:name="_Toc1170728886"/>
      <w:bookmarkStart w:id="209" w:name="_Toc1071268913"/>
      <w:bookmarkStart w:id="210" w:name="_Toc498806094"/>
      <w:bookmarkStart w:id="211" w:name="_Toc672525060"/>
      <w:bookmarkStart w:id="212" w:name="_Toc1237868149"/>
      <w:bookmarkStart w:id="213" w:name="_Toc148732728"/>
      <w:bookmarkStart w:id="214" w:name="_Toc1971299301"/>
      <w:bookmarkStart w:id="215" w:name="_Toc1643087889"/>
      <w:bookmarkStart w:id="216" w:name="_Toc1266158491"/>
      <w:bookmarkStart w:id="217" w:name="_Toc1871646206"/>
      <w:bookmarkStart w:id="218" w:name="_Toc909952279"/>
      <w:bookmarkStart w:id="219" w:name="_Toc774852594"/>
      <w:bookmarkStart w:id="220" w:name="_Toc455289969"/>
      <w:bookmarkStart w:id="221" w:name="_Toc1580166011"/>
      <w:bookmarkStart w:id="222" w:name="_Toc911350359"/>
      <w:bookmarkStart w:id="223" w:name="_Toc658149251"/>
      <w:bookmarkStart w:id="224" w:name="_Toc2101432089"/>
      <w:bookmarkStart w:id="225" w:name="_Toc2062823663"/>
      <w:bookmarkStart w:id="226" w:name="_Toc251540551"/>
      <w:bookmarkStart w:id="227" w:name="_Toc1011219865"/>
      <w:bookmarkStart w:id="228" w:name="_Toc1312095667"/>
      <w:bookmarkStart w:id="229" w:name="_Toc740797812"/>
      <w:bookmarkStart w:id="230" w:name="_Toc1347760962"/>
      <w:bookmarkStart w:id="231" w:name="_Toc1088257471"/>
      <w:bookmarkStart w:id="232" w:name="_Toc1898659618"/>
      <w:bookmarkStart w:id="233" w:name="_Toc1734068629"/>
      <w:bookmarkStart w:id="234" w:name="_Ref116922939"/>
      <w:bookmarkStart w:id="235" w:name="_Ref116922981"/>
      <w:bookmarkStart w:id="236" w:name="_Ref116924245"/>
      <w:bookmarkStart w:id="237" w:name="_Ref116924286"/>
      <w:bookmarkStart w:id="238" w:name="_Toc122608905"/>
      <w:r w:rsidRPr="0029259B">
        <w:rPr>
          <w:rFonts w:cs="Arial"/>
        </w:rPr>
        <w:lastRenderedPageBreak/>
        <w:t xml:space="preserve">1.5 </w:t>
      </w:r>
      <w:r w:rsidR="64E24FD6" w:rsidRPr="0029259B">
        <w:rPr>
          <w:rFonts w:cs="Arial"/>
        </w:rPr>
        <w:t>Package</w:t>
      </w:r>
      <w:r w:rsidRPr="0029259B">
        <w:rPr>
          <w:rFonts w:cs="Arial"/>
        </w:rPr>
        <w:t xml:space="preserve"> to be installed</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75529442" w14:textId="71F37E8F" w:rsidR="00DB5667" w:rsidRPr="0029259B" w:rsidRDefault="00DB5667" w:rsidP="00233A18">
      <w:pPr>
        <w:rPr>
          <w:rFonts w:ascii="Arial" w:hAnsi="Arial" w:cs="Arial"/>
          <w:szCs w:val="18"/>
        </w:rPr>
      </w:pPr>
    </w:p>
    <w:p w14:paraId="254B2E29" w14:textId="4DAC3EEE" w:rsidR="00A047D0" w:rsidRPr="0029259B" w:rsidRDefault="00A047D0" w:rsidP="00233A18">
      <w:pPr>
        <w:rPr>
          <w:rFonts w:ascii="Arial" w:hAnsi="Arial" w:cs="Arial"/>
          <w:szCs w:val="18"/>
        </w:rPr>
      </w:pPr>
      <w:r w:rsidRPr="0029259B">
        <w:rPr>
          <w:rFonts w:ascii="Arial" w:hAnsi="Arial" w:cs="Arial"/>
          <w:szCs w:val="18"/>
        </w:rPr>
        <w:t>The following</w:t>
      </w:r>
      <w:r w:rsidR="00554F54" w:rsidRPr="0029259B">
        <w:rPr>
          <w:rFonts w:ascii="Arial" w:hAnsi="Arial" w:cs="Arial"/>
          <w:szCs w:val="18"/>
        </w:rPr>
        <w:t xml:space="preserve"> table</w:t>
      </w:r>
      <w:r w:rsidRPr="0029259B">
        <w:rPr>
          <w:rFonts w:ascii="Arial" w:hAnsi="Arial" w:cs="Arial"/>
          <w:szCs w:val="18"/>
        </w:rPr>
        <w:t xml:space="preserve"> describes the structure of ET-VPF package</w:t>
      </w:r>
      <w:r w:rsidR="00787D51">
        <w:rPr>
          <w:rFonts w:ascii="Arial" w:hAnsi="Arial" w:cs="Arial"/>
          <w:szCs w:val="18"/>
        </w:rPr>
        <w:t xml:space="preserve"> </w:t>
      </w:r>
      <w:commentRangeStart w:id="239"/>
      <w:r w:rsidR="00787D51" w:rsidRPr="009B66C6">
        <w:rPr>
          <w:rFonts w:ascii="Arial" w:hAnsi="Arial" w:cs="Arial"/>
          <w:szCs w:val="18"/>
          <w:highlight w:val="yellow"/>
        </w:rPr>
        <w:t>for RH850/</w:t>
      </w:r>
      <w:r w:rsidR="009B66C6" w:rsidRPr="009B66C6">
        <w:rPr>
          <w:rFonts w:ascii="Arial" w:hAnsi="Arial" w:cs="Arial"/>
          <w:szCs w:val="18"/>
          <w:highlight w:val="yellow"/>
        </w:rPr>
        <w:t>F1</w:t>
      </w:r>
      <w:r w:rsidR="0067365A">
        <w:rPr>
          <w:rFonts w:ascii="Arial" w:hAnsi="Arial" w:cs="Arial"/>
          <w:szCs w:val="18"/>
          <w:highlight w:val="yellow"/>
        </w:rPr>
        <w:t>x</w:t>
      </w:r>
      <w:r w:rsidR="00787D51" w:rsidRPr="009B66C6">
        <w:rPr>
          <w:rFonts w:ascii="Arial" w:hAnsi="Arial" w:cs="Arial"/>
          <w:szCs w:val="18"/>
          <w:highlight w:val="yellow"/>
        </w:rPr>
        <w:t xml:space="preserve"> </w:t>
      </w:r>
      <w:r w:rsidR="00787D51" w:rsidRPr="0067365A">
        <w:rPr>
          <w:rFonts w:ascii="Arial" w:hAnsi="Arial" w:cs="Arial"/>
          <w:szCs w:val="18"/>
          <w:highlight w:val="yellow"/>
        </w:rPr>
        <w:t>device</w:t>
      </w:r>
      <w:r w:rsidR="0067365A" w:rsidRPr="0067365A">
        <w:rPr>
          <w:rFonts w:ascii="Arial" w:hAnsi="Arial" w:cs="Arial"/>
          <w:szCs w:val="18"/>
          <w:highlight w:val="yellow"/>
        </w:rPr>
        <w:t xml:space="preserve"> series</w:t>
      </w:r>
      <w:commentRangeEnd w:id="239"/>
      <w:r w:rsidR="001F1C43">
        <w:rPr>
          <w:rStyle w:val="CommentReference"/>
        </w:rPr>
        <w:commentReference w:id="239"/>
      </w:r>
      <w:r w:rsidRPr="0029259B">
        <w:rPr>
          <w:rFonts w:ascii="Arial" w:hAnsi="Arial" w:cs="Arial"/>
          <w:szCs w:val="18"/>
        </w:rPr>
        <w:t xml:space="preserve"> after </w:t>
      </w:r>
      <w:r w:rsidR="00A70E56" w:rsidRPr="0029259B">
        <w:rPr>
          <w:rFonts w:ascii="Arial" w:hAnsi="Arial" w:cs="Arial"/>
          <w:szCs w:val="18"/>
        </w:rPr>
        <w:t>installing</w:t>
      </w:r>
      <w:r w:rsidRPr="0029259B">
        <w:rPr>
          <w:rFonts w:ascii="Arial" w:hAnsi="Arial" w:cs="Arial"/>
          <w:szCs w:val="18"/>
        </w:rPr>
        <w:t xml:space="preserve"> successfully.</w:t>
      </w:r>
    </w:p>
    <w:p w14:paraId="302A151F" w14:textId="32C431D8" w:rsidR="00F66225" w:rsidRPr="0029259B" w:rsidRDefault="00F66225" w:rsidP="00233A18">
      <w:pPr>
        <w:rPr>
          <w:rFonts w:ascii="Arial" w:hAnsi="Arial" w:cs="Arial"/>
          <w:szCs w:val="18"/>
        </w:rPr>
      </w:pPr>
    </w:p>
    <w:p w14:paraId="2BB90B4E" w14:textId="467A95A4" w:rsidR="003B3042" w:rsidRPr="0029259B" w:rsidRDefault="003B3042" w:rsidP="003B3042">
      <w:pPr>
        <w:pStyle w:val="Caption"/>
        <w:jc w:val="center"/>
        <w:rPr>
          <w:rFonts w:ascii="Arial" w:hAnsi="Arial" w:cs="Arial"/>
          <w:b/>
          <w:bCs/>
          <w:color w:val="auto"/>
        </w:rPr>
      </w:pPr>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1</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3</w:t>
      </w:r>
      <w:r w:rsidR="00A3763F" w:rsidRPr="0029259B">
        <w:rPr>
          <w:rFonts w:ascii="Arial" w:hAnsi="Arial" w:cs="Arial"/>
          <w:b/>
          <w:bCs/>
          <w:color w:val="auto"/>
        </w:rPr>
        <w:fldChar w:fldCharType="end"/>
      </w:r>
      <w:r w:rsidRPr="0029259B">
        <w:rPr>
          <w:rFonts w:ascii="Arial" w:hAnsi="Arial" w:cs="Arial"/>
          <w:b/>
          <w:bCs/>
          <w:color w:val="auto"/>
        </w:rPr>
        <w:t xml:space="preserve"> ET-VPF </w:t>
      </w:r>
      <w:r w:rsidR="004E72C9" w:rsidRPr="0029259B">
        <w:rPr>
          <w:rFonts w:ascii="Arial" w:hAnsi="Arial" w:cs="Arial"/>
          <w:b/>
          <w:bCs/>
          <w:color w:val="auto"/>
        </w:rPr>
        <w:t xml:space="preserve">release </w:t>
      </w:r>
      <w:r w:rsidRPr="0029259B">
        <w:rPr>
          <w:rFonts w:ascii="Arial" w:hAnsi="Arial" w:cs="Arial"/>
          <w:b/>
          <w:bCs/>
          <w:color w:val="auto"/>
        </w:rPr>
        <w:t>package definition</w:t>
      </w:r>
      <w:r w:rsidR="009B66C6">
        <w:rPr>
          <w:rFonts w:ascii="Arial" w:hAnsi="Arial" w:cs="Arial"/>
          <w:b/>
          <w:bCs/>
          <w:color w:val="auto"/>
        </w:rPr>
        <w:t xml:space="preserve"> </w:t>
      </w:r>
      <w:r w:rsidR="009B66C6" w:rsidRPr="009B66C6">
        <w:rPr>
          <w:rFonts w:ascii="Arial" w:hAnsi="Arial" w:cs="Arial"/>
          <w:b/>
          <w:bCs/>
          <w:color w:val="auto"/>
          <w:highlight w:val="yellow"/>
        </w:rPr>
        <w:t>for RH850/F1</w:t>
      </w:r>
      <w:r w:rsidR="008766C6">
        <w:rPr>
          <w:rFonts w:ascii="Arial" w:hAnsi="Arial" w:cs="Arial"/>
          <w:b/>
          <w:bCs/>
          <w:color w:val="auto"/>
          <w:highlight w:val="yellow"/>
        </w:rPr>
        <w:t>x</w:t>
      </w:r>
      <w:r w:rsidR="009B66C6" w:rsidRPr="009B66C6">
        <w:rPr>
          <w:rFonts w:ascii="Arial" w:hAnsi="Arial" w:cs="Arial"/>
          <w:b/>
          <w:bCs/>
          <w:color w:val="auto"/>
          <w:highlight w:val="yellow"/>
        </w:rPr>
        <w:t xml:space="preserve"> </w:t>
      </w:r>
      <w:r w:rsidR="009B66C6" w:rsidRPr="008766C6">
        <w:rPr>
          <w:rFonts w:ascii="Arial" w:hAnsi="Arial" w:cs="Arial"/>
          <w:b/>
          <w:bCs/>
          <w:color w:val="auto"/>
          <w:highlight w:val="yellow"/>
        </w:rPr>
        <w:t>device</w:t>
      </w:r>
      <w:r w:rsidR="008766C6" w:rsidRPr="008766C6">
        <w:rPr>
          <w:rFonts w:ascii="Arial" w:hAnsi="Arial" w:cs="Arial"/>
          <w:b/>
          <w:bCs/>
          <w:color w:val="auto"/>
          <w:highlight w:val="yellow"/>
        </w:rPr>
        <w:t xml:space="preserve"> series</w:t>
      </w:r>
      <w:bookmarkStart w:id="240" w:name="V10000_Installer_001"/>
      <w:bookmarkEnd w:id="240"/>
    </w:p>
    <w:tbl>
      <w:tblPr>
        <w:tblStyle w:val="TableGrid"/>
        <w:tblW w:w="10790" w:type="dxa"/>
        <w:tblLook w:val="04A0" w:firstRow="1" w:lastRow="0" w:firstColumn="1" w:lastColumn="0" w:noHBand="0" w:noVBand="1"/>
      </w:tblPr>
      <w:tblGrid>
        <w:gridCol w:w="2973"/>
        <w:gridCol w:w="1467"/>
        <w:gridCol w:w="2987"/>
        <w:gridCol w:w="3363"/>
      </w:tblGrid>
      <w:tr w:rsidR="00C119B6" w:rsidRPr="0029259B" w14:paraId="0E5FEC63" w14:textId="77777777" w:rsidTr="00B3331E">
        <w:tc>
          <w:tcPr>
            <w:tcW w:w="7427" w:type="dxa"/>
            <w:gridSpan w:val="3"/>
            <w:shd w:val="clear" w:color="auto" w:fill="0070C0"/>
          </w:tcPr>
          <w:p w14:paraId="72404FAF" w14:textId="4D2B40C7" w:rsidR="00C119B6" w:rsidRPr="0029259B" w:rsidRDefault="00004D26" w:rsidP="003B3042">
            <w:pPr>
              <w:jc w:val="center"/>
              <w:rPr>
                <w:rFonts w:ascii="Arial" w:hAnsi="Arial" w:cs="Arial"/>
                <w:b/>
                <w:bCs/>
                <w:color w:val="FFFFFF" w:themeColor="background1"/>
                <w:szCs w:val="18"/>
              </w:rPr>
            </w:pPr>
            <w:r>
              <w:rPr>
                <w:rFonts w:ascii="Arial" w:hAnsi="Arial" w:cs="Arial"/>
                <w:b/>
                <w:bCs/>
                <w:color w:val="FFFFFF" w:themeColor="background1"/>
                <w:szCs w:val="18"/>
              </w:rPr>
              <w:t>Installed</w:t>
            </w:r>
            <w:r w:rsidR="00C119B6" w:rsidRPr="0029259B">
              <w:rPr>
                <w:rFonts w:ascii="Arial" w:hAnsi="Arial" w:cs="Arial"/>
                <w:b/>
                <w:bCs/>
                <w:color w:val="FFFFFF" w:themeColor="background1"/>
                <w:szCs w:val="18"/>
              </w:rPr>
              <w:t xml:space="preserve"> package</w:t>
            </w:r>
          </w:p>
        </w:tc>
        <w:tc>
          <w:tcPr>
            <w:tcW w:w="3363" w:type="dxa"/>
            <w:shd w:val="clear" w:color="auto" w:fill="0070C0"/>
          </w:tcPr>
          <w:p w14:paraId="7AB860A1" w14:textId="35A29BBD" w:rsidR="00C119B6" w:rsidRPr="0029259B" w:rsidRDefault="00C119B6" w:rsidP="003B3042">
            <w:pPr>
              <w:jc w:val="center"/>
              <w:rPr>
                <w:rFonts w:ascii="Arial" w:hAnsi="Arial" w:cs="Arial"/>
                <w:b/>
                <w:bCs/>
                <w:color w:val="FFFFFF" w:themeColor="background1"/>
                <w:szCs w:val="18"/>
              </w:rPr>
            </w:pPr>
            <w:r w:rsidRPr="0029259B">
              <w:rPr>
                <w:rFonts w:ascii="Arial" w:hAnsi="Arial" w:cs="Arial"/>
                <w:b/>
                <w:bCs/>
                <w:color w:val="FFFFFF" w:themeColor="background1"/>
                <w:szCs w:val="18"/>
              </w:rPr>
              <w:t>Description</w:t>
            </w:r>
          </w:p>
        </w:tc>
      </w:tr>
      <w:tr w:rsidR="000757AB" w:rsidRPr="0029259B" w14:paraId="7EB1A01B" w14:textId="77777777" w:rsidTr="00B3331E">
        <w:tc>
          <w:tcPr>
            <w:tcW w:w="2973" w:type="dxa"/>
            <w:vMerge w:val="restart"/>
          </w:tcPr>
          <w:p w14:paraId="51DD6606" w14:textId="6A1F6E6E" w:rsidR="000757AB" w:rsidRPr="0029259B" w:rsidRDefault="00E45AB9" w:rsidP="000757AB">
            <w:pPr>
              <w:rPr>
                <w:rFonts w:ascii="Arial" w:hAnsi="Arial" w:cs="Arial"/>
                <w:szCs w:val="18"/>
              </w:rPr>
            </w:pPr>
            <w:r w:rsidRPr="00E45AB9">
              <w:rPr>
                <w:rFonts w:ascii="Arial" w:hAnsi="Arial" w:cs="Arial"/>
                <w:szCs w:val="18"/>
                <w:highlight w:val="yellow"/>
              </w:rPr>
              <w:t>&lt;ET-VPF installation folder&gt;\&lt;version information&gt;\F1x\</w:t>
            </w:r>
            <w:r w:rsidR="000757AB" w:rsidRPr="00E45AB9">
              <w:rPr>
                <w:rFonts w:ascii="Arial" w:hAnsi="Arial" w:cs="Arial"/>
                <w:szCs w:val="18"/>
                <w:highlight w:val="yellow"/>
              </w:rPr>
              <w:t>ETVPF_package</w:t>
            </w:r>
          </w:p>
        </w:tc>
        <w:tc>
          <w:tcPr>
            <w:tcW w:w="1467" w:type="dxa"/>
            <w:vMerge w:val="restart"/>
          </w:tcPr>
          <w:p w14:paraId="10FC5B06" w14:textId="55ACA945" w:rsidR="000757AB" w:rsidRPr="0029259B" w:rsidRDefault="000757AB" w:rsidP="000757AB">
            <w:pPr>
              <w:rPr>
                <w:rFonts w:ascii="Arial" w:hAnsi="Arial" w:cs="Arial"/>
                <w:szCs w:val="18"/>
              </w:rPr>
            </w:pPr>
            <w:r w:rsidRPr="0029259B">
              <w:rPr>
                <w:rFonts w:ascii="Arial" w:hAnsi="Arial" w:cs="Arial"/>
                <w:szCs w:val="18"/>
              </w:rPr>
              <w:t>ETVPF_include</w:t>
            </w:r>
          </w:p>
        </w:tc>
        <w:tc>
          <w:tcPr>
            <w:tcW w:w="2987" w:type="dxa"/>
          </w:tcPr>
          <w:p w14:paraId="678C8440" w14:textId="575E83FE" w:rsidR="000757AB" w:rsidRPr="0029259B" w:rsidRDefault="000757AB" w:rsidP="000757AB">
            <w:pPr>
              <w:rPr>
                <w:rFonts w:ascii="Arial" w:hAnsi="Arial" w:cs="Arial"/>
                <w:szCs w:val="18"/>
              </w:rPr>
            </w:pPr>
            <w:r w:rsidRPr="0029259B">
              <w:rPr>
                <w:rFonts w:ascii="Arial" w:hAnsi="Arial" w:cs="Arial"/>
                <w:szCs w:val="18"/>
              </w:rPr>
              <w:t>ETVPF_S_function_block</w:t>
            </w:r>
          </w:p>
        </w:tc>
        <w:tc>
          <w:tcPr>
            <w:tcW w:w="3363" w:type="dxa"/>
          </w:tcPr>
          <w:p w14:paraId="3C3CAC7A" w14:textId="292F3C16" w:rsidR="000757AB" w:rsidRPr="0029259B" w:rsidRDefault="000757AB" w:rsidP="000757AB">
            <w:pPr>
              <w:rPr>
                <w:rFonts w:ascii="Arial" w:hAnsi="Arial" w:cs="Arial"/>
                <w:szCs w:val="18"/>
              </w:rPr>
            </w:pPr>
            <w:r w:rsidRPr="0029259B">
              <w:rPr>
                <w:rFonts w:ascii="Arial" w:hAnsi="Arial" w:cs="Arial"/>
                <w:szCs w:val="18"/>
              </w:rPr>
              <w:t>Contains the source code which used to execute the program of peripherals.</w:t>
            </w:r>
          </w:p>
        </w:tc>
      </w:tr>
      <w:tr w:rsidR="000757AB" w:rsidRPr="0029259B" w14:paraId="12E39224" w14:textId="77777777" w:rsidTr="00B3331E">
        <w:tc>
          <w:tcPr>
            <w:tcW w:w="2973" w:type="dxa"/>
            <w:vMerge/>
          </w:tcPr>
          <w:p w14:paraId="22DDCF91" w14:textId="77777777" w:rsidR="000757AB" w:rsidRPr="0029259B" w:rsidRDefault="000757AB" w:rsidP="000757AB">
            <w:pPr>
              <w:rPr>
                <w:rFonts w:ascii="Arial" w:hAnsi="Arial" w:cs="Arial"/>
                <w:szCs w:val="18"/>
              </w:rPr>
            </w:pPr>
          </w:p>
        </w:tc>
        <w:tc>
          <w:tcPr>
            <w:tcW w:w="1467" w:type="dxa"/>
            <w:vMerge/>
          </w:tcPr>
          <w:p w14:paraId="3270B622" w14:textId="77777777" w:rsidR="000757AB" w:rsidRPr="0029259B" w:rsidRDefault="000757AB" w:rsidP="000757AB">
            <w:pPr>
              <w:rPr>
                <w:rFonts w:ascii="Arial" w:hAnsi="Arial" w:cs="Arial"/>
                <w:szCs w:val="18"/>
              </w:rPr>
            </w:pPr>
          </w:p>
        </w:tc>
        <w:tc>
          <w:tcPr>
            <w:tcW w:w="2987" w:type="dxa"/>
          </w:tcPr>
          <w:p w14:paraId="290802A1" w14:textId="21689CEC" w:rsidR="000757AB" w:rsidRPr="0029259B" w:rsidRDefault="000757AB" w:rsidP="000757AB">
            <w:pPr>
              <w:rPr>
                <w:rFonts w:ascii="Arial" w:hAnsi="Arial" w:cs="Arial"/>
                <w:szCs w:val="18"/>
              </w:rPr>
            </w:pPr>
            <w:r w:rsidRPr="0029259B">
              <w:rPr>
                <w:rFonts w:ascii="Arial" w:hAnsi="Arial" w:cs="Arial"/>
                <w:szCs w:val="18"/>
              </w:rPr>
              <w:t>make</w:t>
            </w:r>
          </w:p>
        </w:tc>
        <w:tc>
          <w:tcPr>
            <w:tcW w:w="3363" w:type="dxa"/>
          </w:tcPr>
          <w:p w14:paraId="3359B0E2" w14:textId="7C02E862" w:rsidR="000757AB" w:rsidRPr="0029259B" w:rsidRDefault="000757AB" w:rsidP="000757AB">
            <w:pPr>
              <w:rPr>
                <w:rFonts w:ascii="Arial" w:hAnsi="Arial" w:cs="Arial"/>
                <w:szCs w:val="18"/>
              </w:rPr>
            </w:pPr>
            <w:r w:rsidRPr="0029259B">
              <w:rPr>
                <w:rFonts w:ascii="Arial" w:hAnsi="Arial" w:cs="Arial"/>
                <w:szCs w:val="18"/>
              </w:rPr>
              <w:t>Contains the template of make file.</w:t>
            </w:r>
          </w:p>
        </w:tc>
      </w:tr>
      <w:tr w:rsidR="000757AB" w:rsidRPr="0029259B" w14:paraId="24A8085C" w14:textId="77777777" w:rsidTr="00B3331E">
        <w:trPr>
          <w:trHeight w:val="1303"/>
        </w:trPr>
        <w:tc>
          <w:tcPr>
            <w:tcW w:w="2973" w:type="dxa"/>
            <w:vMerge/>
          </w:tcPr>
          <w:p w14:paraId="1BEABF8B" w14:textId="77777777" w:rsidR="000757AB" w:rsidRPr="0029259B" w:rsidRDefault="000757AB" w:rsidP="004C2D80">
            <w:pPr>
              <w:rPr>
                <w:rFonts w:ascii="Arial" w:hAnsi="Arial" w:cs="Arial"/>
                <w:szCs w:val="18"/>
              </w:rPr>
            </w:pPr>
          </w:p>
        </w:tc>
        <w:tc>
          <w:tcPr>
            <w:tcW w:w="1467" w:type="dxa"/>
            <w:vMerge/>
          </w:tcPr>
          <w:p w14:paraId="63F1ACB5" w14:textId="28A6A3E8" w:rsidR="000757AB" w:rsidRPr="0029259B" w:rsidRDefault="000757AB" w:rsidP="004C2D80">
            <w:pPr>
              <w:rPr>
                <w:rFonts w:ascii="Arial" w:hAnsi="Arial" w:cs="Arial"/>
                <w:szCs w:val="18"/>
              </w:rPr>
            </w:pPr>
          </w:p>
        </w:tc>
        <w:tc>
          <w:tcPr>
            <w:tcW w:w="2987" w:type="dxa"/>
          </w:tcPr>
          <w:p w14:paraId="79BD2E46" w14:textId="77777777" w:rsidR="000757AB" w:rsidRPr="0029259B" w:rsidRDefault="000757AB" w:rsidP="004C2D80">
            <w:pPr>
              <w:rPr>
                <w:rFonts w:ascii="Arial" w:hAnsi="Arial" w:cs="Arial"/>
                <w:szCs w:val="18"/>
              </w:rPr>
            </w:pPr>
            <w:r w:rsidRPr="0029259B">
              <w:rPr>
                <w:rFonts w:ascii="Arial" w:hAnsi="Arial" w:cs="Arial"/>
                <w:szCs w:val="18"/>
              </w:rPr>
              <w:t>Renesas</w:t>
            </w:r>
          </w:p>
          <w:p w14:paraId="0B5A6173" w14:textId="77777777" w:rsidR="000757AB" w:rsidRPr="0029259B" w:rsidRDefault="000757AB" w:rsidP="00D30948">
            <w:pPr>
              <w:pStyle w:val="ListParagraph"/>
              <w:numPr>
                <w:ilvl w:val="0"/>
                <w:numId w:val="28"/>
              </w:numPr>
              <w:rPr>
                <w:rFonts w:ascii="Arial" w:hAnsi="Arial" w:cs="Arial"/>
                <w:szCs w:val="18"/>
              </w:rPr>
            </w:pPr>
            <w:r w:rsidRPr="0029259B">
              <w:rPr>
                <w:rFonts w:ascii="Arial" w:hAnsi="Arial" w:cs="Arial"/>
                <w:szCs w:val="18"/>
              </w:rPr>
              <w:t>Common_files_F1KM_S1</w:t>
            </w:r>
          </w:p>
          <w:p w14:paraId="01618389" w14:textId="45CBF8F5" w:rsidR="000757AB" w:rsidRPr="0029259B" w:rsidRDefault="000757AB" w:rsidP="00D30948">
            <w:pPr>
              <w:pStyle w:val="ListParagraph"/>
              <w:numPr>
                <w:ilvl w:val="0"/>
                <w:numId w:val="28"/>
              </w:numPr>
              <w:rPr>
                <w:rFonts w:ascii="Arial" w:hAnsi="Arial" w:cs="Arial"/>
                <w:szCs w:val="18"/>
              </w:rPr>
            </w:pPr>
            <w:r w:rsidRPr="0029259B">
              <w:rPr>
                <w:rFonts w:ascii="Arial" w:hAnsi="Arial" w:cs="Arial"/>
                <w:szCs w:val="18"/>
              </w:rPr>
              <w:t>Common_files_F1KM_S4</w:t>
            </w:r>
          </w:p>
          <w:p w14:paraId="659BF6CC" w14:textId="5DA304AE" w:rsidR="000757AB" w:rsidRPr="0029259B" w:rsidRDefault="00524E76" w:rsidP="00D30948">
            <w:pPr>
              <w:pStyle w:val="ListParagraph"/>
              <w:numPr>
                <w:ilvl w:val="0"/>
                <w:numId w:val="28"/>
              </w:numPr>
              <w:rPr>
                <w:rFonts w:ascii="Arial" w:hAnsi="Arial" w:cs="Arial"/>
                <w:szCs w:val="18"/>
              </w:rPr>
            </w:pPr>
            <w:r w:rsidRPr="0029259B">
              <w:rPr>
                <w:rFonts w:ascii="Arial" w:hAnsi="Arial" w:cs="Arial"/>
                <w:szCs w:val="18"/>
              </w:rPr>
              <w:t>make</w:t>
            </w:r>
          </w:p>
        </w:tc>
        <w:tc>
          <w:tcPr>
            <w:tcW w:w="3363" w:type="dxa"/>
          </w:tcPr>
          <w:p w14:paraId="5B3E0240" w14:textId="77777777" w:rsidR="000757AB" w:rsidRPr="0029259B" w:rsidRDefault="000757AB" w:rsidP="004C2D80">
            <w:pPr>
              <w:rPr>
                <w:rFonts w:ascii="Arial" w:hAnsi="Arial" w:cs="Arial"/>
                <w:szCs w:val="18"/>
              </w:rPr>
            </w:pPr>
            <w:r w:rsidRPr="0029259B">
              <w:rPr>
                <w:rFonts w:ascii="Arial" w:hAnsi="Arial" w:cs="Arial"/>
                <w:szCs w:val="18"/>
              </w:rPr>
              <w:t>Contains the source code of each device which used for Renesas compiler.</w:t>
            </w:r>
          </w:p>
          <w:p w14:paraId="74E92F5B" w14:textId="77777777" w:rsidR="000757AB" w:rsidRPr="0029259B" w:rsidRDefault="000757AB" w:rsidP="004C2D80">
            <w:pPr>
              <w:rPr>
                <w:rFonts w:ascii="Arial" w:hAnsi="Arial" w:cs="Arial"/>
                <w:szCs w:val="18"/>
              </w:rPr>
            </w:pPr>
          </w:p>
          <w:p w14:paraId="497B924A" w14:textId="2EEFF6DB" w:rsidR="000757AB" w:rsidRPr="0029259B" w:rsidRDefault="000757AB" w:rsidP="004C2D80">
            <w:pPr>
              <w:rPr>
                <w:rFonts w:ascii="Arial" w:hAnsi="Arial" w:cs="Arial"/>
                <w:szCs w:val="18"/>
              </w:rPr>
            </w:pPr>
            <w:r w:rsidRPr="0029259B">
              <w:rPr>
                <w:rFonts w:ascii="Arial" w:hAnsi="Arial" w:cs="Arial"/>
                <w:b/>
                <w:bCs/>
                <w:i/>
                <w:iCs/>
                <w:szCs w:val="18"/>
              </w:rPr>
              <w:t>Note:</w:t>
            </w:r>
            <w:r w:rsidRPr="0029259B">
              <w:rPr>
                <w:rFonts w:ascii="Arial" w:hAnsi="Arial" w:cs="Arial"/>
                <w:szCs w:val="18"/>
              </w:rPr>
              <w:t xml:space="preserve">  User can modify boot code files in “startup” folder</w:t>
            </w:r>
            <w:r w:rsidR="000C77D0">
              <w:rPr>
                <w:rFonts w:ascii="Arial" w:hAnsi="Arial" w:cs="Arial"/>
                <w:szCs w:val="18"/>
              </w:rPr>
              <w:t>,</w:t>
            </w:r>
            <w:r w:rsidRPr="0029259B">
              <w:rPr>
                <w:rFonts w:ascii="Arial" w:hAnsi="Arial" w:cs="Arial"/>
                <w:szCs w:val="18"/>
              </w:rPr>
              <w:t xml:space="preserve"> but Renesas Electronics does not take responsibility for quality.</w:t>
            </w:r>
          </w:p>
        </w:tc>
      </w:tr>
      <w:tr w:rsidR="003E1272" w:rsidRPr="0029259B" w14:paraId="239AFA52" w14:textId="77777777" w:rsidTr="00B3331E">
        <w:tc>
          <w:tcPr>
            <w:tcW w:w="2973" w:type="dxa"/>
            <w:vMerge/>
          </w:tcPr>
          <w:p w14:paraId="0D397BBD" w14:textId="77777777" w:rsidR="003E1272" w:rsidRPr="0029259B" w:rsidRDefault="003E1272" w:rsidP="004C2D80">
            <w:pPr>
              <w:rPr>
                <w:rFonts w:ascii="Arial" w:hAnsi="Arial" w:cs="Arial"/>
                <w:szCs w:val="18"/>
              </w:rPr>
            </w:pPr>
          </w:p>
        </w:tc>
        <w:tc>
          <w:tcPr>
            <w:tcW w:w="1467" w:type="dxa"/>
            <w:vMerge/>
          </w:tcPr>
          <w:p w14:paraId="088A6225" w14:textId="3EF662CF" w:rsidR="003E1272" w:rsidRPr="0029259B" w:rsidRDefault="003E1272" w:rsidP="004C2D80">
            <w:pPr>
              <w:rPr>
                <w:rFonts w:ascii="Arial" w:hAnsi="Arial" w:cs="Arial"/>
                <w:szCs w:val="18"/>
              </w:rPr>
            </w:pPr>
          </w:p>
        </w:tc>
        <w:tc>
          <w:tcPr>
            <w:tcW w:w="2987" w:type="dxa"/>
          </w:tcPr>
          <w:p w14:paraId="20ABA759" w14:textId="77777777" w:rsidR="003E1272" w:rsidRPr="0029259B" w:rsidRDefault="003E1272" w:rsidP="004C2D80">
            <w:pPr>
              <w:rPr>
                <w:rFonts w:ascii="Arial" w:hAnsi="Arial" w:cs="Arial"/>
                <w:szCs w:val="18"/>
              </w:rPr>
            </w:pPr>
            <w:r w:rsidRPr="0029259B">
              <w:rPr>
                <w:rFonts w:ascii="Arial" w:hAnsi="Arial" w:cs="Arial"/>
                <w:szCs w:val="18"/>
              </w:rPr>
              <w:t>XML_input</w:t>
            </w:r>
          </w:p>
          <w:p w14:paraId="77528FBB" w14:textId="5F529E05" w:rsidR="003E1272" w:rsidRPr="0029259B" w:rsidRDefault="003E1272" w:rsidP="00D30948">
            <w:pPr>
              <w:pStyle w:val="ListParagraph"/>
              <w:numPr>
                <w:ilvl w:val="0"/>
                <w:numId w:val="28"/>
              </w:numPr>
              <w:rPr>
                <w:rFonts w:ascii="Arial" w:hAnsi="Arial" w:cs="Arial"/>
                <w:szCs w:val="18"/>
              </w:rPr>
            </w:pPr>
            <w:r w:rsidRPr="0029259B">
              <w:rPr>
                <w:rFonts w:ascii="Arial" w:hAnsi="Arial" w:cs="Arial"/>
                <w:szCs w:val="18"/>
              </w:rPr>
              <w:t>RH850</w:t>
            </w:r>
          </w:p>
          <w:p w14:paraId="010A0017" w14:textId="77777777" w:rsidR="003E1272" w:rsidRPr="0029259B" w:rsidRDefault="003E1272" w:rsidP="00D30948">
            <w:pPr>
              <w:pStyle w:val="ListParagraph"/>
              <w:numPr>
                <w:ilvl w:val="1"/>
                <w:numId w:val="29"/>
              </w:numPr>
              <w:ind w:left="1037"/>
              <w:rPr>
                <w:rFonts w:ascii="Arial" w:hAnsi="Arial" w:cs="Arial"/>
                <w:szCs w:val="18"/>
              </w:rPr>
            </w:pPr>
            <w:r w:rsidRPr="0029259B">
              <w:rPr>
                <w:rFonts w:ascii="Arial" w:hAnsi="Arial" w:cs="Arial"/>
                <w:szCs w:val="18"/>
              </w:rPr>
              <w:t>F1KM-S1</w:t>
            </w:r>
          </w:p>
          <w:p w14:paraId="0B6EC949" w14:textId="1984AA39" w:rsidR="003E1272" w:rsidRPr="0029259B" w:rsidRDefault="003E1272" w:rsidP="00D30948">
            <w:pPr>
              <w:pStyle w:val="ListParagraph"/>
              <w:numPr>
                <w:ilvl w:val="1"/>
                <w:numId w:val="29"/>
              </w:numPr>
              <w:ind w:left="1037"/>
              <w:rPr>
                <w:rFonts w:ascii="Arial" w:hAnsi="Arial" w:cs="Arial"/>
                <w:szCs w:val="18"/>
              </w:rPr>
            </w:pPr>
            <w:r w:rsidRPr="00712787">
              <w:rPr>
                <w:rFonts w:ascii="Arial" w:hAnsi="Arial" w:cs="Arial"/>
                <w:szCs w:val="18"/>
              </w:rPr>
              <w:t>F1KM-S4</w:t>
            </w:r>
          </w:p>
        </w:tc>
        <w:tc>
          <w:tcPr>
            <w:tcW w:w="3363" w:type="dxa"/>
          </w:tcPr>
          <w:p w14:paraId="3FE3DCD0" w14:textId="49CBC810" w:rsidR="003E1272" w:rsidRPr="0029259B" w:rsidRDefault="003E1272" w:rsidP="004C2D80">
            <w:pPr>
              <w:rPr>
                <w:rFonts w:ascii="Arial" w:hAnsi="Arial" w:cs="Arial"/>
                <w:szCs w:val="18"/>
              </w:rPr>
            </w:pPr>
            <w:r w:rsidRPr="0029259B">
              <w:rPr>
                <w:rFonts w:ascii="Arial" w:hAnsi="Arial" w:cs="Arial"/>
                <w:szCs w:val="18"/>
              </w:rPr>
              <w:t>Contains the XML input files which provided for each RH850 device series.</w:t>
            </w:r>
          </w:p>
        </w:tc>
      </w:tr>
      <w:tr w:rsidR="003E1272" w:rsidRPr="0029259B" w14:paraId="5549BFE6" w14:textId="77777777" w:rsidTr="00B3331E">
        <w:tc>
          <w:tcPr>
            <w:tcW w:w="2973" w:type="dxa"/>
            <w:vMerge/>
          </w:tcPr>
          <w:p w14:paraId="28ADDBCB" w14:textId="77777777" w:rsidR="003E1272" w:rsidRPr="0029259B" w:rsidRDefault="003E1272" w:rsidP="004C2D80">
            <w:pPr>
              <w:rPr>
                <w:rFonts w:ascii="Arial" w:hAnsi="Arial" w:cs="Arial"/>
                <w:szCs w:val="18"/>
              </w:rPr>
            </w:pPr>
          </w:p>
        </w:tc>
        <w:tc>
          <w:tcPr>
            <w:tcW w:w="1467" w:type="dxa"/>
            <w:vMerge/>
          </w:tcPr>
          <w:p w14:paraId="7B282E50" w14:textId="714CC1A5" w:rsidR="003E1272" w:rsidRPr="0029259B" w:rsidRDefault="003E1272" w:rsidP="004C2D80">
            <w:pPr>
              <w:rPr>
                <w:rFonts w:ascii="Arial" w:hAnsi="Arial" w:cs="Arial"/>
                <w:szCs w:val="18"/>
              </w:rPr>
            </w:pPr>
          </w:p>
        </w:tc>
        <w:tc>
          <w:tcPr>
            <w:tcW w:w="2987" w:type="dxa"/>
          </w:tcPr>
          <w:p w14:paraId="3383CBF8" w14:textId="3B3724C6" w:rsidR="003E1272" w:rsidRPr="0029259B" w:rsidRDefault="003E1272" w:rsidP="004C2D80">
            <w:pPr>
              <w:rPr>
                <w:rFonts w:ascii="Arial" w:hAnsi="Arial" w:cs="Arial"/>
                <w:szCs w:val="18"/>
              </w:rPr>
            </w:pPr>
            <w:r w:rsidRPr="0029259B">
              <w:rPr>
                <w:rFonts w:ascii="Arial" w:hAnsi="Arial" w:cs="Arial"/>
                <w:szCs w:val="18"/>
              </w:rPr>
              <w:t>Source code files</w:t>
            </w:r>
          </w:p>
        </w:tc>
        <w:tc>
          <w:tcPr>
            <w:tcW w:w="3363" w:type="dxa"/>
          </w:tcPr>
          <w:p w14:paraId="4F85A64D" w14:textId="125E1C19" w:rsidR="003E1272" w:rsidRPr="0029259B" w:rsidRDefault="003E1272" w:rsidP="004C2D80">
            <w:pPr>
              <w:rPr>
                <w:rFonts w:ascii="Arial" w:hAnsi="Arial" w:cs="Arial"/>
                <w:szCs w:val="18"/>
              </w:rPr>
            </w:pPr>
            <w:r w:rsidRPr="0029259B">
              <w:rPr>
                <w:rFonts w:ascii="Arial" w:hAnsi="Arial" w:cs="Arial"/>
                <w:szCs w:val="18"/>
              </w:rPr>
              <w:t>Contains the list of source code files (include: *.p, *.tlc, make files) which used to execute the program of ET-VPF.</w:t>
            </w:r>
          </w:p>
        </w:tc>
      </w:tr>
      <w:tr w:rsidR="00B57DF1" w:rsidRPr="0029259B" w14:paraId="4EEBFBBC" w14:textId="77777777" w:rsidTr="00B3331E">
        <w:tc>
          <w:tcPr>
            <w:tcW w:w="2973" w:type="dxa"/>
          </w:tcPr>
          <w:p w14:paraId="354D77A5" w14:textId="79A0CBCC" w:rsidR="00B57DF1" w:rsidRPr="0029259B" w:rsidRDefault="00B57DF1" w:rsidP="004C2D80">
            <w:pPr>
              <w:rPr>
                <w:rFonts w:ascii="Arial" w:hAnsi="Arial" w:cs="Arial"/>
                <w:szCs w:val="18"/>
              </w:rPr>
            </w:pPr>
            <w:r w:rsidRPr="00E45AB9">
              <w:rPr>
                <w:rFonts w:ascii="Arial" w:hAnsi="Arial" w:cs="Arial"/>
                <w:szCs w:val="18"/>
                <w:highlight w:val="yellow"/>
              </w:rPr>
              <w:t>&lt;ET-</w:t>
            </w:r>
            <w:r w:rsidRPr="00FD169B">
              <w:rPr>
                <w:rFonts w:ascii="Arial" w:hAnsi="Arial" w:cs="Arial"/>
                <w:szCs w:val="18"/>
                <w:highlight w:val="yellow"/>
              </w:rPr>
              <w:t>VPF installation folder&gt;</w:t>
            </w:r>
          </w:p>
        </w:tc>
        <w:tc>
          <w:tcPr>
            <w:tcW w:w="4454" w:type="dxa"/>
            <w:gridSpan w:val="2"/>
          </w:tcPr>
          <w:p w14:paraId="5D007AF8" w14:textId="518DB59C" w:rsidR="00B57DF1" w:rsidRPr="00FD169B" w:rsidRDefault="00B57DF1" w:rsidP="004C2D80">
            <w:pPr>
              <w:rPr>
                <w:rFonts w:ascii="Arial" w:hAnsi="Arial" w:cs="Arial"/>
                <w:szCs w:val="18"/>
                <w:highlight w:val="yellow"/>
              </w:rPr>
            </w:pPr>
            <w:r w:rsidRPr="00FD169B">
              <w:rPr>
                <w:rFonts w:ascii="Arial" w:hAnsi="Arial" w:cs="Arial"/>
                <w:szCs w:val="18"/>
                <w:highlight w:val="yellow"/>
              </w:rPr>
              <w:t>Uninst_ETVPF_&lt;version information&gt;.exe</w:t>
            </w:r>
          </w:p>
        </w:tc>
        <w:tc>
          <w:tcPr>
            <w:tcW w:w="3363" w:type="dxa"/>
          </w:tcPr>
          <w:p w14:paraId="767A5A6D" w14:textId="34DF71A8" w:rsidR="00B57DF1" w:rsidRPr="0029259B" w:rsidRDefault="00B57DF1" w:rsidP="004C2D80">
            <w:pPr>
              <w:rPr>
                <w:rFonts w:ascii="Arial" w:hAnsi="Arial" w:cs="Arial"/>
                <w:szCs w:val="18"/>
              </w:rPr>
            </w:pPr>
            <w:r w:rsidRPr="00FD169B">
              <w:rPr>
                <w:rFonts w:ascii="Arial" w:hAnsi="Arial" w:cs="Arial"/>
                <w:szCs w:val="18"/>
                <w:highlight w:val="yellow"/>
              </w:rPr>
              <w:t>Uninstallation file used to uninstall ET-VPF package</w:t>
            </w:r>
          </w:p>
        </w:tc>
      </w:tr>
      <w:tr w:rsidR="00B3331E" w:rsidRPr="0029259B" w14:paraId="38C92DFF" w14:textId="77777777" w:rsidTr="00B3331E">
        <w:tc>
          <w:tcPr>
            <w:tcW w:w="2973" w:type="dxa"/>
            <w:vMerge w:val="restart"/>
          </w:tcPr>
          <w:p w14:paraId="1AB10FCA" w14:textId="66B98B7A" w:rsidR="00B3331E" w:rsidRPr="00E45AB9" w:rsidRDefault="00B3331E" w:rsidP="004C2D80">
            <w:pPr>
              <w:rPr>
                <w:rFonts w:ascii="Arial" w:hAnsi="Arial" w:cs="Arial"/>
                <w:szCs w:val="18"/>
                <w:highlight w:val="yellow"/>
              </w:rPr>
            </w:pPr>
            <w:r w:rsidRPr="00E45AB9">
              <w:rPr>
                <w:rFonts w:ascii="Arial" w:hAnsi="Arial" w:cs="Arial"/>
                <w:szCs w:val="18"/>
                <w:highlight w:val="yellow"/>
              </w:rPr>
              <w:t>C:\Program Files (x86)\Common Files\Renesas Electronics MCU Tools</w:t>
            </w:r>
          </w:p>
        </w:tc>
        <w:tc>
          <w:tcPr>
            <w:tcW w:w="1467" w:type="dxa"/>
            <w:vMerge w:val="restart"/>
          </w:tcPr>
          <w:p w14:paraId="15B76E7C" w14:textId="6EFC44F3" w:rsidR="00B3331E" w:rsidRPr="00E45AB9" w:rsidRDefault="00B3331E" w:rsidP="004C2D80">
            <w:pPr>
              <w:rPr>
                <w:rFonts w:ascii="Arial" w:hAnsi="Arial" w:cs="Arial"/>
                <w:szCs w:val="18"/>
                <w:highlight w:val="yellow"/>
              </w:rPr>
            </w:pPr>
            <w:r w:rsidRPr="00E45AB9">
              <w:rPr>
                <w:rFonts w:ascii="Arial" w:hAnsi="Arial" w:cs="Arial"/>
                <w:szCs w:val="18"/>
                <w:highlight w:val="yellow"/>
              </w:rPr>
              <w:t>ToolInfo</w:t>
            </w:r>
          </w:p>
        </w:tc>
        <w:tc>
          <w:tcPr>
            <w:tcW w:w="2987" w:type="dxa"/>
          </w:tcPr>
          <w:p w14:paraId="39164411" w14:textId="3C067624" w:rsidR="00B3331E" w:rsidRPr="00E45AB9" w:rsidRDefault="00B3331E" w:rsidP="004C2D80">
            <w:pPr>
              <w:rPr>
                <w:rFonts w:ascii="Arial" w:hAnsi="Arial" w:cs="Arial"/>
                <w:szCs w:val="18"/>
                <w:highlight w:val="yellow"/>
              </w:rPr>
            </w:pPr>
            <w:r>
              <w:rPr>
                <w:rFonts w:ascii="Arial" w:hAnsi="Arial" w:cs="Arial"/>
                <w:szCs w:val="18"/>
                <w:highlight w:val="yellow"/>
              </w:rPr>
              <w:t>-</w:t>
            </w:r>
          </w:p>
        </w:tc>
        <w:tc>
          <w:tcPr>
            <w:tcW w:w="3363" w:type="dxa"/>
          </w:tcPr>
          <w:p w14:paraId="14E6517D" w14:textId="38F21C69" w:rsidR="00B3331E" w:rsidRPr="00B3331E" w:rsidRDefault="00B3331E" w:rsidP="004C2D80">
            <w:pPr>
              <w:rPr>
                <w:rFonts w:ascii="Arial" w:hAnsi="Arial" w:cs="Arial"/>
                <w:szCs w:val="18"/>
                <w:highlight w:val="yellow"/>
              </w:rPr>
            </w:pPr>
            <w:r w:rsidRPr="00B3331E">
              <w:rPr>
                <w:rFonts w:ascii="Arial" w:hAnsi="Arial" w:cs="Arial"/>
                <w:szCs w:val="18"/>
                <w:highlight w:val="yellow"/>
              </w:rPr>
              <w:t>Contain the following file:</w:t>
            </w:r>
          </w:p>
          <w:p w14:paraId="263E22C9" w14:textId="43EACF6E" w:rsidR="00B3331E" w:rsidRPr="00B3331E" w:rsidRDefault="00B3331E" w:rsidP="00D30948">
            <w:pPr>
              <w:pStyle w:val="ListParagraph"/>
              <w:numPr>
                <w:ilvl w:val="0"/>
                <w:numId w:val="43"/>
              </w:numPr>
              <w:rPr>
                <w:rFonts w:ascii="Arial" w:hAnsi="Arial" w:cs="Arial"/>
                <w:szCs w:val="18"/>
                <w:highlight w:val="yellow"/>
              </w:rPr>
            </w:pPr>
            <w:r w:rsidRPr="00B3331E">
              <w:rPr>
                <w:rFonts w:ascii="Arial" w:hAnsi="Arial" w:cs="Arial"/>
                <w:szCs w:val="18"/>
                <w:highlight w:val="yellow"/>
              </w:rPr>
              <w:t>Mjywm4.dat</w:t>
            </w:r>
          </w:p>
        </w:tc>
      </w:tr>
      <w:tr w:rsidR="00B3331E" w:rsidRPr="0029259B" w14:paraId="09A1D856" w14:textId="77777777" w:rsidTr="00B3331E">
        <w:tc>
          <w:tcPr>
            <w:tcW w:w="2973" w:type="dxa"/>
            <w:vMerge/>
          </w:tcPr>
          <w:p w14:paraId="620E1D88" w14:textId="77777777" w:rsidR="00B3331E" w:rsidRPr="00E45AB9" w:rsidRDefault="00B3331E" w:rsidP="00B3331E">
            <w:pPr>
              <w:rPr>
                <w:rFonts w:ascii="Arial" w:hAnsi="Arial" w:cs="Arial"/>
                <w:szCs w:val="18"/>
                <w:highlight w:val="yellow"/>
              </w:rPr>
            </w:pPr>
          </w:p>
        </w:tc>
        <w:tc>
          <w:tcPr>
            <w:tcW w:w="1467" w:type="dxa"/>
            <w:vMerge/>
          </w:tcPr>
          <w:p w14:paraId="528FE789" w14:textId="77777777" w:rsidR="00B3331E" w:rsidRPr="00E45AB9" w:rsidRDefault="00B3331E" w:rsidP="00B3331E">
            <w:pPr>
              <w:rPr>
                <w:rFonts w:ascii="Arial" w:hAnsi="Arial" w:cs="Arial"/>
                <w:szCs w:val="18"/>
                <w:highlight w:val="yellow"/>
              </w:rPr>
            </w:pPr>
          </w:p>
        </w:tc>
        <w:tc>
          <w:tcPr>
            <w:tcW w:w="2987" w:type="dxa"/>
          </w:tcPr>
          <w:p w14:paraId="75B259A5" w14:textId="0DDA2282" w:rsidR="00B3331E" w:rsidRPr="00E45AB9" w:rsidRDefault="00B3331E" w:rsidP="00B3331E">
            <w:pPr>
              <w:rPr>
                <w:rFonts w:ascii="Arial" w:hAnsi="Arial" w:cs="Arial"/>
                <w:szCs w:val="18"/>
                <w:highlight w:val="yellow"/>
              </w:rPr>
            </w:pPr>
            <w:r w:rsidRPr="00E45AB9">
              <w:rPr>
                <w:rFonts w:ascii="Arial" w:hAnsi="Arial" w:cs="Arial"/>
                <w:szCs w:val="18"/>
                <w:highlight w:val="yellow"/>
              </w:rPr>
              <w:t>VHILS</w:t>
            </w:r>
          </w:p>
        </w:tc>
        <w:tc>
          <w:tcPr>
            <w:tcW w:w="3363" w:type="dxa"/>
          </w:tcPr>
          <w:p w14:paraId="046A942C" w14:textId="77777777" w:rsidR="00B3331E" w:rsidRPr="00B3331E" w:rsidRDefault="00B3331E" w:rsidP="00B3331E">
            <w:pPr>
              <w:rPr>
                <w:rFonts w:ascii="Arial" w:hAnsi="Arial" w:cs="Arial"/>
                <w:szCs w:val="18"/>
                <w:highlight w:val="yellow"/>
              </w:rPr>
            </w:pPr>
            <w:r w:rsidRPr="00B3331E">
              <w:rPr>
                <w:rFonts w:ascii="Arial" w:hAnsi="Arial" w:cs="Arial"/>
                <w:szCs w:val="18"/>
                <w:highlight w:val="yellow"/>
              </w:rPr>
              <w:t>Contain the following file:</w:t>
            </w:r>
          </w:p>
          <w:p w14:paraId="283DE45C"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_vh850c1x_na</w:t>
            </w:r>
          </w:p>
          <w:p w14:paraId="696E71DD"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_vh850e1x_na</w:t>
            </w:r>
          </w:p>
          <w:p w14:paraId="4D132053"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_vh850e2x_na</w:t>
            </w:r>
          </w:p>
          <w:p w14:paraId="71CBDF59"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_vh850f1x_na</w:t>
            </w:r>
          </w:p>
          <w:p w14:paraId="3544594F"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_vh850p1x_na</w:t>
            </w:r>
          </w:p>
          <w:p w14:paraId="5625F7D7" w14:textId="1A230ED5"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_vh850u2x_na</w:t>
            </w:r>
          </w:p>
        </w:tc>
      </w:tr>
    </w:tbl>
    <w:p w14:paraId="7F7A4B68" w14:textId="6B59CE45" w:rsidR="0087052E" w:rsidRDefault="0087052E" w:rsidP="0087052E">
      <w:pPr>
        <w:rPr>
          <w:rFonts w:ascii="Arial" w:hAnsi="Arial" w:cs="Arial"/>
          <w:szCs w:val="18"/>
        </w:rPr>
      </w:pPr>
    </w:p>
    <w:p w14:paraId="30375748" w14:textId="499614BA" w:rsidR="00787D51" w:rsidRPr="00E61ECA" w:rsidRDefault="00787D51" w:rsidP="00787D51">
      <w:pPr>
        <w:rPr>
          <w:rFonts w:ascii="Arial" w:hAnsi="Arial" w:cs="Arial"/>
          <w:szCs w:val="18"/>
          <w:highlight w:val="yellow"/>
        </w:rPr>
      </w:pPr>
      <w:r w:rsidRPr="0067365A">
        <w:rPr>
          <w:rFonts w:ascii="Arial" w:hAnsi="Arial" w:cs="Arial"/>
          <w:szCs w:val="18"/>
          <w:highlight w:val="yellow"/>
        </w:rPr>
        <w:t>The following table describes the structure of ET-VPF package for RH850/U2</w:t>
      </w:r>
      <w:r w:rsidR="0067365A" w:rsidRPr="0067365A">
        <w:rPr>
          <w:rFonts w:ascii="Arial" w:hAnsi="Arial" w:cs="Arial"/>
          <w:szCs w:val="18"/>
          <w:highlight w:val="yellow"/>
        </w:rPr>
        <w:t>x</w:t>
      </w:r>
      <w:r w:rsidRPr="0067365A">
        <w:rPr>
          <w:rFonts w:ascii="Arial" w:hAnsi="Arial" w:cs="Arial"/>
          <w:szCs w:val="18"/>
          <w:highlight w:val="yellow"/>
        </w:rPr>
        <w:t xml:space="preserve"> device </w:t>
      </w:r>
      <w:r w:rsidR="0067365A" w:rsidRPr="0067365A">
        <w:rPr>
          <w:rFonts w:ascii="Arial" w:hAnsi="Arial" w:cs="Arial"/>
          <w:szCs w:val="18"/>
          <w:highlight w:val="yellow"/>
        </w:rPr>
        <w:t xml:space="preserve">series </w:t>
      </w:r>
      <w:r w:rsidRPr="0067365A">
        <w:rPr>
          <w:rFonts w:ascii="Arial" w:hAnsi="Arial" w:cs="Arial"/>
          <w:szCs w:val="18"/>
          <w:highlight w:val="yellow"/>
        </w:rPr>
        <w:t xml:space="preserve">after </w:t>
      </w:r>
      <w:r w:rsidRPr="00E61ECA">
        <w:rPr>
          <w:rFonts w:ascii="Arial" w:hAnsi="Arial" w:cs="Arial"/>
          <w:szCs w:val="18"/>
          <w:highlight w:val="yellow"/>
        </w:rPr>
        <w:t>installing successfully.</w:t>
      </w:r>
      <w:bookmarkStart w:id="241" w:name="V10000_Req_03_005"/>
      <w:bookmarkStart w:id="242" w:name="V10000_Req_05_001"/>
      <w:bookmarkEnd w:id="241"/>
      <w:bookmarkEnd w:id="242"/>
    </w:p>
    <w:p w14:paraId="6F4B20D4" w14:textId="53709226" w:rsidR="00787D51" w:rsidRPr="00E61ECA" w:rsidRDefault="00787D51" w:rsidP="0087052E">
      <w:pPr>
        <w:rPr>
          <w:rFonts w:ascii="Arial" w:hAnsi="Arial" w:cs="Arial"/>
          <w:szCs w:val="18"/>
          <w:highlight w:val="yellow"/>
        </w:rPr>
      </w:pPr>
    </w:p>
    <w:p w14:paraId="14AF4E0E" w14:textId="4299ED1B" w:rsidR="00787D51" w:rsidRPr="008250C0" w:rsidRDefault="009B66C6" w:rsidP="008250C0">
      <w:pPr>
        <w:pStyle w:val="Caption"/>
        <w:jc w:val="center"/>
        <w:rPr>
          <w:rFonts w:ascii="Arial" w:hAnsi="Arial" w:cs="Arial"/>
          <w:b/>
          <w:bCs/>
          <w:color w:val="auto"/>
        </w:rPr>
      </w:pPr>
      <w:r w:rsidRPr="00E61ECA">
        <w:rPr>
          <w:rFonts w:ascii="Arial" w:hAnsi="Arial" w:cs="Arial"/>
          <w:b/>
          <w:bCs/>
          <w:color w:val="auto"/>
          <w:highlight w:val="yellow"/>
        </w:rPr>
        <w:t xml:space="preserve">Table </w:t>
      </w:r>
      <w:r w:rsidRPr="00E61ECA">
        <w:rPr>
          <w:rFonts w:ascii="Arial" w:hAnsi="Arial" w:cs="Arial"/>
          <w:b/>
          <w:bCs/>
          <w:color w:val="auto"/>
          <w:highlight w:val="yellow"/>
        </w:rPr>
        <w:fldChar w:fldCharType="begin"/>
      </w:r>
      <w:r w:rsidRPr="00E61ECA">
        <w:rPr>
          <w:rFonts w:ascii="Arial" w:hAnsi="Arial" w:cs="Arial"/>
          <w:b/>
          <w:bCs/>
          <w:color w:val="auto"/>
          <w:highlight w:val="yellow"/>
        </w:rPr>
        <w:instrText xml:space="preserve"> STYLEREF 1 \s </w:instrText>
      </w:r>
      <w:r w:rsidRPr="00E61ECA">
        <w:rPr>
          <w:rFonts w:ascii="Arial" w:hAnsi="Arial" w:cs="Arial"/>
          <w:b/>
          <w:bCs/>
          <w:color w:val="auto"/>
          <w:highlight w:val="yellow"/>
        </w:rPr>
        <w:fldChar w:fldCharType="separate"/>
      </w:r>
      <w:r w:rsidR="003C2150">
        <w:rPr>
          <w:rFonts w:ascii="Arial" w:hAnsi="Arial" w:cs="Arial"/>
          <w:b/>
          <w:bCs/>
          <w:noProof/>
          <w:color w:val="auto"/>
          <w:highlight w:val="yellow"/>
        </w:rPr>
        <w:t>1</w:t>
      </w:r>
      <w:r w:rsidRPr="00E61ECA">
        <w:rPr>
          <w:rFonts w:ascii="Arial" w:hAnsi="Arial" w:cs="Arial"/>
          <w:b/>
          <w:bCs/>
          <w:color w:val="auto"/>
          <w:highlight w:val="yellow"/>
        </w:rPr>
        <w:fldChar w:fldCharType="end"/>
      </w:r>
      <w:r w:rsidRPr="00E61ECA">
        <w:rPr>
          <w:rFonts w:ascii="Arial" w:hAnsi="Arial" w:cs="Arial"/>
          <w:b/>
          <w:bCs/>
          <w:color w:val="auto"/>
          <w:highlight w:val="yellow"/>
        </w:rPr>
        <w:noBreakHyphen/>
      </w:r>
      <w:r w:rsidRPr="00E61ECA">
        <w:rPr>
          <w:rFonts w:ascii="Arial" w:hAnsi="Arial" w:cs="Arial"/>
          <w:b/>
          <w:bCs/>
          <w:color w:val="auto"/>
          <w:highlight w:val="yellow"/>
        </w:rPr>
        <w:fldChar w:fldCharType="begin"/>
      </w:r>
      <w:r w:rsidRPr="00E61ECA">
        <w:rPr>
          <w:rFonts w:ascii="Arial" w:hAnsi="Arial" w:cs="Arial"/>
          <w:b/>
          <w:bCs/>
          <w:color w:val="auto"/>
          <w:highlight w:val="yellow"/>
        </w:rPr>
        <w:instrText xml:space="preserve"> SEQ Table \* ARABIC \s 1 </w:instrText>
      </w:r>
      <w:r w:rsidRPr="00E61ECA">
        <w:rPr>
          <w:rFonts w:ascii="Arial" w:hAnsi="Arial" w:cs="Arial"/>
          <w:b/>
          <w:bCs/>
          <w:color w:val="auto"/>
          <w:highlight w:val="yellow"/>
        </w:rPr>
        <w:fldChar w:fldCharType="separate"/>
      </w:r>
      <w:r w:rsidR="003C2150">
        <w:rPr>
          <w:rFonts w:ascii="Arial" w:hAnsi="Arial" w:cs="Arial"/>
          <w:b/>
          <w:bCs/>
          <w:noProof/>
          <w:color w:val="auto"/>
          <w:highlight w:val="yellow"/>
        </w:rPr>
        <w:t>4</w:t>
      </w:r>
      <w:r w:rsidRPr="00E61ECA">
        <w:rPr>
          <w:rFonts w:ascii="Arial" w:hAnsi="Arial" w:cs="Arial"/>
          <w:b/>
          <w:bCs/>
          <w:color w:val="auto"/>
          <w:highlight w:val="yellow"/>
        </w:rPr>
        <w:fldChar w:fldCharType="end"/>
      </w:r>
      <w:r w:rsidRPr="00E61ECA">
        <w:rPr>
          <w:rFonts w:ascii="Arial" w:hAnsi="Arial" w:cs="Arial"/>
          <w:b/>
          <w:bCs/>
          <w:color w:val="auto"/>
          <w:highlight w:val="yellow"/>
        </w:rPr>
        <w:t xml:space="preserve"> ET-VPF release package definition for RH850/U2</w:t>
      </w:r>
      <w:r w:rsidR="008766C6">
        <w:rPr>
          <w:rFonts w:ascii="Arial" w:hAnsi="Arial" w:cs="Arial"/>
          <w:b/>
          <w:bCs/>
          <w:color w:val="auto"/>
          <w:highlight w:val="yellow"/>
        </w:rPr>
        <w:t>x</w:t>
      </w:r>
      <w:r w:rsidRPr="00E61ECA">
        <w:rPr>
          <w:rFonts w:ascii="Arial" w:hAnsi="Arial" w:cs="Arial"/>
          <w:b/>
          <w:bCs/>
          <w:color w:val="auto"/>
          <w:highlight w:val="yellow"/>
        </w:rPr>
        <w:t xml:space="preserve"> </w:t>
      </w:r>
      <w:r w:rsidRPr="008766C6">
        <w:rPr>
          <w:rFonts w:ascii="Arial" w:hAnsi="Arial" w:cs="Arial"/>
          <w:b/>
          <w:bCs/>
          <w:color w:val="auto"/>
          <w:highlight w:val="yellow"/>
        </w:rPr>
        <w:t>device</w:t>
      </w:r>
      <w:r w:rsidR="008766C6" w:rsidRPr="008766C6">
        <w:rPr>
          <w:rFonts w:ascii="Arial" w:hAnsi="Arial" w:cs="Arial"/>
          <w:b/>
          <w:bCs/>
          <w:color w:val="auto"/>
          <w:highlight w:val="yellow"/>
        </w:rPr>
        <w:t xml:space="preserve"> series</w:t>
      </w:r>
    </w:p>
    <w:tbl>
      <w:tblPr>
        <w:tblStyle w:val="TableGrid"/>
        <w:tblW w:w="10790" w:type="dxa"/>
        <w:tblLook w:val="04A0" w:firstRow="1" w:lastRow="0" w:firstColumn="1" w:lastColumn="0" w:noHBand="0" w:noVBand="1"/>
      </w:tblPr>
      <w:tblGrid>
        <w:gridCol w:w="2993"/>
        <w:gridCol w:w="1513"/>
        <w:gridCol w:w="2547"/>
        <w:gridCol w:w="3737"/>
      </w:tblGrid>
      <w:tr w:rsidR="00E1084C" w:rsidRPr="0029259B" w14:paraId="3129B38E" w14:textId="77777777" w:rsidTr="00FD169B">
        <w:tc>
          <w:tcPr>
            <w:tcW w:w="7053" w:type="dxa"/>
            <w:gridSpan w:val="3"/>
            <w:shd w:val="clear" w:color="auto" w:fill="0070C0"/>
          </w:tcPr>
          <w:p w14:paraId="53B06E0E" w14:textId="1AA05D81" w:rsidR="00E1084C" w:rsidRPr="0029259B" w:rsidRDefault="00004D26" w:rsidP="00A57C16">
            <w:pPr>
              <w:jc w:val="center"/>
              <w:rPr>
                <w:rFonts w:ascii="Arial" w:hAnsi="Arial" w:cs="Arial"/>
                <w:b/>
                <w:bCs/>
                <w:color w:val="FFFFFF" w:themeColor="background1"/>
                <w:szCs w:val="18"/>
              </w:rPr>
            </w:pPr>
            <w:r>
              <w:rPr>
                <w:rFonts w:ascii="Arial" w:hAnsi="Arial" w:cs="Arial"/>
                <w:b/>
                <w:bCs/>
                <w:color w:val="FFFFFF" w:themeColor="background1"/>
                <w:szCs w:val="18"/>
              </w:rPr>
              <w:t>Installed</w:t>
            </w:r>
            <w:r w:rsidR="00E1084C" w:rsidRPr="0029259B">
              <w:rPr>
                <w:rFonts w:ascii="Arial" w:hAnsi="Arial" w:cs="Arial"/>
                <w:b/>
                <w:bCs/>
                <w:color w:val="FFFFFF" w:themeColor="background1"/>
                <w:szCs w:val="18"/>
              </w:rPr>
              <w:t xml:space="preserve"> package</w:t>
            </w:r>
          </w:p>
        </w:tc>
        <w:tc>
          <w:tcPr>
            <w:tcW w:w="3737" w:type="dxa"/>
            <w:shd w:val="clear" w:color="auto" w:fill="0070C0"/>
          </w:tcPr>
          <w:p w14:paraId="327AEED8" w14:textId="77777777" w:rsidR="00E1084C" w:rsidRPr="0029259B" w:rsidRDefault="00E1084C" w:rsidP="00A57C16">
            <w:pPr>
              <w:jc w:val="center"/>
              <w:rPr>
                <w:rFonts w:ascii="Arial" w:hAnsi="Arial" w:cs="Arial"/>
                <w:b/>
                <w:bCs/>
                <w:color w:val="FFFFFF" w:themeColor="background1"/>
                <w:szCs w:val="18"/>
              </w:rPr>
            </w:pPr>
            <w:r w:rsidRPr="0029259B">
              <w:rPr>
                <w:rFonts w:ascii="Arial" w:hAnsi="Arial" w:cs="Arial"/>
                <w:b/>
                <w:bCs/>
                <w:color w:val="FFFFFF" w:themeColor="background1"/>
                <w:szCs w:val="18"/>
              </w:rPr>
              <w:t>Description</w:t>
            </w:r>
          </w:p>
        </w:tc>
      </w:tr>
      <w:tr w:rsidR="00E1084C" w:rsidRPr="0029259B" w14:paraId="51A26355" w14:textId="77777777" w:rsidTr="00FD169B">
        <w:tc>
          <w:tcPr>
            <w:tcW w:w="2993" w:type="dxa"/>
            <w:vMerge w:val="restart"/>
          </w:tcPr>
          <w:p w14:paraId="27DA1552" w14:textId="0D82052E" w:rsidR="00E1084C" w:rsidRPr="00A373DB" w:rsidRDefault="00E45AB9" w:rsidP="00A57C16">
            <w:pPr>
              <w:rPr>
                <w:rFonts w:ascii="Arial" w:hAnsi="Arial" w:cs="Arial"/>
                <w:szCs w:val="18"/>
                <w:highlight w:val="yellow"/>
              </w:rPr>
            </w:pPr>
            <w:r w:rsidRPr="00E45AB9">
              <w:rPr>
                <w:rFonts w:ascii="Arial" w:hAnsi="Arial" w:cs="Arial"/>
                <w:szCs w:val="18"/>
                <w:highlight w:val="yellow"/>
              </w:rPr>
              <w:t>&lt;ET-VPF installation folder&gt;\&lt;version information&gt;\</w:t>
            </w:r>
            <w:r>
              <w:rPr>
                <w:rFonts w:ascii="Arial" w:hAnsi="Arial" w:cs="Arial"/>
                <w:szCs w:val="18"/>
                <w:highlight w:val="yellow"/>
              </w:rPr>
              <w:t>U2</w:t>
            </w:r>
            <w:r w:rsidRPr="00E45AB9">
              <w:rPr>
                <w:rFonts w:ascii="Arial" w:hAnsi="Arial" w:cs="Arial"/>
                <w:szCs w:val="18"/>
                <w:highlight w:val="yellow"/>
              </w:rPr>
              <w:t>x\</w:t>
            </w:r>
            <w:r w:rsidR="00E1084C" w:rsidRPr="00A373DB">
              <w:rPr>
                <w:rFonts w:ascii="Arial" w:hAnsi="Arial" w:cs="Arial"/>
                <w:szCs w:val="18"/>
                <w:highlight w:val="yellow"/>
              </w:rPr>
              <w:t>ETVPF_package</w:t>
            </w:r>
          </w:p>
        </w:tc>
        <w:tc>
          <w:tcPr>
            <w:tcW w:w="1513" w:type="dxa"/>
            <w:vMerge w:val="restart"/>
          </w:tcPr>
          <w:p w14:paraId="7470B03F"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ETVPF_include</w:t>
            </w:r>
          </w:p>
        </w:tc>
        <w:tc>
          <w:tcPr>
            <w:tcW w:w="2547" w:type="dxa"/>
          </w:tcPr>
          <w:p w14:paraId="22264957"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ETVPF_S_function_block</w:t>
            </w:r>
          </w:p>
        </w:tc>
        <w:tc>
          <w:tcPr>
            <w:tcW w:w="3737" w:type="dxa"/>
          </w:tcPr>
          <w:p w14:paraId="31D84A2D"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Contains the source code which used to execute the program of peripherals.</w:t>
            </w:r>
          </w:p>
        </w:tc>
      </w:tr>
      <w:tr w:rsidR="00E1084C" w:rsidRPr="0029259B" w14:paraId="3D4C9CFA" w14:textId="77777777" w:rsidTr="00FD169B">
        <w:tc>
          <w:tcPr>
            <w:tcW w:w="2993" w:type="dxa"/>
            <w:vMerge/>
          </w:tcPr>
          <w:p w14:paraId="5DC99C8D" w14:textId="77777777" w:rsidR="00E1084C" w:rsidRPr="00A373DB" w:rsidRDefault="00E1084C" w:rsidP="00A57C16">
            <w:pPr>
              <w:rPr>
                <w:rFonts w:ascii="Arial" w:hAnsi="Arial" w:cs="Arial"/>
                <w:szCs w:val="18"/>
                <w:highlight w:val="yellow"/>
              </w:rPr>
            </w:pPr>
          </w:p>
        </w:tc>
        <w:tc>
          <w:tcPr>
            <w:tcW w:w="1513" w:type="dxa"/>
            <w:vMerge/>
          </w:tcPr>
          <w:p w14:paraId="1A87C3E9" w14:textId="77777777" w:rsidR="00E1084C" w:rsidRPr="00A373DB" w:rsidRDefault="00E1084C" w:rsidP="00A57C16">
            <w:pPr>
              <w:rPr>
                <w:rFonts w:ascii="Arial" w:hAnsi="Arial" w:cs="Arial"/>
                <w:szCs w:val="18"/>
                <w:highlight w:val="yellow"/>
              </w:rPr>
            </w:pPr>
          </w:p>
        </w:tc>
        <w:tc>
          <w:tcPr>
            <w:tcW w:w="2547" w:type="dxa"/>
          </w:tcPr>
          <w:p w14:paraId="657390B1"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make</w:t>
            </w:r>
          </w:p>
        </w:tc>
        <w:tc>
          <w:tcPr>
            <w:tcW w:w="3737" w:type="dxa"/>
          </w:tcPr>
          <w:p w14:paraId="1D82C858"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Contains the template of make file.</w:t>
            </w:r>
          </w:p>
        </w:tc>
      </w:tr>
      <w:tr w:rsidR="00E1084C" w:rsidRPr="0029259B" w14:paraId="48050E08" w14:textId="77777777" w:rsidTr="00FD169B">
        <w:trPr>
          <w:trHeight w:val="1303"/>
        </w:trPr>
        <w:tc>
          <w:tcPr>
            <w:tcW w:w="2993" w:type="dxa"/>
            <w:vMerge/>
          </w:tcPr>
          <w:p w14:paraId="3F2F07D3" w14:textId="77777777" w:rsidR="00E1084C" w:rsidRPr="00A373DB" w:rsidRDefault="00E1084C" w:rsidP="00A57C16">
            <w:pPr>
              <w:rPr>
                <w:rFonts w:ascii="Arial" w:hAnsi="Arial" w:cs="Arial"/>
                <w:szCs w:val="18"/>
                <w:highlight w:val="yellow"/>
              </w:rPr>
            </w:pPr>
          </w:p>
        </w:tc>
        <w:tc>
          <w:tcPr>
            <w:tcW w:w="1513" w:type="dxa"/>
            <w:vMerge/>
          </w:tcPr>
          <w:p w14:paraId="0A4BFDCD" w14:textId="77777777" w:rsidR="00E1084C" w:rsidRPr="00A373DB" w:rsidRDefault="00E1084C" w:rsidP="00A57C16">
            <w:pPr>
              <w:rPr>
                <w:rFonts w:ascii="Arial" w:hAnsi="Arial" w:cs="Arial"/>
                <w:szCs w:val="18"/>
                <w:highlight w:val="yellow"/>
              </w:rPr>
            </w:pPr>
          </w:p>
        </w:tc>
        <w:tc>
          <w:tcPr>
            <w:tcW w:w="2547" w:type="dxa"/>
          </w:tcPr>
          <w:p w14:paraId="20545447"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Renesas</w:t>
            </w:r>
          </w:p>
          <w:p w14:paraId="3454A5C4" w14:textId="77777777" w:rsidR="00E1084C" w:rsidRDefault="00E1084C" w:rsidP="00D30948">
            <w:pPr>
              <w:pStyle w:val="ListParagraph"/>
              <w:numPr>
                <w:ilvl w:val="0"/>
                <w:numId w:val="28"/>
              </w:numPr>
              <w:rPr>
                <w:rFonts w:ascii="Arial" w:hAnsi="Arial" w:cs="Arial"/>
                <w:szCs w:val="18"/>
                <w:highlight w:val="yellow"/>
              </w:rPr>
            </w:pPr>
            <w:r w:rsidRPr="00A373DB">
              <w:rPr>
                <w:rFonts w:ascii="Arial" w:hAnsi="Arial" w:cs="Arial"/>
                <w:szCs w:val="18"/>
                <w:highlight w:val="yellow"/>
              </w:rPr>
              <w:t>Common_files_U2C</w:t>
            </w:r>
          </w:p>
          <w:p w14:paraId="24CAEA86" w14:textId="34EA1C32" w:rsidR="00004D26" w:rsidRPr="00A373DB" w:rsidRDefault="00004D26" w:rsidP="00D30948">
            <w:pPr>
              <w:pStyle w:val="ListParagraph"/>
              <w:numPr>
                <w:ilvl w:val="0"/>
                <w:numId w:val="28"/>
              </w:numPr>
              <w:rPr>
                <w:rFonts w:ascii="Arial" w:hAnsi="Arial" w:cs="Arial"/>
                <w:szCs w:val="18"/>
                <w:highlight w:val="yellow"/>
              </w:rPr>
            </w:pPr>
            <w:r>
              <w:rPr>
                <w:rFonts w:ascii="Arial" w:hAnsi="Arial" w:cs="Arial"/>
                <w:szCs w:val="18"/>
                <w:highlight w:val="yellow"/>
              </w:rPr>
              <w:t>make</w:t>
            </w:r>
          </w:p>
        </w:tc>
        <w:tc>
          <w:tcPr>
            <w:tcW w:w="3737" w:type="dxa"/>
          </w:tcPr>
          <w:p w14:paraId="1793DBC4"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Contains the source code of each device which used for Renesas compiler.</w:t>
            </w:r>
          </w:p>
          <w:p w14:paraId="1E62B3D0" w14:textId="77777777" w:rsidR="00E1084C" w:rsidRPr="00A373DB" w:rsidRDefault="00E1084C" w:rsidP="00A57C16">
            <w:pPr>
              <w:rPr>
                <w:rFonts w:ascii="Arial" w:hAnsi="Arial" w:cs="Arial"/>
                <w:szCs w:val="18"/>
                <w:highlight w:val="yellow"/>
              </w:rPr>
            </w:pPr>
          </w:p>
          <w:p w14:paraId="4B990296" w14:textId="46DDFA7D" w:rsidR="00E1084C" w:rsidRPr="00A373DB" w:rsidRDefault="00E1084C" w:rsidP="00A57C16">
            <w:pPr>
              <w:rPr>
                <w:rFonts w:ascii="Arial" w:hAnsi="Arial" w:cs="Arial"/>
                <w:szCs w:val="18"/>
                <w:highlight w:val="yellow"/>
              </w:rPr>
            </w:pPr>
            <w:r w:rsidRPr="00A373DB">
              <w:rPr>
                <w:rFonts w:ascii="Arial" w:hAnsi="Arial" w:cs="Arial"/>
                <w:b/>
                <w:bCs/>
                <w:i/>
                <w:iCs/>
                <w:szCs w:val="18"/>
                <w:highlight w:val="yellow"/>
              </w:rPr>
              <w:t>Note:</w:t>
            </w:r>
            <w:r w:rsidRPr="00A373DB">
              <w:rPr>
                <w:rFonts w:ascii="Arial" w:hAnsi="Arial" w:cs="Arial"/>
                <w:szCs w:val="18"/>
                <w:highlight w:val="yellow"/>
              </w:rPr>
              <w:t xml:space="preserve">  User can modify boot code files in “startup” folder</w:t>
            </w:r>
            <w:r w:rsidR="000C77D0">
              <w:rPr>
                <w:rFonts w:ascii="Arial" w:hAnsi="Arial" w:cs="Arial"/>
                <w:szCs w:val="18"/>
                <w:highlight w:val="yellow"/>
              </w:rPr>
              <w:t>,</w:t>
            </w:r>
            <w:r w:rsidRPr="00A373DB">
              <w:rPr>
                <w:rFonts w:ascii="Arial" w:hAnsi="Arial" w:cs="Arial"/>
                <w:szCs w:val="18"/>
                <w:highlight w:val="yellow"/>
              </w:rPr>
              <w:t xml:space="preserve"> but Renesas Electronics does not take responsibility for quality.</w:t>
            </w:r>
          </w:p>
        </w:tc>
      </w:tr>
      <w:tr w:rsidR="00E1084C" w:rsidRPr="0029259B" w14:paraId="705ED2EE" w14:textId="77777777" w:rsidTr="00FD169B">
        <w:tc>
          <w:tcPr>
            <w:tcW w:w="2993" w:type="dxa"/>
            <w:vMerge/>
          </w:tcPr>
          <w:p w14:paraId="773E456D" w14:textId="77777777" w:rsidR="00E1084C" w:rsidRPr="00A373DB" w:rsidRDefault="00E1084C" w:rsidP="00A57C16">
            <w:pPr>
              <w:rPr>
                <w:rFonts w:ascii="Arial" w:hAnsi="Arial" w:cs="Arial"/>
                <w:szCs w:val="18"/>
                <w:highlight w:val="yellow"/>
              </w:rPr>
            </w:pPr>
          </w:p>
        </w:tc>
        <w:tc>
          <w:tcPr>
            <w:tcW w:w="1513" w:type="dxa"/>
            <w:vMerge/>
          </w:tcPr>
          <w:p w14:paraId="2AFA59FD" w14:textId="77777777" w:rsidR="00E1084C" w:rsidRPr="00A373DB" w:rsidRDefault="00E1084C" w:rsidP="00A57C16">
            <w:pPr>
              <w:rPr>
                <w:rFonts w:ascii="Arial" w:hAnsi="Arial" w:cs="Arial"/>
                <w:szCs w:val="18"/>
                <w:highlight w:val="yellow"/>
              </w:rPr>
            </w:pPr>
          </w:p>
        </w:tc>
        <w:tc>
          <w:tcPr>
            <w:tcW w:w="2547" w:type="dxa"/>
          </w:tcPr>
          <w:p w14:paraId="615B0E42"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Source code files</w:t>
            </w:r>
          </w:p>
        </w:tc>
        <w:tc>
          <w:tcPr>
            <w:tcW w:w="3737" w:type="dxa"/>
          </w:tcPr>
          <w:p w14:paraId="7D3EE186" w14:textId="77777777" w:rsidR="00E1084C" w:rsidRPr="00A373DB" w:rsidRDefault="00E1084C" w:rsidP="00A57C16">
            <w:pPr>
              <w:rPr>
                <w:rFonts w:ascii="Arial" w:hAnsi="Arial" w:cs="Arial"/>
                <w:szCs w:val="18"/>
                <w:highlight w:val="yellow"/>
              </w:rPr>
            </w:pPr>
            <w:r w:rsidRPr="00A373DB">
              <w:rPr>
                <w:rFonts w:ascii="Arial" w:hAnsi="Arial" w:cs="Arial"/>
                <w:szCs w:val="18"/>
                <w:highlight w:val="yellow"/>
              </w:rPr>
              <w:t>Contains the list of source code files (include: *.p, *.tlc, make files) which used to execute the program of ET-VPF.</w:t>
            </w:r>
          </w:p>
        </w:tc>
      </w:tr>
      <w:tr w:rsidR="00B57DF1" w:rsidRPr="0029259B" w14:paraId="72CC91C4" w14:textId="77777777" w:rsidTr="00A713F5">
        <w:tc>
          <w:tcPr>
            <w:tcW w:w="2993" w:type="dxa"/>
          </w:tcPr>
          <w:p w14:paraId="69ED1680" w14:textId="6F577D95" w:rsidR="00B57DF1" w:rsidRPr="00A373DB" w:rsidRDefault="00B57DF1" w:rsidP="00FD169B">
            <w:pPr>
              <w:rPr>
                <w:rFonts w:ascii="Arial" w:hAnsi="Arial" w:cs="Arial"/>
                <w:szCs w:val="18"/>
                <w:highlight w:val="yellow"/>
              </w:rPr>
            </w:pPr>
            <w:r w:rsidRPr="00E45AB9">
              <w:rPr>
                <w:rFonts w:ascii="Arial" w:hAnsi="Arial" w:cs="Arial"/>
                <w:szCs w:val="18"/>
                <w:highlight w:val="yellow"/>
              </w:rPr>
              <w:t>&lt;ET-</w:t>
            </w:r>
            <w:r w:rsidRPr="00FD169B">
              <w:rPr>
                <w:rFonts w:ascii="Arial" w:hAnsi="Arial" w:cs="Arial"/>
                <w:szCs w:val="18"/>
                <w:highlight w:val="yellow"/>
              </w:rPr>
              <w:t>VPF installation folder&gt;</w:t>
            </w:r>
          </w:p>
        </w:tc>
        <w:tc>
          <w:tcPr>
            <w:tcW w:w="4060" w:type="dxa"/>
            <w:gridSpan w:val="2"/>
          </w:tcPr>
          <w:p w14:paraId="59A9773A" w14:textId="18E40090" w:rsidR="00B57DF1" w:rsidRPr="00A373DB" w:rsidRDefault="00B57DF1" w:rsidP="00FD169B">
            <w:pPr>
              <w:rPr>
                <w:rFonts w:ascii="Arial" w:hAnsi="Arial" w:cs="Arial"/>
                <w:szCs w:val="18"/>
                <w:highlight w:val="yellow"/>
              </w:rPr>
            </w:pPr>
            <w:r w:rsidRPr="00FD169B">
              <w:rPr>
                <w:rFonts w:ascii="Arial" w:hAnsi="Arial" w:cs="Arial"/>
                <w:szCs w:val="18"/>
                <w:highlight w:val="yellow"/>
              </w:rPr>
              <w:t>Uninst_ETVPF_&lt;version information&gt;.exe</w:t>
            </w:r>
          </w:p>
        </w:tc>
        <w:tc>
          <w:tcPr>
            <w:tcW w:w="3737" w:type="dxa"/>
          </w:tcPr>
          <w:p w14:paraId="554FD5DE" w14:textId="6DE19DB8" w:rsidR="00B57DF1" w:rsidRPr="00A373DB" w:rsidRDefault="00B57DF1" w:rsidP="00FD169B">
            <w:pPr>
              <w:rPr>
                <w:rFonts w:ascii="Arial" w:hAnsi="Arial" w:cs="Arial"/>
                <w:szCs w:val="18"/>
                <w:highlight w:val="yellow"/>
              </w:rPr>
            </w:pPr>
            <w:r w:rsidRPr="00FD169B">
              <w:rPr>
                <w:rFonts w:ascii="Arial" w:hAnsi="Arial" w:cs="Arial"/>
                <w:szCs w:val="18"/>
                <w:highlight w:val="yellow"/>
              </w:rPr>
              <w:t>Uninstallation file used to uninstall ET-VPF package</w:t>
            </w:r>
          </w:p>
        </w:tc>
      </w:tr>
      <w:tr w:rsidR="00B3331E" w:rsidRPr="0029259B" w14:paraId="5095E8F3" w14:textId="77777777" w:rsidTr="00FD169B">
        <w:tc>
          <w:tcPr>
            <w:tcW w:w="2993" w:type="dxa"/>
            <w:vMerge w:val="restart"/>
          </w:tcPr>
          <w:p w14:paraId="3B7BFE10" w14:textId="7AF6E5C0" w:rsidR="00B3331E" w:rsidRPr="00A373DB" w:rsidRDefault="00B3331E" w:rsidP="00B3331E">
            <w:pPr>
              <w:rPr>
                <w:rFonts w:ascii="Arial" w:hAnsi="Arial" w:cs="Arial"/>
                <w:szCs w:val="18"/>
                <w:highlight w:val="yellow"/>
              </w:rPr>
            </w:pPr>
            <w:r w:rsidRPr="00E45AB9">
              <w:rPr>
                <w:rFonts w:ascii="Arial" w:hAnsi="Arial" w:cs="Arial"/>
                <w:szCs w:val="18"/>
                <w:highlight w:val="yellow"/>
              </w:rPr>
              <w:t>C:\Program Files (x86)\Common Files\Renesas Electronics MCU Tools</w:t>
            </w:r>
          </w:p>
        </w:tc>
        <w:tc>
          <w:tcPr>
            <w:tcW w:w="1513" w:type="dxa"/>
            <w:vMerge w:val="restart"/>
          </w:tcPr>
          <w:p w14:paraId="1ECE7D30" w14:textId="5F5A5C24" w:rsidR="00B3331E" w:rsidRPr="00A373DB" w:rsidRDefault="00B3331E" w:rsidP="00B3331E">
            <w:pPr>
              <w:rPr>
                <w:rFonts w:ascii="Arial" w:hAnsi="Arial" w:cs="Arial"/>
                <w:szCs w:val="18"/>
                <w:highlight w:val="yellow"/>
              </w:rPr>
            </w:pPr>
            <w:r w:rsidRPr="00E45AB9">
              <w:rPr>
                <w:rFonts w:ascii="Arial" w:hAnsi="Arial" w:cs="Arial"/>
                <w:szCs w:val="18"/>
                <w:highlight w:val="yellow"/>
              </w:rPr>
              <w:t>ToolInfo</w:t>
            </w:r>
          </w:p>
        </w:tc>
        <w:tc>
          <w:tcPr>
            <w:tcW w:w="2547" w:type="dxa"/>
          </w:tcPr>
          <w:p w14:paraId="72A557F3" w14:textId="47D6098E" w:rsidR="00B3331E" w:rsidRPr="00A373DB" w:rsidRDefault="00B3331E" w:rsidP="00B3331E">
            <w:pPr>
              <w:rPr>
                <w:rFonts w:ascii="Arial" w:hAnsi="Arial" w:cs="Arial"/>
                <w:szCs w:val="18"/>
                <w:highlight w:val="yellow"/>
              </w:rPr>
            </w:pPr>
            <w:r>
              <w:rPr>
                <w:rFonts w:ascii="Arial" w:hAnsi="Arial" w:cs="Arial"/>
                <w:szCs w:val="18"/>
                <w:highlight w:val="yellow"/>
              </w:rPr>
              <w:t>-</w:t>
            </w:r>
          </w:p>
        </w:tc>
        <w:tc>
          <w:tcPr>
            <w:tcW w:w="3737" w:type="dxa"/>
          </w:tcPr>
          <w:p w14:paraId="29325FBF" w14:textId="77777777" w:rsidR="00B3331E" w:rsidRPr="00B3331E" w:rsidRDefault="00B3331E" w:rsidP="00B3331E">
            <w:pPr>
              <w:rPr>
                <w:rFonts w:ascii="Arial" w:hAnsi="Arial" w:cs="Arial"/>
                <w:szCs w:val="18"/>
                <w:highlight w:val="yellow"/>
              </w:rPr>
            </w:pPr>
            <w:r w:rsidRPr="00B3331E">
              <w:rPr>
                <w:rFonts w:ascii="Arial" w:hAnsi="Arial" w:cs="Arial"/>
                <w:szCs w:val="18"/>
                <w:highlight w:val="yellow"/>
              </w:rPr>
              <w:t>Contain the following file:</w:t>
            </w:r>
          </w:p>
          <w:p w14:paraId="4C2C0A59" w14:textId="0C8FF064" w:rsidR="00B3331E" w:rsidRPr="00004D26"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Mjywm4.dat</w:t>
            </w:r>
          </w:p>
        </w:tc>
      </w:tr>
      <w:tr w:rsidR="00B3331E" w:rsidRPr="0029259B" w14:paraId="3F96E9DD" w14:textId="77777777" w:rsidTr="00FD169B">
        <w:tc>
          <w:tcPr>
            <w:tcW w:w="2993" w:type="dxa"/>
            <w:vMerge/>
          </w:tcPr>
          <w:p w14:paraId="0E7A7476" w14:textId="77777777" w:rsidR="00B3331E" w:rsidRPr="00E45AB9" w:rsidRDefault="00B3331E" w:rsidP="00B3331E">
            <w:pPr>
              <w:rPr>
                <w:rFonts w:ascii="Arial" w:hAnsi="Arial" w:cs="Arial"/>
                <w:szCs w:val="18"/>
                <w:highlight w:val="yellow"/>
              </w:rPr>
            </w:pPr>
          </w:p>
        </w:tc>
        <w:tc>
          <w:tcPr>
            <w:tcW w:w="1513" w:type="dxa"/>
            <w:vMerge/>
          </w:tcPr>
          <w:p w14:paraId="0AD279FC" w14:textId="77777777" w:rsidR="00B3331E" w:rsidRPr="00E45AB9" w:rsidRDefault="00B3331E" w:rsidP="00B3331E">
            <w:pPr>
              <w:rPr>
                <w:rFonts w:ascii="Arial" w:hAnsi="Arial" w:cs="Arial"/>
                <w:szCs w:val="18"/>
                <w:highlight w:val="yellow"/>
              </w:rPr>
            </w:pPr>
          </w:p>
        </w:tc>
        <w:tc>
          <w:tcPr>
            <w:tcW w:w="2547" w:type="dxa"/>
          </w:tcPr>
          <w:p w14:paraId="479E64FB" w14:textId="0905E32E" w:rsidR="00B3331E" w:rsidRPr="00E45AB9" w:rsidRDefault="00B3331E" w:rsidP="00B3331E">
            <w:pPr>
              <w:rPr>
                <w:rFonts w:ascii="Arial" w:hAnsi="Arial" w:cs="Arial"/>
                <w:szCs w:val="18"/>
                <w:highlight w:val="yellow"/>
              </w:rPr>
            </w:pPr>
            <w:r w:rsidRPr="00E45AB9">
              <w:rPr>
                <w:rFonts w:ascii="Arial" w:hAnsi="Arial" w:cs="Arial"/>
                <w:szCs w:val="18"/>
                <w:highlight w:val="yellow"/>
              </w:rPr>
              <w:t>VHILS</w:t>
            </w:r>
          </w:p>
        </w:tc>
        <w:tc>
          <w:tcPr>
            <w:tcW w:w="3737" w:type="dxa"/>
          </w:tcPr>
          <w:p w14:paraId="41E90DB0" w14:textId="77777777" w:rsidR="00B3331E" w:rsidRPr="00B3331E" w:rsidRDefault="00B3331E" w:rsidP="00B3331E">
            <w:pPr>
              <w:rPr>
                <w:rFonts w:ascii="Arial" w:hAnsi="Arial" w:cs="Arial"/>
                <w:szCs w:val="18"/>
                <w:highlight w:val="yellow"/>
              </w:rPr>
            </w:pPr>
            <w:r w:rsidRPr="00B3331E">
              <w:rPr>
                <w:rFonts w:ascii="Arial" w:hAnsi="Arial" w:cs="Arial"/>
                <w:szCs w:val="18"/>
                <w:highlight w:val="yellow"/>
              </w:rPr>
              <w:t>Contain the following file:</w:t>
            </w:r>
          </w:p>
          <w:p w14:paraId="24BEF8B3"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_vh850c1x_na</w:t>
            </w:r>
          </w:p>
          <w:p w14:paraId="4D57A3BF"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lastRenderedPageBreak/>
              <w:t>_vh850e1x_na</w:t>
            </w:r>
          </w:p>
          <w:p w14:paraId="3631C37C"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_vh850e2x_na</w:t>
            </w:r>
          </w:p>
          <w:p w14:paraId="2E253182" w14:textId="7777777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_vh850f1x_na</w:t>
            </w:r>
          </w:p>
          <w:p w14:paraId="3AE8F52A" w14:textId="77777777" w:rsid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_vh850p1x_na</w:t>
            </w:r>
          </w:p>
          <w:p w14:paraId="2294C003" w14:textId="0CEB5357" w:rsidR="00B3331E" w:rsidRPr="00B3331E" w:rsidRDefault="00B3331E" w:rsidP="00B3331E">
            <w:pPr>
              <w:pStyle w:val="ListParagraph"/>
              <w:numPr>
                <w:ilvl w:val="0"/>
                <w:numId w:val="43"/>
              </w:numPr>
              <w:rPr>
                <w:rFonts w:ascii="Arial" w:hAnsi="Arial" w:cs="Arial"/>
                <w:szCs w:val="18"/>
                <w:highlight w:val="yellow"/>
              </w:rPr>
            </w:pPr>
            <w:r w:rsidRPr="00B3331E">
              <w:rPr>
                <w:rFonts w:ascii="Arial" w:hAnsi="Arial" w:cs="Arial"/>
                <w:szCs w:val="18"/>
                <w:highlight w:val="yellow"/>
              </w:rPr>
              <w:t>_vh850u2x_na</w:t>
            </w:r>
          </w:p>
        </w:tc>
      </w:tr>
    </w:tbl>
    <w:p w14:paraId="34116CAE" w14:textId="77777777" w:rsidR="005A2AB2" w:rsidRDefault="005A2AB2" w:rsidP="005A2AB2">
      <w:pPr>
        <w:rPr>
          <w:rFonts w:ascii="Arial" w:hAnsi="Arial" w:cs="Arial"/>
          <w:szCs w:val="18"/>
          <w:highlight w:val="yellow"/>
        </w:rPr>
      </w:pPr>
    </w:p>
    <w:p w14:paraId="03C44E0B" w14:textId="29BC3386" w:rsidR="005A2AB2" w:rsidRPr="005A2AB2" w:rsidRDefault="005A2AB2" w:rsidP="005A2AB2">
      <w:pPr>
        <w:rPr>
          <w:rFonts w:ascii="Arial" w:hAnsi="Arial" w:cs="Arial"/>
          <w:szCs w:val="18"/>
          <w:highlight w:val="yellow"/>
        </w:rPr>
      </w:pPr>
      <w:r w:rsidRPr="005A2AB2">
        <w:rPr>
          <w:rFonts w:ascii="Arial" w:hAnsi="Arial" w:cs="Arial"/>
          <w:szCs w:val="18"/>
          <w:highlight w:val="yellow"/>
        </w:rPr>
        <w:t>Remarks</w:t>
      </w:r>
      <w:r w:rsidRPr="005A2AB2">
        <w:rPr>
          <w:rFonts w:ascii="Arial" w:hAnsi="Arial" w:cs="Arial"/>
          <w:szCs w:val="18"/>
          <w:highlight w:val="yellow"/>
        </w:rPr>
        <w:tab/>
        <w:t>1. The current &lt;version information&gt; is V1.00.00.</w:t>
      </w:r>
    </w:p>
    <w:p w14:paraId="2774199E" w14:textId="55B81D4F" w:rsidR="005A2AB2" w:rsidRPr="008250C0" w:rsidRDefault="005A2AB2" w:rsidP="005A2AB2">
      <w:pPr>
        <w:ind w:left="1440"/>
        <w:rPr>
          <w:rFonts w:ascii="Arial" w:hAnsi="Arial" w:cs="Arial"/>
          <w:szCs w:val="18"/>
          <w:highlight w:val="yellow"/>
        </w:rPr>
      </w:pPr>
      <w:r w:rsidRPr="005A2AB2">
        <w:rPr>
          <w:rFonts w:ascii="Arial" w:hAnsi="Arial" w:cs="Arial"/>
          <w:szCs w:val="18"/>
          <w:highlight w:val="yellow"/>
        </w:rPr>
        <w:t xml:space="preserve">2. </w:t>
      </w:r>
      <w:bookmarkStart w:id="243" w:name="_Hlk117672729"/>
      <w:r w:rsidRPr="005A2AB2">
        <w:rPr>
          <w:rFonts w:ascii="Arial" w:hAnsi="Arial" w:cs="Arial"/>
          <w:szCs w:val="18"/>
          <w:highlight w:val="yellow"/>
        </w:rPr>
        <w:t xml:space="preserve">For &lt;ET-VPF installation folder&gt;, </w:t>
      </w:r>
      <w:r w:rsidR="00694EF2">
        <w:rPr>
          <w:rFonts w:ascii="Arial" w:hAnsi="Arial" w:cs="Arial"/>
          <w:szCs w:val="18"/>
          <w:highlight w:val="yellow"/>
        </w:rPr>
        <w:t xml:space="preserve">the </w:t>
      </w:r>
      <w:r w:rsidRPr="005A2AB2">
        <w:rPr>
          <w:rFonts w:ascii="Arial" w:hAnsi="Arial" w:cs="Arial"/>
          <w:szCs w:val="18"/>
          <w:highlight w:val="yellow"/>
        </w:rPr>
        <w:t>user can change them when installing (</w:t>
      </w:r>
      <w:r w:rsidR="00694EF2">
        <w:rPr>
          <w:rFonts w:ascii="Arial" w:hAnsi="Arial" w:cs="Arial"/>
          <w:szCs w:val="18"/>
          <w:highlight w:val="yellow"/>
        </w:rPr>
        <w:t xml:space="preserve">the </w:t>
      </w:r>
      <w:r w:rsidRPr="005A2AB2">
        <w:rPr>
          <w:rFonts w:ascii="Arial" w:hAnsi="Arial" w:cs="Arial"/>
          <w:szCs w:val="18"/>
          <w:highlight w:val="yellow"/>
        </w:rPr>
        <w:t>user need</w:t>
      </w:r>
      <w:r w:rsidR="00694EF2">
        <w:rPr>
          <w:rFonts w:ascii="Arial" w:hAnsi="Arial" w:cs="Arial"/>
          <w:szCs w:val="18"/>
          <w:highlight w:val="yellow"/>
        </w:rPr>
        <w:t>s</w:t>
      </w:r>
      <w:r w:rsidRPr="005A2AB2">
        <w:rPr>
          <w:rFonts w:ascii="Arial" w:hAnsi="Arial" w:cs="Arial"/>
          <w:szCs w:val="18"/>
          <w:highlight w:val="yellow"/>
        </w:rPr>
        <w:t xml:space="preserve"> to make sure that the installation locations are not </w:t>
      </w:r>
      <w:r w:rsidRPr="00DC21F6">
        <w:rPr>
          <w:rFonts w:ascii="Arial" w:hAnsi="Arial" w:cs="Arial"/>
          <w:szCs w:val="18"/>
          <w:highlight w:val="yellow"/>
        </w:rPr>
        <w:t>limited permission).</w:t>
      </w:r>
      <w:r w:rsidR="00DC21F6" w:rsidRPr="00DC21F6">
        <w:rPr>
          <w:rFonts w:ascii="Arial" w:hAnsi="Arial" w:cs="Arial"/>
          <w:szCs w:val="18"/>
          <w:highlight w:val="yellow"/>
        </w:rPr>
        <w:t xml:space="preserve"> </w:t>
      </w:r>
      <w:bookmarkStart w:id="244" w:name="_Hlk117095576"/>
      <w:r w:rsidR="00DC21F6" w:rsidRPr="00DC21F6">
        <w:rPr>
          <w:rFonts w:ascii="Arial" w:hAnsi="Arial" w:cs="Arial"/>
          <w:szCs w:val="18"/>
          <w:highlight w:val="yellow"/>
        </w:rPr>
        <w:t xml:space="preserve">And the &lt;ET-VPF installation folder&gt; must be located in the same &lt;system drive&gt; with </w:t>
      </w:r>
      <w:r w:rsidR="00DC21F6">
        <w:rPr>
          <w:rFonts w:ascii="Arial" w:hAnsi="Arial" w:cs="Arial"/>
          <w:szCs w:val="18"/>
          <w:highlight w:val="yellow"/>
        </w:rPr>
        <w:t xml:space="preserve">the </w:t>
      </w:r>
      <w:r w:rsidR="00DC21F6" w:rsidRPr="00DC21F6">
        <w:rPr>
          <w:rFonts w:ascii="Arial" w:hAnsi="Arial" w:cs="Arial"/>
          <w:szCs w:val="18"/>
          <w:highlight w:val="yellow"/>
        </w:rPr>
        <w:t>user’s workspace</w:t>
      </w:r>
      <w:r w:rsidR="00C710CE">
        <w:rPr>
          <w:rFonts w:ascii="Arial" w:hAnsi="Arial" w:cs="Arial"/>
          <w:szCs w:val="18"/>
          <w:highlight w:val="yellow"/>
        </w:rPr>
        <w:t xml:space="preserve"> to avoid the error occur</w:t>
      </w:r>
      <w:r w:rsidR="00694EF2">
        <w:rPr>
          <w:rFonts w:ascii="Arial" w:hAnsi="Arial" w:cs="Arial"/>
          <w:szCs w:val="18"/>
          <w:highlight w:val="yellow"/>
        </w:rPr>
        <w:t>ring</w:t>
      </w:r>
      <w:r w:rsidR="00C710CE">
        <w:rPr>
          <w:rFonts w:ascii="Arial" w:hAnsi="Arial" w:cs="Arial"/>
          <w:szCs w:val="18"/>
          <w:highlight w:val="yellow"/>
        </w:rPr>
        <w:t xml:space="preserve"> when loading the loaded module to RH850 virtual </w:t>
      </w:r>
      <w:r w:rsidR="00C710CE" w:rsidRPr="008250C0">
        <w:rPr>
          <w:rFonts w:ascii="Arial" w:hAnsi="Arial" w:cs="Arial"/>
          <w:szCs w:val="18"/>
          <w:highlight w:val="yellow"/>
        </w:rPr>
        <w:t>platform</w:t>
      </w:r>
      <w:r w:rsidR="00DC21F6" w:rsidRPr="008250C0">
        <w:rPr>
          <w:rFonts w:ascii="Arial" w:hAnsi="Arial" w:cs="Arial"/>
          <w:szCs w:val="18"/>
          <w:highlight w:val="yellow"/>
        </w:rPr>
        <w:t>.</w:t>
      </w:r>
      <w:bookmarkEnd w:id="243"/>
      <w:bookmarkEnd w:id="244"/>
    </w:p>
    <w:p w14:paraId="1349502B" w14:textId="07C337B9" w:rsidR="008250C0" w:rsidRDefault="008250C0" w:rsidP="005A2AB2">
      <w:pPr>
        <w:ind w:left="1440"/>
        <w:rPr>
          <w:rFonts w:ascii="Arial" w:hAnsi="Arial" w:cs="Arial"/>
        </w:rPr>
      </w:pPr>
      <w:r w:rsidRPr="008250C0">
        <w:rPr>
          <w:rFonts w:ascii="Arial" w:hAnsi="Arial" w:cs="Arial"/>
          <w:szCs w:val="18"/>
          <w:highlight w:val="yellow"/>
        </w:rPr>
        <w:t xml:space="preserve">3. The &lt;ET-VPF installation folder&gt; </w:t>
      </w:r>
      <w:r w:rsidRPr="008250C0">
        <w:rPr>
          <w:rFonts w:ascii="Arial" w:hAnsi="Arial" w:cs="Arial"/>
          <w:highlight w:val="yellow"/>
          <w:lang w:val="vi-VN"/>
        </w:rPr>
        <w:t>must</w:t>
      </w:r>
      <w:r w:rsidRPr="008250C0">
        <w:rPr>
          <w:rFonts w:ascii="Arial" w:hAnsi="Arial" w:cs="Arial"/>
          <w:highlight w:val="yellow"/>
        </w:rPr>
        <w:t xml:space="preserve"> not contain </w:t>
      </w:r>
      <w:r w:rsidR="00506BA2">
        <w:rPr>
          <w:rFonts w:ascii="Arial" w:hAnsi="Arial" w:cs="Arial"/>
          <w:highlight w:val="yellow"/>
        </w:rPr>
        <w:t>the</w:t>
      </w:r>
      <w:r w:rsidRPr="008250C0">
        <w:rPr>
          <w:rFonts w:ascii="Arial" w:hAnsi="Arial" w:cs="Arial"/>
          <w:highlight w:val="yellow"/>
        </w:rPr>
        <w:t xml:space="preserve"> special characters (</w:t>
      </w:r>
      <w:r w:rsidR="00506BA2">
        <w:rPr>
          <w:rFonts w:ascii="Arial" w:hAnsi="Arial" w:cs="Arial"/>
          <w:highlight w:val="yellow"/>
        </w:rPr>
        <w:t xml:space="preserve">refer to </w:t>
      </w:r>
      <w:r w:rsidR="00506BA2">
        <w:rPr>
          <w:rFonts w:ascii="Arial" w:hAnsi="Arial" w:cs="Arial"/>
          <w:highlight w:val="yellow"/>
        </w:rPr>
        <w:fldChar w:fldCharType="begin"/>
      </w:r>
      <w:r w:rsidR="00506BA2">
        <w:rPr>
          <w:rFonts w:ascii="Arial" w:hAnsi="Arial" w:cs="Arial"/>
          <w:highlight w:val="yellow"/>
        </w:rPr>
        <w:instrText xml:space="preserve"> REF _Ref120516728 \h </w:instrText>
      </w:r>
      <w:r w:rsidR="00506BA2">
        <w:rPr>
          <w:rFonts w:ascii="Arial" w:hAnsi="Arial" w:cs="Arial"/>
          <w:highlight w:val="yellow"/>
        </w:rPr>
      </w:r>
      <w:r w:rsidR="00506BA2">
        <w:rPr>
          <w:rFonts w:ascii="Arial" w:hAnsi="Arial" w:cs="Arial"/>
          <w:highlight w:val="yellow"/>
        </w:rPr>
        <w:fldChar w:fldCharType="separate"/>
      </w:r>
      <w:r w:rsidR="003C2150" w:rsidRPr="00AD5FEC">
        <w:rPr>
          <w:rFonts w:ascii="Arial" w:hAnsi="Arial" w:cs="Arial"/>
          <w:b/>
          <w:bCs/>
          <w:highlight w:val="yellow"/>
        </w:rPr>
        <w:t xml:space="preserve">Table </w:t>
      </w:r>
      <w:r w:rsidR="003C2150">
        <w:rPr>
          <w:rFonts w:ascii="Arial" w:hAnsi="Arial" w:cs="Arial"/>
          <w:b/>
          <w:bCs/>
          <w:noProof/>
          <w:highlight w:val="yellow"/>
        </w:rPr>
        <w:t>3</w:t>
      </w:r>
      <w:r w:rsidR="003C2150" w:rsidRPr="00AD5FEC">
        <w:rPr>
          <w:rFonts w:ascii="Arial" w:hAnsi="Arial" w:cs="Arial"/>
          <w:b/>
          <w:bCs/>
          <w:highlight w:val="yellow"/>
        </w:rPr>
        <w:noBreakHyphen/>
      </w:r>
      <w:r w:rsidR="003C2150">
        <w:rPr>
          <w:rFonts w:ascii="Arial" w:hAnsi="Arial" w:cs="Arial"/>
          <w:b/>
          <w:bCs/>
          <w:noProof/>
          <w:highlight w:val="yellow"/>
        </w:rPr>
        <w:t>6</w:t>
      </w:r>
      <w:r w:rsidR="003C2150" w:rsidRPr="00AD5FEC">
        <w:rPr>
          <w:rFonts w:ascii="Arial" w:hAnsi="Arial" w:cs="Arial"/>
          <w:b/>
          <w:bCs/>
          <w:highlight w:val="yellow"/>
        </w:rPr>
        <w:t xml:space="preserve"> The supported special characters</w:t>
      </w:r>
      <w:r w:rsidR="00506BA2">
        <w:rPr>
          <w:rFonts w:ascii="Arial" w:hAnsi="Arial" w:cs="Arial"/>
          <w:highlight w:val="yellow"/>
        </w:rPr>
        <w:fldChar w:fldCharType="end"/>
      </w:r>
      <w:r w:rsidRPr="008250C0">
        <w:rPr>
          <w:rFonts w:ascii="Arial" w:hAnsi="Arial" w:cs="Arial"/>
          <w:highlight w:val="yellow"/>
        </w:rPr>
        <w:t>). An error will occur when executing ET</w:t>
      </w:r>
      <w:r w:rsidR="00A44875">
        <w:rPr>
          <w:rFonts w:ascii="Arial" w:hAnsi="Arial" w:cs="Arial"/>
          <w:highlight w:val="yellow"/>
        </w:rPr>
        <w:t>-</w:t>
      </w:r>
      <w:r w:rsidRPr="008250C0">
        <w:rPr>
          <w:rFonts w:ascii="Arial" w:hAnsi="Arial" w:cs="Arial"/>
          <w:highlight w:val="yellow"/>
        </w:rPr>
        <w:t xml:space="preserve">VPF if </w:t>
      </w:r>
      <w:r w:rsidRPr="008250C0">
        <w:rPr>
          <w:rFonts w:ascii="Arial" w:hAnsi="Arial" w:cs="Arial"/>
          <w:szCs w:val="18"/>
          <w:highlight w:val="yellow"/>
        </w:rPr>
        <w:t>&lt;ET-VPF installation folder&gt;</w:t>
      </w:r>
      <w:r w:rsidRPr="008250C0">
        <w:rPr>
          <w:rFonts w:ascii="Arial" w:hAnsi="Arial" w:cs="Arial"/>
          <w:highlight w:val="yellow"/>
        </w:rPr>
        <w:t xml:space="preserve"> has </w:t>
      </w:r>
      <w:r w:rsidR="00506BA2">
        <w:rPr>
          <w:rFonts w:ascii="Arial" w:hAnsi="Arial" w:cs="Arial"/>
          <w:highlight w:val="yellow"/>
        </w:rPr>
        <w:t>the</w:t>
      </w:r>
      <w:r w:rsidRPr="008250C0">
        <w:rPr>
          <w:rFonts w:ascii="Arial" w:hAnsi="Arial" w:cs="Arial"/>
          <w:highlight w:val="yellow"/>
        </w:rPr>
        <w:t xml:space="preserve"> special characters.</w:t>
      </w:r>
    </w:p>
    <w:p w14:paraId="36DBDDA8" w14:textId="4CAA172D" w:rsidR="00B3331E" w:rsidRDefault="00B3331E" w:rsidP="005A2AB2">
      <w:pPr>
        <w:ind w:left="1440"/>
        <w:rPr>
          <w:rFonts w:ascii="Arial" w:hAnsi="Arial" w:cs="Arial"/>
          <w:highlight w:val="yellow"/>
        </w:rPr>
      </w:pPr>
      <w:r>
        <w:rPr>
          <w:rFonts w:ascii="Arial" w:hAnsi="Arial" w:cs="Arial"/>
          <w:highlight w:val="yellow"/>
        </w:rPr>
        <w:br w:type="page"/>
      </w:r>
    </w:p>
    <w:p w14:paraId="57B5C501" w14:textId="0E5A5F71" w:rsidR="00803113" w:rsidRPr="0029259B" w:rsidRDefault="62DEA9B0" w:rsidP="3C0BE9D9">
      <w:pPr>
        <w:pStyle w:val="Heading1"/>
        <w:numPr>
          <w:ilvl w:val="0"/>
          <w:numId w:val="3"/>
        </w:numPr>
        <w:ind w:left="812" w:hangingChars="289" w:hanging="812"/>
        <w:rPr>
          <w:rFonts w:cs="Arial"/>
        </w:rPr>
      </w:pPr>
      <w:bookmarkStart w:id="245" w:name="_Toc2013199997"/>
      <w:bookmarkStart w:id="246" w:name="_Toc1926606125"/>
      <w:bookmarkStart w:id="247" w:name="_Toc1602702781"/>
      <w:bookmarkStart w:id="248" w:name="_Toc1323673625"/>
      <w:bookmarkStart w:id="249" w:name="_Toc985853242"/>
      <w:bookmarkStart w:id="250" w:name="_Toc8056780"/>
      <w:bookmarkStart w:id="251" w:name="_Toc1031338645"/>
      <w:bookmarkStart w:id="252" w:name="_Toc1054465933"/>
      <w:bookmarkStart w:id="253" w:name="_Toc342422157"/>
      <w:bookmarkStart w:id="254" w:name="_Toc1817640883"/>
      <w:bookmarkStart w:id="255" w:name="_Toc729730676"/>
      <w:bookmarkStart w:id="256" w:name="_Toc2123364612"/>
      <w:bookmarkStart w:id="257" w:name="_Toc478143011"/>
      <w:bookmarkStart w:id="258" w:name="_Toc2015338829"/>
      <w:bookmarkStart w:id="259" w:name="_Toc1621361673"/>
      <w:bookmarkStart w:id="260" w:name="_Toc1866313935"/>
      <w:bookmarkStart w:id="261" w:name="_Toc1693142281"/>
      <w:bookmarkStart w:id="262" w:name="_Toc577367173"/>
      <w:bookmarkStart w:id="263" w:name="_Toc48835840"/>
      <w:bookmarkStart w:id="264" w:name="_Toc730401757"/>
      <w:bookmarkStart w:id="265" w:name="_Toc988612444"/>
      <w:bookmarkStart w:id="266" w:name="_Toc842785330"/>
      <w:bookmarkStart w:id="267" w:name="_Toc849972434"/>
      <w:bookmarkStart w:id="268" w:name="_Toc610956772"/>
      <w:bookmarkStart w:id="269" w:name="_Toc215576135"/>
      <w:bookmarkStart w:id="270" w:name="_Toc235704765"/>
      <w:bookmarkStart w:id="271" w:name="_Toc1891172396"/>
      <w:bookmarkStart w:id="272" w:name="_Toc316715550"/>
      <w:bookmarkStart w:id="273" w:name="_Toc549510144"/>
      <w:bookmarkStart w:id="274" w:name="_Toc1357650060"/>
      <w:bookmarkStart w:id="275" w:name="_Toc122608906"/>
      <w:bookmarkStart w:id="276" w:name="_Ref412828676"/>
      <w:bookmarkStart w:id="277" w:name="_Toc87373298"/>
      <w:bookmarkStart w:id="278" w:name="_Toc94021758"/>
      <w:r w:rsidRPr="0029259B">
        <w:rPr>
          <w:rFonts w:cs="Arial"/>
          <w:sz w:val="28"/>
          <w:szCs w:val="28"/>
        </w:rPr>
        <w:lastRenderedPageBreak/>
        <w:t>INSTALLATION</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2C7B07B8" w14:textId="67780273" w:rsidR="00803113" w:rsidRPr="0029259B" w:rsidRDefault="00803113" w:rsidP="3C0BE9D9">
      <w:pPr>
        <w:rPr>
          <w:rFonts w:ascii="Arial" w:hAnsi="Arial" w:cs="Arial"/>
          <w:szCs w:val="18"/>
          <w:highlight w:val="yellow"/>
        </w:rPr>
      </w:pPr>
    </w:p>
    <w:p w14:paraId="0202EAD2" w14:textId="1700BC07" w:rsidR="00043F0C" w:rsidRPr="0029259B" w:rsidRDefault="00043F0C" w:rsidP="3C0BE9D9">
      <w:pPr>
        <w:rPr>
          <w:rFonts w:ascii="Arial" w:hAnsi="Arial" w:cs="Arial"/>
          <w:szCs w:val="18"/>
        </w:rPr>
      </w:pPr>
      <w:r w:rsidRPr="0029259B">
        <w:rPr>
          <w:rFonts w:ascii="Arial" w:hAnsi="Arial" w:cs="Arial"/>
          <w:szCs w:val="18"/>
        </w:rPr>
        <w:t>This section describes the installation and uninstallation procedure for the ET-VPF package.</w:t>
      </w:r>
    </w:p>
    <w:p w14:paraId="6327425F" w14:textId="77777777" w:rsidR="00043F0C" w:rsidRPr="0029259B" w:rsidRDefault="00043F0C" w:rsidP="3C0BE9D9">
      <w:pPr>
        <w:rPr>
          <w:rFonts w:ascii="Arial" w:hAnsi="Arial" w:cs="Arial"/>
          <w:szCs w:val="18"/>
          <w:highlight w:val="yellow"/>
        </w:rPr>
      </w:pPr>
    </w:p>
    <w:p w14:paraId="14DDC5BC" w14:textId="7780F15C" w:rsidR="00803113" w:rsidRPr="0029259B" w:rsidRDefault="62DEA9B0" w:rsidP="00B9026E">
      <w:pPr>
        <w:pStyle w:val="Heading2"/>
        <w:rPr>
          <w:rFonts w:cs="Arial"/>
        </w:rPr>
      </w:pPr>
      <w:bookmarkStart w:id="279" w:name="_Toc1756664623"/>
      <w:bookmarkStart w:id="280" w:name="_Toc788217136"/>
      <w:bookmarkStart w:id="281" w:name="_Toc182228564"/>
      <w:bookmarkStart w:id="282" w:name="_Toc71394225"/>
      <w:bookmarkStart w:id="283" w:name="_Toc1701634924"/>
      <w:bookmarkStart w:id="284" w:name="_Toc868946647"/>
      <w:bookmarkStart w:id="285" w:name="_Toc659404179"/>
      <w:bookmarkStart w:id="286" w:name="_Toc1717540749"/>
      <w:bookmarkStart w:id="287" w:name="_Toc882952906"/>
      <w:bookmarkStart w:id="288" w:name="_Toc2000687615"/>
      <w:bookmarkStart w:id="289" w:name="_Toc562324064"/>
      <w:bookmarkStart w:id="290" w:name="_Toc350494173"/>
      <w:bookmarkStart w:id="291" w:name="_Toc109658996"/>
      <w:bookmarkStart w:id="292" w:name="_Toc1510597598"/>
      <w:bookmarkStart w:id="293" w:name="_Toc1909616921"/>
      <w:bookmarkStart w:id="294" w:name="_Toc929465959"/>
      <w:bookmarkStart w:id="295" w:name="_Toc455735970"/>
      <w:bookmarkStart w:id="296" w:name="_Toc1638561858"/>
      <w:bookmarkStart w:id="297" w:name="_Toc1756015513"/>
      <w:bookmarkStart w:id="298" w:name="_Toc675974125"/>
      <w:bookmarkStart w:id="299" w:name="_Toc1384478738"/>
      <w:bookmarkStart w:id="300" w:name="_Toc1976071413"/>
      <w:bookmarkStart w:id="301" w:name="_Toc1268125069"/>
      <w:bookmarkStart w:id="302" w:name="_Toc1280823986"/>
      <w:bookmarkStart w:id="303" w:name="_Toc1943992475"/>
      <w:bookmarkStart w:id="304" w:name="_Toc2024500319"/>
      <w:bookmarkStart w:id="305" w:name="_Toc800414052"/>
      <w:bookmarkStart w:id="306" w:name="_Toc170631549"/>
      <w:bookmarkStart w:id="307" w:name="_Toc929352815"/>
      <w:bookmarkStart w:id="308" w:name="_Toc504829624"/>
      <w:bookmarkStart w:id="309" w:name="_Ref97622605"/>
      <w:bookmarkStart w:id="310" w:name="_Toc122608907"/>
      <w:r w:rsidRPr="0029259B">
        <w:rPr>
          <w:rFonts w:cs="Arial"/>
        </w:rPr>
        <w:t>2.1 Installation</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9EBDF0E" w14:textId="1459A843" w:rsidR="00803113" w:rsidRPr="0029259B" w:rsidRDefault="00803113" w:rsidP="3C0BE9D9">
      <w:pPr>
        <w:rPr>
          <w:rFonts w:ascii="Arial" w:hAnsi="Arial" w:cs="Arial"/>
          <w:szCs w:val="18"/>
        </w:rPr>
      </w:pPr>
    </w:p>
    <w:p w14:paraId="7896D5CC" w14:textId="78C0FD0A" w:rsidR="0067365A" w:rsidRPr="0067365A" w:rsidRDefault="0067365A" w:rsidP="0067365A">
      <w:pPr>
        <w:rPr>
          <w:rFonts w:ascii="Arial" w:hAnsi="Arial" w:cs="Arial"/>
          <w:szCs w:val="18"/>
          <w:highlight w:val="yellow"/>
        </w:rPr>
      </w:pPr>
      <w:commentRangeStart w:id="311"/>
      <w:r w:rsidRPr="0067365A">
        <w:rPr>
          <w:rFonts w:ascii="Arial" w:hAnsi="Arial" w:cs="Arial"/>
          <w:szCs w:val="18"/>
          <w:highlight w:val="yellow"/>
        </w:rPr>
        <w:t>To create Installer for ET</w:t>
      </w:r>
      <w:r>
        <w:rPr>
          <w:rFonts w:ascii="Arial" w:hAnsi="Arial" w:cs="Arial"/>
          <w:szCs w:val="18"/>
          <w:highlight w:val="yellow"/>
        </w:rPr>
        <w:t>-</w:t>
      </w:r>
      <w:r w:rsidRPr="0067365A">
        <w:rPr>
          <w:rFonts w:ascii="Arial" w:hAnsi="Arial" w:cs="Arial"/>
          <w:szCs w:val="18"/>
          <w:highlight w:val="yellow"/>
        </w:rPr>
        <w:t>VPF</w:t>
      </w:r>
      <w:commentRangeEnd w:id="311"/>
      <w:r w:rsidR="001F1C43">
        <w:rPr>
          <w:rStyle w:val="CommentReference"/>
        </w:rPr>
        <w:commentReference w:id="311"/>
      </w:r>
      <w:r w:rsidRPr="0067365A">
        <w:rPr>
          <w:rFonts w:ascii="Arial" w:hAnsi="Arial" w:cs="Arial"/>
          <w:szCs w:val="18"/>
          <w:highlight w:val="yellow"/>
        </w:rPr>
        <w:t>, use Nullsoft Scriptable Install System (NSIS) Tool to compile NSI scripts to installation file (*.exe file) as below steps:</w:t>
      </w:r>
      <w:bookmarkStart w:id="312" w:name="V10000_Installer_002"/>
      <w:bookmarkEnd w:id="312"/>
    </w:p>
    <w:p w14:paraId="4D94EFDE" w14:textId="65A35A81" w:rsidR="0067365A" w:rsidRPr="0067365A" w:rsidRDefault="0067365A" w:rsidP="00D30948">
      <w:pPr>
        <w:pStyle w:val="ListParagraph"/>
        <w:numPr>
          <w:ilvl w:val="0"/>
          <w:numId w:val="42"/>
        </w:numPr>
        <w:rPr>
          <w:rFonts w:ascii="Arial" w:hAnsi="Arial" w:cs="Arial"/>
          <w:szCs w:val="18"/>
          <w:highlight w:val="yellow"/>
        </w:rPr>
      </w:pPr>
      <w:r w:rsidRPr="0067365A">
        <w:rPr>
          <w:rFonts w:ascii="Arial" w:hAnsi="Arial" w:cs="Arial"/>
          <w:b/>
          <w:bCs/>
          <w:szCs w:val="18"/>
          <w:highlight w:val="yellow"/>
        </w:rPr>
        <w:t>Step 1:</w:t>
      </w:r>
      <w:r w:rsidRPr="0067365A">
        <w:rPr>
          <w:rFonts w:ascii="Arial" w:hAnsi="Arial" w:cs="Arial"/>
          <w:szCs w:val="18"/>
          <w:highlight w:val="yellow"/>
        </w:rPr>
        <w:t xml:space="preserve"> Download and install Nullsoft Scriptable Install System (NSIS) Tool.</w:t>
      </w:r>
    </w:p>
    <w:p w14:paraId="65C2E965" w14:textId="5DBD67BA" w:rsidR="0067365A" w:rsidRPr="0067365A" w:rsidRDefault="0067365A" w:rsidP="00D30948">
      <w:pPr>
        <w:pStyle w:val="ListParagraph"/>
        <w:numPr>
          <w:ilvl w:val="0"/>
          <w:numId w:val="42"/>
        </w:numPr>
        <w:rPr>
          <w:rFonts w:ascii="Arial" w:hAnsi="Arial" w:cs="Arial"/>
          <w:szCs w:val="18"/>
          <w:highlight w:val="yellow"/>
        </w:rPr>
      </w:pPr>
      <w:r w:rsidRPr="0067365A">
        <w:rPr>
          <w:rFonts w:ascii="Arial" w:hAnsi="Arial" w:cs="Arial"/>
          <w:b/>
          <w:bCs/>
          <w:szCs w:val="18"/>
          <w:highlight w:val="yellow"/>
        </w:rPr>
        <w:t>Step 2:</w:t>
      </w:r>
      <w:r w:rsidRPr="0067365A">
        <w:rPr>
          <w:rFonts w:ascii="Arial" w:hAnsi="Arial" w:cs="Arial"/>
          <w:szCs w:val="18"/>
          <w:highlight w:val="yellow"/>
        </w:rPr>
        <w:t xml:space="preserve"> Create NSI scripts to define ET-VPF Installer.</w:t>
      </w:r>
    </w:p>
    <w:p w14:paraId="54EEDA16" w14:textId="755CE686" w:rsidR="0067365A" w:rsidRPr="0067365A" w:rsidRDefault="0067365A" w:rsidP="00D30948">
      <w:pPr>
        <w:pStyle w:val="ListParagraph"/>
        <w:numPr>
          <w:ilvl w:val="0"/>
          <w:numId w:val="42"/>
        </w:numPr>
        <w:rPr>
          <w:rFonts w:ascii="Arial" w:hAnsi="Arial" w:cs="Arial"/>
          <w:szCs w:val="18"/>
          <w:highlight w:val="yellow"/>
        </w:rPr>
      </w:pPr>
      <w:r w:rsidRPr="0067365A">
        <w:rPr>
          <w:rFonts w:ascii="Arial" w:hAnsi="Arial" w:cs="Arial"/>
          <w:b/>
          <w:bCs/>
          <w:szCs w:val="18"/>
          <w:highlight w:val="yellow"/>
        </w:rPr>
        <w:t>Step 3:</w:t>
      </w:r>
      <w:r w:rsidRPr="0067365A">
        <w:rPr>
          <w:rFonts w:ascii="Arial" w:hAnsi="Arial" w:cs="Arial"/>
          <w:szCs w:val="18"/>
          <w:highlight w:val="yellow"/>
        </w:rPr>
        <w:t xml:space="preserve"> Prepare the source packages (contain: ETVPF_package, Renesas Electronics MCU Tools folders) for ET-VPF Installer.</w:t>
      </w:r>
    </w:p>
    <w:p w14:paraId="0804A49C" w14:textId="348F0B4E" w:rsidR="0067365A" w:rsidRPr="0067365A" w:rsidRDefault="0067365A" w:rsidP="00D30948">
      <w:pPr>
        <w:pStyle w:val="ListParagraph"/>
        <w:numPr>
          <w:ilvl w:val="0"/>
          <w:numId w:val="42"/>
        </w:numPr>
        <w:rPr>
          <w:rFonts w:ascii="Arial" w:hAnsi="Arial" w:cs="Arial"/>
          <w:szCs w:val="18"/>
          <w:highlight w:val="yellow"/>
        </w:rPr>
      </w:pPr>
      <w:r w:rsidRPr="0067365A">
        <w:rPr>
          <w:rFonts w:ascii="Arial" w:hAnsi="Arial" w:cs="Arial"/>
          <w:b/>
          <w:bCs/>
          <w:szCs w:val="18"/>
          <w:highlight w:val="yellow"/>
        </w:rPr>
        <w:t>Step 4:</w:t>
      </w:r>
      <w:r w:rsidRPr="0067365A">
        <w:rPr>
          <w:rFonts w:ascii="Arial" w:hAnsi="Arial" w:cs="Arial"/>
          <w:szCs w:val="18"/>
          <w:highlight w:val="yellow"/>
        </w:rPr>
        <w:t xml:space="preserve"> Load NSI scripts by NSIS Tool to create ET-VPF Installer.</w:t>
      </w:r>
    </w:p>
    <w:p w14:paraId="0019CB3F" w14:textId="4A517B49" w:rsidR="0067365A" w:rsidRDefault="0067365A" w:rsidP="007A5786">
      <w:pPr>
        <w:rPr>
          <w:rFonts w:ascii="Arial" w:hAnsi="Arial" w:cs="Arial"/>
          <w:szCs w:val="18"/>
        </w:rPr>
      </w:pPr>
    </w:p>
    <w:p w14:paraId="22589179" w14:textId="59F94857" w:rsidR="0067365A" w:rsidRPr="0067365A" w:rsidRDefault="0067365A" w:rsidP="0067365A">
      <w:pPr>
        <w:rPr>
          <w:rFonts w:ascii="Arial" w:hAnsi="Arial" w:cs="Arial"/>
          <w:szCs w:val="18"/>
          <w:highlight w:val="yellow"/>
        </w:rPr>
      </w:pPr>
      <w:r w:rsidRPr="0067365A">
        <w:rPr>
          <w:rFonts w:ascii="Arial" w:hAnsi="Arial" w:cs="Arial"/>
          <w:szCs w:val="18"/>
          <w:highlight w:val="yellow"/>
        </w:rPr>
        <w:t>The following installation file is necessary to install ET-VPF.</w:t>
      </w:r>
    </w:p>
    <w:p w14:paraId="32F37431" w14:textId="6F574A22" w:rsidR="0067365A" w:rsidRPr="0067365A" w:rsidRDefault="0067365A" w:rsidP="00D30948">
      <w:pPr>
        <w:pStyle w:val="ListParagraph"/>
        <w:numPr>
          <w:ilvl w:val="0"/>
          <w:numId w:val="28"/>
        </w:numPr>
        <w:rPr>
          <w:rFonts w:ascii="Arial" w:hAnsi="Arial" w:cs="Arial"/>
          <w:szCs w:val="18"/>
          <w:highlight w:val="yellow"/>
        </w:rPr>
      </w:pPr>
      <w:r w:rsidRPr="0067365A">
        <w:rPr>
          <w:rFonts w:ascii="Arial" w:hAnsi="Arial" w:cs="Arial"/>
          <w:szCs w:val="18"/>
          <w:highlight w:val="yellow"/>
        </w:rPr>
        <w:t>ETVPF_&lt;version information&gt;_Setup.exe</w:t>
      </w:r>
    </w:p>
    <w:p w14:paraId="7DF07C77" w14:textId="6335131E" w:rsidR="0067365A" w:rsidRPr="00DC21F6" w:rsidRDefault="0067365A" w:rsidP="0067365A">
      <w:pPr>
        <w:rPr>
          <w:rFonts w:ascii="Arial" w:hAnsi="Arial" w:cs="Arial"/>
          <w:szCs w:val="18"/>
          <w:highlight w:val="yellow"/>
        </w:rPr>
      </w:pPr>
    </w:p>
    <w:p w14:paraId="062B63C8" w14:textId="5506E5D7" w:rsidR="00DC21F6" w:rsidRPr="00DC21F6" w:rsidRDefault="00DC21F6" w:rsidP="00DC21F6">
      <w:pPr>
        <w:rPr>
          <w:rFonts w:ascii="Arial" w:hAnsi="Arial" w:cs="Arial"/>
          <w:szCs w:val="18"/>
          <w:highlight w:val="yellow"/>
        </w:rPr>
      </w:pPr>
      <w:r w:rsidRPr="00DC21F6">
        <w:rPr>
          <w:rFonts w:ascii="Arial" w:hAnsi="Arial" w:cs="Arial"/>
          <w:szCs w:val="18"/>
          <w:highlight w:val="yellow"/>
        </w:rPr>
        <w:t>Start the installer, specify the ET-VPF installation folder, and then execute the installation.</w:t>
      </w:r>
      <w:r>
        <w:rPr>
          <w:rFonts w:ascii="Arial" w:hAnsi="Arial" w:cs="Arial"/>
          <w:szCs w:val="18"/>
          <w:highlight w:val="yellow"/>
        </w:rPr>
        <w:t xml:space="preserve"> </w:t>
      </w:r>
      <w:r w:rsidRPr="00DC21F6">
        <w:rPr>
          <w:rFonts w:ascii="Arial" w:hAnsi="Arial" w:cs="Arial"/>
          <w:szCs w:val="18"/>
          <w:highlight w:val="yellow"/>
        </w:rPr>
        <w:t>For the ET-VPF installation folder, a folder that is targeted for User Account Control (UAC), such as “&lt;system drive&gt;:\Program Files” or “&lt;system drive&gt;:\Program Files (x86)”, cannot be specified.</w:t>
      </w:r>
    </w:p>
    <w:p w14:paraId="14CD4B6A" w14:textId="77777777" w:rsidR="00DC21F6" w:rsidRPr="0067365A" w:rsidRDefault="00DC21F6" w:rsidP="00DC21F6">
      <w:pPr>
        <w:rPr>
          <w:rFonts w:ascii="Arial" w:hAnsi="Arial" w:cs="Arial"/>
          <w:szCs w:val="18"/>
          <w:highlight w:val="yellow"/>
        </w:rPr>
      </w:pPr>
    </w:p>
    <w:p w14:paraId="351E234C" w14:textId="28BE7C79" w:rsidR="0067365A" w:rsidRDefault="0067365A" w:rsidP="0067365A">
      <w:pPr>
        <w:rPr>
          <w:rFonts w:ascii="Arial" w:hAnsi="Arial" w:cs="Arial"/>
          <w:szCs w:val="18"/>
        </w:rPr>
      </w:pPr>
      <w:r w:rsidRPr="0067365A">
        <w:rPr>
          <w:rFonts w:ascii="Arial" w:hAnsi="Arial" w:cs="Arial"/>
          <w:szCs w:val="18"/>
          <w:highlight w:val="yellow"/>
        </w:rPr>
        <w:t xml:space="preserve">After install ET-VPF, </w:t>
      </w:r>
      <w:r w:rsidRPr="00444ED3">
        <w:rPr>
          <w:rFonts w:ascii="Arial" w:hAnsi="Arial" w:cs="Arial"/>
          <w:szCs w:val="18"/>
          <w:highlight w:val="yellow"/>
        </w:rPr>
        <w:t xml:space="preserve">the programs, library and files list </w:t>
      </w:r>
      <w:r w:rsidR="00646326" w:rsidRPr="00444ED3">
        <w:rPr>
          <w:rFonts w:ascii="Arial" w:hAnsi="Arial" w:cs="Arial"/>
          <w:szCs w:val="18"/>
          <w:highlight w:val="yellow"/>
        </w:rPr>
        <w:t>are in</w:t>
      </w:r>
      <w:r w:rsidRPr="00444ED3">
        <w:rPr>
          <w:rFonts w:ascii="Arial" w:hAnsi="Arial" w:cs="Arial"/>
          <w:szCs w:val="18"/>
          <w:highlight w:val="yellow"/>
        </w:rPr>
        <w:t xml:space="preserve"> the folder</w:t>
      </w:r>
      <w:r w:rsidR="00444ED3">
        <w:rPr>
          <w:rFonts w:ascii="Arial" w:hAnsi="Arial" w:cs="Arial"/>
          <w:szCs w:val="18"/>
          <w:highlight w:val="yellow"/>
        </w:rPr>
        <w:t>s</w:t>
      </w:r>
      <w:r w:rsidRPr="00444ED3">
        <w:rPr>
          <w:rFonts w:ascii="Arial" w:hAnsi="Arial" w:cs="Arial"/>
          <w:szCs w:val="18"/>
          <w:highlight w:val="yellow"/>
        </w:rPr>
        <w:t xml:space="preserve"> structure </w:t>
      </w:r>
      <w:r w:rsidR="00444ED3">
        <w:rPr>
          <w:rFonts w:ascii="Arial" w:hAnsi="Arial" w:cs="Arial"/>
          <w:szCs w:val="18"/>
          <w:highlight w:val="yellow"/>
        </w:rPr>
        <w:t xml:space="preserve">which described in the </w:t>
      </w:r>
      <w:r w:rsidRPr="00444ED3">
        <w:rPr>
          <w:rFonts w:ascii="Arial" w:hAnsi="Arial" w:cs="Arial"/>
          <w:szCs w:val="18"/>
          <w:highlight w:val="yellow"/>
        </w:rPr>
        <w:t>section</w:t>
      </w:r>
      <w:r w:rsidR="00444ED3" w:rsidRPr="00444ED3">
        <w:rPr>
          <w:rFonts w:ascii="Arial" w:hAnsi="Arial" w:cs="Arial"/>
          <w:szCs w:val="18"/>
          <w:highlight w:val="yellow"/>
        </w:rPr>
        <w:t xml:space="preserve"> </w:t>
      </w:r>
      <w:r w:rsidR="00444ED3" w:rsidRPr="00444ED3">
        <w:rPr>
          <w:rFonts w:ascii="Arial" w:hAnsi="Arial" w:cs="Arial"/>
          <w:b/>
          <w:bCs/>
          <w:szCs w:val="18"/>
          <w:highlight w:val="yellow"/>
        </w:rPr>
        <w:fldChar w:fldCharType="begin"/>
      </w:r>
      <w:r w:rsidR="00444ED3" w:rsidRPr="00444ED3">
        <w:rPr>
          <w:rFonts w:ascii="Arial" w:hAnsi="Arial" w:cs="Arial"/>
          <w:b/>
          <w:bCs/>
          <w:szCs w:val="18"/>
          <w:highlight w:val="yellow"/>
        </w:rPr>
        <w:instrText xml:space="preserve"> REF _Ref116922981 \h  \* MERGEFORMAT </w:instrText>
      </w:r>
      <w:r w:rsidR="00444ED3" w:rsidRPr="00444ED3">
        <w:rPr>
          <w:rFonts w:ascii="Arial" w:hAnsi="Arial" w:cs="Arial"/>
          <w:b/>
          <w:bCs/>
          <w:szCs w:val="18"/>
          <w:highlight w:val="yellow"/>
        </w:rPr>
      </w:r>
      <w:r w:rsidR="00444ED3" w:rsidRPr="00444ED3">
        <w:rPr>
          <w:rFonts w:ascii="Arial" w:hAnsi="Arial" w:cs="Arial"/>
          <w:b/>
          <w:bCs/>
          <w:szCs w:val="18"/>
          <w:highlight w:val="yellow"/>
        </w:rPr>
        <w:fldChar w:fldCharType="separate"/>
      </w:r>
      <w:r w:rsidR="003C2150" w:rsidRPr="003C2150">
        <w:rPr>
          <w:rFonts w:ascii="Arial" w:hAnsi="Arial" w:cs="Arial"/>
          <w:b/>
          <w:bCs/>
          <w:highlight w:val="yellow"/>
        </w:rPr>
        <w:t>1.5 Package to be installed</w:t>
      </w:r>
      <w:r w:rsidR="00444ED3" w:rsidRPr="00444ED3">
        <w:rPr>
          <w:rFonts w:ascii="Arial" w:hAnsi="Arial" w:cs="Arial"/>
          <w:b/>
          <w:bCs/>
          <w:szCs w:val="18"/>
          <w:highlight w:val="yellow"/>
        </w:rPr>
        <w:fldChar w:fldCharType="end"/>
      </w:r>
      <w:r w:rsidR="00444ED3" w:rsidRPr="00444ED3">
        <w:rPr>
          <w:rFonts w:ascii="Arial" w:hAnsi="Arial" w:cs="Arial"/>
          <w:szCs w:val="18"/>
          <w:highlight w:val="yellow"/>
        </w:rPr>
        <w:t>.</w:t>
      </w:r>
    </w:p>
    <w:p w14:paraId="799B6976" w14:textId="0A831AB6" w:rsidR="00444ED3" w:rsidRDefault="00444ED3" w:rsidP="0067365A">
      <w:pPr>
        <w:rPr>
          <w:rFonts w:ascii="Arial" w:hAnsi="Arial" w:cs="Arial"/>
          <w:szCs w:val="18"/>
        </w:rPr>
      </w:pPr>
    </w:p>
    <w:p w14:paraId="62A473AF" w14:textId="4EBA63C2" w:rsidR="00444ED3" w:rsidRPr="005A2AB2" w:rsidRDefault="00444ED3" w:rsidP="0067365A">
      <w:pPr>
        <w:rPr>
          <w:rFonts w:ascii="Arial" w:hAnsi="Arial" w:cs="Arial"/>
          <w:szCs w:val="18"/>
          <w:highlight w:val="yellow"/>
        </w:rPr>
      </w:pPr>
      <w:r w:rsidRPr="00444ED3">
        <w:rPr>
          <w:rFonts w:ascii="Arial" w:hAnsi="Arial" w:cs="Arial"/>
          <w:szCs w:val="18"/>
          <w:highlight w:val="yellow"/>
        </w:rPr>
        <w:t>Remark</w:t>
      </w:r>
      <w:r w:rsidR="00004D26">
        <w:rPr>
          <w:rFonts w:ascii="Arial" w:hAnsi="Arial" w:cs="Arial"/>
          <w:szCs w:val="18"/>
          <w:highlight w:val="yellow"/>
        </w:rPr>
        <w:t>s</w:t>
      </w:r>
      <w:r w:rsidRPr="005A2AB2">
        <w:rPr>
          <w:rFonts w:ascii="Arial" w:hAnsi="Arial" w:cs="Arial"/>
          <w:szCs w:val="18"/>
          <w:highlight w:val="yellow"/>
        </w:rPr>
        <w:tab/>
      </w:r>
      <w:r w:rsidR="00004D26" w:rsidRPr="005A2AB2">
        <w:rPr>
          <w:rFonts w:ascii="Arial" w:hAnsi="Arial" w:cs="Arial"/>
          <w:szCs w:val="18"/>
          <w:highlight w:val="yellow"/>
        </w:rPr>
        <w:t xml:space="preserve">1. </w:t>
      </w:r>
      <w:r w:rsidRPr="005A2AB2">
        <w:rPr>
          <w:rFonts w:ascii="Arial" w:hAnsi="Arial" w:cs="Arial"/>
          <w:szCs w:val="18"/>
          <w:highlight w:val="yellow"/>
        </w:rPr>
        <w:t xml:space="preserve">Currently, ET-VPF </w:t>
      </w:r>
      <w:r w:rsidR="008766C6" w:rsidRPr="005A2AB2">
        <w:rPr>
          <w:rFonts w:ascii="Arial" w:hAnsi="Arial" w:cs="Arial"/>
          <w:szCs w:val="18"/>
          <w:highlight w:val="yellow"/>
        </w:rPr>
        <w:t xml:space="preserve">V1.00.00 </w:t>
      </w:r>
      <w:r w:rsidRPr="005A2AB2">
        <w:rPr>
          <w:rFonts w:ascii="Arial" w:hAnsi="Arial" w:cs="Arial"/>
          <w:szCs w:val="18"/>
          <w:highlight w:val="yellow"/>
        </w:rPr>
        <w:t>installer only support to install ET-VPF package of RH850/F1x device series.</w:t>
      </w:r>
    </w:p>
    <w:p w14:paraId="24DD250E" w14:textId="04AC58C1" w:rsidR="005A2AB2" w:rsidRPr="00DC21F6" w:rsidRDefault="00004D26" w:rsidP="005A2AB2">
      <w:pPr>
        <w:rPr>
          <w:rFonts w:ascii="Arial" w:hAnsi="Arial" w:cs="Arial"/>
          <w:szCs w:val="18"/>
          <w:highlight w:val="yellow"/>
        </w:rPr>
      </w:pPr>
      <w:r w:rsidRPr="005A2AB2">
        <w:rPr>
          <w:rFonts w:ascii="Arial" w:hAnsi="Arial" w:cs="Arial"/>
          <w:szCs w:val="18"/>
        </w:rPr>
        <w:tab/>
      </w:r>
      <w:r w:rsidRPr="005A2AB2">
        <w:rPr>
          <w:rFonts w:ascii="Arial" w:hAnsi="Arial" w:cs="Arial"/>
          <w:szCs w:val="18"/>
        </w:rPr>
        <w:tab/>
      </w:r>
      <w:r w:rsidRPr="005A2AB2">
        <w:rPr>
          <w:rFonts w:ascii="Arial" w:hAnsi="Arial" w:cs="Arial"/>
          <w:szCs w:val="18"/>
          <w:highlight w:val="yellow"/>
        </w:rPr>
        <w:t>2</w:t>
      </w:r>
      <w:r w:rsidRPr="00DC21F6">
        <w:rPr>
          <w:rFonts w:ascii="Arial" w:hAnsi="Arial" w:cs="Arial"/>
          <w:szCs w:val="18"/>
          <w:highlight w:val="yellow"/>
        </w:rPr>
        <w:t xml:space="preserve">. </w:t>
      </w:r>
      <w:r w:rsidR="005A2AB2" w:rsidRPr="00DC21F6">
        <w:rPr>
          <w:rFonts w:ascii="Arial" w:hAnsi="Arial" w:cs="Arial"/>
          <w:szCs w:val="18"/>
          <w:highlight w:val="yellow"/>
        </w:rPr>
        <w:t>The current Product Name is “Embedded Target for RH850 Virtual Platform”.</w:t>
      </w:r>
    </w:p>
    <w:p w14:paraId="62D589F3" w14:textId="1B47D21C" w:rsidR="00DC21F6" w:rsidRDefault="00DC21F6" w:rsidP="00DC21F6">
      <w:pPr>
        <w:ind w:left="1440"/>
        <w:rPr>
          <w:rFonts w:ascii="Arial" w:hAnsi="Arial" w:cs="Arial"/>
          <w:szCs w:val="18"/>
        </w:rPr>
      </w:pPr>
      <w:r w:rsidRPr="00DC21F6">
        <w:rPr>
          <w:rFonts w:ascii="Arial" w:hAnsi="Arial" w:cs="Arial"/>
          <w:szCs w:val="18"/>
          <w:highlight w:val="yellow"/>
        </w:rPr>
        <w:t>3. If installed in a folder targeted for UAC, the ET-VPF cannot be used because, for example, MATLAB path settings cannot be saved.</w:t>
      </w:r>
    </w:p>
    <w:p w14:paraId="2D54363E" w14:textId="41815848" w:rsidR="00E75412" w:rsidRDefault="00E75412" w:rsidP="00DC21F6">
      <w:pPr>
        <w:ind w:left="1440"/>
        <w:rPr>
          <w:rFonts w:ascii="Arial" w:hAnsi="Arial" w:cs="Arial"/>
          <w:szCs w:val="18"/>
        </w:rPr>
      </w:pPr>
      <w:r w:rsidRPr="00E75412">
        <w:rPr>
          <w:rFonts w:ascii="Arial" w:hAnsi="Arial" w:cs="Arial"/>
          <w:szCs w:val="18"/>
          <w:highlight w:val="yellow"/>
        </w:rPr>
        <w:t>4. To avoid the warning when downloading the setup file from the website, a zip file for ET-VPF installer (ETVPF_&lt;version information&gt;_Setup.7z) will be prepared.</w:t>
      </w:r>
    </w:p>
    <w:p w14:paraId="7BADC13C" w14:textId="77777777" w:rsidR="0067365A" w:rsidRDefault="0067365A" w:rsidP="0067365A">
      <w:pPr>
        <w:rPr>
          <w:rFonts w:ascii="Arial" w:hAnsi="Arial" w:cs="Arial"/>
          <w:szCs w:val="18"/>
        </w:rPr>
      </w:pPr>
    </w:p>
    <w:p w14:paraId="011A0795" w14:textId="0E842F5D" w:rsidR="007A5786" w:rsidRPr="00444ED3" w:rsidRDefault="007A5786" w:rsidP="007A5786">
      <w:pPr>
        <w:rPr>
          <w:rFonts w:ascii="Arial" w:hAnsi="Arial" w:cs="Arial"/>
          <w:szCs w:val="18"/>
          <w:highlight w:val="yellow"/>
        </w:rPr>
      </w:pPr>
      <w:r w:rsidRPr="00444ED3">
        <w:rPr>
          <w:rFonts w:ascii="Arial" w:hAnsi="Arial" w:cs="Arial"/>
          <w:szCs w:val="18"/>
          <w:highlight w:val="yellow"/>
        </w:rPr>
        <w:t xml:space="preserve">The following describes </w:t>
      </w:r>
      <w:r w:rsidRPr="00444ED3">
        <w:rPr>
          <w:rFonts w:ascii="Arial" w:hAnsi="Arial" w:cs="Arial"/>
          <w:color w:val="000000"/>
          <w:kern w:val="0"/>
          <w:szCs w:val="21"/>
          <w:highlight w:val="yellow"/>
        </w:rPr>
        <w:t>the procedure for installing</w:t>
      </w:r>
      <w:r w:rsidRPr="00444ED3">
        <w:rPr>
          <w:rFonts w:ascii="Arial" w:hAnsi="Arial" w:cs="Arial"/>
          <w:szCs w:val="18"/>
          <w:highlight w:val="yellow"/>
        </w:rPr>
        <w:t xml:space="preserve"> ET-VPF.</w:t>
      </w:r>
    </w:p>
    <w:p w14:paraId="4E98C85D" w14:textId="50EBD123" w:rsidR="007A5786" w:rsidRPr="00EC4305" w:rsidRDefault="00444ED3" w:rsidP="00D30948">
      <w:pPr>
        <w:pStyle w:val="ListParagraph"/>
        <w:numPr>
          <w:ilvl w:val="0"/>
          <w:numId w:val="33"/>
        </w:numPr>
        <w:rPr>
          <w:rFonts w:ascii="Arial" w:hAnsi="Arial" w:cs="Arial"/>
          <w:szCs w:val="18"/>
          <w:highlight w:val="yellow"/>
        </w:rPr>
      </w:pPr>
      <w:r w:rsidRPr="00EC4305">
        <w:rPr>
          <w:rFonts w:ascii="Arial" w:hAnsi="Arial" w:cs="Arial"/>
          <w:szCs w:val="18"/>
          <w:highlight w:val="yellow"/>
        </w:rPr>
        <w:t>Install the</w:t>
      </w:r>
      <w:r w:rsidR="0012285F" w:rsidRPr="00EC4305">
        <w:rPr>
          <w:rFonts w:ascii="Arial" w:hAnsi="Arial" w:cs="Arial"/>
          <w:szCs w:val="18"/>
          <w:highlight w:val="yellow"/>
        </w:rPr>
        <w:t xml:space="preserve"> ET-VPF package </w:t>
      </w:r>
      <w:r w:rsidRPr="00EC4305">
        <w:rPr>
          <w:rFonts w:ascii="Arial" w:hAnsi="Arial" w:cs="Arial"/>
          <w:szCs w:val="18"/>
          <w:highlight w:val="yellow"/>
        </w:rPr>
        <w:t>by the below steps:</w:t>
      </w:r>
    </w:p>
    <w:p w14:paraId="4C4C42DD" w14:textId="56762E28" w:rsidR="001F1C43" w:rsidRDefault="00444ED3" w:rsidP="00D30948">
      <w:pPr>
        <w:pStyle w:val="ListParagraph"/>
        <w:numPr>
          <w:ilvl w:val="0"/>
          <w:numId w:val="41"/>
        </w:numPr>
        <w:rPr>
          <w:rFonts w:ascii="Arial" w:hAnsi="Arial" w:cs="Arial"/>
          <w:szCs w:val="18"/>
          <w:highlight w:val="yellow"/>
        </w:rPr>
      </w:pPr>
      <w:r w:rsidRPr="00EC4305">
        <w:rPr>
          <w:rFonts w:ascii="Arial" w:hAnsi="Arial" w:cs="Arial"/>
          <w:b/>
          <w:bCs/>
          <w:szCs w:val="18"/>
          <w:highlight w:val="yellow"/>
        </w:rPr>
        <w:t>Step 1:</w:t>
      </w:r>
      <w:r w:rsidR="00EC4305" w:rsidRPr="00EC4305">
        <w:rPr>
          <w:rFonts w:ascii="Arial" w:hAnsi="Arial" w:cs="Arial"/>
          <w:szCs w:val="18"/>
          <w:highlight w:val="yellow"/>
        </w:rPr>
        <w:t xml:space="preserve"> </w:t>
      </w:r>
      <w:r w:rsidR="003321A4">
        <w:rPr>
          <w:rFonts w:ascii="Arial" w:hAnsi="Arial" w:cs="Arial"/>
          <w:szCs w:val="18"/>
          <w:highlight w:val="yellow"/>
        </w:rPr>
        <w:t xml:space="preserve">Extract </w:t>
      </w:r>
      <w:r w:rsidR="001F1C43" w:rsidRPr="00EC4305">
        <w:rPr>
          <w:rFonts w:ascii="Arial" w:hAnsi="Arial" w:cs="Arial"/>
          <w:szCs w:val="18"/>
          <w:highlight w:val="yellow"/>
        </w:rPr>
        <w:t>ETVPF_&lt;version information&gt;_Setup.</w:t>
      </w:r>
      <w:r w:rsidR="001F1C43">
        <w:rPr>
          <w:rFonts w:ascii="Arial" w:hAnsi="Arial" w:cs="Arial"/>
          <w:szCs w:val="18"/>
          <w:highlight w:val="yellow"/>
        </w:rPr>
        <w:t>7z</w:t>
      </w:r>
      <w:r w:rsidR="003321A4">
        <w:rPr>
          <w:rFonts w:ascii="Arial" w:hAnsi="Arial" w:cs="Arial"/>
          <w:szCs w:val="18"/>
          <w:highlight w:val="yellow"/>
        </w:rPr>
        <w:t xml:space="preserve"> file.</w:t>
      </w:r>
    </w:p>
    <w:p w14:paraId="01C2FDB1" w14:textId="0A6AB66C" w:rsidR="00444ED3" w:rsidRPr="00EC4305" w:rsidRDefault="001F1C43" w:rsidP="00D30948">
      <w:pPr>
        <w:pStyle w:val="ListParagraph"/>
        <w:numPr>
          <w:ilvl w:val="0"/>
          <w:numId w:val="41"/>
        </w:numPr>
        <w:rPr>
          <w:rFonts w:ascii="Arial" w:hAnsi="Arial" w:cs="Arial"/>
          <w:szCs w:val="18"/>
          <w:highlight w:val="yellow"/>
        </w:rPr>
      </w:pPr>
      <w:r w:rsidRPr="001F1C43">
        <w:rPr>
          <w:rFonts w:ascii="Arial" w:hAnsi="Arial" w:cs="Arial"/>
          <w:b/>
          <w:bCs/>
          <w:szCs w:val="18"/>
          <w:highlight w:val="yellow"/>
        </w:rPr>
        <w:t>Step 2:</w:t>
      </w:r>
      <w:r>
        <w:rPr>
          <w:rFonts w:ascii="Arial" w:hAnsi="Arial" w:cs="Arial"/>
          <w:szCs w:val="18"/>
          <w:highlight w:val="yellow"/>
        </w:rPr>
        <w:t xml:space="preserve"> </w:t>
      </w:r>
      <w:r w:rsidR="00EC4305" w:rsidRPr="00EC4305">
        <w:rPr>
          <w:rFonts w:ascii="Arial" w:hAnsi="Arial" w:cs="Arial"/>
          <w:szCs w:val="18"/>
          <w:highlight w:val="yellow"/>
        </w:rPr>
        <w:t>Double click to ETVPF_&lt;version information&gt;_Setup.exe to start installing.</w:t>
      </w:r>
    </w:p>
    <w:p w14:paraId="4E9012D7" w14:textId="7ECD157F" w:rsidR="00EC4305" w:rsidRDefault="00444ED3" w:rsidP="00D30948">
      <w:pPr>
        <w:pStyle w:val="ListParagraph"/>
        <w:numPr>
          <w:ilvl w:val="0"/>
          <w:numId w:val="41"/>
        </w:numPr>
        <w:rPr>
          <w:rFonts w:ascii="Arial" w:hAnsi="Arial" w:cs="Arial"/>
          <w:szCs w:val="18"/>
          <w:highlight w:val="yellow"/>
        </w:rPr>
      </w:pPr>
      <w:r w:rsidRPr="00EC4305">
        <w:rPr>
          <w:rFonts w:ascii="Arial" w:hAnsi="Arial" w:cs="Arial"/>
          <w:b/>
          <w:bCs/>
          <w:szCs w:val="18"/>
          <w:highlight w:val="yellow"/>
        </w:rPr>
        <w:t xml:space="preserve">Step </w:t>
      </w:r>
      <w:r w:rsidR="001F1C43">
        <w:rPr>
          <w:rFonts w:ascii="Arial" w:hAnsi="Arial" w:cs="Arial"/>
          <w:b/>
          <w:bCs/>
          <w:szCs w:val="18"/>
          <w:highlight w:val="yellow"/>
        </w:rPr>
        <w:t>3</w:t>
      </w:r>
      <w:r w:rsidRPr="00EC4305">
        <w:rPr>
          <w:rFonts w:ascii="Arial" w:hAnsi="Arial" w:cs="Arial"/>
          <w:b/>
          <w:bCs/>
          <w:szCs w:val="18"/>
          <w:highlight w:val="yellow"/>
        </w:rPr>
        <w:t>:</w:t>
      </w:r>
      <w:r w:rsidR="00EC4305" w:rsidRPr="00EC4305">
        <w:rPr>
          <w:rFonts w:ascii="Arial" w:hAnsi="Arial" w:cs="Arial"/>
          <w:szCs w:val="18"/>
          <w:highlight w:val="yellow"/>
        </w:rPr>
        <w:t xml:space="preserve"> Execute step by step to install ET-VPF </w:t>
      </w:r>
      <w:r w:rsidR="00966C44">
        <w:rPr>
          <w:rFonts w:ascii="Arial" w:hAnsi="Arial" w:cs="Arial"/>
          <w:szCs w:val="18"/>
          <w:highlight w:val="yellow"/>
        </w:rPr>
        <w:t xml:space="preserve">package </w:t>
      </w:r>
      <w:r w:rsidR="004C2FD2">
        <w:rPr>
          <w:rFonts w:ascii="Arial" w:hAnsi="Arial" w:cs="Arial"/>
          <w:szCs w:val="18"/>
          <w:highlight w:val="yellow"/>
        </w:rPr>
        <w:t xml:space="preserve">as </w:t>
      </w:r>
      <w:r w:rsidR="00F00ADA">
        <w:rPr>
          <w:rFonts w:ascii="Arial" w:hAnsi="Arial" w:cs="Arial"/>
          <w:szCs w:val="18"/>
          <w:highlight w:val="yellow"/>
        </w:rPr>
        <w:t>the following figure.</w:t>
      </w:r>
    </w:p>
    <w:p w14:paraId="454761E4" w14:textId="0690F3D5" w:rsidR="004C2FD2" w:rsidRDefault="004C2FD2" w:rsidP="00F00ADA">
      <w:pPr>
        <w:rPr>
          <w:rFonts w:ascii="Arial" w:hAnsi="Arial" w:cs="Arial"/>
          <w:szCs w:val="18"/>
          <w:highlight w:val="yellow"/>
        </w:rPr>
      </w:pPr>
    </w:p>
    <w:p w14:paraId="01E6DD64" w14:textId="5AA100B2" w:rsidR="00F00ADA" w:rsidRDefault="00F00ADA" w:rsidP="00F00ADA">
      <w:pPr>
        <w:jc w:val="center"/>
        <w:rPr>
          <w:rFonts w:ascii="Arial" w:hAnsi="Arial" w:cs="Arial"/>
          <w:szCs w:val="18"/>
          <w:highlight w:val="yellow"/>
        </w:rPr>
      </w:pPr>
      <w:r>
        <w:rPr>
          <w:rFonts w:ascii="Arial" w:hAnsi="Arial" w:cs="Arial"/>
          <w:noProof/>
          <w:szCs w:val="18"/>
        </w:rPr>
        <w:drawing>
          <wp:inline distT="0" distB="0" distL="0" distR="0" wp14:anchorId="501308C1" wp14:editId="0DB0885D">
            <wp:extent cx="6858000" cy="2388235"/>
            <wp:effectExtent l="0" t="0" r="0" b="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388235"/>
                    </a:xfrm>
                    <a:prstGeom prst="rect">
                      <a:avLst/>
                    </a:prstGeom>
                  </pic:spPr>
                </pic:pic>
              </a:graphicData>
            </a:graphic>
          </wp:inline>
        </w:drawing>
      </w:r>
    </w:p>
    <w:p w14:paraId="6DA4987C" w14:textId="77777777" w:rsidR="006402AE" w:rsidRDefault="006402AE" w:rsidP="00F00ADA">
      <w:pPr>
        <w:jc w:val="center"/>
        <w:rPr>
          <w:rFonts w:ascii="Arial" w:hAnsi="Arial" w:cs="Arial"/>
          <w:szCs w:val="18"/>
          <w:highlight w:val="yellow"/>
        </w:rPr>
      </w:pPr>
    </w:p>
    <w:p w14:paraId="6421F72E" w14:textId="49BE2880" w:rsidR="00F00ADA" w:rsidRPr="006402AE" w:rsidRDefault="006402AE" w:rsidP="006402AE">
      <w:pPr>
        <w:pStyle w:val="Caption"/>
        <w:jc w:val="center"/>
        <w:rPr>
          <w:rFonts w:ascii="Arial" w:hAnsi="Arial" w:cs="Arial"/>
          <w:b/>
          <w:bCs/>
          <w:color w:val="auto"/>
          <w:highlight w:val="yellow"/>
        </w:rPr>
      </w:pPr>
      <w:r w:rsidRPr="006402AE">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2</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w:t>
      </w:r>
      <w:r w:rsidR="00341B7D">
        <w:rPr>
          <w:rFonts w:ascii="Arial" w:hAnsi="Arial" w:cs="Arial"/>
          <w:b/>
          <w:bCs/>
          <w:color w:val="auto"/>
          <w:highlight w:val="yellow"/>
        </w:rPr>
        <w:fldChar w:fldCharType="end"/>
      </w:r>
      <w:r w:rsidRPr="006402AE">
        <w:rPr>
          <w:rFonts w:ascii="Arial" w:hAnsi="Arial" w:cs="Arial"/>
          <w:b/>
          <w:bCs/>
          <w:color w:val="auto"/>
          <w:highlight w:val="yellow"/>
        </w:rPr>
        <w:t xml:space="preserve"> Installation Procedure</w:t>
      </w:r>
    </w:p>
    <w:p w14:paraId="74189097" w14:textId="77777777" w:rsidR="00F00ADA" w:rsidRPr="00F00ADA" w:rsidRDefault="00F00ADA" w:rsidP="00F00ADA">
      <w:pPr>
        <w:rPr>
          <w:rFonts w:ascii="Arial" w:hAnsi="Arial" w:cs="Arial"/>
          <w:szCs w:val="18"/>
          <w:highlight w:val="yellow"/>
        </w:rPr>
      </w:pPr>
    </w:p>
    <w:p w14:paraId="1FA4DE46" w14:textId="33F45082" w:rsidR="00444ED3" w:rsidRPr="00EC4305" w:rsidRDefault="00EC4305" w:rsidP="00D30948">
      <w:pPr>
        <w:pStyle w:val="ListParagraph"/>
        <w:numPr>
          <w:ilvl w:val="0"/>
          <w:numId w:val="41"/>
        </w:numPr>
        <w:rPr>
          <w:rFonts w:ascii="Arial" w:hAnsi="Arial" w:cs="Arial"/>
          <w:szCs w:val="18"/>
          <w:highlight w:val="yellow"/>
        </w:rPr>
      </w:pPr>
      <w:r w:rsidRPr="00EC4305">
        <w:rPr>
          <w:rFonts w:ascii="Arial" w:hAnsi="Arial" w:cs="Arial"/>
          <w:b/>
          <w:bCs/>
          <w:szCs w:val="18"/>
          <w:highlight w:val="yellow"/>
        </w:rPr>
        <w:t xml:space="preserve">Step </w:t>
      </w:r>
      <w:r w:rsidR="001F1C43">
        <w:rPr>
          <w:rFonts w:ascii="Arial" w:hAnsi="Arial" w:cs="Arial"/>
          <w:b/>
          <w:bCs/>
          <w:szCs w:val="18"/>
          <w:highlight w:val="yellow"/>
        </w:rPr>
        <w:t>4</w:t>
      </w:r>
      <w:r w:rsidRPr="00EC4305">
        <w:rPr>
          <w:rFonts w:ascii="Arial" w:hAnsi="Arial" w:cs="Arial"/>
          <w:b/>
          <w:bCs/>
          <w:szCs w:val="18"/>
          <w:highlight w:val="yellow"/>
        </w:rPr>
        <w:t>:</w:t>
      </w:r>
      <w:r w:rsidRPr="00EC4305">
        <w:rPr>
          <w:rFonts w:ascii="Arial" w:hAnsi="Arial" w:cs="Arial"/>
          <w:szCs w:val="18"/>
          <w:highlight w:val="yellow"/>
        </w:rPr>
        <w:t xml:space="preserve"> Check installed package follow section </w:t>
      </w:r>
      <w:r w:rsidRPr="00EC4305">
        <w:rPr>
          <w:rFonts w:ascii="Arial" w:hAnsi="Arial" w:cs="Arial"/>
          <w:b/>
          <w:bCs/>
          <w:szCs w:val="18"/>
          <w:highlight w:val="yellow"/>
        </w:rPr>
        <w:fldChar w:fldCharType="begin"/>
      </w:r>
      <w:r w:rsidRPr="00EC4305">
        <w:rPr>
          <w:rFonts w:ascii="Arial" w:hAnsi="Arial" w:cs="Arial"/>
          <w:b/>
          <w:bCs/>
          <w:szCs w:val="18"/>
          <w:highlight w:val="yellow"/>
        </w:rPr>
        <w:instrText xml:space="preserve"> REF _Ref116924286 \h  \* MERGEFORMAT </w:instrText>
      </w:r>
      <w:r w:rsidRPr="00EC4305">
        <w:rPr>
          <w:rFonts w:ascii="Arial" w:hAnsi="Arial" w:cs="Arial"/>
          <w:b/>
          <w:bCs/>
          <w:szCs w:val="18"/>
          <w:highlight w:val="yellow"/>
        </w:rPr>
      </w:r>
      <w:r w:rsidRPr="00EC4305">
        <w:rPr>
          <w:rFonts w:ascii="Arial" w:hAnsi="Arial" w:cs="Arial"/>
          <w:b/>
          <w:bCs/>
          <w:szCs w:val="18"/>
          <w:highlight w:val="yellow"/>
        </w:rPr>
        <w:fldChar w:fldCharType="separate"/>
      </w:r>
      <w:r w:rsidR="003C2150" w:rsidRPr="003C2150">
        <w:rPr>
          <w:rFonts w:ascii="Arial" w:hAnsi="Arial" w:cs="Arial"/>
          <w:b/>
          <w:bCs/>
          <w:highlight w:val="yellow"/>
        </w:rPr>
        <w:t>1.5 Package to be installed</w:t>
      </w:r>
      <w:r w:rsidRPr="00EC4305">
        <w:rPr>
          <w:rFonts w:ascii="Arial" w:hAnsi="Arial" w:cs="Arial"/>
          <w:b/>
          <w:bCs/>
          <w:szCs w:val="18"/>
          <w:highlight w:val="yellow"/>
        </w:rPr>
        <w:fldChar w:fldCharType="end"/>
      </w:r>
      <w:r w:rsidRPr="00EC4305">
        <w:rPr>
          <w:rFonts w:ascii="Arial" w:hAnsi="Arial" w:cs="Arial"/>
          <w:szCs w:val="18"/>
          <w:highlight w:val="yellow"/>
        </w:rPr>
        <w:t xml:space="preserve">. If </w:t>
      </w:r>
      <w:r w:rsidR="00966C44">
        <w:rPr>
          <w:rFonts w:ascii="Arial" w:hAnsi="Arial" w:cs="Arial"/>
          <w:szCs w:val="18"/>
          <w:highlight w:val="yellow"/>
        </w:rPr>
        <w:t xml:space="preserve">the </w:t>
      </w:r>
      <w:r w:rsidRPr="00EC4305">
        <w:rPr>
          <w:rFonts w:ascii="Arial" w:hAnsi="Arial" w:cs="Arial"/>
          <w:szCs w:val="18"/>
          <w:highlight w:val="yellow"/>
        </w:rPr>
        <w:t xml:space="preserve">package installed by ET-VPF Installer </w:t>
      </w:r>
      <w:r w:rsidR="00966C44">
        <w:rPr>
          <w:rFonts w:ascii="Arial" w:hAnsi="Arial" w:cs="Arial"/>
          <w:szCs w:val="18"/>
          <w:highlight w:val="yellow"/>
        </w:rPr>
        <w:t>is</w:t>
      </w:r>
      <w:r w:rsidRPr="00EC4305">
        <w:rPr>
          <w:rFonts w:ascii="Arial" w:hAnsi="Arial" w:cs="Arial"/>
          <w:szCs w:val="18"/>
          <w:highlight w:val="yellow"/>
        </w:rPr>
        <w:t xml:space="preserve"> </w:t>
      </w:r>
      <w:r>
        <w:rPr>
          <w:rFonts w:ascii="Arial" w:hAnsi="Arial" w:cs="Arial"/>
          <w:szCs w:val="18"/>
          <w:highlight w:val="yellow"/>
        </w:rPr>
        <w:t>as</w:t>
      </w:r>
      <w:r w:rsidRPr="00EC4305">
        <w:rPr>
          <w:rFonts w:ascii="Arial" w:hAnsi="Arial" w:cs="Arial"/>
          <w:szCs w:val="18"/>
          <w:highlight w:val="yellow"/>
        </w:rPr>
        <w:t xml:space="preserve"> same </w:t>
      </w:r>
      <w:r>
        <w:rPr>
          <w:rFonts w:ascii="Arial" w:hAnsi="Arial" w:cs="Arial"/>
          <w:szCs w:val="18"/>
          <w:highlight w:val="yellow"/>
        </w:rPr>
        <w:t>as the</w:t>
      </w:r>
      <w:r w:rsidRPr="00EC4305">
        <w:rPr>
          <w:rFonts w:ascii="Arial" w:hAnsi="Arial" w:cs="Arial"/>
          <w:szCs w:val="18"/>
          <w:highlight w:val="yellow"/>
        </w:rPr>
        <w:t xml:space="preserve"> description in section </w:t>
      </w:r>
      <w:r w:rsidRPr="00EC4305">
        <w:rPr>
          <w:rFonts w:ascii="Arial" w:hAnsi="Arial" w:cs="Arial"/>
          <w:b/>
          <w:bCs/>
          <w:szCs w:val="18"/>
          <w:highlight w:val="yellow"/>
        </w:rPr>
        <w:fldChar w:fldCharType="begin"/>
      </w:r>
      <w:r w:rsidRPr="00EC4305">
        <w:rPr>
          <w:rFonts w:ascii="Arial" w:hAnsi="Arial" w:cs="Arial"/>
          <w:b/>
          <w:bCs/>
          <w:szCs w:val="18"/>
          <w:highlight w:val="yellow"/>
        </w:rPr>
        <w:instrText xml:space="preserve"> REF _Ref116924245 \h  \* MERGEFORMAT </w:instrText>
      </w:r>
      <w:r w:rsidRPr="00EC4305">
        <w:rPr>
          <w:rFonts w:ascii="Arial" w:hAnsi="Arial" w:cs="Arial"/>
          <w:b/>
          <w:bCs/>
          <w:szCs w:val="18"/>
          <w:highlight w:val="yellow"/>
        </w:rPr>
      </w:r>
      <w:r w:rsidRPr="00EC4305">
        <w:rPr>
          <w:rFonts w:ascii="Arial" w:hAnsi="Arial" w:cs="Arial"/>
          <w:b/>
          <w:bCs/>
          <w:szCs w:val="18"/>
          <w:highlight w:val="yellow"/>
        </w:rPr>
        <w:fldChar w:fldCharType="separate"/>
      </w:r>
      <w:r w:rsidR="003C2150" w:rsidRPr="003C2150">
        <w:rPr>
          <w:rFonts w:ascii="Arial" w:hAnsi="Arial" w:cs="Arial"/>
          <w:b/>
          <w:bCs/>
          <w:highlight w:val="yellow"/>
        </w:rPr>
        <w:t>1.5 Package to be installed</w:t>
      </w:r>
      <w:r w:rsidRPr="00EC4305">
        <w:rPr>
          <w:rFonts w:ascii="Arial" w:hAnsi="Arial" w:cs="Arial"/>
          <w:b/>
          <w:bCs/>
          <w:szCs w:val="18"/>
          <w:highlight w:val="yellow"/>
        </w:rPr>
        <w:fldChar w:fldCharType="end"/>
      </w:r>
      <w:r w:rsidRPr="00EC4305">
        <w:rPr>
          <w:rFonts w:ascii="Arial" w:hAnsi="Arial" w:cs="Arial"/>
          <w:szCs w:val="18"/>
          <w:highlight w:val="yellow"/>
        </w:rPr>
        <w:t>, this proves that the installation was successful.</w:t>
      </w:r>
    </w:p>
    <w:p w14:paraId="1A7745A4" w14:textId="03B41EA1" w:rsidR="00DC21F6" w:rsidRDefault="00DC21F6" w:rsidP="00444ED3">
      <w:pPr>
        <w:ind w:left="720"/>
        <w:rPr>
          <w:rFonts w:ascii="Arial" w:hAnsi="Arial" w:cs="Arial"/>
          <w:szCs w:val="18"/>
          <w:highlight w:val="yellow"/>
        </w:rPr>
      </w:pPr>
      <w:r>
        <w:rPr>
          <w:rFonts w:ascii="Arial" w:hAnsi="Arial" w:cs="Arial"/>
          <w:szCs w:val="18"/>
          <w:highlight w:val="yellow"/>
        </w:rPr>
        <w:br w:type="page"/>
      </w:r>
    </w:p>
    <w:p w14:paraId="2A8C6332" w14:textId="575A3C0B" w:rsidR="00946DC4" w:rsidRPr="008766C6" w:rsidRDefault="00D243C7" w:rsidP="00D30948">
      <w:pPr>
        <w:pStyle w:val="ListParagraph"/>
        <w:numPr>
          <w:ilvl w:val="0"/>
          <w:numId w:val="33"/>
        </w:numPr>
        <w:rPr>
          <w:rFonts w:ascii="Arial" w:hAnsi="Arial" w:cs="Arial"/>
          <w:szCs w:val="18"/>
        </w:rPr>
      </w:pPr>
      <w:r w:rsidRPr="008766C6">
        <w:rPr>
          <w:rFonts w:ascii="Arial" w:hAnsi="Arial" w:cs="Arial"/>
          <w:szCs w:val="18"/>
        </w:rPr>
        <w:lastRenderedPageBreak/>
        <w:t xml:space="preserve">After </w:t>
      </w:r>
      <w:r w:rsidR="00C367BE" w:rsidRPr="008766C6">
        <w:rPr>
          <w:rFonts w:ascii="Arial" w:hAnsi="Arial" w:cs="Arial"/>
          <w:szCs w:val="18"/>
        </w:rPr>
        <w:t>installing</w:t>
      </w:r>
      <w:r w:rsidRPr="008766C6">
        <w:rPr>
          <w:rFonts w:ascii="Arial" w:hAnsi="Arial" w:cs="Arial"/>
          <w:szCs w:val="18"/>
        </w:rPr>
        <w:t xml:space="preserve"> the </w:t>
      </w:r>
      <w:r w:rsidRPr="008766C6">
        <w:rPr>
          <w:rFonts w:ascii="Arial" w:hAnsi="Arial" w:cs="Arial"/>
        </w:rPr>
        <w:t xml:space="preserve">ET-VPF package, </w:t>
      </w:r>
      <w:r w:rsidR="00C367BE" w:rsidRPr="008766C6">
        <w:rPr>
          <w:rFonts w:ascii="Arial" w:hAnsi="Arial" w:cs="Arial"/>
        </w:rPr>
        <w:t xml:space="preserve">the </w:t>
      </w:r>
      <w:r w:rsidRPr="008766C6">
        <w:rPr>
          <w:rFonts w:ascii="Arial" w:hAnsi="Arial" w:cs="Arial"/>
        </w:rPr>
        <w:t>user must set</w:t>
      </w:r>
      <w:r w:rsidR="008636A2" w:rsidRPr="008766C6">
        <w:rPr>
          <w:rFonts w:ascii="Arial" w:hAnsi="Arial" w:cs="Arial"/>
        </w:rPr>
        <w:t xml:space="preserve"> </w:t>
      </w:r>
      <w:r w:rsidR="00C367BE" w:rsidRPr="008766C6">
        <w:rPr>
          <w:rFonts w:ascii="Arial" w:hAnsi="Arial" w:cs="Arial"/>
        </w:rPr>
        <w:t xml:space="preserve">the </w:t>
      </w:r>
      <w:r w:rsidR="008636A2" w:rsidRPr="008766C6">
        <w:rPr>
          <w:rFonts w:ascii="Arial" w:hAnsi="Arial" w:cs="Arial"/>
        </w:rPr>
        <w:t>path for ET-VPF package</w:t>
      </w:r>
      <w:r w:rsidRPr="008766C6">
        <w:rPr>
          <w:rFonts w:ascii="Arial" w:hAnsi="Arial" w:cs="Arial"/>
          <w:szCs w:val="18"/>
        </w:rPr>
        <w:t xml:space="preserve">. </w:t>
      </w:r>
      <w:r w:rsidR="007A5786" w:rsidRPr="008766C6">
        <w:rPr>
          <w:rFonts w:ascii="Arial" w:hAnsi="Arial" w:cs="Arial"/>
          <w:szCs w:val="18"/>
        </w:rPr>
        <w:t xml:space="preserve">Start MATLAB, and then add </w:t>
      </w:r>
      <w:r w:rsidR="00AE6CEF" w:rsidRPr="008766C6">
        <w:rPr>
          <w:rFonts w:ascii="Arial" w:hAnsi="Arial" w:cs="Arial"/>
          <w:szCs w:val="18"/>
        </w:rPr>
        <w:t xml:space="preserve">the </w:t>
      </w:r>
      <w:r w:rsidR="007A5786" w:rsidRPr="008766C6">
        <w:rPr>
          <w:rFonts w:ascii="Arial" w:hAnsi="Arial" w:cs="Arial"/>
          <w:szCs w:val="18"/>
        </w:rPr>
        <w:t>folder</w:t>
      </w:r>
      <w:r w:rsidRPr="008766C6">
        <w:rPr>
          <w:rFonts w:ascii="Arial" w:hAnsi="Arial" w:cs="Arial"/>
          <w:szCs w:val="18"/>
        </w:rPr>
        <w:t xml:space="preserve"> </w:t>
      </w:r>
      <w:r w:rsidRPr="008766C6">
        <w:rPr>
          <w:rFonts w:ascii="Arial" w:hAnsi="Arial" w:cs="Arial"/>
        </w:rPr>
        <w:t xml:space="preserve">of ET-VPF on </w:t>
      </w:r>
      <w:r w:rsidR="00AE6CEF" w:rsidRPr="008766C6">
        <w:rPr>
          <w:rFonts w:ascii="Arial" w:hAnsi="Arial" w:cs="Arial"/>
        </w:rPr>
        <w:t>the [Set Path] dialog box</w:t>
      </w:r>
      <w:r w:rsidRPr="008766C6">
        <w:rPr>
          <w:rFonts w:ascii="Arial" w:hAnsi="Arial" w:cs="Arial"/>
          <w:szCs w:val="18"/>
        </w:rPr>
        <w:t>.</w:t>
      </w:r>
    </w:p>
    <w:p w14:paraId="166B52F7" w14:textId="2062AD2C" w:rsidR="00D243C7" w:rsidRPr="0029259B" w:rsidRDefault="00D243C7" w:rsidP="3C0BE9D9">
      <w:pPr>
        <w:rPr>
          <w:rFonts w:ascii="Arial" w:hAnsi="Arial" w:cs="Arial"/>
          <w:szCs w:val="18"/>
        </w:rPr>
      </w:pPr>
    </w:p>
    <w:p w14:paraId="2B3E7478" w14:textId="77777777" w:rsidR="00D243C7" w:rsidRPr="0029259B" w:rsidRDefault="00D243C7" w:rsidP="007A5786">
      <w:pPr>
        <w:pStyle w:val="ListParagraph"/>
        <w:rPr>
          <w:rFonts w:ascii="Arial" w:hAnsi="Arial" w:cs="Arial"/>
        </w:rPr>
      </w:pPr>
      <w:r w:rsidRPr="0029259B">
        <w:rPr>
          <w:rFonts w:ascii="Arial" w:hAnsi="Arial" w:cs="Arial"/>
        </w:rPr>
        <w:t>There are two necessary paths which need to set to MATLAB:</w:t>
      </w:r>
    </w:p>
    <w:p w14:paraId="405A8B69" w14:textId="77777777" w:rsidR="00D243C7" w:rsidRPr="0029259B" w:rsidRDefault="00D243C7" w:rsidP="00D30948">
      <w:pPr>
        <w:pStyle w:val="ListParagraph"/>
        <w:numPr>
          <w:ilvl w:val="1"/>
          <w:numId w:val="34"/>
        </w:numPr>
        <w:rPr>
          <w:rFonts w:ascii="Arial" w:hAnsi="Arial" w:cs="Arial"/>
        </w:rPr>
      </w:pPr>
      <w:r w:rsidRPr="0029259B">
        <w:rPr>
          <w:rFonts w:ascii="Arial" w:hAnsi="Arial" w:cs="Arial"/>
          <w:b/>
          <w:bCs/>
        </w:rPr>
        <w:t>ET-VPF include:</w:t>
      </w:r>
      <w:r w:rsidRPr="0029259B">
        <w:rPr>
          <w:rFonts w:ascii="Arial" w:hAnsi="Arial" w:cs="Arial"/>
        </w:rPr>
        <w:t xml:space="preserve"> …\ETVPF_package\ETVPF_include</w:t>
      </w:r>
    </w:p>
    <w:p w14:paraId="2C68308C" w14:textId="337F84CD" w:rsidR="00D243C7" w:rsidRPr="0029259B" w:rsidRDefault="00D243C7" w:rsidP="00D30948">
      <w:pPr>
        <w:pStyle w:val="ListParagraph"/>
        <w:numPr>
          <w:ilvl w:val="1"/>
          <w:numId w:val="34"/>
        </w:numPr>
        <w:rPr>
          <w:rFonts w:ascii="Arial" w:hAnsi="Arial" w:cs="Arial"/>
        </w:rPr>
      </w:pPr>
      <w:r w:rsidRPr="0029259B">
        <w:rPr>
          <w:rFonts w:ascii="Arial" w:hAnsi="Arial" w:cs="Arial"/>
          <w:b/>
          <w:bCs/>
        </w:rPr>
        <w:t xml:space="preserve">ET-VPF S-Function: </w:t>
      </w:r>
      <w:r w:rsidRPr="0029259B">
        <w:rPr>
          <w:rFonts w:ascii="Arial" w:hAnsi="Arial" w:cs="Arial"/>
        </w:rPr>
        <w:t>…\ETVPF_package\ETVPF_include\ETVPF_S_function_block</w:t>
      </w:r>
    </w:p>
    <w:p w14:paraId="341B2F0C" w14:textId="77777777" w:rsidR="00D243C7" w:rsidRPr="0029259B" w:rsidRDefault="00D243C7" w:rsidP="00D243C7">
      <w:pPr>
        <w:rPr>
          <w:rFonts w:ascii="Arial" w:hAnsi="Arial" w:cs="Arial"/>
        </w:rPr>
      </w:pPr>
    </w:p>
    <w:p w14:paraId="11E89E14" w14:textId="11CC361F" w:rsidR="00D243C7" w:rsidRPr="0029259B" w:rsidRDefault="00AE6CEF" w:rsidP="00D243C7">
      <w:pPr>
        <w:jc w:val="center"/>
        <w:rPr>
          <w:rFonts w:ascii="Arial" w:hAnsi="Arial" w:cs="Arial"/>
        </w:rPr>
      </w:pPr>
      <w:r w:rsidRPr="0029259B">
        <w:rPr>
          <w:rFonts w:ascii="Arial" w:hAnsi="Arial" w:cs="Arial"/>
          <w:noProof/>
        </w:rPr>
        <w:drawing>
          <wp:inline distT="0" distB="0" distL="0" distR="0" wp14:anchorId="6244FCF4" wp14:editId="125D7C90">
            <wp:extent cx="4966751" cy="2859102"/>
            <wp:effectExtent l="0" t="0" r="571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24051A04" w14:textId="77777777" w:rsidR="00D243C7" w:rsidRPr="0029259B" w:rsidRDefault="00D243C7" w:rsidP="00D243C7">
      <w:pPr>
        <w:jc w:val="center"/>
        <w:rPr>
          <w:rFonts w:ascii="Arial" w:hAnsi="Arial" w:cs="Arial"/>
        </w:rPr>
      </w:pPr>
    </w:p>
    <w:p w14:paraId="72C3E07E" w14:textId="4F1305A8" w:rsidR="00D243C7" w:rsidRPr="0029259B" w:rsidRDefault="00D243C7" w:rsidP="00D243C7">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2</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w:t>
      </w:r>
      <w:r w:rsidR="00341B7D">
        <w:rPr>
          <w:rFonts w:ascii="Arial" w:hAnsi="Arial" w:cs="Arial"/>
          <w:b/>
          <w:bCs/>
          <w:color w:val="auto"/>
        </w:rPr>
        <w:fldChar w:fldCharType="end"/>
      </w:r>
      <w:r w:rsidRPr="0029259B">
        <w:rPr>
          <w:rFonts w:ascii="Arial" w:hAnsi="Arial" w:cs="Arial"/>
          <w:b/>
          <w:bCs/>
          <w:color w:val="auto"/>
        </w:rPr>
        <w:t xml:space="preserve"> </w:t>
      </w:r>
      <w:r w:rsidR="00356B99" w:rsidRPr="0029259B">
        <w:rPr>
          <w:rFonts w:ascii="Arial" w:hAnsi="Arial" w:cs="Arial"/>
          <w:b/>
          <w:bCs/>
          <w:color w:val="auto"/>
        </w:rPr>
        <w:t>Adding</w:t>
      </w:r>
      <w:r w:rsidR="00AE6CEF" w:rsidRPr="0029259B">
        <w:rPr>
          <w:rFonts w:ascii="Arial" w:hAnsi="Arial" w:cs="Arial"/>
          <w:b/>
          <w:bCs/>
          <w:color w:val="auto"/>
        </w:rPr>
        <w:t xml:space="preserve"> </w:t>
      </w:r>
      <w:r w:rsidR="00356B99" w:rsidRPr="0029259B">
        <w:rPr>
          <w:rFonts w:ascii="Arial" w:hAnsi="Arial" w:cs="Arial"/>
          <w:b/>
          <w:bCs/>
          <w:color w:val="auto"/>
        </w:rPr>
        <w:t xml:space="preserve">the </w:t>
      </w:r>
      <w:r w:rsidR="00AE6CEF" w:rsidRPr="0029259B">
        <w:rPr>
          <w:rFonts w:ascii="Arial" w:hAnsi="Arial" w:cs="Arial"/>
          <w:b/>
          <w:bCs/>
          <w:color w:val="auto"/>
        </w:rPr>
        <w:t>ET-VPF</w:t>
      </w:r>
      <w:r w:rsidR="00356B99" w:rsidRPr="0029259B">
        <w:rPr>
          <w:rFonts w:ascii="Arial" w:hAnsi="Arial" w:cs="Arial"/>
          <w:b/>
          <w:bCs/>
          <w:color w:val="auto"/>
        </w:rPr>
        <w:t xml:space="preserve"> folder</w:t>
      </w:r>
    </w:p>
    <w:p w14:paraId="30E3C1C3" w14:textId="77777777" w:rsidR="009B66C6" w:rsidRPr="0029259B" w:rsidRDefault="009B66C6" w:rsidP="3C0BE9D9">
      <w:pPr>
        <w:rPr>
          <w:rFonts w:ascii="Arial" w:hAnsi="Arial" w:cs="Arial"/>
          <w:szCs w:val="18"/>
        </w:rPr>
      </w:pPr>
    </w:p>
    <w:p w14:paraId="4DF2F882" w14:textId="7273EFF4" w:rsidR="001A3EE8" w:rsidRPr="0029259B" w:rsidRDefault="00410284" w:rsidP="00D30948">
      <w:pPr>
        <w:pStyle w:val="ListParagraph"/>
        <w:numPr>
          <w:ilvl w:val="0"/>
          <w:numId w:val="33"/>
        </w:numPr>
        <w:rPr>
          <w:rFonts w:ascii="Arial" w:hAnsi="Arial" w:cs="Arial"/>
          <w:szCs w:val="18"/>
        </w:rPr>
      </w:pPr>
      <w:r w:rsidRPr="0029259B">
        <w:rPr>
          <w:rFonts w:ascii="Arial" w:hAnsi="Arial" w:cs="Arial"/>
          <w:szCs w:val="18"/>
        </w:rPr>
        <w:t>Register MATLAB Automation Server</w:t>
      </w:r>
      <w:r w:rsidR="001A3EE8" w:rsidRPr="0029259B">
        <w:rPr>
          <w:rFonts w:ascii="Arial" w:hAnsi="Arial" w:cs="Arial"/>
          <w:szCs w:val="18"/>
        </w:rPr>
        <w:t>.</w:t>
      </w:r>
    </w:p>
    <w:p w14:paraId="2C335071" w14:textId="71844B1C" w:rsidR="00410284" w:rsidRPr="0029259B" w:rsidRDefault="00410284" w:rsidP="00410284">
      <w:pPr>
        <w:pStyle w:val="ListParagraph"/>
        <w:rPr>
          <w:rFonts w:ascii="Arial" w:hAnsi="Arial" w:cs="Arial"/>
          <w:szCs w:val="18"/>
        </w:rPr>
      </w:pPr>
      <w:r w:rsidRPr="0029259B">
        <w:rPr>
          <w:rFonts w:ascii="Arial" w:hAnsi="Arial" w:cs="Arial"/>
          <w:szCs w:val="18"/>
        </w:rPr>
        <w:t xml:space="preserve">Execute the following command from the MATLAB command window to specify the current in-use MATLAB version as the Automation Server. </w:t>
      </w:r>
    </w:p>
    <w:p w14:paraId="27917E47" w14:textId="77777777" w:rsidR="006F4648" w:rsidRPr="0029259B" w:rsidRDefault="006F4648" w:rsidP="006F4648">
      <w:pPr>
        <w:pStyle w:val="ListParagraph"/>
        <w:rPr>
          <w:rFonts w:ascii="Arial" w:hAnsi="Arial" w:cs="Arial"/>
        </w:rPr>
      </w:pPr>
      <w:r w:rsidRPr="0029259B">
        <w:rPr>
          <w:rFonts w:ascii="Arial" w:hAnsi="Arial" w:cs="Arial"/>
        </w:rPr>
        <w:t>Here "&gt;&gt;" denotes the command prompt and "[Enter]" denotes entry of the Enter key.</w:t>
      </w:r>
    </w:p>
    <w:p w14:paraId="33C87E20" w14:textId="78F4A805" w:rsidR="00410284" w:rsidRPr="0029259B" w:rsidRDefault="00410284" w:rsidP="00410284">
      <w:pPr>
        <w:pStyle w:val="ListParagraph"/>
        <w:rPr>
          <w:rFonts w:ascii="Arial" w:hAnsi="Arial" w:cs="Arial"/>
          <w:szCs w:val="18"/>
          <w:highlight w:val="yellow"/>
        </w:rPr>
      </w:pPr>
    </w:p>
    <w:p w14:paraId="47A1C8B5" w14:textId="5CDEC35F" w:rsidR="00410284" w:rsidRPr="0029259B" w:rsidRDefault="00410284" w:rsidP="00410284">
      <w:pPr>
        <w:pStyle w:val="ListParagraph"/>
        <w:rPr>
          <w:rFonts w:ascii="Arial" w:hAnsi="Arial" w:cs="Arial"/>
          <w:szCs w:val="18"/>
          <w:highlight w:val="yellow"/>
        </w:rPr>
      </w:pPr>
      <w:r w:rsidRPr="0029259B">
        <w:rPr>
          <w:rFonts w:ascii="Arial" w:hAnsi="Arial" w:cs="Arial"/>
          <w:noProof/>
          <w:highlight w:val="yellow"/>
          <w:lang w:eastAsia="en-US"/>
        </w:rPr>
        <mc:AlternateContent>
          <mc:Choice Requires="wps">
            <w:drawing>
              <wp:anchor distT="0" distB="0" distL="114300" distR="114300" simplePos="0" relativeHeight="251672576" behindDoc="0" locked="0" layoutInCell="1" allowOverlap="1" wp14:anchorId="39CDD008" wp14:editId="0C1DFBBE">
                <wp:simplePos x="0" y="0"/>
                <wp:positionH relativeFrom="column">
                  <wp:posOffset>942975</wp:posOffset>
                </wp:positionH>
                <wp:positionV relativeFrom="paragraph">
                  <wp:posOffset>52070</wp:posOffset>
                </wp:positionV>
                <wp:extent cx="3648075" cy="272415"/>
                <wp:effectExtent l="0" t="0" r="28575" b="133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6DAD6830" w14:textId="77777777" w:rsidR="00494F6C" w:rsidRPr="00A65845" w:rsidRDefault="00494F6C" w:rsidP="00410284">
                            <w:pPr>
                              <w:rPr>
                                <w:rFonts w:ascii="Arial" w:hAnsi="Arial" w:cs="Arial"/>
                                <w:sz w:val="20"/>
                              </w:rPr>
                            </w:pPr>
                            <w:r w:rsidRPr="00AF2473">
                              <w:rPr>
                                <w:rFonts w:ascii="Arial" w:hAnsi="Arial" w:cs="Arial"/>
                                <w:sz w:val="20"/>
                              </w:rPr>
                              <w:t>&gt;&gt; regmatlabserver [Enter]</w:t>
                            </w:r>
                          </w:p>
                          <w:p w14:paraId="3082F751" w14:textId="77777777" w:rsidR="00494F6C" w:rsidRPr="00A65845" w:rsidRDefault="00494F6C" w:rsidP="00410284">
                            <w:pPr>
                              <w:rPr>
                                <w:rFonts w:ascii="Arial" w:hAnsi="Arial"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CDD008" id="Rectangle 31" o:spid="_x0000_s1026" style="position:absolute;left:0;text-align:left;margin-left:74.25pt;margin-top:4.1pt;width:287.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">
                <v:shadow opacity=".5" offset="6pt,6pt"/>
                <v:textbox>
                  <w:txbxContent>
                    <w:p w14:paraId="6DAD6830" w14:textId="77777777" w:rsidR="00494F6C" w:rsidRPr="00A65845" w:rsidRDefault="00494F6C" w:rsidP="00410284">
                      <w:pPr>
                        <w:rPr>
                          <w:rFonts w:ascii="Arial" w:hAnsi="Arial" w:cs="Arial"/>
                          <w:sz w:val="20"/>
                        </w:rPr>
                      </w:pPr>
                      <w:r w:rsidRPr="00AF2473">
                        <w:rPr>
                          <w:rFonts w:ascii="Arial" w:hAnsi="Arial" w:cs="Arial"/>
                          <w:sz w:val="20"/>
                        </w:rPr>
                        <w:t>&gt;&gt; regmatlabserver [Enter]</w:t>
                      </w:r>
                    </w:p>
                    <w:p w14:paraId="3082F751" w14:textId="77777777" w:rsidR="00494F6C" w:rsidRPr="00A65845" w:rsidRDefault="00494F6C" w:rsidP="00410284">
                      <w:pPr>
                        <w:rPr>
                          <w:rFonts w:ascii="Arial" w:hAnsi="Arial" w:cs="Arial"/>
                          <w:sz w:val="20"/>
                        </w:rPr>
                      </w:pPr>
                    </w:p>
                  </w:txbxContent>
                </v:textbox>
              </v:rect>
            </w:pict>
          </mc:Fallback>
        </mc:AlternateContent>
      </w:r>
    </w:p>
    <w:p w14:paraId="249D9070" w14:textId="2005309E" w:rsidR="00410284" w:rsidRPr="0029259B" w:rsidRDefault="00410284" w:rsidP="00410284">
      <w:pPr>
        <w:pStyle w:val="ListParagraph"/>
        <w:rPr>
          <w:rFonts w:ascii="Arial" w:hAnsi="Arial" w:cs="Arial"/>
          <w:szCs w:val="18"/>
          <w:highlight w:val="yellow"/>
        </w:rPr>
      </w:pPr>
    </w:p>
    <w:p w14:paraId="4BBAD381" w14:textId="77777777" w:rsidR="00410284" w:rsidRPr="0029259B" w:rsidRDefault="00410284" w:rsidP="00410284">
      <w:pPr>
        <w:pStyle w:val="ListParagraph"/>
        <w:rPr>
          <w:rFonts w:ascii="Arial" w:hAnsi="Arial" w:cs="Arial"/>
          <w:szCs w:val="18"/>
          <w:highlight w:val="yellow"/>
        </w:rPr>
      </w:pPr>
    </w:p>
    <w:p w14:paraId="3BFB427C" w14:textId="77777777" w:rsidR="00410284" w:rsidRPr="0029259B" w:rsidRDefault="00410284" w:rsidP="00410284">
      <w:pPr>
        <w:pStyle w:val="ListParagraph"/>
        <w:rPr>
          <w:rFonts w:ascii="Arial" w:hAnsi="Arial" w:cs="Arial"/>
          <w:szCs w:val="18"/>
          <w:highlight w:val="yellow"/>
        </w:rPr>
      </w:pPr>
    </w:p>
    <w:p w14:paraId="5950EC41" w14:textId="7AC413FF" w:rsidR="00410284" w:rsidRPr="0029259B" w:rsidRDefault="00410284" w:rsidP="00410284">
      <w:pPr>
        <w:pStyle w:val="ListParagraph"/>
        <w:rPr>
          <w:rFonts w:ascii="Arial" w:hAnsi="Arial" w:cs="Arial"/>
          <w:szCs w:val="18"/>
        </w:rPr>
      </w:pPr>
      <w:r w:rsidRPr="0029259B">
        <w:rPr>
          <w:rFonts w:ascii="Arial" w:hAnsi="Arial" w:cs="Arial"/>
          <w:szCs w:val="18"/>
        </w:rPr>
        <w:t>Remarks</w:t>
      </w:r>
      <w:r w:rsidRPr="0029259B">
        <w:rPr>
          <w:rFonts w:ascii="Arial" w:hAnsi="Arial" w:cs="Arial"/>
          <w:szCs w:val="18"/>
        </w:rPr>
        <w:tab/>
        <w:t>1. Open MATLAB under administration privilege when executing this command.</w:t>
      </w:r>
    </w:p>
    <w:p w14:paraId="307939DA" w14:textId="77777777" w:rsidR="00133969" w:rsidRDefault="00410284" w:rsidP="00133969">
      <w:pPr>
        <w:pStyle w:val="ListParagraph"/>
        <w:rPr>
          <w:rFonts w:ascii="Arial" w:hAnsi="Arial" w:cs="Arial"/>
          <w:szCs w:val="18"/>
        </w:rPr>
      </w:pPr>
      <w:r w:rsidRPr="0029259B">
        <w:rPr>
          <w:rFonts w:ascii="Arial" w:hAnsi="Arial" w:cs="Arial"/>
          <w:szCs w:val="18"/>
        </w:rPr>
        <w:tab/>
      </w:r>
      <w:r w:rsidRPr="0029259B">
        <w:rPr>
          <w:rFonts w:ascii="Arial" w:hAnsi="Arial" w:cs="Arial"/>
          <w:szCs w:val="18"/>
        </w:rPr>
        <w:tab/>
        <w:t xml:space="preserve">2. If </w:t>
      </w:r>
      <w:r w:rsidR="00F96063" w:rsidRPr="0029259B">
        <w:rPr>
          <w:rFonts w:ascii="Arial" w:hAnsi="Arial" w:cs="Arial"/>
          <w:szCs w:val="18"/>
        </w:rPr>
        <w:t>we</w:t>
      </w:r>
      <w:r w:rsidRPr="0029259B">
        <w:rPr>
          <w:rFonts w:ascii="Arial" w:hAnsi="Arial" w:cs="Arial"/>
          <w:szCs w:val="18"/>
        </w:rPr>
        <w:t xml:space="preserve"> change the in-use MATLAB version, execute this command again.</w:t>
      </w:r>
    </w:p>
    <w:p w14:paraId="4E6501CC" w14:textId="77777777" w:rsidR="00133969" w:rsidRDefault="00133969" w:rsidP="00133969">
      <w:pPr>
        <w:pStyle w:val="ListParagraph"/>
        <w:rPr>
          <w:rFonts w:ascii="Arial" w:hAnsi="Arial" w:cs="Arial"/>
          <w:szCs w:val="18"/>
        </w:rPr>
      </w:pPr>
    </w:p>
    <w:p w14:paraId="5DA7C18F" w14:textId="07B97CC5" w:rsidR="00133969" w:rsidRPr="003D69B1" w:rsidRDefault="00133969" w:rsidP="00133969">
      <w:pPr>
        <w:pStyle w:val="ListParagraph"/>
        <w:numPr>
          <w:ilvl w:val="0"/>
          <w:numId w:val="33"/>
        </w:numPr>
        <w:rPr>
          <w:rFonts w:ascii="Arial" w:hAnsi="Arial" w:cs="Arial"/>
          <w:szCs w:val="18"/>
          <w:highlight w:val="yellow"/>
        </w:rPr>
      </w:pPr>
      <w:commentRangeStart w:id="313"/>
      <w:r w:rsidRPr="003D69B1">
        <w:rPr>
          <w:rFonts w:ascii="Arial" w:hAnsi="Arial" w:cs="Arial"/>
          <w:szCs w:val="18"/>
          <w:highlight w:val="yellow"/>
        </w:rPr>
        <w:t xml:space="preserve">Setup the MATLAB Simulink Library Browser </w:t>
      </w:r>
      <w:bookmarkStart w:id="314" w:name="V10000_Simulink_Library_002"/>
      <w:bookmarkEnd w:id="314"/>
      <w:commentRangeEnd w:id="313"/>
      <w:r w:rsidR="00483300">
        <w:rPr>
          <w:rStyle w:val="CommentReference"/>
        </w:rPr>
        <w:commentReference w:id="313"/>
      </w:r>
    </w:p>
    <w:p w14:paraId="049A370C" w14:textId="440D0BE8" w:rsidR="00D346D0" w:rsidRPr="00BF191A" w:rsidRDefault="003D69B1" w:rsidP="003D69B1">
      <w:pPr>
        <w:pStyle w:val="ListParagraph"/>
        <w:rPr>
          <w:rFonts w:ascii="Arial" w:hAnsi="Arial" w:cs="Arial"/>
          <w:szCs w:val="18"/>
          <w:highlight w:val="yellow"/>
        </w:rPr>
      </w:pPr>
      <w:r w:rsidRPr="00BF191A">
        <w:rPr>
          <w:rFonts w:ascii="Arial" w:hAnsi="Arial" w:cs="Arial"/>
          <w:szCs w:val="18"/>
          <w:highlight w:val="yellow"/>
        </w:rPr>
        <w:t>Execute the following command from the MATLAB command window to setup and add ETVPF package into the MATLAB Simulink Library Browser.</w:t>
      </w:r>
    </w:p>
    <w:p w14:paraId="438EAB48" w14:textId="5A47D923" w:rsidR="003D69B1" w:rsidRDefault="004E61D2" w:rsidP="003D69B1">
      <w:pPr>
        <w:pStyle w:val="ListParagraph"/>
        <w:rPr>
          <w:rFonts w:ascii="Arial" w:hAnsi="Arial" w:cs="Arial"/>
          <w:szCs w:val="18"/>
        </w:rPr>
      </w:pPr>
      <w:r w:rsidRPr="00BF191A">
        <w:rPr>
          <w:rFonts w:ascii="Arial" w:hAnsi="Arial" w:cs="Arial"/>
          <w:szCs w:val="18"/>
          <w:highlight w:val="yellow"/>
        </w:rPr>
        <w:t>Here “&gt;&gt;” denotes the command prompt and “[Enter]” denotes entry of the Enter key.</w:t>
      </w:r>
    </w:p>
    <w:p w14:paraId="1161F25A" w14:textId="50926DBA" w:rsidR="004E61D2" w:rsidRDefault="004E61D2" w:rsidP="003D69B1">
      <w:pPr>
        <w:pStyle w:val="ListParagraph"/>
        <w:rPr>
          <w:rFonts w:ascii="Arial" w:hAnsi="Arial" w:cs="Arial"/>
          <w:szCs w:val="18"/>
        </w:rPr>
      </w:pPr>
    </w:p>
    <w:p w14:paraId="6F355578" w14:textId="1C884EE4" w:rsidR="004E61D2" w:rsidRDefault="004E61D2" w:rsidP="003D69B1">
      <w:pPr>
        <w:pStyle w:val="ListParagraph"/>
        <w:rPr>
          <w:rFonts w:ascii="Arial" w:hAnsi="Arial" w:cs="Arial"/>
          <w:szCs w:val="18"/>
        </w:rPr>
      </w:pPr>
      <w:r w:rsidRPr="00816FA3">
        <w:rPr>
          <w:rFonts w:ascii="Arial" w:hAnsi="Arial" w:cs="Arial"/>
          <w:noProof/>
          <w:szCs w:val="18"/>
          <w:highlight w:val="yellow"/>
        </w:rPr>
        <mc:AlternateContent>
          <mc:Choice Requires="wps">
            <w:drawing>
              <wp:anchor distT="0" distB="0" distL="114300" distR="114300" simplePos="0" relativeHeight="251685888" behindDoc="0" locked="0" layoutInCell="1" allowOverlap="1" wp14:anchorId="61A70A47" wp14:editId="1C6AE07F">
                <wp:simplePos x="0" y="0"/>
                <wp:positionH relativeFrom="column">
                  <wp:posOffset>972922</wp:posOffset>
                </wp:positionH>
                <wp:positionV relativeFrom="paragraph">
                  <wp:posOffset>6681</wp:posOffset>
                </wp:positionV>
                <wp:extent cx="3657600" cy="294198"/>
                <wp:effectExtent l="0" t="0" r="19050" b="10795"/>
                <wp:wrapNone/>
                <wp:docPr id="72" name="Text Box 72"/>
                <wp:cNvGraphicFramePr/>
                <a:graphic xmlns:a="http://schemas.openxmlformats.org/drawingml/2006/main">
                  <a:graphicData uri="http://schemas.microsoft.com/office/word/2010/wordprocessingShape">
                    <wps:wsp>
                      <wps:cNvSpPr txBox="1"/>
                      <wps:spPr>
                        <a:xfrm>
                          <a:off x="0" y="0"/>
                          <a:ext cx="3657600" cy="294198"/>
                        </a:xfrm>
                        <a:prstGeom prst="rect">
                          <a:avLst/>
                        </a:prstGeom>
                        <a:solidFill>
                          <a:schemeClr val="lt1"/>
                        </a:solidFill>
                        <a:ln w="6350">
                          <a:solidFill>
                            <a:prstClr val="black"/>
                          </a:solidFill>
                        </a:ln>
                      </wps:spPr>
                      <wps:txbx>
                        <w:txbxContent>
                          <w:p w14:paraId="16381B9E" w14:textId="77777777" w:rsidR="00494F6C" w:rsidRPr="006046A5" w:rsidRDefault="00494F6C" w:rsidP="004E61D2">
                            <w:pPr>
                              <w:rPr>
                                <w:sz w:val="20"/>
                                <w:szCs w:val="22"/>
                              </w:rPr>
                            </w:pPr>
                            <w:r w:rsidRPr="000F6AC0">
                              <w:rPr>
                                <w:rFonts w:ascii="Arial" w:hAnsi="Arial" w:cs="Arial"/>
                                <w:sz w:val="20"/>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A70A47" id="_x0000_t202" coordsize="21600,21600" o:spt="202" path="m,l,21600r21600,l21600,xe">
                <v:stroke joinstyle="miter"/>
                <v:path gradientshapeok="t" o:connecttype="rect"/>
              </v:shapetype>
              <v:shape id="Text Box 72" o:spid="_x0000_s1027" type="#_x0000_t202" style="position:absolute;left:0;text-align:left;margin-left:76.6pt;margin-top:.55pt;width:4in;height:2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" fillcolor="white [3201]" strokeweight=".5pt">
                <v:textbox>
                  <w:txbxContent>
                    <w:p w14:paraId="16381B9E" w14:textId="77777777" w:rsidR="00494F6C" w:rsidRPr="006046A5" w:rsidRDefault="00494F6C" w:rsidP="004E61D2">
                      <w:pPr>
                        <w:rPr>
                          <w:sz w:val="20"/>
                          <w:szCs w:val="22"/>
                        </w:rPr>
                      </w:pPr>
                      <w:r w:rsidRPr="000F6AC0">
                        <w:rPr>
                          <w:rFonts w:ascii="Arial" w:hAnsi="Arial" w:cs="Arial"/>
                          <w:sz w:val="20"/>
                          <w:highlight w:val="yellow"/>
                        </w:rPr>
                        <w:t>&gt;&gt; setup_etvpf_lib [Enter]</w:t>
                      </w:r>
                    </w:p>
                  </w:txbxContent>
                </v:textbox>
              </v:shape>
            </w:pict>
          </mc:Fallback>
        </mc:AlternateContent>
      </w:r>
    </w:p>
    <w:p w14:paraId="759B4ABF" w14:textId="108139E7" w:rsidR="004E61D2" w:rsidRDefault="004E61D2" w:rsidP="003D69B1">
      <w:pPr>
        <w:pStyle w:val="ListParagraph"/>
        <w:rPr>
          <w:rFonts w:ascii="Arial" w:hAnsi="Arial" w:cs="Arial"/>
          <w:szCs w:val="18"/>
        </w:rPr>
      </w:pPr>
    </w:p>
    <w:p w14:paraId="489716E1" w14:textId="14F3302F" w:rsidR="004E61D2" w:rsidRDefault="004E61D2" w:rsidP="003D69B1">
      <w:pPr>
        <w:pStyle w:val="ListParagraph"/>
        <w:rPr>
          <w:rFonts w:ascii="Arial" w:hAnsi="Arial" w:cs="Arial"/>
          <w:szCs w:val="18"/>
        </w:rPr>
      </w:pPr>
    </w:p>
    <w:p w14:paraId="508C3F55" w14:textId="4A4579C6" w:rsidR="004E61D2" w:rsidRDefault="004E61D2" w:rsidP="003D69B1">
      <w:pPr>
        <w:pStyle w:val="ListParagraph"/>
        <w:rPr>
          <w:rFonts w:ascii="Arial" w:hAnsi="Arial" w:cs="Arial"/>
          <w:szCs w:val="18"/>
        </w:rPr>
      </w:pPr>
    </w:p>
    <w:p w14:paraId="665D7D77" w14:textId="5274716F" w:rsidR="00B3331E" w:rsidRDefault="00B3331E" w:rsidP="003D69B1">
      <w:pPr>
        <w:pStyle w:val="ListParagraph"/>
        <w:rPr>
          <w:rFonts w:ascii="Arial" w:hAnsi="Arial" w:cs="Arial"/>
          <w:szCs w:val="18"/>
        </w:rPr>
      </w:pPr>
      <w:r>
        <w:rPr>
          <w:rFonts w:ascii="Arial" w:hAnsi="Arial" w:cs="Arial"/>
          <w:szCs w:val="18"/>
        </w:rPr>
        <w:br w:type="page"/>
      </w:r>
    </w:p>
    <w:p w14:paraId="2B24C0C1" w14:textId="0BF73970" w:rsidR="00803113" w:rsidRPr="0029259B" w:rsidRDefault="62DEA9B0" w:rsidP="3C0BE9D9">
      <w:pPr>
        <w:pStyle w:val="Heading2"/>
        <w:rPr>
          <w:rFonts w:cs="Arial"/>
        </w:rPr>
      </w:pPr>
      <w:bookmarkStart w:id="315" w:name="_Toc1772231288"/>
      <w:bookmarkStart w:id="316" w:name="_Toc482541559"/>
      <w:bookmarkStart w:id="317" w:name="_Toc52495971"/>
      <w:bookmarkStart w:id="318" w:name="_Toc774602139"/>
      <w:bookmarkStart w:id="319" w:name="_Toc1659498401"/>
      <w:bookmarkStart w:id="320" w:name="_Toc1097914460"/>
      <w:bookmarkStart w:id="321" w:name="_Toc526528238"/>
      <w:bookmarkStart w:id="322" w:name="_Toc1732622249"/>
      <w:bookmarkStart w:id="323" w:name="_Toc1982306318"/>
      <w:bookmarkStart w:id="324" w:name="_Toc2060523942"/>
      <w:bookmarkStart w:id="325" w:name="_Toc52265183"/>
      <w:bookmarkStart w:id="326" w:name="_Toc310527652"/>
      <w:bookmarkStart w:id="327" w:name="_Toc1272049755"/>
      <w:bookmarkStart w:id="328" w:name="_Toc1319456261"/>
      <w:bookmarkStart w:id="329" w:name="_Toc1795677972"/>
      <w:bookmarkStart w:id="330" w:name="_Toc1183224539"/>
      <w:bookmarkStart w:id="331" w:name="_Toc1852334346"/>
      <w:bookmarkStart w:id="332" w:name="_Toc81049769"/>
      <w:bookmarkStart w:id="333" w:name="_Toc717617177"/>
      <w:bookmarkStart w:id="334" w:name="_Toc399234306"/>
      <w:bookmarkStart w:id="335" w:name="_Toc1130365356"/>
      <w:bookmarkStart w:id="336" w:name="_Toc270027404"/>
      <w:bookmarkStart w:id="337" w:name="_Toc337997260"/>
      <w:bookmarkStart w:id="338" w:name="_Toc944848289"/>
      <w:bookmarkStart w:id="339" w:name="_Toc2141189755"/>
      <w:bookmarkStart w:id="340" w:name="_Toc533414062"/>
      <w:bookmarkStart w:id="341" w:name="_Toc243647744"/>
      <w:bookmarkStart w:id="342" w:name="_Toc136840335"/>
      <w:bookmarkStart w:id="343" w:name="_Toc459027758"/>
      <w:bookmarkStart w:id="344" w:name="_Toc1741650942"/>
      <w:bookmarkStart w:id="345" w:name="_Toc122608908"/>
      <w:r w:rsidRPr="0029259B">
        <w:rPr>
          <w:rFonts w:cs="Arial"/>
        </w:rPr>
        <w:lastRenderedPageBreak/>
        <w:t>2.2 Uninstallation</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02E8A3E1" w14:textId="387294FE" w:rsidR="00803113" w:rsidRPr="0029259B" w:rsidRDefault="00803113" w:rsidP="3C0BE9D9">
      <w:pPr>
        <w:rPr>
          <w:rFonts w:ascii="Arial" w:hAnsi="Arial" w:cs="Arial"/>
          <w:szCs w:val="18"/>
          <w:highlight w:val="yellow"/>
        </w:rPr>
      </w:pPr>
    </w:p>
    <w:p w14:paraId="77EC26DC" w14:textId="77777777" w:rsidR="007A5786" w:rsidRPr="0029259B" w:rsidRDefault="007A5786" w:rsidP="3C0BE9D9">
      <w:pPr>
        <w:rPr>
          <w:rFonts w:ascii="Arial" w:hAnsi="Arial" w:cs="Arial"/>
          <w:szCs w:val="18"/>
          <w:highlight w:val="yellow"/>
        </w:rPr>
      </w:pPr>
      <w:r w:rsidRPr="0029259B">
        <w:rPr>
          <w:rFonts w:ascii="Arial" w:hAnsi="Arial" w:cs="Arial"/>
          <w:szCs w:val="18"/>
        </w:rPr>
        <w:t xml:space="preserve">The following describes </w:t>
      </w:r>
      <w:r w:rsidRPr="0029259B">
        <w:rPr>
          <w:rFonts w:ascii="Arial" w:hAnsi="Arial" w:cs="Arial"/>
          <w:color w:val="000000"/>
          <w:kern w:val="0"/>
          <w:szCs w:val="21"/>
        </w:rPr>
        <w:t>the procedure for uninstalling</w:t>
      </w:r>
      <w:r w:rsidRPr="0029259B">
        <w:rPr>
          <w:rFonts w:ascii="Arial" w:hAnsi="Arial" w:cs="Arial"/>
          <w:szCs w:val="18"/>
        </w:rPr>
        <w:t xml:space="preserve"> ET-VPF.</w:t>
      </w:r>
    </w:p>
    <w:p w14:paraId="1D8ABA4F" w14:textId="77777777" w:rsidR="00263207" w:rsidRPr="0029259B" w:rsidRDefault="00263207" w:rsidP="3C0BE9D9">
      <w:pPr>
        <w:rPr>
          <w:rFonts w:ascii="Arial" w:hAnsi="Arial" w:cs="Arial"/>
          <w:szCs w:val="18"/>
          <w:highlight w:val="yellow"/>
        </w:rPr>
      </w:pPr>
    </w:p>
    <w:p w14:paraId="5F692529" w14:textId="70FF8B13" w:rsidR="00263207" w:rsidRPr="0029259B" w:rsidRDefault="00263207" w:rsidP="00D30948">
      <w:pPr>
        <w:pStyle w:val="ListParagraph"/>
        <w:numPr>
          <w:ilvl w:val="0"/>
          <w:numId w:val="35"/>
        </w:numPr>
        <w:rPr>
          <w:rFonts w:ascii="Arial" w:hAnsi="Arial" w:cs="Arial"/>
          <w:szCs w:val="18"/>
        </w:rPr>
      </w:pPr>
      <w:r w:rsidRPr="0029259B">
        <w:rPr>
          <w:rFonts w:ascii="Arial" w:hAnsi="Arial" w:cs="Arial"/>
          <w:szCs w:val="18"/>
        </w:rPr>
        <w:t xml:space="preserve">Start MATLAB, and then remove the folder </w:t>
      </w:r>
      <w:r w:rsidRPr="0029259B">
        <w:rPr>
          <w:rFonts w:ascii="Arial" w:hAnsi="Arial" w:cs="Arial"/>
        </w:rPr>
        <w:t xml:space="preserve">of ET-VPF (include both two paths described in section </w:t>
      </w:r>
      <w:r w:rsidRPr="0029259B">
        <w:rPr>
          <w:rFonts w:ascii="Arial" w:hAnsi="Arial" w:cs="Arial"/>
          <w:b/>
          <w:bCs/>
        </w:rPr>
        <w:fldChar w:fldCharType="begin"/>
      </w:r>
      <w:r w:rsidRPr="0029259B">
        <w:rPr>
          <w:rFonts w:ascii="Arial" w:hAnsi="Arial" w:cs="Arial"/>
          <w:b/>
          <w:bCs/>
        </w:rPr>
        <w:instrText xml:space="preserve"> REF _Ref97622605 \h  \* MERGEFORMAT </w:instrText>
      </w:r>
      <w:r w:rsidRPr="0029259B">
        <w:rPr>
          <w:rFonts w:ascii="Arial" w:hAnsi="Arial" w:cs="Arial"/>
          <w:b/>
          <w:bCs/>
        </w:rPr>
      </w:r>
      <w:r w:rsidRPr="0029259B">
        <w:rPr>
          <w:rFonts w:ascii="Arial" w:hAnsi="Arial" w:cs="Arial"/>
          <w:b/>
          <w:bCs/>
        </w:rPr>
        <w:fldChar w:fldCharType="separate"/>
      </w:r>
      <w:r w:rsidR="003C2150" w:rsidRPr="003C2150">
        <w:rPr>
          <w:rFonts w:ascii="Arial" w:hAnsi="Arial" w:cs="Arial"/>
          <w:b/>
          <w:bCs/>
        </w:rPr>
        <w:t>2.1 Installation</w:t>
      </w:r>
      <w:r w:rsidRPr="0029259B">
        <w:rPr>
          <w:rFonts w:ascii="Arial" w:hAnsi="Arial" w:cs="Arial"/>
          <w:b/>
          <w:bCs/>
        </w:rPr>
        <w:fldChar w:fldCharType="end"/>
      </w:r>
      <w:r w:rsidRPr="0029259B">
        <w:rPr>
          <w:rFonts w:ascii="Arial" w:hAnsi="Arial" w:cs="Arial"/>
        </w:rPr>
        <w:t>) on the [Set Path] dialog box</w:t>
      </w:r>
      <w:r w:rsidRPr="0029259B">
        <w:rPr>
          <w:rFonts w:ascii="Arial" w:hAnsi="Arial" w:cs="Arial"/>
          <w:szCs w:val="18"/>
        </w:rPr>
        <w:t>.</w:t>
      </w:r>
    </w:p>
    <w:p w14:paraId="67C4DAE1" w14:textId="56335A73" w:rsidR="00263207" w:rsidRPr="0029259B" w:rsidRDefault="00263207" w:rsidP="3C0BE9D9">
      <w:pPr>
        <w:rPr>
          <w:rFonts w:ascii="Arial" w:hAnsi="Arial" w:cs="Arial"/>
          <w:szCs w:val="18"/>
        </w:rPr>
      </w:pPr>
    </w:p>
    <w:p w14:paraId="0B21D99A" w14:textId="01FDC634" w:rsidR="00263207" w:rsidRPr="0029259B" w:rsidRDefault="00263207" w:rsidP="00263207">
      <w:pPr>
        <w:jc w:val="center"/>
        <w:rPr>
          <w:rFonts w:ascii="Arial" w:hAnsi="Arial" w:cs="Arial"/>
          <w:szCs w:val="18"/>
        </w:rPr>
      </w:pPr>
      <w:r w:rsidRPr="0029259B">
        <w:rPr>
          <w:rFonts w:ascii="Arial" w:hAnsi="Arial" w:cs="Arial"/>
          <w:noProof/>
          <w:szCs w:val="18"/>
        </w:rPr>
        <w:drawing>
          <wp:inline distT="0" distB="0" distL="0" distR="0" wp14:anchorId="257C83E7" wp14:editId="24FFBCE1">
            <wp:extent cx="4963968" cy="2857500"/>
            <wp:effectExtent l="0" t="0" r="825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7FA970C9" w14:textId="77777777" w:rsidR="00263207" w:rsidRPr="0029259B" w:rsidRDefault="00263207" w:rsidP="00263207">
      <w:pPr>
        <w:jc w:val="center"/>
        <w:rPr>
          <w:rFonts w:ascii="Arial" w:hAnsi="Arial" w:cs="Arial"/>
          <w:szCs w:val="18"/>
        </w:rPr>
      </w:pPr>
    </w:p>
    <w:p w14:paraId="1A4027D6" w14:textId="290C440F" w:rsidR="00D346D0" w:rsidRPr="0029259B" w:rsidRDefault="00263207" w:rsidP="00263207">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2</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Pr="0029259B">
        <w:rPr>
          <w:rFonts w:ascii="Arial" w:hAnsi="Arial" w:cs="Arial"/>
          <w:b/>
          <w:bCs/>
          <w:color w:val="auto"/>
        </w:rPr>
        <w:t xml:space="preserve"> </w:t>
      </w:r>
      <w:r w:rsidR="00356B99" w:rsidRPr="0029259B">
        <w:rPr>
          <w:rFonts w:ascii="Arial" w:hAnsi="Arial" w:cs="Arial"/>
          <w:b/>
          <w:bCs/>
          <w:color w:val="auto"/>
        </w:rPr>
        <w:t>Removing the</w:t>
      </w:r>
      <w:r w:rsidRPr="0029259B">
        <w:rPr>
          <w:rFonts w:ascii="Arial" w:hAnsi="Arial" w:cs="Arial"/>
          <w:b/>
          <w:bCs/>
          <w:color w:val="auto"/>
        </w:rPr>
        <w:t xml:space="preserve"> ET-VPF</w:t>
      </w:r>
      <w:r w:rsidR="00356B99" w:rsidRPr="0029259B">
        <w:rPr>
          <w:rFonts w:ascii="Arial" w:hAnsi="Arial" w:cs="Arial"/>
          <w:b/>
          <w:bCs/>
          <w:color w:val="auto"/>
        </w:rPr>
        <w:t xml:space="preserve"> folder</w:t>
      </w:r>
      <w:r w:rsidRPr="0029259B">
        <w:rPr>
          <w:rFonts w:ascii="Arial" w:hAnsi="Arial" w:cs="Arial"/>
          <w:b/>
          <w:bCs/>
          <w:color w:val="auto"/>
        </w:rPr>
        <w:t xml:space="preserve"> </w:t>
      </w:r>
    </w:p>
    <w:p w14:paraId="5415933D" w14:textId="77777777" w:rsidR="00004D26" w:rsidRDefault="00004D26" w:rsidP="00004D26">
      <w:pPr>
        <w:pStyle w:val="Caption"/>
        <w:rPr>
          <w:rFonts w:ascii="Arial" w:hAnsi="Arial" w:cs="Arial"/>
          <w:i w:val="0"/>
          <w:iCs w:val="0"/>
          <w:color w:val="auto"/>
        </w:rPr>
      </w:pPr>
    </w:p>
    <w:p w14:paraId="512789E7" w14:textId="21A7CFF0" w:rsidR="00D346D0" w:rsidRPr="005A2AB2" w:rsidRDefault="00183B8B" w:rsidP="00D30948">
      <w:pPr>
        <w:pStyle w:val="Caption"/>
        <w:numPr>
          <w:ilvl w:val="0"/>
          <w:numId w:val="35"/>
        </w:numPr>
        <w:rPr>
          <w:rFonts w:ascii="Arial" w:hAnsi="Arial" w:cs="Arial"/>
          <w:i w:val="0"/>
          <w:iCs w:val="0"/>
          <w:color w:val="auto"/>
          <w:highlight w:val="yellow"/>
        </w:rPr>
      </w:pPr>
      <w:r>
        <w:rPr>
          <w:rFonts w:ascii="Arial" w:hAnsi="Arial" w:cs="Arial"/>
          <w:i w:val="0"/>
          <w:iCs w:val="0"/>
          <w:color w:val="auto"/>
          <w:highlight w:val="yellow"/>
        </w:rPr>
        <w:t>U</w:t>
      </w:r>
      <w:commentRangeStart w:id="346"/>
      <w:r w:rsidR="00004D26" w:rsidRPr="005A2AB2">
        <w:rPr>
          <w:rFonts w:ascii="Arial" w:hAnsi="Arial" w:cs="Arial"/>
          <w:i w:val="0"/>
          <w:iCs w:val="0"/>
          <w:color w:val="auto"/>
          <w:highlight w:val="yellow"/>
        </w:rPr>
        <w:t>ninstall</w:t>
      </w:r>
      <w:r w:rsidR="00D346D0" w:rsidRPr="005A2AB2">
        <w:rPr>
          <w:rFonts w:ascii="Arial" w:hAnsi="Arial" w:cs="Arial"/>
          <w:i w:val="0"/>
          <w:iCs w:val="0"/>
          <w:color w:val="auto"/>
          <w:highlight w:val="yellow"/>
        </w:rPr>
        <w:t xml:space="preserve"> the ET-VPF package</w:t>
      </w:r>
      <w:r w:rsidR="00004D26" w:rsidRPr="005A2AB2">
        <w:rPr>
          <w:rFonts w:ascii="Arial" w:hAnsi="Arial" w:cs="Arial"/>
          <w:i w:val="0"/>
          <w:iCs w:val="0"/>
          <w:color w:val="auto"/>
          <w:highlight w:val="yellow"/>
        </w:rPr>
        <w:t xml:space="preserve"> as below</w:t>
      </w:r>
      <w:commentRangeEnd w:id="346"/>
      <w:r w:rsidR="001F1C43">
        <w:rPr>
          <w:rStyle w:val="CommentReference"/>
          <w:i w:val="0"/>
          <w:iCs w:val="0"/>
          <w:color w:val="auto"/>
          <w:szCs w:val="20"/>
        </w:rPr>
        <w:commentReference w:id="346"/>
      </w:r>
      <w:r w:rsidR="00DB6E98">
        <w:rPr>
          <w:rFonts w:ascii="Arial" w:hAnsi="Arial" w:cs="Arial"/>
          <w:i w:val="0"/>
          <w:iCs w:val="0"/>
          <w:color w:val="auto"/>
          <w:highlight w:val="yellow"/>
        </w:rPr>
        <w:t xml:space="preserve"> steps</w:t>
      </w:r>
      <w:r w:rsidR="00004D26" w:rsidRPr="005A2AB2">
        <w:rPr>
          <w:rFonts w:ascii="Arial" w:hAnsi="Arial" w:cs="Arial"/>
          <w:i w:val="0"/>
          <w:iCs w:val="0"/>
          <w:color w:val="auto"/>
          <w:highlight w:val="yellow"/>
        </w:rPr>
        <w:t>:</w:t>
      </w:r>
      <w:bookmarkStart w:id="347" w:name="V10000_Installer_003"/>
      <w:bookmarkEnd w:id="347"/>
    </w:p>
    <w:p w14:paraId="5B0AAC3A" w14:textId="2AAC3E4D" w:rsidR="00004D26" w:rsidRPr="00966C44" w:rsidRDefault="00004D26" w:rsidP="00004D26">
      <w:pPr>
        <w:pStyle w:val="ListParagraph"/>
        <w:numPr>
          <w:ilvl w:val="0"/>
          <w:numId w:val="44"/>
        </w:numPr>
        <w:rPr>
          <w:rFonts w:ascii="Arial" w:hAnsi="Arial" w:cs="Arial"/>
          <w:highlight w:val="yellow"/>
        </w:rPr>
      </w:pPr>
      <w:r w:rsidRPr="00616013">
        <w:rPr>
          <w:rFonts w:ascii="Arial" w:hAnsi="Arial" w:cs="Arial"/>
          <w:b/>
          <w:bCs/>
          <w:highlight w:val="yellow"/>
        </w:rPr>
        <w:t>Step 1:</w:t>
      </w:r>
      <w:r w:rsidR="00966C44" w:rsidRPr="00966C44">
        <w:rPr>
          <w:rFonts w:ascii="Arial" w:hAnsi="Arial" w:cs="Arial"/>
          <w:highlight w:val="yellow"/>
        </w:rPr>
        <w:t xml:space="preserve"> Double click to Uninst_ETVPF_&lt;version information&gt;.exe to start uninstalling ET-VPF package.</w:t>
      </w:r>
    </w:p>
    <w:p w14:paraId="245DF5FF" w14:textId="165DABD7" w:rsidR="00004D26" w:rsidRDefault="00004D26" w:rsidP="00966C44">
      <w:pPr>
        <w:pStyle w:val="ListParagraph"/>
        <w:numPr>
          <w:ilvl w:val="0"/>
          <w:numId w:val="44"/>
        </w:numPr>
        <w:rPr>
          <w:rFonts w:ascii="Arial" w:hAnsi="Arial" w:cs="Arial"/>
          <w:highlight w:val="yellow"/>
        </w:rPr>
      </w:pPr>
      <w:r w:rsidRPr="00616013">
        <w:rPr>
          <w:rFonts w:ascii="Arial" w:hAnsi="Arial" w:cs="Arial"/>
          <w:b/>
          <w:bCs/>
          <w:highlight w:val="yellow"/>
        </w:rPr>
        <w:t>Step 2:</w:t>
      </w:r>
      <w:r w:rsidR="00966C44" w:rsidRPr="00966C44">
        <w:rPr>
          <w:rFonts w:ascii="Arial" w:hAnsi="Arial" w:cs="Arial"/>
          <w:highlight w:val="yellow"/>
        </w:rPr>
        <w:t xml:space="preserve"> Execute step by step to uninstall ET-VPF package</w:t>
      </w:r>
      <w:r w:rsidR="001F1C43">
        <w:rPr>
          <w:rFonts w:ascii="Arial" w:hAnsi="Arial" w:cs="Arial"/>
          <w:highlight w:val="yellow"/>
        </w:rPr>
        <w:t xml:space="preserve"> as </w:t>
      </w:r>
      <w:r w:rsidR="006402AE">
        <w:rPr>
          <w:rFonts w:ascii="Arial" w:hAnsi="Arial" w:cs="Arial"/>
          <w:highlight w:val="yellow"/>
        </w:rPr>
        <w:t>the following figures.</w:t>
      </w:r>
    </w:p>
    <w:p w14:paraId="48EB59C3" w14:textId="551AFCD9" w:rsidR="001F1C43" w:rsidRDefault="001F1C43" w:rsidP="006402AE">
      <w:pPr>
        <w:rPr>
          <w:rFonts w:ascii="Arial" w:hAnsi="Arial" w:cs="Arial"/>
          <w:highlight w:val="yellow"/>
        </w:rPr>
      </w:pPr>
    </w:p>
    <w:p w14:paraId="0762FB62" w14:textId="556CA82A" w:rsidR="00CD48E6" w:rsidRDefault="00CD48E6" w:rsidP="00CD48E6">
      <w:pPr>
        <w:jc w:val="center"/>
        <w:rPr>
          <w:rFonts w:ascii="Arial" w:hAnsi="Arial" w:cs="Arial"/>
          <w:highlight w:val="yellow"/>
        </w:rPr>
      </w:pPr>
      <w:r>
        <w:rPr>
          <w:rFonts w:ascii="Arial" w:hAnsi="Arial" w:cs="Arial"/>
          <w:noProof/>
        </w:rPr>
        <w:drawing>
          <wp:inline distT="0" distB="0" distL="0" distR="0" wp14:anchorId="1641CE61" wp14:editId="2717C1A5">
            <wp:extent cx="3097036" cy="1127858"/>
            <wp:effectExtent l="0" t="0" r="8255"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7036" cy="1127858"/>
                    </a:xfrm>
                    <a:prstGeom prst="rect">
                      <a:avLst/>
                    </a:prstGeom>
                  </pic:spPr>
                </pic:pic>
              </a:graphicData>
            </a:graphic>
          </wp:inline>
        </w:drawing>
      </w:r>
    </w:p>
    <w:p w14:paraId="447C2933" w14:textId="2ECE6FEC" w:rsidR="00CD48E6" w:rsidRDefault="00CD48E6" w:rsidP="00CD48E6">
      <w:pPr>
        <w:jc w:val="center"/>
        <w:rPr>
          <w:rFonts w:ascii="Arial" w:hAnsi="Arial" w:cs="Arial"/>
          <w:highlight w:val="yellow"/>
        </w:rPr>
      </w:pPr>
    </w:p>
    <w:p w14:paraId="40A87A04" w14:textId="44249E1E" w:rsidR="00CD48E6" w:rsidRPr="00CD48E6" w:rsidRDefault="00CD48E6" w:rsidP="00CD48E6">
      <w:pPr>
        <w:pStyle w:val="Caption"/>
        <w:jc w:val="center"/>
        <w:rPr>
          <w:rFonts w:ascii="Arial" w:hAnsi="Arial" w:cs="Arial"/>
          <w:b/>
          <w:bCs/>
          <w:color w:val="auto"/>
          <w:highlight w:val="yellow"/>
        </w:rPr>
      </w:pPr>
      <w:r w:rsidRPr="00CD48E6">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2</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4</w:t>
      </w:r>
      <w:r w:rsidR="00341B7D">
        <w:rPr>
          <w:rFonts w:ascii="Arial" w:hAnsi="Arial" w:cs="Arial"/>
          <w:b/>
          <w:bCs/>
          <w:color w:val="auto"/>
          <w:highlight w:val="yellow"/>
        </w:rPr>
        <w:fldChar w:fldCharType="end"/>
      </w:r>
      <w:r w:rsidRPr="00CD48E6">
        <w:rPr>
          <w:rFonts w:ascii="Arial" w:hAnsi="Arial" w:cs="Arial"/>
          <w:b/>
          <w:bCs/>
          <w:color w:val="auto"/>
          <w:highlight w:val="yellow"/>
        </w:rPr>
        <w:t xml:space="preserve"> Uninstallation Confirmation Message</w:t>
      </w:r>
    </w:p>
    <w:p w14:paraId="2B6A078A" w14:textId="77777777" w:rsidR="00CD48E6" w:rsidRDefault="00CD48E6" w:rsidP="006402AE">
      <w:pPr>
        <w:rPr>
          <w:rFonts w:ascii="Arial" w:hAnsi="Arial" w:cs="Arial"/>
          <w:highlight w:val="yellow"/>
        </w:rPr>
      </w:pPr>
    </w:p>
    <w:p w14:paraId="671E7439" w14:textId="304B669E" w:rsidR="006402AE" w:rsidRDefault="006402AE" w:rsidP="006402AE">
      <w:pPr>
        <w:jc w:val="center"/>
        <w:rPr>
          <w:rFonts w:ascii="Arial" w:hAnsi="Arial" w:cs="Arial"/>
          <w:highlight w:val="yellow"/>
        </w:rPr>
      </w:pPr>
      <w:r>
        <w:rPr>
          <w:rFonts w:ascii="Arial" w:hAnsi="Arial" w:cs="Arial"/>
          <w:noProof/>
        </w:rPr>
        <w:lastRenderedPageBreak/>
        <w:drawing>
          <wp:inline distT="0" distB="0" distL="0" distR="0" wp14:anchorId="0579D5D7" wp14:editId="5BE30BE0">
            <wp:extent cx="6858000" cy="2640965"/>
            <wp:effectExtent l="0" t="0" r="0" b="698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2640965"/>
                    </a:xfrm>
                    <a:prstGeom prst="rect">
                      <a:avLst/>
                    </a:prstGeom>
                  </pic:spPr>
                </pic:pic>
              </a:graphicData>
            </a:graphic>
          </wp:inline>
        </w:drawing>
      </w:r>
    </w:p>
    <w:p w14:paraId="57AC97DC" w14:textId="77777777" w:rsidR="006402AE" w:rsidRDefault="006402AE" w:rsidP="006402AE">
      <w:pPr>
        <w:jc w:val="center"/>
        <w:rPr>
          <w:rFonts w:ascii="Arial" w:hAnsi="Arial" w:cs="Arial"/>
          <w:highlight w:val="yellow"/>
        </w:rPr>
      </w:pPr>
    </w:p>
    <w:p w14:paraId="6405DB92" w14:textId="1058699F" w:rsidR="006402AE" w:rsidRPr="006402AE" w:rsidRDefault="006402AE" w:rsidP="006402AE">
      <w:pPr>
        <w:pStyle w:val="Caption"/>
        <w:jc w:val="center"/>
        <w:rPr>
          <w:rFonts w:ascii="Arial" w:hAnsi="Arial" w:cs="Arial"/>
          <w:b/>
          <w:bCs/>
          <w:color w:val="auto"/>
          <w:highlight w:val="yellow"/>
        </w:rPr>
      </w:pPr>
      <w:r w:rsidRPr="006402AE">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2</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5</w:t>
      </w:r>
      <w:r w:rsidR="00341B7D">
        <w:rPr>
          <w:rFonts w:ascii="Arial" w:hAnsi="Arial" w:cs="Arial"/>
          <w:b/>
          <w:bCs/>
          <w:color w:val="auto"/>
          <w:highlight w:val="yellow"/>
        </w:rPr>
        <w:fldChar w:fldCharType="end"/>
      </w:r>
      <w:r w:rsidRPr="006402AE">
        <w:rPr>
          <w:rFonts w:ascii="Arial" w:hAnsi="Arial" w:cs="Arial"/>
          <w:b/>
          <w:bCs/>
          <w:color w:val="auto"/>
          <w:highlight w:val="yellow"/>
        </w:rPr>
        <w:t xml:space="preserve"> Uninstallation Procedure</w:t>
      </w:r>
    </w:p>
    <w:p w14:paraId="5F53E709" w14:textId="77777777" w:rsidR="006402AE" w:rsidRPr="006402AE" w:rsidRDefault="006402AE" w:rsidP="006402AE">
      <w:pPr>
        <w:rPr>
          <w:rFonts w:ascii="Arial" w:hAnsi="Arial" w:cs="Arial"/>
          <w:highlight w:val="yellow"/>
        </w:rPr>
      </w:pPr>
    </w:p>
    <w:p w14:paraId="40387AFC" w14:textId="2891C305" w:rsidR="00004D26" w:rsidRPr="00966C44" w:rsidRDefault="00004D26" w:rsidP="00004D26">
      <w:pPr>
        <w:pStyle w:val="ListParagraph"/>
        <w:numPr>
          <w:ilvl w:val="0"/>
          <w:numId w:val="44"/>
        </w:numPr>
        <w:rPr>
          <w:rFonts w:ascii="Arial" w:hAnsi="Arial" w:cs="Arial"/>
          <w:highlight w:val="yellow"/>
        </w:rPr>
      </w:pPr>
      <w:r w:rsidRPr="00616013">
        <w:rPr>
          <w:rFonts w:ascii="Arial" w:hAnsi="Arial" w:cs="Arial"/>
          <w:b/>
          <w:bCs/>
          <w:highlight w:val="yellow"/>
        </w:rPr>
        <w:t>Step 3:</w:t>
      </w:r>
      <w:r w:rsidR="00966C44" w:rsidRPr="00966C44">
        <w:rPr>
          <w:rFonts w:ascii="Arial" w:hAnsi="Arial" w:cs="Arial"/>
          <w:highlight w:val="yellow"/>
        </w:rPr>
        <w:t xml:space="preserve"> Check “&lt;ET-VPF installation folder&gt;\&lt;version information&gt;” folder and “Uninst_ETVPF_&lt;version information&gt;.exe” are removed. If they are deleted, uninstalling ET-VPF package is successful.</w:t>
      </w:r>
    </w:p>
    <w:p w14:paraId="2183DAFB" w14:textId="6790135F" w:rsidR="00966C44" w:rsidRDefault="00966C44" w:rsidP="00966C44">
      <w:pPr>
        <w:ind w:left="720"/>
        <w:rPr>
          <w:rFonts w:ascii="Arial" w:hAnsi="Arial" w:cs="Arial"/>
          <w:highlight w:val="yellow"/>
        </w:rPr>
      </w:pPr>
    </w:p>
    <w:p w14:paraId="1D441076" w14:textId="0B069598" w:rsidR="00B168A9" w:rsidRDefault="00B168A9" w:rsidP="00966C44">
      <w:pPr>
        <w:ind w:left="720"/>
        <w:rPr>
          <w:rFonts w:ascii="Arial" w:hAnsi="Arial" w:cs="Arial"/>
          <w:szCs w:val="18"/>
          <w:highlight w:val="yellow"/>
        </w:rPr>
      </w:pPr>
      <w:r w:rsidRPr="00B168A9">
        <w:rPr>
          <w:rFonts w:ascii="Arial" w:hAnsi="Arial" w:cs="Arial"/>
          <w:szCs w:val="18"/>
          <w:highlight w:val="yellow"/>
        </w:rPr>
        <w:t>Remark</w:t>
      </w:r>
      <w:r w:rsidRPr="00B168A9">
        <w:rPr>
          <w:rFonts w:ascii="Arial" w:hAnsi="Arial" w:cs="Arial"/>
          <w:szCs w:val="18"/>
          <w:highlight w:val="yellow"/>
        </w:rPr>
        <w:tab/>
      </w:r>
      <w:r>
        <w:rPr>
          <w:rFonts w:ascii="Arial" w:hAnsi="Arial" w:cs="Arial"/>
          <w:szCs w:val="18"/>
          <w:highlight w:val="yellow"/>
        </w:rPr>
        <w:tab/>
      </w:r>
      <w:r w:rsidRPr="00B168A9">
        <w:rPr>
          <w:rFonts w:ascii="Arial" w:hAnsi="Arial" w:cs="Arial"/>
          <w:szCs w:val="18"/>
          <w:highlight w:val="yellow"/>
        </w:rPr>
        <w:t>If (2) is performed prior to (1) above, a warning will be displayed the next time MATLAB is started</w:t>
      </w:r>
      <w:bookmarkStart w:id="348" w:name="V10000_Installer_004"/>
      <w:bookmarkEnd w:id="348"/>
      <w:r w:rsidRPr="00B168A9">
        <w:rPr>
          <w:rFonts w:ascii="Arial" w:hAnsi="Arial" w:cs="Arial"/>
          <w:szCs w:val="18"/>
          <w:highlight w:val="yellow"/>
        </w:rPr>
        <w:t>.</w:t>
      </w:r>
    </w:p>
    <w:p w14:paraId="0F194F21" w14:textId="77777777" w:rsidR="00B168A9" w:rsidRPr="00494F6C" w:rsidRDefault="00B168A9" w:rsidP="00966C44">
      <w:pPr>
        <w:ind w:left="720"/>
        <w:rPr>
          <w:rFonts w:ascii="Arial" w:hAnsi="Arial" w:cs="Arial"/>
        </w:rPr>
      </w:pPr>
    </w:p>
    <w:p w14:paraId="390E36AF" w14:textId="65276C06" w:rsidR="00494F6C" w:rsidRPr="00494F6C" w:rsidRDefault="00494F6C" w:rsidP="00494F6C">
      <w:pPr>
        <w:pStyle w:val="Caption"/>
        <w:numPr>
          <w:ilvl w:val="0"/>
          <w:numId w:val="35"/>
        </w:numPr>
        <w:rPr>
          <w:rFonts w:ascii="Arial" w:hAnsi="Arial" w:cs="Arial"/>
          <w:i w:val="0"/>
          <w:iCs w:val="0"/>
          <w:color w:val="auto"/>
          <w:highlight w:val="yellow"/>
        </w:rPr>
      </w:pPr>
      <w:commentRangeStart w:id="349"/>
      <w:r w:rsidRPr="00494F6C">
        <w:rPr>
          <w:rFonts w:ascii="Arial" w:hAnsi="Arial" w:cs="Arial"/>
          <w:i w:val="0"/>
          <w:iCs w:val="0"/>
          <w:color w:val="auto"/>
          <w:highlight w:val="yellow"/>
        </w:rPr>
        <w:t xml:space="preserve">Uninstall the ET-VPF </w:t>
      </w:r>
      <w:r w:rsidR="00792688">
        <w:rPr>
          <w:rFonts w:ascii="Arial" w:hAnsi="Arial" w:cs="Arial"/>
          <w:i w:val="0"/>
          <w:iCs w:val="0"/>
          <w:color w:val="auto"/>
          <w:highlight w:val="yellow"/>
        </w:rPr>
        <w:t>category</w:t>
      </w:r>
      <w:r w:rsidR="00FF6DBD">
        <w:rPr>
          <w:rFonts w:ascii="Arial" w:hAnsi="Arial" w:cs="Arial"/>
          <w:i w:val="0"/>
          <w:iCs w:val="0"/>
          <w:color w:val="auto"/>
          <w:highlight w:val="yellow"/>
        </w:rPr>
        <w:t xml:space="preserve"> in Simulink Library Browser window</w:t>
      </w:r>
      <w:r w:rsidRPr="00494F6C">
        <w:rPr>
          <w:rFonts w:ascii="Arial" w:hAnsi="Arial" w:cs="Arial"/>
          <w:i w:val="0"/>
          <w:iCs w:val="0"/>
          <w:color w:val="auto"/>
          <w:highlight w:val="yellow"/>
        </w:rPr>
        <w:t xml:space="preserve"> as below step:</w:t>
      </w:r>
      <w:commentRangeEnd w:id="349"/>
      <w:r w:rsidR="003B09DD">
        <w:rPr>
          <w:rStyle w:val="CommentReference"/>
          <w:i w:val="0"/>
          <w:iCs w:val="0"/>
          <w:color w:val="auto"/>
          <w:szCs w:val="20"/>
        </w:rPr>
        <w:commentReference w:id="349"/>
      </w:r>
    </w:p>
    <w:p w14:paraId="27080ADB" w14:textId="7E999649" w:rsidR="00FF6DBD" w:rsidRPr="00BF191A" w:rsidRDefault="00FF6DBD" w:rsidP="00FF6DBD">
      <w:pPr>
        <w:pStyle w:val="ListParagraph"/>
        <w:rPr>
          <w:rFonts w:ascii="Arial" w:hAnsi="Arial" w:cs="Arial"/>
          <w:szCs w:val="18"/>
          <w:highlight w:val="yellow"/>
        </w:rPr>
      </w:pPr>
      <w:r w:rsidRPr="00BF191A">
        <w:rPr>
          <w:rFonts w:ascii="Arial" w:hAnsi="Arial" w:cs="Arial"/>
          <w:szCs w:val="18"/>
          <w:highlight w:val="yellow"/>
        </w:rPr>
        <w:t xml:space="preserve">Execute the following command from the MATLAB command window to </w:t>
      </w:r>
      <w:r>
        <w:rPr>
          <w:rFonts w:ascii="Arial" w:hAnsi="Arial" w:cs="Arial"/>
          <w:szCs w:val="18"/>
          <w:highlight w:val="yellow"/>
        </w:rPr>
        <w:t>remove</w:t>
      </w:r>
      <w:r w:rsidRPr="00BF191A">
        <w:rPr>
          <w:rFonts w:ascii="Arial" w:hAnsi="Arial" w:cs="Arial"/>
          <w:szCs w:val="18"/>
          <w:highlight w:val="yellow"/>
        </w:rPr>
        <w:t xml:space="preserve"> ETVPF </w:t>
      </w:r>
      <w:r w:rsidR="00792688">
        <w:rPr>
          <w:rFonts w:ascii="Arial" w:hAnsi="Arial" w:cs="Arial"/>
          <w:szCs w:val="18"/>
          <w:highlight w:val="yellow"/>
        </w:rPr>
        <w:t>category</w:t>
      </w:r>
      <w:r w:rsidRPr="00BF191A">
        <w:rPr>
          <w:rFonts w:ascii="Arial" w:hAnsi="Arial" w:cs="Arial"/>
          <w:szCs w:val="18"/>
          <w:highlight w:val="yellow"/>
        </w:rPr>
        <w:t xml:space="preserve"> </w:t>
      </w:r>
      <w:r>
        <w:rPr>
          <w:rFonts w:ascii="Arial" w:hAnsi="Arial" w:cs="Arial"/>
          <w:szCs w:val="18"/>
          <w:highlight w:val="yellow"/>
        </w:rPr>
        <w:t>in</w:t>
      </w:r>
      <w:r w:rsidRPr="00BF191A">
        <w:rPr>
          <w:rFonts w:ascii="Arial" w:hAnsi="Arial" w:cs="Arial"/>
          <w:szCs w:val="18"/>
          <w:highlight w:val="yellow"/>
        </w:rPr>
        <w:t xml:space="preserve"> the MATLAB Simulink Library Browser</w:t>
      </w:r>
      <w:r>
        <w:rPr>
          <w:rFonts w:ascii="Arial" w:hAnsi="Arial" w:cs="Arial"/>
          <w:szCs w:val="18"/>
          <w:highlight w:val="yellow"/>
        </w:rPr>
        <w:t xml:space="preserve"> window</w:t>
      </w:r>
      <w:r w:rsidRPr="00BF191A">
        <w:rPr>
          <w:rFonts w:ascii="Arial" w:hAnsi="Arial" w:cs="Arial"/>
          <w:szCs w:val="18"/>
          <w:highlight w:val="yellow"/>
        </w:rPr>
        <w:t>.</w:t>
      </w:r>
    </w:p>
    <w:p w14:paraId="4EECDD0B" w14:textId="087EC1CA" w:rsidR="00B8343A" w:rsidRPr="00173D70" w:rsidRDefault="00B8343A" w:rsidP="00173D70">
      <w:pPr>
        <w:pStyle w:val="ListParagraph"/>
        <w:rPr>
          <w:rFonts w:ascii="Arial" w:hAnsi="Arial" w:cs="Arial"/>
          <w:szCs w:val="18"/>
        </w:rPr>
      </w:pPr>
      <w:r w:rsidRPr="00BF191A">
        <w:rPr>
          <w:rFonts w:ascii="Arial" w:hAnsi="Arial" w:cs="Arial"/>
          <w:szCs w:val="18"/>
          <w:highlight w:val="yellow"/>
        </w:rPr>
        <w:t>Here “&gt;&gt;” denotes the command prompt and “[Enter]” denotes entry of the Enter key.</w:t>
      </w:r>
    </w:p>
    <w:p w14:paraId="19B089B1" w14:textId="5EF34E77" w:rsidR="00173D70" w:rsidRDefault="00173D70" w:rsidP="00173D70">
      <w:pPr>
        <w:rPr>
          <w:rFonts w:ascii="Arial" w:hAnsi="Arial" w:cs="Arial"/>
          <w:i/>
          <w:iCs/>
        </w:rPr>
      </w:pPr>
      <w:r w:rsidRPr="0029259B">
        <w:rPr>
          <w:rFonts w:ascii="Arial" w:hAnsi="Arial" w:cs="Arial"/>
          <w:noProof/>
          <w:highlight w:val="yellow"/>
          <w:lang w:eastAsia="en-US"/>
        </w:rPr>
        <mc:AlternateContent>
          <mc:Choice Requires="wps">
            <w:drawing>
              <wp:anchor distT="0" distB="0" distL="114300" distR="114300" simplePos="0" relativeHeight="251687936" behindDoc="0" locked="0" layoutInCell="1" allowOverlap="1" wp14:anchorId="37160F7C" wp14:editId="54DFC4B4">
                <wp:simplePos x="0" y="0"/>
                <wp:positionH relativeFrom="column">
                  <wp:posOffset>906090</wp:posOffset>
                </wp:positionH>
                <wp:positionV relativeFrom="paragraph">
                  <wp:posOffset>70485</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57484A" w14:textId="060CC774" w:rsidR="00173D70" w:rsidRPr="00A65845" w:rsidRDefault="00173D70" w:rsidP="00173D70">
                            <w:pPr>
                              <w:rPr>
                                <w:rFonts w:ascii="Arial" w:hAnsi="Arial" w:cs="Arial"/>
                                <w:sz w:val="20"/>
                              </w:rPr>
                            </w:pPr>
                            <w:r w:rsidRPr="00173D70">
                              <w:rPr>
                                <w:rFonts w:ascii="Arial" w:hAnsi="Arial" w:cs="Arial"/>
                                <w:sz w:val="20"/>
                                <w:highlight w:val="yellow"/>
                              </w:rPr>
                              <w:t>&gt;&gt; refresh(LibraryBrowser.LibraryBrowser2) [Enter]</w:t>
                            </w:r>
                          </w:p>
                          <w:p w14:paraId="5F7D24A2" w14:textId="77777777" w:rsidR="00173D70" w:rsidRPr="00A65845" w:rsidRDefault="00173D70" w:rsidP="00173D70">
                            <w:pPr>
                              <w:rPr>
                                <w:rFonts w:ascii="Arial" w:hAnsi="Arial"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60F7C" id="Rectangle 69" o:spid="_x0000_s1028" style="position:absolute;left:0;text-align:left;margin-left:71.35pt;margin-top:5.55pt;width:287.25pt;height:21.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">
                <v:shadow opacity=".5" offset="6pt,6pt"/>
                <v:textbox>
                  <w:txbxContent>
                    <w:p w14:paraId="7057484A" w14:textId="060CC774" w:rsidR="00173D70" w:rsidRPr="00A65845" w:rsidRDefault="00173D70" w:rsidP="00173D70">
                      <w:pPr>
                        <w:rPr>
                          <w:rFonts w:ascii="Arial" w:hAnsi="Arial" w:cs="Arial"/>
                          <w:sz w:val="20"/>
                        </w:rPr>
                      </w:pPr>
                      <w:r w:rsidRPr="00173D70">
                        <w:rPr>
                          <w:rFonts w:ascii="Arial" w:hAnsi="Arial" w:cs="Arial"/>
                          <w:sz w:val="20"/>
                          <w:highlight w:val="yellow"/>
                        </w:rPr>
                        <w:t>&gt;&gt; refresh(LibraryBrowser.LibraryBrowser2) [Enter]</w:t>
                      </w:r>
                    </w:p>
                    <w:p w14:paraId="5F7D24A2" w14:textId="77777777" w:rsidR="00173D70" w:rsidRPr="00A65845" w:rsidRDefault="00173D70" w:rsidP="00173D70">
                      <w:pPr>
                        <w:rPr>
                          <w:rFonts w:ascii="Arial" w:hAnsi="Arial" w:cs="Arial"/>
                          <w:sz w:val="20"/>
                        </w:rPr>
                      </w:pPr>
                    </w:p>
                  </w:txbxContent>
                </v:textbox>
              </v:rect>
            </w:pict>
          </mc:Fallback>
        </mc:AlternateContent>
      </w:r>
    </w:p>
    <w:p w14:paraId="03FCD153" w14:textId="21DAB2DE" w:rsidR="00173D70" w:rsidRDefault="00173D70" w:rsidP="00173D70">
      <w:pPr>
        <w:rPr>
          <w:rFonts w:ascii="Arial" w:hAnsi="Arial" w:cs="Arial"/>
          <w:i/>
          <w:iCs/>
        </w:rPr>
      </w:pPr>
    </w:p>
    <w:p w14:paraId="63DB9274" w14:textId="146CCFAF" w:rsidR="00173D70" w:rsidRDefault="00173D70" w:rsidP="00173D70">
      <w:pPr>
        <w:rPr>
          <w:rFonts w:ascii="Arial" w:hAnsi="Arial" w:cs="Arial"/>
          <w:i/>
          <w:iCs/>
        </w:rPr>
      </w:pPr>
    </w:p>
    <w:p w14:paraId="0EF2E0C7" w14:textId="086DA433" w:rsidR="002E4E7E" w:rsidRDefault="002E4E7E" w:rsidP="002E4E7E">
      <w:pPr>
        <w:ind w:left="720"/>
        <w:rPr>
          <w:rFonts w:ascii="Arial" w:hAnsi="Arial" w:cs="Arial"/>
          <w:szCs w:val="18"/>
          <w:highlight w:val="yellow"/>
        </w:rPr>
      </w:pPr>
      <w:r w:rsidRPr="00B168A9">
        <w:rPr>
          <w:rFonts w:ascii="Arial" w:hAnsi="Arial" w:cs="Arial"/>
          <w:szCs w:val="18"/>
          <w:highlight w:val="yellow"/>
        </w:rPr>
        <w:t>Remark</w:t>
      </w:r>
      <w:r w:rsidRPr="00B168A9">
        <w:rPr>
          <w:rFonts w:ascii="Arial" w:hAnsi="Arial" w:cs="Arial"/>
          <w:szCs w:val="18"/>
          <w:highlight w:val="yellow"/>
        </w:rPr>
        <w:tab/>
      </w:r>
      <w:r>
        <w:rPr>
          <w:rFonts w:ascii="Arial" w:hAnsi="Arial" w:cs="Arial"/>
          <w:szCs w:val="18"/>
          <w:highlight w:val="yellow"/>
        </w:rPr>
        <w:tab/>
      </w:r>
      <w:r w:rsidRPr="00B168A9">
        <w:rPr>
          <w:rFonts w:ascii="Arial" w:hAnsi="Arial" w:cs="Arial"/>
          <w:szCs w:val="18"/>
          <w:highlight w:val="yellow"/>
        </w:rPr>
        <w:t>If (</w:t>
      </w:r>
      <w:r>
        <w:rPr>
          <w:rFonts w:ascii="Arial" w:hAnsi="Arial" w:cs="Arial"/>
          <w:szCs w:val="18"/>
          <w:highlight w:val="yellow"/>
        </w:rPr>
        <w:t>3</w:t>
      </w:r>
      <w:r w:rsidRPr="00B168A9">
        <w:rPr>
          <w:rFonts w:ascii="Arial" w:hAnsi="Arial" w:cs="Arial"/>
          <w:szCs w:val="18"/>
          <w:highlight w:val="yellow"/>
        </w:rPr>
        <w:t>) is performed prior to (1) above, a warning will be displayed the next time MATLAB is started.</w:t>
      </w:r>
    </w:p>
    <w:p w14:paraId="2D682226" w14:textId="77777777" w:rsidR="002E4E7E" w:rsidRDefault="002E4E7E" w:rsidP="00173D70">
      <w:pPr>
        <w:rPr>
          <w:rFonts w:ascii="Arial" w:hAnsi="Arial" w:cs="Arial"/>
          <w:i/>
          <w:iCs/>
        </w:rPr>
      </w:pPr>
    </w:p>
    <w:p w14:paraId="4AD21D55" w14:textId="4E016C09" w:rsidR="00AA306C" w:rsidRPr="0029259B" w:rsidRDefault="00AA306C" w:rsidP="00173D70">
      <w:pPr>
        <w:rPr>
          <w:rFonts w:ascii="Arial" w:hAnsi="Arial" w:cs="Arial"/>
          <w:i/>
          <w:iCs/>
        </w:rPr>
      </w:pPr>
      <w:r w:rsidRPr="0029259B">
        <w:rPr>
          <w:rFonts w:ascii="Arial" w:hAnsi="Arial" w:cs="Arial"/>
          <w:i/>
          <w:iCs/>
        </w:rPr>
        <w:br w:type="page"/>
      </w:r>
    </w:p>
    <w:p w14:paraId="20E790D1" w14:textId="79260943" w:rsidR="00803113" w:rsidRPr="0029259B" w:rsidRDefault="62DEA9B0" w:rsidP="3C0BE9D9">
      <w:pPr>
        <w:pStyle w:val="Heading1"/>
        <w:numPr>
          <w:ilvl w:val="0"/>
          <w:numId w:val="3"/>
        </w:numPr>
        <w:ind w:left="812" w:hangingChars="289" w:hanging="812"/>
        <w:rPr>
          <w:rFonts w:cs="Arial"/>
        </w:rPr>
      </w:pPr>
      <w:bookmarkStart w:id="350" w:name="_Toc2060461680"/>
      <w:bookmarkStart w:id="351" w:name="_Toc895542465"/>
      <w:bookmarkStart w:id="352" w:name="_Toc117580432"/>
      <w:bookmarkStart w:id="353" w:name="_Toc1716703779"/>
      <w:bookmarkStart w:id="354" w:name="_Toc1366291551"/>
      <w:bookmarkStart w:id="355" w:name="_Toc1072963407"/>
      <w:bookmarkStart w:id="356" w:name="_Toc1241412914"/>
      <w:bookmarkStart w:id="357" w:name="_Toc358215739"/>
      <w:bookmarkStart w:id="358" w:name="_Toc1983628771"/>
      <w:bookmarkStart w:id="359" w:name="_Toc687437941"/>
      <w:bookmarkStart w:id="360" w:name="_Toc1525859981"/>
      <w:bookmarkStart w:id="361" w:name="_Toc1556995250"/>
      <w:bookmarkStart w:id="362" w:name="_Toc1546919684"/>
      <w:bookmarkStart w:id="363" w:name="_Toc1715242498"/>
      <w:bookmarkStart w:id="364" w:name="_Toc1267117178"/>
      <w:bookmarkStart w:id="365" w:name="_Toc867459395"/>
      <w:bookmarkStart w:id="366" w:name="_Toc615837449"/>
      <w:bookmarkStart w:id="367" w:name="_Toc616189307"/>
      <w:bookmarkStart w:id="368" w:name="_Toc479759366"/>
      <w:bookmarkStart w:id="369" w:name="_Toc1029441737"/>
      <w:bookmarkStart w:id="370" w:name="_Toc1173715376"/>
      <w:bookmarkStart w:id="371" w:name="_Toc1545221251"/>
      <w:bookmarkStart w:id="372" w:name="_Toc1690885227"/>
      <w:bookmarkStart w:id="373" w:name="_Toc1159425773"/>
      <w:bookmarkStart w:id="374" w:name="_Toc1445425267"/>
      <w:bookmarkStart w:id="375" w:name="_Toc1694734197"/>
      <w:bookmarkStart w:id="376" w:name="_Toc1943674519"/>
      <w:bookmarkStart w:id="377" w:name="_Toc618984386"/>
      <w:bookmarkStart w:id="378" w:name="_Toc1553465648"/>
      <w:bookmarkStart w:id="379" w:name="_Toc430703124"/>
      <w:bookmarkStart w:id="380" w:name="_Toc122608909"/>
      <w:r w:rsidRPr="0029259B">
        <w:rPr>
          <w:rFonts w:cs="Arial"/>
          <w:sz w:val="28"/>
          <w:szCs w:val="28"/>
        </w:rPr>
        <w:lastRenderedPageBreak/>
        <w:t>FUNCTIONS</w:t>
      </w:r>
      <w:bookmarkEnd w:id="276"/>
      <w:bookmarkEnd w:id="277"/>
      <w:bookmarkEnd w:id="278"/>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6278CCF9" w14:textId="77777777" w:rsidR="00F4530D" w:rsidRPr="0029259B" w:rsidRDefault="00F4530D" w:rsidP="00803113">
      <w:pPr>
        <w:pStyle w:val="PlainText"/>
        <w:rPr>
          <w:rFonts w:ascii="Arial" w:hAnsi="Arial" w:cs="Arial"/>
          <w:szCs w:val="18"/>
        </w:rPr>
      </w:pPr>
    </w:p>
    <w:p w14:paraId="6EAB5E2B" w14:textId="436A1E75" w:rsidR="00803113" w:rsidRPr="0029259B" w:rsidRDefault="00803113" w:rsidP="00803113">
      <w:pPr>
        <w:pStyle w:val="PlainText"/>
        <w:rPr>
          <w:rFonts w:ascii="Arial" w:hAnsi="Arial" w:cs="Arial"/>
          <w:szCs w:val="18"/>
        </w:rPr>
      </w:pPr>
      <w:r w:rsidRPr="0029259B">
        <w:rPr>
          <w:rFonts w:ascii="Arial" w:hAnsi="Arial" w:cs="Arial"/>
          <w:szCs w:val="18"/>
        </w:rPr>
        <w:t xml:space="preserve">This </w:t>
      </w:r>
      <w:r w:rsidR="004A5E88" w:rsidRPr="0029259B">
        <w:rPr>
          <w:rFonts w:ascii="Arial" w:hAnsi="Arial" w:cs="Arial"/>
          <w:kern w:val="0"/>
          <w:szCs w:val="18"/>
        </w:rPr>
        <w:t xml:space="preserve">section </w:t>
      </w:r>
      <w:r w:rsidRPr="0029259B">
        <w:rPr>
          <w:rFonts w:ascii="Arial" w:hAnsi="Arial" w:cs="Arial"/>
          <w:szCs w:val="18"/>
        </w:rPr>
        <w:t>describes the functions provided by E</w:t>
      </w:r>
      <w:r w:rsidR="00DB40DB" w:rsidRPr="0029259B">
        <w:rPr>
          <w:rFonts w:ascii="Arial" w:hAnsi="Arial" w:cs="Arial"/>
          <w:szCs w:val="18"/>
        </w:rPr>
        <w:t>T-VPF</w:t>
      </w:r>
      <w:r w:rsidRPr="0029259B">
        <w:rPr>
          <w:rFonts w:ascii="Arial" w:hAnsi="Arial" w:cs="Arial"/>
          <w:szCs w:val="18"/>
        </w:rPr>
        <w:t>.</w:t>
      </w:r>
    </w:p>
    <w:p w14:paraId="1CFF53BE" w14:textId="77777777" w:rsidR="00803113" w:rsidRPr="0029259B" w:rsidRDefault="00803113" w:rsidP="00803113">
      <w:pPr>
        <w:pStyle w:val="PlainText"/>
        <w:rPr>
          <w:rFonts w:ascii="Arial" w:hAnsi="Arial" w:cs="Arial"/>
          <w:szCs w:val="18"/>
        </w:rPr>
      </w:pPr>
    </w:p>
    <w:p w14:paraId="3F487E76" w14:textId="4EFD110C" w:rsidR="00803113" w:rsidRPr="0029259B" w:rsidRDefault="62DEA9B0" w:rsidP="00803113">
      <w:pPr>
        <w:pStyle w:val="Heading2"/>
        <w:rPr>
          <w:rFonts w:cs="Arial"/>
        </w:rPr>
      </w:pPr>
      <w:bookmarkStart w:id="381" w:name="_Toc320295256"/>
      <w:bookmarkStart w:id="382" w:name="_Toc87373299"/>
      <w:bookmarkStart w:id="383" w:name="_Toc94021759"/>
      <w:bookmarkStart w:id="384" w:name="_Toc283262250"/>
      <w:bookmarkStart w:id="385" w:name="_Toc468537496"/>
      <w:bookmarkStart w:id="386" w:name="_Toc687632650"/>
      <w:bookmarkStart w:id="387" w:name="_Toc1265726016"/>
      <w:bookmarkStart w:id="388" w:name="_Toc1970480023"/>
      <w:bookmarkStart w:id="389" w:name="_Toc313403115"/>
      <w:bookmarkStart w:id="390" w:name="_Toc1119907831"/>
      <w:bookmarkStart w:id="391" w:name="_Toc741830513"/>
      <w:bookmarkStart w:id="392" w:name="_Toc951563663"/>
      <w:bookmarkStart w:id="393" w:name="_Toc152320555"/>
      <w:bookmarkStart w:id="394" w:name="_Toc939860296"/>
      <w:bookmarkStart w:id="395" w:name="_Toc1794199446"/>
      <w:bookmarkStart w:id="396" w:name="_Toc686196897"/>
      <w:bookmarkStart w:id="397" w:name="_Toc1809847680"/>
      <w:bookmarkStart w:id="398" w:name="_Toc1852811881"/>
      <w:bookmarkStart w:id="399" w:name="_Toc1547649044"/>
      <w:bookmarkStart w:id="400" w:name="_Toc1920950208"/>
      <w:bookmarkStart w:id="401" w:name="_Toc600053055"/>
      <w:bookmarkStart w:id="402" w:name="_Toc1695953129"/>
      <w:bookmarkStart w:id="403" w:name="_Toc25756146"/>
      <w:bookmarkStart w:id="404" w:name="_Toc1812142479"/>
      <w:bookmarkStart w:id="405" w:name="_Toc1516528771"/>
      <w:bookmarkStart w:id="406" w:name="_Toc542961608"/>
      <w:bookmarkStart w:id="407" w:name="_Toc615072625"/>
      <w:bookmarkStart w:id="408" w:name="_Toc1976471607"/>
      <w:bookmarkStart w:id="409" w:name="_Toc2118866126"/>
      <w:bookmarkStart w:id="410" w:name="_Toc1353813303"/>
      <w:bookmarkStart w:id="411" w:name="_Toc535169335"/>
      <w:bookmarkStart w:id="412" w:name="_Toc784606562"/>
      <w:bookmarkStart w:id="413" w:name="_Toc372005890"/>
      <w:bookmarkStart w:id="414" w:name="_Toc122608910"/>
      <w:r w:rsidRPr="0029259B">
        <w:rPr>
          <w:rFonts w:cs="Arial"/>
        </w:rPr>
        <w:t>3.1 Overview</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21F343EE" w14:textId="0ECFAD00" w:rsidR="00F4530D" w:rsidRPr="0029259B" w:rsidRDefault="00F4530D" w:rsidP="008F699B">
      <w:pPr>
        <w:rPr>
          <w:rFonts w:ascii="Arial" w:hAnsi="Arial" w:cs="Arial"/>
        </w:rPr>
      </w:pPr>
    </w:p>
    <w:p w14:paraId="502C8056" w14:textId="3A28A1B3" w:rsidR="00BC0262" w:rsidRPr="0029259B" w:rsidRDefault="2D3505F5" w:rsidP="00560663">
      <w:pPr>
        <w:rPr>
          <w:rFonts w:ascii="Arial" w:hAnsi="Arial" w:cs="Arial"/>
        </w:rPr>
      </w:pPr>
      <w:r w:rsidRPr="0029259B">
        <w:rPr>
          <w:rFonts w:ascii="Arial" w:hAnsi="Arial" w:cs="Arial"/>
        </w:rPr>
        <w:t xml:space="preserve">ET-VPF provides </w:t>
      </w:r>
      <w:r w:rsidR="0092202E" w:rsidRPr="0029259B">
        <w:rPr>
          <w:rFonts w:ascii="Arial" w:hAnsi="Arial" w:cs="Arial"/>
        </w:rPr>
        <w:t xml:space="preserve">the </w:t>
      </w:r>
      <w:r w:rsidRPr="0029259B">
        <w:rPr>
          <w:rFonts w:ascii="Arial" w:hAnsi="Arial" w:cs="Arial"/>
        </w:rPr>
        <w:t>functions to generate a SPILS environment and to verify algorithms</w:t>
      </w:r>
      <w:r w:rsidR="002A33A5">
        <w:rPr>
          <w:rFonts w:ascii="Arial" w:hAnsi="Arial" w:cs="Arial"/>
        </w:rPr>
        <w:t xml:space="preserve"> (</w:t>
      </w:r>
      <w:r w:rsidR="002116B5" w:rsidRPr="002116B5">
        <w:rPr>
          <w:rFonts w:ascii="Arial" w:hAnsi="Arial" w:cs="Arial"/>
          <w:highlight w:val="yellow"/>
        </w:rPr>
        <w:t>prepare environment within 10 minutes</w:t>
      </w:r>
      <w:r w:rsidR="002A33A5">
        <w:rPr>
          <w:rFonts w:ascii="Arial" w:hAnsi="Arial" w:cs="Arial"/>
        </w:rPr>
        <w:t>)</w:t>
      </w:r>
      <w:r w:rsidRPr="0029259B">
        <w:rPr>
          <w:rFonts w:ascii="Arial" w:hAnsi="Arial" w:cs="Arial"/>
        </w:rPr>
        <w:t>. ET-VPF generates a SPILS environment in cooperation with Embedded Coder.</w:t>
      </w:r>
    </w:p>
    <w:p w14:paraId="20C63735" w14:textId="77777777" w:rsidR="00560663" w:rsidRPr="0029259B" w:rsidRDefault="00560663" w:rsidP="00560663">
      <w:pPr>
        <w:rPr>
          <w:rFonts w:ascii="Arial" w:hAnsi="Arial" w:cs="Arial"/>
        </w:rPr>
      </w:pPr>
    </w:p>
    <w:p w14:paraId="7444958D" w14:textId="1D434978" w:rsidR="00560663" w:rsidRPr="0029259B" w:rsidRDefault="2D3505F5" w:rsidP="3C0BE9D9">
      <w:pPr>
        <w:pStyle w:val="BodyText"/>
        <w:rPr>
          <w:rFonts w:ascii="Arial" w:hAnsi="Arial" w:cs="Arial"/>
        </w:rPr>
      </w:pPr>
      <w:r w:rsidRPr="0029259B">
        <w:rPr>
          <w:rFonts w:ascii="Arial" w:hAnsi="Arial" w:cs="Arial"/>
        </w:rPr>
        <w:t xml:space="preserve">The following describes the main </w:t>
      </w:r>
      <w:r w:rsidR="3C0BE9D9" w:rsidRPr="0029259B">
        <w:rPr>
          <w:rFonts w:ascii="Arial" w:hAnsi="Arial" w:cs="Arial"/>
        </w:rPr>
        <w:t xml:space="preserve">procedure </w:t>
      </w:r>
      <w:r w:rsidRPr="0029259B">
        <w:rPr>
          <w:rFonts w:ascii="Arial" w:hAnsi="Arial" w:cs="Arial"/>
        </w:rPr>
        <w:t>of ET-VPF:</w:t>
      </w:r>
    </w:p>
    <w:p w14:paraId="3B0B5AC1" w14:textId="0E43C99A" w:rsidR="00560663" w:rsidRPr="0029259B" w:rsidRDefault="00560663" w:rsidP="00763C45">
      <w:pPr>
        <w:pStyle w:val="BodyText"/>
        <w:numPr>
          <w:ilvl w:val="0"/>
          <w:numId w:val="7"/>
        </w:numPr>
        <w:ind w:left="720"/>
        <w:rPr>
          <w:rFonts w:ascii="Arial" w:hAnsi="Arial" w:cs="Arial"/>
          <w:szCs w:val="18"/>
        </w:rPr>
      </w:pPr>
      <w:r w:rsidRPr="0029259B">
        <w:rPr>
          <w:rFonts w:ascii="Arial" w:hAnsi="Arial" w:cs="Arial"/>
          <w:szCs w:val="18"/>
        </w:rPr>
        <w:t>Set configuration parameters</w:t>
      </w:r>
    </w:p>
    <w:p w14:paraId="062A3AF0" w14:textId="2010AEB7" w:rsidR="00560663" w:rsidRPr="0029259B" w:rsidRDefault="00560663" w:rsidP="00763C45">
      <w:pPr>
        <w:pStyle w:val="BodyText"/>
        <w:numPr>
          <w:ilvl w:val="0"/>
          <w:numId w:val="7"/>
        </w:numPr>
        <w:ind w:left="720"/>
        <w:rPr>
          <w:rFonts w:ascii="Arial" w:hAnsi="Arial" w:cs="Arial"/>
          <w:szCs w:val="18"/>
        </w:rPr>
      </w:pPr>
      <w:r w:rsidRPr="0029259B">
        <w:rPr>
          <w:rFonts w:ascii="Arial" w:hAnsi="Arial" w:cs="Arial"/>
          <w:szCs w:val="18"/>
        </w:rPr>
        <w:t>Clean existed files, objects.</w:t>
      </w:r>
    </w:p>
    <w:p w14:paraId="1D23AE48" w14:textId="77777777" w:rsidR="00560663" w:rsidRPr="0029259B" w:rsidRDefault="00560663" w:rsidP="00763C45">
      <w:pPr>
        <w:pStyle w:val="BodyText"/>
        <w:numPr>
          <w:ilvl w:val="0"/>
          <w:numId w:val="7"/>
        </w:numPr>
        <w:ind w:left="720"/>
        <w:rPr>
          <w:rFonts w:ascii="Arial" w:hAnsi="Arial" w:cs="Arial"/>
          <w:szCs w:val="18"/>
        </w:rPr>
      </w:pPr>
      <w:r w:rsidRPr="0029259B">
        <w:rPr>
          <w:rFonts w:ascii="Arial" w:hAnsi="Arial" w:cs="Arial"/>
          <w:szCs w:val="18"/>
        </w:rPr>
        <w:t>Generate source code files.</w:t>
      </w:r>
      <w:bookmarkStart w:id="415" w:name="V10000_Req_01_002"/>
      <w:bookmarkEnd w:id="415"/>
    </w:p>
    <w:p w14:paraId="7CE1B042" w14:textId="6C0097FA"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C source files of peripherals (Port, ADC</w:t>
      </w:r>
      <w:r w:rsidR="00483F69" w:rsidRPr="0029259B">
        <w:rPr>
          <w:rFonts w:ascii="Arial" w:hAnsi="Arial" w:cs="Arial"/>
          <w:szCs w:val="18"/>
        </w:rPr>
        <w:t xml:space="preserve">, </w:t>
      </w:r>
      <w:commentRangeStart w:id="416"/>
      <w:r w:rsidR="00483F69" w:rsidRPr="0029259B">
        <w:rPr>
          <w:rFonts w:ascii="Arial" w:hAnsi="Arial" w:cs="Arial"/>
          <w:szCs w:val="18"/>
          <w:highlight w:val="yellow"/>
        </w:rPr>
        <w:t>RLIN3n</w:t>
      </w:r>
      <w:commentRangeEnd w:id="416"/>
      <w:r w:rsidR="001C2072" w:rsidRPr="0029259B">
        <w:rPr>
          <w:rStyle w:val="CommentReference"/>
          <w:rFonts w:ascii="Arial" w:hAnsi="Arial" w:cs="Arial"/>
        </w:rPr>
        <w:commentReference w:id="416"/>
      </w:r>
      <w:r w:rsidR="00CD6407">
        <w:rPr>
          <w:rFonts w:ascii="Arial" w:hAnsi="Arial" w:cs="Arial"/>
          <w:szCs w:val="18"/>
        </w:rPr>
        <w:t xml:space="preserve">, </w:t>
      </w:r>
      <w:commentRangeStart w:id="417"/>
      <w:r w:rsidR="00CD6407" w:rsidRPr="00CD6407">
        <w:rPr>
          <w:rFonts w:ascii="Arial" w:hAnsi="Arial" w:cs="Arial"/>
          <w:szCs w:val="18"/>
          <w:highlight w:val="yellow"/>
        </w:rPr>
        <w:t>TAUD</w:t>
      </w:r>
      <w:bookmarkStart w:id="418" w:name="V10000_New_Req_03_002"/>
      <w:bookmarkEnd w:id="418"/>
      <w:commentRangeEnd w:id="417"/>
      <w:r w:rsidR="00EF77EB">
        <w:rPr>
          <w:rStyle w:val="CommentReference"/>
        </w:rPr>
        <w:commentReference w:id="417"/>
      </w:r>
      <w:r w:rsidRPr="0029259B">
        <w:rPr>
          <w:rFonts w:ascii="Arial" w:hAnsi="Arial" w:cs="Arial"/>
          <w:szCs w:val="18"/>
        </w:rPr>
        <w:t xml:space="preserve">) (using </w:t>
      </w:r>
      <w:r w:rsidR="004D603A" w:rsidRPr="0029259B">
        <w:rPr>
          <w:rFonts w:ascii="Arial" w:hAnsi="Arial" w:cs="Arial"/>
          <w:szCs w:val="18"/>
        </w:rPr>
        <w:t>SC</w:t>
      </w:r>
      <w:r w:rsidRPr="0029259B">
        <w:rPr>
          <w:rFonts w:ascii="Arial" w:hAnsi="Arial" w:cs="Arial"/>
          <w:szCs w:val="18"/>
        </w:rPr>
        <w:t xml:space="preserve"> to generate them).</w:t>
      </w:r>
    </w:p>
    <w:p w14:paraId="7933C557" w14:textId="77777777"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source files of target device.</w:t>
      </w:r>
    </w:p>
    <w:p w14:paraId="52269410" w14:textId="3C0E5457"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C source files</w:t>
      </w:r>
      <w:r w:rsidR="00567A37" w:rsidRPr="0029259B">
        <w:rPr>
          <w:rFonts w:ascii="Arial" w:hAnsi="Arial" w:cs="Arial"/>
          <w:szCs w:val="18"/>
        </w:rPr>
        <w:t>.</w:t>
      </w:r>
    </w:p>
    <w:p w14:paraId="2D0B1496" w14:textId="77777777"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make file and config file.</w:t>
      </w:r>
    </w:p>
    <w:p w14:paraId="1D21921D" w14:textId="77777777"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application make file.</w:t>
      </w:r>
    </w:p>
    <w:p w14:paraId="2BEF3149" w14:textId="58E8007B"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 xml:space="preserve">Generate </w:t>
      </w:r>
      <w:r w:rsidR="00A00E0D" w:rsidRPr="0029259B">
        <w:rPr>
          <w:rFonts w:ascii="Arial" w:hAnsi="Arial" w:cs="Arial"/>
          <w:szCs w:val="18"/>
        </w:rPr>
        <w:t>VLAB</w:t>
      </w:r>
      <w:r w:rsidRPr="0029259B">
        <w:rPr>
          <w:rFonts w:ascii="Arial" w:hAnsi="Arial" w:cs="Arial"/>
          <w:szCs w:val="18"/>
        </w:rPr>
        <w:t xml:space="preserve"> execution file.</w:t>
      </w:r>
    </w:p>
    <w:p w14:paraId="124293B1" w14:textId="33AC0461"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python files</w:t>
      </w:r>
      <w:r w:rsidR="00567A37" w:rsidRPr="0029259B">
        <w:rPr>
          <w:rFonts w:ascii="Arial" w:hAnsi="Arial" w:cs="Arial"/>
          <w:szCs w:val="18"/>
        </w:rPr>
        <w:t>.</w:t>
      </w:r>
    </w:p>
    <w:p w14:paraId="1F289C6F" w14:textId="77777777" w:rsidR="00560663" w:rsidRPr="0029259B" w:rsidRDefault="00560663" w:rsidP="00763C45">
      <w:pPr>
        <w:pStyle w:val="BodyText"/>
        <w:numPr>
          <w:ilvl w:val="0"/>
          <w:numId w:val="8"/>
        </w:numPr>
        <w:ind w:left="1080"/>
        <w:rPr>
          <w:rFonts w:ascii="Arial" w:hAnsi="Arial" w:cs="Arial"/>
          <w:szCs w:val="18"/>
        </w:rPr>
      </w:pPr>
      <w:r w:rsidRPr="0029259B">
        <w:rPr>
          <w:rFonts w:ascii="Arial" w:hAnsi="Arial" w:cs="Arial"/>
          <w:szCs w:val="18"/>
        </w:rPr>
        <w:t>Generate Define.h, OSTM_define.h.</w:t>
      </w:r>
    </w:p>
    <w:p w14:paraId="74060B76" w14:textId="77777777" w:rsidR="00560663" w:rsidRPr="0029259B" w:rsidRDefault="00560663" w:rsidP="00763C45">
      <w:pPr>
        <w:pStyle w:val="BodyText"/>
        <w:numPr>
          <w:ilvl w:val="0"/>
          <w:numId w:val="7"/>
        </w:numPr>
        <w:ind w:left="720"/>
        <w:rPr>
          <w:rFonts w:ascii="Arial" w:hAnsi="Arial" w:cs="Arial"/>
          <w:szCs w:val="18"/>
        </w:rPr>
      </w:pPr>
      <w:r w:rsidRPr="0029259B">
        <w:rPr>
          <w:rFonts w:ascii="Arial" w:hAnsi="Arial" w:cs="Arial"/>
          <w:szCs w:val="18"/>
        </w:rPr>
        <w:t>Call Cygwin to build source code.</w:t>
      </w:r>
    </w:p>
    <w:p w14:paraId="26F2B677" w14:textId="77777777" w:rsidR="00560663" w:rsidRPr="0029259B" w:rsidRDefault="00560663" w:rsidP="00763C45">
      <w:pPr>
        <w:pStyle w:val="BodyText"/>
        <w:numPr>
          <w:ilvl w:val="0"/>
          <w:numId w:val="7"/>
        </w:numPr>
        <w:ind w:left="720"/>
        <w:rPr>
          <w:rFonts w:ascii="Arial" w:hAnsi="Arial" w:cs="Arial"/>
          <w:szCs w:val="18"/>
        </w:rPr>
      </w:pPr>
      <w:r w:rsidRPr="0029259B">
        <w:rPr>
          <w:rFonts w:ascii="Arial" w:hAnsi="Arial" w:cs="Arial"/>
          <w:szCs w:val="18"/>
        </w:rPr>
        <w:t>Start-up VLAB then run the target python script.</w:t>
      </w:r>
    </w:p>
    <w:p w14:paraId="484EABCD" w14:textId="77777777" w:rsidR="00560663" w:rsidRPr="0029259B" w:rsidRDefault="00560663" w:rsidP="00763C45">
      <w:pPr>
        <w:pStyle w:val="BodyText"/>
        <w:numPr>
          <w:ilvl w:val="0"/>
          <w:numId w:val="7"/>
        </w:numPr>
        <w:ind w:left="720"/>
        <w:rPr>
          <w:rFonts w:ascii="Arial" w:hAnsi="Arial" w:cs="Arial"/>
          <w:szCs w:val="18"/>
        </w:rPr>
      </w:pPr>
      <w:r w:rsidRPr="0029259B">
        <w:rPr>
          <w:rFonts w:ascii="Arial" w:hAnsi="Arial" w:cs="Arial"/>
          <w:szCs w:val="18"/>
        </w:rPr>
        <w:t>Wait until the co-sim finish and verify the result.</w:t>
      </w:r>
    </w:p>
    <w:p w14:paraId="283C6402" w14:textId="784C9F1D" w:rsidR="00560663" w:rsidRPr="0029259B" w:rsidRDefault="00560663" w:rsidP="00560663">
      <w:pPr>
        <w:rPr>
          <w:rFonts w:ascii="Arial" w:hAnsi="Arial" w:cs="Arial"/>
        </w:rPr>
      </w:pPr>
    </w:p>
    <w:p w14:paraId="29A1D861" w14:textId="578F77DE" w:rsidR="00101A66" w:rsidRPr="0029259B" w:rsidRDefault="00101A66" w:rsidP="00101A66">
      <w:pPr>
        <w:rPr>
          <w:rFonts w:ascii="Arial" w:hAnsi="Arial" w:cs="Arial"/>
        </w:rPr>
      </w:pPr>
      <w:r w:rsidRPr="0029259B">
        <w:rPr>
          <w:rFonts w:ascii="Arial" w:hAnsi="Arial" w:cs="Arial"/>
        </w:rPr>
        <w:t>About S-Function block of peripherals, there are some sample S-Function blocks (Port, ADC</w:t>
      </w:r>
      <w:r w:rsidR="00032F06" w:rsidRPr="0029259B">
        <w:rPr>
          <w:rFonts w:ascii="Arial" w:hAnsi="Arial" w:cs="Arial"/>
        </w:rPr>
        <w:t>,</w:t>
      </w:r>
      <w:r w:rsidR="00B04BAB" w:rsidRPr="0029259B">
        <w:rPr>
          <w:rFonts w:ascii="Arial" w:hAnsi="Arial" w:cs="Arial"/>
        </w:rPr>
        <w:t xml:space="preserve"> RS-CANFD</w:t>
      </w:r>
      <w:r w:rsidR="001E6BB6" w:rsidRPr="0029259B">
        <w:rPr>
          <w:rFonts w:ascii="Arial" w:hAnsi="Arial" w:cs="Arial"/>
        </w:rPr>
        <w:t xml:space="preserve">, </w:t>
      </w:r>
      <w:commentRangeStart w:id="419"/>
      <w:r w:rsidR="001E6BB6" w:rsidRPr="0029259B">
        <w:rPr>
          <w:rFonts w:ascii="Arial" w:hAnsi="Arial" w:cs="Arial"/>
          <w:highlight w:val="yellow"/>
        </w:rPr>
        <w:t>RLIN3n</w:t>
      </w:r>
      <w:commentRangeEnd w:id="419"/>
      <w:r w:rsidR="003F663B" w:rsidRPr="0029259B">
        <w:rPr>
          <w:rStyle w:val="CommentReference"/>
          <w:rFonts w:ascii="Arial" w:hAnsi="Arial" w:cs="Arial"/>
        </w:rPr>
        <w:commentReference w:id="419"/>
      </w:r>
      <w:r w:rsidR="001F141A">
        <w:rPr>
          <w:rFonts w:ascii="Arial" w:hAnsi="Arial" w:cs="Arial"/>
        </w:rPr>
        <w:t xml:space="preserve">, </w:t>
      </w:r>
      <w:commentRangeStart w:id="420"/>
      <w:r w:rsidR="001F141A" w:rsidRPr="001F141A">
        <w:rPr>
          <w:rFonts w:ascii="Arial" w:hAnsi="Arial" w:cs="Arial"/>
          <w:highlight w:val="yellow"/>
        </w:rPr>
        <w:t>TAUD</w:t>
      </w:r>
      <w:commentRangeEnd w:id="420"/>
      <w:r w:rsidR="000177BF">
        <w:rPr>
          <w:rStyle w:val="CommentReference"/>
        </w:rPr>
        <w:commentReference w:id="420"/>
      </w:r>
      <w:r w:rsidR="00B04BAB" w:rsidRPr="0029259B">
        <w:rPr>
          <w:rFonts w:ascii="Arial" w:hAnsi="Arial" w:cs="Arial"/>
        </w:rPr>
        <w:t xml:space="preserve">) </w:t>
      </w:r>
      <w:r w:rsidRPr="0029259B">
        <w:rPr>
          <w:rFonts w:ascii="Arial" w:hAnsi="Arial" w:cs="Arial"/>
        </w:rPr>
        <w:t xml:space="preserve">included in </w:t>
      </w:r>
      <w:commentRangeStart w:id="421"/>
      <w:r w:rsidR="003977AE" w:rsidRPr="003A0BDC">
        <w:rPr>
          <w:rFonts w:ascii="Arial" w:hAnsi="Arial" w:cs="Arial"/>
          <w:highlight w:val="yellow"/>
        </w:rPr>
        <w:t>“etvpf_lib.s</w:t>
      </w:r>
      <w:bookmarkStart w:id="422" w:name="V10000_Simulink_Library_003"/>
      <w:bookmarkEnd w:id="422"/>
      <w:r w:rsidR="003977AE" w:rsidRPr="003A0BDC">
        <w:rPr>
          <w:rFonts w:ascii="Arial" w:hAnsi="Arial" w:cs="Arial"/>
          <w:highlight w:val="yellow"/>
        </w:rPr>
        <w:t>lx</w:t>
      </w:r>
      <w:r w:rsidR="003977AE" w:rsidRPr="003A0BDC">
        <w:rPr>
          <w:rFonts w:ascii="Arial" w:hAnsi="Arial" w:cs="Arial"/>
          <w:highlight w:val="yellow"/>
          <w:lang w:val="vi-VN"/>
        </w:rPr>
        <w:t>”</w:t>
      </w:r>
      <w:r w:rsidR="003977AE">
        <w:rPr>
          <w:rFonts w:ascii="Arial" w:hAnsi="Arial" w:cs="Arial"/>
          <w:lang w:val="vi-VN"/>
        </w:rPr>
        <w:t xml:space="preserve"> </w:t>
      </w:r>
      <w:commentRangeEnd w:id="421"/>
      <w:r w:rsidR="00A20C8F">
        <w:rPr>
          <w:rStyle w:val="CommentReference"/>
        </w:rPr>
        <w:commentReference w:id="421"/>
      </w:r>
      <w:r w:rsidR="003977AE">
        <w:rPr>
          <w:rFonts w:ascii="Arial" w:hAnsi="Arial" w:cs="Arial"/>
        </w:rPr>
        <w:t>file</w:t>
      </w:r>
      <w:r w:rsidR="0092202E" w:rsidRPr="0029259B">
        <w:rPr>
          <w:rFonts w:ascii="Arial" w:hAnsi="Arial" w:cs="Arial"/>
        </w:rPr>
        <w:t xml:space="preserve">, </w:t>
      </w:r>
      <w:r w:rsidRPr="0029259B">
        <w:rPr>
          <w:rFonts w:ascii="Arial" w:hAnsi="Arial" w:cs="Arial"/>
        </w:rPr>
        <w:t xml:space="preserve">which </w:t>
      </w:r>
      <w:r w:rsidR="0092202E" w:rsidRPr="0029259B">
        <w:rPr>
          <w:rFonts w:ascii="Arial" w:hAnsi="Arial" w:cs="Arial"/>
        </w:rPr>
        <w:t xml:space="preserve">is </w:t>
      </w:r>
      <w:r w:rsidRPr="0029259B">
        <w:rPr>
          <w:rFonts w:ascii="Arial" w:hAnsi="Arial" w:cs="Arial"/>
        </w:rPr>
        <w:t xml:space="preserve">provided by </w:t>
      </w:r>
      <w:r w:rsidR="00F927E8" w:rsidRPr="00F927E8">
        <w:rPr>
          <w:rFonts w:ascii="Arial" w:hAnsi="Arial" w:cs="Arial"/>
        </w:rPr>
        <w:t>Renesas Electronics</w:t>
      </w:r>
      <w:r w:rsidR="000744E6" w:rsidRPr="0029259B">
        <w:rPr>
          <w:rFonts w:ascii="Arial" w:hAnsi="Arial" w:cs="Arial"/>
        </w:rPr>
        <w:t>,</w:t>
      </w:r>
      <w:r w:rsidRPr="0029259B">
        <w:rPr>
          <w:rFonts w:ascii="Arial" w:hAnsi="Arial" w:cs="Arial"/>
        </w:rPr>
        <w:t xml:space="preserve"> </w:t>
      </w:r>
      <w:r w:rsidR="000744E6" w:rsidRPr="0029259B">
        <w:rPr>
          <w:rFonts w:ascii="Arial" w:hAnsi="Arial" w:cs="Arial"/>
        </w:rPr>
        <w:t>u</w:t>
      </w:r>
      <w:r w:rsidRPr="0029259B">
        <w:rPr>
          <w:rFonts w:ascii="Arial" w:hAnsi="Arial" w:cs="Arial"/>
        </w:rPr>
        <w:t xml:space="preserve">ser can use </w:t>
      </w:r>
      <w:r w:rsidR="000744E6" w:rsidRPr="0029259B">
        <w:rPr>
          <w:rFonts w:ascii="Arial" w:hAnsi="Arial" w:cs="Arial"/>
        </w:rPr>
        <w:t xml:space="preserve">these </w:t>
      </w:r>
      <w:r w:rsidRPr="0029259B">
        <w:rPr>
          <w:rFonts w:ascii="Arial" w:hAnsi="Arial" w:cs="Arial"/>
        </w:rPr>
        <w:t>available S-Function blocks</w:t>
      </w:r>
      <w:r w:rsidR="000744E6" w:rsidRPr="0029259B">
        <w:rPr>
          <w:rFonts w:ascii="Arial" w:hAnsi="Arial" w:cs="Arial"/>
        </w:rPr>
        <w:t>.</w:t>
      </w:r>
    </w:p>
    <w:p w14:paraId="2E8118D1" w14:textId="77777777" w:rsidR="00101A66" w:rsidRPr="0029259B" w:rsidRDefault="00101A66" w:rsidP="00560663">
      <w:pPr>
        <w:rPr>
          <w:rFonts w:ascii="Arial" w:hAnsi="Arial" w:cs="Arial"/>
        </w:rPr>
      </w:pPr>
    </w:p>
    <w:p w14:paraId="5C99D6F5" w14:textId="031FF961" w:rsidR="00AA3F45" w:rsidRDefault="5458F000" w:rsidP="3C0BE9D9">
      <w:pPr>
        <w:rPr>
          <w:rFonts w:ascii="Arial" w:hAnsi="Arial" w:cs="Arial"/>
        </w:rPr>
      </w:pPr>
      <w:r w:rsidRPr="0029259B">
        <w:rPr>
          <w:rFonts w:ascii="Arial" w:hAnsi="Arial" w:cs="Arial"/>
        </w:rPr>
        <w:t xml:space="preserve">ET-VPF will support generate a </w:t>
      </w:r>
      <w:r w:rsidR="2D3505F5" w:rsidRPr="0029259B">
        <w:rPr>
          <w:rFonts w:ascii="Arial" w:hAnsi="Arial" w:cs="Arial"/>
        </w:rPr>
        <w:t>SPILS environment</w:t>
      </w:r>
      <w:r w:rsidRPr="0029259B">
        <w:rPr>
          <w:rFonts w:ascii="Arial" w:hAnsi="Arial" w:cs="Arial"/>
        </w:rPr>
        <w:t xml:space="preserve"> and verify algorithms automatically. But </w:t>
      </w:r>
      <w:r w:rsidR="7453983F" w:rsidRPr="0029259B">
        <w:rPr>
          <w:rFonts w:ascii="Arial" w:hAnsi="Arial" w:cs="Arial"/>
        </w:rPr>
        <w:t>the settings of peripherals</w:t>
      </w:r>
      <w:r w:rsidRPr="0029259B">
        <w:rPr>
          <w:rFonts w:ascii="Arial" w:hAnsi="Arial" w:cs="Arial"/>
        </w:rPr>
        <w:t xml:space="preserve"> </w:t>
      </w:r>
      <w:r w:rsidR="7453983F" w:rsidRPr="0029259B">
        <w:rPr>
          <w:rFonts w:ascii="Arial" w:hAnsi="Arial" w:cs="Arial"/>
        </w:rPr>
        <w:t xml:space="preserve">are dependent on each use case. Therefore, </w:t>
      </w:r>
      <w:r w:rsidR="625D3AF9" w:rsidRPr="0029259B">
        <w:rPr>
          <w:rFonts w:ascii="Arial" w:hAnsi="Arial" w:cs="Arial"/>
        </w:rPr>
        <w:t xml:space="preserve">ET-VPF </w:t>
      </w:r>
      <w:r w:rsidR="7453983F" w:rsidRPr="0029259B">
        <w:rPr>
          <w:rFonts w:ascii="Arial" w:hAnsi="Arial" w:cs="Arial"/>
        </w:rPr>
        <w:t>also support u</w:t>
      </w:r>
      <w:r w:rsidRPr="0029259B">
        <w:rPr>
          <w:rFonts w:ascii="Arial" w:hAnsi="Arial" w:cs="Arial"/>
        </w:rPr>
        <w:t>ser do it by manual:</w:t>
      </w:r>
      <w:r w:rsidR="625D3AF9" w:rsidRPr="0029259B">
        <w:rPr>
          <w:rFonts w:ascii="Arial" w:hAnsi="Arial" w:cs="Arial"/>
        </w:rPr>
        <w:t xml:space="preserve"> d</w:t>
      </w:r>
      <w:r w:rsidR="318FCC56" w:rsidRPr="0029259B">
        <w:rPr>
          <w:rFonts w:ascii="Arial" w:hAnsi="Arial" w:cs="Arial"/>
        </w:rPr>
        <w:t>uring generation</w:t>
      </w:r>
      <w:r w:rsidR="1C59E51C" w:rsidRPr="0029259B">
        <w:rPr>
          <w:rFonts w:ascii="Arial" w:hAnsi="Arial" w:cs="Arial"/>
        </w:rPr>
        <w:t xml:space="preserve"> of </w:t>
      </w:r>
      <w:r w:rsidR="2D3505F5" w:rsidRPr="0029259B">
        <w:rPr>
          <w:rFonts w:ascii="Arial" w:hAnsi="Arial" w:cs="Arial"/>
        </w:rPr>
        <w:t>SPILS environment</w:t>
      </w:r>
      <w:r w:rsidR="318FCC56" w:rsidRPr="0029259B">
        <w:rPr>
          <w:rFonts w:ascii="Arial" w:hAnsi="Arial" w:cs="Arial"/>
        </w:rPr>
        <w:t xml:space="preserve">, </w:t>
      </w:r>
      <w:r w:rsidR="1C59E51C" w:rsidRPr="0029259B">
        <w:rPr>
          <w:rFonts w:ascii="Arial" w:hAnsi="Arial" w:cs="Arial"/>
        </w:rPr>
        <w:t xml:space="preserve">user </w:t>
      </w:r>
      <w:r w:rsidR="625D3AF9" w:rsidRPr="0029259B">
        <w:rPr>
          <w:rFonts w:ascii="Arial" w:hAnsi="Arial" w:cs="Arial"/>
        </w:rPr>
        <w:t>can</w:t>
      </w:r>
      <w:r w:rsidR="1C59E51C" w:rsidRPr="0029259B">
        <w:rPr>
          <w:rFonts w:ascii="Arial" w:hAnsi="Arial" w:cs="Arial"/>
        </w:rPr>
        <w:t xml:space="preserve"> configure settings, generate source code for peripherals (Port, ADC</w:t>
      </w:r>
      <w:r w:rsidR="00E83C96" w:rsidRPr="0029259B">
        <w:rPr>
          <w:rFonts w:ascii="Arial" w:hAnsi="Arial" w:cs="Arial"/>
        </w:rPr>
        <w:t xml:space="preserve">, </w:t>
      </w:r>
      <w:commentRangeStart w:id="423"/>
      <w:r w:rsidR="00E83C96" w:rsidRPr="0029259B">
        <w:rPr>
          <w:rFonts w:ascii="Arial" w:hAnsi="Arial" w:cs="Arial"/>
          <w:highlight w:val="yellow"/>
        </w:rPr>
        <w:t>RLIN3n</w:t>
      </w:r>
      <w:commentRangeEnd w:id="423"/>
      <w:r w:rsidR="003F663B" w:rsidRPr="0029259B">
        <w:rPr>
          <w:rStyle w:val="CommentReference"/>
          <w:rFonts w:ascii="Arial" w:hAnsi="Arial" w:cs="Arial"/>
        </w:rPr>
        <w:commentReference w:id="423"/>
      </w:r>
      <w:r w:rsidR="001F141A">
        <w:rPr>
          <w:rFonts w:ascii="Arial" w:hAnsi="Arial" w:cs="Arial"/>
        </w:rPr>
        <w:t xml:space="preserve">, </w:t>
      </w:r>
      <w:commentRangeStart w:id="424"/>
      <w:r w:rsidR="001F141A" w:rsidRPr="001F141A">
        <w:rPr>
          <w:rFonts w:ascii="Arial" w:hAnsi="Arial" w:cs="Arial"/>
          <w:highlight w:val="yellow"/>
        </w:rPr>
        <w:t>TAUD</w:t>
      </w:r>
      <w:commentRangeEnd w:id="424"/>
      <w:r w:rsidR="009F0989">
        <w:rPr>
          <w:rStyle w:val="CommentReference"/>
        </w:rPr>
        <w:commentReference w:id="424"/>
      </w:r>
      <w:r w:rsidR="1C59E51C" w:rsidRPr="0029259B">
        <w:rPr>
          <w:rFonts w:ascii="Arial" w:hAnsi="Arial" w:cs="Arial"/>
        </w:rPr>
        <w:t xml:space="preserve">) easier, more detail via </w:t>
      </w:r>
      <w:r w:rsidR="3E0DF7CA" w:rsidRPr="0029259B">
        <w:rPr>
          <w:rFonts w:ascii="Arial" w:hAnsi="Arial" w:cs="Arial"/>
        </w:rPr>
        <w:t>SC</w:t>
      </w:r>
      <w:r w:rsidR="66C2B793" w:rsidRPr="0029259B">
        <w:rPr>
          <w:rFonts w:ascii="Arial" w:hAnsi="Arial" w:cs="Arial"/>
        </w:rPr>
        <w:t xml:space="preserve">. To do this step, user can </w:t>
      </w:r>
      <w:r w:rsidR="19BACA02" w:rsidRPr="0029259B">
        <w:rPr>
          <w:rFonts w:ascii="Arial" w:hAnsi="Arial" w:cs="Arial"/>
        </w:rPr>
        <w:t xml:space="preserve">refer to </w:t>
      </w:r>
      <w:r w:rsidR="62FB7C4D" w:rsidRPr="0029259B">
        <w:rPr>
          <w:rFonts w:ascii="Arial" w:hAnsi="Arial" w:cs="Arial"/>
          <w:kern w:val="0"/>
        </w:rPr>
        <w:t xml:space="preserve">section </w:t>
      </w:r>
      <w:r w:rsidR="009566C6" w:rsidRPr="0029259B">
        <w:rPr>
          <w:rFonts w:ascii="Arial" w:hAnsi="Arial" w:cs="Arial"/>
          <w:b/>
          <w:bCs/>
        </w:rPr>
        <w:fldChar w:fldCharType="begin"/>
      </w:r>
      <w:r w:rsidR="009566C6" w:rsidRPr="0029259B">
        <w:rPr>
          <w:rFonts w:ascii="Arial" w:hAnsi="Arial" w:cs="Arial"/>
          <w:b/>
          <w:bCs/>
        </w:rPr>
        <w:instrText xml:space="preserve"> REF _Ref94026585 \h  \* MERGEFORMAT </w:instrText>
      </w:r>
      <w:r w:rsidR="009566C6" w:rsidRPr="0029259B">
        <w:rPr>
          <w:rFonts w:ascii="Arial" w:hAnsi="Arial" w:cs="Arial"/>
          <w:b/>
          <w:bCs/>
        </w:rPr>
      </w:r>
      <w:r w:rsidR="009566C6" w:rsidRPr="0029259B">
        <w:rPr>
          <w:rFonts w:ascii="Arial" w:hAnsi="Arial" w:cs="Arial"/>
          <w:b/>
          <w:bCs/>
        </w:rPr>
        <w:fldChar w:fldCharType="separate"/>
      </w:r>
      <w:r w:rsidR="003C2150" w:rsidRPr="003C2150">
        <w:rPr>
          <w:rFonts w:ascii="Arial" w:hAnsi="Arial" w:cs="Arial"/>
          <w:b/>
          <w:bCs/>
        </w:rPr>
        <w:t>3.3.3.1 Generating the peripherals’ source code by SC</w:t>
      </w:r>
      <w:r w:rsidR="009566C6" w:rsidRPr="0029259B">
        <w:rPr>
          <w:rFonts w:ascii="Arial" w:hAnsi="Arial" w:cs="Arial"/>
          <w:b/>
          <w:bCs/>
        </w:rPr>
        <w:fldChar w:fldCharType="end"/>
      </w:r>
      <w:r w:rsidR="19BACA02" w:rsidRPr="0029259B">
        <w:rPr>
          <w:rFonts w:ascii="Arial" w:hAnsi="Arial" w:cs="Arial"/>
        </w:rPr>
        <w:t>.</w:t>
      </w:r>
    </w:p>
    <w:p w14:paraId="232AED02" w14:textId="77777777" w:rsidR="00DB7BAC" w:rsidRPr="0029259B" w:rsidRDefault="00DB7BAC" w:rsidP="3C0BE9D9">
      <w:pPr>
        <w:rPr>
          <w:rFonts w:ascii="Arial" w:hAnsi="Arial" w:cs="Arial"/>
        </w:rPr>
      </w:pPr>
    </w:p>
    <w:p w14:paraId="578B6C5C" w14:textId="77777777" w:rsidR="00DB7BAC" w:rsidRPr="00A421A6" w:rsidRDefault="00DB7BAC" w:rsidP="00DB7BAC">
      <w:pPr>
        <w:rPr>
          <w:rFonts w:ascii="Arial" w:hAnsi="Arial" w:cs="Arial"/>
          <w:highlight w:val="yellow"/>
        </w:rPr>
      </w:pPr>
      <w:r w:rsidRPr="00A421A6">
        <w:rPr>
          <w:rFonts w:ascii="Arial" w:hAnsi="Arial" w:cs="Arial"/>
          <w:highlight w:val="yellow"/>
        </w:rPr>
        <w:t>The following table shows the list of usable blocks (the blocks that can be placed in the same layer as the measurement target block)</w:t>
      </w:r>
    </w:p>
    <w:p w14:paraId="1AC8DAB1" w14:textId="6EC04663" w:rsidR="00DB7BAC" w:rsidRPr="00B31376" w:rsidRDefault="00DB7BAC" w:rsidP="00DB7BAC">
      <w:pPr>
        <w:adjustRightInd w:val="0"/>
        <w:spacing w:before="120" w:afterLines="100" w:after="240"/>
        <w:ind w:firstLineChars="100" w:firstLine="181"/>
        <w:jc w:val="center"/>
        <w:rPr>
          <w:rFonts w:ascii="Arial" w:eastAsia="MS PGothic" w:hAnsi="Arial" w:cs="Arial"/>
          <w:b/>
          <w:i/>
          <w:szCs w:val="18"/>
        </w:rPr>
      </w:pPr>
      <w:bookmarkStart w:id="425" w:name="_Ref1123057"/>
      <w:r w:rsidRPr="00A421A6">
        <w:rPr>
          <w:rFonts w:ascii="Arial" w:eastAsia="MS PGothic" w:hAnsi="Arial"/>
          <w:b/>
          <w:i/>
          <w:szCs w:val="18"/>
          <w:highlight w:val="yellow"/>
        </w:rPr>
        <w:t xml:space="preserve">Table </w:t>
      </w:r>
      <w:r w:rsidRPr="00A421A6">
        <w:rPr>
          <w:rFonts w:ascii="Arial" w:eastAsia="MS PGothic" w:hAnsi="Arial"/>
          <w:b/>
          <w:i/>
          <w:noProof/>
          <w:szCs w:val="18"/>
          <w:highlight w:val="yellow"/>
        </w:rPr>
        <w:fldChar w:fldCharType="begin"/>
      </w:r>
      <w:r w:rsidRPr="00A421A6">
        <w:rPr>
          <w:rFonts w:ascii="Arial" w:eastAsia="MS PGothic" w:hAnsi="Arial"/>
          <w:b/>
          <w:i/>
          <w:noProof/>
          <w:szCs w:val="18"/>
          <w:highlight w:val="yellow"/>
        </w:rPr>
        <w:instrText xml:space="preserve"> STYLEREF 1 \s </w:instrText>
      </w:r>
      <w:r w:rsidRPr="00A421A6">
        <w:rPr>
          <w:rFonts w:ascii="Arial" w:eastAsia="MS PGothic" w:hAnsi="Arial"/>
          <w:b/>
          <w:i/>
          <w:noProof/>
          <w:szCs w:val="18"/>
          <w:highlight w:val="yellow"/>
        </w:rPr>
        <w:fldChar w:fldCharType="separate"/>
      </w:r>
      <w:r w:rsidR="003C2150">
        <w:rPr>
          <w:rFonts w:ascii="Arial" w:eastAsia="MS PGothic" w:hAnsi="Arial"/>
          <w:b/>
          <w:i/>
          <w:noProof/>
          <w:szCs w:val="18"/>
          <w:highlight w:val="yellow"/>
        </w:rPr>
        <w:t>3</w:t>
      </w:r>
      <w:r w:rsidRPr="00A421A6">
        <w:rPr>
          <w:rFonts w:ascii="Arial" w:eastAsia="MS PGothic" w:hAnsi="Arial"/>
          <w:b/>
          <w:i/>
          <w:noProof/>
          <w:szCs w:val="18"/>
          <w:highlight w:val="yellow"/>
        </w:rPr>
        <w:fldChar w:fldCharType="end"/>
      </w:r>
      <w:r w:rsidRPr="00A421A6">
        <w:rPr>
          <w:rFonts w:ascii="Arial" w:eastAsia="MS PGothic" w:hAnsi="Arial"/>
          <w:b/>
          <w:i/>
          <w:szCs w:val="18"/>
          <w:highlight w:val="yellow"/>
        </w:rPr>
        <w:noBreakHyphen/>
      </w:r>
      <w:r w:rsidRPr="00A421A6">
        <w:rPr>
          <w:rFonts w:ascii="Arial" w:eastAsia="MS PGothic" w:hAnsi="Arial"/>
          <w:b/>
          <w:i/>
          <w:noProof/>
          <w:szCs w:val="18"/>
          <w:highlight w:val="yellow"/>
        </w:rPr>
        <w:fldChar w:fldCharType="begin"/>
      </w:r>
      <w:r w:rsidRPr="00A421A6">
        <w:rPr>
          <w:rFonts w:ascii="Arial" w:eastAsia="MS PGothic" w:hAnsi="Arial"/>
          <w:b/>
          <w:i/>
          <w:noProof/>
          <w:szCs w:val="18"/>
          <w:highlight w:val="yellow"/>
        </w:rPr>
        <w:instrText xml:space="preserve"> SEQ Table \* ARABIC \s 1 </w:instrText>
      </w:r>
      <w:r w:rsidRPr="00A421A6">
        <w:rPr>
          <w:rFonts w:ascii="Arial" w:eastAsia="MS PGothic" w:hAnsi="Arial"/>
          <w:b/>
          <w:i/>
          <w:noProof/>
          <w:szCs w:val="18"/>
          <w:highlight w:val="yellow"/>
        </w:rPr>
        <w:fldChar w:fldCharType="separate"/>
      </w:r>
      <w:r w:rsidR="003C2150">
        <w:rPr>
          <w:rFonts w:ascii="Arial" w:eastAsia="MS PGothic" w:hAnsi="Arial"/>
          <w:b/>
          <w:i/>
          <w:noProof/>
          <w:szCs w:val="18"/>
          <w:highlight w:val="yellow"/>
        </w:rPr>
        <w:t>1</w:t>
      </w:r>
      <w:r w:rsidRPr="00A421A6">
        <w:rPr>
          <w:rFonts w:ascii="Arial" w:eastAsia="MS PGothic" w:hAnsi="Arial"/>
          <w:b/>
          <w:i/>
          <w:noProof/>
          <w:szCs w:val="18"/>
          <w:highlight w:val="yellow"/>
        </w:rPr>
        <w:fldChar w:fldCharType="end"/>
      </w:r>
      <w:r w:rsidRPr="00A421A6">
        <w:rPr>
          <w:rFonts w:ascii="Arial" w:eastAsia="MS PGothic" w:hAnsi="Arial"/>
          <w:b/>
          <w:i/>
          <w:szCs w:val="18"/>
          <w:highlight w:val="yellow"/>
        </w:rPr>
        <w:t xml:space="preserve"> </w:t>
      </w:r>
      <w:r w:rsidRPr="00A421A6">
        <w:rPr>
          <w:rFonts w:ascii="Arial" w:eastAsia="MS PGothic" w:hAnsi="Arial" w:cs="Arial"/>
          <w:b/>
          <w:i/>
          <w:szCs w:val="18"/>
          <w:highlight w:val="yellow"/>
        </w:rPr>
        <w:t>List of usable blocks</w:t>
      </w:r>
      <w:r w:rsidRPr="00B31376">
        <w:rPr>
          <w:rFonts w:ascii="Arial" w:eastAsia="MS PGothic" w:hAnsi="Arial" w:cs="Arial"/>
          <w:b/>
          <w:i/>
          <w:szCs w:val="18"/>
        </w:rPr>
        <w:t xml:space="preserve"> </w:t>
      </w:r>
      <w:bookmarkStart w:id="426" w:name="V50100_Fixed_CAG_Issue_01"/>
      <w:bookmarkEnd w:id="425"/>
      <w:bookmarkEnd w:id="426"/>
    </w:p>
    <w:tbl>
      <w:tblPr>
        <w:tblStyle w:val="TableGrid1"/>
        <w:tblW w:w="0" w:type="auto"/>
        <w:tblInd w:w="355" w:type="dxa"/>
        <w:tblLook w:val="04A0" w:firstRow="1" w:lastRow="0" w:firstColumn="1" w:lastColumn="0" w:noHBand="0" w:noVBand="1"/>
      </w:tblPr>
      <w:tblGrid>
        <w:gridCol w:w="769"/>
        <w:gridCol w:w="4186"/>
        <w:gridCol w:w="4400"/>
      </w:tblGrid>
      <w:tr w:rsidR="00DB7BAC" w:rsidRPr="00B31376" w14:paraId="0DB337E4" w14:textId="77777777" w:rsidTr="00AE424F">
        <w:tc>
          <w:tcPr>
            <w:tcW w:w="769" w:type="dxa"/>
            <w:shd w:val="clear" w:color="auto" w:fill="0070C0"/>
          </w:tcPr>
          <w:p w14:paraId="267A86E7" w14:textId="77777777" w:rsidR="00DB7BAC" w:rsidRPr="00B31376" w:rsidRDefault="00DB7BAC" w:rsidP="00AE424F">
            <w:pPr>
              <w:jc w:val="center"/>
              <w:rPr>
                <w:rFonts w:ascii="Arial" w:hAnsi="Arial" w:cs="Arial"/>
                <w:b/>
                <w:color w:val="FFFFFF"/>
                <w:szCs w:val="18"/>
              </w:rPr>
            </w:pPr>
            <w:r w:rsidRPr="00B31376">
              <w:rPr>
                <w:rFonts w:ascii="Arial" w:hAnsi="Arial" w:cs="Arial"/>
                <w:b/>
                <w:color w:val="FFFFFF"/>
                <w:szCs w:val="18"/>
              </w:rPr>
              <w:t>No</w:t>
            </w:r>
          </w:p>
        </w:tc>
        <w:tc>
          <w:tcPr>
            <w:tcW w:w="4186" w:type="dxa"/>
            <w:shd w:val="clear" w:color="auto" w:fill="0070C0"/>
          </w:tcPr>
          <w:p w14:paraId="45961426" w14:textId="77777777" w:rsidR="00DB7BAC" w:rsidRPr="00B31376" w:rsidRDefault="00DB7BAC" w:rsidP="00AE424F">
            <w:pPr>
              <w:jc w:val="center"/>
              <w:rPr>
                <w:rFonts w:ascii="Arial" w:hAnsi="Arial" w:cs="Arial"/>
                <w:b/>
                <w:color w:val="FFFFFF"/>
                <w:szCs w:val="18"/>
              </w:rPr>
            </w:pPr>
            <w:r w:rsidRPr="00B31376">
              <w:rPr>
                <w:rFonts w:ascii="Arial" w:hAnsi="Arial" w:cs="Arial"/>
                <w:b/>
                <w:color w:val="FFFFFF"/>
                <w:szCs w:val="18"/>
              </w:rPr>
              <w:t>Usable blocks</w:t>
            </w:r>
          </w:p>
        </w:tc>
        <w:tc>
          <w:tcPr>
            <w:tcW w:w="4400" w:type="dxa"/>
            <w:shd w:val="clear" w:color="auto" w:fill="0070C0"/>
          </w:tcPr>
          <w:p w14:paraId="298FD38B" w14:textId="77777777" w:rsidR="00DB7BAC" w:rsidRPr="00B31376" w:rsidRDefault="00DB7BAC" w:rsidP="00AE424F">
            <w:pPr>
              <w:jc w:val="center"/>
              <w:rPr>
                <w:rFonts w:ascii="Arial" w:hAnsi="Arial" w:cs="Arial"/>
                <w:b/>
                <w:color w:val="FFFFFF"/>
                <w:szCs w:val="18"/>
              </w:rPr>
            </w:pPr>
            <w:r w:rsidRPr="00B31376">
              <w:rPr>
                <w:rFonts w:ascii="Arial" w:hAnsi="Arial" w:cs="Arial"/>
                <w:b/>
                <w:color w:val="FFFFFF"/>
                <w:szCs w:val="18"/>
              </w:rPr>
              <w:t>Configurable blocks</w:t>
            </w:r>
          </w:p>
        </w:tc>
      </w:tr>
      <w:tr w:rsidR="00DB7BAC" w:rsidRPr="00B31376" w14:paraId="2FE7F3E5" w14:textId="77777777" w:rsidTr="00AE424F">
        <w:tc>
          <w:tcPr>
            <w:tcW w:w="769" w:type="dxa"/>
            <w:vAlign w:val="center"/>
          </w:tcPr>
          <w:p w14:paraId="2F73E8BE" w14:textId="77777777" w:rsidR="00DB7BAC" w:rsidRPr="00B31376" w:rsidRDefault="00DB7BAC" w:rsidP="00AE424F">
            <w:pPr>
              <w:jc w:val="center"/>
              <w:rPr>
                <w:rFonts w:ascii="Arial" w:hAnsi="Arial" w:cs="Arial"/>
                <w:szCs w:val="18"/>
              </w:rPr>
            </w:pPr>
            <w:r w:rsidRPr="00B31376">
              <w:rPr>
                <w:rFonts w:ascii="Arial" w:hAnsi="Arial" w:cs="Arial"/>
                <w:szCs w:val="18"/>
              </w:rPr>
              <w:t>1</w:t>
            </w:r>
          </w:p>
        </w:tc>
        <w:tc>
          <w:tcPr>
            <w:tcW w:w="4186" w:type="dxa"/>
            <w:vAlign w:val="center"/>
          </w:tcPr>
          <w:p w14:paraId="0CB47C5F" w14:textId="77777777" w:rsidR="00DB7BAC" w:rsidRPr="00B31376" w:rsidRDefault="00DB7BAC" w:rsidP="00AE424F">
            <w:pPr>
              <w:jc w:val="center"/>
              <w:rPr>
                <w:rFonts w:ascii="Arial" w:hAnsi="Arial" w:cs="Arial"/>
                <w:szCs w:val="18"/>
              </w:rPr>
            </w:pPr>
            <w:r w:rsidRPr="00B31376">
              <w:rPr>
                <w:rFonts w:ascii="Arial" w:hAnsi="Arial" w:cs="Arial"/>
                <w:szCs w:val="18"/>
              </w:rPr>
              <w:t>Subsystem</w:t>
            </w:r>
          </w:p>
        </w:tc>
        <w:tc>
          <w:tcPr>
            <w:tcW w:w="4400" w:type="dxa"/>
          </w:tcPr>
          <w:p w14:paraId="0313F699"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0FD7C44C" wp14:editId="639243BE">
                  <wp:extent cx="1301392" cy="675861"/>
                  <wp:effectExtent l="0" t="0" r="0" b="0"/>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23"/>
                          <a:stretch>
                            <a:fillRect/>
                          </a:stretch>
                        </pic:blipFill>
                        <pic:spPr>
                          <a:xfrm>
                            <a:off x="0" y="0"/>
                            <a:ext cx="1340603" cy="696225"/>
                          </a:xfrm>
                          <a:prstGeom prst="rect">
                            <a:avLst/>
                          </a:prstGeom>
                        </pic:spPr>
                      </pic:pic>
                    </a:graphicData>
                  </a:graphic>
                </wp:inline>
              </w:drawing>
            </w:r>
          </w:p>
        </w:tc>
      </w:tr>
      <w:tr w:rsidR="00DB7BAC" w:rsidRPr="00B31376" w14:paraId="48911545" w14:textId="77777777" w:rsidTr="00AE424F">
        <w:tc>
          <w:tcPr>
            <w:tcW w:w="769" w:type="dxa"/>
            <w:vAlign w:val="center"/>
          </w:tcPr>
          <w:p w14:paraId="70846764" w14:textId="77777777" w:rsidR="00DB7BAC" w:rsidRPr="00B31376" w:rsidRDefault="00DB7BAC" w:rsidP="00AE424F">
            <w:pPr>
              <w:jc w:val="center"/>
              <w:rPr>
                <w:rFonts w:ascii="Arial" w:hAnsi="Arial" w:cs="Arial"/>
                <w:szCs w:val="18"/>
              </w:rPr>
            </w:pPr>
            <w:r w:rsidRPr="00B31376">
              <w:rPr>
                <w:rFonts w:ascii="Arial" w:hAnsi="Arial" w:cs="Arial"/>
                <w:szCs w:val="18"/>
              </w:rPr>
              <w:t>2</w:t>
            </w:r>
          </w:p>
        </w:tc>
        <w:tc>
          <w:tcPr>
            <w:tcW w:w="4186" w:type="dxa"/>
            <w:vAlign w:val="center"/>
          </w:tcPr>
          <w:p w14:paraId="227F57F3" w14:textId="77777777" w:rsidR="00DB7BAC" w:rsidRPr="00B31376" w:rsidRDefault="00DB7BAC" w:rsidP="00AE424F">
            <w:pPr>
              <w:jc w:val="center"/>
              <w:rPr>
                <w:rFonts w:ascii="Arial" w:hAnsi="Arial" w:cs="Arial"/>
                <w:szCs w:val="18"/>
              </w:rPr>
            </w:pPr>
            <w:r w:rsidRPr="00B31376">
              <w:rPr>
                <w:rFonts w:ascii="Arial" w:hAnsi="Arial" w:cs="Arial"/>
                <w:szCs w:val="18"/>
              </w:rPr>
              <w:t>Inport (*1)</w:t>
            </w:r>
          </w:p>
        </w:tc>
        <w:tc>
          <w:tcPr>
            <w:tcW w:w="4400" w:type="dxa"/>
          </w:tcPr>
          <w:p w14:paraId="0A5DB90E"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7D3DA956" wp14:editId="419635DD">
                  <wp:extent cx="681836" cy="474760"/>
                  <wp:effectExtent l="0" t="0" r="4445"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4"/>
                          <a:stretch>
                            <a:fillRect/>
                          </a:stretch>
                        </pic:blipFill>
                        <pic:spPr>
                          <a:xfrm>
                            <a:off x="0" y="0"/>
                            <a:ext cx="728104" cy="506976"/>
                          </a:xfrm>
                          <a:prstGeom prst="rect">
                            <a:avLst/>
                          </a:prstGeom>
                        </pic:spPr>
                      </pic:pic>
                    </a:graphicData>
                  </a:graphic>
                </wp:inline>
              </w:drawing>
            </w:r>
          </w:p>
        </w:tc>
      </w:tr>
      <w:tr w:rsidR="00DB7BAC" w:rsidRPr="00B31376" w14:paraId="7F94D2CE" w14:textId="77777777" w:rsidTr="00AE424F">
        <w:tc>
          <w:tcPr>
            <w:tcW w:w="769" w:type="dxa"/>
            <w:vAlign w:val="center"/>
          </w:tcPr>
          <w:p w14:paraId="00E9C0FA" w14:textId="77777777" w:rsidR="00DB7BAC" w:rsidRPr="00B31376" w:rsidRDefault="00DB7BAC" w:rsidP="00AE424F">
            <w:pPr>
              <w:jc w:val="center"/>
              <w:rPr>
                <w:rFonts w:ascii="Arial" w:hAnsi="Arial" w:cs="Arial"/>
                <w:szCs w:val="18"/>
              </w:rPr>
            </w:pPr>
            <w:r w:rsidRPr="00B31376">
              <w:rPr>
                <w:rFonts w:ascii="Arial" w:hAnsi="Arial" w:cs="Arial"/>
                <w:szCs w:val="18"/>
              </w:rPr>
              <w:t>3</w:t>
            </w:r>
          </w:p>
        </w:tc>
        <w:tc>
          <w:tcPr>
            <w:tcW w:w="4186" w:type="dxa"/>
            <w:vAlign w:val="center"/>
          </w:tcPr>
          <w:p w14:paraId="229CE02F" w14:textId="28F1EFD2" w:rsidR="00DB7BAC" w:rsidRPr="00B31376" w:rsidRDefault="00DB7BAC" w:rsidP="00AE424F">
            <w:pPr>
              <w:jc w:val="center"/>
              <w:rPr>
                <w:rFonts w:ascii="Arial" w:hAnsi="Arial" w:cs="Arial"/>
                <w:szCs w:val="18"/>
              </w:rPr>
            </w:pPr>
            <w:r w:rsidRPr="00B31376">
              <w:rPr>
                <w:rFonts w:ascii="Arial" w:hAnsi="Arial" w:cs="Arial"/>
                <w:szCs w:val="18"/>
              </w:rPr>
              <w:t>Outport</w:t>
            </w:r>
            <w:r w:rsidR="00C86376">
              <w:rPr>
                <w:rFonts w:ascii="Arial" w:hAnsi="Arial" w:cs="Arial"/>
                <w:szCs w:val="18"/>
              </w:rPr>
              <w:t xml:space="preserve"> (*1)</w:t>
            </w:r>
          </w:p>
        </w:tc>
        <w:tc>
          <w:tcPr>
            <w:tcW w:w="4400" w:type="dxa"/>
          </w:tcPr>
          <w:p w14:paraId="775128BD"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3A9D2F3C" wp14:editId="3B29E35E">
                  <wp:extent cx="602552" cy="429090"/>
                  <wp:effectExtent l="0" t="0" r="7620" b="952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5"/>
                          <a:stretch>
                            <a:fillRect/>
                          </a:stretch>
                        </pic:blipFill>
                        <pic:spPr>
                          <a:xfrm>
                            <a:off x="0" y="0"/>
                            <a:ext cx="623158" cy="443764"/>
                          </a:xfrm>
                          <a:prstGeom prst="rect">
                            <a:avLst/>
                          </a:prstGeom>
                        </pic:spPr>
                      </pic:pic>
                    </a:graphicData>
                  </a:graphic>
                </wp:inline>
              </w:drawing>
            </w:r>
          </w:p>
        </w:tc>
      </w:tr>
      <w:tr w:rsidR="00DB7BAC" w:rsidRPr="00B31376" w14:paraId="166C09F4" w14:textId="77777777" w:rsidTr="00AE424F">
        <w:tc>
          <w:tcPr>
            <w:tcW w:w="769" w:type="dxa"/>
            <w:vAlign w:val="center"/>
          </w:tcPr>
          <w:p w14:paraId="0B681FE7" w14:textId="77777777" w:rsidR="00DB7BAC" w:rsidRPr="00B31376" w:rsidRDefault="00DB7BAC" w:rsidP="00AE424F">
            <w:pPr>
              <w:jc w:val="center"/>
              <w:rPr>
                <w:rFonts w:ascii="Arial" w:hAnsi="Arial" w:cs="Arial"/>
                <w:szCs w:val="18"/>
              </w:rPr>
            </w:pPr>
            <w:r w:rsidRPr="00B31376">
              <w:rPr>
                <w:rFonts w:ascii="Arial" w:hAnsi="Arial" w:cs="Arial"/>
                <w:szCs w:val="18"/>
              </w:rPr>
              <w:t>4</w:t>
            </w:r>
          </w:p>
        </w:tc>
        <w:tc>
          <w:tcPr>
            <w:tcW w:w="4186" w:type="dxa"/>
            <w:vAlign w:val="center"/>
          </w:tcPr>
          <w:p w14:paraId="349C8629" w14:textId="77777777" w:rsidR="00DB7BAC" w:rsidRPr="00B31376" w:rsidRDefault="00DB7BAC" w:rsidP="00AE424F">
            <w:pPr>
              <w:jc w:val="center"/>
              <w:rPr>
                <w:rFonts w:ascii="Arial" w:hAnsi="Arial" w:cs="Arial"/>
                <w:szCs w:val="18"/>
              </w:rPr>
            </w:pPr>
            <w:r w:rsidRPr="00B31376">
              <w:rPr>
                <w:rFonts w:ascii="Arial" w:hAnsi="Arial" w:cs="Arial"/>
                <w:szCs w:val="18"/>
              </w:rPr>
              <w:t>Mux</w:t>
            </w:r>
          </w:p>
        </w:tc>
        <w:tc>
          <w:tcPr>
            <w:tcW w:w="4400" w:type="dxa"/>
          </w:tcPr>
          <w:p w14:paraId="73D390EF"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51046D6E" wp14:editId="31E6FE76">
                  <wp:extent cx="375274" cy="476699"/>
                  <wp:effectExtent l="0" t="0" r="3810" b="6985"/>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6"/>
                          <a:stretch>
                            <a:fillRect/>
                          </a:stretch>
                        </pic:blipFill>
                        <pic:spPr>
                          <a:xfrm>
                            <a:off x="0" y="0"/>
                            <a:ext cx="375274" cy="476699"/>
                          </a:xfrm>
                          <a:prstGeom prst="rect">
                            <a:avLst/>
                          </a:prstGeom>
                        </pic:spPr>
                      </pic:pic>
                    </a:graphicData>
                  </a:graphic>
                </wp:inline>
              </w:drawing>
            </w:r>
          </w:p>
        </w:tc>
      </w:tr>
      <w:tr w:rsidR="00DB7BAC" w:rsidRPr="00B31376" w14:paraId="460E48F7" w14:textId="77777777" w:rsidTr="00AE424F">
        <w:tc>
          <w:tcPr>
            <w:tcW w:w="769" w:type="dxa"/>
            <w:vAlign w:val="center"/>
          </w:tcPr>
          <w:p w14:paraId="49C6831F" w14:textId="77777777" w:rsidR="00DB7BAC" w:rsidRPr="00B31376" w:rsidRDefault="00DB7BAC" w:rsidP="00AE424F">
            <w:pPr>
              <w:jc w:val="center"/>
              <w:rPr>
                <w:rFonts w:ascii="Arial" w:hAnsi="Arial" w:cs="Arial"/>
                <w:szCs w:val="18"/>
              </w:rPr>
            </w:pPr>
            <w:r w:rsidRPr="00B31376">
              <w:rPr>
                <w:rFonts w:ascii="Arial" w:hAnsi="Arial" w:cs="Arial"/>
                <w:szCs w:val="18"/>
              </w:rPr>
              <w:t>5</w:t>
            </w:r>
          </w:p>
        </w:tc>
        <w:tc>
          <w:tcPr>
            <w:tcW w:w="4186" w:type="dxa"/>
            <w:vAlign w:val="center"/>
          </w:tcPr>
          <w:p w14:paraId="5FA11FEA" w14:textId="77777777" w:rsidR="00DB7BAC" w:rsidRPr="00B31376" w:rsidRDefault="00DB7BAC" w:rsidP="00AE424F">
            <w:pPr>
              <w:jc w:val="center"/>
              <w:rPr>
                <w:rFonts w:ascii="Arial" w:hAnsi="Arial" w:cs="Arial"/>
                <w:szCs w:val="18"/>
              </w:rPr>
            </w:pPr>
            <w:r w:rsidRPr="00B31376">
              <w:rPr>
                <w:rFonts w:ascii="Arial" w:hAnsi="Arial" w:cs="Arial"/>
                <w:szCs w:val="18"/>
              </w:rPr>
              <w:t>Demux</w:t>
            </w:r>
          </w:p>
        </w:tc>
        <w:tc>
          <w:tcPr>
            <w:tcW w:w="4400" w:type="dxa"/>
          </w:tcPr>
          <w:p w14:paraId="4352442D"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05BCC51F" wp14:editId="35E2D7FB">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letter on a white background&#10;&#10;Description automatically generated with low confidence"/>
                          <pic:cNvPicPr/>
                        </pic:nvPicPr>
                        <pic:blipFill>
                          <a:blip r:embed="rId27"/>
                          <a:stretch>
                            <a:fillRect/>
                          </a:stretch>
                        </pic:blipFill>
                        <pic:spPr>
                          <a:xfrm flipV="1">
                            <a:off x="0" y="0"/>
                            <a:ext cx="391827" cy="558056"/>
                          </a:xfrm>
                          <a:prstGeom prst="rect">
                            <a:avLst/>
                          </a:prstGeom>
                        </pic:spPr>
                      </pic:pic>
                    </a:graphicData>
                  </a:graphic>
                </wp:inline>
              </w:drawing>
            </w:r>
          </w:p>
        </w:tc>
      </w:tr>
      <w:tr w:rsidR="00DB7BAC" w:rsidRPr="00B31376" w14:paraId="13A3A506" w14:textId="77777777" w:rsidTr="00AE424F">
        <w:tc>
          <w:tcPr>
            <w:tcW w:w="769" w:type="dxa"/>
            <w:vAlign w:val="center"/>
          </w:tcPr>
          <w:p w14:paraId="2D1204AC" w14:textId="77777777" w:rsidR="00DB7BAC" w:rsidRPr="00B31376" w:rsidRDefault="00DB7BAC" w:rsidP="00AE424F">
            <w:pPr>
              <w:jc w:val="center"/>
              <w:rPr>
                <w:rFonts w:ascii="Arial" w:hAnsi="Arial" w:cs="Arial"/>
                <w:szCs w:val="18"/>
              </w:rPr>
            </w:pPr>
            <w:r>
              <w:rPr>
                <w:rFonts w:ascii="Arial" w:hAnsi="Arial" w:cs="Arial"/>
                <w:szCs w:val="18"/>
              </w:rPr>
              <w:lastRenderedPageBreak/>
              <w:t>6</w:t>
            </w:r>
          </w:p>
        </w:tc>
        <w:tc>
          <w:tcPr>
            <w:tcW w:w="4186" w:type="dxa"/>
            <w:vAlign w:val="center"/>
          </w:tcPr>
          <w:p w14:paraId="274A0544" w14:textId="77777777" w:rsidR="00DB7BAC" w:rsidRPr="00B31376" w:rsidRDefault="00DB7BAC" w:rsidP="00AE424F">
            <w:pPr>
              <w:jc w:val="center"/>
              <w:rPr>
                <w:rFonts w:ascii="Arial" w:hAnsi="Arial" w:cs="Arial"/>
                <w:szCs w:val="18"/>
              </w:rPr>
            </w:pPr>
            <w:r w:rsidRPr="00B31376">
              <w:rPr>
                <w:rFonts w:ascii="Arial" w:hAnsi="Arial" w:cs="Arial"/>
                <w:szCs w:val="18"/>
              </w:rPr>
              <w:t>Data Type Conversion</w:t>
            </w:r>
          </w:p>
        </w:tc>
        <w:tc>
          <w:tcPr>
            <w:tcW w:w="4400" w:type="dxa"/>
          </w:tcPr>
          <w:p w14:paraId="5DB8BFD1"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5A8487FB" wp14:editId="2961932F">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28"/>
                          <a:stretch>
                            <a:fillRect/>
                          </a:stretch>
                        </pic:blipFill>
                        <pic:spPr>
                          <a:xfrm>
                            <a:off x="0" y="0"/>
                            <a:ext cx="1087920" cy="573848"/>
                          </a:xfrm>
                          <a:prstGeom prst="rect">
                            <a:avLst/>
                          </a:prstGeom>
                        </pic:spPr>
                      </pic:pic>
                    </a:graphicData>
                  </a:graphic>
                </wp:inline>
              </w:drawing>
            </w:r>
          </w:p>
        </w:tc>
      </w:tr>
      <w:tr w:rsidR="00DB7BAC" w:rsidRPr="00B31376" w14:paraId="4266954E" w14:textId="77777777" w:rsidTr="00AE424F">
        <w:trPr>
          <w:trHeight w:val="841"/>
        </w:trPr>
        <w:tc>
          <w:tcPr>
            <w:tcW w:w="769" w:type="dxa"/>
            <w:vAlign w:val="center"/>
          </w:tcPr>
          <w:p w14:paraId="07FE8078" w14:textId="77777777" w:rsidR="00DB7BAC" w:rsidRPr="00B31376" w:rsidRDefault="00DB7BAC" w:rsidP="00AE424F">
            <w:pPr>
              <w:jc w:val="center"/>
              <w:rPr>
                <w:rFonts w:ascii="Arial" w:hAnsi="Arial" w:cs="Arial"/>
                <w:szCs w:val="18"/>
              </w:rPr>
            </w:pPr>
            <w:r>
              <w:rPr>
                <w:rFonts w:ascii="Arial" w:hAnsi="Arial" w:cs="Arial"/>
                <w:szCs w:val="18"/>
              </w:rPr>
              <w:t>7</w:t>
            </w:r>
          </w:p>
        </w:tc>
        <w:tc>
          <w:tcPr>
            <w:tcW w:w="4186" w:type="dxa"/>
            <w:vAlign w:val="center"/>
          </w:tcPr>
          <w:p w14:paraId="4993324B" w14:textId="77777777" w:rsidR="00DB7BAC" w:rsidRPr="00B31376" w:rsidRDefault="00DB7BAC" w:rsidP="00AE424F">
            <w:pPr>
              <w:jc w:val="center"/>
              <w:rPr>
                <w:rFonts w:ascii="Arial" w:hAnsi="Arial" w:cs="Arial"/>
                <w:szCs w:val="18"/>
              </w:rPr>
            </w:pPr>
            <w:r>
              <w:rPr>
                <w:rFonts w:ascii="Arial" w:hAnsi="Arial" w:cs="Arial"/>
                <w:szCs w:val="18"/>
              </w:rPr>
              <w:t>ADC</w:t>
            </w:r>
          </w:p>
        </w:tc>
        <w:tc>
          <w:tcPr>
            <w:tcW w:w="4400" w:type="dxa"/>
          </w:tcPr>
          <w:p w14:paraId="2EFD31A7" w14:textId="77777777" w:rsidR="00DB7BAC" w:rsidRPr="00B31376" w:rsidRDefault="00DB7BAC" w:rsidP="00AE424F">
            <w:pPr>
              <w:jc w:val="center"/>
              <w:rPr>
                <w:rFonts w:ascii="Arial" w:hAnsi="Arial" w:cs="Arial"/>
                <w:noProof/>
                <w:szCs w:val="18"/>
                <w:lang w:eastAsia="en-US"/>
              </w:rPr>
            </w:pPr>
            <w:r w:rsidRPr="0096661F">
              <w:rPr>
                <w:rFonts w:ascii="Arial" w:hAnsi="Arial" w:cs="Arial"/>
                <w:noProof/>
                <w:szCs w:val="18"/>
                <w:lang w:eastAsia="en-US"/>
              </w:rPr>
              <w:drawing>
                <wp:inline distT="0" distB="0" distL="0" distR="0" wp14:anchorId="1F58343D" wp14:editId="15D8CA8D">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29"/>
                          <a:stretch>
                            <a:fillRect/>
                          </a:stretch>
                        </pic:blipFill>
                        <pic:spPr>
                          <a:xfrm>
                            <a:off x="0" y="0"/>
                            <a:ext cx="1088445" cy="627949"/>
                          </a:xfrm>
                          <a:prstGeom prst="rect">
                            <a:avLst/>
                          </a:prstGeom>
                        </pic:spPr>
                      </pic:pic>
                    </a:graphicData>
                  </a:graphic>
                </wp:inline>
              </w:drawing>
            </w:r>
          </w:p>
        </w:tc>
      </w:tr>
      <w:tr w:rsidR="00DB7BAC" w:rsidRPr="00B31376" w14:paraId="6A4D4762" w14:textId="77777777" w:rsidTr="00AE424F">
        <w:trPr>
          <w:trHeight w:val="841"/>
        </w:trPr>
        <w:tc>
          <w:tcPr>
            <w:tcW w:w="769" w:type="dxa"/>
            <w:vAlign w:val="center"/>
          </w:tcPr>
          <w:p w14:paraId="747AAFAB" w14:textId="77777777" w:rsidR="00DB7BAC" w:rsidRDefault="00DB7BAC" w:rsidP="00AE424F">
            <w:pPr>
              <w:jc w:val="center"/>
              <w:rPr>
                <w:rFonts w:ascii="Arial" w:hAnsi="Arial" w:cs="Arial"/>
                <w:szCs w:val="18"/>
              </w:rPr>
            </w:pPr>
            <w:r>
              <w:rPr>
                <w:rFonts w:ascii="Arial" w:hAnsi="Arial" w:cs="Arial"/>
                <w:szCs w:val="18"/>
              </w:rPr>
              <w:t>8</w:t>
            </w:r>
          </w:p>
        </w:tc>
        <w:tc>
          <w:tcPr>
            <w:tcW w:w="4186" w:type="dxa"/>
            <w:vAlign w:val="center"/>
          </w:tcPr>
          <w:p w14:paraId="21B22743" w14:textId="77777777" w:rsidR="00DB7BAC" w:rsidRDefault="00DB7BAC" w:rsidP="00AE424F">
            <w:pPr>
              <w:jc w:val="center"/>
              <w:rPr>
                <w:rFonts w:ascii="Arial" w:hAnsi="Arial" w:cs="Arial"/>
                <w:szCs w:val="18"/>
              </w:rPr>
            </w:pPr>
            <w:r>
              <w:rPr>
                <w:rFonts w:ascii="Arial" w:hAnsi="Arial" w:cs="Arial"/>
                <w:szCs w:val="18"/>
              </w:rPr>
              <w:t>PORT</w:t>
            </w:r>
          </w:p>
        </w:tc>
        <w:tc>
          <w:tcPr>
            <w:tcW w:w="4400" w:type="dxa"/>
          </w:tcPr>
          <w:p w14:paraId="4A98FDCC" w14:textId="77777777" w:rsidR="00DB7BAC" w:rsidRPr="0096661F" w:rsidRDefault="00DB7BAC" w:rsidP="00AE424F">
            <w:pPr>
              <w:jc w:val="center"/>
              <w:rPr>
                <w:rFonts w:ascii="Arial" w:hAnsi="Arial" w:cs="Arial"/>
                <w:noProof/>
                <w:szCs w:val="18"/>
                <w:lang w:eastAsia="en-US"/>
              </w:rPr>
            </w:pPr>
            <w:r w:rsidRPr="0096661F">
              <w:rPr>
                <w:rFonts w:ascii="Arial" w:hAnsi="Arial" w:cs="Arial"/>
                <w:noProof/>
                <w:szCs w:val="18"/>
                <w:lang w:eastAsia="en-US"/>
              </w:rPr>
              <w:drawing>
                <wp:inline distT="0" distB="0" distL="0" distR="0" wp14:anchorId="38DF3427" wp14:editId="65E08718">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30"/>
                          <a:stretch>
                            <a:fillRect/>
                          </a:stretch>
                        </pic:blipFill>
                        <pic:spPr>
                          <a:xfrm>
                            <a:off x="0" y="0"/>
                            <a:ext cx="1223522" cy="599173"/>
                          </a:xfrm>
                          <a:prstGeom prst="rect">
                            <a:avLst/>
                          </a:prstGeom>
                        </pic:spPr>
                      </pic:pic>
                    </a:graphicData>
                  </a:graphic>
                </wp:inline>
              </w:drawing>
            </w:r>
            <w:r w:rsidRPr="0096661F">
              <w:rPr>
                <w:rFonts w:ascii="Arial" w:hAnsi="Arial" w:cs="Arial"/>
                <w:noProof/>
                <w:szCs w:val="18"/>
                <w:lang w:eastAsia="en-US"/>
              </w:rPr>
              <w:drawing>
                <wp:anchor distT="0" distB="0" distL="114300" distR="114300" simplePos="0" relativeHeight="251681792" behindDoc="0" locked="0" layoutInCell="1" allowOverlap="1" wp14:anchorId="71AB9622" wp14:editId="5EAB7E33">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DB7BAC" w:rsidRPr="00B31376" w14:paraId="36CC284C" w14:textId="77777777" w:rsidTr="00AE424F">
        <w:trPr>
          <w:trHeight w:val="841"/>
        </w:trPr>
        <w:tc>
          <w:tcPr>
            <w:tcW w:w="769" w:type="dxa"/>
            <w:vAlign w:val="center"/>
          </w:tcPr>
          <w:p w14:paraId="31B8775C" w14:textId="77777777" w:rsidR="00DB7BAC" w:rsidRDefault="00DB7BAC" w:rsidP="00AE424F">
            <w:pPr>
              <w:jc w:val="center"/>
              <w:rPr>
                <w:rFonts w:ascii="Arial" w:hAnsi="Arial" w:cs="Arial"/>
                <w:szCs w:val="18"/>
              </w:rPr>
            </w:pPr>
            <w:r>
              <w:rPr>
                <w:rFonts w:ascii="Arial" w:hAnsi="Arial" w:cs="Arial"/>
                <w:szCs w:val="18"/>
              </w:rPr>
              <w:t>9</w:t>
            </w:r>
          </w:p>
        </w:tc>
        <w:tc>
          <w:tcPr>
            <w:tcW w:w="4186" w:type="dxa"/>
            <w:vAlign w:val="center"/>
          </w:tcPr>
          <w:p w14:paraId="0CC7C876" w14:textId="77777777" w:rsidR="00DB7BAC" w:rsidRDefault="00DB7BAC" w:rsidP="00AE424F">
            <w:pPr>
              <w:jc w:val="center"/>
              <w:rPr>
                <w:rFonts w:ascii="Arial" w:hAnsi="Arial" w:cs="Arial"/>
                <w:szCs w:val="18"/>
              </w:rPr>
            </w:pPr>
            <w:r>
              <w:rPr>
                <w:rFonts w:ascii="Arial" w:hAnsi="Arial" w:cs="Arial"/>
                <w:szCs w:val="18"/>
              </w:rPr>
              <w:t>TAUD</w:t>
            </w:r>
          </w:p>
        </w:tc>
        <w:tc>
          <w:tcPr>
            <w:tcW w:w="4400" w:type="dxa"/>
          </w:tcPr>
          <w:p w14:paraId="676207A5" w14:textId="77777777" w:rsidR="00DB7BAC" w:rsidRPr="0096661F" w:rsidRDefault="00DB7BAC" w:rsidP="00AE424F">
            <w:pPr>
              <w:jc w:val="center"/>
              <w:rPr>
                <w:rFonts w:ascii="Arial" w:hAnsi="Arial" w:cs="Arial"/>
                <w:noProof/>
                <w:szCs w:val="18"/>
                <w:lang w:eastAsia="en-US"/>
              </w:rPr>
            </w:pPr>
            <w:r w:rsidRPr="00F15720">
              <w:rPr>
                <w:rFonts w:ascii="Arial" w:hAnsi="Arial" w:cs="Arial"/>
                <w:noProof/>
                <w:szCs w:val="18"/>
                <w:lang w:eastAsia="en-US"/>
              </w:rPr>
              <w:drawing>
                <wp:inline distT="0" distB="0" distL="0" distR="0" wp14:anchorId="74156170" wp14:editId="7347E9A4">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32"/>
                          <a:stretch>
                            <a:fillRect/>
                          </a:stretch>
                        </pic:blipFill>
                        <pic:spPr>
                          <a:xfrm>
                            <a:off x="0" y="0"/>
                            <a:ext cx="894242" cy="613456"/>
                          </a:xfrm>
                          <a:prstGeom prst="rect">
                            <a:avLst/>
                          </a:prstGeom>
                        </pic:spPr>
                      </pic:pic>
                    </a:graphicData>
                  </a:graphic>
                </wp:inline>
              </w:drawing>
            </w:r>
          </w:p>
        </w:tc>
      </w:tr>
      <w:tr w:rsidR="00DB7BAC" w:rsidRPr="00B31376" w14:paraId="4426BFD7" w14:textId="77777777" w:rsidTr="00AE424F">
        <w:trPr>
          <w:trHeight w:val="841"/>
        </w:trPr>
        <w:tc>
          <w:tcPr>
            <w:tcW w:w="769" w:type="dxa"/>
            <w:vAlign w:val="center"/>
          </w:tcPr>
          <w:p w14:paraId="5132BFE7" w14:textId="77777777" w:rsidR="00DB7BAC" w:rsidRDefault="00DB7BAC" w:rsidP="00AE424F">
            <w:pPr>
              <w:jc w:val="center"/>
              <w:rPr>
                <w:rFonts w:ascii="Arial" w:hAnsi="Arial" w:cs="Arial"/>
                <w:szCs w:val="18"/>
              </w:rPr>
            </w:pPr>
            <w:r>
              <w:rPr>
                <w:rFonts w:ascii="Arial" w:hAnsi="Arial" w:cs="Arial"/>
                <w:szCs w:val="18"/>
              </w:rPr>
              <w:t>10</w:t>
            </w:r>
          </w:p>
        </w:tc>
        <w:tc>
          <w:tcPr>
            <w:tcW w:w="4186" w:type="dxa"/>
            <w:vAlign w:val="center"/>
          </w:tcPr>
          <w:p w14:paraId="22F8E805" w14:textId="77777777" w:rsidR="00DB7BAC" w:rsidRDefault="00DB7BAC" w:rsidP="00AE424F">
            <w:pPr>
              <w:jc w:val="center"/>
              <w:rPr>
                <w:rFonts w:ascii="Arial" w:hAnsi="Arial" w:cs="Arial"/>
                <w:szCs w:val="18"/>
              </w:rPr>
            </w:pPr>
            <w:r>
              <w:rPr>
                <w:rFonts w:ascii="Arial" w:hAnsi="Arial" w:cs="Arial"/>
                <w:szCs w:val="18"/>
              </w:rPr>
              <w:t>RLIN3</w:t>
            </w:r>
          </w:p>
        </w:tc>
        <w:tc>
          <w:tcPr>
            <w:tcW w:w="4400" w:type="dxa"/>
          </w:tcPr>
          <w:p w14:paraId="41E9DF42" w14:textId="77777777" w:rsidR="00DB7BAC" w:rsidRPr="00F15720" w:rsidRDefault="00DB7BAC" w:rsidP="00AE424F">
            <w:pPr>
              <w:jc w:val="center"/>
              <w:rPr>
                <w:rFonts w:ascii="Arial" w:hAnsi="Arial" w:cs="Arial"/>
                <w:noProof/>
                <w:szCs w:val="18"/>
                <w:lang w:eastAsia="en-US"/>
              </w:rPr>
            </w:pPr>
            <w:r w:rsidRPr="00F15720">
              <w:rPr>
                <w:rFonts w:ascii="Arial" w:hAnsi="Arial" w:cs="Arial"/>
                <w:noProof/>
                <w:szCs w:val="18"/>
                <w:lang w:eastAsia="en-US"/>
              </w:rPr>
              <w:drawing>
                <wp:anchor distT="0" distB="0" distL="114300" distR="114300" simplePos="0" relativeHeight="251682816" behindDoc="0" locked="0" layoutInCell="1" allowOverlap="1" wp14:anchorId="28DB1E68" wp14:editId="792A4FEC">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F15720">
              <w:rPr>
                <w:rFonts w:ascii="Arial" w:hAnsi="Arial" w:cs="Arial"/>
                <w:noProof/>
                <w:szCs w:val="18"/>
                <w:lang w:eastAsia="en-US"/>
              </w:rPr>
              <w:drawing>
                <wp:inline distT="0" distB="0" distL="0" distR="0" wp14:anchorId="67491043" wp14:editId="7901BA2C">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34"/>
                          <a:stretch>
                            <a:fillRect/>
                          </a:stretch>
                        </pic:blipFill>
                        <pic:spPr>
                          <a:xfrm>
                            <a:off x="0" y="0"/>
                            <a:ext cx="989402" cy="494702"/>
                          </a:xfrm>
                          <a:prstGeom prst="rect">
                            <a:avLst/>
                          </a:prstGeom>
                        </pic:spPr>
                      </pic:pic>
                    </a:graphicData>
                  </a:graphic>
                </wp:inline>
              </w:drawing>
            </w:r>
          </w:p>
        </w:tc>
      </w:tr>
      <w:tr w:rsidR="00DB7BAC" w:rsidRPr="00B31376" w14:paraId="2000E088" w14:textId="77777777" w:rsidTr="00AE424F">
        <w:trPr>
          <w:trHeight w:val="841"/>
        </w:trPr>
        <w:tc>
          <w:tcPr>
            <w:tcW w:w="769" w:type="dxa"/>
            <w:vAlign w:val="center"/>
          </w:tcPr>
          <w:p w14:paraId="1D9A8548" w14:textId="77777777" w:rsidR="00DB7BAC" w:rsidRDefault="00DB7BAC" w:rsidP="00AE424F">
            <w:pPr>
              <w:jc w:val="center"/>
              <w:rPr>
                <w:rFonts w:ascii="Arial" w:hAnsi="Arial" w:cs="Arial"/>
                <w:szCs w:val="18"/>
              </w:rPr>
            </w:pPr>
            <w:r>
              <w:rPr>
                <w:rFonts w:ascii="Arial" w:hAnsi="Arial" w:cs="Arial"/>
                <w:szCs w:val="18"/>
              </w:rPr>
              <w:t>11</w:t>
            </w:r>
          </w:p>
        </w:tc>
        <w:tc>
          <w:tcPr>
            <w:tcW w:w="4186" w:type="dxa"/>
            <w:vAlign w:val="center"/>
          </w:tcPr>
          <w:p w14:paraId="4BF7DD64" w14:textId="77777777" w:rsidR="00DB7BAC" w:rsidRDefault="00DB7BAC" w:rsidP="00AE424F">
            <w:pPr>
              <w:jc w:val="center"/>
              <w:rPr>
                <w:rFonts w:ascii="Arial" w:hAnsi="Arial" w:cs="Arial"/>
                <w:szCs w:val="18"/>
              </w:rPr>
            </w:pPr>
            <w:r>
              <w:rPr>
                <w:rFonts w:ascii="Arial" w:hAnsi="Arial" w:cs="Arial"/>
                <w:szCs w:val="18"/>
              </w:rPr>
              <w:t>RS-CANFD</w:t>
            </w:r>
          </w:p>
        </w:tc>
        <w:tc>
          <w:tcPr>
            <w:tcW w:w="4400" w:type="dxa"/>
          </w:tcPr>
          <w:p w14:paraId="7EF5350B" w14:textId="77777777" w:rsidR="00DB7BAC" w:rsidRPr="00F15720" w:rsidRDefault="00DB7BAC" w:rsidP="00AE424F">
            <w:pPr>
              <w:jc w:val="center"/>
              <w:rPr>
                <w:rFonts w:ascii="Arial" w:hAnsi="Arial" w:cs="Arial"/>
                <w:noProof/>
                <w:szCs w:val="18"/>
                <w:lang w:eastAsia="en-US"/>
              </w:rPr>
            </w:pPr>
            <w:r w:rsidRPr="00F15720">
              <w:rPr>
                <w:rFonts w:ascii="Arial" w:hAnsi="Arial" w:cs="Arial"/>
                <w:noProof/>
                <w:szCs w:val="18"/>
                <w:lang w:eastAsia="en-US"/>
              </w:rPr>
              <w:drawing>
                <wp:anchor distT="0" distB="0" distL="114300" distR="114300" simplePos="0" relativeHeight="251683840" behindDoc="0" locked="0" layoutInCell="1" allowOverlap="1" wp14:anchorId="52501009" wp14:editId="64841264">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F15720">
              <w:rPr>
                <w:rFonts w:ascii="Arial" w:hAnsi="Arial" w:cs="Arial"/>
                <w:noProof/>
                <w:szCs w:val="18"/>
                <w:lang w:eastAsia="en-US"/>
              </w:rPr>
              <w:drawing>
                <wp:inline distT="0" distB="0" distL="0" distR="0" wp14:anchorId="39C28076" wp14:editId="75C70B8D">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36"/>
                          <a:stretch>
                            <a:fillRect/>
                          </a:stretch>
                        </pic:blipFill>
                        <pic:spPr>
                          <a:xfrm>
                            <a:off x="0" y="0"/>
                            <a:ext cx="765885" cy="499625"/>
                          </a:xfrm>
                          <a:prstGeom prst="rect">
                            <a:avLst/>
                          </a:prstGeom>
                        </pic:spPr>
                      </pic:pic>
                    </a:graphicData>
                  </a:graphic>
                </wp:inline>
              </w:drawing>
            </w:r>
          </w:p>
        </w:tc>
      </w:tr>
      <w:tr w:rsidR="00DB7BAC" w:rsidRPr="00B31376" w14:paraId="1EA454E7" w14:textId="77777777" w:rsidTr="00AE424F">
        <w:trPr>
          <w:trHeight w:val="841"/>
        </w:trPr>
        <w:tc>
          <w:tcPr>
            <w:tcW w:w="769" w:type="dxa"/>
            <w:vAlign w:val="center"/>
          </w:tcPr>
          <w:p w14:paraId="5CB28CDC" w14:textId="77777777" w:rsidR="00DB7BAC" w:rsidRDefault="00DB7BAC" w:rsidP="00AE424F">
            <w:pPr>
              <w:jc w:val="center"/>
              <w:rPr>
                <w:rFonts w:ascii="Arial" w:hAnsi="Arial" w:cs="Arial"/>
                <w:szCs w:val="18"/>
              </w:rPr>
            </w:pPr>
            <w:r>
              <w:rPr>
                <w:rFonts w:ascii="Arial" w:hAnsi="Arial" w:cs="Arial"/>
                <w:szCs w:val="18"/>
              </w:rPr>
              <w:t>12</w:t>
            </w:r>
          </w:p>
        </w:tc>
        <w:tc>
          <w:tcPr>
            <w:tcW w:w="4186" w:type="dxa"/>
            <w:vAlign w:val="center"/>
          </w:tcPr>
          <w:p w14:paraId="48D2AA64" w14:textId="77777777" w:rsidR="00DB7BAC" w:rsidRDefault="00DB7BAC" w:rsidP="00AE424F">
            <w:pPr>
              <w:jc w:val="center"/>
              <w:rPr>
                <w:rFonts w:ascii="Arial" w:hAnsi="Arial" w:cs="Arial"/>
                <w:szCs w:val="18"/>
              </w:rPr>
            </w:pPr>
            <w:r>
              <w:rPr>
                <w:rFonts w:ascii="Arial" w:hAnsi="Arial" w:cs="Arial"/>
                <w:szCs w:val="18"/>
              </w:rPr>
              <w:t>Chart</w:t>
            </w:r>
          </w:p>
        </w:tc>
        <w:tc>
          <w:tcPr>
            <w:tcW w:w="4400" w:type="dxa"/>
          </w:tcPr>
          <w:p w14:paraId="54DF8955" w14:textId="77777777" w:rsidR="00DB7BAC" w:rsidRPr="00F15720" w:rsidRDefault="00DB7BAC" w:rsidP="00AE424F">
            <w:pPr>
              <w:jc w:val="center"/>
              <w:rPr>
                <w:rFonts w:ascii="Arial" w:hAnsi="Arial" w:cs="Arial"/>
                <w:noProof/>
                <w:szCs w:val="18"/>
                <w:lang w:eastAsia="en-US"/>
              </w:rPr>
            </w:pPr>
            <w:r w:rsidRPr="00B368C2">
              <w:rPr>
                <w:noProof/>
                <w:szCs w:val="18"/>
                <w:lang w:eastAsia="en-US"/>
              </w:rPr>
              <w:drawing>
                <wp:inline distT="0" distB="0" distL="0" distR="0" wp14:anchorId="70131482" wp14:editId="2706BBD6">
                  <wp:extent cx="711062" cy="746615"/>
                  <wp:effectExtent l="0" t="0" r="0" b="0"/>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1918" cy="758013"/>
                          </a:xfrm>
                          <a:prstGeom prst="rect">
                            <a:avLst/>
                          </a:prstGeom>
                          <a:noFill/>
                          <a:ln>
                            <a:noFill/>
                          </a:ln>
                        </pic:spPr>
                      </pic:pic>
                    </a:graphicData>
                  </a:graphic>
                </wp:inline>
              </w:drawing>
            </w:r>
          </w:p>
        </w:tc>
      </w:tr>
    </w:tbl>
    <w:p w14:paraId="1CC29415" w14:textId="27F09D51" w:rsidR="00907E51" w:rsidRDefault="00404847" w:rsidP="00404847">
      <w:pPr>
        <w:ind w:left="360"/>
        <w:rPr>
          <w:rFonts w:ascii="Arial" w:hAnsi="Arial" w:cs="Arial"/>
          <w:szCs w:val="18"/>
        </w:rPr>
      </w:pPr>
      <w:r w:rsidRPr="00404847">
        <w:rPr>
          <w:rFonts w:ascii="Arial" w:hAnsi="Arial" w:cs="Arial"/>
          <w:szCs w:val="18"/>
          <w:highlight w:val="yellow"/>
        </w:rPr>
        <w:t>(*1) This block can be created by right clicking and then dragging the original Inport block and then selecting “Duplicate Inport” as the Inport shadow. This causes confusion and Renesas Electronics does not recommend user to use the Inport shadow block.</w:t>
      </w:r>
      <w:bookmarkStart w:id="427" w:name="V10000_REL_Comment_003"/>
      <w:bookmarkEnd w:id="427"/>
    </w:p>
    <w:p w14:paraId="54CFE200" w14:textId="77777777" w:rsidR="00404847" w:rsidRPr="0029259B" w:rsidRDefault="00404847" w:rsidP="00404847">
      <w:pPr>
        <w:ind w:left="360"/>
        <w:rPr>
          <w:rFonts w:ascii="Arial" w:hAnsi="Arial" w:cs="Arial"/>
        </w:rPr>
      </w:pPr>
    </w:p>
    <w:p w14:paraId="1307E4F9" w14:textId="2CEC4544" w:rsidR="00F4530D" w:rsidRPr="0029259B" w:rsidRDefault="46074DD9" w:rsidP="00F4530D">
      <w:pPr>
        <w:pStyle w:val="Heading2"/>
        <w:rPr>
          <w:rFonts w:cs="Arial"/>
        </w:rPr>
      </w:pPr>
      <w:bookmarkStart w:id="428" w:name="_Ref93417957"/>
      <w:bookmarkStart w:id="429" w:name="_Toc94021760"/>
      <w:bookmarkStart w:id="430" w:name="_Toc1301312518"/>
      <w:bookmarkStart w:id="431" w:name="_Toc441249322"/>
      <w:bookmarkStart w:id="432" w:name="_Toc179246236"/>
      <w:bookmarkStart w:id="433" w:name="_Toc614591167"/>
      <w:bookmarkStart w:id="434" w:name="_Toc715546248"/>
      <w:bookmarkStart w:id="435" w:name="_Toc1424063864"/>
      <w:bookmarkStart w:id="436" w:name="_Toc1363459187"/>
      <w:bookmarkStart w:id="437" w:name="_Toc1852930710"/>
      <w:bookmarkStart w:id="438" w:name="_Toc2080128942"/>
      <w:bookmarkStart w:id="439" w:name="_Toc973715106"/>
      <w:bookmarkStart w:id="440" w:name="_Toc1909670613"/>
      <w:bookmarkStart w:id="441" w:name="_Toc2120631909"/>
      <w:bookmarkStart w:id="442" w:name="_Toc1507657361"/>
      <w:bookmarkStart w:id="443" w:name="_Toc784787697"/>
      <w:bookmarkStart w:id="444" w:name="_Toc636969246"/>
      <w:bookmarkStart w:id="445" w:name="_Toc966600913"/>
      <w:bookmarkStart w:id="446" w:name="_Toc232120849"/>
      <w:bookmarkStart w:id="447" w:name="_Toc2110384204"/>
      <w:bookmarkStart w:id="448" w:name="_Toc1416008060"/>
      <w:bookmarkStart w:id="449" w:name="_Toc1624300077"/>
      <w:bookmarkStart w:id="450" w:name="_Toc575175885"/>
      <w:bookmarkStart w:id="451" w:name="_Toc1517605241"/>
      <w:bookmarkStart w:id="452" w:name="_Toc1668267623"/>
      <w:bookmarkStart w:id="453" w:name="_Toc1502783369"/>
      <w:bookmarkStart w:id="454" w:name="_Toc246217395"/>
      <w:bookmarkStart w:id="455" w:name="_Toc1489183852"/>
      <w:bookmarkStart w:id="456" w:name="_Toc1356572270"/>
      <w:bookmarkStart w:id="457" w:name="_Toc1300846930"/>
      <w:bookmarkStart w:id="458" w:name="_Toc1311623548"/>
      <w:bookmarkStart w:id="459" w:name="_Toc1636813539"/>
      <w:bookmarkStart w:id="460" w:name="_Toc122608911"/>
      <w:r w:rsidRPr="0029259B">
        <w:rPr>
          <w:rFonts w:cs="Arial"/>
        </w:rPr>
        <w:t xml:space="preserve">3.2 </w:t>
      </w:r>
      <w:r w:rsidR="3EA202B3" w:rsidRPr="0029259B">
        <w:rPr>
          <w:rFonts w:cs="Arial"/>
        </w:rPr>
        <w:t xml:space="preserve">S-Function block of </w:t>
      </w:r>
      <w:bookmarkStart w:id="461" w:name="_Hlk93330777"/>
      <w:r w:rsidR="73A1CDAB" w:rsidRPr="0029259B">
        <w:rPr>
          <w:rFonts w:cs="Arial"/>
        </w:rPr>
        <w:t>peripherals</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14FBE861" w14:textId="77777777" w:rsidR="00BC0262" w:rsidRPr="0029259B" w:rsidRDefault="00BC0262" w:rsidP="008F699B">
      <w:pPr>
        <w:rPr>
          <w:rFonts w:ascii="Arial" w:hAnsi="Arial" w:cs="Arial"/>
        </w:rPr>
      </w:pPr>
    </w:p>
    <w:p w14:paraId="09FB1899" w14:textId="77B99E43" w:rsidR="00C259B1" w:rsidRPr="0029259B" w:rsidRDefault="00C259B1" w:rsidP="00C259B1">
      <w:pPr>
        <w:rPr>
          <w:rFonts w:ascii="Arial" w:hAnsi="Arial" w:cs="Arial"/>
        </w:rPr>
      </w:pPr>
      <w:r w:rsidRPr="0029259B">
        <w:rPr>
          <w:rFonts w:ascii="Arial" w:hAnsi="Arial" w:cs="Arial"/>
        </w:rPr>
        <w:t xml:space="preserve">The following </w:t>
      </w:r>
      <w:r w:rsidR="00750BCF" w:rsidRPr="0029259B">
        <w:rPr>
          <w:rFonts w:ascii="Arial" w:hAnsi="Arial" w:cs="Arial"/>
        </w:rPr>
        <w:t>describes the S-Function blocks of peripherals (Port, ADC</w:t>
      </w:r>
      <w:r w:rsidR="00E80EEA" w:rsidRPr="0029259B">
        <w:rPr>
          <w:rFonts w:ascii="Arial" w:hAnsi="Arial" w:cs="Arial"/>
        </w:rPr>
        <w:t xml:space="preserve">, </w:t>
      </w:r>
      <w:r w:rsidR="00EA7DE6" w:rsidRPr="0029259B">
        <w:rPr>
          <w:rFonts w:ascii="Arial" w:hAnsi="Arial" w:cs="Arial"/>
        </w:rPr>
        <w:t>RS-</w:t>
      </w:r>
      <w:r w:rsidR="00E80EEA" w:rsidRPr="0029259B">
        <w:rPr>
          <w:rFonts w:ascii="Arial" w:hAnsi="Arial" w:cs="Arial"/>
        </w:rPr>
        <w:t>CANFD</w:t>
      </w:r>
      <w:r w:rsidR="00B82207" w:rsidRPr="0029259B">
        <w:rPr>
          <w:rFonts w:ascii="Arial" w:hAnsi="Arial" w:cs="Arial"/>
        </w:rPr>
        <w:t xml:space="preserve">, </w:t>
      </w:r>
      <w:commentRangeStart w:id="462"/>
      <w:r w:rsidR="00B82207" w:rsidRPr="0029259B">
        <w:rPr>
          <w:rFonts w:ascii="Arial" w:hAnsi="Arial" w:cs="Arial"/>
          <w:highlight w:val="yellow"/>
        </w:rPr>
        <w:t>RLIN3n</w:t>
      </w:r>
      <w:commentRangeEnd w:id="462"/>
      <w:r w:rsidR="003F663B" w:rsidRPr="0029259B">
        <w:rPr>
          <w:rStyle w:val="CommentReference"/>
          <w:rFonts w:ascii="Arial" w:hAnsi="Arial" w:cs="Arial"/>
        </w:rPr>
        <w:commentReference w:id="462"/>
      </w:r>
      <w:r w:rsidR="00F3776E">
        <w:rPr>
          <w:rFonts w:ascii="Arial" w:hAnsi="Arial" w:cs="Arial"/>
        </w:rPr>
        <w:t xml:space="preserve">, </w:t>
      </w:r>
      <w:commentRangeStart w:id="463"/>
      <w:r w:rsidR="00F3776E" w:rsidRPr="000803BB">
        <w:rPr>
          <w:rFonts w:ascii="Arial" w:hAnsi="Arial" w:cs="Arial"/>
          <w:highlight w:val="yellow"/>
        </w:rPr>
        <w:t>TAUD</w:t>
      </w:r>
      <w:commentRangeEnd w:id="463"/>
      <w:r w:rsidR="00603CA7">
        <w:rPr>
          <w:rStyle w:val="CommentReference"/>
        </w:rPr>
        <w:commentReference w:id="463"/>
      </w:r>
      <w:r w:rsidR="00750BCF" w:rsidRPr="0029259B">
        <w:rPr>
          <w:rFonts w:ascii="Arial" w:hAnsi="Arial" w:cs="Arial"/>
        </w:rPr>
        <w:t>)</w:t>
      </w:r>
      <w:r w:rsidR="008259B0" w:rsidRPr="0029259B">
        <w:rPr>
          <w:rFonts w:ascii="Arial" w:hAnsi="Arial" w:cs="Arial"/>
        </w:rPr>
        <w:t>,</w:t>
      </w:r>
      <w:r w:rsidR="00750BCF" w:rsidRPr="0029259B">
        <w:rPr>
          <w:rFonts w:ascii="Arial" w:hAnsi="Arial" w:cs="Arial"/>
        </w:rPr>
        <w:t xml:space="preserve"> </w:t>
      </w:r>
      <w:r w:rsidR="007F4887" w:rsidRPr="0029259B">
        <w:rPr>
          <w:rFonts w:ascii="Arial" w:hAnsi="Arial" w:cs="Arial"/>
        </w:rPr>
        <w:t xml:space="preserve">and </w:t>
      </w:r>
      <w:r w:rsidR="00750BCF" w:rsidRPr="0029259B">
        <w:rPr>
          <w:rFonts w:ascii="Arial" w:hAnsi="Arial" w:cs="Arial"/>
        </w:rPr>
        <w:t>how to create</w:t>
      </w:r>
      <w:r w:rsidR="008259B0" w:rsidRPr="0029259B">
        <w:rPr>
          <w:rFonts w:ascii="Arial" w:hAnsi="Arial" w:cs="Arial"/>
        </w:rPr>
        <w:t>, set</w:t>
      </w:r>
      <w:r w:rsidR="007F4887" w:rsidRPr="0029259B">
        <w:rPr>
          <w:rFonts w:ascii="Arial" w:hAnsi="Arial" w:cs="Arial"/>
        </w:rPr>
        <w:t>,</w:t>
      </w:r>
      <w:r w:rsidR="008259B0" w:rsidRPr="0029259B">
        <w:rPr>
          <w:rFonts w:ascii="Arial" w:hAnsi="Arial" w:cs="Arial"/>
        </w:rPr>
        <w:t xml:space="preserve"> and generate C code for</w:t>
      </w:r>
      <w:r w:rsidR="00750BCF" w:rsidRPr="0029259B">
        <w:rPr>
          <w:rFonts w:ascii="Arial" w:hAnsi="Arial" w:cs="Arial"/>
        </w:rPr>
        <w:t xml:space="preserve"> these S-Function blocks</w:t>
      </w:r>
      <w:r w:rsidRPr="0029259B">
        <w:rPr>
          <w:rFonts w:ascii="Arial" w:hAnsi="Arial" w:cs="Arial"/>
        </w:rPr>
        <w:t>.</w:t>
      </w:r>
    </w:p>
    <w:p w14:paraId="6EAB293C" w14:textId="0638E053" w:rsidR="00C56513" w:rsidRPr="0029259B" w:rsidRDefault="00287B92" w:rsidP="00C259B1">
      <w:pPr>
        <w:rPr>
          <w:rFonts w:ascii="Arial" w:hAnsi="Arial" w:cs="Arial"/>
        </w:rPr>
      </w:pPr>
      <w:r w:rsidRPr="00901E91">
        <w:rPr>
          <w:rFonts w:ascii="Arial" w:hAnsi="Arial" w:cs="Arial"/>
          <w:highlight w:val="yellow"/>
        </w:rPr>
        <w:t>In addition, the MATLAB Simulink Library Browser supports ETVPF package, which contained the S-function blocks of peripherals to add into the model.</w:t>
      </w:r>
    </w:p>
    <w:p w14:paraId="0BA8F3D8" w14:textId="65DF1F45" w:rsidR="00C56513" w:rsidRPr="0029259B" w:rsidRDefault="00C56513" w:rsidP="00750BCF">
      <w:pPr>
        <w:ind w:left="1440" w:hanging="1440"/>
        <w:rPr>
          <w:rFonts w:ascii="Arial" w:hAnsi="Arial" w:cs="Arial"/>
        </w:rPr>
      </w:pPr>
      <w:r w:rsidRPr="0029259B">
        <w:rPr>
          <w:rFonts w:ascii="Arial" w:hAnsi="Arial" w:cs="Arial"/>
        </w:rPr>
        <w:t>Remark</w:t>
      </w:r>
      <w:r w:rsidR="0099622A" w:rsidRPr="0029259B">
        <w:rPr>
          <w:rFonts w:ascii="Arial" w:hAnsi="Arial" w:cs="Arial"/>
        </w:rPr>
        <w:t>s</w:t>
      </w:r>
      <w:r w:rsidR="00750BCF" w:rsidRPr="0029259B">
        <w:rPr>
          <w:rFonts w:ascii="Arial" w:hAnsi="Arial" w:cs="Arial"/>
        </w:rPr>
        <w:tab/>
      </w:r>
      <w:r w:rsidR="0099622A" w:rsidRPr="0029259B">
        <w:rPr>
          <w:rFonts w:ascii="Arial" w:hAnsi="Arial" w:cs="Arial"/>
        </w:rPr>
        <w:t xml:space="preserve">1. </w:t>
      </w:r>
      <w:r w:rsidRPr="0029259B">
        <w:rPr>
          <w:rFonts w:ascii="Arial" w:hAnsi="Arial" w:cs="Arial"/>
        </w:rPr>
        <w:t>The S-Function blocks</w:t>
      </w:r>
      <w:r w:rsidR="0096266A" w:rsidRPr="0029259B">
        <w:rPr>
          <w:rFonts w:ascii="Arial" w:hAnsi="Arial" w:cs="Arial"/>
        </w:rPr>
        <w:t xml:space="preserve"> of peripherals</w:t>
      </w:r>
      <w:r w:rsidRPr="0029259B">
        <w:rPr>
          <w:rFonts w:ascii="Arial" w:hAnsi="Arial" w:cs="Arial"/>
        </w:rPr>
        <w:t xml:space="preserve"> </w:t>
      </w:r>
      <w:r w:rsidR="00C06961" w:rsidRPr="0029259B">
        <w:rPr>
          <w:rFonts w:ascii="Arial" w:hAnsi="Arial" w:cs="Arial"/>
        </w:rPr>
        <w:t xml:space="preserve">are </w:t>
      </w:r>
      <w:r w:rsidR="005F6792" w:rsidRPr="0029259B">
        <w:rPr>
          <w:rFonts w:ascii="Arial" w:hAnsi="Arial" w:cs="Arial"/>
        </w:rPr>
        <w:t>different with</w:t>
      </w:r>
      <w:r w:rsidR="00C06961" w:rsidRPr="0029259B">
        <w:rPr>
          <w:rFonts w:ascii="Arial" w:hAnsi="Arial" w:cs="Arial"/>
        </w:rPr>
        <w:t xml:space="preserve"> </w:t>
      </w:r>
      <w:r w:rsidR="0096266A" w:rsidRPr="0029259B">
        <w:rPr>
          <w:rFonts w:ascii="Arial" w:hAnsi="Arial" w:cs="Arial"/>
        </w:rPr>
        <w:t xml:space="preserve">each device </w:t>
      </w:r>
      <w:r w:rsidR="0075200C" w:rsidRPr="0029259B">
        <w:rPr>
          <w:rFonts w:ascii="Arial" w:hAnsi="Arial" w:cs="Arial"/>
        </w:rPr>
        <w:t>series</w:t>
      </w:r>
      <w:r w:rsidR="00C06961" w:rsidRPr="0029259B">
        <w:rPr>
          <w:rFonts w:ascii="Arial" w:hAnsi="Arial" w:cs="Arial"/>
        </w:rPr>
        <w:t xml:space="preserve">. </w:t>
      </w:r>
      <w:bookmarkStart w:id="464" w:name="_Hlk96361556"/>
      <w:r w:rsidR="005F6792" w:rsidRPr="0029259B">
        <w:rPr>
          <w:rFonts w:ascii="Arial" w:hAnsi="Arial" w:cs="Arial"/>
        </w:rPr>
        <w:t>Therefore,</w:t>
      </w:r>
      <w:r w:rsidR="0096266A" w:rsidRPr="0029259B">
        <w:rPr>
          <w:rFonts w:ascii="Arial" w:hAnsi="Arial" w:cs="Arial"/>
        </w:rPr>
        <w:t xml:space="preserve"> </w:t>
      </w:r>
      <w:r w:rsidR="005F6792" w:rsidRPr="0029259B">
        <w:rPr>
          <w:rFonts w:ascii="Arial" w:hAnsi="Arial" w:cs="Arial"/>
        </w:rPr>
        <w:t xml:space="preserve">user must </w:t>
      </w:r>
      <w:r w:rsidR="005D2CCA" w:rsidRPr="0029259B">
        <w:rPr>
          <w:rFonts w:ascii="Arial" w:hAnsi="Arial" w:cs="Arial"/>
        </w:rPr>
        <w:t>select</w:t>
      </w:r>
      <w:r w:rsidR="005F6792" w:rsidRPr="0029259B">
        <w:rPr>
          <w:rFonts w:ascii="Arial" w:hAnsi="Arial" w:cs="Arial"/>
        </w:rPr>
        <w:t xml:space="preserve"> </w:t>
      </w:r>
      <w:r w:rsidR="005C02E8" w:rsidRPr="0029259B">
        <w:rPr>
          <w:rFonts w:ascii="Arial" w:hAnsi="Arial" w:cs="Arial"/>
        </w:rPr>
        <w:t xml:space="preserve">the correct </w:t>
      </w:r>
      <w:r w:rsidR="005D2CCA" w:rsidRPr="0029259B">
        <w:rPr>
          <w:rFonts w:ascii="Arial" w:hAnsi="Arial" w:cs="Arial"/>
        </w:rPr>
        <w:t>peripherals’</w:t>
      </w:r>
      <w:r w:rsidR="005C02E8" w:rsidRPr="0029259B">
        <w:rPr>
          <w:rFonts w:ascii="Arial" w:hAnsi="Arial" w:cs="Arial"/>
        </w:rPr>
        <w:t xml:space="preserve"> </w:t>
      </w:r>
      <w:r w:rsidR="005D2CCA" w:rsidRPr="0029259B">
        <w:rPr>
          <w:rFonts w:ascii="Arial" w:hAnsi="Arial" w:cs="Arial"/>
        </w:rPr>
        <w:t>settings</w:t>
      </w:r>
      <w:r w:rsidR="005C02E8" w:rsidRPr="0029259B">
        <w:rPr>
          <w:rFonts w:ascii="Arial" w:hAnsi="Arial" w:cs="Arial"/>
        </w:rPr>
        <w:t xml:space="preserve"> with the current device series</w:t>
      </w:r>
      <w:r w:rsidR="006B6109" w:rsidRPr="0029259B">
        <w:rPr>
          <w:rFonts w:ascii="Arial" w:hAnsi="Arial" w:cs="Arial"/>
        </w:rPr>
        <w:t xml:space="preserve"> (</w:t>
      </w:r>
      <w:bookmarkStart w:id="465" w:name="_Hlk96362912"/>
      <w:r w:rsidR="00937974" w:rsidRPr="0029259B">
        <w:rPr>
          <w:rFonts w:ascii="Arial" w:hAnsi="Arial" w:cs="Arial"/>
        </w:rPr>
        <w:t>peripherals’ settings on model</w:t>
      </w:r>
      <w:bookmarkEnd w:id="465"/>
      <w:r w:rsidR="00937974" w:rsidRPr="0029259B">
        <w:rPr>
          <w:rFonts w:ascii="Arial" w:hAnsi="Arial" w:cs="Arial"/>
        </w:rPr>
        <w:t xml:space="preserve"> must be the same with the</w:t>
      </w:r>
      <w:r w:rsidR="006B6109" w:rsidRPr="0029259B">
        <w:rPr>
          <w:rFonts w:ascii="Arial" w:hAnsi="Arial" w:cs="Arial"/>
        </w:rPr>
        <w:t xml:space="preserve"> </w:t>
      </w:r>
      <w:r w:rsidR="00ED5098" w:rsidRPr="0029259B">
        <w:rPr>
          <w:rFonts w:ascii="Arial" w:hAnsi="Arial" w:cs="Arial"/>
          <w:szCs w:val="18"/>
        </w:rPr>
        <w:t xml:space="preserve">settings </w:t>
      </w:r>
      <w:r w:rsidR="006B6109" w:rsidRPr="0029259B">
        <w:rPr>
          <w:rFonts w:ascii="Arial" w:hAnsi="Arial" w:cs="Arial"/>
        </w:rPr>
        <w:t>on SC</w:t>
      </w:r>
      <w:r w:rsidR="00937974" w:rsidRPr="0029259B">
        <w:rPr>
          <w:rFonts w:ascii="Arial" w:hAnsi="Arial" w:cs="Arial"/>
        </w:rPr>
        <w:t xml:space="preserve"> – refer to section </w:t>
      </w:r>
      <w:r w:rsidR="00937974" w:rsidRPr="0029259B">
        <w:rPr>
          <w:rFonts w:ascii="Arial" w:hAnsi="Arial" w:cs="Arial"/>
          <w:b/>
          <w:bCs/>
        </w:rPr>
        <w:fldChar w:fldCharType="begin"/>
      </w:r>
      <w:r w:rsidR="00937974" w:rsidRPr="0029259B">
        <w:rPr>
          <w:rFonts w:ascii="Arial" w:hAnsi="Arial" w:cs="Arial"/>
          <w:b/>
          <w:bCs/>
        </w:rPr>
        <w:instrText xml:space="preserve"> REF _Ref96361277 \h  \* MERGEFORMAT </w:instrText>
      </w:r>
      <w:r w:rsidR="00937974" w:rsidRPr="0029259B">
        <w:rPr>
          <w:rFonts w:ascii="Arial" w:hAnsi="Arial" w:cs="Arial"/>
          <w:b/>
          <w:bCs/>
        </w:rPr>
      </w:r>
      <w:r w:rsidR="00937974" w:rsidRPr="0029259B">
        <w:rPr>
          <w:rFonts w:ascii="Arial" w:hAnsi="Arial" w:cs="Arial"/>
          <w:b/>
          <w:bCs/>
        </w:rPr>
        <w:fldChar w:fldCharType="separate"/>
      </w:r>
      <w:r w:rsidR="003C2150" w:rsidRPr="003C2150">
        <w:rPr>
          <w:rFonts w:ascii="Arial" w:hAnsi="Arial" w:cs="Arial"/>
          <w:b/>
          <w:bCs/>
        </w:rPr>
        <w:t>3.3.3.1 Generating the peripherals’ source code by SC</w:t>
      </w:r>
      <w:r w:rsidR="00937974" w:rsidRPr="0029259B">
        <w:rPr>
          <w:rFonts w:ascii="Arial" w:hAnsi="Arial" w:cs="Arial"/>
          <w:b/>
          <w:bCs/>
        </w:rPr>
        <w:fldChar w:fldCharType="end"/>
      </w:r>
      <w:r w:rsidR="00937974" w:rsidRPr="0029259B">
        <w:rPr>
          <w:rFonts w:ascii="Arial" w:hAnsi="Arial" w:cs="Arial"/>
          <w:b/>
          <w:bCs/>
        </w:rPr>
        <w:t xml:space="preserve"> </w:t>
      </w:r>
      <w:r w:rsidR="00937974" w:rsidRPr="0029259B">
        <w:rPr>
          <w:rFonts w:ascii="Arial" w:hAnsi="Arial" w:cs="Arial"/>
        </w:rPr>
        <w:t>to know the configuration method</w:t>
      </w:r>
      <w:r w:rsidR="006B6109" w:rsidRPr="0029259B">
        <w:rPr>
          <w:rFonts w:ascii="Arial" w:hAnsi="Arial" w:cs="Arial"/>
        </w:rPr>
        <w:t>)</w:t>
      </w:r>
      <w:r w:rsidR="008D3A62" w:rsidRPr="0029259B">
        <w:rPr>
          <w:rFonts w:ascii="Arial" w:hAnsi="Arial" w:cs="Arial"/>
        </w:rPr>
        <w:t>.</w:t>
      </w:r>
      <w:r w:rsidR="005C02E8" w:rsidRPr="0029259B">
        <w:rPr>
          <w:rFonts w:ascii="Arial" w:hAnsi="Arial" w:cs="Arial"/>
        </w:rPr>
        <w:t xml:space="preserve"> </w:t>
      </w:r>
      <w:r w:rsidR="000F68F9" w:rsidRPr="0029259B">
        <w:rPr>
          <w:rFonts w:ascii="Arial" w:hAnsi="Arial" w:cs="Arial"/>
        </w:rPr>
        <w:t>The sample S-Function blocks of each device series</w:t>
      </w:r>
      <w:r w:rsidR="006426D7" w:rsidRPr="0029259B">
        <w:rPr>
          <w:rFonts w:ascii="Arial" w:hAnsi="Arial" w:cs="Arial"/>
        </w:rPr>
        <w:t xml:space="preserve"> are</w:t>
      </w:r>
      <w:r w:rsidR="005C02E8" w:rsidRPr="0029259B">
        <w:rPr>
          <w:rFonts w:ascii="Arial" w:hAnsi="Arial" w:cs="Arial"/>
        </w:rPr>
        <w:t xml:space="preserve"> also </w:t>
      </w:r>
      <w:r w:rsidR="00750BCF" w:rsidRPr="0029259B">
        <w:rPr>
          <w:rFonts w:ascii="Arial" w:hAnsi="Arial" w:cs="Arial"/>
        </w:rPr>
        <w:t>include</w:t>
      </w:r>
      <w:r w:rsidR="006426D7" w:rsidRPr="0029259B">
        <w:rPr>
          <w:rFonts w:ascii="Arial" w:hAnsi="Arial" w:cs="Arial"/>
        </w:rPr>
        <w:t>d</w:t>
      </w:r>
      <w:r w:rsidR="00750BCF" w:rsidRPr="0029259B">
        <w:rPr>
          <w:rFonts w:ascii="Arial" w:hAnsi="Arial" w:cs="Arial"/>
        </w:rPr>
        <w:t xml:space="preserve"> inside the </w:t>
      </w:r>
      <w:commentRangeStart w:id="466"/>
      <w:r w:rsidR="00C03AE0" w:rsidRPr="003A0BDC">
        <w:rPr>
          <w:rFonts w:ascii="Arial" w:hAnsi="Arial" w:cs="Arial"/>
          <w:highlight w:val="yellow"/>
        </w:rPr>
        <w:t>“etv</w:t>
      </w:r>
      <w:bookmarkStart w:id="467" w:name="V10000_Simulink_Library_004"/>
      <w:bookmarkEnd w:id="467"/>
      <w:r w:rsidR="00C03AE0" w:rsidRPr="003A0BDC">
        <w:rPr>
          <w:rFonts w:ascii="Arial" w:hAnsi="Arial" w:cs="Arial"/>
          <w:highlight w:val="yellow"/>
        </w:rPr>
        <w:t>pf_lib.slx</w:t>
      </w:r>
      <w:r w:rsidR="00C03AE0" w:rsidRPr="003A0BDC">
        <w:rPr>
          <w:rFonts w:ascii="Arial" w:hAnsi="Arial" w:cs="Arial"/>
          <w:highlight w:val="yellow"/>
          <w:lang w:val="vi-VN"/>
        </w:rPr>
        <w:t>”</w:t>
      </w:r>
      <w:r w:rsidR="00C03AE0">
        <w:rPr>
          <w:rFonts w:ascii="Arial" w:hAnsi="Arial" w:cs="Arial"/>
          <w:lang w:val="vi-VN"/>
        </w:rPr>
        <w:t xml:space="preserve"> </w:t>
      </w:r>
      <w:commentRangeEnd w:id="466"/>
      <w:r w:rsidR="00A20C8F">
        <w:rPr>
          <w:rStyle w:val="CommentReference"/>
        </w:rPr>
        <w:commentReference w:id="466"/>
      </w:r>
      <w:r w:rsidR="00C03AE0">
        <w:rPr>
          <w:rFonts w:ascii="Arial" w:hAnsi="Arial" w:cs="Arial"/>
        </w:rPr>
        <w:t>file</w:t>
      </w:r>
      <w:r w:rsidR="00750BCF" w:rsidRPr="0029259B">
        <w:rPr>
          <w:rFonts w:ascii="Arial" w:hAnsi="Arial" w:cs="Arial"/>
        </w:rPr>
        <w:t>.</w:t>
      </w:r>
      <w:bookmarkEnd w:id="464"/>
    </w:p>
    <w:p w14:paraId="618ABEC2" w14:textId="1B96E1C5" w:rsidR="0099622A" w:rsidRPr="0029259B" w:rsidRDefault="0099622A" w:rsidP="0099622A">
      <w:pPr>
        <w:ind w:left="1440" w:hanging="1440"/>
        <w:rPr>
          <w:rFonts w:ascii="Arial" w:hAnsi="Arial" w:cs="Arial"/>
        </w:rPr>
      </w:pPr>
      <w:r w:rsidRPr="0029259B">
        <w:rPr>
          <w:rFonts w:ascii="Arial" w:hAnsi="Arial" w:cs="Arial"/>
        </w:rPr>
        <w:tab/>
        <w:t xml:space="preserve">2. </w:t>
      </w:r>
      <w:r w:rsidR="002913AB" w:rsidRPr="0029259B">
        <w:rPr>
          <w:rFonts w:ascii="Arial" w:hAnsi="Arial" w:cs="Arial"/>
        </w:rPr>
        <w:t>About the</w:t>
      </w:r>
      <w:r w:rsidRPr="0029259B">
        <w:rPr>
          <w:rFonts w:ascii="Arial" w:hAnsi="Arial" w:cs="Arial"/>
        </w:rPr>
        <w:t xml:space="preserve"> peripherals’ settings use</w:t>
      </w:r>
      <w:r w:rsidR="002913AB" w:rsidRPr="0029259B">
        <w:rPr>
          <w:rFonts w:ascii="Arial" w:hAnsi="Arial" w:cs="Arial"/>
        </w:rPr>
        <w:t>d</w:t>
      </w:r>
      <w:r w:rsidRPr="0029259B">
        <w:rPr>
          <w:rFonts w:ascii="Arial" w:hAnsi="Arial" w:cs="Arial"/>
        </w:rPr>
        <w:t xml:space="preserve"> for RH850/F1KM</w:t>
      </w:r>
      <w:r w:rsidR="002913AB" w:rsidRPr="0029259B">
        <w:rPr>
          <w:rFonts w:ascii="Arial" w:hAnsi="Arial" w:cs="Arial"/>
        </w:rPr>
        <w:t>, only use the following settings</w:t>
      </w:r>
      <w:r w:rsidRPr="0029259B">
        <w:rPr>
          <w:rFonts w:ascii="Arial" w:hAnsi="Arial" w:cs="Arial"/>
        </w:rPr>
        <w:t>.</w:t>
      </w:r>
    </w:p>
    <w:p w14:paraId="22C5049A" w14:textId="0C341E54" w:rsidR="0099622A" w:rsidRPr="0029259B" w:rsidRDefault="0099622A" w:rsidP="00D30948">
      <w:pPr>
        <w:pStyle w:val="ListParagraph"/>
        <w:numPr>
          <w:ilvl w:val="0"/>
          <w:numId w:val="24"/>
        </w:numPr>
        <w:rPr>
          <w:rFonts w:ascii="Arial" w:hAnsi="Arial" w:cs="Arial"/>
        </w:rPr>
      </w:pPr>
      <w:r w:rsidRPr="0029259B">
        <w:rPr>
          <w:rFonts w:ascii="Arial" w:hAnsi="Arial" w:cs="Arial"/>
        </w:rPr>
        <w:t>For ADC peripheral</w:t>
      </w:r>
      <w:r w:rsidR="00855952">
        <w:rPr>
          <w:rFonts w:ascii="Arial" w:hAnsi="Arial" w:cs="Arial"/>
        </w:rPr>
        <w:t xml:space="preserve">: support for </w:t>
      </w:r>
      <w:r w:rsidRPr="0029259B">
        <w:rPr>
          <w:rFonts w:ascii="Arial" w:hAnsi="Arial" w:cs="Arial"/>
        </w:rPr>
        <w:t>Scan Group 1, Multicycle scan mode.</w:t>
      </w:r>
    </w:p>
    <w:p w14:paraId="7B4E3F8A" w14:textId="6E26C937" w:rsidR="0099622A" w:rsidRPr="0029259B" w:rsidRDefault="0099622A" w:rsidP="00D30948">
      <w:pPr>
        <w:pStyle w:val="ListParagraph"/>
        <w:numPr>
          <w:ilvl w:val="0"/>
          <w:numId w:val="24"/>
        </w:numPr>
        <w:rPr>
          <w:rFonts w:ascii="Arial" w:hAnsi="Arial" w:cs="Arial"/>
        </w:rPr>
      </w:pPr>
      <w:r w:rsidRPr="0029259B">
        <w:rPr>
          <w:rFonts w:ascii="Arial" w:hAnsi="Arial" w:cs="Arial"/>
        </w:rPr>
        <w:t>For Port peripheral: Only can use normal port (PORT) (e.g., PORT0, PORT1… defined in SC).</w:t>
      </w:r>
    </w:p>
    <w:p w14:paraId="062E58C9" w14:textId="77777777" w:rsidR="00CC5140" w:rsidRPr="00CC5140" w:rsidRDefault="00E80EEA" w:rsidP="00D30948">
      <w:pPr>
        <w:pStyle w:val="ListParagraph"/>
        <w:numPr>
          <w:ilvl w:val="0"/>
          <w:numId w:val="24"/>
        </w:numPr>
        <w:rPr>
          <w:rFonts w:ascii="Arial" w:hAnsi="Arial" w:cs="Arial"/>
          <w:highlight w:val="yellow"/>
        </w:rPr>
      </w:pPr>
      <w:r w:rsidRPr="0029259B">
        <w:rPr>
          <w:rFonts w:ascii="Arial" w:hAnsi="Arial" w:cs="Arial"/>
        </w:rPr>
        <w:t xml:space="preserve">For </w:t>
      </w:r>
      <w:r w:rsidR="00EA7DE6" w:rsidRPr="0029259B">
        <w:rPr>
          <w:rFonts w:ascii="Arial" w:hAnsi="Arial" w:cs="Arial"/>
        </w:rPr>
        <w:t>RS-</w:t>
      </w:r>
      <w:r w:rsidR="005929ED" w:rsidRPr="0029259B">
        <w:rPr>
          <w:rFonts w:ascii="Arial" w:hAnsi="Arial" w:cs="Arial"/>
        </w:rPr>
        <w:t xml:space="preserve">CANFD peripheral: </w:t>
      </w:r>
    </w:p>
    <w:p w14:paraId="60586363" w14:textId="594946B2" w:rsidR="00AE1E24" w:rsidRDefault="00CC5140" w:rsidP="00CC5140">
      <w:pPr>
        <w:pStyle w:val="ListParagraph"/>
        <w:ind w:left="2160"/>
        <w:rPr>
          <w:rFonts w:ascii="Arial" w:hAnsi="Arial" w:cs="Arial"/>
          <w:highlight w:val="yellow"/>
        </w:rPr>
      </w:pPr>
      <w:r>
        <w:rPr>
          <w:rFonts w:ascii="Arial" w:hAnsi="Arial" w:cs="Arial"/>
        </w:rPr>
        <w:t xml:space="preserve">For F1KM: </w:t>
      </w:r>
      <w:r w:rsidR="007A5FA0">
        <w:rPr>
          <w:rFonts w:ascii="Arial" w:hAnsi="Arial" w:cs="Arial"/>
        </w:rPr>
        <w:t>Support</w:t>
      </w:r>
      <w:r w:rsidR="00567F66" w:rsidRPr="0029259B">
        <w:rPr>
          <w:rFonts w:ascii="Arial" w:hAnsi="Arial" w:cs="Arial"/>
        </w:rPr>
        <w:t xml:space="preserve"> </w:t>
      </w:r>
      <w:r w:rsidR="001026D1" w:rsidRPr="0029259B">
        <w:rPr>
          <w:rFonts w:ascii="Arial" w:hAnsi="Arial" w:cs="Arial"/>
        </w:rPr>
        <w:t>use</w:t>
      </w:r>
      <w:r w:rsidR="0040326C" w:rsidRPr="0029259B">
        <w:rPr>
          <w:rFonts w:ascii="Arial" w:hAnsi="Arial" w:cs="Arial"/>
        </w:rPr>
        <w:t xml:space="preserve"> </w:t>
      </w:r>
      <w:r w:rsidR="00C6753F" w:rsidRPr="0029259B">
        <w:rPr>
          <w:rFonts w:ascii="Arial" w:hAnsi="Arial" w:cs="Arial"/>
        </w:rPr>
        <w:t xml:space="preserve">CANFD </w:t>
      </w:r>
      <w:r w:rsidR="003C220D" w:rsidRPr="0029259B">
        <w:rPr>
          <w:rFonts w:ascii="Arial" w:hAnsi="Arial" w:cs="Arial"/>
        </w:rPr>
        <w:t>unit 0 (</w:t>
      </w:r>
      <w:r w:rsidR="004B6793" w:rsidRPr="0029259B">
        <w:rPr>
          <w:rFonts w:ascii="Arial" w:hAnsi="Arial" w:cs="Arial"/>
        </w:rPr>
        <w:t>RCFDC0</w:t>
      </w:r>
      <w:r w:rsidR="003C220D" w:rsidRPr="0029259B">
        <w:rPr>
          <w:rFonts w:ascii="Arial" w:hAnsi="Arial" w:cs="Arial"/>
        </w:rPr>
        <w:t>)</w:t>
      </w:r>
      <w:r w:rsidR="001C35EF" w:rsidRPr="0029259B">
        <w:rPr>
          <w:rFonts w:ascii="Arial" w:hAnsi="Arial" w:cs="Arial"/>
        </w:rPr>
        <w:t xml:space="preserve"> with 6 channel</w:t>
      </w:r>
      <w:r w:rsidR="00BD12C5" w:rsidRPr="0029259B">
        <w:rPr>
          <w:rFonts w:ascii="Arial" w:hAnsi="Arial" w:cs="Arial"/>
        </w:rPr>
        <w:t>, Sending/</w:t>
      </w:r>
      <w:r w:rsidR="00165E92" w:rsidRPr="0029259B">
        <w:rPr>
          <w:rFonts w:ascii="Arial" w:hAnsi="Arial" w:cs="Arial"/>
        </w:rPr>
        <w:t>receiving</w:t>
      </w:r>
      <w:r w:rsidR="00BD12C5" w:rsidRPr="0029259B">
        <w:rPr>
          <w:rFonts w:ascii="Arial" w:hAnsi="Arial" w:cs="Arial"/>
        </w:rPr>
        <w:t xml:space="preserve"> Data frame, Standard ID</w:t>
      </w:r>
      <w:r w:rsidR="00164624">
        <w:rPr>
          <w:rFonts w:ascii="Arial" w:hAnsi="Arial" w:cs="Arial"/>
        </w:rPr>
        <w:t xml:space="preserve">, </w:t>
      </w:r>
      <w:commentRangeStart w:id="468"/>
      <w:r w:rsidR="00164624" w:rsidRPr="00164624">
        <w:rPr>
          <w:rFonts w:ascii="Arial" w:hAnsi="Arial" w:cs="Arial"/>
          <w:highlight w:val="yellow"/>
        </w:rPr>
        <w:t>the remote fra</w:t>
      </w:r>
      <w:commentRangeEnd w:id="468"/>
      <w:r w:rsidR="00EF59AF">
        <w:rPr>
          <w:rStyle w:val="CommentReference"/>
        </w:rPr>
        <w:commentReference w:id="468"/>
      </w:r>
      <w:r w:rsidR="00164624" w:rsidRPr="00164624">
        <w:rPr>
          <w:rFonts w:ascii="Arial" w:hAnsi="Arial" w:cs="Arial"/>
          <w:highlight w:val="yellow"/>
        </w:rPr>
        <w:t>me, extend</w:t>
      </w:r>
      <w:r w:rsidR="001E4671">
        <w:rPr>
          <w:rFonts w:ascii="Arial" w:hAnsi="Arial" w:cs="Arial"/>
          <w:highlight w:val="yellow"/>
        </w:rPr>
        <w:t>ed</w:t>
      </w:r>
      <w:r w:rsidR="00164624" w:rsidRPr="00164624">
        <w:rPr>
          <w:rFonts w:ascii="Arial" w:hAnsi="Arial" w:cs="Arial"/>
          <w:highlight w:val="yellow"/>
        </w:rPr>
        <w:t xml:space="preserve"> ID</w:t>
      </w:r>
      <w:r w:rsidR="0047614C">
        <w:rPr>
          <w:rFonts w:ascii="Arial" w:hAnsi="Arial" w:cs="Arial"/>
          <w:highlight w:val="yellow"/>
        </w:rPr>
        <w:t xml:space="preserve">, </w:t>
      </w:r>
      <w:r w:rsidR="00164624" w:rsidRPr="00164624">
        <w:rPr>
          <w:rFonts w:ascii="Arial" w:hAnsi="Arial" w:cs="Arial"/>
          <w:highlight w:val="yellow"/>
        </w:rPr>
        <w:t>r</w:t>
      </w:r>
      <w:bookmarkStart w:id="469" w:name="V10000_Req_02_004"/>
      <w:r w:rsidR="00164624" w:rsidRPr="00164624">
        <w:rPr>
          <w:rFonts w:ascii="Arial" w:hAnsi="Arial" w:cs="Arial"/>
          <w:highlight w:val="yellow"/>
        </w:rPr>
        <w:t xml:space="preserve">eceiving </w:t>
      </w:r>
      <w:r w:rsidR="00164624" w:rsidRPr="00AB5A10">
        <w:rPr>
          <w:rFonts w:ascii="Arial" w:hAnsi="Arial" w:cs="Arial"/>
          <w:highlight w:val="yellow"/>
        </w:rPr>
        <w:t>filter</w:t>
      </w:r>
      <w:bookmarkEnd w:id="469"/>
      <w:r w:rsidR="0047614C">
        <w:rPr>
          <w:rFonts w:ascii="Arial" w:hAnsi="Arial" w:cs="Arial"/>
          <w:highlight w:val="yellow"/>
        </w:rPr>
        <w:t xml:space="preserve">, </w:t>
      </w:r>
      <w:r w:rsidR="007A5FA0" w:rsidRPr="00AB5A10">
        <w:rPr>
          <w:rFonts w:ascii="Arial" w:hAnsi="Arial" w:cs="Arial"/>
          <w:highlight w:val="yellow"/>
        </w:rPr>
        <w:t>Support CAN Port I/</w:t>
      </w:r>
      <w:r w:rsidR="0047614C">
        <w:rPr>
          <w:rFonts w:ascii="Arial" w:hAnsi="Arial" w:cs="Arial"/>
          <w:highlight w:val="yellow"/>
        </w:rPr>
        <w:t>O and Vehicle Network Toolbox.</w:t>
      </w:r>
    </w:p>
    <w:p w14:paraId="75F65345" w14:textId="77777777" w:rsidR="00CC5140" w:rsidRDefault="00CC5140" w:rsidP="00CC5140">
      <w:pPr>
        <w:pStyle w:val="ListParagraph"/>
        <w:ind w:left="2160"/>
        <w:rPr>
          <w:rFonts w:ascii="Arial" w:hAnsi="Arial" w:cs="Arial"/>
        </w:rPr>
      </w:pPr>
    </w:p>
    <w:p w14:paraId="47729E0C" w14:textId="3BBD0146" w:rsidR="00CC5140" w:rsidRPr="00CC5140" w:rsidRDefault="00CC5140" w:rsidP="00CC5140">
      <w:pPr>
        <w:pStyle w:val="ListParagraph"/>
        <w:ind w:left="2160"/>
        <w:rPr>
          <w:rFonts w:ascii="Arial" w:hAnsi="Arial" w:cs="Arial"/>
          <w:highlight w:val="yellow"/>
        </w:rPr>
      </w:pPr>
      <w:commentRangeStart w:id="470"/>
      <w:r w:rsidRPr="00CC5140">
        <w:rPr>
          <w:rFonts w:ascii="Arial" w:hAnsi="Arial" w:cs="Arial"/>
          <w:highlight w:val="yellow"/>
        </w:rPr>
        <w:t xml:space="preserve">For U2C: Support </w:t>
      </w:r>
      <w:commentRangeEnd w:id="470"/>
      <w:r w:rsidR="005C222E">
        <w:rPr>
          <w:rStyle w:val="CommentReference"/>
        </w:rPr>
        <w:commentReference w:id="470"/>
      </w:r>
      <w:r w:rsidRPr="00CC5140">
        <w:rPr>
          <w:rFonts w:ascii="Arial" w:hAnsi="Arial" w:cs="Arial"/>
          <w:highlight w:val="yellow"/>
        </w:rPr>
        <w:t>use CANFD unit 0 (RCFDC0) with 8 channel, Sending/receiving Data frame, Standard ID, the remote frame, extended ID, receiving filter, and Vehicle Network Toolbox.</w:t>
      </w:r>
    </w:p>
    <w:p w14:paraId="6B2A0E47" w14:textId="77777777" w:rsidR="00CC5140" w:rsidRPr="00AB5A10" w:rsidRDefault="00CC5140" w:rsidP="00CC5140">
      <w:pPr>
        <w:pStyle w:val="ListParagraph"/>
        <w:ind w:left="2160"/>
        <w:rPr>
          <w:rFonts w:ascii="Arial" w:hAnsi="Arial" w:cs="Arial"/>
          <w:highlight w:val="yellow"/>
        </w:rPr>
      </w:pPr>
    </w:p>
    <w:p w14:paraId="4AD42423" w14:textId="4AB1165D" w:rsidR="00AB4DFE" w:rsidRPr="00AB4DFE" w:rsidRDefault="006F3853" w:rsidP="00D30948">
      <w:pPr>
        <w:pStyle w:val="ListParagraph"/>
        <w:numPr>
          <w:ilvl w:val="0"/>
          <w:numId w:val="24"/>
        </w:numPr>
        <w:jc w:val="left"/>
        <w:rPr>
          <w:rFonts w:ascii="Arial" w:hAnsi="Arial" w:cs="Arial"/>
          <w:highlight w:val="yellow"/>
        </w:rPr>
      </w:pPr>
      <w:r w:rsidRPr="00C027AC">
        <w:rPr>
          <w:rFonts w:ascii="Arial" w:hAnsi="Arial" w:cs="Arial"/>
          <w:highlight w:val="yellow"/>
        </w:rPr>
        <w:t xml:space="preserve">For </w:t>
      </w:r>
      <w:commentRangeStart w:id="471"/>
      <w:r w:rsidRPr="00C027AC">
        <w:rPr>
          <w:rFonts w:ascii="Arial" w:hAnsi="Arial" w:cs="Arial"/>
          <w:highlight w:val="yellow"/>
        </w:rPr>
        <w:t xml:space="preserve">TAUD </w:t>
      </w:r>
      <w:commentRangeEnd w:id="471"/>
      <w:r>
        <w:rPr>
          <w:rStyle w:val="CommentReference"/>
        </w:rPr>
        <w:commentReference w:id="471"/>
      </w:r>
      <w:r w:rsidR="00AB4DFE" w:rsidRPr="00AB4DFE">
        <w:rPr>
          <w:rFonts w:ascii="Arial" w:hAnsi="Arial" w:cs="Arial"/>
          <w:highlight w:val="yellow"/>
        </w:rPr>
        <w:t>peripheral: Only can use PWM Output and Triangle PWM Output, master channel, pulse cycle and duty ratio value settings. About slave channels, and clock setting please set it in SC</w:t>
      </w:r>
    </w:p>
    <w:p w14:paraId="4073DAB6" w14:textId="477B2AAE" w:rsidR="00D55947" w:rsidRPr="00AB4DFE" w:rsidRDefault="00D55947" w:rsidP="00334E81">
      <w:pPr>
        <w:pStyle w:val="ListParagraph"/>
        <w:ind w:left="1440"/>
        <w:rPr>
          <w:rFonts w:ascii="Arial" w:hAnsi="Arial" w:cs="Arial"/>
        </w:rPr>
      </w:pPr>
      <w:r w:rsidRPr="00AB4DFE">
        <w:rPr>
          <w:rFonts w:ascii="Arial" w:hAnsi="Arial" w:cs="Arial"/>
          <w:highlight w:val="yellow"/>
        </w:rPr>
        <w:t>3. The S-Function blocks of peripherals are prepared for the largest device. If using the smaller device, please select the function, port name which is implemented for this device.</w:t>
      </w:r>
    </w:p>
    <w:p w14:paraId="30EAA30E" w14:textId="2E71E061" w:rsidR="004718CB" w:rsidRPr="000265F3" w:rsidRDefault="00D55947" w:rsidP="000265F3">
      <w:pPr>
        <w:ind w:left="720" w:firstLine="720"/>
        <w:rPr>
          <w:rFonts w:ascii="Arial" w:hAnsi="Arial" w:cs="Arial"/>
        </w:rPr>
      </w:pPr>
      <w:r>
        <w:rPr>
          <w:rFonts w:ascii="Arial" w:hAnsi="Arial" w:cs="Arial"/>
          <w:highlight w:val="yellow"/>
        </w:rPr>
        <w:t>4</w:t>
      </w:r>
      <w:commentRangeStart w:id="472"/>
      <w:r w:rsidR="000265F3" w:rsidRPr="000265F3">
        <w:rPr>
          <w:rFonts w:ascii="Arial" w:hAnsi="Arial" w:cs="Arial"/>
          <w:highlight w:val="yellow"/>
        </w:rPr>
        <w:t>. About the peripherals</w:t>
      </w:r>
      <w:r w:rsidR="000265F3">
        <w:rPr>
          <w:rFonts w:ascii="Arial" w:hAnsi="Arial" w:cs="Arial"/>
          <w:highlight w:val="yellow"/>
        </w:rPr>
        <w:t xml:space="preserve"> </w:t>
      </w:r>
      <w:r w:rsidR="000265F3" w:rsidRPr="000265F3">
        <w:rPr>
          <w:rFonts w:ascii="Arial" w:hAnsi="Arial" w:cs="Arial"/>
          <w:highlight w:val="yellow"/>
        </w:rPr>
        <w:t>used for RH850/</w:t>
      </w:r>
      <w:r w:rsidR="000265F3">
        <w:rPr>
          <w:rFonts w:ascii="Arial" w:hAnsi="Arial" w:cs="Arial"/>
          <w:highlight w:val="yellow"/>
        </w:rPr>
        <w:t>U2C</w:t>
      </w:r>
      <w:r w:rsidR="000265F3" w:rsidRPr="000265F3">
        <w:rPr>
          <w:rFonts w:ascii="Arial" w:hAnsi="Arial" w:cs="Arial"/>
          <w:highlight w:val="yellow"/>
        </w:rPr>
        <w:t>, only use the Port</w:t>
      </w:r>
      <w:r w:rsidR="00D13587">
        <w:rPr>
          <w:rFonts w:ascii="Arial" w:hAnsi="Arial" w:cs="Arial"/>
          <w:highlight w:val="yellow"/>
        </w:rPr>
        <w:t xml:space="preserve">, </w:t>
      </w:r>
      <w:r w:rsidR="000265F3" w:rsidRPr="000265F3">
        <w:rPr>
          <w:rFonts w:ascii="Arial" w:hAnsi="Arial" w:cs="Arial"/>
          <w:highlight w:val="yellow"/>
        </w:rPr>
        <w:t xml:space="preserve"> ADC</w:t>
      </w:r>
      <w:r w:rsidR="00D13587">
        <w:rPr>
          <w:rFonts w:ascii="Arial" w:hAnsi="Arial" w:cs="Arial"/>
          <w:highlight w:val="yellow"/>
        </w:rPr>
        <w:t xml:space="preserve"> and CAN</w:t>
      </w:r>
      <w:r w:rsidR="000265F3" w:rsidRPr="000265F3">
        <w:rPr>
          <w:rFonts w:ascii="Arial" w:hAnsi="Arial" w:cs="Arial"/>
          <w:highlight w:val="yellow"/>
        </w:rPr>
        <w:t xml:space="preserve"> peripherals.</w:t>
      </w:r>
      <w:commentRangeEnd w:id="472"/>
      <w:r w:rsidR="000265F3">
        <w:rPr>
          <w:rStyle w:val="CommentReference"/>
        </w:rPr>
        <w:commentReference w:id="472"/>
      </w:r>
      <w:bookmarkStart w:id="473" w:name="V10000_Req_03_007"/>
      <w:bookmarkEnd w:id="473"/>
    </w:p>
    <w:p w14:paraId="0BAFCA87" w14:textId="4288E007" w:rsidR="000F68F9" w:rsidRPr="0029259B" w:rsidRDefault="000F68F9" w:rsidP="008F699B">
      <w:pPr>
        <w:rPr>
          <w:rFonts w:ascii="Arial" w:hAnsi="Arial" w:cs="Arial"/>
        </w:rPr>
      </w:pPr>
      <w:r w:rsidRPr="0029259B">
        <w:rPr>
          <w:rFonts w:ascii="Arial" w:hAnsi="Arial" w:cs="Arial"/>
        </w:rPr>
        <w:br w:type="page"/>
      </w:r>
    </w:p>
    <w:p w14:paraId="18073CDE" w14:textId="77777777" w:rsidR="00BC0262" w:rsidRPr="0029259B" w:rsidRDefault="00BC0262" w:rsidP="008F699B">
      <w:pPr>
        <w:rPr>
          <w:rFonts w:ascii="Arial" w:hAnsi="Arial" w:cs="Arial"/>
        </w:rPr>
      </w:pPr>
    </w:p>
    <w:p w14:paraId="63AB306F" w14:textId="32EBFB9F" w:rsidR="005F6792" w:rsidRPr="0029259B" w:rsidRDefault="005F6792" w:rsidP="005F6792">
      <w:pPr>
        <w:rPr>
          <w:rFonts w:ascii="Arial" w:hAnsi="Arial" w:cs="Arial"/>
        </w:rPr>
      </w:pPr>
      <w:r w:rsidRPr="0029259B">
        <w:rPr>
          <w:rFonts w:ascii="Arial" w:hAnsi="Arial" w:cs="Arial"/>
        </w:rPr>
        <w:t>The following table show</w:t>
      </w:r>
      <w:r w:rsidR="0099622A" w:rsidRPr="0029259B">
        <w:rPr>
          <w:rFonts w:ascii="Arial" w:hAnsi="Arial" w:cs="Arial"/>
        </w:rPr>
        <w:t>s</w:t>
      </w:r>
      <w:r w:rsidRPr="0029259B">
        <w:rPr>
          <w:rFonts w:ascii="Arial" w:hAnsi="Arial" w:cs="Arial"/>
        </w:rPr>
        <w:t xml:space="preserve"> the information about the peripherals of each device series that </w:t>
      </w:r>
      <w:r w:rsidR="00A84192" w:rsidRPr="0029259B">
        <w:rPr>
          <w:rFonts w:ascii="Arial" w:hAnsi="Arial" w:cs="Arial"/>
        </w:rPr>
        <w:t xml:space="preserve">is </w:t>
      </w:r>
      <w:r w:rsidRPr="0029259B">
        <w:rPr>
          <w:rFonts w:ascii="Arial" w:hAnsi="Arial" w:cs="Arial"/>
        </w:rPr>
        <w:t>supported for S-Function blocks.</w:t>
      </w:r>
      <w:r w:rsidR="000D4F0D" w:rsidRPr="0029259B">
        <w:rPr>
          <w:rFonts w:ascii="Arial" w:hAnsi="Arial" w:cs="Arial"/>
        </w:rPr>
        <w:t xml:space="preserve"> For S-Function blocks of each device series, only select settings as </w:t>
      </w:r>
      <w:r w:rsidR="00A84192" w:rsidRPr="0029259B">
        <w:rPr>
          <w:rFonts w:ascii="Arial" w:hAnsi="Arial" w:cs="Arial"/>
        </w:rPr>
        <w:t>described</w:t>
      </w:r>
      <w:r w:rsidR="000D4F0D" w:rsidRPr="0029259B">
        <w:rPr>
          <w:rFonts w:ascii="Arial" w:hAnsi="Arial" w:cs="Arial"/>
        </w:rPr>
        <w:t xml:space="preserve"> in this table.</w:t>
      </w:r>
    </w:p>
    <w:p w14:paraId="07DC2A70" w14:textId="77777777" w:rsidR="005F6792" w:rsidRPr="0029259B" w:rsidRDefault="005F6792" w:rsidP="008F699B">
      <w:pPr>
        <w:rPr>
          <w:rFonts w:ascii="Arial" w:hAnsi="Arial" w:cs="Arial"/>
        </w:rPr>
      </w:pPr>
    </w:p>
    <w:p w14:paraId="7D9523EA" w14:textId="45F1D6A7" w:rsidR="00321096" w:rsidRPr="00B458D7" w:rsidRDefault="002A52F0" w:rsidP="00B458D7">
      <w:pPr>
        <w:pStyle w:val="Caption"/>
        <w:jc w:val="center"/>
        <w:rPr>
          <w:rFonts w:ascii="Arial" w:hAnsi="Arial" w:cs="Arial"/>
          <w:b/>
          <w:bCs/>
          <w:color w:val="auto"/>
        </w:rPr>
      </w:pPr>
      <w:bookmarkStart w:id="474" w:name="_Ref94104187"/>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3</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2</w:t>
      </w:r>
      <w:r w:rsidR="00A3763F" w:rsidRPr="0029259B">
        <w:rPr>
          <w:rFonts w:ascii="Arial" w:hAnsi="Arial" w:cs="Arial"/>
          <w:b/>
          <w:bCs/>
          <w:color w:val="auto"/>
        </w:rPr>
        <w:fldChar w:fldCharType="end"/>
      </w:r>
      <w:r w:rsidRPr="0029259B">
        <w:rPr>
          <w:rFonts w:ascii="Arial" w:hAnsi="Arial" w:cs="Arial"/>
          <w:b/>
          <w:bCs/>
          <w:color w:val="auto"/>
        </w:rPr>
        <w:t xml:space="preserve"> Peripherals</w:t>
      </w:r>
      <w:r w:rsidR="006B6109" w:rsidRPr="0029259B">
        <w:rPr>
          <w:rFonts w:ascii="Arial" w:hAnsi="Arial" w:cs="Arial"/>
          <w:b/>
          <w:bCs/>
          <w:color w:val="auto"/>
        </w:rPr>
        <w:t xml:space="preserve"> settings for sample S-Functions</w:t>
      </w:r>
      <w:r w:rsidRPr="0029259B">
        <w:rPr>
          <w:rFonts w:ascii="Arial" w:hAnsi="Arial" w:cs="Arial"/>
          <w:b/>
          <w:bCs/>
          <w:color w:val="auto"/>
        </w:rPr>
        <w:t xml:space="preserve"> of </w:t>
      </w:r>
      <w:r w:rsidR="005F6792" w:rsidRPr="0029259B">
        <w:rPr>
          <w:rFonts w:ascii="Arial" w:hAnsi="Arial" w:cs="Arial"/>
          <w:b/>
          <w:bCs/>
          <w:color w:val="auto"/>
        </w:rPr>
        <w:t>each</w:t>
      </w:r>
      <w:r w:rsidRPr="0029259B">
        <w:rPr>
          <w:rFonts w:ascii="Arial" w:hAnsi="Arial" w:cs="Arial"/>
          <w:b/>
          <w:bCs/>
          <w:color w:val="auto"/>
        </w:rPr>
        <w:t xml:space="preserve"> device series</w:t>
      </w:r>
      <w:bookmarkEnd w:id="474"/>
      <w:r w:rsidR="00946DC4" w:rsidRPr="0029259B">
        <w:rPr>
          <w:rFonts w:ascii="Arial" w:hAnsi="Arial" w:cs="Arial"/>
          <w:b/>
          <w:bCs/>
          <w:color w:val="auto"/>
        </w:rPr>
        <w:t xml:space="preserve"> (Not open to users)</w:t>
      </w:r>
    </w:p>
    <w:tbl>
      <w:tblPr>
        <w:tblStyle w:val="TableGrid"/>
        <w:tblW w:w="0" w:type="auto"/>
        <w:tblLook w:val="04A0" w:firstRow="1" w:lastRow="0" w:firstColumn="1" w:lastColumn="0" w:noHBand="0" w:noVBand="1"/>
      </w:tblPr>
      <w:tblGrid>
        <w:gridCol w:w="2053"/>
        <w:gridCol w:w="1872"/>
        <w:gridCol w:w="2254"/>
        <w:gridCol w:w="2456"/>
        <w:gridCol w:w="2155"/>
      </w:tblGrid>
      <w:tr w:rsidR="007B3B25" w14:paraId="56B738A9" w14:textId="77777777" w:rsidTr="00E601F3">
        <w:tc>
          <w:tcPr>
            <w:tcW w:w="3925" w:type="dxa"/>
            <w:gridSpan w:val="2"/>
            <w:shd w:val="clear" w:color="auto" w:fill="0070C0"/>
          </w:tcPr>
          <w:p w14:paraId="737E0CD1" w14:textId="22AF57CF" w:rsidR="007B3B25" w:rsidRPr="007B3B25" w:rsidRDefault="007B3B25" w:rsidP="007B3B25">
            <w:pPr>
              <w:jc w:val="center"/>
              <w:rPr>
                <w:rFonts w:ascii="Arial" w:hAnsi="Arial" w:cs="Arial"/>
                <w:b/>
                <w:bCs/>
                <w:color w:val="FFFFFF" w:themeColor="background1"/>
              </w:rPr>
            </w:pPr>
            <w:r w:rsidRPr="007B3B25">
              <w:rPr>
                <w:rFonts w:ascii="Arial" w:hAnsi="Arial" w:cs="Arial"/>
                <w:b/>
                <w:bCs/>
                <w:color w:val="FFFFFF" w:themeColor="background1"/>
              </w:rPr>
              <w:t>Device series</w:t>
            </w:r>
          </w:p>
        </w:tc>
        <w:tc>
          <w:tcPr>
            <w:tcW w:w="2254" w:type="dxa"/>
            <w:shd w:val="clear" w:color="auto" w:fill="0070C0"/>
          </w:tcPr>
          <w:p w14:paraId="11F84F55" w14:textId="05CF0EF9" w:rsidR="007B3B25" w:rsidRPr="007B3B25" w:rsidRDefault="007B3B25" w:rsidP="007B3B25">
            <w:pPr>
              <w:jc w:val="center"/>
              <w:rPr>
                <w:rFonts w:ascii="Arial" w:hAnsi="Arial" w:cs="Arial"/>
                <w:b/>
                <w:bCs/>
                <w:color w:val="FFFFFF" w:themeColor="background1"/>
              </w:rPr>
            </w:pPr>
            <w:r w:rsidRPr="007B3B25">
              <w:rPr>
                <w:rFonts w:ascii="Arial" w:hAnsi="Arial" w:cs="Arial"/>
                <w:b/>
                <w:bCs/>
                <w:color w:val="FFFFFF" w:themeColor="background1"/>
              </w:rPr>
              <w:t>RH850/F1KM-S1</w:t>
            </w:r>
          </w:p>
        </w:tc>
        <w:tc>
          <w:tcPr>
            <w:tcW w:w="2456" w:type="dxa"/>
            <w:shd w:val="clear" w:color="auto" w:fill="0070C0"/>
          </w:tcPr>
          <w:p w14:paraId="7E0821DA" w14:textId="6D881627" w:rsidR="007B3B25" w:rsidRPr="007B3B25" w:rsidRDefault="007B3B25" w:rsidP="007B3B25">
            <w:pPr>
              <w:jc w:val="center"/>
              <w:rPr>
                <w:rFonts w:ascii="Arial" w:hAnsi="Arial" w:cs="Arial"/>
                <w:b/>
                <w:bCs/>
                <w:color w:val="FFFFFF" w:themeColor="background1"/>
              </w:rPr>
            </w:pPr>
            <w:r w:rsidRPr="007B3B25">
              <w:rPr>
                <w:rFonts w:ascii="Arial" w:hAnsi="Arial" w:cs="Arial"/>
                <w:b/>
                <w:bCs/>
                <w:color w:val="FFFFFF" w:themeColor="background1"/>
              </w:rPr>
              <w:t>RH850/F1KM-S4</w:t>
            </w:r>
          </w:p>
        </w:tc>
        <w:tc>
          <w:tcPr>
            <w:tcW w:w="2155" w:type="dxa"/>
            <w:shd w:val="clear" w:color="auto" w:fill="0070C0"/>
          </w:tcPr>
          <w:p w14:paraId="1907AE52" w14:textId="068821A3" w:rsidR="007B3B25" w:rsidRPr="00CB5927" w:rsidRDefault="007B3B25" w:rsidP="007B3B25">
            <w:pPr>
              <w:jc w:val="center"/>
              <w:rPr>
                <w:rFonts w:ascii="Arial" w:hAnsi="Arial" w:cs="Arial"/>
                <w:b/>
                <w:bCs/>
                <w:color w:val="FFFFFF" w:themeColor="background1"/>
              </w:rPr>
            </w:pPr>
            <w:commentRangeStart w:id="475"/>
            <w:r w:rsidRPr="00CB5927">
              <w:rPr>
                <w:rFonts w:ascii="Arial" w:hAnsi="Arial" w:cs="Arial"/>
                <w:b/>
                <w:bCs/>
                <w:color w:val="FFFFFF" w:themeColor="background1"/>
              </w:rPr>
              <w:t>RH850/U2C</w:t>
            </w:r>
            <w:commentRangeEnd w:id="475"/>
            <w:r w:rsidRPr="00CB5927">
              <w:rPr>
                <w:rStyle w:val="CommentReference"/>
                <w:b/>
                <w:bCs/>
                <w:color w:val="FFFFFF" w:themeColor="background1"/>
              </w:rPr>
              <w:commentReference w:id="475"/>
            </w:r>
            <w:bookmarkStart w:id="476" w:name="V10000_Req_01_003"/>
            <w:bookmarkStart w:id="477" w:name="V10000_Req_03_008"/>
            <w:bookmarkEnd w:id="476"/>
            <w:bookmarkEnd w:id="477"/>
          </w:p>
        </w:tc>
      </w:tr>
      <w:tr w:rsidR="00E45D6E" w14:paraId="27972C39" w14:textId="77777777" w:rsidTr="00E601F3">
        <w:tc>
          <w:tcPr>
            <w:tcW w:w="2053" w:type="dxa"/>
            <w:vMerge w:val="restart"/>
          </w:tcPr>
          <w:p w14:paraId="4E058010" w14:textId="3AEDD329" w:rsidR="00E45D6E" w:rsidRDefault="00E45D6E" w:rsidP="00D55947">
            <w:pPr>
              <w:rPr>
                <w:rFonts w:ascii="Arial" w:hAnsi="Arial" w:cs="Arial"/>
              </w:rPr>
            </w:pPr>
            <w:r>
              <w:rPr>
                <w:rFonts w:ascii="Arial" w:hAnsi="Arial" w:cs="Arial"/>
              </w:rPr>
              <w:t>ADC</w:t>
            </w:r>
          </w:p>
        </w:tc>
        <w:tc>
          <w:tcPr>
            <w:tcW w:w="1872" w:type="dxa"/>
          </w:tcPr>
          <w:p w14:paraId="3F2AF9BC" w14:textId="1FB4E5B1" w:rsidR="00E45D6E" w:rsidRDefault="00AC65B4" w:rsidP="00D55947">
            <w:pPr>
              <w:rPr>
                <w:rFonts w:ascii="Arial" w:hAnsi="Arial" w:cs="Arial"/>
              </w:rPr>
            </w:pPr>
            <w:r>
              <w:rPr>
                <w:rFonts w:ascii="Arial" w:hAnsi="Arial" w:cs="Arial"/>
              </w:rPr>
              <w:t>Max channel</w:t>
            </w:r>
          </w:p>
        </w:tc>
        <w:tc>
          <w:tcPr>
            <w:tcW w:w="2254" w:type="dxa"/>
          </w:tcPr>
          <w:p w14:paraId="440EC964" w14:textId="2AF7379B" w:rsidR="00E45D6E" w:rsidRDefault="00AC65B4" w:rsidP="00D55947">
            <w:pPr>
              <w:rPr>
                <w:rFonts w:ascii="Arial" w:hAnsi="Arial" w:cs="Arial"/>
              </w:rPr>
            </w:pPr>
            <w:r w:rsidRPr="0029259B">
              <w:rPr>
                <w:rFonts w:ascii="Arial" w:hAnsi="Arial" w:cs="Arial"/>
              </w:rPr>
              <w:t>36</w:t>
            </w:r>
          </w:p>
        </w:tc>
        <w:tc>
          <w:tcPr>
            <w:tcW w:w="2456" w:type="dxa"/>
          </w:tcPr>
          <w:p w14:paraId="0650EA88" w14:textId="2870BD6A" w:rsidR="00E45D6E" w:rsidRPr="00A373DB" w:rsidRDefault="00D077EF" w:rsidP="00D55947">
            <w:pPr>
              <w:rPr>
                <w:rFonts w:ascii="Arial" w:hAnsi="Arial" w:cs="Arial"/>
                <w:lang w:val="vi-VN"/>
              </w:rPr>
            </w:pPr>
            <w:commentRangeStart w:id="478"/>
            <w:r>
              <w:rPr>
                <w:rFonts w:ascii="Arial" w:hAnsi="Arial" w:cs="Arial"/>
                <w:highlight w:val="yellow"/>
              </w:rPr>
              <w:t>36</w:t>
            </w:r>
            <w:commentRangeEnd w:id="478"/>
            <w:r w:rsidR="005B3540">
              <w:rPr>
                <w:rStyle w:val="CommentReference"/>
              </w:rPr>
              <w:commentReference w:id="478"/>
            </w:r>
          </w:p>
        </w:tc>
        <w:tc>
          <w:tcPr>
            <w:tcW w:w="2155" w:type="dxa"/>
          </w:tcPr>
          <w:p w14:paraId="694217C7" w14:textId="0BA3EBB4" w:rsidR="00E45D6E" w:rsidRDefault="008740CA" w:rsidP="00D55947">
            <w:pPr>
              <w:rPr>
                <w:rFonts w:ascii="Arial" w:hAnsi="Arial" w:cs="Arial"/>
              </w:rPr>
            </w:pPr>
            <w:r w:rsidRPr="00D505EA">
              <w:rPr>
                <w:rFonts w:ascii="Arial" w:hAnsi="Arial" w:cs="Arial"/>
                <w:highlight w:val="yellow"/>
              </w:rPr>
              <w:t>28</w:t>
            </w:r>
          </w:p>
        </w:tc>
      </w:tr>
      <w:tr w:rsidR="00E45D6E" w14:paraId="6641E651" w14:textId="77777777" w:rsidTr="00E601F3">
        <w:tc>
          <w:tcPr>
            <w:tcW w:w="2053" w:type="dxa"/>
            <w:vMerge/>
          </w:tcPr>
          <w:p w14:paraId="6D885501" w14:textId="77777777" w:rsidR="00E45D6E" w:rsidRDefault="00E45D6E" w:rsidP="00D55947">
            <w:pPr>
              <w:rPr>
                <w:rFonts w:ascii="Arial" w:hAnsi="Arial" w:cs="Arial"/>
              </w:rPr>
            </w:pPr>
          </w:p>
        </w:tc>
        <w:tc>
          <w:tcPr>
            <w:tcW w:w="1872" w:type="dxa"/>
          </w:tcPr>
          <w:p w14:paraId="2A69D423" w14:textId="1982F440" w:rsidR="00E45D6E" w:rsidRDefault="00AC65B4" w:rsidP="00D55947">
            <w:pPr>
              <w:rPr>
                <w:rFonts w:ascii="Arial" w:hAnsi="Arial" w:cs="Arial"/>
              </w:rPr>
            </w:pPr>
            <w:r>
              <w:rPr>
                <w:rFonts w:ascii="Arial" w:hAnsi="Arial" w:cs="Arial"/>
              </w:rPr>
              <w:t>ADC port name</w:t>
            </w:r>
          </w:p>
        </w:tc>
        <w:tc>
          <w:tcPr>
            <w:tcW w:w="2254" w:type="dxa"/>
          </w:tcPr>
          <w:p w14:paraId="22320073" w14:textId="1063280F" w:rsidR="00E45D6E" w:rsidRDefault="00AC65B4" w:rsidP="00D55947">
            <w:pPr>
              <w:rPr>
                <w:rFonts w:ascii="Arial" w:hAnsi="Arial" w:cs="Arial"/>
              </w:rPr>
            </w:pPr>
            <w:r w:rsidRPr="0029259B">
              <w:rPr>
                <w:rFonts w:ascii="Arial" w:hAnsi="Arial" w:cs="Arial"/>
              </w:rPr>
              <w:t>ANI000 -&gt; ANI035</w:t>
            </w:r>
          </w:p>
        </w:tc>
        <w:tc>
          <w:tcPr>
            <w:tcW w:w="2456" w:type="dxa"/>
          </w:tcPr>
          <w:p w14:paraId="6492CE40" w14:textId="77777777" w:rsidR="00E45D6E" w:rsidRPr="00EB447D" w:rsidRDefault="00AC65B4" w:rsidP="00D55947">
            <w:pPr>
              <w:rPr>
                <w:rFonts w:ascii="Arial" w:hAnsi="Arial" w:cs="Arial"/>
                <w:lang w:val="vi-VN"/>
              </w:rPr>
            </w:pPr>
            <w:r w:rsidRPr="00EB447D">
              <w:rPr>
                <w:rFonts w:ascii="Arial" w:hAnsi="Arial" w:cs="Arial"/>
              </w:rPr>
              <w:t>ANI000 -&gt; ANI0</w:t>
            </w:r>
            <w:r w:rsidR="00B956BE" w:rsidRPr="00EB447D">
              <w:rPr>
                <w:rFonts w:ascii="Arial" w:hAnsi="Arial" w:cs="Arial"/>
                <w:lang w:val="vi-VN"/>
              </w:rPr>
              <w:t>27</w:t>
            </w:r>
            <w:bookmarkStart w:id="479" w:name="V10000_Req_01_008"/>
            <w:bookmarkEnd w:id="479"/>
          </w:p>
          <w:p w14:paraId="25896C5F" w14:textId="07A81750" w:rsidR="00421EF3" w:rsidRPr="00421EF3" w:rsidRDefault="00B956BE" w:rsidP="00D55947">
            <w:pPr>
              <w:rPr>
                <w:rFonts w:ascii="Arial" w:hAnsi="Arial" w:cs="Arial"/>
                <w:lang w:val="vi-VN"/>
              </w:rPr>
            </w:pPr>
            <w:r w:rsidRPr="00EB447D">
              <w:rPr>
                <w:rFonts w:ascii="Arial" w:hAnsi="Arial" w:cs="Arial"/>
                <w:lang w:val="vi-VN"/>
              </w:rPr>
              <w:t>ANI030 -&gt; ANI035</w:t>
            </w:r>
          </w:p>
          <w:p w14:paraId="3E10F773" w14:textId="296626D4" w:rsidR="00EB447D" w:rsidRPr="00EB447D" w:rsidRDefault="00EB447D" w:rsidP="00D55947">
            <w:pPr>
              <w:rPr>
                <w:rFonts w:ascii="Arial" w:hAnsi="Arial" w:cs="Arial"/>
                <w:lang w:val="vi-VN"/>
              </w:rPr>
            </w:pPr>
            <w:commentRangeStart w:id="480"/>
            <w:r w:rsidRPr="00D077EF">
              <w:rPr>
                <w:rFonts w:ascii="Arial" w:hAnsi="Arial" w:cs="Arial"/>
                <w:highlight w:val="yellow"/>
                <w:lang w:val="vi-VN"/>
              </w:rPr>
              <w:t>ANI100 -&gt; ANI135</w:t>
            </w:r>
            <w:commentRangeEnd w:id="480"/>
            <w:r w:rsidR="00D077EF">
              <w:rPr>
                <w:rStyle w:val="CommentReference"/>
              </w:rPr>
              <w:commentReference w:id="480"/>
            </w:r>
            <w:bookmarkStart w:id="481" w:name="ADCA1_0"/>
            <w:bookmarkEnd w:id="481"/>
          </w:p>
          <w:p w14:paraId="734803A1" w14:textId="3A686116" w:rsidR="00EB447D" w:rsidRPr="00EB447D" w:rsidRDefault="00EB447D" w:rsidP="00D55947">
            <w:pPr>
              <w:rPr>
                <w:rFonts w:ascii="Arial" w:hAnsi="Arial" w:cs="Arial"/>
                <w:lang w:val="vi-VN"/>
              </w:rPr>
            </w:pPr>
          </w:p>
        </w:tc>
        <w:tc>
          <w:tcPr>
            <w:tcW w:w="2155" w:type="dxa"/>
          </w:tcPr>
          <w:p w14:paraId="2DDFE8B5" w14:textId="77777777" w:rsidR="00457176" w:rsidRPr="00457176" w:rsidRDefault="00457176" w:rsidP="00457176">
            <w:pPr>
              <w:rPr>
                <w:rFonts w:ascii="Arial" w:hAnsi="Arial" w:cs="Arial"/>
                <w:highlight w:val="yellow"/>
              </w:rPr>
            </w:pPr>
            <w:commentRangeStart w:id="482"/>
            <w:r w:rsidRPr="00457176">
              <w:rPr>
                <w:rFonts w:ascii="Arial" w:hAnsi="Arial" w:cs="Arial"/>
                <w:highlight w:val="yellow"/>
              </w:rPr>
              <w:t xml:space="preserve">AN100 </w:t>
            </w:r>
            <w:commentRangeEnd w:id="482"/>
            <w:r w:rsidR="00543DAA">
              <w:rPr>
                <w:rStyle w:val="CommentReference"/>
              </w:rPr>
              <w:commentReference w:id="482"/>
            </w:r>
            <w:r w:rsidRPr="00457176">
              <w:rPr>
                <w:rFonts w:ascii="Arial" w:hAnsi="Arial" w:cs="Arial"/>
                <w:highlight w:val="yellow"/>
              </w:rPr>
              <w:t>-&gt; AN103</w:t>
            </w:r>
          </w:p>
          <w:p w14:paraId="01EF3B01" w14:textId="77777777" w:rsidR="00457176" w:rsidRPr="00457176" w:rsidRDefault="00457176" w:rsidP="00457176">
            <w:pPr>
              <w:rPr>
                <w:rFonts w:ascii="Arial" w:hAnsi="Arial" w:cs="Arial"/>
                <w:highlight w:val="yellow"/>
              </w:rPr>
            </w:pPr>
            <w:r w:rsidRPr="00457176">
              <w:rPr>
                <w:rFonts w:ascii="Arial" w:hAnsi="Arial" w:cs="Arial"/>
                <w:highlight w:val="yellow"/>
              </w:rPr>
              <w:t>AN110 -&gt; AN113</w:t>
            </w:r>
          </w:p>
          <w:p w14:paraId="51B74145" w14:textId="77777777" w:rsidR="00457176" w:rsidRPr="00457176" w:rsidRDefault="00457176" w:rsidP="00457176">
            <w:pPr>
              <w:rPr>
                <w:rFonts w:ascii="Arial" w:hAnsi="Arial" w:cs="Arial"/>
                <w:highlight w:val="yellow"/>
              </w:rPr>
            </w:pPr>
            <w:r w:rsidRPr="00457176">
              <w:rPr>
                <w:rFonts w:ascii="Arial" w:hAnsi="Arial" w:cs="Arial"/>
                <w:highlight w:val="yellow"/>
              </w:rPr>
              <w:t>AN120 -&gt; AN123</w:t>
            </w:r>
          </w:p>
          <w:p w14:paraId="7E4FDED7" w14:textId="77777777" w:rsidR="00457176" w:rsidRPr="00457176" w:rsidRDefault="00457176" w:rsidP="00457176">
            <w:pPr>
              <w:rPr>
                <w:rFonts w:ascii="Arial" w:hAnsi="Arial" w:cs="Arial"/>
                <w:highlight w:val="yellow"/>
              </w:rPr>
            </w:pPr>
            <w:r w:rsidRPr="00457176">
              <w:rPr>
                <w:rFonts w:ascii="Arial" w:hAnsi="Arial" w:cs="Arial"/>
                <w:highlight w:val="yellow"/>
              </w:rPr>
              <w:t>AN130 -&gt; AN133</w:t>
            </w:r>
          </w:p>
          <w:p w14:paraId="5924C8BA" w14:textId="77777777" w:rsidR="00457176" w:rsidRPr="00457176" w:rsidRDefault="00457176" w:rsidP="00457176">
            <w:pPr>
              <w:rPr>
                <w:rFonts w:ascii="Arial" w:hAnsi="Arial" w:cs="Arial"/>
                <w:highlight w:val="yellow"/>
              </w:rPr>
            </w:pPr>
            <w:r w:rsidRPr="00457176">
              <w:rPr>
                <w:rFonts w:ascii="Arial" w:hAnsi="Arial" w:cs="Arial"/>
                <w:highlight w:val="yellow"/>
              </w:rPr>
              <w:t>AN140 -&gt; AN143</w:t>
            </w:r>
          </w:p>
          <w:p w14:paraId="733573B0" w14:textId="77777777" w:rsidR="00457176" w:rsidRPr="00457176" w:rsidRDefault="00457176" w:rsidP="00457176">
            <w:pPr>
              <w:rPr>
                <w:rFonts w:ascii="Arial" w:hAnsi="Arial" w:cs="Arial"/>
                <w:highlight w:val="yellow"/>
              </w:rPr>
            </w:pPr>
            <w:r w:rsidRPr="00457176">
              <w:rPr>
                <w:rFonts w:ascii="Arial" w:hAnsi="Arial" w:cs="Arial"/>
                <w:highlight w:val="yellow"/>
              </w:rPr>
              <w:t>AN150 -&gt; AN153</w:t>
            </w:r>
          </w:p>
          <w:p w14:paraId="64A42B42" w14:textId="77777777" w:rsidR="00457176" w:rsidRPr="00457176" w:rsidRDefault="00457176" w:rsidP="00457176">
            <w:pPr>
              <w:rPr>
                <w:rFonts w:ascii="Arial" w:hAnsi="Arial" w:cs="Arial"/>
                <w:highlight w:val="yellow"/>
              </w:rPr>
            </w:pPr>
            <w:r w:rsidRPr="00457176">
              <w:rPr>
                <w:rFonts w:ascii="Arial" w:hAnsi="Arial" w:cs="Arial"/>
                <w:highlight w:val="yellow"/>
              </w:rPr>
              <w:t>AN160 -&gt; AN163</w:t>
            </w:r>
          </w:p>
          <w:p w14:paraId="091C7ACA" w14:textId="77777777" w:rsidR="00457176" w:rsidRPr="00457176" w:rsidRDefault="00457176" w:rsidP="00457176">
            <w:pPr>
              <w:rPr>
                <w:rFonts w:ascii="Arial" w:hAnsi="Arial" w:cs="Arial"/>
                <w:highlight w:val="yellow"/>
              </w:rPr>
            </w:pPr>
            <w:r w:rsidRPr="00457176">
              <w:rPr>
                <w:rFonts w:ascii="Arial" w:hAnsi="Arial" w:cs="Arial"/>
                <w:highlight w:val="yellow"/>
              </w:rPr>
              <w:t>AN170 -&gt; AN173</w:t>
            </w:r>
          </w:p>
          <w:p w14:paraId="2CC03F1C" w14:textId="249F5BDF" w:rsidR="00E45D6E" w:rsidRPr="00457176" w:rsidRDefault="00457176" w:rsidP="00457176">
            <w:pPr>
              <w:rPr>
                <w:rFonts w:ascii="Arial" w:hAnsi="Arial" w:cs="Arial"/>
                <w:highlight w:val="yellow"/>
              </w:rPr>
            </w:pPr>
            <w:r w:rsidRPr="00457176">
              <w:rPr>
                <w:rFonts w:ascii="Arial" w:hAnsi="Arial" w:cs="Arial"/>
                <w:highlight w:val="yellow"/>
              </w:rPr>
              <w:t>AN180 -&gt; AN181</w:t>
            </w:r>
          </w:p>
        </w:tc>
      </w:tr>
      <w:tr w:rsidR="00E45D6E" w14:paraId="5CA01DB5" w14:textId="77777777" w:rsidTr="00E601F3">
        <w:tc>
          <w:tcPr>
            <w:tcW w:w="2053" w:type="dxa"/>
          </w:tcPr>
          <w:p w14:paraId="092DA6C4" w14:textId="55975CA2" w:rsidR="00E45D6E" w:rsidRDefault="00AC65B4" w:rsidP="00AC65B4">
            <w:pPr>
              <w:jc w:val="left"/>
              <w:rPr>
                <w:rFonts w:ascii="Arial" w:hAnsi="Arial" w:cs="Arial"/>
              </w:rPr>
            </w:pPr>
            <w:r>
              <w:rPr>
                <w:rFonts w:ascii="Arial" w:hAnsi="Arial" w:cs="Arial"/>
              </w:rPr>
              <w:t>Port</w:t>
            </w:r>
          </w:p>
        </w:tc>
        <w:tc>
          <w:tcPr>
            <w:tcW w:w="1872" w:type="dxa"/>
          </w:tcPr>
          <w:p w14:paraId="38D51CCC" w14:textId="2469B7D1" w:rsidR="00E45D6E" w:rsidRDefault="005957E7" w:rsidP="00D55947">
            <w:pPr>
              <w:rPr>
                <w:rFonts w:ascii="Arial" w:hAnsi="Arial" w:cs="Arial"/>
              </w:rPr>
            </w:pPr>
            <w:r>
              <w:rPr>
                <w:rFonts w:ascii="Arial" w:hAnsi="Arial" w:cs="Arial"/>
              </w:rPr>
              <w:t>Port name</w:t>
            </w:r>
          </w:p>
        </w:tc>
        <w:tc>
          <w:tcPr>
            <w:tcW w:w="2254" w:type="dxa"/>
          </w:tcPr>
          <w:p w14:paraId="2FAABEDD" w14:textId="77777777" w:rsidR="007B3B25" w:rsidRPr="0029259B" w:rsidRDefault="007B3B25" w:rsidP="007B3B25">
            <w:pPr>
              <w:rPr>
                <w:rFonts w:ascii="Arial" w:hAnsi="Arial" w:cs="Arial"/>
              </w:rPr>
            </w:pPr>
            <w:r w:rsidRPr="0029259B">
              <w:rPr>
                <w:rFonts w:ascii="Arial" w:hAnsi="Arial" w:cs="Arial"/>
              </w:rPr>
              <w:t>P00_0 -&gt; P00_14</w:t>
            </w:r>
          </w:p>
          <w:p w14:paraId="4468E39A" w14:textId="77777777" w:rsidR="007B3B25" w:rsidRPr="0029259B" w:rsidRDefault="007B3B25" w:rsidP="007B3B25">
            <w:pPr>
              <w:rPr>
                <w:rFonts w:ascii="Arial" w:hAnsi="Arial" w:cs="Arial"/>
              </w:rPr>
            </w:pPr>
            <w:r w:rsidRPr="0029259B">
              <w:rPr>
                <w:rFonts w:ascii="Arial" w:hAnsi="Arial" w:cs="Arial"/>
              </w:rPr>
              <w:t>P08_0 -&gt; P08_12</w:t>
            </w:r>
          </w:p>
          <w:p w14:paraId="06F05115" w14:textId="77777777" w:rsidR="007B3B25" w:rsidRPr="0029259B" w:rsidRDefault="007B3B25" w:rsidP="007B3B25">
            <w:pPr>
              <w:rPr>
                <w:rFonts w:ascii="Arial" w:hAnsi="Arial" w:cs="Arial"/>
              </w:rPr>
            </w:pPr>
            <w:r w:rsidRPr="0029259B">
              <w:rPr>
                <w:rFonts w:ascii="Arial" w:hAnsi="Arial" w:cs="Arial"/>
              </w:rPr>
              <w:t>P09_0 -&gt; P09_6</w:t>
            </w:r>
          </w:p>
          <w:p w14:paraId="4C6346B4" w14:textId="77777777" w:rsidR="007B3B25" w:rsidRPr="0029259B" w:rsidRDefault="007B3B25" w:rsidP="007B3B25">
            <w:pPr>
              <w:rPr>
                <w:rFonts w:ascii="Arial" w:hAnsi="Arial" w:cs="Arial"/>
              </w:rPr>
            </w:pPr>
            <w:r w:rsidRPr="0029259B">
              <w:rPr>
                <w:rFonts w:ascii="Arial" w:hAnsi="Arial" w:cs="Arial"/>
              </w:rPr>
              <w:t>P10_0 -&gt; P10_15</w:t>
            </w:r>
          </w:p>
          <w:p w14:paraId="376371EA" w14:textId="179C4A73" w:rsidR="00E45D6E" w:rsidRDefault="007B3B25" w:rsidP="007B3B25">
            <w:pPr>
              <w:rPr>
                <w:rFonts w:ascii="Arial" w:hAnsi="Arial" w:cs="Arial"/>
              </w:rPr>
            </w:pPr>
            <w:r w:rsidRPr="0029259B">
              <w:rPr>
                <w:rFonts w:ascii="Arial" w:hAnsi="Arial" w:cs="Arial"/>
              </w:rPr>
              <w:t>P11_0 -&gt; P11_7</w:t>
            </w:r>
          </w:p>
        </w:tc>
        <w:tc>
          <w:tcPr>
            <w:tcW w:w="2456" w:type="dxa"/>
          </w:tcPr>
          <w:p w14:paraId="27A49C2B" w14:textId="77777777" w:rsidR="007B3B25" w:rsidRPr="0029259B" w:rsidRDefault="007B3B25" w:rsidP="007B3B25">
            <w:pPr>
              <w:rPr>
                <w:rFonts w:ascii="Arial" w:hAnsi="Arial" w:cs="Arial"/>
              </w:rPr>
            </w:pPr>
            <w:r w:rsidRPr="0029259B">
              <w:rPr>
                <w:rFonts w:ascii="Arial" w:hAnsi="Arial" w:cs="Arial"/>
              </w:rPr>
              <w:t>P00_0 -&gt; P00_14</w:t>
            </w:r>
          </w:p>
          <w:p w14:paraId="7107E04E" w14:textId="35ED27F6" w:rsidR="007B3B25" w:rsidRPr="000838E3" w:rsidRDefault="007B3B25" w:rsidP="007B3B25">
            <w:pPr>
              <w:rPr>
                <w:rFonts w:ascii="Arial" w:hAnsi="Arial" w:cs="Arial"/>
                <w:lang w:val="vi-VN"/>
              </w:rPr>
            </w:pPr>
            <w:r w:rsidRPr="00EC3DB3">
              <w:rPr>
                <w:rFonts w:ascii="Arial" w:hAnsi="Arial" w:cs="Arial"/>
                <w:highlight w:val="yellow"/>
              </w:rPr>
              <w:t>P01_0 -&gt; P01_</w:t>
            </w:r>
            <w:r w:rsidR="000838E3" w:rsidRPr="00EC3DB3">
              <w:rPr>
                <w:rFonts w:ascii="Arial" w:hAnsi="Arial" w:cs="Arial"/>
                <w:highlight w:val="yellow"/>
                <w:lang w:val="vi-VN"/>
              </w:rPr>
              <w:t>5, P01_8 -&gt; P01_15</w:t>
            </w:r>
          </w:p>
          <w:p w14:paraId="56350380" w14:textId="77777777" w:rsidR="007B3B25" w:rsidRPr="0029259B" w:rsidRDefault="007B3B25" w:rsidP="007B3B25">
            <w:pPr>
              <w:rPr>
                <w:rFonts w:ascii="Arial" w:hAnsi="Arial" w:cs="Arial"/>
              </w:rPr>
            </w:pPr>
            <w:r w:rsidRPr="0029259B">
              <w:rPr>
                <w:rFonts w:ascii="Arial" w:hAnsi="Arial" w:cs="Arial"/>
              </w:rPr>
              <w:t>P02_0 -&gt; P02_15</w:t>
            </w:r>
          </w:p>
          <w:p w14:paraId="4AD42662" w14:textId="77777777" w:rsidR="007B3B25" w:rsidRPr="0029259B" w:rsidRDefault="007B3B25" w:rsidP="007B3B25">
            <w:pPr>
              <w:rPr>
                <w:rFonts w:ascii="Arial" w:hAnsi="Arial" w:cs="Arial"/>
              </w:rPr>
            </w:pPr>
            <w:r w:rsidRPr="0029259B">
              <w:rPr>
                <w:rFonts w:ascii="Arial" w:hAnsi="Arial" w:cs="Arial"/>
              </w:rPr>
              <w:t>P03_0</w:t>
            </w:r>
          </w:p>
          <w:p w14:paraId="47D1521F" w14:textId="77777777" w:rsidR="007B3B25" w:rsidRPr="0029259B" w:rsidRDefault="007B3B25" w:rsidP="007B3B25">
            <w:pPr>
              <w:rPr>
                <w:rFonts w:ascii="Arial" w:hAnsi="Arial" w:cs="Arial"/>
              </w:rPr>
            </w:pPr>
            <w:r w:rsidRPr="0029259B">
              <w:rPr>
                <w:rFonts w:ascii="Arial" w:hAnsi="Arial" w:cs="Arial"/>
              </w:rPr>
              <w:t>P08_0 -&gt; P08_12</w:t>
            </w:r>
          </w:p>
          <w:p w14:paraId="444844E8" w14:textId="77777777" w:rsidR="007B3B25" w:rsidRPr="0029259B" w:rsidRDefault="007B3B25" w:rsidP="007B3B25">
            <w:pPr>
              <w:rPr>
                <w:rFonts w:ascii="Arial" w:hAnsi="Arial" w:cs="Arial"/>
              </w:rPr>
            </w:pPr>
            <w:r w:rsidRPr="0029259B">
              <w:rPr>
                <w:rFonts w:ascii="Arial" w:hAnsi="Arial" w:cs="Arial"/>
              </w:rPr>
              <w:t>P09_0 -&gt; P09_4</w:t>
            </w:r>
          </w:p>
          <w:p w14:paraId="2388435D" w14:textId="77777777" w:rsidR="007B3B25" w:rsidRPr="0029259B" w:rsidRDefault="007B3B25" w:rsidP="007B3B25">
            <w:pPr>
              <w:rPr>
                <w:rFonts w:ascii="Arial" w:hAnsi="Arial" w:cs="Arial"/>
              </w:rPr>
            </w:pPr>
            <w:r w:rsidRPr="0029259B">
              <w:rPr>
                <w:rFonts w:ascii="Arial" w:hAnsi="Arial" w:cs="Arial"/>
              </w:rPr>
              <w:t>P10_0 -&gt; P10_15</w:t>
            </w:r>
          </w:p>
          <w:p w14:paraId="3D8CFA69" w14:textId="37093D64" w:rsidR="007B3B25" w:rsidRPr="00EC3DB3" w:rsidRDefault="007B3B25" w:rsidP="007B3B25">
            <w:pPr>
              <w:rPr>
                <w:rFonts w:ascii="Arial" w:hAnsi="Arial" w:cs="Arial"/>
                <w:lang w:val="vi-VN"/>
              </w:rPr>
            </w:pPr>
            <w:r w:rsidRPr="00EC3DB3">
              <w:rPr>
                <w:rFonts w:ascii="Arial" w:hAnsi="Arial" w:cs="Arial"/>
                <w:highlight w:val="yellow"/>
              </w:rPr>
              <w:t>P11_0 -&gt; P11_1</w:t>
            </w:r>
            <w:r w:rsidR="00EC3DB3" w:rsidRPr="00EC3DB3">
              <w:rPr>
                <w:rFonts w:ascii="Arial" w:hAnsi="Arial" w:cs="Arial"/>
                <w:highlight w:val="yellow"/>
                <w:lang w:val="vi-VN"/>
              </w:rPr>
              <w:t>2, P11_15</w:t>
            </w:r>
          </w:p>
          <w:p w14:paraId="646F6DC0" w14:textId="77777777" w:rsidR="007B3B25" w:rsidRPr="0029259B" w:rsidRDefault="007B3B25" w:rsidP="007B3B25">
            <w:pPr>
              <w:rPr>
                <w:rFonts w:ascii="Arial" w:hAnsi="Arial" w:cs="Arial"/>
              </w:rPr>
            </w:pPr>
            <w:r w:rsidRPr="0029259B">
              <w:rPr>
                <w:rFonts w:ascii="Arial" w:hAnsi="Arial" w:cs="Arial"/>
              </w:rPr>
              <w:t>P12_0 -&gt; P12_5</w:t>
            </w:r>
          </w:p>
          <w:p w14:paraId="21D25643" w14:textId="77777777" w:rsidR="007B3B25" w:rsidRPr="0029259B" w:rsidRDefault="007B3B25" w:rsidP="007B3B25">
            <w:pPr>
              <w:rPr>
                <w:rFonts w:ascii="Arial" w:hAnsi="Arial" w:cs="Arial"/>
              </w:rPr>
            </w:pPr>
            <w:r w:rsidRPr="0029259B">
              <w:rPr>
                <w:rFonts w:ascii="Arial" w:hAnsi="Arial" w:cs="Arial"/>
              </w:rPr>
              <w:t>P13_0 -&gt; P13_7</w:t>
            </w:r>
          </w:p>
          <w:p w14:paraId="1D441751" w14:textId="77777777" w:rsidR="007B3B25" w:rsidRPr="0029259B" w:rsidRDefault="007B3B25" w:rsidP="007B3B25">
            <w:pPr>
              <w:rPr>
                <w:rFonts w:ascii="Arial" w:hAnsi="Arial" w:cs="Arial"/>
              </w:rPr>
            </w:pPr>
            <w:r w:rsidRPr="0029259B">
              <w:rPr>
                <w:rFonts w:ascii="Arial" w:hAnsi="Arial" w:cs="Arial"/>
              </w:rPr>
              <w:t>P18_0 -&gt; P18_15</w:t>
            </w:r>
          </w:p>
          <w:p w14:paraId="583F4322" w14:textId="77777777" w:rsidR="007B3B25" w:rsidRPr="0029259B" w:rsidRDefault="007B3B25" w:rsidP="007B3B25">
            <w:pPr>
              <w:rPr>
                <w:rFonts w:ascii="Arial" w:hAnsi="Arial" w:cs="Arial"/>
              </w:rPr>
            </w:pPr>
            <w:r w:rsidRPr="0029259B">
              <w:rPr>
                <w:rFonts w:ascii="Arial" w:hAnsi="Arial" w:cs="Arial"/>
              </w:rPr>
              <w:t>P19_0 -&gt; P19_3</w:t>
            </w:r>
          </w:p>
          <w:p w14:paraId="7D15E722" w14:textId="0DFF5ED9" w:rsidR="00E45D6E" w:rsidRDefault="007B3B25" w:rsidP="007B3B25">
            <w:pPr>
              <w:rPr>
                <w:rFonts w:ascii="Arial" w:hAnsi="Arial" w:cs="Arial"/>
              </w:rPr>
            </w:pPr>
            <w:r w:rsidRPr="0029259B">
              <w:rPr>
                <w:rFonts w:ascii="Arial" w:hAnsi="Arial" w:cs="Arial"/>
              </w:rPr>
              <w:t>P20_0 -&gt; P20_5</w:t>
            </w:r>
          </w:p>
        </w:tc>
        <w:tc>
          <w:tcPr>
            <w:tcW w:w="2155" w:type="dxa"/>
          </w:tcPr>
          <w:p w14:paraId="412900CB" w14:textId="77777777" w:rsidR="00E45D6E" w:rsidRPr="007602AA" w:rsidRDefault="007602AA" w:rsidP="007B3B25">
            <w:pPr>
              <w:rPr>
                <w:rFonts w:ascii="Arial" w:hAnsi="Arial" w:cs="Arial"/>
                <w:highlight w:val="yellow"/>
                <w:lang w:val="vi-VN"/>
              </w:rPr>
            </w:pPr>
            <w:r w:rsidRPr="007602AA">
              <w:rPr>
                <w:rFonts w:ascii="Arial" w:hAnsi="Arial" w:cs="Arial"/>
                <w:highlight w:val="yellow"/>
              </w:rPr>
              <w:t>P02_0</w:t>
            </w:r>
            <w:r w:rsidRPr="007602AA">
              <w:rPr>
                <w:rFonts w:ascii="Arial" w:hAnsi="Arial" w:cs="Arial"/>
                <w:highlight w:val="yellow"/>
                <w:lang w:val="vi-VN"/>
              </w:rPr>
              <w:t xml:space="preserve"> -&gt; P02_14</w:t>
            </w:r>
          </w:p>
          <w:p w14:paraId="19195454"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P03_0, P03_1, P03_10, P03_11, P03_12</w:t>
            </w:r>
          </w:p>
          <w:p w14:paraId="74DDF6EF"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P04_0 -&gt; P04_15</w:t>
            </w:r>
          </w:p>
          <w:p w14:paraId="4C6512CD"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P06_0 -&gt; P06_13</w:t>
            </w:r>
          </w:p>
          <w:p w14:paraId="75ECB6A6"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P10_0 -&gt; P10_14</w:t>
            </w:r>
          </w:p>
          <w:p w14:paraId="3542A594"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P17_0 -&gt; P17_13</w:t>
            </w:r>
          </w:p>
          <w:p w14:paraId="2FB594F4"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P20_0 -&gt; P20_13</w:t>
            </w:r>
          </w:p>
          <w:p w14:paraId="1F854E38"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P21_0 -&gt; P21_10</w:t>
            </w:r>
          </w:p>
          <w:p w14:paraId="177F6249" w14:textId="77777777" w:rsidR="007602AA" w:rsidRPr="007602AA" w:rsidRDefault="007602AA" w:rsidP="007602AA">
            <w:pPr>
              <w:rPr>
                <w:rFonts w:ascii="Arial" w:hAnsi="Arial" w:cs="Arial"/>
                <w:highlight w:val="yellow"/>
                <w:lang w:val="vi-VN"/>
              </w:rPr>
            </w:pPr>
            <w:r w:rsidRPr="007602AA">
              <w:rPr>
                <w:rFonts w:ascii="Arial" w:hAnsi="Arial" w:cs="Arial"/>
                <w:highlight w:val="yellow"/>
                <w:lang w:val="vi-VN"/>
              </w:rPr>
              <w:t>P22_0 -&gt; P22_9</w:t>
            </w:r>
          </w:p>
          <w:p w14:paraId="4C510E58" w14:textId="7D212DDC" w:rsidR="007602AA" w:rsidRPr="007602AA" w:rsidRDefault="007602AA" w:rsidP="007602AA">
            <w:pPr>
              <w:rPr>
                <w:rFonts w:ascii="Arial" w:hAnsi="Arial" w:cs="Arial"/>
                <w:highlight w:val="yellow"/>
                <w:lang w:val="vi-VN"/>
              </w:rPr>
            </w:pPr>
            <w:r w:rsidRPr="007602AA">
              <w:rPr>
                <w:rFonts w:ascii="Arial" w:hAnsi="Arial" w:cs="Arial"/>
                <w:highlight w:val="yellow"/>
                <w:lang w:val="vi-VN"/>
              </w:rPr>
              <w:t>P24_4 -&gt; P24_13</w:t>
            </w:r>
          </w:p>
        </w:tc>
      </w:tr>
      <w:tr w:rsidR="001519CB" w14:paraId="58D85E47" w14:textId="77777777" w:rsidTr="00E601F3">
        <w:tc>
          <w:tcPr>
            <w:tcW w:w="2053" w:type="dxa"/>
          </w:tcPr>
          <w:p w14:paraId="77E174F7" w14:textId="70B51E1D" w:rsidR="001519CB" w:rsidRPr="00B77052" w:rsidRDefault="001519CB" w:rsidP="001519CB">
            <w:pPr>
              <w:rPr>
                <w:rFonts w:ascii="Arial" w:hAnsi="Arial" w:cs="Arial"/>
              </w:rPr>
            </w:pPr>
            <w:r w:rsidRPr="00B77052">
              <w:rPr>
                <w:rFonts w:ascii="Arial" w:hAnsi="Arial" w:cs="Arial"/>
              </w:rPr>
              <w:t>RS-CANFD</w:t>
            </w:r>
          </w:p>
        </w:tc>
        <w:tc>
          <w:tcPr>
            <w:tcW w:w="1872" w:type="dxa"/>
          </w:tcPr>
          <w:p w14:paraId="1F512E14" w14:textId="1722BAA1" w:rsidR="001519CB" w:rsidRDefault="001519CB" w:rsidP="001519CB">
            <w:pPr>
              <w:rPr>
                <w:rFonts w:ascii="Arial" w:hAnsi="Arial" w:cs="Arial"/>
              </w:rPr>
            </w:pPr>
            <w:r>
              <w:rPr>
                <w:rFonts w:ascii="Arial" w:hAnsi="Arial" w:cs="Arial"/>
              </w:rPr>
              <w:t>Port name</w:t>
            </w:r>
          </w:p>
        </w:tc>
        <w:tc>
          <w:tcPr>
            <w:tcW w:w="2254" w:type="dxa"/>
          </w:tcPr>
          <w:p w14:paraId="2BB45016" w14:textId="7C37E64D" w:rsidR="001519CB" w:rsidRPr="00AE4AF4" w:rsidRDefault="001519CB" w:rsidP="001519CB">
            <w:pPr>
              <w:rPr>
                <w:rFonts w:ascii="Arial" w:hAnsi="Arial" w:cs="Arial"/>
                <w:highlight w:val="yellow"/>
              </w:rPr>
            </w:pPr>
            <w:r w:rsidRPr="00AE4AF4">
              <w:rPr>
                <w:rFonts w:ascii="Arial" w:hAnsi="Arial" w:cs="Arial"/>
                <w:highlight w:val="yellow"/>
              </w:rPr>
              <w:t>CAN0 RX (P0_1)</w:t>
            </w:r>
          </w:p>
          <w:p w14:paraId="44714AED" w14:textId="3D9A135C" w:rsidR="001519CB" w:rsidRPr="00AE4AF4" w:rsidRDefault="001519CB" w:rsidP="001519CB">
            <w:pPr>
              <w:rPr>
                <w:rFonts w:ascii="Arial" w:hAnsi="Arial" w:cs="Arial"/>
                <w:highlight w:val="yellow"/>
              </w:rPr>
            </w:pPr>
            <w:r w:rsidRPr="00AE4AF4">
              <w:rPr>
                <w:rFonts w:ascii="Arial" w:hAnsi="Arial" w:cs="Arial"/>
                <w:highlight w:val="yellow"/>
              </w:rPr>
              <w:t>CAN0 TX (P0_0)</w:t>
            </w:r>
          </w:p>
          <w:p w14:paraId="3F712F50" w14:textId="1B9CBD21" w:rsidR="001519CB" w:rsidRPr="00AE4AF4" w:rsidRDefault="001519CB" w:rsidP="001519CB">
            <w:pPr>
              <w:rPr>
                <w:rFonts w:ascii="Arial" w:hAnsi="Arial" w:cs="Arial"/>
                <w:highlight w:val="yellow"/>
              </w:rPr>
            </w:pPr>
            <w:r w:rsidRPr="00AE4AF4">
              <w:rPr>
                <w:rFonts w:ascii="Arial" w:hAnsi="Arial" w:cs="Arial"/>
                <w:highlight w:val="yellow"/>
              </w:rPr>
              <w:t>CAN1 RX (P0_2)</w:t>
            </w:r>
          </w:p>
          <w:p w14:paraId="53FDD13E" w14:textId="7AFFC140" w:rsidR="001519CB" w:rsidRPr="00AE4AF4" w:rsidRDefault="001519CB" w:rsidP="001519CB">
            <w:pPr>
              <w:rPr>
                <w:rFonts w:ascii="Arial" w:hAnsi="Arial" w:cs="Arial"/>
                <w:highlight w:val="yellow"/>
              </w:rPr>
            </w:pPr>
            <w:r w:rsidRPr="00AE4AF4">
              <w:rPr>
                <w:rFonts w:ascii="Arial" w:hAnsi="Arial" w:cs="Arial"/>
                <w:highlight w:val="yellow"/>
              </w:rPr>
              <w:t>CAN1 TX (P0_3)</w:t>
            </w:r>
          </w:p>
          <w:p w14:paraId="7430E94D" w14:textId="7042B7D6" w:rsidR="001519CB" w:rsidRPr="00AE4AF4" w:rsidRDefault="001519CB" w:rsidP="001519CB">
            <w:pPr>
              <w:rPr>
                <w:rFonts w:ascii="Arial" w:hAnsi="Arial" w:cs="Arial"/>
                <w:highlight w:val="yellow"/>
              </w:rPr>
            </w:pPr>
            <w:r w:rsidRPr="00AE4AF4">
              <w:rPr>
                <w:rFonts w:ascii="Arial" w:hAnsi="Arial" w:cs="Arial"/>
                <w:highlight w:val="yellow"/>
              </w:rPr>
              <w:t>CAN2 RX (P0_5)</w:t>
            </w:r>
          </w:p>
          <w:p w14:paraId="4A937E55" w14:textId="13218E0C" w:rsidR="001519CB" w:rsidRPr="00AE4AF4" w:rsidRDefault="001519CB" w:rsidP="001519CB">
            <w:pPr>
              <w:rPr>
                <w:rFonts w:ascii="Arial" w:hAnsi="Arial" w:cs="Arial"/>
                <w:highlight w:val="yellow"/>
              </w:rPr>
            </w:pPr>
            <w:r w:rsidRPr="00AE4AF4">
              <w:rPr>
                <w:rFonts w:ascii="Arial" w:hAnsi="Arial" w:cs="Arial"/>
                <w:highlight w:val="yellow"/>
              </w:rPr>
              <w:t>CAN2 TX (P0_4)</w:t>
            </w:r>
          </w:p>
          <w:p w14:paraId="137315A1" w14:textId="7B3599E2" w:rsidR="001519CB" w:rsidRPr="00AE4AF4" w:rsidRDefault="001519CB" w:rsidP="001519CB">
            <w:pPr>
              <w:rPr>
                <w:rFonts w:ascii="Arial" w:hAnsi="Arial" w:cs="Arial"/>
                <w:highlight w:val="yellow"/>
              </w:rPr>
            </w:pPr>
            <w:r w:rsidRPr="00AE4AF4">
              <w:rPr>
                <w:rFonts w:ascii="Arial" w:hAnsi="Arial" w:cs="Arial"/>
                <w:highlight w:val="yellow"/>
              </w:rPr>
              <w:t>CAN3 RX (P0_7)</w:t>
            </w:r>
          </w:p>
          <w:p w14:paraId="525D5FC0" w14:textId="1AF67BF8" w:rsidR="001519CB" w:rsidRPr="00AE4AF4" w:rsidRDefault="001519CB" w:rsidP="001519CB">
            <w:pPr>
              <w:rPr>
                <w:rFonts w:ascii="Arial" w:hAnsi="Arial" w:cs="Arial"/>
                <w:highlight w:val="yellow"/>
              </w:rPr>
            </w:pPr>
            <w:r w:rsidRPr="00AE4AF4">
              <w:rPr>
                <w:rFonts w:ascii="Arial" w:hAnsi="Arial" w:cs="Arial"/>
                <w:highlight w:val="yellow"/>
              </w:rPr>
              <w:t>CAN3 TX (P0_8)</w:t>
            </w:r>
          </w:p>
          <w:p w14:paraId="41116F45" w14:textId="51AEA506" w:rsidR="001519CB" w:rsidRPr="00AE4AF4" w:rsidRDefault="001519CB" w:rsidP="001519CB">
            <w:pPr>
              <w:rPr>
                <w:rFonts w:ascii="Arial" w:hAnsi="Arial" w:cs="Arial"/>
                <w:highlight w:val="yellow"/>
              </w:rPr>
            </w:pPr>
            <w:r w:rsidRPr="00AE4AF4">
              <w:rPr>
                <w:rFonts w:ascii="Arial" w:hAnsi="Arial" w:cs="Arial"/>
                <w:highlight w:val="yellow"/>
              </w:rPr>
              <w:t>CAN4 RX (P0_9)</w:t>
            </w:r>
          </w:p>
          <w:p w14:paraId="33FDB477" w14:textId="36F3A035" w:rsidR="001519CB" w:rsidRPr="00AE4AF4" w:rsidRDefault="001519CB" w:rsidP="001519CB">
            <w:pPr>
              <w:rPr>
                <w:rFonts w:ascii="Arial" w:hAnsi="Arial" w:cs="Arial"/>
                <w:highlight w:val="yellow"/>
              </w:rPr>
            </w:pPr>
            <w:r w:rsidRPr="00AE4AF4">
              <w:rPr>
                <w:rFonts w:ascii="Arial" w:hAnsi="Arial" w:cs="Arial"/>
                <w:highlight w:val="yellow"/>
              </w:rPr>
              <w:t>CAN4 TX (P0_10)</w:t>
            </w:r>
          </w:p>
          <w:p w14:paraId="0E2E7785" w14:textId="5B2E0A8E" w:rsidR="001519CB" w:rsidRPr="00AE4AF4" w:rsidRDefault="001519CB" w:rsidP="001519CB">
            <w:pPr>
              <w:rPr>
                <w:rFonts w:ascii="Arial" w:hAnsi="Arial" w:cs="Arial"/>
                <w:highlight w:val="yellow"/>
              </w:rPr>
            </w:pPr>
            <w:r w:rsidRPr="00AE4AF4">
              <w:rPr>
                <w:rFonts w:ascii="Arial" w:hAnsi="Arial" w:cs="Arial"/>
                <w:highlight w:val="yellow"/>
              </w:rPr>
              <w:t>CAN5 RX (P0_13)</w:t>
            </w:r>
          </w:p>
          <w:p w14:paraId="086182F8" w14:textId="145DE257" w:rsidR="001519CB" w:rsidRPr="00AE4AF4" w:rsidRDefault="001519CB" w:rsidP="001519CB">
            <w:pPr>
              <w:rPr>
                <w:rFonts w:ascii="Arial" w:hAnsi="Arial" w:cs="Arial"/>
                <w:highlight w:val="yellow"/>
              </w:rPr>
            </w:pPr>
            <w:r w:rsidRPr="00AE4AF4">
              <w:rPr>
                <w:rFonts w:ascii="Arial" w:hAnsi="Arial" w:cs="Arial"/>
                <w:highlight w:val="yellow"/>
              </w:rPr>
              <w:t>CAN5 TX (P0_14)</w:t>
            </w:r>
          </w:p>
        </w:tc>
        <w:tc>
          <w:tcPr>
            <w:tcW w:w="2456" w:type="dxa"/>
          </w:tcPr>
          <w:p w14:paraId="2682E459" w14:textId="77777777" w:rsidR="001519CB" w:rsidRPr="00AE4AF4" w:rsidRDefault="001519CB" w:rsidP="001519CB">
            <w:pPr>
              <w:rPr>
                <w:rFonts w:ascii="Arial" w:hAnsi="Arial" w:cs="Arial"/>
                <w:highlight w:val="yellow"/>
              </w:rPr>
            </w:pPr>
            <w:r w:rsidRPr="00AE4AF4">
              <w:rPr>
                <w:rFonts w:ascii="Arial" w:hAnsi="Arial" w:cs="Arial"/>
                <w:highlight w:val="yellow"/>
              </w:rPr>
              <w:t>CAN0 RX (P0_1)</w:t>
            </w:r>
          </w:p>
          <w:p w14:paraId="067EE8E7" w14:textId="5AE588C3" w:rsidR="001519CB" w:rsidRPr="00AE4AF4" w:rsidRDefault="001519CB" w:rsidP="001519CB">
            <w:pPr>
              <w:rPr>
                <w:rFonts w:ascii="Arial" w:hAnsi="Arial" w:cs="Arial"/>
                <w:highlight w:val="yellow"/>
              </w:rPr>
            </w:pPr>
            <w:r w:rsidRPr="00AE4AF4">
              <w:rPr>
                <w:rFonts w:ascii="Arial" w:hAnsi="Arial" w:cs="Arial"/>
                <w:highlight w:val="yellow"/>
              </w:rPr>
              <w:t>CAN0 TX (P0_0)</w:t>
            </w:r>
          </w:p>
          <w:p w14:paraId="4DB98CBB" w14:textId="77777777" w:rsidR="001519CB" w:rsidRPr="00AE4AF4" w:rsidRDefault="001519CB" w:rsidP="001519CB">
            <w:pPr>
              <w:rPr>
                <w:rFonts w:ascii="Arial" w:hAnsi="Arial" w:cs="Arial"/>
                <w:highlight w:val="yellow"/>
              </w:rPr>
            </w:pPr>
            <w:r w:rsidRPr="00AE4AF4">
              <w:rPr>
                <w:rFonts w:ascii="Arial" w:hAnsi="Arial" w:cs="Arial"/>
                <w:highlight w:val="yellow"/>
              </w:rPr>
              <w:t>CAN1 RX (P0_2)</w:t>
            </w:r>
          </w:p>
          <w:p w14:paraId="6258BF38" w14:textId="77777777" w:rsidR="001519CB" w:rsidRPr="00AE4AF4" w:rsidRDefault="001519CB" w:rsidP="001519CB">
            <w:pPr>
              <w:rPr>
                <w:rFonts w:ascii="Arial" w:hAnsi="Arial" w:cs="Arial"/>
                <w:highlight w:val="yellow"/>
              </w:rPr>
            </w:pPr>
            <w:r w:rsidRPr="00AE4AF4">
              <w:rPr>
                <w:rFonts w:ascii="Arial" w:hAnsi="Arial" w:cs="Arial"/>
                <w:highlight w:val="yellow"/>
              </w:rPr>
              <w:t>CAN1 TX (P0_3)</w:t>
            </w:r>
          </w:p>
          <w:p w14:paraId="01ACA6A8" w14:textId="77777777" w:rsidR="001519CB" w:rsidRPr="00AE4AF4" w:rsidRDefault="001519CB" w:rsidP="001519CB">
            <w:pPr>
              <w:rPr>
                <w:rFonts w:ascii="Arial" w:hAnsi="Arial" w:cs="Arial"/>
                <w:highlight w:val="yellow"/>
              </w:rPr>
            </w:pPr>
            <w:r w:rsidRPr="00AE4AF4">
              <w:rPr>
                <w:rFonts w:ascii="Arial" w:hAnsi="Arial" w:cs="Arial"/>
                <w:highlight w:val="yellow"/>
              </w:rPr>
              <w:t>CAN2 RX (P0_5)</w:t>
            </w:r>
          </w:p>
          <w:p w14:paraId="5782304E" w14:textId="77777777" w:rsidR="001519CB" w:rsidRPr="00AE4AF4" w:rsidRDefault="001519CB" w:rsidP="001519CB">
            <w:pPr>
              <w:rPr>
                <w:rFonts w:ascii="Arial" w:hAnsi="Arial" w:cs="Arial"/>
                <w:highlight w:val="yellow"/>
              </w:rPr>
            </w:pPr>
            <w:r w:rsidRPr="00AE4AF4">
              <w:rPr>
                <w:rFonts w:ascii="Arial" w:hAnsi="Arial" w:cs="Arial"/>
                <w:highlight w:val="yellow"/>
              </w:rPr>
              <w:t>CAN2 TX (P0_4)</w:t>
            </w:r>
          </w:p>
          <w:p w14:paraId="3883FFCC" w14:textId="77777777" w:rsidR="001519CB" w:rsidRPr="00AE4AF4" w:rsidRDefault="001519CB" w:rsidP="001519CB">
            <w:pPr>
              <w:rPr>
                <w:rFonts w:ascii="Arial" w:hAnsi="Arial" w:cs="Arial"/>
                <w:highlight w:val="yellow"/>
              </w:rPr>
            </w:pPr>
            <w:r w:rsidRPr="00AE4AF4">
              <w:rPr>
                <w:rFonts w:ascii="Arial" w:hAnsi="Arial" w:cs="Arial"/>
                <w:highlight w:val="yellow"/>
              </w:rPr>
              <w:t>CAN3 RX (P0_7)</w:t>
            </w:r>
          </w:p>
          <w:p w14:paraId="3AF90F53" w14:textId="77777777" w:rsidR="001519CB" w:rsidRPr="00AE4AF4" w:rsidRDefault="001519CB" w:rsidP="001519CB">
            <w:pPr>
              <w:rPr>
                <w:rFonts w:ascii="Arial" w:hAnsi="Arial" w:cs="Arial"/>
                <w:highlight w:val="yellow"/>
              </w:rPr>
            </w:pPr>
            <w:r w:rsidRPr="00AE4AF4">
              <w:rPr>
                <w:rFonts w:ascii="Arial" w:hAnsi="Arial" w:cs="Arial"/>
                <w:highlight w:val="yellow"/>
              </w:rPr>
              <w:t>CAN3 TX (P0_8)</w:t>
            </w:r>
          </w:p>
          <w:p w14:paraId="7FCDB14D" w14:textId="77777777" w:rsidR="001519CB" w:rsidRPr="00AE4AF4" w:rsidRDefault="001519CB" w:rsidP="001519CB">
            <w:pPr>
              <w:rPr>
                <w:rFonts w:ascii="Arial" w:hAnsi="Arial" w:cs="Arial"/>
                <w:highlight w:val="yellow"/>
              </w:rPr>
            </w:pPr>
            <w:r w:rsidRPr="00AE4AF4">
              <w:rPr>
                <w:rFonts w:ascii="Arial" w:hAnsi="Arial" w:cs="Arial"/>
                <w:highlight w:val="yellow"/>
              </w:rPr>
              <w:t>CAN4 RX (P0_9)</w:t>
            </w:r>
          </w:p>
          <w:p w14:paraId="1117C220" w14:textId="77777777" w:rsidR="001519CB" w:rsidRPr="00AE4AF4" w:rsidRDefault="001519CB" w:rsidP="001519CB">
            <w:pPr>
              <w:rPr>
                <w:rFonts w:ascii="Arial" w:hAnsi="Arial" w:cs="Arial"/>
                <w:highlight w:val="yellow"/>
              </w:rPr>
            </w:pPr>
            <w:r w:rsidRPr="00AE4AF4">
              <w:rPr>
                <w:rFonts w:ascii="Arial" w:hAnsi="Arial" w:cs="Arial"/>
                <w:highlight w:val="yellow"/>
              </w:rPr>
              <w:t>CAN4 TX (P0_10)</w:t>
            </w:r>
          </w:p>
          <w:p w14:paraId="577EEF82" w14:textId="77777777" w:rsidR="001519CB" w:rsidRPr="00AE4AF4" w:rsidRDefault="001519CB" w:rsidP="001519CB">
            <w:pPr>
              <w:rPr>
                <w:rFonts w:ascii="Arial" w:hAnsi="Arial" w:cs="Arial"/>
                <w:highlight w:val="yellow"/>
              </w:rPr>
            </w:pPr>
            <w:r w:rsidRPr="00AE4AF4">
              <w:rPr>
                <w:rFonts w:ascii="Arial" w:hAnsi="Arial" w:cs="Arial"/>
                <w:highlight w:val="yellow"/>
              </w:rPr>
              <w:t>CAN5 RX (P0_13)</w:t>
            </w:r>
          </w:p>
          <w:p w14:paraId="1FEA256F" w14:textId="3BB73CAC" w:rsidR="001519CB" w:rsidRPr="00AE4AF4" w:rsidRDefault="001519CB" w:rsidP="001519CB">
            <w:pPr>
              <w:rPr>
                <w:rFonts w:ascii="Arial" w:hAnsi="Arial" w:cs="Arial"/>
                <w:highlight w:val="yellow"/>
              </w:rPr>
            </w:pPr>
            <w:r w:rsidRPr="00AE4AF4">
              <w:rPr>
                <w:rFonts w:ascii="Arial" w:hAnsi="Arial" w:cs="Arial"/>
                <w:highlight w:val="yellow"/>
              </w:rPr>
              <w:t>CAN5 TX (P0_14)</w:t>
            </w:r>
          </w:p>
        </w:tc>
        <w:tc>
          <w:tcPr>
            <w:tcW w:w="2155" w:type="dxa"/>
          </w:tcPr>
          <w:p w14:paraId="57805C5C" w14:textId="6E78650E" w:rsidR="00C53214" w:rsidRPr="00AE4AF4" w:rsidRDefault="00C53214" w:rsidP="00C53214">
            <w:pPr>
              <w:rPr>
                <w:rFonts w:ascii="Arial" w:hAnsi="Arial" w:cs="Arial"/>
                <w:highlight w:val="yellow"/>
              </w:rPr>
            </w:pPr>
            <w:r w:rsidRPr="00AE4AF4">
              <w:rPr>
                <w:rFonts w:ascii="Arial" w:hAnsi="Arial" w:cs="Arial"/>
                <w:highlight w:val="yellow"/>
              </w:rPr>
              <w:t>CAN0</w:t>
            </w:r>
            <w:commentRangeStart w:id="483"/>
            <w:r w:rsidRPr="00AE4AF4">
              <w:rPr>
                <w:rFonts w:ascii="Arial" w:hAnsi="Arial" w:cs="Arial"/>
                <w:highlight w:val="yellow"/>
              </w:rPr>
              <w:t xml:space="preserve"> </w:t>
            </w:r>
            <w:bookmarkStart w:id="484" w:name="V10000_CAN_U2C_002"/>
            <w:r w:rsidRPr="00AE4AF4">
              <w:rPr>
                <w:rFonts w:ascii="Arial" w:hAnsi="Arial" w:cs="Arial"/>
                <w:highlight w:val="yellow"/>
              </w:rPr>
              <w:t xml:space="preserve">RX </w:t>
            </w:r>
            <w:commentRangeEnd w:id="483"/>
            <w:r w:rsidR="006D3DA3">
              <w:rPr>
                <w:rStyle w:val="CommentReference"/>
              </w:rPr>
              <w:commentReference w:id="483"/>
            </w:r>
            <w:r w:rsidRPr="00AE4AF4">
              <w:rPr>
                <w:rFonts w:ascii="Arial" w:hAnsi="Arial" w:cs="Arial"/>
                <w:highlight w:val="yellow"/>
              </w:rPr>
              <w:t>(</w:t>
            </w:r>
            <w:bookmarkEnd w:id="484"/>
            <w:r w:rsidR="008E059E">
              <w:rPr>
                <w:rFonts w:ascii="Arial" w:hAnsi="Arial" w:cs="Arial"/>
                <w:highlight w:val="yellow"/>
              </w:rPr>
              <w:t>T.B.D</w:t>
            </w:r>
            <w:r w:rsidRPr="00AE4AF4">
              <w:rPr>
                <w:rFonts w:ascii="Arial" w:hAnsi="Arial" w:cs="Arial"/>
                <w:highlight w:val="yellow"/>
              </w:rPr>
              <w:t>)</w:t>
            </w:r>
          </w:p>
          <w:p w14:paraId="72641D6B" w14:textId="2085E716" w:rsidR="00C53214" w:rsidRPr="00AE4AF4" w:rsidRDefault="00C53214" w:rsidP="00C53214">
            <w:pPr>
              <w:rPr>
                <w:rFonts w:ascii="Arial" w:hAnsi="Arial" w:cs="Arial"/>
                <w:highlight w:val="yellow"/>
              </w:rPr>
            </w:pPr>
            <w:r w:rsidRPr="00AE4AF4">
              <w:rPr>
                <w:rFonts w:ascii="Arial" w:hAnsi="Arial" w:cs="Arial"/>
                <w:highlight w:val="yellow"/>
              </w:rPr>
              <w:t>CAN0 TX (</w:t>
            </w:r>
            <w:r w:rsidR="00AB0D5B">
              <w:rPr>
                <w:rFonts w:ascii="Arial" w:hAnsi="Arial" w:cs="Arial"/>
                <w:highlight w:val="yellow"/>
              </w:rPr>
              <w:t>T.B.D</w:t>
            </w:r>
            <w:r w:rsidRPr="00AE4AF4">
              <w:rPr>
                <w:rFonts w:ascii="Arial" w:hAnsi="Arial" w:cs="Arial"/>
                <w:highlight w:val="yellow"/>
              </w:rPr>
              <w:t>)</w:t>
            </w:r>
          </w:p>
          <w:p w14:paraId="05C99693" w14:textId="3D03BD5D" w:rsidR="00C53214" w:rsidRPr="00AE4AF4" w:rsidRDefault="00C53214" w:rsidP="00C53214">
            <w:pPr>
              <w:rPr>
                <w:rFonts w:ascii="Arial" w:hAnsi="Arial" w:cs="Arial"/>
                <w:highlight w:val="yellow"/>
              </w:rPr>
            </w:pPr>
            <w:r w:rsidRPr="00AE4AF4">
              <w:rPr>
                <w:rFonts w:ascii="Arial" w:hAnsi="Arial" w:cs="Arial"/>
                <w:highlight w:val="yellow"/>
              </w:rPr>
              <w:t>CAN1 RX (</w:t>
            </w:r>
            <w:r w:rsidR="00AB0D5B">
              <w:rPr>
                <w:rFonts w:ascii="Arial" w:hAnsi="Arial" w:cs="Arial"/>
                <w:highlight w:val="yellow"/>
              </w:rPr>
              <w:t>T.B.D</w:t>
            </w:r>
            <w:r w:rsidRPr="00AE4AF4">
              <w:rPr>
                <w:rFonts w:ascii="Arial" w:hAnsi="Arial" w:cs="Arial"/>
                <w:highlight w:val="yellow"/>
              </w:rPr>
              <w:t>)</w:t>
            </w:r>
          </w:p>
          <w:p w14:paraId="21A22CE4" w14:textId="61EBC006" w:rsidR="00C53214" w:rsidRPr="00AE4AF4" w:rsidRDefault="00C53214" w:rsidP="00C53214">
            <w:pPr>
              <w:rPr>
                <w:rFonts w:ascii="Arial" w:hAnsi="Arial" w:cs="Arial"/>
                <w:highlight w:val="yellow"/>
              </w:rPr>
            </w:pPr>
            <w:r w:rsidRPr="00AE4AF4">
              <w:rPr>
                <w:rFonts w:ascii="Arial" w:hAnsi="Arial" w:cs="Arial"/>
                <w:highlight w:val="yellow"/>
              </w:rPr>
              <w:t>CAN1 TX (</w:t>
            </w:r>
            <w:r w:rsidR="00AB0D5B">
              <w:rPr>
                <w:rFonts w:ascii="Arial" w:hAnsi="Arial" w:cs="Arial"/>
                <w:highlight w:val="yellow"/>
              </w:rPr>
              <w:t>T.B.D</w:t>
            </w:r>
            <w:r w:rsidRPr="00AE4AF4">
              <w:rPr>
                <w:rFonts w:ascii="Arial" w:hAnsi="Arial" w:cs="Arial"/>
                <w:highlight w:val="yellow"/>
              </w:rPr>
              <w:t>)</w:t>
            </w:r>
          </w:p>
          <w:p w14:paraId="65A0F61A" w14:textId="116145C4" w:rsidR="00C53214" w:rsidRPr="00AE4AF4" w:rsidRDefault="00C53214" w:rsidP="00C53214">
            <w:pPr>
              <w:rPr>
                <w:rFonts w:ascii="Arial" w:hAnsi="Arial" w:cs="Arial"/>
                <w:highlight w:val="yellow"/>
              </w:rPr>
            </w:pPr>
            <w:r w:rsidRPr="00AE4AF4">
              <w:rPr>
                <w:rFonts w:ascii="Arial" w:hAnsi="Arial" w:cs="Arial"/>
                <w:highlight w:val="yellow"/>
              </w:rPr>
              <w:t xml:space="preserve">CAN2 RX </w:t>
            </w:r>
            <w:r w:rsidR="00AB0D5B">
              <w:rPr>
                <w:rFonts w:ascii="Arial" w:hAnsi="Arial" w:cs="Arial"/>
                <w:highlight w:val="yellow"/>
              </w:rPr>
              <w:t>T.B.D</w:t>
            </w:r>
            <w:r w:rsidRPr="00AE4AF4">
              <w:rPr>
                <w:rFonts w:ascii="Arial" w:hAnsi="Arial" w:cs="Arial"/>
                <w:highlight w:val="yellow"/>
              </w:rPr>
              <w:t>)</w:t>
            </w:r>
          </w:p>
          <w:p w14:paraId="6B0E2407" w14:textId="1B62B656" w:rsidR="00C53214" w:rsidRPr="00AE4AF4" w:rsidRDefault="00C53214" w:rsidP="00C53214">
            <w:pPr>
              <w:rPr>
                <w:rFonts w:ascii="Arial" w:hAnsi="Arial" w:cs="Arial"/>
                <w:highlight w:val="yellow"/>
              </w:rPr>
            </w:pPr>
            <w:r w:rsidRPr="00AE4AF4">
              <w:rPr>
                <w:rFonts w:ascii="Arial" w:hAnsi="Arial" w:cs="Arial"/>
                <w:highlight w:val="yellow"/>
              </w:rPr>
              <w:t>CAN2 TX (</w:t>
            </w:r>
            <w:r w:rsidR="00AB0D5B">
              <w:rPr>
                <w:rFonts w:ascii="Arial" w:hAnsi="Arial" w:cs="Arial"/>
                <w:highlight w:val="yellow"/>
              </w:rPr>
              <w:t>T.B.D</w:t>
            </w:r>
            <w:r w:rsidRPr="00AE4AF4">
              <w:rPr>
                <w:rFonts w:ascii="Arial" w:hAnsi="Arial" w:cs="Arial"/>
                <w:highlight w:val="yellow"/>
              </w:rPr>
              <w:t>)</w:t>
            </w:r>
          </w:p>
          <w:p w14:paraId="1888FF8E" w14:textId="3008112C" w:rsidR="00C53214" w:rsidRPr="00AE4AF4" w:rsidRDefault="00C53214" w:rsidP="00C53214">
            <w:pPr>
              <w:rPr>
                <w:rFonts w:ascii="Arial" w:hAnsi="Arial" w:cs="Arial"/>
                <w:highlight w:val="yellow"/>
              </w:rPr>
            </w:pPr>
            <w:r w:rsidRPr="00AE4AF4">
              <w:rPr>
                <w:rFonts w:ascii="Arial" w:hAnsi="Arial" w:cs="Arial"/>
                <w:highlight w:val="yellow"/>
              </w:rPr>
              <w:t>CAN3 RX (</w:t>
            </w:r>
            <w:r w:rsidR="00AB0D5B">
              <w:rPr>
                <w:rFonts w:ascii="Arial" w:hAnsi="Arial" w:cs="Arial"/>
                <w:highlight w:val="yellow"/>
              </w:rPr>
              <w:t>T.B.D</w:t>
            </w:r>
            <w:r w:rsidRPr="00AE4AF4">
              <w:rPr>
                <w:rFonts w:ascii="Arial" w:hAnsi="Arial" w:cs="Arial"/>
                <w:highlight w:val="yellow"/>
              </w:rPr>
              <w:t>)</w:t>
            </w:r>
          </w:p>
          <w:p w14:paraId="5AC0AA59" w14:textId="77EBA806" w:rsidR="00C53214" w:rsidRPr="00AE4AF4" w:rsidRDefault="00C53214" w:rsidP="00C53214">
            <w:pPr>
              <w:rPr>
                <w:rFonts w:ascii="Arial" w:hAnsi="Arial" w:cs="Arial"/>
                <w:highlight w:val="yellow"/>
              </w:rPr>
            </w:pPr>
            <w:r w:rsidRPr="00AE4AF4">
              <w:rPr>
                <w:rFonts w:ascii="Arial" w:hAnsi="Arial" w:cs="Arial"/>
                <w:highlight w:val="yellow"/>
              </w:rPr>
              <w:t>CAN3 TX (</w:t>
            </w:r>
            <w:r w:rsidR="00AB0D5B">
              <w:rPr>
                <w:rFonts w:ascii="Arial" w:hAnsi="Arial" w:cs="Arial"/>
                <w:highlight w:val="yellow"/>
              </w:rPr>
              <w:t>T.B.D</w:t>
            </w:r>
            <w:r w:rsidRPr="00AE4AF4">
              <w:rPr>
                <w:rFonts w:ascii="Arial" w:hAnsi="Arial" w:cs="Arial"/>
                <w:highlight w:val="yellow"/>
              </w:rPr>
              <w:t>)</w:t>
            </w:r>
          </w:p>
          <w:p w14:paraId="2C540847" w14:textId="54060B17" w:rsidR="00C53214" w:rsidRPr="00AE4AF4" w:rsidRDefault="00C53214" w:rsidP="00C53214">
            <w:pPr>
              <w:rPr>
                <w:rFonts w:ascii="Arial" w:hAnsi="Arial" w:cs="Arial"/>
                <w:highlight w:val="yellow"/>
              </w:rPr>
            </w:pPr>
            <w:r w:rsidRPr="00AE4AF4">
              <w:rPr>
                <w:rFonts w:ascii="Arial" w:hAnsi="Arial" w:cs="Arial"/>
                <w:highlight w:val="yellow"/>
              </w:rPr>
              <w:t>CAN4 RX (</w:t>
            </w:r>
            <w:r w:rsidR="00AB0D5B">
              <w:rPr>
                <w:rFonts w:ascii="Arial" w:hAnsi="Arial" w:cs="Arial"/>
                <w:highlight w:val="yellow"/>
              </w:rPr>
              <w:t>T.B.D</w:t>
            </w:r>
            <w:r w:rsidRPr="00AE4AF4">
              <w:rPr>
                <w:rFonts w:ascii="Arial" w:hAnsi="Arial" w:cs="Arial"/>
                <w:highlight w:val="yellow"/>
              </w:rPr>
              <w:t>)</w:t>
            </w:r>
          </w:p>
          <w:p w14:paraId="2ECE4D82" w14:textId="274D32A4" w:rsidR="00C53214" w:rsidRPr="00AE4AF4" w:rsidRDefault="00C53214" w:rsidP="00C53214">
            <w:pPr>
              <w:rPr>
                <w:rFonts w:ascii="Arial" w:hAnsi="Arial" w:cs="Arial"/>
                <w:highlight w:val="yellow"/>
              </w:rPr>
            </w:pPr>
            <w:r w:rsidRPr="00AE4AF4">
              <w:rPr>
                <w:rFonts w:ascii="Arial" w:hAnsi="Arial" w:cs="Arial"/>
                <w:highlight w:val="yellow"/>
              </w:rPr>
              <w:t>CAN4 TX (</w:t>
            </w:r>
            <w:r w:rsidR="00AB0D5B">
              <w:rPr>
                <w:rFonts w:ascii="Arial" w:hAnsi="Arial" w:cs="Arial"/>
                <w:highlight w:val="yellow"/>
              </w:rPr>
              <w:t>T.B.D</w:t>
            </w:r>
            <w:r w:rsidRPr="00AE4AF4">
              <w:rPr>
                <w:rFonts w:ascii="Arial" w:hAnsi="Arial" w:cs="Arial"/>
                <w:highlight w:val="yellow"/>
              </w:rPr>
              <w:t>)</w:t>
            </w:r>
          </w:p>
          <w:p w14:paraId="3B80332B" w14:textId="1D6E07D8" w:rsidR="00C53214" w:rsidRPr="00AE4AF4" w:rsidRDefault="00C53214" w:rsidP="00C53214">
            <w:pPr>
              <w:rPr>
                <w:rFonts w:ascii="Arial" w:hAnsi="Arial" w:cs="Arial"/>
                <w:highlight w:val="yellow"/>
              </w:rPr>
            </w:pPr>
            <w:r w:rsidRPr="00AE4AF4">
              <w:rPr>
                <w:rFonts w:ascii="Arial" w:hAnsi="Arial" w:cs="Arial"/>
                <w:highlight w:val="yellow"/>
              </w:rPr>
              <w:t>CAN5 RX (</w:t>
            </w:r>
            <w:r w:rsidR="00AB0D5B">
              <w:rPr>
                <w:rFonts w:ascii="Arial" w:hAnsi="Arial" w:cs="Arial"/>
                <w:highlight w:val="yellow"/>
              </w:rPr>
              <w:t>T.B.D</w:t>
            </w:r>
            <w:r w:rsidRPr="00AE4AF4">
              <w:rPr>
                <w:rFonts w:ascii="Arial" w:hAnsi="Arial" w:cs="Arial"/>
                <w:highlight w:val="yellow"/>
              </w:rPr>
              <w:t>)</w:t>
            </w:r>
          </w:p>
          <w:p w14:paraId="6EC4534D" w14:textId="73882D12" w:rsidR="008E059E" w:rsidRDefault="00C53214" w:rsidP="00C53214">
            <w:pPr>
              <w:rPr>
                <w:rFonts w:ascii="Arial" w:hAnsi="Arial" w:cs="Arial"/>
                <w:highlight w:val="yellow"/>
              </w:rPr>
            </w:pPr>
            <w:r w:rsidRPr="00AE4AF4">
              <w:rPr>
                <w:rFonts w:ascii="Arial" w:hAnsi="Arial" w:cs="Arial"/>
                <w:highlight w:val="yellow"/>
              </w:rPr>
              <w:t>CAN5 TX (</w:t>
            </w:r>
            <w:r w:rsidR="00AB0D5B">
              <w:rPr>
                <w:rFonts w:ascii="Arial" w:hAnsi="Arial" w:cs="Arial"/>
                <w:highlight w:val="yellow"/>
              </w:rPr>
              <w:t>T.B.D</w:t>
            </w:r>
            <w:r w:rsidRPr="00AE4AF4">
              <w:rPr>
                <w:rFonts w:ascii="Arial" w:hAnsi="Arial" w:cs="Arial"/>
                <w:highlight w:val="yellow"/>
              </w:rPr>
              <w:t>)</w:t>
            </w:r>
          </w:p>
          <w:p w14:paraId="6D0B85E8" w14:textId="05DBADD3" w:rsidR="008E059E" w:rsidRPr="00AE4AF4" w:rsidRDefault="008E059E" w:rsidP="008E059E">
            <w:pPr>
              <w:rPr>
                <w:rFonts w:ascii="Arial" w:hAnsi="Arial" w:cs="Arial"/>
                <w:highlight w:val="yellow"/>
              </w:rPr>
            </w:pPr>
            <w:r w:rsidRPr="00AE4AF4">
              <w:rPr>
                <w:rFonts w:ascii="Arial" w:hAnsi="Arial" w:cs="Arial"/>
                <w:highlight w:val="yellow"/>
              </w:rPr>
              <w:t>CAN</w:t>
            </w:r>
            <w:r>
              <w:rPr>
                <w:rFonts w:ascii="Arial" w:hAnsi="Arial" w:cs="Arial"/>
                <w:highlight w:val="yellow"/>
              </w:rPr>
              <w:t>6</w:t>
            </w:r>
            <w:r w:rsidRPr="00AE4AF4">
              <w:rPr>
                <w:rFonts w:ascii="Arial" w:hAnsi="Arial" w:cs="Arial"/>
                <w:highlight w:val="yellow"/>
              </w:rPr>
              <w:t xml:space="preserve"> RX (</w:t>
            </w:r>
            <w:r w:rsidR="00AB0D5B">
              <w:rPr>
                <w:rFonts w:ascii="Arial" w:hAnsi="Arial" w:cs="Arial"/>
                <w:highlight w:val="yellow"/>
              </w:rPr>
              <w:t>T.B.D</w:t>
            </w:r>
            <w:r w:rsidRPr="00AE4AF4">
              <w:rPr>
                <w:rFonts w:ascii="Arial" w:hAnsi="Arial" w:cs="Arial"/>
                <w:highlight w:val="yellow"/>
              </w:rPr>
              <w:t>)</w:t>
            </w:r>
          </w:p>
          <w:p w14:paraId="7C67C300" w14:textId="02431A8D" w:rsidR="008E059E" w:rsidRDefault="008E059E" w:rsidP="008E059E">
            <w:pPr>
              <w:rPr>
                <w:rFonts w:ascii="Arial" w:hAnsi="Arial" w:cs="Arial"/>
                <w:highlight w:val="yellow"/>
              </w:rPr>
            </w:pPr>
            <w:r w:rsidRPr="00AE4AF4">
              <w:rPr>
                <w:rFonts w:ascii="Arial" w:hAnsi="Arial" w:cs="Arial"/>
                <w:highlight w:val="yellow"/>
              </w:rPr>
              <w:t>CAN</w:t>
            </w:r>
            <w:r>
              <w:rPr>
                <w:rFonts w:ascii="Arial" w:hAnsi="Arial" w:cs="Arial"/>
                <w:highlight w:val="yellow"/>
              </w:rPr>
              <w:t>6</w:t>
            </w:r>
            <w:r w:rsidRPr="00AE4AF4">
              <w:rPr>
                <w:rFonts w:ascii="Arial" w:hAnsi="Arial" w:cs="Arial"/>
                <w:highlight w:val="yellow"/>
              </w:rPr>
              <w:t xml:space="preserve"> TX (</w:t>
            </w:r>
            <w:r w:rsidR="00AB0D5B">
              <w:rPr>
                <w:rFonts w:ascii="Arial" w:hAnsi="Arial" w:cs="Arial"/>
                <w:highlight w:val="yellow"/>
              </w:rPr>
              <w:t>T.B.D</w:t>
            </w:r>
            <w:r w:rsidRPr="00AE4AF4">
              <w:rPr>
                <w:rFonts w:ascii="Arial" w:hAnsi="Arial" w:cs="Arial"/>
                <w:highlight w:val="yellow"/>
              </w:rPr>
              <w:t>)</w:t>
            </w:r>
          </w:p>
          <w:p w14:paraId="33B0C73E" w14:textId="7E588C23" w:rsidR="008E059E" w:rsidRPr="00AE4AF4" w:rsidRDefault="008E059E" w:rsidP="008E059E">
            <w:pPr>
              <w:rPr>
                <w:rFonts w:ascii="Arial" w:hAnsi="Arial" w:cs="Arial"/>
                <w:highlight w:val="yellow"/>
              </w:rPr>
            </w:pPr>
            <w:r w:rsidRPr="00AE4AF4">
              <w:rPr>
                <w:rFonts w:ascii="Arial" w:hAnsi="Arial" w:cs="Arial"/>
                <w:highlight w:val="yellow"/>
              </w:rPr>
              <w:t>CAN</w:t>
            </w:r>
            <w:r>
              <w:rPr>
                <w:rFonts w:ascii="Arial" w:hAnsi="Arial" w:cs="Arial"/>
                <w:highlight w:val="yellow"/>
              </w:rPr>
              <w:t>7</w:t>
            </w:r>
            <w:r w:rsidRPr="00AE4AF4">
              <w:rPr>
                <w:rFonts w:ascii="Arial" w:hAnsi="Arial" w:cs="Arial"/>
                <w:highlight w:val="yellow"/>
              </w:rPr>
              <w:t xml:space="preserve"> RX (</w:t>
            </w:r>
            <w:r w:rsidR="00AB0D5B">
              <w:rPr>
                <w:rFonts w:ascii="Arial" w:hAnsi="Arial" w:cs="Arial"/>
                <w:highlight w:val="yellow"/>
              </w:rPr>
              <w:t>T.B.D</w:t>
            </w:r>
            <w:r w:rsidRPr="00AE4AF4">
              <w:rPr>
                <w:rFonts w:ascii="Arial" w:hAnsi="Arial" w:cs="Arial"/>
                <w:highlight w:val="yellow"/>
              </w:rPr>
              <w:t>)</w:t>
            </w:r>
          </w:p>
          <w:p w14:paraId="316AA273" w14:textId="333A136B" w:rsidR="008E059E" w:rsidRDefault="008E059E" w:rsidP="008E059E">
            <w:pPr>
              <w:rPr>
                <w:rFonts w:ascii="Arial" w:hAnsi="Arial" w:cs="Arial"/>
                <w:highlight w:val="yellow"/>
              </w:rPr>
            </w:pPr>
            <w:r w:rsidRPr="00AE4AF4">
              <w:rPr>
                <w:rFonts w:ascii="Arial" w:hAnsi="Arial" w:cs="Arial"/>
                <w:highlight w:val="yellow"/>
              </w:rPr>
              <w:t>CAN</w:t>
            </w:r>
            <w:r>
              <w:rPr>
                <w:rFonts w:ascii="Arial" w:hAnsi="Arial" w:cs="Arial"/>
                <w:highlight w:val="yellow"/>
              </w:rPr>
              <w:t>7</w:t>
            </w:r>
            <w:r w:rsidRPr="00AE4AF4">
              <w:rPr>
                <w:rFonts w:ascii="Arial" w:hAnsi="Arial" w:cs="Arial"/>
                <w:highlight w:val="yellow"/>
              </w:rPr>
              <w:t xml:space="preserve"> TX (</w:t>
            </w:r>
            <w:r w:rsidR="00AB0D5B">
              <w:rPr>
                <w:rFonts w:ascii="Arial" w:hAnsi="Arial" w:cs="Arial"/>
                <w:highlight w:val="yellow"/>
              </w:rPr>
              <w:t>T.B.D</w:t>
            </w:r>
            <w:r w:rsidRPr="00AE4AF4">
              <w:rPr>
                <w:rFonts w:ascii="Arial" w:hAnsi="Arial" w:cs="Arial"/>
                <w:highlight w:val="yellow"/>
              </w:rPr>
              <w:t>)</w:t>
            </w:r>
          </w:p>
          <w:p w14:paraId="74AAD5C8" w14:textId="07669930" w:rsidR="00E02C17" w:rsidRPr="001650C6" w:rsidRDefault="00E02C17" w:rsidP="008E059E">
            <w:pPr>
              <w:rPr>
                <w:rFonts w:ascii="Arial" w:hAnsi="Arial" w:cs="Arial"/>
                <w:highlight w:val="yellow"/>
              </w:rPr>
            </w:pPr>
          </w:p>
        </w:tc>
      </w:tr>
      <w:tr w:rsidR="001519CB" w14:paraId="68F93F58" w14:textId="77777777" w:rsidTr="00E601F3">
        <w:tc>
          <w:tcPr>
            <w:tcW w:w="2053" w:type="dxa"/>
            <w:vMerge w:val="restart"/>
          </w:tcPr>
          <w:p w14:paraId="166FFE10" w14:textId="104ABFE4" w:rsidR="001519CB" w:rsidRPr="00B77052" w:rsidRDefault="001519CB" w:rsidP="001519CB">
            <w:pPr>
              <w:rPr>
                <w:rFonts w:ascii="Arial" w:hAnsi="Arial" w:cs="Arial"/>
              </w:rPr>
            </w:pPr>
            <w:commentRangeStart w:id="485"/>
            <w:r w:rsidRPr="00B77052">
              <w:rPr>
                <w:rFonts w:ascii="Arial" w:hAnsi="Arial" w:cs="Arial"/>
              </w:rPr>
              <w:t>RLIN3</w:t>
            </w:r>
            <w:bookmarkStart w:id="486" w:name="V10000_Req_03_003"/>
            <w:bookmarkEnd w:id="486"/>
            <w:r w:rsidRPr="00B77052">
              <w:rPr>
                <w:rFonts w:ascii="Arial" w:hAnsi="Arial" w:cs="Arial"/>
              </w:rPr>
              <w:t>n</w:t>
            </w:r>
            <w:commentRangeEnd w:id="485"/>
            <w:r w:rsidRPr="00B77052">
              <w:rPr>
                <w:rStyle w:val="CommentReference"/>
                <w:rFonts w:ascii="Arial" w:hAnsi="Arial" w:cs="Arial"/>
              </w:rPr>
              <w:commentReference w:id="485"/>
            </w:r>
          </w:p>
        </w:tc>
        <w:tc>
          <w:tcPr>
            <w:tcW w:w="1872" w:type="dxa"/>
          </w:tcPr>
          <w:p w14:paraId="617279F6" w14:textId="32F28AFF" w:rsidR="001519CB" w:rsidRDefault="001519CB" w:rsidP="001519CB">
            <w:pPr>
              <w:rPr>
                <w:rFonts w:ascii="Arial" w:hAnsi="Arial" w:cs="Arial"/>
              </w:rPr>
            </w:pPr>
            <w:r>
              <w:rPr>
                <w:rFonts w:ascii="Arial" w:hAnsi="Arial" w:cs="Arial"/>
              </w:rPr>
              <w:t>RLIN3n unit</w:t>
            </w:r>
          </w:p>
        </w:tc>
        <w:tc>
          <w:tcPr>
            <w:tcW w:w="2254" w:type="dxa"/>
          </w:tcPr>
          <w:p w14:paraId="7FBDBD83" w14:textId="1DCB1721" w:rsidR="001519CB" w:rsidRDefault="001519CB" w:rsidP="001519CB">
            <w:pPr>
              <w:rPr>
                <w:rFonts w:ascii="Arial" w:hAnsi="Arial" w:cs="Arial"/>
              </w:rPr>
            </w:pPr>
            <w:r w:rsidRPr="0029259B">
              <w:rPr>
                <w:rFonts w:ascii="Arial" w:hAnsi="Arial" w:cs="Arial"/>
                <w:highlight w:val="yellow"/>
              </w:rPr>
              <w:t>0 -&gt; 3</w:t>
            </w:r>
          </w:p>
        </w:tc>
        <w:tc>
          <w:tcPr>
            <w:tcW w:w="2456" w:type="dxa"/>
          </w:tcPr>
          <w:p w14:paraId="2D1C410E" w14:textId="49542DF9" w:rsidR="001519CB" w:rsidRDefault="001519CB" w:rsidP="001519CB">
            <w:pPr>
              <w:rPr>
                <w:rFonts w:ascii="Arial" w:hAnsi="Arial" w:cs="Arial"/>
              </w:rPr>
            </w:pPr>
            <w:r w:rsidRPr="0029259B">
              <w:rPr>
                <w:rFonts w:ascii="Arial" w:hAnsi="Arial" w:cs="Arial"/>
                <w:highlight w:val="yellow"/>
              </w:rPr>
              <w:t>0 -&gt; 7</w:t>
            </w:r>
          </w:p>
        </w:tc>
        <w:tc>
          <w:tcPr>
            <w:tcW w:w="2155" w:type="dxa"/>
          </w:tcPr>
          <w:p w14:paraId="2FF8704E" w14:textId="3D74889E" w:rsidR="001519CB" w:rsidRPr="001650C6" w:rsidRDefault="001519CB" w:rsidP="001519CB">
            <w:pPr>
              <w:rPr>
                <w:rFonts w:ascii="Arial" w:hAnsi="Arial" w:cs="Arial"/>
                <w:highlight w:val="yellow"/>
              </w:rPr>
            </w:pPr>
            <w:r w:rsidRPr="001650C6">
              <w:rPr>
                <w:rFonts w:ascii="Arial" w:hAnsi="Arial" w:cs="Arial"/>
                <w:highlight w:val="yellow"/>
              </w:rPr>
              <w:t>-</w:t>
            </w:r>
          </w:p>
        </w:tc>
      </w:tr>
      <w:tr w:rsidR="001519CB" w14:paraId="2D671160" w14:textId="77777777" w:rsidTr="00E601F3">
        <w:tc>
          <w:tcPr>
            <w:tcW w:w="2053" w:type="dxa"/>
            <w:vMerge/>
          </w:tcPr>
          <w:p w14:paraId="3CFFF919" w14:textId="77777777" w:rsidR="001519CB" w:rsidRDefault="001519CB" w:rsidP="001519CB">
            <w:pPr>
              <w:rPr>
                <w:rFonts w:ascii="Arial" w:hAnsi="Arial" w:cs="Arial"/>
              </w:rPr>
            </w:pPr>
          </w:p>
        </w:tc>
        <w:tc>
          <w:tcPr>
            <w:tcW w:w="1872" w:type="dxa"/>
          </w:tcPr>
          <w:p w14:paraId="4303FDA9" w14:textId="0CA6C8DD" w:rsidR="001519CB" w:rsidRDefault="001519CB" w:rsidP="001519CB">
            <w:pPr>
              <w:rPr>
                <w:rFonts w:ascii="Arial" w:hAnsi="Arial" w:cs="Arial"/>
              </w:rPr>
            </w:pPr>
            <w:r>
              <w:rPr>
                <w:rFonts w:ascii="Arial" w:hAnsi="Arial" w:cs="Arial"/>
              </w:rPr>
              <w:t>Select baud rate</w:t>
            </w:r>
          </w:p>
        </w:tc>
        <w:tc>
          <w:tcPr>
            <w:tcW w:w="2254" w:type="dxa"/>
          </w:tcPr>
          <w:p w14:paraId="59575817" w14:textId="77777777" w:rsidR="001519CB" w:rsidRPr="0029259B" w:rsidRDefault="001519CB" w:rsidP="001519CB">
            <w:pPr>
              <w:rPr>
                <w:rFonts w:ascii="Arial" w:hAnsi="Arial" w:cs="Arial"/>
                <w:highlight w:val="yellow"/>
              </w:rPr>
            </w:pPr>
            <w:r w:rsidRPr="0029259B">
              <w:rPr>
                <w:rFonts w:ascii="Arial" w:hAnsi="Arial" w:cs="Arial"/>
                <w:highlight w:val="yellow"/>
              </w:rPr>
              <w:t>300</w:t>
            </w:r>
          </w:p>
          <w:p w14:paraId="06DB5D60" w14:textId="77777777" w:rsidR="001519CB" w:rsidRPr="0029259B" w:rsidRDefault="001519CB" w:rsidP="001519CB">
            <w:pPr>
              <w:rPr>
                <w:rFonts w:ascii="Arial" w:hAnsi="Arial" w:cs="Arial"/>
                <w:highlight w:val="yellow"/>
              </w:rPr>
            </w:pPr>
            <w:r w:rsidRPr="0029259B">
              <w:rPr>
                <w:rFonts w:ascii="Arial" w:hAnsi="Arial" w:cs="Arial"/>
                <w:highlight w:val="yellow"/>
              </w:rPr>
              <w:t>600</w:t>
            </w:r>
          </w:p>
          <w:p w14:paraId="2899D862" w14:textId="77777777" w:rsidR="001519CB" w:rsidRPr="0029259B" w:rsidRDefault="001519CB" w:rsidP="001519CB">
            <w:pPr>
              <w:rPr>
                <w:rFonts w:ascii="Arial" w:hAnsi="Arial" w:cs="Arial"/>
                <w:highlight w:val="yellow"/>
              </w:rPr>
            </w:pPr>
            <w:r w:rsidRPr="0029259B">
              <w:rPr>
                <w:rFonts w:ascii="Arial" w:hAnsi="Arial" w:cs="Arial"/>
                <w:highlight w:val="yellow"/>
              </w:rPr>
              <w:t>1200</w:t>
            </w:r>
          </w:p>
          <w:p w14:paraId="310EFD65" w14:textId="77777777" w:rsidR="001519CB" w:rsidRPr="0029259B" w:rsidRDefault="001519CB" w:rsidP="001519CB">
            <w:pPr>
              <w:rPr>
                <w:rFonts w:ascii="Arial" w:hAnsi="Arial" w:cs="Arial"/>
                <w:highlight w:val="yellow"/>
              </w:rPr>
            </w:pPr>
            <w:r w:rsidRPr="0029259B">
              <w:rPr>
                <w:rFonts w:ascii="Arial" w:hAnsi="Arial" w:cs="Arial"/>
                <w:highlight w:val="yellow"/>
              </w:rPr>
              <w:t>2400</w:t>
            </w:r>
          </w:p>
          <w:p w14:paraId="271BE4B5" w14:textId="77777777" w:rsidR="001519CB" w:rsidRPr="0029259B" w:rsidRDefault="001519CB" w:rsidP="001519CB">
            <w:pPr>
              <w:rPr>
                <w:rFonts w:ascii="Arial" w:hAnsi="Arial" w:cs="Arial"/>
                <w:highlight w:val="yellow"/>
              </w:rPr>
            </w:pPr>
            <w:r w:rsidRPr="0029259B">
              <w:rPr>
                <w:rFonts w:ascii="Arial" w:hAnsi="Arial" w:cs="Arial"/>
                <w:highlight w:val="yellow"/>
              </w:rPr>
              <w:t>4800</w:t>
            </w:r>
          </w:p>
          <w:p w14:paraId="7421C57F" w14:textId="77777777" w:rsidR="001519CB" w:rsidRPr="0029259B" w:rsidRDefault="001519CB" w:rsidP="001519CB">
            <w:pPr>
              <w:rPr>
                <w:rFonts w:ascii="Arial" w:hAnsi="Arial" w:cs="Arial"/>
                <w:highlight w:val="yellow"/>
              </w:rPr>
            </w:pPr>
            <w:r w:rsidRPr="0029259B">
              <w:rPr>
                <w:rFonts w:ascii="Arial" w:hAnsi="Arial" w:cs="Arial"/>
                <w:highlight w:val="yellow"/>
              </w:rPr>
              <w:t>9600</w:t>
            </w:r>
          </w:p>
          <w:p w14:paraId="4EA29FDB" w14:textId="77777777" w:rsidR="001519CB" w:rsidRPr="0029259B" w:rsidRDefault="001519CB" w:rsidP="001519CB">
            <w:pPr>
              <w:rPr>
                <w:rFonts w:ascii="Arial" w:hAnsi="Arial" w:cs="Arial"/>
                <w:highlight w:val="yellow"/>
              </w:rPr>
            </w:pPr>
            <w:r w:rsidRPr="0029259B">
              <w:rPr>
                <w:rFonts w:ascii="Arial" w:hAnsi="Arial" w:cs="Arial"/>
                <w:highlight w:val="yellow"/>
              </w:rPr>
              <w:t>19200</w:t>
            </w:r>
          </w:p>
          <w:p w14:paraId="4FDB852D" w14:textId="77777777" w:rsidR="001519CB" w:rsidRPr="0029259B" w:rsidRDefault="001519CB" w:rsidP="001519CB">
            <w:pPr>
              <w:rPr>
                <w:rFonts w:ascii="Arial" w:hAnsi="Arial" w:cs="Arial"/>
                <w:highlight w:val="yellow"/>
              </w:rPr>
            </w:pPr>
            <w:r w:rsidRPr="0029259B">
              <w:rPr>
                <w:rFonts w:ascii="Arial" w:hAnsi="Arial" w:cs="Arial"/>
                <w:highlight w:val="yellow"/>
              </w:rPr>
              <w:t>31250</w:t>
            </w:r>
          </w:p>
          <w:p w14:paraId="3390E96A" w14:textId="77777777" w:rsidR="001519CB" w:rsidRPr="0029259B" w:rsidRDefault="001519CB" w:rsidP="001519CB">
            <w:pPr>
              <w:rPr>
                <w:rFonts w:ascii="Arial" w:hAnsi="Arial" w:cs="Arial"/>
                <w:highlight w:val="yellow"/>
              </w:rPr>
            </w:pPr>
            <w:r w:rsidRPr="0029259B">
              <w:rPr>
                <w:rFonts w:ascii="Arial" w:hAnsi="Arial" w:cs="Arial"/>
                <w:highlight w:val="yellow"/>
              </w:rPr>
              <w:t>38400</w:t>
            </w:r>
          </w:p>
          <w:p w14:paraId="595747B8" w14:textId="77777777" w:rsidR="001519CB" w:rsidRPr="0029259B" w:rsidRDefault="001519CB" w:rsidP="001519CB">
            <w:pPr>
              <w:rPr>
                <w:rFonts w:ascii="Arial" w:hAnsi="Arial" w:cs="Arial"/>
                <w:highlight w:val="yellow"/>
              </w:rPr>
            </w:pPr>
            <w:r w:rsidRPr="0029259B">
              <w:rPr>
                <w:rFonts w:ascii="Arial" w:hAnsi="Arial" w:cs="Arial"/>
                <w:highlight w:val="yellow"/>
              </w:rPr>
              <w:t>76800</w:t>
            </w:r>
          </w:p>
          <w:p w14:paraId="0467513D" w14:textId="77777777" w:rsidR="001519CB" w:rsidRPr="0029259B" w:rsidRDefault="001519CB" w:rsidP="001519CB">
            <w:pPr>
              <w:rPr>
                <w:rFonts w:ascii="Arial" w:hAnsi="Arial" w:cs="Arial"/>
                <w:highlight w:val="yellow"/>
              </w:rPr>
            </w:pPr>
            <w:r w:rsidRPr="0029259B">
              <w:rPr>
                <w:rFonts w:ascii="Arial" w:hAnsi="Arial" w:cs="Arial"/>
                <w:highlight w:val="yellow"/>
              </w:rPr>
              <w:t>153600</w:t>
            </w:r>
          </w:p>
          <w:p w14:paraId="0B272479" w14:textId="0AA43A26" w:rsidR="001519CB" w:rsidRDefault="001519CB" w:rsidP="001519CB">
            <w:pPr>
              <w:rPr>
                <w:rFonts w:ascii="Arial" w:hAnsi="Arial" w:cs="Arial"/>
              </w:rPr>
            </w:pPr>
            <w:r w:rsidRPr="0029259B">
              <w:rPr>
                <w:rFonts w:ascii="Arial" w:hAnsi="Arial" w:cs="Arial"/>
                <w:highlight w:val="yellow"/>
              </w:rPr>
              <w:t>312500</w:t>
            </w:r>
          </w:p>
        </w:tc>
        <w:tc>
          <w:tcPr>
            <w:tcW w:w="2456" w:type="dxa"/>
          </w:tcPr>
          <w:p w14:paraId="595784FE" w14:textId="77777777" w:rsidR="001519CB" w:rsidRPr="0029259B" w:rsidRDefault="001519CB" w:rsidP="001519CB">
            <w:pPr>
              <w:rPr>
                <w:rFonts w:ascii="Arial" w:hAnsi="Arial" w:cs="Arial"/>
                <w:highlight w:val="yellow"/>
              </w:rPr>
            </w:pPr>
            <w:r w:rsidRPr="0029259B">
              <w:rPr>
                <w:rFonts w:ascii="Arial" w:hAnsi="Arial" w:cs="Arial"/>
                <w:highlight w:val="yellow"/>
              </w:rPr>
              <w:t>300</w:t>
            </w:r>
          </w:p>
          <w:p w14:paraId="0D95DF2A" w14:textId="77777777" w:rsidR="001519CB" w:rsidRPr="0029259B" w:rsidRDefault="001519CB" w:rsidP="001519CB">
            <w:pPr>
              <w:rPr>
                <w:rFonts w:ascii="Arial" w:hAnsi="Arial" w:cs="Arial"/>
                <w:highlight w:val="yellow"/>
              </w:rPr>
            </w:pPr>
            <w:r w:rsidRPr="0029259B">
              <w:rPr>
                <w:rFonts w:ascii="Arial" w:hAnsi="Arial" w:cs="Arial"/>
                <w:highlight w:val="yellow"/>
              </w:rPr>
              <w:t>600</w:t>
            </w:r>
          </w:p>
          <w:p w14:paraId="499F0E65" w14:textId="77777777" w:rsidR="001519CB" w:rsidRPr="0029259B" w:rsidRDefault="001519CB" w:rsidP="001519CB">
            <w:pPr>
              <w:rPr>
                <w:rFonts w:ascii="Arial" w:hAnsi="Arial" w:cs="Arial"/>
                <w:highlight w:val="yellow"/>
              </w:rPr>
            </w:pPr>
            <w:r w:rsidRPr="0029259B">
              <w:rPr>
                <w:rFonts w:ascii="Arial" w:hAnsi="Arial" w:cs="Arial"/>
                <w:highlight w:val="yellow"/>
              </w:rPr>
              <w:t>1200</w:t>
            </w:r>
          </w:p>
          <w:p w14:paraId="75F8251C" w14:textId="77777777" w:rsidR="001519CB" w:rsidRPr="0029259B" w:rsidRDefault="001519CB" w:rsidP="001519CB">
            <w:pPr>
              <w:rPr>
                <w:rFonts w:ascii="Arial" w:hAnsi="Arial" w:cs="Arial"/>
                <w:highlight w:val="yellow"/>
              </w:rPr>
            </w:pPr>
            <w:r w:rsidRPr="0029259B">
              <w:rPr>
                <w:rFonts w:ascii="Arial" w:hAnsi="Arial" w:cs="Arial"/>
                <w:highlight w:val="yellow"/>
              </w:rPr>
              <w:t>2400</w:t>
            </w:r>
          </w:p>
          <w:p w14:paraId="4BB49D01" w14:textId="77777777" w:rsidR="001519CB" w:rsidRPr="0029259B" w:rsidRDefault="001519CB" w:rsidP="001519CB">
            <w:pPr>
              <w:rPr>
                <w:rFonts w:ascii="Arial" w:hAnsi="Arial" w:cs="Arial"/>
                <w:highlight w:val="yellow"/>
              </w:rPr>
            </w:pPr>
            <w:r w:rsidRPr="0029259B">
              <w:rPr>
                <w:rFonts w:ascii="Arial" w:hAnsi="Arial" w:cs="Arial"/>
                <w:highlight w:val="yellow"/>
              </w:rPr>
              <w:t>4800</w:t>
            </w:r>
          </w:p>
          <w:p w14:paraId="6AF816B0" w14:textId="77777777" w:rsidR="001519CB" w:rsidRPr="0029259B" w:rsidRDefault="001519CB" w:rsidP="001519CB">
            <w:pPr>
              <w:rPr>
                <w:rFonts w:ascii="Arial" w:hAnsi="Arial" w:cs="Arial"/>
                <w:highlight w:val="yellow"/>
              </w:rPr>
            </w:pPr>
            <w:r w:rsidRPr="0029259B">
              <w:rPr>
                <w:rFonts w:ascii="Arial" w:hAnsi="Arial" w:cs="Arial"/>
                <w:highlight w:val="yellow"/>
              </w:rPr>
              <w:t>9600</w:t>
            </w:r>
          </w:p>
          <w:p w14:paraId="4A8B4A49" w14:textId="77777777" w:rsidR="001519CB" w:rsidRPr="0029259B" w:rsidRDefault="001519CB" w:rsidP="001519CB">
            <w:pPr>
              <w:rPr>
                <w:rFonts w:ascii="Arial" w:hAnsi="Arial" w:cs="Arial"/>
                <w:highlight w:val="yellow"/>
              </w:rPr>
            </w:pPr>
            <w:r w:rsidRPr="0029259B">
              <w:rPr>
                <w:rFonts w:ascii="Arial" w:hAnsi="Arial" w:cs="Arial"/>
                <w:highlight w:val="yellow"/>
              </w:rPr>
              <w:t>19200</w:t>
            </w:r>
          </w:p>
          <w:p w14:paraId="5CAD9F2B" w14:textId="77777777" w:rsidR="001519CB" w:rsidRPr="0029259B" w:rsidRDefault="001519CB" w:rsidP="001519CB">
            <w:pPr>
              <w:rPr>
                <w:rFonts w:ascii="Arial" w:hAnsi="Arial" w:cs="Arial"/>
                <w:highlight w:val="yellow"/>
              </w:rPr>
            </w:pPr>
            <w:r w:rsidRPr="0029259B">
              <w:rPr>
                <w:rFonts w:ascii="Arial" w:hAnsi="Arial" w:cs="Arial"/>
                <w:highlight w:val="yellow"/>
              </w:rPr>
              <w:t>31250</w:t>
            </w:r>
          </w:p>
          <w:p w14:paraId="0BC02DDC" w14:textId="77777777" w:rsidR="001519CB" w:rsidRPr="0029259B" w:rsidRDefault="001519CB" w:rsidP="001519CB">
            <w:pPr>
              <w:rPr>
                <w:rFonts w:ascii="Arial" w:hAnsi="Arial" w:cs="Arial"/>
                <w:highlight w:val="yellow"/>
              </w:rPr>
            </w:pPr>
            <w:r w:rsidRPr="0029259B">
              <w:rPr>
                <w:rFonts w:ascii="Arial" w:hAnsi="Arial" w:cs="Arial"/>
                <w:highlight w:val="yellow"/>
              </w:rPr>
              <w:t>38400</w:t>
            </w:r>
          </w:p>
          <w:p w14:paraId="66AC0059" w14:textId="77777777" w:rsidR="001519CB" w:rsidRPr="0029259B" w:rsidRDefault="001519CB" w:rsidP="001519CB">
            <w:pPr>
              <w:rPr>
                <w:rFonts w:ascii="Arial" w:hAnsi="Arial" w:cs="Arial"/>
                <w:highlight w:val="yellow"/>
              </w:rPr>
            </w:pPr>
            <w:r w:rsidRPr="0029259B">
              <w:rPr>
                <w:rFonts w:ascii="Arial" w:hAnsi="Arial" w:cs="Arial"/>
                <w:highlight w:val="yellow"/>
              </w:rPr>
              <w:t>76800</w:t>
            </w:r>
          </w:p>
          <w:p w14:paraId="6F9655B5" w14:textId="77777777" w:rsidR="001519CB" w:rsidRPr="0029259B" w:rsidRDefault="001519CB" w:rsidP="001519CB">
            <w:pPr>
              <w:rPr>
                <w:rFonts w:ascii="Arial" w:hAnsi="Arial" w:cs="Arial"/>
                <w:highlight w:val="yellow"/>
              </w:rPr>
            </w:pPr>
            <w:r w:rsidRPr="0029259B">
              <w:rPr>
                <w:rFonts w:ascii="Arial" w:hAnsi="Arial" w:cs="Arial"/>
                <w:highlight w:val="yellow"/>
              </w:rPr>
              <w:t>153600</w:t>
            </w:r>
          </w:p>
          <w:p w14:paraId="77AEF4E5" w14:textId="7562F8DC" w:rsidR="001519CB" w:rsidRDefault="001519CB" w:rsidP="001519CB">
            <w:pPr>
              <w:rPr>
                <w:rFonts w:ascii="Arial" w:hAnsi="Arial" w:cs="Arial"/>
              </w:rPr>
            </w:pPr>
            <w:r w:rsidRPr="0029259B">
              <w:rPr>
                <w:rFonts w:ascii="Arial" w:hAnsi="Arial" w:cs="Arial"/>
                <w:highlight w:val="yellow"/>
              </w:rPr>
              <w:t>312500</w:t>
            </w:r>
          </w:p>
        </w:tc>
        <w:tc>
          <w:tcPr>
            <w:tcW w:w="2155" w:type="dxa"/>
          </w:tcPr>
          <w:p w14:paraId="0DF5E536" w14:textId="70F216B7" w:rsidR="001519CB" w:rsidRPr="001650C6" w:rsidRDefault="001519CB" w:rsidP="001519CB">
            <w:pPr>
              <w:rPr>
                <w:rFonts w:ascii="Arial" w:hAnsi="Arial" w:cs="Arial"/>
                <w:highlight w:val="yellow"/>
              </w:rPr>
            </w:pPr>
            <w:r w:rsidRPr="001650C6">
              <w:rPr>
                <w:rFonts w:ascii="Arial" w:hAnsi="Arial" w:cs="Arial"/>
                <w:highlight w:val="yellow"/>
              </w:rPr>
              <w:t>-</w:t>
            </w:r>
          </w:p>
        </w:tc>
      </w:tr>
      <w:tr w:rsidR="001519CB" w14:paraId="22D480AB" w14:textId="77777777" w:rsidTr="00E601F3">
        <w:tc>
          <w:tcPr>
            <w:tcW w:w="2053" w:type="dxa"/>
            <w:vMerge w:val="restart"/>
          </w:tcPr>
          <w:p w14:paraId="6B325274" w14:textId="5C6BB02D" w:rsidR="001519CB" w:rsidRPr="00F37715" w:rsidRDefault="001519CB" w:rsidP="001519CB">
            <w:pPr>
              <w:rPr>
                <w:rFonts w:ascii="Arial" w:hAnsi="Arial" w:cs="Arial"/>
                <w:highlight w:val="yellow"/>
              </w:rPr>
            </w:pPr>
            <w:commentRangeStart w:id="487"/>
            <w:r w:rsidRPr="00F37715">
              <w:rPr>
                <w:rFonts w:ascii="Arial" w:hAnsi="Arial" w:cs="Arial"/>
                <w:highlight w:val="yellow"/>
              </w:rPr>
              <w:t>TAUD</w:t>
            </w:r>
            <w:bookmarkStart w:id="488" w:name="V10000_New_Req_03_003"/>
            <w:bookmarkEnd w:id="488"/>
            <w:commentRangeEnd w:id="487"/>
            <w:r>
              <w:rPr>
                <w:rStyle w:val="CommentReference"/>
              </w:rPr>
              <w:commentReference w:id="487"/>
            </w:r>
          </w:p>
        </w:tc>
        <w:tc>
          <w:tcPr>
            <w:tcW w:w="1872" w:type="dxa"/>
          </w:tcPr>
          <w:p w14:paraId="0492198A" w14:textId="10C0FBF6" w:rsidR="001519CB" w:rsidRPr="00F37715" w:rsidRDefault="001519CB" w:rsidP="001519CB">
            <w:pPr>
              <w:rPr>
                <w:rFonts w:ascii="Arial" w:hAnsi="Arial" w:cs="Arial"/>
                <w:highlight w:val="yellow"/>
              </w:rPr>
            </w:pPr>
            <w:r w:rsidRPr="00F37715">
              <w:rPr>
                <w:rFonts w:ascii="Arial" w:hAnsi="Arial" w:cs="Arial"/>
                <w:highlight w:val="yellow"/>
              </w:rPr>
              <w:t>Slave channel</w:t>
            </w:r>
          </w:p>
        </w:tc>
        <w:tc>
          <w:tcPr>
            <w:tcW w:w="2254" w:type="dxa"/>
          </w:tcPr>
          <w:p w14:paraId="73EA7E19" w14:textId="183BF0B6" w:rsidR="001519CB" w:rsidRPr="00F37715" w:rsidRDefault="001519CB" w:rsidP="001519CB">
            <w:pPr>
              <w:rPr>
                <w:rFonts w:ascii="Arial" w:hAnsi="Arial" w:cs="Arial"/>
                <w:highlight w:val="yellow"/>
              </w:rPr>
            </w:pPr>
            <w:r w:rsidRPr="00F37715">
              <w:rPr>
                <w:rFonts w:ascii="Arial" w:hAnsi="Arial" w:cs="Arial"/>
                <w:highlight w:val="yellow"/>
              </w:rPr>
              <w:t>1</w:t>
            </w:r>
            <w:r>
              <w:rPr>
                <w:rFonts w:ascii="Arial" w:hAnsi="Arial" w:cs="Arial"/>
                <w:highlight w:val="yellow"/>
              </w:rPr>
              <w:t>-</w:t>
            </w:r>
            <w:r w:rsidRPr="00F37715">
              <w:rPr>
                <w:rFonts w:ascii="Arial" w:hAnsi="Arial" w:cs="Arial"/>
                <w:highlight w:val="yellow"/>
              </w:rPr>
              <w:t>&gt; 15</w:t>
            </w:r>
          </w:p>
        </w:tc>
        <w:tc>
          <w:tcPr>
            <w:tcW w:w="2456" w:type="dxa"/>
          </w:tcPr>
          <w:p w14:paraId="05F4836A" w14:textId="06D9EB7F" w:rsidR="001519CB" w:rsidRPr="00F37715" w:rsidRDefault="001519CB" w:rsidP="001519CB">
            <w:pPr>
              <w:rPr>
                <w:rFonts w:ascii="Arial" w:hAnsi="Arial" w:cs="Arial"/>
                <w:highlight w:val="yellow"/>
              </w:rPr>
            </w:pPr>
            <w:r w:rsidRPr="00F37715">
              <w:rPr>
                <w:rFonts w:ascii="Arial" w:hAnsi="Arial" w:cs="Arial"/>
                <w:highlight w:val="yellow"/>
              </w:rPr>
              <w:t>1 -&gt; 15</w:t>
            </w:r>
          </w:p>
        </w:tc>
        <w:tc>
          <w:tcPr>
            <w:tcW w:w="2155" w:type="dxa"/>
          </w:tcPr>
          <w:p w14:paraId="10623694" w14:textId="712C167D" w:rsidR="001519CB" w:rsidRPr="00F37715" w:rsidRDefault="001519CB" w:rsidP="001519CB">
            <w:pPr>
              <w:rPr>
                <w:rFonts w:ascii="Arial" w:hAnsi="Arial" w:cs="Arial"/>
                <w:highlight w:val="yellow"/>
              </w:rPr>
            </w:pPr>
            <w:r w:rsidRPr="00F37715">
              <w:rPr>
                <w:rFonts w:ascii="Arial" w:hAnsi="Arial" w:cs="Arial"/>
                <w:highlight w:val="yellow"/>
              </w:rPr>
              <w:t>-</w:t>
            </w:r>
          </w:p>
        </w:tc>
      </w:tr>
      <w:tr w:rsidR="001519CB" w14:paraId="632BB3F9" w14:textId="77777777" w:rsidTr="00E601F3">
        <w:tc>
          <w:tcPr>
            <w:tcW w:w="2053" w:type="dxa"/>
            <w:vMerge/>
          </w:tcPr>
          <w:p w14:paraId="339C2B6C" w14:textId="77777777" w:rsidR="001519CB" w:rsidRPr="00F37715" w:rsidRDefault="001519CB" w:rsidP="001519CB">
            <w:pPr>
              <w:rPr>
                <w:rFonts w:ascii="Arial" w:hAnsi="Arial" w:cs="Arial"/>
                <w:highlight w:val="yellow"/>
              </w:rPr>
            </w:pPr>
          </w:p>
        </w:tc>
        <w:tc>
          <w:tcPr>
            <w:tcW w:w="1872" w:type="dxa"/>
          </w:tcPr>
          <w:p w14:paraId="093A8A8E" w14:textId="3A32C1BD" w:rsidR="001519CB" w:rsidRPr="00F37715" w:rsidRDefault="001519CB" w:rsidP="001519CB">
            <w:pPr>
              <w:rPr>
                <w:rFonts w:ascii="Arial" w:hAnsi="Arial" w:cs="Arial"/>
                <w:highlight w:val="yellow"/>
              </w:rPr>
            </w:pPr>
            <w:r>
              <w:rPr>
                <w:rFonts w:ascii="Arial" w:hAnsi="Arial" w:cs="Arial"/>
                <w:highlight w:val="yellow"/>
              </w:rPr>
              <w:t>Master channel</w:t>
            </w:r>
          </w:p>
        </w:tc>
        <w:tc>
          <w:tcPr>
            <w:tcW w:w="2254" w:type="dxa"/>
          </w:tcPr>
          <w:p w14:paraId="25E22588" w14:textId="286DDBA3" w:rsidR="001519CB" w:rsidRPr="00F37715" w:rsidRDefault="001519CB" w:rsidP="001519CB">
            <w:pPr>
              <w:rPr>
                <w:rFonts w:ascii="Arial" w:hAnsi="Arial" w:cs="Arial"/>
                <w:highlight w:val="yellow"/>
              </w:rPr>
            </w:pPr>
            <w:r>
              <w:rPr>
                <w:rFonts w:ascii="Arial" w:hAnsi="Arial" w:cs="Arial"/>
                <w:highlight w:val="yellow"/>
              </w:rPr>
              <w:t>0, 2, 4, 6, 8, 10, 12, 14</w:t>
            </w:r>
          </w:p>
        </w:tc>
        <w:tc>
          <w:tcPr>
            <w:tcW w:w="2456" w:type="dxa"/>
          </w:tcPr>
          <w:p w14:paraId="6FC691DE" w14:textId="7E626C16" w:rsidR="001519CB" w:rsidRPr="00F37715" w:rsidRDefault="001519CB" w:rsidP="001519CB">
            <w:pPr>
              <w:rPr>
                <w:rFonts w:ascii="Arial" w:hAnsi="Arial" w:cs="Arial"/>
                <w:highlight w:val="yellow"/>
              </w:rPr>
            </w:pPr>
            <w:r>
              <w:rPr>
                <w:rFonts w:ascii="Arial" w:hAnsi="Arial" w:cs="Arial"/>
                <w:highlight w:val="yellow"/>
              </w:rPr>
              <w:t>0, 2, 4, 6, 8, 10, 12, 14</w:t>
            </w:r>
          </w:p>
        </w:tc>
        <w:tc>
          <w:tcPr>
            <w:tcW w:w="2155" w:type="dxa"/>
          </w:tcPr>
          <w:p w14:paraId="2FD6EC15" w14:textId="1A78786D" w:rsidR="001519CB" w:rsidRPr="00F37715" w:rsidRDefault="001519CB" w:rsidP="001519CB">
            <w:pPr>
              <w:rPr>
                <w:rFonts w:ascii="Arial" w:hAnsi="Arial" w:cs="Arial"/>
                <w:highlight w:val="yellow"/>
              </w:rPr>
            </w:pPr>
            <w:r>
              <w:rPr>
                <w:rFonts w:ascii="Arial" w:hAnsi="Arial" w:cs="Arial"/>
                <w:highlight w:val="yellow"/>
              </w:rPr>
              <w:t>-</w:t>
            </w:r>
          </w:p>
        </w:tc>
      </w:tr>
      <w:tr w:rsidR="001519CB" w14:paraId="1D097CF7" w14:textId="77777777" w:rsidTr="00E601F3">
        <w:tc>
          <w:tcPr>
            <w:tcW w:w="2053" w:type="dxa"/>
            <w:vMerge/>
          </w:tcPr>
          <w:p w14:paraId="41E91AB2" w14:textId="77777777" w:rsidR="001519CB" w:rsidRPr="00F37715" w:rsidRDefault="001519CB" w:rsidP="001519CB">
            <w:pPr>
              <w:rPr>
                <w:rFonts w:ascii="Arial" w:hAnsi="Arial" w:cs="Arial"/>
                <w:highlight w:val="yellow"/>
              </w:rPr>
            </w:pPr>
          </w:p>
        </w:tc>
        <w:tc>
          <w:tcPr>
            <w:tcW w:w="1872" w:type="dxa"/>
          </w:tcPr>
          <w:p w14:paraId="26B1FF66" w14:textId="54D371A0" w:rsidR="001519CB" w:rsidRPr="00F37715" w:rsidRDefault="001519CB" w:rsidP="001519CB">
            <w:pPr>
              <w:rPr>
                <w:rFonts w:ascii="Arial" w:hAnsi="Arial" w:cs="Arial"/>
                <w:highlight w:val="yellow"/>
              </w:rPr>
            </w:pPr>
            <w:r>
              <w:rPr>
                <w:rFonts w:ascii="Arial" w:hAnsi="Arial" w:cs="Arial"/>
                <w:highlight w:val="yellow"/>
              </w:rPr>
              <w:t>Port name in SC (</w:t>
            </w:r>
            <w:r w:rsidRPr="00DA4A69">
              <w:rPr>
                <w:rFonts w:ascii="Arial" w:hAnsi="Arial" w:cs="Arial"/>
                <w:highlight w:val="yellow"/>
              </w:rPr>
              <w:t>correspond for each channel)</w:t>
            </w:r>
          </w:p>
        </w:tc>
        <w:tc>
          <w:tcPr>
            <w:tcW w:w="2254" w:type="dxa"/>
          </w:tcPr>
          <w:p w14:paraId="5BAA9DD6" w14:textId="77777777" w:rsidR="001519CB" w:rsidRDefault="001519CB" w:rsidP="001519CB">
            <w:pPr>
              <w:rPr>
                <w:rFonts w:ascii="Arial" w:hAnsi="Arial" w:cs="Arial"/>
                <w:highlight w:val="yellow"/>
              </w:rPr>
            </w:pPr>
            <w:r>
              <w:rPr>
                <w:rFonts w:ascii="Arial" w:hAnsi="Arial" w:cs="Arial"/>
                <w:highlight w:val="yellow"/>
              </w:rPr>
              <w:t>P10_0</w:t>
            </w:r>
          </w:p>
          <w:p w14:paraId="33F57FF2" w14:textId="77777777" w:rsidR="001519CB" w:rsidRDefault="001519CB" w:rsidP="001519CB">
            <w:pPr>
              <w:rPr>
                <w:rFonts w:ascii="Arial" w:hAnsi="Arial" w:cs="Arial"/>
                <w:highlight w:val="yellow"/>
              </w:rPr>
            </w:pPr>
            <w:r>
              <w:rPr>
                <w:rFonts w:ascii="Arial" w:hAnsi="Arial" w:cs="Arial"/>
                <w:highlight w:val="yellow"/>
              </w:rPr>
              <w:t>P0_0</w:t>
            </w:r>
          </w:p>
          <w:p w14:paraId="294A87A5" w14:textId="77777777" w:rsidR="001519CB" w:rsidRDefault="001519CB" w:rsidP="001519CB">
            <w:pPr>
              <w:rPr>
                <w:rFonts w:ascii="Arial" w:hAnsi="Arial" w:cs="Arial"/>
                <w:highlight w:val="yellow"/>
              </w:rPr>
            </w:pPr>
            <w:r>
              <w:rPr>
                <w:rFonts w:ascii="Arial" w:hAnsi="Arial" w:cs="Arial"/>
                <w:highlight w:val="yellow"/>
              </w:rPr>
              <w:t>P10_1</w:t>
            </w:r>
          </w:p>
          <w:p w14:paraId="5C4513ED" w14:textId="77777777" w:rsidR="001519CB" w:rsidRDefault="001519CB" w:rsidP="001519CB">
            <w:pPr>
              <w:rPr>
                <w:rFonts w:ascii="Arial" w:hAnsi="Arial" w:cs="Arial"/>
                <w:highlight w:val="yellow"/>
              </w:rPr>
            </w:pPr>
            <w:r>
              <w:rPr>
                <w:rFonts w:ascii="Arial" w:hAnsi="Arial" w:cs="Arial"/>
                <w:highlight w:val="yellow"/>
              </w:rPr>
              <w:t>P0_1</w:t>
            </w:r>
          </w:p>
          <w:p w14:paraId="20753F76" w14:textId="77777777" w:rsidR="001519CB" w:rsidRDefault="001519CB" w:rsidP="001519CB">
            <w:pPr>
              <w:rPr>
                <w:rFonts w:ascii="Arial" w:hAnsi="Arial" w:cs="Arial"/>
                <w:highlight w:val="yellow"/>
              </w:rPr>
            </w:pPr>
            <w:r>
              <w:rPr>
                <w:rFonts w:ascii="Arial" w:hAnsi="Arial" w:cs="Arial"/>
                <w:highlight w:val="yellow"/>
              </w:rPr>
              <w:t>P10_2</w:t>
            </w:r>
          </w:p>
          <w:p w14:paraId="12182FB7" w14:textId="77777777" w:rsidR="001519CB" w:rsidRDefault="001519CB" w:rsidP="001519CB">
            <w:pPr>
              <w:rPr>
                <w:rFonts w:ascii="Arial" w:hAnsi="Arial" w:cs="Arial"/>
                <w:highlight w:val="yellow"/>
              </w:rPr>
            </w:pPr>
            <w:r>
              <w:rPr>
                <w:rFonts w:ascii="Arial" w:hAnsi="Arial" w:cs="Arial"/>
                <w:highlight w:val="yellow"/>
              </w:rPr>
              <w:t>P0_2</w:t>
            </w:r>
          </w:p>
          <w:p w14:paraId="5797450B" w14:textId="77777777" w:rsidR="001519CB" w:rsidRDefault="001519CB" w:rsidP="001519CB">
            <w:pPr>
              <w:rPr>
                <w:rFonts w:ascii="Arial" w:hAnsi="Arial" w:cs="Arial"/>
                <w:highlight w:val="yellow"/>
              </w:rPr>
            </w:pPr>
            <w:r>
              <w:rPr>
                <w:rFonts w:ascii="Arial" w:hAnsi="Arial" w:cs="Arial"/>
                <w:highlight w:val="yellow"/>
              </w:rPr>
              <w:t>P10_3</w:t>
            </w:r>
          </w:p>
          <w:p w14:paraId="2E089DB3" w14:textId="77777777" w:rsidR="001519CB" w:rsidRDefault="001519CB" w:rsidP="001519CB">
            <w:pPr>
              <w:rPr>
                <w:rFonts w:ascii="Arial" w:hAnsi="Arial" w:cs="Arial"/>
                <w:highlight w:val="yellow"/>
              </w:rPr>
            </w:pPr>
            <w:r>
              <w:rPr>
                <w:rFonts w:ascii="Arial" w:hAnsi="Arial" w:cs="Arial"/>
                <w:highlight w:val="yellow"/>
              </w:rPr>
              <w:t>P0_3</w:t>
            </w:r>
          </w:p>
          <w:p w14:paraId="578A55C3" w14:textId="77777777" w:rsidR="001519CB" w:rsidRDefault="001519CB" w:rsidP="001519CB">
            <w:pPr>
              <w:rPr>
                <w:rFonts w:ascii="Arial" w:hAnsi="Arial" w:cs="Arial"/>
                <w:highlight w:val="yellow"/>
              </w:rPr>
            </w:pPr>
            <w:r>
              <w:rPr>
                <w:rFonts w:ascii="Arial" w:hAnsi="Arial" w:cs="Arial"/>
                <w:highlight w:val="yellow"/>
              </w:rPr>
              <w:t>P10_4</w:t>
            </w:r>
          </w:p>
          <w:p w14:paraId="7D27FD89" w14:textId="77777777" w:rsidR="001519CB" w:rsidRDefault="001519CB" w:rsidP="001519CB">
            <w:pPr>
              <w:rPr>
                <w:rFonts w:ascii="Arial" w:hAnsi="Arial" w:cs="Arial"/>
                <w:highlight w:val="yellow"/>
              </w:rPr>
            </w:pPr>
            <w:r>
              <w:rPr>
                <w:rFonts w:ascii="Arial" w:hAnsi="Arial" w:cs="Arial"/>
                <w:highlight w:val="yellow"/>
              </w:rPr>
              <w:t>P10_8</w:t>
            </w:r>
          </w:p>
          <w:p w14:paraId="7FD95090" w14:textId="77777777" w:rsidR="001519CB" w:rsidRDefault="001519CB" w:rsidP="001519CB">
            <w:pPr>
              <w:rPr>
                <w:rFonts w:ascii="Arial" w:hAnsi="Arial" w:cs="Arial"/>
                <w:highlight w:val="yellow"/>
              </w:rPr>
            </w:pPr>
            <w:r>
              <w:rPr>
                <w:rFonts w:ascii="Arial" w:hAnsi="Arial" w:cs="Arial"/>
                <w:highlight w:val="yellow"/>
              </w:rPr>
              <w:t>P10_5</w:t>
            </w:r>
          </w:p>
          <w:p w14:paraId="0D8E7836" w14:textId="77777777" w:rsidR="001519CB" w:rsidRDefault="001519CB" w:rsidP="001519CB">
            <w:pPr>
              <w:rPr>
                <w:rFonts w:ascii="Arial" w:hAnsi="Arial" w:cs="Arial"/>
                <w:highlight w:val="yellow"/>
              </w:rPr>
            </w:pPr>
            <w:r>
              <w:rPr>
                <w:rFonts w:ascii="Arial" w:hAnsi="Arial" w:cs="Arial"/>
                <w:highlight w:val="yellow"/>
              </w:rPr>
              <w:t>P10_9</w:t>
            </w:r>
          </w:p>
          <w:p w14:paraId="67FAA892" w14:textId="77777777" w:rsidR="001519CB" w:rsidRDefault="001519CB" w:rsidP="001519CB">
            <w:pPr>
              <w:rPr>
                <w:rFonts w:ascii="Arial" w:hAnsi="Arial" w:cs="Arial"/>
                <w:highlight w:val="yellow"/>
              </w:rPr>
            </w:pPr>
            <w:r>
              <w:rPr>
                <w:rFonts w:ascii="Arial" w:hAnsi="Arial" w:cs="Arial"/>
                <w:highlight w:val="yellow"/>
              </w:rPr>
              <w:t>P10_6</w:t>
            </w:r>
          </w:p>
          <w:p w14:paraId="28BB6055" w14:textId="77777777" w:rsidR="001519CB" w:rsidRDefault="001519CB" w:rsidP="001519CB">
            <w:pPr>
              <w:rPr>
                <w:rFonts w:ascii="Arial" w:hAnsi="Arial" w:cs="Arial"/>
                <w:highlight w:val="yellow"/>
              </w:rPr>
            </w:pPr>
            <w:r>
              <w:rPr>
                <w:rFonts w:ascii="Arial" w:hAnsi="Arial" w:cs="Arial"/>
                <w:highlight w:val="yellow"/>
              </w:rPr>
              <w:t>P10_10</w:t>
            </w:r>
          </w:p>
          <w:p w14:paraId="549F3308" w14:textId="77777777" w:rsidR="001519CB" w:rsidRDefault="001519CB" w:rsidP="001519CB">
            <w:pPr>
              <w:rPr>
                <w:rFonts w:ascii="Arial" w:hAnsi="Arial" w:cs="Arial"/>
                <w:highlight w:val="yellow"/>
              </w:rPr>
            </w:pPr>
            <w:r>
              <w:rPr>
                <w:rFonts w:ascii="Arial" w:hAnsi="Arial" w:cs="Arial"/>
                <w:highlight w:val="yellow"/>
              </w:rPr>
              <w:t>P10_7</w:t>
            </w:r>
          </w:p>
          <w:p w14:paraId="159FB2A4" w14:textId="36331CED" w:rsidR="001519CB" w:rsidRPr="00F37715" w:rsidRDefault="001519CB" w:rsidP="001519CB">
            <w:pPr>
              <w:rPr>
                <w:rFonts w:ascii="Arial" w:hAnsi="Arial" w:cs="Arial"/>
                <w:highlight w:val="yellow"/>
              </w:rPr>
            </w:pPr>
            <w:r>
              <w:rPr>
                <w:rFonts w:ascii="Arial" w:hAnsi="Arial" w:cs="Arial"/>
                <w:highlight w:val="yellow"/>
              </w:rPr>
              <w:t>P9_0 (channel 0)</w:t>
            </w:r>
          </w:p>
        </w:tc>
        <w:tc>
          <w:tcPr>
            <w:tcW w:w="2456" w:type="dxa"/>
          </w:tcPr>
          <w:p w14:paraId="20D0F8DE" w14:textId="77777777" w:rsidR="001519CB" w:rsidRDefault="001519CB" w:rsidP="001519CB">
            <w:pPr>
              <w:rPr>
                <w:rFonts w:ascii="Arial" w:hAnsi="Arial" w:cs="Arial"/>
                <w:highlight w:val="yellow"/>
              </w:rPr>
            </w:pPr>
            <w:r>
              <w:rPr>
                <w:rFonts w:ascii="Arial" w:hAnsi="Arial" w:cs="Arial"/>
                <w:highlight w:val="yellow"/>
              </w:rPr>
              <w:t>P10_0</w:t>
            </w:r>
          </w:p>
          <w:p w14:paraId="0BE810CD" w14:textId="77777777" w:rsidR="001519CB" w:rsidRDefault="001519CB" w:rsidP="001519CB">
            <w:pPr>
              <w:rPr>
                <w:rFonts w:ascii="Arial" w:hAnsi="Arial" w:cs="Arial"/>
                <w:highlight w:val="yellow"/>
              </w:rPr>
            </w:pPr>
            <w:r>
              <w:rPr>
                <w:rFonts w:ascii="Arial" w:hAnsi="Arial" w:cs="Arial"/>
                <w:highlight w:val="yellow"/>
              </w:rPr>
              <w:t>P0_0</w:t>
            </w:r>
          </w:p>
          <w:p w14:paraId="60D94C22" w14:textId="77777777" w:rsidR="001519CB" w:rsidRDefault="001519CB" w:rsidP="001519CB">
            <w:pPr>
              <w:rPr>
                <w:rFonts w:ascii="Arial" w:hAnsi="Arial" w:cs="Arial"/>
                <w:highlight w:val="yellow"/>
              </w:rPr>
            </w:pPr>
            <w:r>
              <w:rPr>
                <w:rFonts w:ascii="Arial" w:hAnsi="Arial" w:cs="Arial"/>
                <w:highlight w:val="yellow"/>
              </w:rPr>
              <w:t>P10_1</w:t>
            </w:r>
          </w:p>
          <w:p w14:paraId="0B4A8F05" w14:textId="77777777" w:rsidR="001519CB" w:rsidRDefault="001519CB" w:rsidP="001519CB">
            <w:pPr>
              <w:rPr>
                <w:rFonts w:ascii="Arial" w:hAnsi="Arial" w:cs="Arial"/>
                <w:highlight w:val="yellow"/>
              </w:rPr>
            </w:pPr>
            <w:r>
              <w:rPr>
                <w:rFonts w:ascii="Arial" w:hAnsi="Arial" w:cs="Arial"/>
                <w:highlight w:val="yellow"/>
              </w:rPr>
              <w:t>P0_1</w:t>
            </w:r>
          </w:p>
          <w:p w14:paraId="465D5E0D" w14:textId="77777777" w:rsidR="001519CB" w:rsidRDefault="001519CB" w:rsidP="001519CB">
            <w:pPr>
              <w:rPr>
                <w:rFonts w:ascii="Arial" w:hAnsi="Arial" w:cs="Arial"/>
                <w:highlight w:val="yellow"/>
              </w:rPr>
            </w:pPr>
            <w:r>
              <w:rPr>
                <w:rFonts w:ascii="Arial" w:hAnsi="Arial" w:cs="Arial"/>
                <w:highlight w:val="yellow"/>
              </w:rPr>
              <w:t>P10_2</w:t>
            </w:r>
          </w:p>
          <w:p w14:paraId="06EDEB26" w14:textId="77777777" w:rsidR="001519CB" w:rsidRDefault="001519CB" w:rsidP="001519CB">
            <w:pPr>
              <w:rPr>
                <w:rFonts w:ascii="Arial" w:hAnsi="Arial" w:cs="Arial"/>
                <w:highlight w:val="yellow"/>
              </w:rPr>
            </w:pPr>
            <w:r>
              <w:rPr>
                <w:rFonts w:ascii="Arial" w:hAnsi="Arial" w:cs="Arial"/>
                <w:highlight w:val="yellow"/>
              </w:rPr>
              <w:t>P0_2</w:t>
            </w:r>
          </w:p>
          <w:p w14:paraId="7062BCC9" w14:textId="77777777" w:rsidR="001519CB" w:rsidRDefault="001519CB" w:rsidP="001519CB">
            <w:pPr>
              <w:rPr>
                <w:rFonts w:ascii="Arial" w:hAnsi="Arial" w:cs="Arial"/>
                <w:highlight w:val="yellow"/>
              </w:rPr>
            </w:pPr>
            <w:r>
              <w:rPr>
                <w:rFonts w:ascii="Arial" w:hAnsi="Arial" w:cs="Arial"/>
                <w:highlight w:val="yellow"/>
              </w:rPr>
              <w:t>P10_3</w:t>
            </w:r>
          </w:p>
          <w:p w14:paraId="16F15CC3" w14:textId="77777777" w:rsidR="001519CB" w:rsidRDefault="001519CB" w:rsidP="001519CB">
            <w:pPr>
              <w:rPr>
                <w:rFonts w:ascii="Arial" w:hAnsi="Arial" w:cs="Arial"/>
                <w:highlight w:val="yellow"/>
              </w:rPr>
            </w:pPr>
            <w:r>
              <w:rPr>
                <w:rFonts w:ascii="Arial" w:hAnsi="Arial" w:cs="Arial"/>
                <w:highlight w:val="yellow"/>
              </w:rPr>
              <w:t>P0_3</w:t>
            </w:r>
          </w:p>
          <w:p w14:paraId="4480747D" w14:textId="77777777" w:rsidR="001519CB" w:rsidRDefault="001519CB" w:rsidP="001519CB">
            <w:pPr>
              <w:rPr>
                <w:rFonts w:ascii="Arial" w:hAnsi="Arial" w:cs="Arial"/>
                <w:highlight w:val="yellow"/>
              </w:rPr>
            </w:pPr>
            <w:r>
              <w:rPr>
                <w:rFonts w:ascii="Arial" w:hAnsi="Arial" w:cs="Arial"/>
                <w:highlight w:val="yellow"/>
              </w:rPr>
              <w:t>P10_4</w:t>
            </w:r>
          </w:p>
          <w:p w14:paraId="0F01BC79" w14:textId="77777777" w:rsidR="001519CB" w:rsidRDefault="001519CB" w:rsidP="001519CB">
            <w:pPr>
              <w:rPr>
                <w:rFonts w:ascii="Arial" w:hAnsi="Arial" w:cs="Arial"/>
                <w:highlight w:val="yellow"/>
              </w:rPr>
            </w:pPr>
            <w:r>
              <w:rPr>
                <w:rFonts w:ascii="Arial" w:hAnsi="Arial" w:cs="Arial"/>
                <w:highlight w:val="yellow"/>
              </w:rPr>
              <w:t>P10_8</w:t>
            </w:r>
          </w:p>
          <w:p w14:paraId="50A8385C" w14:textId="77777777" w:rsidR="001519CB" w:rsidRDefault="001519CB" w:rsidP="001519CB">
            <w:pPr>
              <w:rPr>
                <w:rFonts w:ascii="Arial" w:hAnsi="Arial" w:cs="Arial"/>
                <w:highlight w:val="yellow"/>
              </w:rPr>
            </w:pPr>
            <w:r>
              <w:rPr>
                <w:rFonts w:ascii="Arial" w:hAnsi="Arial" w:cs="Arial"/>
                <w:highlight w:val="yellow"/>
              </w:rPr>
              <w:t>P10_5</w:t>
            </w:r>
          </w:p>
          <w:p w14:paraId="6087096C" w14:textId="77777777" w:rsidR="001519CB" w:rsidRDefault="001519CB" w:rsidP="001519CB">
            <w:pPr>
              <w:rPr>
                <w:rFonts w:ascii="Arial" w:hAnsi="Arial" w:cs="Arial"/>
                <w:highlight w:val="yellow"/>
              </w:rPr>
            </w:pPr>
            <w:r>
              <w:rPr>
                <w:rFonts w:ascii="Arial" w:hAnsi="Arial" w:cs="Arial"/>
                <w:highlight w:val="yellow"/>
              </w:rPr>
              <w:t>P10_9</w:t>
            </w:r>
          </w:p>
          <w:p w14:paraId="37815292" w14:textId="77777777" w:rsidR="001519CB" w:rsidRDefault="001519CB" w:rsidP="001519CB">
            <w:pPr>
              <w:rPr>
                <w:rFonts w:ascii="Arial" w:hAnsi="Arial" w:cs="Arial"/>
                <w:highlight w:val="yellow"/>
              </w:rPr>
            </w:pPr>
            <w:r>
              <w:rPr>
                <w:rFonts w:ascii="Arial" w:hAnsi="Arial" w:cs="Arial"/>
                <w:highlight w:val="yellow"/>
              </w:rPr>
              <w:t>P10_6</w:t>
            </w:r>
          </w:p>
          <w:p w14:paraId="774978D0" w14:textId="77777777" w:rsidR="001519CB" w:rsidRDefault="001519CB" w:rsidP="001519CB">
            <w:pPr>
              <w:rPr>
                <w:rFonts w:ascii="Arial" w:hAnsi="Arial" w:cs="Arial"/>
                <w:highlight w:val="yellow"/>
              </w:rPr>
            </w:pPr>
            <w:r>
              <w:rPr>
                <w:rFonts w:ascii="Arial" w:hAnsi="Arial" w:cs="Arial"/>
                <w:highlight w:val="yellow"/>
              </w:rPr>
              <w:t>P10_10</w:t>
            </w:r>
          </w:p>
          <w:p w14:paraId="58ACB23B" w14:textId="77777777" w:rsidR="001519CB" w:rsidRDefault="001519CB" w:rsidP="001519CB">
            <w:pPr>
              <w:rPr>
                <w:rFonts w:ascii="Arial" w:hAnsi="Arial" w:cs="Arial"/>
                <w:highlight w:val="yellow"/>
              </w:rPr>
            </w:pPr>
            <w:r>
              <w:rPr>
                <w:rFonts w:ascii="Arial" w:hAnsi="Arial" w:cs="Arial"/>
                <w:highlight w:val="yellow"/>
              </w:rPr>
              <w:t>P10_7</w:t>
            </w:r>
          </w:p>
          <w:p w14:paraId="2A94F51A" w14:textId="5501AE1A" w:rsidR="001519CB" w:rsidRPr="00F37715" w:rsidRDefault="001519CB" w:rsidP="001519CB">
            <w:pPr>
              <w:rPr>
                <w:rFonts w:ascii="Arial" w:hAnsi="Arial" w:cs="Arial"/>
                <w:highlight w:val="yellow"/>
              </w:rPr>
            </w:pPr>
            <w:r>
              <w:rPr>
                <w:rFonts w:ascii="Arial" w:hAnsi="Arial" w:cs="Arial"/>
                <w:highlight w:val="yellow"/>
              </w:rPr>
              <w:t>P9_0 (channel 0)</w:t>
            </w:r>
          </w:p>
        </w:tc>
        <w:tc>
          <w:tcPr>
            <w:tcW w:w="2155" w:type="dxa"/>
          </w:tcPr>
          <w:p w14:paraId="2F8BB0C7" w14:textId="08012AF2" w:rsidR="001519CB" w:rsidRPr="00F37715" w:rsidRDefault="001519CB" w:rsidP="001519CB">
            <w:pPr>
              <w:rPr>
                <w:rFonts w:ascii="Arial" w:hAnsi="Arial" w:cs="Arial"/>
                <w:highlight w:val="yellow"/>
              </w:rPr>
            </w:pPr>
            <w:r w:rsidRPr="00F37715">
              <w:rPr>
                <w:rFonts w:ascii="Arial" w:hAnsi="Arial" w:cs="Arial"/>
                <w:highlight w:val="yellow"/>
              </w:rPr>
              <w:t>-</w:t>
            </w:r>
          </w:p>
        </w:tc>
      </w:tr>
    </w:tbl>
    <w:p w14:paraId="60799276" w14:textId="77777777" w:rsidR="00421EF3" w:rsidRDefault="00421EF3" w:rsidP="00D55947">
      <w:pPr>
        <w:rPr>
          <w:rFonts w:ascii="Arial" w:hAnsi="Arial" w:cs="Arial"/>
        </w:rPr>
      </w:pPr>
    </w:p>
    <w:p w14:paraId="1081B253" w14:textId="77B43B2E" w:rsidR="00CF0959" w:rsidRPr="00CF0959" w:rsidRDefault="00CF0959" w:rsidP="00D55947">
      <w:pPr>
        <w:rPr>
          <w:rFonts w:ascii="Arial" w:hAnsi="Arial" w:cs="Arial"/>
        </w:rPr>
      </w:pPr>
      <w:r w:rsidRPr="00E02C17">
        <w:rPr>
          <w:rFonts w:ascii="Arial" w:hAnsi="Arial" w:cs="Arial"/>
          <w:b/>
          <w:bCs/>
          <w:highlight w:val="yellow"/>
        </w:rPr>
        <w:t>Remark</w:t>
      </w:r>
      <w:r>
        <w:rPr>
          <w:rFonts w:ascii="Arial" w:hAnsi="Arial" w:cs="Arial"/>
          <w:b/>
          <w:bCs/>
          <w:highlight w:val="yellow"/>
        </w:rPr>
        <w:t xml:space="preserve">s </w:t>
      </w:r>
      <w:r>
        <w:rPr>
          <w:rFonts w:ascii="Arial" w:hAnsi="Arial" w:cs="Arial"/>
          <w:b/>
          <w:bCs/>
          <w:highlight w:val="yellow"/>
        </w:rPr>
        <w:tab/>
      </w:r>
      <w:r w:rsidRPr="00CF0959">
        <w:rPr>
          <w:rFonts w:ascii="Arial" w:hAnsi="Arial" w:cs="Arial"/>
          <w:highlight w:val="yellow"/>
        </w:rPr>
        <w:t>1.</w:t>
      </w:r>
      <w:r>
        <w:rPr>
          <w:rFonts w:ascii="Arial" w:hAnsi="Arial" w:cs="Arial"/>
          <w:b/>
          <w:bCs/>
          <w:highlight w:val="yellow"/>
        </w:rPr>
        <w:t xml:space="preserve"> </w:t>
      </w:r>
      <w:r w:rsidRPr="00FB7F01">
        <w:rPr>
          <w:rFonts w:ascii="Arial" w:hAnsi="Arial" w:cs="Arial"/>
          <w:highlight w:val="yellow"/>
        </w:rPr>
        <w:t xml:space="preserve">For RH850/F1KM-S4, there are 34 channels for ADC unit 0 while </w:t>
      </w:r>
      <w:commentRangeStart w:id="489"/>
      <w:r w:rsidRPr="00FB7F01">
        <w:rPr>
          <w:rFonts w:ascii="Arial" w:hAnsi="Arial" w:cs="Arial"/>
          <w:highlight w:val="yellow"/>
        </w:rPr>
        <w:t>ADC u</w:t>
      </w:r>
      <w:bookmarkStart w:id="490" w:name="ADCA1_1"/>
      <w:bookmarkEnd w:id="490"/>
      <w:r w:rsidRPr="00FB7F01">
        <w:rPr>
          <w:rFonts w:ascii="Arial" w:hAnsi="Arial" w:cs="Arial"/>
          <w:highlight w:val="yellow"/>
        </w:rPr>
        <w:t>nit 1 includes 36 channels</w:t>
      </w:r>
      <w:commentRangeEnd w:id="489"/>
      <w:r>
        <w:rPr>
          <w:rStyle w:val="CommentReference"/>
        </w:rPr>
        <w:commentReference w:id="489"/>
      </w:r>
    </w:p>
    <w:p w14:paraId="60D8D243" w14:textId="7616AC8B" w:rsidR="00AE424F" w:rsidRDefault="00CF0959" w:rsidP="00CF0959">
      <w:pPr>
        <w:ind w:left="720" w:firstLine="720"/>
        <w:rPr>
          <w:rFonts w:ascii="Arial" w:hAnsi="Arial" w:cs="Arial"/>
        </w:rPr>
      </w:pPr>
      <w:r>
        <w:rPr>
          <w:rFonts w:ascii="Arial" w:hAnsi="Arial" w:cs="Arial"/>
          <w:highlight w:val="yellow"/>
        </w:rPr>
        <w:t>2. For RS-CANFD for RH850/U2C, currently, in HWM of U2C, the target port have not decided yet.</w:t>
      </w:r>
      <w:r w:rsidR="00AE424F">
        <w:rPr>
          <w:rFonts w:ascii="Arial" w:hAnsi="Arial" w:cs="Arial"/>
        </w:rPr>
        <w:br w:type="page"/>
      </w:r>
    </w:p>
    <w:p w14:paraId="02904724" w14:textId="48EE8965" w:rsidR="00BC0262" w:rsidRPr="0029259B" w:rsidRDefault="3EA202B3" w:rsidP="3C0BE9D9">
      <w:pPr>
        <w:pStyle w:val="Heading3"/>
        <w:rPr>
          <w:rFonts w:cs="Arial"/>
        </w:rPr>
      </w:pPr>
      <w:bookmarkStart w:id="491" w:name="_Toc87373295"/>
      <w:bookmarkStart w:id="492" w:name="_Toc94021761"/>
      <w:bookmarkStart w:id="493" w:name="_Toc831172208"/>
      <w:bookmarkStart w:id="494" w:name="_Toc1296573257"/>
      <w:bookmarkStart w:id="495" w:name="_Toc1750166419"/>
      <w:bookmarkStart w:id="496" w:name="_Toc1257279824"/>
      <w:bookmarkStart w:id="497" w:name="_Toc1001150990"/>
      <w:bookmarkStart w:id="498" w:name="_Toc1491880066"/>
      <w:bookmarkStart w:id="499" w:name="_Toc292845076"/>
      <w:bookmarkStart w:id="500" w:name="_Toc1813795865"/>
      <w:bookmarkStart w:id="501" w:name="_Toc1611476243"/>
      <w:bookmarkStart w:id="502" w:name="_Toc446721810"/>
      <w:bookmarkStart w:id="503" w:name="_Toc1576347678"/>
      <w:bookmarkStart w:id="504" w:name="_Toc864586562"/>
      <w:bookmarkStart w:id="505" w:name="_Toc388996300"/>
      <w:bookmarkStart w:id="506" w:name="_Toc1137935740"/>
      <w:bookmarkStart w:id="507" w:name="_Toc1312408307"/>
      <w:bookmarkStart w:id="508" w:name="_Toc965350380"/>
      <w:bookmarkStart w:id="509" w:name="_Toc716963784"/>
      <w:bookmarkStart w:id="510" w:name="_Toc1617108347"/>
      <w:bookmarkStart w:id="511" w:name="_Toc874207911"/>
      <w:bookmarkStart w:id="512" w:name="_Toc1230017729"/>
      <w:bookmarkStart w:id="513" w:name="_Toc938461075"/>
      <w:bookmarkStart w:id="514" w:name="_Toc1599990283"/>
      <w:bookmarkStart w:id="515" w:name="_Toc427757261"/>
      <w:bookmarkStart w:id="516" w:name="_Toc1029238504"/>
      <w:bookmarkStart w:id="517" w:name="_Toc1313793485"/>
      <w:bookmarkStart w:id="518" w:name="_Toc1674882186"/>
      <w:bookmarkStart w:id="519" w:name="_Toc886942388"/>
      <w:bookmarkStart w:id="520" w:name="_Toc620951133"/>
      <w:bookmarkStart w:id="521" w:name="_Toc2001559371"/>
      <w:bookmarkStart w:id="522" w:name="_Toc176740320"/>
      <w:bookmarkStart w:id="523" w:name="_Toc122608912"/>
      <w:r w:rsidRPr="0029259B">
        <w:rPr>
          <w:rFonts w:cs="Arial"/>
        </w:rPr>
        <w:lastRenderedPageBreak/>
        <w:t xml:space="preserve">3.2.1 </w:t>
      </w:r>
      <w:bookmarkEnd w:id="491"/>
      <w:r w:rsidRPr="0029259B">
        <w:rPr>
          <w:rFonts w:cs="Arial"/>
        </w:rPr>
        <w:t xml:space="preserve">ADC </w:t>
      </w:r>
      <w:r w:rsidR="73A1CDAB" w:rsidRPr="0029259B">
        <w:rPr>
          <w:rFonts w:cs="Arial"/>
        </w:rPr>
        <w:t>peripheral</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FBF7482" w14:textId="0C56E693" w:rsidR="00A557D3" w:rsidRPr="0029259B" w:rsidRDefault="00A557D3" w:rsidP="008F699B">
      <w:pPr>
        <w:rPr>
          <w:rFonts w:ascii="Arial" w:hAnsi="Arial" w:cs="Arial"/>
        </w:rPr>
      </w:pPr>
    </w:p>
    <w:p w14:paraId="7CD84D98" w14:textId="4456DAFE" w:rsidR="00167351" w:rsidRPr="0029259B" w:rsidRDefault="00103CF1" w:rsidP="008F699B">
      <w:pPr>
        <w:rPr>
          <w:rFonts w:ascii="Arial" w:hAnsi="Arial" w:cs="Arial"/>
        </w:rPr>
      </w:pPr>
      <w:r w:rsidRPr="0029259B">
        <w:rPr>
          <w:rFonts w:ascii="Arial" w:hAnsi="Arial" w:cs="Arial"/>
        </w:rPr>
        <w:t>The following describes the main features of ADC peripheral.</w:t>
      </w:r>
    </w:p>
    <w:p w14:paraId="2150BD1A" w14:textId="4A647E87" w:rsidR="00167351" w:rsidRPr="0029259B" w:rsidRDefault="00167351" w:rsidP="00D30948">
      <w:pPr>
        <w:pStyle w:val="ListParagraph"/>
        <w:widowControl/>
        <w:numPr>
          <w:ilvl w:val="0"/>
          <w:numId w:val="21"/>
        </w:numPr>
        <w:spacing w:after="160" w:line="259" w:lineRule="auto"/>
        <w:jc w:val="left"/>
        <w:rPr>
          <w:rFonts w:ascii="Arial" w:hAnsi="Arial" w:cs="Arial"/>
          <w:szCs w:val="18"/>
        </w:rPr>
      </w:pPr>
      <w:r w:rsidRPr="0029259B">
        <w:rPr>
          <w:rFonts w:ascii="Arial" w:hAnsi="Arial" w:cs="Arial"/>
          <w:szCs w:val="18"/>
        </w:rPr>
        <w:t>Get the data from MATLAB to ADC port on model.</w:t>
      </w:r>
    </w:p>
    <w:p w14:paraId="3173552E" w14:textId="77777777" w:rsidR="00167351" w:rsidRPr="0029259B" w:rsidRDefault="00167351" w:rsidP="00D30948">
      <w:pPr>
        <w:pStyle w:val="ListParagraph"/>
        <w:widowControl/>
        <w:numPr>
          <w:ilvl w:val="0"/>
          <w:numId w:val="21"/>
        </w:numPr>
        <w:spacing w:after="160" w:line="259" w:lineRule="auto"/>
        <w:jc w:val="left"/>
        <w:rPr>
          <w:rFonts w:ascii="Arial" w:hAnsi="Arial" w:cs="Arial"/>
          <w:szCs w:val="18"/>
        </w:rPr>
      </w:pPr>
      <w:r w:rsidRPr="0029259B">
        <w:rPr>
          <w:rFonts w:ascii="Arial" w:hAnsi="Arial" w:cs="Arial"/>
          <w:szCs w:val="18"/>
        </w:rPr>
        <w:t>Return the same value from MATLAB to user algorithms.</w:t>
      </w:r>
    </w:p>
    <w:p w14:paraId="289A76BA" w14:textId="12C05CFB" w:rsidR="0054601F" w:rsidRPr="0029259B" w:rsidRDefault="0054601F" w:rsidP="008F699B">
      <w:pPr>
        <w:rPr>
          <w:rFonts w:ascii="Arial" w:hAnsi="Arial" w:cs="Arial"/>
        </w:rPr>
      </w:pPr>
    </w:p>
    <w:p w14:paraId="7DB6E4C9" w14:textId="5C6812D9" w:rsidR="009566C6" w:rsidRPr="0029259B" w:rsidRDefault="009566C6" w:rsidP="009566C6">
      <w:pPr>
        <w:jc w:val="center"/>
        <w:rPr>
          <w:rFonts w:ascii="Arial" w:hAnsi="Arial" w:cs="Arial"/>
        </w:rPr>
      </w:pPr>
      <w:r w:rsidRPr="0029259B">
        <w:rPr>
          <w:rFonts w:ascii="Arial" w:hAnsi="Arial" w:cs="Arial"/>
          <w:noProof/>
        </w:rPr>
        <w:drawing>
          <wp:inline distT="0" distB="0" distL="0" distR="0" wp14:anchorId="4EF08002" wp14:editId="7B6BABF5">
            <wp:extent cx="1666875" cy="990600"/>
            <wp:effectExtent l="0" t="0" r="952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8"/>
                    <a:stretch>
                      <a:fillRect/>
                    </a:stretch>
                  </pic:blipFill>
                  <pic:spPr>
                    <a:xfrm>
                      <a:off x="0" y="0"/>
                      <a:ext cx="1666875" cy="990600"/>
                    </a:xfrm>
                    <a:prstGeom prst="rect">
                      <a:avLst/>
                    </a:prstGeom>
                  </pic:spPr>
                </pic:pic>
              </a:graphicData>
            </a:graphic>
          </wp:inline>
        </w:drawing>
      </w:r>
    </w:p>
    <w:p w14:paraId="1FA7E84C" w14:textId="71624259" w:rsidR="009566C6" w:rsidRPr="0029259B" w:rsidRDefault="009566C6" w:rsidP="009566C6">
      <w:pPr>
        <w:jc w:val="center"/>
        <w:rPr>
          <w:rFonts w:ascii="Arial" w:hAnsi="Arial" w:cs="Arial"/>
        </w:rPr>
      </w:pPr>
    </w:p>
    <w:p w14:paraId="61983D93" w14:textId="29D1011A" w:rsidR="009566C6" w:rsidRPr="0029259B" w:rsidRDefault="009566C6" w:rsidP="009566C6">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1</w:t>
      </w:r>
      <w:r w:rsidR="00341B7D">
        <w:rPr>
          <w:rFonts w:ascii="Arial" w:hAnsi="Arial" w:cs="Arial"/>
          <w:b/>
          <w:bCs/>
          <w:color w:val="auto"/>
        </w:rPr>
        <w:fldChar w:fldCharType="end"/>
      </w:r>
      <w:r w:rsidR="00103CF1" w:rsidRPr="0029259B">
        <w:rPr>
          <w:rFonts w:ascii="Arial" w:hAnsi="Arial" w:cs="Arial"/>
          <w:b/>
          <w:bCs/>
          <w:color w:val="auto"/>
        </w:rPr>
        <w:t xml:space="preserve"> S-Function block of ADC</w:t>
      </w:r>
    </w:p>
    <w:p w14:paraId="2E80FA1B" w14:textId="77777777" w:rsidR="0098623B" w:rsidRPr="0029259B" w:rsidRDefault="0098623B" w:rsidP="00144B76">
      <w:pPr>
        <w:rPr>
          <w:rFonts w:ascii="Arial" w:hAnsi="Arial" w:cs="Arial"/>
        </w:rPr>
      </w:pPr>
    </w:p>
    <w:p w14:paraId="2E4D5AB2" w14:textId="4FDAA96C" w:rsidR="0099622A" w:rsidRPr="0029259B" w:rsidRDefault="00A62CE7" w:rsidP="00144B76">
      <w:pPr>
        <w:rPr>
          <w:rFonts w:ascii="Arial" w:hAnsi="Arial" w:cs="Arial"/>
        </w:rPr>
      </w:pPr>
      <w:r w:rsidRPr="0029259B">
        <w:rPr>
          <w:rFonts w:ascii="Arial" w:hAnsi="Arial" w:cs="Arial"/>
        </w:rPr>
        <w:t xml:space="preserve">The following describes </w:t>
      </w:r>
      <w:r w:rsidR="004E37ED" w:rsidRPr="0029259B">
        <w:rPr>
          <w:rFonts w:ascii="Arial" w:hAnsi="Arial" w:cs="Arial"/>
        </w:rPr>
        <w:t>the User Interface of ADC S-Function block that support</w:t>
      </w:r>
      <w:r w:rsidR="000A445B" w:rsidRPr="0029259B">
        <w:rPr>
          <w:rFonts w:ascii="Arial" w:hAnsi="Arial" w:cs="Arial"/>
        </w:rPr>
        <w:t>s</w:t>
      </w:r>
      <w:r w:rsidR="004E37ED" w:rsidRPr="0029259B">
        <w:rPr>
          <w:rFonts w:ascii="Arial" w:hAnsi="Arial" w:cs="Arial"/>
        </w:rPr>
        <w:t xml:space="preserve"> user</w:t>
      </w:r>
      <w:r w:rsidR="000A445B" w:rsidRPr="0029259B">
        <w:rPr>
          <w:rFonts w:ascii="Arial" w:hAnsi="Arial" w:cs="Arial"/>
        </w:rPr>
        <w:t>s</w:t>
      </w:r>
      <w:r w:rsidR="004E37ED" w:rsidRPr="0029259B">
        <w:rPr>
          <w:rFonts w:ascii="Arial" w:hAnsi="Arial" w:cs="Arial"/>
        </w:rPr>
        <w:t xml:space="preserve"> select</w:t>
      </w:r>
      <w:r w:rsidR="000A445B" w:rsidRPr="0029259B">
        <w:rPr>
          <w:rFonts w:ascii="Arial" w:hAnsi="Arial" w:cs="Arial"/>
        </w:rPr>
        <w:t>ing</w:t>
      </w:r>
      <w:r w:rsidR="004E37ED" w:rsidRPr="0029259B">
        <w:rPr>
          <w:rFonts w:ascii="Arial" w:hAnsi="Arial" w:cs="Arial"/>
        </w:rPr>
        <w:t xml:space="preserve"> and chang</w:t>
      </w:r>
      <w:r w:rsidR="000A445B" w:rsidRPr="0029259B">
        <w:rPr>
          <w:rFonts w:ascii="Arial" w:hAnsi="Arial" w:cs="Arial"/>
        </w:rPr>
        <w:t>ing</w:t>
      </w:r>
      <w:r w:rsidR="004E37ED" w:rsidRPr="0029259B">
        <w:rPr>
          <w:rFonts w:ascii="Arial" w:hAnsi="Arial" w:cs="Arial"/>
        </w:rPr>
        <w:t xml:space="preserve"> ADC ports easier during model setting</w:t>
      </w:r>
      <w:r w:rsidR="000A445B" w:rsidRPr="0029259B">
        <w:rPr>
          <w:rFonts w:ascii="Arial" w:hAnsi="Arial" w:cs="Arial"/>
        </w:rPr>
        <w:t>s</w:t>
      </w:r>
      <w:r w:rsidR="004E37ED" w:rsidRPr="0029259B">
        <w:rPr>
          <w:rFonts w:ascii="Arial" w:hAnsi="Arial" w:cs="Arial"/>
        </w:rPr>
        <w:t>.</w:t>
      </w:r>
    </w:p>
    <w:p w14:paraId="5326468A" w14:textId="77777777" w:rsidR="00A62CE7" w:rsidRPr="0029259B" w:rsidRDefault="00A62CE7" w:rsidP="00144B76">
      <w:pPr>
        <w:rPr>
          <w:rFonts w:ascii="Arial" w:hAnsi="Arial" w:cs="Arial"/>
        </w:rPr>
      </w:pPr>
    </w:p>
    <w:p w14:paraId="4451C061" w14:textId="77CFF105" w:rsidR="00865A32" w:rsidRPr="0029259B" w:rsidRDefault="0099622A" w:rsidP="00865A32">
      <w:pPr>
        <w:jc w:val="center"/>
        <w:rPr>
          <w:rFonts w:ascii="Arial" w:hAnsi="Arial" w:cs="Arial"/>
        </w:rPr>
      </w:pPr>
      <w:r w:rsidRPr="0029259B">
        <w:rPr>
          <w:rFonts w:ascii="Arial" w:hAnsi="Arial" w:cs="Arial"/>
          <w:noProof/>
        </w:rPr>
        <w:drawing>
          <wp:inline distT="0" distB="0" distL="0" distR="0" wp14:anchorId="509E1E70" wp14:editId="03291470">
            <wp:extent cx="3453622" cy="29241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70493" cy="2938460"/>
                    </a:xfrm>
                    <a:prstGeom prst="rect">
                      <a:avLst/>
                    </a:prstGeom>
                  </pic:spPr>
                </pic:pic>
              </a:graphicData>
            </a:graphic>
          </wp:inline>
        </w:drawing>
      </w:r>
    </w:p>
    <w:p w14:paraId="7F5E52B6" w14:textId="609800BC" w:rsidR="0099622A" w:rsidRPr="0029259B" w:rsidRDefault="0099622A" w:rsidP="00865A32">
      <w:pPr>
        <w:jc w:val="center"/>
        <w:rPr>
          <w:rFonts w:ascii="Arial" w:hAnsi="Arial" w:cs="Arial"/>
        </w:rPr>
      </w:pPr>
    </w:p>
    <w:p w14:paraId="42610670" w14:textId="0CFB175C" w:rsidR="0099622A" w:rsidRPr="0029259B" w:rsidRDefault="0099622A" w:rsidP="0099622A">
      <w:pPr>
        <w:pStyle w:val="Caption"/>
        <w:jc w:val="center"/>
        <w:rPr>
          <w:rFonts w:ascii="Arial" w:hAnsi="Arial" w:cs="Arial"/>
          <w:b/>
          <w:bCs/>
          <w:color w:val="auto"/>
        </w:rPr>
      </w:pPr>
      <w:bookmarkStart w:id="524" w:name="_Hlk108612364"/>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w:t>
      </w:r>
      <w:r w:rsidR="00341B7D">
        <w:rPr>
          <w:rFonts w:ascii="Arial" w:hAnsi="Arial" w:cs="Arial"/>
          <w:b/>
          <w:bCs/>
          <w:color w:val="auto"/>
        </w:rPr>
        <w:fldChar w:fldCharType="end"/>
      </w:r>
      <w:r w:rsidR="00A62CE7" w:rsidRPr="0029259B">
        <w:rPr>
          <w:rFonts w:ascii="Arial" w:hAnsi="Arial" w:cs="Arial"/>
          <w:b/>
          <w:bCs/>
          <w:color w:val="auto"/>
        </w:rPr>
        <w:t xml:space="preserve"> User </w:t>
      </w:r>
      <w:r w:rsidR="003D6DB0" w:rsidRPr="0029259B">
        <w:rPr>
          <w:rFonts w:ascii="Arial" w:hAnsi="Arial" w:cs="Arial"/>
          <w:b/>
          <w:bCs/>
          <w:color w:val="auto"/>
        </w:rPr>
        <w:t>I</w:t>
      </w:r>
      <w:r w:rsidR="00A62CE7" w:rsidRPr="0029259B">
        <w:rPr>
          <w:rFonts w:ascii="Arial" w:hAnsi="Arial" w:cs="Arial"/>
          <w:b/>
          <w:bCs/>
          <w:color w:val="auto"/>
        </w:rPr>
        <w:t>nterface of ADC S-Function block</w:t>
      </w:r>
    </w:p>
    <w:bookmarkEnd w:id="524"/>
    <w:p w14:paraId="7D7E1609" w14:textId="25CB36B2" w:rsidR="007660FB" w:rsidRPr="0029259B" w:rsidRDefault="007660FB" w:rsidP="007660FB">
      <w:pPr>
        <w:rPr>
          <w:rFonts w:ascii="Arial" w:hAnsi="Arial" w:cs="Arial"/>
        </w:rPr>
      </w:pPr>
    </w:p>
    <w:p w14:paraId="515E5678" w14:textId="34C87A4A" w:rsidR="00A63E96" w:rsidRPr="0029259B" w:rsidRDefault="00A63E96" w:rsidP="00A63E96">
      <w:pPr>
        <w:rPr>
          <w:rFonts w:ascii="Arial" w:hAnsi="Arial" w:cs="Arial"/>
        </w:rPr>
      </w:pPr>
      <w:r w:rsidRPr="0029259B">
        <w:rPr>
          <w:rFonts w:ascii="Arial" w:hAnsi="Arial" w:cs="Arial"/>
        </w:rPr>
        <w:t xml:space="preserve">The User Interface of ADC S-Function block includes </w:t>
      </w:r>
      <w:r w:rsidR="00663495" w:rsidRPr="0029259B">
        <w:rPr>
          <w:rFonts w:ascii="Arial" w:hAnsi="Arial" w:cs="Arial"/>
        </w:rPr>
        <w:t>“</w:t>
      </w:r>
      <w:r w:rsidRPr="0029259B">
        <w:rPr>
          <w:rFonts w:ascii="Arial" w:hAnsi="Arial" w:cs="Arial"/>
        </w:rPr>
        <w:t>ADC Port Name</w:t>
      </w:r>
      <w:r w:rsidR="00663495" w:rsidRPr="0029259B">
        <w:rPr>
          <w:rFonts w:ascii="Arial" w:hAnsi="Arial" w:cs="Arial"/>
        </w:rPr>
        <w:t>”</w:t>
      </w:r>
      <w:r w:rsidRPr="0029259B">
        <w:rPr>
          <w:rFonts w:ascii="Arial" w:hAnsi="Arial" w:cs="Arial"/>
        </w:rPr>
        <w:t xml:space="preserve">, </w:t>
      </w:r>
      <w:r w:rsidR="00663495" w:rsidRPr="0029259B">
        <w:rPr>
          <w:rFonts w:ascii="Arial" w:hAnsi="Arial" w:cs="Arial"/>
        </w:rPr>
        <w:t>“</w:t>
      </w:r>
      <w:r w:rsidRPr="0029259B">
        <w:rPr>
          <w:rFonts w:ascii="Arial" w:hAnsi="Arial" w:cs="Arial"/>
        </w:rPr>
        <w:t>Unit</w:t>
      </w:r>
      <w:r w:rsidR="00663495" w:rsidRPr="0029259B">
        <w:rPr>
          <w:rFonts w:ascii="Arial" w:hAnsi="Arial" w:cs="Arial"/>
        </w:rPr>
        <w:t>”</w:t>
      </w:r>
      <w:r w:rsidRPr="0029259B">
        <w:rPr>
          <w:rFonts w:ascii="Arial" w:hAnsi="Arial" w:cs="Arial"/>
        </w:rPr>
        <w:t xml:space="preserve">, </w:t>
      </w:r>
      <w:r w:rsidR="00663495" w:rsidRPr="0029259B">
        <w:rPr>
          <w:rFonts w:ascii="Arial" w:hAnsi="Arial" w:cs="Arial"/>
        </w:rPr>
        <w:t>“</w:t>
      </w:r>
      <w:r w:rsidRPr="0029259B">
        <w:rPr>
          <w:rFonts w:ascii="Arial" w:hAnsi="Arial" w:cs="Arial"/>
        </w:rPr>
        <w:t>Max Channel</w:t>
      </w:r>
      <w:r w:rsidR="00663495" w:rsidRPr="0029259B">
        <w:rPr>
          <w:rFonts w:ascii="Arial" w:hAnsi="Arial" w:cs="Arial"/>
        </w:rPr>
        <w:t>”</w:t>
      </w:r>
      <w:r w:rsidRPr="0029259B">
        <w:rPr>
          <w:rFonts w:ascii="Arial" w:hAnsi="Arial" w:cs="Arial"/>
        </w:rPr>
        <w:t xml:space="preserve"> and </w:t>
      </w:r>
      <w:r w:rsidR="00663495" w:rsidRPr="0029259B">
        <w:rPr>
          <w:rFonts w:ascii="Arial" w:hAnsi="Arial" w:cs="Arial"/>
        </w:rPr>
        <w:t>“</w:t>
      </w:r>
      <w:r w:rsidRPr="0029259B">
        <w:rPr>
          <w:rFonts w:ascii="Arial" w:hAnsi="Arial" w:cs="Arial"/>
        </w:rPr>
        <w:t>Port ID</w:t>
      </w:r>
      <w:r w:rsidR="00663495" w:rsidRPr="0029259B">
        <w:rPr>
          <w:rFonts w:ascii="Arial" w:hAnsi="Arial" w:cs="Arial"/>
        </w:rPr>
        <w:t>”</w:t>
      </w:r>
      <w:r w:rsidRPr="0029259B">
        <w:rPr>
          <w:rFonts w:ascii="Arial" w:hAnsi="Arial" w:cs="Arial"/>
        </w:rPr>
        <w:t xml:space="preserve"> parameters.</w:t>
      </w:r>
    </w:p>
    <w:p w14:paraId="2B281AED" w14:textId="77777777" w:rsidR="00A63E96" w:rsidRPr="0029259B" w:rsidRDefault="00A63E96" w:rsidP="00A63E96">
      <w:pPr>
        <w:rPr>
          <w:rFonts w:ascii="Arial" w:hAnsi="Arial" w:cs="Arial"/>
        </w:rPr>
      </w:pPr>
    </w:p>
    <w:p w14:paraId="3C9DCE10" w14:textId="76230D1C" w:rsidR="00A63E96" w:rsidRPr="0029259B" w:rsidRDefault="00A63E96" w:rsidP="00A63E96">
      <w:pPr>
        <w:rPr>
          <w:rFonts w:ascii="Arial" w:hAnsi="Arial" w:cs="Arial"/>
        </w:rPr>
      </w:pPr>
      <w:r w:rsidRPr="0029259B">
        <w:rPr>
          <w:rFonts w:ascii="Arial" w:hAnsi="Arial" w:cs="Arial"/>
        </w:rPr>
        <w:t xml:space="preserve">The purpose of these parameters is </w:t>
      </w:r>
      <w:r w:rsidR="00B847A4" w:rsidRPr="0029259B">
        <w:rPr>
          <w:rFonts w:ascii="Arial" w:hAnsi="Arial" w:cs="Arial"/>
        </w:rPr>
        <w:t>to specify</w:t>
      </w:r>
      <w:r w:rsidRPr="0029259B">
        <w:rPr>
          <w:rFonts w:ascii="Arial" w:hAnsi="Arial" w:cs="Arial"/>
        </w:rPr>
        <w:t xml:space="preserve"> the target port name of ADC S-Function block. When building the model, these parameters will generate at the same time </w:t>
      </w:r>
      <w:r w:rsidR="00B847A4" w:rsidRPr="0029259B">
        <w:rPr>
          <w:rFonts w:ascii="Arial" w:hAnsi="Arial" w:cs="Arial"/>
        </w:rPr>
        <w:t>as</w:t>
      </w:r>
      <w:r w:rsidRPr="0029259B">
        <w:rPr>
          <w:rFonts w:ascii="Arial" w:hAnsi="Arial" w:cs="Arial"/>
        </w:rPr>
        <w:t xml:space="preserve"> the input data.</w:t>
      </w:r>
    </w:p>
    <w:p w14:paraId="7FFE1451" w14:textId="77777777" w:rsidR="00A63E96" w:rsidRPr="0029259B" w:rsidRDefault="00A63E96" w:rsidP="007660FB">
      <w:pPr>
        <w:rPr>
          <w:rFonts w:ascii="Arial" w:hAnsi="Arial" w:cs="Arial"/>
        </w:rPr>
      </w:pPr>
    </w:p>
    <w:p w14:paraId="0D57E1C6" w14:textId="637F1F77" w:rsidR="007660FB" w:rsidRPr="0029259B" w:rsidRDefault="007660FB" w:rsidP="007660FB">
      <w:pPr>
        <w:rPr>
          <w:rFonts w:ascii="Arial" w:hAnsi="Arial" w:cs="Arial"/>
        </w:rPr>
      </w:pPr>
      <w:r w:rsidRPr="0029259B">
        <w:rPr>
          <w:rFonts w:ascii="Arial" w:hAnsi="Arial" w:cs="Arial"/>
        </w:rPr>
        <w:t xml:space="preserve">After changing ADC port name, the parameters (Unit, Max Channel, Port ID) and </w:t>
      </w:r>
      <w:r w:rsidR="00812F18" w:rsidRPr="0029259B">
        <w:rPr>
          <w:rFonts w:ascii="Arial" w:hAnsi="Arial" w:cs="Arial"/>
        </w:rPr>
        <w:t>the</w:t>
      </w:r>
      <w:r w:rsidRPr="0029259B">
        <w:rPr>
          <w:rFonts w:ascii="Arial" w:hAnsi="Arial" w:cs="Arial"/>
        </w:rPr>
        <w:t xml:space="preserve"> name of </w:t>
      </w:r>
      <w:r w:rsidR="00812F18" w:rsidRPr="0029259B">
        <w:rPr>
          <w:rFonts w:ascii="Arial" w:hAnsi="Arial" w:cs="Arial"/>
        </w:rPr>
        <w:t xml:space="preserve">the </w:t>
      </w:r>
      <w:r w:rsidRPr="0029259B">
        <w:rPr>
          <w:rFonts w:ascii="Arial" w:hAnsi="Arial" w:cs="Arial"/>
        </w:rPr>
        <w:t>S-Function block will be changed automatically based on the current ADC port name.</w:t>
      </w:r>
    </w:p>
    <w:p w14:paraId="48F8F468" w14:textId="4E2C8497" w:rsidR="0099622A" w:rsidRPr="0029259B" w:rsidRDefault="0099622A" w:rsidP="0099622A">
      <w:pPr>
        <w:rPr>
          <w:rFonts w:ascii="Arial" w:hAnsi="Arial" w:cs="Arial"/>
        </w:rPr>
      </w:pPr>
    </w:p>
    <w:p w14:paraId="1CE77DFB" w14:textId="03A35C4A" w:rsidR="003F7EBD" w:rsidRPr="0029259B" w:rsidRDefault="005C0AAC" w:rsidP="003F7EBD">
      <w:pPr>
        <w:jc w:val="center"/>
        <w:rPr>
          <w:rFonts w:ascii="Arial" w:hAnsi="Arial" w:cs="Arial"/>
        </w:rPr>
      </w:pPr>
      <w:r>
        <w:rPr>
          <w:rFonts w:ascii="Arial" w:hAnsi="Arial" w:cs="Arial"/>
          <w:noProof/>
        </w:rPr>
        <w:lastRenderedPageBreak/>
        <w:drawing>
          <wp:inline distT="0" distB="0" distL="0" distR="0" wp14:anchorId="2D1834C9" wp14:editId="22BC9DC0">
            <wp:extent cx="6858000" cy="2166620"/>
            <wp:effectExtent l="0" t="0" r="0"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2166620"/>
                    </a:xfrm>
                    <a:prstGeom prst="rect">
                      <a:avLst/>
                    </a:prstGeom>
                  </pic:spPr>
                </pic:pic>
              </a:graphicData>
            </a:graphic>
          </wp:inline>
        </w:drawing>
      </w:r>
    </w:p>
    <w:p w14:paraId="5EDDD3F9" w14:textId="77777777" w:rsidR="004449AA" w:rsidRPr="0029259B" w:rsidRDefault="004449AA" w:rsidP="003F7EBD">
      <w:pPr>
        <w:jc w:val="center"/>
        <w:rPr>
          <w:rFonts w:ascii="Arial" w:hAnsi="Arial" w:cs="Arial"/>
        </w:rPr>
      </w:pPr>
    </w:p>
    <w:p w14:paraId="5328AE4B" w14:textId="7B77AC59" w:rsidR="003F7EBD" w:rsidRPr="0029259B" w:rsidRDefault="003F7EBD" w:rsidP="003F7EBD">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Pr="0029259B">
        <w:rPr>
          <w:rFonts w:ascii="Arial" w:hAnsi="Arial" w:cs="Arial"/>
          <w:b/>
          <w:bCs/>
          <w:color w:val="auto"/>
        </w:rPr>
        <w:t xml:space="preserve"> Changing port name of ADC S-Function block</w:t>
      </w:r>
    </w:p>
    <w:p w14:paraId="42BC982F" w14:textId="4F6F45F3" w:rsidR="004449AA" w:rsidRPr="0029259B" w:rsidRDefault="004449AA" w:rsidP="0099622A">
      <w:pPr>
        <w:rPr>
          <w:rFonts w:ascii="Arial" w:hAnsi="Arial" w:cs="Arial"/>
        </w:rPr>
      </w:pPr>
    </w:p>
    <w:p w14:paraId="7ADB58EF" w14:textId="08FCBDE7" w:rsidR="006C54A5" w:rsidRPr="0029259B" w:rsidRDefault="006C54A5" w:rsidP="006C54A5">
      <w:pPr>
        <w:jc w:val="center"/>
        <w:rPr>
          <w:rFonts w:ascii="Arial" w:hAnsi="Arial" w:cs="Arial"/>
        </w:rPr>
      </w:pPr>
      <w:r w:rsidRPr="0029259B">
        <w:rPr>
          <w:rFonts w:ascii="Arial" w:hAnsi="Arial" w:cs="Arial"/>
          <w:noProof/>
        </w:rPr>
        <w:drawing>
          <wp:inline distT="0" distB="0" distL="0" distR="0" wp14:anchorId="4EE62F66" wp14:editId="2D5DF7EB">
            <wp:extent cx="6858000" cy="2804160"/>
            <wp:effectExtent l="0" t="0" r="0" b="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804160"/>
                    </a:xfrm>
                    <a:prstGeom prst="rect">
                      <a:avLst/>
                    </a:prstGeom>
                  </pic:spPr>
                </pic:pic>
              </a:graphicData>
            </a:graphic>
          </wp:inline>
        </w:drawing>
      </w:r>
    </w:p>
    <w:p w14:paraId="630DFDFD" w14:textId="53C4BFDE" w:rsidR="006C54A5" w:rsidRPr="0029259B" w:rsidRDefault="006C54A5" w:rsidP="006C54A5">
      <w:pPr>
        <w:jc w:val="center"/>
        <w:rPr>
          <w:rFonts w:ascii="Arial" w:hAnsi="Arial" w:cs="Arial"/>
        </w:rPr>
      </w:pPr>
    </w:p>
    <w:p w14:paraId="3E017C18" w14:textId="7B051628" w:rsidR="006C54A5" w:rsidRPr="0029259B" w:rsidRDefault="006C54A5" w:rsidP="006C54A5">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w:t>
      </w:r>
      <w:r w:rsidR="00341B7D">
        <w:rPr>
          <w:rFonts w:ascii="Arial" w:hAnsi="Arial" w:cs="Arial"/>
          <w:b/>
          <w:bCs/>
          <w:color w:val="auto"/>
        </w:rPr>
        <w:fldChar w:fldCharType="end"/>
      </w:r>
      <w:bookmarkStart w:id="525" w:name="_Hlk97121810"/>
      <w:r w:rsidRPr="0029259B">
        <w:rPr>
          <w:rFonts w:ascii="Arial" w:hAnsi="Arial" w:cs="Arial"/>
          <w:b/>
          <w:bCs/>
          <w:color w:val="auto"/>
        </w:rPr>
        <w:t xml:space="preserve"> The changing result of ADC S-Function block</w:t>
      </w:r>
    </w:p>
    <w:bookmarkEnd w:id="525"/>
    <w:p w14:paraId="02784F6C" w14:textId="6CA28450" w:rsidR="00AE424F" w:rsidRDefault="00AE424F" w:rsidP="3C0BE9D9">
      <w:pPr>
        <w:rPr>
          <w:rFonts w:ascii="Arial" w:hAnsi="Arial" w:cs="Arial"/>
          <w:szCs w:val="18"/>
        </w:rPr>
      </w:pPr>
      <w:r>
        <w:rPr>
          <w:rFonts w:ascii="Arial" w:hAnsi="Arial" w:cs="Arial"/>
          <w:szCs w:val="18"/>
        </w:rPr>
        <w:br w:type="page"/>
      </w:r>
    </w:p>
    <w:p w14:paraId="5AB3D0E6" w14:textId="3C599675" w:rsidR="00A557D3" w:rsidRPr="0029259B" w:rsidRDefault="73A1CDAB" w:rsidP="3C0BE9D9">
      <w:pPr>
        <w:pStyle w:val="Heading3"/>
        <w:rPr>
          <w:rFonts w:cs="Arial"/>
        </w:rPr>
      </w:pPr>
      <w:bookmarkStart w:id="526" w:name="_Toc94021762"/>
      <w:bookmarkStart w:id="527" w:name="_Toc1897574108"/>
      <w:bookmarkStart w:id="528" w:name="_Toc1795235444"/>
      <w:bookmarkStart w:id="529" w:name="_Toc2024214844"/>
      <w:bookmarkStart w:id="530" w:name="_Toc2142250358"/>
      <w:bookmarkStart w:id="531" w:name="_Toc1551094399"/>
      <w:bookmarkStart w:id="532" w:name="_Toc879982464"/>
      <w:bookmarkStart w:id="533" w:name="_Toc1039206488"/>
      <w:bookmarkStart w:id="534" w:name="_Toc2064358948"/>
      <w:bookmarkStart w:id="535" w:name="_Toc971889776"/>
      <w:bookmarkStart w:id="536" w:name="_Toc851761063"/>
      <w:bookmarkStart w:id="537" w:name="_Toc446657961"/>
      <w:bookmarkStart w:id="538" w:name="_Toc390825756"/>
      <w:bookmarkStart w:id="539" w:name="_Toc1444232554"/>
      <w:bookmarkStart w:id="540" w:name="_Toc811600097"/>
      <w:bookmarkStart w:id="541" w:name="_Toc1266607070"/>
      <w:bookmarkStart w:id="542" w:name="_Toc1927992657"/>
      <w:bookmarkStart w:id="543" w:name="_Toc1363152854"/>
      <w:bookmarkStart w:id="544" w:name="_Toc74869747"/>
      <w:bookmarkStart w:id="545" w:name="_Toc20549927"/>
      <w:bookmarkStart w:id="546" w:name="_Toc1072097637"/>
      <w:bookmarkStart w:id="547" w:name="_Toc642819130"/>
      <w:bookmarkStart w:id="548" w:name="_Toc693134805"/>
      <w:bookmarkStart w:id="549" w:name="_Toc1307589980"/>
      <w:bookmarkStart w:id="550" w:name="_Toc460861258"/>
      <w:bookmarkStart w:id="551" w:name="_Toc2067873119"/>
      <w:bookmarkStart w:id="552" w:name="_Toc1140991839"/>
      <w:bookmarkStart w:id="553" w:name="_Toc356995652"/>
      <w:bookmarkStart w:id="554" w:name="_Toc6806717"/>
      <w:bookmarkStart w:id="555" w:name="_Toc285804735"/>
      <w:bookmarkStart w:id="556" w:name="_Toc1860372242"/>
      <w:bookmarkStart w:id="557" w:name="_Toc122608913"/>
      <w:r w:rsidRPr="0029259B">
        <w:rPr>
          <w:rFonts w:cs="Arial"/>
        </w:rPr>
        <w:lastRenderedPageBreak/>
        <w:t>3.2.2 Port peripheral</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2C860988" w14:textId="075DABDD" w:rsidR="00A557D3" w:rsidRPr="0029259B" w:rsidRDefault="00A557D3" w:rsidP="008F699B">
      <w:pPr>
        <w:rPr>
          <w:rFonts w:ascii="Arial" w:hAnsi="Arial" w:cs="Arial"/>
        </w:rPr>
      </w:pPr>
    </w:p>
    <w:p w14:paraId="4B09ECBF" w14:textId="2E8DE17A" w:rsidR="00103CF1" w:rsidRPr="0029259B" w:rsidRDefault="00103CF1" w:rsidP="00103CF1">
      <w:pPr>
        <w:rPr>
          <w:rFonts w:ascii="Arial" w:hAnsi="Arial" w:cs="Arial"/>
        </w:rPr>
      </w:pPr>
      <w:r w:rsidRPr="0029259B">
        <w:rPr>
          <w:rFonts w:ascii="Arial" w:hAnsi="Arial" w:cs="Arial"/>
        </w:rPr>
        <w:t>The following describes about the main features of Port peripheral.</w:t>
      </w:r>
    </w:p>
    <w:p w14:paraId="73E91AD1" w14:textId="3FFFAEB5" w:rsidR="00103CF1" w:rsidRPr="0029259B" w:rsidRDefault="00103CF1" w:rsidP="00D30948">
      <w:pPr>
        <w:pStyle w:val="ListParagraph"/>
        <w:widowControl/>
        <w:numPr>
          <w:ilvl w:val="0"/>
          <w:numId w:val="21"/>
        </w:numPr>
        <w:spacing w:after="160" w:line="259" w:lineRule="auto"/>
        <w:jc w:val="left"/>
        <w:rPr>
          <w:rFonts w:ascii="Arial" w:hAnsi="Arial" w:cs="Arial"/>
          <w:b/>
          <w:bCs/>
          <w:szCs w:val="18"/>
        </w:rPr>
      </w:pPr>
      <w:r w:rsidRPr="0029259B">
        <w:rPr>
          <w:rFonts w:ascii="Arial" w:hAnsi="Arial" w:cs="Arial"/>
          <w:b/>
          <w:bCs/>
          <w:szCs w:val="18"/>
        </w:rPr>
        <w:t>For Port_In block:</w:t>
      </w:r>
    </w:p>
    <w:p w14:paraId="4F52D58A" w14:textId="77777777" w:rsidR="0054601F" w:rsidRPr="0029259B" w:rsidRDefault="0054601F" w:rsidP="00D30948">
      <w:pPr>
        <w:pStyle w:val="ListParagraph"/>
        <w:widowControl/>
        <w:numPr>
          <w:ilvl w:val="0"/>
          <w:numId w:val="22"/>
        </w:numPr>
        <w:spacing w:after="160" w:line="259" w:lineRule="auto"/>
        <w:jc w:val="left"/>
        <w:rPr>
          <w:rFonts w:ascii="Arial" w:hAnsi="Arial" w:cs="Arial"/>
          <w:szCs w:val="18"/>
        </w:rPr>
      </w:pPr>
      <w:r w:rsidRPr="0029259B">
        <w:rPr>
          <w:rFonts w:ascii="Arial" w:hAnsi="Arial" w:cs="Arial"/>
          <w:szCs w:val="18"/>
        </w:rPr>
        <w:t>Get data from MATLAB and send to Port in VLAB.</w:t>
      </w:r>
    </w:p>
    <w:p w14:paraId="4EDE1AB0" w14:textId="3E411D99" w:rsidR="0054601F" w:rsidRPr="0029259B" w:rsidRDefault="0054601F" w:rsidP="00D30948">
      <w:pPr>
        <w:pStyle w:val="ListParagraph"/>
        <w:widowControl/>
        <w:numPr>
          <w:ilvl w:val="0"/>
          <w:numId w:val="22"/>
        </w:numPr>
        <w:spacing w:after="160" w:line="259" w:lineRule="auto"/>
        <w:jc w:val="left"/>
        <w:rPr>
          <w:rFonts w:ascii="Arial" w:hAnsi="Arial" w:cs="Arial"/>
          <w:szCs w:val="18"/>
        </w:rPr>
      </w:pPr>
      <w:r w:rsidRPr="0029259B">
        <w:rPr>
          <w:rFonts w:ascii="Arial" w:hAnsi="Arial" w:cs="Arial"/>
          <w:szCs w:val="18"/>
        </w:rPr>
        <w:t>Send the received value to the user algorithms.</w:t>
      </w:r>
    </w:p>
    <w:p w14:paraId="31814F3B" w14:textId="7D1FE445" w:rsidR="0054601F" w:rsidRPr="0029259B" w:rsidRDefault="0054601F" w:rsidP="00D30948">
      <w:pPr>
        <w:pStyle w:val="ListParagraph"/>
        <w:widowControl/>
        <w:numPr>
          <w:ilvl w:val="0"/>
          <w:numId w:val="21"/>
        </w:numPr>
        <w:spacing w:after="160" w:line="259" w:lineRule="auto"/>
        <w:jc w:val="left"/>
        <w:rPr>
          <w:rFonts w:ascii="Arial" w:hAnsi="Arial" w:cs="Arial"/>
          <w:b/>
          <w:bCs/>
          <w:szCs w:val="18"/>
        </w:rPr>
      </w:pPr>
      <w:r w:rsidRPr="0029259B">
        <w:rPr>
          <w:rFonts w:ascii="Arial" w:hAnsi="Arial" w:cs="Arial"/>
          <w:b/>
          <w:bCs/>
          <w:szCs w:val="18"/>
        </w:rPr>
        <w:t>For Port_Out block:</w:t>
      </w:r>
    </w:p>
    <w:p w14:paraId="29F19109" w14:textId="77777777" w:rsidR="0054601F" w:rsidRPr="0029259B" w:rsidRDefault="0054601F" w:rsidP="00D30948">
      <w:pPr>
        <w:pStyle w:val="ListParagraph"/>
        <w:widowControl/>
        <w:numPr>
          <w:ilvl w:val="0"/>
          <w:numId w:val="23"/>
        </w:numPr>
        <w:spacing w:after="160" w:line="259" w:lineRule="auto"/>
        <w:jc w:val="left"/>
        <w:rPr>
          <w:rFonts w:ascii="Arial" w:hAnsi="Arial" w:cs="Arial"/>
          <w:szCs w:val="18"/>
        </w:rPr>
      </w:pPr>
      <w:r w:rsidRPr="0029259B">
        <w:rPr>
          <w:rFonts w:ascii="Arial" w:hAnsi="Arial" w:cs="Arial"/>
          <w:szCs w:val="18"/>
        </w:rPr>
        <w:t>Set the value from user algorithms to the target port name.</w:t>
      </w:r>
    </w:p>
    <w:p w14:paraId="4B8528A5" w14:textId="3160C2AD" w:rsidR="0054601F" w:rsidRPr="0029259B" w:rsidRDefault="0054601F" w:rsidP="00D30948">
      <w:pPr>
        <w:pStyle w:val="ListParagraph"/>
        <w:widowControl/>
        <w:numPr>
          <w:ilvl w:val="0"/>
          <w:numId w:val="23"/>
        </w:numPr>
        <w:spacing w:after="160" w:line="259" w:lineRule="auto"/>
        <w:jc w:val="left"/>
        <w:rPr>
          <w:rFonts w:ascii="Arial" w:hAnsi="Arial" w:cs="Arial"/>
          <w:szCs w:val="18"/>
        </w:rPr>
      </w:pPr>
      <w:r w:rsidRPr="0029259B">
        <w:rPr>
          <w:rFonts w:ascii="Arial" w:hAnsi="Arial" w:cs="Arial"/>
          <w:szCs w:val="18"/>
        </w:rPr>
        <w:t>Send the value of port to the MATLAB (output of the MATLAB Co-simulation).</w:t>
      </w:r>
    </w:p>
    <w:p w14:paraId="2F96E633" w14:textId="215CD62D" w:rsidR="00103CF1" w:rsidRPr="0029259B" w:rsidRDefault="00103CF1" w:rsidP="008F699B">
      <w:pPr>
        <w:rPr>
          <w:rFonts w:ascii="Arial" w:hAnsi="Arial" w:cs="Arial"/>
        </w:rPr>
      </w:pPr>
    </w:p>
    <w:p w14:paraId="019142DC" w14:textId="1488ED5B" w:rsidR="00BC5890" w:rsidRPr="0029259B" w:rsidRDefault="00BC5890" w:rsidP="00BC5890">
      <w:pPr>
        <w:jc w:val="center"/>
        <w:rPr>
          <w:rFonts w:ascii="Arial" w:hAnsi="Arial" w:cs="Arial"/>
        </w:rPr>
      </w:pPr>
      <w:r w:rsidRPr="0029259B">
        <w:rPr>
          <w:rFonts w:ascii="Arial" w:hAnsi="Arial" w:cs="Arial"/>
          <w:noProof/>
        </w:rPr>
        <w:drawing>
          <wp:inline distT="0" distB="0" distL="0" distR="0" wp14:anchorId="0FF9B4D4" wp14:editId="799AF211">
            <wp:extent cx="1676400" cy="91440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42"/>
                    <a:stretch>
                      <a:fillRect/>
                    </a:stretch>
                  </pic:blipFill>
                  <pic:spPr>
                    <a:xfrm>
                      <a:off x="0" y="0"/>
                      <a:ext cx="1676400" cy="914400"/>
                    </a:xfrm>
                    <a:prstGeom prst="rect">
                      <a:avLst/>
                    </a:prstGeom>
                  </pic:spPr>
                </pic:pic>
              </a:graphicData>
            </a:graphic>
          </wp:inline>
        </w:drawing>
      </w:r>
      <w:r w:rsidRPr="0029259B">
        <w:rPr>
          <w:rFonts w:ascii="Arial" w:hAnsi="Arial" w:cs="Arial"/>
        </w:rPr>
        <w:tab/>
      </w:r>
      <w:r w:rsidRPr="0029259B">
        <w:rPr>
          <w:rFonts w:ascii="Arial" w:hAnsi="Arial" w:cs="Arial"/>
        </w:rPr>
        <w:tab/>
      </w:r>
      <w:r w:rsidRPr="0029259B">
        <w:rPr>
          <w:rFonts w:ascii="Arial" w:hAnsi="Arial" w:cs="Arial"/>
        </w:rPr>
        <w:tab/>
      </w:r>
      <w:r w:rsidRPr="0029259B">
        <w:rPr>
          <w:rFonts w:ascii="Arial" w:hAnsi="Arial" w:cs="Arial"/>
          <w:noProof/>
        </w:rPr>
        <w:drawing>
          <wp:inline distT="0" distB="0" distL="0" distR="0" wp14:anchorId="092C6174" wp14:editId="06A355FE">
            <wp:extent cx="1676400" cy="876300"/>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43"/>
                    <a:stretch>
                      <a:fillRect/>
                    </a:stretch>
                  </pic:blipFill>
                  <pic:spPr>
                    <a:xfrm>
                      <a:off x="0" y="0"/>
                      <a:ext cx="1676400" cy="876300"/>
                    </a:xfrm>
                    <a:prstGeom prst="rect">
                      <a:avLst/>
                    </a:prstGeom>
                  </pic:spPr>
                </pic:pic>
              </a:graphicData>
            </a:graphic>
          </wp:inline>
        </w:drawing>
      </w:r>
    </w:p>
    <w:p w14:paraId="26B8219E" w14:textId="5AF3D136" w:rsidR="00BC5890" w:rsidRPr="0029259B" w:rsidRDefault="00BC5890" w:rsidP="00BC5890">
      <w:pPr>
        <w:jc w:val="center"/>
        <w:rPr>
          <w:rFonts w:ascii="Arial" w:hAnsi="Arial" w:cs="Arial"/>
        </w:rPr>
      </w:pPr>
    </w:p>
    <w:p w14:paraId="56ADFD2D" w14:textId="59F079FA" w:rsidR="00BC5890" w:rsidRPr="0029259B" w:rsidRDefault="00BC5890" w:rsidP="00BC5890">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5</w:t>
      </w:r>
      <w:r w:rsidR="00341B7D">
        <w:rPr>
          <w:rFonts w:ascii="Arial" w:hAnsi="Arial" w:cs="Arial"/>
          <w:b/>
          <w:bCs/>
          <w:color w:val="auto"/>
        </w:rPr>
        <w:fldChar w:fldCharType="end"/>
      </w:r>
      <w:r w:rsidRPr="0029259B">
        <w:rPr>
          <w:rFonts w:ascii="Arial" w:hAnsi="Arial" w:cs="Arial"/>
          <w:b/>
          <w:bCs/>
          <w:color w:val="auto"/>
        </w:rPr>
        <w:t xml:space="preserve"> S-Function block of Port</w:t>
      </w:r>
    </w:p>
    <w:p w14:paraId="21487A75" w14:textId="77777777" w:rsidR="0039741F" w:rsidRPr="0029259B" w:rsidRDefault="0039741F" w:rsidP="00293735">
      <w:pPr>
        <w:rPr>
          <w:rFonts w:ascii="Arial" w:hAnsi="Arial" w:cs="Arial"/>
        </w:rPr>
      </w:pPr>
    </w:p>
    <w:p w14:paraId="0B105B96" w14:textId="0647C4DC" w:rsidR="00842662" w:rsidRPr="0029259B" w:rsidRDefault="00842662" w:rsidP="00842662">
      <w:pPr>
        <w:rPr>
          <w:rFonts w:ascii="Arial" w:hAnsi="Arial" w:cs="Arial"/>
        </w:rPr>
      </w:pPr>
      <w:r w:rsidRPr="0029259B">
        <w:rPr>
          <w:rFonts w:ascii="Arial" w:hAnsi="Arial" w:cs="Arial"/>
        </w:rPr>
        <w:t>The following describes the User Interface of Port S-Function block that support</w:t>
      </w:r>
      <w:r w:rsidR="00C66CB3" w:rsidRPr="0029259B">
        <w:rPr>
          <w:rFonts w:ascii="Arial" w:hAnsi="Arial" w:cs="Arial"/>
        </w:rPr>
        <w:t>s</w:t>
      </w:r>
      <w:r w:rsidRPr="0029259B">
        <w:rPr>
          <w:rFonts w:ascii="Arial" w:hAnsi="Arial" w:cs="Arial"/>
        </w:rPr>
        <w:t xml:space="preserve"> user select</w:t>
      </w:r>
      <w:r w:rsidR="00C66CB3" w:rsidRPr="0029259B">
        <w:rPr>
          <w:rFonts w:ascii="Arial" w:hAnsi="Arial" w:cs="Arial"/>
        </w:rPr>
        <w:t>ion</w:t>
      </w:r>
      <w:r w:rsidRPr="0029259B">
        <w:rPr>
          <w:rFonts w:ascii="Arial" w:hAnsi="Arial" w:cs="Arial"/>
        </w:rPr>
        <w:t xml:space="preserve"> and change</w:t>
      </w:r>
      <w:r w:rsidR="00C66CB3" w:rsidRPr="0029259B">
        <w:rPr>
          <w:rFonts w:ascii="Arial" w:hAnsi="Arial" w:cs="Arial"/>
        </w:rPr>
        <w:t>s</w:t>
      </w:r>
      <w:r w:rsidRPr="0029259B">
        <w:rPr>
          <w:rFonts w:ascii="Arial" w:hAnsi="Arial" w:cs="Arial"/>
        </w:rPr>
        <w:t xml:space="preserve"> ports easier during model setting. The User Interface also </w:t>
      </w:r>
      <w:r w:rsidR="00C66CB3" w:rsidRPr="0029259B">
        <w:rPr>
          <w:rFonts w:ascii="Arial" w:hAnsi="Arial" w:cs="Arial"/>
        </w:rPr>
        <w:t>has</w:t>
      </w:r>
      <w:r w:rsidRPr="0029259B">
        <w:rPr>
          <w:rFonts w:ascii="Arial" w:hAnsi="Arial" w:cs="Arial"/>
        </w:rPr>
        <w:t xml:space="preserve"> two types</w:t>
      </w:r>
      <w:r w:rsidR="00C66CB3" w:rsidRPr="0029259B">
        <w:rPr>
          <w:rFonts w:ascii="Arial" w:hAnsi="Arial" w:cs="Arial"/>
        </w:rPr>
        <w:t>, which</w:t>
      </w:r>
      <w:r w:rsidRPr="0029259B">
        <w:rPr>
          <w:rFonts w:ascii="Arial" w:hAnsi="Arial" w:cs="Arial"/>
        </w:rPr>
        <w:t xml:space="preserve"> </w:t>
      </w:r>
      <w:r w:rsidR="00C66CB3" w:rsidRPr="0029259B">
        <w:rPr>
          <w:rFonts w:ascii="Arial" w:hAnsi="Arial" w:cs="Arial"/>
        </w:rPr>
        <w:t>are</w:t>
      </w:r>
      <w:r w:rsidR="001D2CCD" w:rsidRPr="0029259B">
        <w:rPr>
          <w:rFonts w:ascii="Arial" w:hAnsi="Arial" w:cs="Arial"/>
        </w:rPr>
        <w:t xml:space="preserve"> </w:t>
      </w:r>
      <w:r w:rsidRPr="0029259B">
        <w:rPr>
          <w:rFonts w:ascii="Arial" w:hAnsi="Arial" w:cs="Arial"/>
        </w:rPr>
        <w:t>corresponding to</w:t>
      </w:r>
      <w:r w:rsidR="001D2CCD" w:rsidRPr="0029259B">
        <w:rPr>
          <w:rFonts w:ascii="Arial" w:hAnsi="Arial" w:cs="Arial"/>
        </w:rPr>
        <w:t xml:space="preserve"> two</w:t>
      </w:r>
      <w:r w:rsidR="005A5DBC" w:rsidRPr="0029259B">
        <w:rPr>
          <w:rFonts w:ascii="Arial" w:hAnsi="Arial" w:cs="Arial"/>
        </w:rPr>
        <w:t xml:space="preserve"> types of</w:t>
      </w:r>
      <w:r w:rsidR="001D2CCD" w:rsidRPr="0029259B">
        <w:rPr>
          <w:rFonts w:ascii="Arial" w:hAnsi="Arial" w:cs="Arial"/>
        </w:rPr>
        <w:t xml:space="preserve"> Port S-Function block</w:t>
      </w:r>
      <w:r w:rsidR="00C66CB3" w:rsidRPr="0029259B">
        <w:rPr>
          <w:rFonts w:ascii="Arial" w:hAnsi="Arial" w:cs="Arial"/>
        </w:rPr>
        <w:t>s</w:t>
      </w:r>
      <w:r w:rsidR="00A63E96" w:rsidRPr="0029259B">
        <w:rPr>
          <w:rFonts w:ascii="Arial" w:hAnsi="Arial" w:cs="Arial"/>
        </w:rPr>
        <w:t xml:space="preserve"> (Port_In and Port_Out)</w:t>
      </w:r>
      <w:r w:rsidR="001D2CCD" w:rsidRPr="0029259B">
        <w:rPr>
          <w:rFonts w:ascii="Arial" w:hAnsi="Arial" w:cs="Arial"/>
        </w:rPr>
        <w:t>.</w:t>
      </w:r>
    </w:p>
    <w:p w14:paraId="0F4BBD75" w14:textId="77777777" w:rsidR="00AC2E5A" w:rsidRPr="0029259B" w:rsidRDefault="00AC2E5A" w:rsidP="00293735">
      <w:pPr>
        <w:rPr>
          <w:rFonts w:ascii="Arial" w:hAnsi="Arial" w:cs="Arial"/>
        </w:rPr>
      </w:pPr>
    </w:p>
    <w:p w14:paraId="43CB9130" w14:textId="2B16FDD5" w:rsidR="00AC2E5A" w:rsidRPr="0029259B" w:rsidRDefault="00AC2E5A" w:rsidP="00AC2E5A">
      <w:pPr>
        <w:jc w:val="center"/>
        <w:rPr>
          <w:rFonts w:ascii="Arial" w:hAnsi="Arial" w:cs="Arial"/>
        </w:rPr>
      </w:pPr>
      <w:r w:rsidRPr="0029259B">
        <w:rPr>
          <w:rFonts w:ascii="Arial" w:hAnsi="Arial" w:cs="Arial"/>
          <w:noProof/>
        </w:rPr>
        <w:t xml:space="preserve"> </w:t>
      </w:r>
      <w:r w:rsidRPr="0029259B">
        <w:rPr>
          <w:rFonts w:ascii="Arial" w:hAnsi="Arial" w:cs="Arial"/>
          <w:noProof/>
        </w:rPr>
        <w:drawing>
          <wp:inline distT="0" distB="0" distL="0" distR="0" wp14:anchorId="1E5B9C06" wp14:editId="29B22AD3">
            <wp:extent cx="3189605" cy="2174047"/>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08252" cy="2186757"/>
                    </a:xfrm>
                    <a:prstGeom prst="rect">
                      <a:avLst/>
                    </a:prstGeom>
                  </pic:spPr>
                </pic:pic>
              </a:graphicData>
            </a:graphic>
          </wp:inline>
        </w:drawing>
      </w:r>
      <w:r w:rsidRPr="0029259B">
        <w:rPr>
          <w:rFonts w:ascii="Arial" w:hAnsi="Arial" w:cs="Arial"/>
        </w:rPr>
        <w:tab/>
      </w:r>
      <w:r w:rsidRPr="0029259B">
        <w:rPr>
          <w:rFonts w:ascii="Arial" w:hAnsi="Arial" w:cs="Arial"/>
          <w:noProof/>
        </w:rPr>
        <w:drawing>
          <wp:inline distT="0" distB="0" distL="0" distR="0" wp14:anchorId="7C3E24FA" wp14:editId="44413EA9">
            <wp:extent cx="3182434" cy="2169160"/>
            <wp:effectExtent l="0" t="0" r="0"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01587" cy="2182215"/>
                    </a:xfrm>
                    <a:prstGeom prst="rect">
                      <a:avLst/>
                    </a:prstGeom>
                  </pic:spPr>
                </pic:pic>
              </a:graphicData>
            </a:graphic>
          </wp:inline>
        </w:drawing>
      </w:r>
    </w:p>
    <w:p w14:paraId="2C14A77A" w14:textId="3DC35B35" w:rsidR="00AC2E5A" w:rsidRPr="0029259B" w:rsidRDefault="00AC2E5A" w:rsidP="00AC2E5A">
      <w:pPr>
        <w:jc w:val="center"/>
        <w:rPr>
          <w:rFonts w:ascii="Arial" w:hAnsi="Arial" w:cs="Arial"/>
        </w:rPr>
      </w:pPr>
    </w:p>
    <w:p w14:paraId="0A8ED946" w14:textId="2ADCE8B7" w:rsidR="00AC2E5A" w:rsidRPr="0029259B" w:rsidRDefault="00AC2E5A" w:rsidP="00AC2E5A">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6</w:t>
      </w:r>
      <w:r w:rsidR="00341B7D">
        <w:rPr>
          <w:rFonts w:ascii="Arial" w:hAnsi="Arial" w:cs="Arial"/>
          <w:b/>
          <w:bCs/>
          <w:color w:val="auto"/>
        </w:rPr>
        <w:fldChar w:fldCharType="end"/>
      </w:r>
      <w:r w:rsidRPr="0029259B">
        <w:rPr>
          <w:rFonts w:ascii="Arial" w:hAnsi="Arial" w:cs="Arial"/>
          <w:b/>
          <w:bCs/>
          <w:color w:val="auto"/>
        </w:rPr>
        <w:t xml:space="preserve"> User </w:t>
      </w:r>
      <w:r w:rsidR="003D6DB0" w:rsidRPr="0029259B">
        <w:rPr>
          <w:rFonts w:ascii="Arial" w:hAnsi="Arial" w:cs="Arial"/>
          <w:b/>
          <w:bCs/>
          <w:color w:val="auto"/>
        </w:rPr>
        <w:t>I</w:t>
      </w:r>
      <w:r w:rsidRPr="0029259B">
        <w:rPr>
          <w:rFonts w:ascii="Arial" w:hAnsi="Arial" w:cs="Arial"/>
          <w:b/>
          <w:bCs/>
          <w:color w:val="auto"/>
        </w:rPr>
        <w:t>nterface of Port S-Function block</w:t>
      </w:r>
    </w:p>
    <w:p w14:paraId="1EA9D00E" w14:textId="50813974" w:rsidR="00AC2E5A" w:rsidRPr="0029259B" w:rsidRDefault="00AC2E5A" w:rsidP="00293735">
      <w:pPr>
        <w:rPr>
          <w:rFonts w:ascii="Arial" w:hAnsi="Arial" w:cs="Arial"/>
        </w:rPr>
      </w:pPr>
    </w:p>
    <w:p w14:paraId="14BA0786" w14:textId="4D37D584" w:rsidR="001D2CCD" w:rsidRPr="0029259B" w:rsidRDefault="001D2CCD" w:rsidP="001D2CCD">
      <w:pPr>
        <w:rPr>
          <w:rFonts w:ascii="Arial" w:hAnsi="Arial" w:cs="Arial"/>
        </w:rPr>
      </w:pPr>
      <w:r w:rsidRPr="0029259B">
        <w:rPr>
          <w:rFonts w:ascii="Arial" w:hAnsi="Arial" w:cs="Arial"/>
        </w:rPr>
        <w:t xml:space="preserve">The User Interface of </w:t>
      </w:r>
      <w:r w:rsidR="00A63E96" w:rsidRPr="0029259B">
        <w:rPr>
          <w:rFonts w:ascii="Arial" w:hAnsi="Arial" w:cs="Arial"/>
        </w:rPr>
        <w:t xml:space="preserve">Port </w:t>
      </w:r>
      <w:r w:rsidRPr="0029259B">
        <w:rPr>
          <w:rFonts w:ascii="Arial" w:hAnsi="Arial" w:cs="Arial"/>
        </w:rPr>
        <w:t xml:space="preserve">S-Function block includes </w:t>
      </w:r>
      <w:r w:rsidR="00663495" w:rsidRPr="0029259B">
        <w:rPr>
          <w:rFonts w:ascii="Arial" w:hAnsi="Arial" w:cs="Arial"/>
        </w:rPr>
        <w:t>“</w:t>
      </w:r>
      <w:r w:rsidRPr="0029259B">
        <w:rPr>
          <w:rFonts w:ascii="Arial" w:hAnsi="Arial" w:cs="Arial"/>
        </w:rPr>
        <w:t>Port Name</w:t>
      </w:r>
      <w:r w:rsidR="00663495" w:rsidRPr="0029259B">
        <w:rPr>
          <w:rFonts w:ascii="Arial" w:hAnsi="Arial" w:cs="Arial"/>
        </w:rPr>
        <w:t>”</w:t>
      </w:r>
      <w:r w:rsidRPr="0029259B">
        <w:rPr>
          <w:rFonts w:ascii="Arial" w:hAnsi="Arial" w:cs="Arial"/>
        </w:rPr>
        <w:t xml:space="preserve">, </w:t>
      </w:r>
      <w:r w:rsidR="00663495" w:rsidRPr="0029259B">
        <w:rPr>
          <w:rFonts w:ascii="Arial" w:hAnsi="Arial" w:cs="Arial"/>
        </w:rPr>
        <w:t>“</w:t>
      </w:r>
      <w:r w:rsidR="00A63E96" w:rsidRPr="0029259B">
        <w:rPr>
          <w:rFonts w:ascii="Arial" w:hAnsi="Arial" w:cs="Arial"/>
        </w:rPr>
        <w:t>Port</w:t>
      </w:r>
      <w:r w:rsidR="00663495" w:rsidRPr="0029259B">
        <w:rPr>
          <w:rFonts w:ascii="Arial" w:hAnsi="Arial" w:cs="Arial"/>
        </w:rPr>
        <w:t>”</w:t>
      </w:r>
      <w:r w:rsidRPr="0029259B">
        <w:rPr>
          <w:rFonts w:ascii="Arial" w:hAnsi="Arial" w:cs="Arial"/>
        </w:rPr>
        <w:t xml:space="preserve"> and </w:t>
      </w:r>
      <w:r w:rsidR="00663495" w:rsidRPr="0029259B">
        <w:rPr>
          <w:rFonts w:ascii="Arial" w:hAnsi="Arial" w:cs="Arial"/>
        </w:rPr>
        <w:t>“</w:t>
      </w:r>
      <w:r w:rsidRPr="0029259B">
        <w:rPr>
          <w:rFonts w:ascii="Arial" w:hAnsi="Arial" w:cs="Arial"/>
        </w:rPr>
        <w:t>P</w:t>
      </w:r>
      <w:r w:rsidR="00A63E96" w:rsidRPr="0029259B">
        <w:rPr>
          <w:rFonts w:ascii="Arial" w:hAnsi="Arial" w:cs="Arial"/>
        </w:rPr>
        <w:t>in</w:t>
      </w:r>
      <w:r w:rsidR="00663495" w:rsidRPr="0029259B">
        <w:rPr>
          <w:rFonts w:ascii="Arial" w:hAnsi="Arial" w:cs="Arial"/>
        </w:rPr>
        <w:t>”</w:t>
      </w:r>
      <w:r w:rsidRPr="0029259B">
        <w:rPr>
          <w:rFonts w:ascii="Arial" w:hAnsi="Arial" w:cs="Arial"/>
        </w:rPr>
        <w:t xml:space="preserve"> parameters.</w:t>
      </w:r>
    </w:p>
    <w:p w14:paraId="3FBF5A46" w14:textId="77777777" w:rsidR="001D2CCD" w:rsidRPr="0029259B" w:rsidRDefault="001D2CCD" w:rsidP="001D2CCD">
      <w:pPr>
        <w:rPr>
          <w:rFonts w:ascii="Arial" w:hAnsi="Arial" w:cs="Arial"/>
        </w:rPr>
      </w:pPr>
    </w:p>
    <w:p w14:paraId="2AF70AEB" w14:textId="11031503" w:rsidR="001D2CCD" w:rsidRPr="0029259B" w:rsidRDefault="001D2CCD" w:rsidP="001D2CCD">
      <w:pPr>
        <w:rPr>
          <w:rFonts w:ascii="Arial" w:hAnsi="Arial" w:cs="Arial"/>
        </w:rPr>
      </w:pPr>
      <w:r w:rsidRPr="0029259B">
        <w:rPr>
          <w:rFonts w:ascii="Arial" w:hAnsi="Arial" w:cs="Arial"/>
        </w:rPr>
        <w:t xml:space="preserve">The purpose of these parameters is </w:t>
      </w:r>
      <w:r w:rsidR="00F455A8" w:rsidRPr="0029259B">
        <w:rPr>
          <w:rFonts w:ascii="Arial" w:hAnsi="Arial" w:cs="Arial"/>
        </w:rPr>
        <w:t>to specify</w:t>
      </w:r>
      <w:r w:rsidRPr="0029259B">
        <w:rPr>
          <w:rFonts w:ascii="Arial" w:hAnsi="Arial" w:cs="Arial"/>
        </w:rPr>
        <w:t xml:space="preserve"> the target port name of </w:t>
      </w:r>
      <w:r w:rsidR="00A63E96" w:rsidRPr="0029259B">
        <w:rPr>
          <w:rFonts w:ascii="Arial" w:hAnsi="Arial" w:cs="Arial"/>
        </w:rPr>
        <w:t xml:space="preserve">Port </w:t>
      </w:r>
      <w:r w:rsidRPr="0029259B">
        <w:rPr>
          <w:rFonts w:ascii="Arial" w:hAnsi="Arial" w:cs="Arial"/>
        </w:rPr>
        <w:t xml:space="preserve">S-Function block. When building the model, these parameters will generate at the same time </w:t>
      </w:r>
      <w:r w:rsidR="00F455A8" w:rsidRPr="0029259B">
        <w:rPr>
          <w:rFonts w:ascii="Arial" w:hAnsi="Arial" w:cs="Arial"/>
        </w:rPr>
        <w:t>as</w:t>
      </w:r>
      <w:r w:rsidRPr="0029259B">
        <w:rPr>
          <w:rFonts w:ascii="Arial" w:hAnsi="Arial" w:cs="Arial"/>
        </w:rPr>
        <w:t xml:space="preserve"> the input data.</w:t>
      </w:r>
    </w:p>
    <w:p w14:paraId="0885EBF7" w14:textId="77777777" w:rsidR="001D2CCD" w:rsidRPr="0029259B" w:rsidRDefault="001D2CCD" w:rsidP="00293735">
      <w:pPr>
        <w:rPr>
          <w:rFonts w:ascii="Arial" w:hAnsi="Arial" w:cs="Arial"/>
        </w:rPr>
      </w:pPr>
    </w:p>
    <w:p w14:paraId="489D7174" w14:textId="49D22635" w:rsidR="007660FB" w:rsidRPr="0029259B" w:rsidRDefault="007660FB" w:rsidP="007660FB">
      <w:pPr>
        <w:rPr>
          <w:rFonts w:ascii="Arial" w:hAnsi="Arial" w:cs="Arial"/>
        </w:rPr>
      </w:pPr>
      <w:r w:rsidRPr="0029259B">
        <w:rPr>
          <w:rFonts w:ascii="Arial" w:hAnsi="Arial" w:cs="Arial"/>
        </w:rPr>
        <w:t>After changing</w:t>
      </w:r>
      <w:r w:rsidR="00F455A8" w:rsidRPr="0029259B">
        <w:rPr>
          <w:rFonts w:ascii="Arial" w:hAnsi="Arial" w:cs="Arial"/>
        </w:rPr>
        <w:t xml:space="preserve"> the</w:t>
      </w:r>
      <w:r w:rsidRPr="0029259B">
        <w:rPr>
          <w:rFonts w:ascii="Arial" w:hAnsi="Arial" w:cs="Arial"/>
        </w:rPr>
        <w:t xml:space="preserve"> port name, the parameters (Port, Pin) and displaying name of S-Function block will be changed automatically based on the current port name.</w:t>
      </w:r>
    </w:p>
    <w:p w14:paraId="64E537E0" w14:textId="77777777" w:rsidR="007660FB" w:rsidRPr="0029259B" w:rsidRDefault="007660FB" w:rsidP="00293735">
      <w:pPr>
        <w:rPr>
          <w:rFonts w:ascii="Arial" w:hAnsi="Arial" w:cs="Arial"/>
        </w:rPr>
      </w:pPr>
    </w:p>
    <w:p w14:paraId="69544DC7" w14:textId="7626435A" w:rsidR="009C469D" w:rsidRPr="0029259B" w:rsidRDefault="00AC7061" w:rsidP="009C469D">
      <w:pPr>
        <w:jc w:val="center"/>
        <w:rPr>
          <w:rFonts w:ascii="Arial" w:hAnsi="Arial" w:cs="Arial"/>
        </w:rPr>
      </w:pPr>
      <w:r>
        <w:rPr>
          <w:rFonts w:ascii="Arial" w:hAnsi="Arial" w:cs="Arial"/>
          <w:noProof/>
        </w:rPr>
        <w:lastRenderedPageBreak/>
        <w:drawing>
          <wp:inline distT="0" distB="0" distL="0" distR="0" wp14:anchorId="34F2BB52" wp14:editId="064913D8">
            <wp:extent cx="6858000" cy="1743710"/>
            <wp:effectExtent l="0" t="0" r="0" b="889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1743710"/>
                    </a:xfrm>
                    <a:prstGeom prst="rect">
                      <a:avLst/>
                    </a:prstGeom>
                  </pic:spPr>
                </pic:pic>
              </a:graphicData>
            </a:graphic>
          </wp:inline>
        </w:drawing>
      </w:r>
    </w:p>
    <w:p w14:paraId="23B9C072" w14:textId="46ED67A6" w:rsidR="009C469D" w:rsidRPr="0029259B" w:rsidRDefault="009C469D" w:rsidP="009C469D">
      <w:pPr>
        <w:jc w:val="center"/>
        <w:rPr>
          <w:rFonts w:ascii="Arial" w:hAnsi="Arial" w:cs="Arial"/>
        </w:rPr>
      </w:pPr>
    </w:p>
    <w:p w14:paraId="1CAE1E1A" w14:textId="09EF15D5" w:rsidR="009C469D" w:rsidRPr="0029259B" w:rsidRDefault="009C469D" w:rsidP="009C469D">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7</w:t>
      </w:r>
      <w:r w:rsidR="00341B7D">
        <w:rPr>
          <w:rFonts w:ascii="Arial" w:hAnsi="Arial" w:cs="Arial"/>
          <w:b/>
          <w:bCs/>
          <w:color w:val="auto"/>
        </w:rPr>
        <w:fldChar w:fldCharType="end"/>
      </w:r>
      <w:r w:rsidRPr="0029259B">
        <w:rPr>
          <w:rFonts w:ascii="Arial" w:hAnsi="Arial" w:cs="Arial"/>
          <w:b/>
          <w:bCs/>
          <w:color w:val="auto"/>
        </w:rPr>
        <w:t xml:space="preserve"> Changing port name of Port S-Function block</w:t>
      </w:r>
    </w:p>
    <w:p w14:paraId="598877E8" w14:textId="77777777" w:rsidR="0039741F" w:rsidRPr="0029259B" w:rsidRDefault="0039741F" w:rsidP="009C469D">
      <w:pPr>
        <w:rPr>
          <w:rFonts w:ascii="Arial" w:hAnsi="Arial" w:cs="Arial"/>
        </w:rPr>
      </w:pPr>
    </w:p>
    <w:p w14:paraId="71050C95" w14:textId="30B8FF4A" w:rsidR="009C469D" w:rsidRPr="0029259B" w:rsidRDefault="009C469D" w:rsidP="009C469D">
      <w:pPr>
        <w:jc w:val="center"/>
        <w:rPr>
          <w:rFonts w:ascii="Arial" w:hAnsi="Arial" w:cs="Arial"/>
        </w:rPr>
      </w:pPr>
      <w:r w:rsidRPr="0029259B">
        <w:rPr>
          <w:rFonts w:ascii="Arial" w:hAnsi="Arial" w:cs="Arial"/>
          <w:noProof/>
        </w:rPr>
        <w:drawing>
          <wp:inline distT="0" distB="0" distL="0" distR="0" wp14:anchorId="6B499233" wp14:editId="114F77F0">
            <wp:extent cx="6858000" cy="2350135"/>
            <wp:effectExtent l="0" t="0" r="0" b="0"/>
            <wp:docPr id="30"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350135"/>
                    </a:xfrm>
                    <a:prstGeom prst="rect">
                      <a:avLst/>
                    </a:prstGeom>
                  </pic:spPr>
                </pic:pic>
              </a:graphicData>
            </a:graphic>
          </wp:inline>
        </w:drawing>
      </w:r>
    </w:p>
    <w:p w14:paraId="44269033" w14:textId="3D5ACD64" w:rsidR="009C469D" w:rsidRPr="0029259B" w:rsidRDefault="009C469D" w:rsidP="009C469D">
      <w:pPr>
        <w:jc w:val="center"/>
        <w:rPr>
          <w:rFonts w:ascii="Arial" w:hAnsi="Arial" w:cs="Arial"/>
        </w:rPr>
      </w:pPr>
    </w:p>
    <w:p w14:paraId="5F864AAB" w14:textId="0536050D" w:rsidR="009C469D" w:rsidRPr="0029259B" w:rsidRDefault="009C469D" w:rsidP="009C469D">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8</w:t>
      </w:r>
      <w:r w:rsidR="00341B7D">
        <w:rPr>
          <w:rFonts w:ascii="Arial" w:hAnsi="Arial" w:cs="Arial"/>
          <w:b/>
          <w:bCs/>
          <w:color w:val="auto"/>
        </w:rPr>
        <w:fldChar w:fldCharType="end"/>
      </w:r>
      <w:r w:rsidRPr="0029259B">
        <w:rPr>
          <w:rFonts w:ascii="Arial" w:hAnsi="Arial" w:cs="Arial"/>
          <w:b/>
          <w:bCs/>
          <w:color w:val="auto"/>
        </w:rPr>
        <w:t xml:space="preserve"> The changing result of Port S-Function block</w:t>
      </w:r>
    </w:p>
    <w:p w14:paraId="30C5E4AB" w14:textId="3DB4503A" w:rsidR="00AE424F" w:rsidRDefault="00AE424F" w:rsidP="0039741F">
      <w:pPr>
        <w:rPr>
          <w:rFonts w:ascii="Arial" w:hAnsi="Arial" w:cs="Arial"/>
        </w:rPr>
      </w:pPr>
      <w:r>
        <w:rPr>
          <w:rFonts w:ascii="Arial" w:hAnsi="Arial" w:cs="Arial"/>
        </w:rPr>
        <w:br w:type="page"/>
      </w:r>
    </w:p>
    <w:p w14:paraId="52379368" w14:textId="0303A0DB" w:rsidR="00DE1385" w:rsidRPr="0029259B" w:rsidRDefault="06B865BD" w:rsidP="3C0BE9D9">
      <w:pPr>
        <w:pStyle w:val="Heading3"/>
        <w:rPr>
          <w:rFonts w:cs="Arial"/>
        </w:rPr>
      </w:pPr>
      <w:bookmarkStart w:id="558" w:name="_Toc1064933836"/>
      <w:bookmarkStart w:id="559" w:name="_Toc796053760"/>
      <w:bookmarkStart w:id="560" w:name="_Toc444559542"/>
      <w:bookmarkStart w:id="561" w:name="_Toc302174570"/>
      <w:bookmarkStart w:id="562" w:name="_Toc706870819"/>
      <w:bookmarkStart w:id="563" w:name="_Toc1243599626"/>
      <w:bookmarkStart w:id="564" w:name="_Toc1445616059"/>
      <w:bookmarkStart w:id="565" w:name="_Toc1525856970"/>
      <w:bookmarkStart w:id="566" w:name="_Toc716058205"/>
      <w:bookmarkStart w:id="567" w:name="_Toc1008344367"/>
      <w:bookmarkStart w:id="568" w:name="_Toc685563190"/>
      <w:bookmarkStart w:id="569" w:name="_Toc2007173059"/>
      <w:bookmarkStart w:id="570" w:name="_Toc1666942090"/>
      <w:bookmarkStart w:id="571" w:name="_Toc690249878"/>
      <w:bookmarkStart w:id="572" w:name="_Toc1165706675"/>
      <w:bookmarkStart w:id="573" w:name="_Toc220088527"/>
      <w:bookmarkStart w:id="574" w:name="_Toc581268907"/>
      <w:bookmarkStart w:id="575" w:name="_Toc785921645"/>
      <w:bookmarkStart w:id="576" w:name="_Toc644227300"/>
      <w:bookmarkStart w:id="577" w:name="_Toc1043015441"/>
      <w:bookmarkStart w:id="578" w:name="_Toc269430658"/>
      <w:bookmarkStart w:id="579" w:name="_Toc1553483818"/>
      <w:bookmarkStart w:id="580" w:name="_Toc472354571"/>
      <w:bookmarkStart w:id="581" w:name="_Toc1078429629"/>
      <w:bookmarkStart w:id="582" w:name="_Toc40800420"/>
      <w:bookmarkStart w:id="583" w:name="_Toc658142104"/>
      <w:bookmarkStart w:id="584" w:name="_Toc1128847497"/>
      <w:bookmarkStart w:id="585" w:name="_Toc1909283331"/>
      <w:bookmarkStart w:id="586" w:name="_Toc833247817"/>
      <w:bookmarkStart w:id="587" w:name="_Toc726357637"/>
      <w:bookmarkStart w:id="588" w:name="_Toc122608914"/>
      <w:r w:rsidRPr="0029259B">
        <w:rPr>
          <w:rFonts w:cs="Arial"/>
        </w:rPr>
        <w:lastRenderedPageBreak/>
        <w:t>3.2</w:t>
      </w:r>
      <w:r w:rsidR="3829AB7A" w:rsidRPr="0029259B">
        <w:rPr>
          <w:rFonts w:cs="Arial"/>
        </w:rPr>
        <w:t>.3</w:t>
      </w:r>
      <w:r w:rsidRPr="0029259B">
        <w:rPr>
          <w:rFonts w:cs="Arial"/>
        </w:rPr>
        <w:t xml:space="preserve"> </w:t>
      </w:r>
      <w:r w:rsidR="7A50916D" w:rsidRPr="0029259B">
        <w:rPr>
          <w:rFonts w:cs="Arial"/>
        </w:rPr>
        <w:t>RS-CANFD</w:t>
      </w:r>
      <w:r w:rsidRPr="0029259B">
        <w:rPr>
          <w:rFonts w:cs="Arial"/>
        </w:rPr>
        <w:t xml:space="preserve"> peripheral</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2029544C" w14:textId="77777777" w:rsidR="00E17677" w:rsidRPr="0029259B" w:rsidRDefault="00E17677" w:rsidP="008F699B">
      <w:pPr>
        <w:rPr>
          <w:rFonts w:ascii="Arial" w:hAnsi="Arial" w:cs="Arial"/>
        </w:rPr>
      </w:pPr>
    </w:p>
    <w:p w14:paraId="3DB1F216" w14:textId="60A2711B" w:rsidR="007C2AA9" w:rsidRPr="0029259B" w:rsidRDefault="007C2AA9" w:rsidP="007C2AA9">
      <w:pPr>
        <w:rPr>
          <w:rFonts w:ascii="Arial" w:hAnsi="Arial" w:cs="Arial"/>
        </w:rPr>
      </w:pPr>
      <w:bookmarkStart w:id="589" w:name="_Toc94021764"/>
      <w:r w:rsidRPr="0029259B">
        <w:rPr>
          <w:rFonts w:ascii="Arial" w:hAnsi="Arial" w:cs="Arial"/>
        </w:rPr>
        <w:t xml:space="preserve">The following describes about the main features of </w:t>
      </w:r>
      <w:r w:rsidR="00981B5D" w:rsidRPr="0029259B">
        <w:rPr>
          <w:rFonts w:ascii="Arial" w:hAnsi="Arial" w:cs="Arial"/>
        </w:rPr>
        <w:t>RS-</w:t>
      </w:r>
      <w:r w:rsidR="00823ADB" w:rsidRPr="0029259B">
        <w:rPr>
          <w:rFonts w:ascii="Arial" w:hAnsi="Arial" w:cs="Arial"/>
        </w:rPr>
        <w:t>CANFD</w:t>
      </w:r>
      <w:r w:rsidRPr="0029259B">
        <w:rPr>
          <w:rFonts w:ascii="Arial" w:hAnsi="Arial" w:cs="Arial"/>
        </w:rPr>
        <w:t xml:space="preserve"> peripheral.</w:t>
      </w:r>
    </w:p>
    <w:p w14:paraId="0CAE80B0" w14:textId="3F0C54A9" w:rsidR="007C2AA9" w:rsidRPr="0029259B" w:rsidRDefault="00C14969" w:rsidP="00D30948">
      <w:pPr>
        <w:pStyle w:val="ListParagraph"/>
        <w:widowControl/>
        <w:numPr>
          <w:ilvl w:val="0"/>
          <w:numId w:val="21"/>
        </w:numPr>
        <w:spacing w:after="160" w:line="259" w:lineRule="auto"/>
        <w:jc w:val="left"/>
        <w:rPr>
          <w:rFonts w:ascii="Arial" w:hAnsi="Arial" w:cs="Arial"/>
          <w:b/>
          <w:bCs/>
          <w:szCs w:val="18"/>
        </w:rPr>
      </w:pPr>
      <w:r w:rsidRPr="0029259B">
        <w:rPr>
          <w:rFonts w:ascii="Arial" w:hAnsi="Arial" w:cs="Arial"/>
          <w:b/>
          <w:bCs/>
        </w:rPr>
        <w:t xml:space="preserve">For </w:t>
      </w:r>
      <w:r w:rsidR="00ED4380" w:rsidRPr="0029259B">
        <w:rPr>
          <w:rFonts w:ascii="Arial" w:hAnsi="Arial" w:cs="Arial"/>
          <w:b/>
          <w:bCs/>
        </w:rPr>
        <w:t>CAN</w:t>
      </w:r>
      <w:r w:rsidR="00FB02BF" w:rsidRPr="0029259B">
        <w:rPr>
          <w:rFonts w:ascii="Arial" w:hAnsi="Arial" w:cs="Arial"/>
          <w:b/>
          <w:bCs/>
        </w:rPr>
        <w:t>_Transmission block:</w:t>
      </w:r>
    </w:p>
    <w:p w14:paraId="46F0EF31" w14:textId="6FD98046" w:rsidR="001F4BF0" w:rsidRPr="00EE6FC5" w:rsidRDefault="003904F0" w:rsidP="00D30948">
      <w:pPr>
        <w:pStyle w:val="ListParagraph"/>
        <w:widowControl/>
        <w:numPr>
          <w:ilvl w:val="0"/>
          <w:numId w:val="23"/>
        </w:numPr>
        <w:spacing w:after="160" w:line="259" w:lineRule="auto"/>
        <w:jc w:val="left"/>
        <w:rPr>
          <w:rFonts w:ascii="Arial" w:hAnsi="Arial" w:cs="Arial"/>
          <w:szCs w:val="18"/>
          <w:highlight w:val="yellow"/>
        </w:rPr>
      </w:pPr>
      <w:r w:rsidRPr="00EE6FC5">
        <w:rPr>
          <w:rFonts w:ascii="Arial" w:hAnsi="Arial" w:cs="Arial"/>
          <w:szCs w:val="18"/>
          <w:highlight w:val="yellow"/>
        </w:rPr>
        <w:t xml:space="preserve">Get </w:t>
      </w:r>
      <w:r w:rsidR="00E42691" w:rsidRPr="00EE6FC5">
        <w:rPr>
          <w:rFonts w:ascii="Arial" w:hAnsi="Arial" w:cs="Arial"/>
          <w:szCs w:val="18"/>
          <w:highlight w:val="yellow"/>
        </w:rPr>
        <w:t xml:space="preserve">array </w:t>
      </w:r>
      <w:r w:rsidR="00B41AE2" w:rsidRPr="00EE6FC5">
        <w:rPr>
          <w:rFonts w:ascii="Arial" w:hAnsi="Arial" w:cs="Arial"/>
          <w:szCs w:val="18"/>
          <w:highlight w:val="yellow"/>
        </w:rPr>
        <w:t>bytes</w:t>
      </w:r>
      <w:r w:rsidR="00E42691" w:rsidRPr="00EE6FC5">
        <w:rPr>
          <w:rFonts w:ascii="Arial" w:hAnsi="Arial" w:cs="Arial"/>
          <w:szCs w:val="18"/>
          <w:highlight w:val="yellow"/>
        </w:rPr>
        <w:t xml:space="preserve"> (dynamic length)</w:t>
      </w:r>
      <w:r w:rsidRPr="00EE6FC5">
        <w:rPr>
          <w:rFonts w:ascii="Arial" w:hAnsi="Arial" w:cs="Arial"/>
          <w:szCs w:val="18"/>
          <w:highlight w:val="yellow"/>
        </w:rPr>
        <w:t xml:space="preserve"> from User </w:t>
      </w:r>
      <w:bookmarkStart w:id="590" w:name="V10000_Req_02_005"/>
      <w:r w:rsidRPr="00EE6FC5">
        <w:rPr>
          <w:rFonts w:ascii="Arial" w:hAnsi="Arial" w:cs="Arial"/>
          <w:szCs w:val="18"/>
          <w:highlight w:val="yellow"/>
        </w:rPr>
        <w:t>algorith</w:t>
      </w:r>
      <w:bookmarkEnd w:id="590"/>
      <w:r w:rsidRPr="00EE6FC5">
        <w:rPr>
          <w:rFonts w:ascii="Arial" w:hAnsi="Arial" w:cs="Arial"/>
          <w:szCs w:val="18"/>
          <w:highlight w:val="yellow"/>
        </w:rPr>
        <w:t>m, transm</w:t>
      </w:r>
      <w:commentRangeStart w:id="591"/>
      <w:r w:rsidRPr="00EE6FC5">
        <w:rPr>
          <w:rFonts w:ascii="Arial" w:hAnsi="Arial" w:cs="Arial"/>
          <w:szCs w:val="18"/>
          <w:highlight w:val="yellow"/>
        </w:rPr>
        <w:t xml:space="preserve">it message </w:t>
      </w:r>
      <w:commentRangeEnd w:id="591"/>
      <w:r w:rsidR="00EF59AF">
        <w:rPr>
          <w:rStyle w:val="CommentReference"/>
        </w:rPr>
        <w:commentReference w:id="591"/>
      </w:r>
      <w:r w:rsidRPr="00EE6FC5">
        <w:rPr>
          <w:rFonts w:ascii="Arial" w:hAnsi="Arial" w:cs="Arial"/>
          <w:szCs w:val="18"/>
          <w:highlight w:val="yellow"/>
        </w:rPr>
        <w:t>through RS-CANFD port, then output to MATLAB (</w:t>
      </w:r>
      <w:r w:rsidR="005860FB" w:rsidRPr="00EE6FC5">
        <w:rPr>
          <w:rFonts w:ascii="Arial" w:hAnsi="Arial" w:cs="Arial"/>
          <w:szCs w:val="18"/>
          <w:highlight w:val="yellow"/>
        </w:rPr>
        <w:t xml:space="preserve">bytes </w:t>
      </w:r>
      <w:r w:rsidR="00E42691" w:rsidRPr="00EE6FC5">
        <w:rPr>
          <w:rFonts w:ascii="Arial" w:hAnsi="Arial" w:cs="Arial"/>
          <w:szCs w:val="18"/>
          <w:highlight w:val="yellow"/>
        </w:rPr>
        <w:t>array data</w:t>
      </w:r>
      <w:r w:rsidRPr="00EE6FC5">
        <w:rPr>
          <w:rFonts w:ascii="Arial" w:hAnsi="Arial" w:cs="Arial"/>
          <w:szCs w:val="18"/>
          <w:highlight w:val="yellow"/>
        </w:rPr>
        <w:t>).</w:t>
      </w:r>
    </w:p>
    <w:p w14:paraId="52C37AFA" w14:textId="41381291" w:rsidR="00135792" w:rsidRPr="0029259B" w:rsidRDefault="00FB02BF" w:rsidP="00D30948">
      <w:pPr>
        <w:pStyle w:val="ListParagraph"/>
        <w:widowControl/>
        <w:numPr>
          <w:ilvl w:val="0"/>
          <w:numId w:val="21"/>
        </w:numPr>
        <w:spacing w:after="160" w:line="259" w:lineRule="auto"/>
        <w:jc w:val="left"/>
        <w:rPr>
          <w:rFonts w:ascii="Arial" w:hAnsi="Arial" w:cs="Arial"/>
          <w:b/>
          <w:bCs/>
          <w:szCs w:val="18"/>
        </w:rPr>
      </w:pPr>
      <w:r w:rsidRPr="0029259B">
        <w:rPr>
          <w:rFonts w:ascii="Arial" w:hAnsi="Arial" w:cs="Arial"/>
          <w:b/>
          <w:bCs/>
        </w:rPr>
        <w:t xml:space="preserve">For </w:t>
      </w:r>
      <w:r w:rsidR="00ED4380" w:rsidRPr="0029259B">
        <w:rPr>
          <w:rFonts w:ascii="Arial" w:hAnsi="Arial" w:cs="Arial"/>
          <w:b/>
          <w:bCs/>
        </w:rPr>
        <w:t>CAN</w:t>
      </w:r>
      <w:r w:rsidRPr="0029259B">
        <w:rPr>
          <w:rFonts w:ascii="Arial" w:hAnsi="Arial" w:cs="Arial"/>
          <w:b/>
          <w:bCs/>
        </w:rPr>
        <w:t>_Reception block:</w:t>
      </w:r>
    </w:p>
    <w:p w14:paraId="19CC3E48" w14:textId="71F7BE37" w:rsidR="00135792" w:rsidRPr="00EE6FC5" w:rsidRDefault="00135792" w:rsidP="00D30948">
      <w:pPr>
        <w:pStyle w:val="ListParagraph"/>
        <w:widowControl/>
        <w:numPr>
          <w:ilvl w:val="0"/>
          <w:numId w:val="23"/>
        </w:numPr>
        <w:spacing w:after="160" w:line="259" w:lineRule="auto"/>
        <w:jc w:val="left"/>
        <w:rPr>
          <w:rFonts w:ascii="Arial" w:hAnsi="Arial" w:cs="Arial"/>
          <w:b/>
          <w:bCs/>
          <w:szCs w:val="18"/>
          <w:highlight w:val="yellow"/>
        </w:rPr>
      </w:pPr>
      <w:r w:rsidRPr="00EE6FC5">
        <w:rPr>
          <w:rFonts w:ascii="Arial" w:hAnsi="Arial" w:cs="Arial"/>
          <w:szCs w:val="18"/>
          <w:highlight w:val="yellow"/>
        </w:rPr>
        <w:t xml:space="preserve">Get </w:t>
      </w:r>
      <w:r w:rsidR="005860FB" w:rsidRPr="00EE6FC5">
        <w:rPr>
          <w:rFonts w:ascii="Arial" w:hAnsi="Arial" w:cs="Arial"/>
          <w:szCs w:val="18"/>
          <w:highlight w:val="yellow"/>
        </w:rPr>
        <w:t>array bytes</w:t>
      </w:r>
      <w:r w:rsidR="00906FDB" w:rsidRPr="00EE6FC5">
        <w:rPr>
          <w:rFonts w:ascii="Arial" w:hAnsi="Arial" w:cs="Arial"/>
          <w:szCs w:val="18"/>
          <w:highlight w:val="yellow"/>
        </w:rPr>
        <w:t xml:space="preserve"> </w:t>
      </w:r>
      <w:r w:rsidR="005860FB" w:rsidRPr="00EE6FC5">
        <w:rPr>
          <w:rFonts w:ascii="Arial" w:hAnsi="Arial" w:cs="Arial"/>
          <w:szCs w:val="18"/>
          <w:highlight w:val="yellow"/>
        </w:rPr>
        <w:t>(dynamic length)</w:t>
      </w:r>
      <w:r w:rsidRPr="00EE6FC5">
        <w:rPr>
          <w:rFonts w:ascii="Arial" w:hAnsi="Arial" w:cs="Arial"/>
          <w:szCs w:val="18"/>
          <w:highlight w:val="yellow"/>
        </w:rPr>
        <w:t xml:space="preserve"> from MATLAB, </w:t>
      </w:r>
      <w:r w:rsidR="005860FB" w:rsidRPr="00EE6FC5">
        <w:rPr>
          <w:rFonts w:ascii="Arial" w:hAnsi="Arial" w:cs="Arial"/>
          <w:szCs w:val="18"/>
          <w:highlight w:val="yellow"/>
        </w:rPr>
        <w:t xml:space="preserve">transmit </w:t>
      </w:r>
      <w:r w:rsidRPr="00EE6FC5">
        <w:rPr>
          <w:rFonts w:ascii="Arial" w:hAnsi="Arial" w:cs="Arial"/>
          <w:szCs w:val="18"/>
          <w:highlight w:val="yellow"/>
        </w:rPr>
        <w:t xml:space="preserve">through </w:t>
      </w:r>
      <w:r w:rsidR="009865FA" w:rsidRPr="00EE6FC5">
        <w:rPr>
          <w:rFonts w:ascii="Arial" w:hAnsi="Arial" w:cs="Arial"/>
          <w:szCs w:val="18"/>
          <w:highlight w:val="yellow"/>
        </w:rPr>
        <w:t>RS-CANFD</w:t>
      </w:r>
      <w:r w:rsidRPr="00EE6FC5">
        <w:rPr>
          <w:rFonts w:ascii="Arial" w:hAnsi="Arial" w:cs="Arial"/>
          <w:szCs w:val="18"/>
          <w:highlight w:val="yellow"/>
        </w:rPr>
        <w:t xml:space="preserve"> port, output to </w:t>
      </w:r>
      <w:r w:rsidR="005860FB" w:rsidRPr="00EE6FC5">
        <w:rPr>
          <w:rFonts w:ascii="Arial" w:hAnsi="Arial" w:cs="Arial"/>
          <w:szCs w:val="18"/>
          <w:highlight w:val="yellow"/>
        </w:rPr>
        <w:t>u</w:t>
      </w:r>
      <w:r w:rsidRPr="00EE6FC5">
        <w:rPr>
          <w:rFonts w:ascii="Arial" w:hAnsi="Arial" w:cs="Arial"/>
          <w:szCs w:val="18"/>
          <w:highlight w:val="yellow"/>
        </w:rPr>
        <w:t>ser algorithm (</w:t>
      </w:r>
      <w:r w:rsidR="005860FB" w:rsidRPr="00EE6FC5">
        <w:rPr>
          <w:rFonts w:ascii="Arial" w:hAnsi="Arial" w:cs="Arial"/>
          <w:szCs w:val="18"/>
          <w:highlight w:val="yellow"/>
        </w:rPr>
        <w:t>bytes array data</w:t>
      </w:r>
      <w:r w:rsidRPr="00EE6FC5">
        <w:rPr>
          <w:rFonts w:ascii="Arial" w:hAnsi="Arial" w:cs="Arial"/>
          <w:szCs w:val="18"/>
          <w:highlight w:val="yellow"/>
        </w:rPr>
        <w:t>).</w:t>
      </w:r>
    </w:p>
    <w:p w14:paraId="63B0EEF3" w14:textId="77777777" w:rsidR="00A337BE" w:rsidRPr="0029259B" w:rsidRDefault="00A337BE" w:rsidP="00A337BE">
      <w:pPr>
        <w:pStyle w:val="ListParagraph"/>
        <w:rPr>
          <w:rFonts w:ascii="Arial" w:hAnsi="Arial" w:cs="Arial"/>
          <w:b/>
          <w:bCs/>
          <w:szCs w:val="18"/>
        </w:rPr>
      </w:pPr>
    </w:p>
    <w:p w14:paraId="5B3F4A00" w14:textId="38AE3B4C" w:rsidR="00A337BE" w:rsidRPr="0029259B" w:rsidRDefault="00A337BE" w:rsidP="00C4425D">
      <w:pPr>
        <w:widowControl/>
        <w:spacing w:after="160" w:line="259" w:lineRule="auto"/>
        <w:rPr>
          <w:rFonts w:ascii="Arial" w:eastAsiaTheme="majorEastAsia" w:hAnsi="Arial" w:cs="Arial"/>
          <w:b/>
          <w:sz w:val="26"/>
          <w:szCs w:val="26"/>
        </w:rPr>
      </w:pPr>
    </w:p>
    <w:p w14:paraId="5A8049A1" w14:textId="2EE2D59E" w:rsidR="00AB6D30" w:rsidRPr="0029259B" w:rsidRDefault="00ED4380" w:rsidP="00AB6D30">
      <w:pPr>
        <w:keepNext/>
        <w:widowControl/>
        <w:spacing w:after="160" w:line="259" w:lineRule="auto"/>
        <w:jc w:val="center"/>
        <w:rPr>
          <w:rFonts w:ascii="Arial" w:hAnsi="Arial" w:cs="Arial"/>
        </w:rPr>
      </w:pPr>
      <w:r w:rsidRPr="0029259B">
        <w:rPr>
          <w:rFonts w:ascii="Arial" w:hAnsi="Arial" w:cs="Arial"/>
          <w:noProof/>
        </w:rPr>
        <w:drawing>
          <wp:inline distT="0" distB="0" distL="0" distR="0" wp14:anchorId="0392BFA0" wp14:editId="7BE1CEA9">
            <wp:extent cx="2349796" cy="933893"/>
            <wp:effectExtent l="0" t="0" r="0" b="0"/>
            <wp:docPr id="32"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48"/>
                    <a:stretch>
                      <a:fillRect/>
                    </a:stretch>
                  </pic:blipFill>
                  <pic:spPr>
                    <a:xfrm>
                      <a:off x="0" y="0"/>
                      <a:ext cx="2381879" cy="946644"/>
                    </a:xfrm>
                    <a:prstGeom prst="rect">
                      <a:avLst/>
                    </a:prstGeom>
                  </pic:spPr>
                </pic:pic>
              </a:graphicData>
            </a:graphic>
          </wp:inline>
        </w:drawing>
      </w:r>
      <w:r w:rsidR="00F470F9" w:rsidRPr="0029259B">
        <w:rPr>
          <w:rFonts w:ascii="Arial" w:hAnsi="Arial" w:cs="Arial"/>
          <w:noProof/>
        </w:rPr>
        <w:t xml:space="preserve"> </w:t>
      </w:r>
      <w:r w:rsidR="00F470F9" w:rsidRPr="0029259B">
        <w:rPr>
          <w:rFonts w:ascii="Arial" w:hAnsi="Arial" w:cs="Arial"/>
          <w:noProof/>
        </w:rPr>
        <w:drawing>
          <wp:inline distT="0" distB="0" distL="0" distR="0" wp14:anchorId="790DA4C2" wp14:editId="6ECEF210">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9"/>
                    <a:stretch>
                      <a:fillRect/>
                    </a:stretch>
                  </pic:blipFill>
                  <pic:spPr>
                    <a:xfrm>
                      <a:off x="0" y="0"/>
                      <a:ext cx="2856000" cy="995797"/>
                    </a:xfrm>
                    <a:prstGeom prst="rect">
                      <a:avLst/>
                    </a:prstGeom>
                  </pic:spPr>
                </pic:pic>
              </a:graphicData>
            </a:graphic>
          </wp:inline>
        </w:drawing>
      </w:r>
    </w:p>
    <w:p w14:paraId="2664DB1C" w14:textId="1C4E957E" w:rsidR="00087289" w:rsidRPr="0029259B" w:rsidRDefault="7DBED604" w:rsidP="00AB6D30">
      <w:pPr>
        <w:pStyle w:val="Caption"/>
        <w:jc w:val="center"/>
        <w:rPr>
          <w:rFonts w:ascii="Arial" w:hAnsi="Arial" w:cs="Arial"/>
          <w:b/>
          <w:bCs/>
          <w:color w:val="000000" w:themeColor="text1"/>
        </w:rPr>
      </w:pPr>
      <w:r w:rsidRPr="0029259B">
        <w:rPr>
          <w:rFonts w:ascii="Arial" w:hAnsi="Arial" w:cs="Arial"/>
          <w:b/>
          <w:bCs/>
          <w:color w:val="000000" w:themeColor="text1"/>
        </w:rPr>
        <w:t xml:space="preserve">Figure </w:t>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STYLEREF 1 \s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3</w:t>
      </w:r>
      <w:r w:rsidR="00341B7D">
        <w:rPr>
          <w:rFonts w:ascii="Arial" w:hAnsi="Arial" w:cs="Arial"/>
          <w:b/>
          <w:bCs/>
          <w:color w:val="000000" w:themeColor="text1"/>
        </w:rPr>
        <w:fldChar w:fldCharType="end"/>
      </w:r>
      <w:r w:rsidR="00341B7D">
        <w:rPr>
          <w:rFonts w:ascii="Arial" w:hAnsi="Arial" w:cs="Arial"/>
          <w:b/>
          <w:bCs/>
          <w:color w:val="000000" w:themeColor="text1"/>
        </w:rPr>
        <w:noBreakHyphen/>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SEQ Figure \* ARABIC \s 1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9</w:t>
      </w:r>
      <w:r w:rsidR="00341B7D">
        <w:rPr>
          <w:rFonts w:ascii="Arial" w:hAnsi="Arial" w:cs="Arial"/>
          <w:b/>
          <w:bCs/>
          <w:color w:val="000000" w:themeColor="text1"/>
        </w:rPr>
        <w:fldChar w:fldCharType="end"/>
      </w:r>
      <w:r w:rsidRPr="0029259B">
        <w:rPr>
          <w:rFonts w:ascii="Arial" w:hAnsi="Arial" w:cs="Arial"/>
          <w:b/>
          <w:bCs/>
          <w:color w:val="000000" w:themeColor="text1"/>
        </w:rPr>
        <w:t xml:space="preserve"> S-Function block of RS-CANFD</w:t>
      </w:r>
    </w:p>
    <w:p w14:paraId="3E6B9E19" w14:textId="739B2E22" w:rsidR="3C0BE9D9" w:rsidRPr="0029259B" w:rsidRDefault="3C0BE9D9" w:rsidP="3C0BE9D9">
      <w:pPr>
        <w:rPr>
          <w:rFonts w:ascii="Arial" w:hAnsi="Arial" w:cs="Arial"/>
        </w:rPr>
      </w:pPr>
    </w:p>
    <w:p w14:paraId="1D21270E" w14:textId="668FE7F8" w:rsidR="003A0D6E" w:rsidRPr="0029259B" w:rsidRDefault="003A0D6E" w:rsidP="003A0D6E">
      <w:pPr>
        <w:rPr>
          <w:rFonts w:ascii="Arial" w:hAnsi="Arial" w:cs="Arial"/>
        </w:rPr>
      </w:pPr>
      <w:r w:rsidRPr="0029259B">
        <w:rPr>
          <w:rFonts w:ascii="Arial" w:hAnsi="Arial" w:cs="Arial"/>
        </w:rPr>
        <w:t xml:space="preserve">The following describes the User Interface of </w:t>
      </w:r>
      <w:r w:rsidR="00425E03" w:rsidRPr="0029259B">
        <w:rPr>
          <w:rFonts w:ascii="Arial" w:hAnsi="Arial" w:cs="Arial"/>
        </w:rPr>
        <w:t>RS-CANFD</w:t>
      </w:r>
      <w:r w:rsidRPr="0029259B">
        <w:rPr>
          <w:rFonts w:ascii="Arial" w:hAnsi="Arial" w:cs="Arial"/>
        </w:rPr>
        <w:t xml:space="preserve"> S-Function block that support</w:t>
      </w:r>
      <w:r w:rsidR="00894868" w:rsidRPr="0029259B">
        <w:rPr>
          <w:rFonts w:ascii="Arial" w:hAnsi="Arial" w:cs="Arial"/>
        </w:rPr>
        <w:t>s</w:t>
      </w:r>
      <w:r w:rsidRPr="0029259B">
        <w:rPr>
          <w:rFonts w:ascii="Arial" w:hAnsi="Arial" w:cs="Arial"/>
        </w:rPr>
        <w:t xml:space="preserve"> user</w:t>
      </w:r>
      <w:r w:rsidR="00894868" w:rsidRPr="0029259B">
        <w:rPr>
          <w:rFonts w:ascii="Arial" w:hAnsi="Arial" w:cs="Arial"/>
        </w:rPr>
        <w:t>s</w:t>
      </w:r>
      <w:r w:rsidRPr="0029259B">
        <w:rPr>
          <w:rFonts w:ascii="Arial" w:hAnsi="Arial" w:cs="Arial"/>
        </w:rPr>
        <w:t xml:space="preserve"> select</w:t>
      </w:r>
      <w:r w:rsidR="00894868" w:rsidRPr="0029259B">
        <w:rPr>
          <w:rFonts w:ascii="Arial" w:hAnsi="Arial" w:cs="Arial"/>
        </w:rPr>
        <w:t>ing</w:t>
      </w:r>
      <w:r w:rsidRPr="0029259B">
        <w:rPr>
          <w:rFonts w:ascii="Arial" w:hAnsi="Arial" w:cs="Arial"/>
        </w:rPr>
        <w:t xml:space="preserve"> and chang</w:t>
      </w:r>
      <w:r w:rsidR="00894868" w:rsidRPr="0029259B">
        <w:rPr>
          <w:rFonts w:ascii="Arial" w:hAnsi="Arial" w:cs="Arial"/>
        </w:rPr>
        <w:t>ing</w:t>
      </w:r>
      <w:r w:rsidRPr="0029259B">
        <w:rPr>
          <w:rFonts w:ascii="Arial" w:hAnsi="Arial" w:cs="Arial"/>
        </w:rPr>
        <w:t xml:space="preserve"> </w:t>
      </w:r>
      <w:r w:rsidR="00425E03" w:rsidRPr="0029259B">
        <w:rPr>
          <w:rFonts w:ascii="Arial" w:hAnsi="Arial" w:cs="Arial"/>
        </w:rPr>
        <w:t>RS-CANFD</w:t>
      </w:r>
      <w:r w:rsidRPr="0029259B">
        <w:rPr>
          <w:rFonts w:ascii="Arial" w:hAnsi="Arial" w:cs="Arial"/>
        </w:rPr>
        <w:t xml:space="preserve"> ports easier during</w:t>
      </w:r>
      <w:r w:rsidR="00894868" w:rsidRPr="0029259B">
        <w:rPr>
          <w:rFonts w:ascii="Arial" w:hAnsi="Arial" w:cs="Arial"/>
        </w:rPr>
        <w:t xml:space="preserve"> the</w:t>
      </w:r>
      <w:r w:rsidRPr="0029259B">
        <w:rPr>
          <w:rFonts w:ascii="Arial" w:hAnsi="Arial" w:cs="Arial"/>
        </w:rPr>
        <w:t xml:space="preserve"> model </w:t>
      </w:r>
      <w:r w:rsidR="00894868" w:rsidRPr="0029259B">
        <w:rPr>
          <w:rFonts w:ascii="Arial" w:hAnsi="Arial" w:cs="Arial"/>
        </w:rPr>
        <w:t>set</w:t>
      </w:r>
      <w:r w:rsidRPr="0029259B">
        <w:rPr>
          <w:rFonts w:ascii="Arial" w:hAnsi="Arial" w:cs="Arial"/>
        </w:rPr>
        <w:t xml:space="preserve">. The User Interface also </w:t>
      </w:r>
      <w:r w:rsidR="00894868" w:rsidRPr="0029259B">
        <w:rPr>
          <w:rFonts w:ascii="Arial" w:hAnsi="Arial" w:cs="Arial"/>
        </w:rPr>
        <w:t>has</w:t>
      </w:r>
      <w:r w:rsidRPr="0029259B">
        <w:rPr>
          <w:rFonts w:ascii="Arial" w:hAnsi="Arial" w:cs="Arial"/>
        </w:rPr>
        <w:t xml:space="preserve"> two type</w:t>
      </w:r>
      <w:r w:rsidR="00894868" w:rsidRPr="0029259B">
        <w:rPr>
          <w:rFonts w:ascii="Arial" w:hAnsi="Arial" w:cs="Arial"/>
        </w:rPr>
        <w:t>s, which are</w:t>
      </w:r>
      <w:r w:rsidRPr="0029259B">
        <w:rPr>
          <w:rFonts w:ascii="Arial" w:hAnsi="Arial" w:cs="Arial"/>
        </w:rPr>
        <w:t xml:space="preserve"> corresponding to two </w:t>
      </w:r>
      <w:r w:rsidR="00425E03" w:rsidRPr="0029259B">
        <w:rPr>
          <w:rFonts w:ascii="Arial" w:hAnsi="Arial" w:cs="Arial"/>
        </w:rPr>
        <w:t>RS-CANFD</w:t>
      </w:r>
      <w:r w:rsidRPr="0029259B">
        <w:rPr>
          <w:rFonts w:ascii="Arial" w:hAnsi="Arial" w:cs="Arial"/>
        </w:rPr>
        <w:t xml:space="preserve"> S-Function blocks (</w:t>
      </w:r>
      <w:r w:rsidR="00425E03" w:rsidRPr="0029259B">
        <w:rPr>
          <w:rFonts w:ascii="Arial" w:hAnsi="Arial" w:cs="Arial"/>
        </w:rPr>
        <w:t>CAN</w:t>
      </w:r>
      <w:r w:rsidRPr="0029259B">
        <w:rPr>
          <w:rFonts w:ascii="Arial" w:hAnsi="Arial" w:cs="Arial"/>
        </w:rPr>
        <w:t>_</w:t>
      </w:r>
      <w:r w:rsidR="0099501F" w:rsidRPr="0029259B">
        <w:rPr>
          <w:rFonts w:ascii="Arial" w:hAnsi="Arial" w:cs="Arial"/>
        </w:rPr>
        <w:t xml:space="preserve">Transmission </w:t>
      </w:r>
      <w:r w:rsidRPr="0029259B">
        <w:rPr>
          <w:rFonts w:ascii="Arial" w:hAnsi="Arial" w:cs="Arial"/>
        </w:rPr>
        <w:t xml:space="preserve">and </w:t>
      </w:r>
      <w:r w:rsidR="0050213D" w:rsidRPr="0029259B">
        <w:rPr>
          <w:rFonts w:ascii="Arial" w:hAnsi="Arial" w:cs="Arial"/>
        </w:rPr>
        <w:t>CAN</w:t>
      </w:r>
      <w:r w:rsidRPr="0029259B">
        <w:rPr>
          <w:rFonts w:ascii="Arial" w:hAnsi="Arial" w:cs="Arial"/>
        </w:rPr>
        <w:t>_</w:t>
      </w:r>
      <w:r w:rsidR="0099501F" w:rsidRPr="0029259B">
        <w:rPr>
          <w:rFonts w:ascii="Arial" w:hAnsi="Arial" w:cs="Arial"/>
        </w:rPr>
        <w:t>Reception</w:t>
      </w:r>
      <w:r w:rsidRPr="0029259B">
        <w:rPr>
          <w:rFonts w:ascii="Arial" w:hAnsi="Arial" w:cs="Arial"/>
        </w:rPr>
        <w:t>).</w:t>
      </w:r>
    </w:p>
    <w:p w14:paraId="7DDC53B9" w14:textId="77777777" w:rsidR="00AA306C" w:rsidRPr="0029259B" w:rsidRDefault="00AA306C" w:rsidP="003A0D6E">
      <w:pPr>
        <w:rPr>
          <w:rFonts w:ascii="Arial" w:hAnsi="Arial" w:cs="Arial"/>
        </w:rPr>
      </w:pPr>
    </w:p>
    <w:p w14:paraId="7F926350" w14:textId="47C111FA" w:rsidR="009420C9" w:rsidRPr="0029259B" w:rsidRDefault="00FE3033" w:rsidP="00FE3033">
      <w:pPr>
        <w:keepNext/>
        <w:widowControl/>
        <w:spacing w:after="160" w:line="259" w:lineRule="auto"/>
        <w:jc w:val="center"/>
        <w:rPr>
          <w:rFonts w:ascii="Arial" w:hAnsi="Arial" w:cs="Arial"/>
        </w:rPr>
      </w:pPr>
      <w:r w:rsidRPr="0029259B">
        <w:rPr>
          <w:rFonts w:ascii="Arial" w:hAnsi="Arial" w:cs="Arial"/>
          <w:noProof/>
        </w:rPr>
        <w:drawing>
          <wp:inline distT="0" distB="0" distL="0" distR="0" wp14:anchorId="72CDF541" wp14:editId="1E6618D5">
            <wp:extent cx="6202017" cy="2075090"/>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50"/>
                    <a:srcRect r="2477"/>
                    <a:stretch/>
                  </pic:blipFill>
                  <pic:spPr bwMode="auto">
                    <a:xfrm>
                      <a:off x="0" y="0"/>
                      <a:ext cx="6238222" cy="2087203"/>
                    </a:xfrm>
                    <a:prstGeom prst="rect">
                      <a:avLst/>
                    </a:prstGeom>
                    <a:ln>
                      <a:noFill/>
                    </a:ln>
                    <a:extLst>
                      <a:ext uri="{53640926-AAD7-44D8-BBD7-CCE9431645EC}">
                        <a14:shadowObscured xmlns:a14="http://schemas.microsoft.com/office/drawing/2010/main"/>
                      </a:ext>
                    </a:extLst>
                  </pic:spPr>
                </pic:pic>
              </a:graphicData>
            </a:graphic>
          </wp:inline>
        </w:drawing>
      </w:r>
    </w:p>
    <w:p w14:paraId="0F6828F7" w14:textId="572F7391" w:rsidR="00C4425D" w:rsidRPr="0029259B" w:rsidRDefault="009420C9" w:rsidP="009420C9">
      <w:pPr>
        <w:pStyle w:val="Caption"/>
        <w:jc w:val="center"/>
        <w:rPr>
          <w:rFonts w:ascii="Arial" w:eastAsiaTheme="majorEastAsia" w:hAnsi="Arial" w:cs="Arial"/>
          <w:b/>
          <w:bCs/>
          <w:color w:val="000000" w:themeColor="text1"/>
          <w:sz w:val="26"/>
          <w:szCs w:val="26"/>
        </w:rPr>
      </w:pPr>
      <w:r w:rsidRPr="0029259B">
        <w:rPr>
          <w:rFonts w:ascii="Arial" w:hAnsi="Arial" w:cs="Arial"/>
          <w:b/>
          <w:bCs/>
          <w:color w:val="000000" w:themeColor="text1"/>
        </w:rPr>
        <w:t xml:space="preserve">Figure </w:t>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STYLEREF 1 \s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3</w:t>
      </w:r>
      <w:r w:rsidR="00341B7D">
        <w:rPr>
          <w:rFonts w:ascii="Arial" w:hAnsi="Arial" w:cs="Arial"/>
          <w:b/>
          <w:bCs/>
          <w:color w:val="000000" w:themeColor="text1"/>
        </w:rPr>
        <w:fldChar w:fldCharType="end"/>
      </w:r>
      <w:r w:rsidR="00341B7D">
        <w:rPr>
          <w:rFonts w:ascii="Arial" w:hAnsi="Arial" w:cs="Arial"/>
          <w:b/>
          <w:bCs/>
          <w:color w:val="000000" w:themeColor="text1"/>
        </w:rPr>
        <w:noBreakHyphen/>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SEQ Figure \* ARABIC \s 1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10</w:t>
      </w:r>
      <w:r w:rsidR="00341B7D">
        <w:rPr>
          <w:rFonts w:ascii="Arial" w:hAnsi="Arial" w:cs="Arial"/>
          <w:b/>
          <w:bCs/>
          <w:color w:val="000000" w:themeColor="text1"/>
        </w:rPr>
        <w:fldChar w:fldCharType="end"/>
      </w:r>
      <w:r w:rsidRPr="0029259B">
        <w:rPr>
          <w:rFonts w:ascii="Arial" w:hAnsi="Arial" w:cs="Arial"/>
          <w:b/>
          <w:bCs/>
          <w:color w:val="000000" w:themeColor="text1"/>
        </w:rPr>
        <w:t xml:space="preserve"> User Interface of RS-CANFD S-Function block</w:t>
      </w:r>
    </w:p>
    <w:p w14:paraId="7D6D0DE1" w14:textId="77777777" w:rsidR="00AA306C" w:rsidRPr="0029259B" w:rsidRDefault="00AA306C" w:rsidP="000171A3">
      <w:pPr>
        <w:rPr>
          <w:rFonts w:ascii="Arial" w:hAnsi="Arial" w:cs="Arial"/>
        </w:rPr>
      </w:pPr>
    </w:p>
    <w:p w14:paraId="054568BB" w14:textId="473C5930" w:rsidR="000171A3" w:rsidRPr="0029259B" w:rsidRDefault="000171A3" w:rsidP="000171A3">
      <w:pPr>
        <w:rPr>
          <w:rFonts w:ascii="Arial" w:hAnsi="Arial" w:cs="Arial"/>
        </w:rPr>
      </w:pPr>
      <w:r w:rsidRPr="0029259B">
        <w:rPr>
          <w:rFonts w:ascii="Arial" w:hAnsi="Arial" w:cs="Arial"/>
        </w:rPr>
        <w:t xml:space="preserve">The User Interface of </w:t>
      </w:r>
      <w:r w:rsidR="00411231" w:rsidRPr="0029259B">
        <w:rPr>
          <w:rFonts w:ascii="Arial" w:hAnsi="Arial" w:cs="Arial"/>
        </w:rPr>
        <w:t>RS-CANFD</w:t>
      </w:r>
      <w:r w:rsidRPr="0029259B">
        <w:rPr>
          <w:rFonts w:ascii="Arial" w:hAnsi="Arial" w:cs="Arial"/>
        </w:rPr>
        <w:t xml:space="preserve"> S-Function block includes “</w:t>
      </w:r>
      <w:r w:rsidR="00380104" w:rsidRPr="0029259B">
        <w:rPr>
          <w:rFonts w:ascii="Arial" w:hAnsi="Arial" w:cs="Arial"/>
        </w:rPr>
        <w:t>RS-CANFD unit</w:t>
      </w:r>
      <w:r w:rsidRPr="0029259B">
        <w:rPr>
          <w:rFonts w:ascii="Arial" w:hAnsi="Arial" w:cs="Arial"/>
        </w:rPr>
        <w:t>”</w:t>
      </w:r>
      <w:r w:rsidR="00380104" w:rsidRPr="0029259B">
        <w:rPr>
          <w:rFonts w:ascii="Arial" w:hAnsi="Arial" w:cs="Arial"/>
        </w:rPr>
        <w:t>, “RS-CANFD channel”</w:t>
      </w:r>
      <w:r w:rsidR="00FF5B59" w:rsidRPr="0029259B">
        <w:rPr>
          <w:rFonts w:ascii="Arial" w:hAnsi="Arial" w:cs="Arial"/>
        </w:rPr>
        <w:t>, “Port Name”</w:t>
      </w:r>
      <w:r w:rsidR="00B74096" w:rsidRPr="0029259B">
        <w:rPr>
          <w:rFonts w:ascii="Arial" w:hAnsi="Arial" w:cs="Arial"/>
        </w:rPr>
        <w:t xml:space="preserve"> </w:t>
      </w:r>
      <w:r w:rsidRPr="0029259B">
        <w:rPr>
          <w:rFonts w:ascii="Arial" w:hAnsi="Arial" w:cs="Arial"/>
        </w:rPr>
        <w:t>parameters.</w:t>
      </w:r>
      <w:r w:rsidR="00FF5B59" w:rsidRPr="0029259B">
        <w:rPr>
          <w:rFonts w:ascii="Arial" w:hAnsi="Arial" w:cs="Arial"/>
        </w:rPr>
        <w:t xml:space="preserve"> The “RS-CANFD unit” and “RS-CANFD channel” </w:t>
      </w:r>
      <w:r w:rsidR="00BB3CDB" w:rsidRPr="0029259B">
        <w:rPr>
          <w:rFonts w:ascii="Arial" w:hAnsi="Arial" w:cs="Arial"/>
        </w:rPr>
        <w:t>would be generated</w:t>
      </w:r>
      <w:r w:rsidR="00FF5B59" w:rsidRPr="0029259B">
        <w:rPr>
          <w:rFonts w:ascii="Arial" w:hAnsi="Arial" w:cs="Arial"/>
        </w:rPr>
        <w:t xml:space="preserve"> automatically after changing the “Port Name”. </w:t>
      </w:r>
    </w:p>
    <w:p w14:paraId="52CF6FF3" w14:textId="77777777" w:rsidR="000171A3" w:rsidRPr="0029259B" w:rsidRDefault="000171A3" w:rsidP="000171A3">
      <w:pPr>
        <w:rPr>
          <w:rFonts w:ascii="Arial" w:hAnsi="Arial" w:cs="Arial"/>
        </w:rPr>
      </w:pPr>
    </w:p>
    <w:p w14:paraId="4A7DB336" w14:textId="7C0DB753" w:rsidR="0049093B" w:rsidRPr="0029259B" w:rsidRDefault="000171A3" w:rsidP="0049093B">
      <w:pPr>
        <w:rPr>
          <w:rFonts w:ascii="Arial" w:hAnsi="Arial" w:cs="Arial"/>
        </w:rPr>
      </w:pPr>
      <w:r w:rsidRPr="0029259B">
        <w:rPr>
          <w:rFonts w:ascii="Arial" w:hAnsi="Arial" w:cs="Arial"/>
        </w:rPr>
        <w:t xml:space="preserve">The purpose of these parameters is </w:t>
      </w:r>
      <w:r w:rsidR="0029796C" w:rsidRPr="0029259B">
        <w:rPr>
          <w:rFonts w:ascii="Arial" w:hAnsi="Arial" w:cs="Arial"/>
        </w:rPr>
        <w:t>to specify</w:t>
      </w:r>
      <w:r w:rsidRPr="0029259B">
        <w:rPr>
          <w:rFonts w:ascii="Arial" w:hAnsi="Arial" w:cs="Arial"/>
        </w:rPr>
        <w:t xml:space="preserve"> the target port name of </w:t>
      </w:r>
      <w:r w:rsidR="00DE6EA7" w:rsidRPr="0029259B">
        <w:rPr>
          <w:rFonts w:ascii="Arial" w:hAnsi="Arial" w:cs="Arial"/>
        </w:rPr>
        <w:t>RS</w:t>
      </w:r>
      <w:r w:rsidR="00C71C83" w:rsidRPr="0029259B">
        <w:rPr>
          <w:rFonts w:ascii="Arial" w:hAnsi="Arial" w:cs="Arial"/>
        </w:rPr>
        <w:t>-</w:t>
      </w:r>
      <w:r w:rsidR="00DE6EA7" w:rsidRPr="0029259B">
        <w:rPr>
          <w:rFonts w:ascii="Arial" w:hAnsi="Arial" w:cs="Arial"/>
        </w:rPr>
        <w:t>CANFD</w:t>
      </w:r>
      <w:r w:rsidRPr="0029259B">
        <w:rPr>
          <w:rFonts w:ascii="Arial" w:hAnsi="Arial" w:cs="Arial"/>
        </w:rPr>
        <w:t xml:space="preserve"> S-Function block. When building the model, these parameters will generate at the same time </w:t>
      </w:r>
      <w:r w:rsidR="009C7CB9" w:rsidRPr="0029259B">
        <w:rPr>
          <w:rFonts w:ascii="Arial" w:hAnsi="Arial" w:cs="Arial"/>
        </w:rPr>
        <w:t>as</w:t>
      </w:r>
      <w:r w:rsidRPr="0029259B">
        <w:rPr>
          <w:rFonts w:ascii="Arial" w:hAnsi="Arial" w:cs="Arial"/>
        </w:rPr>
        <w:t xml:space="preserve"> the input data.</w:t>
      </w:r>
    </w:p>
    <w:p w14:paraId="6A3D3421" w14:textId="77777777" w:rsidR="00285C92" w:rsidRDefault="00285C92" w:rsidP="0049093B">
      <w:pPr>
        <w:rPr>
          <w:rFonts w:ascii="Arial" w:hAnsi="Arial" w:cs="Arial"/>
          <w:b/>
          <w:bCs/>
        </w:rPr>
      </w:pPr>
    </w:p>
    <w:p w14:paraId="605F4D7F" w14:textId="7FED1A6D" w:rsidR="00087CA9" w:rsidRDefault="00EE6FC5" w:rsidP="0049093B">
      <w:pPr>
        <w:rPr>
          <w:rFonts w:ascii="Arial" w:hAnsi="Arial" w:cs="Arial"/>
        </w:rPr>
      </w:pPr>
      <w:bookmarkStart w:id="592" w:name="_Hlk109386125"/>
      <w:r w:rsidRPr="00AB3C27">
        <w:rPr>
          <w:rFonts w:ascii="Arial" w:hAnsi="Arial" w:cs="Arial"/>
          <w:highlight w:val="yellow"/>
        </w:rPr>
        <w:t xml:space="preserve">- </w:t>
      </w:r>
      <w:r w:rsidR="00087CA9" w:rsidRPr="00AB3C27">
        <w:rPr>
          <w:rFonts w:ascii="Arial" w:hAnsi="Arial" w:cs="Arial"/>
          <w:highlight w:val="yellow"/>
        </w:rPr>
        <w:t>For the</w:t>
      </w:r>
      <w:r w:rsidRPr="00AB3C27">
        <w:rPr>
          <w:rFonts w:ascii="Arial" w:hAnsi="Arial" w:cs="Arial"/>
          <w:highlight w:val="yellow"/>
        </w:rPr>
        <w:t xml:space="preserve"> message</w:t>
      </w:r>
      <w:r w:rsidR="00087CA9" w:rsidRPr="00AB3C27">
        <w:rPr>
          <w:rFonts w:ascii="Arial" w:hAnsi="Arial" w:cs="Arial"/>
          <w:highlight w:val="yellow"/>
        </w:rPr>
        <w:t xml:space="preserve"> ID</w:t>
      </w:r>
      <w:r w:rsidRPr="00AB3C27">
        <w:rPr>
          <w:rFonts w:ascii="Arial" w:hAnsi="Arial" w:cs="Arial"/>
          <w:highlight w:val="yellow"/>
        </w:rPr>
        <w:t>:</w:t>
      </w:r>
      <w:r w:rsidR="00087CA9" w:rsidRPr="00AB3C27">
        <w:rPr>
          <w:rFonts w:ascii="Arial" w:hAnsi="Arial" w:cs="Arial"/>
          <w:highlight w:val="yellow"/>
        </w:rPr>
        <w:t xml:space="preserve"> ETVPF prepared the CAN ID array</w:t>
      </w:r>
      <w:r w:rsidR="00DE036B" w:rsidRPr="00AB3C27">
        <w:rPr>
          <w:rFonts w:ascii="Arial" w:hAnsi="Arial" w:cs="Arial"/>
          <w:highlight w:val="yellow"/>
        </w:rPr>
        <w:t xml:space="preserve"> </w:t>
      </w:r>
      <w:r w:rsidR="00853432" w:rsidRPr="00AB3C27">
        <w:rPr>
          <w:rFonts w:ascii="Arial" w:hAnsi="Arial" w:cs="Arial"/>
          <w:highlight w:val="yellow"/>
        </w:rPr>
        <w:t>(</w:t>
      </w:r>
      <w:r w:rsidR="00087CA9" w:rsidRPr="00AB3C27">
        <w:rPr>
          <w:rFonts w:ascii="Arial" w:hAnsi="Arial" w:cs="Arial"/>
          <w:highlight w:val="yellow"/>
        </w:rPr>
        <w:t xml:space="preserve">with </w:t>
      </w:r>
      <w:r w:rsidR="009B339E" w:rsidRPr="00AB3C27">
        <w:rPr>
          <w:rFonts w:ascii="Arial" w:hAnsi="Arial" w:cs="Arial"/>
          <w:highlight w:val="yellow"/>
        </w:rPr>
        <w:t xml:space="preserve">the </w:t>
      </w:r>
      <w:r w:rsidR="00087CA9" w:rsidRPr="00AB3C27">
        <w:rPr>
          <w:rFonts w:ascii="Arial" w:hAnsi="Arial" w:cs="Arial"/>
          <w:highlight w:val="yellow"/>
        </w:rPr>
        <w:t xml:space="preserve">default </w:t>
      </w:r>
      <w:r w:rsidR="00853432" w:rsidRPr="00AB3C27">
        <w:rPr>
          <w:rFonts w:ascii="Arial" w:hAnsi="Arial" w:cs="Arial"/>
          <w:highlight w:val="yellow"/>
        </w:rPr>
        <w:t xml:space="preserve">ID message </w:t>
      </w:r>
      <w:r w:rsidR="00087CA9" w:rsidRPr="00AB3C27">
        <w:rPr>
          <w:rFonts w:ascii="Arial" w:hAnsi="Arial" w:cs="Arial"/>
          <w:highlight w:val="yellow"/>
        </w:rPr>
        <w:t xml:space="preserve">value </w:t>
      </w:r>
      <w:r w:rsidR="001F3637" w:rsidRPr="00AB3C27">
        <w:rPr>
          <w:rFonts w:ascii="Arial" w:hAnsi="Arial" w:cs="Arial"/>
          <w:highlight w:val="yellow"/>
        </w:rPr>
        <w:t>as</w:t>
      </w:r>
      <w:r w:rsidR="00087CA9" w:rsidRPr="00AB3C27">
        <w:rPr>
          <w:rFonts w:ascii="Arial" w:hAnsi="Arial" w:cs="Arial"/>
          <w:highlight w:val="yellow"/>
        </w:rPr>
        <w:t xml:space="preserve"> CAN unit number</w:t>
      </w:r>
      <w:r w:rsidR="00853432" w:rsidRPr="00AB3C27">
        <w:rPr>
          <w:rFonts w:ascii="Arial" w:hAnsi="Arial" w:cs="Arial"/>
          <w:highlight w:val="yellow"/>
        </w:rPr>
        <w:t>) for each CAN unit</w:t>
      </w:r>
      <w:r w:rsidR="00087CA9" w:rsidRPr="00AB3C27">
        <w:rPr>
          <w:rFonts w:ascii="Arial" w:hAnsi="Arial" w:cs="Arial"/>
          <w:highlight w:val="yellow"/>
        </w:rPr>
        <w:t>. User</w:t>
      </w:r>
      <w:r w:rsidR="001F3637" w:rsidRPr="00AB3C27">
        <w:rPr>
          <w:rFonts w:ascii="Arial" w:hAnsi="Arial" w:cs="Arial"/>
          <w:highlight w:val="yellow"/>
        </w:rPr>
        <w:t>s</w:t>
      </w:r>
      <w:r w:rsidR="00087CA9" w:rsidRPr="00AB3C27">
        <w:rPr>
          <w:rFonts w:ascii="Arial" w:hAnsi="Arial" w:cs="Arial"/>
          <w:highlight w:val="yellow"/>
        </w:rPr>
        <w:t xml:space="preserve"> can change it </w:t>
      </w:r>
      <w:r w:rsidR="008704E7" w:rsidRPr="00AB3C27">
        <w:rPr>
          <w:rFonts w:ascii="Arial" w:hAnsi="Arial" w:cs="Arial"/>
          <w:highlight w:val="yellow"/>
        </w:rPr>
        <w:t>as</w:t>
      </w:r>
      <w:r w:rsidR="00087CA9" w:rsidRPr="00AB3C27">
        <w:rPr>
          <w:rFonts w:ascii="Arial" w:hAnsi="Arial" w:cs="Arial"/>
          <w:highlight w:val="yellow"/>
        </w:rPr>
        <w:t xml:space="preserve"> </w:t>
      </w:r>
      <w:r w:rsidR="00A40BE3" w:rsidRPr="00AB3C27">
        <w:rPr>
          <w:rFonts w:ascii="Arial" w:hAnsi="Arial" w:cs="Arial"/>
          <w:highlight w:val="yellow"/>
        </w:rPr>
        <w:t>the</w:t>
      </w:r>
      <w:r w:rsidR="00087CA9" w:rsidRPr="00AB3C27">
        <w:rPr>
          <w:rFonts w:ascii="Arial" w:hAnsi="Arial" w:cs="Arial"/>
          <w:highlight w:val="yellow"/>
        </w:rPr>
        <w:t xml:space="preserve"> demand.</w:t>
      </w:r>
      <w:r w:rsidRPr="00AB3C27">
        <w:rPr>
          <w:rFonts w:ascii="Arial" w:hAnsi="Arial" w:cs="Arial"/>
          <w:highlight w:val="yellow"/>
        </w:rPr>
        <w:t xml:space="preserve"> ETVPF support get the ID </w:t>
      </w:r>
      <w:r w:rsidR="007050AB" w:rsidRPr="00AB3C27">
        <w:rPr>
          <w:rFonts w:ascii="Arial" w:hAnsi="Arial" w:cs="Arial"/>
          <w:highlight w:val="yellow"/>
        </w:rPr>
        <w:t>and ex</w:t>
      </w:r>
      <w:bookmarkStart w:id="593" w:name="V10000_Req_02_006"/>
      <w:r w:rsidR="007050AB" w:rsidRPr="00AB3C27">
        <w:rPr>
          <w:rFonts w:ascii="Arial" w:hAnsi="Arial" w:cs="Arial"/>
          <w:highlight w:val="yellow"/>
        </w:rPr>
        <w:t>tension</w:t>
      </w:r>
      <w:bookmarkEnd w:id="593"/>
      <w:r w:rsidR="007050AB" w:rsidRPr="00AB3C27">
        <w:rPr>
          <w:rFonts w:ascii="Arial" w:hAnsi="Arial" w:cs="Arial"/>
          <w:highlight w:val="yellow"/>
        </w:rPr>
        <w:t xml:space="preserve"> ID </w:t>
      </w:r>
      <w:r w:rsidRPr="00AB3C27">
        <w:rPr>
          <w:rFonts w:ascii="Arial" w:hAnsi="Arial" w:cs="Arial"/>
          <w:highlight w:val="yellow"/>
        </w:rPr>
        <w:t>from the CAN Pack an</w:t>
      </w:r>
      <w:commentRangeStart w:id="594"/>
      <w:r w:rsidRPr="00AB3C27">
        <w:rPr>
          <w:rFonts w:ascii="Arial" w:hAnsi="Arial" w:cs="Arial"/>
          <w:highlight w:val="yellow"/>
        </w:rPr>
        <w:t xml:space="preserve">d CAN </w:t>
      </w:r>
      <w:commentRangeEnd w:id="594"/>
      <w:r w:rsidR="00EF59AF" w:rsidRPr="00AB3C27">
        <w:rPr>
          <w:rStyle w:val="CommentReference"/>
          <w:highlight w:val="yellow"/>
        </w:rPr>
        <w:commentReference w:id="594"/>
      </w:r>
      <w:r w:rsidRPr="00AB3C27">
        <w:rPr>
          <w:rFonts w:ascii="Arial" w:hAnsi="Arial" w:cs="Arial"/>
          <w:highlight w:val="yellow"/>
        </w:rPr>
        <w:t>Unpack block for each unit and set to the CAN ID array when generating.</w:t>
      </w:r>
    </w:p>
    <w:bookmarkEnd w:id="592"/>
    <w:p w14:paraId="03EE9C5E" w14:textId="77777777" w:rsidR="00285C92" w:rsidRDefault="00285C92" w:rsidP="0049093B">
      <w:pPr>
        <w:rPr>
          <w:rFonts w:ascii="Arial" w:hAnsi="Arial" w:cs="Arial"/>
        </w:rPr>
      </w:pPr>
    </w:p>
    <w:p w14:paraId="73DCA5DA" w14:textId="3758596A" w:rsidR="00285C92" w:rsidRDefault="00285C92" w:rsidP="00081470">
      <w:pPr>
        <w:jc w:val="center"/>
        <w:rPr>
          <w:rFonts w:ascii="Arial" w:hAnsi="Arial" w:cs="Arial"/>
        </w:rPr>
      </w:pPr>
      <w:bookmarkStart w:id="595" w:name="_Hlk109386140"/>
      <w:r w:rsidRPr="00285C92">
        <w:rPr>
          <w:rFonts w:ascii="Arial" w:hAnsi="Arial" w:cs="Arial"/>
          <w:noProof/>
        </w:rPr>
        <w:lastRenderedPageBreak/>
        <w:drawing>
          <wp:inline distT="0" distB="0" distL="0" distR="0" wp14:anchorId="72D39C52" wp14:editId="3B20E70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2377749" cy="2490706"/>
                    </a:xfrm>
                    <a:prstGeom prst="rect">
                      <a:avLst/>
                    </a:prstGeom>
                  </pic:spPr>
                </pic:pic>
              </a:graphicData>
            </a:graphic>
          </wp:inline>
        </w:drawing>
      </w:r>
      <w:r w:rsidRPr="00285C92">
        <w:rPr>
          <w:rFonts w:ascii="Arial" w:hAnsi="Arial" w:cs="Arial"/>
          <w:noProof/>
        </w:rPr>
        <w:drawing>
          <wp:inline distT="0" distB="0" distL="0" distR="0" wp14:anchorId="784AFCE2" wp14:editId="6FD45D0A">
            <wp:extent cx="2172656" cy="2472690"/>
            <wp:effectExtent l="0" t="0" r="0" b="3810"/>
            <wp:docPr id="51" name="Picture 5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52"/>
                    <a:stretch>
                      <a:fillRect/>
                    </a:stretch>
                  </pic:blipFill>
                  <pic:spPr>
                    <a:xfrm>
                      <a:off x="0" y="0"/>
                      <a:ext cx="2181989" cy="2483312"/>
                    </a:xfrm>
                    <a:prstGeom prst="rect">
                      <a:avLst/>
                    </a:prstGeom>
                  </pic:spPr>
                </pic:pic>
              </a:graphicData>
            </a:graphic>
          </wp:inline>
        </w:drawing>
      </w:r>
    </w:p>
    <w:p w14:paraId="0E8B4BB6" w14:textId="10E42BB5" w:rsidR="00285C92" w:rsidRDefault="00285C92" w:rsidP="0049093B">
      <w:pPr>
        <w:rPr>
          <w:rFonts w:ascii="Arial" w:hAnsi="Arial" w:cs="Arial"/>
        </w:rPr>
      </w:pPr>
    </w:p>
    <w:p w14:paraId="4C37E401" w14:textId="412F1EC8" w:rsidR="00081470" w:rsidRPr="0029259B" w:rsidRDefault="00081470" w:rsidP="00081470">
      <w:pPr>
        <w:pStyle w:val="Caption"/>
        <w:jc w:val="center"/>
        <w:rPr>
          <w:rFonts w:ascii="Arial" w:eastAsiaTheme="majorEastAsia" w:hAnsi="Arial" w:cs="Arial"/>
          <w:b/>
          <w:bCs/>
          <w:color w:val="000000" w:themeColor="text1"/>
          <w:sz w:val="26"/>
          <w:szCs w:val="26"/>
        </w:rPr>
      </w:pPr>
      <w:r w:rsidRPr="0029259B">
        <w:rPr>
          <w:rFonts w:ascii="Arial" w:hAnsi="Arial" w:cs="Arial"/>
          <w:b/>
          <w:bCs/>
          <w:color w:val="000000" w:themeColor="text1"/>
        </w:rPr>
        <w:t xml:space="preserve">Figure </w:t>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STYLEREF 1 \s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3</w:t>
      </w:r>
      <w:r w:rsidR="00341B7D">
        <w:rPr>
          <w:rFonts w:ascii="Arial" w:hAnsi="Arial" w:cs="Arial"/>
          <w:b/>
          <w:bCs/>
          <w:color w:val="000000" w:themeColor="text1"/>
        </w:rPr>
        <w:fldChar w:fldCharType="end"/>
      </w:r>
      <w:r w:rsidR="00341B7D">
        <w:rPr>
          <w:rFonts w:ascii="Arial" w:hAnsi="Arial" w:cs="Arial"/>
          <w:b/>
          <w:bCs/>
          <w:color w:val="000000" w:themeColor="text1"/>
        </w:rPr>
        <w:noBreakHyphen/>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SEQ Figure \* ARABIC \s 1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11</w:t>
      </w:r>
      <w:r w:rsidR="00341B7D">
        <w:rPr>
          <w:rFonts w:ascii="Arial" w:hAnsi="Arial" w:cs="Arial"/>
          <w:b/>
          <w:bCs/>
          <w:color w:val="000000" w:themeColor="text1"/>
        </w:rPr>
        <w:fldChar w:fldCharType="end"/>
      </w:r>
      <w:r w:rsidRPr="0029259B">
        <w:rPr>
          <w:rFonts w:ascii="Arial" w:hAnsi="Arial" w:cs="Arial"/>
          <w:b/>
          <w:bCs/>
          <w:color w:val="000000" w:themeColor="text1"/>
        </w:rPr>
        <w:t xml:space="preserve"> </w:t>
      </w:r>
      <w:r>
        <w:rPr>
          <w:rFonts w:ascii="Arial" w:hAnsi="Arial" w:cs="Arial"/>
          <w:b/>
          <w:bCs/>
          <w:color w:val="000000" w:themeColor="text1"/>
        </w:rPr>
        <w:t>Information from CAN Pack and CAN Unpack</w:t>
      </w:r>
    </w:p>
    <w:bookmarkEnd w:id="595"/>
    <w:p w14:paraId="5AFF446F" w14:textId="77777777" w:rsidR="00285C92" w:rsidRDefault="00285C92" w:rsidP="0049093B">
      <w:pPr>
        <w:rPr>
          <w:rFonts w:ascii="Arial" w:hAnsi="Arial" w:cs="Arial"/>
        </w:rPr>
      </w:pPr>
    </w:p>
    <w:p w14:paraId="5F248605" w14:textId="7AF090CF" w:rsidR="00D43E26" w:rsidRPr="00DD6002" w:rsidRDefault="00D43E26" w:rsidP="00D43E26">
      <w:pPr>
        <w:rPr>
          <w:rFonts w:ascii="Arial" w:hAnsi="Arial" w:cs="Arial"/>
        </w:rPr>
      </w:pPr>
      <w:bookmarkStart w:id="596" w:name="_Hlk109386147"/>
      <w:r w:rsidRPr="00DD6002">
        <w:rPr>
          <w:rFonts w:ascii="Arial" w:hAnsi="Arial" w:cs="Arial"/>
        </w:rPr>
        <w:t xml:space="preserve">- </w:t>
      </w:r>
      <w:r w:rsidR="00285C92" w:rsidRPr="00DD6002">
        <w:rPr>
          <w:rFonts w:ascii="Arial" w:hAnsi="Arial" w:cs="Arial"/>
        </w:rPr>
        <w:t>M</w:t>
      </w:r>
      <w:r w:rsidRPr="00DD6002">
        <w:rPr>
          <w:rFonts w:ascii="Arial" w:hAnsi="Arial" w:cs="Arial"/>
        </w:rPr>
        <w:t>odel structure between MATLAB and VLAB:</w:t>
      </w:r>
    </w:p>
    <w:p w14:paraId="67644D80" w14:textId="013C77A6" w:rsidR="0039400A" w:rsidRDefault="0039400A" w:rsidP="0049093B">
      <w:pPr>
        <w:rPr>
          <w:rFonts w:ascii="Arial" w:hAnsi="Arial" w:cs="Arial"/>
        </w:rPr>
      </w:pPr>
    </w:p>
    <w:p w14:paraId="07C6D05C" w14:textId="206934B8" w:rsidR="00D43E26" w:rsidRDefault="00D43E26" w:rsidP="0049093B">
      <w:pPr>
        <w:rPr>
          <w:rFonts w:ascii="Arial" w:hAnsi="Arial" w:cs="Arial"/>
        </w:rPr>
      </w:pPr>
      <w:r w:rsidRPr="00D43E26">
        <w:rPr>
          <w:rFonts w:ascii="Arial" w:hAnsi="Arial" w:cs="Arial"/>
          <w:noProof/>
        </w:rPr>
        <w:drawing>
          <wp:inline distT="0" distB="0" distL="0" distR="0" wp14:anchorId="7F184058" wp14:editId="5C0D3020">
            <wp:extent cx="6858000" cy="2640965"/>
            <wp:effectExtent l="0" t="0" r="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3"/>
                    <a:stretch>
                      <a:fillRect/>
                    </a:stretch>
                  </pic:blipFill>
                  <pic:spPr>
                    <a:xfrm>
                      <a:off x="0" y="0"/>
                      <a:ext cx="6858000" cy="2640965"/>
                    </a:xfrm>
                    <a:prstGeom prst="rect">
                      <a:avLst/>
                    </a:prstGeom>
                  </pic:spPr>
                </pic:pic>
              </a:graphicData>
            </a:graphic>
          </wp:inline>
        </w:drawing>
      </w:r>
    </w:p>
    <w:p w14:paraId="2312C5E0" w14:textId="526C94D5" w:rsidR="00081470" w:rsidRPr="0029259B" w:rsidRDefault="00081470" w:rsidP="00081470">
      <w:pPr>
        <w:pStyle w:val="Caption"/>
        <w:jc w:val="center"/>
        <w:rPr>
          <w:rFonts w:ascii="Arial" w:eastAsiaTheme="majorEastAsia" w:hAnsi="Arial" w:cs="Arial"/>
          <w:b/>
          <w:bCs/>
          <w:color w:val="000000" w:themeColor="text1"/>
          <w:sz w:val="26"/>
          <w:szCs w:val="26"/>
        </w:rPr>
      </w:pPr>
      <w:r w:rsidRPr="0029259B">
        <w:rPr>
          <w:rFonts w:ascii="Arial" w:hAnsi="Arial" w:cs="Arial"/>
          <w:b/>
          <w:bCs/>
          <w:color w:val="000000" w:themeColor="text1"/>
        </w:rPr>
        <w:t xml:space="preserve">Figure </w:t>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STYLEREF 1 \s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3</w:t>
      </w:r>
      <w:r w:rsidR="00341B7D">
        <w:rPr>
          <w:rFonts w:ascii="Arial" w:hAnsi="Arial" w:cs="Arial"/>
          <w:b/>
          <w:bCs/>
          <w:color w:val="000000" w:themeColor="text1"/>
        </w:rPr>
        <w:fldChar w:fldCharType="end"/>
      </w:r>
      <w:r w:rsidR="00341B7D">
        <w:rPr>
          <w:rFonts w:ascii="Arial" w:hAnsi="Arial" w:cs="Arial"/>
          <w:b/>
          <w:bCs/>
          <w:color w:val="000000" w:themeColor="text1"/>
        </w:rPr>
        <w:noBreakHyphen/>
      </w:r>
      <w:r w:rsidR="00341B7D">
        <w:rPr>
          <w:rFonts w:ascii="Arial" w:hAnsi="Arial" w:cs="Arial"/>
          <w:b/>
          <w:bCs/>
          <w:color w:val="000000" w:themeColor="text1"/>
        </w:rPr>
        <w:fldChar w:fldCharType="begin"/>
      </w:r>
      <w:r w:rsidR="00341B7D">
        <w:rPr>
          <w:rFonts w:ascii="Arial" w:hAnsi="Arial" w:cs="Arial"/>
          <w:b/>
          <w:bCs/>
          <w:color w:val="000000" w:themeColor="text1"/>
        </w:rPr>
        <w:instrText xml:space="preserve"> SEQ Figure \* ARABIC \s 1 </w:instrText>
      </w:r>
      <w:r w:rsidR="00341B7D">
        <w:rPr>
          <w:rFonts w:ascii="Arial" w:hAnsi="Arial" w:cs="Arial"/>
          <w:b/>
          <w:bCs/>
          <w:color w:val="000000" w:themeColor="text1"/>
        </w:rPr>
        <w:fldChar w:fldCharType="separate"/>
      </w:r>
      <w:r w:rsidR="00341B7D">
        <w:rPr>
          <w:rFonts w:ascii="Arial" w:hAnsi="Arial" w:cs="Arial"/>
          <w:b/>
          <w:bCs/>
          <w:noProof/>
          <w:color w:val="000000" w:themeColor="text1"/>
        </w:rPr>
        <w:t>12</w:t>
      </w:r>
      <w:r w:rsidR="00341B7D">
        <w:rPr>
          <w:rFonts w:ascii="Arial" w:hAnsi="Arial" w:cs="Arial"/>
          <w:b/>
          <w:bCs/>
          <w:color w:val="000000" w:themeColor="text1"/>
        </w:rPr>
        <w:fldChar w:fldCharType="end"/>
      </w:r>
      <w:r w:rsidRPr="0029259B">
        <w:rPr>
          <w:rFonts w:ascii="Arial" w:hAnsi="Arial" w:cs="Arial"/>
          <w:b/>
          <w:bCs/>
          <w:color w:val="000000" w:themeColor="text1"/>
        </w:rPr>
        <w:t xml:space="preserve"> </w:t>
      </w:r>
      <w:r>
        <w:rPr>
          <w:rFonts w:ascii="Arial" w:hAnsi="Arial" w:cs="Arial"/>
          <w:b/>
          <w:bCs/>
          <w:color w:val="000000" w:themeColor="text1"/>
        </w:rPr>
        <w:t>Model structure for using RS-CANFD</w:t>
      </w:r>
    </w:p>
    <w:p w14:paraId="1326473C" w14:textId="3E879453" w:rsidR="00D43E26" w:rsidRDefault="00D43E26" w:rsidP="0049093B">
      <w:pPr>
        <w:rPr>
          <w:rFonts w:ascii="Arial" w:hAnsi="Arial" w:cs="Arial"/>
        </w:rPr>
      </w:pPr>
    </w:p>
    <w:p w14:paraId="2268228F" w14:textId="239E5E90" w:rsidR="00D43E26" w:rsidRPr="00DD6002" w:rsidRDefault="00285C92" w:rsidP="0049093B">
      <w:pPr>
        <w:rPr>
          <w:rFonts w:ascii="Arial" w:hAnsi="Arial" w:cs="Arial"/>
          <w:highlight w:val="yellow"/>
        </w:rPr>
      </w:pPr>
      <w:r w:rsidRPr="00DD6002">
        <w:rPr>
          <w:rFonts w:ascii="Arial" w:hAnsi="Arial" w:cs="Arial"/>
          <w:highlight w:val="yellow"/>
        </w:rPr>
        <w:t>User must connect CAN Reception block and CAN tra</w:t>
      </w:r>
      <w:bookmarkStart w:id="597" w:name="V10000_Req_02_007"/>
      <w:r w:rsidRPr="00DD6002">
        <w:rPr>
          <w:rFonts w:ascii="Arial" w:hAnsi="Arial" w:cs="Arial"/>
          <w:highlight w:val="yellow"/>
        </w:rPr>
        <w:t>nsmissio</w:t>
      </w:r>
      <w:bookmarkEnd w:id="597"/>
      <w:r w:rsidRPr="00DD6002">
        <w:rPr>
          <w:rFonts w:ascii="Arial" w:hAnsi="Arial" w:cs="Arial"/>
          <w:highlight w:val="yellow"/>
        </w:rPr>
        <w:t>n block an</w:t>
      </w:r>
      <w:commentRangeStart w:id="598"/>
      <w:r w:rsidRPr="00DD6002">
        <w:rPr>
          <w:rFonts w:ascii="Arial" w:hAnsi="Arial" w:cs="Arial"/>
          <w:highlight w:val="yellow"/>
        </w:rPr>
        <w:t>d CAN Pack</w:t>
      </w:r>
      <w:commentRangeEnd w:id="598"/>
      <w:r w:rsidR="00EF59AF">
        <w:rPr>
          <w:rStyle w:val="CommentReference"/>
        </w:rPr>
        <w:commentReference w:id="598"/>
      </w:r>
      <w:r w:rsidRPr="00DD6002">
        <w:rPr>
          <w:rFonts w:ascii="Arial" w:hAnsi="Arial" w:cs="Arial"/>
          <w:highlight w:val="yellow"/>
        </w:rPr>
        <w:t>/Unpack same as above structure for conduct ETVPF with RS-CANFD.</w:t>
      </w:r>
    </w:p>
    <w:p w14:paraId="4F507C34" w14:textId="5DB9A75D" w:rsidR="00D43E26" w:rsidRPr="00DD6002" w:rsidRDefault="00D43E26" w:rsidP="0049093B">
      <w:pPr>
        <w:rPr>
          <w:rFonts w:ascii="Arial" w:hAnsi="Arial" w:cs="Arial"/>
          <w:highlight w:val="yellow"/>
        </w:rPr>
      </w:pPr>
    </w:p>
    <w:p w14:paraId="365677C6" w14:textId="7CF06024" w:rsidR="00D43E26" w:rsidRDefault="0047614C" w:rsidP="0049093B">
      <w:pPr>
        <w:rPr>
          <w:rFonts w:ascii="Arial" w:hAnsi="Arial" w:cs="Arial"/>
        </w:rPr>
      </w:pPr>
      <w:r w:rsidRPr="00DD6002">
        <w:rPr>
          <w:rFonts w:ascii="Arial" w:hAnsi="Arial" w:cs="Arial"/>
          <w:highlight w:val="yellow"/>
        </w:rPr>
        <w:t xml:space="preserve">- </w:t>
      </w:r>
      <w:r w:rsidR="007629E8" w:rsidRPr="00DD6002">
        <w:rPr>
          <w:rFonts w:ascii="Arial" w:hAnsi="Arial" w:cs="Arial"/>
          <w:highlight w:val="yellow"/>
        </w:rPr>
        <w:t>ETVPF s</w:t>
      </w:r>
      <w:r w:rsidRPr="00DD6002">
        <w:rPr>
          <w:rFonts w:ascii="Arial" w:hAnsi="Arial" w:cs="Arial"/>
          <w:highlight w:val="yellow"/>
        </w:rPr>
        <w:t>upport Vehicle Network Toolbox</w:t>
      </w:r>
      <w:r w:rsidR="007629E8" w:rsidRPr="00DD6002">
        <w:rPr>
          <w:rFonts w:ascii="Arial" w:hAnsi="Arial" w:cs="Arial"/>
          <w:highlight w:val="yellow"/>
        </w:rPr>
        <w:t xml:space="preserve"> for integrating with CAN module of ETVPF.</w:t>
      </w:r>
    </w:p>
    <w:bookmarkEnd w:id="596"/>
    <w:p w14:paraId="58A62A08" w14:textId="4FE8FC21" w:rsidR="00C13CEA" w:rsidRPr="0029259B" w:rsidRDefault="00AE424F" w:rsidP="0049093B">
      <w:pPr>
        <w:rPr>
          <w:rFonts w:ascii="Arial" w:hAnsi="Arial" w:cs="Arial"/>
        </w:rPr>
      </w:pPr>
      <w:r>
        <w:rPr>
          <w:rFonts w:ascii="Arial" w:hAnsi="Arial" w:cs="Arial"/>
        </w:rPr>
        <w:br w:type="page"/>
      </w:r>
    </w:p>
    <w:p w14:paraId="0D979A49" w14:textId="2CA40A99" w:rsidR="007F2660" w:rsidRPr="0029259B" w:rsidRDefault="007F2660" w:rsidP="00965109">
      <w:pPr>
        <w:pStyle w:val="Heading3"/>
        <w:spacing w:line="360" w:lineRule="auto"/>
        <w:rPr>
          <w:rFonts w:cs="Arial"/>
          <w:szCs w:val="21"/>
        </w:rPr>
      </w:pPr>
      <w:bookmarkStart w:id="599" w:name="_Toc122608915"/>
      <w:bookmarkStart w:id="600" w:name="_Toc929250806"/>
      <w:bookmarkStart w:id="601" w:name="_Toc1219230988"/>
      <w:bookmarkStart w:id="602" w:name="_Toc820167554"/>
      <w:bookmarkStart w:id="603" w:name="_Toc427560300"/>
      <w:bookmarkStart w:id="604" w:name="_Toc1447391630"/>
      <w:bookmarkStart w:id="605" w:name="_Toc1156050278"/>
      <w:bookmarkStart w:id="606" w:name="_Toc1865747148"/>
      <w:bookmarkStart w:id="607" w:name="_Toc1719201303"/>
      <w:bookmarkStart w:id="608" w:name="_Toc1716467468"/>
      <w:bookmarkStart w:id="609" w:name="_Toc2057002784"/>
      <w:bookmarkStart w:id="610" w:name="_Toc160442857"/>
      <w:bookmarkStart w:id="611" w:name="_Toc336773270"/>
      <w:bookmarkStart w:id="612" w:name="_Toc467644786"/>
      <w:bookmarkStart w:id="613" w:name="_Toc437496965"/>
      <w:bookmarkStart w:id="614" w:name="_Toc869554800"/>
      <w:bookmarkStart w:id="615" w:name="_Toc127331658"/>
      <w:bookmarkStart w:id="616" w:name="_Toc1590820433"/>
      <w:bookmarkStart w:id="617" w:name="_Toc1118539823"/>
      <w:bookmarkStart w:id="618" w:name="_Toc1706463677"/>
      <w:bookmarkStart w:id="619" w:name="_Toc1392091984"/>
      <w:bookmarkStart w:id="620" w:name="_Toc888781379"/>
      <w:bookmarkStart w:id="621" w:name="_Toc597704388"/>
      <w:bookmarkStart w:id="622" w:name="_Toc897180794"/>
      <w:bookmarkStart w:id="623" w:name="_Toc1669474134"/>
      <w:bookmarkStart w:id="624" w:name="_Toc799527859"/>
      <w:bookmarkStart w:id="625" w:name="_Toc253076398"/>
      <w:bookmarkStart w:id="626" w:name="_Toc1626272204"/>
      <w:bookmarkStart w:id="627" w:name="_Toc2009350499"/>
      <w:bookmarkStart w:id="628" w:name="_Toc2019935525"/>
      <w:bookmarkStart w:id="629" w:name="_Toc923156367"/>
      <w:commentRangeStart w:id="630"/>
      <w:r w:rsidRPr="0029259B">
        <w:rPr>
          <w:rFonts w:cs="Arial"/>
          <w:highlight w:val="yellow"/>
        </w:rPr>
        <w:lastRenderedPageBreak/>
        <w:t>3</w:t>
      </w:r>
      <w:r w:rsidRPr="0029259B">
        <w:rPr>
          <w:rFonts w:cs="Arial"/>
          <w:highlight w:val="yellow"/>
          <w:lang w:val="vi-VN"/>
        </w:rPr>
        <w:t xml:space="preserve">.2.4. </w:t>
      </w:r>
      <w:r w:rsidRPr="0029259B">
        <w:rPr>
          <w:rFonts w:cs="Arial"/>
          <w:highlight w:val="yellow"/>
        </w:rPr>
        <w:t>RLIN3n peripheral</w:t>
      </w:r>
      <w:commentRangeEnd w:id="630"/>
      <w:r w:rsidR="00920266" w:rsidRPr="0029259B">
        <w:rPr>
          <w:rStyle w:val="CommentReference"/>
          <w:rFonts w:eastAsia="MS Gothic" w:cs="Arial"/>
          <w:b w:val="0"/>
          <w:szCs w:val="20"/>
        </w:rPr>
        <w:commentReference w:id="630"/>
      </w:r>
      <w:bookmarkEnd w:id="599"/>
    </w:p>
    <w:p w14:paraId="32DAE0F5" w14:textId="3FE7CFC4" w:rsidR="00AA306C" w:rsidRPr="0029259B" w:rsidRDefault="007F2660" w:rsidP="00965109">
      <w:pPr>
        <w:rPr>
          <w:rFonts w:ascii="Arial" w:hAnsi="Arial" w:cs="Arial"/>
          <w:highlight w:val="yellow"/>
        </w:rPr>
      </w:pPr>
      <w:r w:rsidRPr="0029259B">
        <w:rPr>
          <w:rFonts w:ascii="Arial" w:hAnsi="Arial" w:cs="Arial"/>
          <w:highlight w:val="yellow"/>
          <w:lang w:val="vi-VN"/>
        </w:rPr>
        <w:t>The following descriptions</w:t>
      </w:r>
      <w:r w:rsidRPr="0029259B">
        <w:rPr>
          <w:rFonts w:ascii="Arial" w:hAnsi="Arial" w:cs="Arial"/>
          <w:highlight w:val="yellow"/>
        </w:rPr>
        <w:t xml:space="preserve"> describe about the main features o</w:t>
      </w:r>
      <w:bookmarkStart w:id="631" w:name="V10000_Req_01_004"/>
      <w:bookmarkEnd w:id="631"/>
      <w:r w:rsidRPr="0029259B">
        <w:rPr>
          <w:rFonts w:ascii="Arial" w:hAnsi="Arial" w:cs="Arial"/>
          <w:highlight w:val="yellow"/>
        </w:rPr>
        <w:t>f RLIN3 peripheral.</w:t>
      </w:r>
    </w:p>
    <w:p w14:paraId="1ADD8945" w14:textId="36E2C332" w:rsidR="007F2660" w:rsidRPr="0029259B" w:rsidRDefault="004E46F6" w:rsidP="00D30948">
      <w:pPr>
        <w:pStyle w:val="ListParagraph"/>
        <w:widowControl/>
        <w:numPr>
          <w:ilvl w:val="0"/>
          <w:numId w:val="21"/>
        </w:numPr>
        <w:spacing w:after="160" w:line="259" w:lineRule="auto"/>
        <w:jc w:val="left"/>
        <w:rPr>
          <w:rFonts w:ascii="Arial" w:hAnsi="Arial" w:cs="Arial"/>
          <w:b/>
          <w:bCs/>
          <w:szCs w:val="18"/>
          <w:highlight w:val="yellow"/>
        </w:rPr>
      </w:pPr>
      <w:r w:rsidRPr="0029259B">
        <w:rPr>
          <w:rFonts w:ascii="Arial" w:hAnsi="Arial" w:cs="Arial"/>
          <w:b/>
          <w:bCs/>
          <w:szCs w:val="18"/>
          <w:highlight w:val="yellow"/>
        </w:rPr>
        <w:t xml:space="preserve">For </w:t>
      </w:r>
      <w:r w:rsidR="007F2660" w:rsidRPr="0029259B">
        <w:rPr>
          <w:rFonts w:ascii="Arial" w:hAnsi="Arial" w:cs="Arial"/>
          <w:b/>
          <w:bCs/>
          <w:szCs w:val="18"/>
          <w:highlight w:val="yellow"/>
        </w:rPr>
        <w:t>RLIN3n Transmission block:</w:t>
      </w:r>
    </w:p>
    <w:p w14:paraId="1AC06BD0" w14:textId="19C1FCFD" w:rsidR="007F2660" w:rsidRPr="0029259B" w:rsidRDefault="00F435D4" w:rsidP="00D30948">
      <w:pPr>
        <w:pStyle w:val="ListParagraph"/>
        <w:widowControl/>
        <w:numPr>
          <w:ilvl w:val="0"/>
          <w:numId w:val="23"/>
        </w:numPr>
        <w:spacing w:after="160" w:line="259" w:lineRule="auto"/>
        <w:jc w:val="left"/>
        <w:rPr>
          <w:rFonts w:ascii="Arial" w:hAnsi="Arial" w:cs="Arial"/>
          <w:szCs w:val="18"/>
          <w:highlight w:val="yellow"/>
        </w:rPr>
      </w:pPr>
      <w:r w:rsidRPr="0029259B">
        <w:rPr>
          <w:rFonts w:ascii="Arial" w:hAnsi="Arial" w:cs="Arial"/>
          <w:szCs w:val="18"/>
          <w:highlight w:val="yellow"/>
        </w:rPr>
        <w:t>This block</w:t>
      </w:r>
      <w:r w:rsidR="00D63461" w:rsidRPr="0029259B">
        <w:rPr>
          <w:rFonts w:ascii="Arial" w:hAnsi="Arial" w:cs="Arial"/>
          <w:szCs w:val="18"/>
          <w:highlight w:val="yellow"/>
        </w:rPr>
        <w:t xml:space="preserve"> </w:t>
      </w:r>
      <w:r w:rsidRPr="0029259B">
        <w:rPr>
          <w:rFonts w:ascii="Arial" w:hAnsi="Arial" w:cs="Arial"/>
          <w:szCs w:val="18"/>
          <w:highlight w:val="yellow"/>
        </w:rPr>
        <w:t>receive</w:t>
      </w:r>
      <w:r w:rsidR="00D63461" w:rsidRPr="0029259B">
        <w:rPr>
          <w:rFonts w:ascii="Arial" w:hAnsi="Arial" w:cs="Arial"/>
          <w:szCs w:val="18"/>
          <w:highlight w:val="yellow"/>
        </w:rPr>
        <w:t>s</w:t>
      </w:r>
      <w:r w:rsidRPr="0029259B">
        <w:rPr>
          <w:rFonts w:ascii="Arial" w:hAnsi="Arial" w:cs="Arial"/>
          <w:szCs w:val="18"/>
          <w:highlight w:val="yellow"/>
        </w:rPr>
        <w:t xml:space="preserve"> the double data type from User Algorithm and transmit 8 bits through RLIN3 port. After that, it still </w:t>
      </w:r>
      <w:r w:rsidR="00B90B90" w:rsidRPr="0029259B">
        <w:rPr>
          <w:rFonts w:ascii="Arial" w:hAnsi="Arial" w:cs="Arial"/>
          <w:szCs w:val="18"/>
          <w:highlight w:val="yellow"/>
        </w:rPr>
        <w:t>receives</w:t>
      </w:r>
      <w:r w:rsidRPr="0029259B">
        <w:rPr>
          <w:rFonts w:ascii="Arial" w:hAnsi="Arial" w:cs="Arial"/>
          <w:szCs w:val="18"/>
          <w:highlight w:val="yellow"/>
        </w:rPr>
        <w:t xml:space="preserve"> data until it </w:t>
      </w:r>
      <w:r w:rsidR="00B90B90" w:rsidRPr="0029259B">
        <w:rPr>
          <w:rFonts w:ascii="Arial" w:hAnsi="Arial" w:cs="Arial"/>
          <w:szCs w:val="18"/>
          <w:highlight w:val="yellow"/>
        </w:rPr>
        <w:t>gets</w:t>
      </w:r>
      <w:r w:rsidR="00B90B90" w:rsidRPr="0029259B">
        <w:rPr>
          <w:rFonts w:ascii="Arial" w:hAnsi="Arial" w:cs="Arial"/>
          <w:szCs w:val="18"/>
          <w:highlight w:val="yellow"/>
          <w:lang w:val="vi-VN"/>
        </w:rPr>
        <w:t xml:space="preserve"> </w:t>
      </w:r>
      <w:r w:rsidRPr="0029259B">
        <w:rPr>
          <w:rFonts w:ascii="Arial" w:hAnsi="Arial" w:cs="Arial"/>
          <w:szCs w:val="18"/>
          <w:highlight w:val="yellow"/>
        </w:rPr>
        <w:t xml:space="preserve">full data of 64 bits, then it </w:t>
      </w:r>
      <w:r w:rsidR="00C74E9C" w:rsidRPr="0029259B">
        <w:rPr>
          <w:rFonts w:ascii="Arial" w:hAnsi="Arial" w:cs="Arial"/>
          <w:szCs w:val="18"/>
          <w:highlight w:val="yellow"/>
        </w:rPr>
        <w:t>transfers</w:t>
      </w:r>
      <w:r w:rsidRPr="0029259B">
        <w:rPr>
          <w:rFonts w:ascii="Arial" w:hAnsi="Arial" w:cs="Arial"/>
          <w:szCs w:val="18"/>
          <w:highlight w:val="yellow"/>
        </w:rPr>
        <w:t xml:space="preserve"> </w:t>
      </w:r>
      <w:r w:rsidR="000216F7" w:rsidRPr="0029259B">
        <w:rPr>
          <w:rFonts w:ascii="Arial" w:hAnsi="Arial" w:cs="Arial"/>
          <w:szCs w:val="18"/>
          <w:highlight w:val="yellow"/>
        </w:rPr>
        <w:t xml:space="preserve">data </w:t>
      </w:r>
      <w:r w:rsidRPr="0029259B">
        <w:rPr>
          <w:rFonts w:ascii="Arial" w:hAnsi="Arial" w:cs="Arial"/>
          <w:szCs w:val="18"/>
          <w:highlight w:val="yellow"/>
        </w:rPr>
        <w:t>to MATLAB</w:t>
      </w:r>
      <w:r w:rsidR="00D63461" w:rsidRPr="0029259B">
        <w:rPr>
          <w:rFonts w:ascii="Arial" w:hAnsi="Arial" w:cs="Arial"/>
          <w:szCs w:val="18"/>
          <w:highlight w:val="yellow"/>
          <w:lang w:val="vi-VN"/>
        </w:rPr>
        <w:t xml:space="preserve"> </w:t>
      </w:r>
      <w:r w:rsidRPr="0029259B">
        <w:rPr>
          <w:rFonts w:ascii="Arial" w:hAnsi="Arial" w:cs="Arial"/>
          <w:szCs w:val="18"/>
          <w:highlight w:val="yellow"/>
        </w:rPr>
        <w:t>(double value)</w:t>
      </w:r>
      <w:r w:rsidR="00D63461" w:rsidRPr="0029259B">
        <w:rPr>
          <w:rFonts w:ascii="Arial" w:hAnsi="Arial" w:cs="Arial"/>
          <w:szCs w:val="18"/>
          <w:highlight w:val="yellow"/>
        </w:rPr>
        <w:t>.</w:t>
      </w:r>
    </w:p>
    <w:p w14:paraId="5F76245D" w14:textId="02D28AF5" w:rsidR="00D63461" w:rsidRPr="0029259B" w:rsidRDefault="004E46F6" w:rsidP="00D30948">
      <w:pPr>
        <w:pStyle w:val="ListParagraph"/>
        <w:widowControl/>
        <w:numPr>
          <w:ilvl w:val="0"/>
          <w:numId w:val="21"/>
        </w:numPr>
        <w:spacing w:after="160" w:line="259" w:lineRule="auto"/>
        <w:jc w:val="left"/>
        <w:rPr>
          <w:rFonts w:ascii="Arial" w:hAnsi="Arial" w:cs="Arial"/>
          <w:b/>
          <w:bCs/>
          <w:szCs w:val="18"/>
          <w:highlight w:val="yellow"/>
        </w:rPr>
      </w:pPr>
      <w:r w:rsidRPr="0029259B">
        <w:rPr>
          <w:rFonts w:ascii="Arial" w:hAnsi="Arial" w:cs="Arial"/>
          <w:b/>
          <w:bCs/>
          <w:szCs w:val="18"/>
          <w:highlight w:val="yellow"/>
        </w:rPr>
        <w:t xml:space="preserve">For </w:t>
      </w:r>
      <w:r w:rsidR="00D63461" w:rsidRPr="0029259B">
        <w:rPr>
          <w:rFonts w:ascii="Arial" w:hAnsi="Arial" w:cs="Arial"/>
          <w:b/>
          <w:bCs/>
          <w:szCs w:val="18"/>
          <w:highlight w:val="yellow"/>
        </w:rPr>
        <w:t>RLIN3n Reception block:</w:t>
      </w:r>
    </w:p>
    <w:p w14:paraId="56FC25D6" w14:textId="01538D7A" w:rsidR="00D63461" w:rsidRPr="0029259B" w:rsidRDefault="00D63461" w:rsidP="00D30948">
      <w:pPr>
        <w:pStyle w:val="ListParagraph"/>
        <w:widowControl/>
        <w:numPr>
          <w:ilvl w:val="0"/>
          <w:numId w:val="23"/>
        </w:numPr>
        <w:spacing w:after="160" w:line="259" w:lineRule="auto"/>
        <w:jc w:val="left"/>
        <w:rPr>
          <w:rFonts w:ascii="Arial" w:hAnsi="Arial" w:cs="Arial"/>
          <w:szCs w:val="18"/>
          <w:highlight w:val="yellow"/>
        </w:rPr>
      </w:pPr>
      <w:r w:rsidRPr="0029259B">
        <w:rPr>
          <w:rFonts w:ascii="Arial" w:hAnsi="Arial" w:cs="Arial"/>
          <w:szCs w:val="18"/>
          <w:highlight w:val="yellow"/>
          <w:lang w:val="vi-VN"/>
        </w:rPr>
        <w:t xml:space="preserve">This function </w:t>
      </w:r>
      <w:r w:rsidRPr="0029259B">
        <w:rPr>
          <w:rFonts w:ascii="Arial" w:hAnsi="Arial" w:cs="Arial"/>
          <w:szCs w:val="18"/>
          <w:highlight w:val="yellow"/>
        </w:rPr>
        <w:t xml:space="preserve">receives the double data from MATLAB and transmit 8 bits through RLIN3 port. After that, it still receives data until it gets full data of 64 bits, then it </w:t>
      </w:r>
      <w:r w:rsidR="00C74E9C" w:rsidRPr="0029259B">
        <w:rPr>
          <w:rFonts w:ascii="Arial" w:hAnsi="Arial" w:cs="Arial"/>
          <w:szCs w:val="18"/>
          <w:highlight w:val="yellow"/>
        </w:rPr>
        <w:t>transfers</w:t>
      </w:r>
      <w:r w:rsidR="000216F7" w:rsidRPr="0029259B">
        <w:rPr>
          <w:rFonts w:ascii="Arial" w:hAnsi="Arial" w:cs="Arial"/>
          <w:szCs w:val="18"/>
          <w:highlight w:val="yellow"/>
        </w:rPr>
        <w:t xml:space="preserve"> data</w:t>
      </w:r>
      <w:r w:rsidRPr="0029259B">
        <w:rPr>
          <w:rFonts w:ascii="Arial" w:hAnsi="Arial" w:cs="Arial"/>
          <w:szCs w:val="18"/>
          <w:highlight w:val="yellow"/>
        </w:rPr>
        <w:t xml:space="preserve"> to User Algorithm (double value).</w:t>
      </w:r>
    </w:p>
    <w:p w14:paraId="1A61D441" w14:textId="6711300D" w:rsidR="00E17C90" w:rsidRPr="0029259B" w:rsidRDefault="00E17C90" w:rsidP="00D600DC">
      <w:pPr>
        <w:pStyle w:val="ListParagraph"/>
        <w:widowControl/>
        <w:spacing w:after="160" w:line="259" w:lineRule="auto"/>
        <w:jc w:val="left"/>
        <w:rPr>
          <w:rFonts w:ascii="Arial" w:hAnsi="Arial" w:cs="Arial"/>
          <w:szCs w:val="18"/>
        </w:rPr>
      </w:pPr>
      <w:r w:rsidRPr="0029259B">
        <w:rPr>
          <w:rFonts w:ascii="Arial" w:hAnsi="Arial" w:cs="Arial"/>
          <w:noProof/>
        </w:rPr>
        <w:t xml:space="preserve">         </w:t>
      </w:r>
      <w:r w:rsidRPr="0029259B">
        <w:rPr>
          <w:rFonts w:ascii="Arial" w:hAnsi="Arial" w:cs="Arial"/>
          <w:noProof/>
        </w:rPr>
        <w:drawing>
          <wp:inline distT="0" distB="0" distL="0" distR="0" wp14:anchorId="18AE7F78" wp14:editId="795CD450">
            <wp:extent cx="1695450" cy="83820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54"/>
                    <a:stretch>
                      <a:fillRect/>
                    </a:stretch>
                  </pic:blipFill>
                  <pic:spPr>
                    <a:xfrm>
                      <a:off x="0" y="0"/>
                      <a:ext cx="1695450" cy="838200"/>
                    </a:xfrm>
                    <a:prstGeom prst="rect">
                      <a:avLst/>
                    </a:prstGeom>
                  </pic:spPr>
                </pic:pic>
              </a:graphicData>
            </a:graphic>
          </wp:inline>
        </w:drawing>
      </w:r>
      <w:r w:rsidRPr="0029259B">
        <w:rPr>
          <w:rFonts w:ascii="Arial" w:hAnsi="Arial" w:cs="Arial"/>
          <w:szCs w:val="18"/>
        </w:rPr>
        <w:tab/>
      </w:r>
      <w:r w:rsidRPr="0029259B">
        <w:rPr>
          <w:rFonts w:ascii="Arial" w:hAnsi="Arial" w:cs="Arial"/>
          <w:szCs w:val="18"/>
        </w:rPr>
        <w:tab/>
      </w:r>
      <w:r w:rsidRPr="0029259B">
        <w:rPr>
          <w:rFonts w:ascii="Arial" w:hAnsi="Arial" w:cs="Arial"/>
          <w:szCs w:val="18"/>
        </w:rPr>
        <w:tab/>
      </w:r>
      <w:r w:rsidRPr="0029259B">
        <w:rPr>
          <w:rFonts w:ascii="Arial" w:hAnsi="Arial" w:cs="Arial"/>
          <w:noProof/>
        </w:rPr>
        <w:drawing>
          <wp:inline distT="0" distB="0" distL="0" distR="0" wp14:anchorId="462ED788" wp14:editId="0E0F4CE2">
            <wp:extent cx="1628775" cy="857250"/>
            <wp:effectExtent l="0" t="0" r="9525"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55"/>
                    <a:stretch>
                      <a:fillRect/>
                    </a:stretch>
                  </pic:blipFill>
                  <pic:spPr>
                    <a:xfrm>
                      <a:off x="0" y="0"/>
                      <a:ext cx="1628775" cy="857250"/>
                    </a:xfrm>
                    <a:prstGeom prst="rect">
                      <a:avLst/>
                    </a:prstGeom>
                  </pic:spPr>
                </pic:pic>
              </a:graphicData>
            </a:graphic>
          </wp:inline>
        </w:drawing>
      </w:r>
      <w:r w:rsidR="00D600DC" w:rsidRPr="0029259B">
        <w:rPr>
          <w:rFonts w:ascii="Arial" w:hAnsi="Arial" w:cs="Arial"/>
          <w:szCs w:val="18"/>
        </w:rPr>
        <w:t xml:space="preserve"> </w:t>
      </w:r>
    </w:p>
    <w:p w14:paraId="421A60B8" w14:textId="0A200722" w:rsidR="007C5C65" w:rsidRPr="0029259B" w:rsidRDefault="007C5C65" w:rsidP="007C5C65">
      <w:pPr>
        <w:pStyle w:val="Caption"/>
        <w:jc w:val="center"/>
        <w:rPr>
          <w:rFonts w:ascii="Arial" w:hAnsi="Arial" w:cs="Arial"/>
          <w:b/>
          <w:bCs/>
          <w:color w:val="auto"/>
          <w:highlight w:val="yellow"/>
        </w:rPr>
      </w:pPr>
      <w:r w:rsidRPr="0029259B">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13</w:t>
      </w:r>
      <w:r w:rsidR="00341B7D">
        <w:rPr>
          <w:rFonts w:ascii="Arial" w:hAnsi="Arial" w:cs="Arial"/>
          <w:b/>
          <w:bCs/>
          <w:color w:val="auto"/>
          <w:highlight w:val="yellow"/>
        </w:rPr>
        <w:fldChar w:fldCharType="end"/>
      </w:r>
      <w:r w:rsidRPr="0029259B">
        <w:rPr>
          <w:rFonts w:ascii="Arial" w:hAnsi="Arial" w:cs="Arial"/>
          <w:b/>
          <w:bCs/>
          <w:color w:val="auto"/>
          <w:highlight w:val="yellow"/>
        </w:rPr>
        <w:t xml:space="preserve"> S-Function block of RLIN3n</w:t>
      </w:r>
    </w:p>
    <w:p w14:paraId="0F711D59" w14:textId="62A7FFF9" w:rsidR="00D600DC" w:rsidRPr="0029259B" w:rsidRDefault="001601CF" w:rsidP="00D600DC">
      <w:pPr>
        <w:rPr>
          <w:rFonts w:ascii="Arial" w:hAnsi="Arial" w:cs="Arial"/>
        </w:rPr>
      </w:pPr>
      <w:r w:rsidRPr="0029259B">
        <w:rPr>
          <w:rFonts w:ascii="Arial" w:hAnsi="Arial" w:cs="Arial"/>
          <w:highlight w:val="yellow"/>
        </w:rPr>
        <w:t>The following descriptions describe how the User Interface of RLIN3n S-function block is used to support user selection and change RLIN3n ports easier during the setting model. The User Interface includes two types, which are corresponding to two RLIN3n S-function blocks (RLIN3n_Send and RLIN3n_Receive).</w:t>
      </w:r>
    </w:p>
    <w:p w14:paraId="6631577C" w14:textId="0DF6113B" w:rsidR="007C5C65" w:rsidRPr="0029259B" w:rsidRDefault="007C5C65" w:rsidP="00D600DC">
      <w:pPr>
        <w:rPr>
          <w:rFonts w:ascii="Arial" w:hAnsi="Arial" w:cs="Arial"/>
        </w:rPr>
      </w:pPr>
    </w:p>
    <w:p w14:paraId="33FFCE77" w14:textId="77777777" w:rsidR="007C5C65" w:rsidRPr="0029259B" w:rsidRDefault="007C5C65" w:rsidP="00D600DC">
      <w:pPr>
        <w:rPr>
          <w:rFonts w:ascii="Arial" w:hAnsi="Arial" w:cs="Arial"/>
        </w:rPr>
      </w:pPr>
    </w:p>
    <w:p w14:paraId="38DD5146" w14:textId="501778DD" w:rsidR="001601CF" w:rsidRPr="0029259B" w:rsidRDefault="007C5C65" w:rsidP="007C5C65">
      <w:pPr>
        <w:jc w:val="left"/>
        <w:rPr>
          <w:rFonts w:ascii="Arial" w:hAnsi="Arial" w:cs="Arial"/>
          <w:noProof/>
        </w:rPr>
      </w:pPr>
      <w:r w:rsidRPr="0029259B">
        <w:rPr>
          <w:rFonts w:ascii="Arial" w:hAnsi="Arial" w:cs="Arial"/>
          <w:noProof/>
        </w:rPr>
        <w:drawing>
          <wp:inline distT="0" distB="0" distL="0" distR="0" wp14:anchorId="74B6D119" wp14:editId="0DD06401">
            <wp:extent cx="2897580" cy="1455623"/>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29259B">
        <w:rPr>
          <w:rFonts w:ascii="Arial" w:hAnsi="Arial" w:cs="Arial"/>
          <w:noProof/>
        </w:rPr>
        <w:tab/>
      </w:r>
      <w:r w:rsidRPr="0029259B">
        <w:rPr>
          <w:rFonts w:ascii="Arial" w:hAnsi="Arial" w:cs="Arial"/>
          <w:noProof/>
        </w:rPr>
        <w:tab/>
      </w:r>
      <w:r w:rsidRPr="0029259B">
        <w:rPr>
          <w:rFonts w:ascii="Arial" w:hAnsi="Arial" w:cs="Arial"/>
          <w:noProof/>
        </w:rPr>
        <w:drawing>
          <wp:inline distT="0" distB="0" distL="0" distR="0" wp14:anchorId="7B57A2AD" wp14:editId="490E992F">
            <wp:extent cx="2896417" cy="145504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10E557F4" w14:textId="325F8A0C" w:rsidR="007C5C65" w:rsidRPr="0029259B" w:rsidRDefault="007C5C65" w:rsidP="00965109">
      <w:pPr>
        <w:rPr>
          <w:rFonts w:ascii="Arial" w:hAnsi="Arial" w:cs="Arial"/>
        </w:rPr>
      </w:pPr>
    </w:p>
    <w:p w14:paraId="5805D91A" w14:textId="1E1572FE" w:rsidR="005727BC" w:rsidRPr="0029259B" w:rsidRDefault="00697414" w:rsidP="000D46BE">
      <w:pPr>
        <w:pStyle w:val="Caption"/>
        <w:jc w:val="center"/>
        <w:rPr>
          <w:rFonts w:ascii="Arial" w:hAnsi="Arial" w:cs="Arial"/>
          <w:b/>
          <w:bCs/>
          <w:color w:val="auto"/>
          <w:highlight w:val="yellow"/>
        </w:rPr>
      </w:pPr>
      <w:r w:rsidRPr="0029259B">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14</w:t>
      </w:r>
      <w:r w:rsidR="00341B7D">
        <w:rPr>
          <w:rFonts w:ascii="Arial" w:hAnsi="Arial" w:cs="Arial"/>
          <w:b/>
          <w:bCs/>
          <w:color w:val="auto"/>
          <w:highlight w:val="yellow"/>
        </w:rPr>
        <w:fldChar w:fldCharType="end"/>
      </w:r>
      <w:r w:rsidRPr="0029259B">
        <w:rPr>
          <w:rFonts w:ascii="Arial" w:hAnsi="Arial" w:cs="Arial"/>
          <w:b/>
          <w:bCs/>
          <w:color w:val="auto"/>
          <w:highlight w:val="yellow"/>
        </w:rPr>
        <w:t xml:space="preserve"> </w:t>
      </w:r>
      <w:r w:rsidR="007C5C65" w:rsidRPr="0029259B">
        <w:rPr>
          <w:rFonts w:ascii="Arial" w:hAnsi="Arial" w:cs="Arial"/>
          <w:b/>
          <w:bCs/>
          <w:color w:val="auto"/>
          <w:highlight w:val="yellow"/>
        </w:rPr>
        <w:t>User Interface of RLIN3n S-Function block</w:t>
      </w:r>
    </w:p>
    <w:p w14:paraId="2DD5D735" w14:textId="4689FB64" w:rsidR="004E46F6" w:rsidRPr="0029259B" w:rsidRDefault="004E46F6" w:rsidP="004E46F6">
      <w:pPr>
        <w:rPr>
          <w:rFonts w:ascii="Arial" w:hAnsi="Arial" w:cs="Arial"/>
        </w:rPr>
      </w:pPr>
      <w:r w:rsidRPr="0029259B">
        <w:rPr>
          <w:rFonts w:ascii="Arial" w:hAnsi="Arial" w:cs="Arial"/>
          <w:highlight w:val="yellow"/>
        </w:rPr>
        <w:t xml:space="preserve">The User Interface of </w:t>
      </w:r>
      <w:r w:rsidR="00437139">
        <w:rPr>
          <w:rFonts w:ascii="Arial" w:hAnsi="Arial" w:cs="Arial"/>
          <w:highlight w:val="yellow"/>
        </w:rPr>
        <w:t>RLIN3</w:t>
      </w:r>
      <w:r w:rsidRPr="0029259B">
        <w:rPr>
          <w:rFonts w:ascii="Arial" w:hAnsi="Arial" w:cs="Arial"/>
          <w:highlight w:val="yellow"/>
        </w:rPr>
        <w:t xml:space="preserve"> S-Function block includes “RLIN3 unit” and “Select baud rate” parameters.</w:t>
      </w:r>
    </w:p>
    <w:p w14:paraId="72CFED77" w14:textId="77777777" w:rsidR="004E46F6" w:rsidRPr="0029259B" w:rsidRDefault="004E46F6" w:rsidP="005577DF">
      <w:pPr>
        <w:rPr>
          <w:rFonts w:ascii="Arial" w:hAnsi="Arial" w:cs="Arial"/>
          <w:highlight w:val="yellow"/>
        </w:rPr>
      </w:pPr>
    </w:p>
    <w:p w14:paraId="07760DD0" w14:textId="3D369A72" w:rsidR="005577DF" w:rsidRPr="0029259B" w:rsidRDefault="005577DF" w:rsidP="005577DF">
      <w:pPr>
        <w:rPr>
          <w:rFonts w:ascii="Arial" w:hAnsi="Arial" w:cs="Arial"/>
          <w:highlight w:val="yellow"/>
        </w:rPr>
      </w:pPr>
      <w:r w:rsidRPr="0029259B">
        <w:rPr>
          <w:rFonts w:ascii="Arial" w:hAnsi="Arial" w:cs="Arial"/>
          <w:highlight w:val="yellow"/>
        </w:rPr>
        <w:t xml:space="preserve">The purpose of these parameters is to specify the target port name of RLIN3n S-Function block. When building the model, these parameters will be generated at the same time </w:t>
      </w:r>
      <w:r w:rsidR="007F14C0" w:rsidRPr="0029259B">
        <w:rPr>
          <w:rFonts w:ascii="Arial" w:hAnsi="Arial" w:cs="Arial"/>
          <w:highlight w:val="yellow"/>
        </w:rPr>
        <w:t>as</w:t>
      </w:r>
      <w:r w:rsidRPr="0029259B">
        <w:rPr>
          <w:rFonts w:ascii="Arial" w:hAnsi="Arial" w:cs="Arial"/>
          <w:highlight w:val="yellow"/>
        </w:rPr>
        <w:t xml:space="preserve"> the input data.</w:t>
      </w:r>
    </w:p>
    <w:p w14:paraId="1C04AC1D" w14:textId="7A4B9139" w:rsidR="001C3015" w:rsidRPr="0029259B" w:rsidRDefault="001C3015" w:rsidP="005577DF">
      <w:pPr>
        <w:rPr>
          <w:rFonts w:ascii="Arial" w:hAnsi="Arial" w:cs="Arial"/>
          <w:highlight w:val="yellow"/>
        </w:rPr>
      </w:pPr>
    </w:p>
    <w:p w14:paraId="400F3CDB" w14:textId="71E810B9" w:rsidR="001C3015" w:rsidRPr="0029259B" w:rsidRDefault="001C3015" w:rsidP="005577DF">
      <w:pPr>
        <w:rPr>
          <w:rFonts w:ascii="Arial" w:hAnsi="Arial" w:cs="Arial"/>
        </w:rPr>
      </w:pPr>
      <w:r w:rsidRPr="0029259B">
        <w:rPr>
          <w:rFonts w:ascii="Arial" w:hAnsi="Arial" w:cs="Arial"/>
          <w:highlight w:val="yellow"/>
        </w:rPr>
        <w:t>After changing the unit of RLIN3n, the displaying name of S-function block will be changed automatically based on the current selecting RLIN3n unit.</w:t>
      </w:r>
    </w:p>
    <w:p w14:paraId="6ED681EA" w14:textId="568A1659" w:rsidR="001C3015" w:rsidRPr="0029259B" w:rsidRDefault="009651C0" w:rsidP="005577DF">
      <w:pPr>
        <w:rPr>
          <w:rFonts w:ascii="Arial" w:hAnsi="Arial" w:cs="Arial"/>
        </w:rPr>
      </w:pPr>
      <w:r w:rsidRPr="0029259B">
        <w:rPr>
          <w:rFonts w:ascii="Arial" w:hAnsi="Arial" w:cs="Arial"/>
          <w:noProof/>
        </w:rPr>
        <w:drawing>
          <wp:inline distT="0" distB="0" distL="0" distR="0" wp14:anchorId="0A883DAF" wp14:editId="6B46AA83">
            <wp:extent cx="6858000" cy="1827530"/>
            <wp:effectExtent l="0" t="0" r="0" b="127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1827530"/>
                    </a:xfrm>
                    <a:prstGeom prst="rect">
                      <a:avLst/>
                    </a:prstGeom>
                  </pic:spPr>
                </pic:pic>
              </a:graphicData>
            </a:graphic>
          </wp:inline>
        </w:drawing>
      </w:r>
    </w:p>
    <w:p w14:paraId="40248C8E" w14:textId="5530F927" w:rsidR="007C5C65" w:rsidRPr="0029259B" w:rsidRDefault="007C5C65" w:rsidP="007C5C65">
      <w:pPr>
        <w:rPr>
          <w:rFonts w:ascii="Arial" w:hAnsi="Arial" w:cs="Arial"/>
        </w:rPr>
      </w:pPr>
    </w:p>
    <w:p w14:paraId="15A83672" w14:textId="38F5380D" w:rsidR="009651C0" w:rsidRPr="0029259B" w:rsidRDefault="00697414" w:rsidP="009651C0">
      <w:pPr>
        <w:pStyle w:val="Caption"/>
        <w:jc w:val="center"/>
        <w:rPr>
          <w:rFonts w:ascii="Arial" w:hAnsi="Arial" w:cs="Arial"/>
          <w:b/>
          <w:bCs/>
          <w:color w:val="auto"/>
        </w:rPr>
      </w:pPr>
      <w:r w:rsidRPr="0029259B">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15</w:t>
      </w:r>
      <w:r w:rsidR="00341B7D">
        <w:rPr>
          <w:rFonts w:ascii="Arial" w:hAnsi="Arial" w:cs="Arial"/>
          <w:b/>
          <w:bCs/>
          <w:color w:val="auto"/>
          <w:highlight w:val="yellow"/>
        </w:rPr>
        <w:fldChar w:fldCharType="end"/>
      </w:r>
      <w:r w:rsidRPr="0029259B">
        <w:rPr>
          <w:rFonts w:ascii="Arial" w:hAnsi="Arial" w:cs="Arial"/>
          <w:b/>
          <w:bCs/>
          <w:color w:val="auto"/>
          <w:highlight w:val="yellow"/>
        </w:rPr>
        <w:t xml:space="preserve"> </w:t>
      </w:r>
      <w:r w:rsidR="009651C0" w:rsidRPr="0029259B">
        <w:rPr>
          <w:rFonts w:ascii="Arial" w:hAnsi="Arial" w:cs="Arial"/>
          <w:b/>
          <w:bCs/>
          <w:color w:val="auto"/>
          <w:highlight w:val="yellow"/>
        </w:rPr>
        <w:t>The changing result of RLIN3n S-Function block</w:t>
      </w:r>
    </w:p>
    <w:p w14:paraId="56A691B3" w14:textId="09EDB0FB" w:rsidR="00E93DDC" w:rsidRDefault="00E93DDC">
      <w:pPr>
        <w:pStyle w:val="Heading3"/>
      </w:pPr>
      <w:bookmarkStart w:id="632" w:name="_Toc122608916"/>
      <w:r w:rsidRPr="00DF03F6">
        <w:rPr>
          <w:highlight w:val="yellow"/>
        </w:rPr>
        <w:lastRenderedPageBreak/>
        <w:t xml:space="preserve">3.2.5 </w:t>
      </w:r>
      <w:bookmarkStart w:id="633" w:name="V10000_New_Req_03_004"/>
      <w:commentRangeStart w:id="634"/>
      <w:r w:rsidRPr="00DF03F6">
        <w:rPr>
          <w:highlight w:val="yellow"/>
        </w:rPr>
        <w:t>TAUD</w:t>
      </w:r>
      <w:bookmarkEnd w:id="633"/>
      <w:r w:rsidRPr="00DF03F6">
        <w:rPr>
          <w:highlight w:val="yellow"/>
        </w:rPr>
        <w:t xml:space="preserve"> peripheral</w:t>
      </w:r>
      <w:commentRangeEnd w:id="634"/>
      <w:r w:rsidR="002C3AE2">
        <w:rPr>
          <w:rStyle w:val="CommentReference"/>
          <w:rFonts w:asciiTheme="majorHAnsi" w:eastAsia="MS Gothic" w:hAnsiTheme="majorHAnsi"/>
          <w:b w:val="0"/>
          <w:szCs w:val="20"/>
        </w:rPr>
        <w:commentReference w:id="634"/>
      </w:r>
      <w:bookmarkEnd w:id="632"/>
    </w:p>
    <w:p w14:paraId="0CD97825" w14:textId="77777777" w:rsidR="00FB4B4A" w:rsidRDefault="00FB4B4A" w:rsidP="00FB4B4A">
      <w:pPr>
        <w:spacing w:before="240"/>
        <w:rPr>
          <w:rFonts w:ascii="Arial" w:hAnsi="Arial" w:cs="Arial"/>
          <w:highlight w:val="yellow"/>
        </w:rPr>
      </w:pPr>
      <w:bookmarkStart w:id="635" w:name="_Hlk113713046"/>
      <w:r>
        <w:rPr>
          <w:rFonts w:ascii="Arial" w:hAnsi="Arial" w:cs="Arial"/>
          <w:highlight w:val="yellow"/>
          <w:lang w:val="vi-VN"/>
        </w:rPr>
        <w:t>The following descriptions</w:t>
      </w:r>
      <w:r>
        <w:rPr>
          <w:rFonts w:ascii="Arial" w:hAnsi="Arial" w:cs="Arial"/>
          <w:highlight w:val="yellow"/>
        </w:rPr>
        <w:t xml:space="preserve"> describe about the main features of TAUD peripheral.</w:t>
      </w:r>
    </w:p>
    <w:p w14:paraId="0DE2DB0B" w14:textId="76C3C8F9" w:rsidR="00FB4B4A" w:rsidRDefault="00FB4B4A" w:rsidP="00D30948">
      <w:pPr>
        <w:pStyle w:val="ListParagraph"/>
        <w:numPr>
          <w:ilvl w:val="0"/>
          <w:numId w:val="39"/>
        </w:numPr>
        <w:ind w:left="709" w:hanging="283"/>
        <w:rPr>
          <w:rFonts w:ascii="Arial" w:hAnsi="Arial" w:cs="Arial"/>
          <w:color w:val="000000" w:themeColor="text1"/>
          <w:highlight w:val="yellow"/>
        </w:rPr>
      </w:pPr>
      <w:r>
        <w:rPr>
          <w:rFonts w:ascii="Arial" w:hAnsi="Arial" w:cs="Arial"/>
          <w:color w:val="000000" w:themeColor="text1"/>
          <w:highlight w:val="yellow"/>
        </w:rPr>
        <w:t>This block receive</w:t>
      </w:r>
      <w:r w:rsidR="00661A8B">
        <w:rPr>
          <w:rFonts w:ascii="Arial" w:hAnsi="Arial" w:cs="Arial"/>
          <w:color w:val="000000" w:themeColor="text1"/>
          <w:highlight w:val="yellow"/>
        </w:rPr>
        <w:t>s</w:t>
      </w:r>
      <w:r>
        <w:rPr>
          <w:rFonts w:ascii="Arial" w:hAnsi="Arial" w:cs="Arial"/>
          <w:color w:val="000000" w:themeColor="text1"/>
          <w:highlight w:val="yellow"/>
        </w:rPr>
        <w:t xml:space="preserve"> three input Start/Stop (boolean), pulse cycle (double), duty value (array of double value) from User algorithm to control ouput of PWM signals.</w:t>
      </w:r>
    </w:p>
    <w:p w14:paraId="52F9DFEE" w14:textId="77777777" w:rsidR="00FB4B4A" w:rsidRDefault="00FB4B4A" w:rsidP="00D30948">
      <w:pPr>
        <w:pStyle w:val="ListParagraph"/>
        <w:numPr>
          <w:ilvl w:val="0"/>
          <w:numId w:val="39"/>
        </w:numPr>
        <w:ind w:left="709" w:hanging="283"/>
        <w:rPr>
          <w:rFonts w:ascii="Arial" w:hAnsi="Arial" w:cs="Arial"/>
          <w:color w:val="000000" w:themeColor="text1"/>
          <w:highlight w:val="yellow"/>
        </w:rPr>
      </w:pPr>
      <w:r>
        <w:rPr>
          <w:rFonts w:ascii="Arial" w:hAnsi="Arial" w:cs="Arial"/>
          <w:color w:val="000000" w:themeColor="text1"/>
          <w:highlight w:val="yellow"/>
        </w:rPr>
        <w:t>Ouput of this block is an array of data signals (master channel and slave channels). Slave channels select by User in SC.</w:t>
      </w:r>
    </w:p>
    <w:p w14:paraId="57108A5F" w14:textId="77777777" w:rsidR="00FB4B4A" w:rsidRDefault="00FB4B4A" w:rsidP="00D30948">
      <w:pPr>
        <w:pStyle w:val="ListParagraph"/>
        <w:numPr>
          <w:ilvl w:val="0"/>
          <w:numId w:val="39"/>
        </w:numPr>
        <w:ind w:hanging="294"/>
        <w:rPr>
          <w:highlight w:val="yellow"/>
        </w:rPr>
      </w:pPr>
      <w:r>
        <w:rPr>
          <w:rFonts w:ascii="Arial" w:hAnsi="Arial" w:cs="Arial"/>
          <w:highlight w:val="yellow"/>
        </w:rPr>
        <w:t>PWM output: generate PWM data signal then send data to MATLAB (boolean).</w:t>
      </w:r>
    </w:p>
    <w:p w14:paraId="30994158" w14:textId="6D8D7937" w:rsidR="00FB4B4A" w:rsidRDefault="00FB4B4A" w:rsidP="00D30948">
      <w:pPr>
        <w:pStyle w:val="ListParagraph"/>
        <w:numPr>
          <w:ilvl w:val="0"/>
          <w:numId w:val="39"/>
        </w:numPr>
        <w:ind w:left="709" w:hanging="283"/>
        <w:rPr>
          <w:rFonts w:ascii="Arial" w:hAnsi="Arial" w:cs="Arial"/>
          <w:b/>
          <w:bCs/>
          <w:color w:val="000000" w:themeColor="text1"/>
        </w:rPr>
      </w:pPr>
      <w:r>
        <w:rPr>
          <w:noProof/>
        </w:rPr>
        <w:drawing>
          <wp:anchor distT="0" distB="0" distL="114300" distR="114300" simplePos="0" relativeHeight="251674624" behindDoc="0" locked="0" layoutInCell="1" allowOverlap="1" wp14:anchorId="04D8D4BE" wp14:editId="07A8B0A6">
            <wp:simplePos x="0" y="0"/>
            <wp:positionH relativeFrom="margin">
              <wp:posOffset>2527300</wp:posOffset>
            </wp:positionH>
            <wp:positionV relativeFrom="paragraph">
              <wp:posOffset>267970</wp:posOffset>
            </wp:positionV>
            <wp:extent cx="1610995" cy="810895"/>
            <wp:effectExtent l="0" t="0" r="8255" b="8255"/>
            <wp:wrapTopAndBottom/>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0995" cy="81089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highlight w:val="yellow"/>
        </w:rPr>
        <w:t>Triangle PWM output: generate Triangle PWM data signal then send data to MATLAB (boolean)</w:t>
      </w:r>
      <w:r>
        <w:rPr>
          <w:rFonts w:ascii="Arial" w:hAnsi="Arial" w:cs="Arial"/>
        </w:rPr>
        <w:t>.</w:t>
      </w:r>
    </w:p>
    <w:p w14:paraId="026C96DA" w14:textId="77777777" w:rsidR="00FB4B4A" w:rsidRDefault="00FB4B4A" w:rsidP="00FB4B4A">
      <w:pPr>
        <w:rPr>
          <w:rFonts w:ascii="Arial" w:hAnsi="Arial" w:cs="Arial"/>
          <w:b/>
          <w:bCs/>
          <w:color w:val="000000" w:themeColor="text1"/>
        </w:rPr>
      </w:pPr>
    </w:p>
    <w:p w14:paraId="1AE3E06C" w14:textId="347D8DD2" w:rsidR="00FB4B4A" w:rsidRDefault="00FB4B4A" w:rsidP="00FB4B4A">
      <w:pPr>
        <w:pStyle w:val="ListParagraph"/>
        <w:ind w:left="2880" w:firstLine="720"/>
        <w:rPr>
          <w:rFonts w:ascii="Arial" w:hAnsi="Arial" w:cs="Arial"/>
          <w:b/>
          <w:bCs/>
          <w:color w:val="000000" w:themeColor="text1"/>
        </w:rPr>
      </w:pPr>
      <w:r>
        <w:rPr>
          <w:rFonts w:ascii="Arial" w:hAnsi="Arial" w:cs="Arial"/>
          <w:highlight w:val="yellow"/>
        </w:rPr>
        <w:t xml:space="preserve"> </w:t>
      </w:r>
      <w:r>
        <w:rPr>
          <w:rFonts w:ascii="Arial" w:hAnsi="Arial" w:cs="Arial"/>
          <w:b/>
          <w:bCs/>
          <w:color w:val="000000" w:themeColor="text1"/>
          <w:highlight w:val="yellow"/>
        </w:rPr>
        <w:t xml:space="preserve">Figure </w:t>
      </w:r>
      <w:r w:rsidR="00341B7D">
        <w:rPr>
          <w:rFonts w:ascii="Arial" w:hAnsi="Arial" w:cs="Arial"/>
          <w:b/>
          <w:bCs/>
          <w:color w:val="000000" w:themeColor="text1"/>
          <w:highlight w:val="yellow"/>
        </w:rPr>
        <w:fldChar w:fldCharType="begin"/>
      </w:r>
      <w:r w:rsidR="00341B7D">
        <w:rPr>
          <w:rFonts w:ascii="Arial" w:hAnsi="Arial" w:cs="Arial"/>
          <w:b/>
          <w:bCs/>
          <w:color w:val="000000" w:themeColor="text1"/>
          <w:highlight w:val="yellow"/>
        </w:rPr>
        <w:instrText xml:space="preserve"> STYLEREF 1 \s </w:instrText>
      </w:r>
      <w:r w:rsidR="00341B7D">
        <w:rPr>
          <w:rFonts w:ascii="Arial" w:hAnsi="Arial" w:cs="Arial"/>
          <w:b/>
          <w:bCs/>
          <w:color w:val="000000" w:themeColor="text1"/>
          <w:highlight w:val="yellow"/>
        </w:rPr>
        <w:fldChar w:fldCharType="separate"/>
      </w:r>
      <w:r w:rsidR="00341B7D">
        <w:rPr>
          <w:rFonts w:ascii="Arial" w:hAnsi="Arial" w:cs="Arial"/>
          <w:b/>
          <w:bCs/>
          <w:noProof/>
          <w:color w:val="000000" w:themeColor="text1"/>
          <w:highlight w:val="yellow"/>
        </w:rPr>
        <w:t>3</w:t>
      </w:r>
      <w:r w:rsidR="00341B7D">
        <w:rPr>
          <w:rFonts w:ascii="Arial" w:hAnsi="Arial" w:cs="Arial"/>
          <w:b/>
          <w:bCs/>
          <w:color w:val="000000" w:themeColor="text1"/>
          <w:highlight w:val="yellow"/>
        </w:rPr>
        <w:fldChar w:fldCharType="end"/>
      </w:r>
      <w:r w:rsidR="00341B7D">
        <w:rPr>
          <w:rFonts w:ascii="Arial" w:hAnsi="Arial" w:cs="Arial"/>
          <w:b/>
          <w:bCs/>
          <w:color w:val="000000" w:themeColor="text1"/>
          <w:highlight w:val="yellow"/>
        </w:rPr>
        <w:noBreakHyphen/>
      </w:r>
      <w:r w:rsidR="00341B7D">
        <w:rPr>
          <w:rFonts w:ascii="Arial" w:hAnsi="Arial" w:cs="Arial"/>
          <w:b/>
          <w:bCs/>
          <w:color w:val="000000" w:themeColor="text1"/>
          <w:highlight w:val="yellow"/>
        </w:rPr>
        <w:fldChar w:fldCharType="begin"/>
      </w:r>
      <w:r w:rsidR="00341B7D">
        <w:rPr>
          <w:rFonts w:ascii="Arial" w:hAnsi="Arial" w:cs="Arial"/>
          <w:b/>
          <w:bCs/>
          <w:color w:val="000000" w:themeColor="text1"/>
          <w:highlight w:val="yellow"/>
        </w:rPr>
        <w:instrText xml:space="preserve"> SEQ Figure \* ARABIC \s 1 </w:instrText>
      </w:r>
      <w:r w:rsidR="00341B7D">
        <w:rPr>
          <w:rFonts w:ascii="Arial" w:hAnsi="Arial" w:cs="Arial"/>
          <w:b/>
          <w:bCs/>
          <w:color w:val="000000" w:themeColor="text1"/>
          <w:highlight w:val="yellow"/>
        </w:rPr>
        <w:fldChar w:fldCharType="separate"/>
      </w:r>
      <w:r w:rsidR="00341B7D">
        <w:rPr>
          <w:rFonts w:ascii="Arial" w:hAnsi="Arial" w:cs="Arial"/>
          <w:b/>
          <w:bCs/>
          <w:noProof/>
          <w:color w:val="000000" w:themeColor="text1"/>
          <w:highlight w:val="yellow"/>
        </w:rPr>
        <w:t>16</w:t>
      </w:r>
      <w:r w:rsidR="00341B7D">
        <w:rPr>
          <w:rFonts w:ascii="Arial" w:hAnsi="Arial" w:cs="Arial"/>
          <w:b/>
          <w:bCs/>
          <w:color w:val="000000" w:themeColor="text1"/>
          <w:highlight w:val="yellow"/>
        </w:rPr>
        <w:fldChar w:fldCharType="end"/>
      </w:r>
      <w:r>
        <w:rPr>
          <w:rFonts w:ascii="Arial" w:hAnsi="Arial" w:cs="Arial"/>
          <w:b/>
          <w:bCs/>
          <w:color w:val="000000" w:themeColor="text1"/>
          <w:highlight w:val="yellow"/>
        </w:rPr>
        <w:t xml:space="preserve"> S-Function block of TAUD</w:t>
      </w:r>
    </w:p>
    <w:p w14:paraId="33253DB2" w14:textId="77777777" w:rsidR="00FB4B4A" w:rsidRDefault="00FB4B4A" w:rsidP="00FB4B4A">
      <w:pPr>
        <w:pStyle w:val="ListParagraph"/>
        <w:ind w:left="2880" w:firstLine="720"/>
        <w:rPr>
          <w:rFonts w:ascii="Arial" w:hAnsi="Arial" w:cs="Arial"/>
          <w:b/>
          <w:bCs/>
          <w:color w:val="000000" w:themeColor="text1"/>
        </w:rPr>
      </w:pPr>
    </w:p>
    <w:p w14:paraId="36BC9175" w14:textId="3C345887" w:rsidR="00FB4B4A" w:rsidRDefault="00FB4B4A" w:rsidP="00FB4B4A">
      <w:pPr>
        <w:pStyle w:val="ListParagraph"/>
        <w:ind w:left="0"/>
        <w:rPr>
          <w:rFonts w:ascii="Arial" w:hAnsi="Arial" w:cs="Arial"/>
        </w:rPr>
      </w:pPr>
      <w:r>
        <w:rPr>
          <w:noProof/>
        </w:rPr>
        <w:drawing>
          <wp:anchor distT="0" distB="0" distL="114300" distR="114300" simplePos="0" relativeHeight="251675648" behindDoc="0" locked="0" layoutInCell="1" allowOverlap="1" wp14:anchorId="0D663DB1" wp14:editId="1441D27A">
            <wp:simplePos x="0" y="0"/>
            <wp:positionH relativeFrom="page">
              <wp:align>center</wp:align>
            </wp:positionH>
            <wp:positionV relativeFrom="paragraph">
              <wp:posOffset>356235</wp:posOffset>
            </wp:positionV>
            <wp:extent cx="3017520" cy="2053590"/>
            <wp:effectExtent l="0" t="0" r="0" b="381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7520" cy="205359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highlight w:val="yellow"/>
        </w:rPr>
        <w:t>The following descriptions describe how the User Interface of TAUD S-function block is used to support user selection and change TAUD ports easier during the setting model.</w:t>
      </w:r>
    </w:p>
    <w:p w14:paraId="7B250D64" w14:textId="77777777" w:rsidR="00FB4B4A" w:rsidRDefault="00FB4B4A" w:rsidP="00FB4B4A">
      <w:pPr>
        <w:pStyle w:val="ListParagraph"/>
        <w:ind w:left="0"/>
        <w:rPr>
          <w:rFonts w:ascii="Arial" w:hAnsi="Arial" w:cs="Arial"/>
        </w:rPr>
      </w:pPr>
    </w:p>
    <w:p w14:paraId="577FB801" w14:textId="17D5C19B" w:rsidR="00FB4B4A" w:rsidRDefault="00FB4B4A" w:rsidP="00FB4B4A">
      <w:pPr>
        <w:pStyle w:val="Caption"/>
        <w:jc w:val="center"/>
        <w:rPr>
          <w:rFonts w:ascii="Arial" w:hAnsi="Arial" w:cs="Arial"/>
          <w:b/>
          <w:bCs/>
          <w:color w:val="auto"/>
        </w:rPr>
      </w:pPr>
      <w:r>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17</w:t>
      </w:r>
      <w:r w:rsidR="00341B7D">
        <w:rPr>
          <w:rFonts w:ascii="Arial" w:hAnsi="Arial" w:cs="Arial"/>
          <w:b/>
          <w:bCs/>
          <w:color w:val="auto"/>
          <w:highlight w:val="yellow"/>
        </w:rPr>
        <w:fldChar w:fldCharType="end"/>
      </w:r>
      <w:r>
        <w:rPr>
          <w:rFonts w:ascii="Arial" w:hAnsi="Arial" w:cs="Arial"/>
          <w:b/>
          <w:bCs/>
          <w:color w:val="auto"/>
          <w:highlight w:val="yellow"/>
        </w:rPr>
        <w:t xml:space="preserve"> User Interface of TAUD S-Function block</w:t>
      </w:r>
    </w:p>
    <w:p w14:paraId="59C2CFCF" w14:textId="77777777" w:rsidR="00FB4B4A" w:rsidRDefault="00FB4B4A" w:rsidP="00FB4B4A">
      <w:pPr>
        <w:rPr>
          <w:rFonts w:ascii="Arial" w:hAnsi="Arial" w:cs="Arial"/>
        </w:rPr>
      </w:pPr>
      <w:r>
        <w:rPr>
          <w:rFonts w:ascii="Arial" w:hAnsi="Arial" w:cs="Arial"/>
          <w:highlight w:val="yellow"/>
        </w:rPr>
        <w:t>The User Interface of TAUD S-Function block includes “TAUD unit”, “Mode”, “Master channel” parameters.</w:t>
      </w:r>
    </w:p>
    <w:p w14:paraId="21AB230D" w14:textId="77777777" w:rsidR="00FB4B4A" w:rsidRDefault="00FB4B4A" w:rsidP="00FB4B4A">
      <w:pPr>
        <w:rPr>
          <w:rFonts w:ascii="Arial" w:hAnsi="Arial" w:cs="Arial"/>
        </w:rPr>
      </w:pPr>
    </w:p>
    <w:p w14:paraId="3D6C5DF3" w14:textId="77777777" w:rsidR="00FB4B4A" w:rsidRDefault="00FB4B4A" w:rsidP="00FB4B4A">
      <w:pPr>
        <w:rPr>
          <w:rFonts w:ascii="Arial" w:hAnsi="Arial" w:cs="Arial"/>
        </w:rPr>
      </w:pPr>
      <w:r>
        <w:rPr>
          <w:rFonts w:ascii="Arial" w:hAnsi="Arial" w:cs="Arial"/>
          <w:highlight w:val="yellow"/>
        </w:rPr>
        <w:t>The purpose of these parameters is to specify the target port name of TAUD S-Function block. When building the model, these parameters will generate at the same time as the input data</w:t>
      </w:r>
      <w:r>
        <w:rPr>
          <w:rFonts w:ascii="Arial" w:hAnsi="Arial" w:cs="Arial"/>
        </w:rPr>
        <w:t>.</w:t>
      </w:r>
    </w:p>
    <w:p w14:paraId="015CFDE9" w14:textId="77777777" w:rsidR="00FB4B4A" w:rsidRDefault="00FB4B4A" w:rsidP="00FB4B4A">
      <w:pPr>
        <w:rPr>
          <w:rFonts w:ascii="Arial" w:hAnsi="Arial" w:cs="Arial"/>
        </w:rPr>
      </w:pPr>
      <w:r>
        <w:rPr>
          <w:rFonts w:ascii="Arial" w:hAnsi="Arial" w:cs="Arial"/>
        </w:rPr>
        <w:br w:type="page"/>
      </w:r>
    </w:p>
    <w:p w14:paraId="678583D2" w14:textId="1A55AEB9" w:rsidR="00FB4B4A" w:rsidRDefault="00FB4B4A" w:rsidP="00FB4B4A">
      <w:pPr>
        <w:rPr>
          <w:rFonts w:ascii="Arial" w:hAnsi="Arial" w:cs="Arial"/>
        </w:rPr>
      </w:pPr>
      <w:r>
        <w:rPr>
          <w:noProof/>
        </w:rPr>
        <w:lastRenderedPageBreak/>
        <w:drawing>
          <wp:anchor distT="0" distB="0" distL="114300" distR="114300" simplePos="0" relativeHeight="251676672" behindDoc="0" locked="0" layoutInCell="1" allowOverlap="1" wp14:anchorId="2659596A" wp14:editId="601ED81D">
            <wp:simplePos x="0" y="0"/>
            <wp:positionH relativeFrom="margin">
              <wp:posOffset>538480</wp:posOffset>
            </wp:positionH>
            <wp:positionV relativeFrom="paragraph">
              <wp:posOffset>406400</wp:posOffset>
            </wp:positionV>
            <wp:extent cx="6673850" cy="1917065"/>
            <wp:effectExtent l="0" t="0" r="0" b="6985"/>
            <wp:wrapTopAndBottom/>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3850" cy="191706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highlight w:val="yellow"/>
        </w:rPr>
        <w:t>After changing the master channel of TAUD, the displaying name of S-function block will be changed automatically based on the current selecting TAUD master channel.</w:t>
      </w:r>
      <w:r>
        <w:rPr>
          <w:rFonts w:ascii="Arial" w:hAnsi="Arial" w:cs="Arial"/>
        </w:rPr>
        <w:t xml:space="preserve">  </w:t>
      </w:r>
    </w:p>
    <w:p w14:paraId="081F07A1" w14:textId="77777777" w:rsidR="00FB4B4A" w:rsidRDefault="00FB4B4A" w:rsidP="00FB4B4A">
      <w:pPr>
        <w:rPr>
          <w:rFonts w:ascii="Arial" w:hAnsi="Arial" w:cs="Arial"/>
        </w:rPr>
      </w:pPr>
    </w:p>
    <w:p w14:paraId="29745F7D" w14:textId="77777777" w:rsidR="00FB4B4A" w:rsidRDefault="00FB4B4A" w:rsidP="00FB4B4A">
      <w:pPr>
        <w:pStyle w:val="ListParagraph"/>
        <w:ind w:left="0"/>
        <w:rPr>
          <w:rFonts w:ascii="Arial" w:hAnsi="Arial" w:cs="Arial"/>
        </w:rPr>
      </w:pPr>
    </w:p>
    <w:p w14:paraId="70801A7F" w14:textId="65D0E441" w:rsidR="00FB4B4A" w:rsidRDefault="00FB4B4A" w:rsidP="00FB4B4A">
      <w:pPr>
        <w:pStyle w:val="Caption"/>
        <w:jc w:val="center"/>
        <w:rPr>
          <w:rFonts w:ascii="Arial" w:hAnsi="Arial" w:cs="Arial"/>
          <w:b/>
          <w:bCs/>
          <w:color w:val="auto"/>
          <w:highlight w:val="yellow"/>
        </w:rPr>
      </w:pPr>
      <w:r>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18</w:t>
      </w:r>
      <w:r w:rsidR="00341B7D">
        <w:rPr>
          <w:rFonts w:ascii="Arial" w:hAnsi="Arial" w:cs="Arial"/>
          <w:b/>
          <w:bCs/>
          <w:color w:val="auto"/>
          <w:highlight w:val="yellow"/>
        </w:rPr>
        <w:fldChar w:fldCharType="end"/>
      </w:r>
      <w:r>
        <w:rPr>
          <w:rFonts w:ascii="Arial" w:hAnsi="Arial" w:cs="Arial"/>
          <w:b/>
          <w:bCs/>
          <w:color w:val="auto"/>
          <w:highlight w:val="yellow"/>
        </w:rPr>
        <w:t xml:space="preserve"> Changing port name of TAUD S-Function block</w:t>
      </w:r>
    </w:p>
    <w:p w14:paraId="7D855D0A" w14:textId="4F77EA52" w:rsidR="00FB4B4A" w:rsidRPr="00EB285C" w:rsidRDefault="00FB4B4A" w:rsidP="00D30948">
      <w:pPr>
        <w:pStyle w:val="ListParagraph"/>
        <w:numPr>
          <w:ilvl w:val="0"/>
          <w:numId w:val="40"/>
        </w:numPr>
        <w:ind w:left="142" w:hanging="142"/>
        <w:rPr>
          <w:rFonts w:ascii="Arial" w:hAnsi="Arial" w:cs="Arial"/>
          <w:b/>
          <w:bCs/>
        </w:rPr>
      </w:pPr>
      <w:bookmarkStart w:id="636" w:name="E10000_REL_Req_05"/>
      <w:r w:rsidRPr="00EB285C">
        <w:rPr>
          <w:b/>
          <w:bCs/>
          <w:noProof/>
        </w:rPr>
        <w:drawing>
          <wp:anchor distT="0" distB="0" distL="114300" distR="114300" simplePos="0" relativeHeight="251677696" behindDoc="0" locked="0" layoutInCell="1" allowOverlap="1" wp14:anchorId="4CC7EE21" wp14:editId="7A093D0C">
            <wp:simplePos x="0" y="0"/>
            <wp:positionH relativeFrom="column">
              <wp:posOffset>1033145</wp:posOffset>
            </wp:positionH>
            <wp:positionV relativeFrom="paragraph">
              <wp:posOffset>241935</wp:posOffset>
            </wp:positionV>
            <wp:extent cx="4441825" cy="2647950"/>
            <wp:effectExtent l="0" t="0" r="0" b="0"/>
            <wp:wrapTopAndBottom/>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art, waterfall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41825" cy="2647950"/>
                    </a:xfrm>
                    <a:prstGeom prst="rect">
                      <a:avLst/>
                    </a:prstGeom>
                    <a:noFill/>
                  </pic:spPr>
                </pic:pic>
              </a:graphicData>
            </a:graphic>
            <wp14:sizeRelH relativeFrom="margin">
              <wp14:pctWidth>0</wp14:pctWidth>
            </wp14:sizeRelH>
            <wp14:sizeRelV relativeFrom="margin">
              <wp14:pctHeight>0</wp14:pctHeight>
            </wp14:sizeRelV>
          </wp:anchor>
        </w:drawing>
      </w:r>
      <w:r w:rsidRPr="00EB285C">
        <w:rPr>
          <w:rFonts w:ascii="Arial" w:hAnsi="Arial" w:cs="Arial"/>
          <w:b/>
          <w:bCs/>
          <w:highlight w:val="yellow"/>
        </w:rPr>
        <w:t>Model structure of connection between User block with TAUD S-Function block</w:t>
      </w:r>
      <w:bookmarkEnd w:id="636"/>
      <w:r w:rsidRPr="00EB285C">
        <w:rPr>
          <w:rFonts w:ascii="Arial" w:hAnsi="Arial" w:cs="Arial"/>
          <w:b/>
          <w:bCs/>
          <w:highlight w:val="yellow"/>
        </w:rPr>
        <w:t>:</w:t>
      </w:r>
      <w:r w:rsidRPr="00EB285C">
        <w:rPr>
          <w:rFonts w:ascii="Arial" w:hAnsi="Arial" w:cs="Arial"/>
          <w:b/>
          <w:bCs/>
        </w:rPr>
        <w:t xml:space="preserve"> </w:t>
      </w:r>
    </w:p>
    <w:p w14:paraId="004F3FD9" w14:textId="457AE999" w:rsidR="00FB4B4A" w:rsidRDefault="00FB4B4A" w:rsidP="00FB4B4A">
      <w:pPr>
        <w:pStyle w:val="Caption"/>
        <w:jc w:val="center"/>
        <w:rPr>
          <w:rFonts w:ascii="Arial" w:hAnsi="Arial" w:cs="Arial"/>
          <w:b/>
          <w:bCs/>
          <w:color w:val="auto"/>
        </w:rPr>
      </w:pPr>
      <w:r>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19</w:t>
      </w:r>
      <w:r w:rsidR="00341B7D">
        <w:rPr>
          <w:rFonts w:ascii="Arial" w:hAnsi="Arial" w:cs="Arial"/>
          <w:b/>
          <w:bCs/>
          <w:color w:val="auto"/>
          <w:highlight w:val="yellow"/>
        </w:rPr>
        <w:fldChar w:fldCharType="end"/>
      </w:r>
      <w:r>
        <w:rPr>
          <w:rFonts w:ascii="Arial" w:hAnsi="Arial" w:cs="Arial"/>
          <w:b/>
          <w:bCs/>
          <w:color w:val="auto"/>
          <w:highlight w:val="yellow"/>
        </w:rPr>
        <w:t xml:space="preserve"> Model structure for using TAUD</w:t>
      </w:r>
    </w:p>
    <w:p w14:paraId="7B511B01" w14:textId="77777777" w:rsidR="00FB4B4A" w:rsidRDefault="00FB4B4A" w:rsidP="00FB4B4A">
      <w:pPr>
        <w:pStyle w:val="ListParagraph"/>
        <w:ind w:left="0"/>
        <w:rPr>
          <w:rFonts w:ascii="Arial" w:hAnsi="Arial" w:cs="Arial"/>
          <w:highlight w:val="yellow"/>
        </w:rPr>
      </w:pPr>
      <w:r>
        <w:rPr>
          <w:rFonts w:ascii="Arial" w:hAnsi="Arial" w:cs="Arial"/>
          <w:highlight w:val="yellow"/>
        </w:rPr>
        <w:t xml:space="preserve">User must connect TAUD block same as above structure for conduct ETVPF with TAUD. To support setting for multiple channels and connection between MATLAB and VLAB, use Mux and Demux to connect from User algorithm to TAUD block. </w:t>
      </w:r>
    </w:p>
    <w:p w14:paraId="7185F7E3" w14:textId="77777777" w:rsidR="00FB4B4A" w:rsidRDefault="00FB4B4A" w:rsidP="00FB4B4A">
      <w:pPr>
        <w:pStyle w:val="ListParagraph"/>
        <w:ind w:left="0"/>
        <w:rPr>
          <w:rFonts w:ascii="Arial" w:hAnsi="Arial" w:cs="Arial"/>
          <w:highlight w:val="yellow"/>
        </w:rPr>
      </w:pPr>
    </w:p>
    <w:p w14:paraId="3B83B7BA" w14:textId="77777777" w:rsidR="00FB4B4A" w:rsidRDefault="00FB4B4A" w:rsidP="00FB4B4A">
      <w:pPr>
        <w:pStyle w:val="ListParagraph"/>
        <w:ind w:left="0"/>
        <w:rPr>
          <w:rFonts w:ascii="Arial" w:hAnsi="Arial" w:cs="Arial"/>
          <w:highlight w:val="yellow"/>
        </w:rPr>
      </w:pPr>
      <w:r>
        <w:rPr>
          <w:rFonts w:ascii="Arial" w:hAnsi="Arial" w:cs="Arial"/>
          <w:highlight w:val="yellow"/>
        </w:rPr>
        <w:t xml:space="preserve">To keep the dimension of input and output are same, Input duty array must include a dummy value for master at the end of input array. </w:t>
      </w:r>
    </w:p>
    <w:p w14:paraId="472C2294" w14:textId="7CA59F6F" w:rsidR="00FB4B4A" w:rsidRDefault="00FB4B4A" w:rsidP="00FB4B4A">
      <w:pPr>
        <w:pStyle w:val="ListParagraph"/>
        <w:ind w:left="0"/>
        <w:rPr>
          <w:rFonts w:ascii="Arial" w:hAnsi="Arial" w:cs="Arial"/>
          <w:highlight w:val="yellow"/>
        </w:rPr>
      </w:pPr>
      <w:r>
        <w:rPr>
          <w:rFonts w:ascii="Arial" w:hAnsi="Arial" w:cs="Arial"/>
          <w:highlight w:val="yellow"/>
        </w:rPr>
        <w:t xml:space="preserve">If user want to </w:t>
      </w:r>
      <w:r w:rsidR="00EB285C">
        <w:rPr>
          <w:rFonts w:ascii="Arial" w:hAnsi="Arial" w:cs="Arial"/>
          <w:highlight w:val="yellow"/>
        </w:rPr>
        <w:t>NOT</w:t>
      </w:r>
      <w:r>
        <w:rPr>
          <w:rFonts w:ascii="Arial" w:hAnsi="Arial" w:cs="Arial"/>
          <w:highlight w:val="yellow"/>
        </w:rPr>
        <w:t xml:space="preserve"> change the input value after started</w:t>
      </w:r>
      <w:r w:rsidR="00EB285C">
        <w:rPr>
          <w:rFonts w:ascii="Arial" w:hAnsi="Arial" w:cs="Arial"/>
          <w:highlight w:val="yellow"/>
        </w:rPr>
        <w:t>,</w:t>
      </w:r>
      <w:r>
        <w:rPr>
          <w:rFonts w:ascii="Arial" w:hAnsi="Arial" w:cs="Arial"/>
          <w:highlight w:val="yellow"/>
        </w:rPr>
        <w:t xml:space="preserve"> </w:t>
      </w:r>
      <w:r w:rsidR="00EB285C">
        <w:rPr>
          <w:rFonts w:ascii="Arial" w:hAnsi="Arial" w:cs="Arial"/>
          <w:highlight w:val="yellow"/>
        </w:rPr>
        <w:t>u</w:t>
      </w:r>
      <w:r>
        <w:rPr>
          <w:rFonts w:ascii="Arial" w:hAnsi="Arial" w:cs="Arial"/>
          <w:highlight w:val="yellow"/>
        </w:rPr>
        <w:t>ser can connect inputs to constant values. The constant value is same as initial setting value.</w:t>
      </w:r>
    </w:p>
    <w:p w14:paraId="0337509A" w14:textId="77777777" w:rsidR="00FB4B4A" w:rsidRDefault="00FB4B4A" w:rsidP="00FB4B4A">
      <w:pPr>
        <w:pStyle w:val="ListParagraph"/>
        <w:ind w:left="0"/>
        <w:rPr>
          <w:rFonts w:ascii="Arial" w:hAnsi="Arial" w:cs="Arial"/>
          <w:highlight w:val="yellow"/>
        </w:rPr>
      </w:pPr>
      <w:r>
        <w:rPr>
          <w:rFonts w:ascii="Arial" w:hAnsi="Arial" w:cs="Arial"/>
          <w:highlight w:val="yellow"/>
        </w:rPr>
        <w:t>Example: connect Duty and Pulse to constant number</w:t>
      </w:r>
    </w:p>
    <w:p w14:paraId="7C1BC656" w14:textId="77777777" w:rsidR="00FB4B4A" w:rsidRDefault="00FB4B4A" w:rsidP="00FB4B4A">
      <w:pPr>
        <w:pStyle w:val="ListParagraph"/>
        <w:ind w:left="0"/>
        <w:rPr>
          <w:rFonts w:ascii="Arial" w:hAnsi="Arial" w:cs="Arial"/>
          <w:highlight w:val="yellow"/>
        </w:rPr>
      </w:pPr>
    </w:p>
    <w:p w14:paraId="5094B965" w14:textId="360779B5" w:rsidR="00FB4B4A" w:rsidRDefault="00FB4B4A" w:rsidP="00FB4B4A">
      <w:pPr>
        <w:pStyle w:val="ListParagraph"/>
        <w:spacing w:before="240"/>
        <w:ind w:left="0"/>
        <w:rPr>
          <w:rFonts w:ascii="Arial" w:hAnsi="Arial" w:cs="Arial"/>
          <w:highlight w:val="yellow"/>
        </w:rPr>
      </w:pPr>
      <w:r>
        <w:rPr>
          <w:rFonts w:ascii="Arial" w:hAnsi="Arial" w:cs="Arial"/>
          <w:highlight w:val="yellow"/>
        </w:rPr>
        <w:t>Output of TAUD is an array of data signals. To get data from each channel</w:t>
      </w:r>
      <w:r w:rsidR="00EB285C">
        <w:rPr>
          <w:rFonts w:ascii="Arial" w:hAnsi="Arial" w:cs="Arial"/>
          <w:highlight w:val="yellow"/>
        </w:rPr>
        <w:t>,</w:t>
      </w:r>
      <w:r>
        <w:rPr>
          <w:rFonts w:ascii="Arial" w:hAnsi="Arial" w:cs="Arial"/>
          <w:highlight w:val="yellow"/>
        </w:rPr>
        <w:t xml:space="preserve"> user must extract data from array to single data signal by using Demux to get each data.</w:t>
      </w:r>
    </w:p>
    <w:p w14:paraId="6F0EC8A7" w14:textId="71B6E02E" w:rsidR="00AE424F" w:rsidRDefault="00FB4B4A" w:rsidP="00FB4B4A">
      <w:pPr>
        <w:pStyle w:val="ListParagraph"/>
        <w:spacing w:before="240" w:line="360" w:lineRule="auto"/>
        <w:ind w:left="0"/>
        <w:rPr>
          <w:rFonts w:ascii="Arial" w:hAnsi="Arial" w:cs="Arial"/>
          <w:highlight w:val="yellow"/>
        </w:rPr>
      </w:pPr>
      <w:r>
        <w:rPr>
          <w:rFonts w:ascii="Arial" w:hAnsi="Arial" w:cs="Arial"/>
          <w:highlight w:val="yellow"/>
        </w:rPr>
        <w:t>Output array</w:t>
      </w:r>
      <w:r w:rsidR="00D912B9">
        <w:rPr>
          <w:rFonts w:ascii="Arial" w:hAnsi="Arial" w:cs="Arial"/>
          <w:highlight w:val="yellow"/>
        </w:rPr>
        <w:t>s</w:t>
      </w:r>
      <w:r>
        <w:rPr>
          <w:rFonts w:ascii="Arial" w:hAnsi="Arial" w:cs="Arial"/>
          <w:highlight w:val="yellow"/>
        </w:rPr>
        <w:t xml:space="preserve"> include signal of master channel and slave channels. Input for slave is also array.</w:t>
      </w:r>
    </w:p>
    <w:p w14:paraId="749934AD" w14:textId="58B69213" w:rsidR="00EB285C" w:rsidRDefault="00EB285C" w:rsidP="00FB4B4A">
      <w:pPr>
        <w:pStyle w:val="ListParagraph"/>
        <w:spacing w:before="240" w:line="360" w:lineRule="auto"/>
        <w:ind w:left="0"/>
        <w:rPr>
          <w:rFonts w:ascii="Arial" w:hAnsi="Arial" w:cs="Arial"/>
          <w:highlight w:val="yellow"/>
        </w:rPr>
      </w:pPr>
      <w:r>
        <w:rPr>
          <w:rFonts w:ascii="Arial" w:hAnsi="Arial" w:cs="Arial"/>
          <w:highlight w:val="yellow"/>
        </w:rPr>
        <w:br w:type="page"/>
      </w:r>
    </w:p>
    <w:p w14:paraId="3486BAA6" w14:textId="6F83F4A3" w:rsidR="00FB4B4A" w:rsidRPr="00EB285C" w:rsidRDefault="00EB285C" w:rsidP="00FB4B4A">
      <w:pPr>
        <w:pStyle w:val="ListParagraph"/>
        <w:spacing w:before="240" w:line="360" w:lineRule="auto"/>
        <w:ind w:left="0"/>
        <w:rPr>
          <w:rFonts w:ascii="Arial" w:hAnsi="Arial" w:cs="Arial"/>
          <w:b/>
          <w:bCs/>
          <w:highlight w:val="yellow"/>
        </w:rPr>
      </w:pPr>
      <w:r>
        <w:rPr>
          <w:rFonts w:ascii="Arial" w:hAnsi="Arial" w:cs="Arial"/>
          <w:b/>
          <w:bCs/>
          <w:highlight w:val="yellow"/>
        </w:rPr>
        <w:lastRenderedPageBreak/>
        <w:t xml:space="preserve">- </w:t>
      </w:r>
      <w:r w:rsidR="00FB4B4A" w:rsidRPr="00EB285C">
        <w:rPr>
          <w:rFonts w:ascii="Arial" w:hAnsi="Arial" w:cs="Arial"/>
          <w:b/>
          <w:bCs/>
          <w:highlight w:val="yellow"/>
        </w:rPr>
        <w:t>Support Model in the Loop Simulation (MILS) for TAUD block:</w:t>
      </w:r>
    </w:p>
    <w:p w14:paraId="2FB33810" w14:textId="4F54062F" w:rsidR="00FB4B4A" w:rsidRDefault="00FB4B4A" w:rsidP="00FB4B4A">
      <w:pPr>
        <w:pStyle w:val="ListParagraph"/>
        <w:spacing w:before="240"/>
        <w:ind w:left="0"/>
        <w:rPr>
          <w:rFonts w:ascii="Arial" w:hAnsi="Arial" w:cs="Arial"/>
          <w:highlight w:val="yellow"/>
        </w:rPr>
      </w:pPr>
      <w:r>
        <w:rPr>
          <w:rFonts w:ascii="Arial" w:hAnsi="Arial" w:cs="Arial"/>
          <w:highlight w:val="yellow"/>
        </w:rPr>
        <w:t>ETVPF create TAUD block for executing MILS. To use this block, user must replace the S-function TAUD to MILS TAUD block then execute MILS.</w:t>
      </w:r>
    </w:p>
    <w:p w14:paraId="7A1D1263" w14:textId="5001E09B" w:rsidR="0040623C" w:rsidRDefault="0040623C" w:rsidP="00FB4B4A">
      <w:pPr>
        <w:pStyle w:val="ListParagraph"/>
        <w:spacing w:before="240"/>
        <w:ind w:left="0"/>
        <w:rPr>
          <w:rFonts w:ascii="Arial" w:hAnsi="Arial" w:cs="Arial"/>
        </w:rPr>
      </w:pPr>
      <w:r w:rsidRPr="0040623C">
        <w:rPr>
          <w:rFonts w:ascii="Arial" w:hAnsi="Arial" w:cs="Arial"/>
          <w:highlight w:val="yellow"/>
        </w:rPr>
        <w:t>Input of MILS TAUD includes duty, pulse</w:t>
      </w:r>
      <w:r w:rsidR="00661A8B">
        <w:rPr>
          <w:rFonts w:ascii="Arial" w:hAnsi="Arial" w:cs="Arial"/>
          <w:highlight w:val="yellow"/>
        </w:rPr>
        <w:t>,</w:t>
      </w:r>
      <w:r w:rsidRPr="0040623C">
        <w:rPr>
          <w:rFonts w:ascii="Arial" w:hAnsi="Arial" w:cs="Arial"/>
          <w:highlight w:val="yellow"/>
        </w:rPr>
        <w:t xml:space="preserve"> and start/stop trigger. When running the model, the S-function “mils_taud” inside TAUD MILS will set the duty input for “PulseWidth” and pulse input for “Period” of the pulse generator. Please match the input of MILS TAUD and the initial value of the pulse generator (“PulseWidth” and “Period”).</w:t>
      </w:r>
    </w:p>
    <w:p w14:paraId="097A9BC7" w14:textId="5278A9F6" w:rsidR="00FB4B4A" w:rsidRDefault="00FB4B4A" w:rsidP="00FB4B4A">
      <w:pPr>
        <w:pStyle w:val="ListParagraph"/>
        <w:spacing w:before="240"/>
        <w:ind w:left="0"/>
        <w:rPr>
          <w:rFonts w:ascii="Arial" w:hAnsi="Arial" w:cs="Arial"/>
          <w:highlight w:val="yellow"/>
        </w:rPr>
      </w:pPr>
      <w:r>
        <w:rPr>
          <w:rFonts w:ascii="Arial" w:hAnsi="Arial" w:cs="Arial"/>
          <w:highlight w:val="yellow"/>
        </w:rPr>
        <w:t>In MILS, user don’t need to use Mux and Demux block.</w:t>
      </w:r>
    </w:p>
    <w:p w14:paraId="3FB6CC3A" w14:textId="77777777" w:rsidR="00FB4B4A" w:rsidRDefault="00FB4B4A" w:rsidP="00FB4B4A">
      <w:pPr>
        <w:pStyle w:val="ListParagraph"/>
        <w:spacing w:before="240"/>
        <w:ind w:left="0"/>
        <w:rPr>
          <w:rFonts w:ascii="Arial" w:hAnsi="Arial" w:cs="Arial"/>
        </w:rPr>
      </w:pPr>
      <w:r>
        <w:rPr>
          <w:rFonts w:ascii="Arial" w:hAnsi="Arial" w:cs="Arial"/>
          <w:highlight w:val="yellow"/>
        </w:rPr>
        <w:t>Each block support for each TAUD channel. To use multiple channels, user must connect to multiple blocks.</w:t>
      </w:r>
    </w:p>
    <w:p w14:paraId="62C5A9FB" w14:textId="65ABD346" w:rsidR="00FB4B4A" w:rsidRDefault="00FB4B4A" w:rsidP="00FB4B4A">
      <w:pPr>
        <w:pStyle w:val="ListParagraph"/>
        <w:spacing w:before="240"/>
        <w:ind w:left="0"/>
        <w:rPr>
          <w:rFonts w:ascii="Arial" w:hAnsi="Arial" w:cs="Arial"/>
        </w:rPr>
      </w:pPr>
      <w:r>
        <w:rPr>
          <w:noProof/>
        </w:rPr>
        <w:drawing>
          <wp:anchor distT="0" distB="0" distL="114300" distR="114300" simplePos="0" relativeHeight="251678720" behindDoc="0" locked="0" layoutInCell="1" allowOverlap="1" wp14:anchorId="2D0751CA" wp14:editId="7C22FF5F">
            <wp:simplePos x="0" y="0"/>
            <wp:positionH relativeFrom="page">
              <wp:posOffset>1346835</wp:posOffset>
            </wp:positionH>
            <wp:positionV relativeFrom="paragraph">
              <wp:posOffset>76200</wp:posOffset>
            </wp:positionV>
            <wp:extent cx="4564380" cy="2740025"/>
            <wp:effectExtent l="0" t="0" r="7620" b="3175"/>
            <wp:wrapTopAndBottom/>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4380" cy="2740025"/>
                    </a:xfrm>
                    <a:prstGeom prst="rect">
                      <a:avLst/>
                    </a:prstGeom>
                    <a:noFill/>
                  </pic:spPr>
                </pic:pic>
              </a:graphicData>
            </a:graphic>
            <wp14:sizeRelH relativeFrom="margin">
              <wp14:pctWidth>0</wp14:pctWidth>
            </wp14:sizeRelH>
            <wp14:sizeRelV relativeFrom="margin">
              <wp14:pctHeight>0</wp14:pctHeight>
            </wp14:sizeRelV>
          </wp:anchor>
        </w:drawing>
      </w:r>
    </w:p>
    <w:p w14:paraId="5416E503" w14:textId="28E78266" w:rsidR="00FB4B4A" w:rsidRDefault="00FB4B4A" w:rsidP="00FB4B4A">
      <w:pPr>
        <w:pStyle w:val="Caption"/>
        <w:jc w:val="center"/>
        <w:rPr>
          <w:rFonts w:ascii="Arial" w:hAnsi="Arial" w:cs="Arial"/>
          <w:b/>
          <w:bCs/>
          <w:color w:val="auto"/>
        </w:rPr>
      </w:pPr>
      <w:r>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20</w:t>
      </w:r>
      <w:r w:rsidR="00341B7D">
        <w:rPr>
          <w:rFonts w:ascii="Arial" w:hAnsi="Arial" w:cs="Arial"/>
          <w:b/>
          <w:bCs/>
          <w:color w:val="auto"/>
          <w:highlight w:val="yellow"/>
        </w:rPr>
        <w:fldChar w:fldCharType="end"/>
      </w:r>
      <w:r>
        <w:rPr>
          <w:rFonts w:ascii="Arial" w:hAnsi="Arial" w:cs="Arial"/>
          <w:b/>
          <w:bCs/>
          <w:color w:val="auto"/>
          <w:highlight w:val="yellow"/>
        </w:rPr>
        <w:t xml:space="preserve"> Model structure for using TAUD MILS</w:t>
      </w:r>
      <w:bookmarkEnd w:id="635"/>
    </w:p>
    <w:p w14:paraId="1C7B5FAA" w14:textId="6F3CC8BE" w:rsidR="00AE424F" w:rsidRDefault="00AE424F" w:rsidP="00085C7E">
      <w:pPr>
        <w:pStyle w:val="ListParagraph"/>
        <w:ind w:left="0"/>
      </w:pPr>
      <w:r>
        <w:br w:type="page"/>
      </w:r>
    </w:p>
    <w:p w14:paraId="663CAE1B" w14:textId="199B92DA" w:rsidR="00F4430C" w:rsidRPr="0029259B" w:rsidRDefault="748D06D4" w:rsidP="00F4430C">
      <w:pPr>
        <w:pStyle w:val="Heading2"/>
        <w:rPr>
          <w:rFonts w:cs="Arial"/>
        </w:rPr>
      </w:pPr>
      <w:bookmarkStart w:id="637" w:name="_Toc122608917"/>
      <w:r w:rsidRPr="0029259B">
        <w:rPr>
          <w:rFonts w:cs="Arial"/>
        </w:rPr>
        <w:lastRenderedPageBreak/>
        <w:t xml:space="preserve">3.3 Executing </w:t>
      </w:r>
      <w:r w:rsidR="37FA5909" w:rsidRPr="0029259B">
        <w:rPr>
          <w:rFonts w:cs="Arial"/>
        </w:rPr>
        <w:t>Simulator Processor in the Loop</w:t>
      </w:r>
      <w:r w:rsidRPr="0029259B">
        <w:rPr>
          <w:rFonts w:cs="Arial"/>
        </w:rPr>
        <w:t xml:space="preserve"> Simulation</w:t>
      </w:r>
      <w:bookmarkEnd w:id="58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7"/>
    </w:p>
    <w:p w14:paraId="04B81682" w14:textId="752745E8" w:rsidR="000F3E74" w:rsidRPr="0029259B" w:rsidRDefault="000F3E74" w:rsidP="008F699B">
      <w:pPr>
        <w:rPr>
          <w:rFonts w:ascii="Arial" w:hAnsi="Arial" w:cs="Arial"/>
        </w:rPr>
      </w:pPr>
    </w:p>
    <w:p w14:paraId="7EB1BCC1" w14:textId="1EFECB24" w:rsidR="00F4430C" w:rsidRPr="0029259B" w:rsidRDefault="0EA61305" w:rsidP="3C0BE9D9">
      <w:pPr>
        <w:rPr>
          <w:rFonts w:ascii="Arial" w:hAnsi="Arial" w:cs="Arial"/>
        </w:rPr>
      </w:pPr>
      <w:r w:rsidRPr="0029259B">
        <w:rPr>
          <w:rFonts w:ascii="Arial" w:hAnsi="Arial" w:cs="Arial"/>
        </w:rPr>
        <w:t xml:space="preserve">The following describes how to generate a </w:t>
      </w:r>
      <w:r w:rsidR="2D3505F5" w:rsidRPr="0029259B">
        <w:rPr>
          <w:rFonts w:ascii="Arial" w:hAnsi="Arial" w:cs="Arial"/>
        </w:rPr>
        <w:t>SPILS environment</w:t>
      </w:r>
      <w:r w:rsidRPr="0029259B">
        <w:rPr>
          <w:rFonts w:ascii="Arial" w:hAnsi="Arial" w:cs="Arial"/>
        </w:rPr>
        <w:t xml:space="preserve"> necessary for Simulator Processor in the Loop </w:t>
      </w:r>
      <w:r w:rsidR="3E0DF7CA" w:rsidRPr="0029259B">
        <w:rPr>
          <w:rFonts w:ascii="Arial" w:hAnsi="Arial" w:cs="Arial"/>
        </w:rPr>
        <w:t>S</w:t>
      </w:r>
      <w:r w:rsidRPr="0029259B">
        <w:rPr>
          <w:rFonts w:ascii="Arial" w:hAnsi="Arial" w:cs="Arial"/>
        </w:rPr>
        <w:t>imulation (</w:t>
      </w:r>
      <w:r w:rsidRPr="0029259B">
        <w:rPr>
          <w:rFonts w:ascii="Arial" w:hAnsi="Arial" w:cs="Arial"/>
          <w:lang w:val="pt-BR"/>
        </w:rPr>
        <w:t>hereafter referred to as</w:t>
      </w:r>
      <w:r w:rsidRPr="0029259B">
        <w:rPr>
          <w:rFonts w:ascii="Arial" w:hAnsi="Arial" w:cs="Arial"/>
        </w:rPr>
        <w:t xml:space="preserve"> SPILS)</w:t>
      </w:r>
      <w:r w:rsidR="3E0DF7CA" w:rsidRPr="0029259B">
        <w:rPr>
          <w:rFonts w:ascii="Arial" w:hAnsi="Arial" w:cs="Arial"/>
        </w:rPr>
        <w:t xml:space="preserve"> by ET-VPF.</w:t>
      </w:r>
    </w:p>
    <w:p w14:paraId="5597076F" w14:textId="77777777" w:rsidR="00DD3088" w:rsidRPr="0029259B" w:rsidRDefault="00DD3088" w:rsidP="008F699B">
      <w:pPr>
        <w:rPr>
          <w:rFonts w:ascii="Arial" w:hAnsi="Arial" w:cs="Arial"/>
        </w:rPr>
      </w:pPr>
    </w:p>
    <w:p w14:paraId="5E627CDD" w14:textId="26F2E8FE" w:rsidR="003204DF" w:rsidRPr="0029259B" w:rsidRDefault="031AE7AD" w:rsidP="005757DD">
      <w:pPr>
        <w:pStyle w:val="Heading3"/>
        <w:spacing w:line="360" w:lineRule="auto"/>
        <w:rPr>
          <w:rFonts w:cs="Arial"/>
        </w:rPr>
      </w:pPr>
      <w:bookmarkStart w:id="638" w:name="_Toc94021765"/>
      <w:bookmarkStart w:id="639" w:name="_Toc908164678"/>
      <w:bookmarkStart w:id="640" w:name="_Toc746502819"/>
      <w:bookmarkStart w:id="641" w:name="_Toc2083597301"/>
      <w:bookmarkStart w:id="642" w:name="_Toc1277529161"/>
      <w:bookmarkStart w:id="643" w:name="_Toc1906887500"/>
      <w:bookmarkStart w:id="644" w:name="_Toc1639830881"/>
      <w:bookmarkStart w:id="645" w:name="_Toc1728853688"/>
      <w:bookmarkStart w:id="646" w:name="_Toc314858159"/>
      <w:bookmarkStart w:id="647" w:name="_Toc1729139748"/>
      <w:bookmarkStart w:id="648" w:name="_Toc1569123831"/>
      <w:bookmarkStart w:id="649" w:name="_Toc1475485487"/>
      <w:bookmarkStart w:id="650" w:name="_Toc164821916"/>
      <w:bookmarkStart w:id="651" w:name="_Toc601972650"/>
      <w:bookmarkStart w:id="652" w:name="_Toc927655622"/>
      <w:bookmarkStart w:id="653" w:name="_Toc308207268"/>
      <w:bookmarkStart w:id="654" w:name="_Toc327721409"/>
      <w:bookmarkStart w:id="655" w:name="_Toc1037995781"/>
      <w:bookmarkStart w:id="656" w:name="_Toc275199194"/>
      <w:bookmarkStart w:id="657" w:name="_Toc1526015640"/>
      <w:bookmarkStart w:id="658" w:name="_Toc1543897379"/>
      <w:bookmarkStart w:id="659" w:name="_Toc277246313"/>
      <w:bookmarkStart w:id="660" w:name="_Toc1069539541"/>
      <w:bookmarkStart w:id="661" w:name="_Toc152044937"/>
      <w:bookmarkStart w:id="662" w:name="_Toc1764444291"/>
      <w:bookmarkStart w:id="663" w:name="_Toc1786015273"/>
      <w:bookmarkStart w:id="664" w:name="_Toc671555977"/>
      <w:bookmarkStart w:id="665" w:name="_Toc203300065"/>
      <w:bookmarkStart w:id="666" w:name="_Toc1328231795"/>
      <w:bookmarkStart w:id="667" w:name="_Toc444550995"/>
      <w:bookmarkStart w:id="668" w:name="_Toc2034597396"/>
      <w:bookmarkStart w:id="669" w:name="_Toc122608918"/>
      <w:r w:rsidRPr="0029259B">
        <w:rPr>
          <w:rFonts w:cs="Arial"/>
        </w:rPr>
        <w:t xml:space="preserve">3.3.1 </w:t>
      </w:r>
      <w:r w:rsidR="19197403" w:rsidRPr="0029259B">
        <w:rPr>
          <w:rFonts w:cs="Arial"/>
        </w:rPr>
        <w:t>Embedded sample model</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1C000144" w14:textId="77777777" w:rsidR="005757DD" w:rsidRPr="003C6F44" w:rsidRDefault="005757DD" w:rsidP="005757DD">
      <w:pPr>
        <w:rPr>
          <w:rFonts w:ascii="Arial" w:hAnsi="Arial" w:cs="Arial"/>
          <w:highlight w:val="yellow"/>
        </w:rPr>
      </w:pPr>
      <w:r w:rsidRPr="003C6F44">
        <w:rPr>
          <w:rFonts w:ascii="Arial" w:hAnsi="Arial" w:cs="Arial"/>
          <w:highlight w:val="yellow"/>
        </w:rPr>
        <w:t xml:space="preserve">Firstly, the user needs to </w:t>
      </w:r>
      <w:r>
        <w:rPr>
          <w:rFonts w:ascii="Arial" w:hAnsi="Arial" w:cs="Arial"/>
          <w:highlight w:val="yellow"/>
        </w:rPr>
        <w:t xml:space="preserve">open </w:t>
      </w:r>
      <w:r w:rsidRPr="003C6F44">
        <w:rPr>
          <w:rFonts w:ascii="Arial" w:hAnsi="Arial" w:cs="Arial"/>
          <w:highlight w:val="yellow"/>
        </w:rPr>
        <w:t xml:space="preserve">ETVPF package </w:t>
      </w:r>
      <w:r>
        <w:rPr>
          <w:rFonts w:ascii="Arial" w:hAnsi="Arial" w:cs="Arial"/>
          <w:highlight w:val="yellow"/>
        </w:rPr>
        <w:t>of</w:t>
      </w:r>
      <w:r w:rsidRPr="003C6F44">
        <w:rPr>
          <w:rFonts w:ascii="Arial" w:hAnsi="Arial" w:cs="Arial"/>
          <w:highlight w:val="yellow"/>
        </w:rPr>
        <w:t xml:space="preserve"> the MATLAB Simulink Library Browser to choose </w:t>
      </w:r>
      <w:r>
        <w:rPr>
          <w:rFonts w:ascii="Arial" w:hAnsi="Arial" w:cs="Arial"/>
          <w:highlight w:val="yellow"/>
        </w:rPr>
        <w:t xml:space="preserve">the expected S-function blocks of </w:t>
      </w:r>
      <w:r w:rsidRPr="003C6F44">
        <w:rPr>
          <w:rFonts w:ascii="Arial" w:hAnsi="Arial" w:cs="Arial"/>
          <w:highlight w:val="yellow"/>
        </w:rPr>
        <w:t>peripherals.</w:t>
      </w:r>
      <w:bookmarkStart w:id="670" w:name="V10000_Simulink_Library_005"/>
      <w:bookmarkEnd w:id="670"/>
    </w:p>
    <w:p w14:paraId="473D6106" w14:textId="77777777" w:rsidR="005757DD" w:rsidRPr="003C6F44" w:rsidRDefault="005757DD" w:rsidP="005757DD">
      <w:pPr>
        <w:pStyle w:val="ListParagraph"/>
        <w:numPr>
          <w:ilvl w:val="0"/>
          <w:numId w:val="23"/>
        </w:numPr>
        <w:ind w:left="360"/>
        <w:rPr>
          <w:rFonts w:ascii="Arial" w:hAnsi="Arial" w:cs="Arial"/>
          <w:highlight w:val="yellow"/>
        </w:rPr>
      </w:pPr>
      <w:commentRangeStart w:id="671"/>
      <w:r w:rsidRPr="003C6F44">
        <w:rPr>
          <w:rFonts w:ascii="Arial" w:hAnsi="Arial" w:cs="Arial"/>
          <w:highlight w:val="yellow"/>
        </w:rPr>
        <w:t>The ETVPF package is in MATLAB Simulink Library Browser</w:t>
      </w:r>
      <w:commentRangeEnd w:id="671"/>
      <w:r w:rsidR="00F96D81">
        <w:rPr>
          <w:rStyle w:val="CommentReference"/>
        </w:rPr>
        <w:commentReference w:id="671"/>
      </w:r>
      <w:r>
        <w:rPr>
          <w:rFonts w:ascii="Arial" w:hAnsi="Arial" w:cs="Arial"/>
          <w:highlight w:val="yellow"/>
        </w:rPr>
        <w:t>, which contained the S-function blocks of peripherals</w:t>
      </w:r>
      <w:r w:rsidRPr="003C6F44">
        <w:rPr>
          <w:rFonts w:ascii="Arial" w:hAnsi="Arial" w:cs="Arial"/>
          <w:highlight w:val="yellow"/>
        </w:rPr>
        <w:t>.</w:t>
      </w:r>
    </w:p>
    <w:p w14:paraId="33A855CA" w14:textId="6AEDCF6D" w:rsidR="00A557D3" w:rsidRDefault="00A557D3" w:rsidP="008F699B">
      <w:pPr>
        <w:rPr>
          <w:rFonts w:ascii="Arial" w:hAnsi="Arial" w:cs="Arial"/>
        </w:rPr>
      </w:pPr>
    </w:p>
    <w:p w14:paraId="403B6A74" w14:textId="1CBB9EAB" w:rsidR="005757DD" w:rsidRDefault="00174142" w:rsidP="00174142">
      <w:pPr>
        <w:jc w:val="center"/>
        <w:rPr>
          <w:rFonts w:ascii="Arial" w:hAnsi="Arial" w:cs="Arial"/>
        </w:rPr>
      </w:pPr>
      <w:r>
        <w:rPr>
          <w:noProof/>
        </w:rPr>
        <w:drawing>
          <wp:inline distT="0" distB="0" distL="0" distR="0" wp14:anchorId="26212E34" wp14:editId="61F644D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4"/>
                    <a:stretch>
                      <a:fillRect/>
                    </a:stretch>
                  </pic:blipFill>
                  <pic:spPr>
                    <a:xfrm>
                      <a:off x="0" y="0"/>
                      <a:ext cx="3671775" cy="1927682"/>
                    </a:xfrm>
                    <a:prstGeom prst="rect">
                      <a:avLst/>
                    </a:prstGeom>
                  </pic:spPr>
                </pic:pic>
              </a:graphicData>
            </a:graphic>
          </wp:inline>
        </w:drawing>
      </w:r>
    </w:p>
    <w:p w14:paraId="64C2C61C" w14:textId="77777777" w:rsidR="00457C21" w:rsidRDefault="00457C21" w:rsidP="00174142">
      <w:pPr>
        <w:jc w:val="center"/>
        <w:rPr>
          <w:rFonts w:ascii="Arial" w:hAnsi="Arial" w:cs="Arial"/>
        </w:rPr>
      </w:pPr>
    </w:p>
    <w:p w14:paraId="665FF69E" w14:textId="3A62CF82" w:rsidR="00174142" w:rsidRPr="00182BCE" w:rsidRDefault="00174142" w:rsidP="00182BCE">
      <w:pPr>
        <w:pStyle w:val="Caption"/>
        <w:jc w:val="center"/>
        <w:rPr>
          <w:rFonts w:ascii="Arial" w:hAnsi="Arial" w:cs="Arial"/>
          <w:b/>
          <w:bCs/>
          <w:color w:val="auto"/>
          <w:highlight w:val="yellow"/>
        </w:rPr>
      </w:pPr>
      <w:r w:rsidRPr="00174142">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21</w:t>
      </w:r>
      <w:r w:rsidR="00341B7D">
        <w:rPr>
          <w:rFonts w:ascii="Arial" w:hAnsi="Arial" w:cs="Arial"/>
          <w:b/>
          <w:bCs/>
          <w:color w:val="auto"/>
          <w:highlight w:val="yellow"/>
        </w:rPr>
        <w:fldChar w:fldCharType="end"/>
      </w:r>
      <w:r w:rsidRPr="00174142">
        <w:rPr>
          <w:rFonts w:ascii="Arial" w:hAnsi="Arial" w:cs="Arial"/>
          <w:b/>
          <w:bCs/>
          <w:color w:val="auto"/>
          <w:highlight w:val="yellow"/>
        </w:rPr>
        <w:t xml:space="preserve"> The S-function blocks of peripherals are in ETVPF package</w:t>
      </w:r>
    </w:p>
    <w:p w14:paraId="552588DA" w14:textId="77777777" w:rsidR="005757DD" w:rsidRPr="0029259B" w:rsidRDefault="005757DD" w:rsidP="008F699B">
      <w:pPr>
        <w:rPr>
          <w:rFonts w:ascii="Arial" w:hAnsi="Arial" w:cs="Arial"/>
        </w:rPr>
      </w:pPr>
    </w:p>
    <w:p w14:paraId="4E5F38D1" w14:textId="3631C77C" w:rsidR="00195CE2" w:rsidRPr="0029259B" w:rsidRDefault="00195CE2" w:rsidP="008F699B">
      <w:pPr>
        <w:rPr>
          <w:rFonts w:ascii="Arial" w:hAnsi="Arial" w:cs="Arial"/>
        </w:rPr>
      </w:pPr>
      <w:r w:rsidRPr="0029259B">
        <w:rPr>
          <w:rFonts w:ascii="Arial" w:hAnsi="Arial" w:cs="Arial"/>
        </w:rPr>
        <w:t xml:space="preserve">The sample model </w:t>
      </w:r>
      <w:r w:rsidR="00353ED7" w:rsidRPr="0029259B">
        <w:rPr>
          <w:rFonts w:ascii="Arial" w:hAnsi="Arial" w:cs="Arial"/>
        </w:rPr>
        <w:t xml:space="preserve">is </w:t>
      </w:r>
      <w:r w:rsidR="0025058B" w:rsidRPr="0029259B">
        <w:rPr>
          <w:rFonts w:ascii="Arial" w:hAnsi="Arial" w:cs="Arial"/>
          <w:szCs w:val="18"/>
        </w:rPr>
        <w:t xml:space="preserve">Power Window </w:t>
      </w:r>
      <w:r w:rsidR="00353ED7" w:rsidRPr="0029259B">
        <w:rPr>
          <w:rFonts w:ascii="Arial" w:hAnsi="Arial" w:cs="Arial"/>
        </w:rPr>
        <w:t>model (</w:t>
      </w:r>
      <w:r w:rsidR="0025058B" w:rsidRPr="0029259B">
        <w:rPr>
          <w:rFonts w:ascii="Arial" w:hAnsi="Arial" w:cs="Arial"/>
          <w:szCs w:val="18"/>
        </w:rPr>
        <w:t>slexPowerWindowExample</w:t>
      </w:r>
      <w:r w:rsidR="00353ED7" w:rsidRPr="0029259B">
        <w:rPr>
          <w:rFonts w:ascii="Arial" w:hAnsi="Arial" w:cs="Arial"/>
          <w:szCs w:val="18"/>
        </w:rPr>
        <w:t>.slx</w:t>
      </w:r>
      <w:r w:rsidR="00353ED7" w:rsidRPr="0029259B">
        <w:rPr>
          <w:rFonts w:ascii="Arial" w:hAnsi="Arial" w:cs="Arial"/>
        </w:rPr>
        <w:t xml:space="preserve">) </w:t>
      </w:r>
      <w:r w:rsidR="001234AD" w:rsidRPr="0029259B">
        <w:rPr>
          <w:rFonts w:ascii="Arial" w:hAnsi="Arial" w:cs="Arial"/>
        </w:rPr>
        <w:t xml:space="preserve">that </w:t>
      </w:r>
      <w:r w:rsidR="006E467D" w:rsidRPr="0029259B">
        <w:rPr>
          <w:rFonts w:ascii="Arial" w:hAnsi="Arial" w:cs="Arial"/>
        </w:rPr>
        <w:t xml:space="preserve">is </w:t>
      </w:r>
      <w:r w:rsidR="001234AD" w:rsidRPr="0029259B">
        <w:rPr>
          <w:rFonts w:ascii="Arial" w:hAnsi="Arial" w:cs="Arial"/>
        </w:rPr>
        <w:t>used</w:t>
      </w:r>
      <w:r w:rsidR="00353ED7" w:rsidRPr="0029259B">
        <w:rPr>
          <w:rFonts w:ascii="Arial" w:hAnsi="Arial" w:cs="Arial"/>
        </w:rPr>
        <w:t xml:space="preserve"> for the </w:t>
      </w:r>
      <w:r w:rsidR="001234AD" w:rsidRPr="0029259B">
        <w:rPr>
          <w:rFonts w:ascii="Arial" w:hAnsi="Arial" w:cs="Arial"/>
        </w:rPr>
        <w:t xml:space="preserve">following </w:t>
      </w:r>
      <w:r w:rsidR="00353ED7" w:rsidRPr="0029259B">
        <w:rPr>
          <w:rFonts w:ascii="Arial" w:hAnsi="Arial" w:cs="Arial"/>
        </w:rPr>
        <w:t>explanation</w:t>
      </w:r>
      <w:r w:rsidR="001234AD" w:rsidRPr="0029259B">
        <w:rPr>
          <w:rFonts w:ascii="Arial" w:hAnsi="Arial" w:cs="Arial"/>
        </w:rPr>
        <w:t xml:space="preserve"> with ET-VPF</w:t>
      </w:r>
      <w:r w:rsidR="00353ED7" w:rsidRPr="0029259B">
        <w:rPr>
          <w:rFonts w:ascii="Arial" w:hAnsi="Arial" w:cs="Arial"/>
        </w:rPr>
        <w:t>.</w:t>
      </w:r>
      <w:r w:rsidR="000B0EFB" w:rsidRPr="0029259B">
        <w:rPr>
          <w:rFonts w:ascii="Arial" w:hAnsi="Arial" w:cs="Arial"/>
        </w:rPr>
        <w:t xml:space="preserve"> The feature of peripherals (Port, ADC</w:t>
      </w:r>
      <w:r w:rsidR="00931C1E" w:rsidRPr="0029259B">
        <w:rPr>
          <w:rFonts w:ascii="Arial" w:hAnsi="Arial" w:cs="Arial"/>
        </w:rPr>
        <w:t>,</w:t>
      </w:r>
      <w:r w:rsidR="001412B5" w:rsidRPr="0029259B">
        <w:rPr>
          <w:rFonts w:ascii="Arial" w:hAnsi="Arial" w:cs="Arial"/>
        </w:rPr>
        <w:t xml:space="preserve"> RS-CANFD</w:t>
      </w:r>
      <w:r w:rsidR="001705A5" w:rsidRPr="0029259B">
        <w:rPr>
          <w:rFonts w:ascii="Arial" w:hAnsi="Arial" w:cs="Arial"/>
        </w:rPr>
        <w:t xml:space="preserve">, </w:t>
      </w:r>
      <w:commentRangeStart w:id="672"/>
      <w:r w:rsidR="001705A5" w:rsidRPr="0029259B">
        <w:rPr>
          <w:rFonts w:ascii="Arial" w:hAnsi="Arial" w:cs="Arial"/>
          <w:highlight w:val="yellow"/>
        </w:rPr>
        <w:t>RLIN3n</w:t>
      </w:r>
      <w:commentRangeEnd w:id="672"/>
      <w:r w:rsidR="00920266" w:rsidRPr="0029259B">
        <w:rPr>
          <w:rStyle w:val="CommentReference"/>
          <w:rFonts w:ascii="Arial" w:hAnsi="Arial" w:cs="Arial"/>
        </w:rPr>
        <w:commentReference w:id="672"/>
      </w:r>
      <w:r w:rsidR="00FA779C">
        <w:rPr>
          <w:rFonts w:ascii="Arial" w:hAnsi="Arial" w:cs="Arial"/>
        </w:rPr>
        <w:t xml:space="preserve">, </w:t>
      </w:r>
      <w:bookmarkStart w:id="673" w:name="V10000_New_Req_03_005"/>
      <w:commentRangeStart w:id="674"/>
      <w:r w:rsidR="00FA779C" w:rsidRPr="00F953A6">
        <w:rPr>
          <w:rFonts w:ascii="Arial" w:hAnsi="Arial" w:cs="Arial"/>
          <w:highlight w:val="yellow"/>
        </w:rPr>
        <w:t>TAUD</w:t>
      </w:r>
      <w:bookmarkEnd w:id="673"/>
      <w:commentRangeEnd w:id="674"/>
      <w:r w:rsidR="00F953A6">
        <w:rPr>
          <w:rStyle w:val="CommentReference"/>
        </w:rPr>
        <w:commentReference w:id="674"/>
      </w:r>
      <w:r w:rsidR="001412B5" w:rsidRPr="0029259B">
        <w:rPr>
          <w:rFonts w:ascii="Arial" w:hAnsi="Arial" w:cs="Arial"/>
        </w:rPr>
        <w:t>)</w:t>
      </w:r>
      <w:r w:rsidR="000B0EFB" w:rsidRPr="0029259B">
        <w:rPr>
          <w:rFonts w:ascii="Arial" w:hAnsi="Arial" w:cs="Arial"/>
        </w:rPr>
        <w:t xml:space="preserve"> will be supported by S-Function blocks that</w:t>
      </w:r>
      <w:r w:rsidR="0071538F" w:rsidRPr="0029259B">
        <w:rPr>
          <w:rFonts w:ascii="Arial" w:hAnsi="Arial" w:cs="Arial"/>
        </w:rPr>
        <w:t xml:space="preserve"> are</w:t>
      </w:r>
      <w:r w:rsidR="000B0EFB" w:rsidRPr="0029259B">
        <w:rPr>
          <w:rFonts w:ascii="Arial" w:hAnsi="Arial" w:cs="Arial"/>
        </w:rPr>
        <w:t xml:space="preserve"> </w:t>
      </w:r>
      <w:r w:rsidR="001B183B" w:rsidRPr="0029259B">
        <w:rPr>
          <w:rFonts w:ascii="Arial" w:hAnsi="Arial" w:cs="Arial"/>
        </w:rPr>
        <w:t>added</w:t>
      </w:r>
      <w:r w:rsidR="000B0EFB" w:rsidRPr="0029259B">
        <w:rPr>
          <w:rFonts w:ascii="Arial" w:hAnsi="Arial" w:cs="Arial"/>
        </w:rPr>
        <w:t xml:space="preserve"> under the Code generation target.</w:t>
      </w:r>
    </w:p>
    <w:p w14:paraId="1D273638" w14:textId="0457C602" w:rsidR="000B0EFB" w:rsidRPr="0029259B" w:rsidRDefault="000B0EFB" w:rsidP="008F699B">
      <w:pPr>
        <w:rPr>
          <w:rFonts w:ascii="Arial" w:hAnsi="Arial" w:cs="Arial"/>
        </w:rPr>
      </w:pPr>
    </w:p>
    <w:p w14:paraId="1C4436C6" w14:textId="5067D09B" w:rsidR="001B183B" w:rsidRPr="0029259B" w:rsidRDefault="000B0EFB" w:rsidP="00422800">
      <w:pPr>
        <w:ind w:left="1440" w:hanging="1440"/>
        <w:rPr>
          <w:rFonts w:ascii="Arial" w:hAnsi="Arial" w:cs="Arial"/>
        </w:rPr>
      </w:pPr>
      <w:r w:rsidRPr="0029259B">
        <w:rPr>
          <w:rFonts w:ascii="Arial" w:hAnsi="Arial" w:cs="Arial"/>
        </w:rPr>
        <w:t>Remark</w:t>
      </w:r>
      <w:r w:rsidR="001B183B" w:rsidRPr="0029259B">
        <w:rPr>
          <w:rFonts w:ascii="Arial" w:hAnsi="Arial" w:cs="Arial"/>
        </w:rPr>
        <w:t>s</w:t>
      </w:r>
      <w:r w:rsidRPr="0029259B">
        <w:rPr>
          <w:rFonts w:ascii="Arial" w:hAnsi="Arial" w:cs="Arial"/>
        </w:rPr>
        <w:tab/>
      </w:r>
      <w:r w:rsidR="001B183B" w:rsidRPr="0029259B">
        <w:rPr>
          <w:rFonts w:ascii="Arial" w:hAnsi="Arial" w:cs="Arial"/>
        </w:rPr>
        <w:t xml:space="preserve">1. All blocks in the first layer under the Code generation target must be wrapped </w:t>
      </w:r>
      <w:r w:rsidR="002F5C80" w:rsidRPr="0029259B">
        <w:rPr>
          <w:rFonts w:ascii="Arial" w:hAnsi="Arial" w:cs="Arial"/>
        </w:rPr>
        <w:t>in</w:t>
      </w:r>
      <w:r w:rsidR="001B183B" w:rsidRPr="0029259B">
        <w:rPr>
          <w:rFonts w:ascii="Arial" w:hAnsi="Arial" w:cs="Arial"/>
        </w:rPr>
        <w:t xml:space="preserve"> a Subsystem.</w:t>
      </w:r>
    </w:p>
    <w:p w14:paraId="69C047F7" w14:textId="69D384F8" w:rsidR="00343F6C" w:rsidRPr="0029259B" w:rsidRDefault="001B183B" w:rsidP="00E645D4">
      <w:pPr>
        <w:ind w:left="1440"/>
        <w:rPr>
          <w:rFonts w:ascii="Arial" w:hAnsi="Arial" w:cs="Arial"/>
        </w:rPr>
      </w:pPr>
      <w:r w:rsidRPr="0029259B">
        <w:rPr>
          <w:rFonts w:ascii="Arial" w:hAnsi="Arial" w:cs="Arial"/>
        </w:rPr>
        <w:t xml:space="preserve">2. </w:t>
      </w:r>
      <w:r w:rsidR="000B0EFB" w:rsidRPr="0029259B">
        <w:rPr>
          <w:rFonts w:ascii="Arial" w:hAnsi="Arial" w:cs="Arial"/>
        </w:rPr>
        <w:t>The S-Function blocks of peripherals (Port, ADC</w:t>
      </w:r>
      <w:r w:rsidR="00D05641" w:rsidRPr="0029259B">
        <w:rPr>
          <w:rFonts w:ascii="Arial" w:hAnsi="Arial" w:cs="Arial"/>
        </w:rPr>
        <w:t>, RS-CANFD</w:t>
      </w:r>
      <w:r w:rsidR="001705A5" w:rsidRPr="0029259B">
        <w:rPr>
          <w:rFonts w:ascii="Arial" w:hAnsi="Arial" w:cs="Arial"/>
        </w:rPr>
        <w:t xml:space="preserve">, </w:t>
      </w:r>
      <w:commentRangeStart w:id="675"/>
      <w:r w:rsidR="001705A5" w:rsidRPr="0029259B">
        <w:rPr>
          <w:rFonts w:ascii="Arial" w:hAnsi="Arial" w:cs="Arial"/>
          <w:highlight w:val="yellow"/>
        </w:rPr>
        <w:t>RLIN3n</w:t>
      </w:r>
      <w:commentRangeEnd w:id="675"/>
      <w:r w:rsidR="0070523C" w:rsidRPr="0029259B">
        <w:rPr>
          <w:rStyle w:val="CommentReference"/>
          <w:rFonts w:ascii="Arial" w:hAnsi="Arial" w:cs="Arial"/>
        </w:rPr>
        <w:commentReference w:id="675"/>
      </w:r>
      <w:r w:rsidR="00343F6C">
        <w:rPr>
          <w:rFonts w:ascii="Arial" w:hAnsi="Arial" w:cs="Arial"/>
        </w:rPr>
        <w:t xml:space="preserve">, </w:t>
      </w:r>
      <w:commentRangeStart w:id="676"/>
      <w:r w:rsidR="00343F6C" w:rsidRPr="00343F6C">
        <w:rPr>
          <w:rFonts w:ascii="Arial" w:hAnsi="Arial" w:cs="Arial"/>
          <w:highlight w:val="yellow"/>
        </w:rPr>
        <w:t>TAUD</w:t>
      </w:r>
      <w:commentRangeEnd w:id="676"/>
      <w:r w:rsidR="007E235B">
        <w:rPr>
          <w:rStyle w:val="CommentReference"/>
        </w:rPr>
        <w:commentReference w:id="676"/>
      </w:r>
      <w:r w:rsidR="00D05641" w:rsidRPr="0029259B">
        <w:rPr>
          <w:rFonts w:ascii="Arial" w:hAnsi="Arial" w:cs="Arial"/>
        </w:rPr>
        <w:t>)</w:t>
      </w:r>
      <w:r w:rsidR="000B0EFB" w:rsidRPr="0029259B">
        <w:rPr>
          <w:rFonts w:ascii="Arial" w:hAnsi="Arial" w:cs="Arial"/>
        </w:rPr>
        <w:t xml:space="preserve"> must </w:t>
      </w:r>
      <w:r w:rsidR="005636C0" w:rsidRPr="0029259B">
        <w:rPr>
          <w:rFonts w:ascii="Arial" w:hAnsi="Arial" w:cs="Arial"/>
        </w:rPr>
        <w:t>be in the layer</w:t>
      </w:r>
      <w:r w:rsidR="00032744" w:rsidRPr="0029259B">
        <w:rPr>
          <w:rFonts w:ascii="Arial" w:hAnsi="Arial" w:cs="Arial"/>
        </w:rPr>
        <w:t>s</w:t>
      </w:r>
      <w:r w:rsidR="005636C0" w:rsidRPr="0029259B">
        <w:rPr>
          <w:rFonts w:ascii="Arial" w:hAnsi="Arial" w:cs="Arial"/>
        </w:rPr>
        <w:t xml:space="preserve"> under the Code generation target. If they are </w:t>
      </w:r>
      <w:r w:rsidR="00032744" w:rsidRPr="0029259B">
        <w:rPr>
          <w:rFonts w:ascii="Arial" w:hAnsi="Arial" w:cs="Arial"/>
        </w:rPr>
        <w:t>outside the Code generation target</w:t>
      </w:r>
      <w:r w:rsidR="005636C0" w:rsidRPr="0029259B">
        <w:rPr>
          <w:rFonts w:ascii="Arial" w:hAnsi="Arial" w:cs="Arial"/>
        </w:rPr>
        <w:t>,</w:t>
      </w:r>
      <w:r w:rsidR="002F5C80" w:rsidRPr="0029259B">
        <w:rPr>
          <w:rFonts w:ascii="Arial" w:hAnsi="Arial" w:cs="Arial"/>
        </w:rPr>
        <w:t xml:space="preserve"> the</w:t>
      </w:r>
      <w:r w:rsidR="005636C0" w:rsidRPr="0029259B">
        <w:rPr>
          <w:rFonts w:ascii="Arial" w:hAnsi="Arial" w:cs="Arial"/>
        </w:rPr>
        <w:t xml:space="preserve"> </w:t>
      </w:r>
      <w:r w:rsidR="00032744" w:rsidRPr="0029259B">
        <w:rPr>
          <w:rFonts w:ascii="Arial" w:hAnsi="Arial" w:cs="Arial"/>
        </w:rPr>
        <w:t>error can occur</w:t>
      </w:r>
      <w:r w:rsidR="00422800" w:rsidRPr="0029259B">
        <w:rPr>
          <w:rFonts w:ascii="Arial" w:hAnsi="Arial" w:cs="Arial"/>
        </w:rPr>
        <w:t>.</w:t>
      </w:r>
    </w:p>
    <w:p w14:paraId="57F58EFA" w14:textId="5DC75121" w:rsidR="00353ED7" w:rsidRPr="0029259B" w:rsidRDefault="00353ED7" w:rsidP="008F699B">
      <w:pPr>
        <w:rPr>
          <w:rFonts w:ascii="Arial" w:hAnsi="Arial" w:cs="Arial"/>
        </w:rPr>
      </w:pPr>
    </w:p>
    <w:p w14:paraId="42804DA8" w14:textId="7DC2289E" w:rsidR="005636C0" w:rsidRPr="0029259B" w:rsidRDefault="0025058B" w:rsidP="00124044">
      <w:pPr>
        <w:jc w:val="center"/>
        <w:rPr>
          <w:rFonts w:ascii="Arial" w:hAnsi="Arial" w:cs="Arial"/>
          <w:color w:val="FF0000"/>
        </w:rPr>
      </w:pPr>
      <w:r w:rsidRPr="0029259B">
        <w:rPr>
          <w:rFonts w:ascii="Arial" w:hAnsi="Arial" w:cs="Arial"/>
          <w:noProof/>
          <w:color w:val="FF0000"/>
        </w:rPr>
        <w:drawing>
          <wp:inline distT="0" distB="0" distL="0" distR="0" wp14:anchorId="1C9D3707" wp14:editId="43C85289">
            <wp:extent cx="6858000" cy="2197735"/>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2197735"/>
                    </a:xfrm>
                    <a:prstGeom prst="rect">
                      <a:avLst/>
                    </a:prstGeom>
                  </pic:spPr>
                </pic:pic>
              </a:graphicData>
            </a:graphic>
          </wp:inline>
        </w:drawing>
      </w:r>
    </w:p>
    <w:p w14:paraId="16A0F43C" w14:textId="37C65ECA" w:rsidR="00871E18" w:rsidRPr="0029259B" w:rsidRDefault="00871E18" w:rsidP="00124044">
      <w:pPr>
        <w:jc w:val="center"/>
        <w:rPr>
          <w:rFonts w:ascii="Arial" w:hAnsi="Arial" w:cs="Arial"/>
          <w:color w:val="FF0000"/>
        </w:rPr>
      </w:pPr>
    </w:p>
    <w:p w14:paraId="502F3FAD" w14:textId="33A746E8" w:rsidR="00871E18" w:rsidRPr="0029259B" w:rsidRDefault="00871E18" w:rsidP="00871E18">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22</w:t>
      </w:r>
      <w:r w:rsidR="00341B7D">
        <w:rPr>
          <w:rFonts w:ascii="Arial" w:hAnsi="Arial" w:cs="Arial"/>
          <w:b/>
          <w:bCs/>
          <w:color w:val="auto"/>
        </w:rPr>
        <w:fldChar w:fldCharType="end"/>
      </w:r>
      <w:r w:rsidR="00032744" w:rsidRPr="0029259B">
        <w:rPr>
          <w:rFonts w:ascii="Arial" w:hAnsi="Arial" w:cs="Arial"/>
          <w:b/>
          <w:bCs/>
          <w:color w:val="auto"/>
        </w:rPr>
        <w:t xml:space="preserve"> The Code generation target and S-Function blocks of peripherals</w:t>
      </w:r>
    </w:p>
    <w:p w14:paraId="0118ACEF" w14:textId="3F9D4989" w:rsidR="00930DDC" w:rsidRDefault="00930DDC" w:rsidP="008F699B">
      <w:pPr>
        <w:rPr>
          <w:rFonts w:ascii="Arial" w:hAnsi="Arial" w:cs="Arial"/>
        </w:rPr>
      </w:pPr>
    </w:p>
    <w:p w14:paraId="7F9C6198" w14:textId="38B402D4" w:rsidR="001234AD" w:rsidRPr="0029259B" w:rsidRDefault="001234AD" w:rsidP="008F699B">
      <w:pPr>
        <w:rPr>
          <w:rFonts w:ascii="Arial" w:hAnsi="Arial" w:cs="Arial"/>
        </w:rPr>
      </w:pPr>
      <w:r w:rsidRPr="0029259B">
        <w:rPr>
          <w:rFonts w:ascii="Arial" w:hAnsi="Arial" w:cs="Arial"/>
        </w:rPr>
        <w:t>The following table</w:t>
      </w:r>
      <w:r w:rsidR="000F4E28" w:rsidRPr="0029259B">
        <w:rPr>
          <w:rFonts w:ascii="Arial" w:hAnsi="Arial" w:cs="Arial"/>
        </w:rPr>
        <w:t>s</w:t>
      </w:r>
      <w:r w:rsidRPr="0029259B">
        <w:rPr>
          <w:rFonts w:ascii="Arial" w:hAnsi="Arial" w:cs="Arial"/>
        </w:rPr>
        <w:t xml:space="preserve"> show the</w:t>
      </w:r>
      <w:r w:rsidR="00452971" w:rsidRPr="0029259B">
        <w:rPr>
          <w:rFonts w:ascii="Arial" w:hAnsi="Arial" w:cs="Arial"/>
        </w:rPr>
        <w:t xml:space="preserve"> </w:t>
      </w:r>
      <w:r w:rsidR="000F4E28" w:rsidRPr="0029259B">
        <w:rPr>
          <w:rFonts w:ascii="Arial" w:hAnsi="Arial" w:cs="Arial"/>
        </w:rPr>
        <w:t xml:space="preserve">information about the components </w:t>
      </w:r>
      <w:r w:rsidR="00452971" w:rsidRPr="0029259B">
        <w:rPr>
          <w:rFonts w:ascii="Arial" w:hAnsi="Arial" w:cs="Arial"/>
        </w:rPr>
        <w:t>of sample model.</w:t>
      </w:r>
    </w:p>
    <w:p w14:paraId="7BF960AC" w14:textId="77777777" w:rsidR="005411B3" w:rsidRPr="0029259B" w:rsidRDefault="005411B3" w:rsidP="004E46F6">
      <w:pPr>
        <w:pStyle w:val="Caption"/>
        <w:rPr>
          <w:rFonts w:ascii="Arial" w:hAnsi="Arial" w:cs="Arial"/>
          <w:b/>
          <w:bCs/>
          <w:color w:val="auto"/>
        </w:rPr>
      </w:pPr>
    </w:p>
    <w:p w14:paraId="7A34A12B" w14:textId="063045DF" w:rsidR="00452971" w:rsidRPr="0029259B" w:rsidRDefault="00452971" w:rsidP="00452971">
      <w:pPr>
        <w:pStyle w:val="Caption"/>
        <w:jc w:val="center"/>
        <w:rPr>
          <w:rFonts w:ascii="Arial" w:hAnsi="Arial" w:cs="Arial"/>
          <w:b/>
          <w:bCs/>
          <w:color w:val="auto"/>
        </w:rPr>
      </w:pPr>
      <w:r w:rsidRPr="0029259B">
        <w:rPr>
          <w:rFonts w:ascii="Arial" w:hAnsi="Arial" w:cs="Arial"/>
          <w:b/>
          <w:bCs/>
          <w:color w:val="auto"/>
        </w:rPr>
        <w:lastRenderedPageBreak/>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3</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3</w:t>
      </w:r>
      <w:r w:rsidR="00A3763F" w:rsidRPr="0029259B">
        <w:rPr>
          <w:rFonts w:ascii="Arial" w:hAnsi="Arial" w:cs="Arial"/>
          <w:b/>
          <w:bCs/>
          <w:color w:val="auto"/>
        </w:rPr>
        <w:fldChar w:fldCharType="end"/>
      </w:r>
      <w:r w:rsidRPr="0029259B">
        <w:rPr>
          <w:rFonts w:ascii="Arial" w:hAnsi="Arial" w:cs="Arial"/>
          <w:b/>
          <w:bCs/>
          <w:color w:val="auto"/>
        </w:rPr>
        <w:t xml:space="preserve"> Code generation target of sample model</w:t>
      </w:r>
    </w:p>
    <w:tbl>
      <w:tblPr>
        <w:tblStyle w:val="TableGrid"/>
        <w:tblW w:w="0" w:type="auto"/>
        <w:tblLook w:val="04A0" w:firstRow="1" w:lastRow="0" w:firstColumn="1" w:lastColumn="0" w:noHBand="0" w:noVBand="1"/>
      </w:tblPr>
      <w:tblGrid>
        <w:gridCol w:w="3596"/>
        <w:gridCol w:w="3597"/>
        <w:gridCol w:w="3597"/>
      </w:tblGrid>
      <w:tr w:rsidR="00452971" w:rsidRPr="0029259B" w14:paraId="383DB323" w14:textId="77777777" w:rsidTr="00452971">
        <w:tc>
          <w:tcPr>
            <w:tcW w:w="3596" w:type="dxa"/>
            <w:shd w:val="clear" w:color="auto" w:fill="0070C0"/>
          </w:tcPr>
          <w:p w14:paraId="002052E8" w14:textId="7F2F2AB0" w:rsidR="00452971" w:rsidRPr="0029259B" w:rsidRDefault="00452971" w:rsidP="00452971">
            <w:pPr>
              <w:jc w:val="center"/>
              <w:rPr>
                <w:rFonts w:ascii="Arial" w:hAnsi="Arial" w:cs="Arial"/>
                <w:b/>
                <w:bCs/>
                <w:color w:val="FFFFFF" w:themeColor="background1"/>
              </w:rPr>
            </w:pPr>
            <w:r w:rsidRPr="0029259B">
              <w:rPr>
                <w:rFonts w:ascii="Arial" w:hAnsi="Arial" w:cs="Arial"/>
                <w:b/>
                <w:bCs/>
                <w:color w:val="FFFFFF" w:themeColor="background1"/>
              </w:rPr>
              <w:t>Sample model name</w:t>
            </w:r>
          </w:p>
        </w:tc>
        <w:tc>
          <w:tcPr>
            <w:tcW w:w="3597" w:type="dxa"/>
            <w:shd w:val="clear" w:color="auto" w:fill="0070C0"/>
          </w:tcPr>
          <w:p w14:paraId="731933AB" w14:textId="4EBCCF05" w:rsidR="00452971" w:rsidRPr="0029259B" w:rsidRDefault="00452971" w:rsidP="00452971">
            <w:pPr>
              <w:jc w:val="center"/>
              <w:rPr>
                <w:rFonts w:ascii="Arial" w:hAnsi="Arial" w:cs="Arial"/>
                <w:b/>
                <w:bCs/>
                <w:color w:val="FFFFFF" w:themeColor="background1"/>
              </w:rPr>
            </w:pPr>
            <w:r w:rsidRPr="0029259B">
              <w:rPr>
                <w:rFonts w:ascii="Arial" w:hAnsi="Arial" w:cs="Arial"/>
                <w:b/>
                <w:bCs/>
                <w:color w:val="FFFFFF" w:themeColor="background1"/>
              </w:rPr>
              <w:t>Code generation target</w:t>
            </w:r>
          </w:p>
        </w:tc>
        <w:tc>
          <w:tcPr>
            <w:tcW w:w="3597" w:type="dxa"/>
            <w:shd w:val="clear" w:color="auto" w:fill="0070C0"/>
          </w:tcPr>
          <w:p w14:paraId="28E01977" w14:textId="2991DC1E" w:rsidR="00452971" w:rsidRPr="0029259B" w:rsidRDefault="00452971" w:rsidP="00452971">
            <w:pPr>
              <w:jc w:val="center"/>
              <w:rPr>
                <w:rFonts w:ascii="Arial" w:hAnsi="Arial" w:cs="Arial"/>
                <w:b/>
                <w:bCs/>
                <w:color w:val="FFFFFF" w:themeColor="background1"/>
              </w:rPr>
            </w:pPr>
            <w:r w:rsidRPr="0029259B">
              <w:rPr>
                <w:rFonts w:ascii="Arial" w:hAnsi="Arial" w:cs="Arial"/>
                <w:b/>
                <w:bCs/>
                <w:color w:val="FFFFFF" w:themeColor="background1"/>
              </w:rPr>
              <w:t>Block type</w:t>
            </w:r>
          </w:p>
        </w:tc>
      </w:tr>
      <w:tr w:rsidR="00452971" w:rsidRPr="0029259B" w14:paraId="45E67E00" w14:textId="77777777" w:rsidTr="00452971">
        <w:tc>
          <w:tcPr>
            <w:tcW w:w="3596" w:type="dxa"/>
          </w:tcPr>
          <w:p w14:paraId="320E1571" w14:textId="0DDDE56E" w:rsidR="00452971" w:rsidRPr="0029259B" w:rsidRDefault="0025058B" w:rsidP="008F699B">
            <w:pPr>
              <w:rPr>
                <w:rFonts w:ascii="Arial" w:hAnsi="Arial" w:cs="Arial"/>
              </w:rPr>
            </w:pPr>
            <w:r w:rsidRPr="0029259B">
              <w:rPr>
                <w:rFonts w:ascii="Arial" w:hAnsi="Arial" w:cs="Arial"/>
                <w:szCs w:val="18"/>
              </w:rPr>
              <w:t>slexPowerWindowExample</w:t>
            </w:r>
            <w:r w:rsidR="00452971" w:rsidRPr="0029259B">
              <w:rPr>
                <w:rFonts w:ascii="Arial" w:hAnsi="Arial" w:cs="Arial"/>
                <w:szCs w:val="18"/>
              </w:rPr>
              <w:t>.slx</w:t>
            </w:r>
          </w:p>
        </w:tc>
        <w:tc>
          <w:tcPr>
            <w:tcW w:w="3597" w:type="dxa"/>
          </w:tcPr>
          <w:p w14:paraId="61594DB7" w14:textId="27C8F90A" w:rsidR="00452971" w:rsidRPr="0029259B" w:rsidRDefault="00452971" w:rsidP="008F699B">
            <w:pPr>
              <w:rPr>
                <w:rFonts w:ascii="Arial" w:hAnsi="Arial" w:cs="Arial"/>
              </w:rPr>
            </w:pPr>
            <w:r w:rsidRPr="0029259B">
              <w:rPr>
                <w:rFonts w:ascii="Arial" w:hAnsi="Arial" w:cs="Arial"/>
              </w:rPr>
              <w:t>Target_Block_ET_VPF</w:t>
            </w:r>
          </w:p>
        </w:tc>
        <w:tc>
          <w:tcPr>
            <w:tcW w:w="3597" w:type="dxa"/>
          </w:tcPr>
          <w:p w14:paraId="3A075221" w14:textId="2B9511C0" w:rsidR="00452971" w:rsidRPr="0029259B" w:rsidRDefault="00452971" w:rsidP="008F699B">
            <w:pPr>
              <w:rPr>
                <w:rFonts w:ascii="Arial" w:hAnsi="Arial" w:cs="Arial"/>
              </w:rPr>
            </w:pPr>
            <w:r w:rsidRPr="0029259B">
              <w:rPr>
                <w:rFonts w:ascii="Arial" w:hAnsi="Arial" w:cs="Arial"/>
              </w:rPr>
              <w:t>Subsystem block</w:t>
            </w:r>
          </w:p>
        </w:tc>
      </w:tr>
    </w:tbl>
    <w:p w14:paraId="22A8080C" w14:textId="5613017E" w:rsidR="00452971" w:rsidRPr="0029259B" w:rsidRDefault="00452971" w:rsidP="008F699B">
      <w:pPr>
        <w:rPr>
          <w:rFonts w:ascii="Arial" w:hAnsi="Arial" w:cs="Arial"/>
        </w:rPr>
      </w:pPr>
    </w:p>
    <w:p w14:paraId="322D232E" w14:textId="15E2FA2C" w:rsidR="00EC0BCC" w:rsidRPr="0029259B" w:rsidRDefault="00EC0BCC" w:rsidP="00EC0BCC">
      <w:pPr>
        <w:pStyle w:val="Caption"/>
        <w:jc w:val="center"/>
        <w:rPr>
          <w:rFonts w:ascii="Arial" w:hAnsi="Arial" w:cs="Arial"/>
          <w:b/>
          <w:bCs/>
          <w:color w:val="auto"/>
        </w:rPr>
      </w:pPr>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3</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4</w:t>
      </w:r>
      <w:r w:rsidR="00A3763F" w:rsidRPr="0029259B">
        <w:rPr>
          <w:rFonts w:ascii="Arial" w:hAnsi="Arial" w:cs="Arial"/>
          <w:b/>
          <w:bCs/>
          <w:color w:val="auto"/>
        </w:rPr>
        <w:fldChar w:fldCharType="end"/>
      </w:r>
      <w:r w:rsidRPr="0029259B">
        <w:rPr>
          <w:rFonts w:ascii="Arial" w:hAnsi="Arial" w:cs="Arial"/>
          <w:b/>
          <w:bCs/>
          <w:color w:val="auto"/>
        </w:rPr>
        <w:t xml:space="preserve"> Peripherals under Code generation target</w:t>
      </w:r>
    </w:p>
    <w:tbl>
      <w:tblPr>
        <w:tblStyle w:val="TableGrid"/>
        <w:tblW w:w="10790" w:type="dxa"/>
        <w:tblLook w:val="04A0" w:firstRow="1" w:lastRow="0" w:firstColumn="1" w:lastColumn="0" w:noHBand="0" w:noVBand="1"/>
      </w:tblPr>
      <w:tblGrid>
        <w:gridCol w:w="2062"/>
        <w:gridCol w:w="1397"/>
        <w:gridCol w:w="2732"/>
        <w:gridCol w:w="2941"/>
        <w:gridCol w:w="1658"/>
      </w:tblGrid>
      <w:tr w:rsidR="00F31AED" w:rsidRPr="0029259B" w14:paraId="06D48C63" w14:textId="77777777" w:rsidTr="00343F6C">
        <w:tc>
          <w:tcPr>
            <w:tcW w:w="2062" w:type="dxa"/>
            <w:shd w:val="clear" w:color="auto" w:fill="0070C0"/>
          </w:tcPr>
          <w:p w14:paraId="0F7174FF" w14:textId="11CC8B11" w:rsidR="00F31AED" w:rsidRPr="0029259B" w:rsidRDefault="00F31AED" w:rsidP="000F4E28">
            <w:pPr>
              <w:jc w:val="center"/>
              <w:rPr>
                <w:rFonts w:ascii="Arial" w:hAnsi="Arial" w:cs="Arial"/>
                <w:b/>
                <w:bCs/>
                <w:color w:val="FFFFFF" w:themeColor="background1"/>
              </w:rPr>
            </w:pPr>
            <w:r w:rsidRPr="0029259B">
              <w:rPr>
                <w:rFonts w:ascii="Arial" w:hAnsi="Arial" w:cs="Arial"/>
                <w:b/>
                <w:bCs/>
                <w:color w:val="FFFFFF" w:themeColor="background1"/>
              </w:rPr>
              <w:t>Code generation target</w:t>
            </w:r>
          </w:p>
        </w:tc>
        <w:tc>
          <w:tcPr>
            <w:tcW w:w="1397" w:type="dxa"/>
            <w:shd w:val="clear" w:color="auto" w:fill="0070C0"/>
          </w:tcPr>
          <w:p w14:paraId="335F051D" w14:textId="0BFDE208" w:rsidR="00F31AED" w:rsidRPr="0029259B" w:rsidRDefault="00F31AED" w:rsidP="000F4E28">
            <w:pPr>
              <w:jc w:val="center"/>
              <w:rPr>
                <w:rFonts w:ascii="Arial" w:hAnsi="Arial" w:cs="Arial"/>
                <w:b/>
                <w:bCs/>
                <w:color w:val="FFFFFF" w:themeColor="background1"/>
              </w:rPr>
            </w:pPr>
            <w:bookmarkStart w:id="677" w:name="_Hlk93653231"/>
            <w:r w:rsidRPr="0029259B">
              <w:rPr>
                <w:rFonts w:ascii="Arial" w:hAnsi="Arial" w:cs="Arial"/>
                <w:b/>
                <w:bCs/>
                <w:color w:val="FFFFFF" w:themeColor="background1"/>
              </w:rPr>
              <w:t>Peripheral</w:t>
            </w:r>
            <w:bookmarkEnd w:id="677"/>
          </w:p>
        </w:tc>
        <w:tc>
          <w:tcPr>
            <w:tcW w:w="2732" w:type="dxa"/>
            <w:shd w:val="clear" w:color="auto" w:fill="0070C0"/>
          </w:tcPr>
          <w:p w14:paraId="02B3AA36" w14:textId="26261EC8" w:rsidR="00F31AED" w:rsidRPr="0029259B" w:rsidRDefault="00F31AED" w:rsidP="000F4E28">
            <w:pPr>
              <w:jc w:val="center"/>
              <w:rPr>
                <w:rFonts w:ascii="Arial" w:hAnsi="Arial" w:cs="Arial"/>
                <w:b/>
                <w:bCs/>
                <w:color w:val="FFFFFF" w:themeColor="background1"/>
              </w:rPr>
            </w:pPr>
            <w:r w:rsidRPr="0029259B">
              <w:rPr>
                <w:rFonts w:ascii="Arial" w:hAnsi="Arial" w:cs="Arial"/>
                <w:b/>
                <w:bCs/>
                <w:color w:val="FFFFFF" w:themeColor="background1"/>
              </w:rPr>
              <w:t>Peripheral port name</w:t>
            </w:r>
          </w:p>
        </w:tc>
        <w:tc>
          <w:tcPr>
            <w:tcW w:w="2941" w:type="dxa"/>
            <w:shd w:val="clear" w:color="auto" w:fill="0070C0"/>
          </w:tcPr>
          <w:p w14:paraId="5F53E5C7" w14:textId="52683485" w:rsidR="00F31AED" w:rsidRPr="0029259B" w:rsidRDefault="00F31AED" w:rsidP="000F4E28">
            <w:pPr>
              <w:jc w:val="center"/>
              <w:rPr>
                <w:rFonts w:ascii="Arial" w:hAnsi="Arial" w:cs="Arial"/>
                <w:b/>
                <w:bCs/>
                <w:color w:val="FFFFFF" w:themeColor="background1"/>
              </w:rPr>
            </w:pPr>
            <w:r w:rsidRPr="0029259B">
              <w:rPr>
                <w:rFonts w:ascii="Arial" w:hAnsi="Arial" w:cs="Arial"/>
                <w:b/>
                <w:bCs/>
                <w:color w:val="FFFFFF" w:themeColor="background1"/>
              </w:rPr>
              <w:t>Block name</w:t>
            </w:r>
          </w:p>
        </w:tc>
        <w:tc>
          <w:tcPr>
            <w:tcW w:w="1658" w:type="dxa"/>
            <w:shd w:val="clear" w:color="auto" w:fill="0070C0"/>
          </w:tcPr>
          <w:p w14:paraId="7343B06F" w14:textId="1541B1F0" w:rsidR="00F31AED" w:rsidRPr="0029259B" w:rsidRDefault="00F31AED" w:rsidP="000F4E28">
            <w:pPr>
              <w:jc w:val="center"/>
              <w:rPr>
                <w:rFonts w:ascii="Arial" w:hAnsi="Arial" w:cs="Arial"/>
                <w:b/>
                <w:bCs/>
                <w:color w:val="FFFFFF" w:themeColor="background1"/>
              </w:rPr>
            </w:pPr>
            <w:r w:rsidRPr="0029259B">
              <w:rPr>
                <w:rFonts w:ascii="Arial" w:hAnsi="Arial" w:cs="Arial"/>
                <w:b/>
                <w:bCs/>
                <w:color w:val="FFFFFF" w:themeColor="background1"/>
              </w:rPr>
              <w:t>Block type</w:t>
            </w:r>
          </w:p>
        </w:tc>
      </w:tr>
      <w:tr w:rsidR="00343F6C" w:rsidRPr="0029259B" w14:paraId="00642908" w14:textId="77777777" w:rsidTr="00343F6C">
        <w:tc>
          <w:tcPr>
            <w:tcW w:w="2062" w:type="dxa"/>
            <w:vMerge w:val="restart"/>
          </w:tcPr>
          <w:p w14:paraId="7D9EF6B1" w14:textId="6EFFCBD6" w:rsidR="00343F6C" w:rsidRPr="0029259B" w:rsidRDefault="00343F6C" w:rsidP="000F4E28">
            <w:pPr>
              <w:rPr>
                <w:rFonts w:ascii="Arial" w:hAnsi="Arial" w:cs="Arial"/>
              </w:rPr>
            </w:pPr>
            <w:r w:rsidRPr="0029259B">
              <w:rPr>
                <w:rFonts w:ascii="Arial" w:hAnsi="Arial" w:cs="Arial"/>
              </w:rPr>
              <w:t>Target_Block_ET_VPF</w:t>
            </w:r>
          </w:p>
        </w:tc>
        <w:tc>
          <w:tcPr>
            <w:tcW w:w="1397" w:type="dxa"/>
          </w:tcPr>
          <w:p w14:paraId="231A6166" w14:textId="0DDED64D" w:rsidR="00343F6C" w:rsidRPr="0029259B" w:rsidRDefault="00343F6C" w:rsidP="000F4E28">
            <w:pPr>
              <w:rPr>
                <w:rFonts w:ascii="Arial" w:hAnsi="Arial" w:cs="Arial"/>
              </w:rPr>
            </w:pPr>
            <w:r w:rsidRPr="0029259B">
              <w:rPr>
                <w:rFonts w:ascii="Arial" w:hAnsi="Arial" w:cs="Arial"/>
              </w:rPr>
              <w:t>ADC</w:t>
            </w:r>
          </w:p>
        </w:tc>
        <w:tc>
          <w:tcPr>
            <w:tcW w:w="2732" w:type="dxa"/>
          </w:tcPr>
          <w:p w14:paraId="1A741D02" w14:textId="1FE7FAA8" w:rsidR="00343F6C" w:rsidRDefault="00343F6C" w:rsidP="000F4E28">
            <w:pPr>
              <w:rPr>
                <w:rFonts w:ascii="Arial" w:hAnsi="Arial" w:cs="Arial"/>
              </w:rPr>
            </w:pPr>
            <w:r w:rsidRPr="0029259B">
              <w:rPr>
                <w:rFonts w:ascii="Arial" w:hAnsi="Arial" w:cs="Arial"/>
              </w:rPr>
              <w:t>ANI&lt;Unit&gt;&lt;Port ID&gt;</w:t>
            </w:r>
            <w:r w:rsidR="004526F6" w:rsidRPr="004526F6">
              <w:rPr>
                <w:rFonts w:ascii="Arial" w:hAnsi="Arial" w:cs="Arial"/>
                <w:highlight w:val="yellow"/>
              </w:rPr>
              <w:t>*1</w:t>
            </w:r>
          </w:p>
          <w:p w14:paraId="21B17F21" w14:textId="70A3B6B2" w:rsidR="00343F6C" w:rsidRPr="0029259B" w:rsidRDefault="00343F6C" w:rsidP="000F4E28">
            <w:pPr>
              <w:rPr>
                <w:rFonts w:ascii="Arial" w:hAnsi="Arial" w:cs="Arial"/>
              </w:rPr>
            </w:pPr>
            <w:commentRangeStart w:id="678"/>
            <w:r w:rsidRPr="00D70FDE">
              <w:rPr>
                <w:rFonts w:ascii="Arial" w:hAnsi="Arial" w:cs="Arial"/>
                <w:highlight w:val="yellow"/>
              </w:rPr>
              <w:t>AN&lt;Unit&gt;&lt;Port ID&gt;</w:t>
            </w:r>
            <w:commentRangeEnd w:id="678"/>
            <w:r>
              <w:rPr>
                <w:rStyle w:val="CommentReference"/>
              </w:rPr>
              <w:commentReference w:id="678"/>
            </w:r>
            <w:bookmarkStart w:id="679" w:name="V10000_Req_03_009"/>
            <w:bookmarkEnd w:id="679"/>
            <w:r w:rsidR="004526F6" w:rsidRPr="004526F6">
              <w:rPr>
                <w:rFonts w:ascii="Arial" w:hAnsi="Arial" w:cs="Arial"/>
                <w:highlight w:val="yellow"/>
              </w:rPr>
              <w:t>*2</w:t>
            </w:r>
          </w:p>
        </w:tc>
        <w:tc>
          <w:tcPr>
            <w:tcW w:w="2941" w:type="dxa"/>
          </w:tcPr>
          <w:p w14:paraId="461738B5" w14:textId="48796D01" w:rsidR="00343F6C" w:rsidRPr="0029259B" w:rsidRDefault="00343F6C" w:rsidP="000F4E28">
            <w:pPr>
              <w:rPr>
                <w:rFonts w:ascii="Arial" w:hAnsi="Arial" w:cs="Arial"/>
              </w:rPr>
            </w:pPr>
            <w:r w:rsidRPr="0029259B">
              <w:rPr>
                <w:rFonts w:ascii="Arial" w:hAnsi="Arial" w:cs="Arial"/>
              </w:rPr>
              <w:t>ADC_&lt;Number&gt;</w:t>
            </w:r>
          </w:p>
        </w:tc>
        <w:tc>
          <w:tcPr>
            <w:tcW w:w="1658" w:type="dxa"/>
          </w:tcPr>
          <w:p w14:paraId="5AFB93DB" w14:textId="7DDD01F1" w:rsidR="00343F6C" w:rsidRPr="0029259B" w:rsidRDefault="00343F6C" w:rsidP="000F4E28">
            <w:pPr>
              <w:rPr>
                <w:rFonts w:ascii="Arial" w:hAnsi="Arial" w:cs="Arial"/>
              </w:rPr>
            </w:pPr>
            <w:r w:rsidRPr="0029259B">
              <w:rPr>
                <w:rFonts w:ascii="Arial" w:hAnsi="Arial" w:cs="Arial"/>
              </w:rPr>
              <w:t>S-Function block</w:t>
            </w:r>
          </w:p>
        </w:tc>
      </w:tr>
      <w:tr w:rsidR="00343F6C" w:rsidRPr="0029259B" w14:paraId="4E454A44" w14:textId="77777777" w:rsidTr="00343F6C">
        <w:tc>
          <w:tcPr>
            <w:tcW w:w="2062" w:type="dxa"/>
            <w:vMerge/>
          </w:tcPr>
          <w:p w14:paraId="010B0D55" w14:textId="77777777" w:rsidR="00343F6C" w:rsidRPr="0029259B" w:rsidRDefault="00343F6C" w:rsidP="000F4E28">
            <w:pPr>
              <w:rPr>
                <w:rFonts w:ascii="Arial" w:hAnsi="Arial" w:cs="Arial"/>
              </w:rPr>
            </w:pPr>
          </w:p>
        </w:tc>
        <w:tc>
          <w:tcPr>
            <w:tcW w:w="1397" w:type="dxa"/>
            <w:vMerge w:val="restart"/>
          </w:tcPr>
          <w:p w14:paraId="200B339F" w14:textId="36A1EF19" w:rsidR="00343F6C" w:rsidRPr="0029259B" w:rsidRDefault="00343F6C" w:rsidP="000F4E28">
            <w:pPr>
              <w:rPr>
                <w:rFonts w:ascii="Arial" w:hAnsi="Arial" w:cs="Arial"/>
              </w:rPr>
            </w:pPr>
            <w:r w:rsidRPr="0029259B">
              <w:rPr>
                <w:rFonts w:ascii="Arial" w:hAnsi="Arial" w:cs="Arial"/>
              </w:rPr>
              <w:t>Port</w:t>
            </w:r>
          </w:p>
        </w:tc>
        <w:tc>
          <w:tcPr>
            <w:tcW w:w="2732" w:type="dxa"/>
            <w:vMerge w:val="restart"/>
          </w:tcPr>
          <w:p w14:paraId="4F648C0E" w14:textId="39A13817" w:rsidR="00343F6C" w:rsidRPr="0029259B" w:rsidRDefault="00343F6C" w:rsidP="000F4E28">
            <w:pPr>
              <w:rPr>
                <w:rFonts w:ascii="Arial" w:hAnsi="Arial" w:cs="Arial"/>
              </w:rPr>
            </w:pPr>
            <w:r w:rsidRPr="0029259B">
              <w:rPr>
                <w:rFonts w:ascii="Arial" w:hAnsi="Arial" w:cs="Arial"/>
              </w:rPr>
              <w:t>P&lt;Port&gt;_&lt;Pin&gt;</w:t>
            </w:r>
          </w:p>
        </w:tc>
        <w:tc>
          <w:tcPr>
            <w:tcW w:w="2941" w:type="dxa"/>
          </w:tcPr>
          <w:p w14:paraId="68C82803" w14:textId="3E5D9D63" w:rsidR="00343F6C" w:rsidRPr="0029259B" w:rsidRDefault="00343F6C" w:rsidP="000F4E28">
            <w:pPr>
              <w:rPr>
                <w:rFonts w:ascii="Arial" w:hAnsi="Arial" w:cs="Arial"/>
              </w:rPr>
            </w:pPr>
            <w:r w:rsidRPr="0029259B">
              <w:rPr>
                <w:rFonts w:ascii="Arial" w:hAnsi="Arial" w:cs="Arial"/>
              </w:rPr>
              <w:t>Port_In_&lt;Number&gt;</w:t>
            </w:r>
          </w:p>
        </w:tc>
        <w:tc>
          <w:tcPr>
            <w:tcW w:w="1658" w:type="dxa"/>
          </w:tcPr>
          <w:p w14:paraId="61B3EAD8" w14:textId="111DA22B" w:rsidR="00343F6C" w:rsidRPr="0029259B" w:rsidRDefault="00343F6C" w:rsidP="000F4E28">
            <w:pPr>
              <w:rPr>
                <w:rFonts w:ascii="Arial" w:hAnsi="Arial" w:cs="Arial"/>
              </w:rPr>
            </w:pPr>
            <w:r w:rsidRPr="0029259B">
              <w:rPr>
                <w:rFonts w:ascii="Arial" w:hAnsi="Arial" w:cs="Arial"/>
              </w:rPr>
              <w:t>S-Function block</w:t>
            </w:r>
          </w:p>
        </w:tc>
      </w:tr>
      <w:tr w:rsidR="00343F6C" w:rsidRPr="0029259B" w14:paraId="51813623" w14:textId="77777777" w:rsidTr="00343F6C">
        <w:tc>
          <w:tcPr>
            <w:tcW w:w="2062" w:type="dxa"/>
            <w:vMerge/>
          </w:tcPr>
          <w:p w14:paraId="000A4150" w14:textId="77777777" w:rsidR="00343F6C" w:rsidRPr="0029259B" w:rsidRDefault="00343F6C" w:rsidP="000F4E28">
            <w:pPr>
              <w:rPr>
                <w:rFonts w:ascii="Arial" w:hAnsi="Arial" w:cs="Arial"/>
              </w:rPr>
            </w:pPr>
          </w:p>
        </w:tc>
        <w:tc>
          <w:tcPr>
            <w:tcW w:w="1397" w:type="dxa"/>
            <w:vMerge/>
          </w:tcPr>
          <w:p w14:paraId="24784CF1" w14:textId="22EB4424" w:rsidR="00343F6C" w:rsidRPr="0029259B" w:rsidRDefault="00343F6C" w:rsidP="000F4E28">
            <w:pPr>
              <w:rPr>
                <w:rFonts w:ascii="Arial" w:hAnsi="Arial" w:cs="Arial"/>
              </w:rPr>
            </w:pPr>
          </w:p>
        </w:tc>
        <w:tc>
          <w:tcPr>
            <w:tcW w:w="2732" w:type="dxa"/>
            <w:vMerge/>
          </w:tcPr>
          <w:p w14:paraId="30700263" w14:textId="77777777" w:rsidR="00343F6C" w:rsidRPr="0029259B" w:rsidRDefault="00343F6C" w:rsidP="000F4E28">
            <w:pPr>
              <w:rPr>
                <w:rFonts w:ascii="Arial" w:hAnsi="Arial" w:cs="Arial"/>
              </w:rPr>
            </w:pPr>
          </w:p>
        </w:tc>
        <w:tc>
          <w:tcPr>
            <w:tcW w:w="2941" w:type="dxa"/>
          </w:tcPr>
          <w:p w14:paraId="362C79D7" w14:textId="48F678FD" w:rsidR="00343F6C" w:rsidRPr="0029259B" w:rsidRDefault="00343F6C" w:rsidP="000F4E28">
            <w:pPr>
              <w:rPr>
                <w:rFonts w:ascii="Arial" w:hAnsi="Arial" w:cs="Arial"/>
              </w:rPr>
            </w:pPr>
            <w:r w:rsidRPr="0029259B">
              <w:rPr>
                <w:rFonts w:ascii="Arial" w:hAnsi="Arial" w:cs="Arial"/>
              </w:rPr>
              <w:t>Port_Out_&lt;Number&gt;</w:t>
            </w:r>
          </w:p>
        </w:tc>
        <w:tc>
          <w:tcPr>
            <w:tcW w:w="1658" w:type="dxa"/>
          </w:tcPr>
          <w:p w14:paraId="634B0EBC" w14:textId="7E7124EF" w:rsidR="00343F6C" w:rsidRPr="0029259B" w:rsidRDefault="00343F6C" w:rsidP="000F4E28">
            <w:pPr>
              <w:rPr>
                <w:rFonts w:ascii="Arial" w:hAnsi="Arial" w:cs="Arial"/>
              </w:rPr>
            </w:pPr>
            <w:r w:rsidRPr="0029259B">
              <w:rPr>
                <w:rFonts w:ascii="Arial" w:hAnsi="Arial" w:cs="Arial"/>
              </w:rPr>
              <w:t>S-Function block</w:t>
            </w:r>
          </w:p>
        </w:tc>
      </w:tr>
      <w:tr w:rsidR="00343F6C" w:rsidRPr="0029259B" w14:paraId="279CFA8B" w14:textId="77777777" w:rsidTr="00343F6C">
        <w:trPr>
          <w:trHeight w:val="132"/>
        </w:trPr>
        <w:tc>
          <w:tcPr>
            <w:tcW w:w="2062" w:type="dxa"/>
            <w:vMerge/>
          </w:tcPr>
          <w:p w14:paraId="2529B83A" w14:textId="77777777" w:rsidR="00343F6C" w:rsidRPr="0029259B" w:rsidRDefault="00343F6C" w:rsidP="000F4E28">
            <w:pPr>
              <w:rPr>
                <w:rFonts w:ascii="Arial" w:hAnsi="Arial" w:cs="Arial"/>
              </w:rPr>
            </w:pPr>
          </w:p>
        </w:tc>
        <w:tc>
          <w:tcPr>
            <w:tcW w:w="1397" w:type="dxa"/>
            <w:vMerge w:val="restart"/>
          </w:tcPr>
          <w:p w14:paraId="4C8D6169" w14:textId="0B1CB62E" w:rsidR="00343F6C" w:rsidRPr="0029259B" w:rsidRDefault="00343F6C" w:rsidP="000F4E28">
            <w:pPr>
              <w:rPr>
                <w:rFonts w:ascii="Arial" w:hAnsi="Arial" w:cs="Arial"/>
              </w:rPr>
            </w:pPr>
            <w:r w:rsidRPr="0029259B">
              <w:rPr>
                <w:rFonts w:ascii="Arial" w:hAnsi="Arial" w:cs="Arial"/>
              </w:rPr>
              <w:t>RS-CANFD</w:t>
            </w:r>
          </w:p>
        </w:tc>
        <w:tc>
          <w:tcPr>
            <w:tcW w:w="2732" w:type="dxa"/>
          </w:tcPr>
          <w:p w14:paraId="66DED8E7" w14:textId="18DBEEA8" w:rsidR="00343F6C" w:rsidRPr="0029259B" w:rsidRDefault="00343F6C" w:rsidP="000F4E28">
            <w:pPr>
              <w:rPr>
                <w:rFonts w:ascii="Arial" w:hAnsi="Arial" w:cs="Arial"/>
              </w:rPr>
            </w:pPr>
            <w:r w:rsidRPr="0029259B">
              <w:rPr>
                <w:rFonts w:ascii="Arial" w:hAnsi="Arial" w:cs="Arial"/>
              </w:rPr>
              <w:t>CAN&lt;Unit&gt;_TX</w:t>
            </w:r>
          </w:p>
        </w:tc>
        <w:tc>
          <w:tcPr>
            <w:tcW w:w="2941" w:type="dxa"/>
          </w:tcPr>
          <w:p w14:paraId="0E33F501" w14:textId="442744B6" w:rsidR="00343F6C" w:rsidRPr="0029259B" w:rsidRDefault="00343F6C" w:rsidP="000F4E28">
            <w:pPr>
              <w:rPr>
                <w:rFonts w:ascii="Arial" w:hAnsi="Arial" w:cs="Arial"/>
              </w:rPr>
            </w:pPr>
            <w:r w:rsidRPr="0029259B">
              <w:rPr>
                <w:rFonts w:ascii="Arial" w:hAnsi="Arial" w:cs="Arial"/>
              </w:rPr>
              <w:t>CAN_Transmission _&lt;Number&gt;</w:t>
            </w:r>
          </w:p>
        </w:tc>
        <w:tc>
          <w:tcPr>
            <w:tcW w:w="1658" w:type="dxa"/>
            <w:vMerge w:val="restart"/>
          </w:tcPr>
          <w:p w14:paraId="7A4AEE18" w14:textId="14BDA622" w:rsidR="00343F6C" w:rsidRPr="0029259B" w:rsidRDefault="00343F6C" w:rsidP="000F4E28">
            <w:pPr>
              <w:rPr>
                <w:rFonts w:ascii="Arial" w:hAnsi="Arial" w:cs="Arial"/>
              </w:rPr>
            </w:pPr>
            <w:r w:rsidRPr="0029259B">
              <w:rPr>
                <w:rFonts w:ascii="Arial" w:hAnsi="Arial" w:cs="Arial"/>
              </w:rPr>
              <w:t>S-Function block</w:t>
            </w:r>
          </w:p>
        </w:tc>
      </w:tr>
      <w:tr w:rsidR="00343F6C" w:rsidRPr="0029259B" w14:paraId="2972C490" w14:textId="77777777" w:rsidTr="00343F6C">
        <w:trPr>
          <w:trHeight w:val="131"/>
        </w:trPr>
        <w:tc>
          <w:tcPr>
            <w:tcW w:w="2062" w:type="dxa"/>
            <w:vMerge/>
          </w:tcPr>
          <w:p w14:paraId="1703C244" w14:textId="77777777" w:rsidR="00343F6C" w:rsidRPr="0029259B" w:rsidRDefault="00343F6C" w:rsidP="00762FFB">
            <w:pPr>
              <w:rPr>
                <w:rFonts w:ascii="Arial" w:hAnsi="Arial" w:cs="Arial"/>
              </w:rPr>
            </w:pPr>
          </w:p>
        </w:tc>
        <w:tc>
          <w:tcPr>
            <w:tcW w:w="1397" w:type="dxa"/>
            <w:vMerge/>
          </w:tcPr>
          <w:p w14:paraId="0640568A" w14:textId="77777777" w:rsidR="00343F6C" w:rsidRPr="0029259B" w:rsidRDefault="00343F6C" w:rsidP="00762FFB">
            <w:pPr>
              <w:rPr>
                <w:rFonts w:ascii="Arial" w:hAnsi="Arial" w:cs="Arial"/>
              </w:rPr>
            </w:pPr>
          </w:p>
        </w:tc>
        <w:tc>
          <w:tcPr>
            <w:tcW w:w="2732" w:type="dxa"/>
          </w:tcPr>
          <w:p w14:paraId="3DCF11BF" w14:textId="5CF4F8C9" w:rsidR="00343F6C" w:rsidRPr="0029259B" w:rsidRDefault="00343F6C" w:rsidP="6CD49608">
            <w:pPr>
              <w:rPr>
                <w:rFonts w:ascii="Arial" w:hAnsi="Arial" w:cs="Arial"/>
              </w:rPr>
            </w:pPr>
            <w:r w:rsidRPr="0029259B">
              <w:rPr>
                <w:rFonts w:ascii="Arial" w:hAnsi="Arial" w:cs="Arial"/>
              </w:rPr>
              <w:t>CAN&lt;Unit&gt;_RX</w:t>
            </w:r>
          </w:p>
        </w:tc>
        <w:tc>
          <w:tcPr>
            <w:tcW w:w="2941" w:type="dxa"/>
          </w:tcPr>
          <w:p w14:paraId="7E2A4424" w14:textId="6A34161D" w:rsidR="00343F6C" w:rsidRPr="0029259B" w:rsidRDefault="00343F6C" w:rsidP="00762FFB">
            <w:pPr>
              <w:rPr>
                <w:rFonts w:ascii="Arial" w:hAnsi="Arial" w:cs="Arial"/>
              </w:rPr>
            </w:pPr>
            <w:r w:rsidRPr="0029259B">
              <w:rPr>
                <w:rFonts w:ascii="Arial" w:hAnsi="Arial" w:cs="Arial"/>
              </w:rPr>
              <w:t>CAN_Reception _&lt;Number&gt;</w:t>
            </w:r>
          </w:p>
        </w:tc>
        <w:tc>
          <w:tcPr>
            <w:tcW w:w="1658" w:type="dxa"/>
            <w:vMerge/>
          </w:tcPr>
          <w:p w14:paraId="36850DE4" w14:textId="77777777" w:rsidR="00343F6C" w:rsidRPr="0029259B" w:rsidRDefault="00343F6C" w:rsidP="00762FFB">
            <w:pPr>
              <w:rPr>
                <w:rFonts w:ascii="Arial" w:hAnsi="Arial" w:cs="Arial"/>
                <w:highlight w:val="yellow"/>
              </w:rPr>
            </w:pPr>
          </w:p>
        </w:tc>
      </w:tr>
      <w:tr w:rsidR="00343F6C" w:rsidRPr="0029259B" w14:paraId="7B2E9E06" w14:textId="77777777" w:rsidTr="00343F6C">
        <w:trPr>
          <w:trHeight w:val="131"/>
        </w:trPr>
        <w:tc>
          <w:tcPr>
            <w:tcW w:w="2062" w:type="dxa"/>
            <w:vMerge/>
          </w:tcPr>
          <w:p w14:paraId="0FF58627" w14:textId="77777777" w:rsidR="00343F6C" w:rsidRPr="0029259B" w:rsidRDefault="00343F6C" w:rsidP="008B56D9">
            <w:pPr>
              <w:rPr>
                <w:rFonts w:ascii="Arial" w:hAnsi="Arial" w:cs="Arial"/>
              </w:rPr>
            </w:pPr>
          </w:p>
        </w:tc>
        <w:tc>
          <w:tcPr>
            <w:tcW w:w="1397" w:type="dxa"/>
            <w:vMerge w:val="restart"/>
          </w:tcPr>
          <w:p w14:paraId="5928493A" w14:textId="111DAD65" w:rsidR="00343F6C" w:rsidRPr="0029259B" w:rsidRDefault="00343F6C" w:rsidP="008B56D9">
            <w:pPr>
              <w:rPr>
                <w:rFonts w:ascii="Arial" w:hAnsi="Arial" w:cs="Arial"/>
                <w:highlight w:val="yellow"/>
              </w:rPr>
            </w:pPr>
            <w:commentRangeStart w:id="680"/>
            <w:r w:rsidRPr="0029259B">
              <w:rPr>
                <w:rFonts w:ascii="Arial" w:hAnsi="Arial" w:cs="Arial"/>
                <w:highlight w:val="yellow"/>
              </w:rPr>
              <w:t>RLIN3n</w:t>
            </w:r>
            <w:commentRangeEnd w:id="680"/>
            <w:r w:rsidRPr="0029259B">
              <w:rPr>
                <w:rStyle w:val="CommentReference"/>
                <w:rFonts w:ascii="Arial" w:hAnsi="Arial" w:cs="Arial"/>
              </w:rPr>
              <w:commentReference w:id="680"/>
            </w:r>
          </w:p>
        </w:tc>
        <w:tc>
          <w:tcPr>
            <w:tcW w:w="2732" w:type="dxa"/>
          </w:tcPr>
          <w:p w14:paraId="798E25B6" w14:textId="4957524D" w:rsidR="00343F6C" w:rsidRPr="0029259B" w:rsidRDefault="00343F6C" w:rsidP="008B56D9">
            <w:pPr>
              <w:rPr>
                <w:rFonts w:ascii="Arial" w:hAnsi="Arial" w:cs="Arial"/>
                <w:highlight w:val="yellow"/>
              </w:rPr>
            </w:pPr>
            <w:r w:rsidRPr="0029259B">
              <w:rPr>
                <w:rFonts w:ascii="Arial" w:hAnsi="Arial" w:cs="Arial"/>
                <w:highlight w:val="yellow"/>
              </w:rPr>
              <w:t>RLIN3&lt;RLIN3 unit&gt;_Send</w:t>
            </w:r>
          </w:p>
        </w:tc>
        <w:tc>
          <w:tcPr>
            <w:tcW w:w="2941" w:type="dxa"/>
          </w:tcPr>
          <w:p w14:paraId="5D49A9AE" w14:textId="43612EF3" w:rsidR="00343F6C" w:rsidRPr="0029259B" w:rsidRDefault="00343F6C" w:rsidP="008B56D9">
            <w:pPr>
              <w:rPr>
                <w:rFonts w:ascii="Arial" w:hAnsi="Arial" w:cs="Arial"/>
                <w:highlight w:val="yellow"/>
              </w:rPr>
            </w:pPr>
            <w:r w:rsidRPr="0029259B">
              <w:rPr>
                <w:rFonts w:ascii="Arial" w:hAnsi="Arial" w:cs="Arial"/>
                <w:highlight w:val="yellow"/>
              </w:rPr>
              <w:t>RLIN3n_Transm</w:t>
            </w:r>
            <w:bookmarkStart w:id="681" w:name="V10000_Req_01_005"/>
            <w:bookmarkEnd w:id="681"/>
            <w:r w:rsidRPr="0029259B">
              <w:rPr>
                <w:rFonts w:ascii="Arial" w:hAnsi="Arial" w:cs="Arial"/>
                <w:highlight w:val="yellow"/>
              </w:rPr>
              <w:t>ission_&lt;Number&gt;</w:t>
            </w:r>
          </w:p>
        </w:tc>
        <w:tc>
          <w:tcPr>
            <w:tcW w:w="1658" w:type="dxa"/>
          </w:tcPr>
          <w:p w14:paraId="6DFF6E12" w14:textId="72EE27CB" w:rsidR="00343F6C" w:rsidRPr="0029259B" w:rsidRDefault="00343F6C" w:rsidP="008B56D9">
            <w:pPr>
              <w:rPr>
                <w:rFonts w:ascii="Arial" w:hAnsi="Arial" w:cs="Arial"/>
                <w:highlight w:val="yellow"/>
              </w:rPr>
            </w:pPr>
            <w:r w:rsidRPr="0029259B">
              <w:rPr>
                <w:rFonts w:ascii="Arial" w:hAnsi="Arial" w:cs="Arial"/>
                <w:highlight w:val="yellow"/>
              </w:rPr>
              <w:t>S-Function block</w:t>
            </w:r>
          </w:p>
        </w:tc>
      </w:tr>
      <w:tr w:rsidR="00343F6C" w:rsidRPr="0029259B" w14:paraId="0E4863A7" w14:textId="77777777" w:rsidTr="00343F6C">
        <w:trPr>
          <w:trHeight w:val="131"/>
        </w:trPr>
        <w:tc>
          <w:tcPr>
            <w:tcW w:w="2062" w:type="dxa"/>
            <w:vMerge/>
          </w:tcPr>
          <w:p w14:paraId="78ADDC73" w14:textId="77777777" w:rsidR="00343F6C" w:rsidRPr="0029259B" w:rsidRDefault="00343F6C" w:rsidP="008B56D9">
            <w:pPr>
              <w:rPr>
                <w:rFonts w:ascii="Arial" w:hAnsi="Arial" w:cs="Arial"/>
              </w:rPr>
            </w:pPr>
          </w:p>
        </w:tc>
        <w:tc>
          <w:tcPr>
            <w:tcW w:w="1397" w:type="dxa"/>
            <w:vMerge/>
          </w:tcPr>
          <w:p w14:paraId="40EF2E33" w14:textId="77777777" w:rsidR="00343F6C" w:rsidRPr="0029259B" w:rsidRDefault="00343F6C" w:rsidP="008B56D9">
            <w:pPr>
              <w:rPr>
                <w:rFonts w:ascii="Arial" w:hAnsi="Arial" w:cs="Arial"/>
                <w:highlight w:val="yellow"/>
              </w:rPr>
            </w:pPr>
            <w:commentRangeStart w:id="682"/>
          </w:p>
        </w:tc>
        <w:tc>
          <w:tcPr>
            <w:tcW w:w="2732" w:type="dxa"/>
          </w:tcPr>
          <w:p w14:paraId="32CC2F46" w14:textId="35FD2412" w:rsidR="00343F6C" w:rsidRPr="0029259B" w:rsidRDefault="00343F6C" w:rsidP="008B56D9">
            <w:pPr>
              <w:rPr>
                <w:rFonts w:ascii="Arial" w:hAnsi="Arial" w:cs="Arial"/>
                <w:highlight w:val="yellow"/>
              </w:rPr>
            </w:pPr>
            <w:r w:rsidRPr="0029259B">
              <w:rPr>
                <w:rFonts w:ascii="Arial" w:hAnsi="Arial" w:cs="Arial"/>
                <w:highlight w:val="yellow"/>
              </w:rPr>
              <w:t>RLIN3&lt;RLIN3 unit&gt;_Receive</w:t>
            </w:r>
          </w:p>
        </w:tc>
        <w:tc>
          <w:tcPr>
            <w:tcW w:w="2941" w:type="dxa"/>
          </w:tcPr>
          <w:p w14:paraId="5E3E549D" w14:textId="325C9363" w:rsidR="00343F6C" w:rsidRPr="0029259B" w:rsidRDefault="00343F6C" w:rsidP="008B56D9">
            <w:pPr>
              <w:rPr>
                <w:rFonts w:ascii="Arial" w:hAnsi="Arial" w:cs="Arial"/>
                <w:highlight w:val="yellow"/>
              </w:rPr>
            </w:pPr>
            <w:r w:rsidRPr="0029259B">
              <w:rPr>
                <w:rFonts w:ascii="Arial" w:hAnsi="Arial" w:cs="Arial"/>
                <w:highlight w:val="yellow"/>
              </w:rPr>
              <w:t>RLIN3n_Reception_&lt;Number&gt;</w:t>
            </w:r>
          </w:p>
        </w:tc>
        <w:tc>
          <w:tcPr>
            <w:tcW w:w="1658" w:type="dxa"/>
          </w:tcPr>
          <w:p w14:paraId="1840F01E" w14:textId="6860D180" w:rsidR="00343F6C" w:rsidRPr="0029259B" w:rsidRDefault="00343F6C" w:rsidP="008B56D9">
            <w:pPr>
              <w:rPr>
                <w:rFonts w:ascii="Arial" w:hAnsi="Arial" w:cs="Arial"/>
                <w:highlight w:val="yellow"/>
              </w:rPr>
            </w:pPr>
            <w:r w:rsidRPr="0029259B">
              <w:rPr>
                <w:rFonts w:ascii="Arial" w:hAnsi="Arial" w:cs="Arial"/>
                <w:highlight w:val="yellow"/>
              </w:rPr>
              <w:t>S-Function block</w:t>
            </w:r>
            <w:commentRangeEnd w:id="682"/>
            <w:r w:rsidRPr="0029259B">
              <w:rPr>
                <w:rStyle w:val="CommentReference"/>
                <w:rFonts w:ascii="Arial" w:hAnsi="Arial" w:cs="Arial"/>
              </w:rPr>
              <w:commentReference w:id="682"/>
            </w:r>
          </w:p>
        </w:tc>
      </w:tr>
      <w:tr w:rsidR="00343F6C" w:rsidRPr="0029259B" w14:paraId="203E92D3" w14:textId="77777777" w:rsidTr="00343F6C">
        <w:trPr>
          <w:trHeight w:val="131"/>
        </w:trPr>
        <w:tc>
          <w:tcPr>
            <w:tcW w:w="2062" w:type="dxa"/>
            <w:vMerge/>
          </w:tcPr>
          <w:p w14:paraId="364EAE32" w14:textId="77777777" w:rsidR="00343F6C" w:rsidRPr="0029259B" w:rsidRDefault="00343F6C" w:rsidP="00343F6C">
            <w:pPr>
              <w:rPr>
                <w:rFonts w:ascii="Arial" w:hAnsi="Arial" w:cs="Arial"/>
              </w:rPr>
            </w:pPr>
          </w:p>
        </w:tc>
        <w:tc>
          <w:tcPr>
            <w:tcW w:w="1397" w:type="dxa"/>
          </w:tcPr>
          <w:p w14:paraId="037D805F" w14:textId="1D9E2EA4" w:rsidR="00343F6C" w:rsidRPr="0029259B" w:rsidRDefault="00343F6C" w:rsidP="00343F6C">
            <w:pPr>
              <w:rPr>
                <w:rFonts w:ascii="Arial" w:hAnsi="Arial" w:cs="Arial"/>
                <w:highlight w:val="yellow"/>
              </w:rPr>
            </w:pPr>
            <w:commentRangeStart w:id="683"/>
            <w:r>
              <w:rPr>
                <w:rFonts w:ascii="Arial" w:hAnsi="Arial" w:cs="Arial"/>
                <w:highlight w:val="yellow"/>
              </w:rPr>
              <w:t>TAUD</w:t>
            </w:r>
            <w:commentRangeEnd w:id="683"/>
            <w:r w:rsidR="006E5A6F">
              <w:rPr>
                <w:rStyle w:val="CommentReference"/>
              </w:rPr>
              <w:commentReference w:id="683"/>
            </w:r>
          </w:p>
        </w:tc>
        <w:tc>
          <w:tcPr>
            <w:tcW w:w="2732" w:type="dxa"/>
          </w:tcPr>
          <w:p w14:paraId="00B26594" w14:textId="3DDF444C" w:rsidR="00343F6C" w:rsidRPr="0029259B" w:rsidRDefault="00200D6D" w:rsidP="00343F6C">
            <w:pPr>
              <w:rPr>
                <w:rFonts w:ascii="Arial" w:hAnsi="Arial" w:cs="Arial"/>
                <w:highlight w:val="yellow"/>
              </w:rPr>
            </w:pPr>
            <w:bookmarkStart w:id="684" w:name="E10000_REL_Req_03"/>
            <w:r>
              <w:rPr>
                <w:rFonts w:ascii="Arial" w:hAnsi="Arial" w:cs="Arial"/>
                <w:highlight w:val="yellow"/>
              </w:rPr>
              <w:t>TAUD&lt;Unit&gt;_&lt;master channel&gt;</w:t>
            </w:r>
            <w:bookmarkEnd w:id="684"/>
          </w:p>
        </w:tc>
        <w:tc>
          <w:tcPr>
            <w:tcW w:w="2941" w:type="dxa"/>
          </w:tcPr>
          <w:p w14:paraId="56EF808F" w14:textId="080B477C" w:rsidR="00343F6C" w:rsidRPr="0029259B" w:rsidRDefault="00343F6C" w:rsidP="00343F6C">
            <w:pPr>
              <w:rPr>
                <w:rFonts w:ascii="Arial" w:hAnsi="Arial" w:cs="Arial"/>
                <w:highlight w:val="yellow"/>
              </w:rPr>
            </w:pPr>
            <w:r>
              <w:rPr>
                <w:rFonts w:ascii="Arial" w:hAnsi="Arial" w:cs="Arial"/>
                <w:highlight w:val="yellow"/>
              </w:rPr>
              <w:t>TAUD_&lt;Number&gt;</w:t>
            </w:r>
          </w:p>
        </w:tc>
        <w:tc>
          <w:tcPr>
            <w:tcW w:w="1658" w:type="dxa"/>
          </w:tcPr>
          <w:p w14:paraId="3D23C4B8" w14:textId="15EDDE21" w:rsidR="00343F6C" w:rsidRPr="0029259B" w:rsidRDefault="00343F6C" w:rsidP="00343F6C">
            <w:pPr>
              <w:rPr>
                <w:rFonts w:ascii="Arial" w:hAnsi="Arial" w:cs="Arial"/>
                <w:highlight w:val="yellow"/>
              </w:rPr>
            </w:pPr>
            <w:r w:rsidRPr="00343F6C">
              <w:rPr>
                <w:rFonts w:ascii="Arial" w:hAnsi="Arial" w:cs="Arial"/>
                <w:highlight w:val="yellow"/>
              </w:rPr>
              <w:t>S-Function block</w:t>
            </w:r>
          </w:p>
        </w:tc>
      </w:tr>
    </w:tbl>
    <w:p w14:paraId="2DF5DAAB" w14:textId="77777777" w:rsidR="004526F6" w:rsidRPr="004526F6" w:rsidRDefault="004526F6" w:rsidP="004526F6">
      <w:pPr>
        <w:rPr>
          <w:rFonts w:ascii="Arial" w:hAnsi="Arial" w:cs="Arial"/>
          <w:highlight w:val="yellow"/>
        </w:rPr>
      </w:pPr>
      <w:r w:rsidRPr="004526F6">
        <w:rPr>
          <w:rFonts w:ascii="Arial" w:hAnsi="Arial" w:cs="Arial"/>
          <w:highlight w:val="yellow"/>
        </w:rPr>
        <w:t>*1… Use for RH850/F1KM-S1 and RH850/F1KM-S4 device series.</w:t>
      </w:r>
    </w:p>
    <w:p w14:paraId="62A8AB3E" w14:textId="4BD2916F" w:rsidR="008636A2" w:rsidRPr="0029259B" w:rsidRDefault="004526F6" w:rsidP="004526F6">
      <w:pPr>
        <w:rPr>
          <w:rFonts w:ascii="Arial" w:hAnsi="Arial" w:cs="Arial"/>
        </w:rPr>
      </w:pPr>
      <w:r w:rsidRPr="004526F6">
        <w:rPr>
          <w:rFonts w:ascii="Arial" w:hAnsi="Arial" w:cs="Arial"/>
          <w:highlight w:val="yellow"/>
        </w:rPr>
        <w:t>*2… Use for RH850/U2C device series.</w:t>
      </w:r>
      <w:r w:rsidR="008636A2" w:rsidRPr="0029259B">
        <w:rPr>
          <w:rFonts w:ascii="Arial" w:hAnsi="Arial" w:cs="Arial"/>
        </w:rPr>
        <w:br w:type="page"/>
      </w:r>
    </w:p>
    <w:p w14:paraId="27DF5419" w14:textId="65ECB4AB" w:rsidR="00195CE2" w:rsidRPr="0029259B" w:rsidRDefault="19197403" w:rsidP="3C0BE9D9">
      <w:pPr>
        <w:pStyle w:val="Heading3"/>
        <w:rPr>
          <w:rFonts w:cs="Arial"/>
        </w:rPr>
      </w:pPr>
      <w:bookmarkStart w:id="685" w:name="_Toc94021766"/>
      <w:bookmarkStart w:id="686" w:name="_Toc2097397910"/>
      <w:bookmarkStart w:id="687" w:name="_Toc1115935033"/>
      <w:bookmarkStart w:id="688" w:name="_Toc779256170"/>
      <w:bookmarkStart w:id="689" w:name="_Toc793069910"/>
      <w:bookmarkStart w:id="690" w:name="_Toc2022951573"/>
      <w:bookmarkStart w:id="691" w:name="_Toc2048540369"/>
      <w:bookmarkStart w:id="692" w:name="_Toc1811933175"/>
      <w:bookmarkStart w:id="693" w:name="_Toc363088236"/>
      <w:bookmarkStart w:id="694" w:name="_Toc382449232"/>
      <w:bookmarkStart w:id="695" w:name="_Toc359357800"/>
      <w:bookmarkStart w:id="696" w:name="_Toc877448752"/>
      <w:bookmarkStart w:id="697" w:name="_Toc871030928"/>
      <w:bookmarkStart w:id="698" w:name="_Toc20174989"/>
      <w:bookmarkStart w:id="699" w:name="_Toc1183243332"/>
      <w:bookmarkStart w:id="700" w:name="_Toc1349716239"/>
      <w:bookmarkStart w:id="701" w:name="_Toc840694260"/>
      <w:bookmarkStart w:id="702" w:name="_Toc942237242"/>
      <w:bookmarkStart w:id="703" w:name="_Toc779792663"/>
      <w:bookmarkStart w:id="704" w:name="_Toc916164864"/>
      <w:bookmarkStart w:id="705" w:name="_Toc125122047"/>
      <w:bookmarkStart w:id="706" w:name="_Toc1541221672"/>
      <w:bookmarkStart w:id="707" w:name="_Toc1821547126"/>
      <w:bookmarkStart w:id="708" w:name="_Toc1419351749"/>
      <w:bookmarkStart w:id="709" w:name="_Toc1139948046"/>
      <w:bookmarkStart w:id="710" w:name="_Toc1329834350"/>
      <w:bookmarkStart w:id="711" w:name="_Toc628012286"/>
      <w:bookmarkStart w:id="712" w:name="_Toc1120471253"/>
      <w:bookmarkStart w:id="713" w:name="_Toc134707369"/>
      <w:bookmarkStart w:id="714" w:name="_Toc329713543"/>
      <w:bookmarkStart w:id="715" w:name="_Toc1066679403"/>
      <w:bookmarkStart w:id="716" w:name="_Toc122608919"/>
      <w:r w:rsidRPr="0029259B">
        <w:rPr>
          <w:rFonts w:cs="Arial"/>
        </w:rPr>
        <w:lastRenderedPageBreak/>
        <w:t>3.3.2 Setting configuration parameters</w:t>
      </w:r>
      <w:bookmarkStart w:id="717" w:name="MATLAB_2"/>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2ED476D3" w14:textId="77777777" w:rsidR="00195CE2" w:rsidRPr="0029259B" w:rsidRDefault="00195CE2" w:rsidP="008F699B">
      <w:pPr>
        <w:rPr>
          <w:rFonts w:ascii="Arial" w:hAnsi="Arial" w:cs="Arial"/>
        </w:rPr>
      </w:pPr>
    </w:p>
    <w:p w14:paraId="46340761" w14:textId="6039EE32" w:rsidR="000F3E74" w:rsidRPr="0029259B" w:rsidRDefault="0EA61305" w:rsidP="3C0BE9D9">
      <w:pPr>
        <w:rPr>
          <w:rFonts w:ascii="Arial" w:hAnsi="Arial" w:cs="Arial"/>
        </w:rPr>
      </w:pPr>
      <w:r w:rsidRPr="0029259B">
        <w:rPr>
          <w:rFonts w:ascii="Arial" w:hAnsi="Arial" w:cs="Arial"/>
        </w:rPr>
        <w:t xml:space="preserve">ET-VPF implements </w:t>
      </w:r>
      <w:r w:rsidR="00135E55" w:rsidRPr="0029259B">
        <w:rPr>
          <w:rFonts w:ascii="Arial" w:hAnsi="Arial" w:cs="Arial"/>
        </w:rPr>
        <w:t xml:space="preserve">the </w:t>
      </w:r>
      <w:r w:rsidRPr="0029259B">
        <w:rPr>
          <w:rFonts w:ascii="Arial" w:hAnsi="Arial" w:cs="Arial"/>
        </w:rPr>
        <w:t xml:space="preserve">execution of </w:t>
      </w:r>
      <w:r w:rsidR="2D3505F5" w:rsidRPr="0029259B">
        <w:rPr>
          <w:rFonts w:ascii="Arial" w:hAnsi="Arial" w:cs="Arial"/>
        </w:rPr>
        <w:t>SPILS environment</w:t>
      </w:r>
      <w:r w:rsidRPr="0029259B">
        <w:rPr>
          <w:rFonts w:ascii="Arial" w:hAnsi="Arial" w:cs="Arial"/>
        </w:rPr>
        <w:t xml:space="preserve"> generation by interworking with Embedded Coder. Therefore, it is necessary to check/set Embedded Coder options when using the </w:t>
      </w:r>
      <w:r w:rsidR="2D3505F5" w:rsidRPr="0029259B">
        <w:rPr>
          <w:rFonts w:ascii="Arial" w:hAnsi="Arial" w:cs="Arial"/>
        </w:rPr>
        <w:t>SPILS environment</w:t>
      </w:r>
      <w:r w:rsidRPr="0029259B">
        <w:rPr>
          <w:rFonts w:ascii="Arial" w:hAnsi="Arial" w:cs="Arial"/>
        </w:rPr>
        <w:t xml:space="preserve"> generation functions provided by ET-VPF.</w:t>
      </w:r>
    </w:p>
    <w:p w14:paraId="4C64579E" w14:textId="5F647689" w:rsidR="00DD3088" w:rsidRPr="0029259B" w:rsidRDefault="00DD3088" w:rsidP="008F699B">
      <w:pPr>
        <w:rPr>
          <w:rFonts w:ascii="Arial" w:hAnsi="Arial" w:cs="Arial"/>
        </w:rPr>
      </w:pPr>
    </w:p>
    <w:p w14:paraId="1F57D12B" w14:textId="2BA9725E" w:rsidR="007D3D57" w:rsidRPr="0029259B" w:rsidRDefault="00DB21F3" w:rsidP="00EB47E4">
      <w:pPr>
        <w:pStyle w:val="ListParagraph"/>
        <w:numPr>
          <w:ilvl w:val="0"/>
          <w:numId w:val="10"/>
        </w:numPr>
        <w:rPr>
          <w:rFonts w:ascii="Arial" w:hAnsi="Arial" w:cs="Arial"/>
        </w:rPr>
      </w:pPr>
      <w:r w:rsidRPr="00F17DFF">
        <w:rPr>
          <w:rFonts w:ascii="Arial" w:hAnsi="Arial" w:cs="Arial"/>
          <w:highlight w:val="yellow"/>
        </w:rPr>
        <w:t xml:space="preserve">Open MATLAB </w:t>
      </w:r>
      <w:r w:rsidR="00F17DFF">
        <w:rPr>
          <w:rFonts w:ascii="Arial" w:hAnsi="Arial" w:cs="Arial"/>
          <w:highlight w:val="yellow"/>
        </w:rPr>
        <w:t xml:space="preserve">R2017b or </w:t>
      </w:r>
      <w:commentRangeStart w:id="718"/>
      <w:r w:rsidRPr="00F17DFF">
        <w:rPr>
          <w:rFonts w:ascii="Arial" w:hAnsi="Arial" w:cs="Arial"/>
          <w:highlight w:val="yellow"/>
        </w:rPr>
        <w:t>R20</w:t>
      </w:r>
      <w:r w:rsidR="005A3180" w:rsidRPr="00F17DFF">
        <w:rPr>
          <w:rFonts w:ascii="Arial" w:hAnsi="Arial" w:cs="Arial"/>
          <w:highlight w:val="yellow"/>
        </w:rPr>
        <w:t>21a</w:t>
      </w:r>
      <w:commentRangeEnd w:id="718"/>
      <w:r w:rsidR="00F17DFF">
        <w:rPr>
          <w:rStyle w:val="CommentReference"/>
        </w:rPr>
        <w:commentReference w:id="718"/>
      </w:r>
      <w:r w:rsidRPr="0029259B">
        <w:rPr>
          <w:rFonts w:ascii="Arial" w:hAnsi="Arial" w:cs="Arial"/>
        </w:rPr>
        <w:t>.</w:t>
      </w:r>
    </w:p>
    <w:p w14:paraId="082CBC33" w14:textId="730E7E1A" w:rsidR="00DB21F3" w:rsidRPr="0029259B" w:rsidRDefault="00DB21F3" w:rsidP="00EB47E4">
      <w:pPr>
        <w:pStyle w:val="ListParagraph"/>
        <w:numPr>
          <w:ilvl w:val="0"/>
          <w:numId w:val="10"/>
        </w:numPr>
        <w:rPr>
          <w:rFonts w:ascii="Arial" w:hAnsi="Arial" w:cs="Arial"/>
        </w:rPr>
      </w:pPr>
      <w:r w:rsidRPr="0029259B">
        <w:rPr>
          <w:rFonts w:ascii="Arial" w:hAnsi="Arial" w:cs="Arial"/>
        </w:rPr>
        <w:t xml:space="preserve">Select [Current Folder] is </w:t>
      </w:r>
      <w:r w:rsidR="00F571B0" w:rsidRPr="0029259B">
        <w:rPr>
          <w:rFonts w:ascii="Arial" w:hAnsi="Arial" w:cs="Arial"/>
        </w:rPr>
        <w:t xml:space="preserve">a </w:t>
      </w:r>
      <w:r w:rsidRPr="0029259B">
        <w:rPr>
          <w:rFonts w:ascii="Arial" w:hAnsi="Arial" w:cs="Arial"/>
        </w:rPr>
        <w:t xml:space="preserve">location </w:t>
      </w:r>
      <w:r w:rsidR="00F571B0" w:rsidRPr="0029259B">
        <w:rPr>
          <w:rFonts w:ascii="Arial" w:hAnsi="Arial" w:cs="Arial"/>
        </w:rPr>
        <w:t>that</w:t>
      </w:r>
      <w:r w:rsidRPr="0029259B">
        <w:rPr>
          <w:rFonts w:ascii="Arial" w:hAnsi="Arial" w:cs="Arial"/>
        </w:rPr>
        <w:t xml:space="preserve"> contains </w:t>
      </w:r>
      <w:r w:rsidR="0025058B" w:rsidRPr="0029259B">
        <w:rPr>
          <w:rFonts w:ascii="Arial" w:hAnsi="Arial" w:cs="Arial"/>
          <w:szCs w:val="18"/>
        </w:rPr>
        <w:t>Power Window</w:t>
      </w:r>
      <w:r w:rsidR="0025058B" w:rsidRPr="0029259B">
        <w:rPr>
          <w:rFonts w:ascii="Arial" w:hAnsi="Arial" w:cs="Arial"/>
        </w:rPr>
        <w:t xml:space="preserve"> </w:t>
      </w:r>
      <w:r w:rsidRPr="0029259B">
        <w:rPr>
          <w:rFonts w:ascii="Arial" w:hAnsi="Arial" w:cs="Arial"/>
        </w:rPr>
        <w:t>model.</w:t>
      </w:r>
      <w:r w:rsidR="00B75D01" w:rsidRPr="0029259B">
        <w:rPr>
          <w:rFonts w:ascii="Arial" w:hAnsi="Arial" w:cs="Arial"/>
        </w:rPr>
        <w:t xml:space="preserve"> Open model, set model variables, </w:t>
      </w:r>
      <w:r w:rsidR="00F571B0" w:rsidRPr="0029259B">
        <w:rPr>
          <w:rFonts w:ascii="Arial" w:hAnsi="Arial" w:cs="Arial"/>
        </w:rPr>
        <w:t xml:space="preserve">and </w:t>
      </w:r>
      <w:r w:rsidR="00B75D01" w:rsidRPr="0029259B">
        <w:rPr>
          <w:rFonts w:ascii="Arial" w:hAnsi="Arial" w:cs="Arial"/>
        </w:rPr>
        <w:t>select port name for S-Function of peripherals.</w:t>
      </w:r>
    </w:p>
    <w:p w14:paraId="2C245DE2" w14:textId="0C21B2DD" w:rsidR="00DD3088" w:rsidRPr="0029259B" w:rsidRDefault="00DD3088" w:rsidP="00EB47E4">
      <w:pPr>
        <w:pStyle w:val="ListParagraph"/>
        <w:numPr>
          <w:ilvl w:val="0"/>
          <w:numId w:val="10"/>
        </w:numPr>
        <w:rPr>
          <w:rFonts w:ascii="Arial" w:hAnsi="Arial" w:cs="Arial"/>
        </w:rPr>
      </w:pPr>
      <w:r w:rsidRPr="0029259B">
        <w:rPr>
          <w:rFonts w:ascii="Arial" w:hAnsi="Arial" w:cs="Arial"/>
        </w:rPr>
        <w:t xml:space="preserve">Open the </w:t>
      </w:r>
      <w:r w:rsidR="00DB21F3" w:rsidRPr="0029259B">
        <w:rPr>
          <w:rFonts w:ascii="Arial" w:hAnsi="Arial" w:cs="Arial"/>
        </w:rPr>
        <w:t xml:space="preserve">[Model </w:t>
      </w:r>
      <w:r w:rsidRPr="0029259B">
        <w:rPr>
          <w:rFonts w:ascii="Arial" w:hAnsi="Arial" w:cs="Arial"/>
        </w:rPr>
        <w:t>Configuration Parameters</w:t>
      </w:r>
      <w:r w:rsidR="00DB21F3" w:rsidRPr="0029259B">
        <w:rPr>
          <w:rFonts w:ascii="Arial" w:hAnsi="Arial" w:cs="Arial"/>
        </w:rPr>
        <w:t>]</w:t>
      </w:r>
      <w:r w:rsidRPr="0029259B">
        <w:rPr>
          <w:rFonts w:ascii="Arial" w:hAnsi="Arial" w:cs="Arial"/>
        </w:rPr>
        <w:t xml:space="preserve"> dialog box </w:t>
      </w:r>
      <w:r w:rsidR="007D3D57" w:rsidRPr="0029259B">
        <w:rPr>
          <w:rFonts w:ascii="Arial" w:hAnsi="Arial" w:cs="Arial"/>
        </w:rPr>
        <w:t xml:space="preserve">to </w:t>
      </w:r>
      <w:r w:rsidR="00F571B0" w:rsidRPr="0029259B">
        <w:rPr>
          <w:rFonts w:ascii="Arial" w:hAnsi="Arial" w:cs="Arial"/>
        </w:rPr>
        <w:t>set</w:t>
      </w:r>
      <w:r w:rsidR="007D3D57" w:rsidRPr="0029259B">
        <w:rPr>
          <w:rFonts w:ascii="Arial" w:hAnsi="Arial" w:cs="Arial"/>
        </w:rPr>
        <w:t xml:space="preserve"> for</w:t>
      </w:r>
      <w:r w:rsidR="00DB21F3" w:rsidRPr="0029259B">
        <w:rPr>
          <w:rFonts w:ascii="Arial" w:hAnsi="Arial" w:cs="Arial"/>
        </w:rPr>
        <w:t xml:space="preserve"> the</w:t>
      </w:r>
      <w:r w:rsidRPr="0029259B">
        <w:rPr>
          <w:rFonts w:ascii="Arial" w:hAnsi="Arial" w:cs="Arial"/>
        </w:rPr>
        <w:t xml:space="preserve"> </w:t>
      </w:r>
      <w:r w:rsidR="0025058B" w:rsidRPr="0029259B">
        <w:rPr>
          <w:rFonts w:ascii="Arial" w:hAnsi="Arial" w:cs="Arial"/>
          <w:szCs w:val="18"/>
        </w:rPr>
        <w:t>Power Window</w:t>
      </w:r>
      <w:r w:rsidR="0025058B" w:rsidRPr="0029259B">
        <w:rPr>
          <w:rFonts w:ascii="Arial" w:hAnsi="Arial" w:cs="Arial"/>
        </w:rPr>
        <w:t xml:space="preserve"> </w:t>
      </w:r>
      <w:r w:rsidRPr="0029259B">
        <w:rPr>
          <w:rFonts w:ascii="Arial" w:hAnsi="Arial" w:cs="Arial"/>
        </w:rPr>
        <w:t>model.</w:t>
      </w:r>
    </w:p>
    <w:p w14:paraId="3497B5CB" w14:textId="144980E9" w:rsidR="00EC715E" w:rsidRPr="0029259B" w:rsidRDefault="007D3D57" w:rsidP="00D30948">
      <w:pPr>
        <w:pStyle w:val="ListParagraph"/>
        <w:numPr>
          <w:ilvl w:val="0"/>
          <w:numId w:val="20"/>
        </w:numPr>
        <w:rPr>
          <w:rFonts w:ascii="Arial" w:hAnsi="Arial" w:cs="Arial"/>
        </w:rPr>
      </w:pPr>
      <w:r w:rsidRPr="0029259B">
        <w:rPr>
          <w:rFonts w:ascii="Arial" w:hAnsi="Arial" w:cs="Arial"/>
          <w:b/>
          <w:bCs/>
        </w:rPr>
        <w:t>Step 1:</w:t>
      </w:r>
      <w:r w:rsidRPr="0029259B">
        <w:rPr>
          <w:rFonts w:ascii="Arial" w:hAnsi="Arial" w:cs="Arial"/>
        </w:rPr>
        <w:t xml:space="preserve"> </w:t>
      </w:r>
      <w:r w:rsidR="00EC715E" w:rsidRPr="0029259B">
        <w:rPr>
          <w:rFonts w:ascii="Arial" w:hAnsi="Arial" w:cs="Arial"/>
        </w:rPr>
        <w:t>Select [Solver] -&gt; [Type] is “Fixed-step”.</w:t>
      </w:r>
    </w:p>
    <w:p w14:paraId="2FCD0BA1" w14:textId="366F453C" w:rsidR="00EC715E" w:rsidRPr="0029259B" w:rsidRDefault="00EC715E" w:rsidP="00EC715E">
      <w:pPr>
        <w:rPr>
          <w:rFonts w:ascii="Arial" w:hAnsi="Arial" w:cs="Arial"/>
          <w:highlight w:val="yellow"/>
        </w:rPr>
      </w:pPr>
    </w:p>
    <w:p w14:paraId="65BFD873" w14:textId="4EAD103D" w:rsidR="00EC715E" w:rsidRDefault="00AA665A" w:rsidP="00EC715E">
      <w:pPr>
        <w:jc w:val="center"/>
        <w:rPr>
          <w:rFonts w:ascii="Arial" w:hAnsi="Arial" w:cs="Arial"/>
          <w:highlight w:val="yellow"/>
        </w:rPr>
      </w:pPr>
      <w:r>
        <w:rPr>
          <w:rFonts w:ascii="Arial" w:hAnsi="Arial" w:cs="Arial"/>
          <w:noProof/>
        </w:rPr>
        <w:drawing>
          <wp:inline distT="0" distB="0" distL="0" distR="0" wp14:anchorId="1FBE371F" wp14:editId="565228A7">
            <wp:extent cx="5474235" cy="388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603" cy="3894980"/>
                    </a:xfrm>
                    <a:prstGeom prst="rect">
                      <a:avLst/>
                    </a:prstGeom>
                  </pic:spPr>
                </pic:pic>
              </a:graphicData>
            </a:graphic>
          </wp:inline>
        </w:drawing>
      </w:r>
    </w:p>
    <w:p w14:paraId="6054D2B8" w14:textId="77777777" w:rsidR="00AA665A" w:rsidRPr="0029259B" w:rsidRDefault="00AA665A" w:rsidP="00EC715E">
      <w:pPr>
        <w:jc w:val="center"/>
        <w:rPr>
          <w:rFonts w:ascii="Arial" w:hAnsi="Arial" w:cs="Arial"/>
          <w:highlight w:val="yellow"/>
        </w:rPr>
      </w:pPr>
    </w:p>
    <w:p w14:paraId="441CEBCC" w14:textId="63F6478E" w:rsidR="00EC715E" w:rsidRPr="0029259B" w:rsidRDefault="00EC715E" w:rsidP="00EC715E">
      <w:pPr>
        <w:pStyle w:val="Caption"/>
        <w:jc w:val="center"/>
        <w:rPr>
          <w:rFonts w:ascii="Arial" w:hAnsi="Arial" w:cs="Arial"/>
          <w:b/>
          <w:bCs/>
          <w:color w:val="auto"/>
          <w:highlight w:val="yellow"/>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23</w:t>
      </w:r>
      <w:r w:rsidR="00341B7D">
        <w:rPr>
          <w:rFonts w:ascii="Arial" w:hAnsi="Arial" w:cs="Arial"/>
          <w:b/>
          <w:bCs/>
          <w:color w:val="auto"/>
        </w:rPr>
        <w:fldChar w:fldCharType="end"/>
      </w:r>
      <w:r w:rsidRPr="0029259B">
        <w:rPr>
          <w:rFonts w:ascii="Arial" w:hAnsi="Arial" w:cs="Arial"/>
          <w:b/>
          <w:bCs/>
          <w:color w:val="auto"/>
        </w:rPr>
        <w:t xml:space="preserve"> [Solver] settings</w:t>
      </w:r>
    </w:p>
    <w:p w14:paraId="15AD96B6" w14:textId="419973CF" w:rsidR="00EC715E" w:rsidRPr="0029259B" w:rsidRDefault="00EC715E" w:rsidP="00EC715E">
      <w:pPr>
        <w:rPr>
          <w:rFonts w:ascii="Arial" w:hAnsi="Arial" w:cs="Arial"/>
          <w:highlight w:val="yellow"/>
        </w:rPr>
      </w:pPr>
      <w:r w:rsidRPr="0029259B">
        <w:rPr>
          <w:rFonts w:ascii="Arial" w:hAnsi="Arial" w:cs="Arial"/>
          <w:highlight w:val="yellow"/>
        </w:rPr>
        <w:br w:type="page"/>
      </w:r>
    </w:p>
    <w:p w14:paraId="36FC9F72" w14:textId="77777777" w:rsidR="00EC715E" w:rsidRPr="0029259B" w:rsidRDefault="00EC715E" w:rsidP="00EC715E">
      <w:pPr>
        <w:rPr>
          <w:rFonts w:ascii="Arial" w:hAnsi="Arial" w:cs="Arial"/>
        </w:rPr>
      </w:pPr>
    </w:p>
    <w:p w14:paraId="41D02CBB" w14:textId="15B37740" w:rsidR="00A94203" w:rsidRPr="0029259B" w:rsidRDefault="00EC715E" w:rsidP="00D30948">
      <w:pPr>
        <w:pStyle w:val="ListParagraph"/>
        <w:numPr>
          <w:ilvl w:val="0"/>
          <w:numId w:val="20"/>
        </w:numPr>
        <w:rPr>
          <w:rFonts w:ascii="Arial" w:hAnsi="Arial" w:cs="Arial"/>
        </w:rPr>
      </w:pPr>
      <w:r w:rsidRPr="0029259B">
        <w:rPr>
          <w:rFonts w:ascii="Arial" w:hAnsi="Arial" w:cs="Arial"/>
          <w:b/>
          <w:bCs/>
        </w:rPr>
        <w:t>Step 2:</w:t>
      </w:r>
      <w:r w:rsidRPr="0029259B">
        <w:rPr>
          <w:rFonts w:ascii="Arial" w:hAnsi="Arial" w:cs="Arial"/>
        </w:rPr>
        <w:t xml:space="preserve"> </w:t>
      </w:r>
      <w:r w:rsidR="00F77126" w:rsidRPr="0029259B">
        <w:rPr>
          <w:rFonts w:ascii="Arial" w:hAnsi="Arial" w:cs="Arial"/>
        </w:rPr>
        <w:t>Se</w:t>
      </w:r>
      <w:r w:rsidR="00A94203" w:rsidRPr="0029259B">
        <w:rPr>
          <w:rFonts w:ascii="Arial" w:hAnsi="Arial" w:cs="Arial"/>
        </w:rPr>
        <w:t>tting for</w:t>
      </w:r>
      <w:r w:rsidR="00F77126" w:rsidRPr="0029259B">
        <w:rPr>
          <w:rFonts w:ascii="Arial" w:hAnsi="Arial" w:cs="Arial"/>
        </w:rPr>
        <w:t xml:space="preserve"> [Code Generation]</w:t>
      </w:r>
      <w:r w:rsidR="00A94203" w:rsidRPr="0029259B">
        <w:rPr>
          <w:rFonts w:ascii="Arial" w:hAnsi="Arial" w:cs="Arial"/>
        </w:rPr>
        <w:t>.</w:t>
      </w:r>
    </w:p>
    <w:p w14:paraId="71447832" w14:textId="583BA186" w:rsidR="00A94203" w:rsidRPr="0029259B" w:rsidRDefault="00A94203" w:rsidP="00D30948">
      <w:pPr>
        <w:pStyle w:val="ListParagraph"/>
        <w:numPr>
          <w:ilvl w:val="0"/>
          <w:numId w:val="32"/>
        </w:numPr>
        <w:rPr>
          <w:rFonts w:ascii="Arial" w:hAnsi="Arial" w:cs="Arial"/>
        </w:rPr>
      </w:pPr>
      <w:r w:rsidRPr="0029259B">
        <w:rPr>
          <w:rFonts w:ascii="Arial" w:hAnsi="Arial" w:cs="Arial"/>
        </w:rPr>
        <w:t>Select [System target file] is “etvpf.tlc”.</w:t>
      </w:r>
    </w:p>
    <w:p w14:paraId="6AC40AFA" w14:textId="551704DB" w:rsidR="00A94203" w:rsidRPr="0029259B" w:rsidRDefault="00A94203" w:rsidP="00D30948">
      <w:pPr>
        <w:pStyle w:val="ListParagraph"/>
        <w:numPr>
          <w:ilvl w:val="0"/>
          <w:numId w:val="32"/>
        </w:numPr>
        <w:rPr>
          <w:rFonts w:ascii="Arial" w:hAnsi="Arial" w:cs="Arial"/>
        </w:rPr>
      </w:pPr>
      <w:r w:rsidRPr="0029259B">
        <w:rPr>
          <w:rFonts w:ascii="Arial" w:hAnsi="Arial" w:cs="Arial"/>
        </w:rPr>
        <w:t>Select [Generate code only].</w:t>
      </w:r>
    </w:p>
    <w:p w14:paraId="40ABD583" w14:textId="29965DE6" w:rsidR="00F77126" w:rsidRPr="0029259B" w:rsidRDefault="00F77126" w:rsidP="00F77126">
      <w:pPr>
        <w:rPr>
          <w:rFonts w:ascii="Arial" w:hAnsi="Arial" w:cs="Arial"/>
        </w:rPr>
      </w:pPr>
    </w:p>
    <w:p w14:paraId="089D112E" w14:textId="6A56CF12" w:rsidR="00F77126" w:rsidRPr="0029259B" w:rsidRDefault="00A94203" w:rsidP="00F77126">
      <w:pPr>
        <w:jc w:val="center"/>
        <w:rPr>
          <w:rFonts w:ascii="Arial" w:hAnsi="Arial" w:cs="Arial"/>
        </w:rPr>
      </w:pPr>
      <w:r w:rsidRPr="0029259B">
        <w:rPr>
          <w:rFonts w:ascii="Arial" w:hAnsi="Arial" w:cs="Arial"/>
          <w:noProof/>
        </w:rPr>
        <w:drawing>
          <wp:inline distT="0" distB="0" distL="0" distR="0" wp14:anchorId="1F52D02A" wp14:editId="639B3754">
            <wp:extent cx="5434965" cy="3923240"/>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44923" cy="3930428"/>
                    </a:xfrm>
                    <a:prstGeom prst="rect">
                      <a:avLst/>
                    </a:prstGeom>
                  </pic:spPr>
                </pic:pic>
              </a:graphicData>
            </a:graphic>
          </wp:inline>
        </w:drawing>
      </w:r>
    </w:p>
    <w:p w14:paraId="46D7F05F" w14:textId="6012D3D1" w:rsidR="00F77126" w:rsidRPr="0029259B" w:rsidRDefault="00F77126" w:rsidP="00F77126">
      <w:pPr>
        <w:jc w:val="center"/>
        <w:rPr>
          <w:rFonts w:ascii="Arial" w:hAnsi="Arial" w:cs="Arial"/>
        </w:rPr>
      </w:pPr>
    </w:p>
    <w:p w14:paraId="4D54E74B" w14:textId="64C48FED" w:rsidR="00F77126" w:rsidRPr="0029259B" w:rsidRDefault="00F77126" w:rsidP="00F77126">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24</w:t>
      </w:r>
      <w:r w:rsidR="00341B7D">
        <w:rPr>
          <w:rFonts w:ascii="Arial" w:hAnsi="Arial" w:cs="Arial"/>
          <w:b/>
          <w:bCs/>
          <w:color w:val="auto"/>
        </w:rPr>
        <w:fldChar w:fldCharType="end"/>
      </w:r>
      <w:r w:rsidR="000825D1" w:rsidRPr="0029259B">
        <w:rPr>
          <w:rFonts w:ascii="Arial" w:hAnsi="Arial" w:cs="Arial"/>
          <w:b/>
          <w:bCs/>
          <w:color w:val="auto"/>
        </w:rPr>
        <w:t xml:space="preserve"> [Code Generation] settings</w:t>
      </w:r>
    </w:p>
    <w:p w14:paraId="622681CC" w14:textId="3BAE1C2E" w:rsidR="003370A7" w:rsidRPr="0029259B" w:rsidRDefault="003370A7" w:rsidP="00F77126">
      <w:pPr>
        <w:rPr>
          <w:rFonts w:ascii="Arial" w:hAnsi="Arial" w:cs="Arial"/>
        </w:rPr>
      </w:pPr>
      <w:r w:rsidRPr="0029259B">
        <w:rPr>
          <w:rFonts w:ascii="Arial" w:hAnsi="Arial" w:cs="Arial"/>
        </w:rPr>
        <w:br w:type="page"/>
      </w:r>
    </w:p>
    <w:p w14:paraId="217BF2F2" w14:textId="77777777" w:rsidR="00F77126" w:rsidRPr="0029259B" w:rsidRDefault="00F77126" w:rsidP="00F77126">
      <w:pPr>
        <w:rPr>
          <w:rFonts w:ascii="Arial" w:hAnsi="Arial" w:cs="Arial"/>
        </w:rPr>
      </w:pPr>
    </w:p>
    <w:p w14:paraId="18EF887A" w14:textId="27F86F04" w:rsidR="007D3D57" w:rsidRPr="0029259B" w:rsidRDefault="007D3D57" w:rsidP="00D30948">
      <w:pPr>
        <w:pStyle w:val="ListParagraph"/>
        <w:numPr>
          <w:ilvl w:val="0"/>
          <w:numId w:val="20"/>
        </w:numPr>
        <w:rPr>
          <w:rFonts w:ascii="Arial" w:hAnsi="Arial" w:cs="Arial"/>
        </w:rPr>
      </w:pPr>
      <w:r w:rsidRPr="0029259B">
        <w:rPr>
          <w:rFonts w:ascii="Arial" w:hAnsi="Arial" w:cs="Arial"/>
          <w:b/>
          <w:bCs/>
        </w:rPr>
        <w:t xml:space="preserve">Step </w:t>
      </w:r>
      <w:r w:rsidR="00EC715E" w:rsidRPr="0029259B">
        <w:rPr>
          <w:rFonts w:ascii="Arial" w:hAnsi="Arial" w:cs="Arial"/>
          <w:b/>
          <w:bCs/>
        </w:rPr>
        <w:t>3</w:t>
      </w:r>
      <w:r w:rsidRPr="0029259B">
        <w:rPr>
          <w:rFonts w:ascii="Arial" w:hAnsi="Arial" w:cs="Arial"/>
          <w:b/>
          <w:bCs/>
        </w:rPr>
        <w:t>:</w:t>
      </w:r>
      <w:r w:rsidRPr="0029259B">
        <w:rPr>
          <w:rFonts w:ascii="Arial" w:hAnsi="Arial" w:cs="Arial"/>
        </w:rPr>
        <w:t xml:space="preserve"> </w:t>
      </w:r>
      <w:r w:rsidR="00F96CD4" w:rsidRPr="0029259B">
        <w:rPr>
          <w:rFonts w:ascii="Arial" w:hAnsi="Arial" w:cs="Arial"/>
        </w:rPr>
        <w:t>In the</w:t>
      </w:r>
      <w:r w:rsidR="00F77126" w:rsidRPr="0029259B">
        <w:rPr>
          <w:rFonts w:ascii="Arial" w:hAnsi="Arial" w:cs="Arial"/>
        </w:rPr>
        <w:t xml:space="preserve"> [ET-VPF options]</w:t>
      </w:r>
      <w:r w:rsidR="00F96CD4" w:rsidRPr="0029259B">
        <w:rPr>
          <w:rFonts w:ascii="Arial" w:hAnsi="Arial" w:cs="Arial"/>
        </w:rPr>
        <w:t>,</w:t>
      </w:r>
      <w:r w:rsidR="000825D1" w:rsidRPr="0029259B">
        <w:rPr>
          <w:rFonts w:ascii="Arial" w:hAnsi="Arial" w:cs="Arial"/>
        </w:rPr>
        <w:t xml:space="preserve"> select necessary settings</w:t>
      </w:r>
      <w:r w:rsidR="00F96CD4" w:rsidRPr="0029259B">
        <w:rPr>
          <w:rFonts w:ascii="Arial" w:hAnsi="Arial" w:cs="Arial"/>
        </w:rPr>
        <w:t xml:space="preserve"> that described in the </w:t>
      </w:r>
      <w:r w:rsidR="00A3763F" w:rsidRPr="0029259B">
        <w:rPr>
          <w:rFonts w:ascii="Arial" w:hAnsi="Arial" w:cs="Arial"/>
        </w:rPr>
        <w:fldChar w:fldCharType="begin"/>
      </w:r>
      <w:r w:rsidR="00A3763F" w:rsidRPr="0029259B">
        <w:rPr>
          <w:rFonts w:ascii="Arial" w:hAnsi="Arial" w:cs="Arial"/>
        </w:rPr>
        <w:instrText xml:space="preserve"> REF _Ref97564607 \h </w:instrText>
      </w:r>
      <w:r w:rsidR="003370A7" w:rsidRPr="0029259B">
        <w:rPr>
          <w:rFonts w:ascii="Arial" w:hAnsi="Arial" w:cs="Arial"/>
        </w:rPr>
        <w:instrText xml:space="preserve"> \* MERGEFORMAT </w:instrText>
      </w:r>
      <w:r w:rsidR="00A3763F" w:rsidRPr="0029259B">
        <w:rPr>
          <w:rFonts w:ascii="Arial" w:hAnsi="Arial" w:cs="Arial"/>
        </w:rPr>
      </w:r>
      <w:r w:rsidR="00A3763F" w:rsidRPr="0029259B">
        <w:rPr>
          <w:rFonts w:ascii="Arial" w:hAnsi="Arial" w:cs="Arial"/>
        </w:rPr>
        <w:fldChar w:fldCharType="separate"/>
      </w:r>
      <w:r w:rsidR="003C2150" w:rsidRPr="0029259B">
        <w:rPr>
          <w:rFonts w:ascii="Arial" w:hAnsi="Arial" w:cs="Arial"/>
          <w:b/>
          <w:bCs/>
        </w:rPr>
        <w:t xml:space="preserve">Table </w:t>
      </w:r>
      <w:r w:rsidR="003C2150">
        <w:rPr>
          <w:rFonts w:ascii="Arial" w:hAnsi="Arial" w:cs="Arial"/>
          <w:b/>
          <w:bCs/>
          <w:noProof/>
        </w:rPr>
        <w:t>3</w:t>
      </w:r>
      <w:r w:rsidR="003C2150" w:rsidRPr="0029259B">
        <w:rPr>
          <w:rFonts w:ascii="Arial" w:hAnsi="Arial" w:cs="Arial"/>
          <w:b/>
          <w:bCs/>
          <w:noProof/>
        </w:rPr>
        <w:noBreakHyphen/>
      </w:r>
      <w:r w:rsidR="003C2150">
        <w:rPr>
          <w:rFonts w:ascii="Arial" w:hAnsi="Arial" w:cs="Arial"/>
          <w:b/>
          <w:bCs/>
          <w:noProof/>
        </w:rPr>
        <w:t>5</w:t>
      </w:r>
      <w:r w:rsidR="003C2150" w:rsidRPr="0029259B">
        <w:rPr>
          <w:rFonts w:ascii="Arial" w:hAnsi="Arial" w:cs="Arial"/>
          <w:b/>
          <w:bCs/>
        </w:rPr>
        <w:t xml:space="preserve"> ET-VPF Options</w:t>
      </w:r>
      <w:r w:rsidR="00A3763F" w:rsidRPr="0029259B">
        <w:rPr>
          <w:rFonts w:ascii="Arial" w:hAnsi="Arial" w:cs="Arial"/>
        </w:rPr>
        <w:fldChar w:fldCharType="end"/>
      </w:r>
      <w:r w:rsidR="000825D1" w:rsidRPr="0029259B">
        <w:rPr>
          <w:rFonts w:ascii="Arial" w:hAnsi="Arial" w:cs="Arial"/>
        </w:rPr>
        <w:t>.</w:t>
      </w:r>
      <w:bookmarkStart w:id="719" w:name="E10000_REL_Req_01"/>
      <w:bookmarkEnd w:id="719"/>
    </w:p>
    <w:p w14:paraId="0791284F" w14:textId="1AB6B242" w:rsidR="00F77126" w:rsidRPr="0029259B" w:rsidRDefault="00F77126" w:rsidP="00F77126">
      <w:pPr>
        <w:rPr>
          <w:rFonts w:ascii="Arial" w:hAnsi="Arial" w:cs="Arial"/>
        </w:rPr>
      </w:pPr>
    </w:p>
    <w:p w14:paraId="6DE1419A" w14:textId="63C6F8ED" w:rsidR="00F77126" w:rsidRPr="0029259B" w:rsidRDefault="00B338E0" w:rsidP="00F77126">
      <w:pPr>
        <w:jc w:val="center"/>
        <w:rPr>
          <w:rFonts w:ascii="Arial" w:hAnsi="Arial" w:cs="Arial"/>
        </w:rPr>
      </w:pPr>
      <w:r w:rsidRPr="0029259B">
        <w:rPr>
          <w:rFonts w:ascii="Arial" w:hAnsi="Arial" w:cs="Arial"/>
          <w:noProof/>
        </w:rPr>
        <w:drawing>
          <wp:inline distT="0" distB="0" distL="0" distR="0" wp14:anchorId="634892C8" wp14:editId="02AD8BE0">
            <wp:extent cx="5402643" cy="3981450"/>
            <wp:effectExtent l="0" t="0" r="762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29665" cy="4001364"/>
                    </a:xfrm>
                    <a:prstGeom prst="rect">
                      <a:avLst/>
                    </a:prstGeom>
                  </pic:spPr>
                </pic:pic>
              </a:graphicData>
            </a:graphic>
          </wp:inline>
        </w:drawing>
      </w:r>
    </w:p>
    <w:p w14:paraId="6870EAF1" w14:textId="4EF20886" w:rsidR="00CF361C" w:rsidRPr="0029259B" w:rsidRDefault="00CF361C" w:rsidP="00F77126">
      <w:pPr>
        <w:jc w:val="center"/>
        <w:rPr>
          <w:rFonts w:ascii="Arial" w:hAnsi="Arial" w:cs="Arial"/>
        </w:rPr>
      </w:pPr>
    </w:p>
    <w:p w14:paraId="363DE8E1" w14:textId="329DA2C6" w:rsidR="00CF361C" w:rsidRPr="0029259B" w:rsidRDefault="00CF361C" w:rsidP="00CF361C">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25</w:t>
      </w:r>
      <w:r w:rsidR="00341B7D">
        <w:rPr>
          <w:rFonts w:ascii="Arial" w:hAnsi="Arial" w:cs="Arial"/>
          <w:b/>
          <w:bCs/>
          <w:color w:val="auto"/>
        </w:rPr>
        <w:fldChar w:fldCharType="end"/>
      </w:r>
      <w:r w:rsidR="00433E6A" w:rsidRPr="0029259B">
        <w:rPr>
          <w:rFonts w:ascii="Arial" w:hAnsi="Arial" w:cs="Arial"/>
          <w:b/>
          <w:bCs/>
          <w:color w:val="auto"/>
        </w:rPr>
        <w:t xml:space="preserve"> </w:t>
      </w:r>
      <w:r w:rsidR="000825D1" w:rsidRPr="0029259B">
        <w:rPr>
          <w:rFonts w:ascii="Arial" w:hAnsi="Arial" w:cs="Arial"/>
          <w:b/>
          <w:bCs/>
          <w:color w:val="auto"/>
        </w:rPr>
        <w:t>[ET-VPF options] settings</w:t>
      </w:r>
    </w:p>
    <w:p w14:paraId="43608383" w14:textId="6EBAAC1E" w:rsidR="001B3C04" w:rsidRPr="0029259B" w:rsidRDefault="001B3C04" w:rsidP="00CF361C">
      <w:pPr>
        <w:rPr>
          <w:rFonts w:ascii="Arial" w:hAnsi="Arial" w:cs="Arial"/>
        </w:rPr>
      </w:pPr>
      <w:r w:rsidRPr="0029259B">
        <w:rPr>
          <w:rFonts w:ascii="Arial" w:hAnsi="Arial" w:cs="Arial"/>
        </w:rPr>
        <w:br w:type="page"/>
      </w:r>
    </w:p>
    <w:p w14:paraId="742D39F3" w14:textId="542AFFE8" w:rsidR="003370A7" w:rsidRPr="0029259B" w:rsidRDefault="003370A7" w:rsidP="00172772">
      <w:pPr>
        <w:ind w:left="450"/>
        <w:rPr>
          <w:rFonts w:ascii="Arial" w:hAnsi="Arial" w:cs="Arial"/>
        </w:rPr>
      </w:pPr>
      <w:r w:rsidRPr="0029259B">
        <w:rPr>
          <w:rFonts w:ascii="Arial" w:hAnsi="Arial" w:cs="Arial"/>
        </w:rPr>
        <w:lastRenderedPageBreak/>
        <w:t>The following table shows the items in the [ET-VPF options] pane.</w:t>
      </w:r>
    </w:p>
    <w:p w14:paraId="28C58342" w14:textId="77777777" w:rsidR="003370A7" w:rsidRPr="0029259B" w:rsidRDefault="003370A7" w:rsidP="00CF361C">
      <w:pPr>
        <w:rPr>
          <w:rFonts w:ascii="Arial" w:hAnsi="Arial" w:cs="Arial"/>
          <w:highlight w:val="yellow"/>
        </w:rPr>
      </w:pPr>
    </w:p>
    <w:p w14:paraId="664F0E3A" w14:textId="0C92D013" w:rsidR="00A3763F" w:rsidRPr="0029259B" w:rsidRDefault="00A3763F" w:rsidP="00A3763F">
      <w:pPr>
        <w:pStyle w:val="Caption"/>
        <w:jc w:val="center"/>
        <w:rPr>
          <w:rFonts w:ascii="Arial" w:hAnsi="Arial" w:cs="Arial"/>
          <w:b/>
          <w:bCs/>
          <w:color w:val="auto"/>
        </w:rPr>
      </w:pPr>
      <w:bookmarkStart w:id="720" w:name="_Ref97564607"/>
      <w:r w:rsidRPr="0029259B">
        <w:rPr>
          <w:rFonts w:ascii="Arial" w:hAnsi="Arial" w:cs="Arial"/>
          <w:b/>
          <w:bCs/>
          <w:color w:val="auto"/>
        </w:rPr>
        <w:t xml:space="preserve">Table </w:t>
      </w:r>
      <w:r w:rsidRPr="0029259B">
        <w:rPr>
          <w:rFonts w:ascii="Arial" w:hAnsi="Arial" w:cs="Arial"/>
          <w:b/>
          <w:bCs/>
          <w:color w:val="auto"/>
        </w:rPr>
        <w:fldChar w:fldCharType="begin"/>
      </w:r>
      <w:r w:rsidRPr="0029259B">
        <w:rPr>
          <w:rFonts w:ascii="Arial" w:hAnsi="Arial" w:cs="Arial"/>
          <w:b/>
          <w:bCs/>
          <w:color w:val="auto"/>
        </w:rPr>
        <w:instrText xml:space="preserve"> STYLEREF 1 \s </w:instrText>
      </w:r>
      <w:r w:rsidRPr="0029259B">
        <w:rPr>
          <w:rFonts w:ascii="Arial" w:hAnsi="Arial" w:cs="Arial"/>
          <w:b/>
          <w:bCs/>
          <w:color w:val="auto"/>
        </w:rPr>
        <w:fldChar w:fldCharType="separate"/>
      </w:r>
      <w:r w:rsidR="003C2150">
        <w:rPr>
          <w:rFonts w:ascii="Arial" w:hAnsi="Arial" w:cs="Arial"/>
          <w:b/>
          <w:bCs/>
          <w:noProof/>
          <w:color w:val="auto"/>
        </w:rPr>
        <w:t>3</w:t>
      </w:r>
      <w:r w:rsidRPr="0029259B">
        <w:rPr>
          <w:rFonts w:ascii="Arial" w:hAnsi="Arial" w:cs="Arial"/>
          <w:b/>
          <w:bCs/>
          <w:color w:val="auto"/>
        </w:rPr>
        <w:fldChar w:fldCharType="end"/>
      </w:r>
      <w:r w:rsidRPr="0029259B">
        <w:rPr>
          <w:rFonts w:ascii="Arial" w:hAnsi="Arial" w:cs="Arial"/>
          <w:b/>
          <w:bCs/>
          <w:color w:val="auto"/>
        </w:rPr>
        <w:noBreakHyphen/>
      </w:r>
      <w:r w:rsidRPr="0029259B">
        <w:rPr>
          <w:rFonts w:ascii="Arial" w:hAnsi="Arial" w:cs="Arial"/>
          <w:b/>
          <w:bCs/>
          <w:color w:val="auto"/>
        </w:rPr>
        <w:fldChar w:fldCharType="begin"/>
      </w:r>
      <w:r w:rsidRPr="0029259B">
        <w:rPr>
          <w:rFonts w:ascii="Arial" w:hAnsi="Arial" w:cs="Arial"/>
          <w:b/>
          <w:bCs/>
          <w:color w:val="auto"/>
        </w:rPr>
        <w:instrText xml:space="preserve"> SEQ Table \* ARABIC \s 1 </w:instrText>
      </w:r>
      <w:r w:rsidRPr="0029259B">
        <w:rPr>
          <w:rFonts w:ascii="Arial" w:hAnsi="Arial" w:cs="Arial"/>
          <w:b/>
          <w:bCs/>
          <w:color w:val="auto"/>
        </w:rPr>
        <w:fldChar w:fldCharType="separate"/>
      </w:r>
      <w:r w:rsidR="003C2150">
        <w:rPr>
          <w:rFonts w:ascii="Arial" w:hAnsi="Arial" w:cs="Arial"/>
          <w:b/>
          <w:bCs/>
          <w:noProof/>
          <w:color w:val="auto"/>
        </w:rPr>
        <w:t>5</w:t>
      </w:r>
      <w:r w:rsidRPr="0029259B">
        <w:rPr>
          <w:rFonts w:ascii="Arial" w:hAnsi="Arial" w:cs="Arial"/>
          <w:b/>
          <w:bCs/>
          <w:color w:val="auto"/>
        </w:rPr>
        <w:fldChar w:fldCharType="end"/>
      </w:r>
      <w:r w:rsidRPr="0029259B">
        <w:rPr>
          <w:rFonts w:ascii="Arial" w:hAnsi="Arial" w:cs="Arial"/>
          <w:b/>
          <w:bCs/>
          <w:color w:val="auto"/>
        </w:rPr>
        <w:t xml:space="preserve"> ET-VPF Options</w:t>
      </w:r>
      <w:bookmarkEnd w:id="720"/>
    </w:p>
    <w:tbl>
      <w:tblPr>
        <w:tblStyle w:val="TableGrid"/>
        <w:tblW w:w="9990" w:type="dxa"/>
        <w:tblInd w:w="805" w:type="dxa"/>
        <w:tblLook w:val="04A0" w:firstRow="1" w:lastRow="0" w:firstColumn="1" w:lastColumn="0" w:noHBand="0" w:noVBand="1"/>
      </w:tblPr>
      <w:tblGrid>
        <w:gridCol w:w="4225"/>
        <w:gridCol w:w="2070"/>
        <w:gridCol w:w="270"/>
        <w:gridCol w:w="90"/>
        <w:gridCol w:w="3335"/>
      </w:tblGrid>
      <w:tr w:rsidR="001C6F6F" w:rsidRPr="0029259B" w14:paraId="07B09788" w14:textId="77777777" w:rsidTr="00172772">
        <w:tc>
          <w:tcPr>
            <w:tcW w:w="4225" w:type="dxa"/>
            <w:shd w:val="clear" w:color="auto" w:fill="0070C0"/>
          </w:tcPr>
          <w:p w14:paraId="01E54D42" w14:textId="77777777" w:rsidR="001C6F6F" w:rsidRPr="0029259B" w:rsidRDefault="001C6F6F" w:rsidP="001C6F6F">
            <w:pPr>
              <w:jc w:val="center"/>
              <w:rPr>
                <w:rFonts w:ascii="Arial" w:hAnsi="Arial" w:cs="Arial"/>
              </w:rPr>
            </w:pPr>
            <w:r w:rsidRPr="0029259B">
              <w:rPr>
                <w:rFonts w:ascii="Arial" w:hAnsi="Arial" w:cs="Arial"/>
                <w:b/>
                <w:bCs/>
                <w:color w:val="FFFFFF" w:themeColor="background1"/>
              </w:rPr>
              <w:t>Item name</w:t>
            </w:r>
          </w:p>
        </w:tc>
        <w:tc>
          <w:tcPr>
            <w:tcW w:w="5765" w:type="dxa"/>
            <w:gridSpan w:val="4"/>
            <w:shd w:val="clear" w:color="auto" w:fill="0070C0"/>
          </w:tcPr>
          <w:p w14:paraId="54D19792" w14:textId="77777777" w:rsidR="001C6F6F" w:rsidRPr="0029259B" w:rsidRDefault="001C6F6F" w:rsidP="004A7D6D">
            <w:pPr>
              <w:jc w:val="center"/>
              <w:rPr>
                <w:rFonts w:ascii="Arial" w:hAnsi="Arial" w:cs="Arial"/>
                <w:highlight w:val="yellow"/>
              </w:rPr>
            </w:pPr>
            <w:r w:rsidRPr="0029259B">
              <w:rPr>
                <w:rFonts w:ascii="Arial" w:hAnsi="Arial" w:cs="Arial"/>
                <w:b/>
                <w:bCs/>
                <w:color w:val="FFFFFF" w:themeColor="background1"/>
              </w:rPr>
              <w:t>Description</w:t>
            </w:r>
          </w:p>
        </w:tc>
      </w:tr>
      <w:tr w:rsidR="001C6F6F" w:rsidRPr="0029259B" w14:paraId="0D2AD1E4" w14:textId="77777777" w:rsidTr="00172772">
        <w:tc>
          <w:tcPr>
            <w:tcW w:w="4225" w:type="dxa"/>
          </w:tcPr>
          <w:p w14:paraId="1CB1FE92" w14:textId="0718907E" w:rsidR="001C6F6F" w:rsidRPr="0029259B" w:rsidRDefault="001C6F6F" w:rsidP="004A7D6D">
            <w:pPr>
              <w:rPr>
                <w:rFonts w:ascii="Arial" w:hAnsi="Arial" w:cs="Arial"/>
              </w:rPr>
            </w:pPr>
            <w:r w:rsidRPr="0029259B">
              <w:rPr>
                <w:rFonts w:ascii="Arial" w:hAnsi="Arial" w:cs="Arial"/>
              </w:rPr>
              <w:t>Cygwin Installation Directory *1</w:t>
            </w:r>
            <w:r w:rsidR="004E2F19">
              <w:rPr>
                <w:rFonts w:ascii="Arial" w:hAnsi="Arial" w:cs="Arial"/>
              </w:rPr>
              <w:t xml:space="preserve"> </w:t>
            </w:r>
            <w:r w:rsidR="004E2F19" w:rsidRPr="004E2F19">
              <w:rPr>
                <w:rFonts w:ascii="Arial" w:hAnsi="Arial" w:cs="Arial"/>
                <w:highlight w:val="yellow"/>
                <w:lang w:val="vi-VN"/>
              </w:rPr>
              <w:t>*1</w:t>
            </w:r>
            <w:r w:rsidR="004E2F19" w:rsidRPr="004E2F19">
              <w:rPr>
                <w:rFonts w:ascii="Arial" w:hAnsi="Arial" w:cs="Arial"/>
                <w:highlight w:val="yellow"/>
              </w:rPr>
              <w:t>5</w:t>
            </w:r>
          </w:p>
        </w:tc>
        <w:tc>
          <w:tcPr>
            <w:tcW w:w="5765" w:type="dxa"/>
            <w:gridSpan w:val="4"/>
          </w:tcPr>
          <w:p w14:paraId="737FE96C" w14:textId="77777777" w:rsidR="001C6F6F" w:rsidRPr="0029259B" w:rsidRDefault="001C6F6F" w:rsidP="004A7D6D">
            <w:pPr>
              <w:rPr>
                <w:rFonts w:ascii="Arial" w:hAnsi="Arial" w:cs="Arial"/>
              </w:rPr>
            </w:pPr>
            <w:r w:rsidRPr="0029259B">
              <w:rPr>
                <w:rFonts w:ascii="Arial" w:hAnsi="Arial" w:cs="Arial"/>
                <w:szCs w:val="18"/>
              </w:rPr>
              <w:t>Specifies the folder where Cygwin has been installed (the folder where bin/bash.exe is stored) as an absolute path.</w:t>
            </w:r>
          </w:p>
        </w:tc>
      </w:tr>
      <w:tr w:rsidR="001C6F6F" w:rsidRPr="0029259B" w14:paraId="646EA4C8" w14:textId="77777777" w:rsidTr="00172772">
        <w:tc>
          <w:tcPr>
            <w:tcW w:w="4225" w:type="dxa"/>
          </w:tcPr>
          <w:p w14:paraId="3EC2E2D5" w14:textId="77777777" w:rsidR="001C6F6F" w:rsidRPr="0029259B" w:rsidRDefault="001C6F6F" w:rsidP="004A7D6D">
            <w:pPr>
              <w:rPr>
                <w:rFonts w:ascii="Arial" w:hAnsi="Arial" w:cs="Arial"/>
              </w:rPr>
            </w:pPr>
            <w:r w:rsidRPr="0029259B">
              <w:rPr>
                <w:rFonts w:ascii="Arial" w:hAnsi="Arial" w:cs="Arial"/>
              </w:rPr>
              <w:t>[Use default Cygwin Installation Directory] checkbox</w:t>
            </w:r>
          </w:p>
        </w:tc>
        <w:tc>
          <w:tcPr>
            <w:tcW w:w="5765" w:type="dxa"/>
            <w:gridSpan w:val="4"/>
          </w:tcPr>
          <w:p w14:paraId="5584D866" w14:textId="77777777" w:rsidR="001C6F6F" w:rsidRPr="0029259B" w:rsidRDefault="001C6F6F" w:rsidP="004A7D6D">
            <w:pPr>
              <w:rPr>
                <w:rFonts w:ascii="Arial" w:hAnsi="Arial" w:cs="Arial"/>
              </w:rPr>
            </w:pPr>
            <w:r w:rsidRPr="0029259B">
              <w:rPr>
                <w:rFonts w:ascii="Arial" w:hAnsi="Arial" w:cs="Arial"/>
                <w:szCs w:val="18"/>
              </w:rPr>
              <w:t>Specifies the default folder where Cygwin has been installed. It is “C:/cygwin64”.</w:t>
            </w:r>
          </w:p>
        </w:tc>
      </w:tr>
      <w:tr w:rsidR="001C6F6F" w:rsidRPr="0029259B" w14:paraId="4F7184D6" w14:textId="77777777" w:rsidTr="00172772">
        <w:tc>
          <w:tcPr>
            <w:tcW w:w="4225" w:type="dxa"/>
          </w:tcPr>
          <w:p w14:paraId="03B483CC" w14:textId="40EC6A5D" w:rsidR="001C6F6F" w:rsidRPr="004E2F19" w:rsidRDefault="001C6F6F" w:rsidP="004A7D6D">
            <w:pPr>
              <w:rPr>
                <w:rFonts w:ascii="Arial" w:hAnsi="Arial" w:cs="Arial"/>
              </w:rPr>
            </w:pPr>
            <w:r w:rsidRPr="0029259B">
              <w:rPr>
                <w:rFonts w:ascii="Arial" w:hAnsi="Arial" w:cs="Arial"/>
              </w:rPr>
              <w:t>[Select Cygwin Installation Directory] button *1 *2</w:t>
            </w:r>
          </w:p>
        </w:tc>
        <w:tc>
          <w:tcPr>
            <w:tcW w:w="5765" w:type="dxa"/>
            <w:gridSpan w:val="4"/>
          </w:tcPr>
          <w:p w14:paraId="3F30D53E" w14:textId="77777777" w:rsidR="001C6F6F" w:rsidRPr="0029259B" w:rsidRDefault="001C6F6F" w:rsidP="004A7D6D">
            <w:pPr>
              <w:rPr>
                <w:rFonts w:ascii="Arial" w:hAnsi="Arial" w:cs="Arial"/>
              </w:rPr>
            </w:pPr>
            <w:r w:rsidRPr="0029259B">
              <w:rPr>
                <w:rFonts w:ascii="Arial" w:hAnsi="Arial" w:cs="Arial"/>
                <w:szCs w:val="18"/>
              </w:rPr>
              <w:t>Clicking this button displays the dialog box for selecting the absolute path of the folder where the Cygwin is installed. Folder specifications made in the dialog box that is opened by this button are reflected in the [</w:t>
            </w:r>
            <w:r w:rsidRPr="0029259B">
              <w:rPr>
                <w:rFonts w:ascii="Arial" w:hAnsi="Arial" w:cs="Arial"/>
              </w:rPr>
              <w:t>Cygwin Installation Directory</w:t>
            </w:r>
            <w:r w:rsidRPr="0029259B">
              <w:rPr>
                <w:rFonts w:ascii="Arial" w:hAnsi="Arial" w:cs="Arial"/>
                <w:szCs w:val="18"/>
              </w:rPr>
              <w:t>] field.</w:t>
            </w:r>
          </w:p>
        </w:tc>
      </w:tr>
      <w:tr w:rsidR="001C6F6F" w:rsidRPr="0029259B" w14:paraId="44264CFF" w14:textId="77777777" w:rsidTr="00172772">
        <w:tc>
          <w:tcPr>
            <w:tcW w:w="4225" w:type="dxa"/>
          </w:tcPr>
          <w:p w14:paraId="5101F35D" w14:textId="6963BF6C" w:rsidR="001C6F6F" w:rsidRPr="0029259B" w:rsidRDefault="001C6F6F" w:rsidP="004A7D6D">
            <w:pPr>
              <w:rPr>
                <w:rFonts w:ascii="Arial" w:hAnsi="Arial" w:cs="Arial"/>
              </w:rPr>
            </w:pPr>
            <w:r w:rsidRPr="0029259B">
              <w:rPr>
                <w:rFonts w:ascii="Arial" w:hAnsi="Arial" w:cs="Arial"/>
              </w:rPr>
              <w:t>VLAB Installation Directory *3</w:t>
            </w:r>
            <w:r w:rsidR="00F569AF">
              <w:rPr>
                <w:rFonts w:ascii="Arial" w:hAnsi="Arial" w:cs="Arial"/>
              </w:rPr>
              <w:t xml:space="preserve"> </w:t>
            </w:r>
            <w:r w:rsidR="00F569AF" w:rsidRPr="009954DA">
              <w:rPr>
                <w:rFonts w:ascii="Arial" w:hAnsi="Arial" w:cs="Arial"/>
                <w:highlight w:val="yellow"/>
                <w:lang w:val="vi-VN"/>
              </w:rPr>
              <w:t>*</w:t>
            </w:r>
            <w:r w:rsidR="00F569AF" w:rsidRPr="009954DA">
              <w:rPr>
                <w:rFonts w:ascii="Arial" w:hAnsi="Arial" w:cs="Arial"/>
                <w:highlight w:val="yellow"/>
              </w:rPr>
              <w:t>1</w:t>
            </w:r>
            <w:r w:rsidR="009954DA" w:rsidRPr="009954DA">
              <w:rPr>
                <w:rFonts w:ascii="Arial" w:hAnsi="Arial" w:cs="Arial"/>
                <w:highlight w:val="yellow"/>
              </w:rPr>
              <w:t>5</w:t>
            </w:r>
          </w:p>
        </w:tc>
        <w:tc>
          <w:tcPr>
            <w:tcW w:w="5765" w:type="dxa"/>
            <w:gridSpan w:val="4"/>
          </w:tcPr>
          <w:p w14:paraId="52E206A8" w14:textId="77777777" w:rsidR="001C6F6F" w:rsidRPr="0029259B" w:rsidRDefault="001C6F6F" w:rsidP="004A7D6D">
            <w:pPr>
              <w:rPr>
                <w:rFonts w:ascii="Arial" w:hAnsi="Arial" w:cs="Arial"/>
              </w:rPr>
            </w:pPr>
            <w:r w:rsidRPr="0029259B">
              <w:rPr>
                <w:rFonts w:ascii="Arial" w:hAnsi="Arial" w:cs="Arial"/>
                <w:szCs w:val="18"/>
              </w:rPr>
              <w:t xml:space="preserve">Specifies the folder where </w:t>
            </w:r>
            <w:r w:rsidRPr="0029259B">
              <w:rPr>
                <w:rFonts w:ascii="Arial" w:hAnsi="Arial" w:cs="Arial"/>
              </w:rPr>
              <w:t xml:space="preserve">VLAB </w:t>
            </w:r>
            <w:r w:rsidRPr="0029259B">
              <w:rPr>
                <w:rFonts w:ascii="Arial" w:hAnsi="Arial" w:cs="Arial"/>
                <w:szCs w:val="18"/>
              </w:rPr>
              <w:t>has been installed (the folder where vlab-ide.exe is stored) as an absolute path.</w:t>
            </w:r>
          </w:p>
        </w:tc>
      </w:tr>
      <w:tr w:rsidR="001C6F6F" w:rsidRPr="0029259B" w14:paraId="32045D3F" w14:textId="77777777" w:rsidTr="00172772">
        <w:tc>
          <w:tcPr>
            <w:tcW w:w="4225" w:type="dxa"/>
          </w:tcPr>
          <w:p w14:paraId="0C64B70B" w14:textId="77777777" w:rsidR="001C6F6F" w:rsidRPr="0029259B" w:rsidRDefault="001C6F6F" w:rsidP="004A7D6D">
            <w:pPr>
              <w:rPr>
                <w:rFonts w:ascii="Arial" w:hAnsi="Arial" w:cs="Arial"/>
              </w:rPr>
            </w:pPr>
            <w:r w:rsidRPr="0029259B">
              <w:rPr>
                <w:rFonts w:ascii="Arial" w:hAnsi="Arial" w:cs="Arial"/>
              </w:rPr>
              <w:t>[Use default VLAB Installation Directory] checkbox</w:t>
            </w:r>
          </w:p>
        </w:tc>
        <w:tc>
          <w:tcPr>
            <w:tcW w:w="5765" w:type="dxa"/>
            <w:gridSpan w:val="4"/>
          </w:tcPr>
          <w:p w14:paraId="0ECEE3C3" w14:textId="77777777" w:rsidR="001C6F6F" w:rsidRPr="0029259B" w:rsidRDefault="001C6F6F" w:rsidP="004A7D6D">
            <w:pPr>
              <w:rPr>
                <w:rFonts w:ascii="Arial" w:hAnsi="Arial" w:cs="Arial"/>
              </w:rPr>
            </w:pPr>
            <w:r w:rsidRPr="0029259B">
              <w:rPr>
                <w:rFonts w:ascii="Arial" w:hAnsi="Arial" w:cs="Arial"/>
                <w:szCs w:val="18"/>
              </w:rPr>
              <w:t xml:space="preserve">Specifies the default folder where </w:t>
            </w:r>
            <w:r w:rsidRPr="0029259B">
              <w:rPr>
                <w:rFonts w:ascii="Arial" w:hAnsi="Arial" w:cs="Arial"/>
              </w:rPr>
              <w:t xml:space="preserve">VLAB </w:t>
            </w:r>
            <w:r w:rsidRPr="0029259B">
              <w:rPr>
                <w:rFonts w:ascii="Arial" w:hAnsi="Arial" w:cs="Arial"/>
                <w:szCs w:val="18"/>
              </w:rPr>
              <w:t>has been installed. It is “C:/Program Files/Vlab”.</w:t>
            </w:r>
          </w:p>
        </w:tc>
      </w:tr>
      <w:tr w:rsidR="001C6F6F" w:rsidRPr="0029259B" w14:paraId="5A7813C2" w14:textId="77777777" w:rsidTr="00172772">
        <w:tc>
          <w:tcPr>
            <w:tcW w:w="4225" w:type="dxa"/>
          </w:tcPr>
          <w:p w14:paraId="6C7A1692" w14:textId="77777777" w:rsidR="001C6F6F" w:rsidRPr="0029259B" w:rsidRDefault="001C6F6F" w:rsidP="004A7D6D">
            <w:pPr>
              <w:rPr>
                <w:rFonts w:ascii="Arial" w:hAnsi="Arial" w:cs="Arial"/>
              </w:rPr>
            </w:pPr>
            <w:r w:rsidRPr="0029259B">
              <w:rPr>
                <w:rFonts w:ascii="Arial" w:hAnsi="Arial" w:cs="Arial"/>
              </w:rPr>
              <w:t>[Select VLAB Installation Directory] button *3 *4</w:t>
            </w:r>
          </w:p>
        </w:tc>
        <w:tc>
          <w:tcPr>
            <w:tcW w:w="5765" w:type="dxa"/>
            <w:gridSpan w:val="4"/>
          </w:tcPr>
          <w:p w14:paraId="22C0D354" w14:textId="77777777" w:rsidR="001C6F6F" w:rsidRPr="0029259B" w:rsidRDefault="001C6F6F" w:rsidP="004A7D6D">
            <w:pPr>
              <w:rPr>
                <w:rFonts w:ascii="Arial" w:hAnsi="Arial" w:cs="Arial"/>
              </w:rPr>
            </w:pPr>
            <w:r w:rsidRPr="0029259B">
              <w:rPr>
                <w:rFonts w:ascii="Arial" w:hAnsi="Arial" w:cs="Arial"/>
                <w:szCs w:val="18"/>
              </w:rPr>
              <w:t xml:space="preserve">Clicking this button displays the dialog box for selecting the absolute path of the folder where the </w:t>
            </w:r>
            <w:r w:rsidRPr="0029259B">
              <w:rPr>
                <w:rFonts w:ascii="Arial" w:hAnsi="Arial" w:cs="Arial"/>
              </w:rPr>
              <w:t xml:space="preserve">VLAB </w:t>
            </w:r>
            <w:r w:rsidRPr="0029259B">
              <w:rPr>
                <w:rFonts w:ascii="Arial" w:hAnsi="Arial" w:cs="Arial"/>
                <w:szCs w:val="18"/>
              </w:rPr>
              <w:t>is installed. Folder specifications made in the dialog box that is opened by this button are reflected in the [</w:t>
            </w:r>
            <w:r w:rsidRPr="0029259B">
              <w:rPr>
                <w:rFonts w:ascii="Arial" w:hAnsi="Arial" w:cs="Arial"/>
              </w:rPr>
              <w:t>VLAB Installation Directory</w:t>
            </w:r>
            <w:r w:rsidRPr="0029259B">
              <w:rPr>
                <w:rFonts w:ascii="Arial" w:hAnsi="Arial" w:cs="Arial"/>
                <w:szCs w:val="18"/>
              </w:rPr>
              <w:t>] field.</w:t>
            </w:r>
          </w:p>
        </w:tc>
      </w:tr>
      <w:tr w:rsidR="001C6F6F" w:rsidRPr="0029259B" w14:paraId="5276BEA5" w14:textId="77777777" w:rsidTr="00172772">
        <w:tc>
          <w:tcPr>
            <w:tcW w:w="4225" w:type="dxa"/>
          </w:tcPr>
          <w:p w14:paraId="4B9AD5F0" w14:textId="74A982AA" w:rsidR="001C6F6F" w:rsidRPr="0029259B" w:rsidRDefault="001C6F6F" w:rsidP="004A7D6D">
            <w:pPr>
              <w:rPr>
                <w:rFonts w:ascii="Arial" w:hAnsi="Arial" w:cs="Arial"/>
              </w:rPr>
            </w:pPr>
            <w:r w:rsidRPr="0029259B">
              <w:rPr>
                <w:rFonts w:ascii="Arial" w:hAnsi="Arial" w:cs="Arial"/>
              </w:rPr>
              <w:t>SC Installation Directory *5</w:t>
            </w:r>
            <w:r w:rsidR="00F569AF">
              <w:rPr>
                <w:rFonts w:ascii="Arial" w:hAnsi="Arial" w:cs="Arial"/>
              </w:rPr>
              <w:t xml:space="preserve"> </w:t>
            </w:r>
            <w:r w:rsidR="00F569AF" w:rsidRPr="004E2F19">
              <w:rPr>
                <w:rFonts w:ascii="Arial" w:hAnsi="Arial" w:cs="Arial"/>
                <w:highlight w:val="yellow"/>
                <w:lang w:val="vi-VN"/>
              </w:rPr>
              <w:t>*</w:t>
            </w:r>
            <w:r w:rsidR="00F569AF" w:rsidRPr="009954DA">
              <w:rPr>
                <w:rFonts w:ascii="Arial" w:hAnsi="Arial" w:cs="Arial"/>
                <w:highlight w:val="yellow"/>
              </w:rPr>
              <w:t>1</w:t>
            </w:r>
            <w:r w:rsidR="009954DA" w:rsidRPr="009954DA">
              <w:rPr>
                <w:rFonts w:ascii="Arial" w:hAnsi="Arial" w:cs="Arial"/>
                <w:highlight w:val="yellow"/>
              </w:rPr>
              <w:t>5</w:t>
            </w:r>
          </w:p>
        </w:tc>
        <w:tc>
          <w:tcPr>
            <w:tcW w:w="5765" w:type="dxa"/>
            <w:gridSpan w:val="4"/>
          </w:tcPr>
          <w:p w14:paraId="0E0E3793" w14:textId="77777777" w:rsidR="001C6F6F" w:rsidRPr="0029259B" w:rsidRDefault="001C6F6F" w:rsidP="004A7D6D">
            <w:pPr>
              <w:rPr>
                <w:rFonts w:ascii="Arial" w:hAnsi="Arial" w:cs="Arial"/>
              </w:rPr>
            </w:pPr>
            <w:r w:rsidRPr="0029259B">
              <w:rPr>
                <w:rFonts w:ascii="Arial" w:hAnsi="Arial" w:cs="Arial"/>
                <w:szCs w:val="18"/>
              </w:rPr>
              <w:t xml:space="preserve">Specifies the folder where </w:t>
            </w:r>
            <w:r w:rsidRPr="0029259B">
              <w:rPr>
                <w:rFonts w:ascii="Arial" w:hAnsi="Arial" w:cs="Arial"/>
              </w:rPr>
              <w:t>Smart Configurator</w:t>
            </w:r>
            <w:r w:rsidRPr="0029259B">
              <w:rPr>
                <w:rFonts w:ascii="Arial" w:hAnsi="Arial" w:cs="Arial"/>
                <w:szCs w:val="18"/>
              </w:rPr>
              <w:t xml:space="preserve"> has been installed (the folder where SmartConfigurator.exe is stored) as an absolute path.</w:t>
            </w:r>
          </w:p>
        </w:tc>
      </w:tr>
      <w:tr w:rsidR="001C6F6F" w:rsidRPr="0029259B" w14:paraId="26EA38B8" w14:textId="77777777" w:rsidTr="00172772">
        <w:tc>
          <w:tcPr>
            <w:tcW w:w="4225" w:type="dxa"/>
          </w:tcPr>
          <w:p w14:paraId="307C9B48" w14:textId="77777777" w:rsidR="001C6F6F" w:rsidRPr="0029259B" w:rsidRDefault="001C6F6F" w:rsidP="004A7D6D">
            <w:pPr>
              <w:rPr>
                <w:rFonts w:ascii="Arial" w:hAnsi="Arial" w:cs="Arial"/>
              </w:rPr>
            </w:pPr>
            <w:r w:rsidRPr="0029259B">
              <w:rPr>
                <w:rFonts w:ascii="Arial" w:hAnsi="Arial" w:cs="Arial"/>
              </w:rPr>
              <w:t>[Use default Smart Configurator Installation Directory] checkbox</w:t>
            </w:r>
          </w:p>
        </w:tc>
        <w:tc>
          <w:tcPr>
            <w:tcW w:w="5765" w:type="dxa"/>
            <w:gridSpan w:val="4"/>
          </w:tcPr>
          <w:p w14:paraId="375DDCBE" w14:textId="77777777" w:rsidR="001C6F6F" w:rsidRPr="0029259B" w:rsidRDefault="001C6F6F" w:rsidP="004A7D6D">
            <w:pPr>
              <w:rPr>
                <w:rFonts w:ascii="Arial" w:hAnsi="Arial" w:cs="Arial"/>
              </w:rPr>
            </w:pPr>
            <w:r w:rsidRPr="0029259B">
              <w:rPr>
                <w:rFonts w:ascii="Arial" w:hAnsi="Arial" w:cs="Arial"/>
                <w:szCs w:val="18"/>
              </w:rPr>
              <w:t xml:space="preserve">Specifies the default folder where </w:t>
            </w:r>
            <w:r w:rsidRPr="0029259B">
              <w:rPr>
                <w:rFonts w:ascii="Arial" w:hAnsi="Arial" w:cs="Arial"/>
              </w:rPr>
              <w:t>Smart Configurator</w:t>
            </w:r>
            <w:r w:rsidRPr="0029259B">
              <w:rPr>
                <w:rFonts w:ascii="Arial" w:hAnsi="Arial" w:cs="Arial"/>
                <w:szCs w:val="18"/>
              </w:rPr>
              <w:t xml:space="preserve"> has been installed. It is “C:/Program Files (x86)/Renesas Electronics/SmartConfigurator/RH850/eclipse”.</w:t>
            </w:r>
          </w:p>
        </w:tc>
      </w:tr>
      <w:tr w:rsidR="001C6F6F" w:rsidRPr="0029259B" w14:paraId="37926D4B" w14:textId="77777777" w:rsidTr="00172772">
        <w:tc>
          <w:tcPr>
            <w:tcW w:w="4225" w:type="dxa"/>
          </w:tcPr>
          <w:p w14:paraId="028EC091" w14:textId="5326DB0A" w:rsidR="001C6F6F" w:rsidRPr="0029259B" w:rsidRDefault="001C6F6F" w:rsidP="004A7D6D">
            <w:pPr>
              <w:rPr>
                <w:rFonts w:ascii="Arial" w:hAnsi="Arial" w:cs="Arial"/>
              </w:rPr>
            </w:pPr>
            <w:r w:rsidRPr="0029259B">
              <w:rPr>
                <w:rFonts w:ascii="Arial" w:hAnsi="Arial" w:cs="Arial"/>
              </w:rPr>
              <w:t>[Select Smart Configurator Installation Directory] button *</w:t>
            </w:r>
            <w:r w:rsidR="00807852" w:rsidRPr="0029259B">
              <w:rPr>
                <w:rFonts w:ascii="Arial" w:hAnsi="Arial" w:cs="Arial"/>
              </w:rPr>
              <w:t>5</w:t>
            </w:r>
            <w:r w:rsidRPr="0029259B">
              <w:rPr>
                <w:rFonts w:ascii="Arial" w:hAnsi="Arial" w:cs="Arial"/>
              </w:rPr>
              <w:t xml:space="preserve"> *</w:t>
            </w:r>
            <w:r w:rsidR="00807852" w:rsidRPr="0029259B">
              <w:rPr>
                <w:rFonts w:ascii="Arial" w:hAnsi="Arial" w:cs="Arial"/>
              </w:rPr>
              <w:t>6</w:t>
            </w:r>
          </w:p>
        </w:tc>
        <w:tc>
          <w:tcPr>
            <w:tcW w:w="5765" w:type="dxa"/>
            <w:gridSpan w:val="4"/>
          </w:tcPr>
          <w:p w14:paraId="397E265C" w14:textId="77777777" w:rsidR="001C6F6F" w:rsidRPr="0029259B" w:rsidRDefault="001C6F6F" w:rsidP="004A7D6D">
            <w:pPr>
              <w:rPr>
                <w:rFonts w:ascii="Arial" w:hAnsi="Arial" w:cs="Arial"/>
              </w:rPr>
            </w:pPr>
            <w:r w:rsidRPr="0029259B">
              <w:rPr>
                <w:rFonts w:ascii="Arial" w:hAnsi="Arial" w:cs="Arial"/>
                <w:szCs w:val="18"/>
              </w:rPr>
              <w:t xml:space="preserve">Clicking this button displays the dialog box for selecting the absolute path of the folder where the </w:t>
            </w:r>
            <w:r w:rsidRPr="0029259B">
              <w:rPr>
                <w:rFonts w:ascii="Arial" w:hAnsi="Arial" w:cs="Arial"/>
              </w:rPr>
              <w:t>Smart Configurator</w:t>
            </w:r>
            <w:r w:rsidRPr="0029259B">
              <w:rPr>
                <w:rFonts w:ascii="Arial" w:hAnsi="Arial" w:cs="Arial"/>
                <w:szCs w:val="18"/>
              </w:rPr>
              <w:t xml:space="preserve"> is installed. Folder specifications made in the dialog box that is opened by this button are reflected in the [</w:t>
            </w:r>
            <w:r w:rsidRPr="0029259B">
              <w:rPr>
                <w:rFonts w:ascii="Arial" w:hAnsi="Arial" w:cs="Arial"/>
              </w:rPr>
              <w:t>SC Installation Directory</w:t>
            </w:r>
            <w:r w:rsidRPr="0029259B">
              <w:rPr>
                <w:rFonts w:ascii="Arial" w:hAnsi="Arial" w:cs="Arial"/>
                <w:szCs w:val="18"/>
              </w:rPr>
              <w:t>] field.</w:t>
            </w:r>
          </w:p>
        </w:tc>
      </w:tr>
      <w:tr w:rsidR="001C6F6F" w:rsidRPr="0029259B" w14:paraId="62632B98" w14:textId="77777777" w:rsidTr="00172772">
        <w:tc>
          <w:tcPr>
            <w:tcW w:w="4225" w:type="dxa"/>
            <w:vMerge w:val="restart"/>
          </w:tcPr>
          <w:p w14:paraId="0777A6DF" w14:textId="3A62AAE4" w:rsidR="001C6F6F" w:rsidRPr="0029259B" w:rsidRDefault="001C6F6F" w:rsidP="004A7D6D">
            <w:pPr>
              <w:rPr>
                <w:rFonts w:ascii="Arial" w:hAnsi="Arial" w:cs="Arial"/>
              </w:rPr>
            </w:pPr>
            <w:r w:rsidRPr="0029259B">
              <w:rPr>
                <w:rFonts w:ascii="Arial" w:hAnsi="Arial" w:cs="Arial"/>
              </w:rPr>
              <w:t>IDE Mode</w:t>
            </w:r>
          </w:p>
        </w:tc>
        <w:tc>
          <w:tcPr>
            <w:tcW w:w="5765" w:type="dxa"/>
            <w:gridSpan w:val="4"/>
          </w:tcPr>
          <w:p w14:paraId="14497D93" w14:textId="03D35534" w:rsidR="001C6F6F" w:rsidRPr="0029259B" w:rsidRDefault="001C6F6F" w:rsidP="004A7D6D">
            <w:pPr>
              <w:rPr>
                <w:rFonts w:ascii="Arial" w:hAnsi="Arial" w:cs="Arial"/>
              </w:rPr>
            </w:pPr>
            <w:r w:rsidRPr="0029259B">
              <w:rPr>
                <w:rFonts w:ascii="Arial" w:hAnsi="Arial" w:cs="Arial"/>
                <w:szCs w:val="18"/>
              </w:rPr>
              <w:t>Selects the type of project file that is loaded when the VLAB starts and whether or not a series of processing including</w:t>
            </w:r>
            <w:r w:rsidR="00937D66" w:rsidRPr="0029259B">
              <w:rPr>
                <w:rFonts w:ascii="Arial" w:hAnsi="Arial" w:cs="Arial"/>
                <w:szCs w:val="18"/>
              </w:rPr>
              <w:t xml:space="preserve"> the</w:t>
            </w:r>
            <w:r w:rsidRPr="0029259B">
              <w:rPr>
                <w:rFonts w:ascii="Arial" w:hAnsi="Arial" w:cs="Arial"/>
                <w:szCs w:val="18"/>
              </w:rPr>
              <w:t xml:space="preserve"> download of a load module is performed after the VLAB start-up.</w:t>
            </w:r>
          </w:p>
        </w:tc>
      </w:tr>
      <w:tr w:rsidR="001C6F6F" w:rsidRPr="0029259B" w14:paraId="060AC766" w14:textId="77777777" w:rsidTr="00172772">
        <w:tc>
          <w:tcPr>
            <w:tcW w:w="4225" w:type="dxa"/>
            <w:vMerge/>
          </w:tcPr>
          <w:p w14:paraId="118C5318" w14:textId="77777777" w:rsidR="001C6F6F" w:rsidRPr="0029259B" w:rsidRDefault="001C6F6F" w:rsidP="004A7D6D">
            <w:pPr>
              <w:rPr>
                <w:rFonts w:ascii="Arial" w:hAnsi="Arial" w:cs="Arial"/>
              </w:rPr>
            </w:pPr>
          </w:p>
        </w:tc>
        <w:tc>
          <w:tcPr>
            <w:tcW w:w="2070" w:type="dxa"/>
            <w:vAlign w:val="center"/>
          </w:tcPr>
          <w:p w14:paraId="4F5C7046" w14:textId="77777777" w:rsidR="001C6F6F" w:rsidRPr="0029259B" w:rsidRDefault="001C6F6F" w:rsidP="004A7D6D">
            <w:pPr>
              <w:rPr>
                <w:rFonts w:ascii="Arial" w:hAnsi="Arial" w:cs="Arial"/>
                <w:szCs w:val="18"/>
              </w:rPr>
            </w:pPr>
            <w:r w:rsidRPr="0029259B">
              <w:rPr>
                <w:rFonts w:ascii="Arial" w:hAnsi="Arial" w:cs="Arial"/>
                <w:kern w:val="0"/>
                <w:szCs w:val="18"/>
              </w:rPr>
              <w:t>Create Project (default)</w:t>
            </w:r>
          </w:p>
        </w:tc>
        <w:tc>
          <w:tcPr>
            <w:tcW w:w="3695" w:type="dxa"/>
            <w:gridSpan w:val="3"/>
            <w:vAlign w:val="center"/>
          </w:tcPr>
          <w:p w14:paraId="284BFBE2" w14:textId="77777777" w:rsidR="001C6F6F" w:rsidRPr="0029259B" w:rsidRDefault="001C6F6F" w:rsidP="004A7D6D">
            <w:pPr>
              <w:rPr>
                <w:rFonts w:ascii="Arial" w:hAnsi="Arial" w:cs="Arial"/>
                <w:szCs w:val="18"/>
              </w:rPr>
            </w:pPr>
            <w:r w:rsidRPr="0029259B">
              <w:rPr>
                <w:rFonts w:ascii="Arial" w:hAnsi="Arial" w:cs="Arial"/>
              </w:rPr>
              <w:t>The default project file provided by ET-VPF is loaded.</w:t>
            </w:r>
          </w:p>
        </w:tc>
      </w:tr>
      <w:tr w:rsidR="001C6F6F" w:rsidRPr="0029259B" w14:paraId="30F320F2" w14:textId="77777777" w:rsidTr="00172772">
        <w:tc>
          <w:tcPr>
            <w:tcW w:w="4225" w:type="dxa"/>
            <w:vMerge w:val="restart"/>
          </w:tcPr>
          <w:p w14:paraId="669053AB" w14:textId="6AA130BC" w:rsidR="001C6F6F" w:rsidRPr="0029259B" w:rsidRDefault="001C6F6F" w:rsidP="004A7D6D">
            <w:pPr>
              <w:rPr>
                <w:rFonts w:ascii="Arial" w:hAnsi="Arial" w:cs="Arial"/>
              </w:rPr>
            </w:pPr>
            <w:r w:rsidRPr="0029259B">
              <w:rPr>
                <w:rFonts w:ascii="Arial" w:hAnsi="Arial" w:cs="Arial"/>
              </w:rPr>
              <w:t>Build Tool</w:t>
            </w:r>
            <w:r w:rsidR="00815E6E" w:rsidRPr="0029259B">
              <w:rPr>
                <w:rFonts w:ascii="Arial" w:hAnsi="Arial" w:cs="Arial"/>
              </w:rPr>
              <w:t xml:space="preserve"> *7</w:t>
            </w:r>
          </w:p>
        </w:tc>
        <w:tc>
          <w:tcPr>
            <w:tcW w:w="5765" w:type="dxa"/>
            <w:gridSpan w:val="4"/>
          </w:tcPr>
          <w:p w14:paraId="49E6A921" w14:textId="77777777" w:rsidR="001C6F6F" w:rsidRPr="0029259B" w:rsidRDefault="001C6F6F" w:rsidP="004A7D6D">
            <w:pPr>
              <w:rPr>
                <w:rFonts w:ascii="Arial" w:hAnsi="Arial" w:cs="Arial"/>
              </w:rPr>
            </w:pPr>
            <w:r w:rsidRPr="0029259B">
              <w:rPr>
                <w:rFonts w:ascii="Arial" w:hAnsi="Arial" w:cs="Arial"/>
                <w:szCs w:val="18"/>
              </w:rPr>
              <w:t>Selects the Build tool for the generated project, this indicates the compiler will be used to generate the load module.</w:t>
            </w:r>
          </w:p>
        </w:tc>
      </w:tr>
      <w:tr w:rsidR="001C6F6F" w:rsidRPr="0029259B" w14:paraId="56D4FD6B" w14:textId="77777777" w:rsidTr="00172772">
        <w:tc>
          <w:tcPr>
            <w:tcW w:w="4225" w:type="dxa"/>
            <w:vMerge/>
          </w:tcPr>
          <w:p w14:paraId="7A43A21A" w14:textId="77777777" w:rsidR="001C6F6F" w:rsidRPr="0029259B" w:rsidRDefault="001C6F6F" w:rsidP="004A7D6D">
            <w:pPr>
              <w:rPr>
                <w:rFonts w:ascii="Arial" w:hAnsi="Arial" w:cs="Arial"/>
              </w:rPr>
            </w:pPr>
          </w:p>
        </w:tc>
        <w:tc>
          <w:tcPr>
            <w:tcW w:w="2340" w:type="dxa"/>
            <w:gridSpan w:val="2"/>
            <w:vAlign w:val="center"/>
          </w:tcPr>
          <w:p w14:paraId="0FAEB682" w14:textId="1A90DABB" w:rsidR="001C6F6F" w:rsidRPr="0029259B" w:rsidRDefault="001C6F6F" w:rsidP="004A7D6D">
            <w:pPr>
              <w:rPr>
                <w:rFonts w:ascii="Arial" w:hAnsi="Arial" w:cs="Arial"/>
                <w:szCs w:val="18"/>
              </w:rPr>
            </w:pPr>
            <w:r w:rsidRPr="0029259B">
              <w:rPr>
                <w:rFonts w:ascii="Arial" w:hAnsi="Arial" w:cs="Arial"/>
                <w:szCs w:val="18"/>
              </w:rPr>
              <w:t>Renesas Compiler *</w:t>
            </w:r>
            <w:r w:rsidR="00815E6E" w:rsidRPr="0029259B">
              <w:rPr>
                <w:rFonts w:ascii="Arial" w:hAnsi="Arial" w:cs="Arial"/>
                <w:szCs w:val="18"/>
              </w:rPr>
              <w:t>8</w:t>
            </w:r>
          </w:p>
        </w:tc>
        <w:tc>
          <w:tcPr>
            <w:tcW w:w="3425" w:type="dxa"/>
            <w:gridSpan w:val="2"/>
            <w:vAlign w:val="center"/>
          </w:tcPr>
          <w:p w14:paraId="3C9C64D4" w14:textId="77777777" w:rsidR="001C6F6F" w:rsidRPr="0029259B" w:rsidRDefault="001C6F6F" w:rsidP="004A7D6D">
            <w:pPr>
              <w:rPr>
                <w:rFonts w:ascii="Arial" w:hAnsi="Arial" w:cs="Arial"/>
                <w:szCs w:val="18"/>
              </w:rPr>
            </w:pPr>
            <w:r w:rsidRPr="0029259B">
              <w:rPr>
                <w:rFonts w:ascii="Arial" w:hAnsi="Arial" w:cs="Arial"/>
                <w:szCs w:val="18"/>
              </w:rPr>
              <w:t>Selects any of Renesas compilers, which will be determined by CS+ is reflected in the [</w:t>
            </w:r>
            <w:r w:rsidRPr="0029259B">
              <w:rPr>
                <w:rFonts w:ascii="Arial" w:hAnsi="Arial" w:cs="Arial"/>
              </w:rPr>
              <w:t>CS+ Installation Directory</w:t>
            </w:r>
            <w:r w:rsidRPr="0029259B">
              <w:rPr>
                <w:rFonts w:ascii="Arial" w:hAnsi="Arial" w:cs="Arial"/>
                <w:szCs w:val="18"/>
              </w:rPr>
              <w:t xml:space="preserve">] field. </w:t>
            </w:r>
          </w:p>
        </w:tc>
      </w:tr>
      <w:tr w:rsidR="001C6F6F" w:rsidRPr="0029259B" w14:paraId="259A3E78" w14:textId="77777777" w:rsidTr="00172772">
        <w:tc>
          <w:tcPr>
            <w:tcW w:w="4225" w:type="dxa"/>
          </w:tcPr>
          <w:p w14:paraId="440ADAFF" w14:textId="1D1B41AF" w:rsidR="001C6F6F" w:rsidRPr="004E2F19" w:rsidRDefault="001C6F6F" w:rsidP="004A7D6D">
            <w:pPr>
              <w:rPr>
                <w:rFonts w:ascii="Arial" w:hAnsi="Arial" w:cs="Arial"/>
              </w:rPr>
            </w:pPr>
            <w:r w:rsidRPr="0029259B">
              <w:rPr>
                <w:rFonts w:ascii="Arial" w:hAnsi="Arial" w:cs="Arial"/>
              </w:rPr>
              <w:t>CS+ Installation Directory</w:t>
            </w:r>
            <w:r w:rsidR="00B56A2C" w:rsidRPr="0029259B">
              <w:rPr>
                <w:rFonts w:ascii="Arial" w:hAnsi="Arial" w:cs="Arial"/>
              </w:rPr>
              <w:t xml:space="preserve"> *</w:t>
            </w:r>
            <w:r w:rsidR="006B236B">
              <w:rPr>
                <w:rFonts w:ascii="Arial" w:hAnsi="Arial" w:cs="Arial"/>
              </w:rPr>
              <w:t>9</w:t>
            </w:r>
            <w:r w:rsidR="006B236B">
              <w:rPr>
                <w:rFonts w:ascii="Arial" w:hAnsi="Arial" w:cs="Arial"/>
                <w:lang w:val="vi-VN"/>
              </w:rPr>
              <w:t xml:space="preserve"> </w:t>
            </w:r>
            <w:r w:rsidR="006B236B" w:rsidRPr="004E2F19">
              <w:rPr>
                <w:rFonts w:ascii="Arial" w:hAnsi="Arial" w:cs="Arial"/>
                <w:highlight w:val="yellow"/>
                <w:lang w:val="vi-VN"/>
              </w:rPr>
              <w:t>*</w:t>
            </w:r>
            <w:r w:rsidR="004E2F19" w:rsidRPr="004E2F19">
              <w:rPr>
                <w:rFonts w:ascii="Arial" w:hAnsi="Arial" w:cs="Arial"/>
                <w:highlight w:val="yellow"/>
              </w:rPr>
              <w:t>15</w:t>
            </w:r>
          </w:p>
        </w:tc>
        <w:tc>
          <w:tcPr>
            <w:tcW w:w="5765" w:type="dxa"/>
            <w:gridSpan w:val="4"/>
          </w:tcPr>
          <w:p w14:paraId="6F803C67" w14:textId="77777777" w:rsidR="001C6F6F" w:rsidRPr="0029259B" w:rsidRDefault="001C6F6F" w:rsidP="004A7D6D">
            <w:pPr>
              <w:rPr>
                <w:rFonts w:ascii="Arial" w:hAnsi="Arial" w:cs="Arial"/>
              </w:rPr>
            </w:pPr>
            <w:r w:rsidRPr="0029259B">
              <w:rPr>
                <w:rFonts w:ascii="Arial" w:hAnsi="Arial" w:cs="Arial"/>
                <w:szCs w:val="18"/>
              </w:rPr>
              <w:t>Specifies the folder where CS+ has been installed (the folder where CubeSuiteW+.exe is stored) as an absolute path.</w:t>
            </w:r>
          </w:p>
        </w:tc>
      </w:tr>
      <w:tr w:rsidR="001C6F6F" w:rsidRPr="0029259B" w14:paraId="146BEF4E" w14:textId="77777777" w:rsidTr="00172772">
        <w:tc>
          <w:tcPr>
            <w:tcW w:w="4225" w:type="dxa"/>
          </w:tcPr>
          <w:p w14:paraId="295B4F99" w14:textId="77777777" w:rsidR="001C6F6F" w:rsidRPr="0029259B" w:rsidRDefault="001C6F6F" w:rsidP="004A7D6D">
            <w:pPr>
              <w:rPr>
                <w:rFonts w:ascii="Arial" w:hAnsi="Arial" w:cs="Arial"/>
              </w:rPr>
            </w:pPr>
            <w:r w:rsidRPr="0029259B">
              <w:rPr>
                <w:rFonts w:ascii="Arial" w:hAnsi="Arial" w:cs="Arial"/>
              </w:rPr>
              <w:t>[Use default CS+ Installation Directory] checkbox</w:t>
            </w:r>
          </w:p>
        </w:tc>
        <w:tc>
          <w:tcPr>
            <w:tcW w:w="5765" w:type="dxa"/>
            <w:gridSpan w:val="4"/>
          </w:tcPr>
          <w:p w14:paraId="2F09576E" w14:textId="3F0EC709" w:rsidR="001C6F6F" w:rsidRPr="0029259B" w:rsidRDefault="001C6F6F" w:rsidP="004A7D6D">
            <w:pPr>
              <w:rPr>
                <w:rFonts w:ascii="Arial" w:hAnsi="Arial" w:cs="Arial"/>
              </w:rPr>
            </w:pPr>
            <w:r w:rsidRPr="0029259B">
              <w:rPr>
                <w:rFonts w:ascii="Arial" w:hAnsi="Arial" w:cs="Arial"/>
                <w:szCs w:val="18"/>
              </w:rPr>
              <w:t>Specifies the default folder where CS+ has been installed.</w:t>
            </w:r>
          </w:p>
        </w:tc>
      </w:tr>
      <w:tr w:rsidR="001C6F6F" w:rsidRPr="0029259B" w14:paraId="6369D38C" w14:textId="77777777" w:rsidTr="00172772">
        <w:tc>
          <w:tcPr>
            <w:tcW w:w="4225" w:type="dxa"/>
          </w:tcPr>
          <w:p w14:paraId="0BC83CBC" w14:textId="4EDF19A6" w:rsidR="001C6F6F" w:rsidRPr="0029259B" w:rsidRDefault="001C6F6F" w:rsidP="004A7D6D">
            <w:pPr>
              <w:rPr>
                <w:rFonts w:ascii="Arial" w:hAnsi="Arial" w:cs="Arial"/>
              </w:rPr>
            </w:pPr>
            <w:r w:rsidRPr="0029259B">
              <w:rPr>
                <w:rFonts w:ascii="Arial" w:hAnsi="Arial" w:cs="Arial"/>
              </w:rPr>
              <w:t>[Select CS+ Installation Directory] button (*</w:t>
            </w:r>
            <w:r w:rsidR="00815E6E" w:rsidRPr="0029259B">
              <w:rPr>
                <w:rFonts w:ascii="Arial" w:hAnsi="Arial" w:cs="Arial"/>
              </w:rPr>
              <w:t>9</w:t>
            </w:r>
            <w:r w:rsidRPr="0029259B">
              <w:rPr>
                <w:rFonts w:ascii="Arial" w:hAnsi="Arial" w:cs="Arial"/>
              </w:rPr>
              <w:t xml:space="preserve"> *</w:t>
            </w:r>
            <w:r w:rsidR="00815E6E" w:rsidRPr="0029259B">
              <w:rPr>
                <w:rFonts w:ascii="Arial" w:hAnsi="Arial" w:cs="Arial"/>
              </w:rPr>
              <w:t>10</w:t>
            </w:r>
            <w:r w:rsidRPr="0029259B">
              <w:rPr>
                <w:rFonts w:ascii="Arial" w:hAnsi="Arial" w:cs="Arial"/>
              </w:rPr>
              <w:t>)</w:t>
            </w:r>
          </w:p>
        </w:tc>
        <w:tc>
          <w:tcPr>
            <w:tcW w:w="5765" w:type="dxa"/>
            <w:gridSpan w:val="4"/>
          </w:tcPr>
          <w:p w14:paraId="1BCEB105" w14:textId="77777777" w:rsidR="001C6F6F" w:rsidRPr="0029259B" w:rsidRDefault="001C6F6F" w:rsidP="004A7D6D">
            <w:pPr>
              <w:rPr>
                <w:rFonts w:ascii="Arial" w:hAnsi="Arial" w:cs="Arial"/>
              </w:rPr>
            </w:pPr>
            <w:r w:rsidRPr="0029259B">
              <w:rPr>
                <w:rFonts w:ascii="Arial" w:hAnsi="Arial" w:cs="Arial"/>
                <w:szCs w:val="18"/>
              </w:rPr>
              <w:t>Clicking this button displays the dialog box for selecting the absolute path of the folder where the CS+ is installed. Folder specifications made in the dialog box that is opened by this button are reflected in the [</w:t>
            </w:r>
            <w:r w:rsidRPr="0029259B">
              <w:rPr>
                <w:rFonts w:ascii="Arial" w:hAnsi="Arial" w:cs="Arial"/>
              </w:rPr>
              <w:t>CS+ Installation Directory</w:t>
            </w:r>
            <w:r w:rsidRPr="0029259B">
              <w:rPr>
                <w:rFonts w:ascii="Arial" w:hAnsi="Arial" w:cs="Arial"/>
                <w:szCs w:val="18"/>
              </w:rPr>
              <w:t>] field.</w:t>
            </w:r>
          </w:p>
        </w:tc>
      </w:tr>
      <w:tr w:rsidR="001C6F6F" w:rsidRPr="0029259B" w14:paraId="36E61954" w14:textId="77777777" w:rsidTr="00172772">
        <w:tc>
          <w:tcPr>
            <w:tcW w:w="4225" w:type="dxa"/>
            <w:vMerge w:val="restart"/>
          </w:tcPr>
          <w:p w14:paraId="6DE58DAE" w14:textId="5D69B470" w:rsidR="001C6F6F" w:rsidRPr="0029259B" w:rsidRDefault="001C6F6F" w:rsidP="004A7D6D">
            <w:pPr>
              <w:rPr>
                <w:rFonts w:ascii="Arial" w:hAnsi="Arial" w:cs="Arial"/>
              </w:rPr>
            </w:pPr>
            <w:r w:rsidRPr="0029259B">
              <w:rPr>
                <w:rFonts w:ascii="Arial" w:hAnsi="Arial" w:cs="Arial"/>
              </w:rPr>
              <w:t>Device Series</w:t>
            </w:r>
            <w:r w:rsidR="00B56A2C" w:rsidRPr="0029259B">
              <w:rPr>
                <w:rFonts w:ascii="Arial" w:hAnsi="Arial" w:cs="Arial"/>
              </w:rPr>
              <w:t xml:space="preserve"> *1</w:t>
            </w:r>
            <w:r w:rsidR="00815E6E" w:rsidRPr="0029259B">
              <w:rPr>
                <w:rFonts w:ascii="Arial" w:hAnsi="Arial" w:cs="Arial"/>
              </w:rPr>
              <w:t>1</w:t>
            </w:r>
          </w:p>
        </w:tc>
        <w:tc>
          <w:tcPr>
            <w:tcW w:w="5765" w:type="dxa"/>
            <w:gridSpan w:val="4"/>
          </w:tcPr>
          <w:p w14:paraId="1A7934AA" w14:textId="77777777" w:rsidR="001C6F6F" w:rsidRPr="0029259B" w:rsidRDefault="001C6F6F" w:rsidP="004A7D6D">
            <w:pPr>
              <w:rPr>
                <w:rFonts w:ascii="Arial" w:hAnsi="Arial" w:cs="Arial"/>
              </w:rPr>
            </w:pPr>
            <w:r w:rsidRPr="0029259B">
              <w:rPr>
                <w:rFonts w:ascii="Arial" w:hAnsi="Arial" w:cs="Arial"/>
                <w:szCs w:val="18"/>
              </w:rPr>
              <w:t>Selects the series name of the microcontroller being used.</w:t>
            </w:r>
          </w:p>
        </w:tc>
      </w:tr>
      <w:tr w:rsidR="001C6F6F" w:rsidRPr="0029259B" w14:paraId="34726089" w14:textId="77777777" w:rsidTr="00172772">
        <w:tc>
          <w:tcPr>
            <w:tcW w:w="4225" w:type="dxa"/>
            <w:vMerge/>
          </w:tcPr>
          <w:p w14:paraId="34666E81" w14:textId="77777777" w:rsidR="001C6F6F" w:rsidRPr="0029259B" w:rsidRDefault="001C6F6F" w:rsidP="004A7D6D">
            <w:pPr>
              <w:rPr>
                <w:rFonts w:ascii="Arial" w:hAnsi="Arial" w:cs="Arial"/>
              </w:rPr>
            </w:pPr>
          </w:p>
        </w:tc>
        <w:tc>
          <w:tcPr>
            <w:tcW w:w="2430" w:type="dxa"/>
            <w:gridSpan w:val="3"/>
          </w:tcPr>
          <w:p w14:paraId="58AA0D2C" w14:textId="08D33AB8" w:rsidR="001C6F6F" w:rsidRPr="0029259B" w:rsidRDefault="001C6F6F" w:rsidP="004A7D6D">
            <w:pPr>
              <w:rPr>
                <w:rFonts w:ascii="Arial" w:hAnsi="Arial" w:cs="Arial"/>
                <w:szCs w:val="18"/>
              </w:rPr>
            </w:pPr>
            <w:r w:rsidRPr="0029259B">
              <w:rPr>
                <w:rFonts w:ascii="Arial" w:hAnsi="Arial" w:cs="Arial"/>
                <w:szCs w:val="18"/>
              </w:rPr>
              <w:t>&lt;Device Series Name&gt; *1</w:t>
            </w:r>
            <w:r w:rsidR="00815E6E" w:rsidRPr="0029259B">
              <w:rPr>
                <w:rFonts w:ascii="Arial" w:hAnsi="Arial" w:cs="Arial"/>
                <w:szCs w:val="18"/>
              </w:rPr>
              <w:t>2</w:t>
            </w:r>
          </w:p>
        </w:tc>
        <w:tc>
          <w:tcPr>
            <w:tcW w:w="3335" w:type="dxa"/>
          </w:tcPr>
          <w:p w14:paraId="0EC847AD" w14:textId="2002AA1D" w:rsidR="001C6F6F" w:rsidRPr="0029259B" w:rsidRDefault="001C6F6F" w:rsidP="004A7D6D">
            <w:pPr>
              <w:rPr>
                <w:rFonts w:ascii="Arial" w:hAnsi="Arial" w:cs="Arial"/>
                <w:szCs w:val="18"/>
              </w:rPr>
            </w:pPr>
            <w:r w:rsidRPr="0029259B">
              <w:rPr>
                <w:rFonts w:ascii="Arial" w:hAnsi="Arial" w:cs="Arial"/>
                <w:szCs w:val="18"/>
              </w:rPr>
              <w:t xml:space="preserve">The supported Device Series described in </w:t>
            </w:r>
            <w:r w:rsidRPr="0029259B">
              <w:rPr>
                <w:rFonts w:ascii="Arial" w:hAnsi="Arial" w:cs="Arial"/>
                <w:szCs w:val="18"/>
              </w:rPr>
              <w:fldChar w:fldCharType="begin"/>
            </w:r>
            <w:r w:rsidRPr="0029259B">
              <w:rPr>
                <w:rFonts w:ascii="Arial" w:hAnsi="Arial" w:cs="Arial"/>
                <w:szCs w:val="18"/>
              </w:rPr>
              <w:instrText xml:space="preserve"> REF _Ref97626991 \h  \* MERGEFORMAT </w:instrText>
            </w:r>
            <w:r w:rsidRPr="0029259B">
              <w:rPr>
                <w:rFonts w:ascii="Arial" w:hAnsi="Arial" w:cs="Arial"/>
                <w:szCs w:val="18"/>
              </w:rPr>
            </w:r>
            <w:r w:rsidRPr="0029259B">
              <w:rPr>
                <w:rFonts w:ascii="Arial" w:hAnsi="Arial" w:cs="Arial"/>
                <w:szCs w:val="18"/>
              </w:rPr>
              <w:fldChar w:fldCharType="separate"/>
            </w:r>
            <w:r w:rsidR="003C2150" w:rsidRPr="0029259B">
              <w:rPr>
                <w:rFonts w:ascii="Arial" w:hAnsi="Arial" w:cs="Arial"/>
                <w:b/>
                <w:bCs/>
              </w:rPr>
              <w:t xml:space="preserve">Table </w:t>
            </w:r>
            <w:r w:rsidR="003C2150">
              <w:rPr>
                <w:rFonts w:ascii="Arial" w:hAnsi="Arial" w:cs="Arial"/>
                <w:b/>
                <w:bCs/>
                <w:noProof/>
              </w:rPr>
              <w:t>1</w:t>
            </w:r>
            <w:r w:rsidR="003C2150" w:rsidRPr="0029259B">
              <w:rPr>
                <w:rFonts w:ascii="Arial" w:hAnsi="Arial" w:cs="Arial"/>
                <w:b/>
                <w:bCs/>
                <w:noProof/>
              </w:rPr>
              <w:noBreakHyphen/>
            </w:r>
            <w:r w:rsidR="003C2150">
              <w:rPr>
                <w:rFonts w:ascii="Arial" w:hAnsi="Arial" w:cs="Arial"/>
                <w:b/>
                <w:bCs/>
                <w:noProof/>
              </w:rPr>
              <w:t>1</w:t>
            </w:r>
            <w:r w:rsidR="003C2150" w:rsidRPr="0029259B">
              <w:rPr>
                <w:rFonts w:ascii="Arial" w:hAnsi="Arial" w:cs="Arial"/>
                <w:b/>
                <w:bCs/>
              </w:rPr>
              <w:t xml:space="preserve"> Supported devices</w:t>
            </w:r>
            <w:r w:rsidRPr="0029259B">
              <w:rPr>
                <w:rFonts w:ascii="Arial" w:hAnsi="Arial" w:cs="Arial"/>
                <w:szCs w:val="18"/>
              </w:rPr>
              <w:fldChar w:fldCharType="end"/>
            </w:r>
            <w:r w:rsidRPr="0029259B">
              <w:rPr>
                <w:rFonts w:ascii="Arial" w:hAnsi="Arial" w:cs="Arial"/>
                <w:szCs w:val="18"/>
              </w:rPr>
              <w:t>.</w:t>
            </w:r>
          </w:p>
        </w:tc>
      </w:tr>
      <w:tr w:rsidR="001C6F6F" w:rsidRPr="0029259B" w14:paraId="1C532D54" w14:textId="77777777" w:rsidTr="00172772">
        <w:tc>
          <w:tcPr>
            <w:tcW w:w="4225" w:type="dxa"/>
            <w:vMerge/>
          </w:tcPr>
          <w:p w14:paraId="22EE3373" w14:textId="77777777" w:rsidR="001C6F6F" w:rsidRPr="0029259B" w:rsidRDefault="001C6F6F" w:rsidP="004A7D6D">
            <w:pPr>
              <w:rPr>
                <w:rFonts w:ascii="Arial" w:hAnsi="Arial" w:cs="Arial"/>
              </w:rPr>
            </w:pPr>
          </w:p>
        </w:tc>
        <w:tc>
          <w:tcPr>
            <w:tcW w:w="2430" w:type="dxa"/>
            <w:gridSpan w:val="3"/>
          </w:tcPr>
          <w:p w14:paraId="273887CA" w14:textId="77777777" w:rsidR="001C6F6F" w:rsidRPr="0029259B" w:rsidRDefault="001C6F6F" w:rsidP="004A7D6D">
            <w:pPr>
              <w:rPr>
                <w:rFonts w:ascii="Arial" w:hAnsi="Arial" w:cs="Arial"/>
                <w:szCs w:val="18"/>
              </w:rPr>
            </w:pPr>
            <w:r w:rsidRPr="0029259B">
              <w:rPr>
                <w:rFonts w:ascii="Arial" w:hAnsi="Arial" w:cs="Arial"/>
                <w:szCs w:val="18"/>
              </w:rPr>
              <w:t>N/A</w:t>
            </w:r>
          </w:p>
        </w:tc>
        <w:tc>
          <w:tcPr>
            <w:tcW w:w="3335" w:type="dxa"/>
          </w:tcPr>
          <w:p w14:paraId="3EBE0F06" w14:textId="5722D6F5" w:rsidR="001C6F6F" w:rsidRPr="0029259B" w:rsidRDefault="00DC39E3" w:rsidP="004A7D6D">
            <w:pPr>
              <w:rPr>
                <w:rFonts w:ascii="Arial" w:hAnsi="Arial" w:cs="Arial"/>
                <w:szCs w:val="18"/>
              </w:rPr>
            </w:pPr>
            <w:r w:rsidRPr="0029259B">
              <w:rPr>
                <w:rFonts w:ascii="Arial" w:hAnsi="Arial" w:cs="Arial"/>
              </w:rPr>
              <w:t>The d</w:t>
            </w:r>
            <w:r w:rsidR="001C6F6F" w:rsidRPr="0029259B">
              <w:rPr>
                <w:rFonts w:ascii="Arial" w:hAnsi="Arial" w:cs="Arial"/>
              </w:rPr>
              <w:t>efault value of Device Series will automatically be selected when there is no license available.</w:t>
            </w:r>
          </w:p>
        </w:tc>
      </w:tr>
      <w:tr w:rsidR="001C6F6F" w:rsidRPr="0029259B" w14:paraId="3220534A" w14:textId="77777777" w:rsidTr="00172772">
        <w:tc>
          <w:tcPr>
            <w:tcW w:w="4225" w:type="dxa"/>
          </w:tcPr>
          <w:p w14:paraId="3DFEA251" w14:textId="18B7D43D" w:rsidR="001C6F6F" w:rsidRPr="0029259B" w:rsidRDefault="001C6F6F" w:rsidP="004A7D6D">
            <w:pPr>
              <w:rPr>
                <w:rFonts w:ascii="Arial" w:hAnsi="Arial" w:cs="Arial"/>
              </w:rPr>
            </w:pPr>
            <w:r w:rsidRPr="0029259B">
              <w:rPr>
                <w:rFonts w:ascii="Arial" w:hAnsi="Arial" w:cs="Arial"/>
              </w:rPr>
              <w:t>OSTM PCLK *</w:t>
            </w:r>
            <w:r w:rsidR="00E62CDA" w:rsidRPr="0029259B">
              <w:rPr>
                <w:rFonts w:ascii="Arial" w:hAnsi="Arial" w:cs="Arial"/>
              </w:rPr>
              <w:t>1</w:t>
            </w:r>
            <w:r w:rsidR="00815E6E" w:rsidRPr="0029259B">
              <w:rPr>
                <w:rFonts w:ascii="Arial" w:hAnsi="Arial" w:cs="Arial"/>
              </w:rPr>
              <w:t>3</w:t>
            </w:r>
          </w:p>
        </w:tc>
        <w:tc>
          <w:tcPr>
            <w:tcW w:w="5765" w:type="dxa"/>
            <w:gridSpan w:val="4"/>
          </w:tcPr>
          <w:p w14:paraId="6CA5DD1B" w14:textId="17029553" w:rsidR="001C6F6F" w:rsidRPr="0029259B" w:rsidRDefault="001C6F6F" w:rsidP="004A7D6D">
            <w:pPr>
              <w:rPr>
                <w:rFonts w:ascii="Arial" w:hAnsi="Arial" w:cs="Arial"/>
              </w:rPr>
            </w:pPr>
            <w:r w:rsidRPr="0029259B">
              <w:rPr>
                <w:rFonts w:ascii="Arial" w:hAnsi="Arial" w:cs="Arial"/>
              </w:rPr>
              <w:t xml:space="preserve">The OS Timer value </w:t>
            </w:r>
            <w:r w:rsidRPr="0029259B">
              <w:rPr>
                <w:rStyle w:val="jlqj4b"/>
                <w:rFonts w:ascii="Arial" w:hAnsi="Arial" w:cs="Arial"/>
                <w:lang w:val="en"/>
              </w:rPr>
              <w:t>correspond</w:t>
            </w:r>
            <w:r w:rsidR="00A26C29" w:rsidRPr="0029259B">
              <w:rPr>
                <w:rStyle w:val="jlqj4b"/>
                <w:rFonts w:ascii="Arial" w:hAnsi="Arial" w:cs="Arial"/>
                <w:lang w:val="en"/>
              </w:rPr>
              <w:t>s</w:t>
            </w:r>
            <w:r w:rsidRPr="0029259B">
              <w:rPr>
                <w:rStyle w:val="jlqj4b"/>
                <w:rFonts w:ascii="Arial" w:hAnsi="Arial" w:cs="Arial"/>
                <w:lang w:val="en"/>
              </w:rPr>
              <w:t xml:space="preserve"> to each device series.</w:t>
            </w:r>
          </w:p>
        </w:tc>
      </w:tr>
      <w:tr w:rsidR="001C6F6F" w:rsidRPr="0029259B" w14:paraId="7CD707FE" w14:textId="77777777" w:rsidTr="00172772">
        <w:tc>
          <w:tcPr>
            <w:tcW w:w="4225" w:type="dxa"/>
          </w:tcPr>
          <w:p w14:paraId="1D2808BD" w14:textId="7F7B23FB" w:rsidR="001C6F6F" w:rsidRPr="0029259B" w:rsidRDefault="001C6F6F" w:rsidP="004A7D6D">
            <w:pPr>
              <w:rPr>
                <w:rFonts w:ascii="Arial" w:hAnsi="Arial" w:cs="Arial"/>
              </w:rPr>
            </w:pPr>
            <w:r w:rsidRPr="0029259B">
              <w:rPr>
                <w:rFonts w:ascii="Arial" w:hAnsi="Arial" w:cs="Arial"/>
              </w:rPr>
              <w:t>[Check Available License] button *</w:t>
            </w:r>
            <w:r w:rsidR="00E62CDA" w:rsidRPr="0029259B">
              <w:rPr>
                <w:rFonts w:ascii="Arial" w:hAnsi="Arial" w:cs="Arial"/>
              </w:rPr>
              <w:t>1</w:t>
            </w:r>
            <w:r w:rsidR="00815E6E" w:rsidRPr="0029259B">
              <w:rPr>
                <w:rFonts w:ascii="Arial" w:hAnsi="Arial" w:cs="Arial"/>
              </w:rPr>
              <w:t>4</w:t>
            </w:r>
          </w:p>
        </w:tc>
        <w:tc>
          <w:tcPr>
            <w:tcW w:w="5765" w:type="dxa"/>
            <w:gridSpan w:val="4"/>
          </w:tcPr>
          <w:p w14:paraId="23E3FFBF" w14:textId="77777777" w:rsidR="001C6F6F" w:rsidRPr="0029259B" w:rsidRDefault="001C6F6F" w:rsidP="004A7D6D">
            <w:pPr>
              <w:rPr>
                <w:rFonts w:ascii="Arial" w:hAnsi="Arial" w:cs="Arial"/>
              </w:rPr>
            </w:pPr>
            <w:r w:rsidRPr="0029259B">
              <w:rPr>
                <w:rFonts w:ascii="Arial" w:hAnsi="Arial" w:cs="Arial"/>
              </w:rPr>
              <w:t>Displays list of available requiring licenses in ET-VPF System.</w:t>
            </w:r>
          </w:p>
        </w:tc>
      </w:tr>
      <w:tr w:rsidR="001C6F6F" w:rsidRPr="0029259B" w14:paraId="55BF81FC" w14:textId="77777777" w:rsidTr="00172772">
        <w:tc>
          <w:tcPr>
            <w:tcW w:w="4225" w:type="dxa"/>
          </w:tcPr>
          <w:p w14:paraId="605A91A9" w14:textId="77777777" w:rsidR="001C6F6F" w:rsidRPr="0029259B" w:rsidRDefault="001C6F6F" w:rsidP="004A7D6D">
            <w:pPr>
              <w:rPr>
                <w:rFonts w:ascii="Arial" w:hAnsi="Arial" w:cs="Arial"/>
              </w:rPr>
            </w:pPr>
            <w:r w:rsidRPr="0029259B">
              <w:rPr>
                <w:rFonts w:ascii="Arial" w:hAnsi="Arial" w:cs="Arial"/>
              </w:rPr>
              <w:t>[About] button</w:t>
            </w:r>
          </w:p>
        </w:tc>
        <w:tc>
          <w:tcPr>
            <w:tcW w:w="5765" w:type="dxa"/>
            <w:gridSpan w:val="4"/>
          </w:tcPr>
          <w:p w14:paraId="0D92D9F0" w14:textId="77777777" w:rsidR="001C6F6F" w:rsidRPr="0029259B" w:rsidRDefault="001C6F6F" w:rsidP="004A7D6D">
            <w:pPr>
              <w:rPr>
                <w:rFonts w:ascii="Arial" w:hAnsi="Arial" w:cs="Arial"/>
              </w:rPr>
            </w:pPr>
            <w:r w:rsidRPr="0029259B">
              <w:rPr>
                <w:rFonts w:ascii="Arial" w:hAnsi="Arial" w:cs="Arial"/>
              </w:rPr>
              <w:t xml:space="preserve">Displays version information and copyright information of ET-VPF. </w:t>
            </w:r>
          </w:p>
        </w:tc>
      </w:tr>
    </w:tbl>
    <w:p w14:paraId="2EEA8A6C" w14:textId="77777777" w:rsidR="001C6F6F" w:rsidRPr="0029259B" w:rsidRDefault="001C6F6F" w:rsidP="001C6F6F">
      <w:pPr>
        <w:rPr>
          <w:rFonts w:ascii="Arial" w:hAnsi="Arial" w:cs="Arial"/>
        </w:rPr>
      </w:pPr>
    </w:p>
    <w:p w14:paraId="493D630F" w14:textId="5F8297D4" w:rsidR="001B3C04" w:rsidRPr="0029259B" w:rsidRDefault="001C6F6F" w:rsidP="00172772">
      <w:pPr>
        <w:ind w:left="810"/>
        <w:rPr>
          <w:rFonts w:ascii="Arial" w:hAnsi="Arial" w:cs="Arial"/>
        </w:rPr>
      </w:pPr>
      <w:r w:rsidRPr="0029259B">
        <w:rPr>
          <w:rFonts w:ascii="Arial" w:hAnsi="Arial" w:cs="Arial"/>
        </w:rPr>
        <w:t xml:space="preserve">*1… When </w:t>
      </w:r>
      <w:r w:rsidR="004A7D6D" w:rsidRPr="0029259B">
        <w:rPr>
          <w:rFonts w:ascii="Arial" w:hAnsi="Arial" w:cs="Arial"/>
        </w:rPr>
        <w:t>Cygwin</w:t>
      </w:r>
      <w:r w:rsidRPr="0029259B">
        <w:rPr>
          <w:rFonts w:ascii="Arial" w:hAnsi="Arial" w:cs="Arial"/>
        </w:rPr>
        <w:t xml:space="preserve"> has not been installed in the folder specified with the dialog box (</w:t>
      </w:r>
      <w:r w:rsidR="004A7D6D" w:rsidRPr="0029259B">
        <w:rPr>
          <w:rFonts w:ascii="Arial" w:hAnsi="Arial" w:cs="Arial"/>
          <w:szCs w:val="18"/>
        </w:rPr>
        <w:t>bin/bash.exe</w:t>
      </w:r>
      <w:r w:rsidRPr="0029259B">
        <w:rPr>
          <w:rFonts w:ascii="Arial" w:hAnsi="Arial" w:cs="Arial"/>
        </w:rPr>
        <w:t xml:space="preserve"> file does not exist in the specified folder), an error is </w:t>
      </w:r>
      <w:r w:rsidR="00E9182F" w:rsidRPr="0029259B">
        <w:rPr>
          <w:rFonts w:ascii="Arial" w:hAnsi="Arial" w:cs="Arial"/>
        </w:rPr>
        <w:t xml:space="preserve">an </w:t>
      </w:r>
      <w:r w:rsidRPr="0029259B">
        <w:rPr>
          <w:rFonts w:ascii="Arial" w:hAnsi="Arial" w:cs="Arial"/>
        </w:rPr>
        <w:t>output, and the information of the specified folder is not reflected in [</w:t>
      </w:r>
      <w:r w:rsidR="004A7D6D" w:rsidRPr="0029259B">
        <w:rPr>
          <w:rFonts w:ascii="Arial" w:hAnsi="Arial" w:cs="Arial"/>
        </w:rPr>
        <w:t>Cygwin Installation Directory</w:t>
      </w:r>
      <w:r w:rsidRPr="0029259B">
        <w:rPr>
          <w:rFonts w:ascii="Arial" w:hAnsi="Arial" w:cs="Arial"/>
        </w:rPr>
        <w:t>].</w:t>
      </w:r>
    </w:p>
    <w:p w14:paraId="27B5DEBF" w14:textId="5B57974B" w:rsidR="001B3C04" w:rsidRPr="0029259B" w:rsidRDefault="001B3C04" w:rsidP="00172772">
      <w:pPr>
        <w:ind w:left="810"/>
        <w:rPr>
          <w:rFonts w:ascii="Arial" w:hAnsi="Arial" w:cs="Arial"/>
        </w:rPr>
      </w:pPr>
      <w:r w:rsidRPr="0029259B">
        <w:rPr>
          <w:rFonts w:ascii="Arial" w:hAnsi="Arial" w:cs="Arial"/>
        </w:rPr>
        <w:t xml:space="preserve">        This setting is only valid if “Create Project” is selected for [IDE Mode], the [Use default Cygwin Installation Directory] </w:t>
      </w:r>
      <w:r w:rsidRPr="0029259B">
        <w:rPr>
          <w:rFonts w:ascii="Arial" w:hAnsi="Arial" w:cs="Arial"/>
        </w:rPr>
        <w:lastRenderedPageBreak/>
        <w:t>checkbox is not checked.</w:t>
      </w:r>
    </w:p>
    <w:p w14:paraId="314479FE" w14:textId="0D987BB1" w:rsidR="001B3C04" w:rsidRPr="0029259B" w:rsidRDefault="001C6F6F" w:rsidP="00172772">
      <w:pPr>
        <w:ind w:left="810"/>
        <w:rPr>
          <w:rFonts w:ascii="Arial" w:hAnsi="Arial" w:cs="Arial"/>
        </w:rPr>
      </w:pPr>
      <w:r w:rsidRPr="0029259B">
        <w:rPr>
          <w:rFonts w:ascii="Arial" w:hAnsi="Arial" w:cs="Arial"/>
        </w:rPr>
        <w:t xml:space="preserve">*2… When the [Use default </w:t>
      </w:r>
      <w:r w:rsidR="004A7D6D" w:rsidRPr="0029259B">
        <w:rPr>
          <w:rFonts w:ascii="Arial" w:hAnsi="Arial" w:cs="Arial"/>
        </w:rPr>
        <w:t>Cygwin Installation Directory</w:t>
      </w:r>
      <w:r w:rsidRPr="0029259B">
        <w:rPr>
          <w:rFonts w:ascii="Arial" w:hAnsi="Arial" w:cs="Arial"/>
        </w:rPr>
        <w:t xml:space="preserve">] checkbox is checked if the [Select </w:t>
      </w:r>
      <w:r w:rsidR="00807852" w:rsidRPr="0029259B">
        <w:rPr>
          <w:rFonts w:ascii="Arial" w:hAnsi="Arial" w:cs="Arial"/>
        </w:rPr>
        <w:t>Cygwin Installation Directory</w:t>
      </w:r>
      <w:r w:rsidRPr="0029259B">
        <w:rPr>
          <w:rFonts w:ascii="Arial" w:hAnsi="Arial" w:cs="Arial"/>
        </w:rPr>
        <w:t>]</w:t>
      </w:r>
      <w:r w:rsidR="00807852" w:rsidRPr="0029259B">
        <w:rPr>
          <w:rFonts w:ascii="Arial" w:hAnsi="Arial" w:cs="Arial"/>
        </w:rPr>
        <w:t xml:space="preserve"> button</w:t>
      </w:r>
      <w:r w:rsidRPr="0029259B">
        <w:rPr>
          <w:rFonts w:ascii="Arial" w:hAnsi="Arial" w:cs="Arial"/>
        </w:rPr>
        <w:t xml:space="preserve"> is clicked, an error message displays.</w:t>
      </w:r>
    </w:p>
    <w:p w14:paraId="04F5FF22" w14:textId="2DEBB52E" w:rsidR="00807852" w:rsidRPr="0029259B" w:rsidRDefault="001C6F6F" w:rsidP="00172772">
      <w:pPr>
        <w:ind w:left="810"/>
        <w:rPr>
          <w:rFonts w:ascii="Arial" w:hAnsi="Arial" w:cs="Arial"/>
        </w:rPr>
      </w:pPr>
      <w:r w:rsidRPr="0029259B">
        <w:rPr>
          <w:rFonts w:ascii="Arial" w:hAnsi="Arial" w:cs="Arial"/>
        </w:rPr>
        <w:t xml:space="preserve">*3… </w:t>
      </w:r>
      <w:r w:rsidR="00807852" w:rsidRPr="0029259B">
        <w:rPr>
          <w:rFonts w:ascii="Arial" w:hAnsi="Arial" w:cs="Arial"/>
        </w:rPr>
        <w:t>When VLAB has not been installed in the folder specified with the dialog box (</w:t>
      </w:r>
      <w:r w:rsidR="00807852" w:rsidRPr="0029259B">
        <w:rPr>
          <w:rFonts w:ascii="Arial" w:hAnsi="Arial" w:cs="Arial"/>
          <w:szCs w:val="18"/>
        </w:rPr>
        <w:t>vlab-ide.exe</w:t>
      </w:r>
      <w:r w:rsidR="00807852" w:rsidRPr="0029259B">
        <w:rPr>
          <w:rFonts w:ascii="Arial" w:hAnsi="Arial" w:cs="Arial"/>
        </w:rPr>
        <w:t xml:space="preserve"> file does not exist in the specified folder), an error is </w:t>
      </w:r>
      <w:r w:rsidR="00E9182F" w:rsidRPr="0029259B">
        <w:rPr>
          <w:rFonts w:ascii="Arial" w:hAnsi="Arial" w:cs="Arial"/>
        </w:rPr>
        <w:t xml:space="preserve">an </w:t>
      </w:r>
      <w:r w:rsidR="00807852" w:rsidRPr="0029259B">
        <w:rPr>
          <w:rFonts w:ascii="Arial" w:hAnsi="Arial" w:cs="Arial"/>
        </w:rPr>
        <w:t>output, and the information of the specified folder is not reflected in [VLAB Installation Directory].</w:t>
      </w:r>
    </w:p>
    <w:p w14:paraId="448D59F2" w14:textId="3D45A29A" w:rsidR="001B3C04" w:rsidRPr="0029259B" w:rsidRDefault="001B3C04" w:rsidP="00172772">
      <w:pPr>
        <w:ind w:left="810"/>
        <w:rPr>
          <w:rFonts w:ascii="Arial" w:hAnsi="Arial" w:cs="Arial"/>
        </w:rPr>
      </w:pPr>
      <w:r w:rsidRPr="0029259B">
        <w:rPr>
          <w:rFonts w:ascii="Arial" w:hAnsi="Arial" w:cs="Arial"/>
        </w:rPr>
        <w:t xml:space="preserve">       This setting is only valid if “Create Project” is selected for [IDE Mode], the [Use default VLAB Installation Directory] checkbox is not checked.</w:t>
      </w:r>
    </w:p>
    <w:p w14:paraId="59F3D3D0" w14:textId="11CD1F3A" w:rsidR="001B3C04" w:rsidRPr="0029259B" w:rsidRDefault="00807852" w:rsidP="00172772">
      <w:pPr>
        <w:ind w:left="810"/>
        <w:rPr>
          <w:rFonts w:ascii="Arial" w:hAnsi="Arial" w:cs="Arial"/>
        </w:rPr>
      </w:pPr>
      <w:r w:rsidRPr="0029259B">
        <w:rPr>
          <w:rFonts w:ascii="Arial" w:hAnsi="Arial" w:cs="Arial"/>
        </w:rPr>
        <w:t>*4… When the [Use default VLAB Installation Directory] checkbox is checked, if the [Select VLAB Installation Directory] button is clicked, an error message displays.</w:t>
      </w:r>
    </w:p>
    <w:p w14:paraId="6D93B09D" w14:textId="0C8A522A" w:rsidR="00807852" w:rsidRPr="0029259B" w:rsidRDefault="00807852" w:rsidP="00172772">
      <w:pPr>
        <w:ind w:left="810"/>
        <w:rPr>
          <w:rFonts w:ascii="Arial" w:hAnsi="Arial" w:cs="Arial"/>
        </w:rPr>
      </w:pPr>
      <w:r w:rsidRPr="0029259B">
        <w:rPr>
          <w:rFonts w:ascii="Arial" w:hAnsi="Arial" w:cs="Arial"/>
        </w:rPr>
        <w:t>*5… When Smart Configurator has not been installed in the folder specified with the dialog box (</w:t>
      </w:r>
      <w:r w:rsidR="6CD49608" w:rsidRPr="0029259B">
        <w:rPr>
          <w:rFonts w:ascii="Arial" w:hAnsi="Arial" w:cs="Arial"/>
        </w:rPr>
        <w:t>SmartConfigurator.exe</w:t>
      </w:r>
      <w:r w:rsidRPr="0029259B">
        <w:rPr>
          <w:rFonts w:ascii="Arial" w:hAnsi="Arial" w:cs="Arial"/>
        </w:rPr>
        <w:t xml:space="preserve"> file does not exist in the specified folder), an error is</w:t>
      </w:r>
      <w:r w:rsidR="00486DA2" w:rsidRPr="0029259B">
        <w:rPr>
          <w:rFonts w:ascii="Arial" w:hAnsi="Arial" w:cs="Arial"/>
        </w:rPr>
        <w:t xml:space="preserve"> an</w:t>
      </w:r>
      <w:r w:rsidRPr="0029259B">
        <w:rPr>
          <w:rFonts w:ascii="Arial" w:hAnsi="Arial" w:cs="Arial"/>
        </w:rPr>
        <w:t xml:space="preserve"> output, and the information of the specified folder is not reflected in [SC Installation Directory].</w:t>
      </w:r>
    </w:p>
    <w:p w14:paraId="1CC58B48" w14:textId="2499B92C" w:rsidR="00D70FDE" w:rsidRDefault="001B3C04" w:rsidP="002579FE">
      <w:pPr>
        <w:ind w:left="810"/>
        <w:rPr>
          <w:rFonts w:ascii="Arial" w:hAnsi="Arial" w:cs="Arial"/>
        </w:rPr>
      </w:pPr>
      <w:r w:rsidRPr="0029259B">
        <w:rPr>
          <w:rFonts w:ascii="Arial" w:hAnsi="Arial" w:cs="Arial"/>
        </w:rPr>
        <w:t xml:space="preserve">       This setting is only valid if “Create Project” is selected for [IDE Mode], the [Use default Smart Configurator Installation Directory] checkbox is not checked.</w:t>
      </w:r>
    </w:p>
    <w:p w14:paraId="31D30BB5" w14:textId="1158CDF5" w:rsidR="00D70FDE" w:rsidRPr="0029259B" w:rsidRDefault="00D70FDE" w:rsidP="002579FE">
      <w:pPr>
        <w:ind w:left="1170"/>
        <w:rPr>
          <w:rFonts w:ascii="Arial" w:hAnsi="Arial" w:cs="Arial"/>
        </w:rPr>
      </w:pPr>
      <w:r w:rsidRPr="00D70FDE">
        <w:rPr>
          <w:rFonts w:ascii="Arial" w:hAnsi="Arial" w:cs="Arial"/>
          <w:highlight w:val="yellow"/>
        </w:rPr>
        <w:t>Remark</w:t>
      </w:r>
      <w:r w:rsidRPr="00D70FDE">
        <w:rPr>
          <w:rFonts w:ascii="Arial" w:hAnsi="Arial" w:cs="Arial"/>
          <w:highlight w:val="yellow"/>
        </w:rPr>
        <w:tab/>
      </w:r>
      <w:commentRangeStart w:id="721"/>
      <w:r w:rsidRPr="00D70FDE">
        <w:rPr>
          <w:rFonts w:ascii="Arial" w:hAnsi="Arial" w:cs="Arial"/>
          <w:highlight w:val="yellow"/>
        </w:rPr>
        <w:t>This setting is unavailable if using RH850/U2C device series</w:t>
      </w:r>
      <w:commentRangeEnd w:id="721"/>
      <w:r>
        <w:rPr>
          <w:rStyle w:val="CommentReference"/>
        </w:rPr>
        <w:commentReference w:id="721"/>
      </w:r>
      <w:r w:rsidRPr="00D70FDE">
        <w:rPr>
          <w:rFonts w:ascii="Arial" w:hAnsi="Arial" w:cs="Arial"/>
          <w:highlight w:val="yellow"/>
        </w:rPr>
        <w:t>.</w:t>
      </w:r>
      <w:bookmarkStart w:id="723" w:name="V10000_Req_03_010"/>
      <w:bookmarkEnd w:id="723"/>
    </w:p>
    <w:p w14:paraId="009624E6" w14:textId="16E1F05F" w:rsidR="00D70FDE" w:rsidRDefault="00807852" w:rsidP="002579FE">
      <w:pPr>
        <w:ind w:left="810"/>
        <w:rPr>
          <w:rFonts w:ascii="Arial" w:hAnsi="Arial" w:cs="Arial"/>
        </w:rPr>
      </w:pPr>
      <w:r w:rsidRPr="0029259B">
        <w:rPr>
          <w:rFonts w:ascii="Arial" w:hAnsi="Arial" w:cs="Arial"/>
        </w:rPr>
        <w:t>*6… When the [Use default Smart Configurator Installation Directory] checkbox is checked if the [Select Smart Configurator Installation Directory] button is clicked, an error message displays.</w:t>
      </w:r>
    </w:p>
    <w:p w14:paraId="264B049B" w14:textId="74CF211C" w:rsidR="00D70FDE" w:rsidRPr="0029259B" w:rsidRDefault="00D70FDE" w:rsidP="002579FE">
      <w:pPr>
        <w:ind w:left="1170"/>
        <w:rPr>
          <w:rFonts w:ascii="Arial" w:hAnsi="Arial" w:cs="Arial"/>
        </w:rPr>
      </w:pPr>
      <w:r w:rsidRPr="00D70FDE">
        <w:rPr>
          <w:rFonts w:ascii="Arial" w:hAnsi="Arial" w:cs="Arial"/>
          <w:highlight w:val="yellow"/>
        </w:rPr>
        <w:t>Remark</w:t>
      </w:r>
      <w:r w:rsidRPr="00D70FDE">
        <w:rPr>
          <w:rFonts w:ascii="Arial" w:hAnsi="Arial" w:cs="Arial"/>
          <w:highlight w:val="yellow"/>
        </w:rPr>
        <w:tab/>
        <w:t>This setting is unavailable if using RH850/U2C device series.</w:t>
      </w:r>
    </w:p>
    <w:p w14:paraId="6BBC461D" w14:textId="1639782D" w:rsidR="00815E6E" w:rsidRPr="0029259B" w:rsidRDefault="00815E6E" w:rsidP="00172772">
      <w:pPr>
        <w:ind w:left="810"/>
        <w:rPr>
          <w:rFonts w:ascii="Arial" w:hAnsi="Arial" w:cs="Arial"/>
        </w:rPr>
      </w:pPr>
      <w:r w:rsidRPr="0029259B">
        <w:rPr>
          <w:rFonts w:ascii="Arial" w:hAnsi="Arial" w:cs="Arial"/>
        </w:rPr>
        <w:t>*7… Th</w:t>
      </w:r>
      <w:r w:rsidR="001B3C04" w:rsidRPr="0029259B">
        <w:rPr>
          <w:rFonts w:ascii="Arial" w:hAnsi="Arial" w:cs="Arial"/>
        </w:rPr>
        <w:t>is</w:t>
      </w:r>
      <w:r w:rsidRPr="0029259B">
        <w:rPr>
          <w:rFonts w:ascii="Arial" w:hAnsi="Arial" w:cs="Arial"/>
        </w:rPr>
        <w:t xml:space="preserve"> setting is only valid if “Create Project” is selected for [IDE Mode].</w:t>
      </w:r>
    </w:p>
    <w:p w14:paraId="35C30300" w14:textId="76B63523" w:rsidR="001C6F6F" w:rsidRPr="0029259B" w:rsidRDefault="00B56A2C" w:rsidP="00172772">
      <w:pPr>
        <w:ind w:left="810"/>
        <w:rPr>
          <w:rFonts w:ascii="Arial" w:hAnsi="Arial" w:cs="Arial"/>
        </w:rPr>
      </w:pPr>
      <w:r w:rsidRPr="0029259B">
        <w:rPr>
          <w:rFonts w:ascii="Arial" w:hAnsi="Arial" w:cs="Arial"/>
        </w:rPr>
        <w:t>*</w:t>
      </w:r>
      <w:r w:rsidR="00815E6E" w:rsidRPr="0029259B">
        <w:rPr>
          <w:rFonts w:ascii="Arial" w:hAnsi="Arial" w:cs="Arial"/>
        </w:rPr>
        <w:t>8</w:t>
      </w:r>
      <w:r w:rsidRPr="0029259B">
        <w:rPr>
          <w:rFonts w:ascii="Arial" w:hAnsi="Arial" w:cs="Arial"/>
        </w:rPr>
        <w:t>… When [Build Tool] is set to “Renesas Compiler”, the build tool is decided by CS+ at the source code compiling time.</w:t>
      </w:r>
    </w:p>
    <w:p w14:paraId="47909CDF" w14:textId="12AFEA2E" w:rsidR="004A7D6D" w:rsidRPr="0029259B" w:rsidRDefault="004A7D6D" w:rsidP="00172772">
      <w:pPr>
        <w:ind w:left="810"/>
        <w:rPr>
          <w:rFonts w:ascii="Arial" w:hAnsi="Arial" w:cs="Arial"/>
        </w:rPr>
      </w:pPr>
      <w:r w:rsidRPr="0029259B">
        <w:rPr>
          <w:rFonts w:ascii="Arial" w:hAnsi="Arial" w:cs="Arial"/>
        </w:rPr>
        <w:t>*</w:t>
      </w:r>
      <w:r w:rsidR="00815E6E" w:rsidRPr="0029259B">
        <w:rPr>
          <w:rFonts w:ascii="Arial" w:hAnsi="Arial" w:cs="Arial"/>
        </w:rPr>
        <w:t>9</w:t>
      </w:r>
      <w:r w:rsidRPr="0029259B">
        <w:rPr>
          <w:rFonts w:ascii="Arial" w:hAnsi="Arial" w:cs="Arial"/>
        </w:rPr>
        <w:t xml:space="preserve">… When CS+ has not been installed in the folder specified with the dialog box (CubeSuiteW+.exe file does not exist in the specified folder), an error is </w:t>
      </w:r>
      <w:r w:rsidR="00A132AA" w:rsidRPr="0029259B">
        <w:rPr>
          <w:rFonts w:ascii="Arial" w:hAnsi="Arial" w:cs="Arial"/>
        </w:rPr>
        <w:t xml:space="preserve">an </w:t>
      </w:r>
      <w:r w:rsidRPr="0029259B">
        <w:rPr>
          <w:rFonts w:ascii="Arial" w:hAnsi="Arial" w:cs="Arial"/>
        </w:rPr>
        <w:t>output, and the information of the specified folder is not reflected in [CS+ Installation Directory].</w:t>
      </w:r>
    </w:p>
    <w:p w14:paraId="1900C362" w14:textId="63405A59" w:rsidR="001B3C04" w:rsidRPr="0029259B" w:rsidRDefault="001B3C04" w:rsidP="00172772">
      <w:pPr>
        <w:ind w:left="810"/>
        <w:rPr>
          <w:rFonts w:ascii="Arial" w:hAnsi="Arial" w:cs="Arial"/>
        </w:rPr>
      </w:pPr>
      <w:r w:rsidRPr="0029259B">
        <w:rPr>
          <w:rFonts w:ascii="Arial" w:hAnsi="Arial" w:cs="Arial"/>
        </w:rPr>
        <w:t xml:space="preserve">       This setting is only valid if “Create Project” is selected for [IDE Mode], the [Use default CS+ Installation Directory] checkbox is not checked.</w:t>
      </w:r>
    </w:p>
    <w:p w14:paraId="11DEE7DD" w14:textId="7F931BA5" w:rsidR="004A7D6D" w:rsidRPr="0029259B" w:rsidRDefault="004A7D6D" w:rsidP="00172772">
      <w:pPr>
        <w:ind w:left="810"/>
        <w:rPr>
          <w:rFonts w:ascii="Arial" w:hAnsi="Arial" w:cs="Arial"/>
        </w:rPr>
      </w:pPr>
      <w:r w:rsidRPr="0029259B">
        <w:rPr>
          <w:rFonts w:ascii="Arial" w:hAnsi="Arial" w:cs="Arial"/>
        </w:rPr>
        <w:t>*</w:t>
      </w:r>
      <w:r w:rsidR="00815E6E" w:rsidRPr="0029259B">
        <w:rPr>
          <w:rFonts w:ascii="Arial" w:hAnsi="Arial" w:cs="Arial"/>
        </w:rPr>
        <w:t>10</w:t>
      </w:r>
      <w:r w:rsidRPr="0029259B">
        <w:rPr>
          <w:rFonts w:ascii="Arial" w:hAnsi="Arial" w:cs="Arial"/>
        </w:rPr>
        <w:t>… When the [Use default IDE Install Directory] checkbox is checked, if the [Select IDE Install Directory] is clicked, an error message displays.</w:t>
      </w:r>
    </w:p>
    <w:p w14:paraId="2F71BC63" w14:textId="0ABC9D18" w:rsidR="004A7D6D" w:rsidRPr="0029259B" w:rsidRDefault="004A7D6D" w:rsidP="00172772">
      <w:pPr>
        <w:ind w:left="810"/>
        <w:rPr>
          <w:rFonts w:ascii="Arial" w:hAnsi="Arial" w:cs="Arial"/>
        </w:rPr>
      </w:pPr>
      <w:r w:rsidRPr="0029259B">
        <w:rPr>
          <w:rFonts w:ascii="Arial" w:hAnsi="Arial" w:cs="Arial"/>
        </w:rPr>
        <w:t>*</w:t>
      </w:r>
      <w:r w:rsidR="00B56A2C" w:rsidRPr="0029259B">
        <w:rPr>
          <w:rFonts w:ascii="Arial" w:hAnsi="Arial" w:cs="Arial"/>
        </w:rPr>
        <w:t>1</w:t>
      </w:r>
      <w:r w:rsidR="00815E6E" w:rsidRPr="0029259B">
        <w:rPr>
          <w:rFonts w:ascii="Arial" w:hAnsi="Arial" w:cs="Arial"/>
        </w:rPr>
        <w:t>1</w:t>
      </w:r>
      <w:r w:rsidRPr="0029259B">
        <w:rPr>
          <w:rFonts w:ascii="Arial" w:hAnsi="Arial" w:cs="Arial"/>
        </w:rPr>
        <w:t xml:space="preserve">… </w:t>
      </w:r>
      <w:r w:rsidR="00B56A2C" w:rsidRPr="0029259B">
        <w:rPr>
          <w:rFonts w:ascii="Arial" w:hAnsi="Arial" w:cs="Arial"/>
        </w:rPr>
        <w:t>Th</w:t>
      </w:r>
      <w:r w:rsidR="001B3C04" w:rsidRPr="0029259B">
        <w:rPr>
          <w:rFonts w:ascii="Arial" w:hAnsi="Arial" w:cs="Arial"/>
        </w:rPr>
        <w:t>is</w:t>
      </w:r>
      <w:r w:rsidR="00B56A2C" w:rsidRPr="0029259B">
        <w:rPr>
          <w:rFonts w:ascii="Arial" w:hAnsi="Arial" w:cs="Arial"/>
        </w:rPr>
        <w:t xml:space="preserve"> setting is only valid if “Create Project” is selected for [IDE Mode]</w:t>
      </w:r>
      <w:r w:rsidR="003F6FA1" w:rsidRPr="0029259B">
        <w:rPr>
          <w:rFonts w:ascii="Arial" w:hAnsi="Arial" w:cs="Arial"/>
        </w:rPr>
        <w:t>, the “</w:t>
      </w:r>
      <w:r w:rsidR="003F6FA1" w:rsidRPr="0029259B">
        <w:rPr>
          <w:rFonts w:ascii="Arial" w:hAnsi="Arial" w:cs="Arial"/>
          <w:szCs w:val="18"/>
        </w:rPr>
        <w:t>Embedded Target for Virtual Platform RH850</w:t>
      </w:r>
      <w:r w:rsidR="003F6FA1" w:rsidRPr="0029259B">
        <w:rPr>
          <w:rFonts w:ascii="Arial" w:hAnsi="Arial" w:cs="Arial"/>
        </w:rPr>
        <w:t>” license is valid to use.</w:t>
      </w:r>
    </w:p>
    <w:p w14:paraId="58B23463" w14:textId="75B7C6CE" w:rsidR="004A7D6D" w:rsidRPr="0029259B" w:rsidRDefault="003F6FA1" w:rsidP="00172772">
      <w:pPr>
        <w:ind w:left="810"/>
        <w:rPr>
          <w:rFonts w:ascii="Arial" w:hAnsi="Arial" w:cs="Arial"/>
        </w:rPr>
      </w:pPr>
      <w:r w:rsidRPr="0029259B">
        <w:rPr>
          <w:rFonts w:ascii="Arial" w:hAnsi="Arial" w:cs="Arial"/>
        </w:rPr>
        <w:t>*1</w:t>
      </w:r>
      <w:r w:rsidR="00815E6E" w:rsidRPr="0029259B">
        <w:rPr>
          <w:rFonts w:ascii="Arial" w:hAnsi="Arial" w:cs="Arial"/>
        </w:rPr>
        <w:t>2</w:t>
      </w:r>
      <w:r w:rsidRPr="0029259B">
        <w:rPr>
          <w:rFonts w:ascii="Arial" w:hAnsi="Arial" w:cs="Arial"/>
        </w:rPr>
        <w:t xml:space="preserve">… </w:t>
      </w:r>
      <w:r w:rsidR="000C7AEF" w:rsidRPr="0029259B">
        <w:rPr>
          <w:rFonts w:ascii="Arial" w:hAnsi="Arial" w:cs="Arial"/>
        </w:rPr>
        <w:t>The</w:t>
      </w:r>
      <w:r w:rsidR="00870516" w:rsidRPr="0029259B">
        <w:rPr>
          <w:rFonts w:ascii="Arial" w:hAnsi="Arial" w:cs="Arial"/>
        </w:rPr>
        <w:t xml:space="preserve"> list of supported devices </w:t>
      </w:r>
      <w:r w:rsidR="000C7AEF" w:rsidRPr="0029259B">
        <w:rPr>
          <w:rFonts w:ascii="Arial" w:hAnsi="Arial" w:cs="Arial"/>
        </w:rPr>
        <w:t>in</w:t>
      </w:r>
      <w:r w:rsidR="00870516" w:rsidRPr="0029259B">
        <w:rPr>
          <w:rFonts w:ascii="Arial" w:hAnsi="Arial" w:cs="Arial"/>
        </w:rPr>
        <w:t xml:space="preserve"> the current ET-VPF version</w:t>
      </w:r>
      <w:r w:rsidR="000C7AEF" w:rsidRPr="0029259B">
        <w:rPr>
          <w:rFonts w:ascii="Arial" w:hAnsi="Arial" w:cs="Arial"/>
        </w:rPr>
        <w:t xml:space="preserve"> (refer to </w:t>
      </w:r>
      <w:r w:rsidR="000C7AEF" w:rsidRPr="0029259B">
        <w:rPr>
          <w:rFonts w:ascii="Arial" w:hAnsi="Arial" w:cs="Arial"/>
        </w:rPr>
        <w:fldChar w:fldCharType="begin"/>
      </w:r>
      <w:r w:rsidR="000C7AEF" w:rsidRPr="0029259B">
        <w:rPr>
          <w:rFonts w:ascii="Arial" w:hAnsi="Arial" w:cs="Arial"/>
        </w:rPr>
        <w:instrText xml:space="preserve"> REF _Ref97626991 \h  \* MERGEFORMAT </w:instrText>
      </w:r>
      <w:r w:rsidR="000C7AEF" w:rsidRPr="0029259B">
        <w:rPr>
          <w:rFonts w:ascii="Arial" w:hAnsi="Arial" w:cs="Arial"/>
        </w:rPr>
      </w:r>
      <w:r w:rsidR="000C7AEF" w:rsidRPr="0029259B">
        <w:rPr>
          <w:rFonts w:ascii="Arial" w:hAnsi="Arial" w:cs="Arial"/>
        </w:rPr>
        <w:fldChar w:fldCharType="separate"/>
      </w:r>
      <w:r w:rsidR="003C2150" w:rsidRPr="0029259B">
        <w:rPr>
          <w:rFonts w:ascii="Arial" w:hAnsi="Arial" w:cs="Arial"/>
          <w:b/>
          <w:bCs/>
        </w:rPr>
        <w:t xml:space="preserve">Table </w:t>
      </w:r>
      <w:r w:rsidR="003C2150">
        <w:rPr>
          <w:rFonts w:ascii="Arial" w:hAnsi="Arial" w:cs="Arial"/>
          <w:b/>
          <w:bCs/>
          <w:noProof/>
        </w:rPr>
        <w:t>1</w:t>
      </w:r>
      <w:r w:rsidR="003C2150" w:rsidRPr="0029259B">
        <w:rPr>
          <w:rFonts w:ascii="Arial" w:hAnsi="Arial" w:cs="Arial"/>
          <w:b/>
          <w:bCs/>
          <w:noProof/>
        </w:rPr>
        <w:noBreakHyphen/>
      </w:r>
      <w:r w:rsidR="003C2150">
        <w:rPr>
          <w:rFonts w:ascii="Arial" w:hAnsi="Arial" w:cs="Arial"/>
          <w:b/>
          <w:bCs/>
          <w:noProof/>
        </w:rPr>
        <w:t>1</w:t>
      </w:r>
      <w:r w:rsidR="003C2150" w:rsidRPr="0029259B">
        <w:rPr>
          <w:rFonts w:ascii="Arial" w:hAnsi="Arial" w:cs="Arial"/>
          <w:b/>
          <w:bCs/>
        </w:rPr>
        <w:t xml:space="preserve"> Supported devices</w:t>
      </w:r>
      <w:r w:rsidR="000C7AEF" w:rsidRPr="0029259B">
        <w:rPr>
          <w:rFonts w:ascii="Arial" w:hAnsi="Arial" w:cs="Arial"/>
        </w:rPr>
        <w:fldChar w:fldCharType="end"/>
      </w:r>
      <w:r w:rsidR="000C7AEF" w:rsidRPr="0029259B">
        <w:rPr>
          <w:rFonts w:ascii="Arial" w:hAnsi="Arial" w:cs="Arial"/>
        </w:rPr>
        <w:t>)</w:t>
      </w:r>
      <w:r w:rsidRPr="0029259B">
        <w:rPr>
          <w:rFonts w:ascii="Arial" w:hAnsi="Arial" w:cs="Arial"/>
        </w:rPr>
        <w:t>.</w:t>
      </w:r>
    </w:p>
    <w:p w14:paraId="1556F75C" w14:textId="58214C2F" w:rsidR="001C6F6F" w:rsidRDefault="001C6F6F" w:rsidP="00172772">
      <w:pPr>
        <w:ind w:left="810"/>
        <w:rPr>
          <w:rFonts w:ascii="Arial" w:hAnsi="Arial" w:cs="Arial"/>
        </w:rPr>
      </w:pPr>
      <w:r w:rsidRPr="0029259B">
        <w:rPr>
          <w:rFonts w:ascii="Arial" w:hAnsi="Arial" w:cs="Arial"/>
        </w:rPr>
        <w:t>*</w:t>
      </w:r>
      <w:r w:rsidR="003F6FA1" w:rsidRPr="0029259B">
        <w:rPr>
          <w:rFonts w:ascii="Arial" w:hAnsi="Arial" w:cs="Arial"/>
        </w:rPr>
        <w:t>1</w:t>
      </w:r>
      <w:r w:rsidR="00815E6E" w:rsidRPr="0029259B">
        <w:rPr>
          <w:rFonts w:ascii="Arial" w:hAnsi="Arial" w:cs="Arial"/>
        </w:rPr>
        <w:t>3</w:t>
      </w:r>
      <w:r w:rsidRPr="0029259B">
        <w:rPr>
          <w:rFonts w:ascii="Arial" w:hAnsi="Arial" w:cs="Arial"/>
        </w:rPr>
        <w:t>… When “Renesas” and “RH850/F1KM-</w:t>
      </w:r>
      <w:r w:rsidR="00926C0D" w:rsidRPr="0029259B">
        <w:rPr>
          <w:rFonts w:ascii="Arial" w:hAnsi="Arial" w:cs="Arial"/>
        </w:rPr>
        <w:t>S1</w:t>
      </w:r>
      <w:r w:rsidR="00B63499" w:rsidRPr="0029259B">
        <w:rPr>
          <w:rFonts w:ascii="Arial" w:hAnsi="Arial" w:cs="Arial"/>
        </w:rPr>
        <w:t xml:space="preserve">” </w:t>
      </w:r>
      <w:r w:rsidRPr="0029259B">
        <w:rPr>
          <w:rFonts w:ascii="Arial" w:hAnsi="Arial" w:cs="Arial"/>
        </w:rPr>
        <w:t>are selected, the [OSTM PCLK] must be set to “</w:t>
      </w:r>
      <w:r w:rsidR="00884FA5" w:rsidRPr="0029259B">
        <w:rPr>
          <w:rFonts w:ascii="Arial" w:hAnsi="Arial" w:cs="Arial"/>
        </w:rPr>
        <w:t>4</w:t>
      </w:r>
      <w:r w:rsidRPr="0029259B">
        <w:rPr>
          <w:rFonts w:ascii="Arial" w:hAnsi="Arial" w:cs="Arial"/>
        </w:rPr>
        <w:t xml:space="preserve">000000”. This value is also set as </w:t>
      </w:r>
      <w:r w:rsidR="008C4ABB" w:rsidRPr="0029259B">
        <w:rPr>
          <w:rFonts w:ascii="Arial" w:hAnsi="Arial" w:cs="Arial"/>
        </w:rPr>
        <w:t xml:space="preserve">the </w:t>
      </w:r>
      <w:r w:rsidRPr="0029259B">
        <w:rPr>
          <w:rFonts w:ascii="Arial" w:hAnsi="Arial" w:cs="Arial"/>
        </w:rPr>
        <w:t>default value.</w:t>
      </w:r>
    </w:p>
    <w:p w14:paraId="4A22129B" w14:textId="08A01485" w:rsidR="00695C55" w:rsidRDefault="00695C55" w:rsidP="00695C55">
      <w:pPr>
        <w:ind w:left="810" w:firstLine="466"/>
        <w:rPr>
          <w:rFonts w:ascii="Arial" w:hAnsi="Arial" w:cs="Arial"/>
        </w:rPr>
      </w:pPr>
      <w:r w:rsidRPr="00C44BC5">
        <w:rPr>
          <w:rFonts w:ascii="Arial" w:hAnsi="Arial" w:cs="Arial"/>
          <w:highlight w:val="yellow"/>
        </w:rPr>
        <w:t>When “Renesas” and “</w:t>
      </w:r>
      <w:bookmarkStart w:id="724" w:name="E10000_REL_Req_04"/>
      <w:commentRangeStart w:id="725"/>
      <w:r w:rsidRPr="00C44BC5">
        <w:rPr>
          <w:rFonts w:ascii="Arial" w:hAnsi="Arial" w:cs="Arial"/>
          <w:highlight w:val="yellow"/>
        </w:rPr>
        <w:t>RH850/F1KM-S4</w:t>
      </w:r>
      <w:commentRangeEnd w:id="725"/>
      <w:r w:rsidRPr="00C44BC5">
        <w:rPr>
          <w:rStyle w:val="CommentReference"/>
          <w:rFonts w:ascii="Arial" w:hAnsi="Arial" w:cs="Arial"/>
          <w:highlight w:val="yellow"/>
        </w:rPr>
        <w:commentReference w:id="725"/>
      </w:r>
      <w:bookmarkEnd w:id="724"/>
      <w:r w:rsidRPr="00C44BC5">
        <w:rPr>
          <w:rFonts w:ascii="Arial" w:hAnsi="Arial" w:cs="Arial"/>
          <w:highlight w:val="yellow"/>
        </w:rPr>
        <w:t>” are selected, the [OSTM PCLK] must be set to “2000000”. This value is also set as the default value.</w:t>
      </w:r>
    </w:p>
    <w:p w14:paraId="3C8B31EB" w14:textId="42ED22E8" w:rsidR="00D70FDE" w:rsidRPr="0029259B" w:rsidRDefault="00D70FDE" w:rsidP="00172772">
      <w:pPr>
        <w:ind w:left="810"/>
        <w:rPr>
          <w:rFonts w:ascii="Arial" w:hAnsi="Arial" w:cs="Arial"/>
        </w:rPr>
      </w:pPr>
      <w:r>
        <w:rPr>
          <w:rFonts w:ascii="Arial" w:hAnsi="Arial" w:cs="Arial"/>
        </w:rPr>
        <w:t xml:space="preserve">          </w:t>
      </w:r>
      <w:r w:rsidRPr="00D70FDE">
        <w:rPr>
          <w:rFonts w:ascii="Arial" w:hAnsi="Arial" w:cs="Arial"/>
          <w:highlight w:val="yellow"/>
        </w:rPr>
        <w:t>When “Renesas” and “</w:t>
      </w:r>
      <w:commentRangeStart w:id="726"/>
      <w:r w:rsidRPr="00D70FDE">
        <w:rPr>
          <w:rFonts w:ascii="Arial" w:hAnsi="Arial" w:cs="Arial"/>
          <w:highlight w:val="yellow"/>
        </w:rPr>
        <w:t>RH850/U2C</w:t>
      </w:r>
      <w:commentRangeEnd w:id="726"/>
      <w:r>
        <w:rPr>
          <w:rStyle w:val="CommentReference"/>
        </w:rPr>
        <w:commentReference w:id="726"/>
      </w:r>
      <w:r w:rsidRPr="00D70FDE">
        <w:rPr>
          <w:rFonts w:ascii="Arial" w:hAnsi="Arial" w:cs="Arial"/>
          <w:highlight w:val="yellow"/>
        </w:rPr>
        <w:t>” are selected, the [OSTM PCLK] must be set to “</w:t>
      </w:r>
      <w:commentRangeStart w:id="727"/>
      <w:r w:rsidR="00875FD0" w:rsidRPr="00875FD0">
        <w:rPr>
          <w:rFonts w:ascii="Arial" w:hAnsi="Arial" w:cs="Arial"/>
          <w:highlight w:val="yellow"/>
        </w:rPr>
        <w:t>8</w:t>
      </w:r>
      <w:commentRangeStart w:id="728"/>
      <w:r w:rsidRPr="00875FD0">
        <w:rPr>
          <w:rFonts w:ascii="Arial" w:hAnsi="Arial" w:cs="Arial"/>
          <w:highlight w:val="yellow"/>
        </w:rPr>
        <w:t>0000</w:t>
      </w:r>
      <w:r w:rsidR="00875FD0" w:rsidRPr="00875FD0">
        <w:rPr>
          <w:rFonts w:ascii="Arial" w:hAnsi="Arial" w:cs="Arial"/>
          <w:highlight w:val="yellow"/>
        </w:rPr>
        <w:t>0</w:t>
      </w:r>
      <w:r w:rsidRPr="00875FD0">
        <w:rPr>
          <w:rFonts w:ascii="Arial" w:hAnsi="Arial" w:cs="Arial"/>
          <w:highlight w:val="yellow"/>
        </w:rPr>
        <w:t>00</w:t>
      </w:r>
      <w:commentRangeEnd w:id="728"/>
      <w:r w:rsidRPr="00875FD0">
        <w:rPr>
          <w:rStyle w:val="CommentReference"/>
          <w:highlight w:val="yellow"/>
        </w:rPr>
        <w:commentReference w:id="728"/>
      </w:r>
      <w:commentRangeEnd w:id="727"/>
      <w:r w:rsidR="00875FD0">
        <w:rPr>
          <w:rStyle w:val="CommentReference"/>
        </w:rPr>
        <w:commentReference w:id="727"/>
      </w:r>
      <w:r w:rsidRPr="00D70FDE">
        <w:rPr>
          <w:rFonts w:ascii="Arial" w:hAnsi="Arial" w:cs="Arial"/>
          <w:highlight w:val="yellow"/>
        </w:rPr>
        <w:t>”. This value is also set as the default value.</w:t>
      </w:r>
    </w:p>
    <w:p w14:paraId="12FAB1A0" w14:textId="00CBDE83" w:rsidR="003F6FA1" w:rsidRPr="0029259B" w:rsidRDefault="003F6FA1" w:rsidP="00172772">
      <w:pPr>
        <w:ind w:left="810"/>
        <w:rPr>
          <w:rFonts w:ascii="Arial" w:hAnsi="Arial" w:cs="Arial"/>
        </w:rPr>
      </w:pPr>
      <w:r w:rsidRPr="0029259B">
        <w:rPr>
          <w:rFonts w:ascii="Arial" w:hAnsi="Arial" w:cs="Arial"/>
        </w:rPr>
        <w:t>*1</w:t>
      </w:r>
      <w:r w:rsidR="00815E6E" w:rsidRPr="0029259B">
        <w:rPr>
          <w:rFonts w:ascii="Arial" w:hAnsi="Arial" w:cs="Arial"/>
        </w:rPr>
        <w:t>4</w:t>
      </w:r>
      <w:r w:rsidRPr="0029259B">
        <w:rPr>
          <w:rFonts w:ascii="Arial" w:hAnsi="Arial" w:cs="Arial"/>
        </w:rPr>
        <w:t xml:space="preserve">… When clicking on this button, the dialog box displays and shows </w:t>
      </w:r>
      <w:r w:rsidR="0053399A" w:rsidRPr="0029259B">
        <w:rPr>
          <w:rFonts w:ascii="Arial" w:hAnsi="Arial" w:cs="Arial"/>
        </w:rPr>
        <w:t xml:space="preserve">the </w:t>
      </w:r>
      <w:r w:rsidRPr="0029259B">
        <w:rPr>
          <w:rFonts w:ascii="Arial" w:hAnsi="Arial" w:cs="Arial"/>
        </w:rPr>
        <w:t xml:space="preserve">list of </w:t>
      </w:r>
      <w:r w:rsidR="0053399A" w:rsidRPr="0029259B">
        <w:rPr>
          <w:rFonts w:ascii="Arial" w:hAnsi="Arial" w:cs="Arial"/>
        </w:rPr>
        <w:t>required</w:t>
      </w:r>
      <w:r w:rsidRPr="0029259B">
        <w:rPr>
          <w:rFonts w:ascii="Arial" w:hAnsi="Arial" w:cs="Arial"/>
        </w:rPr>
        <w:t xml:space="preserve"> licenses. These can be used freely.</w:t>
      </w:r>
    </w:p>
    <w:p w14:paraId="3EA9F843" w14:textId="51A42CC0" w:rsidR="00AD5FEC" w:rsidRPr="00AD5FEC" w:rsidDel="00117EE9" w:rsidRDefault="00AD5FEC" w:rsidP="00AD5FEC">
      <w:pPr>
        <w:ind w:left="810"/>
        <w:rPr>
          <w:rFonts w:ascii="Arial" w:hAnsi="Arial" w:cs="Arial"/>
        </w:rPr>
      </w:pPr>
      <w:r w:rsidRPr="00AD5FEC">
        <w:rPr>
          <w:rFonts w:ascii="Arial" w:hAnsi="Arial" w:cs="Arial"/>
          <w:highlight w:val="yellow"/>
        </w:rPr>
        <w:t>*1</w:t>
      </w:r>
      <w:r>
        <w:rPr>
          <w:rFonts w:ascii="Arial" w:hAnsi="Arial" w:cs="Arial"/>
          <w:highlight w:val="yellow"/>
        </w:rPr>
        <w:t>5</w:t>
      </w:r>
      <w:r w:rsidRPr="00AD5FEC">
        <w:rPr>
          <w:rFonts w:ascii="Arial" w:hAnsi="Arial" w:cs="Arial"/>
          <w:highlight w:val="yellow"/>
        </w:rPr>
        <w:t>… The path of CS+, Cygwin, Smart Configurator and VLAB is only support the special characters that described in the following table.</w:t>
      </w:r>
      <w:bookmarkStart w:id="729" w:name="V10000_REL_Comment_004"/>
      <w:bookmarkEnd w:id="729"/>
    </w:p>
    <w:p w14:paraId="19A5F1EB" w14:textId="77777777" w:rsidR="00AD5FEC" w:rsidRPr="006C6628" w:rsidRDefault="00AD5FEC" w:rsidP="00AD5FEC">
      <w:pPr>
        <w:pStyle w:val="ListParagraph"/>
        <w:rPr>
          <w:rFonts w:cs="Arial"/>
          <w:szCs w:val="21"/>
        </w:rPr>
      </w:pPr>
      <w:del w:id="730" w:author="Hiroyasu Nishiumi" w:date="2022-10-20T18:30:00Z">
        <w:r w:rsidRPr="004270A8" w:rsidDel="00117EE9">
          <w:rPr>
            <w:rFonts w:cs="Arial"/>
            <w:szCs w:val="21"/>
          </w:rPr>
          <w:delText>When “Renesas” and “RH850/F1KM-S1</w:delText>
        </w:r>
        <w:r w:rsidRPr="004270A8" w:rsidDel="00117EE9">
          <w:rPr>
            <w:rFonts w:cs="Arial"/>
            <w:szCs w:val="21"/>
            <w:lang w:val="vi-VN"/>
          </w:rPr>
          <w:delText xml:space="preserve">” </w:delText>
        </w:r>
        <w:r w:rsidRPr="004270A8" w:rsidDel="00117EE9">
          <w:rPr>
            <w:rFonts w:cs="Arial"/>
            <w:szCs w:val="21"/>
          </w:rPr>
          <w:delText>selected, the [OSTM PCLK] must be set to “4000000”. This value is also set as default value.</w:delText>
        </w:r>
      </w:del>
    </w:p>
    <w:p w14:paraId="431270C9" w14:textId="648DF711" w:rsidR="00AD5FEC" w:rsidRPr="0029259B" w:rsidRDefault="00AD5FEC" w:rsidP="00AD5FEC">
      <w:pPr>
        <w:pStyle w:val="Caption"/>
        <w:jc w:val="center"/>
        <w:rPr>
          <w:rFonts w:ascii="Arial" w:hAnsi="Arial" w:cs="Arial"/>
          <w:b/>
          <w:bCs/>
          <w:color w:val="auto"/>
        </w:rPr>
      </w:pPr>
      <w:bookmarkStart w:id="731" w:name="_Ref120516728"/>
      <w:r w:rsidRPr="00AD5FEC">
        <w:rPr>
          <w:rFonts w:ascii="Arial" w:hAnsi="Arial" w:cs="Arial"/>
          <w:b/>
          <w:bCs/>
          <w:color w:val="auto"/>
          <w:highlight w:val="yellow"/>
        </w:rPr>
        <w:t xml:space="preserve">Table </w:t>
      </w:r>
      <w:r w:rsidRPr="00AD5FEC">
        <w:rPr>
          <w:rFonts w:ascii="Arial" w:hAnsi="Arial" w:cs="Arial"/>
          <w:b/>
          <w:bCs/>
          <w:color w:val="auto"/>
          <w:highlight w:val="yellow"/>
        </w:rPr>
        <w:fldChar w:fldCharType="begin"/>
      </w:r>
      <w:r w:rsidRPr="00AD5FEC">
        <w:rPr>
          <w:rFonts w:ascii="Arial" w:hAnsi="Arial" w:cs="Arial"/>
          <w:b/>
          <w:bCs/>
          <w:color w:val="auto"/>
          <w:highlight w:val="yellow"/>
        </w:rPr>
        <w:instrText xml:space="preserve"> STYLEREF 1 \s </w:instrText>
      </w:r>
      <w:r w:rsidRPr="00AD5FEC">
        <w:rPr>
          <w:rFonts w:ascii="Arial" w:hAnsi="Arial" w:cs="Arial"/>
          <w:b/>
          <w:bCs/>
          <w:color w:val="auto"/>
          <w:highlight w:val="yellow"/>
        </w:rPr>
        <w:fldChar w:fldCharType="separate"/>
      </w:r>
      <w:r w:rsidR="003C2150">
        <w:rPr>
          <w:rFonts w:ascii="Arial" w:hAnsi="Arial" w:cs="Arial"/>
          <w:b/>
          <w:bCs/>
          <w:noProof/>
          <w:color w:val="auto"/>
          <w:highlight w:val="yellow"/>
        </w:rPr>
        <w:t>3</w:t>
      </w:r>
      <w:r w:rsidRPr="00AD5FEC">
        <w:rPr>
          <w:rFonts w:ascii="Arial" w:hAnsi="Arial" w:cs="Arial"/>
          <w:b/>
          <w:bCs/>
          <w:color w:val="auto"/>
          <w:highlight w:val="yellow"/>
        </w:rPr>
        <w:fldChar w:fldCharType="end"/>
      </w:r>
      <w:r w:rsidRPr="00AD5FEC">
        <w:rPr>
          <w:rFonts w:ascii="Arial" w:hAnsi="Arial" w:cs="Arial"/>
          <w:b/>
          <w:bCs/>
          <w:color w:val="auto"/>
          <w:highlight w:val="yellow"/>
        </w:rPr>
        <w:noBreakHyphen/>
      </w:r>
      <w:r w:rsidRPr="00AD5FEC">
        <w:rPr>
          <w:rFonts w:ascii="Arial" w:hAnsi="Arial" w:cs="Arial"/>
          <w:b/>
          <w:bCs/>
          <w:color w:val="auto"/>
          <w:highlight w:val="yellow"/>
        </w:rPr>
        <w:fldChar w:fldCharType="begin"/>
      </w:r>
      <w:r w:rsidRPr="00AD5FEC">
        <w:rPr>
          <w:rFonts w:ascii="Arial" w:hAnsi="Arial" w:cs="Arial"/>
          <w:b/>
          <w:bCs/>
          <w:color w:val="auto"/>
          <w:highlight w:val="yellow"/>
        </w:rPr>
        <w:instrText xml:space="preserve"> SEQ Table \* ARABIC \s 1 </w:instrText>
      </w:r>
      <w:r w:rsidRPr="00AD5FEC">
        <w:rPr>
          <w:rFonts w:ascii="Arial" w:hAnsi="Arial" w:cs="Arial"/>
          <w:b/>
          <w:bCs/>
          <w:color w:val="auto"/>
          <w:highlight w:val="yellow"/>
        </w:rPr>
        <w:fldChar w:fldCharType="separate"/>
      </w:r>
      <w:r w:rsidR="003C2150">
        <w:rPr>
          <w:rFonts w:ascii="Arial" w:hAnsi="Arial" w:cs="Arial"/>
          <w:b/>
          <w:bCs/>
          <w:noProof/>
          <w:color w:val="auto"/>
          <w:highlight w:val="yellow"/>
        </w:rPr>
        <w:t>6</w:t>
      </w:r>
      <w:r w:rsidRPr="00AD5FEC">
        <w:rPr>
          <w:rFonts w:ascii="Arial" w:hAnsi="Arial" w:cs="Arial"/>
          <w:b/>
          <w:bCs/>
          <w:color w:val="auto"/>
          <w:highlight w:val="yellow"/>
        </w:rPr>
        <w:fldChar w:fldCharType="end"/>
      </w:r>
      <w:r w:rsidRPr="00AD5FEC">
        <w:rPr>
          <w:rFonts w:ascii="Arial" w:hAnsi="Arial" w:cs="Arial"/>
          <w:b/>
          <w:bCs/>
          <w:color w:val="auto"/>
          <w:highlight w:val="yellow"/>
        </w:rPr>
        <w:t xml:space="preserve"> The supported special characters</w:t>
      </w:r>
      <w:bookmarkEnd w:id="731"/>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800"/>
        <w:gridCol w:w="1980"/>
        <w:gridCol w:w="1530"/>
        <w:gridCol w:w="2785"/>
      </w:tblGrid>
      <w:tr w:rsidR="009954DA" w:rsidRPr="00AD5FEC" w14:paraId="57B93393" w14:textId="6F8A4482" w:rsidTr="009954DA">
        <w:trPr>
          <w:ins w:id="732" w:author="Hiroyasu Nishiumi" w:date="2022-10-20T18:33:00Z"/>
        </w:trPr>
        <w:tc>
          <w:tcPr>
            <w:tcW w:w="1890" w:type="dxa"/>
            <w:shd w:val="clear" w:color="auto" w:fill="0070C0"/>
          </w:tcPr>
          <w:p w14:paraId="0CF8D7F9" w14:textId="77777777" w:rsidR="009954DA" w:rsidRPr="00AD5FEC" w:rsidRDefault="009954DA" w:rsidP="009954DA">
            <w:pPr>
              <w:jc w:val="center"/>
              <w:rPr>
                <w:ins w:id="733" w:author="Hiroyasu Nishiumi" w:date="2022-10-20T18:33:00Z"/>
                <w:rFonts w:ascii="Arial" w:hAnsi="Arial" w:cs="Arial"/>
                <w:b/>
                <w:bCs/>
                <w:color w:val="FFFFFF" w:themeColor="background1"/>
                <w:szCs w:val="18"/>
              </w:rPr>
            </w:pPr>
            <w:r w:rsidRPr="00AD5FEC">
              <w:rPr>
                <w:rFonts w:ascii="Arial" w:hAnsi="Arial" w:cs="Arial"/>
                <w:b/>
                <w:bCs/>
                <w:color w:val="FFFFFF" w:themeColor="background1"/>
                <w:szCs w:val="18"/>
              </w:rPr>
              <w:t>Special Characters</w:t>
            </w:r>
          </w:p>
        </w:tc>
        <w:tc>
          <w:tcPr>
            <w:tcW w:w="1800" w:type="dxa"/>
            <w:shd w:val="clear" w:color="auto" w:fill="0070C0"/>
          </w:tcPr>
          <w:p w14:paraId="41822CB8" w14:textId="77777777" w:rsidR="009954DA" w:rsidRPr="00AD5FEC" w:rsidRDefault="009954DA" w:rsidP="009954DA">
            <w:pPr>
              <w:jc w:val="center"/>
              <w:rPr>
                <w:ins w:id="734" w:author="Hiroyasu Nishiumi" w:date="2022-10-20T18:33:00Z"/>
                <w:rFonts w:ascii="Arial" w:hAnsi="Arial" w:cs="Arial"/>
                <w:b/>
                <w:bCs/>
                <w:color w:val="FFFFFF" w:themeColor="background1"/>
                <w:szCs w:val="18"/>
              </w:rPr>
            </w:pPr>
            <w:r w:rsidRPr="00AD5FEC">
              <w:rPr>
                <w:rFonts w:ascii="Arial" w:hAnsi="Arial" w:cs="Arial"/>
                <w:b/>
                <w:bCs/>
                <w:color w:val="FFFFFF" w:themeColor="background1"/>
                <w:szCs w:val="18"/>
              </w:rPr>
              <w:t>CS+ and Cygwin</w:t>
            </w:r>
          </w:p>
        </w:tc>
        <w:tc>
          <w:tcPr>
            <w:tcW w:w="1980" w:type="dxa"/>
            <w:shd w:val="clear" w:color="auto" w:fill="0070C0"/>
          </w:tcPr>
          <w:p w14:paraId="39FA70B3" w14:textId="77777777" w:rsidR="009954DA" w:rsidRPr="00AD5FEC" w:rsidRDefault="009954DA" w:rsidP="009954DA">
            <w:pPr>
              <w:jc w:val="center"/>
              <w:rPr>
                <w:rFonts w:ascii="Arial" w:hAnsi="Arial" w:cs="Arial"/>
                <w:b/>
                <w:bCs/>
                <w:color w:val="FFFFFF" w:themeColor="background1"/>
                <w:szCs w:val="18"/>
              </w:rPr>
            </w:pPr>
            <w:r w:rsidRPr="00AD5FEC">
              <w:rPr>
                <w:rFonts w:ascii="Arial" w:hAnsi="Arial" w:cs="Arial"/>
                <w:b/>
                <w:bCs/>
                <w:color w:val="FFFFFF" w:themeColor="background1"/>
                <w:szCs w:val="18"/>
              </w:rPr>
              <w:t>Smart Configurator</w:t>
            </w:r>
          </w:p>
        </w:tc>
        <w:tc>
          <w:tcPr>
            <w:tcW w:w="1530" w:type="dxa"/>
            <w:shd w:val="clear" w:color="auto" w:fill="0070C0"/>
          </w:tcPr>
          <w:p w14:paraId="57C26568" w14:textId="77777777" w:rsidR="009954DA" w:rsidRPr="00AD5FEC" w:rsidRDefault="009954DA" w:rsidP="009954DA">
            <w:pPr>
              <w:jc w:val="center"/>
              <w:rPr>
                <w:rFonts w:ascii="Arial" w:hAnsi="Arial" w:cs="Arial"/>
                <w:b/>
                <w:bCs/>
                <w:color w:val="FFFFFF" w:themeColor="background1"/>
                <w:szCs w:val="18"/>
              </w:rPr>
            </w:pPr>
            <w:r w:rsidRPr="00AD5FEC">
              <w:rPr>
                <w:rFonts w:ascii="Arial" w:hAnsi="Arial" w:cs="Arial"/>
                <w:b/>
                <w:bCs/>
                <w:color w:val="FFFFFF" w:themeColor="background1"/>
                <w:szCs w:val="18"/>
              </w:rPr>
              <w:t>VLAB</w:t>
            </w:r>
          </w:p>
        </w:tc>
        <w:tc>
          <w:tcPr>
            <w:tcW w:w="2785" w:type="dxa"/>
            <w:shd w:val="clear" w:color="auto" w:fill="0070C0"/>
          </w:tcPr>
          <w:p w14:paraId="26731EDF" w14:textId="662322AA" w:rsidR="009954DA" w:rsidRPr="00AD5FEC" w:rsidRDefault="009954DA" w:rsidP="009954DA">
            <w:pPr>
              <w:jc w:val="center"/>
              <w:rPr>
                <w:rFonts w:ascii="Arial" w:hAnsi="Arial" w:cs="Arial"/>
                <w:b/>
                <w:bCs/>
                <w:color w:val="FFFFFF" w:themeColor="background1"/>
                <w:szCs w:val="18"/>
              </w:rPr>
            </w:pPr>
            <w:r w:rsidRPr="009954DA">
              <w:rPr>
                <w:rFonts w:ascii="Arial" w:hAnsi="Arial" w:cs="Arial"/>
                <w:b/>
                <w:bCs/>
                <w:color w:val="FFFFFF" w:themeColor="background1"/>
                <w:szCs w:val="18"/>
              </w:rPr>
              <w:t>&lt;ET-VPF installation folder&gt;</w:t>
            </w:r>
          </w:p>
        </w:tc>
      </w:tr>
      <w:tr w:rsidR="009954DA" w:rsidRPr="00AD5FEC" w14:paraId="7C62DF50" w14:textId="29741D5E" w:rsidTr="009954DA">
        <w:trPr>
          <w:trHeight w:val="46"/>
          <w:ins w:id="735" w:author="Hiroyasu Nishiumi" w:date="2022-10-20T18:33:00Z"/>
        </w:trPr>
        <w:tc>
          <w:tcPr>
            <w:tcW w:w="1890" w:type="dxa"/>
          </w:tcPr>
          <w:p w14:paraId="76FC84B6" w14:textId="77777777" w:rsidR="009954DA" w:rsidRPr="00AD5FEC" w:rsidRDefault="009954DA" w:rsidP="009954DA">
            <w:pPr>
              <w:jc w:val="center"/>
              <w:rPr>
                <w:ins w:id="736" w:author="Hiroyasu Nishiumi" w:date="2022-10-20T18:33:00Z"/>
                <w:rFonts w:ascii="Arial" w:hAnsi="Arial" w:cs="Arial"/>
                <w:szCs w:val="18"/>
                <w:highlight w:val="yellow"/>
              </w:rPr>
            </w:pPr>
            <w:r w:rsidRPr="00AD5FEC">
              <w:rPr>
                <w:rFonts w:ascii="Arial" w:hAnsi="Arial" w:cs="Arial"/>
                <w:szCs w:val="18"/>
                <w:highlight w:val="yellow"/>
              </w:rPr>
              <w:t>!</w:t>
            </w:r>
          </w:p>
        </w:tc>
        <w:tc>
          <w:tcPr>
            <w:tcW w:w="1800" w:type="dxa"/>
          </w:tcPr>
          <w:p w14:paraId="507C330D" w14:textId="77777777" w:rsidR="009954DA" w:rsidRPr="00AD5FEC" w:rsidRDefault="009954DA" w:rsidP="009954DA">
            <w:pPr>
              <w:jc w:val="center"/>
              <w:rPr>
                <w:ins w:id="737" w:author="Hiroyasu Nishiumi" w:date="2022-10-20T18:33:00Z"/>
                <w:rFonts w:ascii="Arial" w:hAnsi="Arial" w:cs="Arial"/>
                <w:szCs w:val="18"/>
                <w:highlight w:val="yellow"/>
              </w:rPr>
            </w:pPr>
            <w:r w:rsidRPr="00AD5FEC">
              <w:rPr>
                <w:rFonts w:ascii="Arial" w:eastAsia="Symbol" w:hAnsi="Arial" w:cs="Arial"/>
                <w:szCs w:val="18"/>
                <w:highlight w:val="yellow"/>
              </w:rPr>
              <w:t>O</w:t>
            </w:r>
          </w:p>
        </w:tc>
        <w:tc>
          <w:tcPr>
            <w:tcW w:w="1980" w:type="dxa"/>
          </w:tcPr>
          <w:p w14:paraId="47BF5A28"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12F2819B"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66975625" w14:textId="519A9531"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5B155357" w14:textId="56D0AFB8" w:rsidTr="009954DA">
        <w:trPr>
          <w:ins w:id="738" w:author="Hiroyasu Nishiumi" w:date="2022-10-20T18:33:00Z"/>
        </w:trPr>
        <w:tc>
          <w:tcPr>
            <w:tcW w:w="1890" w:type="dxa"/>
          </w:tcPr>
          <w:p w14:paraId="781DEF41" w14:textId="77777777" w:rsidR="009954DA" w:rsidRPr="00AD5FEC" w:rsidRDefault="009954DA" w:rsidP="009954DA">
            <w:pPr>
              <w:jc w:val="center"/>
              <w:rPr>
                <w:ins w:id="739" w:author="Hiroyasu Nishiumi" w:date="2022-10-20T18:33:00Z"/>
                <w:rFonts w:ascii="Arial" w:hAnsi="Arial" w:cs="Arial"/>
                <w:szCs w:val="18"/>
                <w:highlight w:val="yellow"/>
              </w:rPr>
            </w:pPr>
            <w:r w:rsidRPr="00AD5FEC">
              <w:rPr>
                <w:rFonts w:ascii="Arial" w:hAnsi="Arial" w:cs="Arial"/>
                <w:szCs w:val="18"/>
                <w:highlight w:val="yellow"/>
              </w:rPr>
              <w:t>@</w:t>
            </w:r>
          </w:p>
        </w:tc>
        <w:tc>
          <w:tcPr>
            <w:tcW w:w="1800" w:type="dxa"/>
          </w:tcPr>
          <w:p w14:paraId="2F707FBC" w14:textId="77777777" w:rsidR="009954DA" w:rsidRPr="00AD5FEC" w:rsidRDefault="009954DA" w:rsidP="009954DA">
            <w:pPr>
              <w:jc w:val="center"/>
              <w:rPr>
                <w:ins w:id="740" w:author="Hiroyasu Nishiumi" w:date="2022-10-20T18:33:00Z"/>
                <w:rFonts w:ascii="Arial" w:hAnsi="Arial" w:cs="Arial"/>
                <w:szCs w:val="18"/>
                <w:highlight w:val="yellow"/>
              </w:rPr>
            </w:pPr>
            <w:r w:rsidRPr="00AD5FEC">
              <w:rPr>
                <w:rFonts w:ascii="Arial" w:eastAsia="Symbol" w:hAnsi="Arial" w:cs="Arial"/>
                <w:szCs w:val="18"/>
                <w:highlight w:val="yellow"/>
              </w:rPr>
              <w:t>O</w:t>
            </w:r>
          </w:p>
        </w:tc>
        <w:tc>
          <w:tcPr>
            <w:tcW w:w="1980" w:type="dxa"/>
          </w:tcPr>
          <w:p w14:paraId="09E1112A"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1A5C1EC6"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1EF1FD5D" w14:textId="325A4C46"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7E07F29F" w14:textId="44919241" w:rsidTr="009954DA">
        <w:trPr>
          <w:ins w:id="741" w:author="Hiroyasu Nishiumi" w:date="2022-10-20T18:33:00Z"/>
        </w:trPr>
        <w:tc>
          <w:tcPr>
            <w:tcW w:w="1890" w:type="dxa"/>
          </w:tcPr>
          <w:p w14:paraId="5C2B2066" w14:textId="77777777" w:rsidR="009954DA" w:rsidRPr="00AD5FEC" w:rsidRDefault="009954DA" w:rsidP="009954DA">
            <w:pPr>
              <w:jc w:val="center"/>
              <w:rPr>
                <w:ins w:id="742" w:author="Hiroyasu Nishiumi" w:date="2022-10-20T18:33:00Z"/>
                <w:rFonts w:ascii="Arial" w:hAnsi="Arial" w:cs="Arial"/>
                <w:szCs w:val="18"/>
                <w:highlight w:val="yellow"/>
              </w:rPr>
            </w:pPr>
            <w:r w:rsidRPr="00AD5FEC">
              <w:rPr>
                <w:rFonts w:ascii="Arial" w:hAnsi="Arial" w:cs="Arial"/>
                <w:szCs w:val="18"/>
                <w:highlight w:val="yellow"/>
              </w:rPr>
              <w:t>#</w:t>
            </w:r>
          </w:p>
        </w:tc>
        <w:tc>
          <w:tcPr>
            <w:tcW w:w="1800" w:type="dxa"/>
          </w:tcPr>
          <w:p w14:paraId="7D86C331" w14:textId="77777777" w:rsidR="009954DA" w:rsidRPr="00AD5FEC" w:rsidRDefault="009954DA" w:rsidP="009954DA">
            <w:pPr>
              <w:jc w:val="center"/>
              <w:rPr>
                <w:ins w:id="743" w:author="Hiroyasu Nishiumi" w:date="2022-10-20T18:33:00Z"/>
                <w:rFonts w:ascii="Arial" w:hAnsi="Arial" w:cs="Arial"/>
                <w:szCs w:val="18"/>
                <w:highlight w:val="yellow"/>
              </w:rPr>
            </w:pPr>
            <w:r w:rsidRPr="00AD5FEC">
              <w:rPr>
                <w:rFonts w:ascii="Arial" w:hAnsi="Arial" w:cs="Arial"/>
                <w:szCs w:val="18"/>
                <w:highlight w:val="yellow"/>
              </w:rPr>
              <w:t>-</w:t>
            </w:r>
          </w:p>
        </w:tc>
        <w:tc>
          <w:tcPr>
            <w:tcW w:w="1980" w:type="dxa"/>
          </w:tcPr>
          <w:p w14:paraId="35FB1C59"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7D7B4B62"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1FA4ADAB" w14:textId="5E6E01F9"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r w:rsidR="009954DA" w:rsidRPr="00AD5FEC" w14:paraId="7904A4F5" w14:textId="0BA73BBC" w:rsidTr="009954DA">
        <w:tc>
          <w:tcPr>
            <w:tcW w:w="1890" w:type="dxa"/>
          </w:tcPr>
          <w:p w14:paraId="11F3C011"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4F1BFADB"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7F73839D"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0D8D18FF"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29AB6122" w14:textId="3D4E9502"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r w:rsidR="009954DA" w:rsidRPr="00AD5FEC" w14:paraId="1997444D" w14:textId="2EBA13EB" w:rsidTr="009954DA">
        <w:tc>
          <w:tcPr>
            <w:tcW w:w="1890" w:type="dxa"/>
          </w:tcPr>
          <w:p w14:paraId="42393F4B"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293DF67E"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4925F5DF"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50564B65"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2785" w:type="dxa"/>
          </w:tcPr>
          <w:p w14:paraId="339AEB8C" w14:textId="4D2CDA3E"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r>
      <w:tr w:rsidR="009954DA" w:rsidRPr="00AD5FEC" w14:paraId="334285F7" w14:textId="594B3725" w:rsidTr="009954DA">
        <w:tc>
          <w:tcPr>
            <w:tcW w:w="1890" w:type="dxa"/>
          </w:tcPr>
          <w:p w14:paraId="5B23F2F2"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0D2C17DE"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6F9C4CFA"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5A420EE6"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358F65C0" w14:textId="4CBD5AEF"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64647B69" w14:textId="593F5263" w:rsidTr="009954DA">
        <w:tc>
          <w:tcPr>
            <w:tcW w:w="1890" w:type="dxa"/>
          </w:tcPr>
          <w:p w14:paraId="1A1A2A9A"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&amp;</w:t>
            </w:r>
          </w:p>
        </w:tc>
        <w:tc>
          <w:tcPr>
            <w:tcW w:w="1800" w:type="dxa"/>
          </w:tcPr>
          <w:p w14:paraId="78E10F90"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6D1EFB4D"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589B99B4"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6D487F6C" w14:textId="17565792"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3281F970" w14:textId="114D3BD0" w:rsidTr="009954DA">
        <w:tc>
          <w:tcPr>
            <w:tcW w:w="1890" w:type="dxa"/>
          </w:tcPr>
          <w:p w14:paraId="7DDF4FFF"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7B0CD634"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368290BD"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49F76246"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5AFC4B7D" w14:textId="666A4039"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62477AAF" w14:textId="1BE8EBB4" w:rsidTr="009954DA">
        <w:tc>
          <w:tcPr>
            <w:tcW w:w="1890" w:type="dxa"/>
          </w:tcPr>
          <w:p w14:paraId="3F4B07A4"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3C710322"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5692000C"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3A18BE40"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51A72471" w14:textId="152EAFCA"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1F0F0EB3" w14:textId="142DEAE8" w:rsidTr="009954DA">
        <w:tc>
          <w:tcPr>
            <w:tcW w:w="1890" w:type="dxa"/>
          </w:tcPr>
          <w:p w14:paraId="6B3A78D1"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3D39E3AF"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70E090DB"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72220B0E"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40997051" w14:textId="3B1A8D22"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53F72CDB" w14:textId="5976A971" w:rsidTr="009954DA">
        <w:tc>
          <w:tcPr>
            <w:tcW w:w="1890" w:type="dxa"/>
          </w:tcPr>
          <w:p w14:paraId="1FB3B130"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_</w:t>
            </w:r>
          </w:p>
        </w:tc>
        <w:tc>
          <w:tcPr>
            <w:tcW w:w="1800" w:type="dxa"/>
          </w:tcPr>
          <w:p w14:paraId="4BA12ED7"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018ED4FC"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5F8D8A15"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384F41F9" w14:textId="04A52666"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40229956" w14:textId="53A2B2D7" w:rsidTr="009954DA">
        <w:tc>
          <w:tcPr>
            <w:tcW w:w="1890" w:type="dxa"/>
          </w:tcPr>
          <w:p w14:paraId="4C80C212"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02A217B1"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1F738B0A"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2EA9B8C8"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23B3C397" w14:textId="4EBED0C0"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10813702" w14:textId="42633765" w:rsidTr="009954DA">
        <w:tc>
          <w:tcPr>
            <w:tcW w:w="1890" w:type="dxa"/>
          </w:tcPr>
          <w:p w14:paraId="0A61596E"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53B074A0"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337709A6"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78B9F1E1"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7350F8BA" w14:textId="095B2A59"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0CCBFEE4" w14:textId="0462EC03" w:rsidTr="009954DA">
        <w:tc>
          <w:tcPr>
            <w:tcW w:w="1890" w:type="dxa"/>
          </w:tcPr>
          <w:p w14:paraId="4827FB5A"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40E28B4E"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4E07007C"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7DAA6405"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6204ED0E" w14:textId="2DE4713A"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r w:rsidR="009954DA" w:rsidRPr="00AD5FEC" w14:paraId="3B5F4D63" w14:textId="7207143D" w:rsidTr="009954DA">
        <w:tc>
          <w:tcPr>
            <w:tcW w:w="1890" w:type="dxa"/>
          </w:tcPr>
          <w:p w14:paraId="08FE3A09"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1C053081"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0E229869"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603DBBED"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14A0666B" w14:textId="2FD88AE0"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r w:rsidR="009954DA" w:rsidRPr="00AD5FEC" w14:paraId="3EA1C05F" w14:textId="6885CCE4" w:rsidTr="009954DA">
        <w:tc>
          <w:tcPr>
            <w:tcW w:w="1890" w:type="dxa"/>
          </w:tcPr>
          <w:p w14:paraId="5228A415"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7C2BA0A7"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30BF1D81"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2EDBBB00"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7012459B" w14:textId="09744E95"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4C9F3F9F" w14:textId="0805320A" w:rsidTr="009954DA">
        <w:tc>
          <w:tcPr>
            <w:tcW w:w="1890" w:type="dxa"/>
          </w:tcPr>
          <w:p w14:paraId="5E5DE064"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52763B09"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1CC3B8E4"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1B98B688"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4A5D5E4F" w14:textId="4DF77116"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41A07667" w14:textId="7AF7CAC5" w:rsidTr="009954DA">
        <w:tc>
          <w:tcPr>
            <w:tcW w:w="1890" w:type="dxa"/>
          </w:tcPr>
          <w:p w14:paraId="145883CA"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22C4ABBC"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6DFD0C7B"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1FD4CBF0"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0F2AF21D" w14:textId="28BA335C"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7BEB0D7B" w14:textId="7D96F076" w:rsidTr="009954DA">
        <w:tc>
          <w:tcPr>
            <w:tcW w:w="1890" w:type="dxa"/>
          </w:tcPr>
          <w:p w14:paraId="43EB1A72"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2D6256C4"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30A75E64"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1FDCFD38"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2293EC55" w14:textId="0A510626" w:rsidR="009954DA" w:rsidRPr="00AD5FEC" w:rsidRDefault="009954DA" w:rsidP="009954DA">
            <w:pPr>
              <w:jc w:val="center"/>
              <w:rPr>
                <w:rFonts w:ascii="Arial" w:eastAsia="Symbol" w:hAnsi="Arial" w:cs="Arial"/>
                <w:szCs w:val="18"/>
                <w:highlight w:val="yellow"/>
              </w:rPr>
            </w:pPr>
            <w:r w:rsidRPr="00AD5FEC">
              <w:rPr>
                <w:rFonts w:ascii="Arial" w:eastAsia="Symbol" w:hAnsi="Arial" w:cs="Arial"/>
                <w:szCs w:val="18"/>
                <w:highlight w:val="yellow"/>
              </w:rPr>
              <w:t>O</w:t>
            </w:r>
          </w:p>
        </w:tc>
      </w:tr>
      <w:tr w:rsidR="009954DA" w:rsidRPr="00AD5FEC" w14:paraId="5A106ACF" w14:textId="1FDE5053" w:rsidTr="009954DA">
        <w:tc>
          <w:tcPr>
            <w:tcW w:w="1890" w:type="dxa"/>
          </w:tcPr>
          <w:p w14:paraId="0371141C"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lastRenderedPageBreak/>
              <w:t>,</w:t>
            </w:r>
          </w:p>
        </w:tc>
        <w:tc>
          <w:tcPr>
            <w:tcW w:w="1800" w:type="dxa"/>
          </w:tcPr>
          <w:p w14:paraId="241D235B"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0CE221D8"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5A390F65"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2785" w:type="dxa"/>
          </w:tcPr>
          <w:p w14:paraId="2EBC32A8" w14:textId="21546DD2" w:rsidR="009954DA" w:rsidRPr="00AD5FEC" w:rsidRDefault="009954DA" w:rsidP="009954DA">
            <w:pPr>
              <w:jc w:val="center"/>
              <w:rPr>
                <w:rFonts w:ascii="Arial" w:hAnsi="Arial" w:cs="Arial"/>
                <w:szCs w:val="18"/>
                <w:highlight w:val="yellow"/>
              </w:rPr>
            </w:pPr>
            <w:r>
              <w:rPr>
                <w:rFonts w:ascii="Arial" w:hAnsi="Arial" w:cs="Arial"/>
                <w:szCs w:val="18"/>
                <w:highlight w:val="yellow"/>
              </w:rPr>
              <w:t>-</w:t>
            </w:r>
          </w:p>
        </w:tc>
      </w:tr>
      <w:tr w:rsidR="009954DA" w:rsidRPr="00AD5FEC" w14:paraId="55C09ECE" w14:textId="04F01AD8" w:rsidTr="009954DA">
        <w:tc>
          <w:tcPr>
            <w:tcW w:w="1890" w:type="dxa"/>
          </w:tcPr>
          <w:p w14:paraId="42DE6E3A"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6A37778B"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980" w:type="dxa"/>
          </w:tcPr>
          <w:p w14:paraId="6CF1EC7B"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180A147C"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0A4292B5" w14:textId="3F05DED7"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r w:rsidR="009954DA" w:rsidRPr="00AD5FEC" w14:paraId="325C3A3B" w14:textId="3702F31C" w:rsidTr="009954DA">
        <w:tc>
          <w:tcPr>
            <w:tcW w:w="1890" w:type="dxa"/>
          </w:tcPr>
          <w:p w14:paraId="599922CB"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62D8BD68"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2FE71BB2"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501E3821"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2785" w:type="dxa"/>
          </w:tcPr>
          <w:p w14:paraId="07354C59" w14:textId="5F42B7DE" w:rsidR="009954DA" w:rsidRPr="00AD5FEC" w:rsidRDefault="009954DA" w:rsidP="009954DA">
            <w:pPr>
              <w:jc w:val="center"/>
              <w:rPr>
                <w:rFonts w:ascii="Arial" w:hAnsi="Arial" w:cs="Arial"/>
                <w:szCs w:val="18"/>
                <w:highlight w:val="yellow"/>
              </w:rPr>
            </w:pPr>
            <w:r>
              <w:rPr>
                <w:rFonts w:ascii="Arial" w:hAnsi="Arial" w:cs="Arial"/>
                <w:szCs w:val="18"/>
                <w:highlight w:val="yellow"/>
              </w:rPr>
              <w:t>-</w:t>
            </w:r>
          </w:p>
        </w:tc>
      </w:tr>
      <w:tr w:rsidR="009954DA" w:rsidRPr="00AD5FEC" w14:paraId="6480F54B" w14:textId="22BE9746" w:rsidTr="009954DA">
        <w:tc>
          <w:tcPr>
            <w:tcW w:w="1890" w:type="dxa"/>
          </w:tcPr>
          <w:p w14:paraId="1732C706"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1209DFA3"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1FD53B5F"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5253661B"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04BE20F7" w14:textId="1D94B0B8"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r w:rsidR="009954DA" w:rsidRPr="00AD5FEC" w14:paraId="74F80CA4" w14:textId="0D03509E" w:rsidTr="009954DA">
        <w:tc>
          <w:tcPr>
            <w:tcW w:w="1890" w:type="dxa"/>
          </w:tcPr>
          <w:p w14:paraId="0FF7EA96"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800" w:type="dxa"/>
          </w:tcPr>
          <w:p w14:paraId="34EF2A80"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563E3835"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530" w:type="dxa"/>
          </w:tcPr>
          <w:p w14:paraId="2BFF1C93"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2785" w:type="dxa"/>
          </w:tcPr>
          <w:p w14:paraId="5338694E" w14:textId="6C4C39FD" w:rsidR="009954DA" w:rsidRPr="00AD5FEC" w:rsidRDefault="009954DA" w:rsidP="009954DA">
            <w:pPr>
              <w:jc w:val="center"/>
              <w:rPr>
                <w:rFonts w:ascii="Arial" w:hAnsi="Arial" w:cs="Arial"/>
                <w:szCs w:val="18"/>
                <w:highlight w:val="yellow"/>
              </w:rPr>
            </w:pPr>
            <w:r>
              <w:rPr>
                <w:rFonts w:ascii="Arial" w:hAnsi="Arial" w:cs="Arial"/>
                <w:szCs w:val="18"/>
                <w:highlight w:val="yellow"/>
              </w:rPr>
              <w:t>-</w:t>
            </w:r>
          </w:p>
        </w:tc>
      </w:tr>
      <w:tr w:rsidR="009954DA" w:rsidRPr="00AD5FEC" w14:paraId="408D9252" w14:textId="362CC01C" w:rsidTr="009954DA">
        <w:tc>
          <w:tcPr>
            <w:tcW w:w="1890" w:type="dxa"/>
          </w:tcPr>
          <w:p w14:paraId="6B09D63A"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space</w:t>
            </w:r>
          </w:p>
        </w:tc>
        <w:tc>
          <w:tcPr>
            <w:tcW w:w="1800" w:type="dxa"/>
          </w:tcPr>
          <w:p w14:paraId="736C6993" w14:textId="77777777" w:rsidR="009954DA" w:rsidRPr="00AD5FEC" w:rsidRDefault="009954DA" w:rsidP="009954DA">
            <w:pPr>
              <w:jc w:val="center"/>
              <w:rPr>
                <w:rFonts w:ascii="Arial" w:hAnsi="Arial" w:cs="Arial"/>
                <w:szCs w:val="18"/>
                <w:highlight w:val="yellow"/>
              </w:rPr>
            </w:pPr>
            <w:r w:rsidRPr="00AD5FEC">
              <w:rPr>
                <w:rFonts w:ascii="Arial" w:hAnsi="Arial" w:cs="Arial"/>
                <w:szCs w:val="18"/>
                <w:highlight w:val="yellow"/>
              </w:rPr>
              <w:t>-</w:t>
            </w:r>
          </w:p>
        </w:tc>
        <w:tc>
          <w:tcPr>
            <w:tcW w:w="1980" w:type="dxa"/>
          </w:tcPr>
          <w:p w14:paraId="211B2C02"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1530" w:type="dxa"/>
          </w:tcPr>
          <w:p w14:paraId="2A740917" w14:textId="77777777" w:rsidR="009954DA" w:rsidRPr="00AD5FEC" w:rsidRDefault="009954DA" w:rsidP="009954DA">
            <w:pPr>
              <w:jc w:val="center"/>
              <w:rPr>
                <w:rFonts w:ascii="Arial" w:hAnsi="Arial" w:cs="Arial"/>
                <w:szCs w:val="18"/>
                <w:highlight w:val="yellow"/>
              </w:rPr>
            </w:pPr>
            <w:r w:rsidRPr="00AD5FEC">
              <w:rPr>
                <w:rFonts w:ascii="Arial" w:eastAsia="Symbol" w:hAnsi="Arial" w:cs="Arial"/>
                <w:szCs w:val="18"/>
                <w:highlight w:val="yellow"/>
              </w:rPr>
              <w:t>O</w:t>
            </w:r>
          </w:p>
        </w:tc>
        <w:tc>
          <w:tcPr>
            <w:tcW w:w="2785" w:type="dxa"/>
          </w:tcPr>
          <w:p w14:paraId="6DD2C5CA" w14:textId="43599320" w:rsidR="009954DA" w:rsidRPr="00AD5FEC" w:rsidRDefault="009954DA" w:rsidP="009954DA">
            <w:pPr>
              <w:jc w:val="center"/>
              <w:rPr>
                <w:rFonts w:ascii="Arial" w:eastAsia="Symbol" w:hAnsi="Arial" w:cs="Arial"/>
                <w:szCs w:val="18"/>
                <w:highlight w:val="yellow"/>
              </w:rPr>
            </w:pPr>
            <w:r>
              <w:rPr>
                <w:rFonts w:ascii="Arial" w:eastAsia="Symbol" w:hAnsi="Arial" w:cs="Arial"/>
                <w:szCs w:val="18"/>
                <w:highlight w:val="yellow"/>
              </w:rPr>
              <w:t>-</w:t>
            </w:r>
          </w:p>
        </w:tc>
      </w:tr>
    </w:tbl>
    <w:p w14:paraId="12331AE6" w14:textId="77777777" w:rsidR="00AD5FEC" w:rsidRPr="00AD5FEC" w:rsidRDefault="00AD5FEC" w:rsidP="00B948D5">
      <w:pPr>
        <w:spacing w:before="240" w:after="120"/>
        <w:ind w:left="806"/>
        <w:jc w:val="left"/>
        <w:rPr>
          <w:rFonts w:ascii="Arial" w:hAnsi="Arial" w:cs="Arial"/>
          <w:i/>
          <w:iCs/>
          <w:szCs w:val="18"/>
        </w:rPr>
      </w:pPr>
      <w:r w:rsidRPr="00AD5FEC">
        <w:rPr>
          <w:rFonts w:ascii="Arial" w:hAnsi="Arial" w:cs="Arial"/>
          <w:i/>
          <w:iCs/>
          <w:szCs w:val="18"/>
          <w:highlight w:val="yellow"/>
        </w:rPr>
        <w:t xml:space="preserve">*  </w:t>
      </w:r>
      <w:r w:rsidRPr="00AD5FEC">
        <w:rPr>
          <w:rFonts w:ascii="Arial" w:eastAsia="Symbol" w:hAnsi="Arial" w:cs="Arial"/>
          <w:szCs w:val="18"/>
          <w:highlight w:val="yellow"/>
        </w:rPr>
        <w:t>O</w:t>
      </w:r>
      <w:r w:rsidRPr="00AD5FEC">
        <w:rPr>
          <w:rFonts w:ascii="Arial" w:hAnsi="Arial" w:cs="Arial"/>
          <w:i/>
          <w:iCs/>
          <w:szCs w:val="18"/>
          <w:highlight w:val="yellow"/>
        </w:rPr>
        <w:t xml:space="preserve"> : Can use</w:t>
      </w:r>
      <w:r w:rsidRPr="00AD5FEC">
        <w:rPr>
          <w:rFonts w:ascii="Arial" w:hAnsi="Arial" w:cs="Arial"/>
          <w:i/>
          <w:iCs/>
          <w:szCs w:val="18"/>
          <w:highlight w:val="yellow"/>
        </w:rPr>
        <w:br/>
        <w:t xml:space="preserve">    -: Cannot use</w:t>
      </w:r>
    </w:p>
    <w:p w14:paraId="6B6336D0" w14:textId="0EBD9533" w:rsidR="00172772" w:rsidRPr="006B236B" w:rsidRDefault="00172772" w:rsidP="0045543F">
      <w:pPr>
        <w:rPr>
          <w:rFonts w:ascii="Arial" w:hAnsi="Arial" w:cs="Arial"/>
        </w:rPr>
      </w:pPr>
    </w:p>
    <w:p w14:paraId="3CF03629" w14:textId="1A5BDA65" w:rsidR="0068014C" w:rsidRPr="0029259B" w:rsidRDefault="00F77126" w:rsidP="00D30948">
      <w:pPr>
        <w:pStyle w:val="ListParagraph"/>
        <w:numPr>
          <w:ilvl w:val="0"/>
          <w:numId w:val="20"/>
        </w:numPr>
        <w:rPr>
          <w:rFonts w:ascii="Arial" w:hAnsi="Arial" w:cs="Arial"/>
        </w:rPr>
      </w:pPr>
      <w:r w:rsidRPr="0029259B">
        <w:rPr>
          <w:rFonts w:ascii="Arial" w:hAnsi="Arial" w:cs="Arial"/>
          <w:b/>
          <w:bCs/>
        </w:rPr>
        <w:t xml:space="preserve">Step </w:t>
      </w:r>
      <w:r w:rsidR="00EC715E" w:rsidRPr="0029259B">
        <w:rPr>
          <w:rFonts w:ascii="Arial" w:hAnsi="Arial" w:cs="Arial"/>
          <w:b/>
          <w:bCs/>
        </w:rPr>
        <w:t>4</w:t>
      </w:r>
      <w:r w:rsidRPr="0029259B">
        <w:rPr>
          <w:rFonts w:ascii="Arial" w:hAnsi="Arial" w:cs="Arial"/>
          <w:b/>
          <w:bCs/>
        </w:rPr>
        <w:t>:</w:t>
      </w:r>
      <w:r w:rsidRPr="0029259B">
        <w:rPr>
          <w:rFonts w:ascii="Arial" w:hAnsi="Arial" w:cs="Arial"/>
        </w:rPr>
        <w:t xml:space="preserve"> Click [Apply] button then save model.</w:t>
      </w:r>
    </w:p>
    <w:p w14:paraId="1DF5FAEA" w14:textId="3D7A3180" w:rsidR="00F77126" w:rsidRPr="0029259B" w:rsidRDefault="0068014C" w:rsidP="00D30948">
      <w:pPr>
        <w:pStyle w:val="ListParagraph"/>
        <w:numPr>
          <w:ilvl w:val="0"/>
          <w:numId w:val="20"/>
        </w:numPr>
        <w:rPr>
          <w:rFonts w:ascii="Arial" w:hAnsi="Arial" w:cs="Arial"/>
        </w:rPr>
      </w:pPr>
      <w:r w:rsidRPr="0029259B">
        <w:rPr>
          <w:rFonts w:ascii="Arial" w:hAnsi="Arial" w:cs="Arial"/>
          <w:b/>
          <w:bCs/>
        </w:rPr>
        <w:t xml:space="preserve">Step </w:t>
      </w:r>
      <w:r w:rsidR="00EC715E" w:rsidRPr="0029259B">
        <w:rPr>
          <w:rFonts w:ascii="Arial" w:hAnsi="Arial" w:cs="Arial"/>
          <w:b/>
          <w:bCs/>
        </w:rPr>
        <w:t>5</w:t>
      </w:r>
      <w:r w:rsidRPr="0029259B">
        <w:rPr>
          <w:rFonts w:ascii="Arial" w:hAnsi="Arial" w:cs="Arial"/>
          <w:b/>
          <w:bCs/>
        </w:rPr>
        <w:t>:</w:t>
      </w:r>
      <w:r w:rsidRPr="0029259B">
        <w:rPr>
          <w:rFonts w:ascii="Arial" w:hAnsi="Arial" w:cs="Arial"/>
        </w:rPr>
        <w:t xml:space="preserve"> Click [OK] or [X] button to close the [Model Configuration Parameters] dialog box.</w:t>
      </w:r>
    </w:p>
    <w:p w14:paraId="6A9A3981" w14:textId="0004B9ED" w:rsidR="00D154D0" w:rsidRPr="0029259B" w:rsidRDefault="00D154D0" w:rsidP="00DD3088">
      <w:pPr>
        <w:rPr>
          <w:rFonts w:ascii="Arial" w:hAnsi="Arial" w:cs="Arial"/>
        </w:rPr>
      </w:pPr>
      <w:r w:rsidRPr="0029259B">
        <w:rPr>
          <w:rFonts w:ascii="Arial" w:hAnsi="Arial" w:cs="Arial"/>
        </w:rPr>
        <w:br w:type="page"/>
      </w:r>
    </w:p>
    <w:p w14:paraId="4BD047BD" w14:textId="575D04E9" w:rsidR="799483A2" w:rsidRPr="0029259B" w:rsidRDefault="799483A2" w:rsidP="3C0BE9D9">
      <w:pPr>
        <w:pStyle w:val="Heading3"/>
        <w:rPr>
          <w:rFonts w:cs="Arial"/>
          <w:highlight w:val="yellow"/>
        </w:rPr>
      </w:pPr>
      <w:bookmarkStart w:id="744" w:name="_Toc94021767"/>
      <w:bookmarkStart w:id="745" w:name="_Toc228871678"/>
      <w:bookmarkStart w:id="746" w:name="_Toc612922238"/>
      <w:bookmarkStart w:id="747" w:name="_Toc721299261"/>
      <w:bookmarkStart w:id="748" w:name="_Toc135199394"/>
      <w:bookmarkStart w:id="749" w:name="_Toc466526924"/>
      <w:bookmarkStart w:id="750" w:name="_Toc1124748459"/>
      <w:bookmarkStart w:id="751" w:name="_Toc983020939"/>
      <w:bookmarkStart w:id="752" w:name="_Toc808099804"/>
      <w:bookmarkStart w:id="753" w:name="_Toc1275294660"/>
      <w:bookmarkStart w:id="754" w:name="_Toc1265150451"/>
      <w:bookmarkStart w:id="755" w:name="_Toc1941926822"/>
      <w:bookmarkStart w:id="756" w:name="_Toc174178845"/>
      <w:bookmarkStart w:id="757" w:name="_Toc2092064081"/>
      <w:bookmarkStart w:id="758" w:name="_Toc483071432"/>
      <w:bookmarkStart w:id="759" w:name="_Toc351041319"/>
      <w:bookmarkStart w:id="760" w:name="_Toc1895706817"/>
      <w:bookmarkStart w:id="761" w:name="_Toc2047399161"/>
      <w:bookmarkStart w:id="762" w:name="_Toc143400803"/>
      <w:bookmarkStart w:id="763" w:name="_Toc2012962364"/>
      <w:bookmarkStart w:id="764" w:name="_Toc1595905651"/>
      <w:bookmarkStart w:id="765" w:name="_Toc1929615139"/>
      <w:bookmarkStart w:id="766" w:name="_Toc1021745338"/>
      <w:bookmarkStart w:id="767" w:name="_Toc549741478"/>
      <w:bookmarkStart w:id="768" w:name="_Toc520734835"/>
      <w:bookmarkStart w:id="769" w:name="_Toc25962138"/>
      <w:bookmarkStart w:id="770" w:name="_Toc1599736425"/>
      <w:bookmarkStart w:id="771" w:name="_Toc329507533"/>
      <w:bookmarkStart w:id="772" w:name="_Toc1266122606"/>
      <w:bookmarkStart w:id="773" w:name="_Toc488568932"/>
      <w:bookmarkStart w:id="774" w:name="_Toc1107926609"/>
      <w:bookmarkStart w:id="775" w:name="_Toc122608920"/>
      <w:r w:rsidRPr="0029259B">
        <w:rPr>
          <w:rFonts w:cs="Arial"/>
        </w:rPr>
        <w:lastRenderedPageBreak/>
        <w:t>3.3.</w:t>
      </w:r>
      <w:r w:rsidR="19197403" w:rsidRPr="0029259B">
        <w:rPr>
          <w:rFonts w:cs="Arial"/>
        </w:rPr>
        <w:t>3</w:t>
      </w:r>
      <w:r w:rsidRPr="0029259B">
        <w:rPr>
          <w:rFonts w:cs="Arial"/>
        </w:rPr>
        <w:t xml:space="preserve"> </w:t>
      </w:r>
      <w:r w:rsidR="3182C9EF" w:rsidRPr="0029259B">
        <w:rPr>
          <w:rFonts w:cs="Arial"/>
        </w:rPr>
        <w:t xml:space="preserve">Generating a </w:t>
      </w:r>
      <w:bookmarkEnd w:id="744"/>
      <w:r w:rsidR="3C0BE9D9" w:rsidRPr="0029259B">
        <w:rPr>
          <w:rFonts w:cs="Arial"/>
        </w:rPr>
        <w:t>SPILS environment</w:t>
      </w:r>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4E838FB9" w14:textId="47E95818" w:rsidR="000F3E74" w:rsidRPr="0029259B" w:rsidRDefault="000F3E74" w:rsidP="008F699B">
      <w:pPr>
        <w:rPr>
          <w:rFonts w:ascii="Arial" w:hAnsi="Arial" w:cs="Arial"/>
        </w:rPr>
      </w:pPr>
    </w:p>
    <w:p w14:paraId="26E60328" w14:textId="0043160A" w:rsidR="00CF361C" w:rsidRPr="0029259B" w:rsidRDefault="6BE9B166" w:rsidP="3C0BE9D9">
      <w:pPr>
        <w:rPr>
          <w:rFonts w:ascii="Arial" w:hAnsi="Arial" w:cs="Arial"/>
        </w:rPr>
      </w:pPr>
      <w:r w:rsidRPr="0029259B">
        <w:rPr>
          <w:rFonts w:ascii="Arial" w:hAnsi="Arial" w:cs="Arial"/>
        </w:rPr>
        <w:t>This section explains how to execute</w:t>
      </w:r>
      <w:r w:rsidR="00DA30E9" w:rsidRPr="0029259B">
        <w:rPr>
          <w:rFonts w:ascii="Arial" w:hAnsi="Arial" w:cs="Arial"/>
        </w:rPr>
        <w:t xml:space="preserve"> the</w:t>
      </w:r>
      <w:r w:rsidRPr="0029259B">
        <w:rPr>
          <w:rFonts w:ascii="Arial" w:hAnsi="Arial" w:cs="Arial"/>
        </w:rPr>
        <w:t xml:space="preserve"> generation of the </w:t>
      </w:r>
      <w:r w:rsidR="2D3505F5" w:rsidRPr="0029259B">
        <w:rPr>
          <w:rFonts w:ascii="Arial" w:hAnsi="Arial" w:cs="Arial"/>
        </w:rPr>
        <w:t>SPILS environment</w:t>
      </w:r>
      <w:r w:rsidRPr="0029259B">
        <w:rPr>
          <w:rFonts w:ascii="Arial" w:hAnsi="Arial" w:cs="Arial"/>
        </w:rPr>
        <w:t xml:space="preserve"> required for SPILS.</w:t>
      </w:r>
    </w:p>
    <w:p w14:paraId="44CFBB86" w14:textId="77777777" w:rsidR="00CF361C" w:rsidRPr="0029259B" w:rsidRDefault="00CF361C" w:rsidP="00CF361C">
      <w:pPr>
        <w:rPr>
          <w:rFonts w:ascii="Arial" w:hAnsi="Arial" w:cs="Arial"/>
        </w:rPr>
      </w:pPr>
    </w:p>
    <w:p w14:paraId="5DE5732C" w14:textId="5F5E0FDB" w:rsidR="00D916D6" w:rsidRPr="0029259B" w:rsidRDefault="6BE9B166" w:rsidP="3C0BE9D9">
      <w:pPr>
        <w:rPr>
          <w:rFonts w:ascii="Arial" w:hAnsi="Arial" w:cs="Arial"/>
        </w:rPr>
      </w:pPr>
      <w:r w:rsidRPr="0029259B">
        <w:rPr>
          <w:rFonts w:ascii="Arial" w:hAnsi="Arial" w:cs="Arial"/>
        </w:rPr>
        <w:t xml:space="preserve">ET-VPF provides the following command, which can be used in the MATLAB command window. This command automatically executes a series of operations for </w:t>
      </w:r>
      <w:r w:rsidR="00DA30E9" w:rsidRPr="0029259B">
        <w:rPr>
          <w:rFonts w:ascii="Arial" w:hAnsi="Arial" w:cs="Arial"/>
        </w:rPr>
        <w:t xml:space="preserve">the </w:t>
      </w:r>
      <w:r w:rsidRPr="0029259B">
        <w:rPr>
          <w:rFonts w:ascii="Arial" w:hAnsi="Arial" w:cs="Arial"/>
        </w:rPr>
        <w:t xml:space="preserve">generation of a </w:t>
      </w:r>
      <w:r w:rsidR="2D3505F5" w:rsidRPr="0029259B">
        <w:rPr>
          <w:rFonts w:ascii="Arial" w:hAnsi="Arial" w:cs="Arial"/>
        </w:rPr>
        <w:t>SPILS environment</w:t>
      </w:r>
      <w:r w:rsidRPr="0029259B">
        <w:rPr>
          <w:rFonts w:ascii="Arial" w:hAnsi="Arial" w:cs="Arial"/>
        </w:rPr>
        <w:t>.</w:t>
      </w:r>
    </w:p>
    <w:p w14:paraId="42B94EA9" w14:textId="17B19E65" w:rsidR="00CF361C" w:rsidRPr="0029259B" w:rsidRDefault="00CF361C" w:rsidP="00CF361C">
      <w:pPr>
        <w:rPr>
          <w:rFonts w:ascii="Arial" w:hAnsi="Arial" w:cs="Arial"/>
        </w:rPr>
      </w:pPr>
    </w:p>
    <w:p w14:paraId="14163713" w14:textId="14EF1708" w:rsidR="00DF2002" w:rsidRPr="0029259B" w:rsidRDefault="00DF2002" w:rsidP="00DF2002">
      <w:pPr>
        <w:pStyle w:val="Caption"/>
        <w:jc w:val="center"/>
        <w:rPr>
          <w:rFonts w:ascii="Arial" w:hAnsi="Arial" w:cs="Arial"/>
          <w:b/>
          <w:bCs/>
          <w:color w:val="auto"/>
        </w:rPr>
      </w:pPr>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3</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7</w:t>
      </w:r>
      <w:r w:rsidR="00A3763F" w:rsidRPr="0029259B">
        <w:rPr>
          <w:rFonts w:ascii="Arial" w:hAnsi="Arial" w:cs="Arial"/>
          <w:b/>
          <w:bCs/>
          <w:color w:val="auto"/>
        </w:rPr>
        <w:fldChar w:fldCharType="end"/>
      </w:r>
      <w:r w:rsidRPr="0029259B">
        <w:rPr>
          <w:rFonts w:ascii="Arial" w:hAnsi="Arial" w:cs="Arial"/>
          <w:b/>
          <w:bCs/>
          <w:color w:val="auto"/>
        </w:rPr>
        <w:t xml:space="preserve"> Provided command</w:t>
      </w:r>
    </w:p>
    <w:tbl>
      <w:tblPr>
        <w:tblStyle w:val="TableGrid"/>
        <w:tblW w:w="0" w:type="auto"/>
        <w:tblLook w:val="04A0" w:firstRow="1" w:lastRow="0" w:firstColumn="1" w:lastColumn="0" w:noHBand="0" w:noVBand="1"/>
      </w:tblPr>
      <w:tblGrid>
        <w:gridCol w:w="4135"/>
        <w:gridCol w:w="6655"/>
      </w:tblGrid>
      <w:tr w:rsidR="00CF361C" w:rsidRPr="0029259B" w14:paraId="72171C54" w14:textId="77777777" w:rsidTr="3C0BE9D9">
        <w:tc>
          <w:tcPr>
            <w:tcW w:w="4135" w:type="dxa"/>
            <w:shd w:val="clear" w:color="auto" w:fill="0070C0"/>
          </w:tcPr>
          <w:p w14:paraId="0D7A9A5F" w14:textId="50737596" w:rsidR="00CF361C" w:rsidRPr="0029259B" w:rsidRDefault="00CF361C" w:rsidP="00CF361C">
            <w:pPr>
              <w:jc w:val="center"/>
              <w:rPr>
                <w:rFonts w:ascii="Arial" w:hAnsi="Arial" w:cs="Arial"/>
                <w:b/>
                <w:bCs/>
                <w:color w:val="FFFFFF" w:themeColor="background1"/>
              </w:rPr>
            </w:pPr>
            <w:r w:rsidRPr="0029259B">
              <w:rPr>
                <w:rFonts w:ascii="Arial" w:hAnsi="Arial" w:cs="Arial"/>
                <w:b/>
                <w:bCs/>
                <w:color w:val="FFFFFF" w:themeColor="background1"/>
              </w:rPr>
              <w:t>Command name</w:t>
            </w:r>
          </w:p>
        </w:tc>
        <w:tc>
          <w:tcPr>
            <w:tcW w:w="6655" w:type="dxa"/>
            <w:shd w:val="clear" w:color="auto" w:fill="0070C0"/>
          </w:tcPr>
          <w:p w14:paraId="3380DFD1" w14:textId="614E6D03" w:rsidR="00CF361C" w:rsidRPr="0029259B" w:rsidRDefault="00CF361C" w:rsidP="00CF361C">
            <w:pPr>
              <w:jc w:val="center"/>
              <w:rPr>
                <w:rFonts w:ascii="Arial" w:hAnsi="Arial" w:cs="Arial"/>
                <w:b/>
                <w:bCs/>
                <w:color w:val="FFFFFF" w:themeColor="background1"/>
              </w:rPr>
            </w:pPr>
            <w:r w:rsidRPr="0029259B">
              <w:rPr>
                <w:rFonts w:ascii="Arial" w:hAnsi="Arial" w:cs="Arial"/>
                <w:b/>
                <w:bCs/>
                <w:color w:val="FFFFFF" w:themeColor="background1"/>
              </w:rPr>
              <w:t>Description</w:t>
            </w:r>
          </w:p>
        </w:tc>
      </w:tr>
      <w:tr w:rsidR="00CF361C" w:rsidRPr="0029259B" w14:paraId="3D6133A0" w14:textId="77777777" w:rsidTr="3C0BE9D9">
        <w:tc>
          <w:tcPr>
            <w:tcW w:w="4135" w:type="dxa"/>
          </w:tcPr>
          <w:p w14:paraId="7BA6C6B0" w14:textId="3FAB8F2E" w:rsidR="00CF361C" w:rsidRPr="0029259B" w:rsidRDefault="00CF361C" w:rsidP="00CF361C">
            <w:pPr>
              <w:rPr>
                <w:rFonts w:ascii="Arial" w:hAnsi="Arial" w:cs="Arial"/>
              </w:rPr>
            </w:pPr>
            <w:r w:rsidRPr="0029259B">
              <w:rPr>
                <w:rFonts w:ascii="Arial" w:hAnsi="Arial" w:cs="Arial"/>
              </w:rPr>
              <w:t>run_vlab</w:t>
            </w:r>
          </w:p>
        </w:tc>
        <w:tc>
          <w:tcPr>
            <w:tcW w:w="6655" w:type="dxa"/>
          </w:tcPr>
          <w:p w14:paraId="482137A9" w14:textId="2A9A3731" w:rsidR="00CF361C" w:rsidRPr="0029259B" w:rsidRDefault="6BE9B166" w:rsidP="3C0BE9D9">
            <w:pPr>
              <w:rPr>
                <w:rFonts w:ascii="Arial" w:hAnsi="Arial" w:cs="Arial"/>
              </w:rPr>
            </w:pPr>
            <w:r w:rsidRPr="0029259B">
              <w:rPr>
                <w:rFonts w:ascii="Arial" w:hAnsi="Arial" w:cs="Arial"/>
              </w:rPr>
              <w:t xml:space="preserve">Generates a </w:t>
            </w:r>
            <w:r w:rsidR="2D3505F5" w:rsidRPr="0029259B">
              <w:rPr>
                <w:rFonts w:ascii="Arial" w:hAnsi="Arial" w:cs="Arial"/>
              </w:rPr>
              <w:t>SPILS environment</w:t>
            </w:r>
            <w:r w:rsidR="10E05E2A" w:rsidRPr="0029259B">
              <w:rPr>
                <w:rFonts w:ascii="Arial" w:hAnsi="Arial" w:cs="Arial"/>
              </w:rPr>
              <w:t xml:space="preserve"> and executes SPILS automatically</w:t>
            </w:r>
          </w:p>
        </w:tc>
      </w:tr>
    </w:tbl>
    <w:p w14:paraId="4431F65E" w14:textId="77777777" w:rsidR="00CF361C" w:rsidRPr="0029259B" w:rsidRDefault="00CF361C" w:rsidP="00CF361C">
      <w:pPr>
        <w:rPr>
          <w:rFonts w:ascii="Arial" w:hAnsi="Arial" w:cs="Arial"/>
        </w:rPr>
      </w:pPr>
    </w:p>
    <w:p w14:paraId="78E7DDF7" w14:textId="3E37FE81" w:rsidR="00997A70" w:rsidRPr="0029259B" w:rsidRDefault="00997A70" w:rsidP="00EB47E4">
      <w:pPr>
        <w:pStyle w:val="ListParagraph"/>
        <w:numPr>
          <w:ilvl w:val="0"/>
          <w:numId w:val="10"/>
        </w:numPr>
        <w:rPr>
          <w:rFonts w:ascii="Arial" w:hAnsi="Arial" w:cs="Arial"/>
        </w:rPr>
      </w:pPr>
      <w:r w:rsidRPr="0029259B">
        <w:rPr>
          <w:rFonts w:ascii="Arial" w:hAnsi="Arial" w:cs="Arial"/>
        </w:rPr>
        <w:t>Select the Code generation target on</w:t>
      </w:r>
      <w:r w:rsidR="00013832" w:rsidRPr="0029259B">
        <w:rPr>
          <w:rFonts w:ascii="Arial" w:hAnsi="Arial" w:cs="Arial"/>
        </w:rPr>
        <w:t xml:space="preserve"> the</w:t>
      </w:r>
      <w:r w:rsidRPr="0029259B">
        <w:rPr>
          <w:rFonts w:ascii="Arial" w:hAnsi="Arial" w:cs="Arial"/>
        </w:rPr>
        <w:t xml:space="preserve"> model.</w:t>
      </w:r>
    </w:p>
    <w:p w14:paraId="45EA52D6" w14:textId="65352D2E" w:rsidR="00DF2002" w:rsidRPr="0029259B" w:rsidRDefault="4F1AC060" w:rsidP="00EB47E4">
      <w:pPr>
        <w:pStyle w:val="ListParagraph"/>
        <w:numPr>
          <w:ilvl w:val="0"/>
          <w:numId w:val="10"/>
        </w:numPr>
        <w:rPr>
          <w:rFonts w:ascii="Arial" w:eastAsiaTheme="majorEastAsia" w:hAnsi="Arial" w:cs="Arial"/>
          <w:szCs w:val="18"/>
        </w:rPr>
      </w:pPr>
      <w:r w:rsidRPr="0029259B">
        <w:rPr>
          <w:rFonts w:ascii="Arial" w:hAnsi="Arial" w:cs="Arial"/>
        </w:rPr>
        <w:t xml:space="preserve">Execute generation of </w:t>
      </w:r>
      <w:r w:rsidR="2D3505F5" w:rsidRPr="0029259B">
        <w:rPr>
          <w:rFonts w:ascii="Arial" w:hAnsi="Arial" w:cs="Arial"/>
        </w:rPr>
        <w:t>SPILS environment</w:t>
      </w:r>
      <w:r w:rsidR="3C2E0124" w:rsidRPr="0029259B">
        <w:rPr>
          <w:rFonts w:ascii="Arial" w:hAnsi="Arial" w:cs="Arial"/>
        </w:rPr>
        <w:t xml:space="preserve"> by entering the provided command in</w:t>
      </w:r>
      <w:r w:rsidRPr="0029259B">
        <w:rPr>
          <w:rFonts w:ascii="Arial" w:hAnsi="Arial" w:cs="Arial"/>
        </w:rPr>
        <w:t xml:space="preserve"> the</w:t>
      </w:r>
      <w:r w:rsidR="3C2E0124" w:rsidRPr="0029259B">
        <w:rPr>
          <w:rFonts w:ascii="Arial" w:hAnsi="Arial" w:cs="Arial"/>
        </w:rPr>
        <w:t xml:space="preserve"> MATLAB</w:t>
      </w:r>
      <w:r w:rsidRPr="0029259B">
        <w:rPr>
          <w:rFonts w:ascii="Arial" w:hAnsi="Arial" w:cs="Arial"/>
        </w:rPr>
        <w:t xml:space="preserve"> Command Window</w:t>
      </w:r>
      <w:r w:rsidR="3C2E0124" w:rsidRPr="0029259B">
        <w:rPr>
          <w:rFonts w:ascii="Arial" w:hAnsi="Arial" w:cs="Arial"/>
        </w:rPr>
        <w:t>, using the following syntax</w:t>
      </w:r>
      <w:r w:rsidRPr="0029259B">
        <w:rPr>
          <w:rFonts w:ascii="Arial" w:hAnsi="Arial" w:cs="Arial"/>
        </w:rPr>
        <w:t>.</w:t>
      </w:r>
    </w:p>
    <w:p w14:paraId="7CB12BA6" w14:textId="6946B93A" w:rsidR="00DF2002" w:rsidRPr="0029259B" w:rsidRDefault="00C338CF" w:rsidP="00DF2002">
      <w:pPr>
        <w:pStyle w:val="ListParagraph"/>
        <w:rPr>
          <w:rFonts w:ascii="Arial" w:hAnsi="Arial" w:cs="Arial"/>
        </w:rPr>
      </w:pPr>
      <w:r w:rsidRPr="0029259B">
        <w:rPr>
          <w:rFonts w:ascii="Arial" w:hAnsi="Arial" w:cs="Arial"/>
        </w:rPr>
        <w:t xml:space="preserve">Here "&gt;&gt;" denotes the command prompt and "[Enter]" denotes </w:t>
      </w:r>
      <w:r w:rsidR="007702A1" w:rsidRPr="0029259B">
        <w:rPr>
          <w:rFonts w:ascii="Arial" w:hAnsi="Arial" w:cs="Arial"/>
        </w:rPr>
        <w:t xml:space="preserve">the </w:t>
      </w:r>
      <w:r w:rsidRPr="0029259B">
        <w:rPr>
          <w:rFonts w:ascii="Arial" w:hAnsi="Arial" w:cs="Arial"/>
        </w:rPr>
        <w:t>entry of the Enter key.</w:t>
      </w:r>
    </w:p>
    <w:p w14:paraId="443A6FB9" w14:textId="77777777" w:rsidR="00C338CF" w:rsidRPr="0029259B" w:rsidRDefault="00C338CF" w:rsidP="00C338CF">
      <w:pPr>
        <w:ind w:leftChars="850" w:left="1530" w:firstLine="1"/>
        <w:rPr>
          <w:rFonts w:ascii="Arial" w:hAnsi="Arial" w:cs="Arial"/>
        </w:rPr>
      </w:pPr>
      <w:r w:rsidRPr="0029259B">
        <w:rPr>
          <w:rFonts w:ascii="Arial" w:hAnsi="Arial" w:cs="Arial"/>
          <w:noProof/>
          <w:lang w:eastAsia="en-US"/>
        </w:rPr>
        <mc:AlternateContent>
          <mc:Choice Requires="wps">
            <w:drawing>
              <wp:anchor distT="0" distB="0" distL="114300" distR="114300" simplePos="0" relativeHeight="251659264" behindDoc="0" locked="0" layoutInCell="1" allowOverlap="1" wp14:anchorId="0538AE9F" wp14:editId="6A8FC27B">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30D1DDEB" w14:textId="3F3A27E0" w:rsidR="00494F6C" w:rsidRPr="00AC47A1" w:rsidRDefault="00494F6C" w:rsidP="00C338CF">
                            <w:pPr>
                              <w:rPr>
                                <w:rFonts w:ascii="Arial" w:hAnsi="Arial" w:cs="Arial"/>
                                <w:szCs w:val="18"/>
                              </w:rPr>
                            </w:pPr>
                            <w:r w:rsidRPr="00AC47A1">
                              <w:rPr>
                                <w:rFonts w:ascii="Arial" w:hAnsi="Arial" w:cs="Arial"/>
                                <w:szCs w:val="18"/>
                              </w:rPr>
                              <w:t xml:space="preserve">&gt;&gt; </w:t>
                            </w:r>
                            <w:r>
                              <w:rPr>
                                <w:rFonts w:ascii="Arial" w:hAnsi="Arial" w:cs="Arial"/>
                                <w:szCs w:val="18"/>
                              </w:rPr>
                              <w:t>run_vlab</w:t>
                            </w:r>
                            <w:r w:rsidRPr="00AC47A1">
                              <w:rPr>
                                <w:rFonts w:ascii="Arial" w:hAnsi="Arial"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8AE9F" id="Rectangle 382" o:spid="_x0000_s1029" style="position:absolute;left:0;text-align:left;margin-left:0;margin-top:4.05pt;width:350.4pt;height:21.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">
                <v:shadow opacity=".5" offset="6pt,6pt"/>
                <v:textbox>
                  <w:txbxContent>
                    <w:p w14:paraId="30D1DDEB" w14:textId="3F3A27E0" w:rsidR="00494F6C" w:rsidRPr="00AC47A1" w:rsidRDefault="00494F6C" w:rsidP="00C338CF">
                      <w:pPr>
                        <w:rPr>
                          <w:rFonts w:ascii="Arial" w:hAnsi="Arial" w:cs="Arial"/>
                          <w:szCs w:val="18"/>
                        </w:rPr>
                      </w:pPr>
                      <w:r w:rsidRPr="00AC47A1">
                        <w:rPr>
                          <w:rFonts w:ascii="Arial" w:hAnsi="Arial" w:cs="Arial"/>
                          <w:szCs w:val="18"/>
                        </w:rPr>
                        <w:t xml:space="preserve">&gt;&gt; </w:t>
                      </w:r>
                      <w:r>
                        <w:rPr>
                          <w:rFonts w:ascii="Arial" w:hAnsi="Arial" w:cs="Arial"/>
                          <w:szCs w:val="18"/>
                        </w:rPr>
                        <w:t>run_vlab</w:t>
                      </w:r>
                      <w:r w:rsidRPr="00AC47A1">
                        <w:rPr>
                          <w:rFonts w:ascii="Arial" w:hAnsi="Arial" w:cs="Arial"/>
                          <w:szCs w:val="18"/>
                        </w:rPr>
                        <w:t xml:space="preserve"> [Enter]</w:t>
                      </w:r>
                    </w:p>
                  </w:txbxContent>
                </v:textbox>
                <w10:wrap anchorx="margin"/>
              </v:rect>
            </w:pict>
          </mc:Fallback>
        </mc:AlternateContent>
      </w:r>
    </w:p>
    <w:p w14:paraId="10DCE48D" w14:textId="77777777" w:rsidR="00C338CF" w:rsidRPr="0029259B" w:rsidRDefault="00C338CF" w:rsidP="00C338CF">
      <w:pPr>
        <w:ind w:leftChars="850" w:left="1530" w:firstLine="1"/>
        <w:rPr>
          <w:rFonts w:ascii="Arial" w:hAnsi="Arial" w:cs="Arial"/>
        </w:rPr>
      </w:pPr>
    </w:p>
    <w:p w14:paraId="684F6978" w14:textId="498E2165" w:rsidR="00C338CF" w:rsidRPr="0029259B" w:rsidRDefault="00C338CF" w:rsidP="00DF2002">
      <w:pPr>
        <w:pStyle w:val="ListParagraph"/>
        <w:rPr>
          <w:rFonts w:ascii="Arial" w:hAnsi="Arial" w:cs="Arial"/>
        </w:rPr>
      </w:pPr>
    </w:p>
    <w:p w14:paraId="248D2432" w14:textId="77777777" w:rsidR="00DF2002" w:rsidRPr="0029259B" w:rsidRDefault="00DF2002" w:rsidP="00DF2002">
      <w:pPr>
        <w:rPr>
          <w:rFonts w:ascii="Arial" w:hAnsi="Arial" w:cs="Arial"/>
        </w:rPr>
      </w:pPr>
    </w:p>
    <w:p w14:paraId="5001FF28" w14:textId="598E1A0A" w:rsidR="00AA2C4F" w:rsidRDefault="03A260D2" w:rsidP="00EB47E4">
      <w:pPr>
        <w:pStyle w:val="ListParagraph"/>
        <w:numPr>
          <w:ilvl w:val="0"/>
          <w:numId w:val="10"/>
        </w:numPr>
        <w:rPr>
          <w:rFonts w:ascii="Arial" w:hAnsi="Arial" w:cs="Arial"/>
        </w:rPr>
      </w:pPr>
      <w:r w:rsidRPr="0029259B">
        <w:rPr>
          <w:rFonts w:ascii="Arial" w:hAnsi="Arial" w:cs="Arial"/>
        </w:rPr>
        <w:t>After executing “</w:t>
      </w:r>
      <w:r w:rsidRPr="0029259B">
        <w:rPr>
          <w:rFonts w:ascii="Arial" w:hAnsi="Arial" w:cs="Arial"/>
          <w:b/>
          <w:bCs/>
        </w:rPr>
        <w:t>run_vlab</w:t>
      </w:r>
      <w:r w:rsidRPr="0029259B">
        <w:rPr>
          <w:rFonts w:ascii="Arial" w:hAnsi="Arial" w:cs="Arial"/>
        </w:rPr>
        <w:t>” command, the SC_project folder will be created. And a message box is displayed to notify for</w:t>
      </w:r>
      <w:r w:rsidR="0090094D" w:rsidRPr="0029259B">
        <w:rPr>
          <w:rFonts w:ascii="Arial" w:hAnsi="Arial" w:cs="Arial"/>
        </w:rPr>
        <w:t xml:space="preserve"> the</w:t>
      </w:r>
      <w:r w:rsidRPr="0029259B">
        <w:rPr>
          <w:rFonts w:ascii="Arial" w:hAnsi="Arial" w:cs="Arial"/>
        </w:rPr>
        <w:t xml:space="preserve"> user about the full path of SC_project.</w:t>
      </w:r>
    </w:p>
    <w:p w14:paraId="3B89C6FA" w14:textId="2FA33A64" w:rsidR="00D70FDE" w:rsidRDefault="00D70FDE" w:rsidP="00D70FDE">
      <w:pPr>
        <w:pStyle w:val="ListParagraph"/>
        <w:rPr>
          <w:rFonts w:ascii="Arial" w:hAnsi="Arial" w:cs="Arial"/>
        </w:rPr>
      </w:pPr>
    </w:p>
    <w:p w14:paraId="2403D271" w14:textId="03FB6523" w:rsidR="00D70FDE" w:rsidRPr="003558A1" w:rsidRDefault="00D70FDE" w:rsidP="003558A1">
      <w:pPr>
        <w:pStyle w:val="ListParagraph"/>
        <w:ind w:left="2160" w:hanging="1440"/>
        <w:rPr>
          <w:rFonts w:ascii="Arial" w:hAnsi="Arial" w:cs="Arial"/>
        </w:rPr>
      </w:pPr>
      <w:r w:rsidRPr="003558A1">
        <w:rPr>
          <w:rFonts w:ascii="Arial" w:hAnsi="Arial" w:cs="Arial"/>
          <w:highlight w:val="yellow"/>
        </w:rPr>
        <w:t>Remark</w:t>
      </w:r>
      <w:r w:rsidRPr="003558A1">
        <w:rPr>
          <w:rFonts w:ascii="Arial" w:hAnsi="Arial" w:cs="Arial"/>
          <w:highlight w:val="yellow"/>
        </w:rPr>
        <w:tab/>
      </w:r>
      <w:commentRangeStart w:id="776"/>
      <w:r w:rsidRPr="003558A1">
        <w:rPr>
          <w:rFonts w:ascii="Arial" w:hAnsi="Arial" w:cs="Arial"/>
          <w:highlight w:val="yellow"/>
        </w:rPr>
        <w:t xml:space="preserve">If using RH850/U2C device series, this message box is not displayed and do not </w:t>
      </w:r>
      <w:r w:rsidR="003558A1">
        <w:rPr>
          <w:rFonts w:ascii="Arial" w:hAnsi="Arial" w:cs="Arial"/>
          <w:highlight w:val="yellow"/>
        </w:rPr>
        <w:t>execute</w:t>
      </w:r>
      <w:r w:rsidR="003558A1" w:rsidRPr="003558A1">
        <w:rPr>
          <w:rFonts w:ascii="Arial" w:hAnsi="Arial" w:cs="Arial"/>
          <w:highlight w:val="yellow"/>
        </w:rPr>
        <w:t xml:space="preserve"> the feature which described in section </w:t>
      </w:r>
      <w:r w:rsidR="003558A1" w:rsidRPr="003558A1">
        <w:rPr>
          <w:rFonts w:ascii="Arial" w:hAnsi="Arial" w:cs="Arial"/>
          <w:b/>
          <w:bCs/>
          <w:highlight w:val="yellow"/>
        </w:rPr>
        <w:fldChar w:fldCharType="begin"/>
      </w:r>
      <w:r w:rsidR="003558A1" w:rsidRPr="003558A1">
        <w:rPr>
          <w:rFonts w:ascii="Arial" w:hAnsi="Arial" w:cs="Arial"/>
          <w:b/>
          <w:bCs/>
          <w:highlight w:val="yellow"/>
        </w:rPr>
        <w:instrText xml:space="preserve"> REF _Ref108447145 \h  \* MERGEFORMAT </w:instrText>
      </w:r>
      <w:r w:rsidR="003558A1" w:rsidRPr="003558A1">
        <w:rPr>
          <w:rFonts w:ascii="Arial" w:hAnsi="Arial" w:cs="Arial"/>
          <w:b/>
          <w:bCs/>
          <w:highlight w:val="yellow"/>
        </w:rPr>
      </w:r>
      <w:r w:rsidR="003558A1" w:rsidRPr="003558A1">
        <w:rPr>
          <w:rFonts w:ascii="Arial" w:hAnsi="Arial" w:cs="Arial"/>
          <w:b/>
          <w:bCs/>
          <w:highlight w:val="yellow"/>
        </w:rPr>
        <w:fldChar w:fldCharType="separate"/>
      </w:r>
      <w:r w:rsidR="003C2150" w:rsidRPr="003C2150">
        <w:rPr>
          <w:rFonts w:ascii="Arial" w:hAnsi="Arial" w:cs="Arial"/>
          <w:b/>
          <w:bCs/>
          <w:highlight w:val="yellow"/>
        </w:rPr>
        <w:t>3.3.3.1 Generating the peripherals’ source code by SC</w:t>
      </w:r>
      <w:r w:rsidR="003558A1" w:rsidRPr="003558A1">
        <w:rPr>
          <w:rFonts w:ascii="Arial" w:hAnsi="Arial" w:cs="Arial"/>
          <w:b/>
          <w:bCs/>
          <w:highlight w:val="yellow"/>
        </w:rPr>
        <w:fldChar w:fldCharType="end"/>
      </w:r>
      <w:r w:rsidR="003558A1" w:rsidRPr="003558A1">
        <w:rPr>
          <w:rFonts w:ascii="Arial" w:hAnsi="Arial" w:cs="Arial"/>
          <w:highlight w:val="yellow"/>
        </w:rPr>
        <w:t>.</w:t>
      </w:r>
      <w:commentRangeEnd w:id="776"/>
      <w:r w:rsidR="003558A1">
        <w:rPr>
          <w:rStyle w:val="CommentReference"/>
        </w:rPr>
        <w:commentReference w:id="776"/>
      </w:r>
      <w:bookmarkStart w:id="777" w:name="V10000_Req_03_011"/>
      <w:bookmarkEnd w:id="777"/>
    </w:p>
    <w:p w14:paraId="6FD68DBF" w14:textId="31C53D5B" w:rsidR="00AA2C4F" w:rsidRPr="0029259B" w:rsidRDefault="00AA2C4F" w:rsidP="00AA2C4F">
      <w:pPr>
        <w:rPr>
          <w:rFonts w:ascii="Arial" w:hAnsi="Arial" w:cs="Arial"/>
        </w:rPr>
      </w:pPr>
    </w:p>
    <w:p w14:paraId="76CF8FA4" w14:textId="66B8B63F" w:rsidR="00AA2C4F" w:rsidRPr="0029259B" w:rsidRDefault="00871E18" w:rsidP="00AA2C4F">
      <w:pPr>
        <w:jc w:val="center"/>
        <w:rPr>
          <w:rFonts w:ascii="Arial" w:hAnsi="Arial" w:cs="Arial"/>
        </w:rPr>
      </w:pPr>
      <w:r w:rsidRPr="0029259B">
        <w:rPr>
          <w:rFonts w:ascii="Arial" w:hAnsi="Arial" w:cs="Arial"/>
          <w:noProof/>
        </w:rPr>
        <w:drawing>
          <wp:inline distT="0" distB="0" distL="0" distR="0" wp14:anchorId="57347C0E" wp14:editId="7544EF0F">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5AEF66A7" w14:textId="3D8760C0" w:rsidR="00AA2C4F" w:rsidRPr="0029259B" w:rsidRDefault="00AA2C4F" w:rsidP="00AA2C4F">
      <w:pPr>
        <w:jc w:val="center"/>
        <w:rPr>
          <w:rFonts w:ascii="Arial" w:hAnsi="Arial" w:cs="Arial"/>
        </w:rPr>
      </w:pPr>
    </w:p>
    <w:p w14:paraId="0D976A03" w14:textId="5ECA932C" w:rsidR="00AA2C4F" w:rsidRPr="0029259B" w:rsidRDefault="00AA2C4F" w:rsidP="00AA2C4F">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26</w:t>
      </w:r>
      <w:r w:rsidR="00341B7D">
        <w:rPr>
          <w:rFonts w:ascii="Arial" w:hAnsi="Arial" w:cs="Arial"/>
          <w:b/>
          <w:bCs/>
          <w:color w:val="auto"/>
        </w:rPr>
        <w:fldChar w:fldCharType="end"/>
      </w:r>
      <w:r w:rsidRPr="0029259B">
        <w:rPr>
          <w:rFonts w:ascii="Arial" w:hAnsi="Arial" w:cs="Arial"/>
          <w:b/>
          <w:bCs/>
          <w:color w:val="auto"/>
        </w:rPr>
        <w:t xml:space="preserve"> Message box notify the full path of SC_project</w:t>
      </w:r>
    </w:p>
    <w:p w14:paraId="04796A37" w14:textId="77777777" w:rsidR="00AA2C4F" w:rsidRPr="0029259B" w:rsidRDefault="00AA2C4F" w:rsidP="00AA2C4F">
      <w:pPr>
        <w:rPr>
          <w:rFonts w:ascii="Arial" w:hAnsi="Arial" w:cs="Arial"/>
        </w:rPr>
      </w:pPr>
    </w:p>
    <w:p w14:paraId="676695A7" w14:textId="42DF02AE" w:rsidR="00E86C57" w:rsidRPr="0029259B" w:rsidRDefault="5F28C664" w:rsidP="00917DA9">
      <w:pPr>
        <w:pStyle w:val="Heading4"/>
        <w:rPr>
          <w:rFonts w:cs="Arial"/>
        </w:rPr>
      </w:pPr>
      <w:bookmarkStart w:id="778" w:name="_Ref93418500"/>
      <w:bookmarkStart w:id="779" w:name="_Toc94021768"/>
      <w:bookmarkStart w:id="780" w:name="_Ref94026585"/>
      <w:bookmarkStart w:id="781" w:name="_Ref96361277"/>
      <w:bookmarkStart w:id="782" w:name="_Ref108447145"/>
      <w:r w:rsidRPr="0029259B">
        <w:rPr>
          <w:rFonts w:cs="Arial"/>
        </w:rPr>
        <w:t>3.3.</w:t>
      </w:r>
      <w:r w:rsidR="19197403" w:rsidRPr="0029259B">
        <w:rPr>
          <w:rFonts w:cs="Arial"/>
        </w:rPr>
        <w:t>3</w:t>
      </w:r>
      <w:r w:rsidRPr="0029259B">
        <w:rPr>
          <w:rFonts w:cs="Arial"/>
        </w:rPr>
        <w:t>.</w:t>
      </w:r>
      <w:r w:rsidR="223589C9" w:rsidRPr="0029259B">
        <w:rPr>
          <w:rFonts w:cs="Arial"/>
        </w:rPr>
        <w:t>1</w:t>
      </w:r>
      <w:r w:rsidRPr="0029259B">
        <w:rPr>
          <w:rFonts w:cs="Arial"/>
        </w:rPr>
        <w:t xml:space="preserve"> </w:t>
      </w:r>
      <w:r w:rsidR="3182C9EF" w:rsidRPr="0029259B">
        <w:rPr>
          <w:rFonts w:cs="Arial"/>
        </w:rPr>
        <w:t>Generating the peripherals’</w:t>
      </w:r>
      <w:r w:rsidR="2FD9EAD5" w:rsidRPr="0029259B">
        <w:rPr>
          <w:rFonts w:cs="Arial"/>
        </w:rPr>
        <w:t xml:space="preserve"> source code</w:t>
      </w:r>
      <w:r w:rsidRPr="0029259B">
        <w:rPr>
          <w:rFonts w:cs="Arial"/>
        </w:rPr>
        <w:t xml:space="preserve"> </w:t>
      </w:r>
      <w:bookmarkEnd w:id="778"/>
      <w:r w:rsidR="3182C9EF" w:rsidRPr="0029259B">
        <w:rPr>
          <w:rFonts w:cs="Arial"/>
        </w:rPr>
        <w:t>by SC</w:t>
      </w:r>
      <w:bookmarkEnd w:id="779"/>
      <w:bookmarkEnd w:id="780"/>
      <w:bookmarkEnd w:id="781"/>
      <w:bookmarkEnd w:id="782"/>
    </w:p>
    <w:p w14:paraId="1DE4A3A4" w14:textId="282D8BAB" w:rsidR="00E86C57" w:rsidRPr="0029259B" w:rsidRDefault="00E86C57" w:rsidP="008F699B">
      <w:pPr>
        <w:rPr>
          <w:rFonts w:ascii="Arial" w:hAnsi="Arial" w:cs="Arial"/>
        </w:rPr>
      </w:pPr>
    </w:p>
    <w:p w14:paraId="7653E254" w14:textId="195A6AD3" w:rsidR="000F3E74" w:rsidRPr="0029259B" w:rsidRDefault="18420B46" w:rsidP="00EB47E4">
      <w:pPr>
        <w:pStyle w:val="ListParagraph"/>
        <w:numPr>
          <w:ilvl w:val="0"/>
          <w:numId w:val="10"/>
        </w:numPr>
        <w:rPr>
          <w:rFonts w:ascii="Arial" w:hAnsi="Arial" w:cs="Arial"/>
        </w:rPr>
      </w:pPr>
      <w:r w:rsidRPr="0029259B">
        <w:rPr>
          <w:rFonts w:ascii="Arial" w:hAnsi="Arial" w:cs="Arial"/>
        </w:rPr>
        <w:t xml:space="preserve">After that, the SC </w:t>
      </w:r>
      <w:r w:rsidR="4A7EBE92" w:rsidRPr="0029259B">
        <w:rPr>
          <w:rFonts w:ascii="Arial" w:hAnsi="Arial" w:cs="Arial"/>
        </w:rPr>
        <w:t>Window</w:t>
      </w:r>
      <w:r w:rsidRPr="0029259B">
        <w:rPr>
          <w:rFonts w:ascii="Arial" w:hAnsi="Arial" w:cs="Arial"/>
        </w:rPr>
        <w:t xml:space="preserve"> will be displayed. User</w:t>
      </w:r>
      <w:r w:rsidR="00C82435" w:rsidRPr="0029259B">
        <w:rPr>
          <w:rFonts w:ascii="Arial" w:hAnsi="Arial" w:cs="Arial"/>
        </w:rPr>
        <w:t>s</w:t>
      </w:r>
      <w:r w:rsidRPr="0029259B">
        <w:rPr>
          <w:rFonts w:ascii="Arial" w:hAnsi="Arial" w:cs="Arial"/>
        </w:rPr>
        <w:t xml:space="preserve"> can configure detail</w:t>
      </w:r>
      <w:r w:rsidR="00C82435" w:rsidRPr="0029259B">
        <w:rPr>
          <w:rFonts w:ascii="Arial" w:hAnsi="Arial" w:cs="Arial"/>
        </w:rPr>
        <w:t>ed</w:t>
      </w:r>
      <w:r w:rsidRPr="0029259B">
        <w:rPr>
          <w:rFonts w:ascii="Arial" w:hAnsi="Arial" w:cs="Arial"/>
        </w:rPr>
        <w:t xml:space="preserve"> settings and generate peripherals</w:t>
      </w:r>
      <w:r w:rsidR="421D1A9D" w:rsidRPr="0029259B">
        <w:rPr>
          <w:rFonts w:ascii="Arial" w:hAnsi="Arial" w:cs="Arial"/>
        </w:rPr>
        <w:t>’</w:t>
      </w:r>
      <w:r w:rsidRPr="0029259B">
        <w:rPr>
          <w:rFonts w:ascii="Arial" w:hAnsi="Arial" w:cs="Arial"/>
        </w:rPr>
        <w:t xml:space="preserve"> source code as below:</w:t>
      </w:r>
    </w:p>
    <w:p w14:paraId="09D405AF" w14:textId="595F0AE9" w:rsidR="00240AC6" w:rsidRPr="0029259B" w:rsidRDefault="00240AC6" w:rsidP="00EB47E4">
      <w:pPr>
        <w:pStyle w:val="ListParagraph"/>
        <w:numPr>
          <w:ilvl w:val="0"/>
          <w:numId w:val="11"/>
        </w:numPr>
        <w:rPr>
          <w:rFonts w:ascii="Arial" w:hAnsi="Arial" w:cs="Arial"/>
        </w:rPr>
      </w:pPr>
      <w:r w:rsidRPr="0029259B">
        <w:rPr>
          <w:rFonts w:ascii="Arial" w:hAnsi="Arial" w:cs="Arial"/>
          <w:b/>
          <w:bCs/>
        </w:rPr>
        <w:t xml:space="preserve">Step 1: </w:t>
      </w:r>
      <w:r w:rsidRPr="0029259B">
        <w:rPr>
          <w:rFonts w:ascii="Arial" w:hAnsi="Arial" w:cs="Arial"/>
        </w:rPr>
        <w:t>Select [New Configuration File] or [File] -&gt; [New…] to create new SC project.</w:t>
      </w:r>
    </w:p>
    <w:p w14:paraId="2E327F70" w14:textId="4A6DBDDD" w:rsidR="0093389F" w:rsidRPr="0029259B" w:rsidRDefault="0093389F" w:rsidP="0093389F">
      <w:pPr>
        <w:rPr>
          <w:rFonts w:ascii="Arial" w:hAnsi="Arial" w:cs="Arial"/>
        </w:rPr>
      </w:pPr>
    </w:p>
    <w:p w14:paraId="6F19A8EA" w14:textId="68E5CBDE" w:rsidR="0093389F" w:rsidRPr="0029259B" w:rsidRDefault="0093389F" w:rsidP="0093389F">
      <w:pPr>
        <w:jc w:val="center"/>
        <w:rPr>
          <w:rFonts w:ascii="Arial" w:hAnsi="Arial" w:cs="Arial"/>
        </w:rPr>
      </w:pPr>
      <w:r w:rsidRPr="0029259B">
        <w:rPr>
          <w:rFonts w:ascii="Arial" w:hAnsi="Arial" w:cs="Arial"/>
          <w:noProof/>
        </w:rPr>
        <w:drawing>
          <wp:inline distT="0" distB="0" distL="0" distR="0" wp14:anchorId="1E9DBA32" wp14:editId="23FCE07D">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70"/>
                    <a:stretch>
                      <a:fillRect/>
                    </a:stretch>
                  </pic:blipFill>
                  <pic:spPr>
                    <a:xfrm>
                      <a:off x="0" y="0"/>
                      <a:ext cx="5271960" cy="1602842"/>
                    </a:xfrm>
                    <a:prstGeom prst="rect">
                      <a:avLst/>
                    </a:prstGeom>
                  </pic:spPr>
                </pic:pic>
              </a:graphicData>
            </a:graphic>
          </wp:inline>
        </w:drawing>
      </w:r>
    </w:p>
    <w:p w14:paraId="52CAE8A7" w14:textId="58CDC6CD" w:rsidR="0093389F" w:rsidRPr="0029259B" w:rsidRDefault="0093389F" w:rsidP="0093389F">
      <w:pPr>
        <w:jc w:val="center"/>
        <w:rPr>
          <w:rFonts w:ascii="Arial" w:hAnsi="Arial" w:cs="Arial"/>
        </w:rPr>
      </w:pPr>
    </w:p>
    <w:p w14:paraId="69509EA8" w14:textId="207721F8" w:rsidR="0093389F" w:rsidRPr="0029259B" w:rsidRDefault="0093389F" w:rsidP="0093389F">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27</w:t>
      </w:r>
      <w:r w:rsidR="00341B7D">
        <w:rPr>
          <w:rFonts w:ascii="Arial" w:hAnsi="Arial" w:cs="Arial"/>
          <w:b/>
          <w:bCs/>
          <w:color w:val="auto"/>
        </w:rPr>
        <w:fldChar w:fldCharType="end"/>
      </w:r>
      <w:r w:rsidR="00454DCD" w:rsidRPr="0029259B">
        <w:rPr>
          <w:rFonts w:ascii="Arial" w:hAnsi="Arial" w:cs="Arial"/>
          <w:b/>
          <w:bCs/>
          <w:color w:val="auto"/>
        </w:rPr>
        <w:t xml:space="preserve"> Creating new SC project</w:t>
      </w:r>
    </w:p>
    <w:p w14:paraId="174E79D7" w14:textId="060AEDF4" w:rsidR="00D154D0" w:rsidRPr="0029259B" w:rsidRDefault="00D154D0" w:rsidP="0093389F">
      <w:pPr>
        <w:rPr>
          <w:rFonts w:ascii="Arial" w:hAnsi="Arial" w:cs="Arial"/>
        </w:rPr>
      </w:pPr>
      <w:r w:rsidRPr="0029259B">
        <w:rPr>
          <w:rFonts w:ascii="Arial" w:hAnsi="Arial" w:cs="Arial"/>
        </w:rPr>
        <w:br w:type="page"/>
      </w:r>
    </w:p>
    <w:p w14:paraId="6C576CC6" w14:textId="77777777" w:rsidR="0093389F" w:rsidRPr="0029259B" w:rsidRDefault="0093389F" w:rsidP="0093389F">
      <w:pPr>
        <w:rPr>
          <w:rFonts w:ascii="Arial" w:hAnsi="Arial" w:cs="Arial"/>
        </w:rPr>
      </w:pPr>
    </w:p>
    <w:p w14:paraId="07E0E8BC" w14:textId="2A51D802" w:rsidR="00240AC6" w:rsidRPr="0029259B" w:rsidRDefault="00240AC6" w:rsidP="00EB47E4">
      <w:pPr>
        <w:pStyle w:val="ListParagraph"/>
        <w:numPr>
          <w:ilvl w:val="0"/>
          <w:numId w:val="11"/>
        </w:numPr>
        <w:rPr>
          <w:rFonts w:ascii="Arial" w:hAnsi="Arial" w:cs="Arial"/>
        </w:rPr>
      </w:pPr>
      <w:r w:rsidRPr="0029259B">
        <w:rPr>
          <w:rFonts w:ascii="Arial" w:hAnsi="Arial" w:cs="Arial"/>
          <w:b/>
          <w:bCs/>
        </w:rPr>
        <w:t>Step 2:</w:t>
      </w:r>
      <w:r w:rsidRPr="0029259B">
        <w:rPr>
          <w:rFonts w:ascii="Arial" w:hAnsi="Arial" w:cs="Arial"/>
        </w:rPr>
        <w:t xml:space="preserve"> Select platform and toolchain settings:</w:t>
      </w:r>
    </w:p>
    <w:p w14:paraId="3E12E1B5" w14:textId="0C33FBE5" w:rsidR="0093389F" w:rsidRPr="0029259B" w:rsidRDefault="0093389F" w:rsidP="00EB47E4">
      <w:pPr>
        <w:pStyle w:val="ListParagraph"/>
        <w:numPr>
          <w:ilvl w:val="0"/>
          <w:numId w:val="12"/>
        </w:numPr>
        <w:rPr>
          <w:rFonts w:ascii="Arial" w:hAnsi="Arial" w:cs="Arial"/>
        </w:rPr>
      </w:pPr>
      <w:r w:rsidRPr="0029259B">
        <w:rPr>
          <w:rFonts w:ascii="Arial" w:hAnsi="Arial" w:cs="Arial"/>
        </w:rPr>
        <w:t xml:space="preserve">Select Device name in </w:t>
      </w:r>
      <w:r w:rsidR="00204592" w:rsidRPr="0029259B">
        <w:rPr>
          <w:rFonts w:ascii="Arial" w:hAnsi="Arial" w:cs="Arial"/>
        </w:rPr>
        <w:t>[</w:t>
      </w:r>
      <w:r w:rsidRPr="0029259B">
        <w:rPr>
          <w:rFonts w:ascii="Arial" w:hAnsi="Arial" w:cs="Arial"/>
        </w:rPr>
        <w:t>Device</w:t>
      </w:r>
      <w:r w:rsidR="00204592" w:rsidRPr="0029259B">
        <w:rPr>
          <w:rFonts w:ascii="Arial" w:hAnsi="Arial" w:cs="Arial"/>
        </w:rPr>
        <w:t>]</w:t>
      </w:r>
      <w:r w:rsidRPr="0029259B">
        <w:rPr>
          <w:rFonts w:ascii="Arial" w:hAnsi="Arial" w:cs="Arial"/>
        </w:rPr>
        <w:t xml:space="preserve"> setting </w:t>
      </w:r>
      <w:r w:rsidRPr="0029259B">
        <w:rPr>
          <w:rFonts w:ascii="Arial" w:hAnsi="Arial" w:cs="Arial"/>
          <w:b/>
          <w:bCs/>
        </w:rPr>
        <w:t>(1)</w:t>
      </w:r>
      <w:r w:rsidRPr="0029259B">
        <w:rPr>
          <w:rFonts w:ascii="Arial" w:hAnsi="Arial" w:cs="Arial"/>
        </w:rPr>
        <w:t xml:space="preserve"> (</w:t>
      </w:r>
      <w:r w:rsidR="00897EA6" w:rsidRPr="0029259B">
        <w:rPr>
          <w:rFonts w:ascii="Arial" w:hAnsi="Arial" w:cs="Arial"/>
          <w:b/>
          <w:bCs/>
          <w:i/>
          <w:iCs/>
        </w:rPr>
        <w:t>Note:</w:t>
      </w:r>
      <w:r w:rsidR="00897EA6" w:rsidRPr="0029259B">
        <w:rPr>
          <w:rFonts w:ascii="Arial" w:hAnsi="Arial" w:cs="Arial"/>
        </w:rPr>
        <w:t xml:space="preserve"> </w:t>
      </w:r>
      <w:r w:rsidRPr="0029259B">
        <w:rPr>
          <w:rFonts w:ascii="Arial" w:hAnsi="Arial" w:cs="Arial"/>
        </w:rPr>
        <w:t>Currently, only F1KM device series are supported)</w:t>
      </w:r>
      <w:r w:rsidR="00C75019" w:rsidRPr="0029259B">
        <w:rPr>
          <w:rFonts w:ascii="Arial" w:hAnsi="Arial" w:cs="Arial"/>
        </w:rPr>
        <w:t>.</w:t>
      </w:r>
    </w:p>
    <w:p w14:paraId="7569A14F" w14:textId="69A58719" w:rsidR="0093389F" w:rsidRPr="0029259B" w:rsidRDefault="0093389F" w:rsidP="00EB47E4">
      <w:pPr>
        <w:pStyle w:val="ListParagraph"/>
        <w:numPr>
          <w:ilvl w:val="0"/>
          <w:numId w:val="12"/>
        </w:numPr>
        <w:rPr>
          <w:rFonts w:ascii="Arial" w:hAnsi="Arial" w:cs="Arial"/>
        </w:rPr>
      </w:pPr>
      <w:r w:rsidRPr="0029259B">
        <w:rPr>
          <w:rFonts w:ascii="Arial" w:hAnsi="Arial" w:cs="Arial"/>
        </w:rPr>
        <w:t xml:space="preserve">Select Toolchain type in </w:t>
      </w:r>
      <w:r w:rsidR="00204592" w:rsidRPr="0029259B">
        <w:rPr>
          <w:rFonts w:ascii="Arial" w:hAnsi="Arial" w:cs="Arial"/>
        </w:rPr>
        <w:t>[</w:t>
      </w:r>
      <w:r w:rsidRPr="0029259B">
        <w:rPr>
          <w:rFonts w:ascii="Arial" w:hAnsi="Arial" w:cs="Arial"/>
        </w:rPr>
        <w:t>Toolchain</w:t>
      </w:r>
      <w:r w:rsidR="00204592" w:rsidRPr="0029259B">
        <w:rPr>
          <w:rFonts w:ascii="Arial" w:hAnsi="Arial" w:cs="Arial"/>
        </w:rPr>
        <w:t>]</w:t>
      </w:r>
      <w:r w:rsidRPr="0029259B">
        <w:rPr>
          <w:rFonts w:ascii="Arial" w:hAnsi="Arial" w:cs="Arial"/>
        </w:rPr>
        <w:t xml:space="preserve"> setting </w:t>
      </w:r>
      <w:r w:rsidRPr="0029259B">
        <w:rPr>
          <w:rFonts w:ascii="Arial" w:hAnsi="Arial" w:cs="Arial"/>
          <w:b/>
          <w:bCs/>
        </w:rPr>
        <w:t>(2)</w:t>
      </w:r>
      <w:r w:rsidRPr="0029259B">
        <w:rPr>
          <w:rFonts w:ascii="Arial" w:hAnsi="Arial" w:cs="Arial"/>
        </w:rPr>
        <w:t xml:space="preserve"> (</w:t>
      </w:r>
      <w:r w:rsidR="00897EA6" w:rsidRPr="0029259B">
        <w:rPr>
          <w:rFonts w:ascii="Arial" w:hAnsi="Arial" w:cs="Arial"/>
          <w:b/>
          <w:bCs/>
          <w:i/>
          <w:iCs/>
        </w:rPr>
        <w:t xml:space="preserve">Note: </w:t>
      </w:r>
      <w:r w:rsidRPr="0029259B">
        <w:rPr>
          <w:rFonts w:ascii="Arial" w:hAnsi="Arial" w:cs="Arial"/>
        </w:rPr>
        <w:t>Currently, only Renesas toolchains are supported)</w:t>
      </w:r>
      <w:r w:rsidR="00C75019" w:rsidRPr="0029259B">
        <w:rPr>
          <w:rFonts w:ascii="Arial" w:hAnsi="Arial" w:cs="Arial"/>
        </w:rPr>
        <w:t>.</w:t>
      </w:r>
    </w:p>
    <w:p w14:paraId="705E5B9E" w14:textId="6DA39F6C" w:rsidR="0093389F" w:rsidRPr="0029259B" w:rsidRDefault="0093389F" w:rsidP="00EB47E4">
      <w:pPr>
        <w:pStyle w:val="ListParagraph"/>
        <w:numPr>
          <w:ilvl w:val="0"/>
          <w:numId w:val="12"/>
        </w:numPr>
        <w:rPr>
          <w:rFonts w:ascii="Arial" w:hAnsi="Arial" w:cs="Arial"/>
        </w:rPr>
      </w:pPr>
      <w:r w:rsidRPr="0029259B">
        <w:rPr>
          <w:rFonts w:ascii="Arial" w:hAnsi="Arial" w:cs="Arial"/>
        </w:rPr>
        <w:t xml:space="preserve">Fill </w:t>
      </w:r>
      <w:r w:rsidR="00204592" w:rsidRPr="0029259B">
        <w:rPr>
          <w:rFonts w:ascii="Arial" w:hAnsi="Arial" w:cs="Arial"/>
        </w:rPr>
        <w:t>[</w:t>
      </w:r>
      <w:r w:rsidRPr="0029259B">
        <w:rPr>
          <w:rFonts w:ascii="Arial" w:hAnsi="Arial" w:cs="Arial"/>
        </w:rPr>
        <w:t>File name</w:t>
      </w:r>
      <w:r w:rsidR="00204592" w:rsidRPr="0029259B">
        <w:rPr>
          <w:rFonts w:ascii="Arial" w:hAnsi="Arial" w:cs="Arial"/>
        </w:rPr>
        <w:t>]</w:t>
      </w:r>
      <w:r w:rsidRPr="0029259B">
        <w:rPr>
          <w:rFonts w:ascii="Arial" w:hAnsi="Arial" w:cs="Arial"/>
        </w:rPr>
        <w:t xml:space="preserve"> and select </w:t>
      </w:r>
      <w:r w:rsidR="00204592" w:rsidRPr="0029259B">
        <w:rPr>
          <w:rFonts w:ascii="Arial" w:hAnsi="Arial" w:cs="Arial"/>
        </w:rPr>
        <w:t>[</w:t>
      </w:r>
      <w:r w:rsidRPr="0029259B">
        <w:rPr>
          <w:rFonts w:ascii="Arial" w:hAnsi="Arial" w:cs="Arial"/>
        </w:rPr>
        <w:t>Location</w:t>
      </w:r>
      <w:r w:rsidR="00204592" w:rsidRPr="0029259B">
        <w:rPr>
          <w:rFonts w:ascii="Arial" w:hAnsi="Arial" w:cs="Arial"/>
        </w:rPr>
        <w:t>]</w:t>
      </w:r>
      <w:r w:rsidRPr="0029259B">
        <w:rPr>
          <w:rFonts w:ascii="Arial" w:hAnsi="Arial" w:cs="Arial"/>
        </w:rPr>
        <w:t xml:space="preserve"> settings </w:t>
      </w:r>
      <w:r w:rsidRPr="0029259B">
        <w:rPr>
          <w:rFonts w:ascii="Arial" w:hAnsi="Arial" w:cs="Arial"/>
          <w:b/>
          <w:bCs/>
        </w:rPr>
        <w:t>(3)</w:t>
      </w:r>
      <w:r w:rsidRPr="0029259B">
        <w:rPr>
          <w:rFonts w:ascii="Arial" w:hAnsi="Arial" w:cs="Arial"/>
        </w:rPr>
        <w:t xml:space="preserve"> (</w:t>
      </w:r>
      <w:r w:rsidR="00897EA6" w:rsidRPr="0029259B">
        <w:rPr>
          <w:rFonts w:ascii="Arial" w:hAnsi="Arial" w:cs="Arial"/>
          <w:b/>
          <w:bCs/>
          <w:i/>
          <w:iCs/>
        </w:rPr>
        <w:t xml:space="preserve">Note: </w:t>
      </w:r>
      <w:r w:rsidRPr="0029259B">
        <w:rPr>
          <w:rFonts w:ascii="Arial" w:hAnsi="Arial" w:cs="Arial"/>
        </w:rPr>
        <w:t xml:space="preserve">The </w:t>
      </w:r>
      <w:r w:rsidR="00204592" w:rsidRPr="0029259B">
        <w:rPr>
          <w:rFonts w:ascii="Arial" w:hAnsi="Arial" w:cs="Arial"/>
        </w:rPr>
        <w:t>[</w:t>
      </w:r>
      <w:r w:rsidRPr="0029259B">
        <w:rPr>
          <w:rFonts w:ascii="Arial" w:hAnsi="Arial" w:cs="Arial"/>
        </w:rPr>
        <w:t>Location</w:t>
      </w:r>
      <w:r w:rsidR="00204592" w:rsidRPr="0029259B">
        <w:rPr>
          <w:rFonts w:ascii="Arial" w:hAnsi="Arial" w:cs="Arial"/>
        </w:rPr>
        <w:t>]</w:t>
      </w:r>
      <w:r w:rsidRPr="0029259B">
        <w:rPr>
          <w:rFonts w:ascii="Arial" w:hAnsi="Arial" w:cs="Arial"/>
        </w:rPr>
        <w:t xml:space="preserve"> must be the full path of </w:t>
      </w:r>
      <w:r w:rsidR="003C5451" w:rsidRPr="0029259B">
        <w:rPr>
          <w:rFonts w:ascii="Arial" w:hAnsi="Arial" w:cs="Arial"/>
        </w:rPr>
        <w:t xml:space="preserve">the </w:t>
      </w:r>
      <w:r w:rsidRPr="0029259B">
        <w:rPr>
          <w:rFonts w:ascii="Arial" w:hAnsi="Arial" w:cs="Arial"/>
        </w:rPr>
        <w:t xml:space="preserve">SC project displayed in </w:t>
      </w:r>
      <w:r w:rsidR="00791DEF" w:rsidRPr="0029259B">
        <w:rPr>
          <w:rFonts w:ascii="Arial" w:hAnsi="Arial" w:cs="Arial"/>
        </w:rPr>
        <w:t xml:space="preserve">the </w:t>
      </w:r>
      <w:r w:rsidRPr="0029259B">
        <w:rPr>
          <w:rFonts w:ascii="Arial" w:hAnsi="Arial" w:cs="Arial"/>
        </w:rPr>
        <w:t>message box)</w:t>
      </w:r>
      <w:r w:rsidR="00C75019" w:rsidRPr="0029259B">
        <w:rPr>
          <w:rFonts w:ascii="Arial" w:hAnsi="Arial" w:cs="Arial"/>
        </w:rPr>
        <w:t>.</w:t>
      </w:r>
    </w:p>
    <w:p w14:paraId="20D87FD9" w14:textId="03FD91FE" w:rsidR="0093389F" w:rsidRPr="0029259B" w:rsidRDefault="0093389F" w:rsidP="00EB47E4">
      <w:pPr>
        <w:pStyle w:val="ListParagraph"/>
        <w:numPr>
          <w:ilvl w:val="0"/>
          <w:numId w:val="12"/>
        </w:numPr>
        <w:rPr>
          <w:rFonts w:ascii="Arial" w:hAnsi="Arial" w:cs="Arial"/>
        </w:rPr>
      </w:pPr>
      <w:r w:rsidRPr="0029259B">
        <w:rPr>
          <w:rFonts w:ascii="Arial" w:hAnsi="Arial" w:cs="Arial"/>
        </w:rPr>
        <w:t xml:space="preserve">Click </w:t>
      </w:r>
      <w:r w:rsidR="00204592" w:rsidRPr="0029259B">
        <w:rPr>
          <w:rFonts w:ascii="Arial" w:hAnsi="Arial" w:cs="Arial"/>
        </w:rPr>
        <w:t>[</w:t>
      </w:r>
      <w:r w:rsidRPr="0029259B">
        <w:rPr>
          <w:rFonts w:ascii="Arial" w:hAnsi="Arial" w:cs="Arial"/>
        </w:rPr>
        <w:t>Finish</w:t>
      </w:r>
      <w:r w:rsidR="00204592" w:rsidRPr="0029259B">
        <w:rPr>
          <w:rFonts w:ascii="Arial" w:hAnsi="Arial" w:cs="Arial"/>
        </w:rPr>
        <w:t>]</w:t>
      </w:r>
      <w:r w:rsidRPr="0029259B">
        <w:rPr>
          <w:rFonts w:ascii="Arial" w:hAnsi="Arial" w:cs="Arial"/>
        </w:rPr>
        <w:t xml:space="preserve"> button </w:t>
      </w:r>
      <w:r w:rsidRPr="0029259B">
        <w:rPr>
          <w:rFonts w:ascii="Arial" w:hAnsi="Arial" w:cs="Arial"/>
          <w:b/>
          <w:bCs/>
        </w:rPr>
        <w:t>(4)</w:t>
      </w:r>
      <w:r w:rsidR="00C75019" w:rsidRPr="0029259B">
        <w:rPr>
          <w:rFonts w:ascii="Arial" w:hAnsi="Arial" w:cs="Arial"/>
        </w:rPr>
        <w:t>.</w:t>
      </w:r>
    </w:p>
    <w:p w14:paraId="206F62C4" w14:textId="7C247375" w:rsidR="00204592" w:rsidRPr="0029259B" w:rsidRDefault="00204592" w:rsidP="00204592">
      <w:pPr>
        <w:rPr>
          <w:rFonts w:ascii="Arial" w:hAnsi="Arial" w:cs="Arial"/>
        </w:rPr>
      </w:pPr>
    </w:p>
    <w:p w14:paraId="1D6E3B07" w14:textId="05781897" w:rsidR="00204592" w:rsidRPr="0029259B" w:rsidRDefault="0035106C" w:rsidP="00204592">
      <w:pPr>
        <w:jc w:val="center"/>
        <w:rPr>
          <w:rFonts w:ascii="Arial" w:hAnsi="Arial" w:cs="Arial"/>
        </w:rPr>
      </w:pPr>
      <w:r w:rsidRPr="0029259B">
        <w:rPr>
          <w:rFonts w:ascii="Arial" w:hAnsi="Arial" w:cs="Arial"/>
          <w:noProof/>
        </w:rPr>
        <w:drawing>
          <wp:inline distT="0" distB="0" distL="0" distR="0" wp14:anchorId="6B5412FF" wp14:editId="0253619C">
            <wp:extent cx="4362450" cy="389224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365238" cy="3894734"/>
                    </a:xfrm>
                    <a:prstGeom prst="rect">
                      <a:avLst/>
                    </a:prstGeom>
                  </pic:spPr>
                </pic:pic>
              </a:graphicData>
            </a:graphic>
          </wp:inline>
        </w:drawing>
      </w:r>
    </w:p>
    <w:p w14:paraId="45A06D8C" w14:textId="00DE5878" w:rsidR="00204592" w:rsidRPr="0029259B" w:rsidRDefault="00204592" w:rsidP="00204592">
      <w:pPr>
        <w:jc w:val="center"/>
        <w:rPr>
          <w:rFonts w:ascii="Arial" w:hAnsi="Arial" w:cs="Arial"/>
        </w:rPr>
      </w:pPr>
    </w:p>
    <w:p w14:paraId="6CF4A545" w14:textId="5171C243" w:rsidR="00204592" w:rsidRPr="0029259B" w:rsidRDefault="00204592" w:rsidP="00204592">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28</w:t>
      </w:r>
      <w:r w:rsidR="00341B7D">
        <w:rPr>
          <w:rFonts w:ascii="Arial" w:hAnsi="Arial" w:cs="Arial"/>
          <w:b/>
          <w:bCs/>
          <w:color w:val="auto"/>
        </w:rPr>
        <w:fldChar w:fldCharType="end"/>
      </w:r>
      <w:r w:rsidR="00454DCD" w:rsidRPr="0029259B">
        <w:rPr>
          <w:rFonts w:ascii="Arial" w:hAnsi="Arial" w:cs="Arial"/>
          <w:b/>
          <w:bCs/>
          <w:color w:val="auto"/>
        </w:rPr>
        <w:t xml:space="preserve"> Selecting SC settings</w:t>
      </w:r>
    </w:p>
    <w:p w14:paraId="3C1AF676" w14:textId="77777777" w:rsidR="00204592" w:rsidRPr="0029259B" w:rsidRDefault="00204592" w:rsidP="00204592">
      <w:pPr>
        <w:rPr>
          <w:rFonts w:ascii="Arial" w:hAnsi="Arial" w:cs="Arial"/>
        </w:rPr>
      </w:pPr>
    </w:p>
    <w:p w14:paraId="1190C280" w14:textId="32ADA48E" w:rsidR="00642035" w:rsidRPr="00D54269" w:rsidRDefault="00240AC6" w:rsidP="00EB47E4">
      <w:pPr>
        <w:pStyle w:val="ListParagraph"/>
        <w:numPr>
          <w:ilvl w:val="0"/>
          <w:numId w:val="11"/>
        </w:numPr>
        <w:rPr>
          <w:rFonts w:ascii="Arial" w:hAnsi="Arial" w:cs="Arial"/>
          <w:highlight w:val="yellow"/>
        </w:rPr>
      </w:pPr>
      <w:r w:rsidRPr="0029259B">
        <w:rPr>
          <w:rFonts w:ascii="Arial" w:hAnsi="Arial" w:cs="Arial"/>
          <w:b/>
          <w:bCs/>
        </w:rPr>
        <w:t>Step 3:</w:t>
      </w:r>
      <w:r w:rsidRPr="0029259B">
        <w:rPr>
          <w:rFonts w:ascii="Arial" w:hAnsi="Arial" w:cs="Arial"/>
        </w:rPr>
        <w:t xml:space="preserve"> </w:t>
      </w:r>
      <w:r w:rsidR="00021670" w:rsidRPr="0029259B">
        <w:rPr>
          <w:rFonts w:ascii="Arial" w:hAnsi="Arial" w:cs="Arial"/>
        </w:rPr>
        <w:t>I</w:t>
      </w:r>
      <w:r w:rsidR="00642035" w:rsidRPr="0029259B">
        <w:rPr>
          <w:rFonts w:ascii="Arial" w:hAnsi="Arial" w:cs="Arial"/>
        </w:rPr>
        <w:t>mport available XML file to SC.</w:t>
      </w:r>
      <w:r w:rsidR="00B258B8">
        <w:rPr>
          <w:rFonts w:ascii="Arial" w:hAnsi="Arial" w:cs="Arial"/>
        </w:rPr>
        <w:t xml:space="preserve"> </w:t>
      </w:r>
      <w:r w:rsidR="00B258B8" w:rsidRPr="00D54269">
        <w:rPr>
          <w:rFonts w:ascii="Arial" w:hAnsi="Arial" w:cs="Arial"/>
          <w:highlight w:val="yellow"/>
        </w:rPr>
        <w:t xml:space="preserve">(Skip this step if </w:t>
      </w:r>
      <w:r w:rsidR="0045063D" w:rsidRPr="00D54269">
        <w:rPr>
          <w:rFonts w:ascii="Arial" w:hAnsi="Arial" w:cs="Arial"/>
          <w:highlight w:val="yellow"/>
        </w:rPr>
        <w:t>model contains</w:t>
      </w:r>
      <w:r w:rsidR="00B258B8" w:rsidRPr="00D54269">
        <w:rPr>
          <w:rFonts w:ascii="Arial" w:hAnsi="Arial" w:cs="Arial"/>
          <w:highlight w:val="yellow"/>
        </w:rPr>
        <w:t xml:space="preserve"> </w:t>
      </w:r>
      <w:r w:rsidR="0045063D" w:rsidRPr="00D54269">
        <w:rPr>
          <w:rFonts w:ascii="Arial" w:hAnsi="Arial" w:cs="Arial"/>
          <w:highlight w:val="yellow"/>
        </w:rPr>
        <w:t>o</w:t>
      </w:r>
      <w:r w:rsidR="00B258B8" w:rsidRPr="00D54269">
        <w:rPr>
          <w:rFonts w:ascii="Arial" w:hAnsi="Arial" w:cs="Arial"/>
          <w:highlight w:val="yellow"/>
        </w:rPr>
        <w:t>nly CAN)</w:t>
      </w:r>
      <w:bookmarkStart w:id="783" w:name="V10000_REL_Comment_001"/>
      <w:bookmarkEnd w:id="783"/>
    </w:p>
    <w:p w14:paraId="368E3E17" w14:textId="60C2992E" w:rsidR="0086452F" w:rsidRPr="0029259B" w:rsidRDefault="000F68F9" w:rsidP="00EB47E4">
      <w:pPr>
        <w:pStyle w:val="ListParagraph"/>
        <w:numPr>
          <w:ilvl w:val="0"/>
          <w:numId w:val="14"/>
        </w:numPr>
        <w:rPr>
          <w:rFonts w:ascii="Arial" w:hAnsi="Arial" w:cs="Arial"/>
        </w:rPr>
      </w:pPr>
      <w:r w:rsidRPr="0029259B">
        <w:rPr>
          <w:rFonts w:ascii="Arial" w:hAnsi="Arial" w:cs="Arial"/>
        </w:rPr>
        <w:t>The</w:t>
      </w:r>
      <w:r w:rsidR="00824B07" w:rsidRPr="0029259B">
        <w:rPr>
          <w:rFonts w:ascii="Arial" w:hAnsi="Arial" w:cs="Arial"/>
        </w:rPr>
        <w:t xml:space="preserve"> XML file </w:t>
      </w:r>
      <w:bookmarkStart w:id="784" w:name="_Hlk96362524"/>
      <w:r w:rsidRPr="0029259B">
        <w:rPr>
          <w:rFonts w:ascii="Arial" w:hAnsi="Arial" w:cs="Arial"/>
        </w:rPr>
        <w:t>of each device</w:t>
      </w:r>
      <w:r w:rsidR="00844DE1" w:rsidRPr="0029259B">
        <w:rPr>
          <w:rFonts w:ascii="Arial" w:hAnsi="Arial" w:cs="Arial"/>
        </w:rPr>
        <w:t xml:space="preserve"> name </w:t>
      </w:r>
      <w:r w:rsidR="00824B07" w:rsidRPr="0029259B">
        <w:rPr>
          <w:rFonts w:ascii="Arial" w:hAnsi="Arial" w:cs="Arial"/>
        </w:rPr>
        <w:t xml:space="preserve">is provided to support </w:t>
      </w:r>
      <w:r w:rsidR="003328B4" w:rsidRPr="0029259B">
        <w:rPr>
          <w:rFonts w:ascii="Arial" w:hAnsi="Arial" w:cs="Arial"/>
        </w:rPr>
        <w:t xml:space="preserve">the </w:t>
      </w:r>
      <w:r w:rsidR="00824B07" w:rsidRPr="0029259B">
        <w:rPr>
          <w:rFonts w:ascii="Arial" w:hAnsi="Arial" w:cs="Arial"/>
        </w:rPr>
        <w:t>user</w:t>
      </w:r>
      <w:r w:rsidR="003328B4" w:rsidRPr="0029259B">
        <w:rPr>
          <w:rFonts w:ascii="Arial" w:hAnsi="Arial" w:cs="Arial"/>
        </w:rPr>
        <w:t xml:space="preserve"> in</w:t>
      </w:r>
      <w:r w:rsidR="00824B07" w:rsidRPr="0029259B">
        <w:rPr>
          <w:rFonts w:ascii="Arial" w:hAnsi="Arial" w:cs="Arial"/>
        </w:rPr>
        <w:t xml:space="preserve"> import</w:t>
      </w:r>
      <w:r w:rsidR="00844DE1" w:rsidRPr="0029259B">
        <w:rPr>
          <w:rFonts w:ascii="Arial" w:hAnsi="Arial" w:cs="Arial"/>
        </w:rPr>
        <w:t>ing</w:t>
      </w:r>
      <w:r w:rsidR="00824B07" w:rsidRPr="0029259B">
        <w:rPr>
          <w:rFonts w:ascii="Arial" w:hAnsi="Arial" w:cs="Arial"/>
        </w:rPr>
        <w:t xml:space="preserve"> the</w:t>
      </w:r>
      <w:r w:rsidR="00642035" w:rsidRPr="0029259B">
        <w:rPr>
          <w:rFonts w:ascii="Arial" w:hAnsi="Arial" w:cs="Arial"/>
        </w:rPr>
        <w:t xml:space="preserve"> component</w:t>
      </w:r>
      <w:r w:rsidR="00824B07" w:rsidRPr="0029259B">
        <w:rPr>
          <w:rFonts w:ascii="Arial" w:hAnsi="Arial" w:cs="Arial"/>
        </w:rPr>
        <w:t>s easier</w:t>
      </w:r>
      <w:r w:rsidR="00844DE1" w:rsidRPr="0029259B">
        <w:rPr>
          <w:rFonts w:ascii="Arial" w:hAnsi="Arial" w:cs="Arial"/>
        </w:rPr>
        <w:t xml:space="preserve">. This XML file </w:t>
      </w:r>
      <w:r w:rsidR="001E452E" w:rsidRPr="0029259B">
        <w:rPr>
          <w:rFonts w:ascii="Arial" w:hAnsi="Arial" w:cs="Arial"/>
        </w:rPr>
        <w:t>(with</w:t>
      </w:r>
      <w:r w:rsidR="003328B4" w:rsidRPr="0029259B">
        <w:rPr>
          <w:rFonts w:ascii="Arial" w:hAnsi="Arial" w:cs="Arial"/>
        </w:rPr>
        <w:t xml:space="preserve"> the</w:t>
      </w:r>
      <w:r w:rsidR="001E452E" w:rsidRPr="0029259B">
        <w:rPr>
          <w:rFonts w:ascii="Arial" w:hAnsi="Arial" w:cs="Arial"/>
        </w:rPr>
        <w:t xml:space="preserve"> name “newxml.xml”) </w:t>
      </w:r>
      <w:r w:rsidR="00844DE1" w:rsidRPr="0029259B">
        <w:rPr>
          <w:rFonts w:ascii="Arial" w:hAnsi="Arial" w:cs="Arial"/>
        </w:rPr>
        <w:t xml:space="preserve">will be </w:t>
      </w:r>
      <w:bookmarkStart w:id="785" w:name="_Hlk96441829"/>
      <w:bookmarkEnd w:id="784"/>
      <w:r w:rsidR="001E452E" w:rsidRPr="0029259B">
        <w:rPr>
          <w:rFonts w:ascii="Arial" w:hAnsi="Arial" w:cs="Arial"/>
        </w:rPr>
        <w:t xml:space="preserve">generated </w:t>
      </w:r>
      <w:r w:rsidR="00194AA8" w:rsidRPr="0029259B">
        <w:rPr>
          <w:rFonts w:ascii="Arial" w:hAnsi="Arial" w:cs="Arial"/>
        </w:rPr>
        <w:t>in</w:t>
      </w:r>
      <w:r w:rsidR="001E452E" w:rsidRPr="0029259B">
        <w:rPr>
          <w:rFonts w:ascii="Arial" w:hAnsi="Arial" w:cs="Arial"/>
        </w:rPr>
        <w:t xml:space="preserve"> the working directory</w:t>
      </w:r>
      <w:bookmarkEnd w:id="785"/>
      <w:r w:rsidR="001E452E" w:rsidRPr="0029259B">
        <w:rPr>
          <w:rFonts w:ascii="Arial" w:hAnsi="Arial" w:cs="Arial"/>
        </w:rPr>
        <w:t>.</w:t>
      </w:r>
    </w:p>
    <w:p w14:paraId="61C5A617" w14:textId="7DB36B64" w:rsidR="00240AC6" w:rsidRPr="0029259B" w:rsidRDefault="00642035" w:rsidP="00EB47E4">
      <w:pPr>
        <w:pStyle w:val="ListParagraph"/>
        <w:numPr>
          <w:ilvl w:val="0"/>
          <w:numId w:val="14"/>
        </w:numPr>
        <w:rPr>
          <w:rFonts w:ascii="Arial" w:hAnsi="Arial" w:cs="Arial"/>
        </w:rPr>
      </w:pPr>
      <w:r w:rsidRPr="0029259B">
        <w:rPr>
          <w:rFonts w:ascii="Arial" w:hAnsi="Arial" w:cs="Arial"/>
        </w:rPr>
        <w:t xml:space="preserve">To import available XML file: </w:t>
      </w:r>
      <w:r w:rsidR="0086452F" w:rsidRPr="0029259B">
        <w:rPr>
          <w:rFonts w:ascii="Arial" w:hAnsi="Arial" w:cs="Arial"/>
        </w:rPr>
        <w:t xml:space="preserve">Select [Component] </w:t>
      </w:r>
      <w:r w:rsidR="0086452F" w:rsidRPr="0029259B">
        <w:rPr>
          <w:rFonts w:ascii="Arial" w:hAnsi="Arial" w:cs="Arial"/>
          <w:b/>
          <w:bCs/>
        </w:rPr>
        <w:t>(1)</w:t>
      </w:r>
      <w:r w:rsidR="0086452F" w:rsidRPr="0029259B">
        <w:rPr>
          <w:rFonts w:ascii="Arial" w:hAnsi="Arial" w:cs="Arial"/>
        </w:rPr>
        <w:t xml:space="preserve">, </w:t>
      </w:r>
      <w:r w:rsidRPr="0029259B">
        <w:rPr>
          <w:rFonts w:ascii="Arial" w:hAnsi="Arial" w:cs="Arial"/>
        </w:rPr>
        <w:t xml:space="preserve">select </w:t>
      </w:r>
      <w:r w:rsidR="00240AC6" w:rsidRPr="0029259B">
        <w:rPr>
          <w:rFonts w:ascii="Arial" w:hAnsi="Arial" w:cs="Arial"/>
        </w:rPr>
        <w:t xml:space="preserve">[Import Configuration] </w:t>
      </w:r>
      <w:r w:rsidR="00240AC6" w:rsidRPr="0029259B">
        <w:rPr>
          <w:rFonts w:ascii="Arial" w:hAnsi="Arial" w:cs="Arial"/>
          <w:b/>
          <w:bCs/>
        </w:rPr>
        <w:t>(2)</w:t>
      </w:r>
      <w:r w:rsidR="00240AC6" w:rsidRPr="0029259B">
        <w:rPr>
          <w:rFonts w:ascii="Arial" w:hAnsi="Arial" w:cs="Arial"/>
        </w:rPr>
        <w:t xml:space="preserve"> setting</w:t>
      </w:r>
      <w:r w:rsidR="0086452F" w:rsidRPr="0029259B">
        <w:rPr>
          <w:rFonts w:ascii="Arial" w:hAnsi="Arial" w:cs="Arial"/>
        </w:rPr>
        <w:t>s</w:t>
      </w:r>
      <w:r w:rsidR="0093389F" w:rsidRPr="0029259B">
        <w:rPr>
          <w:rFonts w:ascii="Arial" w:hAnsi="Arial" w:cs="Arial"/>
        </w:rPr>
        <w:t>.</w:t>
      </w:r>
    </w:p>
    <w:p w14:paraId="1727CE28" w14:textId="77777777" w:rsidR="00A35676" w:rsidRPr="0029259B" w:rsidRDefault="00A35676" w:rsidP="00204592">
      <w:pPr>
        <w:rPr>
          <w:rFonts w:ascii="Arial" w:hAnsi="Arial" w:cs="Arial"/>
        </w:rPr>
      </w:pPr>
    </w:p>
    <w:p w14:paraId="7E4D3ECB" w14:textId="2E8A1E69" w:rsidR="005D0AF3" w:rsidRPr="0029259B" w:rsidRDefault="005D0AF3" w:rsidP="00204592">
      <w:pPr>
        <w:jc w:val="center"/>
        <w:rPr>
          <w:rFonts w:ascii="Arial" w:hAnsi="Arial" w:cs="Arial"/>
        </w:rPr>
      </w:pPr>
      <w:r w:rsidRPr="0029259B">
        <w:rPr>
          <w:rFonts w:ascii="Arial" w:hAnsi="Arial" w:cs="Arial"/>
          <w:noProof/>
        </w:rPr>
        <w:lastRenderedPageBreak/>
        <w:drawing>
          <wp:inline distT="0" distB="0" distL="0" distR="0" wp14:anchorId="03BD65E2" wp14:editId="06EBC8A1">
            <wp:extent cx="6176514" cy="3332459"/>
            <wp:effectExtent l="0" t="0" r="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3632" cy="3341695"/>
                    </a:xfrm>
                    <a:prstGeom prst="rect">
                      <a:avLst/>
                    </a:prstGeom>
                  </pic:spPr>
                </pic:pic>
              </a:graphicData>
            </a:graphic>
          </wp:inline>
        </w:drawing>
      </w:r>
    </w:p>
    <w:p w14:paraId="3E4E7634" w14:textId="6313764A" w:rsidR="00204592" w:rsidRPr="0029259B" w:rsidRDefault="00204592" w:rsidP="00204592">
      <w:pPr>
        <w:jc w:val="center"/>
        <w:rPr>
          <w:rFonts w:ascii="Arial" w:hAnsi="Arial" w:cs="Arial"/>
        </w:rPr>
      </w:pPr>
    </w:p>
    <w:p w14:paraId="7CADD8C2" w14:textId="14A68D4E" w:rsidR="005D0AF3" w:rsidRPr="0029259B" w:rsidRDefault="005D0AF3" w:rsidP="005D0AF3">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29</w:t>
      </w:r>
      <w:r w:rsidR="00341B7D">
        <w:rPr>
          <w:rFonts w:ascii="Arial" w:hAnsi="Arial" w:cs="Arial"/>
          <w:b/>
          <w:bCs/>
          <w:color w:val="auto"/>
        </w:rPr>
        <w:fldChar w:fldCharType="end"/>
      </w:r>
      <w:r w:rsidR="00454DCD" w:rsidRPr="0029259B">
        <w:rPr>
          <w:rFonts w:ascii="Arial" w:hAnsi="Arial" w:cs="Arial"/>
          <w:b/>
          <w:bCs/>
          <w:color w:val="auto"/>
        </w:rPr>
        <w:t xml:space="preserve"> </w:t>
      </w:r>
      <w:r w:rsidR="00CD02A5" w:rsidRPr="0029259B">
        <w:rPr>
          <w:rFonts w:ascii="Arial" w:hAnsi="Arial" w:cs="Arial"/>
          <w:b/>
          <w:bCs/>
          <w:color w:val="auto"/>
        </w:rPr>
        <w:t>Importing Configuration</w:t>
      </w:r>
    </w:p>
    <w:p w14:paraId="60D666A8" w14:textId="77777777" w:rsidR="005D0AF3" w:rsidRPr="0029259B" w:rsidRDefault="005D0AF3" w:rsidP="005D0AF3">
      <w:pPr>
        <w:rPr>
          <w:rFonts w:ascii="Arial" w:hAnsi="Arial" w:cs="Arial"/>
        </w:rPr>
      </w:pPr>
    </w:p>
    <w:p w14:paraId="2AD600F3" w14:textId="611D3898" w:rsidR="00124044" w:rsidRPr="0029259B" w:rsidRDefault="00124044" w:rsidP="00EB47E4">
      <w:pPr>
        <w:pStyle w:val="ListParagraph"/>
        <w:numPr>
          <w:ilvl w:val="0"/>
          <w:numId w:val="13"/>
        </w:numPr>
        <w:rPr>
          <w:rFonts w:ascii="Arial" w:hAnsi="Arial" w:cs="Arial"/>
        </w:rPr>
      </w:pPr>
      <w:r w:rsidRPr="0029259B">
        <w:rPr>
          <w:rFonts w:ascii="Arial" w:hAnsi="Arial" w:cs="Arial"/>
        </w:rPr>
        <w:t xml:space="preserve">Select [Import File] </w:t>
      </w:r>
      <w:r w:rsidRPr="0029259B">
        <w:rPr>
          <w:rFonts w:ascii="Arial" w:hAnsi="Arial" w:cs="Arial"/>
          <w:b/>
          <w:bCs/>
        </w:rPr>
        <w:t>(1)</w:t>
      </w:r>
      <w:r w:rsidR="0048470A" w:rsidRPr="0029259B">
        <w:rPr>
          <w:rFonts w:ascii="Arial" w:hAnsi="Arial" w:cs="Arial"/>
          <w:b/>
          <w:bCs/>
        </w:rPr>
        <w:t xml:space="preserve"> </w:t>
      </w:r>
      <w:r w:rsidR="0048470A" w:rsidRPr="0029259B">
        <w:rPr>
          <w:rFonts w:ascii="Arial" w:hAnsi="Arial" w:cs="Arial"/>
        </w:rPr>
        <w:t>and select the available XML file</w:t>
      </w:r>
      <w:r w:rsidR="001E452E" w:rsidRPr="0029259B">
        <w:rPr>
          <w:rFonts w:ascii="Arial" w:hAnsi="Arial" w:cs="Arial"/>
        </w:rPr>
        <w:t xml:space="preserve"> (newxml.xml)</w:t>
      </w:r>
      <w:r w:rsidR="00824B07" w:rsidRPr="0029259B">
        <w:rPr>
          <w:rFonts w:ascii="Arial" w:hAnsi="Arial" w:cs="Arial"/>
        </w:rPr>
        <w:t>.</w:t>
      </w:r>
    </w:p>
    <w:p w14:paraId="6EEF46D0" w14:textId="0B4120CA" w:rsidR="00124044" w:rsidRPr="0029259B" w:rsidRDefault="00124044" w:rsidP="00EB47E4">
      <w:pPr>
        <w:pStyle w:val="ListParagraph"/>
        <w:numPr>
          <w:ilvl w:val="0"/>
          <w:numId w:val="13"/>
        </w:numPr>
        <w:rPr>
          <w:rFonts w:ascii="Arial" w:hAnsi="Arial" w:cs="Arial"/>
        </w:rPr>
      </w:pPr>
      <w:r w:rsidRPr="0029259B">
        <w:rPr>
          <w:rFonts w:ascii="Arial" w:hAnsi="Arial" w:cs="Arial"/>
        </w:rPr>
        <w:t xml:space="preserve">Click [Select All] button </w:t>
      </w:r>
      <w:r w:rsidRPr="0029259B">
        <w:rPr>
          <w:rFonts w:ascii="Arial" w:hAnsi="Arial" w:cs="Arial"/>
          <w:b/>
          <w:bCs/>
        </w:rPr>
        <w:t>(2)</w:t>
      </w:r>
      <w:r w:rsidR="00425291" w:rsidRPr="0029259B">
        <w:rPr>
          <w:rFonts w:ascii="Arial" w:hAnsi="Arial" w:cs="Arial"/>
          <w:b/>
          <w:bCs/>
        </w:rPr>
        <w:t xml:space="preserve"> </w:t>
      </w:r>
      <w:r w:rsidR="00425291" w:rsidRPr="0029259B">
        <w:rPr>
          <w:rFonts w:ascii="Arial" w:hAnsi="Arial" w:cs="Arial"/>
        </w:rPr>
        <w:t>if all configurations are necessary (</w:t>
      </w:r>
      <w:r w:rsidR="00425291" w:rsidRPr="0029259B">
        <w:rPr>
          <w:rFonts w:ascii="Arial" w:hAnsi="Arial" w:cs="Arial"/>
          <w:b/>
          <w:bCs/>
          <w:i/>
          <w:iCs/>
        </w:rPr>
        <w:t>Note:</w:t>
      </w:r>
      <w:r w:rsidR="00425291" w:rsidRPr="0029259B">
        <w:rPr>
          <w:rFonts w:ascii="Arial" w:hAnsi="Arial" w:cs="Arial"/>
        </w:rPr>
        <w:t xml:space="preserve"> Only select the necessary configurations).</w:t>
      </w:r>
    </w:p>
    <w:p w14:paraId="6CC54495" w14:textId="7DA442F2" w:rsidR="00124044" w:rsidRPr="0029259B" w:rsidRDefault="00124044" w:rsidP="00EB47E4">
      <w:pPr>
        <w:pStyle w:val="ListParagraph"/>
        <w:numPr>
          <w:ilvl w:val="0"/>
          <w:numId w:val="13"/>
        </w:numPr>
        <w:rPr>
          <w:rFonts w:ascii="Arial" w:hAnsi="Arial" w:cs="Arial"/>
        </w:rPr>
      </w:pPr>
      <w:r w:rsidRPr="0029259B">
        <w:rPr>
          <w:rFonts w:ascii="Arial" w:hAnsi="Arial" w:cs="Arial"/>
        </w:rPr>
        <w:t xml:space="preserve">Click [Next &gt;] button </w:t>
      </w:r>
      <w:r w:rsidRPr="0029259B">
        <w:rPr>
          <w:rFonts w:ascii="Arial" w:hAnsi="Arial" w:cs="Arial"/>
          <w:b/>
          <w:bCs/>
        </w:rPr>
        <w:t>(3)</w:t>
      </w:r>
      <w:r w:rsidR="00C75019" w:rsidRPr="0029259B">
        <w:rPr>
          <w:rFonts w:ascii="Arial" w:hAnsi="Arial" w:cs="Arial"/>
        </w:rPr>
        <w:t>.</w:t>
      </w:r>
    </w:p>
    <w:p w14:paraId="21A93055" w14:textId="7D7D4010" w:rsidR="00C75019" w:rsidRPr="0029259B" w:rsidRDefault="00C75019" w:rsidP="00C75019">
      <w:pPr>
        <w:rPr>
          <w:rFonts w:ascii="Arial" w:hAnsi="Arial" w:cs="Arial"/>
        </w:rPr>
      </w:pPr>
    </w:p>
    <w:p w14:paraId="490FACE9" w14:textId="0259738A" w:rsidR="00C75019" w:rsidRPr="0029259B" w:rsidRDefault="00773AD6" w:rsidP="00C75019">
      <w:pPr>
        <w:jc w:val="center"/>
        <w:rPr>
          <w:rFonts w:ascii="Arial" w:hAnsi="Arial" w:cs="Arial"/>
        </w:rPr>
      </w:pPr>
      <w:r w:rsidRPr="0029259B">
        <w:rPr>
          <w:rFonts w:ascii="Arial" w:hAnsi="Arial" w:cs="Arial"/>
          <w:noProof/>
        </w:rPr>
        <w:drawing>
          <wp:inline distT="0" distB="0" distL="0" distR="0" wp14:anchorId="3CB22743" wp14:editId="28A38564">
            <wp:extent cx="3535520" cy="305752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44084" cy="3064931"/>
                    </a:xfrm>
                    <a:prstGeom prst="rect">
                      <a:avLst/>
                    </a:prstGeom>
                  </pic:spPr>
                </pic:pic>
              </a:graphicData>
            </a:graphic>
          </wp:inline>
        </w:drawing>
      </w:r>
    </w:p>
    <w:p w14:paraId="35151D93" w14:textId="7EC565A1" w:rsidR="00C75019" w:rsidRPr="0029259B" w:rsidRDefault="00C75019" w:rsidP="00C75019">
      <w:pPr>
        <w:jc w:val="center"/>
        <w:rPr>
          <w:rFonts w:ascii="Arial" w:hAnsi="Arial" w:cs="Arial"/>
        </w:rPr>
      </w:pPr>
    </w:p>
    <w:p w14:paraId="75D8BF41" w14:textId="142624D4" w:rsidR="00C75019" w:rsidRPr="0029259B" w:rsidRDefault="00C75019" w:rsidP="00C75019">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30</w:t>
      </w:r>
      <w:r w:rsidR="00341B7D">
        <w:rPr>
          <w:rFonts w:ascii="Arial" w:hAnsi="Arial" w:cs="Arial"/>
          <w:b/>
          <w:bCs/>
          <w:color w:val="auto"/>
        </w:rPr>
        <w:fldChar w:fldCharType="end"/>
      </w:r>
      <w:r w:rsidR="00CD02A5" w:rsidRPr="0029259B">
        <w:rPr>
          <w:rFonts w:ascii="Arial" w:hAnsi="Arial" w:cs="Arial"/>
          <w:b/>
          <w:bCs/>
          <w:color w:val="auto"/>
        </w:rPr>
        <w:t xml:space="preserve"> Importing available XML file</w:t>
      </w:r>
    </w:p>
    <w:p w14:paraId="56B83424" w14:textId="77777777" w:rsidR="00C75019" w:rsidRPr="0029259B" w:rsidRDefault="00C75019" w:rsidP="00C75019">
      <w:pPr>
        <w:rPr>
          <w:rFonts w:ascii="Arial" w:hAnsi="Arial" w:cs="Arial"/>
        </w:rPr>
      </w:pPr>
    </w:p>
    <w:p w14:paraId="42A8D8D6" w14:textId="1E7C8688" w:rsidR="00124044" w:rsidRPr="0029259B" w:rsidRDefault="00C75019" w:rsidP="00EB47E4">
      <w:pPr>
        <w:pStyle w:val="ListParagraph"/>
        <w:numPr>
          <w:ilvl w:val="0"/>
          <w:numId w:val="13"/>
        </w:numPr>
        <w:rPr>
          <w:rFonts w:ascii="Arial" w:hAnsi="Arial" w:cs="Arial"/>
        </w:rPr>
      </w:pPr>
      <w:r w:rsidRPr="0029259B">
        <w:rPr>
          <w:rFonts w:ascii="Arial" w:hAnsi="Arial" w:cs="Arial"/>
        </w:rPr>
        <w:t xml:space="preserve">The configuration of all peripherals is prepared. Click [Finish] button to </w:t>
      </w:r>
      <w:bookmarkStart w:id="786" w:name="_Hlk93993126"/>
      <w:r w:rsidRPr="0029259B">
        <w:rPr>
          <w:rFonts w:ascii="Arial" w:hAnsi="Arial" w:cs="Arial"/>
        </w:rPr>
        <w:t>complete importing configuration</w:t>
      </w:r>
      <w:bookmarkEnd w:id="786"/>
      <w:r w:rsidRPr="0029259B">
        <w:rPr>
          <w:rFonts w:ascii="Arial" w:hAnsi="Arial" w:cs="Arial"/>
        </w:rPr>
        <w:t>.</w:t>
      </w:r>
    </w:p>
    <w:p w14:paraId="596737E8" w14:textId="77777777" w:rsidR="001F1A04" w:rsidRPr="0029259B" w:rsidRDefault="001F1A04" w:rsidP="00C75019">
      <w:pPr>
        <w:rPr>
          <w:rFonts w:ascii="Arial" w:hAnsi="Arial" w:cs="Arial"/>
        </w:rPr>
      </w:pPr>
    </w:p>
    <w:p w14:paraId="0FF6B443" w14:textId="74A7995B" w:rsidR="00C75019" w:rsidRPr="0029259B" w:rsidRDefault="00773AD6" w:rsidP="00C75019">
      <w:pPr>
        <w:jc w:val="center"/>
        <w:rPr>
          <w:rFonts w:ascii="Arial" w:hAnsi="Arial" w:cs="Arial"/>
        </w:rPr>
      </w:pPr>
      <w:r w:rsidRPr="0029259B">
        <w:rPr>
          <w:rFonts w:ascii="Arial" w:hAnsi="Arial" w:cs="Arial"/>
          <w:noProof/>
        </w:rPr>
        <w:lastRenderedPageBreak/>
        <w:drawing>
          <wp:inline distT="0" distB="0" distL="0" distR="0" wp14:anchorId="5CB332F1" wp14:editId="5317ABD2">
            <wp:extent cx="6858000" cy="2145030"/>
            <wp:effectExtent l="0" t="0" r="0" b="7620"/>
            <wp:docPr id="58" name="Picture 5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677CB73E" w14:textId="2BB747A8" w:rsidR="00C75019" w:rsidRPr="0029259B" w:rsidRDefault="00C75019" w:rsidP="00C75019">
      <w:pPr>
        <w:jc w:val="center"/>
        <w:rPr>
          <w:rFonts w:ascii="Arial" w:hAnsi="Arial" w:cs="Arial"/>
        </w:rPr>
      </w:pPr>
    </w:p>
    <w:p w14:paraId="3144B6F9" w14:textId="094E2044" w:rsidR="002B04A4" w:rsidRPr="0029259B" w:rsidRDefault="002B04A4" w:rsidP="002B04A4">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31</w:t>
      </w:r>
      <w:r w:rsidR="00341B7D">
        <w:rPr>
          <w:rFonts w:ascii="Arial" w:hAnsi="Arial" w:cs="Arial"/>
          <w:b/>
          <w:bCs/>
          <w:color w:val="auto"/>
        </w:rPr>
        <w:fldChar w:fldCharType="end"/>
      </w:r>
      <w:r w:rsidR="00CD02A5" w:rsidRPr="0029259B">
        <w:rPr>
          <w:rFonts w:ascii="Arial" w:hAnsi="Arial" w:cs="Arial"/>
          <w:b/>
          <w:bCs/>
          <w:color w:val="auto"/>
        </w:rPr>
        <w:t xml:space="preserve"> Completed importing configuration</w:t>
      </w:r>
    </w:p>
    <w:p w14:paraId="120BC8F4" w14:textId="1CB0C1BC" w:rsidR="00124044" w:rsidRPr="0029259B" w:rsidRDefault="00124044" w:rsidP="009D3752">
      <w:pPr>
        <w:rPr>
          <w:rFonts w:ascii="Arial" w:hAnsi="Arial" w:cs="Arial"/>
        </w:rPr>
      </w:pPr>
    </w:p>
    <w:p w14:paraId="0E62099B" w14:textId="0AC3D55C" w:rsidR="009D3752" w:rsidRPr="0029259B" w:rsidRDefault="009D3752" w:rsidP="00EA5DE7">
      <w:pPr>
        <w:ind w:left="2880" w:hanging="1440"/>
        <w:rPr>
          <w:rFonts w:ascii="Arial" w:hAnsi="Arial" w:cs="Arial"/>
        </w:rPr>
      </w:pPr>
      <w:r w:rsidRPr="0029259B">
        <w:rPr>
          <w:rFonts w:ascii="Arial" w:hAnsi="Arial" w:cs="Arial"/>
        </w:rPr>
        <w:t>Remark</w:t>
      </w:r>
      <w:r w:rsidRPr="0029259B">
        <w:rPr>
          <w:rFonts w:ascii="Arial" w:hAnsi="Arial" w:cs="Arial"/>
        </w:rPr>
        <w:tab/>
      </w:r>
      <w:r w:rsidR="00063BDF" w:rsidRPr="0029259B">
        <w:rPr>
          <w:rFonts w:ascii="Arial" w:hAnsi="Arial" w:cs="Arial"/>
        </w:rPr>
        <w:t xml:space="preserve">1. </w:t>
      </w:r>
      <w:r w:rsidRPr="0029259B">
        <w:rPr>
          <w:rFonts w:ascii="Arial" w:hAnsi="Arial" w:cs="Arial"/>
        </w:rPr>
        <w:t>ET-VPF also support</w:t>
      </w:r>
      <w:r w:rsidR="00871207" w:rsidRPr="0029259B">
        <w:rPr>
          <w:rFonts w:ascii="Arial" w:hAnsi="Arial" w:cs="Arial"/>
        </w:rPr>
        <w:t>s</w:t>
      </w:r>
      <w:r w:rsidRPr="0029259B">
        <w:rPr>
          <w:rFonts w:ascii="Arial" w:hAnsi="Arial" w:cs="Arial"/>
        </w:rPr>
        <w:t xml:space="preserve"> execut</w:t>
      </w:r>
      <w:r w:rsidR="00871207" w:rsidRPr="0029259B">
        <w:rPr>
          <w:rFonts w:ascii="Arial" w:hAnsi="Arial" w:cs="Arial"/>
        </w:rPr>
        <w:t>ion</w:t>
      </w:r>
      <w:r w:rsidRPr="0029259B">
        <w:rPr>
          <w:rFonts w:ascii="Arial" w:hAnsi="Arial" w:cs="Arial"/>
        </w:rPr>
        <w:t xml:space="preserve"> configuration functions of peripherals automatically. To do this, the configuration function name must be a determined format. Therefore, when generat</w:t>
      </w:r>
      <w:r w:rsidR="00164747" w:rsidRPr="0029259B">
        <w:rPr>
          <w:rFonts w:ascii="Arial" w:hAnsi="Arial" w:cs="Arial"/>
        </w:rPr>
        <w:t>ing</w:t>
      </w:r>
      <w:r w:rsidRPr="0029259B">
        <w:rPr>
          <w:rFonts w:ascii="Arial" w:hAnsi="Arial" w:cs="Arial"/>
        </w:rPr>
        <w:t xml:space="preserve"> peripherals’ source code by SC, the configuration name must be </w:t>
      </w:r>
      <w:r w:rsidR="006B0CFD" w:rsidRPr="0029259B">
        <w:rPr>
          <w:rFonts w:ascii="Arial" w:hAnsi="Arial" w:cs="Arial"/>
        </w:rPr>
        <w:t xml:space="preserve">the </w:t>
      </w:r>
      <w:r w:rsidRPr="0029259B">
        <w:rPr>
          <w:rFonts w:ascii="Arial" w:hAnsi="Arial" w:cs="Arial"/>
        </w:rPr>
        <w:t>default name.</w:t>
      </w:r>
    </w:p>
    <w:p w14:paraId="0A3DD859" w14:textId="3975776A" w:rsidR="00E72D3F" w:rsidRDefault="00063BDF" w:rsidP="00E72D3F">
      <w:pPr>
        <w:ind w:left="2880" w:hanging="1440"/>
        <w:rPr>
          <w:rFonts w:ascii="Arial" w:hAnsi="Arial" w:cs="Arial"/>
        </w:rPr>
      </w:pPr>
      <w:commentRangeStart w:id="787"/>
      <w:r w:rsidRPr="0029259B">
        <w:rPr>
          <w:rFonts w:ascii="Arial" w:hAnsi="Arial" w:cs="Arial"/>
        </w:rPr>
        <w:tab/>
      </w:r>
      <w:r w:rsidRPr="0029259B">
        <w:rPr>
          <w:rFonts w:ascii="Arial" w:hAnsi="Arial" w:cs="Arial"/>
          <w:highlight w:val="yellow"/>
        </w:rPr>
        <w:t xml:space="preserve">2. For each RLIN3n </w:t>
      </w:r>
      <w:r w:rsidR="00AF674B" w:rsidRPr="0029259B">
        <w:rPr>
          <w:rFonts w:ascii="Arial" w:hAnsi="Arial" w:cs="Arial"/>
          <w:highlight w:val="yellow"/>
        </w:rPr>
        <w:t>unit</w:t>
      </w:r>
      <w:r w:rsidRPr="0029259B">
        <w:rPr>
          <w:rFonts w:ascii="Arial" w:hAnsi="Arial" w:cs="Arial"/>
          <w:highlight w:val="yellow"/>
        </w:rPr>
        <w:t>, it only has one configuration function, which correspond</w:t>
      </w:r>
      <w:r w:rsidR="001F446D" w:rsidRPr="0029259B">
        <w:rPr>
          <w:rFonts w:ascii="Arial" w:hAnsi="Arial" w:cs="Arial"/>
          <w:highlight w:val="yellow"/>
        </w:rPr>
        <w:t>s</w:t>
      </w:r>
      <w:r w:rsidRPr="0029259B">
        <w:rPr>
          <w:rFonts w:ascii="Arial" w:hAnsi="Arial" w:cs="Arial"/>
          <w:highlight w:val="yellow"/>
        </w:rPr>
        <w:t xml:space="preserve"> to UART resource (e.g., RLIN30 correspon</w:t>
      </w:r>
      <w:r w:rsidR="007A2165" w:rsidRPr="0029259B">
        <w:rPr>
          <w:rFonts w:ascii="Arial" w:hAnsi="Arial" w:cs="Arial"/>
          <w:highlight w:val="yellow"/>
        </w:rPr>
        <w:t>ds</w:t>
      </w:r>
      <w:r w:rsidRPr="0029259B">
        <w:rPr>
          <w:rFonts w:ascii="Arial" w:hAnsi="Arial" w:cs="Arial"/>
          <w:highlight w:val="yellow"/>
        </w:rPr>
        <w:t xml:space="preserve"> to “UART0” resource). If we use two RLIN3n </w:t>
      </w:r>
      <w:r w:rsidR="00AF674B" w:rsidRPr="0029259B">
        <w:rPr>
          <w:rFonts w:ascii="Arial" w:hAnsi="Arial" w:cs="Arial"/>
          <w:highlight w:val="yellow"/>
        </w:rPr>
        <w:t>units</w:t>
      </w:r>
      <w:r w:rsidRPr="0029259B">
        <w:rPr>
          <w:rFonts w:ascii="Arial" w:hAnsi="Arial" w:cs="Arial"/>
          <w:highlight w:val="yellow"/>
        </w:rPr>
        <w:t xml:space="preserve"> with the same UART resource, the error will occur.</w:t>
      </w:r>
      <w:commentRangeEnd w:id="787"/>
      <w:r w:rsidR="0092511D" w:rsidRPr="0029259B">
        <w:rPr>
          <w:rStyle w:val="CommentReference"/>
          <w:rFonts w:ascii="Arial" w:hAnsi="Arial" w:cs="Arial"/>
        </w:rPr>
        <w:commentReference w:id="787"/>
      </w:r>
      <w:bookmarkStart w:id="788" w:name="V10000_Req_01_006"/>
      <w:bookmarkEnd w:id="788"/>
    </w:p>
    <w:p w14:paraId="6A72E476" w14:textId="369CC1D6" w:rsidR="001C0A42" w:rsidRPr="0029259B" w:rsidRDefault="001C0A42" w:rsidP="00E72D3F">
      <w:pPr>
        <w:ind w:left="2880" w:hanging="1440"/>
        <w:rPr>
          <w:rFonts w:ascii="Arial" w:hAnsi="Arial" w:cs="Arial"/>
        </w:rPr>
      </w:pPr>
      <w:r>
        <w:rPr>
          <w:rFonts w:ascii="Arial" w:hAnsi="Arial" w:cs="Arial"/>
        </w:rPr>
        <w:tab/>
        <w:t xml:space="preserve">3. </w:t>
      </w:r>
      <w:bookmarkStart w:id="789" w:name="_Hlk114214435"/>
      <w:r>
        <w:rPr>
          <w:rFonts w:ascii="Arial" w:hAnsi="Arial" w:cs="Arial"/>
        </w:rPr>
        <w:t>For TAUD, user must select the clock source and slave channels in SC GUI.</w:t>
      </w:r>
      <w:bookmarkEnd w:id="789"/>
    </w:p>
    <w:p w14:paraId="4404FCC6" w14:textId="77777777" w:rsidR="009D3752" w:rsidRPr="0029259B" w:rsidRDefault="009D3752" w:rsidP="00E72D3F">
      <w:pPr>
        <w:jc w:val="left"/>
        <w:rPr>
          <w:rFonts w:ascii="Arial" w:hAnsi="Arial" w:cs="Arial"/>
        </w:rPr>
      </w:pPr>
    </w:p>
    <w:p w14:paraId="333A1B15" w14:textId="59FDD3FD" w:rsidR="005D0AF3" w:rsidRPr="0045063D" w:rsidRDefault="005D0AF3" w:rsidP="0045063D">
      <w:pPr>
        <w:pStyle w:val="ListParagraph"/>
        <w:numPr>
          <w:ilvl w:val="0"/>
          <w:numId w:val="11"/>
        </w:numPr>
        <w:rPr>
          <w:rFonts w:ascii="Arial" w:hAnsi="Arial" w:cs="Arial"/>
        </w:rPr>
      </w:pPr>
      <w:r w:rsidRPr="0029259B">
        <w:rPr>
          <w:rFonts w:ascii="Arial" w:hAnsi="Arial" w:cs="Arial"/>
          <w:b/>
          <w:bCs/>
        </w:rPr>
        <w:t xml:space="preserve">Step </w:t>
      </w:r>
      <w:r w:rsidR="008A3D2B" w:rsidRPr="0029259B">
        <w:rPr>
          <w:rFonts w:ascii="Arial" w:hAnsi="Arial" w:cs="Arial"/>
          <w:b/>
          <w:bCs/>
        </w:rPr>
        <w:t>4</w:t>
      </w:r>
      <w:r w:rsidRPr="0029259B">
        <w:rPr>
          <w:rFonts w:ascii="Arial" w:hAnsi="Arial" w:cs="Arial"/>
          <w:b/>
          <w:bCs/>
        </w:rPr>
        <w:t>:</w:t>
      </w:r>
      <w:r w:rsidRPr="0029259B">
        <w:rPr>
          <w:rFonts w:ascii="Arial" w:hAnsi="Arial" w:cs="Arial"/>
        </w:rPr>
        <w:t xml:space="preserve"> Change detail settings</w:t>
      </w:r>
      <w:r w:rsidR="0045063D">
        <w:rPr>
          <w:rFonts w:ascii="Arial" w:hAnsi="Arial" w:cs="Arial"/>
        </w:rPr>
        <w:t xml:space="preserve"> </w:t>
      </w:r>
      <w:r w:rsidR="0045063D" w:rsidRPr="00D54269">
        <w:rPr>
          <w:rFonts w:ascii="Arial" w:hAnsi="Arial" w:cs="Arial"/>
          <w:highlight w:val="yellow"/>
        </w:rPr>
        <w:t>(</w:t>
      </w:r>
      <w:r w:rsidR="0088449E" w:rsidRPr="00D54269">
        <w:rPr>
          <w:rFonts w:ascii="Arial" w:hAnsi="Arial" w:cs="Arial"/>
          <w:highlight w:val="yellow"/>
        </w:rPr>
        <w:t>s</w:t>
      </w:r>
      <w:r w:rsidR="0045063D" w:rsidRPr="00D54269">
        <w:rPr>
          <w:rFonts w:ascii="Arial" w:hAnsi="Arial" w:cs="Arial"/>
          <w:highlight w:val="yellow"/>
        </w:rPr>
        <w:t>kip this action if model contains only CAN</w:t>
      </w:r>
      <w:bookmarkStart w:id="790" w:name="V10000_REL_Comment_002"/>
      <w:bookmarkEnd w:id="790"/>
      <w:r w:rsidR="0045063D">
        <w:rPr>
          <w:rFonts w:ascii="Arial" w:hAnsi="Arial" w:cs="Arial"/>
        </w:rPr>
        <w:t>)</w:t>
      </w:r>
      <w:r w:rsidRPr="0029259B">
        <w:rPr>
          <w:rFonts w:ascii="Arial" w:hAnsi="Arial" w:cs="Arial"/>
        </w:rPr>
        <w:t xml:space="preserve"> and generate source code for peripheral</w:t>
      </w:r>
      <w:r w:rsidR="00C62C0F" w:rsidRPr="0029259B">
        <w:rPr>
          <w:rFonts w:ascii="Arial" w:hAnsi="Arial" w:cs="Arial"/>
        </w:rPr>
        <w:t>s</w:t>
      </w:r>
      <w:r w:rsidRPr="0029259B">
        <w:rPr>
          <w:rFonts w:ascii="Arial" w:hAnsi="Arial" w:cs="Arial"/>
        </w:rPr>
        <w:t>.</w:t>
      </w:r>
      <w:r w:rsidR="0045063D">
        <w:rPr>
          <w:rFonts w:ascii="Arial" w:hAnsi="Arial" w:cs="Arial"/>
        </w:rPr>
        <w:t xml:space="preserve"> </w:t>
      </w:r>
    </w:p>
    <w:p w14:paraId="2C829CA2" w14:textId="5EB38F3F" w:rsidR="0024779D" w:rsidRDefault="0024779D" w:rsidP="0024779D">
      <w:pPr>
        <w:rPr>
          <w:rFonts w:ascii="Arial" w:hAnsi="Arial" w:cs="Arial"/>
        </w:rPr>
      </w:pPr>
      <w:r w:rsidRPr="0024779D">
        <w:rPr>
          <w:rFonts w:ascii="Arial" w:hAnsi="Arial" w:cs="Arial"/>
          <w:noProof/>
        </w:rPr>
        <w:drawing>
          <wp:anchor distT="0" distB="0" distL="114300" distR="114300" simplePos="0" relativeHeight="251679744" behindDoc="0" locked="0" layoutInCell="1" allowOverlap="1" wp14:anchorId="7F29183E" wp14:editId="5EE58B48">
            <wp:simplePos x="0" y="0"/>
            <wp:positionH relativeFrom="column">
              <wp:posOffset>944235</wp:posOffset>
            </wp:positionH>
            <wp:positionV relativeFrom="paragraph">
              <wp:posOffset>127635</wp:posOffset>
            </wp:positionV>
            <wp:extent cx="5601570" cy="3011881"/>
            <wp:effectExtent l="0" t="0" r="0" b="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01570" cy="3011881"/>
                    </a:xfrm>
                    <a:prstGeom prst="rect">
                      <a:avLst/>
                    </a:prstGeom>
                  </pic:spPr>
                </pic:pic>
              </a:graphicData>
            </a:graphic>
          </wp:anchor>
        </w:drawing>
      </w:r>
    </w:p>
    <w:p w14:paraId="6079FA31" w14:textId="76F98D6D" w:rsidR="0024779D" w:rsidRPr="0024779D" w:rsidRDefault="0024779D" w:rsidP="0024779D">
      <w:pPr>
        <w:rPr>
          <w:rFonts w:ascii="Arial" w:hAnsi="Arial" w:cs="Arial"/>
        </w:rPr>
      </w:pPr>
    </w:p>
    <w:p w14:paraId="2AB48A22" w14:textId="3AAF4004" w:rsidR="002B04A4" w:rsidRDefault="002B04A4" w:rsidP="002B04A4">
      <w:pPr>
        <w:rPr>
          <w:rFonts w:ascii="Arial" w:hAnsi="Arial" w:cs="Arial"/>
        </w:rPr>
      </w:pPr>
    </w:p>
    <w:p w14:paraId="7037A5CD" w14:textId="21E0AD33" w:rsidR="00BD6744" w:rsidRPr="00BD6744" w:rsidRDefault="00BD6744" w:rsidP="00BD6744">
      <w:pPr>
        <w:rPr>
          <w:rFonts w:ascii="Arial" w:hAnsi="Arial" w:cs="Arial"/>
        </w:rPr>
      </w:pPr>
    </w:p>
    <w:p w14:paraId="43613D97" w14:textId="0484AF50" w:rsidR="00BD6744" w:rsidRPr="00BD6744" w:rsidRDefault="00BD6744" w:rsidP="00BD6744">
      <w:pPr>
        <w:rPr>
          <w:rFonts w:ascii="Arial" w:hAnsi="Arial" w:cs="Arial"/>
        </w:rPr>
      </w:pPr>
    </w:p>
    <w:p w14:paraId="7146414A" w14:textId="2F439AB0" w:rsidR="00BD6744" w:rsidRPr="00BD6744" w:rsidRDefault="00BD6744" w:rsidP="00BD6744">
      <w:pPr>
        <w:rPr>
          <w:rFonts w:ascii="Arial" w:hAnsi="Arial" w:cs="Arial"/>
        </w:rPr>
      </w:pPr>
    </w:p>
    <w:p w14:paraId="4F920D81" w14:textId="311CF737" w:rsidR="00BD6744" w:rsidRPr="00BD6744" w:rsidRDefault="00BD6744" w:rsidP="00BD6744">
      <w:pPr>
        <w:rPr>
          <w:rFonts w:ascii="Arial" w:hAnsi="Arial" w:cs="Arial"/>
        </w:rPr>
      </w:pPr>
    </w:p>
    <w:p w14:paraId="3F44BB4B" w14:textId="4AD1FC92" w:rsidR="00BD6744" w:rsidRPr="00BD6744" w:rsidRDefault="00BD6744" w:rsidP="00BD6744">
      <w:pPr>
        <w:rPr>
          <w:rFonts w:ascii="Arial" w:hAnsi="Arial" w:cs="Arial"/>
        </w:rPr>
      </w:pPr>
    </w:p>
    <w:p w14:paraId="74D33C16" w14:textId="66B50A08" w:rsidR="00BD6744" w:rsidRPr="00BD6744" w:rsidRDefault="00BD6744" w:rsidP="00BD6744">
      <w:pPr>
        <w:rPr>
          <w:rFonts w:ascii="Arial" w:hAnsi="Arial" w:cs="Arial"/>
        </w:rPr>
      </w:pPr>
    </w:p>
    <w:p w14:paraId="4A4EC06E" w14:textId="4A39088A" w:rsidR="00BD6744" w:rsidRPr="00BD6744" w:rsidRDefault="00BD6744" w:rsidP="00BD6744">
      <w:pPr>
        <w:rPr>
          <w:rFonts w:ascii="Arial" w:hAnsi="Arial" w:cs="Arial"/>
        </w:rPr>
      </w:pPr>
    </w:p>
    <w:p w14:paraId="0909620A" w14:textId="4802CD2F" w:rsidR="00BD6744" w:rsidRPr="00BD6744" w:rsidRDefault="00BD6744" w:rsidP="00BD6744">
      <w:pPr>
        <w:rPr>
          <w:rFonts w:ascii="Arial" w:hAnsi="Arial" w:cs="Arial"/>
        </w:rPr>
      </w:pPr>
    </w:p>
    <w:p w14:paraId="2E865CB7" w14:textId="739FADBF" w:rsidR="00BD6744" w:rsidRPr="00BD6744" w:rsidRDefault="00BD6744" w:rsidP="00BD6744">
      <w:pPr>
        <w:rPr>
          <w:rFonts w:ascii="Arial" w:hAnsi="Arial" w:cs="Arial"/>
        </w:rPr>
      </w:pPr>
    </w:p>
    <w:p w14:paraId="4FD96D59" w14:textId="6344DE00" w:rsidR="00BD6744" w:rsidRPr="00BD6744" w:rsidRDefault="00BD6744" w:rsidP="00BD6744">
      <w:pPr>
        <w:rPr>
          <w:rFonts w:ascii="Arial" w:hAnsi="Arial" w:cs="Arial"/>
        </w:rPr>
      </w:pPr>
    </w:p>
    <w:p w14:paraId="64058AB4" w14:textId="43A6FA06" w:rsidR="00BD6744" w:rsidRPr="00BD6744" w:rsidRDefault="00BD6744" w:rsidP="00BD6744">
      <w:pPr>
        <w:rPr>
          <w:rFonts w:ascii="Arial" w:hAnsi="Arial" w:cs="Arial"/>
        </w:rPr>
      </w:pPr>
    </w:p>
    <w:p w14:paraId="77D2A1D3" w14:textId="66972033" w:rsidR="00BD6744" w:rsidRPr="00BD6744" w:rsidRDefault="00BD6744" w:rsidP="00BD6744">
      <w:pPr>
        <w:rPr>
          <w:rFonts w:ascii="Arial" w:hAnsi="Arial" w:cs="Arial"/>
        </w:rPr>
      </w:pPr>
    </w:p>
    <w:p w14:paraId="4EBB2ACE" w14:textId="7D65F859" w:rsidR="00BD6744" w:rsidRPr="00BD6744" w:rsidRDefault="00BD6744" w:rsidP="00BD6744">
      <w:pPr>
        <w:rPr>
          <w:rFonts w:ascii="Arial" w:hAnsi="Arial" w:cs="Arial"/>
        </w:rPr>
      </w:pPr>
    </w:p>
    <w:p w14:paraId="4BF57487" w14:textId="2284452C" w:rsidR="00BD6744" w:rsidRPr="00BD6744" w:rsidRDefault="00BD6744" w:rsidP="00BD6744">
      <w:pPr>
        <w:rPr>
          <w:rFonts w:ascii="Arial" w:hAnsi="Arial" w:cs="Arial"/>
        </w:rPr>
      </w:pPr>
    </w:p>
    <w:p w14:paraId="475E7290" w14:textId="0D5DE664" w:rsidR="00BD6744" w:rsidRPr="00BD6744" w:rsidRDefault="00BD6744" w:rsidP="00BD6744">
      <w:pPr>
        <w:rPr>
          <w:rFonts w:ascii="Arial" w:hAnsi="Arial" w:cs="Arial"/>
        </w:rPr>
      </w:pPr>
    </w:p>
    <w:p w14:paraId="665C4944" w14:textId="7D73A5B8" w:rsidR="00BD6744" w:rsidRPr="00BD6744" w:rsidRDefault="00BD6744" w:rsidP="00BD6744">
      <w:pPr>
        <w:rPr>
          <w:rFonts w:ascii="Arial" w:hAnsi="Arial" w:cs="Arial"/>
        </w:rPr>
      </w:pPr>
    </w:p>
    <w:p w14:paraId="58A972E3" w14:textId="77A94FCB" w:rsidR="00BD6744" w:rsidRPr="00BD6744" w:rsidRDefault="00BD6744" w:rsidP="00BD6744">
      <w:pPr>
        <w:rPr>
          <w:rFonts w:ascii="Arial" w:hAnsi="Arial" w:cs="Arial"/>
        </w:rPr>
      </w:pPr>
    </w:p>
    <w:p w14:paraId="35671D14" w14:textId="4FD34555" w:rsidR="00BD6744" w:rsidRPr="00BD6744" w:rsidRDefault="00BD6744" w:rsidP="00BD6744">
      <w:pPr>
        <w:rPr>
          <w:rFonts w:ascii="Arial" w:hAnsi="Arial" w:cs="Arial"/>
        </w:rPr>
      </w:pPr>
    </w:p>
    <w:p w14:paraId="7717A923" w14:textId="61C0AD0F" w:rsidR="00BD6744" w:rsidRPr="00BD6744" w:rsidRDefault="00BD6744" w:rsidP="00BD6744">
      <w:pPr>
        <w:rPr>
          <w:rFonts w:ascii="Arial" w:hAnsi="Arial" w:cs="Arial"/>
        </w:rPr>
      </w:pPr>
    </w:p>
    <w:p w14:paraId="37BBF057" w14:textId="400015EB" w:rsidR="00BD6744" w:rsidRDefault="00BD6744" w:rsidP="00BD6744">
      <w:pPr>
        <w:rPr>
          <w:rFonts w:ascii="Arial" w:hAnsi="Arial" w:cs="Arial"/>
        </w:rPr>
      </w:pPr>
    </w:p>
    <w:p w14:paraId="5E55A9D1" w14:textId="1760A1C7" w:rsidR="00BD6744" w:rsidRDefault="00BD6744" w:rsidP="00BD6744">
      <w:pPr>
        <w:rPr>
          <w:rFonts w:ascii="Arial" w:hAnsi="Arial" w:cs="Arial"/>
        </w:rPr>
      </w:pPr>
    </w:p>
    <w:p w14:paraId="35145222" w14:textId="77777777" w:rsidR="00AE424F" w:rsidRDefault="00AE424F" w:rsidP="00BD6744">
      <w:pPr>
        <w:pStyle w:val="Caption"/>
        <w:jc w:val="center"/>
        <w:rPr>
          <w:rFonts w:ascii="Arial" w:hAnsi="Arial" w:cs="Arial"/>
        </w:rPr>
      </w:pPr>
    </w:p>
    <w:p w14:paraId="2A604D75" w14:textId="5A155206" w:rsidR="00BD6744" w:rsidRPr="0024779D" w:rsidRDefault="00BD6744" w:rsidP="00BD6744">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32</w:t>
      </w:r>
      <w:r w:rsidR="00341B7D">
        <w:rPr>
          <w:rFonts w:ascii="Arial" w:hAnsi="Arial" w:cs="Arial"/>
          <w:b/>
          <w:bCs/>
          <w:color w:val="auto"/>
        </w:rPr>
        <w:fldChar w:fldCharType="end"/>
      </w:r>
      <w:r w:rsidRPr="0029259B">
        <w:rPr>
          <w:rFonts w:ascii="Arial" w:hAnsi="Arial" w:cs="Arial"/>
          <w:b/>
          <w:bCs/>
          <w:color w:val="auto"/>
        </w:rPr>
        <w:t xml:space="preserve"> </w:t>
      </w:r>
      <w:bookmarkStart w:id="791" w:name="_Hlk114214667"/>
      <w:r>
        <w:rPr>
          <w:rFonts w:ascii="Arial" w:hAnsi="Arial" w:cs="Arial"/>
          <w:b/>
          <w:bCs/>
          <w:color w:val="auto"/>
        </w:rPr>
        <w:t>Setting slave channel</w:t>
      </w:r>
      <w:r w:rsidR="006D6432">
        <w:rPr>
          <w:rFonts w:ascii="Arial" w:hAnsi="Arial" w:cs="Arial"/>
          <w:b/>
          <w:bCs/>
          <w:color w:val="auto"/>
        </w:rPr>
        <w:t>s</w:t>
      </w:r>
      <w:r>
        <w:rPr>
          <w:rFonts w:ascii="Arial" w:hAnsi="Arial" w:cs="Arial"/>
          <w:b/>
          <w:bCs/>
          <w:color w:val="auto"/>
        </w:rPr>
        <w:t xml:space="preserve"> and clock source for TAUD</w:t>
      </w:r>
      <w:bookmarkEnd w:id="791"/>
    </w:p>
    <w:p w14:paraId="712B0384" w14:textId="4B88537A" w:rsidR="00BD6744" w:rsidRPr="00BD6744" w:rsidRDefault="00BD6744" w:rsidP="00BD6744">
      <w:pPr>
        <w:tabs>
          <w:tab w:val="left" w:pos="4578"/>
        </w:tabs>
        <w:rPr>
          <w:rFonts w:ascii="Arial" w:hAnsi="Arial" w:cs="Arial"/>
        </w:rPr>
      </w:pPr>
    </w:p>
    <w:p w14:paraId="2450A30C" w14:textId="1C8BCFCA" w:rsidR="002B04A4" w:rsidRPr="0029259B" w:rsidRDefault="001E0921" w:rsidP="002B04A4">
      <w:pPr>
        <w:jc w:val="center"/>
        <w:rPr>
          <w:rFonts w:ascii="Arial" w:hAnsi="Arial" w:cs="Arial"/>
        </w:rPr>
      </w:pPr>
      <w:r w:rsidRPr="0029259B">
        <w:rPr>
          <w:rFonts w:ascii="Arial" w:hAnsi="Arial" w:cs="Arial"/>
          <w:noProof/>
        </w:rPr>
        <w:lastRenderedPageBreak/>
        <w:drawing>
          <wp:inline distT="0" distB="0" distL="0" distR="0" wp14:anchorId="6CAC686B" wp14:editId="71154629">
            <wp:extent cx="6858000" cy="348170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58000" cy="3481705"/>
                    </a:xfrm>
                    <a:prstGeom prst="rect">
                      <a:avLst/>
                    </a:prstGeom>
                  </pic:spPr>
                </pic:pic>
              </a:graphicData>
            </a:graphic>
          </wp:inline>
        </w:drawing>
      </w:r>
    </w:p>
    <w:p w14:paraId="1B7183BD" w14:textId="56E83131" w:rsidR="002B04A4" w:rsidRPr="0029259B" w:rsidRDefault="002B04A4" w:rsidP="002B04A4">
      <w:pPr>
        <w:jc w:val="center"/>
        <w:rPr>
          <w:rFonts w:ascii="Arial" w:hAnsi="Arial" w:cs="Arial"/>
        </w:rPr>
      </w:pPr>
    </w:p>
    <w:p w14:paraId="766D57E8" w14:textId="4F5B8D78" w:rsidR="008454EF" w:rsidRPr="0024779D" w:rsidRDefault="002B04A4" w:rsidP="0024779D">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33</w:t>
      </w:r>
      <w:r w:rsidR="00341B7D">
        <w:rPr>
          <w:rFonts w:ascii="Arial" w:hAnsi="Arial" w:cs="Arial"/>
          <w:b/>
          <w:bCs/>
          <w:color w:val="auto"/>
        </w:rPr>
        <w:fldChar w:fldCharType="end"/>
      </w:r>
      <w:r w:rsidR="00CD02A5" w:rsidRPr="0029259B">
        <w:rPr>
          <w:rFonts w:ascii="Arial" w:hAnsi="Arial" w:cs="Arial"/>
          <w:b/>
          <w:bCs/>
          <w:color w:val="auto"/>
        </w:rPr>
        <w:t xml:space="preserve"> Selecting detail settings and generating peripherals’ source code</w:t>
      </w:r>
    </w:p>
    <w:p w14:paraId="009234A0" w14:textId="77777777" w:rsidR="002B04A4" w:rsidRPr="0029259B" w:rsidRDefault="002B04A4" w:rsidP="002B04A4">
      <w:pPr>
        <w:rPr>
          <w:rFonts w:ascii="Arial" w:hAnsi="Arial" w:cs="Arial"/>
        </w:rPr>
      </w:pPr>
    </w:p>
    <w:p w14:paraId="6C56927F" w14:textId="73739B77" w:rsidR="00E909A8" w:rsidRPr="0029259B" w:rsidRDefault="00E909A8" w:rsidP="00E909A8">
      <w:pPr>
        <w:ind w:left="2880" w:hanging="1440"/>
        <w:rPr>
          <w:rFonts w:ascii="Arial" w:hAnsi="Arial" w:cs="Arial"/>
        </w:rPr>
      </w:pPr>
      <w:r w:rsidRPr="0029259B">
        <w:rPr>
          <w:rFonts w:ascii="Arial" w:hAnsi="Arial" w:cs="Arial"/>
        </w:rPr>
        <w:t>Remark</w:t>
      </w:r>
      <w:r w:rsidRPr="0029259B">
        <w:rPr>
          <w:rFonts w:ascii="Arial" w:hAnsi="Arial" w:cs="Arial"/>
        </w:rPr>
        <w:tab/>
      </w:r>
      <w:bookmarkStart w:id="792" w:name="_Hlk96363152"/>
      <w:r w:rsidR="00C62C0F" w:rsidRPr="0029259B">
        <w:rPr>
          <w:rFonts w:ascii="Arial" w:hAnsi="Arial" w:cs="Arial"/>
        </w:rPr>
        <w:t xml:space="preserve">When </w:t>
      </w:r>
      <w:r w:rsidR="00A909F7" w:rsidRPr="0029259B">
        <w:rPr>
          <w:rFonts w:ascii="Arial" w:hAnsi="Arial" w:cs="Arial"/>
        </w:rPr>
        <w:t>changing</w:t>
      </w:r>
      <w:r w:rsidR="00C62C0F" w:rsidRPr="0029259B">
        <w:rPr>
          <w:rFonts w:ascii="Arial" w:hAnsi="Arial" w:cs="Arial"/>
        </w:rPr>
        <w:t xml:space="preserve"> detail settings,</w:t>
      </w:r>
      <w:r w:rsidR="00ED5098" w:rsidRPr="0029259B">
        <w:rPr>
          <w:rFonts w:ascii="Arial" w:hAnsi="Arial" w:cs="Arial"/>
        </w:rPr>
        <w:t xml:space="preserve"> these settings must be the same </w:t>
      </w:r>
      <w:r w:rsidR="002038EB" w:rsidRPr="0029259B">
        <w:rPr>
          <w:rFonts w:ascii="Arial" w:hAnsi="Arial" w:cs="Arial"/>
        </w:rPr>
        <w:t>as</w:t>
      </w:r>
      <w:r w:rsidR="00ED5098" w:rsidRPr="0029259B">
        <w:rPr>
          <w:rFonts w:ascii="Arial" w:hAnsi="Arial" w:cs="Arial"/>
        </w:rPr>
        <w:t xml:space="preserve"> the peripherals’ settings on </w:t>
      </w:r>
      <w:r w:rsidR="00C65DE8" w:rsidRPr="0029259B">
        <w:rPr>
          <w:rFonts w:ascii="Arial" w:hAnsi="Arial" w:cs="Arial"/>
        </w:rPr>
        <w:t xml:space="preserve">the </w:t>
      </w:r>
      <w:r w:rsidR="00ED5098" w:rsidRPr="0029259B">
        <w:rPr>
          <w:rFonts w:ascii="Arial" w:hAnsi="Arial" w:cs="Arial"/>
        </w:rPr>
        <w:t xml:space="preserve">model. If these settings are different with the peripherals’ settings on model, </w:t>
      </w:r>
      <w:r w:rsidR="00104ACC" w:rsidRPr="0029259B">
        <w:rPr>
          <w:rFonts w:ascii="Arial" w:hAnsi="Arial" w:cs="Arial"/>
        </w:rPr>
        <w:t>it causes SPIL Simulation incorrect</w:t>
      </w:r>
      <w:bookmarkEnd w:id="792"/>
      <w:r w:rsidR="00104ACC" w:rsidRPr="0029259B">
        <w:rPr>
          <w:rFonts w:ascii="Arial" w:hAnsi="Arial" w:cs="Arial"/>
        </w:rPr>
        <w:t>.</w:t>
      </w:r>
    </w:p>
    <w:p w14:paraId="653A020E" w14:textId="77777777" w:rsidR="00E909A8" w:rsidRPr="0029259B" w:rsidRDefault="00E909A8" w:rsidP="00E909A8">
      <w:pPr>
        <w:ind w:left="2880" w:hanging="1440"/>
        <w:rPr>
          <w:rFonts w:ascii="Arial" w:hAnsi="Arial" w:cs="Arial"/>
        </w:rPr>
      </w:pPr>
    </w:p>
    <w:p w14:paraId="615F93EF" w14:textId="0994E780" w:rsidR="005D0AF3" w:rsidRPr="0029259B" w:rsidRDefault="005D0AF3" w:rsidP="00EB47E4">
      <w:pPr>
        <w:pStyle w:val="ListParagraph"/>
        <w:numPr>
          <w:ilvl w:val="0"/>
          <w:numId w:val="11"/>
        </w:numPr>
        <w:rPr>
          <w:rFonts w:ascii="Arial" w:hAnsi="Arial" w:cs="Arial"/>
        </w:rPr>
      </w:pPr>
      <w:r w:rsidRPr="0029259B">
        <w:rPr>
          <w:rFonts w:ascii="Arial" w:hAnsi="Arial" w:cs="Arial"/>
          <w:b/>
          <w:bCs/>
        </w:rPr>
        <w:t>Step</w:t>
      </w:r>
      <w:r w:rsidR="008A3D2B" w:rsidRPr="0029259B">
        <w:rPr>
          <w:rFonts w:ascii="Arial" w:hAnsi="Arial" w:cs="Arial"/>
          <w:b/>
          <w:bCs/>
        </w:rPr>
        <w:t xml:space="preserve"> 5</w:t>
      </w:r>
      <w:r w:rsidRPr="0029259B">
        <w:rPr>
          <w:rFonts w:ascii="Arial" w:hAnsi="Arial" w:cs="Arial"/>
          <w:b/>
          <w:bCs/>
        </w:rPr>
        <w:t>:</w:t>
      </w:r>
      <w:r w:rsidRPr="0029259B">
        <w:rPr>
          <w:rFonts w:ascii="Arial" w:hAnsi="Arial" w:cs="Arial"/>
        </w:rPr>
        <w:t xml:space="preserve"> Close SC Window.</w:t>
      </w:r>
    </w:p>
    <w:p w14:paraId="194FF982" w14:textId="5A897FD5" w:rsidR="00485893" w:rsidRPr="0029259B" w:rsidRDefault="00485893" w:rsidP="008F699B">
      <w:pPr>
        <w:rPr>
          <w:rFonts w:ascii="Arial" w:hAnsi="Arial" w:cs="Arial"/>
        </w:rPr>
      </w:pPr>
    </w:p>
    <w:p w14:paraId="67FA031D" w14:textId="007C62CC" w:rsidR="005D0AF3" w:rsidRPr="0029259B" w:rsidRDefault="4A7EBE92" w:rsidP="00EB47E4">
      <w:pPr>
        <w:pStyle w:val="ListParagraph"/>
        <w:numPr>
          <w:ilvl w:val="0"/>
          <w:numId w:val="10"/>
        </w:numPr>
        <w:rPr>
          <w:rFonts w:ascii="Arial" w:hAnsi="Arial" w:cs="Arial"/>
        </w:rPr>
      </w:pPr>
      <w:r w:rsidRPr="0029259B">
        <w:rPr>
          <w:rFonts w:ascii="Arial" w:hAnsi="Arial" w:cs="Arial"/>
        </w:rPr>
        <w:t xml:space="preserve">The source code of peripherals will be generated under </w:t>
      </w:r>
      <w:r w:rsidR="00CE7D0A" w:rsidRPr="0029259B">
        <w:rPr>
          <w:rFonts w:ascii="Arial" w:hAnsi="Arial" w:cs="Arial"/>
        </w:rPr>
        <w:t xml:space="preserve">the </w:t>
      </w:r>
      <w:r w:rsidRPr="0029259B">
        <w:rPr>
          <w:rFonts w:ascii="Arial" w:hAnsi="Arial" w:cs="Arial"/>
        </w:rPr>
        <w:t>SC_project folder.</w:t>
      </w:r>
    </w:p>
    <w:p w14:paraId="32889E2B" w14:textId="18F92564" w:rsidR="00124044" w:rsidRPr="0029259B" w:rsidRDefault="00124044" w:rsidP="00124044">
      <w:pPr>
        <w:rPr>
          <w:rFonts w:ascii="Arial" w:hAnsi="Arial" w:cs="Arial"/>
        </w:rPr>
      </w:pPr>
    </w:p>
    <w:p w14:paraId="291C3F87" w14:textId="604D12DC" w:rsidR="00124044" w:rsidRPr="0029259B" w:rsidRDefault="001E0921" w:rsidP="00124044">
      <w:pPr>
        <w:jc w:val="center"/>
        <w:rPr>
          <w:rFonts w:ascii="Arial" w:hAnsi="Arial" w:cs="Arial"/>
          <w:color w:val="FF0000"/>
        </w:rPr>
      </w:pPr>
      <w:r w:rsidRPr="0029259B">
        <w:rPr>
          <w:rFonts w:ascii="Arial" w:hAnsi="Arial" w:cs="Arial"/>
          <w:noProof/>
        </w:rPr>
        <w:drawing>
          <wp:inline distT="0" distB="0" distL="0" distR="0" wp14:anchorId="07D96BB9" wp14:editId="3B065DF7">
            <wp:extent cx="3924300" cy="153352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7"/>
                    <a:stretch>
                      <a:fillRect/>
                    </a:stretch>
                  </pic:blipFill>
                  <pic:spPr>
                    <a:xfrm>
                      <a:off x="0" y="0"/>
                      <a:ext cx="3924300" cy="1533525"/>
                    </a:xfrm>
                    <a:prstGeom prst="rect">
                      <a:avLst/>
                    </a:prstGeom>
                  </pic:spPr>
                </pic:pic>
              </a:graphicData>
            </a:graphic>
          </wp:inline>
        </w:drawing>
      </w:r>
    </w:p>
    <w:p w14:paraId="4CF88B73" w14:textId="760AAB18" w:rsidR="00721676" w:rsidRPr="0029259B" w:rsidRDefault="00721676" w:rsidP="00124044">
      <w:pPr>
        <w:jc w:val="center"/>
        <w:rPr>
          <w:rFonts w:ascii="Arial" w:hAnsi="Arial" w:cs="Arial"/>
          <w:color w:val="FF0000"/>
        </w:rPr>
      </w:pPr>
    </w:p>
    <w:p w14:paraId="12529C47" w14:textId="661AC881" w:rsidR="00721676" w:rsidRPr="0029259B" w:rsidRDefault="00721676" w:rsidP="00721676">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34</w:t>
      </w:r>
      <w:r w:rsidR="00341B7D">
        <w:rPr>
          <w:rFonts w:ascii="Arial" w:hAnsi="Arial" w:cs="Arial"/>
          <w:b/>
          <w:bCs/>
          <w:color w:val="auto"/>
        </w:rPr>
        <w:fldChar w:fldCharType="end"/>
      </w:r>
      <w:r w:rsidRPr="0029259B">
        <w:rPr>
          <w:rFonts w:ascii="Arial" w:hAnsi="Arial" w:cs="Arial"/>
          <w:b/>
          <w:bCs/>
          <w:color w:val="auto"/>
        </w:rPr>
        <w:t xml:space="preserve"> The peripherals’ source code generated under SC_project</w:t>
      </w:r>
    </w:p>
    <w:p w14:paraId="07385690" w14:textId="175D7BE7" w:rsidR="00124044" w:rsidRPr="0029259B" w:rsidRDefault="00BD6744" w:rsidP="00124044">
      <w:pPr>
        <w:rPr>
          <w:rFonts w:ascii="Arial" w:hAnsi="Arial" w:cs="Arial"/>
        </w:rPr>
      </w:pPr>
      <w:r>
        <w:rPr>
          <w:rFonts w:ascii="Arial" w:hAnsi="Arial" w:cs="Arial"/>
        </w:rPr>
        <w:br w:type="page"/>
      </w:r>
    </w:p>
    <w:p w14:paraId="1E6DC072" w14:textId="78E9A624" w:rsidR="2FD9EAD5" w:rsidRPr="0029259B" w:rsidRDefault="2FD9EAD5" w:rsidP="3C0BE9D9">
      <w:pPr>
        <w:pStyle w:val="Heading4"/>
        <w:rPr>
          <w:rFonts w:cs="Arial"/>
        </w:rPr>
      </w:pPr>
      <w:bookmarkStart w:id="793" w:name="_Toc94021769"/>
      <w:r w:rsidRPr="0029259B">
        <w:rPr>
          <w:rFonts w:cs="Arial"/>
        </w:rPr>
        <w:lastRenderedPageBreak/>
        <w:t>3.3.</w:t>
      </w:r>
      <w:r w:rsidR="19197403" w:rsidRPr="0029259B">
        <w:rPr>
          <w:rFonts w:cs="Arial"/>
        </w:rPr>
        <w:t>3</w:t>
      </w:r>
      <w:r w:rsidRPr="0029259B">
        <w:rPr>
          <w:rFonts w:cs="Arial"/>
        </w:rPr>
        <w:t>.</w:t>
      </w:r>
      <w:r w:rsidR="223589C9" w:rsidRPr="0029259B">
        <w:rPr>
          <w:rFonts w:cs="Arial"/>
        </w:rPr>
        <w:t>2</w:t>
      </w:r>
      <w:r w:rsidRPr="0029259B">
        <w:rPr>
          <w:rFonts w:cs="Arial"/>
        </w:rPr>
        <w:t xml:space="preserve"> </w:t>
      </w:r>
      <w:r w:rsidR="3182C9EF" w:rsidRPr="0029259B">
        <w:rPr>
          <w:rFonts w:cs="Arial"/>
        </w:rPr>
        <w:t>Generating the t</w:t>
      </w:r>
      <w:r w:rsidRPr="0029259B">
        <w:rPr>
          <w:rFonts w:cs="Arial"/>
        </w:rPr>
        <w:t xml:space="preserve">arget </w:t>
      </w:r>
      <w:bookmarkEnd w:id="793"/>
      <w:r w:rsidR="3C0BE9D9" w:rsidRPr="0029259B">
        <w:rPr>
          <w:rFonts w:cs="Arial"/>
        </w:rPr>
        <w:t>SPILS environment</w:t>
      </w:r>
    </w:p>
    <w:p w14:paraId="66F6DC75" w14:textId="0FDDA9C5" w:rsidR="00DC1DD4" w:rsidRPr="0029259B" w:rsidRDefault="00DC1DD4" w:rsidP="008F699B">
      <w:pPr>
        <w:rPr>
          <w:rFonts w:ascii="Arial" w:hAnsi="Arial" w:cs="Arial"/>
        </w:rPr>
      </w:pPr>
    </w:p>
    <w:p w14:paraId="35C84910" w14:textId="763B9213" w:rsidR="006447C9" w:rsidRPr="0029259B" w:rsidRDefault="5C35C6D7" w:rsidP="00EB47E4">
      <w:pPr>
        <w:pStyle w:val="ListParagraph"/>
        <w:numPr>
          <w:ilvl w:val="0"/>
          <w:numId w:val="10"/>
        </w:numPr>
        <w:rPr>
          <w:rFonts w:ascii="Arial" w:eastAsiaTheme="majorEastAsia" w:hAnsi="Arial" w:cs="Arial"/>
          <w:szCs w:val="18"/>
        </w:rPr>
      </w:pPr>
      <w:r w:rsidRPr="0029259B">
        <w:rPr>
          <w:rFonts w:ascii="Arial" w:hAnsi="Arial" w:cs="Arial"/>
        </w:rPr>
        <w:t xml:space="preserve">The </w:t>
      </w:r>
      <w:r w:rsidR="2C14375B" w:rsidRPr="0029259B">
        <w:rPr>
          <w:rFonts w:ascii="Arial" w:hAnsi="Arial" w:cs="Arial"/>
        </w:rPr>
        <w:t xml:space="preserve">target </w:t>
      </w:r>
      <w:r w:rsidR="2D3505F5" w:rsidRPr="0029259B">
        <w:rPr>
          <w:rFonts w:ascii="Arial" w:hAnsi="Arial" w:cs="Arial"/>
        </w:rPr>
        <w:t>SPILS environment</w:t>
      </w:r>
      <w:r w:rsidR="3C0BE9D9" w:rsidRPr="0029259B">
        <w:rPr>
          <w:rFonts w:ascii="Arial" w:hAnsi="Arial" w:cs="Arial"/>
        </w:rPr>
        <w:t xml:space="preserve"> </w:t>
      </w:r>
      <w:r w:rsidR="2C14375B" w:rsidRPr="0029259B">
        <w:rPr>
          <w:rFonts w:ascii="Arial" w:hAnsi="Arial" w:cs="Arial"/>
        </w:rPr>
        <w:t xml:space="preserve">will be generated in the </w:t>
      </w:r>
      <w:r w:rsidR="62C97F02" w:rsidRPr="0029259B">
        <w:rPr>
          <w:rFonts w:ascii="Arial" w:hAnsi="Arial" w:cs="Arial"/>
        </w:rPr>
        <w:t xml:space="preserve">working directory (the </w:t>
      </w:r>
      <w:r w:rsidR="2C14375B" w:rsidRPr="0029259B">
        <w:rPr>
          <w:rFonts w:ascii="Arial" w:hAnsi="Arial" w:cs="Arial"/>
        </w:rPr>
        <w:t>location which contains t</w:t>
      </w:r>
      <w:r w:rsidR="00956E6D" w:rsidRPr="0029259B">
        <w:rPr>
          <w:rFonts w:ascii="Arial" w:hAnsi="Arial" w:cs="Arial"/>
        </w:rPr>
        <w:t>he t</w:t>
      </w:r>
      <w:r w:rsidR="2C14375B" w:rsidRPr="0029259B">
        <w:rPr>
          <w:rFonts w:ascii="Arial" w:hAnsi="Arial" w:cs="Arial"/>
        </w:rPr>
        <w:t>arget model</w:t>
      </w:r>
      <w:r w:rsidR="62C97F02" w:rsidRPr="0029259B">
        <w:rPr>
          <w:rFonts w:ascii="Arial" w:hAnsi="Arial" w:cs="Arial"/>
        </w:rPr>
        <w:t>)</w:t>
      </w:r>
      <w:r w:rsidR="2C14375B" w:rsidRPr="0029259B">
        <w:rPr>
          <w:rFonts w:ascii="Arial" w:hAnsi="Arial" w:cs="Arial"/>
        </w:rPr>
        <w:t>.</w:t>
      </w:r>
    </w:p>
    <w:p w14:paraId="2C50B0B5" w14:textId="6589C44E" w:rsidR="00562159" w:rsidRPr="0029259B" w:rsidRDefault="701713F1" w:rsidP="00562159">
      <w:pPr>
        <w:pStyle w:val="ListParagraph"/>
        <w:rPr>
          <w:rFonts w:ascii="Arial" w:hAnsi="Arial" w:cs="Arial"/>
        </w:rPr>
      </w:pPr>
      <w:r w:rsidRPr="0029259B">
        <w:rPr>
          <w:rFonts w:ascii="Arial" w:hAnsi="Arial" w:cs="Arial"/>
        </w:rPr>
        <w:t xml:space="preserve">The target </w:t>
      </w:r>
      <w:r w:rsidR="2D3505F5" w:rsidRPr="0029259B">
        <w:rPr>
          <w:rFonts w:ascii="Arial" w:hAnsi="Arial" w:cs="Arial"/>
        </w:rPr>
        <w:t>SPILS environment</w:t>
      </w:r>
      <w:r w:rsidRPr="0029259B">
        <w:rPr>
          <w:rFonts w:ascii="Arial" w:hAnsi="Arial" w:cs="Arial"/>
        </w:rPr>
        <w:t xml:space="preserve"> includes “slprj” and “&lt;</w:t>
      </w:r>
      <w:r w:rsidR="5424063F" w:rsidRPr="0029259B">
        <w:rPr>
          <w:rFonts w:ascii="Arial" w:hAnsi="Arial" w:cs="Arial"/>
        </w:rPr>
        <w:t>Code generation target</w:t>
      </w:r>
      <w:r w:rsidRPr="0029259B">
        <w:rPr>
          <w:rFonts w:ascii="Arial" w:hAnsi="Arial" w:cs="Arial"/>
        </w:rPr>
        <w:t>&gt;_etvpf” folders.</w:t>
      </w:r>
      <w:r w:rsidR="17BBD675" w:rsidRPr="0029259B">
        <w:rPr>
          <w:rFonts w:ascii="Arial" w:hAnsi="Arial" w:cs="Arial"/>
        </w:rPr>
        <w:t xml:space="preserve"> And the necessary files will be generated in these folders.</w:t>
      </w:r>
    </w:p>
    <w:p w14:paraId="6F71FD0A" w14:textId="0AEE10F0" w:rsidR="006E1F77" w:rsidRPr="0029259B" w:rsidRDefault="006E1F77" w:rsidP="00EB47E4">
      <w:pPr>
        <w:pStyle w:val="ListParagraph"/>
        <w:numPr>
          <w:ilvl w:val="0"/>
          <w:numId w:val="13"/>
        </w:numPr>
        <w:rPr>
          <w:rFonts w:ascii="Arial" w:hAnsi="Arial" w:cs="Arial"/>
        </w:rPr>
      </w:pPr>
      <w:r w:rsidRPr="0029259B">
        <w:rPr>
          <w:rFonts w:ascii="Arial" w:hAnsi="Arial" w:cs="Arial"/>
          <w:szCs w:val="18"/>
        </w:rPr>
        <w:t>Source files of target device.</w:t>
      </w:r>
    </w:p>
    <w:p w14:paraId="7642BB21" w14:textId="257CC88F" w:rsidR="006E1F77" w:rsidRPr="0029259B" w:rsidRDefault="006E1F77" w:rsidP="00EB47E4">
      <w:pPr>
        <w:pStyle w:val="ListParagraph"/>
        <w:numPr>
          <w:ilvl w:val="0"/>
          <w:numId w:val="13"/>
        </w:numPr>
        <w:rPr>
          <w:rFonts w:ascii="Arial" w:hAnsi="Arial" w:cs="Arial"/>
        </w:rPr>
      </w:pPr>
      <w:r w:rsidRPr="0029259B">
        <w:rPr>
          <w:rFonts w:ascii="Arial" w:hAnsi="Arial" w:cs="Arial"/>
          <w:szCs w:val="18"/>
        </w:rPr>
        <w:t>C source files.</w:t>
      </w:r>
    </w:p>
    <w:p w14:paraId="6A3EB825" w14:textId="4C44EDA5" w:rsidR="00A00E0D" w:rsidRPr="0029259B" w:rsidRDefault="006E1F77" w:rsidP="00EB47E4">
      <w:pPr>
        <w:pStyle w:val="ListParagraph"/>
        <w:numPr>
          <w:ilvl w:val="0"/>
          <w:numId w:val="13"/>
        </w:numPr>
        <w:rPr>
          <w:rFonts w:ascii="Arial" w:hAnsi="Arial" w:cs="Arial"/>
        </w:rPr>
      </w:pPr>
      <w:r w:rsidRPr="0029259B">
        <w:rPr>
          <w:rFonts w:ascii="Arial" w:hAnsi="Arial" w:cs="Arial"/>
          <w:szCs w:val="18"/>
        </w:rPr>
        <w:t>Make file</w:t>
      </w:r>
    </w:p>
    <w:p w14:paraId="0B5DBC72" w14:textId="4B1CD573" w:rsidR="00A00E0D" w:rsidRPr="0029259B" w:rsidRDefault="00A00E0D" w:rsidP="00EB47E4">
      <w:pPr>
        <w:pStyle w:val="ListParagraph"/>
        <w:numPr>
          <w:ilvl w:val="0"/>
          <w:numId w:val="13"/>
        </w:numPr>
        <w:rPr>
          <w:rFonts w:ascii="Arial" w:hAnsi="Arial" w:cs="Arial"/>
        </w:rPr>
      </w:pPr>
      <w:r w:rsidRPr="0029259B">
        <w:rPr>
          <w:rFonts w:ascii="Arial" w:hAnsi="Arial" w:cs="Arial"/>
          <w:szCs w:val="18"/>
        </w:rPr>
        <w:t>VLAB execution file</w:t>
      </w:r>
    </w:p>
    <w:p w14:paraId="3F26EB71" w14:textId="6DAD3047" w:rsidR="006E1F77" w:rsidRPr="0029259B" w:rsidRDefault="00A00E0D" w:rsidP="00EB47E4">
      <w:pPr>
        <w:pStyle w:val="ListParagraph"/>
        <w:numPr>
          <w:ilvl w:val="0"/>
          <w:numId w:val="13"/>
        </w:numPr>
        <w:rPr>
          <w:rFonts w:ascii="Arial" w:hAnsi="Arial" w:cs="Arial"/>
        </w:rPr>
      </w:pPr>
      <w:r w:rsidRPr="0029259B">
        <w:rPr>
          <w:rFonts w:ascii="Arial" w:hAnsi="Arial" w:cs="Arial"/>
        </w:rPr>
        <w:t>Peripherals’ wrapper source files</w:t>
      </w:r>
    </w:p>
    <w:p w14:paraId="03FB0670" w14:textId="6A0C902A" w:rsidR="006E1F77" w:rsidRPr="0029259B" w:rsidRDefault="006E1F77" w:rsidP="00EB47E4">
      <w:pPr>
        <w:pStyle w:val="ListParagraph"/>
        <w:numPr>
          <w:ilvl w:val="0"/>
          <w:numId w:val="13"/>
        </w:numPr>
        <w:rPr>
          <w:rFonts w:ascii="Arial" w:hAnsi="Arial" w:cs="Arial"/>
        </w:rPr>
      </w:pPr>
      <w:r w:rsidRPr="0029259B">
        <w:rPr>
          <w:rFonts w:ascii="Arial" w:hAnsi="Arial" w:cs="Arial"/>
          <w:szCs w:val="18"/>
        </w:rPr>
        <w:t>Python source files.</w:t>
      </w:r>
    </w:p>
    <w:p w14:paraId="7F03984F" w14:textId="285DFDE8" w:rsidR="006E1F77" w:rsidRPr="0029259B" w:rsidRDefault="00A00E0D" w:rsidP="00EB47E4">
      <w:pPr>
        <w:pStyle w:val="ListParagraph"/>
        <w:numPr>
          <w:ilvl w:val="0"/>
          <w:numId w:val="13"/>
        </w:numPr>
        <w:rPr>
          <w:rFonts w:ascii="Arial" w:hAnsi="Arial" w:cs="Arial"/>
        </w:rPr>
      </w:pPr>
      <w:r w:rsidRPr="0029259B">
        <w:rPr>
          <w:rFonts w:ascii="Arial" w:hAnsi="Arial" w:cs="Arial"/>
          <w:szCs w:val="18"/>
        </w:rPr>
        <w:t>Define.h, OSTM_define.h, target.out.</w:t>
      </w:r>
    </w:p>
    <w:p w14:paraId="00A7F619" w14:textId="77777777" w:rsidR="006E1F77" w:rsidRPr="0029259B" w:rsidRDefault="006E1F77" w:rsidP="00562159">
      <w:pPr>
        <w:pStyle w:val="ListParagraph"/>
        <w:rPr>
          <w:rFonts w:ascii="Arial" w:hAnsi="Arial" w:cs="Arial"/>
        </w:rPr>
      </w:pPr>
    </w:p>
    <w:p w14:paraId="255F055E" w14:textId="77777777" w:rsidR="004F75FF" w:rsidRPr="0029259B" w:rsidRDefault="004F75FF" w:rsidP="004F75FF">
      <w:pPr>
        <w:pStyle w:val="ListParagraph"/>
        <w:rPr>
          <w:rFonts w:ascii="Arial" w:hAnsi="Arial" w:cs="Arial"/>
        </w:rPr>
      </w:pPr>
      <w:r w:rsidRPr="0029259B">
        <w:rPr>
          <w:rFonts w:ascii="Arial" w:hAnsi="Arial" w:cs="Arial"/>
        </w:rPr>
        <w:t>The model file is copied (the destination model file has the same name as the original model file but "_et</w:t>
      </w:r>
      <w:r w:rsidR="00562159" w:rsidRPr="0029259B">
        <w:rPr>
          <w:rFonts w:ascii="Arial" w:hAnsi="Arial" w:cs="Arial"/>
        </w:rPr>
        <w:t>vpf</w:t>
      </w:r>
      <w:r w:rsidRPr="0029259B">
        <w:rPr>
          <w:rFonts w:ascii="Arial" w:hAnsi="Arial" w:cs="Arial"/>
        </w:rPr>
        <w:t>" suffix is added).</w:t>
      </w:r>
    </w:p>
    <w:p w14:paraId="68BD2CC9" w14:textId="29660BDE" w:rsidR="004F75FF" w:rsidRPr="0029259B" w:rsidRDefault="004F75FF" w:rsidP="004F75FF">
      <w:pPr>
        <w:pStyle w:val="ListParagraph"/>
        <w:rPr>
          <w:rFonts w:ascii="Arial" w:hAnsi="Arial" w:cs="Arial"/>
        </w:rPr>
      </w:pPr>
      <w:r w:rsidRPr="0029259B">
        <w:rPr>
          <w:rFonts w:ascii="Arial" w:hAnsi="Arial" w:cs="Arial"/>
        </w:rPr>
        <w:t xml:space="preserve">The </w:t>
      </w:r>
      <w:r w:rsidR="00B311DC" w:rsidRPr="0029259B">
        <w:rPr>
          <w:rFonts w:ascii="Arial" w:hAnsi="Arial" w:cs="Arial"/>
        </w:rPr>
        <w:t xml:space="preserve">Subsystem under the </w:t>
      </w:r>
      <w:r w:rsidR="00562159" w:rsidRPr="0029259B">
        <w:rPr>
          <w:rFonts w:ascii="Arial" w:hAnsi="Arial" w:cs="Arial"/>
        </w:rPr>
        <w:t>Code generation target</w:t>
      </w:r>
      <w:r w:rsidRPr="0029259B">
        <w:rPr>
          <w:rFonts w:ascii="Arial" w:hAnsi="Arial" w:cs="Arial"/>
        </w:rPr>
        <w:t xml:space="preserve"> block is replaced with the block for PIL sequential execution</w:t>
      </w:r>
      <w:r w:rsidR="00B311DC" w:rsidRPr="0029259B">
        <w:rPr>
          <w:rFonts w:ascii="Arial" w:hAnsi="Arial" w:cs="Arial"/>
        </w:rPr>
        <w:t xml:space="preserve"> (with </w:t>
      </w:r>
      <w:r w:rsidR="00227D14" w:rsidRPr="0029259B">
        <w:rPr>
          <w:rFonts w:ascii="Arial" w:hAnsi="Arial" w:cs="Arial"/>
        </w:rPr>
        <w:t xml:space="preserve">block </w:t>
      </w:r>
      <w:r w:rsidR="00B311DC" w:rsidRPr="0029259B">
        <w:rPr>
          <w:rFonts w:ascii="Arial" w:hAnsi="Arial" w:cs="Arial"/>
        </w:rPr>
        <w:t>name is “VLAB Bridge”)</w:t>
      </w:r>
      <w:r w:rsidRPr="0029259B">
        <w:rPr>
          <w:rFonts w:ascii="Arial" w:hAnsi="Arial" w:cs="Arial"/>
        </w:rPr>
        <w:t xml:space="preserve"> for the model file to be copied.</w:t>
      </w:r>
    </w:p>
    <w:p w14:paraId="12AAF80C" w14:textId="3B6A8C24" w:rsidR="00B311DC" w:rsidRPr="0029259B" w:rsidRDefault="00B311DC" w:rsidP="00B311DC">
      <w:pPr>
        <w:rPr>
          <w:rFonts w:ascii="Arial" w:hAnsi="Arial" w:cs="Arial"/>
        </w:rPr>
      </w:pPr>
    </w:p>
    <w:p w14:paraId="018F01BF" w14:textId="2DEE0A74" w:rsidR="00B311DC" w:rsidRPr="0029259B" w:rsidRDefault="00B311DC" w:rsidP="00B311DC">
      <w:pPr>
        <w:jc w:val="center"/>
        <w:rPr>
          <w:rFonts w:ascii="Arial" w:hAnsi="Arial" w:cs="Arial"/>
        </w:rPr>
      </w:pPr>
      <w:r w:rsidRPr="0029259B">
        <w:rPr>
          <w:rFonts w:ascii="Arial" w:hAnsi="Arial" w:cs="Arial"/>
          <w:noProof/>
        </w:rPr>
        <w:drawing>
          <wp:inline distT="0" distB="0" distL="0" distR="0" wp14:anchorId="237AF5C9" wp14:editId="30F66563">
            <wp:extent cx="3944771" cy="234818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57269" cy="2355620"/>
                    </a:xfrm>
                    <a:prstGeom prst="rect">
                      <a:avLst/>
                    </a:prstGeom>
                  </pic:spPr>
                </pic:pic>
              </a:graphicData>
            </a:graphic>
          </wp:inline>
        </w:drawing>
      </w:r>
    </w:p>
    <w:p w14:paraId="2013CBB3" w14:textId="77777777" w:rsidR="00D86B2F" w:rsidRPr="0029259B" w:rsidRDefault="00D86B2F" w:rsidP="00B311DC">
      <w:pPr>
        <w:jc w:val="center"/>
        <w:rPr>
          <w:rFonts w:ascii="Arial" w:hAnsi="Arial" w:cs="Arial"/>
        </w:rPr>
      </w:pPr>
    </w:p>
    <w:p w14:paraId="02755B18" w14:textId="2EAD0BBA" w:rsidR="00B311DC" w:rsidRPr="0029259B" w:rsidRDefault="00B311DC" w:rsidP="00B311DC">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35</w:t>
      </w:r>
      <w:r w:rsidR="00341B7D">
        <w:rPr>
          <w:rFonts w:ascii="Arial" w:hAnsi="Arial" w:cs="Arial"/>
          <w:b/>
          <w:bCs/>
          <w:color w:val="auto"/>
        </w:rPr>
        <w:fldChar w:fldCharType="end"/>
      </w:r>
      <w:r w:rsidRPr="0029259B">
        <w:rPr>
          <w:rFonts w:ascii="Arial" w:hAnsi="Arial" w:cs="Arial"/>
          <w:b/>
          <w:bCs/>
          <w:color w:val="auto"/>
        </w:rPr>
        <w:t xml:space="preserve"> Example of replacing to the block for PIL sequential execution</w:t>
      </w:r>
    </w:p>
    <w:p w14:paraId="402EBA4B" w14:textId="274890F8" w:rsidR="00D916D6" w:rsidRPr="0029259B" w:rsidRDefault="39145048" w:rsidP="00D916D6">
      <w:pPr>
        <w:pStyle w:val="Heading3"/>
        <w:rPr>
          <w:rFonts w:cs="Arial"/>
        </w:rPr>
      </w:pPr>
      <w:bookmarkStart w:id="794" w:name="_Toc94021770"/>
      <w:bookmarkStart w:id="795" w:name="_Toc1995471007"/>
      <w:bookmarkStart w:id="796" w:name="_Toc1378479905"/>
      <w:bookmarkStart w:id="797" w:name="_Toc55468251"/>
      <w:bookmarkStart w:id="798" w:name="_Toc928310846"/>
      <w:bookmarkStart w:id="799" w:name="_Toc2077454792"/>
      <w:bookmarkStart w:id="800" w:name="_Toc1033131148"/>
      <w:bookmarkStart w:id="801" w:name="_Toc138461666"/>
      <w:bookmarkStart w:id="802" w:name="_Toc1734568089"/>
      <w:bookmarkStart w:id="803" w:name="_Toc814922714"/>
      <w:bookmarkStart w:id="804" w:name="_Toc437215304"/>
      <w:bookmarkStart w:id="805" w:name="_Toc666310169"/>
      <w:bookmarkStart w:id="806" w:name="_Toc1635261211"/>
      <w:bookmarkStart w:id="807" w:name="_Toc1888136165"/>
      <w:bookmarkStart w:id="808" w:name="_Toc952773176"/>
      <w:bookmarkStart w:id="809" w:name="_Toc234931721"/>
      <w:bookmarkStart w:id="810" w:name="_Toc1163319970"/>
      <w:bookmarkStart w:id="811" w:name="_Toc864874327"/>
      <w:bookmarkStart w:id="812" w:name="_Toc591111696"/>
      <w:bookmarkStart w:id="813" w:name="_Toc1162606041"/>
      <w:bookmarkStart w:id="814" w:name="_Toc797595014"/>
      <w:bookmarkStart w:id="815" w:name="_Toc51873992"/>
      <w:bookmarkStart w:id="816" w:name="_Toc177716806"/>
      <w:bookmarkStart w:id="817" w:name="_Toc256743264"/>
      <w:bookmarkStart w:id="818" w:name="_Toc650666767"/>
      <w:bookmarkStart w:id="819" w:name="_Toc206090497"/>
      <w:bookmarkStart w:id="820" w:name="_Toc440174264"/>
      <w:bookmarkStart w:id="821" w:name="_Toc1321935634"/>
      <w:bookmarkStart w:id="822" w:name="_Toc1408608408"/>
      <w:bookmarkStart w:id="823" w:name="_Toc1438788454"/>
      <w:bookmarkStart w:id="824" w:name="_Toc1365183142"/>
      <w:bookmarkStart w:id="825" w:name="_Toc122608921"/>
      <w:r w:rsidRPr="0029259B">
        <w:rPr>
          <w:rFonts w:cs="Arial"/>
        </w:rPr>
        <w:t>3.3.</w:t>
      </w:r>
      <w:r w:rsidR="3182C9EF" w:rsidRPr="0029259B">
        <w:rPr>
          <w:rFonts w:cs="Arial"/>
        </w:rPr>
        <w:t>4</w:t>
      </w:r>
      <w:r w:rsidRPr="0029259B">
        <w:rPr>
          <w:rFonts w:cs="Arial"/>
        </w:rPr>
        <w:t xml:space="preserve"> Compiling generated source code</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3309B90B" w14:textId="71E3040F" w:rsidR="000F3E74" w:rsidRPr="0029259B" w:rsidRDefault="000F3E74" w:rsidP="008F699B">
      <w:pPr>
        <w:rPr>
          <w:rFonts w:ascii="Arial" w:hAnsi="Arial" w:cs="Arial"/>
        </w:rPr>
      </w:pPr>
    </w:p>
    <w:p w14:paraId="2D1FA8DD" w14:textId="627DE998" w:rsidR="00D916D6" w:rsidRPr="0029259B" w:rsidRDefault="1DF39432" w:rsidP="00EB47E4">
      <w:pPr>
        <w:pStyle w:val="ListParagraph"/>
        <w:numPr>
          <w:ilvl w:val="0"/>
          <w:numId w:val="10"/>
        </w:numPr>
        <w:rPr>
          <w:rFonts w:ascii="Arial" w:hAnsi="Arial" w:cs="Arial"/>
        </w:rPr>
      </w:pPr>
      <w:r w:rsidRPr="0029259B">
        <w:rPr>
          <w:rFonts w:ascii="Arial" w:hAnsi="Arial" w:cs="Arial"/>
        </w:rPr>
        <w:t xml:space="preserve">After that, the C source </w:t>
      </w:r>
      <w:r w:rsidR="6E5A985C" w:rsidRPr="0029259B">
        <w:rPr>
          <w:rFonts w:ascii="Arial" w:hAnsi="Arial" w:cs="Arial"/>
        </w:rPr>
        <w:t>files,</w:t>
      </w:r>
      <w:r w:rsidRPr="0029259B">
        <w:rPr>
          <w:rFonts w:ascii="Arial" w:hAnsi="Arial" w:cs="Arial"/>
        </w:rPr>
        <w:t xml:space="preserve"> and </w:t>
      </w:r>
      <w:r w:rsidR="6E5A985C" w:rsidRPr="0029259B">
        <w:rPr>
          <w:rFonts w:ascii="Arial" w:hAnsi="Arial" w:cs="Arial"/>
        </w:rPr>
        <w:t>source files of</w:t>
      </w:r>
      <w:r w:rsidR="00920370" w:rsidRPr="0029259B">
        <w:rPr>
          <w:rFonts w:ascii="Arial" w:hAnsi="Arial" w:cs="Arial"/>
        </w:rPr>
        <w:t xml:space="preserve"> the</w:t>
      </w:r>
      <w:r w:rsidR="6E5A985C" w:rsidRPr="0029259B">
        <w:rPr>
          <w:rFonts w:ascii="Arial" w:hAnsi="Arial" w:cs="Arial"/>
        </w:rPr>
        <w:t xml:space="preserve"> target device</w:t>
      </w:r>
      <w:r w:rsidR="40047904" w:rsidRPr="0029259B">
        <w:rPr>
          <w:rFonts w:ascii="Arial" w:hAnsi="Arial" w:cs="Arial"/>
        </w:rPr>
        <w:t xml:space="preserve"> (with the</w:t>
      </w:r>
      <w:r w:rsidR="62C97F02" w:rsidRPr="0029259B">
        <w:rPr>
          <w:rFonts w:ascii="Arial" w:hAnsi="Arial" w:cs="Arial"/>
        </w:rPr>
        <w:t xml:space="preserve"> extension</w:t>
      </w:r>
      <w:r w:rsidR="40047904" w:rsidRPr="0029259B">
        <w:rPr>
          <w:rFonts w:ascii="Arial" w:hAnsi="Arial" w:cs="Arial"/>
        </w:rPr>
        <w:t xml:space="preserve"> is *.c, *.</w:t>
      </w:r>
      <w:r w:rsidR="7B849B65" w:rsidRPr="0029259B">
        <w:rPr>
          <w:rFonts w:ascii="Arial" w:hAnsi="Arial" w:cs="Arial"/>
        </w:rPr>
        <w:t>asm</w:t>
      </w:r>
      <w:r w:rsidR="40047904" w:rsidRPr="0029259B">
        <w:rPr>
          <w:rFonts w:ascii="Arial" w:hAnsi="Arial" w:cs="Arial"/>
        </w:rPr>
        <w:t>)</w:t>
      </w:r>
      <w:r w:rsidR="6E5A985C" w:rsidRPr="0029259B">
        <w:rPr>
          <w:rFonts w:ascii="Arial" w:hAnsi="Arial" w:cs="Arial"/>
        </w:rPr>
        <w:t xml:space="preserve"> will be compiled to object files</w:t>
      </w:r>
      <w:r w:rsidR="62C97F02" w:rsidRPr="0029259B">
        <w:rPr>
          <w:rFonts w:ascii="Arial" w:hAnsi="Arial" w:cs="Arial"/>
        </w:rPr>
        <w:t xml:space="preserve"> (with the extension is *.o)</w:t>
      </w:r>
      <w:r w:rsidR="6E5A985C" w:rsidRPr="0029259B">
        <w:rPr>
          <w:rFonts w:ascii="Arial" w:hAnsi="Arial" w:cs="Arial"/>
        </w:rPr>
        <w:t xml:space="preserve"> via Cygwin.</w:t>
      </w:r>
    </w:p>
    <w:p w14:paraId="3C9BF26B" w14:textId="7053371F" w:rsidR="00EE0374" w:rsidRPr="0029259B" w:rsidRDefault="006A330E" w:rsidP="00EE0374">
      <w:pPr>
        <w:pStyle w:val="ListParagraph"/>
        <w:rPr>
          <w:rFonts w:ascii="Arial" w:hAnsi="Arial" w:cs="Arial"/>
        </w:rPr>
      </w:pPr>
      <w:r w:rsidRPr="0029259B">
        <w:rPr>
          <w:rFonts w:ascii="Arial" w:hAnsi="Arial" w:cs="Arial"/>
        </w:rPr>
        <w:t>The information related to the compiling will be displayed on MATLAB Command Window.</w:t>
      </w:r>
    </w:p>
    <w:p w14:paraId="077D7A9D" w14:textId="31058604" w:rsidR="00EE0374" w:rsidRPr="0029259B" w:rsidRDefault="00EE0374" w:rsidP="00EE0374">
      <w:pPr>
        <w:rPr>
          <w:rFonts w:ascii="Arial" w:hAnsi="Arial" w:cs="Arial"/>
        </w:rPr>
      </w:pPr>
    </w:p>
    <w:p w14:paraId="3BF31D9F" w14:textId="79DE5646" w:rsidR="00EE0374" w:rsidRPr="0029259B" w:rsidRDefault="00847DEB" w:rsidP="00EE0374">
      <w:pPr>
        <w:jc w:val="center"/>
        <w:rPr>
          <w:rFonts w:ascii="Arial" w:hAnsi="Arial" w:cs="Arial"/>
        </w:rPr>
      </w:pPr>
      <w:r>
        <w:rPr>
          <w:rFonts w:ascii="Arial" w:hAnsi="Arial" w:cs="Arial"/>
          <w:noProof/>
        </w:rPr>
        <w:drawing>
          <wp:inline distT="0" distB="0" distL="0" distR="0" wp14:anchorId="61A0AFDE" wp14:editId="095CEF70">
            <wp:extent cx="6419850" cy="1963999"/>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445514" cy="1971850"/>
                    </a:xfrm>
                    <a:prstGeom prst="rect">
                      <a:avLst/>
                    </a:prstGeom>
                  </pic:spPr>
                </pic:pic>
              </a:graphicData>
            </a:graphic>
          </wp:inline>
        </w:drawing>
      </w:r>
    </w:p>
    <w:p w14:paraId="21B24F61" w14:textId="3488AB2E" w:rsidR="00EE0374" w:rsidRPr="0029259B" w:rsidRDefault="00EE0374" w:rsidP="00EE0374">
      <w:pPr>
        <w:jc w:val="center"/>
        <w:rPr>
          <w:rFonts w:ascii="Arial" w:hAnsi="Arial" w:cs="Arial"/>
        </w:rPr>
      </w:pPr>
    </w:p>
    <w:p w14:paraId="7A1BC50C" w14:textId="3103E675" w:rsidR="00EE0374" w:rsidRPr="0029259B" w:rsidRDefault="00EE0374" w:rsidP="00EE0374">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36</w:t>
      </w:r>
      <w:r w:rsidR="00341B7D">
        <w:rPr>
          <w:rFonts w:ascii="Arial" w:hAnsi="Arial" w:cs="Arial"/>
          <w:b/>
          <w:bCs/>
          <w:color w:val="auto"/>
        </w:rPr>
        <w:fldChar w:fldCharType="end"/>
      </w:r>
      <w:r w:rsidRPr="0029259B">
        <w:rPr>
          <w:rFonts w:ascii="Arial" w:hAnsi="Arial" w:cs="Arial"/>
          <w:b/>
          <w:bCs/>
          <w:color w:val="auto"/>
        </w:rPr>
        <w:t xml:space="preserve"> Compiling is displayed on MATLAB Command Window</w:t>
      </w:r>
    </w:p>
    <w:p w14:paraId="30394FA5" w14:textId="437693F3" w:rsidR="00A00E0D" w:rsidRPr="0029259B" w:rsidRDefault="00A00E0D" w:rsidP="008F699B">
      <w:pPr>
        <w:rPr>
          <w:rFonts w:ascii="Arial" w:hAnsi="Arial" w:cs="Arial"/>
        </w:rPr>
      </w:pPr>
    </w:p>
    <w:p w14:paraId="3716BC80" w14:textId="7B0676C0" w:rsidR="006A330E" w:rsidRPr="0029259B" w:rsidRDefault="6A6A0A46" w:rsidP="00EB47E4">
      <w:pPr>
        <w:pStyle w:val="ListParagraph"/>
        <w:numPr>
          <w:ilvl w:val="0"/>
          <w:numId w:val="10"/>
        </w:numPr>
        <w:rPr>
          <w:rFonts w:ascii="Arial" w:hAnsi="Arial" w:cs="Arial"/>
        </w:rPr>
      </w:pPr>
      <w:r w:rsidRPr="0029259B">
        <w:rPr>
          <w:rFonts w:ascii="Arial" w:hAnsi="Arial" w:cs="Arial"/>
        </w:rPr>
        <w:t xml:space="preserve">Then, the “target.out” file is also generated. </w:t>
      </w:r>
      <w:r w:rsidR="40047904" w:rsidRPr="0029259B">
        <w:rPr>
          <w:rFonts w:ascii="Arial" w:hAnsi="Arial" w:cs="Arial"/>
        </w:rPr>
        <w:t xml:space="preserve">After </w:t>
      </w:r>
      <w:r w:rsidR="394B8C38" w:rsidRPr="0029259B">
        <w:rPr>
          <w:rFonts w:ascii="Arial" w:hAnsi="Arial" w:cs="Arial"/>
        </w:rPr>
        <w:t>that</w:t>
      </w:r>
      <w:r w:rsidR="40047904" w:rsidRPr="0029259B">
        <w:rPr>
          <w:rFonts w:ascii="Arial" w:hAnsi="Arial" w:cs="Arial"/>
        </w:rPr>
        <w:t xml:space="preserve">, the </w:t>
      </w:r>
      <w:r w:rsidR="62C97F02" w:rsidRPr="0029259B">
        <w:rPr>
          <w:rFonts w:ascii="Arial" w:hAnsi="Arial" w:cs="Arial"/>
        </w:rPr>
        <w:t>object files</w:t>
      </w:r>
      <w:r w:rsidR="394B8C38" w:rsidRPr="0029259B">
        <w:rPr>
          <w:rFonts w:ascii="Arial" w:hAnsi="Arial" w:cs="Arial"/>
        </w:rPr>
        <w:t xml:space="preserve"> and the “target.out” file</w:t>
      </w:r>
      <w:r w:rsidR="62C97F02" w:rsidRPr="0029259B">
        <w:rPr>
          <w:rFonts w:ascii="Arial" w:hAnsi="Arial" w:cs="Arial"/>
        </w:rPr>
        <w:t xml:space="preserve"> are also </w:t>
      </w:r>
      <w:r w:rsidR="394B8C38" w:rsidRPr="0029259B">
        <w:rPr>
          <w:rFonts w:ascii="Arial" w:hAnsi="Arial" w:cs="Arial"/>
        </w:rPr>
        <w:t>stored</w:t>
      </w:r>
      <w:r w:rsidR="62C97F02" w:rsidRPr="0029259B">
        <w:rPr>
          <w:rFonts w:ascii="Arial" w:hAnsi="Arial" w:cs="Arial"/>
        </w:rPr>
        <w:t xml:space="preserve"> </w:t>
      </w:r>
      <w:r w:rsidR="394B8C38" w:rsidRPr="0029259B">
        <w:rPr>
          <w:rFonts w:ascii="Arial" w:hAnsi="Arial" w:cs="Arial"/>
        </w:rPr>
        <w:t>in</w:t>
      </w:r>
      <w:r w:rsidR="62C97F02" w:rsidRPr="0029259B">
        <w:rPr>
          <w:rFonts w:ascii="Arial" w:hAnsi="Arial" w:cs="Arial"/>
        </w:rPr>
        <w:t xml:space="preserve"> the working directory, under </w:t>
      </w:r>
      <w:r w:rsidR="50A1BA93" w:rsidRPr="0029259B">
        <w:rPr>
          <w:rFonts w:ascii="Arial" w:hAnsi="Arial" w:cs="Arial"/>
        </w:rPr>
        <w:t>“&lt;Code generation target&gt;</w:t>
      </w:r>
      <w:r w:rsidR="54A714CF" w:rsidRPr="0029259B">
        <w:rPr>
          <w:rFonts w:ascii="Arial" w:hAnsi="Arial" w:cs="Arial"/>
        </w:rPr>
        <w:t>_etvpf” folder</w:t>
      </w:r>
      <w:r w:rsidR="62C97F02" w:rsidRPr="0029259B">
        <w:rPr>
          <w:rFonts w:ascii="Arial" w:hAnsi="Arial" w:cs="Arial"/>
        </w:rPr>
        <w:t>.</w:t>
      </w:r>
    </w:p>
    <w:p w14:paraId="04280411" w14:textId="679FA303" w:rsidR="0029200C" w:rsidRPr="0029259B" w:rsidRDefault="0029200C" w:rsidP="008F699B">
      <w:pPr>
        <w:rPr>
          <w:rFonts w:ascii="Arial" w:hAnsi="Arial" w:cs="Arial"/>
        </w:rPr>
      </w:pPr>
    </w:p>
    <w:p w14:paraId="3DDAB832" w14:textId="03958627" w:rsidR="00D916D6" w:rsidRPr="0029259B" w:rsidRDefault="39145048" w:rsidP="00D916D6">
      <w:pPr>
        <w:pStyle w:val="Heading3"/>
        <w:rPr>
          <w:rFonts w:cs="Arial"/>
        </w:rPr>
      </w:pPr>
      <w:bookmarkStart w:id="826" w:name="_Toc94021771"/>
      <w:bookmarkStart w:id="827" w:name="_Toc585826678"/>
      <w:bookmarkStart w:id="828" w:name="_Toc1009198574"/>
      <w:bookmarkStart w:id="829" w:name="_Toc423406825"/>
      <w:bookmarkStart w:id="830" w:name="_Toc1482689071"/>
      <w:bookmarkStart w:id="831" w:name="_Toc1714164283"/>
      <w:bookmarkStart w:id="832" w:name="_Toc775874003"/>
      <w:bookmarkStart w:id="833" w:name="_Toc1824816423"/>
      <w:bookmarkStart w:id="834" w:name="_Toc425191394"/>
      <w:bookmarkStart w:id="835" w:name="_Toc1912343741"/>
      <w:bookmarkStart w:id="836" w:name="_Toc267465266"/>
      <w:bookmarkStart w:id="837" w:name="_Toc741308544"/>
      <w:bookmarkStart w:id="838" w:name="_Toc25612097"/>
      <w:bookmarkStart w:id="839" w:name="_Toc1490013385"/>
      <w:bookmarkStart w:id="840" w:name="_Toc704634351"/>
      <w:bookmarkStart w:id="841" w:name="_Toc1470175580"/>
      <w:bookmarkStart w:id="842" w:name="_Toc1995616809"/>
      <w:bookmarkStart w:id="843" w:name="_Toc2017069414"/>
      <w:bookmarkStart w:id="844" w:name="_Toc480152772"/>
      <w:bookmarkStart w:id="845" w:name="_Toc1758002627"/>
      <w:bookmarkStart w:id="846" w:name="_Toc191420424"/>
      <w:bookmarkStart w:id="847" w:name="_Toc1967919654"/>
      <w:bookmarkStart w:id="848" w:name="_Toc656196884"/>
      <w:bookmarkStart w:id="849" w:name="_Toc1667555171"/>
      <w:bookmarkStart w:id="850" w:name="_Toc733659925"/>
      <w:bookmarkStart w:id="851" w:name="_Toc232478199"/>
      <w:bookmarkStart w:id="852" w:name="_Toc18717054"/>
      <w:bookmarkStart w:id="853" w:name="_Toc760112236"/>
      <w:bookmarkStart w:id="854" w:name="_Toc686803281"/>
      <w:bookmarkStart w:id="855" w:name="_Toc346511033"/>
      <w:bookmarkStart w:id="856" w:name="_Toc2132682361"/>
      <w:bookmarkStart w:id="857" w:name="_Toc122608922"/>
      <w:r w:rsidRPr="0029259B">
        <w:rPr>
          <w:rFonts w:cs="Arial"/>
        </w:rPr>
        <w:t>3.3.</w:t>
      </w:r>
      <w:r w:rsidR="3182C9EF" w:rsidRPr="0029259B">
        <w:rPr>
          <w:rFonts w:cs="Arial"/>
        </w:rPr>
        <w:t>5</w:t>
      </w:r>
      <w:r w:rsidRPr="0029259B">
        <w:rPr>
          <w:rFonts w:cs="Arial"/>
        </w:rPr>
        <w:t xml:space="preserve"> Executing </w:t>
      </w:r>
      <w:r w:rsidR="3182C9EF" w:rsidRPr="0029259B">
        <w:rPr>
          <w:rFonts w:cs="Arial"/>
        </w:rPr>
        <w:t>SPILS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308A1F2C" w14:textId="1608BF94" w:rsidR="00D916D6" w:rsidRPr="0029259B" w:rsidRDefault="00D916D6" w:rsidP="008F699B">
      <w:pPr>
        <w:rPr>
          <w:rFonts w:ascii="Arial" w:hAnsi="Arial" w:cs="Arial"/>
        </w:rPr>
      </w:pPr>
    </w:p>
    <w:p w14:paraId="65948629" w14:textId="58A34D4B" w:rsidR="0029200C" w:rsidRPr="0029259B" w:rsidRDefault="6A6A0A46" w:rsidP="00EB47E4">
      <w:pPr>
        <w:pStyle w:val="ListParagraph"/>
        <w:numPr>
          <w:ilvl w:val="0"/>
          <w:numId w:val="10"/>
        </w:numPr>
        <w:rPr>
          <w:rFonts w:ascii="Arial" w:hAnsi="Arial" w:cs="Arial"/>
        </w:rPr>
      </w:pPr>
      <w:r w:rsidRPr="0029259B">
        <w:rPr>
          <w:rFonts w:ascii="Arial" w:hAnsi="Arial" w:cs="Arial"/>
        </w:rPr>
        <w:t>After the compiling</w:t>
      </w:r>
      <w:r w:rsidR="008E245D" w:rsidRPr="0029259B">
        <w:rPr>
          <w:rFonts w:ascii="Arial" w:hAnsi="Arial" w:cs="Arial"/>
        </w:rPr>
        <w:t xml:space="preserve"> is</w:t>
      </w:r>
      <w:r w:rsidRPr="0029259B">
        <w:rPr>
          <w:rFonts w:ascii="Arial" w:hAnsi="Arial" w:cs="Arial"/>
        </w:rPr>
        <w:t xml:space="preserve"> completed, the VLAB is opened.</w:t>
      </w:r>
      <w:r w:rsidR="394B8C38" w:rsidRPr="0029259B">
        <w:rPr>
          <w:rFonts w:ascii="Arial" w:hAnsi="Arial" w:cs="Arial"/>
        </w:rPr>
        <w:t xml:space="preserve"> </w:t>
      </w:r>
      <w:r w:rsidR="565F8F45" w:rsidRPr="0029259B">
        <w:rPr>
          <w:rFonts w:ascii="Arial" w:hAnsi="Arial" w:cs="Arial"/>
        </w:rPr>
        <w:t>The RH850 Virtual Platform of RH850/F1KM</w:t>
      </w:r>
      <w:r w:rsidR="003558A1">
        <w:rPr>
          <w:rFonts w:ascii="Arial" w:hAnsi="Arial" w:cs="Arial"/>
        </w:rPr>
        <w:t xml:space="preserve">, </w:t>
      </w:r>
      <w:commentRangeStart w:id="858"/>
      <w:r w:rsidR="003558A1" w:rsidRPr="003558A1">
        <w:rPr>
          <w:rFonts w:ascii="Arial" w:hAnsi="Arial" w:cs="Arial"/>
          <w:highlight w:val="yellow"/>
        </w:rPr>
        <w:t>RH850/U2C</w:t>
      </w:r>
      <w:commentRangeEnd w:id="858"/>
      <w:r w:rsidR="003558A1">
        <w:rPr>
          <w:rStyle w:val="CommentReference"/>
        </w:rPr>
        <w:commentReference w:id="858"/>
      </w:r>
      <w:bookmarkStart w:id="859" w:name="V10000_Req_03_012"/>
      <w:bookmarkEnd w:id="859"/>
      <w:r w:rsidR="7B849B65" w:rsidRPr="0029259B">
        <w:rPr>
          <w:rFonts w:ascii="Arial" w:hAnsi="Arial" w:cs="Arial"/>
        </w:rPr>
        <w:t xml:space="preserve"> toolbox</w:t>
      </w:r>
      <w:r w:rsidR="565F8F45" w:rsidRPr="0029259B">
        <w:rPr>
          <w:rFonts w:ascii="Arial" w:hAnsi="Arial" w:cs="Arial"/>
        </w:rPr>
        <w:t>, “target.out” and source files in the working directory are loaded.</w:t>
      </w:r>
    </w:p>
    <w:p w14:paraId="68AA5B2B" w14:textId="243D1089" w:rsidR="008F3D84" w:rsidRDefault="0029200C" w:rsidP="0029200C">
      <w:pPr>
        <w:pStyle w:val="ListParagraph"/>
        <w:rPr>
          <w:rFonts w:ascii="Arial" w:hAnsi="Arial" w:cs="Arial"/>
        </w:rPr>
      </w:pPr>
      <w:r w:rsidRPr="0029259B">
        <w:rPr>
          <w:rFonts w:ascii="Arial" w:hAnsi="Arial" w:cs="Arial"/>
        </w:rPr>
        <w:t>The SPILS execution start</w:t>
      </w:r>
      <w:r w:rsidR="00685B8A" w:rsidRPr="0029259B">
        <w:rPr>
          <w:rFonts w:ascii="Arial" w:hAnsi="Arial" w:cs="Arial"/>
        </w:rPr>
        <w:t>s</w:t>
      </w:r>
      <w:r w:rsidRPr="0029259B">
        <w:rPr>
          <w:rFonts w:ascii="Arial" w:hAnsi="Arial" w:cs="Arial"/>
        </w:rPr>
        <w:t xml:space="preserve"> on both </w:t>
      </w:r>
      <w:r w:rsidR="00685B8A" w:rsidRPr="0029259B">
        <w:rPr>
          <w:rFonts w:ascii="Arial" w:hAnsi="Arial" w:cs="Arial"/>
        </w:rPr>
        <w:t xml:space="preserve">the </w:t>
      </w:r>
      <w:r w:rsidR="00492815" w:rsidRPr="0029259B">
        <w:rPr>
          <w:rFonts w:ascii="Arial" w:hAnsi="Arial" w:cs="Arial"/>
        </w:rPr>
        <w:t>Simulink</w:t>
      </w:r>
      <w:r w:rsidRPr="0029259B">
        <w:rPr>
          <w:rFonts w:ascii="Arial" w:hAnsi="Arial" w:cs="Arial"/>
        </w:rPr>
        <w:t xml:space="preserve"> model and VLAB.</w:t>
      </w:r>
    </w:p>
    <w:p w14:paraId="0C98A487" w14:textId="11D7318E" w:rsidR="0029200C" w:rsidRPr="0029259B" w:rsidRDefault="0029200C" w:rsidP="0029200C">
      <w:pPr>
        <w:rPr>
          <w:rFonts w:ascii="Arial" w:hAnsi="Arial" w:cs="Arial"/>
        </w:rPr>
      </w:pPr>
    </w:p>
    <w:p w14:paraId="4533CDF7" w14:textId="0CF745D3" w:rsidR="0029200C" w:rsidRPr="0029259B" w:rsidRDefault="00AA665A" w:rsidP="0029200C">
      <w:pPr>
        <w:jc w:val="center"/>
        <w:rPr>
          <w:rFonts w:ascii="Arial" w:hAnsi="Arial" w:cs="Arial"/>
        </w:rPr>
      </w:pPr>
      <w:r>
        <w:rPr>
          <w:rFonts w:ascii="Arial" w:hAnsi="Arial" w:cs="Arial"/>
          <w:noProof/>
        </w:rPr>
        <w:drawing>
          <wp:inline distT="0" distB="0" distL="0" distR="0" wp14:anchorId="053E5485" wp14:editId="525B53A0">
            <wp:extent cx="6419850" cy="4892758"/>
            <wp:effectExtent l="0" t="0" r="0" b="3175"/>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27550" cy="4898626"/>
                    </a:xfrm>
                    <a:prstGeom prst="rect">
                      <a:avLst/>
                    </a:prstGeom>
                  </pic:spPr>
                </pic:pic>
              </a:graphicData>
            </a:graphic>
          </wp:inline>
        </w:drawing>
      </w:r>
    </w:p>
    <w:p w14:paraId="08C97481" w14:textId="11CA37FC" w:rsidR="0029200C" w:rsidRPr="0029259B" w:rsidRDefault="0029200C" w:rsidP="0029200C">
      <w:pPr>
        <w:jc w:val="center"/>
        <w:rPr>
          <w:rFonts w:ascii="Arial" w:hAnsi="Arial" w:cs="Arial"/>
        </w:rPr>
      </w:pPr>
    </w:p>
    <w:p w14:paraId="41B2F95F" w14:textId="2DFC804F" w:rsidR="0029200C" w:rsidRPr="0029259B" w:rsidRDefault="0029200C" w:rsidP="0029200C">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37</w:t>
      </w:r>
      <w:r w:rsidR="00341B7D">
        <w:rPr>
          <w:rFonts w:ascii="Arial" w:hAnsi="Arial" w:cs="Arial"/>
          <w:b/>
          <w:bCs/>
          <w:color w:val="auto"/>
        </w:rPr>
        <w:fldChar w:fldCharType="end"/>
      </w:r>
      <w:r w:rsidRPr="0029259B">
        <w:rPr>
          <w:rFonts w:ascii="Arial" w:hAnsi="Arial" w:cs="Arial"/>
          <w:b/>
          <w:bCs/>
          <w:color w:val="auto"/>
        </w:rPr>
        <w:t xml:space="preserve"> The SPILS execution</w:t>
      </w:r>
    </w:p>
    <w:p w14:paraId="631F4413" w14:textId="77777777" w:rsidR="0003441F" w:rsidRPr="0029259B" w:rsidRDefault="0003441F" w:rsidP="008F699B">
      <w:pPr>
        <w:rPr>
          <w:rFonts w:ascii="Arial" w:hAnsi="Arial" w:cs="Arial"/>
        </w:rPr>
      </w:pPr>
    </w:p>
    <w:p w14:paraId="180E053F" w14:textId="4CA4A373" w:rsidR="0003441F" w:rsidRPr="0029259B" w:rsidRDefault="0003441F" w:rsidP="008F699B">
      <w:pPr>
        <w:rPr>
          <w:rFonts w:ascii="Arial" w:hAnsi="Arial" w:cs="Arial"/>
        </w:rPr>
      </w:pPr>
      <w:r w:rsidRPr="0029259B">
        <w:rPr>
          <w:rFonts w:ascii="Arial" w:hAnsi="Arial" w:cs="Arial"/>
        </w:rPr>
        <w:br w:type="page"/>
      </w:r>
    </w:p>
    <w:p w14:paraId="0C20AD55" w14:textId="77777777" w:rsidR="00FE47C8" w:rsidRPr="0029259B" w:rsidRDefault="00FE47C8" w:rsidP="008F699B">
      <w:pPr>
        <w:rPr>
          <w:rFonts w:ascii="Arial" w:hAnsi="Arial" w:cs="Arial"/>
        </w:rPr>
      </w:pPr>
    </w:p>
    <w:p w14:paraId="7F2DDF60" w14:textId="257772F4" w:rsidR="00FE47C8" w:rsidRPr="0029259B" w:rsidRDefault="71C18501" w:rsidP="00EB47E4">
      <w:pPr>
        <w:pStyle w:val="ListParagraph"/>
        <w:numPr>
          <w:ilvl w:val="0"/>
          <w:numId w:val="10"/>
        </w:numPr>
        <w:rPr>
          <w:rFonts w:ascii="Arial" w:hAnsi="Arial" w:cs="Arial"/>
        </w:rPr>
      </w:pPr>
      <w:r w:rsidRPr="0029259B">
        <w:rPr>
          <w:rFonts w:ascii="Arial" w:hAnsi="Arial" w:cs="Arial"/>
        </w:rPr>
        <w:t xml:space="preserve">The result of scope is below, MIL and </w:t>
      </w:r>
      <w:r w:rsidR="57E827FD" w:rsidRPr="0029259B">
        <w:rPr>
          <w:rFonts w:ascii="Arial" w:hAnsi="Arial" w:cs="Arial"/>
        </w:rPr>
        <w:t>ET-VPF</w:t>
      </w:r>
      <w:r w:rsidRPr="0029259B">
        <w:rPr>
          <w:rFonts w:ascii="Arial" w:hAnsi="Arial" w:cs="Arial"/>
        </w:rPr>
        <w:t xml:space="preserve"> result</w:t>
      </w:r>
      <w:r w:rsidR="57E827FD" w:rsidRPr="0029259B">
        <w:rPr>
          <w:rFonts w:ascii="Arial" w:hAnsi="Arial" w:cs="Arial"/>
        </w:rPr>
        <w:t>s</w:t>
      </w:r>
      <w:r w:rsidRPr="0029259B">
        <w:rPr>
          <w:rFonts w:ascii="Arial" w:hAnsi="Arial" w:cs="Arial"/>
        </w:rPr>
        <w:t xml:space="preserve"> are the same.</w:t>
      </w:r>
    </w:p>
    <w:p w14:paraId="44009D38" w14:textId="64A1393A" w:rsidR="00422800" w:rsidRPr="0029259B" w:rsidRDefault="00422800" w:rsidP="0003441F">
      <w:pPr>
        <w:rPr>
          <w:rFonts w:ascii="Arial" w:hAnsi="Arial" w:cs="Arial"/>
          <w:noProof/>
        </w:rPr>
      </w:pPr>
    </w:p>
    <w:p w14:paraId="181D606E" w14:textId="6E364D49" w:rsidR="00F52BB0" w:rsidRPr="0029259B" w:rsidRDefault="009E03A4" w:rsidP="00F52BB0">
      <w:pPr>
        <w:jc w:val="center"/>
        <w:rPr>
          <w:rFonts w:ascii="Arial" w:hAnsi="Arial" w:cs="Arial"/>
        </w:rPr>
      </w:pPr>
      <w:r w:rsidRPr="0029259B">
        <w:rPr>
          <w:rFonts w:ascii="Arial" w:hAnsi="Arial" w:cs="Arial"/>
          <w:noProof/>
        </w:rPr>
        <w:drawing>
          <wp:inline distT="0" distB="0" distL="0" distR="0" wp14:anchorId="343FE334" wp14:editId="11FC1B22">
            <wp:extent cx="5334744" cy="4820323"/>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81"/>
                    <a:stretch>
                      <a:fillRect/>
                    </a:stretch>
                  </pic:blipFill>
                  <pic:spPr>
                    <a:xfrm>
                      <a:off x="0" y="0"/>
                      <a:ext cx="5334744" cy="4820323"/>
                    </a:xfrm>
                    <a:prstGeom prst="rect">
                      <a:avLst/>
                    </a:prstGeom>
                  </pic:spPr>
                </pic:pic>
              </a:graphicData>
            </a:graphic>
          </wp:inline>
        </w:drawing>
      </w:r>
    </w:p>
    <w:p w14:paraId="7F16E6FF" w14:textId="60524C56" w:rsidR="0003441F" w:rsidRPr="0029259B" w:rsidRDefault="0003441F" w:rsidP="0003441F">
      <w:pPr>
        <w:jc w:val="center"/>
        <w:rPr>
          <w:rFonts w:ascii="Arial" w:hAnsi="Arial" w:cs="Arial"/>
        </w:rPr>
      </w:pPr>
    </w:p>
    <w:p w14:paraId="504760CC" w14:textId="179F0DD3" w:rsidR="0003441F" w:rsidRPr="0029259B" w:rsidRDefault="0003441F" w:rsidP="0003441F">
      <w:pPr>
        <w:pStyle w:val="Caption"/>
        <w:jc w:val="center"/>
        <w:rPr>
          <w:rFonts w:ascii="Arial" w:hAnsi="Arial" w:cs="Arial"/>
          <w:b/>
          <w:bCs/>
          <w:color w:val="auto"/>
        </w:rPr>
      </w:pPr>
      <w:r w:rsidRPr="0029259B">
        <w:rPr>
          <w:rFonts w:ascii="Arial" w:hAnsi="Arial" w:cs="Arial"/>
          <w:b/>
          <w:bCs/>
          <w:color w:val="auto"/>
          <w:highlight w:val="yellow"/>
        </w:rPr>
        <w:t xml:space="preserve">Figure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38</w:t>
      </w:r>
      <w:r w:rsidR="00341B7D">
        <w:rPr>
          <w:rFonts w:ascii="Arial" w:hAnsi="Arial" w:cs="Arial"/>
          <w:b/>
          <w:bCs/>
          <w:color w:val="auto"/>
          <w:highlight w:val="yellow"/>
        </w:rPr>
        <w:fldChar w:fldCharType="end"/>
      </w:r>
      <w:r w:rsidRPr="0029259B">
        <w:rPr>
          <w:rFonts w:ascii="Arial" w:hAnsi="Arial" w:cs="Arial"/>
          <w:b/>
          <w:bCs/>
          <w:color w:val="auto"/>
          <w:highlight w:val="yellow"/>
        </w:rPr>
        <w:t xml:space="preserve"> The result of scope</w:t>
      </w:r>
    </w:p>
    <w:p w14:paraId="471D9B18" w14:textId="55D3CDEC" w:rsidR="0003441F" w:rsidRPr="0029259B" w:rsidRDefault="0003441F" w:rsidP="0003441F">
      <w:pPr>
        <w:rPr>
          <w:rFonts w:ascii="Arial" w:hAnsi="Arial" w:cs="Arial"/>
        </w:rPr>
      </w:pPr>
    </w:p>
    <w:p w14:paraId="4FE37392" w14:textId="55806914" w:rsidR="0003441F" w:rsidRPr="0029259B" w:rsidRDefault="0003441F" w:rsidP="0003441F">
      <w:pPr>
        <w:ind w:left="1440" w:hanging="1440"/>
        <w:rPr>
          <w:rFonts w:ascii="Arial" w:hAnsi="Arial" w:cs="Arial"/>
        </w:rPr>
      </w:pPr>
      <w:r w:rsidRPr="0029259B">
        <w:rPr>
          <w:rFonts w:ascii="Arial" w:hAnsi="Arial" w:cs="Arial"/>
        </w:rPr>
        <w:t>Remark</w:t>
      </w:r>
      <w:r w:rsidRPr="0029259B">
        <w:rPr>
          <w:rFonts w:ascii="Arial" w:hAnsi="Arial" w:cs="Arial"/>
        </w:rPr>
        <w:tab/>
        <w:t xml:space="preserve">Please ignore the first step. Because, at that time, MATLAB and VLAB </w:t>
      </w:r>
      <w:r w:rsidR="00685B8A" w:rsidRPr="0029259B">
        <w:rPr>
          <w:rFonts w:ascii="Arial" w:hAnsi="Arial" w:cs="Arial"/>
        </w:rPr>
        <w:t>are</w:t>
      </w:r>
      <w:r w:rsidRPr="0029259B">
        <w:rPr>
          <w:rFonts w:ascii="Arial" w:hAnsi="Arial" w:cs="Arial"/>
        </w:rPr>
        <w:t xml:space="preserve"> connect</w:t>
      </w:r>
      <w:r w:rsidR="00F74323" w:rsidRPr="0029259B">
        <w:rPr>
          <w:rFonts w:ascii="Arial" w:hAnsi="Arial" w:cs="Arial"/>
        </w:rPr>
        <w:t>ed</w:t>
      </w:r>
      <w:r w:rsidRPr="0029259B">
        <w:rPr>
          <w:rFonts w:ascii="Arial" w:hAnsi="Arial" w:cs="Arial"/>
        </w:rPr>
        <w:t xml:space="preserve"> and </w:t>
      </w:r>
      <w:r w:rsidR="00685B8A" w:rsidRPr="0029259B">
        <w:rPr>
          <w:rFonts w:ascii="Arial" w:hAnsi="Arial" w:cs="Arial"/>
        </w:rPr>
        <w:t xml:space="preserve">a </w:t>
      </w:r>
      <w:r w:rsidRPr="0029259B">
        <w:rPr>
          <w:rFonts w:ascii="Arial" w:hAnsi="Arial" w:cs="Arial"/>
        </w:rPr>
        <w:t>dummy value is sent to MATLAB by the MATLAB Co-simulation.</w:t>
      </w:r>
    </w:p>
    <w:p w14:paraId="398FA748" w14:textId="77777777" w:rsidR="0003441F" w:rsidRPr="0029259B" w:rsidRDefault="0003441F" w:rsidP="0003441F">
      <w:pPr>
        <w:rPr>
          <w:rFonts w:ascii="Arial" w:hAnsi="Arial" w:cs="Arial"/>
        </w:rPr>
      </w:pPr>
    </w:p>
    <w:p w14:paraId="489D9A1A" w14:textId="32E2EFFD" w:rsidR="0003441F" w:rsidRPr="0029259B" w:rsidRDefault="0003441F" w:rsidP="0003441F">
      <w:pPr>
        <w:rPr>
          <w:rFonts w:ascii="Arial" w:hAnsi="Arial" w:cs="Arial"/>
        </w:rPr>
      </w:pPr>
      <w:r w:rsidRPr="0029259B">
        <w:rPr>
          <w:rFonts w:ascii="Arial" w:hAnsi="Arial" w:cs="Arial"/>
        </w:rPr>
        <w:br w:type="page"/>
      </w:r>
    </w:p>
    <w:p w14:paraId="5BEFEEE9" w14:textId="0D8D59C3" w:rsidR="00A557D3" w:rsidRPr="0029259B" w:rsidRDefault="73A1CDAB" w:rsidP="00A557D3">
      <w:pPr>
        <w:pStyle w:val="Heading2"/>
        <w:rPr>
          <w:rFonts w:cs="Arial"/>
        </w:rPr>
      </w:pPr>
      <w:bookmarkStart w:id="860" w:name="_Toc94021772"/>
      <w:bookmarkStart w:id="861" w:name="_Toc122608923"/>
      <w:bookmarkStart w:id="862" w:name="_Toc1778715617"/>
      <w:bookmarkStart w:id="863" w:name="_Toc1342818721"/>
      <w:bookmarkStart w:id="864" w:name="_Toc741007612"/>
      <w:bookmarkStart w:id="865" w:name="_Toc1261215014"/>
      <w:bookmarkStart w:id="866" w:name="_Toc905898551"/>
      <w:bookmarkStart w:id="867" w:name="_Toc1321156211"/>
      <w:bookmarkStart w:id="868" w:name="_Toc826741646"/>
      <w:bookmarkStart w:id="869" w:name="_Toc87993691"/>
      <w:bookmarkStart w:id="870" w:name="_Toc559371833"/>
      <w:bookmarkStart w:id="871" w:name="_Toc263159376"/>
      <w:bookmarkStart w:id="872" w:name="_Toc881137057"/>
      <w:bookmarkStart w:id="873" w:name="_Toc1357721810"/>
      <w:bookmarkStart w:id="874" w:name="_Toc1408508234"/>
      <w:bookmarkStart w:id="875" w:name="_Toc635622667"/>
      <w:bookmarkStart w:id="876" w:name="_Toc527325997"/>
      <w:bookmarkStart w:id="877" w:name="_Toc1656146397"/>
      <w:bookmarkStart w:id="878" w:name="_Toc1888447121"/>
      <w:bookmarkStart w:id="879" w:name="_Toc569052125"/>
      <w:bookmarkStart w:id="880" w:name="_Toc576523830"/>
      <w:bookmarkStart w:id="881" w:name="_Toc432682869"/>
      <w:bookmarkStart w:id="882" w:name="_Toc2920122"/>
      <w:bookmarkStart w:id="883" w:name="_Toc736209111"/>
      <w:bookmarkStart w:id="884" w:name="_Toc337253955"/>
      <w:bookmarkStart w:id="885" w:name="_Toc138690174"/>
      <w:bookmarkStart w:id="886" w:name="_Toc33377854"/>
      <w:bookmarkStart w:id="887" w:name="_Toc1868443308"/>
      <w:bookmarkStart w:id="888" w:name="_Toc1251033971"/>
      <w:bookmarkStart w:id="889" w:name="_Toc233949241"/>
      <w:bookmarkStart w:id="890" w:name="_Toc1609525010"/>
      <w:bookmarkStart w:id="891" w:name="_Toc895248496"/>
      <w:r w:rsidRPr="0029259B">
        <w:rPr>
          <w:rFonts w:cs="Arial"/>
        </w:rPr>
        <w:lastRenderedPageBreak/>
        <w:t xml:space="preserve">3.4 </w:t>
      </w:r>
      <w:r w:rsidR="6799D5B2" w:rsidRPr="0029259B">
        <w:rPr>
          <w:rFonts w:cs="Arial"/>
        </w:rPr>
        <w:t>Time measurement</w:t>
      </w:r>
      <w:bookmarkEnd w:id="860"/>
      <w:bookmarkEnd w:id="861"/>
      <w:r w:rsidRPr="0029259B">
        <w:rPr>
          <w:rFonts w:cs="Arial"/>
        </w:rPr>
        <w:t xml:space="preserve"> </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7B6C41E2" w14:textId="77777777" w:rsidR="00A557D3" w:rsidRPr="0029259B" w:rsidRDefault="00A557D3" w:rsidP="008F699B">
      <w:pPr>
        <w:rPr>
          <w:rFonts w:ascii="Arial" w:hAnsi="Arial" w:cs="Arial"/>
        </w:rPr>
      </w:pPr>
    </w:p>
    <w:p w14:paraId="58FA5DBB" w14:textId="3183C484" w:rsidR="004A5E88" w:rsidRDefault="004A5E88" w:rsidP="004A5E88">
      <w:pPr>
        <w:widowControl/>
        <w:rPr>
          <w:rFonts w:ascii="Arial" w:hAnsi="Arial" w:cs="Arial"/>
          <w:kern w:val="0"/>
          <w:szCs w:val="18"/>
        </w:rPr>
      </w:pPr>
      <w:r w:rsidRPr="0029259B">
        <w:rPr>
          <w:rFonts w:ascii="Arial" w:hAnsi="Arial" w:cs="Arial"/>
          <w:kern w:val="0"/>
          <w:szCs w:val="18"/>
        </w:rPr>
        <w:t>This section describes time measurement method which used in ET-VPF.</w:t>
      </w:r>
    </w:p>
    <w:p w14:paraId="2716DA97" w14:textId="0CA57AC6" w:rsidR="00F80471" w:rsidRDefault="00F80471" w:rsidP="00F80471">
      <w:pPr>
        <w:rPr>
          <w:rFonts w:ascii="Arial" w:hAnsi="Arial" w:cs="Arial"/>
        </w:rPr>
      </w:pPr>
      <w:commentRangeStart w:id="892"/>
      <w:r w:rsidRPr="00F80471">
        <w:rPr>
          <w:rFonts w:ascii="Arial" w:hAnsi="Arial" w:cs="Arial"/>
          <w:highlight w:val="yellow"/>
        </w:rPr>
        <w:t xml:space="preserve">The </w:t>
      </w:r>
      <w:commentRangeEnd w:id="892"/>
      <w:r>
        <w:rPr>
          <w:rStyle w:val="CommentReference"/>
        </w:rPr>
        <w:commentReference w:id="892"/>
      </w:r>
      <w:r w:rsidRPr="00F80471">
        <w:rPr>
          <w:rFonts w:ascii="Arial" w:hAnsi="Arial" w:cs="Arial"/>
          <w:highlight w:val="yellow"/>
        </w:rPr>
        <w:t>Send and Receive progress from both Simulink model and VLAB depend on the Sampling Time.</w:t>
      </w:r>
    </w:p>
    <w:p w14:paraId="718E74F3" w14:textId="77777777" w:rsidR="00341B7D" w:rsidRPr="00D666E8" w:rsidRDefault="00A53C92" w:rsidP="00341B7D">
      <w:pPr>
        <w:keepNext/>
        <w:jc w:val="center"/>
        <w:rPr>
          <w:highlight w:val="yellow"/>
        </w:rPr>
      </w:pPr>
      <w:r w:rsidRPr="00D666E8">
        <w:rPr>
          <w:noProof/>
          <w:highlight w:val="yellow"/>
        </w:rPr>
        <w:drawing>
          <wp:inline distT="0" distB="0" distL="0" distR="0" wp14:anchorId="7C929F41" wp14:editId="75089AB9">
            <wp:extent cx="4542638" cy="2557338"/>
            <wp:effectExtent l="133350" t="114300" r="125095" b="16700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71517" cy="2629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3C7CF" w14:textId="4C20255B" w:rsidR="00A53C92" w:rsidRPr="00341B7D" w:rsidRDefault="00341B7D" w:rsidP="00341B7D">
      <w:pPr>
        <w:pStyle w:val="Caption"/>
        <w:jc w:val="center"/>
        <w:rPr>
          <w:rFonts w:ascii="Arial" w:hAnsi="Arial" w:cs="Arial"/>
          <w:b/>
          <w:bCs/>
          <w:color w:val="auto"/>
        </w:rPr>
      </w:pPr>
      <w:r w:rsidRPr="00D666E8">
        <w:rPr>
          <w:rFonts w:ascii="Arial" w:hAnsi="Arial" w:cs="Arial"/>
          <w:b/>
          <w:bCs/>
          <w:color w:val="auto"/>
          <w:highlight w:val="yellow"/>
        </w:rPr>
        <w:t xml:space="preserve">Figure </w:t>
      </w:r>
      <w:r w:rsidRPr="00D666E8">
        <w:rPr>
          <w:rFonts w:ascii="Arial" w:hAnsi="Arial" w:cs="Arial"/>
          <w:b/>
          <w:bCs/>
          <w:color w:val="auto"/>
          <w:highlight w:val="yellow"/>
        </w:rPr>
        <w:fldChar w:fldCharType="begin"/>
      </w:r>
      <w:r w:rsidRPr="00D666E8">
        <w:rPr>
          <w:rFonts w:ascii="Arial" w:hAnsi="Arial" w:cs="Arial"/>
          <w:b/>
          <w:bCs/>
          <w:color w:val="auto"/>
          <w:highlight w:val="yellow"/>
        </w:rPr>
        <w:instrText xml:space="preserve"> STYLEREF 1 \s </w:instrText>
      </w:r>
      <w:r w:rsidRPr="00D666E8">
        <w:rPr>
          <w:rFonts w:ascii="Arial" w:hAnsi="Arial" w:cs="Arial"/>
          <w:b/>
          <w:bCs/>
          <w:color w:val="auto"/>
          <w:highlight w:val="yellow"/>
        </w:rPr>
        <w:fldChar w:fldCharType="separate"/>
      </w:r>
      <w:r w:rsidRPr="00D666E8">
        <w:rPr>
          <w:rFonts w:ascii="Arial" w:hAnsi="Arial" w:cs="Arial"/>
          <w:b/>
          <w:bCs/>
          <w:color w:val="auto"/>
          <w:highlight w:val="yellow"/>
        </w:rPr>
        <w:t>3</w:t>
      </w:r>
      <w:r w:rsidRPr="00D666E8">
        <w:rPr>
          <w:rFonts w:ascii="Arial" w:hAnsi="Arial" w:cs="Arial"/>
          <w:b/>
          <w:bCs/>
          <w:color w:val="auto"/>
          <w:highlight w:val="yellow"/>
        </w:rPr>
        <w:fldChar w:fldCharType="end"/>
      </w:r>
      <w:r w:rsidRPr="00D666E8">
        <w:rPr>
          <w:rFonts w:ascii="Arial" w:hAnsi="Arial" w:cs="Arial"/>
          <w:b/>
          <w:bCs/>
          <w:color w:val="auto"/>
          <w:highlight w:val="yellow"/>
        </w:rPr>
        <w:noBreakHyphen/>
      </w:r>
      <w:r w:rsidRPr="00D666E8">
        <w:rPr>
          <w:rFonts w:ascii="Arial" w:hAnsi="Arial" w:cs="Arial"/>
          <w:b/>
          <w:bCs/>
          <w:color w:val="auto"/>
          <w:highlight w:val="yellow"/>
        </w:rPr>
        <w:fldChar w:fldCharType="begin"/>
      </w:r>
      <w:r w:rsidRPr="00D666E8">
        <w:rPr>
          <w:rFonts w:ascii="Arial" w:hAnsi="Arial" w:cs="Arial"/>
          <w:b/>
          <w:bCs/>
          <w:color w:val="auto"/>
          <w:highlight w:val="yellow"/>
        </w:rPr>
        <w:instrText xml:space="preserve"> SEQ Figure \* ARABIC \s 1 </w:instrText>
      </w:r>
      <w:r w:rsidRPr="00D666E8">
        <w:rPr>
          <w:rFonts w:ascii="Arial" w:hAnsi="Arial" w:cs="Arial"/>
          <w:b/>
          <w:bCs/>
          <w:color w:val="auto"/>
          <w:highlight w:val="yellow"/>
        </w:rPr>
        <w:fldChar w:fldCharType="separate"/>
      </w:r>
      <w:r w:rsidRPr="00D666E8">
        <w:rPr>
          <w:rFonts w:ascii="Arial" w:hAnsi="Arial" w:cs="Arial"/>
          <w:b/>
          <w:bCs/>
          <w:color w:val="auto"/>
          <w:highlight w:val="yellow"/>
        </w:rPr>
        <w:t>39</w:t>
      </w:r>
      <w:r w:rsidRPr="00D666E8">
        <w:rPr>
          <w:rFonts w:ascii="Arial" w:hAnsi="Arial" w:cs="Arial"/>
          <w:b/>
          <w:bCs/>
          <w:color w:val="auto"/>
          <w:highlight w:val="yellow"/>
        </w:rPr>
        <w:fldChar w:fldCharType="end"/>
      </w:r>
      <w:r w:rsidRPr="00D666E8">
        <w:rPr>
          <w:rFonts w:ascii="Arial" w:hAnsi="Arial" w:cs="Arial"/>
          <w:b/>
          <w:bCs/>
          <w:color w:val="auto"/>
          <w:highlight w:val="yellow"/>
        </w:rPr>
        <w:t xml:space="preserve"> Time measurement method</w:t>
      </w:r>
    </w:p>
    <w:p w14:paraId="3FD91612" w14:textId="66E5ED86" w:rsidR="00A557D3" w:rsidRPr="0029259B" w:rsidRDefault="00A557D3" w:rsidP="008F699B">
      <w:pPr>
        <w:rPr>
          <w:rFonts w:ascii="Arial" w:hAnsi="Arial" w:cs="Arial"/>
        </w:rPr>
      </w:pPr>
    </w:p>
    <w:p w14:paraId="5574C945" w14:textId="3C63CE4A" w:rsidR="004A5E88" w:rsidRPr="0029259B" w:rsidRDefault="62FB7C4D" w:rsidP="3C0BE9D9">
      <w:pPr>
        <w:pStyle w:val="Heading3"/>
        <w:rPr>
          <w:rFonts w:cs="Arial"/>
          <w:b w:val="0"/>
        </w:rPr>
      </w:pPr>
      <w:bookmarkStart w:id="893" w:name="_Toc93597452"/>
      <w:bookmarkStart w:id="894" w:name="_Toc1420297188"/>
      <w:bookmarkStart w:id="895" w:name="_Toc1561400251"/>
      <w:bookmarkStart w:id="896" w:name="_Toc1948992505"/>
      <w:bookmarkStart w:id="897" w:name="_Toc249054705"/>
      <w:bookmarkStart w:id="898" w:name="_Toc721782752"/>
      <w:bookmarkStart w:id="899" w:name="_Toc1166104339"/>
      <w:bookmarkStart w:id="900" w:name="_Toc1167812323"/>
      <w:bookmarkStart w:id="901" w:name="_Toc1819471705"/>
      <w:bookmarkStart w:id="902" w:name="_Toc1177192716"/>
      <w:bookmarkStart w:id="903" w:name="_Toc918824880"/>
      <w:bookmarkStart w:id="904" w:name="_Toc163708988"/>
      <w:bookmarkStart w:id="905" w:name="_Toc1468337789"/>
      <w:bookmarkStart w:id="906" w:name="_Toc1993981788"/>
      <w:bookmarkStart w:id="907" w:name="_Toc880812395"/>
      <w:bookmarkStart w:id="908" w:name="_Toc2131604758"/>
      <w:bookmarkStart w:id="909" w:name="_Toc94899680"/>
      <w:bookmarkStart w:id="910" w:name="_Toc1002215460"/>
      <w:bookmarkStart w:id="911" w:name="_Toc675378012"/>
      <w:bookmarkStart w:id="912" w:name="_Toc1175059393"/>
      <w:bookmarkStart w:id="913" w:name="_Toc731961990"/>
      <w:bookmarkStart w:id="914" w:name="_Toc1159007443"/>
      <w:bookmarkStart w:id="915" w:name="_Toc1802881518"/>
      <w:bookmarkStart w:id="916" w:name="_Toc40204084"/>
      <w:bookmarkStart w:id="917" w:name="_Toc876069442"/>
      <w:bookmarkStart w:id="918" w:name="_Toc1981637484"/>
      <w:bookmarkStart w:id="919" w:name="_Toc830249358"/>
      <w:bookmarkStart w:id="920" w:name="_Toc1885224716"/>
      <w:bookmarkStart w:id="921" w:name="_Toc162277202"/>
      <w:bookmarkStart w:id="922" w:name="_Toc1637173728"/>
      <w:bookmarkStart w:id="923" w:name="_Toc1262018043"/>
      <w:bookmarkStart w:id="924" w:name="_Toc122608924"/>
      <w:r w:rsidRPr="0029259B">
        <w:rPr>
          <w:rFonts w:cs="Arial"/>
        </w:rPr>
        <w:t>3.4.1. Structure of Simulink Model for measurement</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DD62711" w14:textId="77777777" w:rsidR="004A5E88" w:rsidRPr="0029259B" w:rsidRDefault="004A5E88" w:rsidP="008F699B">
      <w:pPr>
        <w:rPr>
          <w:rFonts w:ascii="Arial" w:hAnsi="Arial" w:cs="Arial"/>
        </w:rPr>
      </w:pPr>
    </w:p>
    <w:p w14:paraId="5620C38A" w14:textId="741591A2" w:rsidR="004A5E88" w:rsidRPr="0029259B" w:rsidRDefault="004A5E88" w:rsidP="004A5E88">
      <w:pPr>
        <w:jc w:val="center"/>
        <w:rPr>
          <w:rFonts w:ascii="Arial" w:hAnsi="Arial" w:cs="Arial"/>
        </w:rPr>
      </w:pPr>
      <w:r w:rsidRPr="0029259B">
        <w:rPr>
          <w:rFonts w:ascii="Arial" w:hAnsi="Arial" w:cs="Arial"/>
          <w:noProof/>
        </w:rPr>
        <w:drawing>
          <wp:inline distT="0" distB="0" distL="0" distR="0" wp14:anchorId="3E2B5BD8" wp14:editId="206F3EFE">
            <wp:extent cx="6457950" cy="3797750"/>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57950" cy="3797750"/>
                    </a:xfrm>
                    <a:prstGeom prst="rect">
                      <a:avLst/>
                    </a:prstGeom>
                    <a:noFill/>
                  </pic:spPr>
                </pic:pic>
              </a:graphicData>
            </a:graphic>
          </wp:inline>
        </w:drawing>
      </w:r>
    </w:p>
    <w:p w14:paraId="7A80ED3B" w14:textId="71A70B70" w:rsidR="004A5E88" w:rsidRPr="0029259B" w:rsidRDefault="004A5E88" w:rsidP="004A5E88">
      <w:pPr>
        <w:jc w:val="center"/>
        <w:rPr>
          <w:rFonts w:ascii="Arial" w:hAnsi="Arial" w:cs="Arial"/>
        </w:rPr>
      </w:pPr>
    </w:p>
    <w:p w14:paraId="306EB5AF" w14:textId="790F97FC" w:rsidR="004A5E88" w:rsidRPr="0029259B" w:rsidRDefault="004A5E88" w:rsidP="00AB7AF7">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40</w:t>
      </w:r>
      <w:r w:rsidR="00341B7D">
        <w:rPr>
          <w:rFonts w:ascii="Arial" w:hAnsi="Arial" w:cs="Arial"/>
          <w:b/>
          <w:bCs/>
          <w:color w:val="auto"/>
        </w:rPr>
        <w:fldChar w:fldCharType="end"/>
      </w:r>
      <w:r w:rsidRPr="0029259B">
        <w:rPr>
          <w:rFonts w:ascii="Arial" w:hAnsi="Arial" w:cs="Arial"/>
          <w:b/>
          <w:bCs/>
          <w:color w:val="auto"/>
        </w:rPr>
        <w:t xml:space="preserve"> Structure of Simulink model for measurement</w:t>
      </w:r>
    </w:p>
    <w:p w14:paraId="373C57BE" w14:textId="77777777" w:rsidR="00AB7AF7" w:rsidRPr="0029259B" w:rsidRDefault="00AB7AF7" w:rsidP="004A5E88">
      <w:pPr>
        <w:rPr>
          <w:rFonts w:ascii="Arial" w:hAnsi="Arial" w:cs="Arial"/>
          <w:bCs/>
        </w:rPr>
      </w:pPr>
    </w:p>
    <w:p w14:paraId="78FDCF45" w14:textId="5D94F9B4" w:rsidR="004A5E88" w:rsidRPr="0029259B" w:rsidRDefault="004A5E88" w:rsidP="004A5E88">
      <w:pPr>
        <w:rPr>
          <w:rFonts w:ascii="Arial" w:hAnsi="Arial" w:cs="Arial"/>
        </w:rPr>
      </w:pPr>
      <w:r w:rsidRPr="0029259B">
        <w:rPr>
          <w:rFonts w:ascii="Arial" w:hAnsi="Arial" w:cs="Arial"/>
          <w:bCs/>
        </w:rPr>
        <w:t>Remarks</w:t>
      </w:r>
      <w:r w:rsidRPr="0029259B">
        <w:rPr>
          <w:rFonts w:ascii="Arial" w:hAnsi="Arial" w:cs="Arial"/>
        </w:rPr>
        <w:tab/>
        <w:t>(*1): The measured block meet all requirement for measurement.</w:t>
      </w:r>
    </w:p>
    <w:p w14:paraId="3C058E77" w14:textId="726FCF16" w:rsidR="004A5E88" w:rsidRPr="0029259B" w:rsidRDefault="004A5E88" w:rsidP="00AB7AF7">
      <w:pPr>
        <w:ind w:left="1440"/>
        <w:rPr>
          <w:rFonts w:ascii="Arial" w:hAnsi="Arial" w:cs="Arial"/>
        </w:rPr>
      </w:pPr>
      <w:r w:rsidRPr="0029259B">
        <w:rPr>
          <w:rFonts w:ascii="Arial" w:hAnsi="Arial" w:cs="Arial"/>
        </w:rPr>
        <w:t xml:space="preserve">(*2): User decision: Not measure this block. </w:t>
      </w:r>
      <w:r w:rsidR="004C71D0" w:rsidRPr="0029259B">
        <w:rPr>
          <w:rFonts w:ascii="Arial" w:hAnsi="Arial" w:cs="Arial"/>
        </w:rPr>
        <w:t>So,</w:t>
      </w:r>
      <w:r w:rsidRPr="0029259B">
        <w:rPr>
          <w:rFonts w:ascii="Arial" w:hAnsi="Arial" w:cs="Arial"/>
        </w:rPr>
        <w:t xml:space="preserve"> they don't need to transform it to Atomic Subsystem. Refer </w:t>
      </w:r>
      <w:r w:rsidR="004C71D0" w:rsidRPr="0029259B">
        <w:rPr>
          <w:rFonts w:ascii="Arial" w:hAnsi="Arial" w:cs="Arial"/>
        </w:rPr>
        <w:t xml:space="preserve">to </w:t>
      </w:r>
      <w:r w:rsidRPr="0029259B">
        <w:rPr>
          <w:rFonts w:ascii="Arial" w:hAnsi="Arial" w:cs="Arial"/>
        </w:rPr>
        <w:t>section</w:t>
      </w:r>
      <w:r w:rsidR="00AB7AF7" w:rsidRPr="0029259B">
        <w:rPr>
          <w:rFonts w:ascii="Arial" w:hAnsi="Arial" w:cs="Arial"/>
        </w:rPr>
        <w:t xml:space="preserve"> </w:t>
      </w:r>
      <w:r w:rsidR="00AB7AF7" w:rsidRPr="0029259B">
        <w:rPr>
          <w:rFonts w:ascii="Arial" w:hAnsi="Arial" w:cs="Arial"/>
          <w:b/>
          <w:bCs/>
        </w:rPr>
        <w:fldChar w:fldCharType="begin"/>
      </w:r>
      <w:r w:rsidR="00AB7AF7" w:rsidRPr="0029259B">
        <w:rPr>
          <w:rFonts w:ascii="Arial" w:hAnsi="Arial" w:cs="Arial"/>
          <w:b/>
          <w:bCs/>
        </w:rPr>
        <w:instrText xml:space="preserve"> REF _Ref94107619 \h  \* MERGEFORMAT </w:instrText>
      </w:r>
      <w:r w:rsidR="00AB7AF7" w:rsidRPr="0029259B">
        <w:rPr>
          <w:rFonts w:ascii="Arial" w:hAnsi="Arial" w:cs="Arial"/>
          <w:b/>
          <w:bCs/>
        </w:rPr>
      </w:r>
      <w:r w:rsidR="00AB7AF7" w:rsidRPr="0029259B">
        <w:rPr>
          <w:rFonts w:ascii="Arial" w:hAnsi="Arial" w:cs="Arial"/>
          <w:b/>
          <w:bCs/>
        </w:rPr>
        <w:fldChar w:fldCharType="separate"/>
      </w:r>
      <w:r w:rsidR="003C2150" w:rsidRPr="003C2150">
        <w:rPr>
          <w:rFonts w:ascii="Arial" w:hAnsi="Arial" w:cs="Arial"/>
          <w:b/>
          <w:bCs/>
        </w:rPr>
        <w:t>3.4.3. How to change Normal Subsystem to Atomic Subsystem</w:t>
      </w:r>
      <w:r w:rsidR="00AB7AF7" w:rsidRPr="0029259B">
        <w:rPr>
          <w:rFonts w:ascii="Arial" w:hAnsi="Arial" w:cs="Arial"/>
          <w:b/>
          <w:bCs/>
        </w:rPr>
        <w:fldChar w:fldCharType="end"/>
      </w:r>
      <w:r w:rsidRPr="0029259B">
        <w:rPr>
          <w:rFonts w:ascii="Arial" w:hAnsi="Arial" w:cs="Arial"/>
        </w:rPr>
        <w:t>.</w:t>
      </w:r>
    </w:p>
    <w:p w14:paraId="3C374392" w14:textId="0996197E" w:rsidR="004A5E88" w:rsidRPr="0029259B" w:rsidRDefault="004A5E88" w:rsidP="004A5E88">
      <w:pPr>
        <w:rPr>
          <w:rFonts w:ascii="Arial" w:hAnsi="Arial" w:cs="Arial"/>
        </w:rPr>
      </w:pPr>
      <w:r w:rsidRPr="0029259B">
        <w:rPr>
          <w:rFonts w:ascii="Arial" w:hAnsi="Arial" w:cs="Arial"/>
        </w:rPr>
        <w:tab/>
      </w:r>
      <w:r w:rsidR="004C71D0" w:rsidRPr="0029259B">
        <w:rPr>
          <w:rFonts w:ascii="Arial" w:hAnsi="Arial" w:cs="Arial"/>
        </w:rPr>
        <w:tab/>
      </w:r>
      <w:r w:rsidRPr="0029259B">
        <w:rPr>
          <w:rFonts w:ascii="Arial" w:hAnsi="Arial" w:cs="Arial"/>
        </w:rPr>
        <w:t>(*3): Although it is Atomic Subsystem, but user do not define in the input_subsystem.txt file.</w:t>
      </w:r>
    </w:p>
    <w:p w14:paraId="2F2817CC" w14:textId="77777777" w:rsidR="004A5E88" w:rsidRPr="0029259B" w:rsidRDefault="004A5E88" w:rsidP="004A5E88">
      <w:pPr>
        <w:rPr>
          <w:rFonts w:ascii="Arial" w:hAnsi="Arial" w:cs="Arial"/>
        </w:rPr>
      </w:pPr>
    </w:p>
    <w:p w14:paraId="3025CC32" w14:textId="77777777" w:rsidR="004A5E88" w:rsidRPr="0029259B" w:rsidRDefault="004A5E88" w:rsidP="004A5E88">
      <w:pPr>
        <w:rPr>
          <w:rFonts w:ascii="Arial" w:hAnsi="Arial" w:cs="Arial"/>
        </w:rPr>
      </w:pPr>
      <w:r w:rsidRPr="0029259B">
        <w:rPr>
          <w:rFonts w:ascii="Arial" w:hAnsi="Arial" w:cs="Arial"/>
        </w:rPr>
        <w:t>Below is the requirement for the measured block:</w:t>
      </w:r>
    </w:p>
    <w:p w14:paraId="351760E6" w14:textId="77777777" w:rsidR="004A5E88" w:rsidRPr="0029259B" w:rsidRDefault="004A5E88" w:rsidP="004A5E88">
      <w:pPr>
        <w:ind w:firstLine="720"/>
        <w:rPr>
          <w:rFonts w:ascii="Arial" w:hAnsi="Arial" w:cs="Arial"/>
        </w:rPr>
      </w:pPr>
      <w:r w:rsidRPr="0029259B">
        <w:rPr>
          <w:rFonts w:ascii="Arial" w:hAnsi="Arial" w:cs="Arial"/>
        </w:rPr>
        <w:t>1. Only measure for the block inside the User Block.</w:t>
      </w:r>
    </w:p>
    <w:p w14:paraId="5CED1D03" w14:textId="039AE39C" w:rsidR="004A5E88" w:rsidRPr="0029259B" w:rsidRDefault="004A5E88" w:rsidP="004A5E88">
      <w:pPr>
        <w:ind w:firstLine="720"/>
        <w:rPr>
          <w:rFonts w:ascii="Arial" w:hAnsi="Arial" w:cs="Arial"/>
        </w:rPr>
      </w:pPr>
      <w:r w:rsidRPr="0029259B">
        <w:rPr>
          <w:rFonts w:ascii="Arial" w:hAnsi="Arial" w:cs="Arial"/>
        </w:rPr>
        <w:t>2. Only measure for the block that define in the input_subsystem.txt. Refer</w:t>
      </w:r>
      <w:r w:rsidR="004C71D0" w:rsidRPr="0029259B">
        <w:rPr>
          <w:rFonts w:ascii="Arial" w:hAnsi="Arial" w:cs="Arial"/>
        </w:rPr>
        <w:t xml:space="preserve"> to</w:t>
      </w:r>
      <w:r w:rsidRPr="0029259B">
        <w:rPr>
          <w:rFonts w:ascii="Arial" w:hAnsi="Arial" w:cs="Arial"/>
        </w:rPr>
        <w:t xml:space="preserve"> section</w:t>
      </w:r>
      <w:r w:rsidR="00AB7AF7" w:rsidRPr="0029259B">
        <w:rPr>
          <w:rFonts w:ascii="Arial" w:hAnsi="Arial" w:cs="Arial"/>
        </w:rPr>
        <w:t xml:space="preserve"> </w:t>
      </w:r>
      <w:r w:rsidR="00AB7AF7" w:rsidRPr="0029259B">
        <w:rPr>
          <w:rFonts w:ascii="Arial" w:hAnsi="Arial" w:cs="Arial"/>
          <w:b/>
          <w:bCs/>
        </w:rPr>
        <w:fldChar w:fldCharType="begin"/>
      </w:r>
      <w:r w:rsidR="00AB7AF7" w:rsidRPr="0029259B">
        <w:rPr>
          <w:rFonts w:ascii="Arial" w:hAnsi="Arial" w:cs="Arial"/>
          <w:b/>
          <w:bCs/>
        </w:rPr>
        <w:instrText xml:space="preserve"> REF _Ref94107658 \h  \* MERGEFORMAT </w:instrText>
      </w:r>
      <w:r w:rsidR="00AB7AF7" w:rsidRPr="0029259B">
        <w:rPr>
          <w:rFonts w:ascii="Arial" w:hAnsi="Arial" w:cs="Arial"/>
          <w:b/>
          <w:bCs/>
        </w:rPr>
      </w:r>
      <w:r w:rsidR="00AB7AF7" w:rsidRPr="0029259B">
        <w:rPr>
          <w:rFonts w:ascii="Arial" w:hAnsi="Arial" w:cs="Arial"/>
          <w:b/>
          <w:bCs/>
        </w:rPr>
        <w:fldChar w:fldCharType="separate"/>
      </w:r>
      <w:r w:rsidR="003C2150" w:rsidRPr="003C2150">
        <w:rPr>
          <w:rFonts w:ascii="Arial" w:hAnsi="Arial" w:cs="Arial"/>
          <w:b/>
          <w:bCs/>
        </w:rPr>
        <w:t>3.4.2. Input file for Measurement</w:t>
      </w:r>
      <w:r w:rsidR="00AB7AF7" w:rsidRPr="0029259B">
        <w:rPr>
          <w:rFonts w:ascii="Arial" w:hAnsi="Arial" w:cs="Arial"/>
          <w:b/>
          <w:bCs/>
        </w:rPr>
        <w:fldChar w:fldCharType="end"/>
      </w:r>
      <w:r w:rsidRPr="0029259B">
        <w:rPr>
          <w:rFonts w:ascii="Arial" w:hAnsi="Arial" w:cs="Arial"/>
        </w:rPr>
        <w:t>.</w:t>
      </w:r>
    </w:p>
    <w:p w14:paraId="0F7EE48B" w14:textId="77777777" w:rsidR="004A5E88" w:rsidRPr="0029259B" w:rsidRDefault="004A5E88" w:rsidP="004A5E88">
      <w:pPr>
        <w:ind w:firstLine="720"/>
        <w:rPr>
          <w:rFonts w:ascii="Arial" w:hAnsi="Arial" w:cs="Arial"/>
        </w:rPr>
      </w:pPr>
      <w:r w:rsidRPr="0029259B">
        <w:rPr>
          <w:rFonts w:ascii="Arial" w:hAnsi="Arial" w:cs="Arial"/>
        </w:rPr>
        <w:t>3. It must be the Atomic Subsystem.</w:t>
      </w:r>
    </w:p>
    <w:p w14:paraId="7477DF76" w14:textId="0421C4BC" w:rsidR="00385339" w:rsidRPr="0029259B" w:rsidRDefault="00385339" w:rsidP="008F699B">
      <w:pPr>
        <w:rPr>
          <w:rFonts w:ascii="Arial" w:hAnsi="Arial" w:cs="Arial"/>
        </w:rPr>
      </w:pPr>
      <w:r w:rsidRPr="0029259B">
        <w:rPr>
          <w:rFonts w:ascii="Arial" w:hAnsi="Arial" w:cs="Arial"/>
        </w:rPr>
        <w:br w:type="page"/>
      </w:r>
    </w:p>
    <w:p w14:paraId="35C4AD5A" w14:textId="62380B22" w:rsidR="00385339" w:rsidRPr="0029259B" w:rsidRDefault="6C39A910" w:rsidP="3C0BE9D9">
      <w:pPr>
        <w:pStyle w:val="Heading3"/>
        <w:rPr>
          <w:rFonts w:cs="Arial"/>
          <w:b w:val="0"/>
        </w:rPr>
      </w:pPr>
      <w:bookmarkStart w:id="925" w:name="_Toc93597454"/>
      <w:bookmarkStart w:id="926" w:name="_Ref94107658"/>
      <w:bookmarkStart w:id="927" w:name="_Ref94107900"/>
      <w:bookmarkStart w:id="928" w:name="_Toc1668713369"/>
      <w:bookmarkStart w:id="929" w:name="_Toc750304930"/>
      <w:bookmarkStart w:id="930" w:name="_Toc1087206661"/>
      <w:bookmarkStart w:id="931" w:name="_Toc863919021"/>
      <w:bookmarkStart w:id="932" w:name="_Toc2062903980"/>
      <w:bookmarkStart w:id="933" w:name="_Toc1750564453"/>
      <w:bookmarkStart w:id="934" w:name="_Toc613345373"/>
      <w:bookmarkStart w:id="935" w:name="_Toc996121803"/>
      <w:bookmarkStart w:id="936" w:name="_Toc355563151"/>
      <w:bookmarkStart w:id="937" w:name="_Toc1315082329"/>
      <w:bookmarkStart w:id="938" w:name="_Toc272645801"/>
      <w:bookmarkStart w:id="939" w:name="_Toc707287705"/>
      <w:bookmarkStart w:id="940" w:name="_Toc1483502197"/>
      <w:bookmarkStart w:id="941" w:name="_Toc1193000258"/>
      <w:bookmarkStart w:id="942" w:name="_Toc127645296"/>
      <w:bookmarkStart w:id="943" w:name="_Toc712241170"/>
      <w:bookmarkStart w:id="944" w:name="_Toc132302061"/>
      <w:bookmarkStart w:id="945" w:name="_Toc568194831"/>
      <w:bookmarkStart w:id="946" w:name="_Toc2040551582"/>
      <w:bookmarkStart w:id="947" w:name="_Toc60954166"/>
      <w:bookmarkStart w:id="948" w:name="_Toc48883756"/>
      <w:bookmarkStart w:id="949" w:name="_Toc1622735256"/>
      <w:bookmarkStart w:id="950" w:name="_Toc1061847913"/>
      <w:bookmarkStart w:id="951" w:name="_Toc1133788524"/>
      <w:bookmarkStart w:id="952" w:name="_Toc1831874315"/>
      <w:bookmarkStart w:id="953" w:name="_Toc1271585937"/>
      <w:bookmarkStart w:id="954" w:name="_Toc122209149"/>
      <w:bookmarkStart w:id="955" w:name="_Toc1163261008"/>
      <w:bookmarkStart w:id="956" w:name="_Toc501866625"/>
      <w:bookmarkStart w:id="957" w:name="_Toc1911913502"/>
      <w:bookmarkStart w:id="958" w:name="_Toc122608925"/>
      <w:r w:rsidRPr="0029259B">
        <w:rPr>
          <w:rFonts w:cs="Arial"/>
        </w:rPr>
        <w:lastRenderedPageBreak/>
        <w:t>3.4.</w:t>
      </w:r>
      <w:r w:rsidR="77B834A6" w:rsidRPr="0029259B">
        <w:rPr>
          <w:rFonts w:cs="Arial"/>
        </w:rPr>
        <w:t>2</w:t>
      </w:r>
      <w:r w:rsidRPr="0029259B">
        <w:rPr>
          <w:rFonts w:cs="Arial"/>
        </w:rPr>
        <w:t>. Input file for Measurement</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0339ED27" w14:textId="77777777" w:rsidR="00385339" w:rsidRPr="0029259B" w:rsidRDefault="00385339" w:rsidP="008F699B">
      <w:pPr>
        <w:rPr>
          <w:rFonts w:ascii="Arial" w:hAnsi="Arial" w:cs="Arial"/>
        </w:rPr>
      </w:pPr>
    </w:p>
    <w:p w14:paraId="58DAF72B" w14:textId="74279283" w:rsidR="00385339" w:rsidRPr="0029259B" w:rsidRDefault="00385339" w:rsidP="00385339">
      <w:pPr>
        <w:rPr>
          <w:rFonts w:ascii="Arial" w:hAnsi="Arial" w:cs="Arial"/>
        </w:rPr>
      </w:pPr>
      <w:r w:rsidRPr="0029259B">
        <w:rPr>
          <w:rFonts w:ascii="Arial" w:hAnsi="Arial" w:cs="Arial"/>
        </w:rPr>
        <w:t>In the model folder, to decide which measured block, preparing the input_subsystem.txt with below format:</w:t>
      </w:r>
    </w:p>
    <w:p w14:paraId="2D2CA054" w14:textId="77777777" w:rsidR="00385339" w:rsidRPr="0029259B" w:rsidRDefault="00385339" w:rsidP="00385339">
      <w:pPr>
        <w:rPr>
          <w:rFonts w:ascii="Arial" w:hAnsi="Arial" w:cs="Arial"/>
        </w:rPr>
      </w:pPr>
    </w:p>
    <w:p w14:paraId="1F060B66" w14:textId="77777777" w:rsidR="00EA41AD" w:rsidRDefault="00385339" w:rsidP="00385339">
      <w:pPr>
        <w:pBdr>
          <w:top w:val="single" w:sz="4" w:space="1" w:color="auto"/>
          <w:left w:val="single" w:sz="4" w:space="4" w:color="auto"/>
          <w:bottom w:val="single" w:sz="4" w:space="1" w:color="auto"/>
          <w:right w:val="single" w:sz="4" w:space="4" w:color="auto"/>
        </w:pBdr>
        <w:rPr>
          <w:rFonts w:ascii="Arial" w:hAnsi="Arial" w:cs="Arial"/>
        </w:rPr>
      </w:pPr>
      <w:r w:rsidRPr="0029259B">
        <w:rPr>
          <w:rFonts w:ascii="Arial" w:hAnsi="Arial" w:cs="Arial"/>
        </w:rPr>
        <w:t>&lt;Path of Atomic_Subsystem_name_1&gt;</w:t>
      </w:r>
      <w:r w:rsidR="00EA41AD">
        <w:rPr>
          <w:rFonts w:ascii="Arial" w:hAnsi="Arial" w:cs="Arial"/>
        </w:rPr>
        <w:t>,&lt;First core&gt;</w:t>
      </w:r>
    </w:p>
    <w:p w14:paraId="0305747E" w14:textId="3FD30F7D" w:rsidR="00385339" w:rsidRPr="0029259B" w:rsidRDefault="00385339" w:rsidP="00385339">
      <w:pPr>
        <w:pBdr>
          <w:top w:val="single" w:sz="4" w:space="1" w:color="auto"/>
          <w:left w:val="single" w:sz="4" w:space="4" w:color="auto"/>
          <w:bottom w:val="single" w:sz="4" w:space="1" w:color="auto"/>
          <w:right w:val="single" w:sz="4" w:space="4" w:color="auto"/>
        </w:pBdr>
        <w:rPr>
          <w:rFonts w:ascii="Arial" w:hAnsi="Arial" w:cs="Arial"/>
        </w:rPr>
      </w:pPr>
      <w:r w:rsidRPr="0029259B">
        <w:rPr>
          <w:rFonts w:ascii="Arial" w:hAnsi="Arial" w:cs="Arial"/>
        </w:rPr>
        <w:t>&lt;Path of Atomic_Subsystem_name_2&gt;</w:t>
      </w:r>
      <w:r w:rsidR="00EA41AD">
        <w:rPr>
          <w:rFonts w:ascii="Arial" w:hAnsi="Arial" w:cs="Arial"/>
        </w:rPr>
        <w:t>,&lt;First core&gt;</w:t>
      </w:r>
    </w:p>
    <w:p w14:paraId="0352B68E" w14:textId="77777777" w:rsidR="00385339" w:rsidRPr="0029259B" w:rsidRDefault="00385339" w:rsidP="00385339">
      <w:pPr>
        <w:pBdr>
          <w:top w:val="single" w:sz="4" w:space="1" w:color="auto"/>
          <w:left w:val="single" w:sz="4" w:space="4" w:color="auto"/>
          <w:bottom w:val="single" w:sz="4" w:space="1" w:color="auto"/>
          <w:right w:val="single" w:sz="4" w:space="4" w:color="auto"/>
        </w:pBdr>
        <w:rPr>
          <w:rFonts w:ascii="Arial" w:hAnsi="Arial" w:cs="Arial"/>
        </w:rPr>
      </w:pPr>
      <w:r w:rsidRPr="0029259B">
        <w:rPr>
          <w:rFonts w:ascii="Arial" w:hAnsi="Arial" w:cs="Arial"/>
        </w:rPr>
        <w:t>…</w:t>
      </w:r>
    </w:p>
    <w:p w14:paraId="17322295" w14:textId="1C66BF44" w:rsidR="00385339" w:rsidRPr="0029259B" w:rsidRDefault="00385339" w:rsidP="00385339">
      <w:pPr>
        <w:pBdr>
          <w:top w:val="single" w:sz="4" w:space="1" w:color="auto"/>
          <w:left w:val="single" w:sz="4" w:space="4" w:color="auto"/>
          <w:bottom w:val="single" w:sz="4" w:space="1" w:color="auto"/>
          <w:right w:val="single" w:sz="4" w:space="4" w:color="auto"/>
        </w:pBdr>
        <w:rPr>
          <w:rFonts w:ascii="Arial" w:hAnsi="Arial" w:cs="Arial"/>
        </w:rPr>
      </w:pPr>
      <w:r w:rsidRPr="0029259B">
        <w:rPr>
          <w:rFonts w:ascii="Arial" w:hAnsi="Arial" w:cs="Arial"/>
        </w:rPr>
        <w:t>&lt;Path of Atomic_Subsystem_name_N&gt;</w:t>
      </w:r>
      <w:r w:rsidR="00EA41AD">
        <w:rPr>
          <w:rFonts w:ascii="Arial" w:hAnsi="Arial" w:cs="Arial"/>
        </w:rPr>
        <w:t>,&lt;First core&gt;</w:t>
      </w:r>
    </w:p>
    <w:p w14:paraId="7965730E" w14:textId="77777777" w:rsidR="00385339" w:rsidRPr="0029259B" w:rsidRDefault="00385339" w:rsidP="00385339">
      <w:pPr>
        <w:rPr>
          <w:rFonts w:ascii="Arial" w:hAnsi="Arial" w:cs="Arial"/>
        </w:rPr>
      </w:pPr>
    </w:p>
    <w:p w14:paraId="43FBDCDC" w14:textId="77777777" w:rsidR="00385339" w:rsidRPr="0029259B" w:rsidRDefault="00385339" w:rsidP="00385339">
      <w:pPr>
        <w:rPr>
          <w:rFonts w:ascii="Arial" w:hAnsi="Arial" w:cs="Arial"/>
        </w:rPr>
      </w:pPr>
    </w:p>
    <w:p w14:paraId="3054C69B" w14:textId="72432560" w:rsidR="00385339" w:rsidRPr="0029259B" w:rsidRDefault="00385339" w:rsidP="00385339">
      <w:pPr>
        <w:rPr>
          <w:rFonts w:ascii="Arial" w:hAnsi="Arial" w:cs="Arial"/>
          <w:bCs/>
        </w:rPr>
      </w:pPr>
      <w:r w:rsidRPr="0029259B">
        <w:rPr>
          <w:rFonts w:ascii="Arial" w:hAnsi="Arial" w:cs="Arial"/>
          <w:bCs/>
        </w:rPr>
        <w:t>For example:</w:t>
      </w:r>
    </w:p>
    <w:p w14:paraId="14FDC5FE" w14:textId="77777777" w:rsidR="00385339" w:rsidRPr="0029259B" w:rsidRDefault="00385339" w:rsidP="00385339">
      <w:pPr>
        <w:rPr>
          <w:rFonts w:ascii="Arial" w:hAnsi="Arial" w:cs="Arial"/>
          <w:b/>
        </w:rPr>
      </w:pPr>
    </w:p>
    <w:p w14:paraId="3F53E440" w14:textId="66A16D53" w:rsidR="00385339" w:rsidRPr="0029259B" w:rsidRDefault="00385339" w:rsidP="00385339">
      <w:pPr>
        <w:jc w:val="center"/>
        <w:rPr>
          <w:rFonts w:ascii="Arial" w:hAnsi="Arial" w:cs="Arial"/>
        </w:rPr>
      </w:pPr>
      <w:r w:rsidRPr="0029259B">
        <w:rPr>
          <w:rFonts w:ascii="Arial" w:hAnsi="Arial" w:cs="Arial"/>
          <w:noProof/>
          <w:lang w:eastAsia="en-US"/>
        </w:rPr>
        <w:drawing>
          <wp:inline distT="0" distB="0" distL="0" distR="0" wp14:anchorId="10685115" wp14:editId="0CFB4057">
            <wp:extent cx="4607560" cy="100965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7560" cy="1009650"/>
                    </a:xfrm>
                    <a:prstGeom prst="rect">
                      <a:avLst/>
                    </a:prstGeom>
                    <a:noFill/>
                    <a:ln>
                      <a:noFill/>
                    </a:ln>
                  </pic:spPr>
                </pic:pic>
              </a:graphicData>
            </a:graphic>
          </wp:inline>
        </w:drawing>
      </w:r>
    </w:p>
    <w:p w14:paraId="59EBF100" w14:textId="787A2424" w:rsidR="00385339" w:rsidRPr="0029259B" w:rsidRDefault="00385339" w:rsidP="00385339">
      <w:pPr>
        <w:jc w:val="center"/>
        <w:rPr>
          <w:rFonts w:ascii="Arial" w:hAnsi="Arial" w:cs="Arial"/>
        </w:rPr>
      </w:pPr>
    </w:p>
    <w:p w14:paraId="00C96188" w14:textId="338D89E8" w:rsidR="00385339" w:rsidRPr="0029259B" w:rsidRDefault="00385339" w:rsidP="00AB7AF7">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41</w:t>
      </w:r>
      <w:r w:rsidR="00341B7D">
        <w:rPr>
          <w:rFonts w:ascii="Arial" w:hAnsi="Arial" w:cs="Arial"/>
          <w:b/>
          <w:bCs/>
          <w:color w:val="auto"/>
        </w:rPr>
        <w:fldChar w:fldCharType="end"/>
      </w:r>
      <w:r w:rsidRPr="0029259B">
        <w:rPr>
          <w:rFonts w:ascii="Arial" w:hAnsi="Arial" w:cs="Arial"/>
          <w:b/>
          <w:bCs/>
          <w:color w:val="auto"/>
        </w:rPr>
        <w:t xml:space="preserve"> Examples of input_subsystem.txt for Time Measurement</w:t>
      </w:r>
    </w:p>
    <w:p w14:paraId="1947AB65" w14:textId="77777777" w:rsidR="007833B8" w:rsidRPr="0029259B" w:rsidRDefault="007833B8" w:rsidP="008F699B">
      <w:pPr>
        <w:rPr>
          <w:rFonts w:ascii="Arial" w:hAnsi="Arial" w:cs="Arial"/>
        </w:rPr>
      </w:pPr>
    </w:p>
    <w:p w14:paraId="6FCB4985" w14:textId="01CB49B1" w:rsidR="007833B8" w:rsidRPr="0029259B" w:rsidRDefault="5B4FC797" w:rsidP="3C0BE9D9">
      <w:pPr>
        <w:pStyle w:val="Heading3"/>
        <w:rPr>
          <w:rFonts w:cs="Arial"/>
          <w:b w:val="0"/>
        </w:rPr>
      </w:pPr>
      <w:bookmarkStart w:id="959" w:name="_Toc93597455"/>
      <w:bookmarkStart w:id="960" w:name="_Ref94107619"/>
      <w:bookmarkStart w:id="961" w:name="_Toc1924691178"/>
      <w:bookmarkStart w:id="962" w:name="_Toc1266952321"/>
      <w:bookmarkStart w:id="963" w:name="_Toc301490597"/>
      <w:bookmarkStart w:id="964" w:name="_Toc1303864294"/>
      <w:bookmarkStart w:id="965" w:name="_Toc363872241"/>
      <w:bookmarkStart w:id="966" w:name="_Toc154009258"/>
      <w:bookmarkStart w:id="967" w:name="_Toc36897829"/>
      <w:bookmarkStart w:id="968" w:name="_Toc1204929321"/>
      <w:bookmarkStart w:id="969" w:name="_Toc150378674"/>
      <w:bookmarkStart w:id="970" w:name="_Toc1669338245"/>
      <w:bookmarkStart w:id="971" w:name="_Toc544805350"/>
      <w:bookmarkStart w:id="972" w:name="_Toc1091463545"/>
      <w:bookmarkStart w:id="973" w:name="_Toc118301090"/>
      <w:bookmarkStart w:id="974" w:name="_Toc860899066"/>
      <w:bookmarkStart w:id="975" w:name="_Toc611117355"/>
      <w:bookmarkStart w:id="976" w:name="_Toc204231068"/>
      <w:bookmarkStart w:id="977" w:name="_Toc1482908686"/>
      <w:bookmarkStart w:id="978" w:name="_Toc126818495"/>
      <w:bookmarkStart w:id="979" w:name="_Toc1203402794"/>
      <w:bookmarkStart w:id="980" w:name="_Toc1118119228"/>
      <w:bookmarkStart w:id="981" w:name="_Toc1126589454"/>
      <w:bookmarkStart w:id="982" w:name="_Toc910756536"/>
      <w:bookmarkStart w:id="983" w:name="_Toc1396474209"/>
      <w:bookmarkStart w:id="984" w:name="_Toc1461632772"/>
      <w:bookmarkStart w:id="985" w:name="_Toc2078256083"/>
      <w:bookmarkStart w:id="986" w:name="_Toc1118157514"/>
      <w:bookmarkStart w:id="987" w:name="_Toc1163343582"/>
      <w:bookmarkStart w:id="988" w:name="_Toc290458245"/>
      <w:bookmarkStart w:id="989" w:name="_Toc621420077"/>
      <w:bookmarkStart w:id="990" w:name="_Toc764454531"/>
      <w:bookmarkStart w:id="991" w:name="_Toc122608926"/>
      <w:r w:rsidRPr="0029259B">
        <w:rPr>
          <w:rFonts w:cs="Arial"/>
        </w:rPr>
        <w:t>3.4.</w:t>
      </w:r>
      <w:r w:rsidR="77B834A6" w:rsidRPr="0029259B">
        <w:rPr>
          <w:rFonts w:cs="Arial"/>
        </w:rPr>
        <w:t>3</w:t>
      </w:r>
      <w:r w:rsidRPr="0029259B">
        <w:rPr>
          <w:rFonts w:cs="Arial"/>
        </w:rPr>
        <w:t>. How to change Normal Subsystem to Atomic Subsystem</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69D5558A" w14:textId="77777777" w:rsidR="007833B8" w:rsidRPr="0029259B" w:rsidRDefault="007833B8" w:rsidP="008F699B">
      <w:pPr>
        <w:rPr>
          <w:rFonts w:ascii="Arial" w:hAnsi="Arial" w:cs="Arial"/>
        </w:rPr>
      </w:pPr>
    </w:p>
    <w:p w14:paraId="55278445" w14:textId="1BBDED84" w:rsidR="007833B8" w:rsidRPr="0029259B" w:rsidRDefault="007833B8" w:rsidP="007833B8">
      <w:pPr>
        <w:rPr>
          <w:rFonts w:ascii="Arial" w:hAnsi="Arial" w:cs="Arial"/>
        </w:rPr>
      </w:pPr>
      <w:r w:rsidRPr="0029259B">
        <w:rPr>
          <w:rFonts w:ascii="Arial" w:hAnsi="Arial" w:cs="Arial"/>
        </w:rPr>
        <w:t>To change the Normal Subsystem to Atomic Subsystem, do the following step:</w:t>
      </w:r>
    </w:p>
    <w:p w14:paraId="680A225B" w14:textId="22F7B994" w:rsidR="007833B8" w:rsidRPr="0029259B" w:rsidRDefault="007833B8" w:rsidP="00D30948">
      <w:pPr>
        <w:pStyle w:val="ListParagraph"/>
        <w:numPr>
          <w:ilvl w:val="0"/>
          <w:numId w:val="25"/>
        </w:numPr>
        <w:rPr>
          <w:rFonts w:ascii="Arial" w:hAnsi="Arial" w:cs="Arial"/>
        </w:rPr>
      </w:pPr>
      <w:r w:rsidRPr="0029259B">
        <w:rPr>
          <w:rFonts w:ascii="Arial" w:hAnsi="Arial" w:cs="Arial"/>
        </w:rPr>
        <w:t>Right click on the Normal Subsystem -&gt; Select Property</w:t>
      </w:r>
    </w:p>
    <w:p w14:paraId="67D4EE59" w14:textId="0B916F06" w:rsidR="007833B8" w:rsidRPr="0029259B" w:rsidRDefault="007833B8" w:rsidP="00D30948">
      <w:pPr>
        <w:pStyle w:val="ListParagraph"/>
        <w:numPr>
          <w:ilvl w:val="0"/>
          <w:numId w:val="25"/>
        </w:numPr>
        <w:rPr>
          <w:rFonts w:ascii="Arial" w:hAnsi="Arial" w:cs="Arial"/>
        </w:rPr>
      </w:pPr>
      <w:r w:rsidRPr="0029259B">
        <w:rPr>
          <w:rFonts w:ascii="Arial" w:hAnsi="Arial" w:cs="Arial"/>
        </w:rPr>
        <w:t>In the Main tab, select the [treat as atomic unit] setting.</w:t>
      </w:r>
    </w:p>
    <w:p w14:paraId="6EC8BEBF" w14:textId="4918EC30" w:rsidR="007833B8" w:rsidRPr="0029259B" w:rsidRDefault="007833B8" w:rsidP="00D30948">
      <w:pPr>
        <w:pStyle w:val="ListParagraph"/>
        <w:numPr>
          <w:ilvl w:val="0"/>
          <w:numId w:val="25"/>
        </w:numPr>
        <w:rPr>
          <w:rFonts w:ascii="Arial" w:hAnsi="Arial" w:cs="Arial"/>
        </w:rPr>
      </w:pPr>
      <w:r w:rsidRPr="0029259B">
        <w:rPr>
          <w:rFonts w:ascii="Arial" w:hAnsi="Arial" w:cs="Arial"/>
        </w:rPr>
        <w:t>In the Code Generation tab, set [Function packaging] to “Reusable function”.</w:t>
      </w:r>
    </w:p>
    <w:p w14:paraId="264A8D3D" w14:textId="77777777" w:rsidR="007833B8" w:rsidRPr="0029259B" w:rsidRDefault="007833B8" w:rsidP="007833B8">
      <w:pPr>
        <w:rPr>
          <w:rFonts w:ascii="Arial" w:hAnsi="Arial" w:cs="Arial"/>
        </w:rPr>
      </w:pPr>
    </w:p>
    <w:p w14:paraId="2949FA77" w14:textId="77777777" w:rsidR="007833B8" w:rsidRPr="0029259B" w:rsidRDefault="007833B8" w:rsidP="007833B8">
      <w:pPr>
        <w:jc w:val="center"/>
        <w:rPr>
          <w:rFonts w:ascii="Arial" w:hAnsi="Arial" w:cs="Arial"/>
        </w:rPr>
      </w:pPr>
      <w:r w:rsidRPr="0029259B">
        <w:rPr>
          <w:rFonts w:ascii="Arial" w:hAnsi="Arial" w:cs="Arial"/>
          <w:noProof/>
        </w:rPr>
        <w:drawing>
          <wp:inline distT="0" distB="0" distL="0" distR="0" wp14:anchorId="01FB5CB6" wp14:editId="2320716F">
            <wp:extent cx="2469906" cy="2406167"/>
            <wp:effectExtent l="0" t="0" r="6985"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85"/>
                    <a:stretch>
                      <a:fillRect/>
                    </a:stretch>
                  </pic:blipFill>
                  <pic:spPr>
                    <a:xfrm>
                      <a:off x="0" y="0"/>
                      <a:ext cx="2491840" cy="2427535"/>
                    </a:xfrm>
                    <a:prstGeom prst="rect">
                      <a:avLst/>
                    </a:prstGeom>
                  </pic:spPr>
                </pic:pic>
              </a:graphicData>
            </a:graphic>
          </wp:inline>
        </w:drawing>
      </w:r>
      <w:r w:rsidRPr="0029259B">
        <w:rPr>
          <w:rFonts w:ascii="Arial" w:hAnsi="Arial" w:cs="Arial"/>
        </w:rPr>
        <w:tab/>
      </w:r>
      <w:r w:rsidRPr="0029259B">
        <w:rPr>
          <w:rFonts w:ascii="Arial" w:hAnsi="Arial" w:cs="Arial"/>
        </w:rPr>
        <w:tab/>
      </w:r>
      <w:r w:rsidRPr="0029259B">
        <w:rPr>
          <w:rFonts w:ascii="Arial" w:hAnsi="Arial" w:cs="Arial"/>
          <w:noProof/>
        </w:rPr>
        <w:drawing>
          <wp:inline distT="0" distB="0" distL="0" distR="0" wp14:anchorId="2EAC7576" wp14:editId="2922FAF2">
            <wp:extent cx="2455777" cy="2406770"/>
            <wp:effectExtent l="0" t="0" r="1905" b="0"/>
            <wp:docPr id="206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5647" cy="2426243"/>
                    </a:xfrm>
                    <a:prstGeom prst="rect">
                      <a:avLst/>
                    </a:prstGeom>
                    <a:noFill/>
                    <a:ln>
                      <a:noFill/>
                    </a:ln>
                  </pic:spPr>
                </pic:pic>
              </a:graphicData>
            </a:graphic>
          </wp:inline>
        </w:drawing>
      </w:r>
    </w:p>
    <w:p w14:paraId="11EA804F" w14:textId="77777777" w:rsidR="007833B8" w:rsidRPr="0029259B" w:rsidRDefault="007833B8" w:rsidP="007833B8">
      <w:pPr>
        <w:jc w:val="center"/>
        <w:rPr>
          <w:rFonts w:ascii="Arial" w:hAnsi="Arial" w:cs="Arial"/>
        </w:rPr>
      </w:pPr>
    </w:p>
    <w:p w14:paraId="270B36AC" w14:textId="7889609D" w:rsidR="007833B8" w:rsidRPr="0029259B" w:rsidRDefault="007833B8" w:rsidP="00AB7AF7">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42</w:t>
      </w:r>
      <w:r w:rsidR="00341B7D">
        <w:rPr>
          <w:rFonts w:ascii="Arial" w:hAnsi="Arial" w:cs="Arial"/>
          <w:b/>
          <w:bCs/>
          <w:color w:val="auto"/>
        </w:rPr>
        <w:fldChar w:fldCharType="end"/>
      </w:r>
      <w:r w:rsidRPr="0029259B">
        <w:rPr>
          <w:rFonts w:ascii="Arial" w:hAnsi="Arial" w:cs="Arial"/>
          <w:b/>
          <w:bCs/>
          <w:color w:val="auto"/>
        </w:rPr>
        <w:t xml:space="preserve"> Change Normal Subsystem to Atomic Subsystem</w:t>
      </w:r>
    </w:p>
    <w:p w14:paraId="70ADBEF9" w14:textId="07B390F2" w:rsidR="008F14E1" w:rsidRPr="0029259B" w:rsidRDefault="008F14E1" w:rsidP="007833B8">
      <w:pPr>
        <w:rPr>
          <w:rFonts w:ascii="Arial" w:hAnsi="Arial" w:cs="Arial"/>
        </w:rPr>
      </w:pPr>
      <w:r w:rsidRPr="0029259B">
        <w:rPr>
          <w:rFonts w:ascii="Arial" w:hAnsi="Arial" w:cs="Arial"/>
        </w:rPr>
        <w:br w:type="page"/>
      </w:r>
    </w:p>
    <w:p w14:paraId="7FA9B4D6" w14:textId="45C3652C" w:rsidR="005C6138" w:rsidRPr="0029259B" w:rsidRDefault="596F5FE4" w:rsidP="3C0BE9D9">
      <w:pPr>
        <w:pStyle w:val="Heading3"/>
        <w:rPr>
          <w:rFonts w:cs="Arial"/>
          <w:b w:val="0"/>
        </w:rPr>
      </w:pPr>
      <w:bookmarkStart w:id="992" w:name="_Toc93597458"/>
      <w:bookmarkStart w:id="993" w:name="_Toc1266517229"/>
      <w:bookmarkStart w:id="994" w:name="_Toc1208925264"/>
      <w:bookmarkStart w:id="995" w:name="_Toc1539604290"/>
      <w:bookmarkStart w:id="996" w:name="_Toc1115875974"/>
      <w:bookmarkStart w:id="997" w:name="_Toc240889088"/>
      <w:bookmarkStart w:id="998" w:name="_Toc1160178634"/>
      <w:bookmarkStart w:id="999" w:name="_Toc1200824586"/>
      <w:bookmarkStart w:id="1000" w:name="_Toc1826783705"/>
      <w:bookmarkStart w:id="1001" w:name="_Toc1161636761"/>
      <w:bookmarkStart w:id="1002" w:name="_Toc376250540"/>
      <w:bookmarkStart w:id="1003" w:name="_Toc1024703507"/>
      <w:bookmarkStart w:id="1004" w:name="_Toc1126800153"/>
      <w:bookmarkStart w:id="1005" w:name="_Toc561135363"/>
      <w:bookmarkStart w:id="1006" w:name="_Toc121067882"/>
      <w:bookmarkStart w:id="1007" w:name="_Toc1106334612"/>
      <w:bookmarkStart w:id="1008" w:name="_Toc1245041026"/>
      <w:bookmarkStart w:id="1009" w:name="_Toc2087065802"/>
      <w:bookmarkStart w:id="1010" w:name="_Toc123911561"/>
      <w:bookmarkStart w:id="1011" w:name="_Toc1991390048"/>
      <w:bookmarkStart w:id="1012" w:name="_Toc406143023"/>
      <w:bookmarkStart w:id="1013" w:name="_Toc1512168547"/>
      <w:bookmarkStart w:id="1014" w:name="_Toc453173539"/>
      <w:bookmarkStart w:id="1015" w:name="_Toc696690326"/>
      <w:bookmarkStart w:id="1016" w:name="_Toc1590384140"/>
      <w:bookmarkStart w:id="1017" w:name="_Toc2028804398"/>
      <w:bookmarkStart w:id="1018" w:name="_Toc1606922772"/>
      <w:bookmarkStart w:id="1019" w:name="_Toc735906643"/>
      <w:bookmarkStart w:id="1020" w:name="_Toc686068352"/>
      <w:bookmarkStart w:id="1021" w:name="_Toc727222523"/>
      <w:bookmarkStart w:id="1022" w:name="_Toc680073937"/>
      <w:bookmarkStart w:id="1023" w:name="_Toc122608927"/>
      <w:r w:rsidRPr="0029259B">
        <w:rPr>
          <w:rFonts w:cs="Arial"/>
        </w:rPr>
        <w:lastRenderedPageBreak/>
        <w:t>3.4.</w:t>
      </w:r>
      <w:r w:rsidR="5FFEB34C" w:rsidRPr="0029259B">
        <w:rPr>
          <w:rFonts w:cs="Arial"/>
        </w:rPr>
        <w:t>4</w:t>
      </w:r>
      <w:r w:rsidRPr="0029259B">
        <w:rPr>
          <w:rFonts w:cs="Arial"/>
        </w:rPr>
        <w:t xml:space="preserve"> Graph Viewer</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2C8B7F89" w14:textId="77777777" w:rsidR="005C6138" w:rsidRPr="0029259B" w:rsidRDefault="005C6138" w:rsidP="005C6138">
      <w:pPr>
        <w:rPr>
          <w:rFonts w:ascii="Arial" w:hAnsi="Arial" w:cs="Arial"/>
        </w:rPr>
      </w:pPr>
    </w:p>
    <w:p w14:paraId="7EA8861B" w14:textId="15CFD28B" w:rsidR="005C6138" w:rsidRPr="0029259B" w:rsidRDefault="596F5FE4" w:rsidP="003A1EB3">
      <w:pPr>
        <w:pStyle w:val="Heading4"/>
        <w:rPr>
          <w:rFonts w:cs="Arial"/>
        </w:rPr>
      </w:pPr>
      <w:r w:rsidRPr="0029259B">
        <w:rPr>
          <w:rFonts w:cs="Arial"/>
        </w:rPr>
        <w:t>3.4.</w:t>
      </w:r>
      <w:r w:rsidR="5FFEB34C" w:rsidRPr="0029259B">
        <w:rPr>
          <w:rFonts w:cs="Arial"/>
        </w:rPr>
        <w:t>4</w:t>
      </w:r>
      <w:r w:rsidRPr="0029259B">
        <w:rPr>
          <w:rFonts w:cs="Arial"/>
        </w:rPr>
        <w:t>.1 Input</w:t>
      </w:r>
      <w:r w:rsidR="5FE0B59C" w:rsidRPr="0029259B">
        <w:rPr>
          <w:rFonts w:cs="Arial"/>
        </w:rPr>
        <w:t xml:space="preserve"> data</w:t>
      </w:r>
    </w:p>
    <w:p w14:paraId="2EE8B01F" w14:textId="77777777" w:rsidR="005C6138" w:rsidRPr="0029259B" w:rsidRDefault="005C6138" w:rsidP="005C6138">
      <w:pPr>
        <w:rPr>
          <w:rFonts w:ascii="Arial" w:hAnsi="Arial" w:cs="Arial"/>
        </w:rPr>
      </w:pPr>
    </w:p>
    <w:p w14:paraId="5E3C7D7C" w14:textId="77777777" w:rsidR="00C42948" w:rsidRPr="0029259B" w:rsidRDefault="00C42948" w:rsidP="00C42948">
      <w:pPr>
        <w:rPr>
          <w:rFonts w:ascii="Arial" w:hAnsi="Arial" w:cs="Arial"/>
        </w:rPr>
      </w:pPr>
      <w:r w:rsidRPr="0029259B">
        <w:rPr>
          <w:rFonts w:ascii="Arial" w:hAnsi="Arial" w:cs="Arial"/>
        </w:rPr>
        <w:t>Execution time dictionary:</w:t>
      </w:r>
    </w:p>
    <w:p w14:paraId="51A6E599" w14:textId="77777777" w:rsidR="00C42948" w:rsidRPr="0029259B" w:rsidRDefault="00C42948" w:rsidP="00C42948">
      <w:pPr>
        <w:rPr>
          <w:rFonts w:ascii="Arial" w:hAnsi="Arial" w:cs="Arial"/>
        </w:rPr>
      </w:pPr>
      <w:r w:rsidRPr="0029259B">
        <w:rPr>
          <w:rFonts w:ascii="Arial" w:hAnsi="Arial" w:cs="Arial"/>
        </w:rPr>
        <w:tab/>
        <w:t>“Subsystem1”: [start end start end start end ….]</w:t>
      </w:r>
    </w:p>
    <w:p w14:paraId="0AC2F979" w14:textId="77777777" w:rsidR="00C42948" w:rsidRPr="0029259B" w:rsidRDefault="00C42948" w:rsidP="00C42948">
      <w:pPr>
        <w:rPr>
          <w:rFonts w:ascii="Arial" w:hAnsi="Arial" w:cs="Arial"/>
        </w:rPr>
      </w:pPr>
      <w:r w:rsidRPr="0029259B">
        <w:rPr>
          <w:rFonts w:ascii="Arial" w:hAnsi="Arial" w:cs="Arial"/>
        </w:rPr>
        <w:tab/>
        <w:t>“Subsystem2”: [start end start end start end ….]</w:t>
      </w:r>
    </w:p>
    <w:p w14:paraId="74E95718" w14:textId="77777777" w:rsidR="00C42948" w:rsidRPr="0029259B" w:rsidRDefault="00C42948" w:rsidP="00C42948">
      <w:pPr>
        <w:rPr>
          <w:rFonts w:ascii="Arial" w:hAnsi="Arial" w:cs="Arial"/>
        </w:rPr>
      </w:pPr>
      <w:r w:rsidRPr="0029259B">
        <w:rPr>
          <w:rFonts w:ascii="Arial" w:hAnsi="Arial" w:cs="Arial"/>
        </w:rPr>
        <w:tab/>
        <w:t>“Subsystem3”: [start end start end start end ….]</w:t>
      </w:r>
    </w:p>
    <w:p w14:paraId="36BF2024" w14:textId="77777777" w:rsidR="00C42948" w:rsidRPr="0029259B" w:rsidRDefault="00C42948" w:rsidP="00C42948">
      <w:pPr>
        <w:rPr>
          <w:rFonts w:ascii="Arial" w:hAnsi="Arial" w:cs="Arial"/>
        </w:rPr>
      </w:pPr>
    </w:p>
    <w:p w14:paraId="5D40D89F" w14:textId="77777777" w:rsidR="00C42948" w:rsidRPr="0029259B" w:rsidRDefault="00C42948" w:rsidP="00C42948">
      <w:pPr>
        <w:rPr>
          <w:rFonts w:ascii="Arial" w:hAnsi="Arial" w:cs="Arial"/>
        </w:rPr>
      </w:pPr>
      <w:r w:rsidRPr="0029259B">
        <w:rPr>
          <w:rFonts w:ascii="Arial" w:hAnsi="Arial" w:cs="Arial"/>
        </w:rPr>
        <w:t>By using this method, can get/set start and end time by using the function label.</w:t>
      </w:r>
    </w:p>
    <w:p w14:paraId="650E1318" w14:textId="77777777" w:rsidR="00C42948" w:rsidRPr="0029259B" w:rsidRDefault="00C42948" w:rsidP="005C6138">
      <w:pPr>
        <w:rPr>
          <w:rFonts w:ascii="Arial" w:hAnsi="Arial" w:cs="Arial"/>
        </w:rPr>
      </w:pPr>
    </w:p>
    <w:p w14:paraId="222DA3C2" w14:textId="57E8072D" w:rsidR="005C6138" w:rsidRPr="0029259B" w:rsidRDefault="005C6138" w:rsidP="005C6138">
      <w:pPr>
        <w:rPr>
          <w:rFonts w:ascii="Arial" w:hAnsi="Arial" w:cs="Arial"/>
        </w:rPr>
      </w:pPr>
      <w:r w:rsidRPr="0029259B">
        <w:rPr>
          <w:rFonts w:ascii="Arial" w:hAnsi="Arial" w:cs="Arial"/>
        </w:rPr>
        <w:t xml:space="preserve">Input 1: </w:t>
      </w:r>
      <w:r w:rsidR="00576198">
        <w:rPr>
          <w:rFonts w:ascii="Arial" w:hAnsi="Arial" w:cs="Arial"/>
        </w:rPr>
        <w:t>e</w:t>
      </w:r>
      <w:r w:rsidRPr="0029259B">
        <w:rPr>
          <w:rFonts w:ascii="Arial" w:hAnsi="Arial" w:cs="Arial"/>
        </w:rPr>
        <w:t>xecution</w:t>
      </w:r>
      <w:r w:rsidR="00576198">
        <w:rPr>
          <w:rFonts w:ascii="Arial" w:hAnsi="Arial" w:cs="Arial"/>
        </w:rPr>
        <w:t>_</w:t>
      </w:r>
      <w:r w:rsidRPr="0029259B">
        <w:rPr>
          <w:rFonts w:ascii="Arial" w:hAnsi="Arial" w:cs="Arial"/>
        </w:rPr>
        <w:t xml:space="preserve">data.csv file </w:t>
      </w:r>
      <w:r w:rsidR="00C42948" w:rsidRPr="0029259B">
        <w:rPr>
          <w:rFonts w:ascii="Arial" w:hAnsi="Arial" w:cs="Arial"/>
        </w:rPr>
        <w:t>refer to upper data structure</w:t>
      </w:r>
      <w:r w:rsidRPr="0029259B">
        <w:rPr>
          <w:rFonts w:ascii="Arial" w:hAnsi="Arial" w:cs="Arial"/>
        </w:rPr>
        <w:t>.</w:t>
      </w:r>
    </w:p>
    <w:p w14:paraId="4BF01D52" w14:textId="46660242" w:rsidR="005C6138" w:rsidRPr="0029259B" w:rsidRDefault="005C6138" w:rsidP="00D30948">
      <w:pPr>
        <w:pStyle w:val="ListParagraph"/>
        <w:widowControl/>
        <w:numPr>
          <w:ilvl w:val="0"/>
          <w:numId w:val="26"/>
        </w:numPr>
        <w:spacing w:after="160" w:line="259" w:lineRule="auto"/>
        <w:jc w:val="left"/>
        <w:rPr>
          <w:rFonts w:ascii="Arial" w:hAnsi="Arial" w:cs="Arial"/>
        </w:rPr>
      </w:pPr>
      <w:r w:rsidRPr="0029259B">
        <w:rPr>
          <w:rFonts w:ascii="Arial" w:hAnsi="Arial" w:cs="Arial"/>
        </w:rPr>
        <w:t>Its unit is picosecond.</w:t>
      </w:r>
    </w:p>
    <w:p w14:paraId="55A1B671" w14:textId="5271897F" w:rsidR="005C6138" w:rsidRPr="0029259B" w:rsidRDefault="005C6138" w:rsidP="00D30948">
      <w:pPr>
        <w:pStyle w:val="ListParagraph"/>
        <w:widowControl/>
        <w:numPr>
          <w:ilvl w:val="0"/>
          <w:numId w:val="26"/>
        </w:numPr>
        <w:spacing w:after="160" w:line="259" w:lineRule="auto"/>
        <w:jc w:val="left"/>
        <w:rPr>
          <w:rFonts w:ascii="Arial" w:hAnsi="Arial" w:cs="Arial"/>
        </w:rPr>
      </w:pPr>
      <w:r w:rsidRPr="0029259B">
        <w:rPr>
          <w:rFonts w:ascii="Arial" w:hAnsi="Arial" w:cs="Arial"/>
        </w:rPr>
        <w:t>It contains the execution time of each step and start end of each subsystem.</w:t>
      </w:r>
    </w:p>
    <w:p w14:paraId="37E0FD38" w14:textId="77777777" w:rsidR="005C6138" w:rsidRPr="0029259B" w:rsidRDefault="005C6138" w:rsidP="00D30948">
      <w:pPr>
        <w:pStyle w:val="ListParagraph"/>
        <w:widowControl/>
        <w:numPr>
          <w:ilvl w:val="0"/>
          <w:numId w:val="26"/>
        </w:numPr>
        <w:spacing w:after="160" w:line="259" w:lineRule="auto"/>
        <w:jc w:val="left"/>
        <w:rPr>
          <w:rFonts w:ascii="Arial" w:hAnsi="Arial" w:cs="Arial"/>
        </w:rPr>
      </w:pPr>
      <w:r w:rsidRPr="0029259B">
        <w:rPr>
          <w:rFonts w:ascii="Arial" w:hAnsi="Arial" w:cs="Arial"/>
        </w:rPr>
        <w:t>The value of start end is relative value.</w:t>
      </w:r>
    </w:p>
    <w:p w14:paraId="34CF6F09" w14:textId="77777777" w:rsidR="00AB7AF7" w:rsidRPr="0029259B" w:rsidRDefault="00AB7AF7" w:rsidP="005C6138">
      <w:pPr>
        <w:rPr>
          <w:rFonts w:ascii="Arial" w:hAnsi="Arial" w:cs="Arial"/>
        </w:rPr>
      </w:pPr>
    </w:p>
    <w:p w14:paraId="41F6BD8A" w14:textId="77777777" w:rsidR="00AB7AF7" w:rsidRPr="0029259B" w:rsidRDefault="00AB7AF7" w:rsidP="00AB7AF7">
      <w:pPr>
        <w:jc w:val="center"/>
        <w:rPr>
          <w:rFonts w:ascii="Arial" w:hAnsi="Arial" w:cs="Arial"/>
        </w:rPr>
      </w:pPr>
      <w:r w:rsidRPr="0029259B">
        <w:rPr>
          <w:rFonts w:ascii="Arial" w:hAnsi="Arial" w:cs="Arial"/>
          <w:noProof/>
        </w:rPr>
        <w:drawing>
          <wp:inline distT="0" distB="0" distL="0" distR="0" wp14:anchorId="18B00FB3" wp14:editId="3556F383">
            <wp:extent cx="5734050" cy="3657600"/>
            <wp:effectExtent l="0" t="0" r="0" b="0"/>
            <wp:docPr id="85"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 Exce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14:paraId="67DE6FEE" w14:textId="2F3856CE" w:rsidR="00AB7AF7" w:rsidRPr="0029259B" w:rsidRDefault="00AB7AF7" w:rsidP="00AB7AF7">
      <w:pPr>
        <w:rPr>
          <w:rFonts w:ascii="Arial" w:hAnsi="Arial" w:cs="Arial"/>
        </w:rPr>
      </w:pPr>
    </w:p>
    <w:p w14:paraId="1F66F7A7" w14:textId="77777777" w:rsidR="003754E1" w:rsidRPr="0029259B" w:rsidRDefault="003754E1" w:rsidP="00AB7AF7">
      <w:pPr>
        <w:rPr>
          <w:rFonts w:ascii="Arial" w:hAnsi="Arial" w:cs="Arial"/>
        </w:rPr>
      </w:pPr>
    </w:p>
    <w:p w14:paraId="4B501AFE" w14:textId="3E014D7D" w:rsidR="003754E1" w:rsidRPr="0029259B" w:rsidRDefault="003754E1" w:rsidP="00AB7AF7">
      <w:pPr>
        <w:rPr>
          <w:rFonts w:ascii="Arial" w:hAnsi="Arial" w:cs="Arial"/>
          <w:b/>
          <w:bCs/>
        </w:rPr>
      </w:pPr>
      <w:r w:rsidRPr="0029259B">
        <w:rPr>
          <w:rFonts w:ascii="Arial" w:hAnsi="Arial" w:cs="Arial"/>
        </w:rPr>
        <w:t xml:space="preserve">Input 2: input_subsystem.txt file refer to section </w:t>
      </w:r>
      <w:r w:rsidRPr="0029259B">
        <w:rPr>
          <w:rFonts w:ascii="Arial" w:hAnsi="Arial" w:cs="Arial"/>
          <w:b/>
          <w:bCs/>
        </w:rPr>
        <w:fldChar w:fldCharType="begin"/>
      </w:r>
      <w:r w:rsidRPr="0029259B">
        <w:rPr>
          <w:rFonts w:ascii="Arial" w:hAnsi="Arial" w:cs="Arial"/>
          <w:b/>
          <w:bCs/>
        </w:rPr>
        <w:instrText xml:space="preserve"> REF _Ref94107900 \h  \* MERGEFORMAT </w:instrText>
      </w:r>
      <w:r w:rsidRPr="0029259B">
        <w:rPr>
          <w:rFonts w:ascii="Arial" w:hAnsi="Arial" w:cs="Arial"/>
          <w:b/>
          <w:bCs/>
        </w:rPr>
      </w:r>
      <w:r w:rsidRPr="0029259B">
        <w:rPr>
          <w:rFonts w:ascii="Arial" w:hAnsi="Arial" w:cs="Arial"/>
          <w:b/>
          <w:bCs/>
        </w:rPr>
        <w:fldChar w:fldCharType="separate"/>
      </w:r>
      <w:r w:rsidR="003C2150" w:rsidRPr="003C2150">
        <w:rPr>
          <w:rFonts w:ascii="Arial" w:hAnsi="Arial" w:cs="Arial"/>
          <w:b/>
          <w:bCs/>
        </w:rPr>
        <w:t>3.4.2. Input file for Measurement</w:t>
      </w:r>
      <w:r w:rsidRPr="0029259B">
        <w:rPr>
          <w:rFonts w:ascii="Arial" w:hAnsi="Arial" w:cs="Arial"/>
          <w:b/>
          <w:bCs/>
        </w:rPr>
        <w:fldChar w:fldCharType="end"/>
      </w:r>
      <w:r w:rsidRPr="0029259B">
        <w:rPr>
          <w:rFonts w:ascii="Arial" w:hAnsi="Arial" w:cs="Arial"/>
        </w:rPr>
        <w:t>.</w:t>
      </w:r>
    </w:p>
    <w:p w14:paraId="35152536" w14:textId="646F1F88" w:rsidR="003754E1" w:rsidRPr="0029259B" w:rsidRDefault="003754E1" w:rsidP="00AB7AF7">
      <w:pPr>
        <w:rPr>
          <w:rFonts w:ascii="Arial" w:hAnsi="Arial" w:cs="Arial"/>
          <w:b/>
          <w:bCs/>
        </w:rPr>
      </w:pPr>
      <w:r w:rsidRPr="0029259B">
        <w:rPr>
          <w:rFonts w:ascii="Arial" w:hAnsi="Arial" w:cs="Arial"/>
          <w:b/>
          <w:bCs/>
        </w:rPr>
        <w:br w:type="page"/>
      </w:r>
    </w:p>
    <w:p w14:paraId="5DCE21CE" w14:textId="2A1E8218" w:rsidR="003754E1" w:rsidRPr="0029259B" w:rsidRDefault="3331EC06" w:rsidP="003A1EB3">
      <w:pPr>
        <w:pStyle w:val="Heading4"/>
        <w:rPr>
          <w:rFonts w:cs="Arial"/>
        </w:rPr>
      </w:pPr>
      <w:r w:rsidRPr="0029259B">
        <w:rPr>
          <w:rFonts w:cs="Arial"/>
        </w:rPr>
        <w:lastRenderedPageBreak/>
        <w:t>3.4.</w:t>
      </w:r>
      <w:r w:rsidR="5FFEB34C" w:rsidRPr="0029259B">
        <w:rPr>
          <w:rFonts w:cs="Arial"/>
        </w:rPr>
        <w:t>4</w:t>
      </w:r>
      <w:r w:rsidRPr="0029259B">
        <w:rPr>
          <w:rFonts w:cs="Arial"/>
        </w:rPr>
        <w:t>.2 Output figure</w:t>
      </w:r>
      <w:r w:rsidR="003754E1" w:rsidRPr="0029259B">
        <w:rPr>
          <w:rFonts w:cs="Arial"/>
        </w:rPr>
        <w:tab/>
      </w:r>
    </w:p>
    <w:p w14:paraId="47F3CB67" w14:textId="70627D80" w:rsidR="003754E1" w:rsidRPr="0029259B" w:rsidRDefault="003754E1" w:rsidP="003754E1">
      <w:pPr>
        <w:rPr>
          <w:rFonts w:ascii="Arial" w:hAnsi="Arial" w:cs="Arial"/>
        </w:rPr>
      </w:pPr>
    </w:p>
    <w:p w14:paraId="0D7595E8" w14:textId="6055AEAC" w:rsidR="006E7641" w:rsidRPr="0029259B" w:rsidRDefault="006E7641" w:rsidP="003754E1">
      <w:pPr>
        <w:rPr>
          <w:rFonts w:ascii="Arial" w:hAnsi="Arial" w:cs="Arial"/>
        </w:rPr>
      </w:pPr>
      <w:r w:rsidRPr="0029259B">
        <w:rPr>
          <w:rFonts w:ascii="Arial" w:hAnsi="Arial" w:cs="Arial"/>
        </w:rPr>
        <w:t xml:space="preserve">The following is the output figure that will be displayed when executing </w:t>
      </w:r>
      <w:r w:rsidR="004B5172" w:rsidRPr="0029259B">
        <w:rPr>
          <w:rFonts w:ascii="Arial" w:hAnsi="Arial" w:cs="Arial"/>
        </w:rPr>
        <w:t xml:space="preserve">the </w:t>
      </w:r>
      <w:r w:rsidRPr="0029259B">
        <w:rPr>
          <w:rFonts w:ascii="Arial" w:hAnsi="Arial" w:cs="Arial"/>
        </w:rPr>
        <w:t>command of Graph Viewer (</w:t>
      </w:r>
      <w:r w:rsidR="000E1A74" w:rsidRPr="0029259B">
        <w:rPr>
          <w:rFonts w:ascii="Arial" w:hAnsi="Arial" w:cs="Arial"/>
        </w:rPr>
        <w:t>ETVPF_Launch_GraphViewer.m</w:t>
      </w:r>
      <w:r w:rsidRPr="0029259B">
        <w:rPr>
          <w:rFonts w:ascii="Arial" w:hAnsi="Arial" w:cs="Arial"/>
        </w:rPr>
        <w:t>)</w:t>
      </w:r>
      <w:r w:rsidR="000E1A74" w:rsidRPr="0029259B">
        <w:rPr>
          <w:rFonts w:ascii="Arial" w:hAnsi="Arial" w:cs="Arial"/>
        </w:rPr>
        <w:t xml:space="preserve"> in the MATLAB Command Window, using the following syntax</w:t>
      </w:r>
      <w:r w:rsidRPr="0029259B">
        <w:rPr>
          <w:rFonts w:ascii="Arial" w:hAnsi="Arial" w:cs="Arial"/>
        </w:rPr>
        <w:t>.</w:t>
      </w:r>
    </w:p>
    <w:p w14:paraId="693C757E" w14:textId="77777777" w:rsidR="000E1A74" w:rsidRPr="0029259B" w:rsidRDefault="000E1A74" w:rsidP="003754E1">
      <w:pPr>
        <w:rPr>
          <w:rFonts w:ascii="Arial" w:hAnsi="Arial" w:cs="Arial"/>
        </w:rPr>
      </w:pPr>
    </w:p>
    <w:p w14:paraId="75E5C8AE" w14:textId="77777777" w:rsidR="006E7641" w:rsidRPr="0029259B" w:rsidRDefault="006E7641" w:rsidP="006E7641">
      <w:pPr>
        <w:rPr>
          <w:rFonts w:ascii="Arial" w:hAnsi="Arial" w:cs="Arial"/>
        </w:rPr>
      </w:pPr>
      <w:r w:rsidRPr="0029259B">
        <w:rPr>
          <w:rFonts w:ascii="Arial" w:hAnsi="Arial" w:cs="Arial"/>
        </w:rPr>
        <w:t>Here "&gt;&gt;" denotes the command prompt and "[Enter]" denotes entry of the Enter key.</w:t>
      </w:r>
    </w:p>
    <w:p w14:paraId="0B50BCFE" w14:textId="77777777" w:rsidR="006E7641" w:rsidRPr="0029259B" w:rsidRDefault="006E7641" w:rsidP="006E7641">
      <w:pPr>
        <w:ind w:leftChars="850" w:left="1530" w:firstLine="1"/>
        <w:rPr>
          <w:rFonts w:ascii="Arial" w:hAnsi="Arial" w:cs="Arial"/>
        </w:rPr>
      </w:pPr>
      <w:r w:rsidRPr="0029259B">
        <w:rPr>
          <w:rFonts w:ascii="Arial" w:hAnsi="Arial" w:cs="Arial"/>
          <w:noProof/>
          <w:lang w:eastAsia="en-US"/>
        </w:rPr>
        <mc:AlternateContent>
          <mc:Choice Requires="wps">
            <w:drawing>
              <wp:anchor distT="0" distB="0" distL="114300" distR="114300" simplePos="0" relativeHeight="251670528" behindDoc="0" locked="0" layoutInCell="1" allowOverlap="1" wp14:anchorId="7616A0FC" wp14:editId="5D2ACB2C">
                <wp:simplePos x="0" y="0"/>
                <wp:positionH relativeFrom="margin">
                  <wp:align>center</wp:align>
                </wp:positionH>
                <wp:positionV relativeFrom="paragraph">
                  <wp:posOffset>51435</wp:posOffset>
                </wp:positionV>
                <wp:extent cx="4450080" cy="272415"/>
                <wp:effectExtent l="0" t="0" r="26670" b="13335"/>
                <wp:wrapNone/>
                <wp:docPr id="100"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4BBF5A20" w14:textId="09827632" w:rsidR="00494F6C" w:rsidRPr="00AC47A1" w:rsidRDefault="00494F6C" w:rsidP="006E7641">
                            <w:pPr>
                              <w:rPr>
                                <w:rFonts w:ascii="Arial" w:hAnsi="Arial" w:cs="Arial"/>
                                <w:szCs w:val="18"/>
                              </w:rPr>
                            </w:pPr>
                            <w:r w:rsidRPr="00AC47A1">
                              <w:rPr>
                                <w:rFonts w:ascii="Arial" w:hAnsi="Arial" w:cs="Arial"/>
                                <w:szCs w:val="18"/>
                              </w:rPr>
                              <w:t xml:space="preserve">&gt;&gt; </w:t>
                            </w:r>
                            <w:r>
                              <w:rPr>
                                <w:rFonts w:ascii="Arial" w:hAnsi="Arial" w:cs="Arial"/>
                              </w:rPr>
                              <w:t>ETVPF</w:t>
                            </w:r>
                            <w:r w:rsidRPr="000E1A74">
                              <w:rPr>
                                <w:rFonts w:ascii="Arial" w:hAnsi="Arial" w:cs="Arial"/>
                              </w:rPr>
                              <w:t>_Launch_GraphViewer</w:t>
                            </w:r>
                            <w:r w:rsidRPr="00AC47A1">
                              <w:rPr>
                                <w:rFonts w:ascii="Arial" w:hAnsi="Arial"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6A0FC" id="_x0000_s1030" style="position:absolute;left:0;text-align:left;margin-left:0;margin-top:4.05pt;width:350.4pt;height:21.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">
                <v:shadow opacity=".5" offset="6pt,6pt"/>
                <v:textbox>
                  <w:txbxContent>
                    <w:p w14:paraId="4BBF5A20" w14:textId="09827632" w:rsidR="00494F6C" w:rsidRPr="00AC47A1" w:rsidRDefault="00494F6C" w:rsidP="006E7641">
                      <w:pPr>
                        <w:rPr>
                          <w:rFonts w:ascii="Arial" w:hAnsi="Arial" w:cs="Arial"/>
                          <w:szCs w:val="18"/>
                        </w:rPr>
                      </w:pPr>
                      <w:r w:rsidRPr="00AC47A1">
                        <w:rPr>
                          <w:rFonts w:ascii="Arial" w:hAnsi="Arial" w:cs="Arial"/>
                          <w:szCs w:val="18"/>
                        </w:rPr>
                        <w:t xml:space="preserve">&gt;&gt; </w:t>
                      </w:r>
                      <w:r>
                        <w:rPr>
                          <w:rFonts w:ascii="Arial" w:hAnsi="Arial" w:cs="Arial"/>
                        </w:rPr>
                        <w:t>ETVPF</w:t>
                      </w:r>
                      <w:r w:rsidRPr="000E1A74">
                        <w:rPr>
                          <w:rFonts w:ascii="Arial" w:hAnsi="Arial" w:cs="Arial"/>
                        </w:rPr>
                        <w:t>_Launch_GraphViewer</w:t>
                      </w:r>
                      <w:r w:rsidRPr="00AC47A1">
                        <w:rPr>
                          <w:rFonts w:ascii="Arial" w:hAnsi="Arial" w:cs="Arial"/>
                          <w:szCs w:val="18"/>
                        </w:rPr>
                        <w:t xml:space="preserve"> [Enter]</w:t>
                      </w:r>
                    </w:p>
                  </w:txbxContent>
                </v:textbox>
                <w10:wrap anchorx="margin"/>
              </v:rect>
            </w:pict>
          </mc:Fallback>
        </mc:AlternateContent>
      </w:r>
    </w:p>
    <w:p w14:paraId="336F0077" w14:textId="77777777" w:rsidR="006E7641" w:rsidRPr="0029259B" w:rsidRDefault="006E7641" w:rsidP="006E7641">
      <w:pPr>
        <w:ind w:leftChars="850" w:left="1530" w:firstLine="1"/>
        <w:rPr>
          <w:rFonts w:ascii="Arial" w:hAnsi="Arial" w:cs="Arial"/>
        </w:rPr>
      </w:pPr>
    </w:p>
    <w:p w14:paraId="4471A4CE" w14:textId="77777777" w:rsidR="006E7641" w:rsidRPr="0029259B" w:rsidRDefault="006E7641" w:rsidP="006E7641">
      <w:pPr>
        <w:pStyle w:val="ListParagraph"/>
        <w:rPr>
          <w:rFonts w:ascii="Arial" w:hAnsi="Arial" w:cs="Arial"/>
        </w:rPr>
      </w:pPr>
    </w:p>
    <w:p w14:paraId="76029130" w14:textId="77777777" w:rsidR="006E7641" w:rsidRPr="0029259B" w:rsidRDefault="006E7641" w:rsidP="003754E1">
      <w:pPr>
        <w:rPr>
          <w:rFonts w:ascii="Arial" w:hAnsi="Arial" w:cs="Arial"/>
        </w:rPr>
      </w:pPr>
    </w:p>
    <w:p w14:paraId="6ECF1A03" w14:textId="31A66E6A" w:rsidR="003754E1" w:rsidRPr="0029259B" w:rsidRDefault="00A970E3" w:rsidP="003754E1">
      <w:pPr>
        <w:jc w:val="center"/>
        <w:rPr>
          <w:rFonts w:ascii="Arial" w:hAnsi="Arial" w:cs="Arial"/>
        </w:rPr>
      </w:pPr>
      <w:r w:rsidRPr="0029259B">
        <w:rPr>
          <w:rFonts w:ascii="Arial" w:hAnsi="Arial" w:cs="Arial"/>
          <w:noProof/>
        </w:rPr>
        <w:drawing>
          <wp:inline distT="0" distB="0" distL="0" distR="0" wp14:anchorId="028E20D1" wp14:editId="67C953F3">
            <wp:extent cx="6858000" cy="34290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A25DF00" w14:textId="77777777" w:rsidR="003754E1" w:rsidRPr="0029259B" w:rsidRDefault="003754E1" w:rsidP="003754E1">
      <w:pPr>
        <w:jc w:val="center"/>
        <w:rPr>
          <w:rFonts w:ascii="Arial" w:hAnsi="Arial" w:cs="Arial"/>
        </w:rPr>
      </w:pPr>
    </w:p>
    <w:p w14:paraId="39E8CADB" w14:textId="42F48909" w:rsidR="003754E1" w:rsidRPr="0029259B" w:rsidRDefault="003754E1" w:rsidP="003754E1">
      <w:pPr>
        <w:pStyle w:val="Caption"/>
        <w:jc w:val="center"/>
        <w:rPr>
          <w:rFonts w:ascii="Arial" w:hAnsi="Arial" w:cs="Arial"/>
          <w:b/>
          <w:bCs/>
          <w:i w:val="0"/>
          <w:iCs w:val="0"/>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43</w:t>
      </w:r>
      <w:r w:rsidR="00341B7D">
        <w:rPr>
          <w:rFonts w:ascii="Arial" w:hAnsi="Arial" w:cs="Arial"/>
          <w:b/>
          <w:bCs/>
          <w:color w:val="auto"/>
        </w:rPr>
        <w:fldChar w:fldCharType="end"/>
      </w:r>
      <w:r w:rsidRPr="0029259B">
        <w:rPr>
          <w:rFonts w:ascii="Arial" w:hAnsi="Arial" w:cs="Arial"/>
          <w:b/>
          <w:bCs/>
          <w:color w:val="auto"/>
        </w:rPr>
        <w:t xml:space="preserve"> Output figure of time measurement</w:t>
      </w:r>
    </w:p>
    <w:p w14:paraId="32BB14D1" w14:textId="77777777" w:rsidR="003754E1" w:rsidRPr="0029259B" w:rsidRDefault="003754E1" w:rsidP="003754E1">
      <w:pPr>
        <w:jc w:val="center"/>
        <w:rPr>
          <w:rFonts w:ascii="Arial" w:hAnsi="Arial" w:cs="Arial"/>
        </w:rPr>
      </w:pPr>
    </w:p>
    <w:p w14:paraId="4E1A66EC" w14:textId="1B803189" w:rsidR="003754E1" w:rsidRPr="0029259B" w:rsidRDefault="003754E1" w:rsidP="003754E1">
      <w:pPr>
        <w:rPr>
          <w:rFonts w:ascii="Arial" w:hAnsi="Arial" w:cs="Arial"/>
        </w:rPr>
      </w:pPr>
      <w:r w:rsidRPr="0029259B">
        <w:rPr>
          <w:rFonts w:ascii="Arial" w:hAnsi="Arial" w:cs="Arial"/>
          <w:bCs/>
        </w:rPr>
        <w:t>Remark</w:t>
      </w:r>
      <w:r w:rsidRPr="0029259B">
        <w:rPr>
          <w:rFonts w:ascii="Arial" w:hAnsi="Arial" w:cs="Arial"/>
          <w:bCs/>
        </w:rPr>
        <w:tab/>
      </w:r>
      <w:r w:rsidRPr="0029259B">
        <w:rPr>
          <w:rFonts w:ascii="Arial" w:hAnsi="Arial" w:cs="Arial"/>
          <w:bCs/>
        </w:rPr>
        <w:tab/>
      </w:r>
      <w:r w:rsidRPr="0029259B">
        <w:rPr>
          <w:rFonts w:ascii="Arial" w:hAnsi="Arial" w:cs="Arial"/>
        </w:rPr>
        <w:t>Currently, in the Graph Viewer do not have the execution time of peripheral source code.</w:t>
      </w:r>
    </w:p>
    <w:p w14:paraId="6FCBC3AE" w14:textId="626D433F" w:rsidR="00724BA3" w:rsidRPr="0029259B" w:rsidRDefault="00724BA3" w:rsidP="00AB7AF7">
      <w:pPr>
        <w:rPr>
          <w:rFonts w:ascii="Arial" w:hAnsi="Arial" w:cs="Arial"/>
        </w:rPr>
      </w:pPr>
    </w:p>
    <w:p w14:paraId="76D2FAC3" w14:textId="77777777" w:rsidR="00724BA3" w:rsidRPr="0029259B" w:rsidRDefault="00724BA3" w:rsidP="00724BA3">
      <w:pPr>
        <w:rPr>
          <w:rFonts w:ascii="Arial" w:hAnsi="Arial" w:cs="Arial"/>
        </w:rPr>
      </w:pPr>
      <w:r w:rsidRPr="0029259B">
        <w:rPr>
          <w:rFonts w:ascii="Arial" w:hAnsi="Arial" w:cs="Arial"/>
        </w:rPr>
        <w:t xml:space="preserve">Users can perform some other functions as followings: </w:t>
      </w:r>
    </w:p>
    <w:p w14:paraId="5C63C1BC" w14:textId="6B44B674" w:rsidR="000301D6" w:rsidRPr="0029259B" w:rsidRDefault="000301D6" w:rsidP="00D30948">
      <w:pPr>
        <w:pStyle w:val="ListParagraph"/>
        <w:numPr>
          <w:ilvl w:val="0"/>
          <w:numId w:val="27"/>
        </w:numPr>
        <w:rPr>
          <w:rFonts w:ascii="Arial" w:hAnsi="Arial" w:cs="Arial"/>
        </w:rPr>
      </w:pPr>
      <w:r w:rsidRPr="0029259B">
        <w:rPr>
          <w:rFonts w:ascii="Arial" w:hAnsi="Arial" w:cs="Arial"/>
        </w:rPr>
        <w:t>Press [Show Step Graph] to show</w:t>
      </w:r>
      <w:r w:rsidR="008A64DD" w:rsidRPr="0029259B">
        <w:rPr>
          <w:rFonts w:ascii="Arial" w:hAnsi="Arial" w:cs="Arial"/>
        </w:rPr>
        <w:t xml:space="preserve"> the</w:t>
      </w:r>
      <w:r w:rsidRPr="0029259B">
        <w:rPr>
          <w:rFonts w:ascii="Arial" w:hAnsi="Arial" w:cs="Arial"/>
        </w:rPr>
        <w:t xml:space="preserve"> execution time of each Subsystem for one step or more steps belong</w:t>
      </w:r>
      <w:r w:rsidR="00472AB0" w:rsidRPr="0029259B">
        <w:rPr>
          <w:rFonts w:ascii="Arial" w:hAnsi="Arial" w:cs="Arial"/>
        </w:rPr>
        <w:t>ing</w:t>
      </w:r>
      <w:r w:rsidRPr="0029259B">
        <w:rPr>
          <w:rFonts w:ascii="Arial" w:hAnsi="Arial" w:cs="Arial"/>
        </w:rPr>
        <w:t xml:space="preserve"> to </w:t>
      </w:r>
      <w:r w:rsidR="00472AB0" w:rsidRPr="0029259B">
        <w:rPr>
          <w:rFonts w:ascii="Arial" w:hAnsi="Arial" w:cs="Arial"/>
        </w:rPr>
        <w:t xml:space="preserve">the </w:t>
      </w:r>
      <w:r w:rsidRPr="0029259B">
        <w:rPr>
          <w:rFonts w:ascii="Arial" w:hAnsi="Arial" w:cs="Arial"/>
        </w:rPr>
        <w:t>user choose in “Start Step” and “End Steps”.</w:t>
      </w:r>
    </w:p>
    <w:p w14:paraId="75D57528" w14:textId="77777777" w:rsidR="000301D6" w:rsidRPr="0029259B" w:rsidRDefault="000301D6" w:rsidP="000301D6">
      <w:pPr>
        <w:rPr>
          <w:rFonts w:ascii="Arial" w:hAnsi="Arial" w:cs="Arial"/>
        </w:rPr>
      </w:pPr>
    </w:p>
    <w:p w14:paraId="5DE48E80" w14:textId="7D0AEA5B" w:rsidR="000301D6" w:rsidRPr="0029259B" w:rsidRDefault="00A970E3" w:rsidP="000301D6">
      <w:pPr>
        <w:jc w:val="center"/>
        <w:rPr>
          <w:rFonts w:ascii="Arial" w:hAnsi="Arial" w:cs="Arial"/>
        </w:rPr>
      </w:pPr>
      <w:r w:rsidRPr="0029259B">
        <w:rPr>
          <w:rFonts w:ascii="Arial" w:hAnsi="Arial" w:cs="Arial"/>
          <w:noProof/>
        </w:rPr>
        <w:lastRenderedPageBreak/>
        <w:drawing>
          <wp:inline distT="0" distB="0" distL="0" distR="0" wp14:anchorId="04AFD86E" wp14:editId="4CAF52DE">
            <wp:extent cx="6858000" cy="3429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DAF275C" w14:textId="77777777" w:rsidR="000301D6" w:rsidRPr="0029259B" w:rsidRDefault="000301D6" w:rsidP="000301D6">
      <w:pPr>
        <w:jc w:val="center"/>
        <w:rPr>
          <w:rFonts w:ascii="Arial" w:hAnsi="Arial" w:cs="Arial"/>
        </w:rPr>
      </w:pPr>
    </w:p>
    <w:p w14:paraId="1C5BEB70" w14:textId="63930BAA" w:rsidR="000301D6" w:rsidRPr="0029259B" w:rsidRDefault="000301D6" w:rsidP="008E438C">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44</w:t>
      </w:r>
      <w:r w:rsidR="00341B7D">
        <w:rPr>
          <w:rFonts w:ascii="Arial" w:hAnsi="Arial" w:cs="Arial"/>
          <w:b/>
          <w:bCs/>
          <w:color w:val="auto"/>
        </w:rPr>
        <w:fldChar w:fldCharType="end"/>
      </w:r>
      <w:r w:rsidRPr="0029259B">
        <w:rPr>
          <w:rFonts w:ascii="Arial" w:hAnsi="Arial" w:cs="Arial"/>
          <w:b/>
          <w:bCs/>
          <w:color w:val="auto"/>
        </w:rPr>
        <w:t xml:space="preserve"> Press [Show Step Graph] to show execution time each Subsystem</w:t>
      </w:r>
    </w:p>
    <w:p w14:paraId="4E16DB9B" w14:textId="13DD3F89" w:rsidR="000301D6" w:rsidRPr="0029259B" w:rsidRDefault="000301D6" w:rsidP="000301D6">
      <w:pPr>
        <w:pStyle w:val="Caption"/>
        <w:rPr>
          <w:rFonts w:ascii="Arial" w:hAnsi="Arial" w:cs="Arial"/>
          <w:i w:val="0"/>
          <w:iCs w:val="0"/>
        </w:rPr>
      </w:pPr>
    </w:p>
    <w:p w14:paraId="563B2786" w14:textId="377D3216" w:rsidR="008E438C" w:rsidRPr="0029259B" w:rsidRDefault="00A65E07" w:rsidP="00A65E07">
      <w:pPr>
        <w:pStyle w:val="ListParagraph"/>
        <w:rPr>
          <w:rFonts w:ascii="Arial" w:hAnsi="Arial" w:cs="Arial"/>
        </w:rPr>
      </w:pPr>
      <w:r w:rsidRPr="0029259B">
        <w:rPr>
          <w:rFonts w:ascii="Arial" w:hAnsi="Arial" w:cs="Arial"/>
        </w:rPr>
        <w:t>Then s</w:t>
      </w:r>
      <w:r w:rsidR="008E438C" w:rsidRPr="0029259B">
        <w:rPr>
          <w:rFonts w:ascii="Arial" w:hAnsi="Arial" w:cs="Arial"/>
        </w:rPr>
        <w:t xml:space="preserve">et “Start Step” and “End Start” (e.g., Start Step = 1, End Step = </w:t>
      </w:r>
      <w:r w:rsidR="00686937" w:rsidRPr="0029259B">
        <w:rPr>
          <w:rFonts w:ascii="Arial" w:hAnsi="Arial" w:cs="Arial"/>
        </w:rPr>
        <w:t>5</w:t>
      </w:r>
      <w:r w:rsidR="008E438C" w:rsidRPr="0029259B">
        <w:rPr>
          <w:rFonts w:ascii="Arial" w:hAnsi="Arial" w:cs="Arial"/>
        </w:rPr>
        <w:t>).</w:t>
      </w:r>
    </w:p>
    <w:p w14:paraId="29DB1ED9" w14:textId="77777777" w:rsidR="008E438C" w:rsidRPr="0029259B" w:rsidRDefault="008E438C" w:rsidP="008E438C">
      <w:pPr>
        <w:rPr>
          <w:rFonts w:ascii="Arial" w:hAnsi="Arial" w:cs="Arial"/>
        </w:rPr>
      </w:pPr>
    </w:p>
    <w:p w14:paraId="4DFBB31F" w14:textId="2FA3F4DC" w:rsidR="008E438C" w:rsidRPr="0029259B" w:rsidRDefault="00A970E3" w:rsidP="008E438C">
      <w:pPr>
        <w:jc w:val="center"/>
        <w:rPr>
          <w:rFonts w:ascii="Arial" w:hAnsi="Arial" w:cs="Arial"/>
        </w:rPr>
      </w:pPr>
      <w:r w:rsidRPr="0029259B">
        <w:rPr>
          <w:rFonts w:ascii="Arial" w:hAnsi="Arial" w:cs="Arial"/>
          <w:noProof/>
        </w:rPr>
        <w:drawing>
          <wp:inline distT="0" distB="0" distL="0" distR="0" wp14:anchorId="7A6FD596" wp14:editId="2BF00B32">
            <wp:extent cx="6847840" cy="3423921"/>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21856" cy="3460929"/>
                    </a:xfrm>
                    <a:prstGeom prst="rect">
                      <a:avLst/>
                    </a:prstGeom>
                    <a:noFill/>
                    <a:ln>
                      <a:noFill/>
                    </a:ln>
                  </pic:spPr>
                </pic:pic>
              </a:graphicData>
            </a:graphic>
          </wp:inline>
        </w:drawing>
      </w:r>
    </w:p>
    <w:p w14:paraId="64089516" w14:textId="7201F869" w:rsidR="008E438C" w:rsidRPr="0029259B" w:rsidRDefault="008E438C" w:rsidP="008E438C">
      <w:pPr>
        <w:jc w:val="center"/>
        <w:rPr>
          <w:rFonts w:ascii="Arial" w:hAnsi="Arial" w:cs="Arial"/>
        </w:rPr>
      </w:pPr>
    </w:p>
    <w:p w14:paraId="50A3DA0A" w14:textId="383BD5C2" w:rsidR="008E438C" w:rsidRPr="0029259B" w:rsidRDefault="008E438C" w:rsidP="008E438C">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45</w:t>
      </w:r>
      <w:r w:rsidR="00341B7D">
        <w:rPr>
          <w:rFonts w:ascii="Arial" w:hAnsi="Arial" w:cs="Arial"/>
          <w:b/>
          <w:bCs/>
          <w:color w:val="auto"/>
        </w:rPr>
        <w:fldChar w:fldCharType="end"/>
      </w:r>
      <w:r w:rsidRPr="0029259B">
        <w:rPr>
          <w:rFonts w:ascii="Arial" w:hAnsi="Arial" w:cs="Arial"/>
          <w:b/>
          <w:bCs/>
          <w:color w:val="auto"/>
        </w:rPr>
        <w:t xml:space="preserve"> Example of Execution Time Detail at step 1</w:t>
      </w:r>
    </w:p>
    <w:p w14:paraId="40F75CFD" w14:textId="17EB12C7" w:rsidR="00A65E07" w:rsidRPr="0029259B" w:rsidRDefault="00A65E07" w:rsidP="00D30948">
      <w:pPr>
        <w:pStyle w:val="BodyText"/>
        <w:numPr>
          <w:ilvl w:val="0"/>
          <w:numId w:val="27"/>
        </w:numPr>
        <w:tabs>
          <w:tab w:val="left" w:pos="1890"/>
        </w:tabs>
        <w:rPr>
          <w:rFonts w:ascii="Arial" w:hAnsi="Arial" w:cs="Arial"/>
          <w:szCs w:val="18"/>
        </w:rPr>
      </w:pPr>
      <w:r w:rsidRPr="0029259B">
        <w:rPr>
          <w:rFonts w:ascii="Arial" w:hAnsi="Arial" w:cs="Arial"/>
          <w:szCs w:val="18"/>
        </w:rPr>
        <w:lastRenderedPageBreak/>
        <w:t xml:space="preserve">Change </w:t>
      </w:r>
      <w:r w:rsidR="00FF0ED0" w:rsidRPr="0029259B">
        <w:rPr>
          <w:rFonts w:ascii="Arial" w:hAnsi="Arial" w:cs="Arial"/>
          <w:szCs w:val="18"/>
        </w:rPr>
        <w:t xml:space="preserve">the </w:t>
      </w:r>
      <w:r w:rsidRPr="0029259B">
        <w:rPr>
          <w:rFonts w:ascii="Arial" w:hAnsi="Arial" w:cs="Arial"/>
          <w:szCs w:val="18"/>
        </w:rPr>
        <w:t xml:space="preserve">scale of </w:t>
      </w:r>
      <w:r w:rsidR="00F12E86" w:rsidRPr="0029259B">
        <w:rPr>
          <w:rFonts w:ascii="Arial" w:hAnsi="Arial" w:cs="Arial"/>
          <w:szCs w:val="18"/>
        </w:rPr>
        <w:t xml:space="preserve">the </w:t>
      </w:r>
      <w:r w:rsidRPr="0029259B">
        <w:rPr>
          <w:rFonts w:ascii="Arial" w:hAnsi="Arial" w:cs="Arial"/>
          <w:szCs w:val="18"/>
        </w:rPr>
        <w:t>step by press</w:t>
      </w:r>
      <w:r w:rsidR="00E14AC6" w:rsidRPr="0029259B">
        <w:rPr>
          <w:rFonts w:ascii="Arial" w:hAnsi="Arial" w:cs="Arial"/>
          <w:szCs w:val="18"/>
        </w:rPr>
        <w:t>ing</w:t>
      </w:r>
      <w:r w:rsidRPr="0029259B">
        <w:rPr>
          <w:rFonts w:ascii="Arial" w:hAnsi="Arial" w:cs="Arial"/>
          <w:szCs w:val="18"/>
        </w:rPr>
        <w:t xml:space="preserve"> [Change Scale] button then set “Start Step” and “End Start” (e.g., Start Step = 1, End Step = </w:t>
      </w:r>
      <w:r w:rsidR="009E7A98" w:rsidRPr="0029259B">
        <w:rPr>
          <w:rFonts w:ascii="Arial" w:hAnsi="Arial" w:cs="Arial"/>
          <w:szCs w:val="18"/>
        </w:rPr>
        <w:t>228</w:t>
      </w:r>
      <w:r w:rsidRPr="0029259B">
        <w:rPr>
          <w:rFonts w:ascii="Arial" w:hAnsi="Arial" w:cs="Arial"/>
          <w:szCs w:val="18"/>
        </w:rPr>
        <w:t>).</w:t>
      </w:r>
    </w:p>
    <w:p w14:paraId="51A5E991" w14:textId="77777777" w:rsidR="00A65E07" w:rsidRPr="0029259B" w:rsidRDefault="00A65E07" w:rsidP="00A65E07">
      <w:pPr>
        <w:pStyle w:val="BodyText"/>
        <w:tabs>
          <w:tab w:val="left" w:pos="1890"/>
        </w:tabs>
        <w:ind w:left="720"/>
        <w:rPr>
          <w:rFonts w:ascii="Arial" w:hAnsi="Arial" w:cs="Arial"/>
          <w:szCs w:val="18"/>
        </w:rPr>
      </w:pPr>
    </w:p>
    <w:p w14:paraId="224B6426" w14:textId="7FE19045" w:rsidR="00B76FF6" w:rsidRPr="0029259B" w:rsidRDefault="00CF049A" w:rsidP="00AE424F">
      <w:pPr>
        <w:pStyle w:val="ListParagraph"/>
        <w:ind w:left="0"/>
        <w:jc w:val="left"/>
        <w:rPr>
          <w:rFonts w:ascii="Arial" w:hAnsi="Arial" w:cs="Arial"/>
        </w:rPr>
      </w:pPr>
      <w:r w:rsidRPr="0029259B">
        <w:rPr>
          <w:rFonts w:ascii="Arial" w:hAnsi="Arial" w:cs="Arial"/>
          <w:noProof/>
        </w:rPr>
        <w:drawing>
          <wp:inline distT="0" distB="0" distL="0" distR="0" wp14:anchorId="2ECD794A" wp14:editId="5DDE39F8">
            <wp:extent cx="6858000" cy="342900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5122D305" w14:textId="77777777" w:rsidR="009E7A98" w:rsidRPr="0029259B" w:rsidRDefault="009E7A98" w:rsidP="00A65E07">
      <w:pPr>
        <w:pStyle w:val="ListParagraph"/>
        <w:jc w:val="left"/>
        <w:rPr>
          <w:rFonts w:ascii="Arial" w:hAnsi="Arial" w:cs="Arial"/>
        </w:rPr>
      </w:pPr>
    </w:p>
    <w:p w14:paraId="2F3DAD75" w14:textId="49453C42" w:rsidR="00A65E07" w:rsidRPr="0029259B" w:rsidRDefault="00A65E07" w:rsidP="00A65E07">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46</w:t>
      </w:r>
      <w:r w:rsidR="00341B7D">
        <w:rPr>
          <w:rFonts w:ascii="Arial" w:hAnsi="Arial" w:cs="Arial"/>
          <w:b/>
          <w:bCs/>
          <w:color w:val="auto"/>
        </w:rPr>
        <w:fldChar w:fldCharType="end"/>
      </w:r>
      <w:r w:rsidRPr="0029259B">
        <w:rPr>
          <w:rFonts w:ascii="Arial" w:hAnsi="Arial" w:cs="Arial"/>
          <w:b/>
          <w:bCs/>
          <w:color w:val="auto"/>
        </w:rPr>
        <w:t xml:space="preserve"> Press [Change Scale] to change scale of step</w:t>
      </w:r>
    </w:p>
    <w:p w14:paraId="468A3D63" w14:textId="77777777" w:rsidR="00CF049A" w:rsidRPr="0029259B" w:rsidRDefault="00CF049A" w:rsidP="00CF049A">
      <w:pPr>
        <w:rPr>
          <w:rFonts w:ascii="Arial" w:hAnsi="Arial" w:cs="Arial"/>
        </w:rPr>
      </w:pPr>
    </w:p>
    <w:p w14:paraId="20C8DEDF" w14:textId="6843F6A7" w:rsidR="00911785" w:rsidRPr="0029259B" w:rsidRDefault="00CF049A" w:rsidP="00CF049A">
      <w:pPr>
        <w:ind w:left="720"/>
        <w:jc w:val="center"/>
        <w:rPr>
          <w:rFonts w:ascii="Arial" w:hAnsi="Arial" w:cs="Arial"/>
        </w:rPr>
      </w:pPr>
      <w:r w:rsidRPr="0029259B">
        <w:rPr>
          <w:rFonts w:ascii="Arial" w:hAnsi="Arial" w:cs="Arial"/>
          <w:noProof/>
        </w:rPr>
        <w:drawing>
          <wp:inline distT="0" distB="0" distL="0" distR="0" wp14:anchorId="5E69A2F1" wp14:editId="217DBF57">
            <wp:extent cx="1690370" cy="1552575"/>
            <wp:effectExtent l="0" t="0" r="5080"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125A4FE5" w14:textId="77777777" w:rsidR="00CF049A" w:rsidRPr="0029259B" w:rsidRDefault="00CF049A" w:rsidP="00CF049A">
      <w:pPr>
        <w:ind w:left="720"/>
        <w:jc w:val="center"/>
        <w:rPr>
          <w:rFonts w:ascii="Arial" w:hAnsi="Arial" w:cs="Arial"/>
        </w:rPr>
      </w:pPr>
    </w:p>
    <w:p w14:paraId="04289753" w14:textId="6402E982" w:rsidR="00CF049A" w:rsidRPr="0029259B" w:rsidRDefault="00CF049A" w:rsidP="00CF049A">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47</w:t>
      </w:r>
      <w:r w:rsidR="00341B7D">
        <w:rPr>
          <w:rFonts w:ascii="Arial" w:hAnsi="Arial" w:cs="Arial"/>
          <w:b/>
          <w:bCs/>
          <w:color w:val="auto"/>
        </w:rPr>
        <w:fldChar w:fldCharType="end"/>
      </w:r>
      <w:r w:rsidRPr="0029259B">
        <w:rPr>
          <w:rFonts w:ascii="Arial" w:hAnsi="Arial" w:cs="Arial"/>
          <w:b/>
          <w:bCs/>
          <w:color w:val="auto"/>
        </w:rPr>
        <w:t xml:space="preserve"> Set “Start Step” and “End Step” value</w:t>
      </w:r>
    </w:p>
    <w:p w14:paraId="02FE7266" w14:textId="2441ED52" w:rsidR="00911785" w:rsidRPr="0029259B" w:rsidRDefault="00911785" w:rsidP="00022E17">
      <w:pPr>
        <w:ind w:left="720"/>
        <w:rPr>
          <w:rFonts w:ascii="Arial" w:hAnsi="Arial" w:cs="Arial"/>
        </w:rPr>
      </w:pPr>
    </w:p>
    <w:p w14:paraId="415B7ACF" w14:textId="5514832D" w:rsidR="00911785" w:rsidRPr="0029259B" w:rsidRDefault="00CF049A" w:rsidP="00022E17">
      <w:pPr>
        <w:ind w:left="720"/>
        <w:rPr>
          <w:rFonts w:ascii="Arial" w:hAnsi="Arial" w:cs="Arial"/>
        </w:rPr>
      </w:pPr>
      <w:r w:rsidRPr="0029259B">
        <w:rPr>
          <w:rFonts w:ascii="Arial" w:hAnsi="Arial" w:cs="Arial"/>
        </w:rPr>
        <w:t>Then pressing [OK], the graph scale will change accordingly.</w:t>
      </w:r>
    </w:p>
    <w:p w14:paraId="73896460" w14:textId="77777777" w:rsidR="00CF049A" w:rsidRPr="0029259B" w:rsidRDefault="00CF049A" w:rsidP="00D30948">
      <w:pPr>
        <w:pStyle w:val="BodyText"/>
        <w:numPr>
          <w:ilvl w:val="0"/>
          <w:numId w:val="27"/>
        </w:numPr>
        <w:tabs>
          <w:tab w:val="left" w:pos="1890"/>
        </w:tabs>
        <w:rPr>
          <w:rFonts w:ascii="Arial" w:hAnsi="Arial" w:cs="Arial"/>
          <w:szCs w:val="18"/>
        </w:rPr>
      </w:pPr>
      <w:r w:rsidRPr="0029259B">
        <w:rPr>
          <w:rFonts w:ascii="Arial" w:hAnsi="Arial" w:cs="Arial"/>
          <w:szCs w:val="18"/>
        </w:rPr>
        <w:br w:type="page"/>
      </w:r>
    </w:p>
    <w:p w14:paraId="3E17B469" w14:textId="71391727" w:rsidR="00911785" w:rsidRPr="0029259B" w:rsidRDefault="00911785" w:rsidP="00D30948">
      <w:pPr>
        <w:pStyle w:val="BodyText"/>
        <w:numPr>
          <w:ilvl w:val="0"/>
          <w:numId w:val="36"/>
        </w:numPr>
        <w:tabs>
          <w:tab w:val="left" w:pos="1890"/>
        </w:tabs>
        <w:rPr>
          <w:rFonts w:ascii="Arial" w:hAnsi="Arial" w:cs="Arial"/>
          <w:szCs w:val="18"/>
        </w:rPr>
      </w:pPr>
      <w:r w:rsidRPr="0029259B">
        <w:rPr>
          <w:rFonts w:ascii="Arial" w:hAnsi="Arial" w:cs="Arial"/>
          <w:szCs w:val="18"/>
        </w:rPr>
        <w:lastRenderedPageBreak/>
        <w:t xml:space="preserve">Press [MAX/min] to show which steps </w:t>
      </w:r>
      <w:r w:rsidR="00C81115" w:rsidRPr="0029259B">
        <w:rPr>
          <w:rFonts w:ascii="Arial" w:hAnsi="Arial" w:cs="Arial"/>
          <w:szCs w:val="18"/>
        </w:rPr>
        <w:t>display</w:t>
      </w:r>
      <w:r w:rsidRPr="0029259B">
        <w:rPr>
          <w:rFonts w:ascii="Arial" w:hAnsi="Arial" w:cs="Arial"/>
          <w:szCs w:val="18"/>
        </w:rPr>
        <w:t xml:space="preserve"> the maximum execution time and minimum execution time. </w:t>
      </w:r>
    </w:p>
    <w:p w14:paraId="3877D1AD" w14:textId="1B8002FF" w:rsidR="00022E17" w:rsidRPr="0029259B" w:rsidRDefault="00022E17" w:rsidP="00911785">
      <w:pPr>
        <w:pStyle w:val="ListParagraph"/>
        <w:rPr>
          <w:rFonts w:ascii="Arial" w:hAnsi="Arial" w:cs="Arial"/>
        </w:rPr>
      </w:pPr>
    </w:p>
    <w:p w14:paraId="18FFA95C" w14:textId="58719A17" w:rsidR="00911785" w:rsidRPr="0029259B" w:rsidRDefault="00911785" w:rsidP="00AE424F">
      <w:pPr>
        <w:pStyle w:val="ListParagraph"/>
        <w:ind w:left="0"/>
        <w:rPr>
          <w:rFonts w:ascii="Arial" w:hAnsi="Arial" w:cs="Arial"/>
        </w:rPr>
      </w:pPr>
      <w:r w:rsidRPr="0029259B">
        <w:rPr>
          <w:rFonts w:ascii="Arial" w:hAnsi="Arial" w:cs="Arial"/>
          <w:noProof/>
        </w:rPr>
        <w:drawing>
          <wp:inline distT="0" distB="0" distL="0" distR="0" wp14:anchorId="1227065D" wp14:editId="7E91BE38">
            <wp:extent cx="6858000" cy="3429000"/>
            <wp:effectExtent l="0" t="0" r="0" b="0"/>
            <wp:docPr id="35" name="Picture 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9315A5F" w14:textId="77777777" w:rsidR="009E7A98" w:rsidRPr="0029259B" w:rsidRDefault="009E7A98" w:rsidP="00911785">
      <w:pPr>
        <w:pStyle w:val="ListParagraph"/>
        <w:rPr>
          <w:rFonts w:ascii="Arial" w:hAnsi="Arial" w:cs="Arial"/>
        </w:rPr>
      </w:pPr>
    </w:p>
    <w:p w14:paraId="3AAB3842" w14:textId="4C1C9509" w:rsidR="009E7A98" w:rsidRPr="0029259B" w:rsidRDefault="009E7A98" w:rsidP="009E7A98">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48</w:t>
      </w:r>
      <w:r w:rsidR="00341B7D">
        <w:rPr>
          <w:rFonts w:ascii="Arial" w:hAnsi="Arial" w:cs="Arial"/>
          <w:b/>
          <w:bCs/>
          <w:color w:val="auto"/>
        </w:rPr>
        <w:fldChar w:fldCharType="end"/>
      </w:r>
      <w:r w:rsidRPr="0029259B">
        <w:rPr>
          <w:rFonts w:ascii="Arial" w:hAnsi="Arial" w:cs="Arial"/>
          <w:b/>
          <w:bCs/>
          <w:color w:val="auto"/>
        </w:rPr>
        <w:t xml:space="preserve"> Show Max/Min execution time</w:t>
      </w:r>
    </w:p>
    <w:p w14:paraId="0E5CD315" w14:textId="7AE91E5E" w:rsidR="00CF049A" w:rsidRPr="0029259B" w:rsidRDefault="00CF049A" w:rsidP="00CF049A">
      <w:pPr>
        <w:pStyle w:val="BodyText"/>
        <w:tabs>
          <w:tab w:val="left" w:pos="1890"/>
        </w:tabs>
        <w:ind w:left="720"/>
        <w:rPr>
          <w:rFonts w:ascii="Arial" w:hAnsi="Arial" w:cs="Arial"/>
          <w:szCs w:val="18"/>
        </w:rPr>
      </w:pPr>
      <w:r w:rsidRPr="0029259B">
        <w:rPr>
          <w:rFonts w:ascii="Arial" w:hAnsi="Arial" w:cs="Arial"/>
          <w:szCs w:val="18"/>
        </w:rPr>
        <w:t>Then the Max Min Dialog show</w:t>
      </w:r>
      <w:r w:rsidR="005D01FD" w:rsidRPr="0029259B">
        <w:rPr>
          <w:rFonts w:ascii="Arial" w:hAnsi="Arial" w:cs="Arial"/>
          <w:szCs w:val="18"/>
        </w:rPr>
        <w:t>s the</w:t>
      </w:r>
      <w:r w:rsidRPr="0029259B">
        <w:rPr>
          <w:rFonts w:ascii="Arial" w:hAnsi="Arial" w:cs="Arial"/>
          <w:szCs w:val="18"/>
        </w:rPr>
        <w:t xml:space="preserve"> step has execution time maximum/minimum and the value of execution time of this step.</w:t>
      </w:r>
    </w:p>
    <w:p w14:paraId="1A1A8B32" w14:textId="04CF5F1B" w:rsidR="00CF049A" w:rsidRPr="0029259B" w:rsidRDefault="00CF049A" w:rsidP="00CF049A">
      <w:pPr>
        <w:pStyle w:val="BodyText"/>
        <w:tabs>
          <w:tab w:val="left" w:pos="1890"/>
        </w:tabs>
        <w:ind w:left="720"/>
        <w:rPr>
          <w:rFonts w:ascii="Arial" w:hAnsi="Arial" w:cs="Arial"/>
          <w:szCs w:val="18"/>
        </w:rPr>
      </w:pPr>
      <w:r w:rsidRPr="0029259B">
        <w:rPr>
          <w:rFonts w:ascii="Arial" w:hAnsi="Arial" w:cs="Arial"/>
          <w:szCs w:val="18"/>
        </w:rPr>
        <w:t>Press [Show step graph] in Maximum/Minimum Section to show execution time detail of this step.</w:t>
      </w:r>
    </w:p>
    <w:p w14:paraId="5D989C89" w14:textId="42BA2A62" w:rsidR="00CF049A" w:rsidRPr="0029259B" w:rsidRDefault="00CF049A" w:rsidP="00CF049A">
      <w:pPr>
        <w:pStyle w:val="BodyText"/>
        <w:tabs>
          <w:tab w:val="left" w:pos="1890"/>
        </w:tabs>
        <w:ind w:left="720"/>
        <w:rPr>
          <w:rFonts w:ascii="Arial" w:hAnsi="Arial" w:cs="Arial"/>
          <w:szCs w:val="18"/>
        </w:rPr>
      </w:pPr>
    </w:p>
    <w:p w14:paraId="7AF8B9AE" w14:textId="6723D129" w:rsidR="00CF049A" w:rsidRPr="0029259B" w:rsidRDefault="00CF049A" w:rsidP="00CF049A">
      <w:pPr>
        <w:pStyle w:val="BodyText"/>
        <w:tabs>
          <w:tab w:val="left" w:pos="1890"/>
        </w:tabs>
        <w:ind w:left="720"/>
        <w:jc w:val="center"/>
        <w:rPr>
          <w:rFonts w:ascii="Arial" w:hAnsi="Arial" w:cs="Arial"/>
          <w:szCs w:val="18"/>
        </w:rPr>
      </w:pPr>
      <w:r w:rsidRPr="0029259B">
        <w:rPr>
          <w:rFonts w:ascii="Arial" w:hAnsi="Arial" w:cs="Arial"/>
          <w:noProof/>
        </w:rPr>
        <w:drawing>
          <wp:inline distT="0" distB="0" distL="0" distR="0" wp14:anchorId="08791CA0" wp14:editId="55B67E87">
            <wp:extent cx="2306955" cy="18288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641C0954" w14:textId="46A4B5EF" w:rsidR="00CF049A" w:rsidRPr="0029259B" w:rsidRDefault="00CF049A" w:rsidP="00CF049A">
      <w:pPr>
        <w:pStyle w:val="BodyText"/>
        <w:tabs>
          <w:tab w:val="left" w:pos="1890"/>
        </w:tabs>
        <w:ind w:left="720"/>
        <w:jc w:val="center"/>
        <w:rPr>
          <w:rFonts w:ascii="Arial" w:hAnsi="Arial" w:cs="Arial"/>
          <w:szCs w:val="18"/>
        </w:rPr>
      </w:pPr>
    </w:p>
    <w:p w14:paraId="423337CD" w14:textId="661FB277" w:rsidR="00CF049A" w:rsidRPr="0029259B" w:rsidRDefault="00CF049A" w:rsidP="00CF049A">
      <w:pPr>
        <w:pStyle w:val="Caption"/>
        <w:jc w:val="center"/>
        <w:rPr>
          <w:rFonts w:ascii="Arial" w:hAnsi="Arial" w:cs="Arial"/>
          <w:b/>
          <w:bCs/>
          <w:color w:val="auto"/>
        </w:rPr>
      </w:pPr>
      <w:r w:rsidRPr="0029259B">
        <w:rPr>
          <w:rFonts w:ascii="Arial" w:hAnsi="Arial" w:cs="Arial"/>
          <w:b/>
          <w:bCs/>
          <w:color w:val="auto"/>
        </w:rPr>
        <w:t xml:space="preserve">Figure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3</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49</w:t>
      </w:r>
      <w:r w:rsidR="00341B7D">
        <w:rPr>
          <w:rFonts w:ascii="Arial" w:hAnsi="Arial" w:cs="Arial"/>
          <w:b/>
          <w:bCs/>
          <w:color w:val="auto"/>
        </w:rPr>
        <w:fldChar w:fldCharType="end"/>
      </w:r>
      <w:r w:rsidRPr="0029259B">
        <w:rPr>
          <w:rFonts w:ascii="Arial" w:hAnsi="Arial" w:cs="Arial"/>
          <w:b/>
          <w:bCs/>
          <w:color w:val="auto"/>
        </w:rPr>
        <w:t xml:space="preserve"> Max/Min Dialog</w:t>
      </w:r>
    </w:p>
    <w:p w14:paraId="37E47E19" w14:textId="77777777" w:rsidR="00CF049A" w:rsidRPr="0029259B" w:rsidRDefault="00CF049A" w:rsidP="00CF049A">
      <w:pPr>
        <w:pStyle w:val="BodyText"/>
        <w:tabs>
          <w:tab w:val="left" w:pos="1890"/>
        </w:tabs>
        <w:ind w:left="720"/>
        <w:jc w:val="center"/>
        <w:rPr>
          <w:rFonts w:ascii="Arial" w:hAnsi="Arial" w:cs="Arial"/>
          <w:szCs w:val="18"/>
        </w:rPr>
      </w:pPr>
    </w:p>
    <w:p w14:paraId="3CE7D0A3" w14:textId="61C2A0BE" w:rsidR="00CF049A" w:rsidRPr="0029259B" w:rsidRDefault="00CF049A" w:rsidP="00022E17">
      <w:pPr>
        <w:ind w:left="720"/>
        <w:rPr>
          <w:rFonts w:ascii="Arial" w:hAnsi="Arial" w:cs="Arial"/>
        </w:rPr>
      </w:pPr>
      <w:r w:rsidRPr="0029259B">
        <w:rPr>
          <w:rFonts w:ascii="Arial" w:hAnsi="Arial" w:cs="Arial"/>
        </w:rPr>
        <w:br w:type="page"/>
      </w:r>
    </w:p>
    <w:p w14:paraId="2C5EB314" w14:textId="549E710C" w:rsidR="00D916D6" w:rsidRPr="0029259B" w:rsidRDefault="39145048" w:rsidP="00763C45">
      <w:pPr>
        <w:pStyle w:val="Heading1"/>
        <w:numPr>
          <w:ilvl w:val="0"/>
          <w:numId w:val="6"/>
        </w:numPr>
        <w:ind w:left="809" w:hanging="809"/>
        <w:rPr>
          <w:rFonts w:cs="Arial"/>
          <w:sz w:val="28"/>
          <w:szCs w:val="28"/>
          <w:highlight w:val="yellow"/>
        </w:rPr>
      </w:pPr>
      <w:bookmarkStart w:id="1024" w:name="_Toc87373350"/>
      <w:bookmarkStart w:id="1025" w:name="_Toc94021773"/>
      <w:bookmarkStart w:id="1026" w:name="_Toc1541463905"/>
      <w:bookmarkStart w:id="1027" w:name="_Toc674653926"/>
      <w:bookmarkStart w:id="1028" w:name="_Toc1106554148"/>
      <w:bookmarkStart w:id="1029" w:name="_Toc1709375446"/>
      <w:bookmarkStart w:id="1030" w:name="_Toc204129915"/>
      <w:bookmarkStart w:id="1031" w:name="_Toc722101800"/>
      <w:bookmarkStart w:id="1032" w:name="_Toc1857477165"/>
      <w:bookmarkStart w:id="1033" w:name="_Toc1552256325"/>
      <w:bookmarkStart w:id="1034" w:name="_Toc1797420698"/>
      <w:bookmarkStart w:id="1035" w:name="_Toc1126394568"/>
      <w:bookmarkStart w:id="1036" w:name="_Toc732286071"/>
      <w:bookmarkStart w:id="1037" w:name="_Toc1146275489"/>
      <w:bookmarkStart w:id="1038" w:name="_Toc1842724760"/>
      <w:bookmarkStart w:id="1039" w:name="_Toc417160401"/>
      <w:bookmarkStart w:id="1040" w:name="_Toc763354557"/>
      <w:bookmarkStart w:id="1041" w:name="_Toc1624686862"/>
      <w:bookmarkStart w:id="1042" w:name="_Toc1736024725"/>
      <w:bookmarkStart w:id="1043" w:name="_Toc820425666"/>
      <w:bookmarkStart w:id="1044" w:name="_Toc1428015604"/>
      <w:bookmarkStart w:id="1045" w:name="_Toc1335432655"/>
      <w:bookmarkStart w:id="1046" w:name="_Toc2061123051"/>
      <w:bookmarkStart w:id="1047" w:name="_Toc1876939986"/>
      <w:bookmarkStart w:id="1048" w:name="_Toc209978131"/>
      <w:bookmarkStart w:id="1049" w:name="_Toc733385486"/>
      <w:bookmarkStart w:id="1050" w:name="_Toc1649710076"/>
      <w:bookmarkStart w:id="1051" w:name="_Toc714841052"/>
      <w:bookmarkStart w:id="1052" w:name="_Toc469179313"/>
      <w:bookmarkStart w:id="1053" w:name="_Toc270427697"/>
      <w:bookmarkStart w:id="1054" w:name="_Toc1809540081"/>
      <w:bookmarkStart w:id="1055" w:name="_Toc1974562194"/>
      <w:bookmarkStart w:id="1056" w:name="_Toc122608928"/>
      <w:r w:rsidRPr="0029259B">
        <w:rPr>
          <w:rFonts w:cs="Arial"/>
          <w:sz w:val="28"/>
          <w:szCs w:val="28"/>
          <w:highlight w:val="yellow"/>
        </w:rPr>
        <w:lastRenderedPageBreak/>
        <w:t>POINTS FOR CAUTIO</w:t>
      </w:r>
      <w:bookmarkStart w:id="1057" w:name="OLE_LINK1"/>
      <w:bookmarkEnd w:id="1057"/>
      <w:r w:rsidRPr="0029259B">
        <w:rPr>
          <w:rFonts w:cs="Arial"/>
          <w:sz w:val="28"/>
          <w:szCs w:val="28"/>
          <w:highlight w:val="yellow"/>
        </w:rPr>
        <w:t>N</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14:paraId="42B42A30" w14:textId="77777777" w:rsidR="006E2BC8" w:rsidRPr="0029259B" w:rsidRDefault="006E2BC8" w:rsidP="008F699B">
      <w:pPr>
        <w:rPr>
          <w:rFonts w:ascii="Arial" w:hAnsi="Arial" w:cs="Arial"/>
          <w:highlight w:val="yellow"/>
        </w:rPr>
      </w:pPr>
    </w:p>
    <w:p w14:paraId="7C2F5EDB" w14:textId="6B6E242C" w:rsidR="006E2BC8" w:rsidRPr="0029259B" w:rsidRDefault="006E2BC8" w:rsidP="006E2BC8">
      <w:pPr>
        <w:widowControl/>
        <w:rPr>
          <w:rFonts w:ascii="Arial" w:hAnsi="Arial" w:cs="Arial"/>
          <w:kern w:val="0"/>
          <w:szCs w:val="18"/>
          <w:highlight w:val="yellow"/>
        </w:rPr>
      </w:pPr>
      <w:r w:rsidRPr="0029259B">
        <w:rPr>
          <w:rFonts w:ascii="Arial" w:hAnsi="Arial" w:cs="Arial"/>
          <w:kern w:val="0"/>
          <w:szCs w:val="18"/>
          <w:highlight w:val="yellow"/>
        </w:rPr>
        <w:t xml:space="preserve">This </w:t>
      </w:r>
      <w:r w:rsidR="004A5E88" w:rsidRPr="0029259B">
        <w:rPr>
          <w:rFonts w:ascii="Arial" w:hAnsi="Arial" w:cs="Arial"/>
          <w:kern w:val="0"/>
          <w:szCs w:val="18"/>
          <w:highlight w:val="yellow"/>
        </w:rPr>
        <w:t xml:space="preserve">section </w:t>
      </w:r>
      <w:r w:rsidRPr="0029259B">
        <w:rPr>
          <w:rFonts w:ascii="Arial" w:hAnsi="Arial" w:cs="Arial"/>
          <w:kern w:val="0"/>
          <w:szCs w:val="18"/>
          <w:highlight w:val="yellow"/>
        </w:rPr>
        <w:t>describes limitations and points to note when using ET-VPF.</w:t>
      </w:r>
    </w:p>
    <w:p w14:paraId="10FB1087" w14:textId="77777777" w:rsidR="0024476C" w:rsidRPr="0029259B" w:rsidRDefault="0024476C" w:rsidP="00C30548">
      <w:pPr>
        <w:rPr>
          <w:rFonts w:ascii="Arial" w:hAnsi="Arial" w:cs="Arial"/>
          <w:highlight w:val="yellow"/>
        </w:rPr>
      </w:pPr>
    </w:p>
    <w:p w14:paraId="2C047D50" w14:textId="68866F47" w:rsidR="00E83172" w:rsidRPr="0029259B" w:rsidRDefault="00D74CB9" w:rsidP="0024476C">
      <w:pPr>
        <w:pStyle w:val="Heading2"/>
        <w:rPr>
          <w:rFonts w:cs="Arial"/>
          <w:highlight w:val="yellow"/>
          <w:lang w:val="vi-VN"/>
        </w:rPr>
      </w:pPr>
      <w:bookmarkStart w:id="1058" w:name="_Toc122608929"/>
      <w:r w:rsidRPr="0029259B">
        <w:rPr>
          <w:rFonts w:cs="Arial"/>
          <w:highlight w:val="yellow"/>
        </w:rPr>
        <w:t>4</w:t>
      </w:r>
      <w:r w:rsidRPr="0029259B">
        <w:rPr>
          <w:rFonts w:cs="Arial"/>
          <w:highlight w:val="yellow"/>
          <w:lang w:val="vi-VN"/>
        </w:rPr>
        <w:t>.1 Features</w:t>
      </w:r>
      <w:bookmarkEnd w:id="1058"/>
    </w:p>
    <w:p w14:paraId="342372CA" w14:textId="77777777" w:rsidR="00504C13" w:rsidRPr="0029259B" w:rsidRDefault="00504C13" w:rsidP="00013418">
      <w:pPr>
        <w:rPr>
          <w:rFonts w:ascii="Arial" w:hAnsi="Arial" w:cs="Arial"/>
          <w:highlight w:val="yellow"/>
        </w:rPr>
      </w:pPr>
    </w:p>
    <w:p w14:paraId="56E67840" w14:textId="1E6DD494" w:rsidR="000016FF" w:rsidRPr="0029259B" w:rsidRDefault="000016FF" w:rsidP="000016FF">
      <w:pPr>
        <w:rPr>
          <w:rFonts w:ascii="Arial" w:hAnsi="Arial" w:cs="Arial"/>
          <w:kern w:val="0"/>
          <w:szCs w:val="18"/>
          <w:highlight w:val="yellow"/>
        </w:rPr>
      </w:pPr>
      <w:r w:rsidRPr="0029259B">
        <w:rPr>
          <w:rFonts w:ascii="Arial" w:hAnsi="Arial" w:cs="Arial"/>
          <w:kern w:val="0"/>
          <w:szCs w:val="18"/>
          <w:highlight w:val="yellow"/>
        </w:rPr>
        <w:t>The descriptions of affected features are removed in ET-VPF User’s Manual.</w:t>
      </w:r>
    </w:p>
    <w:p w14:paraId="7680F353" w14:textId="75479E9C" w:rsidR="003C2803" w:rsidRPr="0029259B" w:rsidRDefault="00E80141" w:rsidP="00D30948">
      <w:pPr>
        <w:pStyle w:val="ListParagraph"/>
        <w:numPr>
          <w:ilvl w:val="0"/>
          <w:numId w:val="37"/>
        </w:numPr>
        <w:rPr>
          <w:rFonts w:ascii="Arial" w:hAnsi="Arial" w:cs="Arial"/>
          <w:kern w:val="0"/>
          <w:szCs w:val="18"/>
          <w:highlight w:val="yellow"/>
          <w:lang w:val="vi-VN"/>
        </w:rPr>
      </w:pPr>
      <w:r w:rsidRPr="0029259B">
        <w:rPr>
          <w:rFonts w:ascii="Arial" w:hAnsi="Arial" w:cs="Arial"/>
          <w:kern w:val="0"/>
          <w:szCs w:val="18"/>
          <w:highlight w:val="yellow"/>
          <w:lang w:val="vi-VN"/>
        </w:rPr>
        <w:t>In the current SC (version 1.5.0), it has still not supported RH850/F1KM-S4 - 272 pins device series yet. Consequently, this device can not be used in this development yet.</w:t>
      </w:r>
    </w:p>
    <w:p w14:paraId="44B19B5B" w14:textId="77777777" w:rsidR="000A5D45" w:rsidRPr="0029259B" w:rsidRDefault="000A5D45" w:rsidP="000A5D45">
      <w:pPr>
        <w:pStyle w:val="ListParagraph"/>
        <w:rPr>
          <w:rFonts w:ascii="Arial" w:hAnsi="Arial" w:cs="Arial"/>
          <w:kern w:val="0"/>
          <w:szCs w:val="18"/>
          <w:highlight w:val="yellow"/>
          <w:lang w:val="vi-VN"/>
        </w:rPr>
      </w:pPr>
    </w:p>
    <w:p w14:paraId="06160FA6" w14:textId="6E67B5C8" w:rsidR="002D0485" w:rsidRPr="0029259B" w:rsidRDefault="00B71F8C" w:rsidP="00D30948">
      <w:pPr>
        <w:pStyle w:val="ListParagraph"/>
        <w:numPr>
          <w:ilvl w:val="0"/>
          <w:numId w:val="37"/>
        </w:numPr>
        <w:rPr>
          <w:rFonts w:ascii="Arial" w:hAnsi="Arial" w:cs="Arial"/>
          <w:kern w:val="0"/>
          <w:szCs w:val="18"/>
          <w:highlight w:val="yellow"/>
          <w:lang w:val="vi-VN"/>
        </w:rPr>
      </w:pPr>
      <w:r w:rsidRPr="0029259B">
        <w:rPr>
          <w:rFonts w:ascii="Arial" w:hAnsi="Arial" w:cs="Arial"/>
          <w:kern w:val="0"/>
          <w:szCs w:val="18"/>
          <w:highlight w:val="yellow"/>
          <w:lang w:val="vi-VN"/>
        </w:rPr>
        <w:t>The name of measured blocks must be unique.</w:t>
      </w:r>
    </w:p>
    <w:p w14:paraId="1BB5A614" w14:textId="6CA1D9AF" w:rsidR="00B71F8C" w:rsidRPr="0029259B" w:rsidRDefault="004A3498" w:rsidP="00B71F8C">
      <w:pPr>
        <w:pStyle w:val="ListParagraph"/>
        <w:rPr>
          <w:rFonts w:ascii="Arial" w:hAnsi="Arial" w:cs="Arial"/>
          <w:kern w:val="0"/>
          <w:szCs w:val="18"/>
          <w:highlight w:val="yellow"/>
          <w:lang w:val="vi-VN"/>
        </w:rPr>
      </w:pPr>
      <w:r w:rsidRPr="0029259B">
        <w:rPr>
          <w:rFonts w:ascii="Arial" w:hAnsi="Arial" w:cs="Arial"/>
          <w:kern w:val="0"/>
          <w:szCs w:val="18"/>
          <w:highlight w:val="yellow"/>
          <w:lang w:val="vi-VN"/>
        </w:rPr>
        <w:t>Currently, the method to get the generated function for the measured block is using the information in the comment. Its comment only has the Subsystem name. Then, it cannot identify the target measured block by the full Subsystem path.</w:t>
      </w:r>
    </w:p>
    <w:p w14:paraId="1828F06F" w14:textId="77777777" w:rsidR="000A5D45" w:rsidRPr="0029259B" w:rsidRDefault="000A5D45" w:rsidP="00B71F8C">
      <w:pPr>
        <w:pStyle w:val="ListParagraph"/>
        <w:rPr>
          <w:rFonts w:ascii="Arial" w:hAnsi="Arial" w:cs="Arial"/>
          <w:kern w:val="0"/>
          <w:szCs w:val="18"/>
          <w:highlight w:val="yellow"/>
          <w:lang w:val="vi-VN"/>
        </w:rPr>
      </w:pPr>
    </w:p>
    <w:p w14:paraId="262C3E3D" w14:textId="0DE184F6" w:rsidR="0074663B" w:rsidRPr="00164624" w:rsidRDefault="00ED4C26" w:rsidP="00D30948">
      <w:pPr>
        <w:pStyle w:val="ListParagraph"/>
        <w:numPr>
          <w:ilvl w:val="0"/>
          <w:numId w:val="37"/>
        </w:numPr>
        <w:rPr>
          <w:rFonts w:ascii="Arial" w:hAnsi="Arial" w:cs="Arial"/>
          <w:strike/>
          <w:kern w:val="0"/>
          <w:szCs w:val="18"/>
          <w:highlight w:val="yellow"/>
          <w:lang w:val="vi-VN"/>
        </w:rPr>
      </w:pPr>
      <w:r w:rsidRPr="00164624">
        <w:rPr>
          <w:rFonts w:ascii="Arial" w:hAnsi="Arial" w:cs="Arial"/>
          <w:strike/>
          <w:kern w:val="0"/>
          <w:szCs w:val="18"/>
          <w:highlight w:val="yellow"/>
          <w:lang w:val="vi-VN"/>
        </w:rPr>
        <w:t>For RS-CANFD</w:t>
      </w:r>
    </w:p>
    <w:p w14:paraId="1FB69421" w14:textId="2388EAD3" w:rsidR="00ED4C26" w:rsidRPr="00164624" w:rsidRDefault="00522D25" w:rsidP="00D30948">
      <w:pPr>
        <w:pStyle w:val="ListParagraph"/>
        <w:numPr>
          <w:ilvl w:val="0"/>
          <w:numId w:val="38"/>
        </w:numPr>
        <w:rPr>
          <w:rFonts w:ascii="Arial" w:hAnsi="Arial" w:cs="Arial"/>
          <w:strike/>
          <w:kern w:val="0"/>
          <w:szCs w:val="18"/>
          <w:highlight w:val="yellow"/>
          <w:lang w:val="vi-VN"/>
        </w:rPr>
      </w:pPr>
      <w:r w:rsidRPr="00164624">
        <w:rPr>
          <w:rFonts w:ascii="Arial" w:hAnsi="Arial" w:cs="Arial"/>
          <w:strike/>
          <w:kern w:val="0"/>
          <w:szCs w:val="18"/>
          <w:highlight w:val="yellow"/>
          <w:lang w:val="vi-VN"/>
        </w:rPr>
        <w:t xml:space="preserve">This </w:t>
      </w:r>
      <w:commentRangeStart w:id="1059"/>
      <w:r w:rsidRPr="00164624">
        <w:rPr>
          <w:rFonts w:ascii="Arial" w:hAnsi="Arial" w:cs="Arial"/>
          <w:strike/>
          <w:kern w:val="0"/>
          <w:szCs w:val="18"/>
          <w:highlight w:val="yellow"/>
          <w:lang w:val="vi-VN"/>
        </w:rPr>
        <w:t xml:space="preserve">version does not </w:t>
      </w:r>
      <w:commentRangeEnd w:id="1059"/>
      <w:r w:rsidR="00EF59AF">
        <w:rPr>
          <w:rStyle w:val="CommentReference"/>
        </w:rPr>
        <w:commentReference w:id="1059"/>
      </w:r>
      <w:r w:rsidRPr="00164624">
        <w:rPr>
          <w:rFonts w:ascii="Arial" w:hAnsi="Arial" w:cs="Arial"/>
          <w:strike/>
          <w:kern w:val="0"/>
          <w:szCs w:val="18"/>
          <w:highlight w:val="yellow"/>
          <w:lang w:val="vi-VN"/>
        </w:rPr>
        <w:t>support s</w:t>
      </w:r>
      <w:bookmarkStart w:id="1060" w:name="V10000_Req_02_008"/>
      <w:r w:rsidRPr="00164624">
        <w:rPr>
          <w:rFonts w:ascii="Arial" w:hAnsi="Arial" w:cs="Arial"/>
          <w:strike/>
          <w:kern w:val="0"/>
          <w:szCs w:val="18"/>
          <w:highlight w:val="yellow"/>
          <w:lang w:val="vi-VN"/>
        </w:rPr>
        <w:t>ome functions</w:t>
      </w:r>
      <w:bookmarkEnd w:id="1060"/>
      <w:r w:rsidRPr="00164624">
        <w:rPr>
          <w:rFonts w:ascii="Arial" w:hAnsi="Arial" w:cs="Arial"/>
          <w:strike/>
          <w:kern w:val="0"/>
          <w:szCs w:val="18"/>
          <w:highlight w:val="yellow"/>
          <w:lang w:val="vi-VN"/>
        </w:rPr>
        <w:t>:  the remote frame, extend ID and receiving filter.</w:t>
      </w:r>
    </w:p>
    <w:p w14:paraId="56A57612" w14:textId="1258FB92" w:rsidR="00522D25" w:rsidRPr="00164624" w:rsidRDefault="00EC4328" w:rsidP="00D30948">
      <w:pPr>
        <w:pStyle w:val="ListParagraph"/>
        <w:numPr>
          <w:ilvl w:val="0"/>
          <w:numId w:val="38"/>
        </w:numPr>
        <w:rPr>
          <w:rFonts w:ascii="Arial" w:hAnsi="Arial" w:cs="Arial"/>
          <w:strike/>
          <w:kern w:val="0"/>
          <w:szCs w:val="18"/>
          <w:highlight w:val="yellow"/>
          <w:lang w:val="vi-VN"/>
        </w:rPr>
      </w:pPr>
      <w:r w:rsidRPr="00164624">
        <w:rPr>
          <w:rFonts w:ascii="Arial" w:hAnsi="Arial" w:cs="Arial"/>
          <w:strike/>
          <w:kern w:val="0"/>
          <w:szCs w:val="18"/>
          <w:highlight w:val="yellow"/>
          <w:lang w:val="vi-VN"/>
        </w:rPr>
        <w:t>The data size, which is used for sending and receiving are fixed to 8 bytes (double value).</w:t>
      </w:r>
    </w:p>
    <w:p w14:paraId="7AB7BD84" w14:textId="7339B8D9" w:rsidR="00C75333" w:rsidRPr="00164624" w:rsidRDefault="009F6AEB" w:rsidP="00D30948">
      <w:pPr>
        <w:pStyle w:val="ListParagraph"/>
        <w:numPr>
          <w:ilvl w:val="0"/>
          <w:numId w:val="38"/>
        </w:numPr>
        <w:rPr>
          <w:rFonts w:ascii="Arial" w:hAnsi="Arial" w:cs="Arial"/>
          <w:strike/>
          <w:kern w:val="0"/>
          <w:szCs w:val="18"/>
          <w:highlight w:val="yellow"/>
          <w:lang w:val="vi-VN"/>
        </w:rPr>
      </w:pPr>
      <w:r w:rsidRPr="00164624">
        <w:rPr>
          <w:rFonts w:ascii="Arial" w:hAnsi="Arial" w:cs="Arial"/>
          <w:strike/>
          <w:kern w:val="0"/>
          <w:szCs w:val="18"/>
          <w:highlight w:val="yellow"/>
          <w:lang w:val="vi-VN"/>
        </w:rPr>
        <w:t>The message ID currently is fixed to the CAN unit number.</w:t>
      </w:r>
    </w:p>
    <w:p w14:paraId="08755159" w14:textId="759C8E7D" w:rsidR="00787C3F" w:rsidRPr="00164624" w:rsidRDefault="00787C3F" w:rsidP="00F37DE2">
      <w:pPr>
        <w:ind w:left="720"/>
        <w:rPr>
          <w:rFonts w:ascii="Arial" w:hAnsi="Arial" w:cs="Arial"/>
          <w:strike/>
          <w:kern w:val="0"/>
          <w:szCs w:val="18"/>
          <w:highlight w:val="yellow"/>
          <w:lang w:val="vi-VN"/>
        </w:rPr>
      </w:pPr>
      <w:r w:rsidRPr="00164624">
        <w:rPr>
          <w:rFonts w:ascii="Arial" w:hAnsi="Arial" w:cs="Arial"/>
          <w:strike/>
          <w:kern w:val="0"/>
          <w:szCs w:val="18"/>
          <w:highlight w:val="yellow"/>
          <w:lang w:val="vi-VN"/>
        </w:rPr>
        <w:t>These limitations would be updated in the next version.</w:t>
      </w:r>
    </w:p>
    <w:p w14:paraId="12134C25" w14:textId="77777777" w:rsidR="000A5D45" w:rsidRPr="00164624" w:rsidRDefault="000A5D45" w:rsidP="00F37DE2">
      <w:pPr>
        <w:ind w:left="720"/>
        <w:rPr>
          <w:rFonts w:ascii="Arial" w:hAnsi="Arial" w:cs="Arial"/>
          <w:strike/>
          <w:kern w:val="0"/>
          <w:szCs w:val="18"/>
          <w:highlight w:val="yellow"/>
          <w:lang w:val="vi-VN"/>
        </w:rPr>
      </w:pPr>
    </w:p>
    <w:p w14:paraId="543932DE" w14:textId="15ED1DF5" w:rsidR="00F37DE2" w:rsidRPr="00164624" w:rsidRDefault="009033C9" w:rsidP="00D30948">
      <w:pPr>
        <w:pStyle w:val="ListParagraph"/>
        <w:numPr>
          <w:ilvl w:val="0"/>
          <w:numId w:val="37"/>
        </w:numPr>
        <w:rPr>
          <w:rFonts w:ascii="Arial" w:hAnsi="Arial" w:cs="Arial"/>
          <w:strike/>
          <w:kern w:val="0"/>
          <w:szCs w:val="18"/>
          <w:highlight w:val="yellow"/>
        </w:rPr>
      </w:pPr>
      <w:r w:rsidRPr="00164624">
        <w:rPr>
          <w:rFonts w:ascii="Arial" w:hAnsi="Arial" w:cs="Arial"/>
          <w:strike/>
          <w:kern w:val="0"/>
          <w:szCs w:val="18"/>
          <w:highlight w:val="yellow"/>
        </w:rPr>
        <w:t>I</w:t>
      </w:r>
      <w:r w:rsidR="00A247D7" w:rsidRPr="00164624">
        <w:rPr>
          <w:rFonts w:ascii="Arial" w:hAnsi="Arial" w:cs="Arial"/>
          <w:strike/>
          <w:kern w:val="0"/>
          <w:szCs w:val="18"/>
          <w:highlight w:val="yellow"/>
        </w:rPr>
        <w:t>t only support</w:t>
      </w:r>
      <w:r w:rsidRPr="00164624">
        <w:rPr>
          <w:rFonts w:ascii="Arial" w:hAnsi="Arial" w:cs="Arial"/>
          <w:strike/>
          <w:kern w:val="0"/>
          <w:szCs w:val="18"/>
          <w:highlight w:val="yellow"/>
        </w:rPr>
        <w:t>s</w:t>
      </w:r>
      <w:r w:rsidR="00A247D7" w:rsidRPr="00164624">
        <w:rPr>
          <w:rFonts w:ascii="Arial" w:hAnsi="Arial" w:cs="Arial"/>
          <w:strike/>
          <w:kern w:val="0"/>
          <w:szCs w:val="18"/>
          <w:highlight w:val="yellow"/>
        </w:rPr>
        <w:t xml:space="preserve"> CAN TOKEN Port:</w:t>
      </w:r>
    </w:p>
    <w:p w14:paraId="2D4237E1" w14:textId="1F4462C5" w:rsidR="00C42192" w:rsidRPr="00164624" w:rsidRDefault="003B0D77" w:rsidP="000A5D45">
      <w:pPr>
        <w:pStyle w:val="ListParagraph"/>
        <w:rPr>
          <w:rFonts w:ascii="Arial" w:hAnsi="Arial" w:cs="Arial"/>
          <w:strike/>
          <w:kern w:val="0"/>
          <w:szCs w:val="18"/>
          <w:highlight w:val="yellow"/>
        </w:rPr>
      </w:pPr>
      <w:r w:rsidRPr="00164624">
        <w:rPr>
          <w:rFonts w:ascii="Arial" w:hAnsi="Arial" w:cs="Arial"/>
          <w:strike/>
          <w:kern w:val="0"/>
          <w:szCs w:val="18"/>
          <w:highlight w:val="yellow"/>
        </w:rPr>
        <w:t>In the VLAB environment, ETVPF uses the TOKEN Port, which is virtual CAN port of VLAB (For example: CAN0RX is RSCAN0_TOKEN_RX_DATA0 and RH850.RSCAN0_TOKEN_RX_CTRL0) to connect to the CAN Bus to maintain the simulation speed.</w:t>
      </w:r>
    </w:p>
    <w:p w14:paraId="172A4C5B" w14:textId="49556DF0" w:rsidR="003B0D77" w:rsidRPr="00164624" w:rsidRDefault="00AB0139" w:rsidP="003B0D77">
      <w:pPr>
        <w:pStyle w:val="ListParagraph"/>
        <w:rPr>
          <w:rFonts w:ascii="Arial" w:hAnsi="Arial" w:cs="Arial"/>
          <w:strike/>
          <w:kern w:val="0"/>
          <w:szCs w:val="18"/>
          <w:highlight w:val="yellow"/>
        </w:rPr>
      </w:pPr>
      <w:r w:rsidRPr="00164624">
        <w:rPr>
          <w:rFonts w:ascii="Arial" w:hAnsi="Arial" w:cs="Arial"/>
          <w:strike/>
          <w:kern w:val="0"/>
          <w:szCs w:val="18"/>
          <w:highlight w:val="yellow"/>
        </w:rPr>
        <w:t>ETVPF does not use the CAN Port I/O for connecting between CAN module (CAN TX and CAN RX) and the CAN Bus. Therefore, when using the real device, the user must map the CAN module to the Port I/O before connecting to the CAN Bus.Support only CAN TOKEN Port:</w:t>
      </w:r>
    </w:p>
    <w:p w14:paraId="6D676B4C" w14:textId="095CEF4D" w:rsidR="00AB0139" w:rsidRPr="00164624" w:rsidRDefault="00982621" w:rsidP="00982621">
      <w:pPr>
        <w:pStyle w:val="ListParagraph"/>
        <w:rPr>
          <w:rFonts w:ascii="Arial" w:hAnsi="Arial" w:cs="Arial"/>
          <w:strike/>
          <w:kern w:val="0"/>
          <w:szCs w:val="18"/>
          <w:highlight w:val="yellow"/>
        </w:rPr>
      </w:pPr>
      <w:r w:rsidRPr="00164624">
        <w:rPr>
          <w:rFonts w:ascii="Arial" w:hAnsi="Arial" w:cs="Arial"/>
          <w:strike/>
          <w:kern w:val="0"/>
          <w:szCs w:val="18"/>
          <w:highlight w:val="yellow"/>
        </w:rPr>
        <w:t>Due to the use of the TOKEN Port, ETVPF will not guarantee that the behavior of using the Port I/O is completely correct compared to a real device.</w:t>
      </w:r>
    </w:p>
    <w:p w14:paraId="4D5517DE" w14:textId="77777777" w:rsidR="000A5D45" w:rsidRPr="0029259B" w:rsidRDefault="000A5D45" w:rsidP="00982621">
      <w:pPr>
        <w:pStyle w:val="ListParagraph"/>
        <w:rPr>
          <w:rFonts w:ascii="Arial" w:hAnsi="Arial" w:cs="Arial"/>
          <w:kern w:val="0"/>
          <w:szCs w:val="18"/>
          <w:highlight w:val="yellow"/>
        </w:rPr>
      </w:pPr>
    </w:p>
    <w:p w14:paraId="6C5C99BB" w14:textId="617C5884" w:rsidR="00982621" w:rsidRPr="0029259B" w:rsidRDefault="00C77ACF" w:rsidP="00D30948">
      <w:pPr>
        <w:pStyle w:val="ListParagraph"/>
        <w:numPr>
          <w:ilvl w:val="0"/>
          <w:numId w:val="37"/>
        </w:numPr>
        <w:rPr>
          <w:rFonts w:ascii="Arial" w:hAnsi="Arial" w:cs="Arial"/>
          <w:kern w:val="0"/>
          <w:szCs w:val="18"/>
          <w:highlight w:val="yellow"/>
        </w:rPr>
      </w:pPr>
      <w:r w:rsidRPr="0029259B">
        <w:rPr>
          <w:rFonts w:ascii="Arial" w:hAnsi="Arial" w:cs="Arial"/>
          <w:kern w:val="0"/>
          <w:szCs w:val="18"/>
          <w:highlight w:val="yellow"/>
        </w:rPr>
        <w:t>There are some functions of driver code that are not guaranteed:</w:t>
      </w:r>
    </w:p>
    <w:p w14:paraId="13216F89" w14:textId="4E624C21" w:rsidR="00FA743D" w:rsidRPr="0029259B" w:rsidRDefault="00FA743D" w:rsidP="00D30948">
      <w:pPr>
        <w:pStyle w:val="ListParagraph"/>
        <w:numPr>
          <w:ilvl w:val="0"/>
          <w:numId w:val="23"/>
        </w:numPr>
        <w:rPr>
          <w:rFonts w:ascii="Arial" w:hAnsi="Arial" w:cs="Arial"/>
          <w:kern w:val="0"/>
          <w:szCs w:val="18"/>
          <w:highlight w:val="yellow"/>
        </w:rPr>
      </w:pPr>
      <w:r w:rsidRPr="0029259B">
        <w:rPr>
          <w:rFonts w:ascii="Arial" w:hAnsi="Arial" w:cs="Arial"/>
          <w:kern w:val="0"/>
          <w:szCs w:val="18"/>
          <w:highlight w:val="yellow"/>
        </w:rPr>
        <w:t>R_Config_&lt;CAN Channel&gt;_Transmission_Stop function: This function is not compatible with ET-VPF. Therefore, this function is just for user reference and not guaranteed.</w:t>
      </w:r>
    </w:p>
    <w:p w14:paraId="0CD06170" w14:textId="72527926" w:rsidR="009169BC" w:rsidRDefault="00475111" w:rsidP="00D30948">
      <w:pPr>
        <w:pStyle w:val="ListParagraph"/>
        <w:numPr>
          <w:ilvl w:val="0"/>
          <w:numId w:val="23"/>
        </w:numPr>
        <w:rPr>
          <w:rFonts w:ascii="Arial" w:hAnsi="Arial" w:cs="Arial"/>
          <w:kern w:val="0"/>
          <w:szCs w:val="18"/>
          <w:highlight w:val="yellow"/>
        </w:rPr>
      </w:pPr>
      <w:r w:rsidRPr="0029259B">
        <w:rPr>
          <w:rFonts w:ascii="Arial" w:hAnsi="Arial" w:cs="Arial"/>
          <w:kern w:val="0"/>
          <w:szCs w:val="18"/>
          <w:highlight w:val="yellow"/>
        </w:rPr>
        <w:t>CAN_Common_Reception_Init function: for executing SPILS, ET-VPF uses the CAN_Common_Init function to initialize for both transmission and reception. Therefore, this function is just for user reference and not guaranteed.</w:t>
      </w:r>
    </w:p>
    <w:p w14:paraId="35CA512D" w14:textId="2D990869" w:rsidR="009169BC" w:rsidRDefault="009169BC" w:rsidP="009169BC">
      <w:pPr>
        <w:rPr>
          <w:rFonts w:ascii="Arial" w:hAnsi="Arial" w:cs="Arial"/>
          <w:kern w:val="0"/>
          <w:szCs w:val="18"/>
          <w:highlight w:val="yellow"/>
        </w:rPr>
      </w:pPr>
    </w:p>
    <w:p w14:paraId="62E46E8C" w14:textId="011A3933" w:rsidR="009169BC" w:rsidRPr="00AD5FEC" w:rsidRDefault="009169BC" w:rsidP="00D30948">
      <w:pPr>
        <w:pStyle w:val="ListParagraph"/>
        <w:numPr>
          <w:ilvl w:val="0"/>
          <w:numId w:val="37"/>
        </w:numPr>
        <w:rPr>
          <w:rFonts w:ascii="Arial" w:hAnsi="Arial" w:cs="Arial"/>
          <w:kern w:val="0"/>
          <w:szCs w:val="18"/>
          <w:highlight w:val="yellow"/>
        </w:rPr>
      </w:pPr>
      <w:commentRangeStart w:id="1061"/>
      <w:r w:rsidRPr="00AD5FEC">
        <w:rPr>
          <w:rFonts w:ascii="Arial" w:hAnsi="Arial" w:cs="Arial"/>
          <w:kern w:val="0"/>
          <w:szCs w:val="18"/>
          <w:highlight w:val="yellow"/>
        </w:rPr>
        <w:t>The features for RH850/U2C are preliminary because it's under development.</w:t>
      </w:r>
      <w:commentRangeEnd w:id="1061"/>
      <w:r w:rsidR="00165267" w:rsidRPr="00AD5FEC">
        <w:rPr>
          <w:rStyle w:val="CommentReference"/>
          <w:highlight w:val="yellow"/>
        </w:rPr>
        <w:commentReference w:id="1061"/>
      </w:r>
      <w:bookmarkStart w:id="1062" w:name="V10000_Req_03_013"/>
      <w:bookmarkEnd w:id="1062"/>
    </w:p>
    <w:p w14:paraId="661113BF" w14:textId="77777777" w:rsidR="00F54F6E" w:rsidRPr="00AD5FEC" w:rsidRDefault="00F54F6E" w:rsidP="00F54F6E">
      <w:pPr>
        <w:rPr>
          <w:rFonts w:ascii="Arial" w:hAnsi="Arial" w:cs="Arial"/>
          <w:kern w:val="0"/>
          <w:szCs w:val="18"/>
          <w:highlight w:val="yellow"/>
        </w:rPr>
      </w:pPr>
    </w:p>
    <w:p w14:paraId="42B96A1A" w14:textId="1DDF8890" w:rsidR="00AD5FEC" w:rsidRPr="00AD5FEC" w:rsidRDefault="00D505EA" w:rsidP="00AD5FEC">
      <w:pPr>
        <w:pStyle w:val="ListParagraph"/>
        <w:numPr>
          <w:ilvl w:val="0"/>
          <w:numId w:val="37"/>
        </w:numPr>
        <w:rPr>
          <w:rFonts w:ascii="Arial" w:hAnsi="Arial" w:cs="Arial"/>
          <w:kern w:val="0"/>
          <w:szCs w:val="18"/>
          <w:highlight w:val="yellow"/>
        </w:rPr>
      </w:pPr>
      <w:r w:rsidRPr="00AD5FEC">
        <w:rPr>
          <w:rFonts w:ascii="Arial" w:hAnsi="Arial" w:cs="Arial"/>
          <w:kern w:val="0"/>
          <w:szCs w:val="18"/>
          <w:highlight w:val="yellow"/>
        </w:rPr>
        <w:t xml:space="preserve">For </w:t>
      </w:r>
      <w:r w:rsidR="00AD5FEC" w:rsidRPr="00AD5FEC">
        <w:rPr>
          <w:rFonts w:ascii="Arial" w:hAnsi="Arial" w:cs="Arial"/>
          <w:kern w:val="0"/>
          <w:szCs w:val="18"/>
          <w:highlight w:val="yellow"/>
        </w:rPr>
        <w:t>ADC in RH850/U2C</w:t>
      </w:r>
      <w:r w:rsidR="00F24028">
        <w:rPr>
          <w:rFonts w:ascii="Arial" w:hAnsi="Arial" w:cs="Arial"/>
          <w:kern w:val="0"/>
          <w:szCs w:val="18"/>
          <w:highlight w:val="yellow"/>
        </w:rPr>
        <w:t>,</w:t>
      </w:r>
      <w:r w:rsidR="00AD5FEC" w:rsidRPr="00AD5FEC">
        <w:rPr>
          <w:rFonts w:ascii="Arial" w:hAnsi="Arial" w:cs="Arial"/>
          <w:kern w:val="0"/>
          <w:szCs w:val="18"/>
          <w:highlight w:val="yellow"/>
        </w:rPr>
        <w:t xml:space="preserve"> this version only supports for Unit 1 (ADCK1), Scan group 1, Multicycle scan mode.</w:t>
      </w:r>
    </w:p>
    <w:p w14:paraId="5E284EB2" w14:textId="2386AEE4" w:rsidR="00AD5FEC" w:rsidRPr="00AD5FEC" w:rsidRDefault="00AD5FEC" w:rsidP="00AD5FEC">
      <w:pPr>
        <w:pStyle w:val="ListParagraph"/>
        <w:rPr>
          <w:rFonts w:ascii="Arial" w:hAnsi="Arial" w:cs="Arial"/>
          <w:kern w:val="0"/>
          <w:szCs w:val="18"/>
        </w:rPr>
      </w:pPr>
      <w:r w:rsidRPr="00AD5FEC">
        <w:rPr>
          <w:rFonts w:ascii="Arial" w:hAnsi="Arial" w:cs="Arial"/>
          <w:kern w:val="0"/>
          <w:szCs w:val="18"/>
          <w:highlight w:val="yellow"/>
        </w:rPr>
        <w:t>For ADC in RH850/F1KM</w:t>
      </w:r>
      <w:r w:rsidR="00F24028">
        <w:rPr>
          <w:rFonts w:ascii="Arial" w:hAnsi="Arial" w:cs="Arial"/>
          <w:kern w:val="0"/>
          <w:szCs w:val="18"/>
          <w:highlight w:val="yellow"/>
        </w:rPr>
        <w:t>,</w:t>
      </w:r>
      <w:r w:rsidRPr="00AD5FEC">
        <w:rPr>
          <w:rFonts w:ascii="Arial" w:hAnsi="Arial" w:cs="Arial"/>
          <w:kern w:val="0"/>
          <w:szCs w:val="18"/>
          <w:highlight w:val="yellow"/>
        </w:rPr>
        <w:t xml:space="preserve"> this version only supports for Scan group 1, Multicycle scan mode.</w:t>
      </w:r>
      <w:bookmarkStart w:id="1063" w:name="V10000_REL_Comment_005"/>
      <w:bookmarkEnd w:id="1063"/>
    </w:p>
    <w:p w14:paraId="46256B7D" w14:textId="4B5FE80B" w:rsidR="00F54F6E" w:rsidRPr="00AD5FEC" w:rsidRDefault="00F54F6E" w:rsidP="00AD5FEC">
      <w:pPr>
        <w:pStyle w:val="ListParagraph"/>
        <w:rPr>
          <w:rFonts w:ascii="Arial" w:hAnsi="Arial" w:cs="Arial"/>
          <w:kern w:val="0"/>
          <w:szCs w:val="18"/>
          <w:highlight w:val="yellow"/>
        </w:rPr>
      </w:pPr>
    </w:p>
    <w:p w14:paraId="7713820B" w14:textId="0D15C1E0" w:rsidR="00381A60" w:rsidRDefault="00912880" w:rsidP="00D30948">
      <w:pPr>
        <w:pStyle w:val="ListParagraph"/>
        <w:numPr>
          <w:ilvl w:val="0"/>
          <w:numId w:val="37"/>
        </w:numPr>
        <w:rPr>
          <w:rFonts w:ascii="Arial" w:hAnsi="Arial" w:cs="Arial"/>
          <w:kern w:val="0"/>
          <w:szCs w:val="18"/>
          <w:highlight w:val="yellow"/>
        </w:rPr>
      </w:pPr>
      <m:oMath>
        <m:bar>
          <m:barPr>
            <m:pos m:val="top"/>
            <m:ctrlPr>
              <w:rPr>
                <w:rFonts w:ascii="Cambria Math" w:hAnsi="Cambria Math" w:cs="Arial"/>
                <w:kern w:val="0"/>
                <w:szCs w:val="18"/>
                <w:highlight w:val="yellow"/>
              </w:rPr>
            </m:ctrlPr>
          </m:barPr>
          <m:e>
            <m:r>
              <m:rPr>
                <m:sty m:val="p"/>
              </m:rPr>
              <w:rPr>
                <w:rFonts w:ascii="Cambria Math" w:hAnsi="Cambria Math" w:cs="Arial"/>
                <w:kern w:val="0"/>
                <w:szCs w:val="18"/>
                <w:highlight w:val="yellow"/>
              </w:rPr>
              <m:t>RESETOUT</m:t>
            </m:r>
          </m:e>
        </m:bar>
      </m:oMath>
      <w:r w:rsidR="000247F5" w:rsidRPr="000247F5">
        <w:rPr>
          <w:rFonts w:ascii="Arial" w:hAnsi="Arial" w:cs="Arial"/>
          <w:kern w:val="0"/>
          <w:szCs w:val="18"/>
          <w:highlight w:val="yellow"/>
        </w:rPr>
        <w:t xml:space="preserve"> pin assign</w:t>
      </w:r>
      <w:r w:rsidR="000B5D0B">
        <w:rPr>
          <w:rFonts w:ascii="Arial" w:hAnsi="Arial" w:cs="Arial"/>
          <w:kern w:val="0"/>
          <w:szCs w:val="18"/>
          <w:highlight w:val="yellow"/>
        </w:rPr>
        <w:t>s</w:t>
      </w:r>
      <w:r w:rsidR="000247F5" w:rsidRPr="000247F5">
        <w:rPr>
          <w:rFonts w:ascii="Arial" w:hAnsi="Arial" w:cs="Arial"/>
          <w:kern w:val="0"/>
          <w:szCs w:val="18"/>
          <w:highlight w:val="yellow"/>
        </w:rPr>
        <w:t xml:space="preserve"> P27 group (P27_0 </w:t>
      </w:r>
      <w:commentRangeStart w:id="1064"/>
      <w:r w:rsidR="000247F5" w:rsidRPr="000247F5">
        <w:rPr>
          <w:rFonts w:ascii="Arial" w:hAnsi="Arial" w:cs="Arial"/>
          <w:kern w:val="0"/>
          <w:szCs w:val="18"/>
          <w:highlight w:val="yellow"/>
        </w:rPr>
        <w:t>only</w:t>
      </w:r>
      <w:commentRangeEnd w:id="1064"/>
      <w:r w:rsidR="000247F5" w:rsidRPr="000247F5">
        <w:rPr>
          <w:rFonts w:ascii="Arial" w:hAnsi="Arial" w:cs="Arial"/>
          <w:kern w:val="0"/>
          <w:szCs w:val="18"/>
          <w:highlight w:val="yellow"/>
        </w:rPr>
        <w:commentReference w:id="1064"/>
      </w:r>
      <w:r w:rsidR="000247F5" w:rsidRPr="000247F5">
        <w:rPr>
          <w:rFonts w:ascii="Arial" w:hAnsi="Arial" w:cs="Arial"/>
          <w:kern w:val="0"/>
          <w:szCs w:val="18"/>
          <w:highlight w:val="yellow"/>
        </w:rPr>
        <w:t>)</w:t>
      </w:r>
    </w:p>
    <w:p w14:paraId="161526BB" w14:textId="77777777" w:rsidR="00F54F6E" w:rsidRPr="00F54F6E" w:rsidRDefault="00F54F6E" w:rsidP="00F54F6E">
      <w:pPr>
        <w:rPr>
          <w:rFonts w:ascii="Arial" w:hAnsi="Arial" w:cs="Arial"/>
          <w:kern w:val="0"/>
          <w:szCs w:val="18"/>
          <w:highlight w:val="yellow"/>
        </w:rPr>
      </w:pPr>
    </w:p>
    <w:p w14:paraId="475C3495" w14:textId="04ECDA5A" w:rsidR="00381A60" w:rsidRPr="00381A60" w:rsidRDefault="00381A60" w:rsidP="00D30948">
      <w:pPr>
        <w:pStyle w:val="ListParagraph"/>
        <w:numPr>
          <w:ilvl w:val="0"/>
          <w:numId w:val="37"/>
        </w:numPr>
        <w:rPr>
          <w:rFonts w:ascii="Arial" w:hAnsi="Arial" w:cs="Arial"/>
          <w:kern w:val="0"/>
          <w:szCs w:val="18"/>
          <w:highlight w:val="yellow"/>
        </w:rPr>
      </w:pPr>
      <w:bookmarkStart w:id="1065" w:name="E10000_REL_Req_06"/>
      <w:r w:rsidRPr="00381A60">
        <w:rPr>
          <w:rFonts w:ascii="Arial" w:hAnsi="Arial" w:cs="Arial"/>
          <w:kern w:val="0"/>
          <w:szCs w:val="18"/>
          <w:highlight w:val="yellow"/>
        </w:rPr>
        <w:t xml:space="preserve">To synchronize </w:t>
      </w:r>
      <w:bookmarkEnd w:id="1065"/>
      <w:r w:rsidRPr="00381A60">
        <w:rPr>
          <w:rFonts w:ascii="Arial" w:hAnsi="Arial" w:cs="Arial"/>
          <w:kern w:val="0"/>
          <w:szCs w:val="18"/>
          <w:highlight w:val="yellow"/>
        </w:rPr>
        <w:t>the communication between VLAB and MATLAB, sampling time must higher than the execution time of algorithm each step</w:t>
      </w:r>
      <w:r w:rsidR="00F54F6E">
        <w:rPr>
          <w:rFonts w:ascii="Arial" w:hAnsi="Arial" w:cs="Arial"/>
          <w:kern w:val="0"/>
          <w:szCs w:val="18"/>
          <w:highlight w:val="yellow"/>
        </w:rPr>
        <w:t xml:space="preserve">. </w:t>
      </w:r>
      <w:bookmarkStart w:id="1066" w:name="_Hlk115278001"/>
      <w:r w:rsidR="00F54F6E">
        <w:rPr>
          <w:rFonts w:ascii="Arial" w:hAnsi="Arial" w:cs="Arial"/>
          <w:kern w:val="0"/>
          <w:szCs w:val="18"/>
          <w:highlight w:val="yellow"/>
        </w:rPr>
        <w:t xml:space="preserve">When the execution time higher than sampling time, the output is not </w:t>
      </w:r>
      <w:r w:rsidR="00F54F6E" w:rsidRPr="00F54F6E">
        <w:rPr>
          <w:rFonts w:ascii="Arial" w:hAnsi="Arial" w:cs="Arial"/>
          <w:kern w:val="0"/>
          <w:szCs w:val="18"/>
          <w:highlight w:val="yellow"/>
        </w:rPr>
        <w:t>guaranteed</w:t>
      </w:r>
      <w:r w:rsidR="00F54F6E">
        <w:rPr>
          <w:rFonts w:ascii="Arial" w:hAnsi="Arial" w:cs="Arial"/>
          <w:kern w:val="0"/>
          <w:szCs w:val="18"/>
          <w:highlight w:val="yellow"/>
        </w:rPr>
        <w:t>.</w:t>
      </w:r>
      <w:bookmarkEnd w:id="1066"/>
      <w:r w:rsidR="00576198">
        <w:rPr>
          <w:rFonts w:ascii="Arial" w:hAnsi="Arial" w:cs="Arial"/>
          <w:kern w:val="0"/>
          <w:szCs w:val="18"/>
          <w:highlight w:val="yellow"/>
        </w:rPr>
        <w:t xml:space="preserve"> </w:t>
      </w:r>
      <w:bookmarkStart w:id="1067" w:name="_Hlk115278845"/>
      <w:r w:rsidR="00652571" w:rsidRPr="00652571">
        <w:rPr>
          <w:rFonts w:ascii="Arial" w:hAnsi="Arial" w:cs="Arial"/>
          <w:kern w:val="0"/>
          <w:szCs w:val="18"/>
          <w:highlight w:val="yellow"/>
        </w:rPr>
        <w:t>For specific execution time, it describes in the “Time” collumn of execution_data.csv in “&lt;Code generation target&gt;_etvpf” folder.</w:t>
      </w:r>
    </w:p>
    <w:bookmarkEnd w:id="1067"/>
    <w:p w14:paraId="6C628D32" w14:textId="77777777" w:rsidR="00435010" w:rsidRPr="00435010" w:rsidRDefault="00435010" w:rsidP="00435010">
      <w:pPr>
        <w:rPr>
          <w:rFonts w:ascii="Arial" w:hAnsi="Arial" w:cs="Arial"/>
          <w:kern w:val="0"/>
          <w:szCs w:val="18"/>
          <w:highlight w:val="yellow"/>
        </w:rPr>
      </w:pPr>
    </w:p>
    <w:p w14:paraId="200C9C49" w14:textId="6D37F803" w:rsidR="00D65252" w:rsidRPr="00D65252" w:rsidRDefault="00D65252" w:rsidP="00D30948">
      <w:pPr>
        <w:pStyle w:val="ListParagraph"/>
        <w:numPr>
          <w:ilvl w:val="0"/>
          <w:numId w:val="37"/>
        </w:numPr>
        <w:rPr>
          <w:rFonts w:ascii="Arial" w:hAnsi="Arial" w:cs="Arial"/>
          <w:kern w:val="0"/>
          <w:szCs w:val="18"/>
          <w:highlight w:val="yellow"/>
        </w:rPr>
      </w:pPr>
      <w:r w:rsidRPr="00D65252">
        <w:rPr>
          <w:rFonts w:ascii="Arial" w:hAnsi="Arial" w:cs="Arial"/>
          <w:kern w:val="0"/>
          <w:szCs w:val="18"/>
          <w:highlight w:val="yellow"/>
        </w:rPr>
        <w:t xml:space="preserve">Duty time and pulse time of </w:t>
      </w:r>
      <w:commentRangeStart w:id="1068"/>
      <w:r w:rsidRPr="00D65252">
        <w:rPr>
          <w:rFonts w:ascii="Arial" w:hAnsi="Arial" w:cs="Arial"/>
          <w:kern w:val="0"/>
          <w:szCs w:val="18"/>
          <w:highlight w:val="yellow"/>
        </w:rPr>
        <w:t xml:space="preserve">TAUD </w:t>
      </w:r>
      <w:commentRangeEnd w:id="1068"/>
      <w:r w:rsidR="00501BE1">
        <w:rPr>
          <w:rStyle w:val="CommentReference"/>
        </w:rPr>
        <w:commentReference w:id="1068"/>
      </w:r>
      <w:r w:rsidRPr="00D65252">
        <w:rPr>
          <w:rFonts w:ascii="Arial" w:hAnsi="Arial" w:cs="Arial"/>
          <w:kern w:val="0"/>
          <w:szCs w:val="18"/>
          <w:highlight w:val="yellow"/>
        </w:rPr>
        <w:t>must be higher than sampling time</w:t>
      </w:r>
      <w:r>
        <w:rPr>
          <w:rFonts w:ascii="Arial" w:hAnsi="Arial" w:cs="Arial"/>
          <w:kern w:val="0"/>
          <w:szCs w:val="18"/>
          <w:highlight w:val="yellow"/>
        </w:rPr>
        <w:t>.</w:t>
      </w:r>
    </w:p>
    <w:p w14:paraId="596ACE21" w14:textId="77777777" w:rsidR="00F15776" w:rsidRPr="00F15776" w:rsidRDefault="00F15776" w:rsidP="00F15776">
      <w:pPr>
        <w:ind w:firstLine="720"/>
        <w:rPr>
          <w:rFonts w:ascii="Arial" w:hAnsi="Arial" w:cs="Arial"/>
          <w:kern w:val="0"/>
          <w:szCs w:val="18"/>
          <w:highlight w:val="yellow"/>
        </w:rPr>
      </w:pPr>
      <w:r w:rsidRPr="00F15776">
        <w:rPr>
          <w:rFonts w:ascii="Arial" w:hAnsi="Arial" w:cs="Arial"/>
          <w:kern w:val="0"/>
          <w:szCs w:val="18"/>
          <w:highlight w:val="yellow"/>
        </w:rPr>
        <w:t xml:space="preserve">As ETVPF spec, signal of PWM Output will be sent to MATLAB each sampling time </w:t>
      </w:r>
    </w:p>
    <w:p w14:paraId="1B95E5FE" w14:textId="3ED077F0" w:rsidR="00381A60" w:rsidRDefault="00F15776" w:rsidP="00F15776">
      <w:pPr>
        <w:ind w:left="720"/>
        <w:rPr>
          <w:rFonts w:ascii="Arial" w:hAnsi="Arial" w:cs="Arial"/>
          <w:kern w:val="0"/>
          <w:szCs w:val="18"/>
          <w:highlight w:val="yellow"/>
        </w:rPr>
      </w:pPr>
      <w:r w:rsidRPr="00F15776">
        <w:rPr>
          <w:rFonts w:ascii="Arial" w:hAnsi="Arial" w:cs="Arial"/>
          <w:kern w:val="0"/>
          <w:szCs w:val="18"/>
          <w:highlight w:val="yellow"/>
        </w:rPr>
        <w:t xml:space="preserve">For TAUD, when using duty time and pulse time smaller than sampling time, during receive output of PWM from VPF to MATLAB, some signal may be missed. </w:t>
      </w:r>
      <w:r w:rsidR="000B5D0B">
        <w:rPr>
          <w:rFonts w:ascii="Arial" w:hAnsi="Arial" w:cs="Arial"/>
          <w:kern w:val="0"/>
          <w:szCs w:val="18"/>
          <w:highlight w:val="yellow"/>
        </w:rPr>
        <w:t>Thus,</w:t>
      </w:r>
      <w:r w:rsidRPr="00F15776">
        <w:rPr>
          <w:rFonts w:ascii="Arial" w:hAnsi="Arial" w:cs="Arial"/>
          <w:kern w:val="0"/>
          <w:szCs w:val="18"/>
          <w:highlight w:val="yellow"/>
        </w:rPr>
        <w:t xml:space="preserve"> Duty time and pulse time of TAUD must be higher than sampling time.</w:t>
      </w:r>
      <w:r w:rsidR="00435010" w:rsidRPr="00F15776">
        <w:rPr>
          <w:rFonts w:ascii="Arial" w:hAnsi="Arial" w:cs="Arial"/>
          <w:kern w:val="0"/>
          <w:szCs w:val="18"/>
          <w:highlight w:val="yellow"/>
        </w:rPr>
        <w:t xml:space="preserve"> </w:t>
      </w:r>
    </w:p>
    <w:p w14:paraId="53CEA3E3" w14:textId="77777777" w:rsidR="00F15776" w:rsidRPr="00F15776" w:rsidRDefault="00F15776" w:rsidP="00F15776">
      <w:pPr>
        <w:ind w:left="720"/>
        <w:rPr>
          <w:rFonts w:ascii="Arial" w:hAnsi="Arial" w:cs="Arial"/>
          <w:kern w:val="0"/>
          <w:szCs w:val="18"/>
          <w:highlight w:val="yellow"/>
        </w:rPr>
      </w:pPr>
    </w:p>
    <w:p w14:paraId="31097B72" w14:textId="1E757400" w:rsidR="006068F1" w:rsidRDefault="006068F1" w:rsidP="00D30948">
      <w:pPr>
        <w:pStyle w:val="ListParagraph"/>
        <w:numPr>
          <w:ilvl w:val="0"/>
          <w:numId w:val="37"/>
        </w:numPr>
        <w:rPr>
          <w:rFonts w:ascii="Arial" w:hAnsi="Arial" w:cs="Arial"/>
          <w:kern w:val="0"/>
          <w:szCs w:val="18"/>
          <w:highlight w:val="yellow"/>
        </w:rPr>
      </w:pPr>
      <w:commentRangeStart w:id="1069"/>
      <w:r w:rsidRPr="00A536C7">
        <w:rPr>
          <w:rFonts w:ascii="Arial" w:hAnsi="Arial" w:cs="Arial"/>
          <w:kern w:val="0"/>
          <w:szCs w:val="18"/>
          <w:highlight w:val="yellow"/>
        </w:rPr>
        <w:t>TAUD output signal</w:t>
      </w:r>
      <w:r>
        <w:rPr>
          <w:rFonts w:ascii="Arial" w:hAnsi="Arial" w:cs="Arial"/>
          <w:kern w:val="0"/>
          <w:szCs w:val="18"/>
          <w:highlight w:val="yellow"/>
        </w:rPr>
        <w:t xml:space="preserve"> of VPF</w:t>
      </w:r>
      <w:r w:rsidRPr="00A536C7">
        <w:rPr>
          <w:rFonts w:ascii="Arial" w:hAnsi="Arial" w:cs="Arial"/>
          <w:kern w:val="0"/>
          <w:szCs w:val="18"/>
          <w:highlight w:val="yellow"/>
        </w:rPr>
        <w:t xml:space="preserve"> delay</w:t>
      </w:r>
      <w:r>
        <w:rPr>
          <w:rFonts w:ascii="Arial" w:hAnsi="Arial" w:cs="Arial"/>
          <w:kern w:val="0"/>
          <w:szCs w:val="18"/>
          <w:highlight w:val="yellow"/>
        </w:rPr>
        <w:t>s</w:t>
      </w:r>
      <w:r w:rsidR="00F37FF3">
        <w:rPr>
          <w:rFonts w:ascii="Arial" w:hAnsi="Arial" w:cs="Arial"/>
          <w:kern w:val="0"/>
          <w:szCs w:val="18"/>
          <w:highlight w:val="yellow"/>
        </w:rPr>
        <w:t xml:space="preserve"> a little bit</w:t>
      </w:r>
      <w:commentRangeEnd w:id="1069"/>
      <w:r w:rsidR="002656EE">
        <w:rPr>
          <w:rStyle w:val="CommentReference"/>
        </w:rPr>
        <w:commentReference w:id="1069"/>
      </w:r>
    </w:p>
    <w:p w14:paraId="52B023DA" w14:textId="77777777" w:rsidR="00F15776" w:rsidRPr="00F15776" w:rsidRDefault="00F15776" w:rsidP="00F15776">
      <w:pPr>
        <w:pStyle w:val="ListParagraph"/>
        <w:rPr>
          <w:rFonts w:ascii="Arial" w:hAnsi="Arial" w:cs="Arial"/>
          <w:kern w:val="0"/>
          <w:szCs w:val="18"/>
          <w:highlight w:val="yellow"/>
        </w:rPr>
      </w:pPr>
      <w:r w:rsidRPr="00F15776">
        <w:rPr>
          <w:rFonts w:ascii="Arial" w:hAnsi="Arial" w:cs="Arial"/>
          <w:kern w:val="0"/>
          <w:szCs w:val="18"/>
          <w:highlight w:val="yellow"/>
        </w:rPr>
        <w:t>In actual VPF, the TAUD clock has some delay at initialization and it may be the same as the actual chip (not ideal as spec, high value immediately when start TAUD).</w:t>
      </w:r>
    </w:p>
    <w:p w14:paraId="7F27F5DB" w14:textId="4F6F5754" w:rsidR="00F15776" w:rsidRDefault="00F15776" w:rsidP="00F15776">
      <w:pPr>
        <w:pStyle w:val="ListParagraph"/>
        <w:rPr>
          <w:rFonts w:ascii="Arial" w:hAnsi="Arial" w:cs="Arial"/>
          <w:kern w:val="0"/>
          <w:szCs w:val="18"/>
        </w:rPr>
      </w:pPr>
      <w:r w:rsidRPr="00F15776">
        <w:rPr>
          <w:rFonts w:ascii="Arial" w:hAnsi="Arial" w:cs="Arial"/>
          <w:kern w:val="0"/>
          <w:szCs w:val="18"/>
          <w:highlight w:val="yellow"/>
        </w:rPr>
        <w:t>For workaround, we prepared a unit delay block at the output of MILS TAUD block. By applied this method, waveform of MILS and SPILS are the same, except the first step value we not sure (currently the initial value of unit delay is 0)</w:t>
      </w:r>
    </w:p>
    <w:p w14:paraId="7D761744" w14:textId="77777777" w:rsidR="00F15776" w:rsidRPr="00381A60" w:rsidRDefault="00F15776" w:rsidP="00F15776">
      <w:pPr>
        <w:pStyle w:val="ListParagraph"/>
        <w:rPr>
          <w:rFonts w:ascii="Arial" w:hAnsi="Arial" w:cs="Arial"/>
          <w:kern w:val="0"/>
          <w:szCs w:val="18"/>
          <w:highlight w:val="yellow"/>
        </w:rPr>
      </w:pPr>
    </w:p>
    <w:p w14:paraId="2C7494E7" w14:textId="44AD4409" w:rsidR="00435010" w:rsidRDefault="00435010" w:rsidP="00D30948">
      <w:pPr>
        <w:pStyle w:val="ListParagraph"/>
        <w:numPr>
          <w:ilvl w:val="0"/>
          <w:numId w:val="37"/>
        </w:numPr>
        <w:rPr>
          <w:rFonts w:ascii="Arial" w:hAnsi="Arial" w:cs="Arial"/>
          <w:kern w:val="0"/>
          <w:szCs w:val="18"/>
          <w:highlight w:val="yellow"/>
        </w:rPr>
      </w:pPr>
      <w:r>
        <w:rPr>
          <w:rFonts w:ascii="Arial" w:hAnsi="Arial" w:cs="Arial"/>
          <w:kern w:val="0"/>
          <w:szCs w:val="18"/>
          <w:highlight w:val="yellow"/>
        </w:rPr>
        <w:t>TAUD MILS for Triangle PWM Output is not supported.</w:t>
      </w:r>
    </w:p>
    <w:p w14:paraId="492E922F" w14:textId="77777777" w:rsidR="00381A60" w:rsidRPr="00381A60" w:rsidRDefault="00381A60" w:rsidP="00381A60">
      <w:pPr>
        <w:pStyle w:val="ListParagraph"/>
        <w:rPr>
          <w:rFonts w:ascii="Arial" w:hAnsi="Arial" w:cs="Arial"/>
          <w:kern w:val="0"/>
          <w:szCs w:val="18"/>
          <w:highlight w:val="yellow"/>
        </w:rPr>
      </w:pPr>
    </w:p>
    <w:p w14:paraId="5F2A1249" w14:textId="53CD1A37" w:rsidR="00620907" w:rsidRDefault="00381A60" w:rsidP="00D30948">
      <w:pPr>
        <w:pStyle w:val="ListParagraph"/>
        <w:numPr>
          <w:ilvl w:val="0"/>
          <w:numId w:val="37"/>
        </w:numPr>
        <w:rPr>
          <w:rFonts w:ascii="Arial" w:hAnsi="Arial" w:cs="Arial"/>
          <w:kern w:val="0"/>
          <w:szCs w:val="18"/>
          <w:highlight w:val="yellow"/>
        </w:rPr>
      </w:pPr>
      <w:r>
        <w:rPr>
          <w:rFonts w:ascii="Arial" w:hAnsi="Arial" w:cs="Arial"/>
          <w:kern w:val="0"/>
          <w:szCs w:val="18"/>
          <w:highlight w:val="yellow"/>
        </w:rPr>
        <w:t xml:space="preserve">For CA mode, user </w:t>
      </w:r>
      <w:r w:rsidR="00620907">
        <w:rPr>
          <w:rFonts w:ascii="Arial" w:hAnsi="Arial" w:cs="Arial"/>
          <w:kern w:val="0"/>
          <w:szCs w:val="18"/>
          <w:highlight w:val="yellow"/>
        </w:rPr>
        <w:t>can enable it, but it</w:t>
      </w:r>
      <w:r w:rsidR="00F37FF3">
        <w:rPr>
          <w:rFonts w:ascii="Arial" w:hAnsi="Arial" w:cs="Arial"/>
          <w:kern w:val="0"/>
          <w:szCs w:val="18"/>
          <w:highlight w:val="yellow"/>
        </w:rPr>
        <w:t xml:space="preserve"> is</w:t>
      </w:r>
      <w:r w:rsidR="00620907">
        <w:rPr>
          <w:rFonts w:ascii="Arial" w:hAnsi="Arial" w:cs="Arial"/>
          <w:kern w:val="0"/>
          <w:szCs w:val="18"/>
          <w:highlight w:val="yellow"/>
        </w:rPr>
        <w:t xml:space="preserve"> just the evaluation feature in this version</w:t>
      </w:r>
    </w:p>
    <w:p w14:paraId="7178FA7D" w14:textId="128D8C6F" w:rsidR="00381A60" w:rsidRPr="00620907" w:rsidRDefault="00620907" w:rsidP="00620907">
      <w:pPr>
        <w:ind w:firstLine="720"/>
        <w:rPr>
          <w:rFonts w:ascii="Arial" w:hAnsi="Arial" w:cs="Arial"/>
          <w:kern w:val="0"/>
          <w:szCs w:val="18"/>
          <w:highlight w:val="yellow"/>
        </w:rPr>
      </w:pPr>
      <w:r>
        <w:rPr>
          <w:rFonts w:ascii="Arial" w:hAnsi="Arial" w:cs="Arial"/>
          <w:kern w:val="0"/>
          <w:szCs w:val="18"/>
          <w:highlight w:val="yellow"/>
        </w:rPr>
        <w:lastRenderedPageBreak/>
        <w:t>If user want</w:t>
      </w:r>
      <w:r w:rsidR="00D5220F">
        <w:rPr>
          <w:rFonts w:ascii="Arial" w:hAnsi="Arial" w:cs="Arial"/>
          <w:kern w:val="0"/>
          <w:szCs w:val="18"/>
          <w:highlight w:val="yellow"/>
        </w:rPr>
        <w:t>s</w:t>
      </w:r>
      <w:r>
        <w:rPr>
          <w:rFonts w:ascii="Arial" w:hAnsi="Arial" w:cs="Arial"/>
          <w:kern w:val="0"/>
          <w:szCs w:val="18"/>
          <w:highlight w:val="yellow"/>
        </w:rPr>
        <w:t xml:space="preserve"> to use CA mode, please</w:t>
      </w:r>
      <w:r w:rsidR="00381A60" w:rsidRPr="00620907">
        <w:rPr>
          <w:rFonts w:ascii="Arial" w:hAnsi="Arial" w:cs="Arial"/>
          <w:kern w:val="0"/>
          <w:szCs w:val="18"/>
          <w:highlight w:val="yellow"/>
        </w:rPr>
        <w:t xml:space="preserve"> follow</w:t>
      </w:r>
      <w:r w:rsidR="00E06867">
        <w:rPr>
          <w:rFonts w:ascii="Arial" w:hAnsi="Arial" w:cs="Arial"/>
          <w:kern w:val="0"/>
          <w:szCs w:val="18"/>
          <w:highlight w:val="yellow"/>
        </w:rPr>
        <w:t xml:space="preserve"> the</w:t>
      </w:r>
      <w:r w:rsidR="00381A60" w:rsidRPr="00620907">
        <w:rPr>
          <w:rFonts w:ascii="Arial" w:hAnsi="Arial" w:cs="Arial"/>
          <w:kern w:val="0"/>
          <w:szCs w:val="18"/>
          <w:highlight w:val="yellow"/>
        </w:rPr>
        <w:t xml:space="preserve"> below steps:</w:t>
      </w:r>
    </w:p>
    <w:p w14:paraId="29CE0FA8" w14:textId="42112168" w:rsidR="00381A60" w:rsidRPr="00381A60" w:rsidRDefault="00381A60" w:rsidP="00381A60">
      <w:pPr>
        <w:pStyle w:val="ListParagraph"/>
        <w:rPr>
          <w:rFonts w:ascii="Arial" w:hAnsi="Arial" w:cs="Arial"/>
          <w:kern w:val="0"/>
          <w:szCs w:val="18"/>
          <w:highlight w:val="yellow"/>
        </w:rPr>
      </w:pPr>
      <w:r w:rsidRPr="000F2911">
        <w:rPr>
          <w:rFonts w:ascii="Arial" w:hAnsi="Arial" w:cs="Arial"/>
          <w:b/>
          <w:bCs/>
          <w:kern w:val="0"/>
          <w:szCs w:val="18"/>
          <w:highlight w:val="yellow"/>
        </w:rPr>
        <w:t>Step 1</w:t>
      </w:r>
      <w:r w:rsidRPr="00381A60">
        <w:rPr>
          <w:rFonts w:ascii="Arial" w:hAnsi="Arial" w:cs="Arial"/>
          <w:kern w:val="0"/>
          <w:szCs w:val="18"/>
          <w:highlight w:val="yellow"/>
        </w:rPr>
        <w:t xml:space="preserve">: Run ETVPF </w:t>
      </w:r>
      <w:r w:rsidR="00F37FF3">
        <w:rPr>
          <w:rFonts w:ascii="Arial" w:hAnsi="Arial" w:cs="Arial"/>
          <w:kern w:val="0"/>
          <w:szCs w:val="18"/>
          <w:highlight w:val="yellow"/>
        </w:rPr>
        <w:t xml:space="preserve">for the first time and </w:t>
      </w:r>
      <w:r w:rsidR="00F37FF3" w:rsidRPr="00EE142D">
        <w:rPr>
          <w:rFonts w:ascii="Arial" w:hAnsi="Arial" w:cs="Arial"/>
          <w:kern w:val="0"/>
          <w:szCs w:val="18"/>
          <w:highlight w:val="yellow"/>
        </w:rPr>
        <w:t xml:space="preserve">keep the </w:t>
      </w:r>
      <w:r w:rsidR="00E06867" w:rsidRPr="00EE142D">
        <w:rPr>
          <w:rFonts w:ascii="Arial" w:hAnsi="Arial" w:cs="Arial"/>
          <w:kern w:val="0"/>
          <w:szCs w:val="18"/>
          <w:highlight w:val="yellow"/>
        </w:rPr>
        <w:t>environment</w:t>
      </w:r>
      <w:r w:rsidRPr="00EE142D">
        <w:rPr>
          <w:rFonts w:ascii="Arial" w:hAnsi="Arial" w:cs="Arial"/>
          <w:kern w:val="0"/>
          <w:szCs w:val="18"/>
          <w:highlight w:val="yellow"/>
        </w:rPr>
        <w:t>.</w:t>
      </w:r>
    </w:p>
    <w:p w14:paraId="3EC29416" w14:textId="65B1C576" w:rsidR="00381A60" w:rsidRDefault="00381A60" w:rsidP="00381A60">
      <w:pPr>
        <w:pStyle w:val="ListParagraph"/>
        <w:rPr>
          <w:rFonts w:ascii="Arial" w:hAnsi="Arial" w:cs="Arial"/>
          <w:kern w:val="0"/>
          <w:szCs w:val="18"/>
          <w:highlight w:val="yellow"/>
        </w:rPr>
      </w:pPr>
      <w:r w:rsidRPr="000F2911">
        <w:rPr>
          <w:rFonts w:ascii="Arial" w:hAnsi="Arial" w:cs="Arial"/>
          <w:b/>
          <w:bCs/>
          <w:kern w:val="0"/>
          <w:szCs w:val="18"/>
          <w:highlight w:val="yellow"/>
        </w:rPr>
        <w:t>Step 2</w:t>
      </w:r>
      <w:r w:rsidRPr="00381A60">
        <w:rPr>
          <w:rFonts w:ascii="Arial" w:hAnsi="Arial" w:cs="Arial"/>
          <w:kern w:val="0"/>
          <w:szCs w:val="18"/>
          <w:highlight w:val="yellow"/>
        </w:rPr>
        <w:t>: Change some string</w:t>
      </w:r>
      <w:r w:rsidR="00A052CF">
        <w:rPr>
          <w:rFonts w:ascii="Arial" w:hAnsi="Arial" w:cs="Arial"/>
          <w:kern w:val="0"/>
          <w:szCs w:val="18"/>
          <w:highlight w:val="yellow"/>
        </w:rPr>
        <w:t>s</w:t>
      </w:r>
      <w:r w:rsidRPr="00381A60">
        <w:rPr>
          <w:rFonts w:ascii="Arial" w:hAnsi="Arial" w:cs="Arial"/>
          <w:kern w:val="0"/>
          <w:szCs w:val="18"/>
          <w:highlight w:val="yellow"/>
        </w:rPr>
        <w:t xml:space="preserve"> in ETVPF_testbench_sample.py to replace FastI</w:t>
      </w:r>
      <w:r w:rsidR="00F625F7">
        <w:rPr>
          <w:rFonts w:ascii="Arial" w:hAnsi="Arial" w:cs="Arial"/>
          <w:kern w:val="0"/>
          <w:szCs w:val="18"/>
          <w:highlight w:val="yellow"/>
        </w:rPr>
        <w:t>ss</w:t>
      </w:r>
      <w:r w:rsidRPr="00381A60">
        <w:rPr>
          <w:rFonts w:ascii="Arial" w:hAnsi="Arial" w:cs="Arial"/>
          <w:kern w:val="0"/>
          <w:szCs w:val="18"/>
          <w:highlight w:val="yellow"/>
        </w:rPr>
        <w:t xml:space="preserve"> to CAI</w:t>
      </w:r>
      <w:r w:rsidR="00F625F7">
        <w:rPr>
          <w:rFonts w:ascii="Arial" w:hAnsi="Arial" w:cs="Arial"/>
          <w:kern w:val="0"/>
          <w:szCs w:val="18"/>
          <w:highlight w:val="yellow"/>
        </w:rPr>
        <w:t>ss</w:t>
      </w:r>
      <w:r w:rsidRPr="00381A60">
        <w:rPr>
          <w:rFonts w:ascii="Arial" w:hAnsi="Arial" w:cs="Arial"/>
          <w:kern w:val="0"/>
          <w:szCs w:val="18"/>
          <w:highlight w:val="yellow"/>
        </w:rPr>
        <w:t>.</w:t>
      </w:r>
    </w:p>
    <w:p w14:paraId="28A99820" w14:textId="19967B8F" w:rsidR="00F625F7" w:rsidRDefault="00F625F7" w:rsidP="00F625F7">
      <w:pPr>
        <w:pStyle w:val="ListParagraph"/>
        <w:numPr>
          <w:ilvl w:val="0"/>
          <w:numId w:val="11"/>
        </w:numPr>
        <w:jc w:val="left"/>
        <w:rPr>
          <w:rFonts w:ascii="Arial" w:hAnsi="Arial" w:cs="Arial"/>
          <w:kern w:val="0"/>
          <w:szCs w:val="18"/>
          <w:highlight w:val="yellow"/>
        </w:rPr>
      </w:pPr>
      <w:r w:rsidRPr="00F625F7">
        <w:rPr>
          <w:rFonts w:ascii="Arial" w:hAnsi="Arial" w:cs="Arial"/>
          <w:kern w:val="0"/>
          <w:szCs w:val="18"/>
          <w:highlight w:val="yellow"/>
        </w:rPr>
        <w:t xml:space="preserve">vlab.read_register("RH850.CPUSS.PE1_FastIss.r31")  change to vlab.read_register("RH850.CPUSS.PE1_CAIss.r31")  </w:t>
      </w:r>
    </w:p>
    <w:p w14:paraId="3D0EE8DA" w14:textId="2C052C6B" w:rsidR="00620907" w:rsidRPr="007E1BB7" w:rsidRDefault="00620907" w:rsidP="00F625F7">
      <w:pPr>
        <w:pStyle w:val="ListParagraph"/>
        <w:numPr>
          <w:ilvl w:val="0"/>
          <w:numId w:val="11"/>
        </w:numPr>
        <w:jc w:val="left"/>
        <w:rPr>
          <w:rFonts w:ascii="Arial" w:hAnsi="Arial" w:cs="Arial"/>
          <w:kern w:val="0"/>
          <w:szCs w:val="18"/>
          <w:highlight w:val="yellow"/>
        </w:rPr>
      </w:pPr>
      <w:r w:rsidRPr="007E1BB7">
        <w:rPr>
          <w:rFonts w:ascii="Arial" w:hAnsi="Arial" w:cs="Arial"/>
          <w:kern w:val="0"/>
          <w:szCs w:val="18"/>
          <w:highlight w:val="yellow"/>
        </w:rPr>
        <w:t>vlab.load('rh850.f1km', ['--device-type=S1', '-t', './sim.py']) change to vlab.load('rh850.f1km', ['--device-type=S1', '-t', './sim.py', '-iss=ca'])</w:t>
      </w:r>
    </w:p>
    <w:p w14:paraId="2D0E7F05" w14:textId="3CC478AB" w:rsidR="00381A60" w:rsidRPr="00381A60" w:rsidRDefault="00381A60" w:rsidP="00381A60">
      <w:pPr>
        <w:pStyle w:val="ListParagraph"/>
        <w:rPr>
          <w:rFonts w:ascii="Arial" w:hAnsi="Arial" w:cs="Arial"/>
          <w:kern w:val="0"/>
          <w:szCs w:val="18"/>
          <w:highlight w:val="yellow"/>
        </w:rPr>
      </w:pPr>
      <w:r w:rsidRPr="000F2911">
        <w:rPr>
          <w:rFonts w:ascii="Arial" w:hAnsi="Arial" w:cs="Arial"/>
          <w:b/>
          <w:bCs/>
          <w:kern w:val="0"/>
          <w:szCs w:val="18"/>
          <w:highlight w:val="yellow"/>
        </w:rPr>
        <w:t>Step 3</w:t>
      </w:r>
      <w:r w:rsidRPr="00381A60">
        <w:rPr>
          <w:rFonts w:ascii="Arial" w:hAnsi="Arial" w:cs="Arial"/>
          <w:kern w:val="0"/>
          <w:szCs w:val="18"/>
          <w:highlight w:val="yellow"/>
        </w:rPr>
        <w:t>: Rerun the current Simulink model manually</w:t>
      </w:r>
    </w:p>
    <w:p w14:paraId="258223DB" w14:textId="27196EE1" w:rsidR="00381A60" w:rsidRPr="00F54F6E" w:rsidRDefault="00381A60" w:rsidP="00F54F6E">
      <w:pPr>
        <w:pStyle w:val="ListParagraph"/>
        <w:rPr>
          <w:rFonts w:ascii="Arial" w:hAnsi="Arial" w:cs="Arial"/>
          <w:kern w:val="0"/>
          <w:szCs w:val="18"/>
          <w:highlight w:val="yellow"/>
        </w:rPr>
      </w:pPr>
      <w:r w:rsidRPr="000F2911">
        <w:rPr>
          <w:rFonts w:ascii="Arial" w:hAnsi="Arial" w:cs="Arial"/>
          <w:b/>
          <w:bCs/>
          <w:kern w:val="0"/>
          <w:szCs w:val="18"/>
          <w:highlight w:val="yellow"/>
        </w:rPr>
        <w:t>Step 4</w:t>
      </w:r>
      <w:r w:rsidRPr="00381A60">
        <w:rPr>
          <w:rFonts w:ascii="Arial" w:hAnsi="Arial" w:cs="Arial"/>
          <w:kern w:val="0"/>
          <w:szCs w:val="18"/>
          <w:highlight w:val="yellow"/>
        </w:rPr>
        <w:t>: Rerun the ETVPF_testbench_sample.py manually.</w:t>
      </w:r>
    </w:p>
    <w:p w14:paraId="12227A12" w14:textId="56E56CF3" w:rsidR="00475111" w:rsidRDefault="00475111" w:rsidP="00B948D5">
      <w:pPr>
        <w:rPr>
          <w:rFonts w:ascii="Arial" w:hAnsi="Arial" w:cs="Arial"/>
          <w:kern w:val="0"/>
          <w:szCs w:val="18"/>
          <w:highlight w:val="yellow"/>
        </w:rPr>
      </w:pPr>
    </w:p>
    <w:p w14:paraId="3A9196E5" w14:textId="59AC4338" w:rsidR="00B948D5" w:rsidRPr="00B948D5" w:rsidRDefault="00B948D5" w:rsidP="00B948D5">
      <w:pPr>
        <w:pStyle w:val="ListParagraph"/>
        <w:numPr>
          <w:ilvl w:val="0"/>
          <w:numId w:val="37"/>
        </w:numPr>
        <w:rPr>
          <w:rFonts w:ascii="Arial" w:hAnsi="Arial" w:cs="Arial"/>
          <w:kern w:val="0"/>
          <w:szCs w:val="18"/>
          <w:highlight w:val="yellow"/>
        </w:rPr>
      </w:pPr>
      <w:r w:rsidRPr="00B948D5">
        <w:rPr>
          <w:rFonts w:ascii="Arial" w:hAnsi="Arial" w:cs="Arial"/>
          <w:kern w:val="0"/>
          <w:szCs w:val="18"/>
          <w:highlight w:val="yellow"/>
        </w:rPr>
        <w:t xml:space="preserve">The installation path of ET-VPF package, CS+, Cygwin, Smart Configurator and VLAB cannot contain some special characters (refer to </w:t>
      </w:r>
      <w:r>
        <w:rPr>
          <w:rFonts w:ascii="Arial" w:hAnsi="Arial" w:cs="Arial"/>
          <w:kern w:val="0"/>
          <w:szCs w:val="18"/>
          <w:highlight w:val="yellow"/>
        </w:rPr>
        <w:fldChar w:fldCharType="begin"/>
      </w:r>
      <w:r>
        <w:rPr>
          <w:rFonts w:ascii="Arial" w:hAnsi="Arial" w:cs="Arial"/>
          <w:kern w:val="0"/>
          <w:szCs w:val="18"/>
          <w:highlight w:val="yellow"/>
        </w:rPr>
        <w:instrText xml:space="preserve"> REF _Ref120516728 \h </w:instrText>
      </w:r>
      <w:r>
        <w:rPr>
          <w:rFonts w:ascii="Arial" w:hAnsi="Arial" w:cs="Arial"/>
          <w:kern w:val="0"/>
          <w:szCs w:val="18"/>
          <w:highlight w:val="yellow"/>
        </w:rPr>
      </w:r>
      <w:r>
        <w:rPr>
          <w:rFonts w:ascii="Arial" w:hAnsi="Arial" w:cs="Arial"/>
          <w:kern w:val="0"/>
          <w:szCs w:val="18"/>
          <w:highlight w:val="yellow"/>
        </w:rPr>
        <w:fldChar w:fldCharType="separate"/>
      </w:r>
      <w:r w:rsidR="003C2150" w:rsidRPr="00AD5FEC">
        <w:rPr>
          <w:rFonts w:ascii="Arial" w:hAnsi="Arial" w:cs="Arial"/>
          <w:b/>
          <w:bCs/>
          <w:highlight w:val="yellow"/>
        </w:rPr>
        <w:t xml:space="preserve">Table </w:t>
      </w:r>
      <w:r w:rsidR="003C2150">
        <w:rPr>
          <w:rFonts w:ascii="Arial" w:hAnsi="Arial" w:cs="Arial"/>
          <w:b/>
          <w:bCs/>
          <w:noProof/>
          <w:highlight w:val="yellow"/>
        </w:rPr>
        <w:t>3</w:t>
      </w:r>
      <w:r w:rsidR="003C2150" w:rsidRPr="00AD5FEC">
        <w:rPr>
          <w:rFonts w:ascii="Arial" w:hAnsi="Arial" w:cs="Arial"/>
          <w:b/>
          <w:bCs/>
          <w:highlight w:val="yellow"/>
        </w:rPr>
        <w:noBreakHyphen/>
      </w:r>
      <w:r w:rsidR="003C2150">
        <w:rPr>
          <w:rFonts w:ascii="Arial" w:hAnsi="Arial" w:cs="Arial"/>
          <w:b/>
          <w:bCs/>
          <w:noProof/>
          <w:highlight w:val="yellow"/>
        </w:rPr>
        <w:t>6</w:t>
      </w:r>
      <w:r w:rsidR="003C2150" w:rsidRPr="00AD5FEC">
        <w:rPr>
          <w:rFonts w:ascii="Arial" w:hAnsi="Arial" w:cs="Arial"/>
          <w:b/>
          <w:bCs/>
          <w:highlight w:val="yellow"/>
        </w:rPr>
        <w:t xml:space="preserve"> The supported special characters</w:t>
      </w:r>
      <w:r>
        <w:rPr>
          <w:rFonts w:ascii="Arial" w:hAnsi="Arial" w:cs="Arial"/>
          <w:kern w:val="0"/>
          <w:szCs w:val="18"/>
          <w:highlight w:val="yellow"/>
        </w:rPr>
        <w:fldChar w:fldCharType="end"/>
      </w:r>
      <w:r>
        <w:rPr>
          <w:rFonts w:ascii="Arial" w:hAnsi="Arial" w:cs="Arial"/>
          <w:kern w:val="0"/>
          <w:szCs w:val="18"/>
          <w:highlight w:val="yellow"/>
        </w:rPr>
        <w:t xml:space="preserve"> </w:t>
      </w:r>
      <w:r w:rsidRPr="00B948D5">
        <w:rPr>
          <w:rFonts w:ascii="Arial" w:hAnsi="Arial" w:cs="Arial"/>
          <w:kern w:val="0"/>
          <w:szCs w:val="18"/>
          <w:highlight w:val="yellow"/>
        </w:rPr>
        <w:t>for more detail).</w:t>
      </w:r>
      <w:bookmarkStart w:id="1070" w:name="V10000_REL_Comment_007"/>
      <w:bookmarkEnd w:id="1070"/>
    </w:p>
    <w:p w14:paraId="027380AD" w14:textId="77777777" w:rsidR="00B948D5" w:rsidRPr="00B948D5" w:rsidRDefault="00B948D5" w:rsidP="00B948D5">
      <w:pPr>
        <w:rPr>
          <w:rFonts w:ascii="Arial" w:hAnsi="Arial" w:cs="Arial"/>
          <w:kern w:val="0"/>
          <w:szCs w:val="18"/>
          <w:highlight w:val="yellow"/>
        </w:rPr>
      </w:pPr>
    </w:p>
    <w:p w14:paraId="58652D75" w14:textId="3943B4D0" w:rsidR="002908FD" w:rsidRPr="0029259B" w:rsidRDefault="000C62F0" w:rsidP="000C62F0">
      <w:pPr>
        <w:pStyle w:val="Heading2"/>
        <w:rPr>
          <w:rFonts w:cs="Arial"/>
          <w:highlight w:val="yellow"/>
          <w:lang w:val="vi-VN"/>
        </w:rPr>
      </w:pPr>
      <w:bookmarkStart w:id="1071" w:name="_Toc122608930"/>
      <w:r w:rsidRPr="0029259B">
        <w:rPr>
          <w:rFonts w:cs="Arial"/>
          <w:highlight w:val="yellow"/>
        </w:rPr>
        <w:t>4</w:t>
      </w:r>
      <w:r w:rsidRPr="0029259B">
        <w:rPr>
          <w:rFonts w:cs="Arial"/>
          <w:highlight w:val="yellow"/>
          <w:lang w:val="vi-VN"/>
        </w:rPr>
        <w:t>.2 Simulink models</w:t>
      </w:r>
      <w:bookmarkEnd w:id="1071"/>
    </w:p>
    <w:p w14:paraId="757C71F1" w14:textId="77777777" w:rsidR="000A5D45" w:rsidRPr="0029259B" w:rsidRDefault="000A5D45" w:rsidP="000A5D45">
      <w:pPr>
        <w:rPr>
          <w:rFonts w:ascii="Arial" w:hAnsi="Arial" w:cs="Arial"/>
          <w:highlight w:val="yellow"/>
          <w:lang w:val="vi-VN"/>
        </w:rPr>
      </w:pPr>
    </w:p>
    <w:p w14:paraId="705721B0" w14:textId="59C65DE1" w:rsidR="00D01906" w:rsidRPr="0029259B" w:rsidRDefault="00CC5044" w:rsidP="00CC5044">
      <w:pPr>
        <w:pStyle w:val="Heading3"/>
        <w:rPr>
          <w:rFonts w:cs="Arial"/>
          <w:highlight w:val="yellow"/>
          <w:lang w:val="vi-VN"/>
        </w:rPr>
      </w:pPr>
      <w:bookmarkStart w:id="1072" w:name="_Toc122608931"/>
      <w:r w:rsidRPr="0029259B">
        <w:rPr>
          <w:rFonts w:cs="Arial"/>
          <w:highlight w:val="yellow"/>
        </w:rPr>
        <w:t>4</w:t>
      </w:r>
      <w:r w:rsidRPr="0029259B">
        <w:rPr>
          <w:rFonts w:cs="Arial"/>
          <w:highlight w:val="yellow"/>
          <w:lang w:val="vi-VN"/>
        </w:rPr>
        <w:t>.2.1 Available Strings for Paths and Block Name</w:t>
      </w:r>
      <w:bookmarkEnd w:id="1072"/>
    </w:p>
    <w:p w14:paraId="5B3298C3" w14:textId="2D0B5B9C" w:rsidR="003C2803" w:rsidRPr="0029259B" w:rsidRDefault="003C2803" w:rsidP="000016FF">
      <w:pPr>
        <w:rPr>
          <w:rFonts w:ascii="Arial" w:hAnsi="Arial" w:cs="Arial"/>
          <w:sz w:val="24"/>
          <w:szCs w:val="28"/>
          <w:highlight w:val="yellow"/>
        </w:rPr>
      </w:pPr>
    </w:p>
    <w:p w14:paraId="27C6331C" w14:textId="160A6D88" w:rsidR="00CC5044" w:rsidRPr="0029259B" w:rsidRDefault="00CC5044" w:rsidP="000016FF">
      <w:pPr>
        <w:rPr>
          <w:rFonts w:ascii="Arial" w:hAnsi="Arial" w:cs="Arial"/>
          <w:highlight w:val="yellow"/>
        </w:rPr>
      </w:pPr>
      <w:r w:rsidRPr="0029259B">
        <w:rPr>
          <w:rFonts w:ascii="Arial" w:hAnsi="Arial" w:cs="Arial"/>
          <w:highlight w:val="yellow"/>
        </w:rPr>
        <w:t>Do not use 2-byte characters (Japanese, etc.), spaces, slashes, line feeds, or hyphens to name for code generation target blocks or paths to folders where the Simulink models are saved. If 2-byte characters are used for code generation target block names, they will be replaced with strings that given by MATLAB. If hyphens or spaces are used, their subsequent strings will be omitted. A series of ET-VPF operations is possible but not guaranteed.</w:t>
      </w:r>
    </w:p>
    <w:p w14:paraId="2918AD82" w14:textId="080C0693" w:rsidR="00DB43E6" w:rsidRPr="0029259B" w:rsidRDefault="00DB43E6" w:rsidP="000016FF">
      <w:pPr>
        <w:rPr>
          <w:rFonts w:ascii="Arial" w:hAnsi="Arial" w:cs="Arial"/>
          <w:highlight w:val="yellow"/>
        </w:rPr>
      </w:pPr>
    </w:p>
    <w:p w14:paraId="5064D911" w14:textId="467CC736" w:rsidR="00AC4243" w:rsidRPr="0029259B" w:rsidRDefault="00AC4243" w:rsidP="00AC4243">
      <w:pPr>
        <w:pStyle w:val="Heading3"/>
        <w:rPr>
          <w:rFonts w:cs="Arial"/>
          <w:highlight w:val="yellow"/>
          <w:lang w:val="vi-VN"/>
        </w:rPr>
      </w:pPr>
      <w:bookmarkStart w:id="1073" w:name="_Toc122608932"/>
      <w:r w:rsidRPr="0029259B">
        <w:rPr>
          <w:rFonts w:cs="Arial"/>
          <w:highlight w:val="yellow"/>
        </w:rPr>
        <w:t>4</w:t>
      </w:r>
      <w:r w:rsidRPr="0029259B">
        <w:rPr>
          <w:rFonts w:cs="Arial"/>
          <w:highlight w:val="yellow"/>
          <w:lang w:val="vi-VN"/>
        </w:rPr>
        <w:t>.2.2 Models Handling Complex Number Data</w:t>
      </w:r>
      <w:bookmarkEnd w:id="1073"/>
    </w:p>
    <w:p w14:paraId="3BF32C7F" w14:textId="7AFEE1B8" w:rsidR="00AC4243" w:rsidRPr="0029259B" w:rsidRDefault="00AC4243" w:rsidP="00AC4243">
      <w:pPr>
        <w:rPr>
          <w:rFonts w:ascii="Arial" w:hAnsi="Arial" w:cs="Arial"/>
          <w:highlight w:val="yellow"/>
          <w:lang w:val="vi-VN"/>
        </w:rPr>
      </w:pPr>
    </w:p>
    <w:p w14:paraId="1F264B07" w14:textId="0F4317E3" w:rsidR="00AC4243" w:rsidRPr="0029259B" w:rsidRDefault="00514733" w:rsidP="00AC4243">
      <w:pPr>
        <w:rPr>
          <w:rFonts w:ascii="Arial" w:hAnsi="Arial" w:cs="Arial"/>
          <w:highlight w:val="yellow"/>
          <w:lang w:val="vi-VN"/>
        </w:rPr>
      </w:pPr>
      <w:r w:rsidRPr="0029259B">
        <w:rPr>
          <w:rFonts w:ascii="Arial" w:hAnsi="Arial" w:cs="Arial"/>
          <w:highlight w:val="yellow"/>
          <w:lang w:val="vi-VN"/>
        </w:rPr>
        <w:t>Code generation from the MATLAB/Simulink models (subsystems) handling the complex number data is not supported.</w:t>
      </w:r>
    </w:p>
    <w:p w14:paraId="1BF80FA5" w14:textId="167CFEEA" w:rsidR="00C311C9" w:rsidRPr="0029259B" w:rsidRDefault="00C311C9" w:rsidP="00AC4243">
      <w:pPr>
        <w:rPr>
          <w:rFonts w:ascii="Arial" w:hAnsi="Arial" w:cs="Arial"/>
          <w:highlight w:val="yellow"/>
          <w:lang w:val="vi-VN"/>
        </w:rPr>
      </w:pPr>
    </w:p>
    <w:p w14:paraId="50F75A99" w14:textId="1EF33838" w:rsidR="00237793" w:rsidRPr="0029259B" w:rsidRDefault="00E87684" w:rsidP="00237793">
      <w:pPr>
        <w:pStyle w:val="Heading2"/>
        <w:rPr>
          <w:rFonts w:cs="Arial"/>
          <w:highlight w:val="yellow"/>
          <w:lang w:val="vi-VN"/>
        </w:rPr>
      </w:pPr>
      <w:bookmarkStart w:id="1074" w:name="_Toc122608933"/>
      <w:r w:rsidRPr="0029259B">
        <w:rPr>
          <w:rFonts w:cs="Arial"/>
          <w:highlight w:val="yellow"/>
          <w:lang w:val="vi-VN"/>
        </w:rPr>
        <w:t>4.3 Construction and Simulation</w:t>
      </w:r>
      <w:bookmarkEnd w:id="1074"/>
    </w:p>
    <w:p w14:paraId="73C0748A" w14:textId="77777777" w:rsidR="000A5D45" w:rsidRPr="0029259B" w:rsidRDefault="000A5D45" w:rsidP="000A5D45">
      <w:pPr>
        <w:rPr>
          <w:rFonts w:ascii="Arial" w:hAnsi="Arial" w:cs="Arial"/>
          <w:highlight w:val="yellow"/>
          <w:lang w:val="vi-VN"/>
        </w:rPr>
      </w:pPr>
    </w:p>
    <w:p w14:paraId="6E4D1895" w14:textId="4370AFC0" w:rsidR="00550B27" w:rsidRPr="0029259B" w:rsidRDefault="00BD689F" w:rsidP="00BD689F">
      <w:pPr>
        <w:pStyle w:val="Heading3"/>
        <w:rPr>
          <w:rFonts w:cs="Arial"/>
          <w:highlight w:val="yellow"/>
          <w:lang w:val="vi-VN"/>
        </w:rPr>
      </w:pPr>
      <w:bookmarkStart w:id="1075" w:name="_Toc122608934"/>
      <w:r w:rsidRPr="0029259B">
        <w:rPr>
          <w:rFonts w:cs="Arial"/>
          <w:highlight w:val="yellow"/>
        </w:rPr>
        <w:t>4</w:t>
      </w:r>
      <w:r w:rsidRPr="0029259B">
        <w:rPr>
          <w:rFonts w:cs="Arial"/>
          <w:highlight w:val="yellow"/>
          <w:lang w:val="vi-VN"/>
        </w:rPr>
        <w:t>.3.1. Length of Path to Code Generation Folder</w:t>
      </w:r>
      <w:bookmarkEnd w:id="1075"/>
    </w:p>
    <w:p w14:paraId="551339B5" w14:textId="77777777" w:rsidR="002F5228" w:rsidRPr="0029259B" w:rsidRDefault="002F5228" w:rsidP="002F5228">
      <w:pPr>
        <w:rPr>
          <w:rFonts w:ascii="Arial" w:hAnsi="Arial" w:cs="Arial"/>
          <w:highlight w:val="yellow"/>
          <w:lang w:val="vi-VN"/>
        </w:rPr>
      </w:pPr>
    </w:p>
    <w:p w14:paraId="5BAAD5A2" w14:textId="64F80890" w:rsidR="005F33A2" w:rsidRPr="0029259B" w:rsidRDefault="00746911" w:rsidP="005F33A2">
      <w:pPr>
        <w:rPr>
          <w:rFonts w:ascii="Arial" w:hAnsi="Arial" w:cs="Arial"/>
          <w:highlight w:val="yellow"/>
          <w:lang w:val="vi-VN"/>
        </w:rPr>
      </w:pPr>
      <w:r w:rsidRPr="0029259B">
        <w:rPr>
          <w:rFonts w:ascii="Arial" w:hAnsi="Arial" w:cs="Arial"/>
          <w:highlight w:val="yellow"/>
          <w:lang w:val="vi-VN"/>
        </w:rPr>
        <w:t>The length of path character to files or directories is restricted in the Windows platform (limit of 260 characters). If the length of path character to the code generation folder containing source code generated by the Simulink model is too long, MATLAB will display an error message on MATLAB Command Window.</w:t>
      </w:r>
    </w:p>
    <w:p w14:paraId="1A6D588D" w14:textId="77777777" w:rsidR="00463F86" w:rsidRPr="0029259B" w:rsidRDefault="00463F86" w:rsidP="005F33A2">
      <w:pPr>
        <w:rPr>
          <w:rFonts w:ascii="Arial" w:hAnsi="Arial" w:cs="Arial"/>
          <w:highlight w:val="yellow"/>
          <w:lang w:val="vi-VN"/>
        </w:rPr>
      </w:pPr>
    </w:p>
    <w:p w14:paraId="3026F9FE" w14:textId="74973F78" w:rsidR="00237793" w:rsidRPr="0029259B" w:rsidRDefault="00191404" w:rsidP="00237793">
      <w:pPr>
        <w:rPr>
          <w:rFonts w:ascii="Arial" w:hAnsi="Arial" w:cs="Arial"/>
          <w:highlight w:val="yellow"/>
          <w:lang w:val="vi-VN"/>
        </w:rPr>
      </w:pPr>
      <w:r w:rsidRPr="0029259B">
        <w:rPr>
          <w:rFonts w:ascii="Arial" w:hAnsi="Arial" w:cs="Arial"/>
          <w:highlight w:val="yellow"/>
          <w:lang w:val="vi-VN"/>
        </w:rPr>
        <w:t>Error: Build failed because the build file name(s) exceed the Windows limit of 260 characters. Build from a working directory with a shorter path, to allow build files to be created with shorter filenames. “&lt;invalid file name&gt;”</w:t>
      </w:r>
      <w:r w:rsidR="00BF2082" w:rsidRPr="0029259B">
        <w:rPr>
          <w:rFonts w:ascii="Arial" w:hAnsi="Arial" w:cs="Arial"/>
          <w:highlight w:val="yellow"/>
          <w:lang w:val="vi-VN"/>
        </w:rPr>
        <w:t>.</w:t>
      </w:r>
    </w:p>
    <w:p w14:paraId="696ADB6C" w14:textId="77777777" w:rsidR="002F5228" w:rsidRPr="0029259B" w:rsidRDefault="002F5228" w:rsidP="00237793">
      <w:pPr>
        <w:rPr>
          <w:rFonts w:ascii="Arial" w:hAnsi="Arial" w:cs="Arial"/>
          <w:highlight w:val="yellow"/>
          <w:lang w:val="vi-VN"/>
        </w:rPr>
      </w:pPr>
    </w:p>
    <w:p w14:paraId="30FDA6F6" w14:textId="42BD825A" w:rsidR="00BF2082" w:rsidRPr="0029259B" w:rsidRDefault="002F5228" w:rsidP="006303C7">
      <w:pPr>
        <w:pStyle w:val="Heading3"/>
        <w:rPr>
          <w:rFonts w:cs="Arial"/>
          <w:highlight w:val="yellow"/>
          <w:lang w:val="vi-VN"/>
        </w:rPr>
      </w:pPr>
      <w:bookmarkStart w:id="1076" w:name="_Toc122608935"/>
      <w:r w:rsidRPr="0029259B">
        <w:rPr>
          <w:rFonts w:cs="Arial"/>
          <w:highlight w:val="yellow"/>
          <w:lang w:val="vi-VN"/>
        </w:rPr>
        <w:t>4.3.2 Notes on Power Management</w:t>
      </w:r>
      <w:bookmarkEnd w:id="1076"/>
    </w:p>
    <w:p w14:paraId="7B3E8105" w14:textId="0653ABFC" w:rsidR="006303C7" w:rsidRPr="0029259B" w:rsidRDefault="006303C7" w:rsidP="006303C7">
      <w:pPr>
        <w:rPr>
          <w:rFonts w:ascii="Arial" w:hAnsi="Arial" w:cs="Arial"/>
          <w:highlight w:val="yellow"/>
          <w:lang w:val="vi-VN"/>
        </w:rPr>
      </w:pPr>
    </w:p>
    <w:p w14:paraId="52F9A5D5" w14:textId="3DFBADEB" w:rsidR="0044702D" w:rsidRPr="0029259B" w:rsidRDefault="0044702D" w:rsidP="006303C7">
      <w:pPr>
        <w:rPr>
          <w:rFonts w:ascii="Arial" w:hAnsi="Arial" w:cs="Arial"/>
          <w:highlight w:val="yellow"/>
          <w:lang w:val="vi-VN"/>
        </w:rPr>
      </w:pPr>
      <w:r w:rsidRPr="0029259B">
        <w:rPr>
          <w:rFonts w:ascii="Arial" w:hAnsi="Arial" w:cs="Arial"/>
          <w:highlight w:val="yellow"/>
          <w:lang w:val="vi-VN"/>
        </w:rPr>
        <w:t>If the PC is in sleeping or hibernating mode during working on ET-VPF, an error may occur during the operation after rebooting.</w:t>
      </w:r>
    </w:p>
    <w:p w14:paraId="7B4BE197" w14:textId="2C3F7610" w:rsidR="0044702D" w:rsidRPr="0029259B" w:rsidRDefault="0044702D" w:rsidP="006303C7">
      <w:pPr>
        <w:rPr>
          <w:rFonts w:ascii="Arial" w:hAnsi="Arial" w:cs="Arial"/>
          <w:highlight w:val="yellow"/>
          <w:lang w:val="vi-VN"/>
        </w:rPr>
      </w:pPr>
    </w:p>
    <w:p w14:paraId="19A1017B" w14:textId="0626D017" w:rsidR="007A3026" w:rsidRPr="0029259B" w:rsidRDefault="007A3026" w:rsidP="007A3026">
      <w:pPr>
        <w:pStyle w:val="Heading3"/>
        <w:rPr>
          <w:rFonts w:cs="Arial"/>
          <w:highlight w:val="yellow"/>
          <w:lang w:val="vi-VN"/>
        </w:rPr>
      </w:pPr>
      <w:bookmarkStart w:id="1077" w:name="_Toc122608936"/>
      <w:r w:rsidRPr="0029259B">
        <w:rPr>
          <w:rFonts w:cs="Arial"/>
          <w:highlight w:val="yellow"/>
          <w:lang w:val="vi-VN"/>
        </w:rPr>
        <w:t>4.3.3 Length of Script File Name</w:t>
      </w:r>
      <w:bookmarkEnd w:id="1077"/>
    </w:p>
    <w:p w14:paraId="1A09B250" w14:textId="010A6422" w:rsidR="007A3026" w:rsidRPr="0029259B" w:rsidRDefault="007A3026" w:rsidP="007A3026">
      <w:pPr>
        <w:rPr>
          <w:rFonts w:ascii="Arial" w:hAnsi="Arial" w:cs="Arial"/>
          <w:highlight w:val="yellow"/>
          <w:lang w:val="vi-VN"/>
        </w:rPr>
      </w:pPr>
    </w:p>
    <w:p w14:paraId="06B02141" w14:textId="5B3568D5" w:rsidR="007A3026" w:rsidRPr="0029259B" w:rsidRDefault="000A2CA1" w:rsidP="007A3026">
      <w:pPr>
        <w:rPr>
          <w:rFonts w:ascii="Arial" w:hAnsi="Arial" w:cs="Arial"/>
          <w:highlight w:val="yellow"/>
          <w:lang w:val="vi-VN"/>
        </w:rPr>
      </w:pPr>
      <w:r w:rsidRPr="0029259B">
        <w:rPr>
          <w:rFonts w:ascii="Arial" w:hAnsi="Arial" w:cs="Arial"/>
          <w:highlight w:val="yellow"/>
          <w:lang w:val="vi-VN"/>
        </w:rPr>
        <w:t>For the length of script file name, it is limited by MATLAB. If its name exists 64 characters or more, MATLAB will not allow executing it and an error will occur.</w:t>
      </w:r>
    </w:p>
    <w:p w14:paraId="2B03ACB0" w14:textId="61EE52DB" w:rsidR="000A2CA1" w:rsidRPr="0029259B" w:rsidRDefault="000A2CA1" w:rsidP="007A3026">
      <w:pPr>
        <w:rPr>
          <w:rFonts w:ascii="Arial" w:hAnsi="Arial" w:cs="Arial"/>
          <w:highlight w:val="yellow"/>
          <w:lang w:val="vi-VN"/>
        </w:rPr>
      </w:pPr>
    </w:p>
    <w:p w14:paraId="2912BDD0" w14:textId="4F08966D" w:rsidR="00105E6A" w:rsidRPr="0029259B" w:rsidRDefault="00105E6A" w:rsidP="00105E6A">
      <w:pPr>
        <w:pStyle w:val="Heading3"/>
        <w:rPr>
          <w:rFonts w:cs="Arial"/>
          <w:highlight w:val="yellow"/>
          <w:lang w:val="vi-VN"/>
        </w:rPr>
      </w:pPr>
      <w:bookmarkStart w:id="1078" w:name="_Toc122608937"/>
      <w:r w:rsidRPr="0029259B">
        <w:rPr>
          <w:rFonts w:cs="Arial"/>
          <w:highlight w:val="yellow"/>
          <w:lang w:val="vi-VN"/>
        </w:rPr>
        <w:t>4.3.4 Install Drive and Work Drive</w:t>
      </w:r>
      <w:bookmarkEnd w:id="1078"/>
    </w:p>
    <w:p w14:paraId="177FA07A" w14:textId="343E342C" w:rsidR="00105E6A" w:rsidRPr="0029259B" w:rsidRDefault="00105E6A" w:rsidP="00105E6A">
      <w:pPr>
        <w:rPr>
          <w:rFonts w:ascii="Arial" w:hAnsi="Arial" w:cs="Arial"/>
          <w:highlight w:val="yellow"/>
          <w:lang w:val="vi-VN"/>
        </w:rPr>
      </w:pPr>
    </w:p>
    <w:p w14:paraId="5164548D" w14:textId="5F7D08C9" w:rsidR="00854884" w:rsidRDefault="00102404" w:rsidP="00105E6A">
      <w:pPr>
        <w:rPr>
          <w:rFonts w:ascii="Arial" w:hAnsi="Arial" w:cs="Arial"/>
          <w:lang w:val="vi-VN"/>
        </w:rPr>
      </w:pPr>
      <w:r w:rsidRPr="0029259B">
        <w:rPr>
          <w:rFonts w:ascii="Arial" w:hAnsi="Arial" w:cs="Arial"/>
          <w:highlight w:val="yellow"/>
          <w:lang w:val="vi-VN"/>
        </w:rPr>
        <w:t>Make sure that the ET-VPF installation drive and the working drive that stores the model are the same. Otherwise, an error will occur.</w:t>
      </w:r>
    </w:p>
    <w:p w14:paraId="5AC6F2FD" w14:textId="1D64CA4D" w:rsidR="00E84716" w:rsidRDefault="00E84716" w:rsidP="00105E6A">
      <w:pPr>
        <w:rPr>
          <w:rFonts w:ascii="Arial" w:hAnsi="Arial" w:cs="Arial"/>
          <w:lang w:val="vi-VN"/>
        </w:rPr>
      </w:pPr>
    </w:p>
    <w:p w14:paraId="3EB19F26" w14:textId="6610CCB0" w:rsidR="00AE424F" w:rsidRDefault="00AE424F" w:rsidP="00105E6A">
      <w:pPr>
        <w:rPr>
          <w:rFonts w:ascii="Arial" w:hAnsi="Arial" w:cs="Arial"/>
          <w:lang w:val="vi-VN"/>
        </w:rPr>
      </w:pPr>
      <w:r>
        <w:rPr>
          <w:rFonts w:ascii="Arial" w:hAnsi="Arial" w:cs="Arial"/>
          <w:lang w:val="vi-VN"/>
        </w:rPr>
        <w:br w:type="page"/>
      </w:r>
    </w:p>
    <w:p w14:paraId="63C6BA49" w14:textId="5D63B838" w:rsidR="006E2BC8" w:rsidRPr="0029259B" w:rsidRDefault="193AEA34" w:rsidP="00763C45">
      <w:pPr>
        <w:pStyle w:val="Heading1"/>
        <w:numPr>
          <w:ilvl w:val="0"/>
          <w:numId w:val="6"/>
        </w:numPr>
        <w:ind w:left="425"/>
        <w:rPr>
          <w:rFonts w:cs="Arial"/>
          <w:sz w:val="28"/>
          <w:szCs w:val="28"/>
        </w:rPr>
      </w:pPr>
      <w:bookmarkStart w:id="1079" w:name="_Toc87373386"/>
      <w:bookmarkStart w:id="1080" w:name="_Toc94021774"/>
      <w:bookmarkStart w:id="1081" w:name="_Toc2134918649"/>
      <w:bookmarkStart w:id="1082" w:name="_Toc2065599269"/>
      <w:bookmarkStart w:id="1083" w:name="_Toc149096063"/>
      <w:bookmarkStart w:id="1084" w:name="_Toc2024174938"/>
      <w:bookmarkStart w:id="1085" w:name="_Toc633510334"/>
      <w:bookmarkStart w:id="1086" w:name="_Toc1938747578"/>
      <w:bookmarkStart w:id="1087" w:name="_Toc1615607085"/>
      <w:bookmarkStart w:id="1088" w:name="_Toc1055356780"/>
      <w:bookmarkStart w:id="1089" w:name="_Toc1824491118"/>
      <w:bookmarkStart w:id="1090" w:name="_Toc334788720"/>
      <w:bookmarkStart w:id="1091" w:name="_Toc1031019618"/>
      <w:bookmarkStart w:id="1092" w:name="_Toc1027197924"/>
      <w:bookmarkStart w:id="1093" w:name="_Toc956120992"/>
      <w:bookmarkStart w:id="1094" w:name="_Toc781221299"/>
      <w:bookmarkStart w:id="1095" w:name="_Toc665645282"/>
      <w:bookmarkStart w:id="1096" w:name="_Toc1475436404"/>
      <w:bookmarkStart w:id="1097" w:name="_Toc1014015340"/>
      <w:bookmarkStart w:id="1098" w:name="_Toc601628644"/>
      <w:bookmarkStart w:id="1099" w:name="_Toc1707154708"/>
      <w:bookmarkStart w:id="1100" w:name="_Toc592841637"/>
      <w:bookmarkStart w:id="1101" w:name="_Toc1874708035"/>
      <w:bookmarkStart w:id="1102" w:name="_Toc1518886995"/>
      <w:bookmarkStart w:id="1103" w:name="_Toc917929594"/>
      <w:bookmarkStart w:id="1104" w:name="_Toc1570579897"/>
      <w:bookmarkStart w:id="1105" w:name="_Toc662514577"/>
      <w:bookmarkStart w:id="1106" w:name="_Toc153879948"/>
      <w:bookmarkStart w:id="1107" w:name="_Toc782021785"/>
      <w:bookmarkStart w:id="1108" w:name="_Toc49100710"/>
      <w:bookmarkStart w:id="1109" w:name="_Toc1031175391"/>
      <w:bookmarkStart w:id="1110" w:name="_Toc1838001562"/>
      <w:bookmarkStart w:id="1111" w:name="_Toc122608938"/>
      <w:r w:rsidRPr="0029259B">
        <w:rPr>
          <w:rFonts w:cs="Arial"/>
          <w:sz w:val="28"/>
          <w:szCs w:val="28"/>
        </w:rPr>
        <w:lastRenderedPageBreak/>
        <w:t>ERROR MESSAGES</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54043569" w14:textId="77777777" w:rsidR="006E2BC8" w:rsidRPr="0029259B" w:rsidRDefault="006E2BC8" w:rsidP="006E2BC8">
      <w:pPr>
        <w:pStyle w:val="BodyText"/>
        <w:rPr>
          <w:rFonts w:ascii="Arial" w:hAnsi="Arial" w:cs="Arial"/>
          <w:szCs w:val="18"/>
        </w:rPr>
      </w:pPr>
    </w:p>
    <w:p w14:paraId="59E57994" w14:textId="2BAC64DE" w:rsidR="006E2BC8" w:rsidRPr="0029259B" w:rsidRDefault="006E2BC8" w:rsidP="006E2BC8">
      <w:pPr>
        <w:pStyle w:val="BodyText"/>
        <w:rPr>
          <w:rFonts w:ascii="Arial" w:hAnsi="Arial" w:cs="Arial"/>
          <w:szCs w:val="18"/>
        </w:rPr>
      </w:pPr>
      <w:r w:rsidRPr="0029259B">
        <w:rPr>
          <w:rFonts w:ascii="Arial" w:hAnsi="Arial" w:cs="Arial"/>
          <w:szCs w:val="18"/>
        </w:rPr>
        <w:t xml:space="preserve">This </w:t>
      </w:r>
      <w:r w:rsidR="004A5E88" w:rsidRPr="0029259B">
        <w:rPr>
          <w:rFonts w:ascii="Arial" w:hAnsi="Arial" w:cs="Arial"/>
          <w:kern w:val="0"/>
          <w:szCs w:val="18"/>
        </w:rPr>
        <w:t xml:space="preserve">section </w:t>
      </w:r>
      <w:r w:rsidRPr="0029259B">
        <w:rPr>
          <w:rFonts w:ascii="Arial" w:hAnsi="Arial" w:cs="Arial"/>
          <w:szCs w:val="18"/>
        </w:rPr>
        <w:t xml:space="preserve">explains the error messages output by ET-VPF. </w:t>
      </w:r>
    </w:p>
    <w:p w14:paraId="757A90D1" w14:textId="77777777" w:rsidR="006E2BC8" w:rsidRPr="0029259B" w:rsidRDefault="006E2BC8" w:rsidP="006E2BC8">
      <w:pPr>
        <w:pStyle w:val="BodyText"/>
        <w:rPr>
          <w:rFonts w:ascii="Arial" w:hAnsi="Arial" w:cs="Arial"/>
          <w:szCs w:val="18"/>
        </w:rPr>
      </w:pPr>
    </w:p>
    <w:p w14:paraId="537614A8" w14:textId="3E41CE9C" w:rsidR="006E2BC8" w:rsidRPr="0029259B" w:rsidRDefault="00E27671" w:rsidP="006E2BC8">
      <w:pPr>
        <w:pStyle w:val="Heading2"/>
        <w:rPr>
          <w:rFonts w:cs="Arial"/>
        </w:rPr>
      </w:pPr>
      <w:bookmarkStart w:id="1112" w:name="_Toc320295279"/>
      <w:bookmarkStart w:id="1113" w:name="_Toc87373387"/>
      <w:bookmarkStart w:id="1114" w:name="_Toc94021775"/>
      <w:bookmarkStart w:id="1115" w:name="_Toc1102113706"/>
      <w:bookmarkStart w:id="1116" w:name="_Toc1148123324"/>
      <w:bookmarkStart w:id="1117" w:name="_Toc406264882"/>
      <w:bookmarkStart w:id="1118" w:name="_Toc1513421687"/>
      <w:bookmarkStart w:id="1119" w:name="_Toc1763907553"/>
      <w:bookmarkStart w:id="1120" w:name="_Toc1248727605"/>
      <w:bookmarkStart w:id="1121" w:name="_Toc391706251"/>
      <w:bookmarkStart w:id="1122" w:name="_Toc1698121629"/>
      <w:bookmarkStart w:id="1123" w:name="_Toc21177779"/>
      <w:bookmarkStart w:id="1124" w:name="_Toc1132510594"/>
      <w:bookmarkStart w:id="1125" w:name="_Toc393966013"/>
      <w:bookmarkStart w:id="1126" w:name="_Toc431418856"/>
      <w:bookmarkStart w:id="1127" w:name="_Toc1082107656"/>
      <w:bookmarkStart w:id="1128" w:name="_Toc79056622"/>
      <w:bookmarkStart w:id="1129" w:name="_Toc357757926"/>
      <w:bookmarkStart w:id="1130" w:name="_Toc413084461"/>
      <w:bookmarkStart w:id="1131" w:name="_Toc682120420"/>
      <w:bookmarkStart w:id="1132" w:name="_Toc935414140"/>
      <w:bookmarkStart w:id="1133" w:name="_Toc1114030957"/>
      <w:bookmarkStart w:id="1134" w:name="_Toc1883568774"/>
      <w:bookmarkStart w:id="1135" w:name="_Toc534901549"/>
      <w:bookmarkStart w:id="1136" w:name="_Toc2014113360"/>
      <w:bookmarkStart w:id="1137" w:name="_Toc725373236"/>
      <w:bookmarkStart w:id="1138" w:name="_Toc1337177746"/>
      <w:bookmarkStart w:id="1139" w:name="_Toc1828842640"/>
      <w:bookmarkStart w:id="1140" w:name="_Toc1866668636"/>
      <w:bookmarkStart w:id="1141" w:name="_Toc862993267"/>
      <w:bookmarkStart w:id="1142" w:name="_Toc880000760"/>
      <w:bookmarkStart w:id="1143" w:name="_Toc1343159731"/>
      <w:bookmarkStart w:id="1144" w:name="_Toc1528378363"/>
      <w:bookmarkStart w:id="1145" w:name="_Toc122608939"/>
      <w:r w:rsidRPr="0029259B">
        <w:rPr>
          <w:rFonts w:cs="Arial"/>
        </w:rPr>
        <w:t>5</w:t>
      </w:r>
      <w:r w:rsidR="193AEA34" w:rsidRPr="0029259B">
        <w:rPr>
          <w:rFonts w:cs="Arial"/>
        </w:rPr>
        <w:t>.1 Overview</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76239A62" w14:textId="77777777" w:rsidR="006E2BC8" w:rsidRPr="0029259B" w:rsidRDefault="006E2BC8" w:rsidP="008F699B">
      <w:pPr>
        <w:rPr>
          <w:rFonts w:ascii="Arial" w:hAnsi="Arial" w:cs="Arial"/>
        </w:rPr>
      </w:pPr>
    </w:p>
    <w:p w14:paraId="4EE696CA" w14:textId="57658104" w:rsidR="006E2BC8" w:rsidRPr="0029259B" w:rsidRDefault="006E2BC8" w:rsidP="006E2BC8">
      <w:pPr>
        <w:pStyle w:val="BodyText"/>
        <w:rPr>
          <w:rFonts w:ascii="Arial" w:hAnsi="Arial" w:cs="Arial"/>
          <w:szCs w:val="18"/>
        </w:rPr>
      </w:pPr>
      <w:r w:rsidRPr="0029259B">
        <w:rPr>
          <w:rFonts w:ascii="Arial" w:hAnsi="Arial" w:cs="Arial"/>
          <w:szCs w:val="18"/>
        </w:rPr>
        <w:t>Error messages are output to notify you of information that you should know about events that occur while you are setting [</w:t>
      </w:r>
      <w:r w:rsidR="001F5A39" w:rsidRPr="0029259B">
        <w:rPr>
          <w:rFonts w:ascii="Arial" w:hAnsi="Arial" w:cs="Arial"/>
          <w:szCs w:val="18"/>
        </w:rPr>
        <w:t xml:space="preserve">ET-VPF </w:t>
      </w:r>
      <w:r w:rsidRPr="0029259B">
        <w:rPr>
          <w:rFonts w:ascii="Arial" w:hAnsi="Arial" w:cs="Arial"/>
          <w:szCs w:val="18"/>
        </w:rPr>
        <w:t xml:space="preserve">options] in the Configuration Parameters dialog box or while a </w:t>
      </w:r>
      <w:r w:rsidR="00821D43" w:rsidRPr="0029259B">
        <w:rPr>
          <w:rFonts w:ascii="Arial" w:hAnsi="Arial" w:cs="Arial"/>
          <w:szCs w:val="18"/>
        </w:rPr>
        <w:t>S</w:t>
      </w:r>
      <w:r w:rsidRPr="0029259B">
        <w:rPr>
          <w:rFonts w:ascii="Arial" w:hAnsi="Arial" w:cs="Arial"/>
          <w:szCs w:val="18"/>
        </w:rPr>
        <w:t xml:space="preserve">PIL simulation is running. </w:t>
      </w:r>
    </w:p>
    <w:p w14:paraId="50C0107A" w14:textId="77777777" w:rsidR="006E2BC8" w:rsidRPr="0029259B" w:rsidRDefault="006E2BC8" w:rsidP="008F699B">
      <w:pPr>
        <w:rPr>
          <w:rFonts w:ascii="Arial" w:hAnsi="Arial" w:cs="Arial"/>
        </w:rPr>
      </w:pPr>
    </w:p>
    <w:p w14:paraId="0633463D" w14:textId="24EBE1EC" w:rsidR="001F5A39" w:rsidRPr="0029259B" w:rsidRDefault="006E2BC8" w:rsidP="001F5A39">
      <w:pPr>
        <w:ind w:left="1350" w:hanging="1350"/>
        <w:rPr>
          <w:rFonts w:ascii="Arial" w:hAnsi="Arial" w:cs="Arial"/>
          <w:szCs w:val="18"/>
        </w:rPr>
      </w:pPr>
      <w:r w:rsidRPr="0029259B">
        <w:rPr>
          <w:rFonts w:ascii="Arial" w:hAnsi="Arial" w:cs="Arial"/>
        </w:rPr>
        <w:t>Remark</w:t>
      </w:r>
      <w:r w:rsidRPr="0029259B">
        <w:rPr>
          <w:rFonts w:ascii="Arial" w:hAnsi="Arial" w:cs="Arial"/>
        </w:rPr>
        <w:tab/>
      </w:r>
      <w:r w:rsidRPr="0029259B">
        <w:rPr>
          <w:rFonts w:ascii="Arial" w:hAnsi="Arial" w:cs="Arial"/>
          <w:szCs w:val="18"/>
        </w:rPr>
        <w:t xml:space="preserve">Error messages output by </w:t>
      </w:r>
      <w:r w:rsidR="001F5A39" w:rsidRPr="0029259B">
        <w:rPr>
          <w:rFonts w:ascii="Arial" w:hAnsi="Arial" w:cs="Arial"/>
          <w:szCs w:val="18"/>
        </w:rPr>
        <w:t>ET-VPF</w:t>
      </w:r>
      <w:r w:rsidRPr="0029259B">
        <w:rPr>
          <w:rFonts w:ascii="Arial" w:hAnsi="Arial" w:cs="Arial"/>
          <w:szCs w:val="18"/>
        </w:rPr>
        <w:t xml:space="preserve"> </w:t>
      </w:r>
      <w:r w:rsidR="00A9202E" w:rsidRPr="0029259B">
        <w:rPr>
          <w:rFonts w:ascii="Arial" w:hAnsi="Arial" w:cs="Arial"/>
          <w:szCs w:val="18"/>
        </w:rPr>
        <w:t>is</w:t>
      </w:r>
      <w:r w:rsidRPr="0029259B">
        <w:rPr>
          <w:rFonts w:ascii="Arial" w:hAnsi="Arial" w:cs="Arial"/>
          <w:szCs w:val="18"/>
        </w:rPr>
        <w:t xml:space="preserve"> not linked to </w:t>
      </w:r>
      <w:r w:rsidR="001F5A39" w:rsidRPr="0029259B">
        <w:rPr>
          <w:rFonts w:ascii="Arial" w:hAnsi="Arial" w:cs="Arial"/>
          <w:szCs w:val="18"/>
        </w:rPr>
        <w:t>VLAB</w:t>
      </w:r>
      <w:r w:rsidRPr="0029259B">
        <w:rPr>
          <w:rFonts w:ascii="Arial" w:hAnsi="Arial" w:cs="Arial"/>
          <w:szCs w:val="18"/>
        </w:rPr>
        <w:t>. Therefore, no help is displayed even if you press</w:t>
      </w:r>
      <w:r w:rsidR="001F5A39" w:rsidRPr="0029259B">
        <w:rPr>
          <w:rFonts w:ascii="Arial" w:hAnsi="Arial" w:cs="Arial"/>
          <w:szCs w:val="18"/>
        </w:rPr>
        <w:t xml:space="preserve"> </w:t>
      </w:r>
      <w:r w:rsidRPr="0029259B">
        <w:rPr>
          <w:rFonts w:ascii="Arial" w:hAnsi="Arial" w:cs="Arial"/>
          <w:szCs w:val="18"/>
        </w:rPr>
        <w:t xml:space="preserve">the F1 key after </w:t>
      </w:r>
      <w:r w:rsidR="001F5A39" w:rsidRPr="0029259B">
        <w:rPr>
          <w:rFonts w:ascii="Arial" w:hAnsi="Arial" w:cs="Arial"/>
          <w:szCs w:val="18"/>
        </w:rPr>
        <w:t xml:space="preserve">ET-VPF </w:t>
      </w:r>
      <w:r w:rsidRPr="0029259B">
        <w:rPr>
          <w:rFonts w:ascii="Arial" w:hAnsi="Arial" w:cs="Arial"/>
          <w:szCs w:val="18"/>
        </w:rPr>
        <w:t>displays an error message.</w:t>
      </w:r>
    </w:p>
    <w:p w14:paraId="20AC89E2" w14:textId="77777777" w:rsidR="001F5A39" w:rsidRPr="0029259B" w:rsidRDefault="001F5A39" w:rsidP="001F5A39">
      <w:pPr>
        <w:rPr>
          <w:rFonts w:ascii="Arial" w:hAnsi="Arial" w:cs="Arial"/>
          <w:szCs w:val="18"/>
        </w:rPr>
      </w:pPr>
    </w:p>
    <w:p w14:paraId="33D61E58" w14:textId="01E554E9" w:rsidR="009C4DAA" w:rsidRPr="0029259B" w:rsidRDefault="00E27671" w:rsidP="009C4DAA">
      <w:pPr>
        <w:pStyle w:val="Heading2"/>
        <w:rPr>
          <w:rFonts w:cs="Arial"/>
        </w:rPr>
      </w:pPr>
      <w:bookmarkStart w:id="1146" w:name="_Toc94021776"/>
      <w:bookmarkStart w:id="1147" w:name="_Toc1128506477"/>
      <w:bookmarkStart w:id="1148" w:name="_Toc1008406585"/>
      <w:bookmarkStart w:id="1149" w:name="_Toc1376962862"/>
      <w:bookmarkStart w:id="1150" w:name="_Toc483578947"/>
      <w:bookmarkStart w:id="1151" w:name="_Toc2004614976"/>
      <w:bookmarkStart w:id="1152" w:name="_Toc1704259240"/>
      <w:bookmarkStart w:id="1153" w:name="_Toc196215166"/>
      <w:bookmarkStart w:id="1154" w:name="_Toc1094288373"/>
      <w:bookmarkStart w:id="1155" w:name="_Toc1335096443"/>
      <w:bookmarkStart w:id="1156" w:name="_Toc404080321"/>
      <w:bookmarkStart w:id="1157" w:name="_Toc1834816958"/>
      <w:bookmarkStart w:id="1158" w:name="_Toc1904338161"/>
      <w:bookmarkStart w:id="1159" w:name="_Toc379081698"/>
      <w:bookmarkStart w:id="1160" w:name="_Toc1068152472"/>
      <w:bookmarkStart w:id="1161" w:name="_Toc1617216601"/>
      <w:bookmarkStart w:id="1162" w:name="_Toc688419268"/>
      <w:bookmarkStart w:id="1163" w:name="_Toc934619616"/>
      <w:bookmarkStart w:id="1164" w:name="_Toc530314395"/>
      <w:bookmarkStart w:id="1165" w:name="_Toc1205084275"/>
      <w:bookmarkStart w:id="1166" w:name="_Toc1367577140"/>
      <w:bookmarkStart w:id="1167" w:name="_Toc486252002"/>
      <w:bookmarkStart w:id="1168" w:name="_Toc1970812952"/>
      <w:bookmarkStart w:id="1169" w:name="_Toc1471478801"/>
      <w:bookmarkStart w:id="1170" w:name="_Toc124747417"/>
      <w:bookmarkStart w:id="1171" w:name="_Toc273198898"/>
      <w:bookmarkStart w:id="1172" w:name="_Toc1930436940"/>
      <w:bookmarkStart w:id="1173" w:name="_Toc848214310"/>
      <w:bookmarkStart w:id="1174" w:name="_Toc860534355"/>
      <w:bookmarkStart w:id="1175" w:name="_Toc2071030635"/>
      <w:bookmarkStart w:id="1176" w:name="_Toc312815217"/>
      <w:bookmarkStart w:id="1177" w:name="_Toc122608940"/>
      <w:r w:rsidRPr="0029259B">
        <w:rPr>
          <w:rFonts w:cs="Arial"/>
        </w:rPr>
        <w:t>5</w:t>
      </w:r>
      <w:r w:rsidR="4261EED2" w:rsidRPr="0029259B">
        <w:rPr>
          <w:rFonts w:cs="Arial"/>
        </w:rPr>
        <w:t>.2 Errors Detected in Configuration Parameters Dialog Box</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502E37EE" w14:textId="77777777" w:rsidR="009C4DAA" w:rsidRPr="0029259B" w:rsidRDefault="009C4DAA" w:rsidP="001F5A39">
      <w:pPr>
        <w:rPr>
          <w:rFonts w:ascii="Arial" w:hAnsi="Arial" w:cs="Arial"/>
        </w:rPr>
      </w:pPr>
    </w:p>
    <w:p w14:paraId="0F4EC22D" w14:textId="77777777" w:rsidR="009C4DAA" w:rsidRPr="0029259B" w:rsidRDefault="009C4DAA" w:rsidP="009C4DAA">
      <w:pPr>
        <w:rPr>
          <w:rFonts w:ascii="Arial" w:hAnsi="Arial" w:cs="Arial"/>
        </w:rPr>
      </w:pPr>
      <w:r w:rsidRPr="0029259B">
        <w:rPr>
          <w:rFonts w:ascii="Arial" w:hAnsi="Arial" w:cs="Arial"/>
        </w:rPr>
        <w:t xml:space="preserve">The following table lists the messages that are output when an error is detected while settings are being made in the Configuration Parameters dialog box. </w:t>
      </w:r>
    </w:p>
    <w:p w14:paraId="5B7BE4EE" w14:textId="77777777" w:rsidR="009C4DAA" w:rsidRPr="0029259B" w:rsidRDefault="009C4DAA" w:rsidP="009C4DAA">
      <w:pPr>
        <w:rPr>
          <w:rFonts w:ascii="Arial" w:hAnsi="Arial" w:cs="Arial"/>
        </w:rPr>
      </w:pPr>
    </w:p>
    <w:p w14:paraId="724B67A8" w14:textId="77777777" w:rsidR="009C4DAA" w:rsidRPr="0029259B" w:rsidRDefault="009C4DAA" w:rsidP="009C4DAA">
      <w:pPr>
        <w:rPr>
          <w:rFonts w:ascii="Arial" w:hAnsi="Arial" w:cs="Arial"/>
        </w:rPr>
      </w:pPr>
      <w:r w:rsidRPr="0029259B">
        <w:rPr>
          <w:rFonts w:ascii="Arial" w:hAnsi="Arial" w:cs="Arial"/>
        </w:rPr>
        <w:t>These error messages are output to the ET-VPF Error dialog box.</w:t>
      </w:r>
    </w:p>
    <w:p w14:paraId="60DBCA68" w14:textId="75943E52" w:rsidR="009C4DAA" w:rsidRPr="0029259B" w:rsidRDefault="009C4DAA" w:rsidP="009C4DAA">
      <w:pPr>
        <w:rPr>
          <w:rFonts w:ascii="Arial" w:hAnsi="Arial" w:cs="Arial"/>
        </w:rPr>
      </w:pPr>
    </w:p>
    <w:p w14:paraId="5327B8B0" w14:textId="319CBD4F" w:rsidR="00F32A97" w:rsidRPr="0029259B" w:rsidRDefault="00F32A97" w:rsidP="009C4DAA">
      <w:pPr>
        <w:rPr>
          <w:rFonts w:ascii="Arial" w:hAnsi="Arial" w:cs="Arial"/>
        </w:rPr>
      </w:pPr>
      <w:r w:rsidRPr="0029259B">
        <w:rPr>
          <w:rFonts w:ascii="Arial" w:hAnsi="Arial" w:cs="Arial"/>
        </w:rPr>
        <w:br w:type="page"/>
      </w:r>
    </w:p>
    <w:p w14:paraId="65174C80" w14:textId="43E59584" w:rsidR="00F32A97" w:rsidRPr="0029259B" w:rsidRDefault="00F32A97" w:rsidP="00F86BE2">
      <w:pPr>
        <w:pStyle w:val="Caption"/>
        <w:jc w:val="center"/>
        <w:rPr>
          <w:rFonts w:ascii="Arial" w:hAnsi="Arial" w:cs="Arial"/>
          <w:b/>
          <w:bCs/>
          <w:color w:val="auto"/>
        </w:rPr>
      </w:pPr>
      <w:r w:rsidRPr="0029259B">
        <w:rPr>
          <w:rFonts w:ascii="Arial" w:hAnsi="Arial" w:cs="Arial"/>
          <w:b/>
          <w:bCs/>
          <w:color w:val="auto"/>
        </w:rPr>
        <w:lastRenderedPageBreak/>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5</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1</w:t>
      </w:r>
      <w:r w:rsidR="00A3763F" w:rsidRPr="0029259B">
        <w:rPr>
          <w:rFonts w:ascii="Arial" w:hAnsi="Arial" w:cs="Arial"/>
          <w:b/>
          <w:bCs/>
          <w:color w:val="auto"/>
        </w:rPr>
        <w:fldChar w:fldCharType="end"/>
      </w:r>
      <w:r w:rsidRPr="0029259B">
        <w:rPr>
          <w:rFonts w:ascii="Arial" w:hAnsi="Arial" w:cs="Arial"/>
          <w:b/>
          <w:bCs/>
          <w:color w:val="auto"/>
        </w:rPr>
        <w:t xml:space="preserve"> </w:t>
      </w:r>
      <w:r w:rsidR="00F86BE2" w:rsidRPr="0029259B">
        <w:rPr>
          <w:rFonts w:ascii="Arial" w:hAnsi="Arial" w:cs="Arial"/>
          <w:b/>
          <w:bCs/>
          <w:color w:val="auto"/>
        </w:rPr>
        <w:t>Error messages display when setting in the Configuration Parameters dialog box</w:t>
      </w:r>
    </w:p>
    <w:tbl>
      <w:tblPr>
        <w:tblW w:w="10890" w:type="dxa"/>
        <w:tblInd w:w="-1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870"/>
        <w:gridCol w:w="9020"/>
      </w:tblGrid>
      <w:tr w:rsidR="009C4DAA" w:rsidRPr="0029259B" w14:paraId="27432734" w14:textId="77777777" w:rsidTr="5D2276F6">
        <w:trPr>
          <w:cantSplit/>
          <w:trHeight w:val="483"/>
          <w:tblHeader/>
        </w:trPr>
        <w:tc>
          <w:tcPr>
            <w:tcW w:w="187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0FA8827A" w14:textId="77777777" w:rsidR="009C4DAA" w:rsidRPr="0029259B" w:rsidRDefault="009C4DAA" w:rsidP="009C4DAA">
            <w:pPr>
              <w:rPr>
                <w:rFonts w:ascii="Arial" w:hAnsi="Arial" w:cs="Arial"/>
                <w:noProof/>
                <w:szCs w:val="18"/>
              </w:rPr>
            </w:pPr>
            <w:r w:rsidRPr="0029259B">
              <w:rPr>
                <w:rFonts w:ascii="Arial" w:hAnsi="Arial" w:cs="Arial"/>
                <w:noProof/>
                <w:szCs w:val="18"/>
              </w:rPr>
              <w:t>[Message]</w:t>
            </w:r>
          </w:p>
        </w:tc>
        <w:tc>
          <w:tcPr>
            <w:tcW w:w="902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4EA237BE" w14:textId="77777777" w:rsidR="009C4DAA" w:rsidRPr="0029259B" w:rsidRDefault="009C4DAA" w:rsidP="009C4DAA">
            <w:pPr>
              <w:rPr>
                <w:rFonts w:ascii="Arial" w:hAnsi="Arial" w:cs="Arial"/>
                <w:noProof/>
                <w:szCs w:val="18"/>
              </w:rPr>
            </w:pPr>
            <w:r w:rsidRPr="0029259B">
              <w:rPr>
                <w:rFonts w:ascii="Arial" w:hAnsi="Arial" w:cs="Arial"/>
                <w:noProof/>
                <w:szCs w:val="18"/>
              </w:rPr>
              <w:t>E0101</w:t>
            </w:r>
          </w:p>
          <w:p w14:paraId="4041616B" w14:textId="035EF1A6" w:rsidR="009C4DAA" w:rsidRPr="0029259B" w:rsidRDefault="00BE6D8E" w:rsidP="009C4DAA">
            <w:pPr>
              <w:rPr>
                <w:rFonts w:ascii="Arial" w:hAnsi="Arial" w:cs="Arial"/>
                <w:noProof/>
                <w:szCs w:val="18"/>
              </w:rPr>
            </w:pPr>
            <w:r w:rsidRPr="0029259B">
              <w:rPr>
                <w:rFonts w:ascii="Arial" w:hAnsi="Arial" w:cs="Arial"/>
                <w:noProof/>
                <w:szCs w:val="18"/>
              </w:rPr>
              <w:t xml:space="preserve">The </w:t>
            </w:r>
            <w:r w:rsidR="0036013A" w:rsidRPr="0029259B">
              <w:rPr>
                <w:rFonts w:ascii="Arial" w:hAnsi="Arial" w:cs="Arial"/>
                <w:noProof/>
                <w:szCs w:val="18"/>
              </w:rPr>
              <w:t>C</w:t>
            </w:r>
            <w:r w:rsidRPr="0029259B">
              <w:rPr>
                <w:rFonts w:ascii="Arial" w:hAnsi="Arial" w:cs="Arial"/>
                <w:noProof/>
                <w:szCs w:val="18"/>
              </w:rPr>
              <w:t>ygwin directory setting is incorrect.</w:t>
            </w:r>
          </w:p>
        </w:tc>
      </w:tr>
      <w:tr w:rsidR="009C4DAA" w:rsidRPr="0029259B" w14:paraId="00145E70" w14:textId="77777777" w:rsidTr="5D2276F6">
        <w:trPr>
          <w:cantSplit/>
          <w:trHeight w:val="309"/>
          <w:tblHeader/>
        </w:trPr>
        <w:tc>
          <w:tcPr>
            <w:tcW w:w="1870"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643CDDB" w14:textId="77777777" w:rsidR="009C4DAA" w:rsidRPr="0029259B" w:rsidRDefault="009C4DAA" w:rsidP="009C4DAA">
            <w:pPr>
              <w:rPr>
                <w:rFonts w:ascii="Arial" w:hAnsi="Arial" w:cs="Arial"/>
                <w:noProof/>
                <w:szCs w:val="18"/>
              </w:rPr>
            </w:pPr>
            <w:r w:rsidRPr="0029259B">
              <w:rPr>
                <w:rFonts w:ascii="Arial" w:hAnsi="Arial" w:cs="Arial"/>
                <w:noProof/>
                <w:szCs w:val="18"/>
              </w:rPr>
              <w:t>[Explanation]</w:t>
            </w:r>
          </w:p>
        </w:tc>
        <w:tc>
          <w:tcPr>
            <w:tcW w:w="9020"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023D2DD8" w14:textId="059E4F16" w:rsidR="009C4DAA" w:rsidRPr="0029259B" w:rsidRDefault="009C4DAA" w:rsidP="009C4DAA">
            <w:pPr>
              <w:rPr>
                <w:rFonts w:ascii="Arial" w:hAnsi="Arial" w:cs="Arial"/>
                <w:noProof/>
                <w:szCs w:val="18"/>
              </w:rPr>
            </w:pPr>
            <w:r w:rsidRPr="0029259B">
              <w:rPr>
                <w:rFonts w:ascii="Arial" w:hAnsi="Arial" w:cs="Arial"/>
                <w:noProof/>
                <w:szCs w:val="18"/>
              </w:rPr>
              <w:t>This error message is displayed when information on the correct installation destination has not been set in [</w:t>
            </w:r>
            <w:r w:rsidR="00141A41" w:rsidRPr="0029259B">
              <w:rPr>
                <w:rFonts w:ascii="Arial" w:hAnsi="Arial" w:cs="Arial"/>
                <w:noProof/>
                <w:szCs w:val="18"/>
              </w:rPr>
              <w:t xml:space="preserve">Cygwin </w:t>
            </w:r>
            <w:r w:rsidR="000E59F6" w:rsidRPr="0029259B">
              <w:rPr>
                <w:rFonts w:ascii="Arial" w:hAnsi="Arial" w:cs="Arial"/>
                <w:noProof/>
                <w:szCs w:val="18"/>
              </w:rPr>
              <w:t>P</w:t>
            </w:r>
            <w:r w:rsidR="00141A41" w:rsidRPr="0029259B">
              <w:rPr>
                <w:rFonts w:ascii="Arial" w:hAnsi="Arial" w:cs="Arial"/>
                <w:noProof/>
                <w:szCs w:val="18"/>
              </w:rPr>
              <w:t>ath</w:t>
            </w:r>
            <w:r w:rsidRPr="0029259B">
              <w:rPr>
                <w:rFonts w:ascii="Arial" w:hAnsi="Arial" w:cs="Arial"/>
                <w:noProof/>
                <w:szCs w:val="18"/>
              </w:rPr>
              <w:t>].</w:t>
            </w:r>
          </w:p>
        </w:tc>
      </w:tr>
      <w:tr w:rsidR="009C4DAA" w:rsidRPr="0029259B" w14:paraId="5280A996" w14:textId="77777777" w:rsidTr="5D2276F6">
        <w:trPr>
          <w:cantSplit/>
          <w:trHeight w:val="178"/>
          <w:tblHeader/>
        </w:trPr>
        <w:tc>
          <w:tcPr>
            <w:tcW w:w="1870"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28778D30" w14:textId="77777777" w:rsidR="009C4DAA" w:rsidRPr="0029259B" w:rsidRDefault="009C4DAA" w:rsidP="009C4DAA">
            <w:pPr>
              <w:rPr>
                <w:rFonts w:ascii="Arial" w:hAnsi="Arial" w:cs="Arial"/>
                <w:noProof/>
                <w:szCs w:val="18"/>
              </w:rPr>
            </w:pPr>
            <w:r w:rsidRPr="0029259B">
              <w:rPr>
                <w:rFonts w:ascii="Arial" w:hAnsi="Arial" w:cs="Arial"/>
                <w:noProof/>
                <w:szCs w:val="18"/>
              </w:rPr>
              <w:t>[Action by User]</w:t>
            </w:r>
          </w:p>
        </w:tc>
        <w:tc>
          <w:tcPr>
            <w:tcW w:w="9020"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0D703224" w14:textId="7A2ABEDC" w:rsidR="009C4DAA" w:rsidRPr="0029259B" w:rsidRDefault="009C4DAA" w:rsidP="00D30948">
            <w:pPr>
              <w:pStyle w:val="ListParagraph"/>
              <w:numPr>
                <w:ilvl w:val="0"/>
                <w:numId w:val="16"/>
              </w:numPr>
              <w:ind w:left="466"/>
              <w:contextualSpacing w:val="0"/>
              <w:rPr>
                <w:rFonts w:ascii="Arial" w:hAnsi="Arial" w:cs="Arial"/>
                <w:noProof/>
                <w:szCs w:val="18"/>
              </w:rPr>
            </w:pPr>
            <w:r w:rsidRPr="0029259B">
              <w:rPr>
                <w:rFonts w:ascii="Arial" w:hAnsi="Arial" w:cs="Arial"/>
                <w:noProof/>
                <w:szCs w:val="18"/>
              </w:rPr>
              <w:t xml:space="preserve">Set the correct path of the installation destination of </w:t>
            </w:r>
            <w:r w:rsidR="0096164F" w:rsidRPr="0029259B">
              <w:rPr>
                <w:rFonts w:ascii="Arial" w:hAnsi="Arial" w:cs="Arial"/>
                <w:noProof/>
                <w:szCs w:val="18"/>
              </w:rPr>
              <w:t>Cygwin</w:t>
            </w:r>
            <w:r w:rsidRPr="0029259B">
              <w:rPr>
                <w:rFonts w:ascii="Arial" w:hAnsi="Arial" w:cs="Arial"/>
                <w:noProof/>
                <w:szCs w:val="18"/>
              </w:rPr>
              <w:t xml:space="preserve"> to [</w:t>
            </w:r>
            <w:r w:rsidR="0096164F" w:rsidRPr="0029259B">
              <w:rPr>
                <w:rFonts w:ascii="Arial" w:hAnsi="Arial" w:cs="Arial"/>
                <w:noProof/>
                <w:szCs w:val="18"/>
              </w:rPr>
              <w:t xml:space="preserve">Cygwin </w:t>
            </w:r>
            <w:r w:rsidR="000E59F6" w:rsidRPr="0029259B">
              <w:rPr>
                <w:rFonts w:ascii="Arial" w:hAnsi="Arial" w:cs="Arial"/>
                <w:noProof/>
                <w:szCs w:val="18"/>
              </w:rPr>
              <w:t>P</w:t>
            </w:r>
            <w:r w:rsidR="0096164F" w:rsidRPr="0029259B">
              <w:rPr>
                <w:rFonts w:ascii="Arial" w:hAnsi="Arial" w:cs="Arial"/>
                <w:noProof/>
                <w:szCs w:val="18"/>
              </w:rPr>
              <w:t>ath</w:t>
            </w:r>
            <w:r w:rsidRPr="0029259B">
              <w:rPr>
                <w:rFonts w:ascii="Arial" w:hAnsi="Arial" w:cs="Arial"/>
                <w:noProof/>
                <w:szCs w:val="18"/>
              </w:rPr>
              <w:t xml:space="preserve">]. </w:t>
            </w:r>
            <w:r w:rsidRPr="0029259B">
              <w:rPr>
                <w:rFonts w:ascii="Arial" w:hAnsi="Arial" w:cs="Arial"/>
                <w:noProof/>
                <w:szCs w:val="18"/>
              </w:rPr>
              <w:br/>
              <w:t xml:space="preserve">The folder containing </w:t>
            </w:r>
            <w:r w:rsidR="0096164F" w:rsidRPr="0029259B">
              <w:rPr>
                <w:rFonts w:ascii="Arial" w:hAnsi="Arial" w:cs="Arial"/>
                <w:noProof/>
                <w:szCs w:val="18"/>
              </w:rPr>
              <w:t>“/bin/bash.exe”</w:t>
            </w:r>
            <w:r w:rsidRPr="0029259B">
              <w:rPr>
                <w:rFonts w:ascii="Arial" w:hAnsi="Arial" w:cs="Arial"/>
                <w:noProof/>
                <w:szCs w:val="18"/>
              </w:rPr>
              <w:t xml:space="preserve"> must be specified.</w:t>
            </w:r>
          </w:p>
          <w:p w14:paraId="2440516E" w14:textId="216346D3" w:rsidR="009C4DAA" w:rsidRPr="0029259B" w:rsidRDefault="009C4DAA" w:rsidP="00D30948">
            <w:pPr>
              <w:pStyle w:val="ListParagraph"/>
              <w:numPr>
                <w:ilvl w:val="0"/>
                <w:numId w:val="16"/>
              </w:numPr>
              <w:ind w:left="466"/>
              <w:contextualSpacing w:val="0"/>
              <w:rPr>
                <w:rFonts w:ascii="Arial" w:hAnsi="Arial" w:cs="Arial"/>
                <w:noProof/>
                <w:szCs w:val="18"/>
              </w:rPr>
            </w:pPr>
            <w:r w:rsidRPr="0029259B">
              <w:rPr>
                <w:rFonts w:ascii="Arial" w:hAnsi="Arial" w:cs="Arial"/>
                <w:noProof/>
                <w:szCs w:val="18"/>
              </w:rPr>
              <w:t xml:space="preserve">Check that </w:t>
            </w:r>
            <w:r w:rsidR="0096164F" w:rsidRPr="0029259B">
              <w:rPr>
                <w:rFonts w:ascii="Arial" w:hAnsi="Arial" w:cs="Arial"/>
                <w:noProof/>
                <w:szCs w:val="18"/>
              </w:rPr>
              <w:t>Cygwin</w:t>
            </w:r>
            <w:r w:rsidRPr="0029259B">
              <w:rPr>
                <w:rFonts w:ascii="Arial" w:hAnsi="Arial" w:cs="Arial"/>
                <w:noProof/>
                <w:szCs w:val="18"/>
              </w:rPr>
              <w:t xml:space="preserve"> has normally been installed.</w:t>
            </w:r>
          </w:p>
        </w:tc>
      </w:tr>
      <w:tr w:rsidR="009C4DAA" w:rsidRPr="0029259B" w14:paraId="54658673" w14:textId="77777777" w:rsidTr="5D2276F6">
        <w:trPr>
          <w:cantSplit/>
          <w:trHeight w:val="453"/>
          <w:tblHeader/>
        </w:trPr>
        <w:tc>
          <w:tcPr>
            <w:tcW w:w="1870" w:type="dxa"/>
            <w:tcBorders>
              <w:top w:val="single" w:sz="12" w:space="0" w:color="auto"/>
              <w:left w:val="single" w:sz="12" w:space="0" w:color="auto"/>
              <w:bottom w:val="single" w:sz="6" w:space="0" w:color="auto"/>
              <w:right w:val="single" w:sz="6" w:space="0" w:color="auto"/>
            </w:tcBorders>
          </w:tcPr>
          <w:p w14:paraId="2CF6BFAA" w14:textId="77777777" w:rsidR="009C4DAA" w:rsidRPr="0029259B" w:rsidRDefault="009C4DAA" w:rsidP="009C4DAA">
            <w:pPr>
              <w:rPr>
                <w:rFonts w:ascii="Arial" w:hAnsi="Arial" w:cs="Arial"/>
                <w:noProof/>
                <w:szCs w:val="18"/>
              </w:rPr>
            </w:pPr>
            <w:r w:rsidRPr="0029259B">
              <w:rPr>
                <w:rFonts w:ascii="Arial" w:hAnsi="Arial" w:cs="Arial"/>
                <w:noProof/>
                <w:szCs w:val="18"/>
              </w:rPr>
              <w:t>[Message]</w:t>
            </w:r>
          </w:p>
        </w:tc>
        <w:tc>
          <w:tcPr>
            <w:tcW w:w="9020" w:type="dxa"/>
            <w:tcBorders>
              <w:top w:val="single" w:sz="12" w:space="0" w:color="auto"/>
              <w:left w:val="single" w:sz="6" w:space="0" w:color="auto"/>
              <w:bottom w:val="single" w:sz="6" w:space="0" w:color="auto"/>
              <w:right w:val="single" w:sz="12" w:space="0" w:color="auto"/>
            </w:tcBorders>
            <w:vAlign w:val="center"/>
          </w:tcPr>
          <w:p w14:paraId="1123A897" w14:textId="77777777" w:rsidR="009C4DAA" w:rsidRPr="0029259B" w:rsidRDefault="009C4DAA" w:rsidP="009C4DAA">
            <w:pPr>
              <w:rPr>
                <w:rFonts w:ascii="Arial" w:hAnsi="Arial" w:cs="Arial"/>
                <w:noProof/>
                <w:szCs w:val="18"/>
              </w:rPr>
            </w:pPr>
            <w:r w:rsidRPr="0029259B">
              <w:rPr>
                <w:rFonts w:ascii="Arial" w:hAnsi="Arial" w:cs="Arial"/>
                <w:noProof/>
                <w:szCs w:val="18"/>
              </w:rPr>
              <w:t>E0102</w:t>
            </w:r>
          </w:p>
          <w:p w14:paraId="20075571" w14:textId="69D84046" w:rsidR="009C4DAA" w:rsidRPr="0029259B" w:rsidRDefault="00BE6D8E" w:rsidP="009C4DAA">
            <w:pPr>
              <w:rPr>
                <w:rFonts w:ascii="Arial" w:hAnsi="Arial" w:cs="Arial"/>
                <w:noProof/>
                <w:szCs w:val="18"/>
              </w:rPr>
            </w:pPr>
            <w:r w:rsidRPr="0029259B">
              <w:rPr>
                <w:rFonts w:ascii="Arial" w:hAnsi="Arial" w:cs="Arial"/>
                <w:noProof/>
                <w:szCs w:val="18"/>
              </w:rPr>
              <w:t>The VLAB directory setting is incorrect.</w:t>
            </w:r>
          </w:p>
        </w:tc>
      </w:tr>
      <w:tr w:rsidR="009C4DAA" w:rsidRPr="0029259B" w14:paraId="07CF7D26" w14:textId="77777777" w:rsidTr="5D2276F6">
        <w:trPr>
          <w:cantSplit/>
          <w:trHeight w:val="309"/>
          <w:tblHeader/>
        </w:trPr>
        <w:tc>
          <w:tcPr>
            <w:tcW w:w="1870" w:type="dxa"/>
            <w:tcBorders>
              <w:top w:val="single" w:sz="6" w:space="0" w:color="auto"/>
              <w:left w:val="single" w:sz="12" w:space="0" w:color="auto"/>
              <w:bottom w:val="single" w:sz="6" w:space="0" w:color="auto"/>
              <w:right w:val="single" w:sz="6" w:space="0" w:color="auto"/>
            </w:tcBorders>
          </w:tcPr>
          <w:p w14:paraId="55E3BEAC" w14:textId="77777777" w:rsidR="009C4DAA" w:rsidRPr="0029259B" w:rsidRDefault="009C4DAA" w:rsidP="009C4DAA">
            <w:pPr>
              <w:rPr>
                <w:rFonts w:ascii="Arial" w:hAnsi="Arial" w:cs="Arial"/>
                <w:noProof/>
                <w:szCs w:val="18"/>
              </w:rPr>
            </w:pPr>
            <w:r w:rsidRPr="0029259B">
              <w:rPr>
                <w:rFonts w:ascii="Arial" w:hAnsi="Arial" w:cs="Arial"/>
                <w:noProof/>
                <w:szCs w:val="18"/>
              </w:rPr>
              <w:t>[Explanation]</w:t>
            </w:r>
          </w:p>
        </w:tc>
        <w:tc>
          <w:tcPr>
            <w:tcW w:w="9020" w:type="dxa"/>
            <w:tcBorders>
              <w:top w:val="single" w:sz="6" w:space="0" w:color="auto"/>
              <w:left w:val="single" w:sz="6" w:space="0" w:color="auto"/>
              <w:bottom w:val="single" w:sz="6" w:space="0" w:color="auto"/>
              <w:right w:val="single" w:sz="12" w:space="0" w:color="auto"/>
            </w:tcBorders>
            <w:vAlign w:val="center"/>
          </w:tcPr>
          <w:p w14:paraId="1D169E9C" w14:textId="5D0B399F" w:rsidR="009C4DAA" w:rsidRPr="0029259B" w:rsidRDefault="00141A41" w:rsidP="009C4DAA">
            <w:pPr>
              <w:rPr>
                <w:rFonts w:ascii="Arial" w:hAnsi="Arial" w:cs="Arial"/>
                <w:noProof/>
                <w:szCs w:val="18"/>
              </w:rPr>
            </w:pPr>
            <w:r w:rsidRPr="0029259B">
              <w:rPr>
                <w:rFonts w:ascii="Arial" w:hAnsi="Arial" w:cs="Arial"/>
                <w:noProof/>
                <w:szCs w:val="18"/>
              </w:rPr>
              <w:t xml:space="preserve">This error message is displayed when information on the correct installation destination has not been set in [VLAB </w:t>
            </w:r>
            <w:r w:rsidR="000E59F6" w:rsidRPr="0029259B">
              <w:rPr>
                <w:rFonts w:ascii="Arial" w:hAnsi="Arial" w:cs="Arial"/>
                <w:noProof/>
                <w:szCs w:val="18"/>
              </w:rPr>
              <w:t>P</w:t>
            </w:r>
            <w:r w:rsidRPr="0029259B">
              <w:rPr>
                <w:rFonts w:ascii="Arial" w:hAnsi="Arial" w:cs="Arial"/>
                <w:noProof/>
                <w:szCs w:val="18"/>
              </w:rPr>
              <w:t>ath].</w:t>
            </w:r>
          </w:p>
        </w:tc>
      </w:tr>
      <w:tr w:rsidR="009C4DAA" w:rsidRPr="0029259B" w14:paraId="0DE6D675" w14:textId="77777777" w:rsidTr="5D2276F6">
        <w:trPr>
          <w:cantSplit/>
          <w:trHeight w:val="178"/>
          <w:tblHeader/>
        </w:trPr>
        <w:tc>
          <w:tcPr>
            <w:tcW w:w="1870" w:type="dxa"/>
            <w:tcBorders>
              <w:top w:val="single" w:sz="6" w:space="0" w:color="auto"/>
              <w:left w:val="single" w:sz="12" w:space="0" w:color="auto"/>
              <w:bottom w:val="single" w:sz="12" w:space="0" w:color="auto"/>
              <w:right w:val="single" w:sz="6" w:space="0" w:color="auto"/>
            </w:tcBorders>
          </w:tcPr>
          <w:p w14:paraId="3E00D04E" w14:textId="77777777" w:rsidR="009C4DAA" w:rsidRPr="0029259B" w:rsidRDefault="009C4DAA" w:rsidP="009C4DAA">
            <w:pPr>
              <w:rPr>
                <w:rFonts w:ascii="Arial" w:hAnsi="Arial" w:cs="Arial"/>
                <w:noProof/>
                <w:szCs w:val="18"/>
              </w:rPr>
            </w:pPr>
            <w:r w:rsidRPr="0029259B">
              <w:rPr>
                <w:rFonts w:ascii="Arial" w:hAnsi="Arial" w:cs="Arial"/>
                <w:noProof/>
                <w:szCs w:val="18"/>
              </w:rPr>
              <w:t>[Action by User]</w:t>
            </w:r>
          </w:p>
        </w:tc>
        <w:tc>
          <w:tcPr>
            <w:tcW w:w="9020" w:type="dxa"/>
            <w:tcBorders>
              <w:top w:val="single" w:sz="6" w:space="0" w:color="auto"/>
              <w:left w:val="single" w:sz="6" w:space="0" w:color="auto"/>
              <w:bottom w:val="single" w:sz="12" w:space="0" w:color="auto"/>
              <w:right w:val="single" w:sz="12" w:space="0" w:color="auto"/>
            </w:tcBorders>
            <w:vAlign w:val="center"/>
          </w:tcPr>
          <w:p w14:paraId="61ABACCB" w14:textId="0D27B796" w:rsidR="001E2619" w:rsidRPr="0029259B" w:rsidRDefault="001E2619" w:rsidP="00D30948">
            <w:pPr>
              <w:pStyle w:val="ListParagraph"/>
              <w:numPr>
                <w:ilvl w:val="0"/>
                <w:numId w:val="18"/>
              </w:numPr>
              <w:contextualSpacing w:val="0"/>
              <w:rPr>
                <w:rFonts w:ascii="Arial" w:hAnsi="Arial" w:cs="Arial"/>
                <w:noProof/>
                <w:szCs w:val="18"/>
              </w:rPr>
            </w:pPr>
            <w:r w:rsidRPr="0029259B">
              <w:rPr>
                <w:rFonts w:ascii="Arial" w:hAnsi="Arial" w:cs="Arial"/>
                <w:noProof/>
                <w:szCs w:val="18"/>
              </w:rPr>
              <w:t xml:space="preserve">Set the correct path of the installation destination of </w:t>
            </w:r>
            <w:r w:rsidR="00526E1B" w:rsidRPr="0029259B">
              <w:rPr>
                <w:rFonts w:ascii="Arial" w:hAnsi="Arial" w:cs="Arial"/>
                <w:noProof/>
                <w:szCs w:val="18"/>
              </w:rPr>
              <w:t>VLAB</w:t>
            </w:r>
            <w:r w:rsidRPr="0029259B">
              <w:rPr>
                <w:rFonts w:ascii="Arial" w:hAnsi="Arial" w:cs="Arial"/>
                <w:noProof/>
                <w:szCs w:val="18"/>
              </w:rPr>
              <w:t xml:space="preserve"> to [</w:t>
            </w:r>
            <w:r w:rsidR="00526E1B" w:rsidRPr="0029259B">
              <w:rPr>
                <w:rFonts w:ascii="Arial" w:hAnsi="Arial" w:cs="Arial"/>
                <w:noProof/>
                <w:szCs w:val="18"/>
              </w:rPr>
              <w:t xml:space="preserve">VLAB </w:t>
            </w:r>
            <w:r w:rsidR="000E59F6" w:rsidRPr="0029259B">
              <w:rPr>
                <w:rFonts w:ascii="Arial" w:hAnsi="Arial" w:cs="Arial"/>
                <w:noProof/>
                <w:szCs w:val="18"/>
              </w:rPr>
              <w:t>P</w:t>
            </w:r>
            <w:r w:rsidR="00526E1B" w:rsidRPr="0029259B">
              <w:rPr>
                <w:rFonts w:ascii="Arial" w:hAnsi="Arial" w:cs="Arial"/>
                <w:noProof/>
                <w:szCs w:val="18"/>
              </w:rPr>
              <w:t>ath</w:t>
            </w:r>
            <w:r w:rsidRPr="0029259B">
              <w:rPr>
                <w:rFonts w:ascii="Arial" w:hAnsi="Arial" w:cs="Arial"/>
                <w:noProof/>
                <w:szCs w:val="18"/>
              </w:rPr>
              <w:t xml:space="preserve">]. </w:t>
            </w:r>
            <w:r w:rsidRPr="0029259B">
              <w:rPr>
                <w:rFonts w:ascii="Arial" w:hAnsi="Arial" w:cs="Arial"/>
                <w:noProof/>
                <w:szCs w:val="18"/>
              </w:rPr>
              <w:br/>
              <w:t xml:space="preserve">The folder containing </w:t>
            </w:r>
            <w:r w:rsidR="00526E1B" w:rsidRPr="0029259B">
              <w:rPr>
                <w:rFonts w:ascii="Arial" w:hAnsi="Arial" w:cs="Arial"/>
                <w:noProof/>
                <w:szCs w:val="18"/>
              </w:rPr>
              <w:t>“vlab-ide.exe”</w:t>
            </w:r>
            <w:r w:rsidRPr="0029259B">
              <w:rPr>
                <w:rFonts w:ascii="Arial" w:hAnsi="Arial" w:cs="Arial"/>
                <w:noProof/>
                <w:szCs w:val="18"/>
              </w:rPr>
              <w:t xml:space="preserve"> must be specified.</w:t>
            </w:r>
          </w:p>
          <w:p w14:paraId="40440E56" w14:textId="797A5C7F" w:rsidR="009C4DAA" w:rsidRPr="0029259B" w:rsidRDefault="001E2619" w:rsidP="00D30948">
            <w:pPr>
              <w:pStyle w:val="ListParagraph"/>
              <w:numPr>
                <w:ilvl w:val="0"/>
                <w:numId w:val="18"/>
              </w:numPr>
              <w:contextualSpacing w:val="0"/>
              <w:rPr>
                <w:rFonts w:ascii="Arial" w:hAnsi="Arial" w:cs="Arial"/>
                <w:noProof/>
                <w:szCs w:val="18"/>
              </w:rPr>
            </w:pPr>
            <w:r w:rsidRPr="0029259B">
              <w:rPr>
                <w:rFonts w:ascii="Arial" w:hAnsi="Arial" w:cs="Arial"/>
                <w:noProof/>
                <w:szCs w:val="18"/>
              </w:rPr>
              <w:t xml:space="preserve">Check that </w:t>
            </w:r>
            <w:r w:rsidR="00526E1B" w:rsidRPr="0029259B">
              <w:rPr>
                <w:rFonts w:ascii="Arial" w:hAnsi="Arial" w:cs="Arial"/>
                <w:noProof/>
                <w:szCs w:val="18"/>
              </w:rPr>
              <w:t>VLAB</w:t>
            </w:r>
            <w:r w:rsidRPr="0029259B">
              <w:rPr>
                <w:rFonts w:ascii="Arial" w:hAnsi="Arial" w:cs="Arial"/>
                <w:noProof/>
                <w:szCs w:val="18"/>
              </w:rPr>
              <w:t xml:space="preserve"> has normally been installed.</w:t>
            </w:r>
          </w:p>
        </w:tc>
      </w:tr>
      <w:tr w:rsidR="009C4DAA" w:rsidRPr="0029259B" w14:paraId="681FB143" w14:textId="77777777" w:rsidTr="5D2276F6">
        <w:trPr>
          <w:cantSplit/>
          <w:trHeight w:val="240"/>
          <w:tblHeader/>
        </w:trPr>
        <w:tc>
          <w:tcPr>
            <w:tcW w:w="187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6BBDF87B" w14:textId="77777777" w:rsidR="009C4DAA" w:rsidRPr="0029259B" w:rsidRDefault="009C4DAA" w:rsidP="009C4DAA">
            <w:pPr>
              <w:rPr>
                <w:rFonts w:ascii="Arial" w:hAnsi="Arial" w:cs="Arial"/>
                <w:noProof/>
                <w:szCs w:val="18"/>
              </w:rPr>
            </w:pPr>
            <w:r w:rsidRPr="0029259B">
              <w:rPr>
                <w:rFonts w:ascii="Arial" w:hAnsi="Arial" w:cs="Arial"/>
                <w:noProof/>
                <w:szCs w:val="18"/>
              </w:rPr>
              <w:t>[Message]</w:t>
            </w:r>
          </w:p>
        </w:tc>
        <w:tc>
          <w:tcPr>
            <w:tcW w:w="902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71F26670" w14:textId="77777777" w:rsidR="009C4DAA" w:rsidRPr="0029259B" w:rsidRDefault="009C4DAA" w:rsidP="009C4DAA">
            <w:pPr>
              <w:rPr>
                <w:rFonts w:ascii="Arial" w:hAnsi="Arial" w:cs="Arial"/>
                <w:noProof/>
                <w:szCs w:val="18"/>
              </w:rPr>
            </w:pPr>
            <w:r w:rsidRPr="0029259B">
              <w:rPr>
                <w:rFonts w:ascii="Arial" w:hAnsi="Arial" w:cs="Arial"/>
                <w:noProof/>
                <w:szCs w:val="18"/>
              </w:rPr>
              <w:t>E0103</w:t>
            </w:r>
          </w:p>
          <w:p w14:paraId="7B50DC48" w14:textId="2F44DE88" w:rsidR="009C4DAA" w:rsidRPr="0029259B" w:rsidRDefault="00BE6D8E" w:rsidP="009C4DAA">
            <w:pPr>
              <w:rPr>
                <w:rFonts w:ascii="Arial" w:hAnsi="Arial" w:cs="Arial"/>
                <w:noProof/>
                <w:szCs w:val="18"/>
              </w:rPr>
            </w:pPr>
            <w:r w:rsidRPr="0029259B">
              <w:rPr>
                <w:rFonts w:ascii="Arial" w:hAnsi="Arial" w:cs="Arial"/>
                <w:noProof/>
                <w:szCs w:val="18"/>
              </w:rPr>
              <w:t>The CS+ directory setting is incorrect.</w:t>
            </w:r>
          </w:p>
        </w:tc>
      </w:tr>
      <w:tr w:rsidR="009C4DAA" w:rsidRPr="0029259B" w14:paraId="5118C780" w14:textId="77777777" w:rsidTr="5D2276F6">
        <w:trPr>
          <w:cantSplit/>
          <w:trHeight w:val="309"/>
          <w:tblHeader/>
        </w:trPr>
        <w:tc>
          <w:tcPr>
            <w:tcW w:w="1870"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22E041F7" w14:textId="77777777" w:rsidR="009C4DAA" w:rsidRPr="0029259B" w:rsidRDefault="009C4DAA" w:rsidP="009C4DAA">
            <w:pPr>
              <w:rPr>
                <w:rFonts w:ascii="Arial" w:hAnsi="Arial" w:cs="Arial"/>
                <w:noProof/>
                <w:szCs w:val="18"/>
              </w:rPr>
            </w:pPr>
            <w:r w:rsidRPr="0029259B">
              <w:rPr>
                <w:rFonts w:ascii="Arial" w:hAnsi="Arial" w:cs="Arial"/>
                <w:noProof/>
                <w:szCs w:val="18"/>
              </w:rPr>
              <w:t>[Explanation]</w:t>
            </w:r>
          </w:p>
        </w:tc>
        <w:tc>
          <w:tcPr>
            <w:tcW w:w="9020"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104F666B" w14:textId="47DB562D" w:rsidR="009C4DAA" w:rsidRPr="0029259B" w:rsidRDefault="00141A41" w:rsidP="009C4DAA">
            <w:pPr>
              <w:rPr>
                <w:rFonts w:ascii="Arial" w:hAnsi="Arial" w:cs="Arial"/>
                <w:noProof/>
                <w:szCs w:val="18"/>
              </w:rPr>
            </w:pPr>
            <w:r w:rsidRPr="0029259B">
              <w:rPr>
                <w:rFonts w:ascii="Arial" w:hAnsi="Arial" w:cs="Arial"/>
                <w:noProof/>
                <w:szCs w:val="18"/>
              </w:rPr>
              <w:t xml:space="preserve">This error message is displayed when information on the correct installation destination has not been set in [CS+ </w:t>
            </w:r>
            <w:r w:rsidR="000E59F6" w:rsidRPr="0029259B">
              <w:rPr>
                <w:rFonts w:ascii="Arial" w:hAnsi="Arial" w:cs="Arial"/>
                <w:noProof/>
                <w:szCs w:val="18"/>
              </w:rPr>
              <w:t>P</w:t>
            </w:r>
            <w:r w:rsidRPr="0029259B">
              <w:rPr>
                <w:rFonts w:ascii="Arial" w:hAnsi="Arial" w:cs="Arial"/>
                <w:noProof/>
                <w:szCs w:val="18"/>
              </w:rPr>
              <w:t>ath].</w:t>
            </w:r>
          </w:p>
        </w:tc>
      </w:tr>
      <w:tr w:rsidR="009C4DAA" w:rsidRPr="0029259B" w14:paraId="3FC5CFA2" w14:textId="77777777" w:rsidTr="5D2276F6">
        <w:trPr>
          <w:cantSplit/>
          <w:trHeight w:val="304"/>
          <w:tblHeader/>
        </w:trPr>
        <w:tc>
          <w:tcPr>
            <w:tcW w:w="1870"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3EAA4EEB" w14:textId="77777777" w:rsidR="009C4DAA" w:rsidRPr="0029259B" w:rsidRDefault="009C4DAA" w:rsidP="009C4DAA">
            <w:pPr>
              <w:rPr>
                <w:rFonts w:ascii="Arial" w:hAnsi="Arial" w:cs="Arial"/>
                <w:noProof/>
                <w:szCs w:val="18"/>
              </w:rPr>
            </w:pPr>
            <w:r w:rsidRPr="0029259B">
              <w:rPr>
                <w:rFonts w:ascii="Arial" w:hAnsi="Arial" w:cs="Arial"/>
                <w:noProof/>
                <w:szCs w:val="18"/>
              </w:rPr>
              <w:t>[Action by User]</w:t>
            </w:r>
          </w:p>
        </w:tc>
        <w:tc>
          <w:tcPr>
            <w:tcW w:w="9020"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69D9AD83" w14:textId="5E4E5769" w:rsidR="001E2619" w:rsidRPr="0029259B" w:rsidRDefault="001E2619" w:rsidP="00D30948">
            <w:pPr>
              <w:pStyle w:val="ListParagraph"/>
              <w:numPr>
                <w:ilvl w:val="0"/>
                <w:numId w:val="17"/>
              </w:numPr>
              <w:contextualSpacing w:val="0"/>
              <w:rPr>
                <w:rFonts w:ascii="Arial" w:hAnsi="Arial" w:cs="Arial"/>
                <w:noProof/>
                <w:szCs w:val="18"/>
              </w:rPr>
            </w:pPr>
            <w:r w:rsidRPr="0029259B">
              <w:rPr>
                <w:rFonts w:ascii="Arial" w:hAnsi="Arial" w:cs="Arial"/>
                <w:noProof/>
                <w:szCs w:val="18"/>
              </w:rPr>
              <w:t>Set the correct path of the installation destination of CS+ to [</w:t>
            </w:r>
            <w:r w:rsidR="00526E1B" w:rsidRPr="0029259B">
              <w:rPr>
                <w:rFonts w:ascii="Arial" w:hAnsi="Arial" w:cs="Arial"/>
                <w:noProof/>
                <w:szCs w:val="18"/>
              </w:rPr>
              <w:t>CS+</w:t>
            </w:r>
            <w:r w:rsidRPr="0029259B">
              <w:rPr>
                <w:rFonts w:ascii="Arial" w:hAnsi="Arial" w:cs="Arial"/>
                <w:noProof/>
                <w:szCs w:val="18"/>
              </w:rPr>
              <w:t xml:space="preserve"> </w:t>
            </w:r>
            <w:r w:rsidR="000E59F6" w:rsidRPr="0029259B">
              <w:rPr>
                <w:rFonts w:ascii="Arial" w:hAnsi="Arial" w:cs="Arial"/>
                <w:noProof/>
                <w:szCs w:val="18"/>
              </w:rPr>
              <w:t>P</w:t>
            </w:r>
            <w:r w:rsidRPr="0029259B">
              <w:rPr>
                <w:rFonts w:ascii="Arial" w:hAnsi="Arial" w:cs="Arial"/>
                <w:noProof/>
                <w:szCs w:val="18"/>
              </w:rPr>
              <w:t xml:space="preserve">ath]. </w:t>
            </w:r>
            <w:r w:rsidRPr="0029259B">
              <w:rPr>
                <w:rFonts w:ascii="Arial" w:hAnsi="Arial" w:cs="Arial"/>
                <w:noProof/>
                <w:szCs w:val="18"/>
              </w:rPr>
              <w:br/>
              <w:t xml:space="preserve">The folder containing </w:t>
            </w:r>
            <w:r w:rsidR="00526E1B" w:rsidRPr="0029259B">
              <w:rPr>
                <w:rFonts w:ascii="Arial" w:hAnsi="Arial" w:cs="Arial"/>
                <w:noProof/>
                <w:szCs w:val="18"/>
              </w:rPr>
              <w:t>“</w:t>
            </w:r>
            <w:r w:rsidRPr="0029259B">
              <w:rPr>
                <w:rFonts w:ascii="Arial" w:hAnsi="Arial" w:cs="Arial"/>
                <w:noProof/>
                <w:szCs w:val="18"/>
              </w:rPr>
              <w:t>CubeSuiteW+.exe</w:t>
            </w:r>
            <w:r w:rsidR="00526E1B" w:rsidRPr="0029259B">
              <w:rPr>
                <w:rFonts w:ascii="Arial" w:hAnsi="Arial" w:cs="Arial"/>
                <w:noProof/>
                <w:szCs w:val="18"/>
              </w:rPr>
              <w:t>”</w:t>
            </w:r>
            <w:r w:rsidRPr="0029259B">
              <w:rPr>
                <w:rFonts w:ascii="Arial" w:hAnsi="Arial" w:cs="Arial"/>
                <w:noProof/>
                <w:szCs w:val="18"/>
              </w:rPr>
              <w:t xml:space="preserve"> must be specified.</w:t>
            </w:r>
          </w:p>
          <w:p w14:paraId="26A269E9" w14:textId="332692C7" w:rsidR="009C4DAA" w:rsidRPr="0029259B" w:rsidRDefault="001E2619" w:rsidP="00D30948">
            <w:pPr>
              <w:pStyle w:val="ListParagraph"/>
              <w:numPr>
                <w:ilvl w:val="0"/>
                <w:numId w:val="17"/>
              </w:numPr>
              <w:contextualSpacing w:val="0"/>
              <w:rPr>
                <w:rFonts w:ascii="Arial" w:hAnsi="Arial" w:cs="Arial"/>
                <w:noProof/>
                <w:szCs w:val="18"/>
              </w:rPr>
            </w:pPr>
            <w:r w:rsidRPr="0029259B">
              <w:rPr>
                <w:rFonts w:ascii="Arial" w:hAnsi="Arial" w:cs="Arial"/>
                <w:noProof/>
                <w:szCs w:val="18"/>
              </w:rPr>
              <w:t>Check that CS+ has normally been installed.</w:t>
            </w:r>
          </w:p>
        </w:tc>
      </w:tr>
      <w:tr w:rsidR="0035106C" w:rsidRPr="0029259B" w14:paraId="709692A0" w14:textId="77777777" w:rsidTr="5D2276F6">
        <w:trPr>
          <w:cantSplit/>
          <w:trHeight w:val="304"/>
          <w:tblHeader/>
        </w:trPr>
        <w:tc>
          <w:tcPr>
            <w:tcW w:w="1870" w:type="dxa"/>
            <w:tcBorders>
              <w:top w:val="single" w:sz="12" w:space="0" w:color="auto"/>
              <w:left w:val="single" w:sz="12" w:space="0" w:color="auto"/>
              <w:bottom w:val="single" w:sz="4" w:space="0" w:color="auto"/>
              <w:right w:val="single" w:sz="6" w:space="0" w:color="auto"/>
            </w:tcBorders>
          </w:tcPr>
          <w:p w14:paraId="22BB5857" w14:textId="77777777" w:rsidR="0035106C" w:rsidRPr="0029259B" w:rsidRDefault="0035106C" w:rsidP="0035106C">
            <w:pPr>
              <w:rPr>
                <w:rFonts w:ascii="Arial" w:hAnsi="Arial" w:cs="Arial"/>
                <w:noProof/>
                <w:szCs w:val="18"/>
              </w:rPr>
            </w:pPr>
            <w:r w:rsidRPr="0029259B">
              <w:rPr>
                <w:rFonts w:ascii="Arial" w:hAnsi="Arial" w:cs="Arial"/>
                <w:noProof/>
                <w:szCs w:val="18"/>
              </w:rPr>
              <w:t>[Message]</w:t>
            </w:r>
          </w:p>
        </w:tc>
        <w:tc>
          <w:tcPr>
            <w:tcW w:w="9020" w:type="dxa"/>
            <w:tcBorders>
              <w:top w:val="single" w:sz="12" w:space="0" w:color="auto"/>
              <w:left w:val="single" w:sz="6" w:space="0" w:color="auto"/>
              <w:bottom w:val="single" w:sz="4" w:space="0" w:color="auto"/>
              <w:right w:val="single" w:sz="12" w:space="0" w:color="auto"/>
            </w:tcBorders>
            <w:vAlign w:val="center"/>
          </w:tcPr>
          <w:p w14:paraId="6F5D1303" w14:textId="1409D4D5" w:rsidR="0035106C" w:rsidRPr="0029259B" w:rsidRDefault="0035106C" w:rsidP="0035106C">
            <w:pPr>
              <w:rPr>
                <w:rFonts w:ascii="Arial" w:hAnsi="Arial" w:cs="Arial"/>
                <w:noProof/>
                <w:szCs w:val="18"/>
              </w:rPr>
            </w:pPr>
            <w:r w:rsidRPr="0029259B">
              <w:rPr>
                <w:rFonts w:ascii="Arial" w:hAnsi="Arial" w:cs="Arial"/>
                <w:noProof/>
                <w:szCs w:val="18"/>
              </w:rPr>
              <w:t>E010</w:t>
            </w:r>
            <w:r w:rsidR="00483ED9" w:rsidRPr="0029259B">
              <w:rPr>
                <w:rFonts w:ascii="Arial" w:hAnsi="Arial" w:cs="Arial"/>
                <w:noProof/>
                <w:szCs w:val="18"/>
              </w:rPr>
              <w:t>4</w:t>
            </w:r>
          </w:p>
          <w:p w14:paraId="02CF9512" w14:textId="60AF4C34" w:rsidR="0035106C" w:rsidRPr="0029259B" w:rsidRDefault="0035106C" w:rsidP="0035106C">
            <w:pPr>
              <w:rPr>
                <w:rFonts w:ascii="Arial" w:hAnsi="Arial" w:cs="Arial"/>
                <w:noProof/>
                <w:szCs w:val="18"/>
              </w:rPr>
            </w:pPr>
            <w:r w:rsidRPr="0029259B">
              <w:rPr>
                <w:rFonts w:ascii="Arial" w:hAnsi="Arial" w:cs="Arial"/>
                <w:noProof/>
                <w:szCs w:val="18"/>
              </w:rPr>
              <w:t>The Smart Configurator directory setting is incorrect.</w:t>
            </w:r>
          </w:p>
        </w:tc>
      </w:tr>
      <w:tr w:rsidR="0035106C" w:rsidRPr="0029259B" w14:paraId="1D8C0668" w14:textId="77777777" w:rsidTr="5D2276F6">
        <w:trPr>
          <w:cantSplit/>
          <w:trHeight w:val="304"/>
          <w:tblHeader/>
        </w:trPr>
        <w:tc>
          <w:tcPr>
            <w:tcW w:w="1870" w:type="dxa"/>
            <w:tcBorders>
              <w:top w:val="single" w:sz="4" w:space="0" w:color="auto"/>
              <w:left w:val="single" w:sz="12" w:space="0" w:color="auto"/>
              <w:bottom w:val="single" w:sz="4" w:space="0" w:color="auto"/>
              <w:right w:val="single" w:sz="6" w:space="0" w:color="auto"/>
            </w:tcBorders>
          </w:tcPr>
          <w:p w14:paraId="5B840215" w14:textId="77777777" w:rsidR="0035106C" w:rsidRPr="0029259B" w:rsidRDefault="0035106C" w:rsidP="0035106C">
            <w:pPr>
              <w:rPr>
                <w:rFonts w:ascii="Arial" w:hAnsi="Arial" w:cs="Arial"/>
                <w:noProof/>
                <w:szCs w:val="18"/>
              </w:rPr>
            </w:pPr>
            <w:r w:rsidRPr="0029259B">
              <w:rPr>
                <w:rFonts w:ascii="Arial" w:hAnsi="Arial" w:cs="Arial"/>
                <w:noProof/>
                <w:szCs w:val="18"/>
              </w:rPr>
              <w:t>[Explanation]</w:t>
            </w:r>
          </w:p>
        </w:tc>
        <w:tc>
          <w:tcPr>
            <w:tcW w:w="9020" w:type="dxa"/>
            <w:tcBorders>
              <w:top w:val="single" w:sz="4" w:space="0" w:color="auto"/>
              <w:left w:val="single" w:sz="6" w:space="0" w:color="auto"/>
              <w:bottom w:val="single" w:sz="4" w:space="0" w:color="auto"/>
              <w:right w:val="single" w:sz="12" w:space="0" w:color="auto"/>
            </w:tcBorders>
            <w:shd w:val="clear" w:color="auto" w:fill="auto"/>
            <w:vAlign w:val="center"/>
          </w:tcPr>
          <w:p w14:paraId="7250B711" w14:textId="0E6DED31" w:rsidR="0035106C" w:rsidRPr="0029259B" w:rsidRDefault="0035106C" w:rsidP="0035106C">
            <w:pPr>
              <w:rPr>
                <w:rFonts w:ascii="Arial" w:hAnsi="Arial" w:cs="Arial"/>
                <w:noProof/>
                <w:szCs w:val="18"/>
              </w:rPr>
            </w:pPr>
            <w:r w:rsidRPr="0029259B">
              <w:rPr>
                <w:rFonts w:ascii="Arial" w:hAnsi="Arial" w:cs="Arial"/>
                <w:noProof/>
                <w:szCs w:val="18"/>
              </w:rPr>
              <w:t xml:space="preserve">This error message is displayed when information on the correct installation destination has not been set in [SC Path]. </w:t>
            </w:r>
          </w:p>
        </w:tc>
      </w:tr>
      <w:tr w:rsidR="0035106C" w:rsidRPr="0029259B" w14:paraId="224CE9A4" w14:textId="77777777" w:rsidTr="5D2276F6">
        <w:trPr>
          <w:cantSplit/>
          <w:trHeight w:val="304"/>
          <w:tblHeader/>
        </w:trPr>
        <w:tc>
          <w:tcPr>
            <w:tcW w:w="1870" w:type="dxa"/>
            <w:tcBorders>
              <w:top w:val="single" w:sz="4" w:space="0" w:color="auto"/>
              <w:left w:val="single" w:sz="12" w:space="0" w:color="auto"/>
              <w:bottom w:val="single" w:sz="12" w:space="0" w:color="auto"/>
              <w:right w:val="single" w:sz="6" w:space="0" w:color="auto"/>
            </w:tcBorders>
          </w:tcPr>
          <w:p w14:paraId="1FDE87BE" w14:textId="77777777" w:rsidR="0035106C" w:rsidRPr="0029259B" w:rsidRDefault="0035106C" w:rsidP="0035106C">
            <w:pPr>
              <w:rPr>
                <w:rFonts w:ascii="Arial" w:hAnsi="Arial" w:cs="Arial"/>
                <w:noProof/>
                <w:szCs w:val="18"/>
              </w:rPr>
            </w:pPr>
            <w:r w:rsidRPr="0029259B">
              <w:rPr>
                <w:rFonts w:ascii="Arial" w:hAnsi="Arial" w:cs="Arial"/>
                <w:noProof/>
                <w:szCs w:val="18"/>
              </w:rPr>
              <w:t>[Action by User]</w:t>
            </w:r>
          </w:p>
        </w:tc>
        <w:tc>
          <w:tcPr>
            <w:tcW w:w="9020" w:type="dxa"/>
            <w:tcBorders>
              <w:top w:val="single" w:sz="4" w:space="0" w:color="auto"/>
              <w:left w:val="single" w:sz="6" w:space="0" w:color="auto"/>
              <w:bottom w:val="single" w:sz="12" w:space="0" w:color="auto"/>
              <w:right w:val="single" w:sz="12" w:space="0" w:color="auto"/>
            </w:tcBorders>
            <w:vAlign w:val="center"/>
          </w:tcPr>
          <w:p w14:paraId="38DF59C3" w14:textId="77777777" w:rsidR="0035106C" w:rsidRPr="0029259B" w:rsidRDefault="0035106C" w:rsidP="00D30948">
            <w:pPr>
              <w:pStyle w:val="ListParagraph"/>
              <w:numPr>
                <w:ilvl w:val="0"/>
                <w:numId w:val="19"/>
              </w:numPr>
              <w:contextualSpacing w:val="0"/>
              <w:rPr>
                <w:rFonts w:ascii="Arial" w:hAnsi="Arial" w:cs="Arial"/>
                <w:noProof/>
                <w:szCs w:val="18"/>
              </w:rPr>
            </w:pPr>
            <w:r w:rsidRPr="0029259B">
              <w:rPr>
                <w:rFonts w:ascii="Arial" w:hAnsi="Arial" w:cs="Arial"/>
                <w:noProof/>
                <w:szCs w:val="18"/>
              </w:rPr>
              <w:t xml:space="preserve">Set the correct path of the installation destination of Smart Configurator to [SC Path]. </w:t>
            </w:r>
            <w:r w:rsidRPr="0029259B">
              <w:rPr>
                <w:rFonts w:ascii="Arial" w:hAnsi="Arial" w:cs="Arial"/>
                <w:noProof/>
                <w:szCs w:val="18"/>
              </w:rPr>
              <w:br/>
              <w:t>The folder containing “SmartConfigurator.exe” must be specified.</w:t>
            </w:r>
          </w:p>
          <w:p w14:paraId="370A5433" w14:textId="6B835565" w:rsidR="0035106C" w:rsidRPr="0029259B" w:rsidRDefault="0035106C" w:rsidP="00D30948">
            <w:pPr>
              <w:pStyle w:val="ListParagraph"/>
              <w:numPr>
                <w:ilvl w:val="0"/>
                <w:numId w:val="19"/>
              </w:numPr>
              <w:contextualSpacing w:val="0"/>
              <w:rPr>
                <w:rFonts w:ascii="Arial" w:hAnsi="Arial" w:cs="Arial"/>
                <w:noProof/>
                <w:szCs w:val="18"/>
              </w:rPr>
            </w:pPr>
            <w:r w:rsidRPr="0029259B">
              <w:rPr>
                <w:rFonts w:ascii="Arial" w:hAnsi="Arial" w:cs="Arial"/>
                <w:noProof/>
                <w:szCs w:val="18"/>
              </w:rPr>
              <w:t>Check that Smart Configurator has normally been installed.</w:t>
            </w:r>
          </w:p>
        </w:tc>
      </w:tr>
      <w:tr w:rsidR="00E27671" w:rsidRPr="0029259B" w14:paraId="4B54FA98" w14:textId="77777777" w:rsidTr="5D2276F6">
        <w:trPr>
          <w:cantSplit/>
          <w:trHeight w:val="304"/>
          <w:tblHeader/>
        </w:trPr>
        <w:tc>
          <w:tcPr>
            <w:tcW w:w="1870" w:type="dxa"/>
            <w:tcBorders>
              <w:top w:val="single" w:sz="12" w:space="0" w:color="auto"/>
              <w:left w:val="single" w:sz="12" w:space="0" w:color="auto"/>
              <w:bottom w:val="single" w:sz="8" w:space="0" w:color="auto"/>
              <w:right w:val="single" w:sz="6" w:space="0" w:color="auto"/>
            </w:tcBorders>
            <w:shd w:val="clear" w:color="auto" w:fill="D9D9D9" w:themeFill="background1" w:themeFillShade="D9"/>
          </w:tcPr>
          <w:p w14:paraId="72081549" w14:textId="77777777" w:rsidR="00E27671" w:rsidRPr="0029259B" w:rsidRDefault="00E27671" w:rsidP="005040EC">
            <w:pPr>
              <w:rPr>
                <w:rFonts w:ascii="Arial" w:hAnsi="Arial" w:cs="Arial"/>
                <w:noProof/>
                <w:szCs w:val="18"/>
              </w:rPr>
            </w:pPr>
            <w:r w:rsidRPr="0029259B">
              <w:rPr>
                <w:rFonts w:ascii="Arial" w:hAnsi="Arial" w:cs="Arial"/>
                <w:noProof/>
                <w:szCs w:val="18"/>
              </w:rPr>
              <w:t>[Message]</w:t>
            </w:r>
          </w:p>
        </w:tc>
        <w:tc>
          <w:tcPr>
            <w:tcW w:w="9020" w:type="dxa"/>
            <w:tcBorders>
              <w:top w:val="single" w:sz="12" w:space="0" w:color="auto"/>
              <w:left w:val="single" w:sz="6" w:space="0" w:color="auto"/>
              <w:bottom w:val="single" w:sz="8" w:space="0" w:color="auto"/>
              <w:right w:val="single" w:sz="12" w:space="0" w:color="auto"/>
            </w:tcBorders>
            <w:shd w:val="clear" w:color="auto" w:fill="D9D9D9" w:themeFill="background1" w:themeFillShade="D9"/>
            <w:vAlign w:val="center"/>
          </w:tcPr>
          <w:p w14:paraId="3B258104" w14:textId="3FF572F0" w:rsidR="00E27671" w:rsidRPr="0029259B" w:rsidRDefault="00E27671" w:rsidP="004C5E01">
            <w:pPr>
              <w:pStyle w:val="ListParagraph"/>
              <w:ind w:left="376" w:hanging="360"/>
              <w:rPr>
                <w:rFonts w:ascii="Arial" w:hAnsi="Arial" w:cs="Arial"/>
                <w:noProof/>
                <w:szCs w:val="18"/>
              </w:rPr>
            </w:pPr>
            <w:r w:rsidRPr="0029259B">
              <w:rPr>
                <w:rFonts w:ascii="Arial" w:hAnsi="Arial" w:cs="Arial"/>
                <w:noProof/>
                <w:szCs w:val="18"/>
              </w:rPr>
              <w:t>E0106</w:t>
            </w:r>
          </w:p>
          <w:p w14:paraId="33342C51" w14:textId="77777777" w:rsidR="00E27671" w:rsidRPr="0029259B" w:rsidRDefault="00E27671" w:rsidP="004C5E01">
            <w:pPr>
              <w:pStyle w:val="ListParagraph"/>
              <w:ind w:left="376" w:hanging="360"/>
              <w:rPr>
                <w:rFonts w:ascii="Arial" w:hAnsi="Arial" w:cs="Arial"/>
                <w:noProof/>
                <w:szCs w:val="18"/>
              </w:rPr>
            </w:pPr>
            <w:r w:rsidRPr="0029259B">
              <w:rPr>
                <w:rFonts w:ascii="Arial" w:hAnsi="Arial" w:cs="Arial"/>
                <w:noProof/>
                <w:szCs w:val="18"/>
              </w:rPr>
              <w:t>The default directory is selected as the current installation directory.</w:t>
            </w:r>
          </w:p>
          <w:p w14:paraId="28D34042" w14:textId="49E8FBEC" w:rsidR="00E27671" w:rsidRPr="0029259B" w:rsidRDefault="00E27671" w:rsidP="004C5E01">
            <w:pPr>
              <w:pStyle w:val="ListParagraph"/>
              <w:ind w:left="376" w:hanging="360"/>
              <w:rPr>
                <w:rFonts w:ascii="Arial" w:hAnsi="Arial" w:cs="Arial"/>
                <w:noProof/>
                <w:szCs w:val="18"/>
              </w:rPr>
            </w:pPr>
            <w:r w:rsidRPr="0029259B">
              <w:rPr>
                <w:rFonts w:ascii="Arial" w:hAnsi="Arial" w:cs="Arial"/>
                <w:noProof/>
                <w:szCs w:val="18"/>
              </w:rPr>
              <w:t>Deselect the use of the default directory.</w:t>
            </w:r>
            <w:bookmarkStart w:id="1178" w:name="E10000_REL_Req_02"/>
            <w:bookmarkEnd w:id="1178"/>
          </w:p>
        </w:tc>
      </w:tr>
      <w:tr w:rsidR="00026C51" w:rsidRPr="0029259B" w14:paraId="2692FFF7" w14:textId="77777777" w:rsidTr="5D2276F6">
        <w:trPr>
          <w:cantSplit/>
          <w:trHeight w:val="304"/>
          <w:tblHeader/>
        </w:trPr>
        <w:tc>
          <w:tcPr>
            <w:tcW w:w="1870" w:type="dxa"/>
            <w:tcBorders>
              <w:top w:val="single" w:sz="8" w:space="0" w:color="auto"/>
              <w:left w:val="single" w:sz="12" w:space="0" w:color="auto"/>
              <w:bottom w:val="single" w:sz="8" w:space="0" w:color="auto"/>
              <w:right w:val="single" w:sz="6" w:space="0" w:color="auto"/>
            </w:tcBorders>
            <w:shd w:val="clear" w:color="auto" w:fill="D9D9D9" w:themeFill="background1" w:themeFillShade="D9"/>
          </w:tcPr>
          <w:p w14:paraId="161E7229" w14:textId="77777777" w:rsidR="00026C51" w:rsidRPr="0029259B" w:rsidRDefault="00026C51" w:rsidP="00026C51">
            <w:pPr>
              <w:rPr>
                <w:rFonts w:ascii="Arial" w:hAnsi="Arial" w:cs="Arial"/>
                <w:noProof/>
                <w:szCs w:val="18"/>
              </w:rPr>
            </w:pPr>
            <w:r w:rsidRPr="0029259B">
              <w:rPr>
                <w:rFonts w:ascii="Arial" w:hAnsi="Arial" w:cs="Arial"/>
                <w:noProof/>
                <w:szCs w:val="18"/>
              </w:rPr>
              <w:t>[Explanation]</w:t>
            </w:r>
          </w:p>
        </w:tc>
        <w:tc>
          <w:tcPr>
            <w:tcW w:w="9020" w:type="dxa"/>
            <w:tcBorders>
              <w:top w:val="single" w:sz="8" w:space="0" w:color="auto"/>
              <w:left w:val="single" w:sz="6" w:space="0" w:color="auto"/>
              <w:bottom w:val="single" w:sz="8" w:space="0" w:color="auto"/>
              <w:right w:val="single" w:sz="12" w:space="0" w:color="auto"/>
            </w:tcBorders>
            <w:shd w:val="clear" w:color="auto" w:fill="D9D9D9" w:themeFill="background1" w:themeFillShade="D9"/>
          </w:tcPr>
          <w:p w14:paraId="72866B17" w14:textId="1D376DF0" w:rsidR="00026C51" w:rsidRPr="0029259B" w:rsidRDefault="00026C51" w:rsidP="00A840F6">
            <w:pPr>
              <w:pStyle w:val="ListParagraph"/>
              <w:numPr>
                <w:ilvl w:val="0"/>
                <w:numId w:val="2"/>
              </w:numPr>
              <w:ind w:left="466"/>
              <w:rPr>
                <w:rFonts w:ascii="Arial" w:eastAsiaTheme="majorEastAsia" w:hAnsi="Arial" w:cs="Arial"/>
                <w:szCs w:val="18"/>
              </w:rPr>
            </w:pPr>
            <w:r w:rsidRPr="0029259B">
              <w:rPr>
                <w:rFonts w:ascii="Arial" w:hAnsi="Arial" w:cs="Arial"/>
              </w:rPr>
              <w:t>This error message</w:t>
            </w:r>
            <w:r w:rsidR="007E3D3E" w:rsidRPr="0029259B">
              <w:rPr>
                <w:rFonts w:ascii="Arial" w:hAnsi="Arial" w:cs="Arial"/>
              </w:rPr>
              <w:t xml:space="preserve"> is</w:t>
            </w:r>
            <w:r w:rsidRPr="0029259B">
              <w:rPr>
                <w:rFonts w:ascii="Arial" w:hAnsi="Arial" w:cs="Arial"/>
              </w:rPr>
              <w:t xml:space="preserve"> displayed when [Select Cygwin Installation Directory] button is clicked, while the [Use default Cygwin Installation Directory] checkbox is checked.</w:t>
            </w:r>
          </w:p>
          <w:p w14:paraId="4075AED0" w14:textId="38EB8341" w:rsidR="00026C51" w:rsidRPr="0029259B" w:rsidRDefault="00026C51" w:rsidP="00A840F6">
            <w:pPr>
              <w:pStyle w:val="ListParagraph"/>
              <w:numPr>
                <w:ilvl w:val="0"/>
                <w:numId w:val="2"/>
              </w:numPr>
              <w:ind w:left="466"/>
              <w:rPr>
                <w:rFonts w:ascii="Arial" w:eastAsiaTheme="majorEastAsia" w:hAnsi="Arial" w:cs="Arial"/>
                <w:szCs w:val="18"/>
              </w:rPr>
            </w:pPr>
            <w:r w:rsidRPr="0029259B">
              <w:rPr>
                <w:rFonts w:ascii="Arial" w:hAnsi="Arial" w:cs="Arial"/>
              </w:rPr>
              <w:t xml:space="preserve">This error message </w:t>
            </w:r>
            <w:r w:rsidR="007E3D3E" w:rsidRPr="0029259B">
              <w:rPr>
                <w:rFonts w:ascii="Arial" w:hAnsi="Arial" w:cs="Arial"/>
              </w:rPr>
              <w:t xml:space="preserve">is </w:t>
            </w:r>
            <w:r w:rsidRPr="0029259B">
              <w:rPr>
                <w:rFonts w:ascii="Arial" w:hAnsi="Arial" w:cs="Arial"/>
              </w:rPr>
              <w:t>displayed when [Select VLAB Installation Directory] button is clicked, while the [Use default VLAB Installation Directory] checkbox is checked.</w:t>
            </w:r>
          </w:p>
          <w:p w14:paraId="00987941" w14:textId="279A5751" w:rsidR="00026C51" w:rsidRPr="0029259B" w:rsidRDefault="00026C51" w:rsidP="00A840F6">
            <w:pPr>
              <w:pStyle w:val="ListParagraph"/>
              <w:numPr>
                <w:ilvl w:val="0"/>
                <w:numId w:val="2"/>
              </w:numPr>
              <w:ind w:left="466"/>
              <w:rPr>
                <w:rFonts w:ascii="Arial" w:eastAsiaTheme="majorEastAsia" w:hAnsi="Arial" w:cs="Arial"/>
                <w:szCs w:val="18"/>
              </w:rPr>
            </w:pPr>
            <w:r w:rsidRPr="0029259B">
              <w:rPr>
                <w:rFonts w:ascii="Arial" w:hAnsi="Arial" w:cs="Arial"/>
              </w:rPr>
              <w:t>This error message</w:t>
            </w:r>
            <w:r w:rsidR="007E3D3E" w:rsidRPr="0029259B">
              <w:rPr>
                <w:rFonts w:ascii="Arial" w:hAnsi="Arial" w:cs="Arial"/>
              </w:rPr>
              <w:t xml:space="preserve"> is</w:t>
            </w:r>
            <w:r w:rsidRPr="0029259B">
              <w:rPr>
                <w:rFonts w:ascii="Arial" w:hAnsi="Arial" w:cs="Arial"/>
              </w:rPr>
              <w:t xml:space="preserve"> displayed when [Select Smart Configurator Installation Directory] button is clicked, while the [Use default Smart Configurator</w:t>
            </w:r>
            <w:r w:rsidR="5D2276F6" w:rsidRPr="0029259B">
              <w:rPr>
                <w:rFonts w:ascii="Arial" w:hAnsi="Arial" w:cs="Arial"/>
              </w:rPr>
              <w:t xml:space="preserve"> </w:t>
            </w:r>
            <w:r w:rsidRPr="0029259B">
              <w:rPr>
                <w:rFonts w:ascii="Arial" w:hAnsi="Arial" w:cs="Arial"/>
              </w:rPr>
              <w:t>Installation Directory] checkbox is checked.</w:t>
            </w:r>
          </w:p>
          <w:p w14:paraId="290E59AD" w14:textId="3D55CC01" w:rsidR="00026C51" w:rsidRPr="0029259B" w:rsidRDefault="00026C51" w:rsidP="00A840F6">
            <w:pPr>
              <w:pStyle w:val="ListParagraph"/>
              <w:numPr>
                <w:ilvl w:val="0"/>
                <w:numId w:val="2"/>
              </w:numPr>
              <w:ind w:left="466"/>
              <w:rPr>
                <w:rFonts w:ascii="Arial" w:eastAsiaTheme="majorEastAsia" w:hAnsi="Arial" w:cs="Arial"/>
                <w:noProof/>
                <w:szCs w:val="18"/>
              </w:rPr>
            </w:pPr>
            <w:r w:rsidRPr="0029259B">
              <w:rPr>
                <w:rFonts w:ascii="Arial" w:hAnsi="Arial" w:cs="Arial"/>
              </w:rPr>
              <w:t xml:space="preserve">This error message </w:t>
            </w:r>
            <w:r w:rsidR="007E3D3E" w:rsidRPr="0029259B">
              <w:rPr>
                <w:rFonts w:ascii="Arial" w:hAnsi="Arial" w:cs="Arial"/>
              </w:rPr>
              <w:t xml:space="preserve">is </w:t>
            </w:r>
            <w:r w:rsidRPr="0029259B">
              <w:rPr>
                <w:rFonts w:ascii="Arial" w:hAnsi="Arial" w:cs="Arial"/>
              </w:rPr>
              <w:t>displayed when [Select CS+ Installation Directory] button is clicked, while the [Use default CS+ Installation Directory] checkbox is checked.</w:t>
            </w:r>
          </w:p>
        </w:tc>
      </w:tr>
      <w:tr w:rsidR="00026C51" w:rsidRPr="0029259B" w14:paraId="52725B17" w14:textId="77777777" w:rsidTr="5D2276F6">
        <w:trPr>
          <w:cantSplit/>
          <w:trHeight w:val="304"/>
          <w:tblHeader/>
        </w:trPr>
        <w:tc>
          <w:tcPr>
            <w:tcW w:w="1870" w:type="dxa"/>
            <w:tcBorders>
              <w:top w:val="single" w:sz="8" w:space="0" w:color="auto"/>
              <w:left w:val="single" w:sz="12" w:space="0" w:color="auto"/>
              <w:bottom w:val="single" w:sz="12" w:space="0" w:color="auto"/>
              <w:right w:val="single" w:sz="6" w:space="0" w:color="auto"/>
            </w:tcBorders>
            <w:shd w:val="clear" w:color="auto" w:fill="D9D9D9" w:themeFill="background1" w:themeFillShade="D9"/>
          </w:tcPr>
          <w:p w14:paraId="70727075" w14:textId="77777777" w:rsidR="00026C51" w:rsidRPr="0029259B" w:rsidRDefault="00026C51" w:rsidP="00026C51">
            <w:pPr>
              <w:rPr>
                <w:rFonts w:ascii="Arial" w:hAnsi="Arial" w:cs="Arial"/>
                <w:noProof/>
                <w:szCs w:val="18"/>
              </w:rPr>
            </w:pPr>
            <w:r w:rsidRPr="0029259B">
              <w:rPr>
                <w:rFonts w:ascii="Arial" w:hAnsi="Arial" w:cs="Arial"/>
                <w:noProof/>
                <w:szCs w:val="18"/>
              </w:rPr>
              <w:t>[Action by User]</w:t>
            </w:r>
          </w:p>
        </w:tc>
        <w:tc>
          <w:tcPr>
            <w:tcW w:w="9020" w:type="dxa"/>
            <w:tcBorders>
              <w:top w:val="single" w:sz="8" w:space="0" w:color="auto"/>
              <w:left w:val="single" w:sz="6" w:space="0" w:color="auto"/>
              <w:bottom w:val="single" w:sz="12" w:space="0" w:color="auto"/>
              <w:right w:val="single" w:sz="12" w:space="0" w:color="auto"/>
            </w:tcBorders>
            <w:shd w:val="clear" w:color="auto" w:fill="D9D9D9" w:themeFill="background1" w:themeFillShade="D9"/>
          </w:tcPr>
          <w:p w14:paraId="1F1B80FC" w14:textId="63EA3C2E" w:rsidR="00026C51" w:rsidRPr="0029259B" w:rsidRDefault="00026C51" w:rsidP="00A840F6">
            <w:pPr>
              <w:pStyle w:val="ListParagraph"/>
              <w:numPr>
                <w:ilvl w:val="0"/>
                <w:numId w:val="1"/>
              </w:numPr>
              <w:ind w:left="466"/>
              <w:rPr>
                <w:rFonts w:ascii="Arial" w:eastAsiaTheme="majorEastAsia" w:hAnsi="Arial" w:cs="Arial"/>
                <w:szCs w:val="18"/>
              </w:rPr>
            </w:pPr>
            <w:r w:rsidRPr="0029259B">
              <w:rPr>
                <w:rFonts w:ascii="Arial" w:hAnsi="Arial" w:cs="Arial"/>
              </w:rPr>
              <w:t>Uncheck [Use default Cygwin Installation Directory] checkbox.</w:t>
            </w:r>
          </w:p>
          <w:p w14:paraId="64F8225B" w14:textId="13EED3C0" w:rsidR="00026C51" w:rsidRPr="0029259B" w:rsidRDefault="00026C51" w:rsidP="00A840F6">
            <w:pPr>
              <w:pStyle w:val="ListParagraph"/>
              <w:numPr>
                <w:ilvl w:val="0"/>
                <w:numId w:val="1"/>
              </w:numPr>
              <w:ind w:left="466"/>
              <w:rPr>
                <w:rFonts w:ascii="Arial" w:eastAsiaTheme="majorEastAsia" w:hAnsi="Arial" w:cs="Arial"/>
                <w:szCs w:val="18"/>
              </w:rPr>
            </w:pPr>
            <w:r w:rsidRPr="0029259B">
              <w:rPr>
                <w:rFonts w:ascii="Arial" w:hAnsi="Arial" w:cs="Arial"/>
              </w:rPr>
              <w:t>Uncheck [Use default VLAB Installation Directory] checkbox.</w:t>
            </w:r>
          </w:p>
          <w:p w14:paraId="4989C35E" w14:textId="610CDF19" w:rsidR="00026C51" w:rsidRPr="0029259B" w:rsidRDefault="00026C51" w:rsidP="00A840F6">
            <w:pPr>
              <w:pStyle w:val="ListParagraph"/>
              <w:numPr>
                <w:ilvl w:val="0"/>
                <w:numId w:val="1"/>
              </w:numPr>
              <w:ind w:left="466"/>
              <w:rPr>
                <w:rFonts w:ascii="Arial" w:eastAsiaTheme="majorEastAsia" w:hAnsi="Arial" w:cs="Arial"/>
                <w:szCs w:val="18"/>
              </w:rPr>
            </w:pPr>
            <w:r w:rsidRPr="0029259B">
              <w:rPr>
                <w:rFonts w:ascii="Arial" w:hAnsi="Arial" w:cs="Arial"/>
              </w:rPr>
              <w:t>Uncheck [Use default Smart Configurator Installation Directory] checkbox.</w:t>
            </w:r>
          </w:p>
          <w:p w14:paraId="71512E83" w14:textId="7A38FA90" w:rsidR="00026C51" w:rsidRPr="0029259B" w:rsidRDefault="00026C51" w:rsidP="00A840F6">
            <w:pPr>
              <w:pStyle w:val="ListParagraph"/>
              <w:numPr>
                <w:ilvl w:val="0"/>
                <w:numId w:val="1"/>
              </w:numPr>
              <w:ind w:left="466"/>
              <w:rPr>
                <w:rFonts w:ascii="Arial" w:eastAsiaTheme="majorEastAsia" w:hAnsi="Arial" w:cs="Arial"/>
                <w:noProof/>
                <w:szCs w:val="18"/>
              </w:rPr>
            </w:pPr>
            <w:r w:rsidRPr="0029259B">
              <w:rPr>
                <w:rFonts w:ascii="Arial" w:hAnsi="Arial" w:cs="Arial"/>
              </w:rPr>
              <w:t>Uncheck [Use default CS+ Installation Directory] checkbox.</w:t>
            </w:r>
          </w:p>
        </w:tc>
      </w:tr>
      <w:tr w:rsidR="0035106C" w:rsidRPr="0029259B" w14:paraId="5C944F8A" w14:textId="77777777" w:rsidTr="5D2276F6">
        <w:trPr>
          <w:cantSplit/>
          <w:trHeight w:val="304"/>
          <w:tblHeader/>
        </w:trPr>
        <w:tc>
          <w:tcPr>
            <w:tcW w:w="1870" w:type="dxa"/>
            <w:tcBorders>
              <w:top w:val="single" w:sz="12" w:space="0" w:color="auto"/>
              <w:left w:val="single" w:sz="12" w:space="0" w:color="auto"/>
              <w:bottom w:val="single" w:sz="4" w:space="0" w:color="auto"/>
              <w:right w:val="single" w:sz="6" w:space="0" w:color="auto"/>
            </w:tcBorders>
            <w:shd w:val="clear" w:color="auto" w:fill="FFFFFF" w:themeFill="background1"/>
          </w:tcPr>
          <w:p w14:paraId="7BAC0C7F" w14:textId="77777777" w:rsidR="0035106C" w:rsidRPr="0029259B" w:rsidRDefault="0035106C" w:rsidP="0035106C">
            <w:pPr>
              <w:rPr>
                <w:rFonts w:ascii="Arial" w:hAnsi="Arial" w:cs="Arial"/>
                <w:noProof/>
                <w:szCs w:val="18"/>
              </w:rPr>
            </w:pPr>
            <w:r w:rsidRPr="0029259B">
              <w:rPr>
                <w:rFonts w:ascii="Arial" w:hAnsi="Arial" w:cs="Arial"/>
                <w:noProof/>
                <w:szCs w:val="18"/>
              </w:rPr>
              <w:t>[Message]</w:t>
            </w:r>
          </w:p>
        </w:tc>
        <w:tc>
          <w:tcPr>
            <w:tcW w:w="9020"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14:paraId="1E7AF295" w14:textId="77777777" w:rsidR="0035106C" w:rsidRPr="0029259B" w:rsidRDefault="0035106C" w:rsidP="0035106C">
            <w:pPr>
              <w:rPr>
                <w:rFonts w:ascii="Arial" w:hAnsi="Arial" w:cs="Arial"/>
                <w:noProof/>
                <w:szCs w:val="18"/>
              </w:rPr>
            </w:pPr>
            <w:r w:rsidRPr="0029259B">
              <w:rPr>
                <w:rFonts w:ascii="Arial" w:hAnsi="Arial" w:cs="Arial"/>
                <w:noProof/>
                <w:szCs w:val="18"/>
              </w:rPr>
              <w:t>E0110</w:t>
            </w:r>
          </w:p>
          <w:p w14:paraId="46A25499" w14:textId="6DB8F5B9" w:rsidR="0035106C" w:rsidRPr="0029259B" w:rsidRDefault="0035106C" w:rsidP="0035106C">
            <w:pPr>
              <w:rPr>
                <w:rFonts w:ascii="Arial" w:hAnsi="Arial" w:cs="Arial"/>
                <w:noProof/>
                <w:szCs w:val="18"/>
              </w:rPr>
            </w:pPr>
            <w:r w:rsidRPr="0029259B">
              <w:rPr>
                <w:rFonts w:ascii="Arial" w:hAnsi="Arial" w:cs="Arial"/>
                <w:noProof/>
                <w:szCs w:val="18"/>
              </w:rPr>
              <w:t>A license is not registered.</w:t>
            </w:r>
          </w:p>
        </w:tc>
      </w:tr>
      <w:tr w:rsidR="0035106C" w:rsidRPr="0029259B" w14:paraId="6F684FDC" w14:textId="77777777" w:rsidTr="5D2276F6">
        <w:trPr>
          <w:cantSplit/>
          <w:trHeight w:val="304"/>
          <w:tblHeader/>
        </w:trPr>
        <w:tc>
          <w:tcPr>
            <w:tcW w:w="1870" w:type="dxa"/>
            <w:tcBorders>
              <w:top w:val="single" w:sz="4" w:space="0" w:color="auto"/>
              <w:left w:val="single" w:sz="12" w:space="0" w:color="auto"/>
              <w:bottom w:val="single" w:sz="4" w:space="0" w:color="auto"/>
              <w:right w:val="single" w:sz="6" w:space="0" w:color="auto"/>
            </w:tcBorders>
            <w:shd w:val="clear" w:color="auto" w:fill="FFFFFF" w:themeFill="background1"/>
          </w:tcPr>
          <w:p w14:paraId="40BC58CB" w14:textId="77777777" w:rsidR="0035106C" w:rsidRPr="0029259B" w:rsidRDefault="0035106C" w:rsidP="0035106C">
            <w:pPr>
              <w:rPr>
                <w:rFonts w:ascii="Arial" w:hAnsi="Arial" w:cs="Arial"/>
                <w:noProof/>
                <w:szCs w:val="18"/>
              </w:rPr>
            </w:pPr>
            <w:r w:rsidRPr="0029259B">
              <w:rPr>
                <w:rFonts w:ascii="Arial" w:hAnsi="Arial" w:cs="Arial"/>
                <w:noProof/>
                <w:szCs w:val="18"/>
              </w:rPr>
              <w:t>[Explanation]</w:t>
            </w:r>
          </w:p>
        </w:tc>
        <w:tc>
          <w:tcPr>
            <w:tcW w:w="9020" w:type="dxa"/>
            <w:tcBorders>
              <w:top w:val="single" w:sz="4" w:space="0" w:color="auto"/>
              <w:left w:val="single" w:sz="6" w:space="0" w:color="auto"/>
              <w:bottom w:val="single" w:sz="4" w:space="0" w:color="auto"/>
              <w:right w:val="single" w:sz="12" w:space="0" w:color="auto"/>
            </w:tcBorders>
            <w:shd w:val="clear" w:color="auto" w:fill="FFFFFF" w:themeFill="background1"/>
            <w:vAlign w:val="center"/>
          </w:tcPr>
          <w:p w14:paraId="14A740A9" w14:textId="012F6EA3" w:rsidR="0035106C" w:rsidRPr="0029259B" w:rsidRDefault="0035106C" w:rsidP="0035106C">
            <w:pPr>
              <w:rPr>
                <w:rFonts w:ascii="Arial" w:hAnsi="Arial" w:cs="Arial"/>
                <w:noProof/>
                <w:szCs w:val="18"/>
              </w:rPr>
            </w:pPr>
            <w:r w:rsidRPr="0029259B">
              <w:rPr>
                <w:rFonts w:ascii="Arial" w:hAnsi="Arial" w:cs="Arial"/>
                <w:noProof/>
                <w:szCs w:val="18"/>
              </w:rPr>
              <w:t>This message displays when no license or license was expired on your system.</w:t>
            </w:r>
          </w:p>
        </w:tc>
      </w:tr>
      <w:tr w:rsidR="0035106C" w:rsidRPr="0029259B" w14:paraId="344BABD1" w14:textId="77777777" w:rsidTr="5D2276F6">
        <w:trPr>
          <w:cantSplit/>
          <w:trHeight w:val="304"/>
          <w:tblHeader/>
        </w:trPr>
        <w:tc>
          <w:tcPr>
            <w:tcW w:w="1870" w:type="dxa"/>
            <w:tcBorders>
              <w:top w:val="single" w:sz="4" w:space="0" w:color="auto"/>
              <w:left w:val="single" w:sz="12" w:space="0" w:color="auto"/>
              <w:bottom w:val="single" w:sz="12" w:space="0" w:color="auto"/>
              <w:right w:val="single" w:sz="6" w:space="0" w:color="auto"/>
            </w:tcBorders>
            <w:shd w:val="clear" w:color="auto" w:fill="FFFFFF" w:themeFill="background1"/>
          </w:tcPr>
          <w:p w14:paraId="0FCC9B2B" w14:textId="77777777" w:rsidR="0035106C" w:rsidRPr="0029259B" w:rsidRDefault="0035106C" w:rsidP="0035106C">
            <w:pPr>
              <w:rPr>
                <w:rFonts w:ascii="Arial" w:hAnsi="Arial" w:cs="Arial"/>
                <w:noProof/>
                <w:szCs w:val="18"/>
              </w:rPr>
            </w:pPr>
            <w:r w:rsidRPr="0029259B">
              <w:rPr>
                <w:rFonts w:ascii="Arial" w:hAnsi="Arial" w:cs="Arial"/>
                <w:noProof/>
                <w:szCs w:val="18"/>
              </w:rPr>
              <w:t>[Action by User]</w:t>
            </w:r>
          </w:p>
        </w:tc>
        <w:tc>
          <w:tcPr>
            <w:tcW w:w="9020" w:type="dxa"/>
            <w:tcBorders>
              <w:top w:val="single" w:sz="4" w:space="0" w:color="auto"/>
              <w:left w:val="single" w:sz="6" w:space="0" w:color="auto"/>
              <w:bottom w:val="single" w:sz="12" w:space="0" w:color="auto"/>
              <w:right w:val="single" w:sz="12" w:space="0" w:color="auto"/>
            </w:tcBorders>
            <w:shd w:val="clear" w:color="auto" w:fill="FFFFFF" w:themeFill="background1"/>
            <w:vAlign w:val="center"/>
          </w:tcPr>
          <w:p w14:paraId="642D2E07" w14:textId="013E7A4D" w:rsidR="0035106C" w:rsidRPr="0029259B" w:rsidRDefault="0035106C" w:rsidP="00D30948">
            <w:pPr>
              <w:pStyle w:val="ListParagraph"/>
              <w:numPr>
                <w:ilvl w:val="0"/>
                <w:numId w:val="30"/>
              </w:numPr>
              <w:contextualSpacing w:val="0"/>
              <w:rPr>
                <w:rFonts w:ascii="Arial" w:hAnsi="Arial" w:cs="Arial"/>
                <w:noProof/>
                <w:szCs w:val="18"/>
              </w:rPr>
            </w:pPr>
            <w:r w:rsidRPr="0029259B">
              <w:rPr>
                <w:rFonts w:ascii="Arial" w:hAnsi="Arial" w:cs="Arial"/>
                <w:noProof/>
                <w:szCs w:val="18"/>
              </w:rPr>
              <w:t>Register ET-VPF License with Renesas Electronics Corporation.</w:t>
            </w:r>
          </w:p>
        </w:tc>
      </w:tr>
      <w:tr w:rsidR="0035106C" w:rsidRPr="0029259B" w14:paraId="00A7B6B9" w14:textId="77777777" w:rsidTr="5D2276F6">
        <w:trPr>
          <w:cantSplit/>
          <w:trHeight w:val="304"/>
          <w:tblHeader/>
        </w:trPr>
        <w:tc>
          <w:tcPr>
            <w:tcW w:w="1870" w:type="dxa"/>
            <w:tcBorders>
              <w:top w:val="nil"/>
              <w:left w:val="single" w:sz="12" w:space="0" w:color="auto"/>
              <w:bottom w:val="single" w:sz="4" w:space="0" w:color="auto"/>
              <w:right w:val="single" w:sz="6" w:space="0" w:color="auto"/>
            </w:tcBorders>
            <w:shd w:val="clear" w:color="auto" w:fill="D9D9D9" w:themeFill="background1" w:themeFillShade="D9"/>
          </w:tcPr>
          <w:p w14:paraId="560B52A2" w14:textId="77777777" w:rsidR="0035106C" w:rsidRPr="0029259B" w:rsidRDefault="0035106C" w:rsidP="0035106C">
            <w:pPr>
              <w:rPr>
                <w:rFonts w:ascii="Arial" w:hAnsi="Arial" w:cs="Arial"/>
                <w:noProof/>
                <w:szCs w:val="18"/>
              </w:rPr>
            </w:pPr>
            <w:r w:rsidRPr="0029259B">
              <w:rPr>
                <w:rFonts w:ascii="Arial" w:hAnsi="Arial" w:cs="Arial"/>
                <w:noProof/>
                <w:szCs w:val="18"/>
              </w:rPr>
              <w:t>[Message]</w:t>
            </w:r>
          </w:p>
        </w:tc>
        <w:tc>
          <w:tcPr>
            <w:tcW w:w="9020" w:type="dxa"/>
            <w:tcBorders>
              <w:top w:val="nil"/>
              <w:left w:val="single" w:sz="6" w:space="0" w:color="auto"/>
              <w:bottom w:val="single" w:sz="4" w:space="0" w:color="auto"/>
              <w:right w:val="single" w:sz="12" w:space="0" w:color="auto"/>
            </w:tcBorders>
            <w:shd w:val="clear" w:color="auto" w:fill="D9D9D9" w:themeFill="background1" w:themeFillShade="D9"/>
            <w:vAlign w:val="center"/>
          </w:tcPr>
          <w:p w14:paraId="72FB2524" w14:textId="77777777" w:rsidR="0035106C" w:rsidRPr="0029259B" w:rsidRDefault="0035106C" w:rsidP="0035106C">
            <w:pPr>
              <w:rPr>
                <w:rFonts w:ascii="Arial" w:hAnsi="Arial" w:cs="Arial"/>
                <w:noProof/>
                <w:szCs w:val="18"/>
              </w:rPr>
            </w:pPr>
            <w:r w:rsidRPr="0029259B">
              <w:rPr>
                <w:rFonts w:ascii="Arial" w:hAnsi="Arial" w:cs="Arial"/>
                <w:noProof/>
                <w:szCs w:val="18"/>
              </w:rPr>
              <w:t xml:space="preserve">E0111 </w:t>
            </w:r>
          </w:p>
          <w:p w14:paraId="1202634A" w14:textId="27CCDE26" w:rsidR="0035106C" w:rsidRPr="0029259B" w:rsidRDefault="0035106C" w:rsidP="0035106C">
            <w:pPr>
              <w:rPr>
                <w:rFonts w:ascii="Arial" w:hAnsi="Arial" w:cs="Arial"/>
                <w:noProof/>
                <w:szCs w:val="18"/>
              </w:rPr>
            </w:pPr>
            <w:r w:rsidRPr="0029259B">
              <w:rPr>
                <w:rFonts w:ascii="Arial" w:hAnsi="Arial" w:cs="Arial"/>
                <w:noProof/>
                <w:szCs w:val="18"/>
              </w:rPr>
              <w:t>&lt;Device Series&gt; is not available. Register a valid license.</w:t>
            </w:r>
          </w:p>
        </w:tc>
      </w:tr>
      <w:tr w:rsidR="0035106C" w:rsidRPr="0029259B" w14:paraId="43037111" w14:textId="77777777" w:rsidTr="5D2276F6">
        <w:trPr>
          <w:cantSplit/>
          <w:trHeight w:val="304"/>
          <w:tblHeader/>
        </w:trPr>
        <w:tc>
          <w:tcPr>
            <w:tcW w:w="1870" w:type="dxa"/>
            <w:tcBorders>
              <w:top w:val="single" w:sz="4" w:space="0" w:color="auto"/>
              <w:left w:val="single" w:sz="12" w:space="0" w:color="auto"/>
              <w:bottom w:val="single" w:sz="4" w:space="0" w:color="auto"/>
              <w:right w:val="single" w:sz="6" w:space="0" w:color="auto"/>
            </w:tcBorders>
            <w:shd w:val="clear" w:color="auto" w:fill="D9D9D9" w:themeFill="background1" w:themeFillShade="D9"/>
          </w:tcPr>
          <w:p w14:paraId="3D198A75" w14:textId="77777777" w:rsidR="0035106C" w:rsidRPr="0029259B" w:rsidRDefault="0035106C" w:rsidP="0035106C">
            <w:pPr>
              <w:rPr>
                <w:rFonts w:ascii="Arial" w:hAnsi="Arial" w:cs="Arial"/>
                <w:noProof/>
                <w:szCs w:val="18"/>
              </w:rPr>
            </w:pPr>
            <w:r w:rsidRPr="0029259B">
              <w:rPr>
                <w:rFonts w:ascii="Arial" w:hAnsi="Arial" w:cs="Arial"/>
                <w:noProof/>
                <w:szCs w:val="18"/>
              </w:rPr>
              <w:t>[Explanation]</w:t>
            </w:r>
          </w:p>
        </w:tc>
        <w:tc>
          <w:tcPr>
            <w:tcW w:w="9020"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tcPr>
          <w:p w14:paraId="17E18DA3" w14:textId="527561ED" w:rsidR="0035106C" w:rsidRPr="0029259B" w:rsidRDefault="0035106C" w:rsidP="0035106C">
            <w:pPr>
              <w:rPr>
                <w:rFonts w:ascii="Arial" w:hAnsi="Arial" w:cs="Arial"/>
                <w:noProof/>
                <w:szCs w:val="18"/>
              </w:rPr>
            </w:pPr>
            <w:r w:rsidRPr="0029259B">
              <w:rPr>
                <w:rFonts w:ascii="Arial" w:hAnsi="Arial" w:cs="Arial"/>
                <w:noProof/>
                <w:szCs w:val="18"/>
              </w:rPr>
              <w:t>This error message displayed when either the license for any RH850 device series is invalid.</w:t>
            </w:r>
          </w:p>
        </w:tc>
      </w:tr>
      <w:tr w:rsidR="0035106C" w:rsidRPr="0029259B" w14:paraId="6F89EE91" w14:textId="77777777" w:rsidTr="5D2276F6">
        <w:trPr>
          <w:cantSplit/>
          <w:trHeight w:val="304"/>
          <w:tblHeader/>
        </w:trPr>
        <w:tc>
          <w:tcPr>
            <w:tcW w:w="1870" w:type="dxa"/>
            <w:tcBorders>
              <w:top w:val="single" w:sz="4" w:space="0" w:color="auto"/>
              <w:left w:val="single" w:sz="12" w:space="0" w:color="auto"/>
              <w:bottom w:val="single" w:sz="12" w:space="0" w:color="auto"/>
              <w:right w:val="single" w:sz="6" w:space="0" w:color="auto"/>
            </w:tcBorders>
            <w:shd w:val="clear" w:color="auto" w:fill="D9D9D9" w:themeFill="background1" w:themeFillShade="D9"/>
          </w:tcPr>
          <w:p w14:paraId="7615849F" w14:textId="77777777" w:rsidR="0035106C" w:rsidRPr="0029259B" w:rsidRDefault="0035106C" w:rsidP="0035106C">
            <w:pPr>
              <w:rPr>
                <w:rFonts w:ascii="Arial" w:hAnsi="Arial" w:cs="Arial"/>
                <w:noProof/>
                <w:szCs w:val="18"/>
              </w:rPr>
            </w:pPr>
            <w:r w:rsidRPr="0029259B">
              <w:rPr>
                <w:rFonts w:ascii="Arial" w:hAnsi="Arial" w:cs="Arial"/>
                <w:noProof/>
                <w:szCs w:val="18"/>
              </w:rPr>
              <w:t>[Action by User]</w:t>
            </w:r>
          </w:p>
        </w:tc>
        <w:tc>
          <w:tcPr>
            <w:tcW w:w="9020"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tcPr>
          <w:p w14:paraId="6DC44CF6" w14:textId="77777777" w:rsidR="0035106C" w:rsidRPr="0029259B" w:rsidRDefault="0035106C" w:rsidP="00D30948">
            <w:pPr>
              <w:pStyle w:val="ListParagraph"/>
              <w:numPr>
                <w:ilvl w:val="0"/>
                <w:numId w:val="31"/>
              </w:numPr>
              <w:contextualSpacing w:val="0"/>
              <w:rPr>
                <w:rFonts w:ascii="Arial" w:hAnsi="Arial" w:cs="Arial"/>
                <w:noProof/>
                <w:szCs w:val="18"/>
              </w:rPr>
            </w:pPr>
            <w:r w:rsidRPr="0029259B">
              <w:rPr>
                <w:rFonts w:ascii="Arial" w:hAnsi="Arial" w:cs="Arial"/>
                <w:noProof/>
                <w:szCs w:val="18"/>
              </w:rPr>
              <w:t>If you don’t have the license for RH850 device series, register with Renesas Electronics.</w:t>
            </w:r>
          </w:p>
          <w:p w14:paraId="69D01A32" w14:textId="1EC97AC5" w:rsidR="0035106C" w:rsidRPr="0029259B" w:rsidRDefault="0035106C" w:rsidP="0035106C">
            <w:pPr>
              <w:rPr>
                <w:rFonts w:ascii="Arial" w:hAnsi="Arial" w:cs="Arial"/>
                <w:noProof/>
                <w:szCs w:val="18"/>
              </w:rPr>
            </w:pPr>
            <w:r w:rsidRPr="0029259B">
              <w:rPr>
                <w:rFonts w:ascii="Arial" w:hAnsi="Arial" w:cs="Arial"/>
                <w:noProof/>
                <w:szCs w:val="18"/>
              </w:rPr>
              <w:t>If you have got license RH850 device series, check if it is put in the ET-VPF installation.</w:t>
            </w:r>
            <w:r w:rsidRPr="0029259B">
              <w:rPr>
                <w:rFonts w:ascii="Arial" w:hAnsi="Arial" w:cs="Arial"/>
                <w:noProof/>
                <w:szCs w:val="18"/>
              </w:rPr>
              <w:br/>
              <w:t>To confirm the availability of the license, please [Check Available License] on [ET-VPF options] panel.</w:t>
            </w:r>
          </w:p>
        </w:tc>
      </w:tr>
    </w:tbl>
    <w:p w14:paraId="45465416" w14:textId="53995510" w:rsidR="00A668A1" w:rsidRPr="0029259B" w:rsidRDefault="00A668A1" w:rsidP="009C4DAA">
      <w:pPr>
        <w:rPr>
          <w:rFonts w:ascii="Arial" w:hAnsi="Arial" w:cs="Arial"/>
        </w:rPr>
      </w:pPr>
      <w:r w:rsidRPr="0029259B">
        <w:rPr>
          <w:rFonts w:ascii="Arial" w:hAnsi="Arial" w:cs="Arial"/>
        </w:rPr>
        <w:br w:type="page"/>
      </w:r>
    </w:p>
    <w:p w14:paraId="0C3EC46C" w14:textId="05468C8B" w:rsidR="002C64B2" w:rsidRPr="0029259B" w:rsidRDefault="00E27671" w:rsidP="002C64B2">
      <w:pPr>
        <w:pStyle w:val="Heading2"/>
        <w:rPr>
          <w:rFonts w:cs="Arial"/>
        </w:rPr>
      </w:pPr>
      <w:bookmarkStart w:id="1179" w:name="_Toc94021777"/>
      <w:bookmarkStart w:id="1180" w:name="_Toc528369337"/>
      <w:bookmarkStart w:id="1181" w:name="_Toc1313828471"/>
      <w:bookmarkStart w:id="1182" w:name="_Toc201929146"/>
      <w:bookmarkStart w:id="1183" w:name="_Toc647433299"/>
      <w:bookmarkStart w:id="1184" w:name="_Toc78703438"/>
      <w:bookmarkStart w:id="1185" w:name="_Toc825408391"/>
      <w:bookmarkStart w:id="1186" w:name="_Toc1238840119"/>
      <w:bookmarkStart w:id="1187" w:name="_Toc508557959"/>
      <w:bookmarkStart w:id="1188" w:name="_Toc1733367713"/>
      <w:bookmarkStart w:id="1189" w:name="_Toc1977496088"/>
      <w:bookmarkStart w:id="1190" w:name="_Toc1064036781"/>
      <w:bookmarkStart w:id="1191" w:name="_Toc1390793820"/>
      <w:bookmarkStart w:id="1192" w:name="_Toc1188577191"/>
      <w:bookmarkStart w:id="1193" w:name="_Toc2089649363"/>
      <w:bookmarkStart w:id="1194" w:name="_Toc130600256"/>
      <w:bookmarkStart w:id="1195" w:name="_Toc205296313"/>
      <w:bookmarkStart w:id="1196" w:name="_Toc2077628456"/>
      <w:bookmarkStart w:id="1197" w:name="_Toc1374305878"/>
      <w:bookmarkStart w:id="1198" w:name="_Toc1006202661"/>
      <w:bookmarkStart w:id="1199" w:name="_Toc2023900213"/>
      <w:bookmarkStart w:id="1200" w:name="_Toc4714842"/>
      <w:bookmarkStart w:id="1201" w:name="_Toc1519545016"/>
      <w:bookmarkStart w:id="1202" w:name="_Toc2090313467"/>
      <w:bookmarkStart w:id="1203" w:name="_Toc231219932"/>
      <w:bookmarkStart w:id="1204" w:name="_Toc699014937"/>
      <w:bookmarkStart w:id="1205" w:name="_Toc398170335"/>
      <w:bookmarkStart w:id="1206" w:name="_Toc729777177"/>
      <w:bookmarkStart w:id="1207" w:name="_Toc598697879"/>
      <w:bookmarkStart w:id="1208" w:name="_Toc640937066"/>
      <w:bookmarkStart w:id="1209" w:name="_Toc881852781"/>
      <w:bookmarkStart w:id="1210" w:name="_Toc122608941"/>
      <w:r w:rsidRPr="0029259B">
        <w:rPr>
          <w:rFonts w:cs="Arial"/>
        </w:rPr>
        <w:lastRenderedPageBreak/>
        <w:t>5</w:t>
      </w:r>
      <w:r w:rsidR="171E18CA" w:rsidRPr="0029259B">
        <w:rPr>
          <w:rFonts w:cs="Arial"/>
        </w:rPr>
        <w:t xml:space="preserve">.3 </w:t>
      </w:r>
      <w:r w:rsidR="40C5C7DE" w:rsidRPr="0029259B">
        <w:rPr>
          <w:rFonts w:cs="Arial"/>
        </w:rPr>
        <w:t>Errors during SPILS execution</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6A5028A3" w14:textId="14BDA094" w:rsidR="002C64B2" w:rsidRPr="0029259B" w:rsidRDefault="002C64B2" w:rsidP="009C4DAA">
      <w:pPr>
        <w:rPr>
          <w:rFonts w:ascii="Arial" w:hAnsi="Arial" w:cs="Arial"/>
        </w:rPr>
      </w:pPr>
    </w:p>
    <w:p w14:paraId="4B97DFCA" w14:textId="029919B6" w:rsidR="00F32A97" w:rsidRPr="0029259B" w:rsidRDefault="00F32A97" w:rsidP="00F32A97">
      <w:pPr>
        <w:rPr>
          <w:rFonts w:ascii="Arial" w:hAnsi="Arial" w:cs="Arial"/>
          <w:szCs w:val="18"/>
        </w:rPr>
      </w:pPr>
      <w:r w:rsidRPr="0029259B">
        <w:rPr>
          <w:rFonts w:ascii="Arial" w:hAnsi="Arial" w:cs="Arial"/>
          <w:szCs w:val="18"/>
        </w:rPr>
        <w:t xml:space="preserve">The following describes error messages detected when you get </w:t>
      </w:r>
      <w:r w:rsidR="00B22B11" w:rsidRPr="0029259B">
        <w:rPr>
          <w:rFonts w:ascii="Arial" w:hAnsi="Arial" w:cs="Arial"/>
          <w:szCs w:val="18"/>
        </w:rPr>
        <w:t xml:space="preserve">a </w:t>
      </w:r>
      <w:r w:rsidRPr="0029259B">
        <w:rPr>
          <w:rFonts w:ascii="Arial" w:hAnsi="Arial" w:cs="Arial"/>
          <w:szCs w:val="18"/>
        </w:rPr>
        <w:t>visual display of the execution time in algorithm verification after execut</w:t>
      </w:r>
      <w:r w:rsidR="007229F7" w:rsidRPr="0029259B">
        <w:rPr>
          <w:rFonts w:ascii="Arial" w:hAnsi="Arial" w:cs="Arial"/>
          <w:szCs w:val="18"/>
        </w:rPr>
        <w:t>ing</w:t>
      </w:r>
      <w:r w:rsidRPr="0029259B">
        <w:rPr>
          <w:rFonts w:ascii="Arial" w:hAnsi="Arial" w:cs="Arial"/>
          <w:szCs w:val="18"/>
        </w:rPr>
        <w:t xml:space="preserve"> SPILS. Error dialog boxes during SPILS are output from MATLAB/Simulink</w:t>
      </w:r>
    </w:p>
    <w:p w14:paraId="49C5FD6B" w14:textId="77777777" w:rsidR="00F32A97" w:rsidRPr="0029259B" w:rsidRDefault="00F32A97" w:rsidP="009C4DAA">
      <w:pPr>
        <w:rPr>
          <w:rFonts w:ascii="Arial" w:hAnsi="Arial" w:cs="Arial"/>
        </w:rPr>
      </w:pPr>
    </w:p>
    <w:p w14:paraId="0097E6DF" w14:textId="1D64F025" w:rsidR="002C64B2" w:rsidRPr="0029259B" w:rsidRDefault="00F32A97" w:rsidP="00F32A97">
      <w:pPr>
        <w:pStyle w:val="Caption"/>
        <w:jc w:val="center"/>
        <w:rPr>
          <w:rFonts w:ascii="Arial" w:hAnsi="Arial" w:cs="Arial"/>
          <w:b/>
          <w:bCs/>
          <w:color w:val="auto"/>
        </w:rPr>
      </w:pPr>
      <w:r w:rsidRPr="0029259B">
        <w:rPr>
          <w:rFonts w:ascii="Arial" w:hAnsi="Arial" w:cs="Arial"/>
          <w:b/>
          <w:bCs/>
          <w:color w:val="auto"/>
        </w:rPr>
        <w:t xml:space="preserve">Table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5</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2</w:t>
      </w:r>
      <w:r w:rsidR="00A3763F" w:rsidRPr="0029259B">
        <w:rPr>
          <w:rFonts w:ascii="Arial" w:hAnsi="Arial" w:cs="Arial"/>
          <w:b/>
          <w:bCs/>
          <w:color w:val="auto"/>
        </w:rPr>
        <w:fldChar w:fldCharType="end"/>
      </w:r>
      <w:r w:rsidRPr="0029259B">
        <w:rPr>
          <w:rFonts w:ascii="Arial" w:hAnsi="Arial" w:cs="Arial"/>
          <w:b/>
          <w:bCs/>
          <w:color w:val="auto"/>
        </w:rPr>
        <w:t xml:space="preserve"> Error messages display when getting the execution time</w:t>
      </w:r>
    </w:p>
    <w:tbl>
      <w:tblPr>
        <w:tblW w:w="108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932"/>
        <w:gridCol w:w="8958"/>
      </w:tblGrid>
      <w:tr w:rsidR="002C64B2" w:rsidRPr="0029259B" w14:paraId="1350FB9F" w14:textId="77777777" w:rsidTr="002C64B2">
        <w:trPr>
          <w:cantSplit/>
          <w:trHeight w:val="194"/>
          <w:tblHeader/>
        </w:trPr>
        <w:tc>
          <w:tcPr>
            <w:tcW w:w="1932" w:type="dxa"/>
            <w:tcBorders>
              <w:top w:val="single" w:sz="12" w:space="0" w:color="auto"/>
              <w:left w:val="single" w:sz="12" w:space="0" w:color="auto"/>
              <w:bottom w:val="single" w:sz="4" w:space="0" w:color="auto"/>
              <w:right w:val="single" w:sz="4" w:space="0" w:color="auto"/>
            </w:tcBorders>
          </w:tcPr>
          <w:p w14:paraId="5E80AB83" w14:textId="77777777" w:rsidR="002C64B2" w:rsidRPr="0029259B" w:rsidRDefault="002C64B2" w:rsidP="00EA5DE7">
            <w:pPr>
              <w:pStyle w:val="a"/>
              <w:rPr>
                <w:rFonts w:cs="Arial"/>
              </w:rPr>
            </w:pPr>
            <w:r w:rsidRPr="0029259B">
              <w:rPr>
                <w:rFonts w:cs="Arial"/>
              </w:rPr>
              <w:t>[Message]</w:t>
            </w:r>
          </w:p>
        </w:tc>
        <w:tc>
          <w:tcPr>
            <w:tcW w:w="8958" w:type="dxa"/>
            <w:tcBorders>
              <w:top w:val="single" w:sz="12" w:space="0" w:color="auto"/>
              <w:left w:val="single" w:sz="4" w:space="0" w:color="auto"/>
              <w:bottom w:val="single" w:sz="4" w:space="0" w:color="auto"/>
              <w:right w:val="single" w:sz="12" w:space="0" w:color="auto"/>
            </w:tcBorders>
          </w:tcPr>
          <w:p w14:paraId="0940AAC5" w14:textId="60B91724" w:rsidR="002C64B2" w:rsidRPr="0029259B" w:rsidRDefault="002C64B2" w:rsidP="00EA5DE7">
            <w:pPr>
              <w:jc w:val="left"/>
              <w:rPr>
                <w:rFonts w:ascii="Arial" w:hAnsi="Arial" w:cs="Arial"/>
                <w:szCs w:val="18"/>
              </w:rPr>
            </w:pPr>
            <w:r w:rsidRPr="0029259B">
              <w:rPr>
                <w:rFonts w:ascii="Arial" w:hAnsi="Arial" w:cs="Arial"/>
                <w:szCs w:val="18"/>
              </w:rPr>
              <w:t>E0201</w:t>
            </w:r>
          </w:p>
          <w:p w14:paraId="10E3EEE8" w14:textId="4CC4A9F2" w:rsidR="002C64B2" w:rsidRPr="0029259B" w:rsidRDefault="002C64B2" w:rsidP="00EA5DE7">
            <w:pPr>
              <w:jc w:val="left"/>
              <w:rPr>
                <w:rFonts w:ascii="Arial" w:hAnsi="Arial" w:cs="Arial"/>
                <w:szCs w:val="18"/>
              </w:rPr>
            </w:pPr>
            <w:r w:rsidRPr="0029259B">
              <w:rPr>
                <w:rFonts w:ascii="Arial" w:hAnsi="Arial" w:cs="Arial"/>
                <w:szCs w:val="18"/>
              </w:rPr>
              <w:t>Wrong measurement data. Please check data input files.</w:t>
            </w:r>
          </w:p>
        </w:tc>
      </w:tr>
      <w:tr w:rsidR="002C64B2" w:rsidRPr="0029259B" w14:paraId="618D65E6" w14:textId="77777777" w:rsidTr="002C64B2">
        <w:trPr>
          <w:cantSplit/>
          <w:trHeight w:val="50"/>
          <w:tblHeader/>
        </w:trPr>
        <w:tc>
          <w:tcPr>
            <w:tcW w:w="1932" w:type="dxa"/>
            <w:tcBorders>
              <w:left w:val="single" w:sz="12" w:space="0" w:color="auto"/>
              <w:bottom w:val="single" w:sz="4" w:space="0" w:color="auto"/>
              <w:right w:val="single" w:sz="4" w:space="0" w:color="auto"/>
            </w:tcBorders>
          </w:tcPr>
          <w:p w14:paraId="24D1C53A" w14:textId="77777777" w:rsidR="002C64B2" w:rsidRPr="0029259B" w:rsidRDefault="002C64B2" w:rsidP="00EA5DE7">
            <w:pPr>
              <w:jc w:val="left"/>
              <w:rPr>
                <w:rFonts w:ascii="Arial" w:hAnsi="Arial" w:cs="Arial"/>
                <w:szCs w:val="18"/>
              </w:rPr>
            </w:pPr>
            <w:r w:rsidRPr="0029259B">
              <w:rPr>
                <w:rFonts w:ascii="Arial" w:hAnsi="Arial" w:cs="Arial"/>
                <w:szCs w:val="18"/>
              </w:rPr>
              <w:t>[Explanation]</w:t>
            </w:r>
          </w:p>
        </w:tc>
        <w:tc>
          <w:tcPr>
            <w:tcW w:w="8958" w:type="dxa"/>
            <w:tcBorders>
              <w:left w:val="single" w:sz="4" w:space="0" w:color="auto"/>
              <w:bottom w:val="single" w:sz="4" w:space="0" w:color="auto"/>
              <w:right w:val="single" w:sz="12" w:space="0" w:color="auto"/>
            </w:tcBorders>
          </w:tcPr>
          <w:p w14:paraId="1E87F9F8" w14:textId="2F1AB5FB" w:rsidR="002C64B2" w:rsidRPr="0029259B" w:rsidRDefault="002C64B2" w:rsidP="00EA5DE7">
            <w:pPr>
              <w:jc w:val="left"/>
              <w:rPr>
                <w:rFonts w:ascii="Arial" w:hAnsi="Arial" w:cs="Arial"/>
                <w:noProof/>
                <w:szCs w:val="18"/>
              </w:rPr>
            </w:pPr>
            <w:r w:rsidRPr="0029259B">
              <w:rPr>
                <w:rFonts w:ascii="Arial" w:hAnsi="Arial" w:cs="Arial"/>
                <w:szCs w:val="18"/>
              </w:rPr>
              <w:t>The execution time measurement result is wrong or empty.</w:t>
            </w:r>
          </w:p>
        </w:tc>
      </w:tr>
      <w:tr w:rsidR="002C64B2" w:rsidRPr="0029259B" w14:paraId="1E200C08" w14:textId="77777777" w:rsidTr="002C64B2">
        <w:trPr>
          <w:cantSplit/>
          <w:trHeight w:val="194"/>
          <w:tblHeader/>
        </w:trPr>
        <w:tc>
          <w:tcPr>
            <w:tcW w:w="1932" w:type="dxa"/>
            <w:tcBorders>
              <w:left w:val="single" w:sz="12" w:space="0" w:color="auto"/>
              <w:bottom w:val="single" w:sz="12" w:space="0" w:color="auto"/>
              <w:right w:val="single" w:sz="4" w:space="0" w:color="auto"/>
            </w:tcBorders>
          </w:tcPr>
          <w:p w14:paraId="088B1B59" w14:textId="77777777" w:rsidR="002C64B2" w:rsidRPr="0029259B" w:rsidRDefault="002C64B2" w:rsidP="00EA5DE7">
            <w:pPr>
              <w:pStyle w:val="a"/>
              <w:rPr>
                <w:rFonts w:cs="Arial"/>
              </w:rPr>
            </w:pPr>
            <w:r w:rsidRPr="0029259B">
              <w:rPr>
                <w:rFonts w:cs="Arial"/>
              </w:rPr>
              <w:t>[Action by User]</w:t>
            </w:r>
          </w:p>
        </w:tc>
        <w:tc>
          <w:tcPr>
            <w:tcW w:w="8958" w:type="dxa"/>
            <w:tcBorders>
              <w:left w:val="single" w:sz="4" w:space="0" w:color="auto"/>
              <w:bottom w:val="single" w:sz="12" w:space="0" w:color="auto"/>
              <w:right w:val="single" w:sz="12" w:space="0" w:color="auto"/>
            </w:tcBorders>
          </w:tcPr>
          <w:p w14:paraId="5FB0BCC4" w14:textId="735BD314" w:rsidR="002C64B2" w:rsidRPr="0029259B" w:rsidRDefault="00E86046" w:rsidP="00D30948">
            <w:pPr>
              <w:pStyle w:val="ListParagraph"/>
              <w:numPr>
                <w:ilvl w:val="0"/>
                <w:numId w:val="15"/>
              </w:numPr>
              <w:ind w:left="381"/>
              <w:contextualSpacing w:val="0"/>
              <w:jc w:val="left"/>
              <w:rPr>
                <w:rFonts w:ascii="Arial" w:hAnsi="Arial" w:cs="Arial"/>
                <w:szCs w:val="18"/>
              </w:rPr>
            </w:pPr>
            <w:r w:rsidRPr="0029259B">
              <w:rPr>
                <w:rFonts w:ascii="Arial" w:hAnsi="Arial" w:cs="Arial"/>
                <w:szCs w:val="18"/>
              </w:rPr>
              <w:t>Check if the model settings components are correct.</w:t>
            </w:r>
          </w:p>
          <w:p w14:paraId="1A468319" w14:textId="6496BB45" w:rsidR="002C64B2" w:rsidRPr="0029259B" w:rsidRDefault="002C64B2" w:rsidP="00D30948">
            <w:pPr>
              <w:pStyle w:val="ListParagraph"/>
              <w:numPr>
                <w:ilvl w:val="0"/>
                <w:numId w:val="15"/>
              </w:numPr>
              <w:ind w:left="381"/>
              <w:contextualSpacing w:val="0"/>
              <w:jc w:val="left"/>
              <w:rPr>
                <w:rFonts w:ascii="Arial" w:hAnsi="Arial" w:cs="Arial"/>
                <w:szCs w:val="18"/>
              </w:rPr>
            </w:pPr>
            <w:r w:rsidRPr="0029259B">
              <w:rPr>
                <w:rFonts w:ascii="Arial" w:hAnsi="Arial" w:cs="Arial"/>
                <w:szCs w:val="18"/>
              </w:rPr>
              <w:t>If</w:t>
            </w:r>
            <w:r w:rsidR="00994D9A" w:rsidRPr="0029259B">
              <w:rPr>
                <w:rFonts w:ascii="Arial" w:hAnsi="Arial" w:cs="Arial"/>
                <w:szCs w:val="18"/>
              </w:rPr>
              <w:t xml:space="preserve"> the</w:t>
            </w:r>
            <w:r w:rsidRPr="0029259B">
              <w:rPr>
                <w:rFonts w:ascii="Arial" w:hAnsi="Arial" w:cs="Arial"/>
                <w:szCs w:val="18"/>
              </w:rPr>
              <w:t xml:space="preserve"> above information is correct, re-execute </w:t>
            </w:r>
            <w:r w:rsidR="00E86046" w:rsidRPr="0029259B">
              <w:rPr>
                <w:rFonts w:ascii="Arial" w:hAnsi="Arial" w:cs="Arial"/>
                <w:szCs w:val="18"/>
              </w:rPr>
              <w:t>S</w:t>
            </w:r>
            <w:r w:rsidRPr="0029259B">
              <w:rPr>
                <w:rFonts w:ascii="Arial" w:hAnsi="Arial" w:cs="Arial"/>
                <w:szCs w:val="18"/>
              </w:rPr>
              <w:t>PIL</w:t>
            </w:r>
            <w:r w:rsidR="00E86046" w:rsidRPr="0029259B">
              <w:rPr>
                <w:rFonts w:ascii="Arial" w:hAnsi="Arial" w:cs="Arial"/>
                <w:szCs w:val="18"/>
              </w:rPr>
              <w:t>S</w:t>
            </w:r>
            <w:r w:rsidRPr="0029259B">
              <w:rPr>
                <w:rFonts w:ascii="Arial" w:hAnsi="Arial" w:cs="Arial"/>
                <w:szCs w:val="18"/>
              </w:rPr>
              <w:t xml:space="preserve"> to generate</w:t>
            </w:r>
            <w:r w:rsidR="00585E20" w:rsidRPr="0029259B">
              <w:rPr>
                <w:rFonts w:ascii="Arial" w:hAnsi="Arial" w:cs="Arial"/>
                <w:szCs w:val="18"/>
              </w:rPr>
              <w:t xml:space="preserve"> the</w:t>
            </w:r>
            <w:r w:rsidRPr="0029259B">
              <w:rPr>
                <w:rFonts w:ascii="Arial" w:hAnsi="Arial" w:cs="Arial"/>
                <w:szCs w:val="18"/>
              </w:rPr>
              <w:t xml:space="preserve"> execution time measurement result </w:t>
            </w:r>
            <w:r w:rsidR="00E86046" w:rsidRPr="0029259B">
              <w:rPr>
                <w:rFonts w:ascii="Arial" w:hAnsi="Arial" w:cs="Arial"/>
                <w:szCs w:val="18"/>
              </w:rPr>
              <w:t>again</w:t>
            </w:r>
            <w:r w:rsidRPr="0029259B">
              <w:rPr>
                <w:rFonts w:ascii="Arial" w:hAnsi="Arial" w:cs="Arial"/>
                <w:szCs w:val="18"/>
              </w:rPr>
              <w:t>.</w:t>
            </w:r>
          </w:p>
        </w:tc>
      </w:tr>
    </w:tbl>
    <w:p w14:paraId="667BDE43" w14:textId="2033DC52" w:rsidR="008F699B" w:rsidRPr="0029259B" w:rsidRDefault="008F699B" w:rsidP="009C4DAA">
      <w:pPr>
        <w:rPr>
          <w:rFonts w:ascii="Arial" w:hAnsi="Arial" w:cs="Arial"/>
        </w:rPr>
      </w:pPr>
      <w:r w:rsidRPr="0029259B">
        <w:rPr>
          <w:rFonts w:ascii="Arial" w:hAnsi="Arial" w:cs="Arial"/>
        </w:rPr>
        <w:br w:type="page"/>
      </w:r>
    </w:p>
    <w:p w14:paraId="1EF69617" w14:textId="02EA1F47" w:rsidR="00D06B77" w:rsidRPr="0029259B" w:rsidRDefault="26E55F59" w:rsidP="00D06B77">
      <w:pPr>
        <w:pStyle w:val="Heading1"/>
        <w:numPr>
          <w:ilvl w:val="0"/>
          <w:numId w:val="3"/>
        </w:numPr>
        <w:ind w:left="425"/>
        <w:rPr>
          <w:rFonts w:cs="Arial"/>
          <w:sz w:val="28"/>
          <w:szCs w:val="28"/>
        </w:rPr>
      </w:pPr>
      <w:bookmarkStart w:id="1211" w:name="_Toc87373410"/>
      <w:bookmarkStart w:id="1212" w:name="_Toc94021778"/>
      <w:bookmarkStart w:id="1213" w:name="_Toc24569510"/>
      <w:bookmarkStart w:id="1214" w:name="_Toc2040543244"/>
      <w:bookmarkStart w:id="1215" w:name="_Toc1238073408"/>
      <w:bookmarkStart w:id="1216" w:name="_Toc430172936"/>
      <w:bookmarkStart w:id="1217" w:name="_Toc1601936304"/>
      <w:bookmarkStart w:id="1218" w:name="_Toc1292428854"/>
      <w:bookmarkStart w:id="1219" w:name="_Toc2097984904"/>
      <w:bookmarkStart w:id="1220" w:name="_Toc769934393"/>
      <w:bookmarkStart w:id="1221" w:name="_Toc384305305"/>
      <w:bookmarkStart w:id="1222" w:name="_Toc297777618"/>
      <w:bookmarkStart w:id="1223" w:name="_Toc690871721"/>
      <w:bookmarkStart w:id="1224" w:name="_Toc532679990"/>
      <w:bookmarkStart w:id="1225" w:name="_Toc991164057"/>
      <w:bookmarkStart w:id="1226" w:name="_Toc1992958861"/>
      <w:bookmarkStart w:id="1227" w:name="_Toc1354137269"/>
      <w:bookmarkStart w:id="1228" w:name="_Toc1208566362"/>
      <w:bookmarkStart w:id="1229" w:name="_Toc1383005914"/>
      <w:bookmarkStart w:id="1230" w:name="_Toc1353158147"/>
      <w:bookmarkStart w:id="1231" w:name="_Toc518277947"/>
      <w:bookmarkStart w:id="1232" w:name="_Toc1206145796"/>
      <w:bookmarkStart w:id="1233" w:name="_Toc1634909270"/>
      <w:bookmarkStart w:id="1234" w:name="_Toc70976867"/>
      <w:bookmarkStart w:id="1235" w:name="_Toc687037458"/>
      <w:bookmarkStart w:id="1236" w:name="_Toc1093108436"/>
      <w:bookmarkStart w:id="1237" w:name="_Toc1858041827"/>
      <w:bookmarkStart w:id="1238" w:name="_Toc1747162626"/>
      <w:bookmarkStart w:id="1239" w:name="_Toc545737327"/>
      <w:bookmarkStart w:id="1240" w:name="_Toc1131542587"/>
      <w:bookmarkStart w:id="1241" w:name="_Toc822652736"/>
      <w:bookmarkStart w:id="1242" w:name="_Toc1016500564"/>
      <w:bookmarkStart w:id="1243" w:name="_Toc122608942"/>
      <w:r w:rsidRPr="0029259B">
        <w:rPr>
          <w:rFonts w:cs="Arial"/>
          <w:sz w:val="28"/>
          <w:szCs w:val="28"/>
        </w:rPr>
        <w:lastRenderedPageBreak/>
        <w:t>CHANGE HISTORY</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20F8BF14" w14:textId="77777777" w:rsidR="00A557D3" w:rsidRPr="0029259B" w:rsidRDefault="00A557D3" w:rsidP="00D06B77">
      <w:pPr>
        <w:rPr>
          <w:rFonts w:ascii="Arial" w:hAnsi="Arial" w:cs="Arial"/>
          <w:szCs w:val="18"/>
        </w:rPr>
      </w:pPr>
    </w:p>
    <w:p w14:paraId="74E8ADB8" w14:textId="5F9436EE" w:rsidR="00D06B77" w:rsidRPr="0029259B" w:rsidRDefault="00D06B77" w:rsidP="00D06B77">
      <w:pPr>
        <w:rPr>
          <w:rFonts w:ascii="Arial" w:hAnsi="Arial" w:cs="Arial"/>
          <w:szCs w:val="18"/>
        </w:rPr>
      </w:pPr>
      <w:r w:rsidRPr="0029259B">
        <w:rPr>
          <w:rFonts w:ascii="Arial" w:hAnsi="Arial" w:cs="Arial"/>
          <w:szCs w:val="18"/>
        </w:rPr>
        <w:t>The main changes from the previous versions</w:t>
      </w:r>
      <w:r w:rsidR="00A557D3" w:rsidRPr="0029259B">
        <w:rPr>
          <w:rFonts w:ascii="Arial" w:hAnsi="Arial" w:cs="Arial"/>
          <w:szCs w:val="18"/>
        </w:rPr>
        <w:t xml:space="preserve"> of ET-VPF</w:t>
      </w:r>
      <w:r w:rsidRPr="0029259B">
        <w:rPr>
          <w:rFonts w:ascii="Arial" w:hAnsi="Arial" w:cs="Arial"/>
          <w:szCs w:val="18"/>
        </w:rPr>
        <w:t>.</w:t>
      </w:r>
    </w:p>
    <w:p w14:paraId="4F0FD701" w14:textId="4C4927C3" w:rsidR="008F699B" w:rsidRPr="0029259B" w:rsidRDefault="008F699B" w:rsidP="008F699B">
      <w:pPr>
        <w:rPr>
          <w:rFonts w:ascii="Arial" w:hAnsi="Arial" w:cs="Arial"/>
        </w:rPr>
      </w:pPr>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3960"/>
        <w:gridCol w:w="5580"/>
      </w:tblGrid>
      <w:tr w:rsidR="008B1381" w:rsidRPr="0029259B" w14:paraId="217B5CA8" w14:textId="77777777" w:rsidTr="00012606">
        <w:tc>
          <w:tcPr>
            <w:tcW w:w="1350" w:type="dxa"/>
            <w:shd w:val="clear" w:color="auto" w:fill="0070C0"/>
          </w:tcPr>
          <w:p w14:paraId="1C50324E" w14:textId="77777777" w:rsidR="00D06B77" w:rsidRPr="0029259B" w:rsidRDefault="00D06B77" w:rsidP="00D06B77">
            <w:pPr>
              <w:jc w:val="center"/>
              <w:rPr>
                <w:rFonts w:ascii="Arial" w:hAnsi="Arial" w:cs="Arial"/>
                <w:b/>
                <w:bCs/>
                <w:color w:val="FFFFFF" w:themeColor="background1"/>
                <w:szCs w:val="18"/>
              </w:rPr>
            </w:pPr>
            <w:r w:rsidRPr="0029259B">
              <w:rPr>
                <w:rFonts w:ascii="Arial" w:hAnsi="Arial" w:cs="Arial"/>
                <w:b/>
                <w:bCs/>
                <w:color w:val="FFFFFF" w:themeColor="background1"/>
                <w:szCs w:val="18"/>
              </w:rPr>
              <w:t>Version</w:t>
            </w:r>
          </w:p>
        </w:tc>
        <w:tc>
          <w:tcPr>
            <w:tcW w:w="3960" w:type="dxa"/>
            <w:shd w:val="clear" w:color="auto" w:fill="0070C0"/>
          </w:tcPr>
          <w:p w14:paraId="4BA6AAF5" w14:textId="77777777" w:rsidR="00D06B77" w:rsidRPr="0029259B" w:rsidRDefault="00D06B77" w:rsidP="00D06B77">
            <w:pPr>
              <w:jc w:val="center"/>
              <w:rPr>
                <w:rFonts w:ascii="Arial" w:hAnsi="Arial" w:cs="Arial"/>
                <w:b/>
                <w:bCs/>
                <w:color w:val="FFFFFF" w:themeColor="background1"/>
                <w:szCs w:val="18"/>
              </w:rPr>
            </w:pPr>
            <w:r w:rsidRPr="0029259B">
              <w:rPr>
                <w:rFonts w:ascii="Arial" w:hAnsi="Arial" w:cs="Arial"/>
                <w:b/>
                <w:bCs/>
                <w:color w:val="FFFFFF" w:themeColor="background1"/>
                <w:szCs w:val="18"/>
              </w:rPr>
              <w:t>Category</w:t>
            </w:r>
          </w:p>
        </w:tc>
        <w:tc>
          <w:tcPr>
            <w:tcW w:w="5580" w:type="dxa"/>
            <w:shd w:val="clear" w:color="auto" w:fill="0070C0"/>
          </w:tcPr>
          <w:p w14:paraId="53F963ED" w14:textId="77777777" w:rsidR="00D06B77" w:rsidRPr="0029259B" w:rsidRDefault="00D06B77" w:rsidP="00D06B77">
            <w:pPr>
              <w:jc w:val="center"/>
              <w:rPr>
                <w:rFonts w:ascii="Arial" w:hAnsi="Arial" w:cs="Arial"/>
                <w:b/>
                <w:bCs/>
                <w:color w:val="FFFFFF" w:themeColor="background1"/>
                <w:szCs w:val="18"/>
              </w:rPr>
            </w:pPr>
            <w:r w:rsidRPr="0029259B">
              <w:rPr>
                <w:rFonts w:ascii="Arial" w:hAnsi="Arial" w:cs="Arial"/>
                <w:b/>
                <w:bCs/>
                <w:color w:val="FFFFFF" w:themeColor="background1"/>
                <w:szCs w:val="18"/>
              </w:rPr>
              <w:t>Summary</w:t>
            </w:r>
          </w:p>
        </w:tc>
      </w:tr>
      <w:tr w:rsidR="00371CE6" w:rsidRPr="0029259B" w14:paraId="201F9BF5" w14:textId="77777777" w:rsidTr="00012606">
        <w:tc>
          <w:tcPr>
            <w:tcW w:w="1350" w:type="dxa"/>
            <w:vMerge w:val="restart"/>
          </w:tcPr>
          <w:p w14:paraId="149E5F8B" w14:textId="4CFC583F" w:rsidR="00371CE6" w:rsidRPr="0029259B" w:rsidRDefault="00021670" w:rsidP="00F760DA">
            <w:pPr>
              <w:rPr>
                <w:rFonts w:ascii="Arial" w:hAnsi="Arial" w:cs="Arial"/>
                <w:szCs w:val="18"/>
              </w:rPr>
            </w:pPr>
            <w:r w:rsidRPr="0029259B">
              <w:rPr>
                <w:rFonts w:ascii="Arial" w:hAnsi="Arial" w:cs="Arial"/>
                <w:szCs w:val="18"/>
              </w:rPr>
              <w:t>E</w:t>
            </w:r>
            <w:r w:rsidR="00371CE6" w:rsidRPr="0029259B">
              <w:rPr>
                <w:rFonts w:ascii="Arial" w:hAnsi="Arial" w:cs="Arial"/>
                <w:szCs w:val="18"/>
              </w:rPr>
              <w:t>1.00.00</w:t>
            </w:r>
          </w:p>
        </w:tc>
        <w:tc>
          <w:tcPr>
            <w:tcW w:w="3960" w:type="dxa"/>
          </w:tcPr>
          <w:p w14:paraId="6D75A92C" w14:textId="04CE393B" w:rsidR="00371CE6" w:rsidRPr="0029259B" w:rsidRDefault="00371CE6" w:rsidP="00F760DA">
            <w:pPr>
              <w:rPr>
                <w:rFonts w:ascii="Arial" w:hAnsi="Arial" w:cs="Arial"/>
                <w:szCs w:val="18"/>
              </w:rPr>
            </w:pPr>
            <w:r w:rsidRPr="0029259B">
              <w:rPr>
                <w:rFonts w:ascii="Arial" w:hAnsi="Arial" w:cs="Arial"/>
                <w:szCs w:val="18"/>
              </w:rPr>
              <w:t>Environment</w:t>
            </w:r>
          </w:p>
        </w:tc>
        <w:tc>
          <w:tcPr>
            <w:tcW w:w="5580" w:type="dxa"/>
            <w:vMerge w:val="restart"/>
          </w:tcPr>
          <w:p w14:paraId="6FC2E74F" w14:textId="77777777" w:rsidR="00371CE6" w:rsidRPr="0029259B" w:rsidRDefault="00371CE6" w:rsidP="00F760DA">
            <w:pPr>
              <w:rPr>
                <w:rFonts w:ascii="Arial" w:hAnsi="Arial" w:cs="Arial"/>
                <w:szCs w:val="18"/>
              </w:rPr>
            </w:pPr>
            <w:r w:rsidRPr="0029259B">
              <w:rPr>
                <w:rFonts w:ascii="Arial" w:hAnsi="Arial" w:cs="Arial"/>
                <w:szCs w:val="18"/>
              </w:rPr>
              <w:t>Initialize the ET-VPF System Specification.</w:t>
            </w:r>
          </w:p>
          <w:p w14:paraId="3033417D" w14:textId="77777777" w:rsidR="00371CE6" w:rsidRPr="0029259B" w:rsidRDefault="00371CE6" w:rsidP="00F760DA">
            <w:pPr>
              <w:rPr>
                <w:rFonts w:ascii="Arial" w:hAnsi="Arial" w:cs="Arial"/>
                <w:szCs w:val="18"/>
              </w:rPr>
            </w:pPr>
            <w:r w:rsidRPr="0029259B">
              <w:rPr>
                <w:rFonts w:ascii="Arial" w:hAnsi="Arial" w:cs="Arial"/>
                <w:szCs w:val="18"/>
              </w:rPr>
              <w:t>Support</w:t>
            </w:r>
            <w:r w:rsidR="00824D0A" w:rsidRPr="0029259B">
              <w:rPr>
                <w:rFonts w:ascii="Arial" w:hAnsi="Arial" w:cs="Arial"/>
                <w:szCs w:val="18"/>
              </w:rPr>
              <w:t>ing</w:t>
            </w:r>
            <w:r w:rsidRPr="0029259B">
              <w:rPr>
                <w:rFonts w:ascii="Arial" w:hAnsi="Arial" w:cs="Arial"/>
                <w:szCs w:val="18"/>
              </w:rPr>
              <w:t xml:space="preserve"> ET-VPF for F1KM alpha version.</w:t>
            </w:r>
          </w:p>
          <w:p w14:paraId="0BF06356" w14:textId="278B9080" w:rsidR="00D9539E" w:rsidRPr="0029259B" w:rsidRDefault="00D9539E" w:rsidP="00F760DA">
            <w:pPr>
              <w:rPr>
                <w:rFonts w:ascii="Arial" w:hAnsi="Arial" w:cs="Arial"/>
                <w:szCs w:val="18"/>
              </w:rPr>
            </w:pPr>
          </w:p>
        </w:tc>
      </w:tr>
      <w:tr w:rsidR="00371CE6" w:rsidRPr="0029259B" w14:paraId="321A6209" w14:textId="77777777" w:rsidTr="00012606">
        <w:tc>
          <w:tcPr>
            <w:tcW w:w="1350" w:type="dxa"/>
            <w:vMerge/>
          </w:tcPr>
          <w:p w14:paraId="797D29DC" w14:textId="77777777" w:rsidR="00371CE6" w:rsidRPr="0029259B" w:rsidRDefault="00371CE6" w:rsidP="00F760DA">
            <w:pPr>
              <w:rPr>
                <w:rFonts w:ascii="Arial" w:hAnsi="Arial" w:cs="Arial"/>
                <w:szCs w:val="18"/>
              </w:rPr>
            </w:pPr>
          </w:p>
        </w:tc>
        <w:tc>
          <w:tcPr>
            <w:tcW w:w="3960" w:type="dxa"/>
          </w:tcPr>
          <w:p w14:paraId="51BBD6C1" w14:textId="5F5E5921" w:rsidR="00371CE6" w:rsidRPr="0029259B" w:rsidRDefault="00371CE6" w:rsidP="00F760DA">
            <w:pPr>
              <w:rPr>
                <w:rFonts w:ascii="Arial" w:hAnsi="Arial" w:cs="Arial"/>
                <w:szCs w:val="18"/>
              </w:rPr>
            </w:pPr>
            <w:r w:rsidRPr="0029259B">
              <w:rPr>
                <w:rFonts w:ascii="Arial" w:hAnsi="Arial" w:cs="Arial"/>
                <w:szCs w:val="18"/>
              </w:rPr>
              <w:t>License policy and license management model</w:t>
            </w:r>
          </w:p>
        </w:tc>
        <w:tc>
          <w:tcPr>
            <w:tcW w:w="5580" w:type="dxa"/>
            <w:vMerge/>
          </w:tcPr>
          <w:p w14:paraId="2E2A9171" w14:textId="77777777" w:rsidR="00371CE6" w:rsidRPr="0029259B" w:rsidRDefault="00371CE6" w:rsidP="00F760DA">
            <w:pPr>
              <w:rPr>
                <w:rFonts w:ascii="Arial" w:hAnsi="Arial" w:cs="Arial"/>
                <w:szCs w:val="18"/>
              </w:rPr>
            </w:pPr>
          </w:p>
        </w:tc>
      </w:tr>
      <w:tr w:rsidR="00371CE6" w:rsidRPr="0029259B" w14:paraId="20CEC126" w14:textId="77777777" w:rsidTr="00012606">
        <w:tc>
          <w:tcPr>
            <w:tcW w:w="1350" w:type="dxa"/>
            <w:vMerge/>
          </w:tcPr>
          <w:p w14:paraId="5F6F7602" w14:textId="77777777" w:rsidR="00371CE6" w:rsidRPr="0029259B" w:rsidRDefault="00371CE6" w:rsidP="00F760DA">
            <w:pPr>
              <w:rPr>
                <w:rFonts w:ascii="Arial" w:hAnsi="Arial" w:cs="Arial"/>
                <w:szCs w:val="18"/>
              </w:rPr>
            </w:pPr>
          </w:p>
        </w:tc>
        <w:tc>
          <w:tcPr>
            <w:tcW w:w="3960" w:type="dxa"/>
          </w:tcPr>
          <w:p w14:paraId="520F0D2E" w14:textId="01CADF45" w:rsidR="00371CE6" w:rsidRPr="0029259B" w:rsidRDefault="00371CE6" w:rsidP="00F760DA">
            <w:pPr>
              <w:rPr>
                <w:rFonts w:ascii="Arial" w:hAnsi="Arial" w:cs="Arial"/>
                <w:szCs w:val="18"/>
              </w:rPr>
            </w:pPr>
            <w:r w:rsidRPr="0029259B">
              <w:rPr>
                <w:rFonts w:ascii="Arial" w:hAnsi="Arial" w:cs="Arial"/>
                <w:szCs w:val="18"/>
              </w:rPr>
              <w:t>S-Function block of peripherals</w:t>
            </w:r>
          </w:p>
        </w:tc>
        <w:tc>
          <w:tcPr>
            <w:tcW w:w="5580" w:type="dxa"/>
            <w:vMerge/>
          </w:tcPr>
          <w:p w14:paraId="2679917A" w14:textId="77777777" w:rsidR="00371CE6" w:rsidRPr="0029259B" w:rsidRDefault="00371CE6" w:rsidP="00F760DA">
            <w:pPr>
              <w:rPr>
                <w:rFonts w:ascii="Arial" w:hAnsi="Arial" w:cs="Arial"/>
                <w:szCs w:val="18"/>
              </w:rPr>
            </w:pPr>
          </w:p>
        </w:tc>
      </w:tr>
      <w:tr w:rsidR="00371CE6" w:rsidRPr="0029259B" w14:paraId="78B0F1F6" w14:textId="77777777" w:rsidTr="00012606">
        <w:tc>
          <w:tcPr>
            <w:tcW w:w="1350" w:type="dxa"/>
            <w:vMerge/>
          </w:tcPr>
          <w:p w14:paraId="7B74A7A2" w14:textId="77777777" w:rsidR="00371CE6" w:rsidRPr="0029259B" w:rsidRDefault="00371CE6" w:rsidP="00F760DA">
            <w:pPr>
              <w:rPr>
                <w:rFonts w:ascii="Arial" w:hAnsi="Arial" w:cs="Arial"/>
                <w:szCs w:val="18"/>
              </w:rPr>
            </w:pPr>
          </w:p>
        </w:tc>
        <w:tc>
          <w:tcPr>
            <w:tcW w:w="3960" w:type="dxa"/>
          </w:tcPr>
          <w:p w14:paraId="454FE996" w14:textId="54D5EE94" w:rsidR="00371CE6" w:rsidRPr="0029259B" w:rsidRDefault="00371CE6" w:rsidP="00F760DA">
            <w:pPr>
              <w:rPr>
                <w:rFonts w:ascii="Arial" w:hAnsi="Arial" w:cs="Arial"/>
                <w:szCs w:val="18"/>
              </w:rPr>
            </w:pPr>
            <w:r w:rsidRPr="0029259B">
              <w:rPr>
                <w:rFonts w:ascii="Arial" w:hAnsi="Arial" w:cs="Arial"/>
                <w:szCs w:val="18"/>
              </w:rPr>
              <w:t>Configuration dialog</w:t>
            </w:r>
          </w:p>
        </w:tc>
        <w:tc>
          <w:tcPr>
            <w:tcW w:w="5580" w:type="dxa"/>
            <w:vMerge/>
          </w:tcPr>
          <w:p w14:paraId="25C10386" w14:textId="77777777" w:rsidR="00371CE6" w:rsidRPr="0029259B" w:rsidRDefault="00371CE6" w:rsidP="00F760DA">
            <w:pPr>
              <w:rPr>
                <w:rFonts w:ascii="Arial" w:hAnsi="Arial" w:cs="Arial"/>
                <w:szCs w:val="18"/>
              </w:rPr>
            </w:pPr>
          </w:p>
        </w:tc>
      </w:tr>
      <w:tr w:rsidR="00371CE6" w:rsidRPr="0029259B" w14:paraId="02313B1F" w14:textId="77777777" w:rsidTr="00012606">
        <w:tc>
          <w:tcPr>
            <w:tcW w:w="1350" w:type="dxa"/>
            <w:vMerge/>
          </w:tcPr>
          <w:p w14:paraId="47004511" w14:textId="77777777" w:rsidR="00371CE6" w:rsidRPr="0029259B" w:rsidRDefault="00371CE6" w:rsidP="00F760DA">
            <w:pPr>
              <w:rPr>
                <w:rFonts w:ascii="Arial" w:hAnsi="Arial" w:cs="Arial"/>
                <w:szCs w:val="18"/>
              </w:rPr>
            </w:pPr>
          </w:p>
        </w:tc>
        <w:tc>
          <w:tcPr>
            <w:tcW w:w="3960" w:type="dxa"/>
          </w:tcPr>
          <w:p w14:paraId="706684A6" w14:textId="6C135862" w:rsidR="00371CE6" w:rsidRPr="0029259B" w:rsidRDefault="00821D43" w:rsidP="00F760DA">
            <w:pPr>
              <w:rPr>
                <w:rFonts w:ascii="Arial" w:hAnsi="Arial" w:cs="Arial"/>
                <w:szCs w:val="18"/>
              </w:rPr>
            </w:pPr>
            <w:r w:rsidRPr="0029259B">
              <w:rPr>
                <w:rFonts w:ascii="Arial" w:hAnsi="Arial" w:cs="Arial"/>
                <w:szCs w:val="18"/>
              </w:rPr>
              <w:t>S</w:t>
            </w:r>
            <w:r w:rsidR="00371CE6" w:rsidRPr="0029259B">
              <w:rPr>
                <w:rFonts w:ascii="Arial" w:hAnsi="Arial" w:cs="Arial"/>
                <w:szCs w:val="18"/>
              </w:rPr>
              <w:t>PIL Simulation Execution</w:t>
            </w:r>
          </w:p>
        </w:tc>
        <w:tc>
          <w:tcPr>
            <w:tcW w:w="5580" w:type="dxa"/>
            <w:vMerge/>
          </w:tcPr>
          <w:p w14:paraId="27FBCE97" w14:textId="77777777" w:rsidR="00371CE6" w:rsidRPr="0029259B" w:rsidRDefault="00371CE6" w:rsidP="00F760DA">
            <w:pPr>
              <w:rPr>
                <w:rFonts w:ascii="Arial" w:hAnsi="Arial" w:cs="Arial"/>
                <w:szCs w:val="18"/>
              </w:rPr>
            </w:pPr>
          </w:p>
        </w:tc>
      </w:tr>
      <w:tr w:rsidR="00371CE6" w:rsidRPr="0029259B" w14:paraId="2C496D5B" w14:textId="77777777" w:rsidTr="00012606">
        <w:tc>
          <w:tcPr>
            <w:tcW w:w="1350" w:type="dxa"/>
            <w:vMerge/>
          </w:tcPr>
          <w:p w14:paraId="40AE026E" w14:textId="77777777" w:rsidR="00371CE6" w:rsidRPr="0029259B" w:rsidRDefault="00371CE6" w:rsidP="00F760DA">
            <w:pPr>
              <w:rPr>
                <w:rFonts w:ascii="Arial" w:hAnsi="Arial" w:cs="Arial"/>
                <w:szCs w:val="18"/>
              </w:rPr>
            </w:pPr>
          </w:p>
        </w:tc>
        <w:tc>
          <w:tcPr>
            <w:tcW w:w="3960" w:type="dxa"/>
          </w:tcPr>
          <w:p w14:paraId="6EA00695" w14:textId="3218F1C9" w:rsidR="00371CE6" w:rsidRPr="0029259B" w:rsidRDefault="00371CE6" w:rsidP="00F760DA">
            <w:pPr>
              <w:rPr>
                <w:rFonts w:ascii="Arial" w:hAnsi="Arial" w:cs="Arial"/>
                <w:szCs w:val="18"/>
              </w:rPr>
            </w:pPr>
            <w:r w:rsidRPr="0029259B">
              <w:rPr>
                <w:rFonts w:ascii="Arial" w:hAnsi="Arial" w:cs="Arial"/>
                <w:szCs w:val="18"/>
              </w:rPr>
              <w:t>Time measurement</w:t>
            </w:r>
          </w:p>
        </w:tc>
        <w:tc>
          <w:tcPr>
            <w:tcW w:w="5580" w:type="dxa"/>
            <w:vMerge/>
          </w:tcPr>
          <w:p w14:paraId="0C296D0E" w14:textId="77777777" w:rsidR="00371CE6" w:rsidRPr="0029259B" w:rsidRDefault="00371CE6" w:rsidP="00F760DA">
            <w:pPr>
              <w:rPr>
                <w:rFonts w:ascii="Arial" w:hAnsi="Arial" w:cs="Arial"/>
                <w:szCs w:val="18"/>
              </w:rPr>
            </w:pPr>
          </w:p>
        </w:tc>
      </w:tr>
      <w:tr w:rsidR="00371CE6" w:rsidRPr="0029259B" w14:paraId="4D0CA233" w14:textId="77777777" w:rsidTr="00012606">
        <w:tc>
          <w:tcPr>
            <w:tcW w:w="1350" w:type="dxa"/>
            <w:vMerge/>
          </w:tcPr>
          <w:p w14:paraId="528E0543" w14:textId="77777777" w:rsidR="00371CE6" w:rsidRPr="0029259B" w:rsidRDefault="00371CE6" w:rsidP="00F760DA">
            <w:pPr>
              <w:rPr>
                <w:rFonts w:ascii="Arial" w:hAnsi="Arial" w:cs="Arial"/>
                <w:szCs w:val="18"/>
              </w:rPr>
            </w:pPr>
          </w:p>
        </w:tc>
        <w:tc>
          <w:tcPr>
            <w:tcW w:w="3960" w:type="dxa"/>
          </w:tcPr>
          <w:p w14:paraId="2D6CC2BE" w14:textId="73FD85C2" w:rsidR="00371CE6" w:rsidRPr="0029259B" w:rsidRDefault="00371CE6" w:rsidP="00F760DA">
            <w:pPr>
              <w:rPr>
                <w:rFonts w:ascii="Arial" w:hAnsi="Arial" w:cs="Arial"/>
                <w:szCs w:val="18"/>
              </w:rPr>
            </w:pPr>
            <w:r w:rsidRPr="0029259B">
              <w:rPr>
                <w:rFonts w:ascii="Arial" w:hAnsi="Arial" w:cs="Arial"/>
                <w:szCs w:val="18"/>
              </w:rPr>
              <w:t>Points for caution</w:t>
            </w:r>
          </w:p>
        </w:tc>
        <w:tc>
          <w:tcPr>
            <w:tcW w:w="5580" w:type="dxa"/>
            <w:vMerge/>
          </w:tcPr>
          <w:p w14:paraId="4077BFFA" w14:textId="77777777" w:rsidR="00371CE6" w:rsidRPr="0029259B" w:rsidRDefault="00371CE6" w:rsidP="00F760DA">
            <w:pPr>
              <w:rPr>
                <w:rFonts w:ascii="Arial" w:hAnsi="Arial" w:cs="Arial"/>
                <w:szCs w:val="18"/>
              </w:rPr>
            </w:pPr>
          </w:p>
        </w:tc>
      </w:tr>
      <w:tr w:rsidR="00371CE6" w:rsidRPr="0029259B" w14:paraId="3059F8A0" w14:textId="77777777" w:rsidTr="00A552AA">
        <w:trPr>
          <w:trHeight w:val="188"/>
        </w:trPr>
        <w:tc>
          <w:tcPr>
            <w:tcW w:w="1350" w:type="dxa"/>
            <w:vMerge/>
          </w:tcPr>
          <w:p w14:paraId="278A3024" w14:textId="77777777" w:rsidR="00371CE6" w:rsidRPr="0029259B" w:rsidRDefault="00371CE6" w:rsidP="00F760DA">
            <w:pPr>
              <w:rPr>
                <w:rFonts w:ascii="Arial" w:hAnsi="Arial" w:cs="Arial"/>
                <w:szCs w:val="18"/>
              </w:rPr>
            </w:pPr>
          </w:p>
        </w:tc>
        <w:tc>
          <w:tcPr>
            <w:tcW w:w="3960" w:type="dxa"/>
          </w:tcPr>
          <w:p w14:paraId="7B659E5B" w14:textId="69A054A4" w:rsidR="00371CE6" w:rsidRPr="0029259B" w:rsidRDefault="00371CE6" w:rsidP="00F760DA">
            <w:pPr>
              <w:rPr>
                <w:rFonts w:ascii="Arial" w:hAnsi="Arial" w:cs="Arial"/>
                <w:szCs w:val="18"/>
              </w:rPr>
            </w:pPr>
            <w:r w:rsidRPr="0029259B">
              <w:rPr>
                <w:rFonts w:ascii="Arial" w:hAnsi="Arial" w:cs="Arial"/>
                <w:szCs w:val="18"/>
              </w:rPr>
              <w:t>Error messages</w:t>
            </w:r>
          </w:p>
        </w:tc>
        <w:tc>
          <w:tcPr>
            <w:tcW w:w="5580" w:type="dxa"/>
            <w:vMerge/>
          </w:tcPr>
          <w:p w14:paraId="0478FBA1" w14:textId="77777777" w:rsidR="00371CE6" w:rsidRPr="0029259B" w:rsidRDefault="00371CE6" w:rsidP="00F760DA">
            <w:pPr>
              <w:rPr>
                <w:rFonts w:ascii="Arial" w:hAnsi="Arial" w:cs="Arial"/>
                <w:szCs w:val="18"/>
              </w:rPr>
            </w:pPr>
          </w:p>
        </w:tc>
      </w:tr>
      <w:tr w:rsidR="00FE044B" w:rsidRPr="0029259B" w14:paraId="3DC96A07" w14:textId="77777777" w:rsidTr="00012606">
        <w:tc>
          <w:tcPr>
            <w:tcW w:w="1350" w:type="dxa"/>
            <w:vMerge w:val="restart"/>
          </w:tcPr>
          <w:p w14:paraId="62AB3FD2" w14:textId="14ECB72C" w:rsidR="00FE044B" w:rsidRPr="0029259B" w:rsidRDefault="00FE044B" w:rsidP="00F760DA">
            <w:pPr>
              <w:rPr>
                <w:rFonts w:ascii="Arial" w:hAnsi="Arial" w:cs="Arial"/>
                <w:szCs w:val="18"/>
                <w:highlight w:val="yellow"/>
                <w:lang w:val="vi-VN"/>
              </w:rPr>
            </w:pPr>
            <w:r w:rsidRPr="0029259B">
              <w:rPr>
                <w:rFonts w:ascii="Arial" w:hAnsi="Arial" w:cs="Arial"/>
                <w:szCs w:val="18"/>
                <w:highlight w:val="yellow"/>
              </w:rPr>
              <w:t>V1</w:t>
            </w:r>
            <w:r w:rsidRPr="0029259B">
              <w:rPr>
                <w:rFonts w:ascii="Arial" w:hAnsi="Arial" w:cs="Arial"/>
                <w:szCs w:val="18"/>
                <w:highlight w:val="yellow"/>
                <w:lang w:val="vi-VN"/>
              </w:rPr>
              <w:t>.00.00</w:t>
            </w:r>
          </w:p>
        </w:tc>
        <w:tc>
          <w:tcPr>
            <w:tcW w:w="3960" w:type="dxa"/>
          </w:tcPr>
          <w:p w14:paraId="5EBC48D5" w14:textId="3C6CF170" w:rsidR="00FE044B" w:rsidRPr="0029259B" w:rsidRDefault="00FE044B" w:rsidP="00F760DA">
            <w:pPr>
              <w:rPr>
                <w:rFonts w:ascii="Arial" w:hAnsi="Arial" w:cs="Arial"/>
                <w:szCs w:val="18"/>
                <w:highlight w:val="yellow"/>
              </w:rPr>
            </w:pPr>
            <w:r w:rsidRPr="0029259B">
              <w:rPr>
                <w:rFonts w:ascii="Arial" w:hAnsi="Arial" w:cs="Arial"/>
                <w:highlight w:val="yellow"/>
              </w:rPr>
              <w:t>Environment</w:t>
            </w:r>
          </w:p>
        </w:tc>
        <w:tc>
          <w:tcPr>
            <w:tcW w:w="5580" w:type="dxa"/>
            <w:vMerge w:val="restart"/>
          </w:tcPr>
          <w:p w14:paraId="18B4DFE9" w14:textId="77777777" w:rsidR="00FE044B" w:rsidRPr="0029259B" w:rsidRDefault="00FE044B" w:rsidP="004C196D">
            <w:pPr>
              <w:rPr>
                <w:rFonts w:ascii="Arial" w:hAnsi="Arial" w:cs="Arial"/>
                <w:szCs w:val="18"/>
                <w:highlight w:val="yellow"/>
              </w:rPr>
            </w:pPr>
            <w:commentRangeStart w:id="1244"/>
            <w:r w:rsidRPr="0029259B">
              <w:rPr>
                <w:rFonts w:ascii="Arial" w:hAnsi="Arial" w:cs="Arial"/>
                <w:szCs w:val="18"/>
                <w:highlight w:val="yellow"/>
              </w:rPr>
              <w:t>Update the contents for RLIN3n</w:t>
            </w:r>
            <w:commentRangeEnd w:id="1244"/>
            <w:r w:rsidRPr="0029259B">
              <w:rPr>
                <w:rStyle w:val="CommentReference"/>
                <w:rFonts w:ascii="Arial" w:hAnsi="Arial" w:cs="Arial"/>
              </w:rPr>
              <w:commentReference w:id="1244"/>
            </w:r>
          </w:p>
          <w:p w14:paraId="52CC20CC" w14:textId="77777777" w:rsidR="00FE044B" w:rsidRDefault="00FE044B" w:rsidP="004C196D">
            <w:pPr>
              <w:rPr>
                <w:rFonts w:ascii="Arial" w:hAnsi="Arial" w:cs="Arial"/>
                <w:szCs w:val="18"/>
                <w:highlight w:val="yellow"/>
              </w:rPr>
            </w:pPr>
            <w:commentRangeStart w:id="1245"/>
            <w:r w:rsidRPr="0029259B">
              <w:rPr>
                <w:rFonts w:ascii="Arial" w:hAnsi="Arial" w:cs="Arial"/>
                <w:szCs w:val="18"/>
                <w:highlight w:val="yellow"/>
              </w:rPr>
              <w:t xml:space="preserve">Update </w:t>
            </w:r>
            <w:bookmarkStart w:id="1246" w:name="V10000_Req_02_003"/>
            <w:bookmarkEnd w:id="1246"/>
            <w:r w:rsidRPr="0029259B">
              <w:rPr>
                <w:rFonts w:ascii="Arial" w:hAnsi="Arial" w:cs="Arial"/>
                <w:szCs w:val="18"/>
                <w:highlight w:val="yellow"/>
              </w:rPr>
              <w:t>the contents of F1KM-S</w:t>
            </w:r>
            <w:bookmarkStart w:id="1247" w:name="V10000_Req_01_007"/>
            <w:bookmarkEnd w:id="1247"/>
            <w:r w:rsidRPr="0029259B">
              <w:rPr>
                <w:rFonts w:ascii="Arial" w:hAnsi="Arial" w:cs="Arial"/>
                <w:szCs w:val="18"/>
                <w:highlight w:val="yellow"/>
              </w:rPr>
              <w:t xml:space="preserve">4 </w:t>
            </w:r>
            <w:commentRangeEnd w:id="1245"/>
            <w:r w:rsidRPr="0029259B">
              <w:rPr>
                <w:rStyle w:val="CommentReference"/>
                <w:rFonts w:ascii="Arial" w:hAnsi="Arial" w:cs="Arial"/>
              </w:rPr>
              <w:commentReference w:id="1245"/>
            </w:r>
          </w:p>
          <w:p w14:paraId="375CB524" w14:textId="77777777" w:rsidR="00FE044B" w:rsidRDefault="00FE044B" w:rsidP="004C196D">
            <w:pPr>
              <w:rPr>
                <w:rFonts w:ascii="Arial" w:hAnsi="Arial" w:cs="Arial"/>
                <w:szCs w:val="18"/>
                <w:highlight w:val="yellow"/>
              </w:rPr>
            </w:pPr>
            <w:commentRangeStart w:id="1248"/>
            <w:r w:rsidRPr="0029259B">
              <w:rPr>
                <w:rFonts w:ascii="Arial" w:hAnsi="Arial" w:cs="Arial"/>
                <w:szCs w:val="18"/>
                <w:highlight w:val="yellow"/>
              </w:rPr>
              <w:t xml:space="preserve">Update the contents of </w:t>
            </w:r>
            <w:r w:rsidRPr="005963C0">
              <w:rPr>
                <w:rFonts w:ascii="Arial" w:hAnsi="Arial" w:cs="Arial"/>
                <w:szCs w:val="18"/>
                <w:highlight w:val="yellow"/>
              </w:rPr>
              <w:t xml:space="preserve">U2C </w:t>
            </w:r>
            <w:commentRangeEnd w:id="1248"/>
            <w:r>
              <w:rPr>
                <w:rStyle w:val="CommentReference"/>
              </w:rPr>
              <w:commentReference w:id="1248"/>
            </w:r>
            <w:commentRangeStart w:id="1249"/>
            <w:r w:rsidRPr="005963C0">
              <w:rPr>
                <w:rFonts w:ascii="Arial" w:hAnsi="Arial" w:cs="Arial"/>
                <w:szCs w:val="18"/>
                <w:highlight w:val="yellow"/>
              </w:rPr>
              <w:t xml:space="preserve">alpha version </w:t>
            </w:r>
            <w:bookmarkStart w:id="1250" w:name="V10000_Req_03_014"/>
            <w:bookmarkEnd w:id="1250"/>
            <w:commentRangeEnd w:id="1249"/>
            <w:r>
              <w:rPr>
                <w:rStyle w:val="CommentReference"/>
              </w:rPr>
              <w:commentReference w:id="1249"/>
            </w:r>
          </w:p>
          <w:p w14:paraId="560A827E" w14:textId="77777777" w:rsidR="00FE044B" w:rsidRDefault="00FE044B" w:rsidP="004C196D">
            <w:pPr>
              <w:rPr>
                <w:rFonts w:ascii="Arial" w:hAnsi="Arial" w:cs="Arial"/>
                <w:szCs w:val="18"/>
                <w:highlight w:val="yellow"/>
              </w:rPr>
            </w:pPr>
            <w:commentRangeStart w:id="1251"/>
            <w:r>
              <w:rPr>
                <w:rFonts w:ascii="Arial" w:hAnsi="Arial" w:cs="Arial"/>
                <w:szCs w:val="18"/>
                <w:highlight w:val="yellow"/>
              </w:rPr>
              <w:t xml:space="preserve">Update the contents of </w:t>
            </w:r>
            <w:bookmarkStart w:id="1252" w:name="V10000_New_Req_03_007"/>
            <w:r>
              <w:rPr>
                <w:rFonts w:ascii="Arial" w:hAnsi="Arial" w:cs="Arial"/>
                <w:szCs w:val="18"/>
                <w:highlight w:val="yellow"/>
              </w:rPr>
              <w:t>TAUD</w:t>
            </w:r>
            <w:bookmarkEnd w:id="1252"/>
            <w:commentRangeEnd w:id="1251"/>
            <w:r>
              <w:rPr>
                <w:rStyle w:val="CommentReference"/>
              </w:rPr>
              <w:commentReference w:id="1251"/>
            </w:r>
          </w:p>
          <w:p w14:paraId="31626A1E" w14:textId="55DFC9B0" w:rsidR="00FE044B" w:rsidRDefault="00FE044B" w:rsidP="004C196D">
            <w:pPr>
              <w:rPr>
                <w:rFonts w:ascii="Arial" w:hAnsi="Arial" w:cs="Arial"/>
                <w:szCs w:val="18"/>
                <w:highlight w:val="yellow"/>
              </w:rPr>
            </w:pPr>
            <w:r>
              <w:rPr>
                <w:rFonts w:ascii="Arial" w:hAnsi="Arial" w:cs="Arial"/>
                <w:szCs w:val="18"/>
                <w:highlight w:val="yellow"/>
              </w:rPr>
              <w:t>Update the contents of RS-CA</w:t>
            </w:r>
            <w:commentRangeStart w:id="1253"/>
            <w:r>
              <w:rPr>
                <w:rFonts w:ascii="Arial" w:hAnsi="Arial" w:cs="Arial"/>
                <w:szCs w:val="18"/>
                <w:highlight w:val="yellow"/>
              </w:rPr>
              <w:t>NFD</w:t>
            </w:r>
            <w:commentRangeEnd w:id="1253"/>
            <w:r>
              <w:rPr>
                <w:rStyle w:val="CommentReference"/>
              </w:rPr>
              <w:commentReference w:id="1253"/>
            </w:r>
            <w:r>
              <w:rPr>
                <w:rFonts w:ascii="Arial" w:hAnsi="Arial" w:cs="Arial"/>
                <w:szCs w:val="18"/>
                <w:highlight w:val="yellow"/>
              </w:rPr>
              <w:t xml:space="preserve"> for F1KM and </w:t>
            </w:r>
            <w:bookmarkStart w:id="1254" w:name="V10000_CAN_U2C_003"/>
            <w:r>
              <w:rPr>
                <w:rFonts w:ascii="Arial" w:hAnsi="Arial" w:cs="Arial"/>
                <w:szCs w:val="18"/>
                <w:highlight w:val="yellow"/>
              </w:rPr>
              <w:t>U2C</w:t>
            </w:r>
            <w:bookmarkEnd w:id="1254"/>
            <w:r>
              <w:rPr>
                <w:rFonts w:ascii="Arial" w:hAnsi="Arial" w:cs="Arial"/>
                <w:szCs w:val="18"/>
                <w:highlight w:val="yellow"/>
              </w:rPr>
              <w:t xml:space="preserve"> Device Series.</w:t>
            </w:r>
          </w:p>
          <w:p w14:paraId="6F9FAA37" w14:textId="77777777" w:rsidR="00FE044B" w:rsidRDefault="00FE044B" w:rsidP="004C196D">
            <w:pPr>
              <w:rPr>
                <w:rFonts w:ascii="Arial" w:hAnsi="Arial" w:cs="Arial"/>
                <w:szCs w:val="18"/>
                <w:highlight w:val="yellow"/>
              </w:rPr>
            </w:pPr>
            <w:commentRangeStart w:id="1255"/>
            <w:r>
              <w:rPr>
                <w:rFonts w:ascii="Arial" w:hAnsi="Arial" w:cs="Arial"/>
                <w:szCs w:val="18"/>
                <w:highlight w:val="yellow"/>
              </w:rPr>
              <w:t>Update the contents of ET-VPF installer</w:t>
            </w:r>
            <w:commentRangeEnd w:id="1255"/>
            <w:r>
              <w:rPr>
                <w:rStyle w:val="CommentReference"/>
              </w:rPr>
              <w:commentReference w:id="1255"/>
            </w:r>
            <w:bookmarkStart w:id="1256" w:name="V10000_Installer_005"/>
            <w:bookmarkEnd w:id="1256"/>
          </w:p>
          <w:p w14:paraId="0B5A640F" w14:textId="77777777" w:rsidR="00FE044B" w:rsidRDefault="00FE044B" w:rsidP="004C196D">
            <w:pPr>
              <w:rPr>
                <w:rFonts w:ascii="Arial" w:hAnsi="Arial" w:cs="Arial"/>
                <w:szCs w:val="18"/>
                <w:highlight w:val="yellow"/>
              </w:rPr>
            </w:pPr>
            <w:commentRangeStart w:id="1257"/>
            <w:r>
              <w:rPr>
                <w:rFonts w:ascii="Arial" w:hAnsi="Arial" w:cs="Arial"/>
                <w:szCs w:val="18"/>
                <w:highlight w:val="yellow"/>
              </w:rPr>
              <w:t>Update the contents of ADC unit 1</w:t>
            </w:r>
            <w:commentRangeEnd w:id="1257"/>
            <w:r>
              <w:rPr>
                <w:rStyle w:val="CommentReference"/>
              </w:rPr>
              <w:commentReference w:id="1257"/>
            </w:r>
            <w:bookmarkStart w:id="1258" w:name="ADCA1_2"/>
            <w:bookmarkEnd w:id="1258"/>
          </w:p>
          <w:p w14:paraId="784302A5" w14:textId="4BFF0776" w:rsidR="00BD2A39" w:rsidRPr="0029259B" w:rsidRDefault="00FE044B" w:rsidP="004C196D">
            <w:pPr>
              <w:rPr>
                <w:rFonts w:ascii="Arial" w:hAnsi="Arial" w:cs="Arial"/>
                <w:szCs w:val="18"/>
                <w:highlight w:val="yellow"/>
              </w:rPr>
            </w:pPr>
            <w:commentRangeStart w:id="1259"/>
            <w:r w:rsidRPr="009F70B4">
              <w:rPr>
                <w:rFonts w:ascii="Arial" w:hAnsi="Arial" w:cs="Arial"/>
                <w:szCs w:val="18"/>
                <w:highlight w:val="yellow"/>
              </w:rPr>
              <w:t>Update the S-func</w:t>
            </w:r>
            <w:bookmarkStart w:id="1260" w:name="V10000_Simulink_Library_006"/>
            <w:bookmarkEnd w:id="1260"/>
            <w:r w:rsidRPr="009F70B4">
              <w:rPr>
                <w:rFonts w:ascii="Arial" w:hAnsi="Arial" w:cs="Arial"/>
                <w:szCs w:val="18"/>
                <w:highlight w:val="yellow"/>
              </w:rPr>
              <w:t>tion blocks to MATLAB Simulink Library Browser</w:t>
            </w:r>
            <w:commentRangeEnd w:id="1259"/>
            <w:r w:rsidR="00583E47">
              <w:rPr>
                <w:rStyle w:val="CommentReference"/>
              </w:rPr>
              <w:commentReference w:id="1259"/>
            </w:r>
          </w:p>
        </w:tc>
      </w:tr>
      <w:tr w:rsidR="00FE044B" w:rsidRPr="0029259B" w14:paraId="71E3A80F" w14:textId="77777777" w:rsidTr="00012606">
        <w:tc>
          <w:tcPr>
            <w:tcW w:w="1350" w:type="dxa"/>
            <w:vMerge/>
          </w:tcPr>
          <w:p w14:paraId="571E6965" w14:textId="77777777" w:rsidR="00FE044B" w:rsidRPr="0029259B" w:rsidRDefault="00FE044B" w:rsidP="00F760DA">
            <w:pPr>
              <w:rPr>
                <w:rFonts w:ascii="Arial" w:hAnsi="Arial" w:cs="Arial"/>
                <w:szCs w:val="18"/>
              </w:rPr>
            </w:pPr>
          </w:p>
        </w:tc>
        <w:tc>
          <w:tcPr>
            <w:tcW w:w="3960" w:type="dxa"/>
          </w:tcPr>
          <w:p w14:paraId="44BE24AD" w14:textId="3D03A1FA" w:rsidR="00FE044B" w:rsidRPr="0029259B" w:rsidRDefault="00FE044B" w:rsidP="00F760DA">
            <w:pPr>
              <w:rPr>
                <w:rFonts w:ascii="Arial" w:hAnsi="Arial" w:cs="Arial"/>
                <w:szCs w:val="18"/>
                <w:highlight w:val="yellow"/>
                <w:lang w:val="vi-VN"/>
              </w:rPr>
            </w:pPr>
            <w:r w:rsidRPr="0029259B">
              <w:rPr>
                <w:rFonts w:ascii="Arial" w:hAnsi="Arial" w:cs="Arial"/>
                <w:highlight w:val="yellow"/>
              </w:rPr>
              <w:t>Target</w:t>
            </w:r>
            <w:r w:rsidRPr="0029259B">
              <w:rPr>
                <w:rFonts w:ascii="Arial" w:hAnsi="Arial" w:cs="Arial"/>
                <w:highlight w:val="yellow"/>
                <w:lang w:val="vi-VN"/>
              </w:rPr>
              <w:t xml:space="preserve"> Device Series</w:t>
            </w:r>
          </w:p>
        </w:tc>
        <w:tc>
          <w:tcPr>
            <w:tcW w:w="5580" w:type="dxa"/>
            <w:vMerge/>
          </w:tcPr>
          <w:p w14:paraId="4D91EAA5" w14:textId="77777777" w:rsidR="00FE044B" w:rsidRPr="0029259B" w:rsidRDefault="00FE044B" w:rsidP="00F760DA">
            <w:pPr>
              <w:rPr>
                <w:rFonts w:ascii="Arial" w:hAnsi="Arial" w:cs="Arial"/>
                <w:szCs w:val="18"/>
              </w:rPr>
            </w:pPr>
          </w:p>
        </w:tc>
      </w:tr>
      <w:tr w:rsidR="00FE044B" w:rsidRPr="0029259B" w14:paraId="335BC93B" w14:textId="77777777" w:rsidTr="00012606">
        <w:tc>
          <w:tcPr>
            <w:tcW w:w="1350" w:type="dxa"/>
            <w:vMerge/>
          </w:tcPr>
          <w:p w14:paraId="6084DADD" w14:textId="77777777" w:rsidR="00FE044B" w:rsidRPr="0029259B" w:rsidRDefault="00FE044B" w:rsidP="00F760DA">
            <w:pPr>
              <w:rPr>
                <w:rFonts w:ascii="Arial" w:hAnsi="Arial" w:cs="Arial"/>
                <w:szCs w:val="18"/>
              </w:rPr>
            </w:pPr>
          </w:p>
        </w:tc>
        <w:tc>
          <w:tcPr>
            <w:tcW w:w="3960" w:type="dxa"/>
          </w:tcPr>
          <w:p w14:paraId="63CD41F3" w14:textId="6343AEB4" w:rsidR="00FE044B" w:rsidRPr="003558A1" w:rsidRDefault="00FE044B" w:rsidP="00F760DA">
            <w:pPr>
              <w:rPr>
                <w:rFonts w:ascii="Arial" w:hAnsi="Arial" w:cs="Arial"/>
                <w:highlight w:val="yellow"/>
              </w:rPr>
            </w:pPr>
            <w:r w:rsidRPr="003558A1">
              <w:rPr>
                <w:rFonts w:ascii="Arial" w:hAnsi="Arial" w:cs="Arial"/>
                <w:szCs w:val="18"/>
                <w:highlight w:val="yellow"/>
              </w:rPr>
              <w:t>License policy and license management model</w:t>
            </w:r>
          </w:p>
        </w:tc>
        <w:tc>
          <w:tcPr>
            <w:tcW w:w="5580" w:type="dxa"/>
            <w:vMerge/>
          </w:tcPr>
          <w:p w14:paraId="5467F62C" w14:textId="77777777" w:rsidR="00FE044B" w:rsidRPr="0029259B" w:rsidRDefault="00FE044B" w:rsidP="00F760DA">
            <w:pPr>
              <w:rPr>
                <w:rFonts w:ascii="Arial" w:hAnsi="Arial" w:cs="Arial"/>
                <w:szCs w:val="18"/>
              </w:rPr>
            </w:pPr>
          </w:p>
        </w:tc>
      </w:tr>
      <w:tr w:rsidR="00FE044B" w:rsidRPr="0029259B" w14:paraId="18E9782C" w14:textId="77777777" w:rsidTr="00012606">
        <w:tc>
          <w:tcPr>
            <w:tcW w:w="1350" w:type="dxa"/>
            <w:vMerge/>
          </w:tcPr>
          <w:p w14:paraId="003B2A1B" w14:textId="77777777" w:rsidR="00FE044B" w:rsidRPr="0029259B" w:rsidRDefault="00FE044B" w:rsidP="00F760DA">
            <w:pPr>
              <w:rPr>
                <w:rFonts w:ascii="Arial" w:hAnsi="Arial" w:cs="Arial"/>
                <w:szCs w:val="18"/>
              </w:rPr>
            </w:pPr>
          </w:p>
        </w:tc>
        <w:tc>
          <w:tcPr>
            <w:tcW w:w="3960" w:type="dxa"/>
          </w:tcPr>
          <w:p w14:paraId="78CB045A" w14:textId="4FB3E961" w:rsidR="00FE044B" w:rsidRPr="003558A1" w:rsidRDefault="00FE044B" w:rsidP="00F760DA">
            <w:pPr>
              <w:rPr>
                <w:rFonts w:ascii="Arial" w:hAnsi="Arial" w:cs="Arial"/>
                <w:highlight w:val="yellow"/>
              </w:rPr>
            </w:pPr>
            <w:r w:rsidRPr="003558A1">
              <w:rPr>
                <w:rFonts w:ascii="Arial" w:hAnsi="Arial" w:cs="Arial"/>
                <w:highlight w:val="yellow"/>
              </w:rPr>
              <w:t>S-Function block of peripherals</w:t>
            </w:r>
          </w:p>
        </w:tc>
        <w:tc>
          <w:tcPr>
            <w:tcW w:w="5580" w:type="dxa"/>
            <w:vMerge/>
          </w:tcPr>
          <w:p w14:paraId="1F72F9E5" w14:textId="77777777" w:rsidR="00FE044B" w:rsidRPr="0029259B" w:rsidRDefault="00FE044B" w:rsidP="00F760DA">
            <w:pPr>
              <w:rPr>
                <w:rFonts w:ascii="Arial" w:hAnsi="Arial" w:cs="Arial"/>
                <w:szCs w:val="18"/>
              </w:rPr>
            </w:pPr>
          </w:p>
        </w:tc>
      </w:tr>
      <w:tr w:rsidR="00FE044B" w:rsidRPr="0029259B" w14:paraId="592538F0" w14:textId="77777777" w:rsidTr="00012606">
        <w:tc>
          <w:tcPr>
            <w:tcW w:w="1350" w:type="dxa"/>
            <w:vMerge/>
          </w:tcPr>
          <w:p w14:paraId="2B2848BF" w14:textId="77777777" w:rsidR="00FE044B" w:rsidRPr="0029259B" w:rsidRDefault="00FE044B" w:rsidP="00F760DA">
            <w:pPr>
              <w:rPr>
                <w:rFonts w:ascii="Arial" w:hAnsi="Arial" w:cs="Arial"/>
                <w:szCs w:val="18"/>
              </w:rPr>
            </w:pPr>
          </w:p>
        </w:tc>
        <w:tc>
          <w:tcPr>
            <w:tcW w:w="3960" w:type="dxa"/>
          </w:tcPr>
          <w:p w14:paraId="437B9696" w14:textId="79158869" w:rsidR="00FE044B" w:rsidRPr="003558A1" w:rsidRDefault="00FE044B" w:rsidP="00F760DA">
            <w:pPr>
              <w:rPr>
                <w:rFonts w:ascii="Arial" w:hAnsi="Arial" w:cs="Arial"/>
                <w:szCs w:val="18"/>
                <w:highlight w:val="yellow"/>
              </w:rPr>
            </w:pPr>
            <w:r w:rsidRPr="003558A1">
              <w:rPr>
                <w:rFonts w:ascii="Arial" w:hAnsi="Arial" w:cs="Arial"/>
                <w:szCs w:val="18"/>
                <w:highlight w:val="yellow"/>
              </w:rPr>
              <w:t>Generating the peripherals’ source code by SC</w:t>
            </w:r>
          </w:p>
        </w:tc>
        <w:tc>
          <w:tcPr>
            <w:tcW w:w="5580" w:type="dxa"/>
            <w:vMerge/>
          </w:tcPr>
          <w:p w14:paraId="774CD21A" w14:textId="77777777" w:rsidR="00FE044B" w:rsidRPr="0029259B" w:rsidRDefault="00FE044B" w:rsidP="00F760DA">
            <w:pPr>
              <w:rPr>
                <w:rFonts w:ascii="Arial" w:hAnsi="Arial" w:cs="Arial"/>
                <w:szCs w:val="18"/>
              </w:rPr>
            </w:pPr>
          </w:p>
        </w:tc>
      </w:tr>
      <w:tr w:rsidR="00FE044B" w:rsidRPr="0029259B" w14:paraId="7ADE1402" w14:textId="77777777" w:rsidTr="00012606">
        <w:tc>
          <w:tcPr>
            <w:tcW w:w="1350" w:type="dxa"/>
            <w:vMerge/>
          </w:tcPr>
          <w:p w14:paraId="37367847" w14:textId="77777777" w:rsidR="00FE044B" w:rsidRPr="0029259B" w:rsidRDefault="00FE044B" w:rsidP="00F760DA">
            <w:pPr>
              <w:rPr>
                <w:rFonts w:ascii="Arial" w:hAnsi="Arial" w:cs="Arial"/>
                <w:szCs w:val="18"/>
              </w:rPr>
            </w:pPr>
          </w:p>
        </w:tc>
        <w:tc>
          <w:tcPr>
            <w:tcW w:w="3960" w:type="dxa"/>
          </w:tcPr>
          <w:p w14:paraId="3FB1006D" w14:textId="34B28E62" w:rsidR="00FE044B" w:rsidRPr="003558A1" w:rsidRDefault="00FE044B" w:rsidP="00F760DA">
            <w:pPr>
              <w:rPr>
                <w:rFonts w:ascii="Arial" w:hAnsi="Arial" w:cs="Arial"/>
                <w:szCs w:val="18"/>
                <w:highlight w:val="yellow"/>
              </w:rPr>
            </w:pPr>
            <w:r w:rsidRPr="003558A1">
              <w:rPr>
                <w:rFonts w:ascii="Arial" w:hAnsi="Arial" w:cs="Arial"/>
                <w:szCs w:val="18"/>
                <w:highlight w:val="yellow"/>
              </w:rPr>
              <w:t>Time measurement</w:t>
            </w:r>
          </w:p>
        </w:tc>
        <w:tc>
          <w:tcPr>
            <w:tcW w:w="5580" w:type="dxa"/>
            <w:vMerge/>
          </w:tcPr>
          <w:p w14:paraId="046A3E20" w14:textId="77777777" w:rsidR="00FE044B" w:rsidRPr="0029259B" w:rsidRDefault="00FE044B" w:rsidP="00F760DA">
            <w:pPr>
              <w:rPr>
                <w:rFonts w:ascii="Arial" w:hAnsi="Arial" w:cs="Arial"/>
                <w:szCs w:val="18"/>
              </w:rPr>
            </w:pPr>
          </w:p>
        </w:tc>
      </w:tr>
      <w:tr w:rsidR="00FE044B" w:rsidRPr="0029259B" w14:paraId="18AACA0A" w14:textId="77777777" w:rsidTr="00012606">
        <w:tc>
          <w:tcPr>
            <w:tcW w:w="1350" w:type="dxa"/>
            <w:vMerge/>
          </w:tcPr>
          <w:p w14:paraId="301C96B1" w14:textId="77777777" w:rsidR="00FE044B" w:rsidRPr="0029259B" w:rsidRDefault="00FE044B" w:rsidP="00A5076B">
            <w:pPr>
              <w:rPr>
                <w:rFonts w:ascii="Arial" w:hAnsi="Arial" w:cs="Arial"/>
                <w:szCs w:val="18"/>
              </w:rPr>
            </w:pPr>
          </w:p>
        </w:tc>
        <w:tc>
          <w:tcPr>
            <w:tcW w:w="3960" w:type="dxa"/>
          </w:tcPr>
          <w:p w14:paraId="53CDCBB5" w14:textId="1455C6DE" w:rsidR="00FE044B" w:rsidRPr="003558A1" w:rsidRDefault="00FE044B" w:rsidP="00A5076B">
            <w:pPr>
              <w:rPr>
                <w:rFonts w:ascii="Arial" w:hAnsi="Arial" w:cs="Arial"/>
                <w:szCs w:val="18"/>
                <w:highlight w:val="yellow"/>
              </w:rPr>
            </w:pPr>
            <w:r w:rsidRPr="003558A1">
              <w:rPr>
                <w:rFonts w:ascii="Arial" w:hAnsi="Arial" w:cs="Arial"/>
                <w:szCs w:val="18"/>
                <w:highlight w:val="yellow"/>
              </w:rPr>
              <w:t>Points for caution</w:t>
            </w:r>
          </w:p>
        </w:tc>
        <w:tc>
          <w:tcPr>
            <w:tcW w:w="5580" w:type="dxa"/>
            <w:vMerge/>
          </w:tcPr>
          <w:p w14:paraId="190CBC91" w14:textId="77777777" w:rsidR="00FE044B" w:rsidRPr="0029259B" w:rsidRDefault="00FE044B" w:rsidP="00A5076B">
            <w:pPr>
              <w:rPr>
                <w:rFonts w:ascii="Arial" w:hAnsi="Arial" w:cs="Arial"/>
                <w:szCs w:val="18"/>
              </w:rPr>
            </w:pPr>
          </w:p>
        </w:tc>
      </w:tr>
      <w:tr w:rsidR="00FE044B" w:rsidRPr="0029259B" w14:paraId="5B39D986" w14:textId="77777777" w:rsidTr="00E02758">
        <w:trPr>
          <w:trHeight w:val="170"/>
        </w:trPr>
        <w:tc>
          <w:tcPr>
            <w:tcW w:w="1350" w:type="dxa"/>
            <w:vMerge/>
          </w:tcPr>
          <w:p w14:paraId="3E26BFF0" w14:textId="77777777" w:rsidR="00FE044B" w:rsidRPr="0029259B" w:rsidRDefault="00FE044B" w:rsidP="00A5076B">
            <w:pPr>
              <w:rPr>
                <w:rFonts w:ascii="Arial" w:hAnsi="Arial" w:cs="Arial"/>
                <w:szCs w:val="18"/>
              </w:rPr>
            </w:pPr>
          </w:p>
        </w:tc>
        <w:tc>
          <w:tcPr>
            <w:tcW w:w="3960" w:type="dxa"/>
          </w:tcPr>
          <w:p w14:paraId="6F9E312D" w14:textId="155E0886" w:rsidR="00FE044B" w:rsidRPr="003558A1" w:rsidRDefault="00B24701" w:rsidP="00A5076B">
            <w:pPr>
              <w:rPr>
                <w:rFonts w:ascii="Arial" w:hAnsi="Arial" w:cs="Arial"/>
                <w:szCs w:val="18"/>
                <w:highlight w:val="yellow"/>
              </w:rPr>
            </w:pPr>
            <w:r w:rsidRPr="000B3528">
              <w:rPr>
                <w:rFonts w:ascii="Arial" w:hAnsi="Arial" w:cs="Arial"/>
                <w:szCs w:val="18"/>
                <w:highlight w:val="yellow"/>
              </w:rPr>
              <w:t>Embedded sample model</w:t>
            </w:r>
          </w:p>
        </w:tc>
        <w:tc>
          <w:tcPr>
            <w:tcW w:w="5580" w:type="dxa"/>
            <w:vMerge/>
          </w:tcPr>
          <w:p w14:paraId="22D18722" w14:textId="77777777" w:rsidR="00FE044B" w:rsidRPr="0029259B" w:rsidRDefault="00FE044B" w:rsidP="00A5076B">
            <w:pPr>
              <w:rPr>
                <w:rFonts w:ascii="Arial" w:hAnsi="Arial" w:cs="Arial"/>
                <w:szCs w:val="18"/>
              </w:rPr>
            </w:pPr>
          </w:p>
        </w:tc>
      </w:tr>
      <w:tr w:rsidR="00FE044B" w:rsidRPr="0029259B" w14:paraId="211171E8" w14:textId="77777777" w:rsidTr="00012606">
        <w:tc>
          <w:tcPr>
            <w:tcW w:w="1350" w:type="dxa"/>
            <w:vMerge/>
          </w:tcPr>
          <w:p w14:paraId="7D359CBC" w14:textId="77777777" w:rsidR="00FE044B" w:rsidRPr="0029259B" w:rsidRDefault="00FE044B" w:rsidP="00A5076B">
            <w:pPr>
              <w:rPr>
                <w:rFonts w:ascii="Arial" w:hAnsi="Arial" w:cs="Arial"/>
                <w:szCs w:val="18"/>
              </w:rPr>
            </w:pPr>
          </w:p>
        </w:tc>
        <w:tc>
          <w:tcPr>
            <w:tcW w:w="3960" w:type="dxa"/>
          </w:tcPr>
          <w:p w14:paraId="0CCAC625" w14:textId="7C9A4FD9" w:rsidR="00FE044B" w:rsidRDefault="00B24701" w:rsidP="00A5076B">
            <w:pPr>
              <w:rPr>
                <w:rFonts w:ascii="Arial" w:hAnsi="Arial" w:cs="Arial"/>
                <w:szCs w:val="18"/>
                <w:highlight w:val="yellow"/>
              </w:rPr>
            </w:pPr>
            <w:r>
              <w:rPr>
                <w:rFonts w:ascii="Arial" w:hAnsi="Arial" w:cs="Arial"/>
                <w:szCs w:val="18"/>
                <w:highlight w:val="yellow"/>
              </w:rPr>
              <w:t>Installation</w:t>
            </w:r>
          </w:p>
        </w:tc>
        <w:tc>
          <w:tcPr>
            <w:tcW w:w="5580" w:type="dxa"/>
            <w:vMerge/>
          </w:tcPr>
          <w:p w14:paraId="5A203801" w14:textId="77777777" w:rsidR="00FE044B" w:rsidRPr="0029259B" w:rsidRDefault="00FE044B" w:rsidP="00A5076B">
            <w:pPr>
              <w:rPr>
                <w:rFonts w:ascii="Arial" w:hAnsi="Arial" w:cs="Arial"/>
                <w:szCs w:val="18"/>
              </w:rPr>
            </w:pPr>
          </w:p>
        </w:tc>
      </w:tr>
    </w:tbl>
    <w:p w14:paraId="2D874F23" w14:textId="7F3D350F" w:rsidR="00D06B77" w:rsidRPr="0029259B" w:rsidRDefault="00D06B77" w:rsidP="008F699B">
      <w:pPr>
        <w:rPr>
          <w:rFonts w:ascii="Arial" w:hAnsi="Arial" w:cs="Arial"/>
        </w:rPr>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25"/>
        <w:gridCol w:w="2970"/>
        <w:gridCol w:w="1170"/>
        <w:gridCol w:w="2340"/>
        <w:gridCol w:w="1350"/>
        <w:gridCol w:w="1170"/>
        <w:gridCol w:w="1260"/>
      </w:tblGrid>
      <w:tr w:rsidR="008B1381" w:rsidRPr="0029259B" w14:paraId="4B347E5D" w14:textId="77777777" w:rsidTr="3C0BE9D9">
        <w:trPr>
          <w:cantSplit/>
          <w:trHeight w:val="400"/>
        </w:trPr>
        <w:tc>
          <w:tcPr>
            <w:tcW w:w="10885" w:type="dxa"/>
            <w:gridSpan w:val="7"/>
            <w:vAlign w:val="center"/>
          </w:tcPr>
          <w:p w14:paraId="54DD5C8D" w14:textId="275F765E" w:rsidR="00D06B77" w:rsidRPr="0029259B" w:rsidRDefault="00D06B77" w:rsidP="00F760DA">
            <w:pPr>
              <w:jc w:val="center"/>
              <w:rPr>
                <w:rFonts w:ascii="Arial" w:hAnsi="Arial" w:cs="Arial"/>
              </w:rPr>
            </w:pPr>
            <w:r w:rsidRPr="0029259B">
              <w:rPr>
                <w:rFonts w:ascii="Arial" w:hAnsi="Arial" w:cs="Arial"/>
                <w:b/>
                <w:sz w:val="24"/>
                <w:szCs w:val="24"/>
              </w:rPr>
              <w:t xml:space="preserve">Changed (Revised) History (ET-VPF </w:t>
            </w:r>
            <w:r w:rsidR="00021670" w:rsidRPr="0029259B">
              <w:rPr>
                <w:rFonts w:ascii="Arial" w:hAnsi="Arial" w:cs="Arial"/>
                <w:b/>
                <w:sz w:val="24"/>
                <w:szCs w:val="24"/>
              </w:rPr>
              <w:t>E</w:t>
            </w:r>
            <w:r w:rsidR="00B8500E" w:rsidRPr="0029259B">
              <w:rPr>
                <w:rFonts w:ascii="Arial" w:hAnsi="Arial" w:cs="Arial"/>
                <w:b/>
                <w:sz w:val="24"/>
                <w:szCs w:val="24"/>
              </w:rPr>
              <w:t>1.00</w:t>
            </w:r>
            <w:r w:rsidR="0000456A" w:rsidRPr="0029259B">
              <w:rPr>
                <w:rFonts w:ascii="Arial" w:hAnsi="Arial" w:cs="Arial"/>
                <w:b/>
                <w:sz w:val="24"/>
                <w:szCs w:val="24"/>
              </w:rPr>
              <w:t>.00</w:t>
            </w:r>
            <w:r w:rsidRPr="0029259B">
              <w:rPr>
                <w:rFonts w:ascii="Arial" w:hAnsi="Arial" w:cs="Arial"/>
                <w:b/>
                <w:sz w:val="24"/>
                <w:szCs w:val="24"/>
              </w:rPr>
              <w:t>)</w:t>
            </w:r>
          </w:p>
        </w:tc>
      </w:tr>
      <w:tr w:rsidR="008B1381" w:rsidRPr="0029259B" w14:paraId="44A3671F" w14:textId="77777777" w:rsidTr="3C0BE9D9">
        <w:trPr>
          <w:cantSplit/>
          <w:trHeight w:val="400"/>
        </w:trPr>
        <w:tc>
          <w:tcPr>
            <w:tcW w:w="625" w:type="dxa"/>
            <w:vMerge w:val="restart"/>
            <w:vAlign w:val="center"/>
          </w:tcPr>
          <w:p w14:paraId="37E09A44" w14:textId="77777777" w:rsidR="00D06B77" w:rsidRPr="0029259B" w:rsidRDefault="00D06B77" w:rsidP="00F760DA">
            <w:pPr>
              <w:rPr>
                <w:rFonts w:ascii="Arial" w:hAnsi="Arial" w:cs="Arial"/>
              </w:rPr>
            </w:pPr>
            <w:r w:rsidRPr="0029259B">
              <w:rPr>
                <w:rFonts w:ascii="Arial" w:hAnsi="Arial" w:cs="Arial"/>
              </w:rPr>
              <w:t>No.</w:t>
            </w:r>
          </w:p>
        </w:tc>
        <w:tc>
          <w:tcPr>
            <w:tcW w:w="6480" w:type="dxa"/>
            <w:gridSpan w:val="3"/>
            <w:vAlign w:val="center"/>
          </w:tcPr>
          <w:p w14:paraId="3E8AEC6F" w14:textId="77777777" w:rsidR="00D06B77" w:rsidRPr="0029259B" w:rsidRDefault="00D06B77" w:rsidP="00F760DA">
            <w:pPr>
              <w:rPr>
                <w:rFonts w:ascii="Arial" w:hAnsi="Arial" w:cs="Arial"/>
              </w:rPr>
            </w:pPr>
            <w:r w:rsidRPr="0029259B">
              <w:rPr>
                <w:rFonts w:ascii="Arial" w:hAnsi="Arial" w:cs="Arial"/>
              </w:rPr>
              <w:t>* 1 change notes</w:t>
            </w:r>
          </w:p>
        </w:tc>
        <w:tc>
          <w:tcPr>
            <w:tcW w:w="1350" w:type="dxa"/>
            <w:vMerge w:val="restart"/>
            <w:vAlign w:val="center"/>
          </w:tcPr>
          <w:p w14:paraId="729D2DF8" w14:textId="77777777" w:rsidR="00D06B77" w:rsidRPr="0029259B" w:rsidRDefault="00D06B77" w:rsidP="00F760DA">
            <w:pPr>
              <w:rPr>
                <w:rFonts w:ascii="Arial" w:hAnsi="Arial" w:cs="Arial"/>
              </w:rPr>
            </w:pPr>
            <w:r w:rsidRPr="0029259B">
              <w:rPr>
                <w:rFonts w:ascii="Arial" w:hAnsi="Arial" w:cs="Arial"/>
              </w:rPr>
              <w:t>* 2</w:t>
            </w:r>
          </w:p>
          <w:p w14:paraId="12F98685" w14:textId="77777777" w:rsidR="00D06B77" w:rsidRPr="0029259B" w:rsidRDefault="00D06B77" w:rsidP="00F760DA">
            <w:pPr>
              <w:rPr>
                <w:rFonts w:ascii="Arial" w:hAnsi="Arial" w:cs="Arial"/>
              </w:rPr>
            </w:pPr>
            <w:r w:rsidRPr="0029259B">
              <w:rPr>
                <w:rFonts w:ascii="Arial" w:hAnsi="Arial" w:cs="Arial"/>
              </w:rPr>
              <w:t>Creation date</w:t>
            </w:r>
          </w:p>
          <w:p w14:paraId="09AA66E0" w14:textId="77777777" w:rsidR="00D06B77" w:rsidRPr="0029259B" w:rsidRDefault="00D06B77" w:rsidP="00F760DA">
            <w:pPr>
              <w:rPr>
                <w:rFonts w:ascii="Arial" w:hAnsi="Arial" w:cs="Arial"/>
              </w:rPr>
            </w:pPr>
            <w:r w:rsidRPr="0029259B">
              <w:rPr>
                <w:rFonts w:ascii="Arial" w:hAnsi="Arial" w:cs="Arial"/>
              </w:rPr>
              <w:t>Designation date</w:t>
            </w:r>
          </w:p>
        </w:tc>
        <w:tc>
          <w:tcPr>
            <w:tcW w:w="1170" w:type="dxa"/>
            <w:vMerge w:val="restart"/>
            <w:vAlign w:val="center"/>
          </w:tcPr>
          <w:p w14:paraId="69394895" w14:textId="77777777" w:rsidR="00D06B77" w:rsidRPr="0029259B" w:rsidRDefault="00D06B77" w:rsidP="00F760DA">
            <w:pPr>
              <w:rPr>
                <w:rFonts w:ascii="Arial" w:hAnsi="Arial" w:cs="Arial"/>
              </w:rPr>
            </w:pPr>
            <w:r w:rsidRPr="0029259B">
              <w:rPr>
                <w:rFonts w:ascii="Arial" w:hAnsi="Arial" w:cs="Arial"/>
              </w:rPr>
              <w:t>* 3</w:t>
            </w:r>
          </w:p>
          <w:p w14:paraId="55A27895" w14:textId="77777777" w:rsidR="00D06B77" w:rsidRPr="0029259B" w:rsidRDefault="00D06B77" w:rsidP="00F760DA">
            <w:pPr>
              <w:rPr>
                <w:rFonts w:ascii="Arial" w:hAnsi="Arial" w:cs="Arial"/>
              </w:rPr>
            </w:pPr>
            <w:r w:rsidRPr="0029259B">
              <w:rPr>
                <w:rFonts w:ascii="Arial" w:hAnsi="Arial" w:cs="Arial"/>
              </w:rPr>
              <w:t>Pulling up</w:t>
            </w:r>
          </w:p>
          <w:p w14:paraId="54F8E104" w14:textId="77777777" w:rsidR="00D06B77" w:rsidRPr="0029259B" w:rsidRDefault="00D06B77" w:rsidP="00F760DA">
            <w:pPr>
              <w:rPr>
                <w:rFonts w:ascii="Arial" w:hAnsi="Arial" w:cs="Arial"/>
              </w:rPr>
            </w:pPr>
            <w:r w:rsidRPr="0029259B">
              <w:rPr>
                <w:rFonts w:ascii="Arial" w:hAnsi="Arial" w:cs="Arial"/>
              </w:rPr>
              <w:t>Technical document</w:t>
            </w:r>
          </w:p>
        </w:tc>
        <w:tc>
          <w:tcPr>
            <w:tcW w:w="1260" w:type="dxa"/>
            <w:vMerge w:val="restart"/>
            <w:vAlign w:val="center"/>
          </w:tcPr>
          <w:p w14:paraId="6ADD3E14" w14:textId="77777777" w:rsidR="00D06B77" w:rsidRPr="0029259B" w:rsidRDefault="00D06B77" w:rsidP="00F760DA">
            <w:pPr>
              <w:rPr>
                <w:rFonts w:ascii="Arial" w:hAnsi="Arial" w:cs="Arial"/>
              </w:rPr>
            </w:pPr>
            <w:r w:rsidRPr="0029259B">
              <w:rPr>
                <w:rFonts w:ascii="Arial" w:hAnsi="Arial" w:cs="Arial"/>
              </w:rPr>
              <w:t>Author</w:t>
            </w:r>
          </w:p>
        </w:tc>
      </w:tr>
      <w:tr w:rsidR="008B1381" w:rsidRPr="0029259B" w14:paraId="11FF9A24" w14:textId="77777777" w:rsidTr="3C0BE9D9">
        <w:trPr>
          <w:cantSplit/>
          <w:trHeight w:val="400"/>
        </w:trPr>
        <w:tc>
          <w:tcPr>
            <w:tcW w:w="625" w:type="dxa"/>
            <w:vMerge/>
            <w:vAlign w:val="center"/>
          </w:tcPr>
          <w:p w14:paraId="4BB7F2CB" w14:textId="77777777" w:rsidR="00D06B77" w:rsidRPr="0029259B" w:rsidRDefault="00D06B77" w:rsidP="00F760DA">
            <w:pPr>
              <w:rPr>
                <w:rFonts w:ascii="Arial" w:hAnsi="Arial" w:cs="Arial"/>
              </w:rPr>
            </w:pPr>
          </w:p>
        </w:tc>
        <w:tc>
          <w:tcPr>
            <w:tcW w:w="2970" w:type="dxa"/>
            <w:tcBorders>
              <w:bottom w:val="single" w:sz="4" w:space="0" w:color="auto"/>
            </w:tcBorders>
            <w:vAlign w:val="center"/>
          </w:tcPr>
          <w:p w14:paraId="6AEA2A1D" w14:textId="77777777" w:rsidR="00D06B77" w:rsidRPr="0029259B" w:rsidRDefault="00D06B77" w:rsidP="00F760DA">
            <w:pPr>
              <w:jc w:val="center"/>
              <w:rPr>
                <w:rFonts w:ascii="Arial" w:hAnsi="Arial" w:cs="Arial"/>
              </w:rPr>
            </w:pPr>
            <w:r w:rsidRPr="0029259B">
              <w:rPr>
                <w:rFonts w:ascii="Arial" w:hAnsi="Arial" w:cs="Arial"/>
              </w:rPr>
              <w:t>Content</w:t>
            </w:r>
          </w:p>
        </w:tc>
        <w:tc>
          <w:tcPr>
            <w:tcW w:w="1170" w:type="dxa"/>
            <w:tcBorders>
              <w:bottom w:val="single" w:sz="4" w:space="0" w:color="auto"/>
            </w:tcBorders>
            <w:vAlign w:val="center"/>
          </w:tcPr>
          <w:p w14:paraId="345E889B" w14:textId="77777777" w:rsidR="00D06B77" w:rsidRPr="0029259B" w:rsidRDefault="00D06B77" w:rsidP="00F760DA">
            <w:pPr>
              <w:jc w:val="center"/>
              <w:rPr>
                <w:rFonts w:ascii="Arial" w:hAnsi="Arial" w:cs="Arial"/>
              </w:rPr>
            </w:pPr>
            <w:r w:rsidRPr="0029259B">
              <w:rPr>
                <w:rFonts w:ascii="Arial" w:hAnsi="Arial" w:cs="Arial"/>
              </w:rPr>
              <w:t>Page</w:t>
            </w:r>
          </w:p>
        </w:tc>
        <w:tc>
          <w:tcPr>
            <w:tcW w:w="2340" w:type="dxa"/>
            <w:tcBorders>
              <w:bottom w:val="single" w:sz="4" w:space="0" w:color="auto"/>
            </w:tcBorders>
            <w:vAlign w:val="center"/>
          </w:tcPr>
          <w:p w14:paraId="29AB75B5" w14:textId="77777777" w:rsidR="00D06B77" w:rsidRPr="0029259B" w:rsidRDefault="00D06B77" w:rsidP="00F760DA">
            <w:pPr>
              <w:jc w:val="center"/>
              <w:rPr>
                <w:rFonts w:ascii="Arial" w:hAnsi="Arial" w:cs="Arial"/>
              </w:rPr>
            </w:pPr>
            <w:r w:rsidRPr="0029259B">
              <w:rPr>
                <w:rFonts w:ascii="Arial" w:hAnsi="Arial" w:cs="Arial"/>
              </w:rPr>
              <w:t>Reason</w:t>
            </w:r>
          </w:p>
        </w:tc>
        <w:tc>
          <w:tcPr>
            <w:tcW w:w="1350" w:type="dxa"/>
            <w:vMerge/>
            <w:vAlign w:val="center"/>
          </w:tcPr>
          <w:p w14:paraId="31CF5A9A" w14:textId="77777777" w:rsidR="00D06B77" w:rsidRPr="0029259B" w:rsidRDefault="00D06B77" w:rsidP="00F760DA">
            <w:pPr>
              <w:rPr>
                <w:rFonts w:ascii="Arial" w:hAnsi="Arial" w:cs="Arial"/>
              </w:rPr>
            </w:pPr>
          </w:p>
        </w:tc>
        <w:tc>
          <w:tcPr>
            <w:tcW w:w="1170" w:type="dxa"/>
            <w:vMerge/>
            <w:vAlign w:val="center"/>
          </w:tcPr>
          <w:p w14:paraId="7AD3821C" w14:textId="77777777" w:rsidR="00D06B77" w:rsidRPr="0029259B" w:rsidRDefault="00D06B77" w:rsidP="00F760DA">
            <w:pPr>
              <w:rPr>
                <w:rFonts w:ascii="Arial" w:hAnsi="Arial" w:cs="Arial"/>
              </w:rPr>
            </w:pPr>
          </w:p>
        </w:tc>
        <w:tc>
          <w:tcPr>
            <w:tcW w:w="1260" w:type="dxa"/>
            <w:vMerge/>
            <w:vAlign w:val="center"/>
          </w:tcPr>
          <w:p w14:paraId="1F3366E8" w14:textId="77777777" w:rsidR="00D06B77" w:rsidRPr="0029259B" w:rsidRDefault="00D06B77" w:rsidP="00F760DA">
            <w:pPr>
              <w:rPr>
                <w:rFonts w:ascii="Arial" w:hAnsi="Arial" w:cs="Arial"/>
              </w:rPr>
            </w:pPr>
          </w:p>
        </w:tc>
      </w:tr>
      <w:tr w:rsidR="008B1381" w:rsidRPr="0029259B" w14:paraId="1245B61F" w14:textId="77777777" w:rsidTr="3C0BE9D9">
        <w:trPr>
          <w:trHeight w:val="377"/>
        </w:trPr>
        <w:tc>
          <w:tcPr>
            <w:tcW w:w="625" w:type="dxa"/>
            <w:tcBorders>
              <w:top w:val="single" w:sz="4" w:space="0" w:color="auto"/>
              <w:left w:val="single" w:sz="4" w:space="0" w:color="auto"/>
              <w:bottom w:val="single" w:sz="4" w:space="0" w:color="auto"/>
              <w:right w:val="single" w:sz="4" w:space="0" w:color="auto"/>
            </w:tcBorders>
          </w:tcPr>
          <w:p w14:paraId="15C911FA" w14:textId="77777777" w:rsidR="00D06B77" w:rsidRPr="0029259B" w:rsidRDefault="00D06B77" w:rsidP="00F760DA">
            <w:pPr>
              <w:jc w:val="center"/>
              <w:rPr>
                <w:rFonts w:ascii="Arial" w:hAnsi="Arial" w:cs="Arial"/>
                <w:szCs w:val="21"/>
              </w:rPr>
            </w:pPr>
            <w:r w:rsidRPr="0029259B">
              <w:rPr>
                <w:rFonts w:ascii="Arial" w:hAnsi="Arial" w:cs="Arial"/>
              </w:rPr>
              <w:t>1</w:t>
            </w:r>
          </w:p>
        </w:tc>
        <w:tc>
          <w:tcPr>
            <w:tcW w:w="2970" w:type="dxa"/>
            <w:tcBorders>
              <w:top w:val="single" w:sz="4" w:space="0" w:color="auto"/>
              <w:left w:val="single" w:sz="4" w:space="0" w:color="auto"/>
              <w:bottom w:val="single" w:sz="4" w:space="0" w:color="auto"/>
              <w:right w:val="single" w:sz="4" w:space="0" w:color="auto"/>
            </w:tcBorders>
          </w:tcPr>
          <w:p w14:paraId="1C149473" w14:textId="5C8FB6A0" w:rsidR="00E46BF9" w:rsidRPr="0029259B" w:rsidRDefault="00E46BF9" w:rsidP="00F760DA">
            <w:pPr>
              <w:rPr>
                <w:rFonts w:ascii="Arial" w:hAnsi="Arial" w:cs="Arial"/>
                <w:szCs w:val="18"/>
              </w:rPr>
            </w:pPr>
            <w:r w:rsidRPr="0029259B">
              <w:rPr>
                <w:rFonts w:ascii="Arial" w:hAnsi="Arial" w:cs="Arial"/>
                <w:szCs w:val="18"/>
              </w:rPr>
              <w:t>Initialize the document</w:t>
            </w:r>
          </w:p>
          <w:p w14:paraId="28A59F8B" w14:textId="12F3551A" w:rsidR="00D06B77" w:rsidRPr="0029259B" w:rsidRDefault="00E46BF9" w:rsidP="00F760DA">
            <w:pPr>
              <w:rPr>
                <w:rFonts w:ascii="Arial" w:hAnsi="Arial" w:cs="Arial"/>
                <w:szCs w:val="18"/>
                <w:lang w:val="vi-VN"/>
              </w:rPr>
            </w:pPr>
            <w:r w:rsidRPr="0029259B">
              <w:rPr>
                <w:rFonts w:ascii="Arial" w:hAnsi="Arial" w:cs="Arial"/>
                <w:szCs w:val="18"/>
              </w:rPr>
              <w:t>Update the information related to F1KM alpha version (Req. 01)</w:t>
            </w:r>
          </w:p>
        </w:tc>
        <w:tc>
          <w:tcPr>
            <w:tcW w:w="1170" w:type="dxa"/>
            <w:tcBorders>
              <w:top w:val="single" w:sz="4" w:space="0" w:color="auto"/>
              <w:left w:val="single" w:sz="4" w:space="0" w:color="auto"/>
              <w:bottom w:val="single" w:sz="4" w:space="0" w:color="auto"/>
              <w:right w:val="single" w:sz="4" w:space="0" w:color="auto"/>
            </w:tcBorders>
          </w:tcPr>
          <w:p w14:paraId="74E66472" w14:textId="77777777" w:rsidR="00D06B77" w:rsidRPr="0029259B" w:rsidRDefault="00D06B77" w:rsidP="00F760DA">
            <w:pPr>
              <w:jc w:val="center"/>
              <w:rPr>
                <w:rFonts w:ascii="Arial" w:hAnsi="Arial" w:cs="Arial"/>
                <w:szCs w:val="21"/>
              </w:rPr>
            </w:pPr>
            <w:r w:rsidRPr="0029259B">
              <w:rPr>
                <w:rFonts w:ascii="Arial" w:hAnsi="Arial" w:cs="Arial"/>
                <w:szCs w:val="21"/>
              </w:rPr>
              <w:t>All</w:t>
            </w:r>
          </w:p>
        </w:tc>
        <w:tc>
          <w:tcPr>
            <w:tcW w:w="2340" w:type="dxa"/>
            <w:tcBorders>
              <w:top w:val="single" w:sz="4" w:space="0" w:color="auto"/>
              <w:left w:val="single" w:sz="4" w:space="0" w:color="auto"/>
              <w:bottom w:val="single" w:sz="4" w:space="0" w:color="auto"/>
              <w:right w:val="single" w:sz="4" w:space="0" w:color="auto"/>
            </w:tcBorders>
          </w:tcPr>
          <w:p w14:paraId="45A85828" w14:textId="2ECA3605" w:rsidR="00E46BF9" w:rsidRPr="0029259B" w:rsidRDefault="00E46BF9" w:rsidP="00F760DA">
            <w:pPr>
              <w:rPr>
                <w:rFonts w:ascii="Arial" w:hAnsi="Arial" w:cs="Arial"/>
                <w:szCs w:val="21"/>
              </w:rPr>
            </w:pPr>
            <w:r w:rsidRPr="0029259B">
              <w:rPr>
                <w:rFonts w:ascii="Arial" w:hAnsi="Arial" w:cs="Arial"/>
                <w:szCs w:val="18"/>
              </w:rPr>
              <w:t>Support</w:t>
            </w:r>
            <w:r w:rsidR="00824D0A" w:rsidRPr="0029259B">
              <w:rPr>
                <w:rFonts w:ascii="Arial" w:hAnsi="Arial" w:cs="Arial"/>
                <w:szCs w:val="18"/>
              </w:rPr>
              <w:t>ing</w:t>
            </w:r>
            <w:r w:rsidRPr="0029259B">
              <w:rPr>
                <w:rFonts w:ascii="Arial" w:hAnsi="Arial" w:cs="Arial"/>
                <w:szCs w:val="18"/>
              </w:rPr>
              <w:t xml:space="preserve"> ET-VPF for F1KM alpha version</w:t>
            </w:r>
          </w:p>
        </w:tc>
        <w:tc>
          <w:tcPr>
            <w:tcW w:w="1350" w:type="dxa"/>
            <w:tcBorders>
              <w:top w:val="single" w:sz="4" w:space="0" w:color="auto"/>
              <w:left w:val="single" w:sz="4" w:space="0" w:color="auto"/>
              <w:bottom w:val="single" w:sz="4" w:space="0" w:color="auto"/>
              <w:right w:val="single" w:sz="4" w:space="0" w:color="auto"/>
            </w:tcBorders>
          </w:tcPr>
          <w:p w14:paraId="664AE25A" w14:textId="6172A297" w:rsidR="00D06B77" w:rsidRPr="0029259B" w:rsidRDefault="005C0B82" w:rsidP="00F760DA">
            <w:pPr>
              <w:rPr>
                <w:rFonts w:ascii="Arial" w:hAnsi="Arial" w:cs="Arial"/>
                <w:szCs w:val="21"/>
              </w:rPr>
            </w:pPr>
            <w:r w:rsidRPr="0029259B">
              <w:rPr>
                <w:rFonts w:ascii="Arial" w:hAnsi="Arial" w:cs="Arial"/>
                <w:szCs w:val="21"/>
              </w:rPr>
              <w:t>Feb</w:t>
            </w:r>
            <w:r w:rsidR="00D06B77" w:rsidRPr="0029259B">
              <w:rPr>
                <w:rFonts w:ascii="Arial" w:hAnsi="Arial" w:cs="Arial"/>
                <w:szCs w:val="21"/>
              </w:rPr>
              <w:t xml:space="preserve"> </w:t>
            </w:r>
            <w:r w:rsidR="0028553E" w:rsidRPr="0029259B">
              <w:rPr>
                <w:rFonts w:ascii="Arial" w:hAnsi="Arial" w:cs="Arial"/>
                <w:szCs w:val="21"/>
              </w:rPr>
              <w:t>2</w:t>
            </w:r>
            <w:r w:rsidR="00D06B77" w:rsidRPr="0029259B">
              <w:rPr>
                <w:rFonts w:ascii="Arial" w:hAnsi="Arial" w:cs="Arial"/>
                <w:szCs w:val="21"/>
              </w:rPr>
              <w:t>1, 202</w:t>
            </w:r>
            <w:r w:rsidR="00B8500E" w:rsidRPr="0029259B">
              <w:rPr>
                <w:rFonts w:ascii="Arial" w:hAnsi="Arial" w:cs="Arial"/>
                <w:szCs w:val="21"/>
              </w:rPr>
              <w:t>2</w:t>
            </w:r>
          </w:p>
        </w:tc>
        <w:tc>
          <w:tcPr>
            <w:tcW w:w="1170" w:type="dxa"/>
            <w:tcBorders>
              <w:top w:val="single" w:sz="4" w:space="0" w:color="auto"/>
              <w:left w:val="single" w:sz="4" w:space="0" w:color="auto"/>
              <w:bottom w:val="single" w:sz="4" w:space="0" w:color="auto"/>
              <w:right w:val="single" w:sz="4" w:space="0" w:color="auto"/>
            </w:tcBorders>
          </w:tcPr>
          <w:p w14:paraId="61DA7F25" w14:textId="77777777" w:rsidR="00D06B77" w:rsidRPr="0029259B" w:rsidRDefault="00D06B77" w:rsidP="00F760DA">
            <w:pPr>
              <w:rPr>
                <w:rFonts w:ascii="Arial" w:hAnsi="Arial" w:cs="Arial"/>
                <w:szCs w:val="21"/>
              </w:rPr>
            </w:pPr>
            <w:r w:rsidRPr="0029259B">
              <w:rPr>
                <w:rFonts w:ascii="Arial" w:hAnsi="Arial" w:cs="Arial"/>
                <w:szCs w:val="21"/>
              </w:rPr>
              <w:t>None</w:t>
            </w:r>
          </w:p>
        </w:tc>
        <w:tc>
          <w:tcPr>
            <w:tcW w:w="1260" w:type="dxa"/>
            <w:tcBorders>
              <w:top w:val="single" w:sz="4" w:space="0" w:color="auto"/>
              <w:left w:val="single" w:sz="4" w:space="0" w:color="auto"/>
              <w:bottom w:val="single" w:sz="4" w:space="0" w:color="auto"/>
              <w:right w:val="single" w:sz="4" w:space="0" w:color="auto"/>
            </w:tcBorders>
          </w:tcPr>
          <w:p w14:paraId="0E36C365" w14:textId="77777777" w:rsidR="00D06B77" w:rsidRPr="0029259B" w:rsidRDefault="00D06B77" w:rsidP="00F760DA">
            <w:pPr>
              <w:rPr>
                <w:rFonts w:ascii="Arial" w:hAnsi="Arial" w:cs="Arial"/>
                <w:szCs w:val="21"/>
              </w:rPr>
            </w:pPr>
            <w:r w:rsidRPr="0029259B">
              <w:rPr>
                <w:rFonts w:ascii="Arial" w:hAnsi="Arial" w:cs="Arial"/>
                <w:szCs w:val="21"/>
              </w:rPr>
              <w:t>Hong Tieu</w:t>
            </w:r>
          </w:p>
          <w:p w14:paraId="164C903A" w14:textId="19D5786F" w:rsidR="00F56A0D" w:rsidRPr="0029259B" w:rsidRDefault="00B8500E" w:rsidP="00F760DA">
            <w:pPr>
              <w:rPr>
                <w:rFonts w:ascii="Arial" w:hAnsi="Arial" w:cs="Arial"/>
                <w:szCs w:val="21"/>
              </w:rPr>
            </w:pPr>
            <w:r w:rsidRPr="0029259B">
              <w:rPr>
                <w:rFonts w:ascii="Arial" w:hAnsi="Arial" w:cs="Arial"/>
                <w:szCs w:val="21"/>
              </w:rPr>
              <w:t>Lam Nguyen</w:t>
            </w:r>
          </w:p>
        </w:tc>
      </w:tr>
      <w:tr w:rsidR="002063A1" w:rsidRPr="0029259B" w14:paraId="45666305"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17688DD1" w14:textId="77777777" w:rsidR="002063A1" w:rsidRPr="0029259B" w:rsidRDefault="002063A1" w:rsidP="002063A1">
            <w:pPr>
              <w:jc w:val="center"/>
              <w:rPr>
                <w:rFonts w:ascii="Arial" w:hAnsi="Arial" w:cs="Arial"/>
              </w:rPr>
            </w:pPr>
            <w:r w:rsidRPr="0029259B">
              <w:rPr>
                <w:rFonts w:ascii="Arial" w:hAnsi="Arial" w:cs="Arial"/>
              </w:rPr>
              <w:t>2</w:t>
            </w:r>
          </w:p>
        </w:tc>
        <w:tc>
          <w:tcPr>
            <w:tcW w:w="2970" w:type="dxa"/>
            <w:tcBorders>
              <w:top w:val="single" w:sz="4" w:space="0" w:color="auto"/>
              <w:left w:val="single" w:sz="4" w:space="0" w:color="auto"/>
              <w:bottom w:val="single" w:sz="4" w:space="0" w:color="auto"/>
              <w:right w:val="single" w:sz="4" w:space="0" w:color="auto"/>
            </w:tcBorders>
          </w:tcPr>
          <w:p w14:paraId="4B3DB698" w14:textId="1796283F" w:rsidR="002063A1" w:rsidRPr="0029259B" w:rsidRDefault="002063A1" w:rsidP="002063A1">
            <w:pPr>
              <w:rPr>
                <w:rFonts w:ascii="Arial" w:hAnsi="Arial" w:cs="Arial"/>
                <w:snapToGrid w:val="0"/>
              </w:rPr>
            </w:pPr>
            <w:r w:rsidRPr="0029259B">
              <w:rPr>
                <w:rFonts w:ascii="Arial" w:hAnsi="Arial" w:cs="Arial"/>
                <w:snapToGrid w:val="0"/>
              </w:rPr>
              <w:t>Update the unclear, incorrect contents.</w:t>
            </w:r>
          </w:p>
        </w:tc>
        <w:tc>
          <w:tcPr>
            <w:tcW w:w="1170" w:type="dxa"/>
            <w:tcBorders>
              <w:top w:val="single" w:sz="4" w:space="0" w:color="auto"/>
              <w:left w:val="single" w:sz="4" w:space="0" w:color="auto"/>
              <w:bottom w:val="single" w:sz="4" w:space="0" w:color="auto"/>
              <w:right w:val="single" w:sz="4" w:space="0" w:color="auto"/>
            </w:tcBorders>
          </w:tcPr>
          <w:p w14:paraId="1992B3BF" w14:textId="690B6F0D" w:rsidR="002063A1" w:rsidRPr="0029259B" w:rsidRDefault="002063A1" w:rsidP="002063A1">
            <w:pPr>
              <w:jc w:val="center"/>
              <w:rPr>
                <w:rFonts w:ascii="Arial" w:hAnsi="Arial" w:cs="Arial"/>
                <w:szCs w:val="21"/>
              </w:rPr>
            </w:pPr>
            <w:r w:rsidRPr="0029259B">
              <w:rPr>
                <w:rFonts w:ascii="Arial" w:hAnsi="Arial" w:cs="Arial"/>
                <w:szCs w:val="21"/>
              </w:rPr>
              <w:t>All</w:t>
            </w:r>
          </w:p>
        </w:tc>
        <w:tc>
          <w:tcPr>
            <w:tcW w:w="2340" w:type="dxa"/>
            <w:tcBorders>
              <w:top w:val="single" w:sz="4" w:space="0" w:color="auto"/>
              <w:left w:val="single" w:sz="4" w:space="0" w:color="auto"/>
              <w:bottom w:val="single" w:sz="4" w:space="0" w:color="auto"/>
              <w:right w:val="single" w:sz="4" w:space="0" w:color="auto"/>
            </w:tcBorders>
          </w:tcPr>
          <w:p w14:paraId="2C0667A7" w14:textId="331E4E96" w:rsidR="002063A1" w:rsidRPr="0029259B" w:rsidRDefault="72D178F6" w:rsidP="002063A1">
            <w:pPr>
              <w:rPr>
                <w:rFonts w:ascii="Arial" w:hAnsi="Arial" w:cs="Arial"/>
                <w:snapToGrid w:val="0"/>
              </w:rPr>
            </w:pPr>
            <w:r w:rsidRPr="0029259B">
              <w:rPr>
                <w:rFonts w:ascii="Arial" w:hAnsi="Arial" w:cs="Arial"/>
                <w:snapToGrid w:val="0"/>
              </w:rPr>
              <w:t>Fix action items after PR1.</w:t>
            </w:r>
          </w:p>
        </w:tc>
        <w:tc>
          <w:tcPr>
            <w:tcW w:w="1350" w:type="dxa"/>
            <w:tcBorders>
              <w:top w:val="single" w:sz="4" w:space="0" w:color="auto"/>
              <w:left w:val="single" w:sz="4" w:space="0" w:color="auto"/>
              <w:bottom w:val="single" w:sz="4" w:space="0" w:color="auto"/>
              <w:right w:val="single" w:sz="4" w:space="0" w:color="auto"/>
            </w:tcBorders>
          </w:tcPr>
          <w:p w14:paraId="0CC32D2A" w14:textId="117C7F42" w:rsidR="002063A1" w:rsidRPr="0029259B" w:rsidRDefault="72D178F6" w:rsidP="3C0BE9D9">
            <w:pPr>
              <w:rPr>
                <w:rFonts w:ascii="Arial" w:hAnsi="Arial" w:cs="Arial"/>
              </w:rPr>
            </w:pPr>
            <w:r w:rsidRPr="0029259B">
              <w:rPr>
                <w:rFonts w:ascii="Arial" w:hAnsi="Arial" w:cs="Arial"/>
              </w:rPr>
              <w:t>Mar 02, 2022</w:t>
            </w:r>
          </w:p>
        </w:tc>
        <w:tc>
          <w:tcPr>
            <w:tcW w:w="1170" w:type="dxa"/>
            <w:tcBorders>
              <w:top w:val="single" w:sz="4" w:space="0" w:color="auto"/>
              <w:left w:val="single" w:sz="4" w:space="0" w:color="auto"/>
              <w:bottom w:val="single" w:sz="4" w:space="0" w:color="auto"/>
              <w:right w:val="single" w:sz="4" w:space="0" w:color="auto"/>
            </w:tcBorders>
          </w:tcPr>
          <w:p w14:paraId="36A86047" w14:textId="7EC57957" w:rsidR="002063A1" w:rsidRPr="0029259B" w:rsidRDefault="002063A1" w:rsidP="002063A1">
            <w:pPr>
              <w:rPr>
                <w:rFonts w:ascii="Arial" w:hAnsi="Arial" w:cs="Arial"/>
                <w:szCs w:val="21"/>
              </w:rPr>
            </w:pPr>
            <w:r w:rsidRPr="0029259B">
              <w:rPr>
                <w:rFonts w:ascii="Arial" w:hAnsi="Arial" w:cs="Arial"/>
                <w:szCs w:val="21"/>
              </w:rPr>
              <w:t>None</w:t>
            </w:r>
          </w:p>
        </w:tc>
        <w:tc>
          <w:tcPr>
            <w:tcW w:w="1260" w:type="dxa"/>
            <w:tcBorders>
              <w:top w:val="single" w:sz="4" w:space="0" w:color="auto"/>
              <w:left w:val="single" w:sz="4" w:space="0" w:color="auto"/>
              <w:bottom w:val="single" w:sz="4" w:space="0" w:color="auto"/>
              <w:right w:val="single" w:sz="4" w:space="0" w:color="auto"/>
            </w:tcBorders>
          </w:tcPr>
          <w:p w14:paraId="6AFE3EE4" w14:textId="19E99B33" w:rsidR="002063A1" w:rsidRPr="0029259B" w:rsidRDefault="72D178F6" w:rsidP="3C0BE9D9">
            <w:pPr>
              <w:rPr>
                <w:rFonts w:ascii="Arial" w:hAnsi="Arial" w:cs="Arial"/>
              </w:rPr>
            </w:pPr>
            <w:r w:rsidRPr="0029259B">
              <w:rPr>
                <w:rFonts w:ascii="Arial" w:hAnsi="Arial" w:cs="Arial"/>
              </w:rPr>
              <w:t>Hong Tieu</w:t>
            </w:r>
          </w:p>
          <w:p w14:paraId="74824A39" w14:textId="7677FA02" w:rsidR="002063A1" w:rsidRPr="0029259B" w:rsidRDefault="3C0BE9D9" w:rsidP="3C0BE9D9">
            <w:pPr>
              <w:rPr>
                <w:rFonts w:ascii="Arial" w:hAnsi="Arial" w:cs="Arial"/>
                <w:szCs w:val="18"/>
              </w:rPr>
            </w:pPr>
            <w:r w:rsidRPr="0029259B">
              <w:rPr>
                <w:rFonts w:ascii="Arial" w:hAnsi="Arial" w:cs="Arial"/>
                <w:szCs w:val="18"/>
              </w:rPr>
              <w:t>Lam Nguyen</w:t>
            </w:r>
          </w:p>
        </w:tc>
      </w:tr>
      <w:tr w:rsidR="3C0BE9D9" w:rsidRPr="0029259B" w14:paraId="3FBB2688"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0E020CCD" w14:textId="75B30825" w:rsidR="3C0BE9D9" w:rsidRPr="0029259B" w:rsidRDefault="3C0BE9D9" w:rsidP="3C0BE9D9">
            <w:pPr>
              <w:jc w:val="center"/>
              <w:rPr>
                <w:rFonts w:ascii="Arial" w:eastAsia="Arial" w:hAnsi="Arial" w:cs="Arial"/>
                <w:szCs w:val="18"/>
              </w:rPr>
            </w:pPr>
            <w:r w:rsidRPr="0029259B">
              <w:rPr>
                <w:rFonts w:ascii="Arial" w:eastAsia="Arial" w:hAnsi="Arial" w:cs="Arial"/>
                <w:szCs w:val="18"/>
              </w:rPr>
              <w:t>3</w:t>
            </w:r>
          </w:p>
        </w:tc>
        <w:tc>
          <w:tcPr>
            <w:tcW w:w="2970" w:type="dxa"/>
            <w:tcBorders>
              <w:top w:val="single" w:sz="4" w:space="0" w:color="auto"/>
              <w:left w:val="single" w:sz="4" w:space="0" w:color="auto"/>
              <w:bottom w:val="single" w:sz="4" w:space="0" w:color="auto"/>
              <w:right w:val="single" w:sz="4" w:space="0" w:color="auto"/>
            </w:tcBorders>
          </w:tcPr>
          <w:p w14:paraId="3D900DC8" w14:textId="1E6C45B2" w:rsidR="3C0BE9D9" w:rsidRPr="0029259B" w:rsidRDefault="3C0BE9D9" w:rsidP="3C0BE9D9">
            <w:pPr>
              <w:rPr>
                <w:rFonts w:ascii="Arial" w:eastAsia="Arial" w:hAnsi="Arial" w:cs="Arial"/>
                <w:szCs w:val="18"/>
              </w:rPr>
            </w:pPr>
            <w:r w:rsidRPr="0029259B">
              <w:rPr>
                <w:rFonts w:ascii="Arial" w:eastAsia="Arial" w:hAnsi="Arial" w:cs="Arial"/>
                <w:szCs w:val="18"/>
              </w:rPr>
              <w:t xml:space="preserve">Add information related to </w:t>
            </w:r>
            <w:r w:rsidR="00EF441B" w:rsidRPr="0029259B">
              <w:rPr>
                <w:rFonts w:ascii="Arial" w:hAnsi="Arial" w:cs="Arial"/>
              </w:rPr>
              <w:t>RS-</w:t>
            </w:r>
            <w:r w:rsidRPr="0029259B">
              <w:rPr>
                <w:rFonts w:ascii="Arial" w:eastAsia="Arial" w:hAnsi="Arial" w:cs="Arial"/>
                <w:szCs w:val="18"/>
              </w:rPr>
              <w:t>CANFD</w:t>
            </w:r>
          </w:p>
        </w:tc>
        <w:tc>
          <w:tcPr>
            <w:tcW w:w="1170" w:type="dxa"/>
            <w:tcBorders>
              <w:top w:val="single" w:sz="4" w:space="0" w:color="auto"/>
              <w:left w:val="single" w:sz="4" w:space="0" w:color="auto"/>
              <w:bottom w:val="single" w:sz="4" w:space="0" w:color="auto"/>
              <w:right w:val="single" w:sz="4" w:space="0" w:color="auto"/>
            </w:tcBorders>
          </w:tcPr>
          <w:p w14:paraId="33C1415A" w14:textId="185EA792" w:rsidR="3C0BE9D9" w:rsidRPr="0029259B" w:rsidRDefault="004C65FB" w:rsidP="3C0BE9D9">
            <w:pPr>
              <w:jc w:val="center"/>
              <w:rPr>
                <w:rFonts w:ascii="Arial" w:eastAsia="Arial" w:hAnsi="Arial" w:cs="Arial"/>
                <w:szCs w:val="18"/>
              </w:rPr>
            </w:pPr>
            <w:r w:rsidRPr="0029259B">
              <w:rPr>
                <w:rFonts w:ascii="Arial" w:eastAsia="Arial" w:hAnsi="Arial" w:cs="Arial"/>
                <w:szCs w:val="18"/>
              </w:rPr>
              <w:t>10,11,17</w:t>
            </w:r>
          </w:p>
        </w:tc>
        <w:tc>
          <w:tcPr>
            <w:tcW w:w="2340" w:type="dxa"/>
            <w:tcBorders>
              <w:top w:val="single" w:sz="4" w:space="0" w:color="auto"/>
              <w:left w:val="single" w:sz="4" w:space="0" w:color="auto"/>
              <w:bottom w:val="single" w:sz="4" w:space="0" w:color="auto"/>
              <w:right w:val="single" w:sz="4" w:space="0" w:color="auto"/>
            </w:tcBorders>
          </w:tcPr>
          <w:p w14:paraId="7E48FCDB" w14:textId="3ABA8E83" w:rsidR="3C0BE9D9" w:rsidRPr="0029259B" w:rsidRDefault="3C0BE9D9" w:rsidP="3C0BE9D9">
            <w:pPr>
              <w:rPr>
                <w:rFonts w:ascii="Arial" w:eastAsia="Arial" w:hAnsi="Arial" w:cs="Arial"/>
                <w:szCs w:val="18"/>
              </w:rPr>
            </w:pPr>
            <w:r w:rsidRPr="0029259B">
              <w:rPr>
                <w:rFonts w:ascii="Arial" w:eastAsia="Arial" w:hAnsi="Arial" w:cs="Arial"/>
                <w:szCs w:val="18"/>
              </w:rPr>
              <w:t xml:space="preserve">Supporting </w:t>
            </w:r>
            <w:r w:rsidR="00EF441B" w:rsidRPr="0029259B">
              <w:rPr>
                <w:rFonts w:ascii="Arial" w:hAnsi="Arial" w:cs="Arial"/>
              </w:rPr>
              <w:t>RS-</w:t>
            </w:r>
            <w:r w:rsidRPr="0029259B">
              <w:rPr>
                <w:rFonts w:ascii="Arial" w:eastAsia="Arial" w:hAnsi="Arial" w:cs="Arial"/>
                <w:szCs w:val="18"/>
              </w:rPr>
              <w:t>CANFD for ET-VPF</w:t>
            </w:r>
          </w:p>
        </w:tc>
        <w:tc>
          <w:tcPr>
            <w:tcW w:w="1350" w:type="dxa"/>
            <w:tcBorders>
              <w:top w:val="single" w:sz="4" w:space="0" w:color="auto"/>
              <w:left w:val="single" w:sz="4" w:space="0" w:color="auto"/>
              <w:bottom w:val="single" w:sz="4" w:space="0" w:color="auto"/>
              <w:right w:val="single" w:sz="4" w:space="0" w:color="auto"/>
            </w:tcBorders>
          </w:tcPr>
          <w:p w14:paraId="39E3D72A" w14:textId="53A4DBD1" w:rsidR="72D178F6" w:rsidRPr="0029259B" w:rsidRDefault="72D178F6" w:rsidP="3C0BE9D9">
            <w:pPr>
              <w:rPr>
                <w:rFonts w:ascii="Arial" w:eastAsia="Arial" w:hAnsi="Arial" w:cs="Arial"/>
                <w:szCs w:val="18"/>
              </w:rPr>
            </w:pPr>
            <w:r w:rsidRPr="0029259B">
              <w:rPr>
                <w:rFonts w:ascii="Arial" w:eastAsia="Arial" w:hAnsi="Arial" w:cs="Arial"/>
              </w:rPr>
              <w:t>Mar 02, 2022</w:t>
            </w:r>
          </w:p>
        </w:tc>
        <w:tc>
          <w:tcPr>
            <w:tcW w:w="1170" w:type="dxa"/>
            <w:tcBorders>
              <w:top w:val="single" w:sz="4" w:space="0" w:color="auto"/>
              <w:left w:val="single" w:sz="4" w:space="0" w:color="auto"/>
              <w:bottom w:val="single" w:sz="4" w:space="0" w:color="auto"/>
              <w:right w:val="single" w:sz="4" w:space="0" w:color="auto"/>
            </w:tcBorders>
          </w:tcPr>
          <w:p w14:paraId="514A0C97" w14:textId="6BEC499D" w:rsidR="72D178F6" w:rsidRPr="0029259B" w:rsidRDefault="72D178F6" w:rsidP="3C0BE9D9">
            <w:pPr>
              <w:rPr>
                <w:rFonts w:ascii="Arial" w:eastAsia="Arial" w:hAnsi="Arial" w:cs="Arial"/>
                <w:szCs w:val="18"/>
              </w:rPr>
            </w:pPr>
            <w:r w:rsidRPr="0029259B">
              <w:rPr>
                <w:rFonts w:ascii="Arial" w:eastAsia="Arial" w:hAnsi="Arial" w:cs="Arial"/>
              </w:rPr>
              <w:t>None</w:t>
            </w:r>
          </w:p>
        </w:tc>
        <w:tc>
          <w:tcPr>
            <w:tcW w:w="1260" w:type="dxa"/>
            <w:tcBorders>
              <w:top w:val="single" w:sz="4" w:space="0" w:color="auto"/>
              <w:left w:val="single" w:sz="4" w:space="0" w:color="auto"/>
              <w:bottom w:val="single" w:sz="4" w:space="0" w:color="auto"/>
              <w:right w:val="single" w:sz="4" w:space="0" w:color="auto"/>
            </w:tcBorders>
          </w:tcPr>
          <w:p w14:paraId="4E575600" w14:textId="5A9FA9D7" w:rsidR="3C0BE9D9" w:rsidRPr="0029259B" w:rsidRDefault="3C0BE9D9" w:rsidP="3C0BE9D9">
            <w:pPr>
              <w:rPr>
                <w:rFonts w:ascii="Arial" w:eastAsia="Arial" w:hAnsi="Arial" w:cs="Arial"/>
                <w:szCs w:val="18"/>
              </w:rPr>
            </w:pPr>
            <w:r w:rsidRPr="0029259B">
              <w:rPr>
                <w:rFonts w:ascii="Arial" w:eastAsia="Arial" w:hAnsi="Arial" w:cs="Arial"/>
                <w:szCs w:val="18"/>
              </w:rPr>
              <w:t>Son Thai</w:t>
            </w:r>
          </w:p>
        </w:tc>
      </w:tr>
      <w:tr w:rsidR="3C0BE9D9" w:rsidRPr="0029259B" w14:paraId="4BCDECF2"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1BABE374" w14:textId="40CA8CDD" w:rsidR="3C0BE9D9" w:rsidRPr="0029259B" w:rsidRDefault="3C0BE9D9" w:rsidP="3C0BE9D9">
            <w:pPr>
              <w:jc w:val="center"/>
              <w:rPr>
                <w:rFonts w:ascii="Arial" w:eastAsia="Arial" w:hAnsi="Arial" w:cs="Arial"/>
                <w:szCs w:val="18"/>
              </w:rPr>
            </w:pPr>
            <w:r w:rsidRPr="0029259B">
              <w:rPr>
                <w:rFonts w:ascii="Arial" w:eastAsia="Arial" w:hAnsi="Arial" w:cs="Arial"/>
                <w:szCs w:val="18"/>
              </w:rPr>
              <w:t>4</w:t>
            </w:r>
          </w:p>
        </w:tc>
        <w:tc>
          <w:tcPr>
            <w:tcW w:w="2970" w:type="dxa"/>
            <w:tcBorders>
              <w:top w:val="single" w:sz="4" w:space="0" w:color="auto"/>
              <w:left w:val="single" w:sz="4" w:space="0" w:color="auto"/>
              <w:bottom w:val="single" w:sz="4" w:space="0" w:color="auto"/>
              <w:right w:val="single" w:sz="4" w:space="0" w:color="auto"/>
            </w:tcBorders>
          </w:tcPr>
          <w:p w14:paraId="0378DDE8" w14:textId="5BB8FFEA" w:rsidR="3C0BE9D9" w:rsidRPr="0029259B" w:rsidRDefault="3C0BE9D9" w:rsidP="3C0BE9D9">
            <w:pPr>
              <w:rPr>
                <w:rFonts w:ascii="Arial" w:eastAsia="Arial" w:hAnsi="Arial" w:cs="Arial"/>
                <w:szCs w:val="18"/>
              </w:rPr>
            </w:pPr>
            <w:r w:rsidRPr="0029259B">
              <w:rPr>
                <w:rFonts w:ascii="Arial" w:eastAsia="Arial" w:hAnsi="Arial" w:cs="Arial"/>
                <w:szCs w:val="18"/>
              </w:rPr>
              <w:t>Add information related to REL’s additional requests</w:t>
            </w:r>
          </w:p>
        </w:tc>
        <w:tc>
          <w:tcPr>
            <w:tcW w:w="1170" w:type="dxa"/>
            <w:tcBorders>
              <w:top w:val="single" w:sz="4" w:space="0" w:color="auto"/>
              <w:left w:val="single" w:sz="4" w:space="0" w:color="auto"/>
              <w:bottom w:val="single" w:sz="4" w:space="0" w:color="auto"/>
              <w:right w:val="single" w:sz="4" w:space="0" w:color="auto"/>
            </w:tcBorders>
          </w:tcPr>
          <w:p w14:paraId="1E3F8D5A" w14:textId="1337689B" w:rsidR="3C0BE9D9" w:rsidRPr="0029259B" w:rsidRDefault="000446E0" w:rsidP="3C0BE9D9">
            <w:pPr>
              <w:jc w:val="center"/>
              <w:rPr>
                <w:rFonts w:ascii="Arial" w:eastAsia="Arial" w:hAnsi="Arial" w:cs="Arial"/>
                <w:szCs w:val="18"/>
              </w:rPr>
            </w:pPr>
            <w:r w:rsidRPr="0029259B">
              <w:rPr>
                <w:rFonts w:ascii="Arial" w:eastAsia="Arial" w:hAnsi="Arial" w:cs="Arial"/>
                <w:szCs w:val="18"/>
              </w:rPr>
              <w:fldChar w:fldCharType="begin"/>
            </w:r>
            <w:r w:rsidRPr="0029259B">
              <w:rPr>
                <w:rFonts w:ascii="Arial" w:eastAsia="Arial" w:hAnsi="Arial" w:cs="Arial"/>
                <w:szCs w:val="18"/>
              </w:rPr>
              <w:instrText xml:space="preserve"> PAGEREF E10000_REL_Req_01 \h </w:instrText>
            </w:r>
            <w:r w:rsidRPr="0029259B">
              <w:rPr>
                <w:rFonts w:ascii="Arial" w:eastAsia="Arial" w:hAnsi="Arial" w:cs="Arial"/>
                <w:szCs w:val="18"/>
              </w:rPr>
            </w:r>
            <w:r w:rsidRPr="0029259B">
              <w:rPr>
                <w:rFonts w:ascii="Arial" w:eastAsia="Arial" w:hAnsi="Arial" w:cs="Arial"/>
                <w:szCs w:val="18"/>
              </w:rPr>
              <w:fldChar w:fldCharType="separate"/>
            </w:r>
            <w:r w:rsidR="003C2150">
              <w:rPr>
                <w:rFonts w:ascii="Arial" w:eastAsia="Arial" w:hAnsi="Arial" w:cs="Arial"/>
                <w:noProof/>
                <w:szCs w:val="18"/>
              </w:rPr>
              <w:t>33</w:t>
            </w:r>
            <w:r w:rsidRPr="0029259B">
              <w:rPr>
                <w:rFonts w:ascii="Arial" w:eastAsia="Arial" w:hAnsi="Arial" w:cs="Arial"/>
                <w:szCs w:val="18"/>
              </w:rPr>
              <w:fldChar w:fldCharType="end"/>
            </w:r>
            <w:r w:rsidRPr="0029259B">
              <w:rPr>
                <w:rFonts w:ascii="Arial" w:eastAsia="Arial" w:hAnsi="Arial" w:cs="Arial"/>
                <w:szCs w:val="18"/>
              </w:rPr>
              <w:t xml:space="preserve">, </w:t>
            </w:r>
            <w:r w:rsidRPr="0029259B">
              <w:rPr>
                <w:rFonts w:ascii="Arial" w:eastAsia="Arial" w:hAnsi="Arial" w:cs="Arial"/>
                <w:szCs w:val="18"/>
              </w:rPr>
              <w:fldChar w:fldCharType="begin"/>
            </w:r>
            <w:r w:rsidRPr="0029259B">
              <w:rPr>
                <w:rFonts w:ascii="Arial" w:eastAsia="Arial" w:hAnsi="Arial" w:cs="Arial"/>
                <w:szCs w:val="18"/>
              </w:rPr>
              <w:instrText xml:space="preserve"> PAGEREF E10000_REL_Req_02 \h </w:instrText>
            </w:r>
            <w:r w:rsidRPr="0029259B">
              <w:rPr>
                <w:rFonts w:ascii="Arial" w:eastAsia="Arial" w:hAnsi="Arial" w:cs="Arial"/>
                <w:szCs w:val="18"/>
              </w:rPr>
            </w:r>
            <w:r w:rsidRPr="0029259B">
              <w:rPr>
                <w:rFonts w:ascii="Arial" w:eastAsia="Arial" w:hAnsi="Arial" w:cs="Arial"/>
                <w:szCs w:val="18"/>
              </w:rPr>
              <w:fldChar w:fldCharType="separate"/>
            </w:r>
            <w:r w:rsidR="003C2150">
              <w:rPr>
                <w:rFonts w:ascii="Arial" w:eastAsia="Arial" w:hAnsi="Arial" w:cs="Arial"/>
                <w:noProof/>
                <w:szCs w:val="18"/>
              </w:rPr>
              <w:t>55</w:t>
            </w:r>
            <w:r w:rsidRPr="0029259B">
              <w:rPr>
                <w:rFonts w:ascii="Arial" w:eastAsia="Arial" w:hAnsi="Arial" w:cs="Arial"/>
                <w:szCs w:val="18"/>
              </w:rPr>
              <w:fldChar w:fldCharType="end"/>
            </w:r>
          </w:p>
        </w:tc>
        <w:tc>
          <w:tcPr>
            <w:tcW w:w="2340" w:type="dxa"/>
            <w:tcBorders>
              <w:top w:val="single" w:sz="4" w:space="0" w:color="auto"/>
              <w:left w:val="single" w:sz="4" w:space="0" w:color="auto"/>
              <w:bottom w:val="single" w:sz="4" w:space="0" w:color="auto"/>
              <w:right w:val="single" w:sz="4" w:space="0" w:color="auto"/>
            </w:tcBorders>
          </w:tcPr>
          <w:p w14:paraId="4F0212B8" w14:textId="1515509E" w:rsidR="3C0BE9D9" w:rsidRPr="0029259B" w:rsidRDefault="3C0BE9D9" w:rsidP="3C0BE9D9">
            <w:pPr>
              <w:rPr>
                <w:rFonts w:ascii="Arial" w:eastAsia="Arial" w:hAnsi="Arial" w:cs="Arial"/>
                <w:szCs w:val="18"/>
              </w:rPr>
            </w:pPr>
            <w:r w:rsidRPr="0029259B">
              <w:rPr>
                <w:rFonts w:ascii="Arial" w:eastAsia="Arial" w:hAnsi="Arial" w:cs="Arial"/>
                <w:szCs w:val="18"/>
              </w:rPr>
              <w:t>Supporting REL’s additional requests</w:t>
            </w:r>
          </w:p>
        </w:tc>
        <w:tc>
          <w:tcPr>
            <w:tcW w:w="1350" w:type="dxa"/>
            <w:tcBorders>
              <w:top w:val="single" w:sz="4" w:space="0" w:color="auto"/>
              <w:left w:val="single" w:sz="4" w:space="0" w:color="auto"/>
              <w:bottom w:val="single" w:sz="4" w:space="0" w:color="auto"/>
              <w:right w:val="single" w:sz="4" w:space="0" w:color="auto"/>
            </w:tcBorders>
          </w:tcPr>
          <w:p w14:paraId="1A95ED01" w14:textId="3B35F857" w:rsidR="3C0BE9D9" w:rsidRPr="0029259B" w:rsidRDefault="3C0BE9D9" w:rsidP="3C0BE9D9">
            <w:pPr>
              <w:rPr>
                <w:rFonts w:ascii="Arial" w:eastAsia="Arial" w:hAnsi="Arial" w:cs="Arial"/>
                <w:szCs w:val="18"/>
              </w:rPr>
            </w:pPr>
            <w:r w:rsidRPr="0029259B">
              <w:rPr>
                <w:rFonts w:ascii="Arial" w:eastAsia="Arial" w:hAnsi="Arial" w:cs="Arial"/>
                <w:szCs w:val="18"/>
              </w:rPr>
              <w:t>Mar 07, 2022</w:t>
            </w:r>
          </w:p>
        </w:tc>
        <w:tc>
          <w:tcPr>
            <w:tcW w:w="1170" w:type="dxa"/>
            <w:tcBorders>
              <w:top w:val="single" w:sz="4" w:space="0" w:color="auto"/>
              <w:left w:val="single" w:sz="4" w:space="0" w:color="auto"/>
              <w:bottom w:val="single" w:sz="4" w:space="0" w:color="auto"/>
              <w:right w:val="single" w:sz="4" w:space="0" w:color="auto"/>
            </w:tcBorders>
          </w:tcPr>
          <w:p w14:paraId="32DE6E29" w14:textId="6BE3A0AC" w:rsidR="72D178F6" w:rsidRPr="0029259B" w:rsidRDefault="72D178F6" w:rsidP="3C0BE9D9">
            <w:pPr>
              <w:rPr>
                <w:rFonts w:ascii="Arial" w:eastAsia="Arial" w:hAnsi="Arial" w:cs="Arial"/>
                <w:szCs w:val="18"/>
              </w:rPr>
            </w:pPr>
            <w:r w:rsidRPr="0029259B">
              <w:rPr>
                <w:rFonts w:ascii="Arial" w:eastAsia="Arial" w:hAnsi="Arial" w:cs="Arial"/>
              </w:rPr>
              <w:t>None</w:t>
            </w:r>
          </w:p>
        </w:tc>
        <w:tc>
          <w:tcPr>
            <w:tcW w:w="1260" w:type="dxa"/>
            <w:tcBorders>
              <w:top w:val="single" w:sz="4" w:space="0" w:color="auto"/>
              <w:left w:val="single" w:sz="4" w:space="0" w:color="auto"/>
              <w:bottom w:val="single" w:sz="4" w:space="0" w:color="auto"/>
              <w:right w:val="single" w:sz="4" w:space="0" w:color="auto"/>
            </w:tcBorders>
          </w:tcPr>
          <w:p w14:paraId="1D863881" w14:textId="69DE6480" w:rsidR="72D178F6" w:rsidRPr="0029259B" w:rsidRDefault="72D178F6" w:rsidP="3C0BE9D9">
            <w:pPr>
              <w:rPr>
                <w:rFonts w:ascii="Arial" w:eastAsia="Arial" w:hAnsi="Arial" w:cs="Arial"/>
              </w:rPr>
            </w:pPr>
            <w:r w:rsidRPr="0029259B">
              <w:rPr>
                <w:rFonts w:ascii="Arial" w:eastAsia="Arial" w:hAnsi="Arial" w:cs="Arial"/>
              </w:rPr>
              <w:t>Hong Tieu</w:t>
            </w:r>
          </w:p>
        </w:tc>
      </w:tr>
      <w:tr w:rsidR="002063A1" w:rsidRPr="0029259B" w14:paraId="744FC7D3" w14:textId="77777777" w:rsidTr="3C0BE9D9">
        <w:trPr>
          <w:trHeight w:val="1265"/>
        </w:trPr>
        <w:tc>
          <w:tcPr>
            <w:tcW w:w="10885" w:type="dxa"/>
            <w:gridSpan w:val="7"/>
            <w:tcBorders>
              <w:top w:val="single" w:sz="4" w:space="0" w:color="auto"/>
              <w:left w:val="single" w:sz="4" w:space="0" w:color="auto"/>
              <w:right w:val="single" w:sz="4" w:space="0" w:color="auto"/>
            </w:tcBorders>
          </w:tcPr>
          <w:p w14:paraId="2C5A5031" w14:textId="1CA2ED57" w:rsidR="002063A1" w:rsidRPr="0029259B" w:rsidRDefault="002063A1" w:rsidP="002063A1">
            <w:pPr>
              <w:rPr>
                <w:rFonts w:ascii="Arial" w:hAnsi="Arial" w:cs="Arial"/>
              </w:rPr>
            </w:pPr>
            <w:r w:rsidRPr="0029259B">
              <w:rPr>
                <w:rFonts w:ascii="Arial" w:hAnsi="Arial" w:cs="Arial"/>
              </w:rPr>
              <w:t xml:space="preserve">* 1. Briefly describe the content and reasons </w:t>
            </w:r>
            <w:r w:rsidR="00B73C6E" w:rsidRPr="0029259B">
              <w:rPr>
                <w:rFonts w:ascii="Arial" w:hAnsi="Arial" w:cs="Arial"/>
              </w:rPr>
              <w:t>for the</w:t>
            </w:r>
            <w:r w:rsidRPr="0029259B">
              <w:rPr>
                <w:rFonts w:ascii="Arial" w:hAnsi="Arial" w:cs="Arial"/>
              </w:rPr>
              <w:t xml:space="preserve"> revision. Also, if there is a document describing the reason/ contents, write that number.</w:t>
            </w:r>
          </w:p>
          <w:p w14:paraId="1FC3240C" w14:textId="22BF6DBF" w:rsidR="002063A1" w:rsidRPr="0029259B" w:rsidRDefault="002063A1" w:rsidP="002063A1">
            <w:pPr>
              <w:rPr>
                <w:rFonts w:ascii="Arial" w:hAnsi="Arial" w:cs="Arial"/>
              </w:rPr>
            </w:pPr>
            <w:r w:rsidRPr="0029259B">
              <w:rPr>
                <w:rFonts w:ascii="Arial" w:hAnsi="Arial" w:cs="Arial"/>
              </w:rPr>
              <w:t>* 2. Upper row: Creation month/ day: Lower row: Enter the designation date (especially when the specified date is required). Applicable designation date Applicable from the date of receipt if not stated.</w:t>
            </w:r>
          </w:p>
          <w:p w14:paraId="1C4A9556" w14:textId="77777777" w:rsidR="002063A1" w:rsidRPr="0029259B" w:rsidRDefault="002063A1" w:rsidP="002063A1">
            <w:pPr>
              <w:rPr>
                <w:rFonts w:ascii="Arial" w:hAnsi="Arial" w:cs="Arial"/>
                <w:szCs w:val="21"/>
              </w:rPr>
            </w:pPr>
            <w:r w:rsidRPr="0029259B">
              <w:rPr>
                <w:rFonts w:ascii="Arial" w:hAnsi="Arial" w:cs="Arial"/>
              </w:rPr>
              <w:t>* 3. If there is a technical document (including IMD) that becomes unnecessary except the old version after the designated designation date, enter that number (including version number).</w:t>
            </w:r>
          </w:p>
        </w:tc>
      </w:tr>
    </w:tbl>
    <w:p w14:paraId="33B1E3B6" w14:textId="32F00A28" w:rsidR="00D06B77" w:rsidRPr="0029259B" w:rsidRDefault="00D06B77" w:rsidP="00D06B77">
      <w:pPr>
        <w:jc w:val="right"/>
        <w:rPr>
          <w:rFonts w:ascii="Arial" w:hAnsi="Arial" w:cs="Arial"/>
        </w:rPr>
      </w:pPr>
    </w:p>
    <w:p w14:paraId="3DC27760" w14:textId="46F44F58" w:rsidR="00DF06E5" w:rsidRPr="0029259B" w:rsidRDefault="00DF06E5">
      <w:pPr>
        <w:widowControl/>
        <w:spacing w:after="160" w:line="259" w:lineRule="auto"/>
        <w:jc w:val="left"/>
        <w:rPr>
          <w:rFonts w:ascii="Arial" w:hAnsi="Arial" w:cs="Arial"/>
        </w:rPr>
      </w:pPr>
      <w:r w:rsidRPr="0029259B">
        <w:rPr>
          <w:rFonts w:ascii="Arial" w:hAnsi="Arial" w:cs="Arial"/>
        </w:rPr>
        <w:br w:type="page"/>
      </w:r>
    </w:p>
    <w:p w14:paraId="2594C880" w14:textId="77777777" w:rsidR="00DF06E5" w:rsidRPr="0029259B" w:rsidRDefault="00DF06E5" w:rsidP="00D06B77">
      <w:pPr>
        <w:jc w:val="right"/>
        <w:rPr>
          <w:rFonts w:ascii="Arial" w:hAnsi="Arial" w:cs="Arial"/>
        </w:rPr>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25"/>
        <w:gridCol w:w="2970"/>
        <w:gridCol w:w="1170"/>
        <w:gridCol w:w="2340"/>
        <w:gridCol w:w="1350"/>
        <w:gridCol w:w="1080"/>
        <w:gridCol w:w="1350"/>
      </w:tblGrid>
      <w:tr w:rsidR="00DF06E5" w:rsidRPr="0029259B" w14:paraId="04D86B34" w14:textId="77777777" w:rsidTr="004E46F6">
        <w:trPr>
          <w:cantSplit/>
          <w:trHeight w:val="400"/>
        </w:trPr>
        <w:tc>
          <w:tcPr>
            <w:tcW w:w="10885" w:type="dxa"/>
            <w:gridSpan w:val="7"/>
            <w:vAlign w:val="center"/>
          </w:tcPr>
          <w:p w14:paraId="3C041CFA" w14:textId="3CF1C08E" w:rsidR="00DF06E5" w:rsidRPr="0029259B" w:rsidRDefault="00DF06E5" w:rsidP="004E46F6">
            <w:pPr>
              <w:jc w:val="center"/>
              <w:rPr>
                <w:rFonts w:ascii="Arial" w:hAnsi="Arial" w:cs="Arial"/>
                <w:highlight w:val="yellow"/>
              </w:rPr>
            </w:pPr>
            <w:r w:rsidRPr="0029259B">
              <w:rPr>
                <w:rFonts w:ascii="Arial" w:hAnsi="Arial" w:cs="Arial"/>
                <w:b/>
                <w:sz w:val="24"/>
                <w:szCs w:val="24"/>
                <w:highlight w:val="yellow"/>
              </w:rPr>
              <w:t>Changed (Revised) History (ET-VPF V1.00.00)</w:t>
            </w:r>
          </w:p>
        </w:tc>
      </w:tr>
      <w:tr w:rsidR="00DF06E5" w:rsidRPr="0029259B" w14:paraId="6BA53E9C" w14:textId="77777777" w:rsidTr="00AD5155">
        <w:trPr>
          <w:cantSplit/>
          <w:trHeight w:val="400"/>
        </w:trPr>
        <w:tc>
          <w:tcPr>
            <w:tcW w:w="625" w:type="dxa"/>
            <w:vMerge w:val="restart"/>
            <w:vAlign w:val="center"/>
          </w:tcPr>
          <w:p w14:paraId="7D956F32" w14:textId="77777777" w:rsidR="00DF06E5" w:rsidRPr="0029259B" w:rsidRDefault="00DF06E5" w:rsidP="004E46F6">
            <w:pPr>
              <w:rPr>
                <w:rFonts w:ascii="Arial" w:hAnsi="Arial" w:cs="Arial"/>
                <w:highlight w:val="yellow"/>
              </w:rPr>
            </w:pPr>
            <w:r w:rsidRPr="0029259B">
              <w:rPr>
                <w:rFonts w:ascii="Arial" w:hAnsi="Arial" w:cs="Arial"/>
                <w:highlight w:val="yellow"/>
              </w:rPr>
              <w:t>No.</w:t>
            </w:r>
          </w:p>
        </w:tc>
        <w:tc>
          <w:tcPr>
            <w:tcW w:w="6480" w:type="dxa"/>
            <w:gridSpan w:val="3"/>
            <w:vAlign w:val="center"/>
          </w:tcPr>
          <w:p w14:paraId="68D7D20A" w14:textId="77777777" w:rsidR="00DF06E5" w:rsidRPr="0029259B" w:rsidRDefault="00DF06E5" w:rsidP="004E46F6">
            <w:pPr>
              <w:rPr>
                <w:rFonts w:ascii="Arial" w:hAnsi="Arial" w:cs="Arial"/>
                <w:highlight w:val="yellow"/>
              </w:rPr>
            </w:pPr>
            <w:r w:rsidRPr="0029259B">
              <w:rPr>
                <w:rFonts w:ascii="Arial" w:hAnsi="Arial" w:cs="Arial"/>
                <w:highlight w:val="yellow"/>
              </w:rPr>
              <w:t>* 1 change notes</w:t>
            </w:r>
          </w:p>
        </w:tc>
        <w:tc>
          <w:tcPr>
            <w:tcW w:w="1350" w:type="dxa"/>
            <w:vMerge w:val="restart"/>
            <w:vAlign w:val="center"/>
          </w:tcPr>
          <w:p w14:paraId="3AA1B3A8" w14:textId="77777777" w:rsidR="00DF06E5" w:rsidRPr="0029259B" w:rsidRDefault="00DF06E5" w:rsidP="004E46F6">
            <w:pPr>
              <w:rPr>
                <w:rFonts w:ascii="Arial" w:hAnsi="Arial" w:cs="Arial"/>
                <w:highlight w:val="yellow"/>
              </w:rPr>
            </w:pPr>
            <w:r w:rsidRPr="0029259B">
              <w:rPr>
                <w:rFonts w:ascii="Arial" w:hAnsi="Arial" w:cs="Arial"/>
                <w:highlight w:val="yellow"/>
              </w:rPr>
              <w:t>* 2</w:t>
            </w:r>
          </w:p>
          <w:p w14:paraId="68760EB1" w14:textId="77777777" w:rsidR="00DF06E5" w:rsidRPr="0029259B" w:rsidRDefault="00DF06E5" w:rsidP="004E46F6">
            <w:pPr>
              <w:rPr>
                <w:rFonts w:ascii="Arial" w:hAnsi="Arial" w:cs="Arial"/>
                <w:highlight w:val="yellow"/>
              </w:rPr>
            </w:pPr>
            <w:r w:rsidRPr="0029259B">
              <w:rPr>
                <w:rFonts w:ascii="Arial" w:hAnsi="Arial" w:cs="Arial"/>
                <w:highlight w:val="yellow"/>
              </w:rPr>
              <w:t>Creation date</w:t>
            </w:r>
          </w:p>
          <w:p w14:paraId="141E9444" w14:textId="77777777" w:rsidR="00DF06E5" w:rsidRPr="0029259B" w:rsidRDefault="00DF06E5" w:rsidP="004E46F6">
            <w:pPr>
              <w:rPr>
                <w:rFonts w:ascii="Arial" w:hAnsi="Arial" w:cs="Arial"/>
                <w:highlight w:val="yellow"/>
              </w:rPr>
            </w:pPr>
            <w:r w:rsidRPr="0029259B">
              <w:rPr>
                <w:rFonts w:ascii="Arial" w:hAnsi="Arial" w:cs="Arial"/>
                <w:highlight w:val="yellow"/>
              </w:rPr>
              <w:t>Designation date</w:t>
            </w:r>
          </w:p>
        </w:tc>
        <w:tc>
          <w:tcPr>
            <w:tcW w:w="1080" w:type="dxa"/>
            <w:vMerge w:val="restart"/>
            <w:vAlign w:val="center"/>
          </w:tcPr>
          <w:p w14:paraId="742AA0C2" w14:textId="77777777" w:rsidR="00DF06E5" w:rsidRPr="0029259B" w:rsidRDefault="00DF06E5" w:rsidP="004E46F6">
            <w:pPr>
              <w:rPr>
                <w:rFonts w:ascii="Arial" w:hAnsi="Arial" w:cs="Arial"/>
                <w:highlight w:val="yellow"/>
              </w:rPr>
            </w:pPr>
            <w:r w:rsidRPr="0029259B">
              <w:rPr>
                <w:rFonts w:ascii="Arial" w:hAnsi="Arial" w:cs="Arial"/>
                <w:highlight w:val="yellow"/>
              </w:rPr>
              <w:t>* 3</w:t>
            </w:r>
          </w:p>
          <w:p w14:paraId="22662B30" w14:textId="77777777" w:rsidR="00DF06E5" w:rsidRPr="0029259B" w:rsidRDefault="00DF06E5" w:rsidP="004E46F6">
            <w:pPr>
              <w:rPr>
                <w:rFonts w:ascii="Arial" w:hAnsi="Arial" w:cs="Arial"/>
                <w:highlight w:val="yellow"/>
              </w:rPr>
            </w:pPr>
            <w:r w:rsidRPr="0029259B">
              <w:rPr>
                <w:rFonts w:ascii="Arial" w:hAnsi="Arial" w:cs="Arial"/>
                <w:highlight w:val="yellow"/>
              </w:rPr>
              <w:t>Pulling up</w:t>
            </w:r>
          </w:p>
          <w:p w14:paraId="44939BE4" w14:textId="77777777" w:rsidR="00DF06E5" w:rsidRPr="0029259B" w:rsidRDefault="00DF06E5" w:rsidP="004E46F6">
            <w:pPr>
              <w:rPr>
                <w:rFonts w:ascii="Arial" w:hAnsi="Arial" w:cs="Arial"/>
                <w:highlight w:val="yellow"/>
              </w:rPr>
            </w:pPr>
            <w:r w:rsidRPr="0029259B">
              <w:rPr>
                <w:rFonts w:ascii="Arial" w:hAnsi="Arial" w:cs="Arial"/>
                <w:highlight w:val="yellow"/>
              </w:rPr>
              <w:t>Technical document</w:t>
            </w:r>
          </w:p>
        </w:tc>
        <w:tc>
          <w:tcPr>
            <w:tcW w:w="1350" w:type="dxa"/>
            <w:vMerge w:val="restart"/>
            <w:vAlign w:val="center"/>
          </w:tcPr>
          <w:p w14:paraId="6DD0504B" w14:textId="77777777" w:rsidR="00DF06E5" w:rsidRPr="0029259B" w:rsidRDefault="00DF06E5" w:rsidP="004E46F6">
            <w:pPr>
              <w:rPr>
                <w:rFonts w:ascii="Arial" w:hAnsi="Arial" w:cs="Arial"/>
                <w:highlight w:val="yellow"/>
              </w:rPr>
            </w:pPr>
            <w:r w:rsidRPr="0029259B">
              <w:rPr>
                <w:rFonts w:ascii="Arial" w:hAnsi="Arial" w:cs="Arial"/>
                <w:highlight w:val="yellow"/>
              </w:rPr>
              <w:t>Author</w:t>
            </w:r>
          </w:p>
        </w:tc>
      </w:tr>
      <w:tr w:rsidR="00DF06E5" w:rsidRPr="0029259B" w14:paraId="629F32DB" w14:textId="77777777" w:rsidTr="00AD5155">
        <w:trPr>
          <w:cantSplit/>
          <w:trHeight w:val="400"/>
        </w:trPr>
        <w:tc>
          <w:tcPr>
            <w:tcW w:w="625" w:type="dxa"/>
            <w:vMerge/>
            <w:vAlign w:val="center"/>
          </w:tcPr>
          <w:p w14:paraId="3D5FE022" w14:textId="77777777" w:rsidR="00DF06E5" w:rsidRPr="0029259B" w:rsidRDefault="00DF06E5" w:rsidP="004E46F6">
            <w:pPr>
              <w:rPr>
                <w:rFonts w:ascii="Arial" w:hAnsi="Arial" w:cs="Arial"/>
                <w:highlight w:val="yellow"/>
              </w:rPr>
            </w:pPr>
          </w:p>
        </w:tc>
        <w:tc>
          <w:tcPr>
            <w:tcW w:w="2970" w:type="dxa"/>
            <w:tcBorders>
              <w:bottom w:val="single" w:sz="4" w:space="0" w:color="auto"/>
            </w:tcBorders>
            <w:vAlign w:val="center"/>
          </w:tcPr>
          <w:p w14:paraId="22263CC3" w14:textId="77777777" w:rsidR="00DF06E5" w:rsidRPr="0029259B" w:rsidRDefault="00DF06E5" w:rsidP="004E46F6">
            <w:pPr>
              <w:jc w:val="center"/>
              <w:rPr>
                <w:rFonts w:ascii="Arial" w:hAnsi="Arial" w:cs="Arial"/>
                <w:highlight w:val="yellow"/>
              </w:rPr>
            </w:pPr>
            <w:r w:rsidRPr="0029259B">
              <w:rPr>
                <w:rFonts w:ascii="Arial" w:hAnsi="Arial" w:cs="Arial"/>
                <w:highlight w:val="yellow"/>
              </w:rPr>
              <w:t>Content</w:t>
            </w:r>
          </w:p>
        </w:tc>
        <w:tc>
          <w:tcPr>
            <w:tcW w:w="1170" w:type="dxa"/>
            <w:tcBorders>
              <w:bottom w:val="single" w:sz="4" w:space="0" w:color="auto"/>
            </w:tcBorders>
            <w:vAlign w:val="center"/>
          </w:tcPr>
          <w:p w14:paraId="2FF5D876" w14:textId="77777777" w:rsidR="00DF06E5" w:rsidRPr="0029259B" w:rsidRDefault="00DF06E5" w:rsidP="004E46F6">
            <w:pPr>
              <w:jc w:val="center"/>
              <w:rPr>
                <w:rFonts w:ascii="Arial" w:hAnsi="Arial" w:cs="Arial"/>
                <w:highlight w:val="yellow"/>
              </w:rPr>
            </w:pPr>
            <w:r w:rsidRPr="0029259B">
              <w:rPr>
                <w:rFonts w:ascii="Arial" w:hAnsi="Arial" w:cs="Arial"/>
                <w:highlight w:val="yellow"/>
              </w:rPr>
              <w:t>Page</w:t>
            </w:r>
          </w:p>
        </w:tc>
        <w:tc>
          <w:tcPr>
            <w:tcW w:w="2340" w:type="dxa"/>
            <w:tcBorders>
              <w:bottom w:val="single" w:sz="4" w:space="0" w:color="auto"/>
            </w:tcBorders>
            <w:vAlign w:val="center"/>
          </w:tcPr>
          <w:p w14:paraId="057DF59F" w14:textId="77777777" w:rsidR="00DF06E5" w:rsidRPr="0029259B" w:rsidRDefault="00DF06E5" w:rsidP="004E46F6">
            <w:pPr>
              <w:jc w:val="center"/>
              <w:rPr>
                <w:rFonts w:ascii="Arial" w:hAnsi="Arial" w:cs="Arial"/>
                <w:highlight w:val="yellow"/>
              </w:rPr>
            </w:pPr>
            <w:r w:rsidRPr="0029259B">
              <w:rPr>
                <w:rFonts w:ascii="Arial" w:hAnsi="Arial" w:cs="Arial"/>
                <w:highlight w:val="yellow"/>
              </w:rPr>
              <w:t>Reason</w:t>
            </w:r>
          </w:p>
        </w:tc>
        <w:tc>
          <w:tcPr>
            <w:tcW w:w="1350" w:type="dxa"/>
            <w:vMerge/>
            <w:vAlign w:val="center"/>
          </w:tcPr>
          <w:p w14:paraId="4C448491" w14:textId="77777777" w:rsidR="00DF06E5" w:rsidRPr="0029259B" w:rsidRDefault="00DF06E5" w:rsidP="004E46F6">
            <w:pPr>
              <w:rPr>
                <w:rFonts w:ascii="Arial" w:hAnsi="Arial" w:cs="Arial"/>
                <w:highlight w:val="yellow"/>
              </w:rPr>
            </w:pPr>
          </w:p>
        </w:tc>
        <w:tc>
          <w:tcPr>
            <w:tcW w:w="1080" w:type="dxa"/>
            <w:vMerge/>
            <w:vAlign w:val="center"/>
          </w:tcPr>
          <w:p w14:paraId="7B9E842A" w14:textId="77777777" w:rsidR="00DF06E5" w:rsidRPr="0029259B" w:rsidRDefault="00DF06E5" w:rsidP="004E46F6">
            <w:pPr>
              <w:rPr>
                <w:rFonts w:ascii="Arial" w:hAnsi="Arial" w:cs="Arial"/>
                <w:highlight w:val="yellow"/>
              </w:rPr>
            </w:pPr>
          </w:p>
        </w:tc>
        <w:tc>
          <w:tcPr>
            <w:tcW w:w="1350" w:type="dxa"/>
            <w:vMerge/>
            <w:vAlign w:val="center"/>
          </w:tcPr>
          <w:p w14:paraId="0B414921" w14:textId="77777777" w:rsidR="00DF06E5" w:rsidRPr="0029259B" w:rsidRDefault="00DF06E5" w:rsidP="004E46F6">
            <w:pPr>
              <w:rPr>
                <w:rFonts w:ascii="Arial" w:hAnsi="Arial" w:cs="Arial"/>
                <w:highlight w:val="yellow"/>
              </w:rPr>
            </w:pPr>
          </w:p>
        </w:tc>
      </w:tr>
      <w:tr w:rsidR="00DF06E5" w:rsidRPr="0029259B" w14:paraId="53599B55" w14:textId="77777777" w:rsidTr="00AD5155">
        <w:trPr>
          <w:trHeight w:val="377"/>
        </w:trPr>
        <w:tc>
          <w:tcPr>
            <w:tcW w:w="625" w:type="dxa"/>
            <w:tcBorders>
              <w:top w:val="single" w:sz="4" w:space="0" w:color="auto"/>
              <w:left w:val="single" w:sz="4" w:space="0" w:color="auto"/>
              <w:bottom w:val="single" w:sz="4" w:space="0" w:color="auto"/>
              <w:right w:val="single" w:sz="4" w:space="0" w:color="auto"/>
            </w:tcBorders>
          </w:tcPr>
          <w:p w14:paraId="106EDA6C" w14:textId="77777777" w:rsidR="00DF06E5" w:rsidRPr="0029259B" w:rsidRDefault="00DF06E5" w:rsidP="004E46F6">
            <w:pPr>
              <w:jc w:val="center"/>
              <w:rPr>
                <w:rFonts w:ascii="Arial" w:hAnsi="Arial" w:cs="Arial"/>
                <w:szCs w:val="21"/>
                <w:highlight w:val="yellow"/>
              </w:rPr>
            </w:pPr>
            <w:r w:rsidRPr="0029259B">
              <w:rPr>
                <w:rFonts w:ascii="Arial" w:hAnsi="Arial" w:cs="Arial"/>
                <w:highlight w:val="yellow"/>
              </w:rPr>
              <w:t>1</w:t>
            </w:r>
          </w:p>
        </w:tc>
        <w:tc>
          <w:tcPr>
            <w:tcW w:w="2970" w:type="dxa"/>
            <w:tcBorders>
              <w:top w:val="single" w:sz="4" w:space="0" w:color="auto"/>
              <w:left w:val="single" w:sz="4" w:space="0" w:color="auto"/>
              <w:bottom w:val="single" w:sz="4" w:space="0" w:color="auto"/>
              <w:right w:val="single" w:sz="4" w:space="0" w:color="auto"/>
            </w:tcBorders>
          </w:tcPr>
          <w:p w14:paraId="21EE1EA3" w14:textId="77551F63" w:rsidR="00DF06E5" w:rsidRPr="0029259B" w:rsidRDefault="00DF06E5" w:rsidP="004E46F6">
            <w:pPr>
              <w:rPr>
                <w:rFonts w:ascii="Arial" w:hAnsi="Arial" w:cs="Arial"/>
                <w:szCs w:val="18"/>
                <w:highlight w:val="yellow"/>
              </w:rPr>
            </w:pPr>
            <w:commentRangeStart w:id="1261"/>
            <w:r w:rsidRPr="0029259B">
              <w:rPr>
                <w:rFonts w:ascii="Arial" w:hAnsi="Arial" w:cs="Arial"/>
                <w:szCs w:val="18"/>
                <w:highlight w:val="yellow"/>
              </w:rPr>
              <w:t xml:space="preserve">Update the </w:t>
            </w:r>
            <w:r w:rsidR="008A067C" w:rsidRPr="0029259B">
              <w:rPr>
                <w:rFonts w:ascii="Arial" w:hAnsi="Arial" w:cs="Arial"/>
                <w:szCs w:val="18"/>
                <w:highlight w:val="yellow"/>
              </w:rPr>
              <w:t>contents that</w:t>
            </w:r>
            <w:r w:rsidRPr="0029259B">
              <w:rPr>
                <w:rFonts w:ascii="Arial" w:hAnsi="Arial" w:cs="Arial"/>
                <w:szCs w:val="18"/>
                <w:highlight w:val="yellow"/>
              </w:rPr>
              <w:t xml:space="preserve"> related to F1KM</w:t>
            </w:r>
            <w:r w:rsidR="008A067C" w:rsidRPr="0029259B">
              <w:rPr>
                <w:rFonts w:ascii="Arial" w:hAnsi="Arial" w:cs="Arial"/>
                <w:szCs w:val="18"/>
                <w:highlight w:val="yellow"/>
              </w:rPr>
              <w:t>-S4</w:t>
            </w:r>
            <w:r w:rsidRPr="0029259B">
              <w:rPr>
                <w:rFonts w:ascii="Arial" w:hAnsi="Arial" w:cs="Arial"/>
                <w:szCs w:val="18"/>
                <w:highlight w:val="yellow"/>
              </w:rPr>
              <w:t xml:space="preserve"> </w:t>
            </w:r>
            <w:commentRangeEnd w:id="1261"/>
            <w:r w:rsidR="001E6BD0" w:rsidRPr="0029259B">
              <w:rPr>
                <w:rStyle w:val="CommentReference"/>
                <w:rFonts w:ascii="Arial" w:hAnsi="Arial" w:cs="Arial"/>
              </w:rPr>
              <w:commentReference w:id="1261"/>
            </w:r>
          </w:p>
        </w:tc>
        <w:tc>
          <w:tcPr>
            <w:tcW w:w="1170" w:type="dxa"/>
            <w:tcBorders>
              <w:top w:val="single" w:sz="4" w:space="0" w:color="auto"/>
              <w:left w:val="single" w:sz="4" w:space="0" w:color="auto"/>
              <w:bottom w:val="single" w:sz="4" w:space="0" w:color="auto"/>
              <w:right w:val="single" w:sz="4" w:space="0" w:color="auto"/>
            </w:tcBorders>
          </w:tcPr>
          <w:p w14:paraId="471A142D" w14:textId="0C6D908A" w:rsidR="00F71182" w:rsidRPr="0029259B" w:rsidRDefault="00F71182" w:rsidP="004E46F6">
            <w:pPr>
              <w:jc w:val="center"/>
              <w:rPr>
                <w:rFonts w:ascii="Arial" w:hAnsi="Arial" w:cs="Arial"/>
                <w:szCs w:val="21"/>
                <w:highlight w:val="yellow"/>
                <w:lang w:val="vi-VN"/>
              </w:rPr>
            </w:pPr>
            <w:r w:rsidRPr="0029259B">
              <w:rPr>
                <w:rFonts w:ascii="Arial" w:hAnsi="Arial" w:cs="Arial"/>
                <w:szCs w:val="21"/>
                <w:highlight w:val="yellow"/>
                <w:lang w:val="vi-VN"/>
              </w:rPr>
              <w:fldChar w:fldCharType="begin"/>
            </w:r>
            <w:r w:rsidRPr="0029259B">
              <w:rPr>
                <w:rFonts w:ascii="Arial" w:hAnsi="Arial" w:cs="Arial"/>
                <w:szCs w:val="21"/>
                <w:highlight w:val="yellow"/>
                <w:lang w:val="vi-VN"/>
              </w:rPr>
              <w:instrText xml:space="preserve"> PAGEREF V10000_Req_02_001 \h </w:instrText>
            </w:r>
            <w:r w:rsidRPr="0029259B">
              <w:rPr>
                <w:rFonts w:ascii="Arial" w:hAnsi="Arial" w:cs="Arial"/>
                <w:szCs w:val="21"/>
                <w:highlight w:val="yellow"/>
                <w:lang w:val="vi-VN"/>
              </w:rPr>
            </w:r>
            <w:r w:rsidRPr="0029259B">
              <w:rPr>
                <w:rFonts w:ascii="Arial" w:hAnsi="Arial" w:cs="Arial"/>
                <w:szCs w:val="21"/>
                <w:highlight w:val="yellow"/>
                <w:lang w:val="vi-VN"/>
              </w:rPr>
              <w:fldChar w:fldCharType="separate"/>
            </w:r>
            <w:r w:rsidR="003C2150">
              <w:rPr>
                <w:rFonts w:ascii="Arial" w:hAnsi="Arial" w:cs="Arial"/>
                <w:noProof/>
                <w:szCs w:val="21"/>
                <w:highlight w:val="yellow"/>
                <w:lang w:val="vi-VN"/>
              </w:rPr>
              <w:t>1</w:t>
            </w:r>
            <w:r w:rsidRPr="0029259B">
              <w:rPr>
                <w:rFonts w:ascii="Arial" w:hAnsi="Arial" w:cs="Arial"/>
                <w:szCs w:val="21"/>
                <w:highlight w:val="yellow"/>
                <w:lang w:val="vi-VN"/>
              </w:rPr>
              <w:fldChar w:fldCharType="end"/>
            </w:r>
            <w:r w:rsidRPr="0029259B">
              <w:rPr>
                <w:rFonts w:ascii="Arial" w:hAnsi="Arial" w:cs="Arial"/>
                <w:szCs w:val="21"/>
                <w:highlight w:val="yellow"/>
              </w:rPr>
              <w:t>,</w:t>
            </w:r>
            <w:r w:rsidR="002529AC">
              <w:rPr>
                <w:rFonts w:ascii="Arial" w:hAnsi="Arial" w:cs="Arial"/>
                <w:szCs w:val="21"/>
                <w:highlight w:val="yellow"/>
              </w:rPr>
              <w:t xml:space="preserve"> </w:t>
            </w:r>
            <w:r w:rsidR="009E3083">
              <w:rPr>
                <w:rFonts w:ascii="Arial" w:hAnsi="Arial" w:cs="Arial"/>
                <w:szCs w:val="21"/>
                <w:highlight w:val="yellow"/>
              </w:rPr>
              <w:fldChar w:fldCharType="begin"/>
            </w:r>
            <w:r w:rsidR="009E3083">
              <w:rPr>
                <w:rFonts w:ascii="Arial" w:hAnsi="Arial" w:cs="Arial"/>
                <w:szCs w:val="21"/>
                <w:highlight w:val="yellow"/>
              </w:rPr>
              <w:instrText xml:space="preserve"> PAGEREF E10000_REL_Req_04 \h </w:instrText>
            </w:r>
            <w:r w:rsidR="009E3083">
              <w:rPr>
                <w:rFonts w:ascii="Arial" w:hAnsi="Arial" w:cs="Arial"/>
                <w:szCs w:val="21"/>
                <w:highlight w:val="yellow"/>
              </w:rPr>
            </w:r>
            <w:r w:rsidR="009E3083">
              <w:rPr>
                <w:rFonts w:ascii="Arial" w:hAnsi="Arial" w:cs="Arial"/>
                <w:szCs w:val="21"/>
                <w:highlight w:val="yellow"/>
              </w:rPr>
              <w:fldChar w:fldCharType="separate"/>
            </w:r>
            <w:r w:rsidR="003C2150">
              <w:rPr>
                <w:rFonts w:ascii="Arial" w:hAnsi="Arial" w:cs="Arial"/>
                <w:noProof/>
                <w:szCs w:val="21"/>
                <w:highlight w:val="yellow"/>
              </w:rPr>
              <w:t>35</w:t>
            </w:r>
            <w:r w:rsidR="009E3083">
              <w:rPr>
                <w:rFonts w:ascii="Arial" w:hAnsi="Arial" w:cs="Arial"/>
                <w:szCs w:val="21"/>
                <w:highlight w:val="yellow"/>
              </w:rPr>
              <w:fldChar w:fldCharType="end"/>
            </w:r>
            <w:r w:rsidRPr="0029259B">
              <w:rPr>
                <w:rFonts w:ascii="Arial" w:hAnsi="Arial" w:cs="Arial"/>
                <w:szCs w:val="21"/>
                <w:highlight w:val="yellow"/>
              </w:rPr>
              <w:t xml:space="preserve">, </w:t>
            </w:r>
            <w:r w:rsidRPr="0029259B">
              <w:rPr>
                <w:rFonts w:ascii="Arial" w:hAnsi="Arial" w:cs="Arial"/>
                <w:szCs w:val="21"/>
                <w:highlight w:val="yellow"/>
                <w:lang w:val="vi-VN"/>
              </w:rPr>
              <w:fldChar w:fldCharType="begin"/>
            </w:r>
            <w:r w:rsidRPr="0029259B">
              <w:rPr>
                <w:rFonts w:ascii="Arial" w:hAnsi="Arial" w:cs="Arial"/>
                <w:szCs w:val="21"/>
                <w:highlight w:val="yellow"/>
                <w:lang w:val="vi-VN"/>
              </w:rPr>
              <w:instrText xml:space="preserve"> PAGEREF V10000_Req_02_003 \h </w:instrText>
            </w:r>
            <w:r w:rsidRPr="0029259B">
              <w:rPr>
                <w:rFonts w:ascii="Arial" w:hAnsi="Arial" w:cs="Arial"/>
                <w:szCs w:val="21"/>
                <w:highlight w:val="yellow"/>
                <w:lang w:val="vi-VN"/>
              </w:rPr>
            </w:r>
            <w:r w:rsidRPr="0029259B">
              <w:rPr>
                <w:rFonts w:ascii="Arial" w:hAnsi="Arial" w:cs="Arial"/>
                <w:szCs w:val="21"/>
                <w:highlight w:val="yellow"/>
                <w:lang w:val="vi-VN"/>
              </w:rPr>
              <w:fldChar w:fldCharType="separate"/>
            </w:r>
            <w:r w:rsidR="003C2150">
              <w:rPr>
                <w:rFonts w:ascii="Arial" w:hAnsi="Arial" w:cs="Arial"/>
                <w:noProof/>
                <w:szCs w:val="21"/>
                <w:highlight w:val="yellow"/>
                <w:lang w:val="vi-VN"/>
              </w:rPr>
              <w:t>57</w:t>
            </w:r>
            <w:r w:rsidRPr="0029259B">
              <w:rPr>
                <w:rFonts w:ascii="Arial" w:hAnsi="Arial" w:cs="Arial"/>
                <w:szCs w:val="21"/>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4E84EEB2" w14:textId="462CBEA0" w:rsidR="00DF06E5" w:rsidRPr="0029259B" w:rsidRDefault="00DF06E5" w:rsidP="004E46F6">
            <w:pPr>
              <w:rPr>
                <w:rFonts w:ascii="Arial" w:hAnsi="Arial" w:cs="Arial"/>
                <w:szCs w:val="21"/>
                <w:highlight w:val="yellow"/>
              </w:rPr>
            </w:pPr>
            <w:r w:rsidRPr="0029259B">
              <w:rPr>
                <w:rFonts w:ascii="Arial" w:hAnsi="Arial" w:cs="Arial"/>
                <w:szCs w:val="18"/>
                <w:highlight w:val="yellow"/>
              </w:rPr>
              <w:t>Supporting ET-VPF for F1KM</w:t>
            </w:r>
            <w:r w:rsidR="002F0395" w:rsidRPr="0029259B">
              <w:rPr>
                <w:rFonts w:ascii="Arial" w:hAnsi="Arial" w:cs="Arial"/>
                <w:szCs w:val="18"/>
                <w:highlight w:val="yellow"/>
              </w:rPr>
              <w:t>-S4</w:t>
            </w:r>
          </w:p>
        </w:tc>
        <w:tc>
          <w:tcPr>
            <w:tcW w:w="1350" w:type="dxa"/>
            <w:tcBorders>
              <w:top w:val="single" w:sz="4" w:space="0" w:color="auto"/>
              <w:left w:val="single" w:sz="4" w:space="0" w:color="auto"/>
              <w:bottom w:val="single" w:sz="4" w:space="0" w:color="auto"/>
              <w:right w:val="single" w:sz="4" w:space="0" w:color="auto"/>
            </w:tcBorders>
          </w:tcPr>
          <w:p w14:paraId="5CC5EF2A" w14:textId="4E274813" w:rsidR="00DF06E5" w:rsidRPr="0029259B" w:rsidRDefault="00AD5155" w:rsidP="004E46F6">
            <w:pPr>
              <w:rPr>
                <w:rFonts w:ascii="Arial" w:hAnsi="Arial" w:cs="Arial"/>
                <w:szCs w:val="21"/>
                <w:highlight w:val="yellow"/>
              </w:rPr>
            </w:pPr>
            <w:r w:rsidRPr="0029259B">
              <w:rPr>
                <w:rFonts w:ascii="Arial" w:hAnsi="Arial" w:cs="Arial"/>
                <w:szCs w:val="21"/>
                <w:highlight w:val="yellow"/>
              </w:rPr>
              <w:t>June</w:t>
            </w:r>
            <w:r w:rsidRPr="0029259B">
              <w:rPr>
                <w:rFonts w:ascii="Arial" w:hAnsi="Arial" w:cs="Arial"/>
                <w:szCs w:val="21"/>
                <w:highlight w:val="yellow"/>
                <w:lang w:val="vi-VN"/>
              </w:rPr>
              <w:t xml:space="preserve"> </w:t>
            </w:r>
            <w:r w:rsidRPr="0029259B">
              <w:rPr>
                <w:rFonts w:ascii="Arial" w:hAnsi="Arial" w:cs="Arial"/>
                <w:szCs w:val="21"/>
                <w:highlight w:val="yellow"/>
              </w:rPr>
              <w:t>27</w:t>
            </w:r>
            <w:r w:rsidR="00DF06E5" w:rsidRPr="0029259B">
              <w:rPr>
                <w:rFonts w:ascii="Arial" w:hAnsi="Arial" w:cs="Arial"/>
                <w:szCs w:val="21"/>
                <w:highlight w:val="yellow"/>
              </w:rPr>
              <w:t>, 2022</w:t>
            </w:r>
          </w:p>
        </w:tc>
        <w:tc>
          <w:tcPr>
            <w:tcW w:w="1080" w:type="dxa"/>
            <w:tcBorders>
              <w:top w:val="single" w:sz="4" w:space="0" w:color="auto"/>
              <w:left w:val="single" w:sz="4" w:space="0" w:color="auto"/>
              <w:bottom w:val="single" w:sz="4" w:space="0" w:color="auto"/>
              <w:right w:val="single" w:sz="4" w:space="0" w:color="auto"/>
            </w:tcBorders>
          </w:tcPr>
          <w:p w14:paraId="3075098E" w14:textId="77777777" w:rsidR="00DF06E5" w:rsidRPr="0029259B" w:rsidRDefault="00DF06E5" w:rsidP="004E46F6">
            <w:pPr>
              <w:rPr>
                <w:rFonts w:ascii="Arial" w:hAnsi="Arial" w:cs="Arial"/>
                <w:szCs w:val="21"/>
                <w:highlight w:val="yellow"/>
              </w:rPr>
            </w:pPr>
            <w:r w:rsidRPr="0029259B">
              <w:rPr>
                <w:rFonts w:ascii="Arial" w:hAnsi="Arial" w:cs="Arial"/>
                <w:szCs w:val="21"/>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14FC6AA0" w14:textId="77777777" w:rsidR="00DF06E5" w:rsidRPr="0029259B" w:rsidRDefault="00DF06E5" w:rsidP="004E46F6">
            <w:pPr>
              <w:rPr>
                <w:rFonts w:ascii="Arial" w:hAnsi="Arial" w:cs="Arial"/>
                <w:szCs w:val="21"/>
                <w:highlight w:val="yellow"/>
              </w:rPr>
            </w:pPr>
            <w:r w:rsidRPr="0029259B">
              <w:rPr>
                <w:rFonts w:ascii="Arial" w:hAnsi="Arial" w:cs="Arial"/>
                <w:szCs w:val="21"/>
                <w:highlight w:val="yellow"/>
              </w:rPr>
              <w:t>Hong Tieu</w:t>
            </w:r>
          </w:p>
          <w:p w14:paraId="32932E07" w14:textId="714EF265" w:rsidR="00DF06E5" w:rsidRPr="0029259B" w:rsidRDefault="00AD5155" w:rsidP="004E46F6">
            <w:pPr>
              <w:rPr>
                <w:rFonts w:ascii="Arial" w:hAnsi="Arial" w:cs="Arial"/>
                <w:szCs w:val="21"/>
                <w:highlight w:val="yellow"/>
              </w:rPr>
            </w:pPr>
            <w:r w:rsidRPr="0029259B">
              <w:rPr>
                <w:rFonts w:ascii="Arial" w:hAnsi="Arial" w:cs="Arial"/>
                <w:szCs w:val="21"/>
                <w:highlight w:val="yellow"/>
              </w:rPr>
              <w:t>Giang</w:t>
            </w:r>
            <w:r w:rsidRPr="0029259B">
              <w:rPr>
                <w:rFonts w:ascii="Arial" w:hAnsi="Arial" w:cs="Arial"/>
                <w:szCs w:val="21"/>
                <w:highlight w:val="yellow"/>
                <w:lang w:val="vi-VN"/>
              </w:rPr>
              <w:t xml:space="preserve"> </w:t>
            </w:r>
            <w:r w:rsidR="00DF06E5" w:rsidRPr="0029259B">
              <w:rPr>
                <w:rFonts w:ascii="Arial" w:hAnsi="Arial" w:cs="Arial"/>
                <w:szCs w:val="21"/>
                <w:highlight w:val="yellow"/>
              </w:rPr>
              <w:t>Nguyen</w:t>
            </w:r>
          </w:p>
        </w:tc>
      </w:tr>
      <w:tr w:rsidR="00DF06E5" w:rsidRPr="0029259B" w14:paraId="3C5FB132"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55601741" w14:textId="5DCC8356" w:rsidR="00DF06E5" w:rsidRPr="0029259B" w:rsidRDefault="004E46F6" w:rsidP="004E46F6">
            <w:pPr>
              <w:jc w:val="center"/>
              <w:rPr>
                <w:rFonts w:ascii="Arial" w:eastAsia="Arial" w:hAnsi="Arial" w:cs="Arial"/>
                <w:szCs w:val="18"/>
                <w:highlight w:val="yellow"/>
              </w:rPr>
            </w:pPr>
            <w:r w:rsidRPr="0029259B">
              <w:rPr>
                <w:rFonts w:ascii="Arial" w:eastAsia="Arial" w:hAnsi="Arial" w:cs="Arial"/>
                <w:szCs w:val="18"/>
                <w:highlight w:val="yellow"/>
              </w:rPr>
              <w:t>2</w:t>
            </w:r>
          </w:p>
        </w:tc>
        <w:tc>
          <w:tcPr>
            <w:tcW w:w="2970" w:type="dxa"/>
            <w:tcBorders>
              <w:top w:val="single" w:sz="4" w:space="0" w:color="auto"/>
              <w:left w:val="single" w:sz="4" w:space="0" w:color="auto"/>
              <w:bottom w:val="single" w:sz="4" w:space="0" w:color="auto"/>
              <w:right w:val="single" w:sz="4" w:space="0" w:color="auto"/>
            </w:tcBorders>
          </w:tcPr>
          <w:p w14:paraId="6268FAEB" w14:textId="1D861E53" w:rsidR="00DF06E5" w:rsidRPr="0029259B" w:rsidRDefault="00311681" w:rsidP="004E46F6">
            <w:pPr>
              <w:rPr>
                <w:rFonts w:ascii="Arial" w:eastAsia="Arial" w:hAnsi="Arial" w:cs="Arial"/>
                <w:szCs w:val="18"/>
                <w:highlight w:val="yellow"/>
              </w:rPr>
            </w:pPr>
            <w:commentRangeStart w:id="1262"/>
            <w:r w:rsidRPr="0029259B">
              <w:rPr>
                <w:rFonts w:ascii="Arial" w:eastAsia="Arial" w:hAnsi="Arial" w:cs="Arial"/>
                <w:szCs w:val="18"/>
                <w:highlight w:val="yellow"/>
              </w:rPr>
              <w:t>Update</w:t>
            </w:r>
            <w:r w:rsidRPr="0029259B">
              <w:rPr>
                <w:rFonts w:ascii="Arial" w:eastAsia="Arial" w:hAnsi="Arial" w:cs="Arial"/>
                <w:szCs w:val="18"/>
                <w:highlight w:val="yellow"/>
                <w:lang w:val="vi-VN"/>
              </w:rPr>
              <w:t xml:space="preserve"> the contents that r</w:t>
            </w:r>
            <w:r w:rsidR="00DF06E5" w:rsidRPr="0029259B">
              <w:rPr>
                <w:rFonts w:ascii="Arial" w:eastAsia="Arial" w:hAnsi="Arial" w:cs="Arial"/>
                <w:szCs w:val="18"/>
                <w:highlight w:val="yellow"/>
              </w:rPr>
              <w:t xml:space="preserve">elated to </w:t>
            </w:r>
            <w:r w:rsidRPr="0029259B">
              <w:rPr>
                <w:rFonts w:ascii="Arial" w:hAnsi="Arial" w:cs="Arial"/>
                <w:highlight w:val="yellow"/>
              </w:rPr>
              <w:t>RLIN3n</w:t>
            </w:r>
            <w:commentRangeEnd w:id="1262"/>
            <w:r w:rsidR="008D6A82" w:rsidRPr="0029259B">
              <w:rPr>
                <w:rStyle w:val="CommentReference"/>
                <w:rFonts w:ascii="Arial" w:hAnsi="Arial" w:cs="Arial"/>
              </w:rPr>
              <w:commentReference w:id="1262"/>
            </w:r>
          </w:p>
        </w:tc>
        <w:tc>
          <w:tcPr>
            <w:tcW w:w="1170" w:type="dxa"/>
            <w:tcBorders>
              <w:top w:val="single" w:sz="4" w:space="0" w:color="auto"/>
              <w:left w:val="single" w:sz="4" w:space="0" w:color="auto"/>
              <w:bottom w:val="single" w:sz="4" w:space="0" w:color="auto"/>
              <w:right w:val="single" w:sz="4" w:space="0" w:color="auto"/>
            </w:tcBorders>
          </w:tcPr>
          <w:p w14:paraId="706EEF32" w14:textId="523D6825" w:rsidR="00F71182" w:rsidRPr="0029259B" w:rsidRDefault="00F71182" w:rsidP="004E46F6">
            <w:pPr>
              <w:jc w:val="center"/>
              <w:rPr>
                <w:rFonts w:ascii="Arial" w:eastAsia="Arial" w:hAnsi="Arial" w:cs="Arial"/>
                <w:szCs w:val="18"/>
                <w:highlight w:val="yellow"/>
              </w:rPr>
            </w:pPr>
            <w:r w:rsidRPr="0029259B">
              <w:rPr>
                <w:rFonts w:ascii="Arial" w:eastAsia="Arial" w:hAnsi="Arial" w:cs="Arial"/>
                <w:szCs w:val="18"/>
                <w:highlight w:val="yellow"/>
                <w:lang w:val="vi-VN"/>
              </w:rPr>
              <w:fldChar w:fldCharType="begin"/>
            </w:r>
            <w:r w:rsidRPr="0029259B">
              <w:rPr>
                <w:rFonts w:ascii="Arial" w:eastAsia="Arial" w:hAnsi="Arial" w:cs="Arial"/>
                <w:szCs w:val="18"/>
                <w:highlight w:val="yellow"/>
                <w:lang w:val="vi-VN"/>
              </w:rPr>
              <w:instrText xml:space="preserve"> PAGEREF V10000_Req_01_001 \h </w:instrText>
            </w:r>
            <w:r w:rsidRPr="0029259B">
              <w:rPr>
                <w:rFonts w:ascii="Arial" w:eastAsia="Arial" w:hAnsi="Arial" w:cs="Arial"/>
                <w:szCs w:val="18"/>
                <w:highlight w:val="yellow"/>
                <w:lang w:val="vi-VN"/>
              </w:rPr>
            </w:r>
            <w:r w:rsidRPr="0029259B">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w:t>
            </w:r>
            <w:r w:rsidRPr="0029259B">
              <w:rPr>
                <w:rFonts w:ascii="Arial" w:eastAsia="Arial" w:hAnsi="Arial" w:cs="Arial"/>
                <w:szCs w:val="18"/>
                <w:highlight w:val="yellow"/>
                <w:lang w:val="vi-VN"/>
              </w:rPr>
              <w:fldChar w:fldCharType="end"/>
            </w:r>
            <w:r w:rsidRPr="0029259B">
              <w:rPr>
                <w:rFonts w:ascii="Arial" w:eastAsia="Arial" w:hAnsi="Arial" w:cs="Arial"/>
                <w:szCs w:val="18"/>
                <w:highlight w:val="yellow"/>
              </w:rPr>
              <w:t xml:space="preserve">, </w:t>
            </w:r>
            <w:r w:rsidRPr="0029259B">
              <w:rPr>
                <w:rFonts w:ascii="Arial" w:eastAsia="Arial" w:hAnsi="Arial" w:cs="Arial"/>
                <w:szCs w:val="18"/>
                <w:highlight w:val="yellow"/>
                <w:lang w:val="vi-VN"/>
              </w:rPr>
              <w:fldChar w:fldCharType="begin"/>
            </w:r>
            <w:r w:rsidRPr="0029259B">
              <w:rPr>
                <w:rFonts w:ascii="Arial" w:eastAsia="Arial" w:hAnsi="Arial" w:cs="Arial"/>
                <w:szCs w:val="18"/>
                <w:highlight w:val="yellow"/>
                <w:lang w:val="vi-VN"/>
              </w:rPr>
              <w:instrText xml:space="preserve"> PAGEREF V10000_Req_01_002 \h </w:instrText>
            </w:r>
            <w:r w:rsidRPr="0029259B">
              <w:rPr>
                <w:rFonts w:ascii="Arial" w:eastAsia="Arial" w:hAnsi="Arial" w:cs="Arial"/>
                <w:szCs w:val="18"/>
                <w:highlight w:val="yellow"/>
                <w:lang w:val="vi-VN"/>
              </w:rPr>
            </w:r>
            <w:r w:rsidRPr="0029259B">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15</w:t>
            </w:r>
            <w:r w:rsidRPr="0029259B">
              <w:rPr>
                <w:rFonts w:ascii="Arial" w:eastAsia="Arial" w:hAnsi="Arial" w:cs="Arial"/>
                <w:szCs w:val="18"/>
                <w:highlight w:val="yellow"/>
                <w:lang w:val="vi-VN"/>
              </w:rPr>
              <w:fldChar w:fldCharType="end"/>
            </w:r>
            <w:r w:rsidRPr="0029259B">
              <w:rPr>
                <w:rFonts w:ascii="Arial" w:eastAsia="Arial" w:hAnsi="Arial" w:cs="Arial"/>
                <w:szCs w:val="18"/>
                <w:highlight w:val="yellow"/>
              </w:rPr>
              <w:t xml:space="preserve">, </w:t>
            </w:r>
            <w:r w:rsidRPr="0029259B">
              <w:rPr>
                <w:rFonts w:ascii="Arial" w:eastAsia="Arial" w:hAnsi="Arial" w:cs="Arial"/>
                <w:szCs w:val="18"/>
                <w:highlight w:val="yellow"/>
              </w:rPr>
              <w:fldChar w:fldCharType="begin"/>
            </w:r>
            <w:r w:rsidRPr="0029259B">
              <w:rPr>
                <w:rFonts w:ascii="Arial" w:eastAsia="Arial" w:hAnsi="Arial" w:cs="Arial"/>
                <w:szCs w:val="18"/>
                <w:highlight w:val="yellow"/>
              </w:rPr>
              <w:instrText xml:space="preserve"> PAGEREF V10000_Req_01_003 \h </w:instrText>
            </w:r>
            <w:r w:rsidRPr="0029259B">
              <w:rPr>
                <w:rFonts w:ascii="Arial" w:eastAsia="Arial" w:hAnsi="Arial" w:cs="Arial"/>
                <w:szCs w:val="18"/>
                <w:highlight w:val="yellow"/>
              </w:rPr>
            </w:r>
            <w:r w:rsidRPr="0029259B">
              <w:rPr>
                <w:rFonts w:ascii="Arial" w:eastAsia="Arial" w:hAnsi="Arial" w:cs="Arial"/>
                <w:szCs w:val="18"/>
                <w:highlight w:val="yellow"/>
              </w:rPr>
              <w:fldChar w:fldCharType="separate"/>
            </w:r>
            <w:r w:rsidR="003C2150">
              <w:rPr>
                <w:rFonts w:ascii="Arial" w:eastAsia="Arial" w:hAnsi="Arial" w:cs="Arial"/>
                <w:noProof/>
                <w:szCs w:val="18"/>
                <w:highlight w:val="yellow"/>
              </w:rPr>
              <w:t>17</w:t>
            </w:r>
            <w:r w:rsidRPr="0029259B">
              <w:rPr>
                <w:rFonts w:ascii="Arial" w:eastAsia="Arial" w:hAnsi="Arial" w:cs="Arial"/>
                <w:szCs w:val="18"/>
                <w:highlight w:val="yellow"/>
              </w:rPr>
              <w:fldChar w:fldCharType="end"/>
            </w:r>
            <w:r w:rsidRPr="0029259B">
              <w:rPr>
                <w:rFonts w:ascii="Arial" w:eastAsia="Arial" w:hAnsi="Arial" w:cs="Arial"/>
                <w:szCs w:val="18"/>
                <w:highlight w:val="yellow"/>
              </w:rPr>
              <w:t xml:space="preserve">, </w:t>
            </w:r>
            <w:r w:rsidRPr="0029259B">
              <w:rPr>
                <w:rFonts w:ascii="Arial" w:eastAsia="Arial" w:hAnsi="Arial" w:cs="Arial"/>
                <w:szCs w:val="18"/>
                <w:highlight w:val="yellow"/>
              </w:rPr>
              <w:fldChar w:fldCharType="begin"/>
            </w:r>
            <w:r w:rsidRPr="0029259B">
              <w:rPr>
                <w:rFonts w:ascii="Arial" w:eastAsia="Arial" w:hAnsi="Arial" w:cs="Arial"/>
                <w:szCs w:val="18"/>
                <w:highlight w:val="yellow"/>
              </w:rPr>
              <w:instrText xml:space="preserve"> PAGEREF V10000_Req_01_004 \h </w:instrText>
            </w:r>
            <w:r w:rsidRPr="0029259B">
              <w:rPr>
                <w:rFonts w:ascii="Arial" w:eastAsia="Arial" w:hAnsi="Arial" w:cs="Arial"/>
                <w:szCs w:val="18"/>
                <w:highlight w:val="yellow"/>
              </w:rPr>
            </w:r>
            <w:r w:rsidRPr="0029259B">
              <w:rPr>
                <w:rFonts w:ascii="Arial" w:eastAsia="Arial" w:hAnsi="Arial" w:cs="Arial"/>
                <w:szCs w:val="18"/>
                <w:highlight w:val="yellow"/>
              </w:rPr>
              <w:fldChar w:fldCharType="separate"/>
            </w:r>
            <w:r w:rsidR="003C2150">
              <w:rPr>
                <w:rFonts w:ascii="Arial" w:eastAsia="Arial" w:hAnsi="Arial" w:cs="Arial"/>
                <w:noProof/>
                <w:szCs w:val="18"/>
                <w:highlight w:val="yellow"/>
              </w:rPr>
              <w:t>25</w:t>
            </w:r>
            <w:r w:rsidRPr="0029259B">
              <w:rPr>
                <w:rFonts w:ascii="Arial" w:eastAsia="Arial" w:hAnsi="Arial" w:cs="Arial"/>
                <w:szCs w:val="18"/>
                <w:highlight w:val="yellow"/>
              </w:rPr>
              <w:fldChar w:fldCharType="end"/>
            </w:r>
            <w:r w:rsidRPr="0029259B">
              <w:rPr>
                <w:rFonts w:ascii="Arial" w:eastAsia="Arial" w:hAnsi="Arial" w:cs="Arial"/>
                <w:szCs w:val="18"/>
                <w:highlight w:val="yellow"/>
              </w:rPr>
              <w:t xml:space="preserve">, </w:t>
            </w:r>
            <w:r w:rsidRPr="0029259B">
              <w:rPr>
                <w:rFonts w:ascii="Arial" w:eastAsia="Arial" w:hAnsi="Arial" w:cs="Arial"/>
                <w:szCs w:val="18"/>
                <w:highlight w:val="yellow"/>
              </w:rPr>
              <w:fldChar w:fldCharType="begin"/>
            </w:r>
            <w:r w:rsidRPr="0029259B">
              <w:rPr>
                <w:rFonts w:ascii="Arial" w:eastAsia="Arial" w:hAnsi="Arial" w:cs="Arial"/>
                <w:szCs w:val="18"/>
                <w:highlight w:val="yellow"/>
              </w:rPr>
              <w:instrText xml:space="preserve"> PAGEREF V10000_Req_01_005 \h </w:instrText>
            </w:r>
            <w:r w:rsidRPr="0029259B">
              <w:rPr>
                <w:rFonts w:ascii="Arial" w:eastAsia="Arial" w:hAnsi="Arial" w:cs="Arial"/>
                <w:szCs w:val="18"/>
                <w:highlight w:val="yellow"/>
              </w:rPr>
            </w:r>
            <w:r w:rsidRPr="0029259B">
              <w:rPr>
                <w:rFonts w:ascii="Arial" w:eastAsia="Arial" w:hAnsi="Arial" w:cs="Arial"/>
                <w:szCs w:val="18"/>
                <w:highlight w:val="yellow"/>
              </w:rPr>
              <w:fldChar w:fldCharType="separate"/>
            </w:r>
            <w:r w:rsidR="003C2150">
              <w:rPr>
                <w:rFonts w:ascii="Arial" w:eastAsia="Arial" w:hAnsi="Arial" w:cs="Arial"/>
                <w:noProof/>
                <w:szCs w:val="18"/>
                <w:highlight w:val="yellow"/>
              </w:rPr>
              <w:t>30</w:t>
            </w:r>
            <w:r w:rsidRPr="0029259B">
              <w:rPr>
                <w:rFonts w:ascii="Arial" w:eastAsia="Arial" w:hAnsi="Arial" w:cs="Arial"/>
                <w:szCs w:val="18"/>
                <w:highlight w:val="yellow"/>
              </w:rPr>
              <w:fldChar w:fldCharType="end"/>
            </w:r>
            <w:r w:rsidRPr="0029259B">
              <w:rPr>
                <w:rFonts w:ascii="Arial" w:eastAsia="Arial" w:hAnsi="Arial" w:cs="Arial"/>
                <w:szCs w:val="18"/>
                <w:highlight w:val="yellow"/>
              </w:rPr>
              <w:t xml:space="preserve">, </w:t>
            </w:r>
            <w:r w:rsidRPr="0029259B">
              <w:rPr>
                <w:rFonts w:ascii="Arial" w:eastAsia="Arial" w:hAnsi="Arial" w:cs="Arial"/>
                <w:szCs w:val="18"/>
                <w:highlight w:val="yellow"/>
              </w:rPr>
              <w:fldChar w:fldCharType="begin"/>
            </w:r>
            <w:r w:rsidRPr="0029259B">
              <w:rPr>
                <w:rFonts w:ascii="Arial" w:eastAsia="Arial" w:hAnsi="Arial" w:cs="Arial"/>
                <w:szCs w:val="18"/>
                <w:highlight w:val="yellow"/>
              </w:rPr>
              <w:instrText xml:space="preserve"> PAGEREF V10000_Req_01_006 \h </w:instrText>
            </w:r>
            <w:r w:rsidRPr="0029259B">
              <w:rPr>
                <w:rFonts w:ascii="Arial" w:eastAsia="Arial" w:hAnsi="Arial" w:cs="Arial"/>
                <w:szCs w:val="18"/>
                <w:highlight w:val="yellow"/>
              </w:rPr>
            </w:r>
            <w:r w:rsidRPr="0029259B">
              <w:rPr>
                <w:rFonts w:ascii="Arial" w:eastAsia="Arial" w:hAnsi="Arial" w:cs="Arial"/>
                <w:szCs w:val="18"/>
                <w:highlight w:val="yellow"/>
              </w:rPr>
              <w:fldChar w:fldCharType="separate"/>
            </w:r>
            <w:r w:rsidR="003C2150">
              <w:rPr>
                <w:rFonts w:ascii="Arial" w:eastAsia="Arial" w:hAnsi="Arial" w:cs="Arial"/>
                <w:noProof/>
                <w:szCs w:val="18"/>
                <w:highlight w:val="yellow"/>
              </w:rPr>
              <w:t>40</w:t>
            </w:r>
            <w:r w:rsidRPr="0029259B">
              <w:rPr>
                <w:rFonts w:ascii="Arial" w:eastAsia="Arial" w:hAnsi="Arial" w:cs="Arial"/>
                <w:szCs w:val="18"/>
                <w:highlight w:val="yellow"/>
              </w:rPr>
              <w:fldChar w:fldCharType="end"/>
            </w:r>
            <w:r w:rsidRPr="0029259B">
              <w:rPr>
                <w:rFonts w:ascii="Arial" w:eastAsia="Arial" w:hAnsi="Arial" w:cs="Arial"/>
                <w:szCs w:val="18"/>
                <w:highlight w:val="yellow"/>
              </w:rPr>
              <w:t xml:space="preserve">, </w:t>
            </w:r>
            <w:r w:rsidRPr="0029259B">
              <w:rPr>
                <w:rFonts w:ascii="Arial" w:eastAsia="Arial" w:hAnsi="Arial" w:cs="Arial"/>
                <w:szCs w:val="18"/>
                <w:highlight w:val="yellow"/>
              </w:rPr>
              <w:fldChar w:fldCharType="begin"/>
            </w:r>
            <w:r w:rsidRPr="0029259B">
              <w:rPr>
                <w:rFonts w:ascii="Arial" w:eastAsia="Arial" w:hAnsi="Arial" w:cs="Arial"/>
                <w:szCs w:val="18"/>
                <w:highlight w:val="yellow"/>
              </w:rPr>
              <w:instrText xml:space="preserve"> PAGEREF V10000_Req_01_007 \h </w:instrText>
            </w:r>
            <w:r w:rsidRPr="0029259B">
              <w:rPr>
                <w:rFonts w:ascii="Arial" w:eastAsia="Arial" w:hAnsi="Arial" w:cs="Arial"/>
                <w:szCs w:val="18"/>
                <w:highlight w:val="yellow"/>
              </w:rPr>
            </w:r>
            <w:r w:rsidRPr="0029259B">
              <w:rPr>
                <w:rFonts w:ascii="Arial" w:eastAsia="Arial" w:hAnsi="Arial" w:cs="Arial"/>
                <w:szCs w:val="18"/>
                <w:highlight w:val="yellow"/>
              </w:rPr>
              <w:fldChar w:fldCharType="separate"/>
            </w:r>
            <w:r w:rsidR="003C2150">
              <w:rPr>
                <w:rFonts w:ascii="Arial" w:eastAsia="Arial" w:hAnsi="Arial" w:cs="Arial"/>
                <w:noProof/>
                <w:szCs w:val="18"/>
                <w:highlight w:val="yellow"/>
              </w:rPr>
              <w:t>57</w:t>
            </w:r>
            <w:r w:rsidRPr="0029259B">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6ADB4B98" w14:textId="6F3F5F8D" w:rsidR="00DF06E5" w:rsidRPr="0029259B" w:rsidRDefault="00DF06E5" w:rsidP="004E46F6">
            <w:pPr>
              <w:rPr>
                <w:rFonts w:ascii="Arial" w:eastAsia="Arial" w:hAnsi="Arial" w:cs="Arial"/>
                <w:szCs w:val="18"/>
                <w:highlight w:val="yellow"/>
              </w:rPr>
            </w:pPr>
            <w:r w:rsidRPr="0029259B">
              <w:rPr>
                <w:rFonts w:ascii="Arial" w:eastAsia="Arial" w:hAnsi="Arial" w:cs="Arial"/>
                <w:szCs w:val="18"/>
                <w:highlight w:val="yellow"/>
              </w:rPr>
              <w:t xml:space="preserve">Supporting </w:t>
            </w:r>
            <w:r w:rsidR="00311681" w:rsidRPr="0029259B">
              <w:rPr>
                <w:rFonts w:ascii="Arial" w:hAnsi="Arial" w:cs="Arial"/>
                <w:highlight w:val="yellow"/>
              </w:rPr>
              <w:t>RLIN3n</w:t>
            </w:r>
            <w:r w:rsidRPr="0029259B">
              <w:rPr>
                <w:rFonts w:ascii="Arial" w:eastAsia="Arial" w:hAnsi="Arial" w:cs="Arial"/>
                <w:szCs w:val="18"/>
                <w:highlight w:val="yellow"/>
              </w:rPr>
              <w:t xml:space="preserve"> for ET-VPF</w:t>
            </w:r>
          </w:p>
        </w:tc>
        <w:tc>
          <w:tcPr>
            <w:tcW w:w="1350" w:type="dxa"/>
            <w:tcBorders>
              <w:top w:val="single" w:sz="4" w:space="0" w:color="auto"/>
              <w:left w:val="single" w:sz="4" w:space="0" w:color="auto"/>
              <w:bottom w:val="single" w:sz="4" w:space="0" w:color="auto"/>
              <w:right w:val="single" w:sz="4" w:space="0" w:color="auto"/>
            </w:tcBorders>
          </w:tcPr>
          <w:p w14:paraId="79EFFEED" w14:textId="2EBAF285" w:rsidR="00DF06E5" w:rsidRPr="0029259B" w:rsidRDefault="00E4250B" w:rsidP="004E46F6">
            <w:pPr>
              <w:rPr>
                <w:rFonts w:ascii="Arial" w:eastAsia="Arial" w:hAnsi="Arial" w:cs="Arial"/>
                <w:szCs w:val="18"/>
                <w:highlight w:val="yellow"/>
              </w:rPr>
            </w:pPr>
            <w:r w:rsidRPr="0029259B">
              <w:rPr>
                <w:rFonts w:ascii="Arial" w:eastAsia="Arial" w:hAnsi="Arial" w:cs="Arial"/>
                <w:highlight w:val="yellow"/>
              </w:rPr>
              <w:t>Jun</w:t>
            </w:r>
            <w:r w:rsidRPr="0029259B">
              <w:rPr>
                <w:rFonts w:ascii="Arial" w:eastAsia="Arial" w:hAnsi="Arial" w:cs="Arial"/>
                <w:highlight w:val="yellow"/>
                <w:lang w:val="vi-VN"/>
              </w:rPr>
              <w:t xml:space="preserve"> </w:t>
            </w:r>
            <w:r w:rsidR="00AD5155" w:rsidRPr="0029259B">
              <w:rPr>
                <w:rFonts w:ascii="Arial" w:eastAsia="Arial" w:hAnsi="Arial" w:cs="Arial"/>
                <w:highlight w:val="yellow"/>
              </w:rPr>
              <w:t>27</w:t>
            </w:r>
            <w:r w:rsidR="00DF06E5" w:rsidRPr="0029259B">
              <w:rPr>
                <w:rFonts w:ascii="Arial" w:eastAsia="Arial" w:hAnsi="Arial" w:cs="Arial"/>
                <w:highlight w:val="yellow"/>
              </w:rPr>
              <w:t>, 2022</w:t>
            </w:r>
          </w:p>
        </w:tc>
        <w:tc>
          <w:tcPr>
            <w:tcW w:w="1080" w:type="dxa"/>
            <w:tcBorders>
              <w:top w:val="single" w:sz="4" w:space="0" w:color="auto"/>
              <w:left w:val="single" w:sz="4" w:space="0" w:color="auto"/>
              <w:bottom w:val="single" w:sz="4" w:space="0" w:color="auto"/>
              <w:right w:val="single" w:sz="4" w:space="0" w:color="auto"/>
            </w:tcBorders>
          </w:tcPr>
          <w:p w14:paraId="0713BBEB" w14:textId="77777777" w:rsidR="00DF06E5" w:rsidRPr="0029259B" w:rsidRDefault="00DF06E5" w:rsidP="004E46F6">
            <w:pPr>
              <w:rPr>
                <w:rFonts w:ascii="Arial" w:eastAsia="Arial" w:hAnsi="Arial" w:cs="Arial"/>
                <w:szCs w:val="18"/>
                <w:highlight w:val="yellow"/>
              </w:rPr>
            </w:pPr>
            <w:r w:rsidRPr="0029259B">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5042714E" w14:textId="77777777" w:rsidR="00DF06E5" w:rsidRPr="0029259B" w:rsidRDefault="00E4250B" w:rsidP="004E46F6">
            <w:pPr>
              <w:rPr>
                <w:rFonts w:ascii="Arial" w:eastAsia="Arial" w:hAnsi="Arial" w:cs="Arial"/>
                <w:szCs w:val="18"/>
                <w:highlight w:val="yellow"/>
                <w:lang w:val="vi-VN"/>
              </w:rPr>
            </w:pPr>
            <w:r w:rsidRPr="0029259B">
              <w:rPr>
                <w:rFonts w:ascii="Arial" w:eastAsia="Arial" w:hAnsi="Arial" w:cs="Arial"/>
                <w:szCs w:val="18"/>
                <w:highlight w:val="yellow"/>
              </w:rPr>
              <w:t>Hong</w:t>
            </w:r>
            <w:r w:rsidRPr="0029259B">
              <w:rPr>
                <w:rFonts w:ascii="Arial" w:eastAsia="Arial" w:hAnsi="Arial" w:cs="Arial"/>
                <w:szCs w:val="18"/>
                <w:highlight w:val="yellow"/>
                <w:lang w:val="vi-VN"/>
              </w:rPr>
              <w:t xml:space="preserve"> Tieu</w:t>
            </w:r>
          </w:p>
          <w:p w14:paraId="1B1CD68D" w14:textId="2AA45D2B" w:rsidR="00E4250B" w:rsidRPr="0029259B" w:rsidRDefault="00E4250B" w:rsidP="004E46F6">
            <w:pPr>
              <w:rPr>
                <w:rFonts w:ascii="Arial" w:eastAsia="Arial" w:hAnsi="Arial" w:cs="Arial"/>
                <w:szCs w:val="18"/>
                <w:highlight w:val="yellow"/>
                <w:lang w:val="vi-VN"/>
              </w:rPr>
            </w:pPr>
            <w:r w:rsidRPr="0029259B">
              <w:rPr>
                <w:rFonts w:ascii="Arial" w:eastAsia="Arial" w:hAnsi="Arial" w:cs="Arial"/>
                <w:szCs w:val="18"/>
                <w:highlight w:val="yellow"/>
                <w:lang w:val="vi-VN"/>
              </w:rPr>
              <w:t>Giang Nguyen</w:t>
            </w:r>
          </w:p>
        </w:tc>
      </w:tr>
      <w:tr w:rsidR="003558A1" w:rsidRPr="0029259B" w14:paraId="2935817A"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2F32634" w14:textId="04B4F2F3" w:rsidR="003558A1" w:rsidRPr="0029259B" w:rsidRDefault="003558A1" w:rsidP="003558A1">
            <w:pPr>
              <w:jc w:val="center"/>
              <w:rPr>
                <w:rFonts w:ascii="Arial" w:eastAsia="Arial" w:hAnsi="Arial" w:cs="Arial"/>
                <w:szCs w:val="18"/>
                <w:highlight w:val="yellow"/>
              </w:rPr>
            </w:pPr>
            <w:r>
              <w:rPr>
                <w:rFonts w:ascii="Arial" w:eastAsia="Arial" w:hAnsi="Arial" w:cs="Arial"/>
                <w:szCs w:val="18"/>
                <w:highlight w:val="yellow"/>
              </w:rPr>
              <w:t>3</w:t>
            </w:r>
          </w:p>
        </w:tc>
        <w:tc>
          <w:tcPr>
            <w:tcW w:w="2970" w:type="dxa"/>
            <w:tcBorders>
              <w:top w:val="single" w:sz="4" w:space="0" w:color="auto"/>
              <w:left w:val="single" w:sz="4" w:space="0" w:color="auto"/>
              <w:bottom w:val="single" w:sz="4" w:space="0" w:color="auto"/>
              <w:right w:val="single" w:sz="4" w:space="0" w:color="auto"/>
            </w:tcBorders>
          </w:tcPr>
          <w:p w14:paraId="750D9EC9" w14:textId="27F09E06" w:rsidR="00CB1D13" w:rsidRPr="00CB1D13" w:rsidRDefault="003558A1" w:rsidP="003558A1">
            <w:pPr>
              <w:rPr>
                <w:rFonts w:ascii="Arial" w:hAnsi="Arial" w:cs="Arial"/>
                <w:szCs w:val="18"/>
                <w:highlight w:val="yellow"/>
              </w:rPr>
            </w:pPr>
            <w:r w:rsidRPr="0029259B">
              <w:rPr>
                <w:rFonts w:ascii="Arial" w:hAnsi="Arial" w:cs="Arial"/>
                <w:szCs w:val="18"/>
                <w:highlight w:val="yellow"/>
              </w:rPr>
              <w:t xml:space="preserve">Update the contents that related to </w:t>
            </w:r>
            <w:r>
              <w:rPr>
                <w:rFonts w:ascii="Arial" w:hAnsi="Arial" w:cs="Arial"/>
                <w:szCs w:val="18"/>
                <w:highlight w:val="yellow"/>
              </w:rPr>
              <w:t>U2C</w:t>
            </w:r>
            <w:r w:rsidRPr="0029259B">
              <w:rPr>
                <w:rFonts w:ascii="Arial" w:hAnsi="Arial" w:cs="Arial"/>
                <w:szCs w:val="18"/>
                <w:highlight w:val="yellow"/>
              </w:rPr>
              <w:t xml:space="preserve"> </w:t>
            </w:r>
          </w:p>
        </w:tc>
        <w:tc>
          <w:tcPr>
            <w:tcW w:w="1170" w:type="dxa"/>
            <w:tcBorders>
              <w:top w:val="single" w:sz="4" w:space="0" w:color="auto"/>
              <w:left w:val="single" w:sz="4" w:space="0" w:color="auto"/>
              <w:bottom w:val="single" w:sz="4" w:space="0" w:color="auto"/>
              <w:right w:val="single" w:sz="4" w:space="0" w:color="auto"/>
            </w:tcBorders>
          </w:tcPr>
          <w:p w14:paraId="269175A3" w14:textId="4D1BE560" w:rsidR="003558A1" w:rsidRPr="0029259B" w:rsidRDefault="00597557" w:rsidP="003558A1">
            <w:pPr>
              <w:jc w:val="center"/>
              <w:rPr>
                <w:rFonts w:ascii="Arial" w:eastAsia="Arial" w:hAnsi="Arial" w:cs="Arial"/>
                <w:szCs w:val="18"/>
                <w:highlight w:val="yellow"/>
                <w:lang w:val="vi-VN"/>
              </w:rPr>
            </w:pP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V10000_Req_03_001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sidR="00F0705E">
              <w:rPr>
                <w:rFonts w:ascii="Arial" w:eastAsia="Arial" w:hAnsi="Arial" w:cs="Arial"/>
                <w:szCs w:val="18"/>
                <w:highlight w:val="yellow"/>
              </w:rPr>
              <w:fldChar w:fldCharType="begin"/>
            </w:r>
            <w:r w:rsidR="00F0705E">
              <w:rPr>
                <w:rFonts w:ascii="Arial" w:eastAsia="Arial" w:hAnsi="Arial" w:cs="Arial"/>
                <w:szCs w:val="18"/>
                <w:highlight w:val="yellow"/>
              </w:rPr>
              <w:instrText xml:space="preserve"> PAGEREF V10000_Req_03_015 \h </w:instrText>
            </w:r>
            <w:r w:rsidR="00F0705E">
              <w:rPr>
                <w:rFonts w:ascii="Arial" w:eastAsia="Arial" w:hAnsi="Arial" w:cs="Arial"/>
                <w:szCs w:val="18"/>
                <w:highlight w:val="yellow"/>
              </w:rPr>
            </w:r>
            <w:r w:rsidR="00F0705E">
              <w:rPr>
                <w:rFonts w:ascii="Arial" w:eastAsia="Arial" w:hAnsi="Arial" w:cs="Arial"/>
                <w:szCs w:val="18"/>
                <w:highlight w:val="yellow"/>
              </w:rPr>
              <w:fldChar w:fldCharType="separate"/>
            </w:r>
            <w:r w:rsidR="003C2150">
              <w:rPr>
                <w:rFonts w:ascii="Arial" w:eastAsia="Arial" w:hAnsi="Arial" w:cs="Arial"/>
                <w:noProof/>
                <w:szCs w:val="18"/>
                <w:highlight w:val="yellow"/>
              </w:rPr>
              <w:t>7</w:t>
            </w:r>
            <w:r w:rsidR="00F0705E">
              <w:rPr>
                <w:rFonts w:ascii="Arial" w:eastAsia="Arial" w:hAnsi="Arial" w:cs="Arial"/>
                <w:szCs w:val="18"/>
                <w:highlight w:val="yellow"/>
              </w:rPr>
              <w:fldChar w:fldCharType="end"/>
            </w:r>
            <w:r w:rsidR="00F0705E">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V10000_Req_03_003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17</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V10000_Req_03_004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8</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V10000_Req_03_005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9</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V10000_Req_03_007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16</w:t>
            </w:r>
            <w:r>
              <w:rPr>
                <w:rFonts w:ascii="Arial" w:eastAsia="Arial" w:hAnsi="Arial" w:cs="Arial"/>
                <w:szCs w:val="18"/>
                <w:highlight w:val="yellow"/>
                <w:lang w:val="vi-VN"/>
              </w:rPr>
              <w:fldChar w:fldCharType="end"/>
            </w:r>
            <w:r w:rsidR="00770321">
              <w:rPr>
                <w:rFonts w:ascii="Arial" w:eastAsia="Arial" w:hAnsi="Arial" w:cs="Arial"/>
                <w:szCs w:val="18"/>
                <w:highlight w:val="yellow"/>
              </w:rPr>
              <w:t>,</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V10000_Req_03_008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17</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V10000_Req_03_009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30</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V10000_Req_03_010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35</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V10000_Req_03_011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37</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V10000_Req_03_012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43</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V10000_Req_03_013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52</w:t>
            </w:r>
            <w:r>
              <w:rPr>
                <w:rFonts w:ascii="Arial" w:eastAsia="Arial" w:hAnsi="Arial" w:cs="Arial"/>
                <w:szCs w:val="18"/>
                <w:highlight w:val="yellow"/>
                <w:lang w:val="vi-VN"/>
              </w:rPr>
              <w:fldChar w:fldCharType="end"/>
            </w:r>
            <w:r w:rsidR="001841C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V10000_Req_03_014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57</w:t>
            </w:r>
            <w:r>
              <w:rPr>
                <w:rFonts w:ascii="Arial" w:eastAsia="Arial" w:hAnsi="Arial" w:cs="Arial"/>
                <w:szCs w:val="18"/>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7A72E673" w14:textId="77777777" w:rsidR="003558A1" w:rsidRDefault="003558A1" w:rsidP="003558A1">
            <w:pPr>
              <w:rPr>
                <w:rFonts w:ascii="Arial" w:hAnsi="Arial" w:cs="Arial"/>
                <w:szCs w:val="18"/>
                <w:highlight w:val="yellow"/>
              </w:rPr>
            </w:pPr>
            <w:commentRangeStart w:id="1263"/>
            <w:r w:rsidRPr="0029259B">
              <w:rPr>
                <w:rFonts w:ascii="Arial" w:hAnsi="Arial" w:cs="Arial"/>
                <w:szCs w:val="18"/>
                <w:highlight w:val="yellow"/>
              </w:rPr>
              <w:t xml:space="preserve">Supporting ET-VPF for </w:t>
            </w:r>
            <w:r w:rsidRPr="005963C0">
              <w:rPr>
                <w:rFonts w:ascii="Arial" w:hAnsi="Arial" w:cs="Arial"/>
                <w:szCs w:val="18"/>
                <w:highlight w:val="yellow"/>
              </w:rPr>
              <w:t>U2C</w:t>
            </w:r>
            <w:r w:rsidR="005963C0" w:rsidRPr="005963C0">
              <w:rPr>
                <w:rFonts w:ascii="Arial" w:hAnsi="Arial" w:cs="Arial"/>
                <w:szCs w:val="18"/>
                <w:highlight w:val="yellow"/>
              </w:rPr>
              <w:t xml:space="preserve"> alpha version</w:t>
            </w:r>
            <w:commentRangeEnd w:id="1263"/>
            <w:r w:rsidR="00CB1D13">
              <w:rPr>
                <w:rStyle w:val="CommentReference"/>
              </w:rPr>
              <w:commentReference w:id="1263"/>
            </w:r>
          </w:p>
          <w:p w14:paraId="355AC85B" w14:textId="3957F416" w:rsidR="00CB1D13" w:rsidRPr="0029259B" w:rsidRDefault="00CB1D13" w:rsidP="003558A1">
            <w:pPr>
              <w:rPr>
                <w:rFonts w:ascii="Arial" w:eastAsia="Arial" w:hAnsi="Arial" w:cs="Arial"/>
                <w:szCs w:val="18"/>
                <w:highlight w:val="yellow"/>
              </w:rPr>
            </w:pPr>
            <w:commentRangeStart w:id="1264"/>
            <w:r w:rsidRPr="0029259B">
              <w:rPr>
                <w:rFonts w:ascii="Arial" w:hAnsi="Arial" w:cs="Arial"/>
                <w:szCs w:val="18"/>
                <w:highlight w:val="yellow"/>
              </w:rPr>
              <w:t>Supporting</w:t>
            </w:r>
            <w:r>
              <w:rPr>
                <w:rFonts w:ascii="Arial" w:hAnsi="Arial" w:cs="Arial"/>
                <w:szCs w:val="18"/>
                <w:highlight w:val="yellow"/>
              </w:rPr>
              <w:t xml:space="preserve"> Port, ADC for U2C</w:t>
            </w:r>
            <w:commentRangeEnd w:id="1264"/>
            <w:r>
              <w:rPr>
                <w:rStyle w:val="CommentReference"/>
              </w:rPr>
              <w:commentReference w:id="1264"/>
            </w:r>
          </w:p>
        </w:tc>
        <w:tc>
          <w:tcPr>
            <w:tcW w:w="1350" w:type="dxa"/>
            <w:tcBorders>
              <w:top w:val="single" w:sz="4" w:space="0" w:color="auto"/>
              <w:left w:val="single" w:sz="4" w:space="0" w:color="auto"/>
              <w:bottom w:val="single" w:sz="4" w:space="0" w:color="auto"/>
              <w:right w:val="single" w:sz="4" w:space="0" w:color="auto"/>
            </w:tcBorders>
          </w:tcPr>
          <w:p w14:paraId="76C5123D" w14:textId="41EA2749" w:rsidR="003558A1" w:rsidRPr="0029259B" w:rsidRDefault="003558A1" w:rsidP="003558A1">
            <w:pPr>
              <w:rPr>
                <w:rFonts w:ascii="Arial" w:eastAsia="Arial" w:hAnsi="Arial" w:cs="Arial"/>
                <w:highlight w:val="yellow"/>
              </w:rPr>
            </w:pPr>
            <w:r>
              <w:rPr>
                <w:rFonts w:ascii="Arial" w:eastAsia="Arial" w:hAnsi="Arial" w:cs="Arial"/>
                <w:highlight w:val="yellow"/>
              </w:rPr>
              <w:t>Jul 01, 2022</w:t>
            </w:r>
          </w:p>
        </w:tc>
        <w:tc>
          <w:tcPr>
            <w:tcW w:w="1080" w:type="dxa"/>
            <w:tcBorders>
              <w:top w:val="single" w:sz="4" w:space="0" w:color="auto"/>
              <w:left w:val="single" w:sz="4" w:space="0" w:color="auto"/>
              <w:bottom w:val="single" w:sz="4" w:space="0" w:color="auto"/>
              <w:right w:val="single" w:sz="4" w:space="0" w:color="auto"/>
            </w:tcBorders>
          </w:tcPr>
          <w:p w14:paraId="01599D6F" w14:textId="7C5588D5" w:rsidR="003558A1" w:rsidRPr="0029259B" w:rsidRDefault="003558A1" w:rsidP="003558A1">
            <w:pPr>
              <w:rPr>
                <w:rFonts w:ascii="Arial" w:eastAsia="Arial" w:hAnsi="Arial" w:cs="Arial"/>
                <w:highlight w:val="yellow"/>
              </w:rPr>
            </w:pPr>
            <w:r w:rsidRPr="0029259B">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786F3F92" w14:textId="77777777" w:rsidR="003558A1" w:rsidRPr="0029259B" w:rsidRDefault="003558A1" w:rsidP="003558A1">
            <w:pPr>
              <w:rPr>
                <w:rFonts w:ascii="Arial" w:eastAsia="Arial" w:hAnsi="Arial" w:cs="Arial"/>
                <w:szCs w:val="18"/>
                <w:highlight w:val="yellow"/>
                <w:lang w:val="vi-VN"/>
              </w:rPr>
            </w:pPr>
            <w:r w:rsidRPr="0029259B">
              <w:rPr>
                <w:rFonts w:ascii="Arial" w:eastAsia="Arial" w:hAnsi="Arial" w:cs="Arial"/>
                <w:szCs w:val="18"/>
                <w:highlight w:val="yellow"/>
              </w:rPr>
              <w:t>Hong</w:t>
            </w:r>
            <w:r w:rsidRPr="0029259B">
              <w:rPr>
                <w:rFonts w:ascii="Arial" w:eastAsia="Arial" w:hAnsi="Arial" w:cs="Arial"/>
                <w:szCs w:val="18"/>
                <w:highlight w:val="yellow"/>
                <w:lang w:val="vi-VN"/>
              </w:rPr>
              <w:t xml:space="preserve"> Tieu</w:t>
            </w:r>
          </w:p>
          <w:p w14:paraId="65F954C2" w14:textId="47EA131C" w:rsidR="003558A1" w:rsidRPr="003558A1" w:rsidRDefault="003558A1" w:rsidP="003558A1">
            <w:pPr>
              <w:rPr>
                <w:rFonts w:ascii="Arial" w:eastAsia="Arial" w:hAnsi="Arial" w:cs="Arial"/>
                <w:szCs w:val="18"/>
                <w:highlight w:val="yellow"/>
              </w:rPr>
            </w:pPr>
            <w:r>
              <w:rPr>
                <w:rFonts w:ascii="Arial" w:eastAsia="Arial" w:hAnsi="Arial" w:cs="Arial"/>
                <w:szCs w:val="18"/>
                <w:highlight w:val="yellow"/>
              </w:rPr>
              <w:t>Son Thai</w:t>
            </w:r>
          </w:p>
        </w:tc>
      </w:tr>
      <w:tr w:rsidR="00826AB4" w:rsidRPr="0029259B" w14:paraId="775F1206"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4CFB2D04" w14:textId="1543593B" w:rsidR="00826AB4" w:rsidRDefault="00826AB4" w:rsidP="003558A1">
            <w:pPr>
              <w:jc w:val="center"/>
              <w:rPr>
                <w:rFonts w:ascii="Arial" w:eastAsia="Arial" w:hAnsi="Arial" w:cs="Arial"/>
                <w:szCs w:val="18"/>
                <w:highlight w:val="yellow"/>
              </w:rPr>
            </w:pPr>
            <w:r>
              <w:rPr>
                <w:rFonts w:ascii="Arial" w:eastAsia="Arial" w:hAnsi="Arial" w:cs="Arial"/>
                <w:szCs w:val="18"/>
                <w:highlight w:val="yellow"/>
              </w:rPr>
              <w:t>4</w:t>
            </w:r>
          </w:p>
        </w:tc>
        <w:tc>
          <w:tcPr>
            <w:tcW w:w="2970" w:type="dxa"/>
            <w:tcBorders>
              <w:top w:val="single" w:sz="4" w:space="0" w:color="auto"/>
              <w:left w:val="single" w:sz="4" w:space="0" w:color="auto"/>
              <w:bottom w:val="single" w:sz="4" w:space="0" w:color="auto"/>
              <w:right w:val="single" w:sz="4" w:space="0" w:color="auto"/>
            </w:tcBorders>
          </w:tcPr>
          <w:p w14:paraId="5AFADEDF" w14:textId="5154A41B" w:rsidR="00826AB4" w:rsidRPr="0029259B" w:rsidRDefault="00826AB4" w:rsidP="003558A1">
            <w:pPr>
              <w:rPr>
                <w:rFonts w:ascii="Arial" w:hAnsi="Arial" w:cs="Arial"/>
                <w:szCs w:val="18"/>
                <w:highlight w:val="yellow"/>
              </w:rPr>
            </w:pPr>
            <w:r>
              <w:rPr>
                <w:rFonts w:ascii="Arial" w:hAnsi="Arial" w:cs="Arial"/>
                <w:szCs w:val="18"/>
                <w:highlight w:val="yellow"/>
              </w:rPr>
              <w:t>Update the contents that related to TAUD</w:t>
            </w:r>
          </w:p>
        </w:tc>
        <w:tc>
          <w:tcPr>
            <w:tcW w:w="1170" w:type="dxa"/>
            <w:tcBorders>
              <w:top w:val="single" w:sz="4" w:space="0" w:color="auto"/>
              <w:left w:val="single" w:sz="4" w:space="0" w:color="auto"/>
              <w:bottom w:val="single" w:sz="4" w:space="0" w:color="auto"/>
              <w:right w:val="single" w:sz="4" w:space="0" w:color="auto"/>
            </w:tcBorders>
          </w:tcPr>
          <w:p w14:paraId="65450AD8" w14:textId="1726A76F" w:rsidR="00826AB4" w:rsidRDefault="00A1512A" w:rsidP="003558A1">
            <w:pPr>
              <w:jc w:val="center"/>
              <w:rPr>
                <w:rFonts w:ascii="Arial" w:eastAsia="Arial" w:hAnsi="Arial" w:cs="Arial"/>
                <w:szCs w:val="18"/>
                <w:highlight w:val="yellow"/>
                <w:lang w:val="vi-VN"/>
              </w:rPr>
            </w:pP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V10000_New_Req_03_001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w:t>
            </w:r>
            <w:r>
              <w:rPr>
                <w:rFonts w:ascii="Arial" w:eastAsia="Arial" w:hAnsi="Arial" w:cs="Arial"/>
                <w:szCs w:val="18"/>
                <w:highlight w:val="yellow"/>
                <w:lang w:val="vi-VN"/>
              </w:rPr>
              <w:fldChar w:fldCharType="end"/>
            </w:r>
            <w:r>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V10000_New_Req_03_002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15</w:t>
            </w:r>
            <w:r>
              <w:rPr>
                <w:rFonts w:ascii="Arial" w:eastAsia="Arial" w:hAnsi="Arial" w:cs="Arial"/>
                <w:szCs w:val="18"/>
                <w:highlight w:val="yellow"/>
                <w:lang w:val="vi-VN"/>
              </w:rPr>
              <w:fldChar w:fldCharType="end"/>
            </w:r>
            <w:r>
              <w:rPr>
                <w:rFonts w:ascii="Arial" w:eastAsia="Arial" w:hAnsi="Arial" w:cs="Arial"/>
                <w:szCs w:val="18"/>
                <w:highlight w:val="yellow"/>
              </w:rPr>
              <w:t>,</w:t>
            </w:r>
            <w:r w:rsidR="00D133A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V10000_New_Req_03_003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17</w:t>
            </w:r>
            <w:r>
              <w:rPr>
                <w:rFonts w:ascii="Arial" w:eastAsia="Arial" w:hAnsi="Arial" w:cs="Arial"/>
                <w:szCs w:val="18"/>
                <w:highlight w:val="yellow"/>
                <w:lang w:val="vi-VN"/>
              </w:rPr>
              <w:fldChar w:fldCharType="end"/>
            </w:r>
            <w:r>
              <w:rPr>
                <w:rFonts w:ascii="Arial" w:eastAsia="Arial" w:hAnsi="Arial" w:cs="Arial"/>
                <w:szCs w:val="18"/>
                <w:highlight w:val="yellow"/>
              </w:rPr>
              <w:t>,</w:t>
            </w:r>
            <w:r w:rsidR="00D133A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V10000_New_Req_03_004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26</w:t>
            </w:r>
            <w:r>
              <w:rPr>
                <w:rFonts w:ascii="Arial" w:eastAsia="Arial" w:hAnsi="Arial" w:cs="Arial"/>
                <w:szCs w:val="18"/>
                <w:highlight w:val="yellow"/>
                <w:lang w:val="vi-VN"/>
              </w:rPr>
              <w:fldChar w:fldCharType="end"/>
            </w:r>
            <w:r>
              <w:rPr>
                <w:rFonts w:ascii="Arial" w:eastAsia="Arial" w:hAnsi="Arial" w:cs="Arial"/>
                <w:szCs w:val="18"/>
                <w:highlight w:val="yellow"/>
              </w:rPr>
              <w:t>,</w:t>
            </w:r>
            <w:r w:rsidR="00D133A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V10000_New_Req_03_005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29</w:t>
            </w:r>
            <w:r>
              <w:rPr>
                <w:rFonts w:ascii="Arial" w:eastAsia="Arial" w:hAnsi="Arial" w:cs="Arial"/>
                <w:szCs w:val="18"/>
                <w:highlight w:val="yellow"/>
                <w:lang w:val="vi-VN"/>
              </w:rPr>
              <w:fldChar w:fldCharType="end"/>
            </w:r>
            <w:r>
              <w:rPr>
                <w:rFonts w:ascii="Arial" w:eastAsia="Arial" w:hAnsi="Arial" w:cs="Arial"/>
                <w:szCs w:val="18"/>
                <w:highlight w:val="yellow"/>
              </w:rPr>
              <w:t>,</w:t>
            </w:r>
            <w:r w:rsidR="00D133A9">
              <w:rPr>
                <w:rFonts w:ascii="Arial" w:eastAsia="Arial" w:hAnsi="Arial" w:cs="Arial"/>
                <w:szCs w:val="18"/>
                <w:highlight w:val="yellow"/>
              </w:rPr>
              <w:t xml:space="preserve"> </w:t>
            </w:r>
            <w:r w:rsidR="00423F08">
              <w:rPr>
                <w:rFonts w:ascii="Arial" w:eastAsia="Arial" w:hAnsi="Arial" w:cs="Arial"/>
                <w:szCs w:val="18"/>
                <w:highlight w:val="yellow"/>
              </w:rPr>
              <w:fldChar w:fldCharType="begin"/>
            </w:r>
            <w:r w:rsidR="00423F08">
              <w:rPr>
                <w:rFonts w:ascii="Arial" w:eastAsia="Arial" w:hAnsi="Arial" w:cs="Arial"/>
                <w:szCs w:val="18"/>
                <w:highlight w:val="yellow"/>
              </w:rPr>
              <w:instrText xml:space="preserve"> PAGEREF E10000_REL_Req_03 \h </w:instrText>
            </w:r>
            <w:r w:rsidR="00423F08">
              <w:rPr>
                <w:rFonts w:ascii="Arial" w:eastAsia="Arial" w:hAnsi="Arial" w:cs="Arial"/>
                <w:szCs w:val="18"/>
                <w:highlight w:val="yellow"/>
              </w:rPr>
            </w:r>
            <w:r w:rsidR="00423F08">
              <w:rPr>
                <w:rFonts w:ascii="Arial" w:eastAsia="Arial" w:hAnsi="Arial" w:cs="Arial"/>
                <w:szCs w:val="18"/>
                <w:highlight w:val="yellow"/>
              </w:rPr>
              <w:fldChar w:fldCharType="separate"/>
            </w:r>
            <w:r w:rsidR="003C2150">
              <w:rPr>
                <w:rFonts w:ascii="Arial" w:eastAsia="Arial" w:hAnsi="Arial" w:cs="Arial"/>
                <w:noProof/>
                <w:szCs w:val="18"/>
                <w:highlight w:val="yellow"/>
              </w:rPr>
              <w:t>30</w:t>
            </w:r>
            <w:r w:rsidR="00423F08">
              <w:rPr>
                <w:rFonts w:ascii="Arial" w:eastAsia="Arial" w:hAnsi="Arial" w:cs="Arial"/>
                <w:szCs w:val="18"/>
                <w:highlight w:val="yellow"/>
              </w:rPr>
              <w:fldChar w:fldCharType="end"/>
            </w:r>
            <w:r>
              <w:rPr>
                <w:rFonts w:ascii="Arial" w:eastAsia="Arial" w:hAnsi="Arial" w:cs="Arial"/>
                <w:szCs w:val="18"/>
                <w:highlight w:val="yellow"/>
              </w:rPr>
              <w:t>,</w:t>
            </w:r>
            <w:r w:rsidR="00D133A9">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V10000_New_Req_03_007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57</w:t>
            </w:r>
            <w:r>
              <w:rPr>
                <w:rFonts w:ascii="Arial" w:eastAsia="Arial" w:hAnsi="Arial" w:cs="Arial"/>
                <w:szCs w:val="18"/>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24BDE7A6" w14:textId="00B7365F" w:rsidR="00826AB4" w:rsidRPr="0029259B" w:rsidRDefault="00826AB4" w:rsidP="003558A1">
            <w:pPr>
              <w:rPr>
                <w:rFonts w:ascii="Arial" w:hAnsi="Arial" w:cs="Arial"/>
                <w:szCs w:val="18"/>
                <w:highlight w:val="yellow"/>
              </w:rPr>
            </w:pPr>
            <w:commentRangeStart w:id="1265"/>
            <w:r>
              <w:rPr>
                <w:rFonts w:ascii="Arial" w:hAnsi="Arial" w:cs="Arial"/>
                <w:szCs w:val="18"/>
                <w:highlight w:val="yellow"/>
              </w:rPr>
              <w:t>Support TAUD for ET-VPF</w:t>
            </w:r>
            <w:commentRangeEnd w:id="1265"/>
            <w:r w:rsidR="00075912">
              <w:rPr>
                <w:rStyle w:val="CommentReference"/>
              </w:rPr>
              <w:commentReference w:id="1265"/>
            </w:r>
          </w:p>
        </w:tc>
        <w:tc>
          <w:tcPr>
            <w:tcW w:w="1350" w:type="dxa"/>
            <w:tcBorders>
              <w:top w:val="single" w:sz="4" w:space="0" w:color="auto"/>
              <w:left w:val="single" w:sz="4" w:space="0" w:color="auto"/>
              <w:bottom w:val="single" w:sz="4" w:space="0" w:color="auto"/>
              <w:right w:val="single" w:sz="4" w:space="0" w:color="auto"/>
            </w:tcBorders>
          </w:tcPr>
          <w:p w14:paraId="246C835A" w14:textId="2334C8C5" w:rsidR="00826AB4" w:rsidRDefault="00826AB4" w:rsidP="003558A1">
            <w:pPr>
              <w:rPr>
                <w:rFonts w:ascii="Arial" w:eastAsia="Arial" w:hAnsi="Arial" w:cs="Arial"/>
                <w:highlight w:val="yellow"/>
              </w:rPr>
            </w:pPr>
            <w:r>
              <w:rPr>
                <w:rFonts w:ascii="Arial" w:eastAsia="Arial" w:hAnsi="Arial" w:cs="Arial"/>
                <w:highlight w:val="yellow"/>
              </w:rPr>
              <w:t>Jul 14, 2022</w:t>
            </w:r>
          </w:p>
        </w:tc>
        <w:tc>
          <w:tcPr>
            <w:tcW w:w="1080" w:type="dxa"/>
            <w:tcBorders>
              <w:top w:val="single" w:sz="4" w:space="0" w:color="auto"/>
              <w:left w:val="single" w:sz="4" w:space="0" w:color="auto"/>
              <w:bottom w:val="single" w:sz="4" w:space="0" w:color="auto"/>
              <w:right w:val="single" w:sz="4" w:space="0" w:color="auto"/>
            </w:tcBorders>
          </w:tcPr>
          <w:p w14:paraId="71F7E870" w14:textId="5738D051" w:rsidR="00826AB4" w:rsidRPr="0029259B" w:rsidRDefault="00826AB4" w:rsidP="003558A1">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4E9CFB3C" w14:textId="2E50306A" w:rsidR="00826AB4" w:rsidRPr="0029259B" w:rsidRDefault="00826AB4" w:rsidP="003558A1">
            <w:pPr>
              <w:rPr>
                <w:rFonts w:ascii="Arial" w:eastAsia="Arial" w:hAnsi="Arial" w:cs="Arial"/>
                <w:szCs w:val="18"/>
                <w:highlight w:val="yellow"/>
              </w:rPr>
            </w:pPr>
            <w:r>
              <w:rPr>
                <w:rFonts w:ascii="Arial" w:eastAsia="Arial" w:hAnsi="Arial" w:cs="Arial"/>
                <w:szCs w:val="18"/>
                <w:highlight w:val="yellow"/>
              </w:rPr>
              <w:t>Tinh Le</w:t>
            </w:r>
          </w:p>
        </w:tc>
      </w:tr>
      <w:tr w:rsidR="00EF59AF" w:rsidRPr="0029259B" w14:paraId="022EBF6A"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B11032A" w14:textId="5671E3DA" w:rsidR="00EF59AF" w:rsidRDefault="00EF59AF" w:rsidP="003558A1">
            <w:pPr>
              <w:jc w:val="center"/>
              <w:rPr>
                <w:rFonts w:ascii="Arial" w:eastAsia="Arial" w:hAnsi="Arial" w:cs="Arial"/>
                <w:szCs w:val="18"/>
                <w:highlight w:val="yellow"/>
              </w:rPr>
            </w:pPr>
            <w:r>
              <w:rPr>
                <w:rFonts w:ascii="Arial" w:eastAsia="Arial" w:hAnsi="Arial" w:cs="Arial"/>
                <w:szCs w:val="18"/>
                <w:highlight w:val="yellow"/>
              </w:rPr>
              <w:t>5</w:t>
            </w:r>
          </w:p>
        </w:tc>
        <w:tc>
          <w:tcPr>
            <w:tcW w:w="2970" w:type="dxa"/>
            <w:tcBorders>
              <w:top w:val="single" w:sz="4" w:space="0" w:color="auto"/>
              <w:left w:val="single" w:sz="4" w:space="0" w:color="auto"/>
              <w:bottom w:val="single" w:sz="4" w:space="0" w:color="auto"/>
              <w:right w:val="single" w:sz="4" w:space="0" w:color="auto"/>
            </w:tcBorders>
          </w:tcPr>
          <w:p w14:paraId="56B35DF7" w14:textId="0DFCB948" w:rsidR="00EF59AF" w:rsidRDefault="00EF59AF" w:rsidP="003558A1">
            <w:pPr>
              <w:rPr>
                <w:rFonts w:ascii="Arial" w:hAnsi="Arial" w:cs="Arial"/>
                <w:szCs w:val="18"/>
                <w:highlight w:val="yellow"/>
              </w:rPr>
            </w:pPr>
            <w:r>
              <w:rPr>
                <w:rFonts w:ascii="Arial" w:hAnsi="Arial" w:cs="Arial"/>
                <w:szCs w:val="18"/>
                <w:highlight w:val="yellow"/>
              </w:rPr>
              <w:t xml:space="preserve">Update the contents that </w:t>
            </w:r>
            <w:commentRangeStart w:id="1266"/>
            <w:r>
              <w:rPr>
                <w:rFonts w:ascii="Arial" w:hAnsi="Arial" w:cs="Arial"/>
                <w:szCs w:val="18"/>
                <w:highlight w:val="yellow"/>
              </w:rPr>
              <w:t>relate</w:t>
            </w:r>
            <w:commentRangeEnd w:id="1266"/>
            <w:r w:rsidR="003E19B1">
              <w:rPr>
                <w:rStyle w:val="CommentReference"/>
              </w:rPr>
              <w:commentReference w:id="1266"/>
            </w:r>
            <w:r>
              <w:rPr>
                <w:rFonts w:ascii="Arial" w:hAnsi="Arial" w:cs="Arial"/>
                <w:szCs w:val="18"/>
                <w:highlight w:val="yellow"/>
              </w:rPr>
              <w:t>d to CAN</w:t>
            </w:r>
          </w:p>
        </w:tc>
        <w:tc>
          <w:tcPr>
            <w:tcW w:w="1170" w:type="dxa"/>
            <w:tcBorders>
              <w:top w:val="single" w:sz="4" w:space="0" w:color="auto"/>
              <w:left w:val="single" w:sz="4" w:space="0" w:color="auto"/>
              <w:bottom w:val="single" w:sz="4" w:space="0" w:color="auto"/>
              <w:right w:val="single" w:sz="4" w:space="0" w:color="auto"/>
            </w:tcBorders>
          </w:tcPr>
          <w:p w14:paraId="3A28A260" w14:textId="6A4D6363" w:rsidR="00EF59AF" w:rsidRPr="00EF59AF" w:rsidRDefault="00EF59AF" w:rsidP="003558A1">
            <w:pPr>
              <w:jc w:val="center"/>
              <w:rPr>
                <w:rFonts w:ascii="Arial" w:eastAsia="Arial" w:hAnsi="Arial" w:cs="Arial"/>
                <w:szCs w:val="18"/>
                <w:highlight w:val="yellow"/>
              </w:rPr>
            </w:pPr>
            <w:r>
              <w:rPr>
                <w:rFonts w:ascii="Arial" w:eastAsia="Arial" w:hAnsi="Arial" w:cs="Arial"/>
                <w:szCs w:val="18"/>
                <w:highlight w:val="yellow"/>
                <w:lang w:val="vi-VN"/>
              </w:rPr>
              <w:fldChar w:fldCharType="begin"/>
            </w:r>
            <w:r>
              <w:rPr>
                <w:rFonts w:ascii="Arial" w:eastAsia="Arial" w:hAnsi="Arial" w:cs="Arial"/>
                <w:szCs w:val="18"/>
                <w:highlight w:val="yellow"/>
              </w:rPr>
              <w:instrText xml:space="preserve"> PAGEREF V10000_Req_02_004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rPr>
              <w:t>16</w:t>
            </w:r>
            <w:r>
              <w:rPr>
                <w:rFonts w:ascii="Arial" w:eastAsia="Arial" w:hAnsi="Arial" w:cs="Arial"/>
                <w:szCs w:val="18"/>
                <w:highlight w:val="yellow"/>
                <w:lang w:val="vi-VN"/>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V10000_Req_02_005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23</w:t>
            </w:r>
            <w:r>
              <w:rPr>
                <w:rFonts w:ascii="Arial" w:eastAsia="Arial" w:hAnsi="Arial" w:cs="Arial"/>
                <w:szCs w:val="18"/>
                <w:highlight w:val="yellow"/>
              </w:rPr>
              <w:fldChar w:fldCharType="end"/>
            </w:r>
            <w:r>
              <w:rPr>
                <w:rFonts w:ascii="Arial" w:eastAsia="Arial" w:hAnsi="Arial" w:cs="Arial"/>
                <w:szCs w:val="18"/>
                <w:highlight w:val="yellow"/>
              </w:rPr>
              <w:t>,</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V10000_Req_02_006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23</w:t>
            </w:r>
            <w:r>
              <w:rPr>
                <w:rFonts w:ascii="Arial" w:eastAsia="Arial" w:hAnsi="Arial" w:cs="Arial"/>
                <w:szCs w:val="18"/>
                <w:highlight w:val="yellow"/>
              </w:rPr>
              <w:fldChar w:fldCharType="end"/>
            </w:r>
            <w:r>
              <w:rPr>
                <w:rFonts w:ascii="Arial" w:eastAsia="Arial" w:hAnsi="Arial" w:cs="Arial"/>
                <w:szCs w:val="18"/>
                <w:highlight w:val="yellow"/>
              </w:rPr>
              <w:t>,</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V10000_Req_02_007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24</w:t>
            </w:r>
            <w:r>
              <w:rPr>
                <w:rFonts w:ascii="Arial" w:eastAsia="Arial" w:hAnsi="Arial" w:cs="Arial"/>
                <w:szCs w:val="18"/>
                <w:highlight w:val="yellow"/>
              </w:rPr>
              <w:fldChar w:fldCharType="end"/>
            </w:r>
            <w:r>
              <w:rPr>
                <w:rFonts w:ascii="Arial" w:eastAsia="Arial" w:hAnsi="Arial" w:cs="Arial"/>
                <w:szCs w:val="18"/>
                <w:highlight w:val="yellow"/>
              </w:rPr>
              <w:t>,</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V10000_Req_02_008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52</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43EA07F4" w14:textId="2F1ED2EC" w:rsidR="00EF59AF" w:rsidRDefault="00EF59AF" w:rsidP="003558A1">
            <w:pPr>
              <w:rPr>
                <w:rFonts w:ascii="Arial" w:hAnsi="Arial" w:cs="Arial"/>
                <w:szCs w:val="18"/>
                <w:highlight w:val="yellow"/>
              </w:rPr>
            </w:pPr>
            <w:r w:rsidRPr="00EF59AF">
              <w:rPr>
                <w:rFonts w:ascii="Arial" w:hAnsi="Arial" w:cs="Arial"/>
                <w:szCs w:val="18"/>
                <w:highlight w:val="yellow"/>
              </w:rPr>
              <w:t>Support unsupported features of CAN in F1KM E1.00</w:t>
            </w:r>
          </w:p>
        </w:tc>
        <w:tc>
          <w:tcPr>
            <w:tcW w:w="1350" w:type="dxa"/>
            <w:tcBorders>
              <w:top w:val="single" w:sz="4" w:space="0" w:color="auto"/>
              <w:left w:val="single" w:sz="4" w:space="0" w:color="auto"/>
              <w:bottom w:val="single" w:sz="4" w:space="0" w:color="auto"/>
              <w:right w:val="single" w:sz="4" w:space="0" w:color="auto"/>
            </w:tcBorders>
          </w:tcPr>
          <w:p w14:paraId="043FF5A2" w14:textId="4E3C0DE9" w:rsidR="00EF59AF" w:rsidRDefault="00EF59AF" w:rsidP="003558A1">
            <w:pPr>
              <w:rPr>
                <w:rFonts w:ascii="Arial" w:eastAsia="Arial" w:hAnsi="Arial" w:cs="Arial"/>
                <w:highlight w:val="yellow"/>
              </w:rPr>
            </w:pPr>
            <w:r>
              <w:rPr>
                <w:rFonts w:ascii="Arial" w:eastAsia="Arial" w:hAnsi="Arial" w:cs="Arial"/>
                <w:highlight w:val="yellow"/>
              </w:rPr>
              <w:t>Jul 13, 2022</w:t>
            </w:r>
          </w:p>
        </w:tc>
        <w:tc>
          <w:tcPr>
            <w:tcW w:w="1080" w:type="dxa"/>
            <w:tcBorders>
              <w:top w:val="single" w:sz="4" w:space="0" w:color="auto"/>
              <w:left w:val="single" w:sz="4" w:space="0" w:color="auto"/>
              <w:bottom w:val="single" w:sz="4" w:space="0" w:color="auto"/>
              <w:right w:val="single" w:sz="4" w:space="0" w:color="auto"/>
            </w:tcBorders>
          </w:tcPr>
          <w:p w14:paraId="24BF0119" w14:textId="417B18CB" w:rsidR="00EF59AF" w:rsidRDefault="00EF59AF" w:rsidP="003558A1">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4E99ED3B" w14:textId="46DBCB7C" w:rsidR="00EF59AF" w:rsidRDefault="00EF59AF" w:rsidP="003558A1">
            <w:pPr>
              <w:rPr>
                <w:rFonts w:ascii="Arial" w:eastAsia="Arial" w:hAnsi="Arial" w:cs="Arial"/>
                <w:szCs w:val="18"/>
                <w:highlight w:val="yellow"/>
              </w:rPr>
            </w:pPr>
            <w:r>
              <w:rPr>
                <w:rFonts w:ascii="Arial" w:eastAsia="Arial" w:hAnsi="Arial" w:cs="Arial"/>
                <w:szCs w:val="18"/>
                <w:highlight w:val="yellow"/>
              </w:rPr>
              <w:t>Phuc Giang</w:t>
            </w:r>
          </w:p>
        </w:tc>
      </w:tr>
      <w:tr w:rsidR="00E84716" w:rsidRPr="0029259B" w14:paraId="22B0D5DE"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25275FA" w14:textId="75096A5B" w:rsidR="00E84716" w:rsidRPr="00E84716" w:rsidRDefault="00E84716" w:rsidP="003558A1">
            <w:pPr>
              <w:jc w:val="center"/>
              <w:rPr>
                <w:rFonts w:ascii="Arial" w:eastAsia="Arial" w:hAnsi="Arial" w:cs="Arial"/>
                <w:szCs w:val="18"/>
                <w:highlight w:val="yellow"/>
                <w:lang w:val="vi-VN"/>
              </w:rPr>
            </w:pPr>
            <w:r>
              <w:rPr>
                <w:rFonts w:ascii="Arial" w:eastAsia="Arial" w:hAnsi="Arial" w:cs="Arial"/>
                <w:szCs w:val="18"/>
                <w:highlight w:val="yellow"/>
                <w:lang w:val="vi-VN"/>
              </w:rPr>
              <w:t>6</w:t>
            </w:r>
          </w:p>
        </w:tc>
        <w:tc>
          <w:tcPr>
            <w:tcW w:w="2970" w:type="dxa"/>
            <w:tcBorders>
              <w:top w:val="single" w:sz="4" w:space="0" w:color="auto"/>
              <w:left w:val="single" w:sz="4" w:space="0" w:color="auto"/>
              <w:bottom w:val="single" w:sz="4" w:space="0" w:color="auto"/>
              <w:right w:val="single" w:sz="4" w:space="0" w:color="auto"/>
            </w:tcBorders>
          </w:tcPr>
          <w:p w14:paraId="45203D97" w14:textId="77777777" w:rsidR="00D22FA6" w:rsidRPr="00D22FA6" w:rsidRDefault="00D22FA6" w:rsidP="00D22FA6">
            <w:pPr>
              <w:rPr>
                <w:rFonts w:ascii="Arial" w:hAnsi="Arial" w:cs="Arial"/>
                <w:szCs w:val="18"/>
                <w:highlight w:val="yellow"/>
              </w:rPr>
            </w:pPr>
            <w:r w:rsidRPr="00D22FA6">
              <w:rPr>
                <w:rFonts w:ascii="Arial" w:hAnsi="Arial" w:cs="Arial"/>
                <w:szCs w:val="18"/>
                <w:highlight w:val="yellow"/>
              </w:rPr>
              <w:t>Update the contents for F1KM-S4</w:t>
            </w:r>
          </w:p>
          <w:p w14:paraId="6084F2B3" w14:textId="00E7B681" w:rsidR="00E84716" w:rsidRPr="00D22FA6" w:rsidRDefault="00D22FA6" w:rsidP="00D22FA6">
            <w:pPr>
              <w:rPr>
                <w:rFonts w:ascii="Arial" w:hAnsi="Arial" w:cs="Arial"/>
                <w:szCs w:val="18"/>
                <w:highlight w:val="yellow"/>
              </w:rPr>
            </w:pPr>
            <w:r w:rsidRPr="00D22FA6">
              <w:rPr>
                <w:rFonts w:ascii="Arial" w:hAnsi="Arial" w:cs="Arial"/>
                <w:szCs w:val="18"/>
                <w:highlight w:val="yellow"/>
              </w:rPr>
              <w:t>Update the contents for U2C</w:t>
            </w:r>
          </w:p>
        </w:tc>
        <w:tc>
          <w:tcPr>
            <w:tcW w:w="1170" w:type="dxa"/>
            <w:tcBorders>
              <w:top w:val="single" w:sz="4" w:space="0" w:color="auto"/>
              <w:left w:val="single" w:sz="4" w:space="0" w:color="auto"/>
              <w:bottom w:val="single" w:sz="4" w:space="0" w:color="auto"/>
              <w:right w:val="single" w:sz="4" w:space="0" w:color="auto"/>
            </w:tcBorders>
          </w:tcPr>
          <w:p w14:paraId="675FB908" w14:textId="37C069B3" w:rsidR="00E84716" w:rsidRDefault="00277A19" w:rsidP="003558A1">
            <w:pPr>
              <w:jc w:val="center"/>
              <w:rPr>
                <w:rFonts w:ascii="Arial" w:eastAsia="Arial" w:hAnsi="Arial" w:cs="Arial"/>
                <w:szCs w:val="18"/>
                <w:highlight w:val="yellow"/>
                <w:lang w:val="vi-VN"/>
              </w:rPr>
            </w:pP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V10000_Req_05_001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9</w:t>
            </w:r>
            <w:r>
              <w:rPr>
                <w:rFonts w:ascii="Arial" w:eastAsia="Arial" w:hAnsi="Arial" w:cs="Arial"/>
                <w:szCs w:val="18"/>
                <w:highlight w:val="yellow"/>
                <w:lang w:val="vi-VN"/>
              </w:rPr>
              <w:fldChar w:fldCharType="end"/>
            </w:r>
            <w:r>
              <w:rPr>
                <w:rFonts w:ascii="Arial" w:eastAsia="Arial" w:hAnsi="Arial" w:cs="Arial"/>
                <w:szCs w:val="18"/>
                <w:highlight w:val="yellow"/>
                <w:lang w:val="vi-VN"/>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V10000_Req_01_008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17</w:t>
            </w:r>
            <w:r>
              <w:rPr>
                <w:rFonts w:ascii="Arial" w:eastAsia="Arial" w:hAnsi="Arial" w:cs="Arial"/>
                <w:szCs w:val="18"/>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5E4A5959" w14:textId="510C4BA8" w:rsidR="00E84716" w:rsidRPr="00277A19" w:rsidRDefault="00277A19" w:rsidP="003558A1">
            <w:pPr>
              <w:rPr>
                <w:rFonts w:ascii="Arial" w:hAnsi="Arial" w:cs="Arial"/>
                <w:szCs w:val="18"/>
                <w:highlight w:val="yellow"/>
                <w:lang w:val="vi-VN"/>
              </w:rPr>
            </w:pPr>
            <w:r>
              <w:rPr>
                <w:rFonts w:ascii="Arial" w:hAnsi="Arial" w:cs="Arial"/>
                <w:szCs w:val="18"/>
                <w:highlight w:val="yellow"/>
                <w:lang w:val="vi-VN"/>
              </w:rPr>
              <w:t>Update after implement coding phase</w:t>
            </w:r>
          </w:p>
        </w:tc>
        <w:tc>
          <w:tcPr>
            <w:tcW w:w="1350" w:type="dxa"/>
            <w:tcBorders>
              <w:top w:val="single" w:sz="4" w:space="0" w:color="auto"/>
              <w:left w:val="single" w:sz="4" w:space="0" w:color="auto"/>
              <w:bottom w:val="single" w:sz="4" w:space="0" w:color="auto"/>
              <w:right w:val="single" w:sz="4" w:space="0" w:color="auto"/>
            </w:tcBorders>
          </w:tcPr>
          <w:p w14:paraId="65528552" w14:textId="053F12D3" w:rsidR="00E84716" w:rsidRPr="00A3077D" w:rsidRDefault="00A3077D" w:rsidP="003558A1">
            <w:pPr>
              <w:rPr>
                <w:rFonts w:ascii="Arial" w:eastAsia="Arial" w:hAnsi="Arial" w:cs="Arial"/>
                <w:highlight w:val="yellow"/>
                <w:lang w:val="vi-VN"/>
              </w:rPr>
            </w:pPr>
            <w:r>
              <w:rPr>
                <w:rFonts w:ascii="Arial" w:eastAsia="Arial" w:hAnsi="Arial" w:cs="Arial"/>
                <w:highlight w:val="yellow"/>
                <w:lang w:val="vi-VN"/>
              </w:rPr>
              <w:t>Aug 22, 2022</w:t>
            </w:r>
          </w:p>
        </w:tc>
        <w:tc>
          <w:tcPr>
            <w:tcW w:w="1080" w:type="dxa"/>
            <w:tcBorders>
              <w:top w:val="single" w:sz="4" w:space="0" w:color="auto"/>
              <w:left w:val="single" w:sz="4" w:space="0" w:color="auto"/>
              <w:bottom w:val="single" w:sz="4" w:space="0" w:color="auto"/>
              <w:right w:val="single" w:sz="4" w:space="0" w:color="auto"/>
            </w:tcBorders>
          </w:tcPr>
          <w:p w14:paraId="29D17A66" w14:textId="01540456" w:rsidR="00E84716" w:rsidRPr="00A3077D" w:rsidRDefault="00A3077D" w:rsidP="003558A1">
            <w:pPr>
              <w:rPr>
                <w:rFonts w:ascii="Arial" w:eastAsia="Arial" w:hAnsi="Arial" w:cs="Arial"/>
                <w:highlight w:val="yellow"/>
                <w:lang w:val="vi-VN"/>
              </w:rPr>
            </w:pPr>
            <w:r>
              <w:rPr>
                <w:rFonts w:ascii="Arial" w:eastAsia="Arial" w:hAnsi="Arial" w:cs="Arial"/>
                <w:highlight w:val="yellow"/>
                <w:lang w:val="vi-VN"/>
              </w:rPr>
              <w:t>None</w:t>
            </w:r>
          </w:p>
        </w:tc>
        <w:tc>
          <w:tcPr>
            <w:tcW w:w="1350" w:type="dxa"/>
            <w:tcBorders>
              <w:top w:val="single" w:sz="4" w:space="0" w:color="auto"/>
              <w:left w:val="single" w:sz="4" w:space="0" w:color="auto"/>
              <w:bottom w:val="single" w:sz="4" w:space="0" w:color="auto"/>
              <w:right w:val="single" w:sz="4" w:space="0" w:color="auto"/>
            </w:tcBorders>
          </w:tcPr>
          <w:p w14:paraId="64516C33" w14:textId="0A798A2D" w:rsidR="00E84716" w:rsidRPr="00A3077D" w:rsidRDefault="00A3077D" w:rsidP="003558A1">
            <w:pPr>
              <w:rPr>
                <w:rFonts w:ascii="Arial" w:eastAsia="Arial" w:hAnsi="Arial" w:cs="Arial"/>
                <w:szCs w:val="18"/>
                <w:highlight w:val="yellow"/>
                <w:lang w:val="vi-VN"/>
              </w:rPr>
            </w:pPr>
            <w:r>
              <w:rPr>
                <w:rFonts w:ascii="Arial" w:eastAsia="Arial" w:hAnsi="Arial" w:cs="Arial"/>
                <w:szCs w:val="18"/>
                <w:highlight w:val="yellow"/>
                <w:lang w:val="vi-VN"/>
              </w:rPr>
              <w:t>Son Thai</w:t>
            </w:r>
          </w:p>
        </w:tc>
      </w:tr>
      <w:tr w:rsidR="0042537F" w:rsidRPr="0029259B" w14:paraId="572FAC11"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F526F06" w14:textId="6098F986" w:rsidR="0042537F" w:rsidRPr="0042537F" w:rsidRDefault="0042537F" w:rsidP="003558A1">
            <w:pPr>
              <w:jc w:val="center"/>
              <w:rPr>
                <w:rFonts w:ascii="Arial" w:eastAsia="Arial" w:hAnsi="Arial" w:cs="Arial"/>
                <w:szCs w:val="18"/>
                <w:highlight w:val="yellow"/>
              </w:rPr>
            </w:pPr>
            <w:r>
              <w:rPr>
                <w:rFonts w:ascii="Arial" w:eastAsia="Arial" w:hAnsi="Arial" w:cs="Arial"/>
                <w:szCs w:val="18"/>
                <w:highlight w:val="yellow"/>
              </w:rPr>
              <w:t>7</w:t>
            </w:r>
          </w:p>
        </w:tc>
        <w:tc>
          <w:tcPr>
            <w:tcW w:w="2970" w:type="dxa"/>
            <w:tcBorders>
              <w:top w:val="single" w:sz="4" w:space="0" w:color="auto"/>
              <w:left w:val="single" w:sz="4" w:space="0" w:color="auto"/>
              <w:bottom w:val="single" w:sz="4" w:space="0" w:color="auto"/>
              <w:right w:val="single" w:sz="4" w:space="0" w:color="auto"/>
            </w:tcBorders>
          </w:tcPr>
          <w:p w14:paraId="6879F040" w14:textId="239F690B" w:rsidR="0042537F" w:rsidRPr="00D22FA6" w:rsidRDefault="0042537F" w:rsidP="00D22FA6">
            <w:pPr>
              <w:rPr>
                <w:rFonts w:ascii="Arial" w:hAnsi="Arial" w:cs="Arial"/>
                <w:szCs w:val="18"/>
                <w:highlight w:val="yellow"/>
              </w:rPr>
            </w:pPr>
            <w:r>
              <w:rPr>
                <w:rFonts w:ascii="Arial" w:hAnsi="Arial" w:cs="Arial"/>
                <w:szCs w:val="18"/>
                <w:highlight w:val="yellow"/>
              </w:rPr>
              <w:t>Update contents after fixed bugs</w:t>
            </w:r>
          </w:p>
        </w:tc>
        <w:tc>
          <w:tcPr>
            <w:tcW w:w="1170" w:type="dxa"/>
            <w:tcBorders>
              <w:top w:val="single" w:sz="4" w:space="0" w:color="auto"/>
              <w:left w:val="single" w:sz="4" w:space="0" w:color="auto"/>
              <w:bottom w:val="single" w:sz="4" w:space="0" w:color="auto"/>
              <w:right w:val="single" w:sz="4" w:space="0" w:color="auto"/>
            </w:tcBorders>
          </w:tcPr>
          <w:p w14:paraId="2902B47F" w14:textId="5F98C685" w:rsidR="0042537F" w:rsidRDefault="00B84AB9" w:rsidP="003558A1">
            <w:pPr>
              <w:jc w:val="center"/>
              <w:rPr>
                <w:rFonts w:ascii="Arial" w:eastAsia="Arial" w:hAnsi="Arial" w:cs="Arial"/>
                <w:szCs w:val="18"/>
                <w:highlight w:val="yellow"/>
                <w:lang w:val="vi-VN"/>
              </w:rPr>
            </w:pP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E10000_REL_Req_05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27</w:t>
            </w:r>
            <w:r>
              <w:rPr>
                <w:rFonts w:ascii="Arial" w:eastAsia="Arial" w:hAnsi="Arial" w:cs="Arial"/>
                <w:szCs w:val="18"/>
                <w:highlight w:val="yellow"/>
                <w:lang w:val="vi-VN"/>
              </w:rPr>
              <w:fldChar w:fldCharType="end"/>
            </w:r>
            <w:r>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E10000_REL_Req_06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52</w:t>
            </w:r>
            <w:r>
              <w:rPr>
                <w:rFonts w:ascii="Arial" w:eastAsia="Arial" w:hAnsi="Arial" w:cs="Arial"/>
                <w:szCs w:val="18"/>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67D33F88" w14:textId="0D872C8A" w:rsidR="0042537F" w:rsidRDefault="0042537F" w:rsidP="003558A1">
            <w:pPr>
              <w:rPr>
                <w:rFonts w:ascii="Arial" w:hAnsi="Arial" w:cs="Arial"/>
                <w:szCs w:val="18"/>
                <w:highlight w:val="yellow"/>
                <w:lang w:val="vi-VN"/>
              </w:rPr>
            </w:pPr>
            <w:r>
              <w:rPr>
                <w:rFonts w:ascii="Arial" w:hAnsi="Arial" w:cs="Arial"/>
                <w:szCs w:val="18"/>
                <w:highlight w:val="yellow"/>
              </w:rPr>
              <w:t>Update contents after fixed bugs</w:t>
            </w:r>
          </w:p>
        </w:tc>
        <w:tc>
          <w:tcPr>
            <w:tcW w:w="1350" w:type="dxa"/>
            <w:tcBorders>
              <w:top w:val="single" w:sz="4" w:space="0" w:color="auto"/>
              <w:left w:val="single" w:sz="4" w:space="0" w:color="auto"/>
              <w:bottom w:val="single" w:sz="4" w:space="0" w:color="auto"/>
              <w:right w:val="single" w:sz="4" w:space="0" w:color="auto"/>
            </w:tcBorders>
          </w:tcPr>
          <w:p w14:paraId="2E39249E" w14:textId="101559BC" w:rsidR="0042537F" w:rsidRPr="0042537F" w:rsidRDefault="0042537F" w:rsidP="003558A1">
            <w:pPr>
              <w:rPr>
                <w:rFonts w:ascii="Arial" w:eastAsia="Arial" w:hAnsi="Arial" w:cs="Arial"/>
                <w:highlight w:val="yellow"/>
              </w:rPr>
            </w:pPr>
            <w:r>
              <w:rPr>
                <w:rFonts w:ascii="Arial" w:eastAsia="Arial" w:hAnsi="Arial" w:cs="Arial"/>
                <w:highlight w:val="yellow"/>
              </w:rPr>
              <w:t>Sep 12, 2022</w:t>
            </w:r>
          </w:p>
        </w:tc>
        <w:tc>
          <w:tcPr>
            <w:tcW w:w="1080" w:type="dxa"/>
            <w:tcBorders>
              <w:top w:val="single" w:sz="4" w:space="0" w:color="auto"/>
              <w:left w:val="single" w:sz="4" w:space="0" w:color="auto"/>
              <w:bottom w:val="single" w:sz="4" w:space="0" w:color="auto"/>
              <w:right w:val="single" w:sz="4" w:space="0" w:color="auto"/>
            </w:tcBorders>
          </w:tcPr>
          <w:p w14:paraId="613E7D90" w14:textId="6C21A356" w:rsidR="0042537F" w:rsidRPr="0042537F" w:rsidRDefault="0042537F" w:rsidP="003558A1">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08339EA7" w14:textId="77777777" w:rsidR="0042537F" w:rsidRDefault="0042537F" w:rsidP="003558A1">
            <w:pPr>
              <w:rPr>
                <w:rFonts w:ascii="Arial" w:eastAsia="Arial" w:hAnsi="Arial" w:cs="Arial"/>
                <w:szCs w:val="18"/>
                <w:highlight w:val="yellow"/>
              </w:rPr>
            </w:pPr>
            <w:r>
              <w:rPr>
                <w:rFonts w:ascii="Arial" w:eastAsia="Arial" w:hAnsi="Arial" w:cs="Arial"/>
                <w:szCs w:val="18"/>
                <w:highlight w:val="yellow"/>
              </w:rPr>
              <w:t>Tinh Le</w:t>
            </w:r>
          </w:p>
          <w:p w14:paraId="3563F80C" w14:textId="34017955" w:rsidR="0042537F" w:rsidRPr="0042537F" w:rsidRDefault="0042537F" w:rsidP="003558A1">
            <w:pPr>
              <w:rPr>
                <w:rFonts w:ascii="Arial" w:eastAsia="Arial" w:hAnsi="Arial" w:cs="Arial"/>
                <w:szCs w:val="18"/>
                <w:highlight w:val="yellow"/>
              </w:rPr>
            </w:pPr>
            <w:r>
              <w:rPr>
                <w:rFonts w:ascii="Arial" w:eastAsia="Arial" w:hAnsi="Arial" w:cs="Arial"/>
                <w:szCs w:val="18"/>
                <w:highlight w:val="yellow"/>
              </w:rPr>
              <w:t>Phuc Giang</w:t>
            </w:r>
          </w:p>
        </w:tc>
      </w:tr>
      <w:tr w:rsidR="00872135" w:rsidRPr="0029259B" w14:paraId="7051D68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2A90C2CF" w14:textId="0E27135F" w:rsidR="00872135" w:rsidRDefault="00872135" w:rsidP="00872135">
            <w:pPr>
              <w:jc w:val="center"/>
              <w:rPr>
                <w:rFonts w:ascii="Arial" w:eastAsia="Arial" w:hAnsi="Arial" w:cs="Arial"/>
                <w:szCs w:val="18"/>
                <w:highlight w:val="yellow"/>
              </w:rPr>
            </w:pPr>
            <w:r>
              <w:rPr>
                <w:rFonts w:ascii="Arial" w:eastAsia="Arial" w:hAnsi="Arial" w:cs="Arial"/>
                <w:szCs w:val="18"/>
                <w:highlight w:val="yellow"/>
              </w:rPr>
              <w:t>8</w:t>
            </w:r>
          </w:p>
        </w:tc>
        <w:tc>
          <w:tcPr>
            <w:tcW w:w="2970" w:type="dxa"/>
            <w:tcBorders>
              <w:top w:val="single" w:sz="4" w:space="0" w:color="auto"/>
              <w:left w:val="single" w:sz="4" w:space="0" w:color="auto"/>
              <w:bottom w:val="single" w:sz="4" w:space="0" w:color="auto"/>
              <w:right w:val="single" w:sz="4" w:space="0" w:color="auto"/>
            </w:tcBorders>
          </w:tcPr>
          <w:p w14:paraId="0E8E573E" w14:textId="45282E03" w:rsidR="00872135" w:rsidRDefault="00872135" w:rsidP="00872135">
            <w:pPr>
              <w:rPr>
                <w:rFonts w:ascii="Arial" w:hAnsi="Arial" w:cs="Arial"/>
                <w:szCs w:val="18"/>
                <w:highlight w:val="yellow"/>
              </w:rPr>
            </w:pPr>
            <w:r>
              <w:rPr>
                <w:rFonts w:ascii="Arial" w:hAnsi="Arial" w:cs="Arial"/>
                <w:szCs w:val="18"/>
                <w:highlight w:val="yellow"/>
              </w:rPr>
              <w:t>Update contents related to SC for CAN</w:t>
            </w:r>
          </w:p>
        </w:tc>
        <w:tc>
          <w:tcPr>
            <w:tcW w:w="1170" w:type="dxa"/>
            <w:tcBorders>
              <w:top w:val="single" w:sz="4" w:space="0" w:color="auto"/>
              <w:left w:val="single" w:sz="4" w:space="0" w:color="auto"/>
              <w:bottom w:val="single" w:sz="4" w:space="0" w:color="auto"/>
              <w:right w:val="single" w:sz="4" w:space="0" w:color="auto"/>
            </w:tcBorders>
          </w:tcPr>
          <w:p w14:paraId="05B5A96A" w14:textId="3DF4AB28" w:rsidR="00872135" w:rsidRDefault="00872135" w:rsidP="00872135">
            <w:pPr>
              <w:jc w:val="center"/>
              <w:rPr>
                <w:rFonts w:ascii="Arial" w:eastAsia="Arial" w:hAnsi="Arial" w:cs="Arial"/>
                <w:szCs w:val="18"/>
                <w:highlight w:val="yellow"/>
                <w:lang w:val="vi-VN"/>
              </w:rPr>
            </w:pP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V10000_REL_Comment_001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38</w:t>
            </w:r>
            <w:r>
              <w:rPr>
                <w:rFonts w:ascii="Arial" w:eastAsia="Arial" w:hAnsi="Arial" w:cs="Arial"/>
                <w:szCs w:val="18"/>
                <w:highlight w:val="yellow"/>
                <w:lang w:val="vi-VN"/>
              </w:rPr>
              <w:fldChar w:fldCharType="end"/>
            </w:r>
            <w:r>
              <w:rPr>
                <w:rFonts w:ascii="Arial" w:eastAsia="Arial" w:hAnsi="Arial" w:cs="Arial"/>
                <w:szCs w:val="18"/>
                <w:highlight w:val="yellow"/>
              </w:rPr>
              <w:t xml:space="preserve">, </w:t>
            </w:r>
            <w:r>
              <w:rPr>
                <w:rFonts w:ascii="Arial" w:eastAsia="Arial" w:hAnsi="Arial" w:cs="Arial"/>
                <w:szCs w:val="18"/>
                <w:highlight w:val="yellow"/>
                <w:lang w:val="vi-VN"/>
              </w:rPr>
              <w:fldChar w:fldCharType="begin"/>
            </w:r>
            <w:r>
              <w:rPr>
                <w:rFonts w:ascii="Arial" w:eastAsia="Arial" w:hAnsi="Arial" w:cs="Arial"/>
                <w:szCs w:val="18"/>
                <w:highlight w:val="yellow"/>
                <w:lang w:val="vi-VN"/>
              </w:rPr>
              <w:instrText xml:space="preserve"> PAGEREF V10000_REL_Comment_002 \h </w:instrText>
            </w:r>
            <w:r>
              <w:rPr>
                <w:rFonts w:ascii="Arial" w:eastAsia="Arial" w:hAnsi="Arial" w:cs="Arial"/>
                <w:szCs w:val="18"/>
                <w:highlight w:val="yellow"/>
                <w:lang w:val="vi-VN"/>
              </w:rPr>
            </w:r>
            <w:r>
              <w:rPr>
                <w:rFonts w:ascii="Arial" w:eastAsia="Arial" w:hAnsi="Arial" w:cs="Arial"/>
                <w:szCs w:val="18"/>
                <w:highlight w:val="yellow"/>
                <w:lang w:val="vi-VN"/>
              </w:rPr>
              <w:fldChar w:fldCharType="separate"/>
            </w:r>
            <w:r w:rsidR="003C2150">
              <w:rPr>
                <w:rFonts w:ascii="Arial" w:eastAsia="Arial" w:hAnsi="Arial" w:cs="Arial"/>
                <w:noProof/>
                <w:szCs w:val="18"/>
                <w:highlight w:val="yellow"/>
                <w:lang w:val="vi-VN"/>
              </w:rPr>
              <w:t>40</w:t>
            </w:r>
            <w:r>
              <w:rPr>
                <w:rFonts w:ascii="Arial" w:eastAsia="Arial" w:hAnsi="Arial" w:cs="Arial"/>
                <w:szCs w:val="18"/>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2530EA5A" w14:textId="11B91BC7" w:rsidR="00872135" w:rsidRPr="00872135" w:rsidRDefault="00872135" w:rsidP="00872135">
            <w:pPr>
              <w:rPr>
                <w:rFonts w:ascii="Arial" w:hAnsi="Arial" w:cs="Arial"/>
                <w:szCs w:val="18"/>
                <w:highlight w:val="yellow"/>
              </w:rPr>
            </w:pPr>
            <w:r w:rsidRPr="00872135">
              <w:rPr>
                <w:rFonts w:ascii="Arial" w:hAnsi="Arial" w:cs="Arial"/>
                <w:szCs w:val="18"/>
                <w:highlight w:val="yellow"/>
              </w:rPr>
              <w:t>Update the contents after fixed REL’s comments</w:t>
            </w:r>
          </w:p>
        </w:tc>
        <w:tc>
          <w:tcPr>
            <w:tcW w:w="1350" w:type="dxa"/>
            <w:tcBorders>
              <w:top w:val="single" w:sz="4" w:space="0" w:color="auto"/>
              <w:left w:val="single" w:sz="4" w:space="0" w:color="auto"/>
              <w:bottom w:val="single" w:sz="4" w:space="0" w:color="auto"/>
              <w:right w:val="single" w:sz="4" w:space="0" w:color="auto"/>
            </w:tcBorders>
          </w:tcPr>
          <w:p w14:paraId="609B43ED" w14:textId="3D730850" w:rsidR="00872135" w:rsidRDefault="00872135" w:rsidP="00872135">
            <w:pPr>
              <w:rPr>
                <w:rFonts w:ascii="Arial" w:eastAsia="Arial" w:hAnsi="Arial" w:cs="Arial"/>
                <w:highlight w:val="yellow"/>
              </w:rPr>
            </w:pPr>
            <w:r>
              <w:rPr>
                <w:rFonts w:ascii="Arial" w:eastAsia="Arial" w:hAnsi="Arial" w:cs="Arial"/>
                <w:highlight w:val="yellow"/>
              </w:rPr>
              <w:t>Sep 19, 2022</w:t>
            </w:r>
          </w:p>
        </w:tc>
        <w:tc>
          <w:tcPr>
            <w:tcW w:w="1080" w:type="dxa"/>
            <w:tcBorders>
              <w:top w:val="single" w:sz="4" w:space="0" w:color="auto"/>
              <w:left w:val="single" w:sz="4" w:space="0" w:color="auto"/>
              <w:bottom w:val="single" w:sz="4" w:space="0" w:color="auto"/>
              <w:right w:val="single" w:sz="4" w:space="0" w:color="auto"/>
            </w:tcBorders>
          </w:tcPr>
          <w:p w14:paraId="3F89D502" w14:textId="2F9DBF5F" w:rsidR="00872135" w:rsidRDefault="00872135" w:rsidP="00872135">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25BD7583" w14:textId="52136EE0" w:rsidR="00872135" w:rsidRDefault="00872135" w:rsidP="00872135">
            <w:pPr>
              <w:rPr>
                <w:rFonts w:ascii="Arial" w:eastAsia="Arial" w:hAnsi="Arial" w:cs="Arial"/>
                <w:szCs w:val="18"/>
                <w:highlight w:val="yellow"/>
              </w:rPr>
            </w:pPr>
            <w:r>
              <w:rPr>
                <w:rFonts w:ascii="Arial" w:eastAsia="Arial" w:hAnsi="Arial" w:cs="Arial"/>
                <w:szCs w:val="18"/>
                <w:highlight w:val="yellow"/>
              </w:rPr>
              <w:t>Phuc Giang</w:t>
            </w:r>
          </w:p>
        </w:tc>
      </w:tr>
      <w:tr w:rsidR="00AE529E" w:rsidRPr="0029259B" w14:paraId="65AF52F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384DC0E" w14:textId="120E2F2A" w:rsidR="00AE529E" w:rsidRDefault="00AE529E" w:rsidP="00872135">
            <w:pPr>
              <w:jc w:val="center"/>
              <w:rPr>
                <w:rFonts w:ascii="Arial" w:eastAsia="Arial" w:hAnsi="Arial" w:cs="Arial"/>
                <w:szCs w:val="18"/>
                <w:highlight w:val="yellow"/>
              </w:rPr>
            </w:pPr>
            <w:r>
              <w:rPr>
                <w:rFonts w:ascii="Arial" w:eastAsia="Arial" w:hAnsi="Arial" w:cs="Arial"/>
                <w:szCs w:val="18"/>
                <w:highlight w:val="yellow"/>
              </w:rPr>
              <w:t>9</w:t>
            </w:r>
          </w:p>
        </w:tc>
        <w:tc>
          <w:tcPr>
            <w:tcW w:w="2970" w:type="dxa"/>
            <w:tcBorders>
              <w:top w:val="single" w:sz="4" w:space="0" w:color="auto"/>
              <w:left w:val="single" w:sz="4" w:space="0" w:color="auto"/>
              <w:bottom w:val="single" w:sz="4" w:space="0" w:color="auto"/>
              <w:right w:val="single" w:sz="4" w:space="0" w:color="auto"/>
            </w:tcBorders>
          </w:tcPr>
          <w:p w14:paraId="1AFAB139" w14:textId="0613758E" w:rsidR="00AE529E" w:rsidRPr="00AE529E" w:rsidRDefault="00AE529E" w:rsidP="00AE529E">
            <w:pPr>
              <w:widowControl/>
              <w:jc w:val="left"/>
              <w:rPr>
                <w:rFonts w:ascii="Arial" w:eastAsia="Arial" w:hAnsi="Arial" w:cs="Arial"/>
                <w:highlight w:val="yellow"/>
              </w:rPr>
            </w:pPr>
            <w:commentRangeStart w:id="1267"/>
            <w:r w:rsidRPr="008611BB">
              <w:rPr>
                <w:rFonts w:ascii="Arial" w:eastAsia="Arial" w:hAnsi="Arial" w:cs="Arial"/>
                <w:highlight w:val="yellow"/>
              </w:rPr>
              <w:t>Update t</w:t>
            </w:r>
            <w:commentRangeEnd w:id="1267"/>
            <w:r w:rsidRPr="008611BB">
              <w:rPr>
                <w:rFonts w:ascii="Arial" w:eastAsia="Arial" w:hAnsi="Arial" w:cs="Arial"/>
                <w:highlight w:val="yellow"/>
              </w:rPr>
              <w:commentReference w:id="1267"/>
            </w:r>
            <w:r w:rsidRPr="008611BB">
              <w:rPr>
                <w:rFonts w:ascii="Arial" w:eastAsia="Arial" w:hAnsi="Arial" w:cs="Arial"/>
                <w:highlight w:val="yellow"/>
              </w:rPr>
              <w:t>he contents of U2C alpha version after receive</w:t>
            </w:r>
            <w:r w:rsidR="00BC38AD">
              <w:rPr>
                <w:rFonts w:ascii="Arial" w:eastAsia="Arial" w:hAnsi="Arial" w:cs="Arial"/>
                <w:highlight w:val="yellow"/>
              </w:rPr>
              <w:t>d</w:t>
            </w:r>
            <w:r w:rsidRPr="008611BB">
              <w:rPr>
                <w:rFonts w:ascii="Arial" w:eastAsia="Arial" w:hAnsi="Arial" w:cs="Arial"/>
                <w:highlight w:val="yellow"/>
              </w:rPr>
              <w:t xml:space="preserve"> new toolbox </w:t>
            </w:r>
          </w:p>
        </w:tc>
        <w:tc>
          <w:tcPr>
            <w:tcW w:w="1170" w:type="dxa"/>
            <w:tcBorders>
              <w:top w:val="single" w:sz="4" w:space="0" w:color="auto"/>
              <w:left w:val="single" w:sz="4" w:space="0" w:color="auto"/>
              <w:bottom w:val="single" w:sz="4" w:space="0" w:color="auto"/>
              <w:right w:val="single" w:sz="4" w:space="0" w:color="auto"/>
            </w:tcBorders>
          </w:tcPr>
          <w:p w14:paraId="1E6D8AA9" w14:textId="60BD673B" w:rsidR="00AE529E" w:rsidRPr="00DD43B2" w:rsidRDefault="00DD43B2" w:rsidP="00872135">
            <w:pPr>
              <w:jc w:val="center"/>
              <w:rPr>
                <w:rFonts w:ascii="Arial" w:eastAsia="Arial" w:hAnsi="Arial" w:cs="Arial"/>
                <w:szCs w:val="18"/>
                <w:highlight w:val="yellow"/>
              </w:rPr>
            </w:pPr>
            <w:r>
              <w:rPr>
                <w:rFonts w:ascii="Arial" w:eastAsia="Arial" w:hAnsi="Arial" w:cs="Arial"/>
                <w:szCs w:val="18"/>
                <w:highlight w:val="yellow"/>
              </w:rPr>
              <w:t>6, 13, 29, 46</w:t>
            </w:r>
          </w:p>
        </w:tc>
        <w:tc>
          <w:tcPr>
            <w:tcW w:w="2340" w:type="dxa"/>
            <w:tcBorders>
              <w:top w:val="single" w:sz="4" w:space="0" w:color="auto"/>
              <w:left w:val="single" w:sz="4" w:space="0" w:color="auto"/>
              <w:bottom w:val="single" w:sz="4" w:space="0" w:color="auto"/>
              <w:right w:val="single" w:sz="4" w:space="0" w:color="auto"/>
            </w:tcBorders>
          </w:tcPr>
          <w:p w14:paraId="6B6D3CA6" w14:textId="33917F49" w:rsidR="00AE529E" w:rsidRPr="00E1373E" w:rsidRDefault="00E1373E" w:rsidP="00E1373E">
            <w:pPr>
              <w:widowControl/>
              <w:jc w:val="left"/>
              <w:rPr>
                <w:rFonts w:ascii="Arial" w:eastAsia="Arial" w:hAnsi="Arial" w:cs="Arial"/>
                <w:highlight w:val="yellow"/>
              </w:rPr>
            </w:pPr>
            <w:r>
              <w:rPr>
                <w:rFonts w:ascii="Arial" w:eastAsia="Arial" w:hAnsi="Arial" w:cs="Arial"/>
                <w:highlight w:val="yellow"/>
              </w:rPr>
              <w:t>Update the contents of U2C alpha version after receive</w:t>
            </w:r>
            <w:r w:rsidR="00BC38AD">
              <w:rPr>
                <w:rFonts w:ascii="Arial" w:eastAsia="Arial" w:hAnsi="Arial" w:cs="Arial"/>
                <w:highlight w:val="yellow"/>
              </w:rPr>
              <w:t>d</w:t>
            </w:r>
            <w:r>
              <w:rPr>
                <w:rFonts w:ascii="Arial" w:eastAsia="Arial" w:hAnsi="Arial" w:cs="Arial"/>
                <w:highlight w:val="yellow"/>
              </w:rPr>
              <w:t xml:space="preserve"> new toolbox </w:t>
            </w:r>
          </w:p>
        </w:tc>
        <w:tc>
          <w:tcPr>
            <w:tcW w:w="1350" w:type="dxa"/>
            <w:tcBorders>
              <w:top w:val="single" w:sz="4" w:space="0" w:color="auto"/>
              <w:left w:val="single" w:sz="4" w:space="0" w:color="auto"/>
              <w:bottom w:val="single" w:sz="4" w:space="0" w:color="auto"/>
              <w:right w:val="single" w:sz="4" w:space="0" w:color="auto"/>
            </w:tcBorders>
          </w:tcPr>
          <w:p w14:paraId="58BCA28A" w14:textId="5DD9D161" w:rsidR="00AE529E" w:rsidRDefault="00E1373E" w:rsidP="00872135">
            <w:pPr>
              <w:rPr>
                <w:rFonts w:ascii="Arial" w:eastAsia="Arial" w:hAnsi="Arial" w:cs="Arial"/>
                <w:highlight w:val="yellow"/>
              </w:rPr>
            </w:pPr>
            <w:r>
              <w:rPr>
                <w:rFonts w:ascii="Arial" w:eastAsia="Arial" w:hAnsi="Arial" w:cs="Arial"/>
                <w:highlight w:val="yellow"/>
              </w:rPr>
              <w:t xml:space="preserve">Sep </w:t>
            </w:r>
            <w:r w:rsidR="00751273">
              <w:rPr>
                <w:rFonts w:ascii="Arial" w:eastAsia="Arial" w:hAnsi="Arial" w:cs="Arial"/>
                <w:highlight w:val="yellow"/>
              </w:rPr>
              <w:t>22</w:t>
            </w:r>
            <w:r>
              <w:rPr>
                <w:rFonts w:ascii="Arial" w:eastAsia="Arial" w:hAnsi="Arial" w:cs="Arial"/>
                <w:highlight w:val="yellow"/>
              </w:rPr>
              <w:t>, 2022</w:t>
            </w:r>
          </w:p>
        </w:tc>
        <w:tc>
          <w:tcPr>
            <w:tcW w:w="1080" w:type="dxa"/>
            <w:tcBorders>
              <w:top w:val="single" w:sz="4" w:space="0" w:color="auto"/>
              <w:left w:val="single" w:sz="4" w:space="0" w:color="auto"/>
              <w:bottom w:val="single" w:sz="4" w:space="0" w:color="auto"/>
              <w:right w:val="single" w:sz="4" w:space="0" w:color="auto"/>
            </w:tcBorders>
          </w:tcPr>
          <w:p w14:paraId="57B47A3F" w14:textId="49FD9F70" w:rsidR="00AE529E" w:rsidRDefault="00CD15DE" w:rsidP="00872135">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41C2B53A" w14:textId="2495E7DC" w:rsidR="00AE529E" w:rsidRDefault="00CD15DE" w:rsidP="00872135">
            <w:pPr>
              <w:rPr>
                <w:rFonts w:ascii="Arial" w:eastAsia="Arial" w:hAnsi="Arial" w:cs="Arial"/>
                <w:szCs w:val="18"/>
                <w:highlight w:val="yellow"/>
              </w:rPr>
            </w:pPr>
            <w:r>
              <w:rPr>
                <w:rFonts w:ascii="Arial" w:eastAsia="Arial" w:hAnsi="Arial" w:cs="Arial"/>
                <w:szCs w:val="18"/>
                <w:highlight w:val="yellow"/>
              </w:rPr>
              <w:t>Son Thai</w:t>
            </w:r>
          </w:p>
        </w:tc>
      </w:tr>
      <w:tr w:rsidR="00AE424F" w:rsidRPr="0029259B" w14:paraId="09F7C39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5642DF5C" w14:textId="27AF6D63" w:rsidR="00AE424F" w:rsidRDefault="00AE424F" w:rsidP="00AE424F">
            <w:pPr>
              <w:jc w:val="center"/>
              <w:rPr>
                <w:rFonts w:ascii="Arial" w:eastAsia="Arial" w:hAnsi="Arial" w:cs="Arial"/>
                <w:szCs w:val="18"/>
                <w:highlight w:val="yellow"/>
              </w:rPr>
            </w:pPr>
            <w:r w:rsidRPr="001031D7">
              <w:rPr>
                <w:rFonts w:ascii="Arial" w:eastAsia="Arial" w:hAnsi="Arial" w:cs="Arial"/>
                <w:szCs w:val="18"/>
                <w:highlight w:val="yellow"/>
              </w:rPr>
              <w:t>10</w:t>
            </w:r>
          </w:p>
        </w:tc>
        <w:tc>
          <w:tcPr>
            <w:tcW w:w="2970" w:type="dxa"/>
            <w:tcBorders>
              <w:top w:val="single" w:sz="4" w:space="0" w:color="auto"/>
              <w:left w:val="single" w:sz="4" w:space="0" w:color="auto"/>
              <w:bottom w:val="single" w:sz="4" w:space="0" w:color="auto"/>
              <w:right w:val="single" w:sz="4" w:space="0" w:color="auto"/>
            </w:tcBorders>
          </w:tcPr>
          <w:p w14:paraId="5E7FAD74" w14:textId="1004436A" w:rsidR="00AE424F" w:rsidRPr="008611BB" w:rsidRDefault="00AE424F" w:rsidP="00AE424F">
            <w:pPr>
              <w:widowControl/>
              <w:jc w:val="left"/>
              <w:rPr>
                <w:rFonts w:ascii="Arial" w:eastAsia="Arial" w:hAnsi="Arial" w:cs="Arial"/>
                <w:highlight w:val="yellow"/>
              </w:rPr>
            </w:pPr>
            <w:r w:rsidRPr="001031D7">
              <w:rPr>
                <w:rFonts w:ascii="Arial" w:eastAsia="Arial" w:hAnsi="Arial" w:cs="Arial"/>
                <w:highlight w:val="yellow"/>
              </w:rPr>
              <w:t>Update the contents for installation and uninstallation</w:t>
            </w:r>
          </w:p>
        </w:tc>
        <w:tc>
          <w:tcPr>
            <w:tcW w:w="1170" w:type="dxa"/>
            <w:tcBorders>
              <w:top w:val="single" w:sz="4" w:space="0" w:color="auto"/>
              <w:left w:val="single" w:sz="4" w:space="0" w:color="auto"/>
              <w:bottom w:val="single" w:sz="4" w:space="0" w:color="auto"/>
              <w:right w:val="single" w:sz="4" w:space="0" w:color="auto"/>
            </w:tcBorders>
          </w:tcPr>
          <w:p w14:paraId="632E1D98" w14:textId="750B21F3" w:rsidR="00AE424F" w:rsidRDefault="00616013" w:rsidP="00AE424F">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V10000_Installer_001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9</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V10000_Installer_002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11</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V10000_Installer_003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13</w:t>
            </w:r>
            <w:r>
              <w:rPr>
                <w:rFonts w:ascii="Arial" w:eastAsia="Arial" w:hAnsi="Arial" w:cs="Arial"/>
                <w:szCs w:val="18"/>
                <w:highlight w:val="yellow"/>
              </w:rPr>
              <w:fldChar w:fldCharType="end"/>
            </w:r>
            <w:r w:rsidR="008E0998">
              <w:rPr>
                <w:rFonts w:ascii="Arial" w:eastAsia="Arial" w:hAnsi="Arial" w:cs="Arial"/>
                <w:szCs w:val="18"/>
                <w:highlight w:val="yellow"/>
              </w:rPr>
              <w:t xml:space="preserve">, </w:t>
            </w:r>
            <w:r w:rsidR="008E0998">
              <w:rPr>
                <w:rFonts w:ascii="Arial" w:eastAsia="Arial" w:hAnsi="Arial" w:cs="Arial"/>
                <w:szCs w:val="18"/>
                <w:highlight w:val="yellow"/>
              </w:rPr>
              <w:fldChar w:fldCharType="begin"/>
            </w:r>
            <w:r w:rsidR="008E0998">
              <w:rPr>
                <w:rFonts w:ascii="Arial" w:eastAsia="Arial" w:hAnsi="Arial" w:cs="Arial"/>
                <w:szCs w:val="18"/>
                <w:highlight w:val="yellow"/>
              </w:rPr>
              <w:instrText xml:space="preserve"> PAGEREF V10000_Installer_004 \h </w:instrText>
            </w:r>
            <w:r w:rsidR="008E0998">
              <w:rPr>
                <w:rFonts w:ascii="Arial" w:eastAsia="Arial" w:hAnsi="Arial" w:cs="Arial"/>
                <w:szCs w:val="18"/>
                <w:highlight w:val="yellow"/>
              </w:rPr>
            </w:r>
            <w:r w:rsidR="008E0998">
              <w:rPr>
                <w:rFonts w:ascii="Arial" w:eastAsia="Arial" w:hAnsi="Arial" w:cs="Arial"/>
                <w:szCs w:val="18"/>
                <w:highlight w:val="yellow"/>
              </w:rPr>
              <w:fldChar w:fldCharType="separate"/>
            </w:r>
            <w:r w:rsidR="003C2150">
              <w:rPr>
                <w:rFonts w:ascii="Arial" w:eastAsia="Arial" w:hAnsi="Arial" w:cs="Arial"/>
                <w:noProof/>
                <w:szCs w:val="18"/>
                <w:highlight w:val="yellow"/>
              </w:rPr>
              <w:t>14</w:t>
            </w:r>
            <w:r w:rsidR="008E0998">
              <w:rPr>
                <w:rFonts w:ascii="Arial" w:eastAsia="Arial" w:hAnsi="Arial" w:cs="Arial"/>
                <w:szCs w:val="18"/>
                <w:highlight w:val="yellow"/>
              </w:rPr>
              <w:fldChar w:fldCharType="end"/>
            </w:r>
            <w:r w:rsidR="008E0998">
              <w:rPr>
                <w:rFonts w:ascii="Arial" w:eastAsia="Arial" w:hAnsi="Arial" w:cs="Arial"/>
                <w:szCs w:val="18"/>
                <w:highlight w:val="yellow"/>
              </w:rPr>
              <w:t xml:space="preserve">, </w:t>
            </w:r>
            <w:r w:rsidR="008E0998">
              <w:rPr>
                <w:rFonts w:ascii="Arial" w:eastAsia="Arial" w:hAnsi="Arial" w:cs="Arial"/>
                <w:szCs w:val="18"/>
                <w:highlight w:val="yellow"/>
              </w:rPr>
              <w:fldChar w:fldCharType="begin"/>
            </w:r>
            <w:r w:rsidR="008E0998">
              <w:rPr>
                <w:rFonts w:ascii="Arial" w:eastAsia="Arial" w:hAnsi="Arial" w:cs="Arial"/>
                <w:szCs w:val="18"/>
                <w:highlight w:val="yellow"/>
              </w:rPr>
              <w:instrText xml:space="preserve"> PAGEREF V10000_Installer_005 \h </w:instrText>
            </w:r>
            <w:r w:rsidR="008E0998">
              <w:rPr>
                <w:rFonts w:ascii="Arial" w:eastAsia="Arial" w:hAnsi="Arial" w:cs="Arial"/>
                <w:szCs w:val="18"/>
                <w:highlight w:val="yellow"/>
              </w:rPr>
            </w:r>
            <w:r w:rsidR="008E0998">
              <w:rPr>
                <w:rFonts w:ascii="Arial" w:eastAsia="Arial" w:hAnsi="Arial" w:cs="Arial"/>
                <w:szCs w:val="18"/>
                <w:highlight w:val="yellow"/>
              </w:rPr>
              <w:fldChar w:fldCharType="separate"/>
            </w:r>
            <w:r w:rsidR="003C2150">
              <w:rPr>
                <w:rFonts w:ascii="Arial" w:eastAsia="Arial" w:hAnsi="Arial" w:cs="Arial"/>
                <w:noProof/>
                <w:szCs w:val="18"/>
                <w:highlight w:val="yellow"/>
              </w:rPr>
              <w:t>57</w:t>
            </w:r>
            <w:r w:rsidR="008E0998">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7B3243FB" w14:textId="1ABE6115" w:rsidR="00AE424F" w:rsidRDefault="00AE424F" w:rsidP="00AE424F">
            <w:pPr>
              <w:widowControl/>
              <w:jc w:val="left"/>
              <w:rPr>
                <w:rFonts w:ascii="Arial" w:eastAsia="Arial" w:hAnsi="Arial" w:cs="Arial"/>
                <w:highlight w:val="yellow"/>
              </w:rPr>
            </w:pPr>
            <w:r w:rsidRPr="001031D7">
              <w:rPr>
                <w:rFonts w:ascii="Arial" w:eastAsia="Arial" w:hAnsi="Arial" w:cs="Arial"/>
                <w:highlight w:val="yellow"/>
              </w:rPr>
              <w:t>Update the contents for ET</w:t>
            </w:r>
            <w:r w:rsidR="00D66E55">
              <w:rPr>
                <w:rFonts w:ascii="Arial" w:eastAsia="Arial" w:hAnsi="Arial" w:cs="Arial"/>
                <w:highlight w:val="yellow"/>
              </w:rPr>
              <w:t>-</w:t>
            </w:r>
            <w:r w:rsidRPr="001031D7">
              <w:rPr>
                <w:rFonts w:ascii="Arial" w:eastAsia="Arial" w:hAnsi="Arial" w:cs="Arial"/>
                <w:highlight w:val="yellow"/>
              </w:rPr>
              <w:t>VPF installer</w:t>
            </w:r>
          </w:p>
        </w:tc>
        <w:tc>
          <w:tcPr>
            <w:tcW w:w="1350" w:type="dxa"/>
            <w:tcBorders>
              <w:top w:val="single" w:sz="4" w:space="0" w:color="auto"/>
              <w:left w:val="single" w:sz="4" w:space="0" w:color="auto"/>
              <w:bottom w:val="single" w:sz="4" w:space="0" w:color="auto"/>
              <w:right w:val="single" w:sz="4" w:space="0" w:color="auto"/>
            </w:tcBorders>
          </w:tcPr>
          <w:p w14:paraId="5266E660" w14:textId="66D6047C" w:rsidR="00AE424F" w:rsidRDefault="00AE424F" w:rsidP="00AE424F">
            <w:pPr>
              <w:rPr>
                <w:rFonts w:ascii="Arial" w:eastAsia="Arial" w:hAnsi="Arial" w:cs="Arial"/>
                <w:highlight w:val="yellow"/>
              </w:rPr>
            </w:pPr>
            <w:r w:rsidRPr="001031D7">
              <w:rPr>
                <w:rFonts w:ascii="Arial" w:eastAsia="Arial" w:hAnsi="Arial" w:cs="Arial"/>
                <w:highlight w:val="yellow"/>
              </w:rPr>
              <w:t>Oct 17, 2022</w:t>
            </w:r>
          </w:p>
        </w:tc>
        <w:tc>
          <w:tcPr>
            <w:tcW w:w="1080" w:type="dxa"/>
            <w:tcBorders>
              <w:top w:val="single" w:sz="4" w:space="0" w:color="auto"/>
              <w:left w:val="single" w:sz="4" w:space="0" w:color="auto"/>
              <w:bottom w:val="single" w:sz="4" w:space="0" w:color="auto"/>
              <w:right w:val="single" w:sz="4" w:space="0" w:color="auto"/>
            </w:tcBorders>
          </w:tcPr>
          <w:p w14:paraId="50A0C3D2" w14:textId="3B770906" w:rsidR="00AE424F" w:rsidRDefault="00AE424F" w:rsidP="00AE424F">
            <w:pPr>
              <w:rPr>
                <w:rFonts w:ascii="Arial" w:eastAsia="Arial" w:hAnsi="Arial" w:cs="Arial"/>
                <w:highlight w:val="yellow"/>
              </w:rPr>
            </w:pPr>
            <w:r w:rsidRPr="001031D7">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42852C0D" w14:textId="60A20E4F" w:rsidR="00AE424F" w:rsidRDefault="00AE424F" w:rsidP="00AE424F">
            <w:pPr>
              <w:rPr>
                <w:rFonts w:ascii="Arial" w:eastAsia="Arial" w:hAnsi="Arial" w:cs="Arial"/>
                <w:szCs w:val="18"/>
                <w:highlight w:val="yellow"/>
              </w:rPr>
            </w:pPr>
            <w:r w:rsidRPr="001031D7">
              <w:rPr>
                <w:rFonts w:ascii="Arial" w:eastAsia="Arial" w:hAnsi="Arial" w:cs="Arial"/>
                <w:szCs w:val="18"/>
                <w:highlight w:val="yellow"/>
              </w:rPr>
              <w:t>Hong Tieu</w:t>
            </w:r>
          </w:p>
        </w:tc>
      </w:tr>
      <w:tr w:rsidR="00672BB3" w:rsidRPr="0029259B" w14:paraId="2C86E67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C4E24B6" w14:textId="07A75995" w:rsidR="00672BB3" w:rsidRPr="001031D7" w:rsidRDefault="00672BB3" w:rsidP="00672BB3">
            <w:pPr>
              <w:jc w:val="center"/>
              <w:rPr>
                <w:rFonts w:ascii="Arial" w:eastAsia="Arial" w:hAnsi="Arial" w:cs="Arial"/>
                <w:szCs w:val="18"/>
                <w:highlight w:val="yellow"/>
              </w:rPr>
            </w:pPr>
            <w:r w:rsidRPr="001031D7">
              <w:rPr>
                <w:rFonts w:ascii="Arial" w:eastAsia="Arial" w:hAnsi="Arial" w:cs="Arial"/>
                <w:szCs w:val="18"/>
                <w:highlight w:val="yellow"/>
              </w:rPr>
              <w:t>1</w:t>
            </w:r>
            <w:r>
              <w:rPr>
                <w:rFonts w:ascii="Arial" w:eastAsia="Arial" w:hAnsi="Arial" w:cs="Arial"/>
                <w:szCs w:val="18"/>
                <w:highlight w:val="yellow"/>
              </w:rPr>
              <w:t>1</w:t>
            </w:r>
          </w:p>
        </w:tc>
        <w:tc>
          <w:tcPr>
            <w:tcW w:w="2970" w:type="dxa"/>
            <w:tcBorders>
              <w:top w:val="single" w:sz="4" w:space="0" w:color="auto"/>
              <w:left w:val="single" w:sz="4" w:space="0" w:color="auto"/>
              <w:bottom w:val="single" w:sz="4" w:space="0" w:color="auto"/>
              <w:right w:val="single" w:sz="4" w:space="0" w:color="auto"/>
            </w:tcBorders>
          </w:tcPr>
          <w:p w14:paraId="7CE31CE0" w14:textId="2834071D" w:rsidR="00672BB3" w:rsidRPr="001031D7" w:rsidRDefault="00672BB3" w:rsidP="00672BB3">
            <w:pPr>
              <w:widowControl/>
              <w:jc w:val="left"/>
              <w:rPr>
                <w:rFonts w:ascii="Arial" w:eastAsia="Arial" w:hAnsi="Arial" w:cs="Arial"/>
                <w:highlight w:val="yellow"/>
              </w:rPr>
            </w:pPr>
            <w:r w:rsidRPr="001031D7">
              <w:rPr>
                <w:rFonts w:ascii="Arial" w:eastAsia="Arial" w:hAnsi="Arial" w:cs="Arial"/>
                <w:highlight w:val="yellow"/>
              </w:rPr>
              <w:t xml:space="preserve">Update the </w:t>
            </w:r>
            <w:r>
              <w:rPr>
                <w:rFonts w:ascii="Arial" w:eastAsia="Arial" w:hAnsi="Arial" w:cs="Arial"/>
                <w:highlight w:val="yellow"/>
              </w:rPr>
              <w:t>installation procedure</w:t>
            </w:r>
          </w:p>
        </w:tc>
        <w:tc>
          <w:tcPr>
            <w:tcW w:w="1170" w:type="dxa"/>
            <w:tcBorders>
              <w:top w:val="single" w:sz="4" w:space="0" w:color="auto"/>
              <w:left w:val="single" w:sz="4" w:space="0" w:color="auto"/>
              <w:bottom w:val="single" w:sz="4" w:space="0" w:color="auto"/>
              <w:right w:val="single" w:sz="4" w:space="0" w:color="auto"/>
            </w:tcBorders>
          </w:tcPr>
          <w:p w14:paraId="2FD7B782" w14:textId="1B773EDC" w:rsidR="00672BB3" w:rsidRDefault="00672BB3" w:rsidP="00672BB3">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V10000_Installer_002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11</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V10000_Installer_003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13</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V10000_Installer_004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14</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01A7D311" w14:textId="0B635717" w:rsidR="00672BB3" w:rsidRPr="001031D7" w:rsidRDefault="00672BB3" w:rsidP="00672BB3">
            <w:pPr>
              <w:widowControl/>
              <w:jc w:val="left"/>
              <w:rPr>
                <w:rFonts w:ascii="Arial" w:eastAsia="Arial" w:hAnsi="Arial" w:cs="Arial"/>
                <w:highlight w:val="yellow"/>
              </w:rPr>
            </w:pPr>
            <w:r w:rsidRPr="001031D7">
              <w:rPr>
                <w:rFonts w:ascii="Arial" w:eastAsia="Arial" w:hAnsi="Arial" w:cs="Arial"/>
                <w:highlight w:val="yellow"/>
              </w:rPr>
              <w:t>Update the contents for ET</w:t>
            </w:r>
            <w:r>
              <w:rPr>
                <w:rFonts w:ascii="Arial" w:eastAsia="Arial" w:hAnsi="Arial" w:cs="Arial"/>
                <w:highlight w:val="yellow"/>
              </w:rPr>
              <w:t>-</w:t>
            </w:r>
            <w:r w:rsidRPr="001031D7">
              <w:rPr>
                <w:rFonts w:ascii="Arial" w:eastAsia="Arial" w:hAnsi="Arial" w:cs="Arial"/>
                <w:highlight w:val="yellow"/>
              </w:rPr>
              <w:t>VPF installer</w:t>
            </w:r>
          </w:p>
        </w:tc>
        <w:tc>
          <w:tcPr>
            <w:tcW w:w="1350" w:type="dxa"/>
            <w:tcBorders>
              <w:top w:val="single" w:sz="4" w:space="0" w:color="auto"/>
              <w:left w:val="single" w:sz="4" w:space="0" w:color="auto"/>
              <w:bottom w:val="single" w:sz="4" w:space="0" w:color="auto"/>
              <w:right w:val="single" w:sz="4" w:space="0" w:color="auto"/>
            </w:tcBorders>
          </w:tcPr>
          <w:p w14:paraId="1E58E8AD" w14:textId="1C5BF19F" w:rsidR="00672BB3" w:rsidRPr="001031D7" w:rsidRDefault="00672BB3" w:rsidP="00672BB3">
            <w:pPr>
              <w:rPr>
                <w:rFonts w:ascii="Arial" w:eastAsia="Arial" w:hAnsi="Arial" w:cs="Arial"/>
                <w:highlight w:val="yellow"/>
              </w:rPr>
            </w:pPr>
            <w:r w:rsidRPr="001031D7">
              <w:rPr>
                <w:rFonts w:ascii="Arial" w:eastAsia="Arial" w:hAnsi="Arial" w:cs="Arial"/>
                <w:highlight w:val="yellow"/>
              </w:rPr>
              <w:t xml:space="preserve">Oct </w:t>
            </w:r>
            <w:r>
              <w:rPr>
                <w:rFonts w:ascii="Arial" w:eastAsia="Arial" w:hAnsi="Arial" w:cs="Arial"/>
                <w:highlight w:val="yellow"/>
              </w:rPr>
              <w:t>3</w:t>
            </w:r>
            <w:r w:rsidRPr="001031D7">
              <w:rPr>
                <w:rFonts w:ascii="Arial" w:eastAsia="Arial" w:hAnsi="Arial" w:cs="Arial"/>
                <w:highlight w:val="yellow"/>
              </w:rPr>
              <w:t>1, 2022</w:t>
            </w:r>
          </w:p>
        </w:tc>
        <w:tc>
          <w:tcPr>
            <w:tcW w:w="1080" w:type="dxa"/>
            <w:tcBorders>
              <w:top w:val="single" w:sz="4" w:space="0" w:color="auto"/>
              <w:left w:val="single" w:sz="4" w:space="0" w:color="auto"/>
              <w:bottom w:val="single" w:sz="4" w:space="0" w:color="auto"/>
              <w:right w:val="single" w:sz="4" w:space="0" w:color="auto"/>
            </w:tcBorders>
          </w:tcPr>
          <w:p w14:paraId="53E302D9" w14:textId="055E0D17" w:rsidR="00672BB3" w:rsidRPr="001031D7" w:rsidRDefault="00672BB3" w:rsidP="00672BB3">
            <w:pPr>
              <w:rPr>
                <w:rFonts w:ascii="Arial" w:eastAsia="Arial" w:hAnsi="Arial" w:cs="Arial"/>
                <w:highlight w:val="yellow"/>
              </w:rPr>
            </w:pPr>
            <w:r w:rsidRPr="001031D7">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46F1278B" w14:textId="0428EAD3" w:rsidR="00672BB3" w:rsidRPr="001031D7" w:rsidRDefault="00672BB3" w:rsidP="00672BB3">
            <w:pPr>
              <w:rPr>
                <w:rFonts w:ascii="Arial" w:eastAsia="Arial" w:hAnsi="Arial" w:cs="Arial"/>
                <w:szCs w:val="18"/>
                <w:highlight w:val="yellow"/>
              </w:rPr>
            </w:pPr>
            <w:r w:rsidRPr="001031D7">
              <w:rPr>
                <w:rFonts w:ascii="Arial" w:eastAsia="Arial" w:hAnsi="Arial" w:cs="Arial"/>
                <w:szCs w:val="18"/>
                <w:highlight w:val="yellow"/>
              </w:rPr>
              <w:t>Hong Tieu</w:t>
            </w:r>
          </w:p>
        </w:tc>
      </w:tr>
      <w:tr w:rsidR="004E70D4" w:rsidRPr="0029259B" w14:paraId="14651BBC"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ABC52C8" w14:textId="5AA4CE9D" w:rsidR="004E70D4" w:rsidRPr="001031D7" w:rsidRDefault="004E70D4" w:rsidP="00672BB3">
            <w:pPr>
              <w:jc w:val="center"/>
              <w:rPr>
                <w:rFonts w:ascii="Arial" w:eastAsia="Arial" w:hAnsi="Arial" w:cs="Arial"/>
                <w:szCs w:val="18"/>
                <w:highlight w:val="yellow"/>
              </w:rPr>
            </w:pPr>
            <w:r>
              <w:rPr>
                <w:rFonts w:ascii="Arial" w:eastAsia="Arial" w:hAnsi="Arial" w:cs="Arial"/>
                <w:szCs w:val="18"/>
                <w:highlight w:val="yellow"/>
              </w:rPr>
              <w:t>12</w:t>
            </w:r>
          </w:p>
        </w:tc>
        <w:tc>
          <w:tcPr>
            <w:tcW w:w="2970" w:type="dxa"/>
            <w:tcBorders>
              <w:top w:val="single" w:sz="4" w:space="0" w:color="auto"/>
              <w:left w:val="single" w:sz="4" w:space="0" w:color="auto"/>
              <w:bottom w:val="single" w:sz="4" w:space="0" w:color="auto"/>
              <w:right w:val="single" w:sz="4" w:space="0" w:color="auto"/>
            </w:tcBorders>
          </w:tcPr>
          <w:p w14:paraId="45C08A96" w14:textId="6D777B02" w:rsidR="004E70D4" w:rsidRPr="001031D7" w:rsidRDefault="004E70D4" w:rsidP="00672BB3">
            <w:pPr>
              <w:widowControl/>
              <w:jc w:val="left"/>
              <w:rPr>
                <w:rFonts w:ascii="Arial" w:eastAsia="Arial" w:hAnsi="Arial" w:cs="Arial"/>
                <w:highlight w:val="yellow"/>
              </w:rPr>
            </w:pPr>
            <w:r>
              <w:rPr>
                <w:rFonts w:ascii="Arial" w:eastAsia="Arial" w:hAnsi="Arial" w:cs="Arial"/>
                <w:highlight w:val="yellow"/>
              </w:rPr>
              <w:t xml:space="preserve">Update </w:t>
            </w:r>
            <w:commentRangeStart w:id="1268"/>
            <w:r>
              <w:rPr>
                <w:rFonts w:ascii="Arial" w:eastAsia="Arial" w:hAnsi="Arial" w:cs="Arial"/>
                <w:highlight w:val="yellow"/>
              </w:rPr>
              <w:t xml:space="preserve">ADC unit 1 </w:t>
            </w:r>
            <w:commentRangeEnd w:id="1268"/>
            <w:r w:rsidR="009D431E">
              <w:rPr>
                <w:rStyle w:val="CommentReference"/>
              </w:rPr>
              <w:commentReference w:id="1268"/>
            </w:r>
            <w:r>
              <w:rPr>
                <w:rFonts w:ascii="Arial" w:eastAsia="Arial" w:hAnsi="Arial" w:cs="Arial"/>
                <w:highlight w:val="yellow"/>
              </w:rPr>
              <w:t>for RH850/F1KM-S4</w:t>
            </w:r>
          </w:p>
        </w:tc>
        <w:tc>
          <w:tcPr>
            <w:tcW w:w="1170" w:type="dxa"/>
            <w:tcBorders>
              <w:top w:val="single" w:sz="4" w:space="0" w:color="auto"/>
              <w:left w:val="single" w:sz="4" w:space="0" w:color="auto"/>
              <w:bottom w:val="single" w:sz="4" w:space="0" w:color="auto"/>
              <w:right w:val="single" w:sz="4" w:space="0" w:color="auto"/>
            </w:tcBorders>
          </w:tcPr>
          <w:p w14:paraId="069184B9" w14:textId="6A2FD4B1" w:rsidR="004E70D4" w:rsidRPr="00327B32" w:rsidRDefault="000E4E4A" w:rsidP="00672BB3">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ADCA1_3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2</w:t>
            </w:r>
            <w:r>
              <w:rPr>
                <w:rFonts w:ascii="Arial" w:eastAsia="Arial" w:hAnsi="Arial" w:cs="Arial"/>
                <w:szCs w:val="18"/>
                <w:highlight w:val="yellow"/>
              </w:rPr>
              <w:fldChar w:fldCharType="end"/>
            </w:r>
            <w:r>
              <w:rPr>
                <w:rFonts w:ascii="Arial" w:eastAsia="Arial" w:hAnsi="Arial" w:cs="Arial"/>
                <w:szCs w:val="18"/>
                <w:highlight w:val="yellow"/>
              </w:rPr>
              <w:t>,</w:t>
            </w:r>
            <w:r w:rsidR="009F4D6A">
              <w:rPr>
                <w:rFonts w:ascii="Arial" w:eastAsia="Arial" w:hAnsi="Arial" w:cs="Arial"/>
                <w:szCs w:val="18"/>
                <w:highlight w:val="yellow"/>
              </w:rPr>
              <w:t xml:space="preserve"> </w:t>
            </w:r>
            <w:r w:rsidR="009F4D6A">
              <w:rPr>
                <w:rFonts w:ascii="Arial" w:eastAsia="Arial" w:hAnsi="Arial" w:cs="Arial"/>
                <w:szCs w:val="18"/>
                <w:highlight w:val="yellow"/>
              </w:rPr>
              <w:fldChar w:fldCharType="begin"/>
            </w:r>
            <w:r w:rsidR="009F4D6A">
              <w:rPr>
                <w:rFonts w:ascii="Arial" w:eastAsia="Arial" w:hAnsi="Arial" w:cs="Arial"/>
                <w:szCs w:val="18"/>
                <w:highlight w:val="yellow"/>
              </w:rPr>
              <w:instrText xml:space="preserve"> PAGEREF V10000_Installer_006 \h </w:instrText>
            </w:r>
            <w:r w:rsidR="009F4D6A">
              <w:rPr>
                <w:rFonts w:ascii="Arial" w:eastAsia="Arial" w:hAnsi="Arial" w:cs="Arial"/>
                <w:szCs w:val="18"/>
                <w:highlight w:val="yellow"/>
              </w:rPr>
            </w:r>
            <w:r w:rsidR="009F4D6A">
              <w:rPr>
                <w:rFonts w:ascii="Arial" w:eastAsia="Arial" w:hAnsi="Arial" w:cs="Arial"/>
                <w:szCs w:val="18"/>
                <w:highlight w:val="yellow"/>
              </w:rPr>
              <w:fldChar w:fldCharType="separate"/>
            </w:r>
            <w:r w:rsidR="003C2150">
              <w:rPr>
                <w:rFonts w:ascii="Arial" w:eastAsia="Arial" w:hAnsi="Arial" w:cs="Arial"/>
                <w:noProof/>
                <w:szCs w:val="18"/>
                <w:highlight w:val="yellow"/>
              </w:rPr>
              <w:t>7</w:t>
            </w:r>
            <w:r w:rsidR="009F4D6A">
              <w:rPr>
                <w:rFonts w:ascii="Arial" w:eastAsia="Arial" w:hAnsi="Arial" w:cs="Arial"/>
                <w:szCs w:val="18"/>
                <w:highlight w:val="yellow"/>
              </w:rPr>
              <w:fldChar w:fldCharType="end"/>
            </w:r>
            <w:r w:rsidR="009F4D6A">
              <w:rPr>
                <w:rFonts w:ascii="Arial" w:eastAsia="Arial" w:hAnsi="Arial" w:cs="Arial"/>
                <w:szCs w:val="18"/>
                <w:highlight w:val="yellow"/>
              </w:rPr>
              <w:t>,</w:t>
            </w:r>
            <w:r>
              <w:rPr>
                <w:rFonts w:ascii="Arial" w:eastAsia="Arial" w:hAnsi="Arial" w:cs="Arial"/>
                <w:szCs w:val="18"/>
                <w:highlight w:val="yellow"/>
              </w:rPr>
              <w:t xml:space="preserve"> </w:t>
            </w:r>
            <w:r w:rsidR="00327B32" w:rsidRPr="00327B32">
              <w:rPr>
                <w:rFonts w:ascii="Arial" w:eastAsia="Arial" w:hAnsi="Arial" w:cs="Arial"/>
                <w:szCs w:val="18"/>
                <w:highlight w:val="yellow"/>
              </w:rPr>
              <w:fldChar w:fldCharType="begin"/>
            </w:r>
            <w:r w:rsidR="00327B32" w:rsidRPr="00327B32">
              <w:rPr>
                <w:rFonts w:ascii="Arial" w:eastAsia="Arial" w:hAnsi="Arial" w:cs="Arial"/>
                <w:szCs w:val="18"/>
                <w:highlight w:val="yellow"/>
              </w:rPr>
              <w:instrText xml:space="preserve"> PAGEREF ADCA1_0 \h </w:instrText>
            </w:r>
            <w:r w:rsidR="00327B32" w:rsidRPr="00327B32">
              <w:rPr>
                <w:rFonts w:ascii="Arial" w:eastAsia="Arial" w:hAnsi="Arial" w:cs="Arial"/>
                <w:szCs w:val="18"/>
                <w:highlight w:val="yellow"/>
              </w:rPr>
            </w:r>
            <w:r w:rsidR="00327B32" w:rsidRPr="00327B32">
              <w:rPr>
                <w:rFonts w:ascii="Arial" w:eastAsia="Arial" w:hAnsi="Arial" w:cs="Arial"/>
                <w:szCs w:val="18"/>
                <w:highlight w:val="yellow"/>
              </w:rPr>
              <w:fldChar w:fldCharType="separate"/>
            </w:r>
            <w:r w:rsidR="003C2150">
              <w:rPr>
                <w:rFonts w:ascii="Arial" w:eastAsia="Arial" w:hAnsi="Arial" w:cs="Arial"/>
                <w:noProof/>
                <w:szCs w:val="18"/>
                <w:highlight w:val="yellow"/>
              </w:rPr>
              <w:t>17</w:t>
            </w:r>
            <w:r w:rsidR="00327B32" w:rsidRPr="00327B32">
              <w:rPr>
                <w:rFonts w:ascii="Arial" w:eastAsia="Arial" w:hAnsi="Arial" w:cs="Arial"/>
                <w:szCs w:val="18"/>
                <w:highlight w:val="yellow"/>
              </w:rPr>
              <w:fldChar w:fldCharType="end"/>
            </w:r>
            <w:r w:rsidR="00327B32" w:rsidRPr="00327B32">
              <w:rPr>
                <w:rFonts w:ascii="Arial" w:eastAsia="Arial" w:hAnsi="Arial" w:cs="Arial"/>
                <w:szCs w:val="18"/>
                <w:highlight w:val="yellow"/>
              </w:rPr>
              <w:t xml:space="preserve">, </w:t>
            </w:r>
            <w:r w:rsidR="00327B32" w:rsidRPr="00327B32">
              <w:rPr>
                <w:rFonts w:ascii="Arial" w:eastAsia="Arial" w:hAnsi="Arial" w:cs="Arial"/>
                <w:szCs w:val="18"/>
                <w:highlight w:val="yellow"/>
              </w:rPr>
              <w:fldChar w:fldCharType="begin"/>
            </w:r>
            <w:r w:rsidR="00327B32" w:rsidRPr="00327B32">
              <w:rPr>
                <w:rFonts w:ascii="Arial" w:eastAsia="Arial" w:hAnsi="Arial" w:cs="Arial"/>
                <w:szCs w:val="18"/>
                <w:highlight w:val="yellow"/>
              </w:rPr>
              <w:instrText xml:space="preserve"> PAGEREF ADCA1_1 \h </w:instrText>
            </w:r>
            <w:r w:rsidR="00327B32" w:rsidRPr="00327B32">
              <w:rPr>
                <w:rFonts w:ascii="Arial" w:eastAsia="Arial" w:hAnsi="Arial" w:cs="Arial"/>
                <w:szCs w:val="18"/>
                <w:highlight w:val="yellow"/>
              </w:rPr>
            </w:r>
            <w:r w:rsidR="00327B32" w:rsidRPr="00327B32">
              <w:rPr>
                <w:rFonts w:ascii="Arial" w:eastAsia="Arial" w:hAnsi="Arial" w:cs="Arial"/>
                <w:szCs w:val="18"/>
                <w:highlight w:val="yellow"/>
              </w:rPr>
              <w:fldChar w:fldCharType="separate"/>
            </w:r>
            <w:r w:rsidR="003C2150">
              <w:rPr>
                <w:rFonts w:ascii="Arial" w:eastAsia="Arial" w:hAnsi="Arial" w:cs="Arial"/>
                <w:noProof/>
                <w:szCs w:val="18"/>
                <w:highlight w:val="yellow"/>
              </w:rPr>
              <w:t>18</w:t>
            </w:r>
            <w:r w:rsidR="00327B32" w:rsidRPr="00327B32">
              <w:rPr>
                <w:rFonts w:ascii="Arial" w:eastAsia="Arial" w:hAnsi="Arial" w:cs="Arial"/>
                <w:szCs w:val="18"/>
                <w:highlight w:val="yellow"/>
              </w:rPr>
              <w:fldChar w:fldCharType="end"/>
            </w:r>
            <w:r w:rsidR="00327B32">
              <w:rPr>
                <w:rFonts w:ascii="Arial" w:eastAsia="Arial" w:hAnsi="Arial" w:cs="Arial"/>
                <w:szCs w:val="18"/>
                <w:highlight w:val="yellow"/>
              </w:rPr>
              <w:t xml:space="preserve">, </w:t>
            </w:r>
            <w:r w:rsidR="00327B32">
              <w:rPr>
                <w:rFonts w:ascii="Arial" w:eastAsia="Arial" w:hAnsi="Arial" w:cs="Arial"/>
                <w:szCs w:val="18"/>
                <w:highlight w:val="yellow"/>
              </w:rPr>
              <w:fldChar w:fldCharType="begin"/>
            </w:r>
            <w:r w:rsidR="00327B32">
              <w:rPr>
                <w:rFonts w:ascii="Arial" w:eastAsia="Arial" w:hAnsi="Arial" w:cs="Arial"/>
                <w:szCs w:val="18"/>
                <w:highlight w:val="yellow"/>
              </w:rPr>
              <w:instrText xml:space="preserve"> PAGEREF ADCA1_2 \h </w:instrText>
            </w:r>
            <w:r w:rsidR="00327B32">
              <w:rPr>
                <w:rFonts w:ascii="Arial" w:eastAsia="Arial" w:hAnsi="Arial" w:cs="Arial"/>
                <w:szCs w:val="18"/>
                <w:highlight w:val="yellow"/>
              </w:rPr>
            </w:r>
            <w:r w:rsidR="00327B32">
              <w:rPr>
                <w:rFonts w:ascii="Arial" w:eastAsia="Arial" w:hAnsi="Arial" w:cs="Arial"/>
                <w:szCs w:val="18"/>
                <w:highlight w:val="yellow"/>
              </w:rPr>
              <w:fldChar w:fldCharType="separate"/>
            </w:r>
            <w:r w:rsidR="003C2150">
              <w:rPr>
                <w:rFonts w:ascii="Arial" w:eastAsia="Arial" w:hAnsi="Arial" w:cs="Arial"/>
                <w:noProof/>
                <w:szCs w:val="18"/>
                <w:highlight w:val="yellow"/>
              </w:rPr>
              <w:t>57</w:t>
            </w:r>
            <w:r w:rsidR="00327B32">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179D53B9" w14:textId="3D5F4E89" w:rsidR="004E70D4" w:rsidRPr="001031D7" w:rsidRDefault="000D5E2D" w:rsidP="00672BB3">
            <w:pPr>
              <w:widowControl/>
              <w:jc w:val="left"/>
              <w:rPr>
                <w:rFonts w:ascii="Arial" w:eastAsia="Arial" w:hAnsi="Arial" w:cs="Arial"/>
                <w:highlight w:val="yellow"/>
              </w:rPr>
            </w:pPr>
            <w:r>
              <w:rPr>
                <w:rFonts w:ascii="Arial" w:hAnsi="Arial" w:cs="Arial"/>
                <w:szCs w:val="18"/>
                <w:highlight w:val="yellow"/>
              </w:rPr>
              <w:t>Support ADC unit 1 for RH850/F1KM-S4</w:t>
            </w:r>
          </w:p>
        </w:tc>
        <w:tc>
          <w:tcPr>
            <w:tcW w:w="1350" w:type="dxa"/>
            <w:tcBorders>
              <w:top w:val="single" w:sz="4" w:space="0" w:color="auto"/>
              <w:left w:val="single" w:sz="4" w:space="0" w:color="auto"/>
              <w:bottom w:val="single" w:sz="4" w:space="0" w:color="auto"/>
              <w:right w:val="single" w:sz="4" w:space="0" w:color="auto"/>
            </w:tcBorders>
          </w:tcPr>
          <w:p w14:paraId="09A1A1A0" w14:textId="5DA9B576" w:rsidR="004E70D4" w:rsidRPr="001031D7" w:rsidRDefault="001D3B9A" w:rsidP="00672BB3">
            <w:pPr>
              <w:rPr>
                <w:rFonts w:ascii="Arial" w:eastAsia="Arial" w:hAnsi="Arial" w:cs="Arial"/>
                <w:highlight w:val="yellow"/>
              </w:rPr>
            </w:pPr>
            <w:r>
              <w:rPr>
                <w:rFonts w:ascii="Arial" w:eastAsia="Arial" w:hAnsi="Arial" w:cs="Arial"/>
                <w:highlight w:val="yellow"/>
              </w:rPr>
              <w:t>Nov 02, 2022</w:t>
            </w:r>
          </w:p>
        </w:tc>
        <w:tc>
          <w:tcPr>
            <w:tcW w:w="1080" w:type="dxa"/>
            <w:tcBorders>
              <w:top w:val="single" w:sz="4" w:space="0" w:color="auto"/>
              <w:left w:val="single" w:sz="4" w:space="0" w:color="auto"/>
              <w:bottom w:val="single" w:sz="4" w:space="0" w:color="auto"/>
              <w:right w:val="single" w:sz="4" w:space="0" w:color="auto"/>
            </w:tcBorders>
          </w:tcPr>
          <w:p w14:paraId="18C21A32" w14:textId="301B7807" w:rsidR="004E70D4" w:rsidRPr="001031D7" w:rsidRDefault="00251804" w:rsidP="00672BB3">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6973A3F0" w14:textId="62E8AA09" w:rsidR="004E70D4" w:rsidRPr="001031D7" w:rsidRDefault="00251804" w:rsidP="00672BB3">
            <w:pPr>
              <w:rPr>
                <w:rFonts w:ascii="Arial" w:eastAsia="Arial" w:hAnsi="Arial" w:cs="Arial"/>
                <w:szCs w:val="18"/>
                <w:highlight w:val="yellow"/>
              </w:rPr>
            </w:pPr>
            <w:r>
              <w:rPr>
                <w:rFonts w:ascii="Arial" w:eastAsia="Arial" w:hAnsi="Arial" w:cs="Arial"/>
                <w:szCs w:val="18"/>
                <w:highlight w:val="yellow"/>
              </w:rPr>
              <w:t>Giang Nguyen</w:t>
            </w:r>
          </w:p>
        </w:tc>
      </w:tr>
      <w:tr w:rsidR="009954DA" w:rsidRPr="0029259B" w14:paraId="28F68009"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13DF2CF" w14:textId="2F68FB45" w:rsidR="009954DA" w:rsidRDefault="009954DA" w:rsidP="009954DA">
            <w:pPr>
              <w:jc w:val="center"/>
              <w:rPr>
                <w:rFonts w:ascii="Arial" w:eastAsia="Arial" w:hAnsi="Arial" w:cs="Arial"/>
                <w:szCs w:val="18"/>
                <w:highlight w:val="yellow"/>
              </w:rPr>
            </w:pPr>
            <w:r>
              <w:rPr>
                <w:rFonts w:ascii="Arial" w:eastAsia="Arial" w:hAnsi="Arial" w:cs="Arial"/>
                <w:szCs w:val="18"/>
                <w:highlight w:val="yellow"/>
              </w:rPr>
              <w:t>13</w:t>
            </w:r>
          </w:p>
        </w:tc>
        <w:tc>
          <w:tcPr>
            <w:tcW w:w="2970" w:type="dxa"/>
            <w:tcBorders>
              <w:top w:val="single" w:sz="4" w:space="0" w:color="auto"/>
              <w:left w:val="single" w:sz="4" w:space="0" w:color="auto"/>
              <w:bottom w:val="single" w:sz="4" w:space="0" w:color="auto"/>
              <w:right w:val="single" w:sz="4" w:space="0" w:color="auto"/>
            </w:tcBorders>
          </w:tcPr>
          <w:p w14:paraId="030E53FE" w14:textId="77777777" w:rsidR="009954DA" w:rsidRDefault="009954DA" w:rsidP="009954DA">
            <w:pPr>
              <w:widowControl/>
              <w:jc w:val="left"/>
              <w:rPr>
                <w:rFonts w:ascii="Arial" w:eastAsia="Arial" w:hAnsi="Arial" w:cs="Arial"/>
                <w:highlight w:val="yellow"/>
              </w:rPr>
            </w:pPr>
            <w:r>
              <w:rPr>
                <w:rFonts w:ascii="Arial" w:eastAsia="Arial" w:hAnsi="Arial" w:cs="Arial"/>
                <w:highlight w:val="yellow"/>
              </w:rPr>
              <w:t xml:space="preserve">Update </w:t>
            </w:r>
            <w:r w:rsidR="00506BA2">
              <w:rPr>
                <w:rFonts w:ascii="Arial" w:eastAsia="Arial" w:hAnsi="Arial" w:cs="Arial"/>
                <w:highlight w:val="yellow"/>
              </w:rPr>
              <w:t>the list of special characters in path</w:t>
            </w:r>
          </w:p>
          <w:p w14:paraId="4098A932" w14:textId="663F3D69" w:rsidR="00506BA2" w:rsidRDefault="00506BA2" w:rsidP="009954DA">
            <w:pPr>
              <w:widowControl/>
              <w:jc w:val="left"/>
              <w:rPr>
                <w:rFonts w:ascii="Arial" w:eastAsia="Arial" w:hAnsi="Arial" w:cs="Arial"/>
                <w:highlight w:val="yellow"/>
              </w:rPr>
            </w:pPr>
            <w:r>
              <w:rPr>
                <w:rFonts w:ascii="Arial" w:eastAsia="Arial" w:hAnsi="Arial" w:cs="Arial"/>
                <w:highlight w:val="yellow"/>
              </w:rPr>
              <w:t xml:space="preserve">Update the limitations </w:t>
            </w:r>
          </w:p>
        </w:tc>
        <w:tc>
          <w:tcPr>
            <w:tcW w:w="1170" w:type="dxa"/>
            <w:tcBorders>
              <w:top w:val="single" w:sz="4" w:space="0" w:color="auto"/>
              <w:left w:val="single" w:sz="4" w:space="0" w:color="auto"/>
              <w:bottom w:val="single" w:sz="4" w:space="0" w:color="auto"/>
              <w:right w:val="single" w:sz="4" w:space="0" w:color="auto"/>
            </w:tcBorders>
          </w:tcPr>
          <w:p w14:paraId="3B9FAD45" w14:textId="1FA0272D" w:rsidR="009954DA" w:rsidRDefault="00B948D5" w:rsidP="009954DA">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V10000_REL_Comment_006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8</w:t>
            </w:r>
            <w:r>
              <w:rPr>
                <w:rFonts w:ascii="Arial" w:eastAsia="Arial" w:hAnsi="Arial" w:cs="Arial"/>
                <w:szCs w:val="18"/>
                <w:highlight w:val="yellow"/>
              </w:rPr>
              <w:fldChar w:fldCharType="end"/>
            </w:r>
            <w:r>
              <w:rPr>
                <w:rFonts w:ascii="Arial" w:eastAsia="Arial" w:hAnsi="Arial" w:cs="Arial"/>
                <w:szCs w:val="18"/>
                <w:highlight w:val="yellow"/>
              </w:rPr>
              <w:t xml:space="preserve">, </w:t>
            </w:r>
            <w:r w:rsidR="00506BA2">
              <w:rPr>
                <w:rFonts w:ascii="Arial" w:eastAsia="Arial" w:hAnsi="Arial" w:cs="Arial"/>
                <w:szCs w:val="18"/>
                <w:highlight w:val="yellow"/>
              </w:rPr>
              <w:fldChar w:fldCharType="begin"/>
            </w:r>
            <w:r w:rsidR="00506BA2">
              <w:rPr>
                <w:rFonts w:ascii="Arial" w:eastAsia="Arial" w:hAnsi="Arial" w:cs="Arial"/>
                <w:szCs w:val="18"/>
                <w:highlight w:val="yellow"/>
              </w:rPr>
              <w:instrText xml:space="preserve"> PAGEREF V10000_REL_Comment_003 \h </w:instrText>
            </w:r>
            <w:r w:rsidR="00506BA2">
              <w:rPr>
                <w:rFonts w:ascii="Arial" w:eastAsia="Arial" w:hAnsi="Arial" w:cs="Arial"/>
                <w:szCs w:val="18"/>
                <w:highlight w:val="yellow"/>
              </w:rPr>
            </w:r>
            <w:r w:rsidR="00506BA2">
              <w:rPr>
                <w:rFonts w:ascii="Arial" w:eastAsia="Arial" w:hAnsi="Arial" w:cs="Arial"/>
                <w:szCs w:val="18"/>
                <w:highlight w:val="yellow"/>
              </w:rPr>
              <w:fldChar w:fldCharType="separate"/>
            </w:r>
            <w:r w:rsidR="003C2150">
              <w:rPr>
                <w:rFonts w:ascii="Arial" w:eastAsia="Arial" w:hAnsi="Arial" w:cs="Arial"/>
                <w:noProof/>
                <w:szCs w:val="18"/>
                <w:highlight w:val="yellow"/>
              </w:rPr>
              <w:t>16</w:t>
            </w:r>
            <w:r w:rsidR="00506BA2">
              <w:rPr>
                <w:rFonts w:ascii="Arial" w:eastAsia="Arial" w:hAnsi="Arial" w:cs="Arial"/>
                <w:szCs w:val="18"/>
                <w:highlight w:val="yellow"/>
              </w:rPr>
              <w:fldChar w:fldCharType="end"/>
            </w:r>
            <w:r w:rsidR="00506BA2">
              <w:rPr>
                <w:rFonts w:ascii="Arial" w:eastAsia="Arial" w:hAnsi="Arial" w:cs="Arial"/>
                <w:szCs w:val="18"/>
                <w:highlight w:val="yellow"/>
              </w:rPr>
              <w:t xml:space="preserve">, </w:t>
            </w:r>
            <w:r w:rsidR="00506BA2">
              <w:rPr>
                <w:rFonts w:ascii="Arial" w:eastAsia="Arial" w:hAnsi="Arial" w:cs="Arial"/>
                <w:szCs w:val="18"/>
                <w:highlight w:val="yellow"/>
              </w:rPr>
              <w:fldChar w:fldCharType="begin"/>
            </w:r>
            <w:r w:rsidR="00506BA2">
              <w:rPr>
                <w:rFonts w:ascii="Arial" w:eastAsia="Arial" w:hAnsi="Arial" w:cs="Arial"/>
                <w:szCs w:val="18"/>
                <w:highlight w:val="yellow"/>
              </w:rPr>
              <w:instrText xml:space="preserve"> PAGEREF V10000_REL_Comment_004 \h </w:instrText>
            </w:r>
            <w:r w:rsidR="00506BA2">
              <w:rPr>
                <w:rFonts w:ascii="Arial" w:eastAsia="Arial" w:hAnsi="Arial" w:cs="Arial"/>
                <w:szCs w:val="18"/>
                <w:highlight w:val="yellow"/>
              </w:rPr>
            </w:r>
            <w:r w:rsidR="00506BA2">
              <w:rPr>
                <w:rFonts w:ascii="Arial" w:eastAsia="Arial" w:hAnsi="Arial" w:cs="Arial"/>
                <w:szCs w:val="18"/>
                <w:highlight w:val="yellow"/>
              </w:rPr>
              <w:fldChar w:fldCharType="separate"/>
            </w:r>
            <w:r w:rsidR="003C2150">
              <w:rPr>
                <w:rFonts w:ascii="Arial" w:eastAsia="Arial" w:hAnsi="Arial" w:cs="Arial"/>
                <w:noProof/>
                <w:szCs w:val="18"/>
                <w:highlight w:val="yellow"/>
              </w:rPr>
              <w:t>35</w:t>
            </w:r>
            <w:r w:rsidR="00506BA2">
              <w:rPr>
                <w:rFonts w:ascii="Arial" w:eastAsia="Arial" w:hAnsi="Arial" w:cs="Arial"/>
                <w:szCs w:val="18"/>
                <w:highlight w:val="yellow"/>
              </w:rPr>
              <w:fldChar w:fldCharType="end"/>
            </w:r>
            <w:r w:rsidR="00506BA2">
              <w:rPr>
                <w:rFonts w:ascii="Arial" w:eastAsia="Arial" w:hAnsi="Arial" w:cs="Arial"/>
                <w:szCs w:val="18"/>
                <w:highlight w:val="yellow"/>
              </w:rPr>
              <w:t xml:space="preserve">, </w:t>
            </w:r>
            <w:r w:rsidR="00506BA2">
              <w:rPr>
                <w:rFonts w:ascii="Arial" w:eastAsia="Arial" w:hAnsi="Arial" w:cs="Arial"/>
                <w:szCs w:val="18"/>
                <w:highlight w:val="yellow"/>
              </w:rPr>
              <w:fldChar w:fldCharType="begin"/>
            </w:r>
            <w:r w:rsidR="00506BA2">
              <w:rPr>
                <w:rFonts w:ascii="Arial" w:eastAsia="Arial" w:hAnsi="Arial" w:cs="Arial"/>
                <w:szCs w:val="18"/>
                <w:highlight w:val="yellow"/>
              </w:rPr>
              <w:instrText xml:space="preserve"> PAGEREF V10000_REL_Comment_005 \h </w:instrText>
            </w:r>
            <w:r w:rsidR="00506BA2">
              <w:rPr>
                <w:rFonts w:ascii="Arial" w:eastAsia="Arial" w:hAnsi="Arial" w:cs="Arial"/>
                <w:szCs w:val="18"/>
                <w:highlight w:val="yellow"/>
              </w:rPr>
            </w:r>
            <w:r w:rsidR="00506BA2">
              <w:rPr>
                <w:rFonts w:ascii="Arial" w:eastAsia="Arial" w:hAnsi="Arial" w:cs="Arial"/>
                <w:szCs w:val="18"/>
                <w:highlight w:val="yellow"/>
              </w:rPr>
              <w:fldChar w:fldCharType="separate"/>
            </w:r>
            <w:r w:rsidR="003C2150">
              <w:rPr>
                <w:rFonts w:ascii="Arial" w:eastAsia="Arial" w:hAnsi="Arial" w:cs="Arial"/>
                <w:noProof/>
                <w:szCs w:val="18"/>
                <w:highlight w:val="yellow"/>
              </w:rPr>
              <w:t>52</w:t>
            </w:r>
            <w:r w:rsidR="00506BA2">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V10000_REL_Comment_007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53</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77C707A8" w14:textId="044AAECA" w:rsidR="009954DA" w:rsidRDefault="009954DA" w:rsidP="009954DA">
            <w:pPr>
              <w:widowControl/>
              <w:jc w:val="left"/>
              <w:rPr>
                <w:rFonts w:ascii="Arial" w:hAnsi="Arial" w:cs="Arial"/>
                <w:szCs w:val="18"/>
                <w:highlight w:val="yellow"/>
              </w:rPr>
            </w:pPr>
            <w:r>
              <w:rPr>
                <w:rFonts w:ascii="Arial" w:hAnsi="Arial" w:cs="Arial"/>
                <w:szCs w:val="18"/>
                <w:highlight w:val="yellow"/>
              </w:rPr>
              <w:t>Update for REL’s comments</w:t>
            </w:r>
          </w:p>
        </w:tc>
        <w:tc>
          <w:tcPr>
            <w:tcW w:w="1350" w:type="dxa"/>
            <w:tcBorders>
              <w:top w:val="single" w:sz="4" w:space="0" w:color="auto"/>
              <w:left w:val="single" w:sz="4" w:space="0" w:color="auto"/>
              <w:bottom w:val="single" w:sz="4" w:space="0" w:color="auto"/>
              <w:right w:val="single" w:sz="4" w:space="0" w:color="auto"/>
            </w:tcBorders>
          </w:tcPr>
          <w:p w14:paraId="297D9ED6" w14:textId="11242E49" w:rsidR="009954DA" w:rsidRDefault="009954DA" w:rsidP="009954DA">
            <w:pPr>
              <w:rPr>
                <w:rFonts w:ascii="Arial" w:eastAsia="Arial" w:hAnsi="Arial" w:cs="Arial"/>
                <w:highlight w:val="yellow"/>
              </w:rPr>
            </w:pPr>
            <w:r>
              <w:rPr>
                <w:rFonts w:ascii="Arial" w:eastAsia="Arial" w:hAnsi="Arial" w:cs="Arial"/>
                <w:highlight w:val="yellow"/>
              </w:rPr>
              <w:t>Nov</w:t>
            </w:r>
            <w:r w:rsidRPr="001031D7">
              <w:rPr>
                <w:rFonts w:ascii="Arial" w:eastAsia="Arial" w:hAnsi="Arial" w:cs="Arial"/>
                <w:highlight w:val="yellow"/>
              </w:rPr>
              <w:t xml:space="preserve"> </w:t>
            </w:r>
            <w:r>
              <w:rPr>
                <w:rFonts w:ascii="Arial" w:eastAsia="Arial" w:hAnsi="Arial" w:cs="Arial"/>
                <w:highlight w:val="yellow"/>
              </w:rPr>
              <w:t>25</w:t>
            </w:r>
            <w:r w:rsidRPr="001031D7">
              <w:rPr>
                <w:rFonts w:ascii="Arial" w:eastAsia="Arial" w:hAnsi="Arial" w:cs="Arial"/>
                <w:highlight w:val="yellow"/>
              </w:rPr>
              <w:t>, 2022</w:t>
            </w:r>
          </w:p>
        </w:tc>
        <w:tc>
          <w:tcPr>
            <w:tcW w:w="1080" w:type="dxa"/>
            <w:tcBorders>
              <w:top w:val="single" w:sz="4" w:space="0" w:color="auto"/>
              <w:left w:val="single" w:sz="4" w:space="0" w:color="auto"/>
              <w:bottom w:val="single" w:sz="4" w:space="0" w:color="auto"/>
              <w:right w:val="single" w:sz="4" w:space="0" w:color="auto"/>
            </w:tcBorders>
          </w:tcPr>
          <w:p w14:paraId="5343334F" w14:textId="25BE8378" w:rsidR="009954DA" w:rsidRDefault="009954DA" w:rsidP="009954DA">
            <w:pPr>
              <w:rPr>
                <w:rFonts w:ascii="Arial" w:eastAsia="Arial" w:hAnsi="Arial" w:cs="Arial"/>
                <w:highlight w:val="yellow"/>
              </w:rPr>
            </w:pPr>
            <w:r w:rsidRPr="001031D7">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5414470C" w14:textId="18C669E3" w:rsidR="009954DA" w:rsidRDefault="009954DA" w:rsidP="009954DA">
            <w:pPr>
              <w:rPr>
                <w:rFonts w:ascii="Arial" w:eastAsia="Arial" w:hAnsi="Arial" w:cs="Arial"/>
                <w:szCs w:val="18"/>
                <w:highlight w:val="yellow"/>
              </w:rPr>
            </w:pPr>
            <w:r w:rsidRPr="001031D7">
              <w:rPr>
                <w:rFonts w:ascii="Arial" w:eastAsia="Arial" w:hAnsi="Arial" w:cs="Arial"/>
                <w:szCs w:val="18"/>
                <w:highlight w:val="yellow"/>
              </w:rPr>
              <w:t>Hong Tieu</w:t>
            </w:r>
          </w:p>
        </w:tc>
      </w:tr>
      <w:tr w:rsidR="00433115" w:rsidRPr="0029259B" w14:paraId="0B918C14"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60DDA6A1" w14:textId="380A312F" w:rsidR="00433115" w:rsidRDefault="00433115" w:rsidP="00433115">
            <w:pPr>
              <w:jc w:val="center"/>
              <w:rPr>
                <w:rFonts w:ascii="Arial" w:eastAsia="Arial" w:hAnsi="Arial" w:cs="Arial"/>
                <w:szCs w:val="18"/>
                <w:highlight w:val="yellow"/>
              </w:rPr>
            </w:pPr>
            <w:r>
              <w:rPr>
                <w:rFonts w:ascii="Arial" w:eastAsia="Arial" w:hAnsi="Arial" w:cs="Arial"/>
                <w:szCs w:val="18"/>
                <w:highlight w:val="yellow"/>
              </w:rPr>
              <w:t>14</w:t>
            </w:r>
          </w:p>
        </w:tc>
        <w:tc>
          <w:tcPr>
            <w:tcW w:w="2970" w:type="dxa"/>
            <w:tcBorders>
              <w:top w:val="single" w:sz="4" w:space="0" w:color="auto"/>
              <w:left w:val="single" w:sz="4" w:space="0" w:color="auto"/>
              <w:bottom w:val="single" w:sz="4" w:space="0" w:color="auto"/>
              <w:right w:val="single" w:sz="4" w:space="0" w:color="auto"/>
            </w:tcBorders>
          </w:tcPr>
          <w:p w14:paraId="324E53A5" w14:textId="786ABB73" w:rsidR="00433115" w:rsidRPr="001C777A" w:rsidRDefault="00433115" w:rsidP="00433115">
            <w:pPr>
              <w:widowControl/>
              <w:jc w:val="left"/>
              <w:rPr>
                <w:rFonts w:ascii="Arial" w:eastAsia="Arial" w:hAnsi="Arial" w:cs="Arial"/>
                <w:highlight w:val="yellow"/>
                <w:lang w:val="vi-VN"/>
              </w:rPr>
            </w:pPr>
            <w:commentRangeStart w:id="1269"/>
            <w:r w:rsidRPr="00974BB4">
              <w:rPr>
                <w:rFonts w:ascii="Arial" w:eastAsia="Arial" w:hAnsi="Arial" w:cs="Arial"/>
                <w:highlight w:val="yellow"/>
              </w:rPr>
              <w:t>Update peripheral S-function blocks to MATLAB Simulink Library Browser</w:t>
            </w:r>
            <w:commentRangeEnd w:id="1269"/>
            <w:r w:rsidR="00583E47">
              <w:rPr>
                <w:rStyle w:val="CommentReference"/>
              </w:rPr>
              <w:commentReference w:id="1269"/>
            </w:r>
          </w:p>
        </w:tc>
        <w:tc>
          <w:tcPr>
            <w:tcW w:w="1170" w:type="dxa"/>
            <w:tcBorders>
              <w:top w:val="single" w:sz="4" w:space="0" w:color="auto"/>
              <w:left w:val="single" w:sz="4" w:space="0" w:color="auto"/>
              <w:bottom w:val="single" w:sz="4" w:space="0" w:color="auto"/>
              <w:right w:val="single" w:sz="4" w:space="0" w:color="auto"/>
            </w:tcBorders>
          </w:tcPr>
          <w:p w14:paraId="01EB9CAA" w14:textId="475F0A10" w:rsidR="00433115" w:rsidRDefault="00433115" w:rsidP="00433115">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V10000_Simulink_Library_001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2</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V10000_Simulink_Library_002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12</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V10000_Simulink_Library_003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15</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V10000_Simulink_Library_004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16</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V10000_Simulink_Library_005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29</w:t>
            </w:r>
            <w:r>
              <w:rPr>
                <w:rFonts w:ascii="Arial" w:eastAsia="Arial" w:hAnsi="Arial" w:cs="Arial"/>
                <w:szCs w:val="18"/>
                <w:highlight w:val="yellow"/>
              </w:rPr>
              <w:fldChar w:fldCharType="end"/>
            </w:r>
            <w:r>
              <w:rPr>
                <w:rFonts w:ascii="Arial" w:eastAsia="Arial" w:hAnsi="Arial" w:cs="Arial"/>
                <w:szCs w:val="18"/>
                <w:highlight w:val="yellow"/>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V10000_Simulink_Library_006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57</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46E5D051" w14:textId="4DA67E1F" w:rsidR="00433115" w:rsidRDefault="00433115" w:rsidP="00433115">
            <w:pPr>
              <w:widowControl/>
              <w:jc w:val="left"/>
              <w:rPr>
                <w:rFonts w:ascii="Arial" w:hAnsi="Arial" w:cs="Arial"/>
                <w:szCs w:val="18"/>
                <w:highlight w:val="yellow"/>
              </w:rPr>
            </w:pPr>
            <w:r w:rsidRPr="00974BB4">
              <w:rPr>
                <w:rFonts w:ascii="Arial" w:hAnsi="Arial" w:cs="Arial"/>
                <w:szCs w:val="18"/>
                <w:highlight w:val="yellow"/>
              </w:rPr>
              <w:t>Preparing peripheral S-function blocks to MATLAB Simulink Library Browser</w:t>
            </w:r>
          </w:p>
        </w:tc>
        <w:tc>
          <w:tcPr>
            <w:tcW w:w="1350" w:type="dxa"/>
            <w:tcBorders>
              <w:top w:val="single" w:sz="4" w:space="0" w:color="auto"/>
              <w:left w:val="single" w:sz="4" w:space="0" w:color="auto"/>
              <w:bottom w:val="single" w:sz="4" w:space="0" w:color="auto"/>
              <w:right w:val="single" w:sz="4" w:space="0" w:color="auto"/>
            </w:tcBorders>
          </w:tcPr>
          <w:p w14:paraId="797593DC" w14:textId="074149FA" w:rsidR="00433115" w:rsidRDefault="00433115" w:rsidP="00433115">
            <w:pPr>
              <w:rPr>
                <w:rFonts w:ascii="Arial" w:eastAsia="Arial" w:hAnsi="Arial" w:cs="Arial"/>
                <w:highlight w:val="yellow"/>
              </w:rPr>
            </w:pPr>
            <w:r>
              <w:rPr>
                <w:rFonts w:ascii="Arial" w:eastAsia="Arial" w:hAnsi="Arial" w:cs="Arial"/>
                <w:highlight w:val="yellow"/>
              </w:rPr>
              <w:t>Nov 25, 2022</w:t>
            </w:r>
          </w:p>
        </w:tc>
        <w:tc>
          <w:tcPr>
            <w:tcW w:w="1080" w:type="dxa"/>
            <w:tcBorders>
              <w:top w:val="single" w:sz="4" w:space="0" w:color="auto"/>
              <w:left w:val="single" w:sz="4" w:space="0" w:color="auto"/>
              <w:bottom w:val="single" w:sz="4" w:space="0" w:color="auto"/>
              <w:right w:val="single" w:sz="4" w:space="0" w:color="auto"/>
            </w:tcBorders>
          </w:tcPr>
          <w:p w14:paraId="2EB64700" w14:textId="6EBF9FB5" w:rsidR="00433115" w:rsidRDefault="00433115" w:rsidP="00433115">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21CE8A04" w14:textId="485EE32E" w:rsidR="00433115" w:rsidRDefault="00433115" w:rsidP="00433115">
            <w:pPr>
              <w:rPr>
                <w:rFonts w:ascii="Arial" w:eastAsia="Arial" w:hAnsi="Arial" w:cs="Arial"/>
                <w:szCs w:val="18"/>
                <w:highlight w:val="yellow"/>
              </w:rPr>
            </w:pPr>
            <w:r>
              <w:rPr>
                <w:rFonts w:ascii="Arial" w:eastAsia="Arial" w:hAnsi="Arial" w:cs="Arial"/>
                <w:szCs w:val="18"/>
                <w:highlight w:val="yellow"/>
              </w:rPr>
              <w:t>Giang Nguyen</w:t>
            </w:r>
          </w:p>
        </w:tc>
      </w:tr>
      <w:tr w:rsidR="00433115" w:rsidRPr="0029259B" w14:paraId="458C52C4"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6A25664" w14:textId="7A4131BF" w:rsidR="00433115" w:rsidRDefault="00433115" w:rsidP="00433115">
            <w:pPr>
              <w:jc w:val="center"/>
              <w:rPr>
                <w:rFonts w:ascii="Arial" w:eastAsia="Arial" w:hAnsi="Arial" w:cs="Arial"/>
                <w:szCs w:val="18"/>
                <w:highlight w:val="yellow"/>
              </w:rPr>
            </w:pPr>
            <w:r>
              <w:rPr>
                <w:rFonts w:ascii="Arial" w:eastAsia="Arial" w:hAnsi="Arial" w:cs="Arial"/>
                <w:szCs w:val="18"/>
                <w:highlight w:val="yellow"/>
              </w:rPr>
              <w:t>15</w:t>
            </w:r>
          </w:p>
        </w:tc>
        <w:tc>
          <w:tcPr>
            <w:tcW w:w="2970" w:type="dxa"/>
            <w:tcBorders>
              <w:top w:val="single" w:sz="4" w:space="0" w:color="auto"/>
              <w:left w:val="single" w:sz="4" w:space="0" w:color="auto"/>
              <w:bottom w:val="single" w:sz="4" w:space="0" w:color="auto"/>
              <w:right w:val="single" w:sz="4" w:space="0" w:color="auto"/>
            </w:tcBorders>
          </w:tcPr>
          <w:p w14:paraId="1CD8E6B0" w14:textId="240B53E2" w:rsidR="00433115" w:rsidRDefault="00433115" w:rsidP="00433115">
            <w:pPr>
              <w:widowControl/>
              <w:jc w:val="left"/>
              <w:rPr>
                <w:rFonts w:ascii="Arial" w:eastAsia="Arial" w:hAnsi="Arial" w:cs="Arial"/>
                <w:highlight w:val="yellow"/>
              </w:rPr>
            </w:pPr>
            <w:r>
              <w:rPr>
                <w:rFonts w:ascii="Arial" w:eastAsia="Arial" w:hAnsi="Arial" w:cs="Arial"/>
                <w:highlight w:val="yellow"/>
              </w:rPr>
              <w:t>Add supporting CAN f</w:t>
            </w:r>
            <w:commentRangeStart w:id="1270"/>
            <w:r>
              <w:rPr>
                <w:rFonts w:ascii="Arial" w:eastAsia="Arial" w:hAnsi="Arial" w:cs="Arial"/>
                <w:highlight w:val="yellow"/>
              </w:rPr>
              <w:t xml:space="preserve">or U2C </w:t>
            </w:r>
            <w:commentRangeEnd w:id="1270"/>
            <w:r>
              <w:rPr>
                <w:rStyle w:val="CommentReference"/>
              </w:rPr>
              <w:commentReference w:id="1270"/>
            </w:r>
            <w:r>
              <w:rPr>
                <w:rFonts w:ascii="Arial" w:eastAsia="Arial" w:hAnsi="Arial" w:cs="Arial"/>
                <w:highlight w:val="yellow"/>
              </w:rPr>
              <w:t>information</w:t>
            </w:r>
          </w:p>
        </w:tc>
        <w:tc>
          <w:tcPr>
            <w:tcW w:w="1170" w:type="dxa"/>
            <w:tcBorders>
              <w:top w:val="single" w:sz="4" w:space="0" w:color="auto"/>
              <w:left w:val="single" w:sz="4" w:space="0" w:color="auto"/>
              <w:bottom w:val="single" w:sz="4" w:space="0" w:color="auto"/>
              <w:right w:val="single" w:sz="4" w:space="0" w:color="auto"/>
            </w:tcBorders>
          </w:tcPr>
          <w:p w14:paraId="4816B5CB" w14:textId="5D1BD490" w:rsidR="00433115" w:rsidRDefault="00433115" w:rsidP="00433115">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V10000_CAN_U2C_002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17</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2A490E01" w14:textId="10BF861C" w:rsidR="00433115" w:rsidRDefault="00433115" w:rsidP="00433115">
            <w:pPr>
              <w:widowControl/>
              <w:jc w:val="left"/>
              <w:rPr>
                <w:rFonts w:ascii="Arial" w:hAnsi="Arial" w:cs="Arial"/>
                <w:szCs w:val="18"/>
                <w:highlight w:val="yellow"/>
              </w:rPr>
            </w:pPr>
            <w:r>
              <w:rPr>
                <w:rFonts w:ascii="Arial" w:hAnsi="Arial" w:cs="Arial"/>
                <w:szCs w:val="18"/>
                <w:highlight w:val="yellow"/>
              </w:rPr>
              <w:t>Support CAN for U2C</w:t>
            </w:r>
          </w:p>
        </w:tc>
        <w:tc>
          <w:tcPr>
            <w:tcW w:w="1350" w:type="dxa"/>
            <w:tcBorders>
              <w:top w:val="single" w:sz="4" w:space="0" w:color="auto"/>
              <w:left w:val="single" w:sz="4" w:space="0" w:color="auto"/>
              <w:bottom w:val="single" w:sz="4" w:space="0" w:color="auto"/>
              <w:right w:val="single" w:sz="4" w:space="0" w:color="auto"/>
            </w:tcBorders>
          </w:tcPr>
          <w:p w14:paraId="4FAB0D5C" w14:textId="1E889DC4" w:rsidR="00433115" w:rsidRDefault="00433115" w:rsidP="00433115">
            <w:pPr>
              <w:rPr>
                <w:rFonts w:ascii="Arial" w:eastAsia="Arial" w:hAnsi="Arial" w:cs="Arial"/>
                <w:highlight w:val="yellow"/>
              </w:rPr>
            </w:pPr>
            <w:r>
              <w:rPr>
                <w:rFonts w:ascii="Arial" w:eastAsia="Arial" w:hAnsi="Arial" w:cs="Arial"/>
                <w:highlight w:val="yellow"/>
              </w:rPr>
              <w:t>Nov 29, 2022</w:t>
            </w:r>
          </w:p>
        </w:tc>
        <w:tc>
          <w:tcPr>
            <w:tcW w:w="1080" w:type="dxa"/>
            <w:tcBorders>
              <w:top w:val="single" w:sz="4" w:space="0" w:color="auto"/>
              <w:left w:val="single" w:sz="4" w:space="0" w:color="auto"/>
              <w:bottom w:val="single" w:sz="4" w:space="0" w:color="auto"/>
              <w:right w:val="single" w:sz="4" w:space="0" w:color="auto"/>
            </w:tcBorders>
          </w:tcPr>
          <w:p w14:paraId="702C69D2" w14:textId="7A192784" w:rsidR="00433115" w:rsidRDefault="00433115" w:rsidP="00433115">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72E4909A" w14:textId="320DDF73" w:rsidR="00433115" w:rsidRDefault="00433115" w:rsidP="00433115">
            <w:pPr>
              <w:rPr>
                <w:rFonts w:ascii="Arial" w:eastAsia="Arial" w:hAnsi="Arial" w:cs="Arial"/>
                <w:szCs w:val="18"/>
                <w:highlight w:val="yellow"/>
              </w:rPr>
            </w:pPr>
            <w:r>
              <w:rPr>
                <w:rFonts w:ascii="Arial" w:eastAsia="Arial" w:hAnsi="Arial" w:cs="Arial"/>
                <w:szCs w:val="18"/>
                <w:highlight w:val="yellow"/>
              </w:rPr>
              <w:t>Phuc Giang</w:t>
            </w:r>
          </w:p>
        </w:tc>
      </w:tr>
      <w:tr w:rsidR="00B57F0E" w:rsidRPr="0029259B" w14:paraId="0EC9B42B"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37ECDB07" w14:textId="70B08821" w:rsidR="00B57F0E" w:rsidRDefault="00B57F0E" w:rsidP="00433115">
            <w:pPr>
              <w:jc w:val="center"/>
              <w:rPr>
                <w:rFonts w:ascii="Arial" w:eastAsia="Arial" w:hAnsi="Arial" w:cs="Arial"/>
                <w:szCs w:val="18"/>
                <w:highlight w:val="yellow"/>
              </w:rPr>
            </w:pPr>
            <w:r>
              <w:rPr>
                <w:rFonts w:ascii="Arial" w:eastAsia="Arial" w:hAnsi="Arial" w:cs="Arial"/>
                <w:szCs w:val="18"/>
                <w:highlight w:val="yellow"/>
              </w:rPr>
              <w:t>16</w:t>
            </w:r>
          </w:p>
        </w:tc>
        <w:tc>
          <w:tcPr>
            <w:tcW w:w="2970" w:type="dxa"/>
            <w:tcBorders>
              <w:top w:val="single" w:sz="4" w:space="0" w:color="auto"/>
              <w:left w:val="single" w:sz="4" w:space="0" w:color="auto"/>
              <w:bottom w:val="single" w:sz="4" w:space="0" w:color="auto"/>
              <w:right w:val="single" w:sz="4" w:space="0" w:color="auto"/>
            </w:tcBorders>
          </w:tcPr>
          <w:p w14:paraId="149B6B6B" w14:textId="4CAC140A" w:rsidR="00B57F0E" w:rsidRPr="00B57F0E" w:rsidRDefault="00B57F0E" w:rsidP="00433115">
            <w:pPr>
              <w:widowControl/>
              <w:jc w:val="left"/>
              <w:rPr>
                <w:rFonts w:ascii="Arial" w:eastAsia="Arial" w:hAnsi="Arial" w:cs="Arial"/>
                <w:highlight w:val="yellow"/>
                <w:lang w:val="vi-VN"/>
              </w:rPr>
            </w:pPr>
            <w:r>
              <w:rPr>
                <w:rFonts w:ascii="Arial" w:eastAsia="Arial" w:hAnsi="Arial" w:cs="Arial"/>
                <w:highlight w:val="yellow"/>
              </w:rPr>
              <w:t>Add</w:t>
            </w:r>
            <w:r>
              <w:rPr>
                <w:rFonts w:ascii="Arial" w:eastAsia="Arial" w:hAnsi="Arial" w:cs="Arial"/>
                <w:highlight w:val="yellow"/>
                <w:lang w:val="vi-VN"/>
              </w:rPr>
              <w:t xml:space="preserve"> MATLAB 2021a content</w:t>
            </w:r>
          </w:p>
        </w:tc>
        <w:tc>
          <w:tcPr>
            <w:tcW w:w="1170" w:type="dxa"/>
            <w:tcBorders>
              <w:top w:val="single" w:sz="4" w:space="0" w:color="auto"/>
              <w:left w:val="single" w:sz="4" w:space="0" w:color="auto"/>
              <w:bottom w:val="single" w:sz="4" w:space="0" w:color="auto"/>
              <w:right w:val="single" w:sz="4" w:space="0" w:color="auto"/>
            </w:tcBorders>
          </w:tcPr>
          <w:p w14:paraId="2974B37A" w14:textId="28E846A5" w:rsidR="00B57F0E" w:rsidRDefault="00E974BD" w:rsidP="00433115">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REF MATLAB_0 \h </w:instrText>
            </w:r>
            <w:r>
              <w:rPr>
                <w:rFonts w:ascii="Arial" w:eastAsia="Arial" w:hAnsi="Arial" w:cs="Arial"/>
                <w:szCs w:val="18"/>
                <w:highlight w:val="yellow"/>
              </w:rPr>
            </w:r>
            <w:r>
              <w:rPr>
                <w:rFonts w:ascii="Arial" w:eastAsia="Arial" w:hAnsi="Arial" w:cs="Arial"/>
                <w:szCs w:val="18"/>
                <w:highlight w:val="yellow"/>
              </w:rPr>
              <w:fldChar w:fldCharType="end"/>
            </w:r>
            <w:r>
              <w:rPr>
                <w:rFonts w:ascii="Arial" w:eastAsia="Arial" w:hAnsi="Arial" w:cs="Arial"/>
                <w:szCs w:val="18"/>
                <w:highlight w:val="yellow"/>
              </w:rPr>
              <w:fldChar w:fldCharType="begin"/>
            </w:r>
            <w:r>
              <w:rPr>
                <w:rFonts w:ascii="Arial" w:eastAsia="Arial" w:hAnsi="Arial" w:cs="Arial"/>
                <w:szCs w:val="18"/>
                <w:highlight w:val="yellow"/>
              </w:rPr>
              <w:instrText xml:space="preserve"> PAGEREF MATLAB_0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7</w:t>
            </w:r>
            <w:r>
              <w:rPr>
                <w:rFonts w:ascii="Arial" w:eastAsia="Arial" w:hAnsi="Arial" w:cs="Arial"/>
                <w:szCs w:val="18"/>
                <w:highlight w:val="yellow"/>
              </w:rPr>
              <w:fldChar w:fldCharType="end"/>
            </w:r>
            <w:r>
              <w:rPr>
                <w:rFonts w:ascii="Arial" w:eastAsia="Arial" w:hAnsi="Arial" w:cs="Arial"/>
                <w:szCs w:val="18"/>
                <w:highlight w:val="yellow"/>
                <w:lang w:val="vi-VN"/>
              </w:rPr>
              <w:t xml:space="preserve">, </w:t>
            </w:r>
            <w:r>
              <w:rPr>
                <w:rFonts w:ascii="Arial" w:eastAsia="Arial" w:hAnsi="Arial" w:cs="Arial"/>
                <w:szCs w:val="18"/>
                <w:highlight w:val="yellow"/>
              </w:rPr>
              <w:fldChar w:fldCharType="begin"/>
            </w:r>
            <w:r>
              <w:rPr>
                <w:rFonts w:ascii="Arial" w:eastAsia="Arial" w:hAnsi="Arial" w:cs="Arial"/>
                <w:szCs w:val="18"/>
                <w:highlight w:val="yellow"/>
              </w:rPr>
              <w:instrText xml:space="preserve"> PAGEREF MATLAB_2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31</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7D160D5C" w14:textId="1908EAEE" w:rsidR="00B57F0E" w:rsidRPr="00B57F0E" w:rsidRDefault="00B57F0E" w:rsidP="00433115">
            <w:pPr>
              <w:widowControl/>
              <w:jc w:val="left"/>
              <w:rPr>
                <w:rFonts w:ascii="Arial" w:hAnsi="Arial" w:cs="Arial"/>
                <w:szCs w:val="18"/>
                <w:highlight w:val="yellow"/>
                <w:lang w:val="vi-VN"/>
              </w:rPr>
            </w:pPr>
            <w:r>
              <w:rPr>
                <w:rFonts w:ascii="Arial" w:hAnsi="Arial" w:cs="Arial"/>
                <w:szCs w:val="18"/>
                <w:highlight w:val="yellow"/>
              </w:rPr>
              <w:t>Support</w:t>
            </w:r>
            <w:r>
              <w:rPr>
                <w:rFonts w:ascii="Arial" w:hAnsi="Arial" w:cs="Arial"/>
                <w:szCs w:val="18"/>
                <w:highlight w:val="yellow"/>
                <w:lang w:val="vi-VN"/>
              </w:rPr>
              <w:t xml:space="preserve"> MATLAB R2021a</w:t>
            </w:r>
          </w:p>
        </w:tc>
        <w:tc>
          <w:tcPr>
            <w:tcW w:w="1350" w:type="dxa"/>
            <w:tcBorders>
              <w:top w:val="single" w:sz="4" w:space="0" w:color="auto"/>
              <w:left w:val="single" w:sz="4" w:space="0" w:color="auto"/>
              <w:bottom w:val="single" w:sz="4" w:space="0" w:color="auto"/>
              <w:right w:val="single" w:sz="4" w:space="0" w:color="auto"/>
            </w:tcBorders>
          </w:tcPr>
          <w:p w14:paraId="520B6B8C" w14:textId="3D27C64B" w:rsidR="00B57F0E" w:rsidRPr="00B57F0E" w:rsidRDefault="00B57F0E" w:rsidP="00433115">
            <w:pPr>
              <w:rPr>
                <w:rFonts w:ascii="Arial" w:eastAsia="Arial" w:hAnsi="Arial" w:cs="Arial"/>
                <w:highlight w:val="yellow"/>
                <w:lang w:val="vi-VN"/>
              </w:rPr>
            </w:pPr>
            <w:r>
              <w:rPr>
                <w:rFonts w:ascii="Arial" w:eastAsia="Arial" w:hAnsi="Arial" w:cs="Arial"/>
                <w:highlight w:val="yellow"/>
              </w:rPr>
              <w:t>Dec</w:t>
            </w:r>
            <w:r>
              <w:rPr>
                <w:rFonts w:ascii="Arial" w:eastAsia="Arial" w:hAnsi="Arial" w:cs="Arial"/>
                <w:highlight w:val="yellow"/>
                <w:lang w:val="vi-VN"/>
              </w:rPr>
              <w:t xml:space="preserve"> 02, 2022</w:t>
            </w:r>
          </w:p>
        </w:tc>
        <w:tc>
          <w:tcPr>
            <w:tcW w:w="1080" w:type="dxa"/>
            <w:tcBorders>
              <w:top w:val="single" w:sz="4" w:space="0" w:color="auto"/>
              <w:left w:val="single" w:sz="4" w:space="0" w:color="auto"/>
              <w:bottom w:val="single" w:sz="4" w:space="0" w:color="auto"/>
              <w:right w:val="single" w:sz="4" w:space="0" w:color="auto"/>
            </w:tcBorders>
          </w:tcPr>
          <w:p w14:paraId="1B29ADB5" w14:textId="1F3A3A82" w:rsidR="00B57F0E" w:rsidRPr="00B57F0E" w:rsidRDefault="00B57F0E" w:rsidP="00433115">
            <w:pPr>
              <w:rPr>
                <w:rFonts w:ascii="Arial" w:eastAsia="Arial" w:hAnsi="Arial" w:cs="Arial"/>
                <w:highlight w:val="yellow"/>
                <w:lang w:val="vi-VN"/>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28F9B60C" w14:textId="66AEC5B9" w:rsidR="00B57F0E" w:rsidRPr="00B57F0E" w:rsidRDefault="00B57F0E" w:rsidP="00433115">
            <w:pPr>
              <w:rPr>
                <w:rFonts w:ascii="Arial" w:eastAsia="Arial" w:hAnsi="Arial" w:cs="Arial"/>
                <w:szCs w:val="18"/>
                <w:highlight w:val="yellow"/>
                <w:lang w:val="vi-VN"/>
              </w:rPr>
            </w:pPr>
            <w:r>
              <w:rPr>
                <w:rFonts w:ascii="Arial" w:eastAsia="Arial" w:hAnsi="Arial" w:cs="Arial"/>
                <w:szCs w:val="18"/>
                <w:highlight w:val="yellow"/>
              </w:rPr>
              <w:t>Tinh</w:t>
            </w:r>
            <w:r>
              <w:rPr>
                <w:rFonts w:ascii="Arial" w:eastAsia="Arial" w:hAnsi="Arial" w:cs="Arial"/>
                <w:szCs w:val="18"/>
                <w:highlight w:val="yellow"/>
                <w:lang w:val="vi-VN"/>
              </w:rPr>
              <w:t xml:space="preserve"> </w:t>
            </w:r>
            <w:r w:rsidR="00F9464B">
              <w:rPr>
                <w:rFonts w:ascii="Arial" w:eastAsia="Arial" w:hAnsi="Arial" w:cs="Arial"/>
                <w:szCs w:val="18"/>
                <w:highlight w:val="yellow"/>
                <w:lang w:val="vi-VN"/>
              </w:rPr>
              <w:t>Le</w:t>
            </w:r>
          </w:p>
        </w:tc>
      </w:tr>
      <w:tr w:rsidR="0067529C" w:rsidRPr="0029259B" w14:paraId="52E4BBA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55439C6" w14:textId="3FB1F811" w:rsidR="0067529C" w:rsidRDefault="0067529C" w:rsidP="0067529C">
            <w:pPr>
              <w:jc w:val="center"/>
              <w:rPr>
                <w:rFonts w:ascii="Arial" w:eastAsia="Arial" w:hAnsi="Arial" w:cs="Arial"/>
                <w:szCs w:val="18"/>
                <w:highlight w:val="yellow"/>
              </w:rPr>
            </w:pPr>
            <w:r>
              <w:rPr>
                <w:rFonts w:ascii="Arial" w:eastAsia="Arial" w:hAnsi="Arial" w:cs="Arial"/>
                <w:szCs w:val="18"/>
                <w:highlight w:val="yellow"/>
              </w:rPr>
              <w:t>17</w:t>
            </w:r>
          </w:p>
        </w:tc>
        <w:tc>
          <w:tcPr>
            <w:tcW w:w="2970" w:type="dxa"/>
            <w:tcBorders>
              <w:top w:val="single" w:sz="4" w:space="0" w:color="auto"/>
              <w:left w:val="single" w:sz="4" w:space="0" w:color="auto"/>
              <w:bottom w:val="single" w:sz="4" w:space="0" w:color="auto"/>
              <w:right w:val="single" w:sz="4" w:space="0" w:color="auto"/>
            </w:tcBorders>
          </w:tcPr>
          <w:p w14:paraId="5B392E2E" w14:textId="31C50D5B" w:rsidR="0067529C" w:rsidRDefault="0067529C" w:rsidP="0067529C">
            <w:pPr>
              <w:widowControl/>
              <w:jc w:val="left"/>
              <w:rPr>
                <w:rFonts w:ascii="Arial" w:eastAsia="Arial" w:hAnsi="Arial" w:cs="Arial"/>
                <w:highlight w:val="yellow"/>
              </w:rPr>
            </w:pPr>
            <w:r w:rsidRPr="008611BB">
              <w:rPr>
                <w:rFonts w:ascii="Arial" w:eastAsia="Arial" w:hAnsi="Arial" w:cs="Arial"/>
                <w:highlight w:val="yellow"/>
              </w:rPr>
              <w:t xml:space="preserve">Update </w:t>
            </w:r>
            <w:r>
              <w:rPr>
                <w:rFonts w:ascii="Arial" w:eastAsia="Arial" w:hAnsi="Arial" w:cs="Arial"/>
                <w:highlight w:val="yellow"/>
              </w:rPr>
              <w:t>content in the section 1.5</w:t>
            </w:r>
          </w:p>
        </w:tc>
        <w:tc>
          <w:tcPr>
            <w:tcW w:w="1170" w:type="dxa"/>
            <w:tcBorders>
              <w:top w:val="single" w:sz="4" w:space="0" w:color="auto"/>
              <w:left w:val="single" w:sz="4" w:space="0" w:color="auto"/>
              <w:bottom w:val="single" w:sz="4" w:space="0" w:color="auto"/>
              <w:right w:val="single" w:sz="4" w:space="0" w:color="auto"/>
            </w:tcBorders>
          </w:tcPr>
          <w:p w14:paraId="3BAD7EF7" w14:textId="5E6E35D0" w:rsidR="0067529C" w:rsidRDefault="0067529C" w:rsidP="0067529C">
            <w:pPr>
              <w:jc w:val="center"/>
              <w:rPr>
                <w:rFonts w:ascii="Arial" w:eastAsia="Arial" w:hAnsi="Arial" w:cs="Arial"/>
                <w:szCs w:val="18"/>
                <w:highlight w:val="yellow"/>
              </w:rPr>
            </w:pPr>
            <w:r>
              <w:rPr>
                <w:rFonts w:ascii="Arial" w:eastAsia="Arial" w:hAnsi="Arial" w:cs="Arial"/>
                <w:szCs w:val="18"/>
                <w:highlight w:val="yellow"/>
              </w:rPr>
              <w:fldChar w:fldCharType="begin"/>
            </w:r>
            <w:r>
              <w:rPr>
                <w:rFonts w:ascii="Arial" w:eastAsia="Arial" w:hAnsi="Arial" w:cs="Arial"/>
                <w:szCs w:val="18"/>
                <w:highlight w:val="yellow"/>
              </w:rPr>
              <w:instrText xml:space="preserve"> PAGEREF V10000_Installer_001 \h </w:instrText>
            </w:r>
            <w:r>
              <w:rPr>
                <w:rFonts w:ascii="Arial" w:eastAsia="Arial" w:hAnsi="Arial" w:cs="Arial"/>
                <w:szCs w:val="18"/>
                <w:highlight w:val="yellow"/>
              </w:rPr>
            </w:r>
            <w:r>
              <w:rPr>
                <w:rFonts w:ascii="Arial" w:eastAsia="Arial" w:hAnsi="Arial" w:cs="Arial"/>
                <w:szCs w:val="18"/>
                <w:highlight w:val="yellow"/>
              </w:rPr>
              <w:fldChar w:fldCharType="separate"/>
            </w:r>
            <w:r w:rsidR="003C2150">
              <w:rPr>
                <w:rFonts w:ascii="Arial" w:eastAsia="Arial" w:hAnsi="Arial" w:cs="Arial"/>
                <w:noProof/>
                <w:szCs w:val="18"/>
                <w:highlight w:val="yellow"/>
              </w:rPr>
              <w:t>9</w:t>
            </w:r>
            <w:r>
              <w:rPr>
                <w:rFonts w:ascii="Arial" w:eastAsia="Arial" w:hAnsi="Arial" w:cs="Arial"/>
                <w:szCs w:val="18"/>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09ECA4EC" w14:textId="42945A5D" w:rsidR="0067529C" w:rsidRDefault="0067529C" w:rsidP="0067529C">
            <w:pPr>
              <w:widowControl/>
              <w:jc w:val="left"/>
              <w:rPr>
                <w:rFonts w:ascii="Arial" w:hAnsi="Arial" w:cs="Arial"/>
                <w:szCs w:val="18"/>
                <w:highlight w:val="yellow"/>
              </w:rPr>
            </w:pPr>
            <w:r w:rsidRPr="008611BB">
              <w:rPr>
                <w:rFonts w:ascii="Arial" w:eastAsia="Arial" w:hAnsi="Arial" w:cs="Arial"/>
                <w:highlight w:val="yellow"/>
              </w:rPr>
              <w:t xml:space="preserve">Update the </w:t>
            </w:r>
            <w:r>
              <w:rPr>
                <w:rFonts w:ascii="Arial" w:eastAsia="Arial" w:hAnsi="Arial" w:cs="Arial"/>
                <w:highlight w:val="yellow"/>
              </w:rPr>
              <w:t>file list of</w:t>
            </w:r>
            <w:r w:rsidRPr="00E45AB9">
              <w:rPr>
                <w:rFonts w:ascii="Arial" w:hAnsi="Arial" w:cs="Arial"/>
                <w:szCs w:val="18"/>
                <w:highlight w:val="yellow"/>
              </w:rPr>
              <w:t xml:space="preserve"> Renesas Electronics MCU Tools</w:t>
            </w:r>
          </w:p>
        </w:tc>
        <w:tc>
          <w:tcPr>
            <w:tcW w:w="1350" w:type="dxa"/>
            <w:tcBorders>
              <w:top w:val="single" w:sz="4" w:space="0" w:color="auto"/>
              <w:left w:val="single" w:sz="4" w:space="0" w:color="auto"/>
              <w:bottom w:val="single" w:sz="4" w:space="0" w:color="auto"/>
              <w:right w:val="single" w:sz="4" w:space="0" w:color="auto"/>
            </w:tcBorders>
          </w:tcPr>
          <w:p w14:paraId="567FA762" w14:textId="1A587EE8" w:rsidR="0067529C" w:rsidRDefault="0067529C" w:rsidP="0067529C">
            <w:pPr>
              <w:rPr>
                <w:rFonts w:ascii="Arial" w:eastAsia="Arial" w:hAnsi="Arial" w:cs="Arial"/>
                <w:highlight w:val="yellow"/>
              </w:rPr>
            </w:pPr>
            <w:r>
              <w:rPr>
                <w:rFonts w:ascii="Arial" w:eastAsia="Arial" w:hAnsi="Arial" w:cs="Arial"/>
                <w:highlight w:val="yellow"/>
              </w:rPr>
              <w:t>Dec</w:t>
            </w:r>
            <w:r>
              <w:rPr>
                <w:rFonts w:ascii="Arial" w:eastAsia="Arial" w:hAnsi="Arial" w:cs="Arial"/>
                <w:highlight w:val="yellow"/>
                <w:lang w:val="vi-VN"/>
              </w:rPr>
              <w:t xml:space="preserve"> 0</w:t>
            </w:r>
            <w:r>
              <w:rPr>
                <w:rFonts w:ascii="Arial" w:eastAsia="Arial" w:hAnsi="Arial" w:cs="Arial"/>
                <w:highlight w:val="yellow"/>
              </w:rPr>
              <w:t>6</w:t>
            </w:r>
            <w:r>
              <w:rPr>
                <w:rFonts w:ascii="Arial" w:eastAsia="Arial" w:hAnsi="Arial" w:cs="Arial"/>
                <w:highlight w:val="yellow"/>
                <w:lang w:val="vi-VN"/>
              </w:rPr>
              <w:t>, 2022</w:t>
            </w:r>
          </w:p>
        </w:tc>
        <w:tc>
          <w:tcPr>
            <w:tcW w:w="1080" w:type="dxa"/>
            <w:tcBorders>
              <w:top w:val="single" w:sz="4" w:space="0" w:color="auto"/>
              <w:left w:val="single" w:sz="4" w:space="0" w:color="auto"/>
              <w:bottom w:val="single" w:sz="4" w:space="0" w:color="auto"/>
              <w:right w:val="single" w:sz="4" w:space="0" w:color="auto"/>
            </w:tcBorders>
          </w:tcPr>
          <w:p w14:paraId="7A453689" w14:textId="333090D5" w:rsidR="0067529C" w:rsidRDefault="0067529C" w:rsidP="0067529C">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4C4A211A" w14:textId="62ECF16E" w:rsidR="0067529C" w:rsidRDefault="0067529C" w:rsidP="0067529C">
            <w:pPr>
              <w:rPr>
                <w:rFonts w:ascii="Arial" w:eastAsia="Arial" w:hAnsi="Arial" w:cs="Arial"/>
                <w:szCs w:val="18"/>
                <w:highlight w:val="yellow"/>
              </w:rPr>
            </w:pPr>
            <w:r>
              <w:rPr>
                <w:rFonts w:ascii="Arial" w:eastAsia="Arial" w:hAnsi="Arial" w:cs="Arial"/>
                <w:szCs w:val="18"/>
                <w:highlight w:val="yellow"/>
              </w:rPr>
              <w:t>Hong Tieu</w:t>
            </w:r>
          </w:p>
        </w:tc>
      </w:tr>
      <w:tr w:rsidR="00277499" w:rsidRPr="0029259B" w14:paraId="1B3964C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461E69A8" w14:textId="5663AAAB" w:rsidR="00277499" w:rsidRDefault="00277499" w:rsidP="00277499">
            <w:pPr>
              <w:jc w:val="center"/>
              <w:rPr>
                <w:rFonts w:ascii="Arial" w:eastAsia="Arial" w:hAnsi="Arial" w:cs="Arial"/>
                <w:szCs w:val="18"/>
                <w:highlight w:val="yellow"/>
              </w:rPr>
            </w:pPr>
            <w:r>
              <w:rPr>
                <w:rFonts w:ascii="Arial" w:eastAsia="Arial" w:hAnsi="Arial" w:cs="Arial"/>
                <w:szCs w:val="18"/>
                <w:highlight w:val="yellow"/>
              </w:rPr>
              <w:t>18</w:t>
            </w:r>
          </w:p>
        </w:tc>
        <w:tc>
          <w:tcPr>
            <w:tcW w:w="2970" w:type="dxa"/>
            <w:tcBorders>
              <w:top w:val="single" w:sz="4" w:space="0" w:color="auto"/>
              <w:left w:val="single" w:sz="4" w:space="0" w:color="auto"/>
              <w:bottom w:val="single" w:sz="4" w:space="0" w:color="auto"/>
              <w:right w:val="single" w:sz="4" w:space="0" w:color="auto"/>
            </w:tcBorders>
          </w:tcPr>
          <w:p w14:paraId="17C81E50" w14:textId="46A9497D" w:rsidR="00277499" w:rsidRPr="008611BB" w:rsidRDefault="00277499" w:rsidP="00277499">
            <w:pPr>
              <w:widowControl/>
              <w:jc w:val="left"/>
              <w:rPr>
                <w:rFonts w:ascii="Arial" w:eastAsia="Arial" w:hAnsi="Arial" w:cs="Arial"/>
                <w:highlight w:val="yellow"/>
              </w:rPr>
            </w:pPr>
            <w:r>
              <w:rPr>
                <w:rFonts w:ascii="Arial" w:eastAsia="Arial" w:hAnsi="Arial" w:cs="Arial"/>
                <w:highlight w:val="yellow"/>
              </w:rPr>
              <w:t>Update for Time Measurement method</w:t>
            </w:r>
          </w:p>
        </w:tc>
        <w:tc>
          <w:tcPr>
            <w:tcW w:w="1170" w:type="dxa"/>
            <w:tcBorders>
              <w:top w:val="single" w:sz="4" w:space="0" w:color="auto"/>
              <w:left w:val="single" w:sz="4" w:space="0" w:color="auto"/>
              <w:bottom w:val="single" w:sz="4" w:space="0" w:color="auto"/>
              <w:right w:val="single" w:sz="4" w:space="0" w:color="auto"/>
            </w:tcBorders>
          </w:tcPr>
          <w:p w14:paraId="733F9317" w14:textId="1511FD2E" w:rsidR="00277499" w:rsidRDefault="00277499" w:rsidP="00277499">
            <w:pPr>
              <w:jc w:val="center"/>
              <w:rPr>
                <w:rFonts w:ascii="Arial" w:eastAsia="Arial" w:hAnsi="Arial" w:cs="Arial"/>
                <w:szCs w:val="18"/>
                <w:highlight w:val="yellow"/>
              </w:rPr>
            </w:pPr>
            <w:r>
              <w:rPr>
                <w:rFonts w:ascii="Arial" w:eastAsia="Arial" w:hAnsi="Arial" w:cs="Arial"/>
                <w:szCs w:val="18"/>
                <w:highlight w:val="yellow"/>
              </w:rPr>
              <w:t>45</w:t>
            </w:r>
          </w:p>
        </w:tc>
        <w:tc>
          <w:tcPr>
            <w:tcW w:w="2340" w:type="dxa"/>
            <w:tcBorders>
              <w:top w:val="single" w:sz="4" w:space="0" w:color="auto"/>
              <w:left w:val="single" w:sz="4" w:space="0" w:color="auto"/>
              <w:bottom w:val="single" w:sz="4" w:space="0" w:color="auto"/>
              <w:right w:val="single" w:sz="4" w:space="0" w:color="auto"/>
            </w:tcBorders>
          </w:tcPr>
          <w:p w14:paraId="68FAC3C0" w14:textId="7F815929" w:rsidR="00277499" w:rsidRPr="008611BB" w:rsidRDefault="00277499" w:rsidP="00277499">
            <w:pPr>
              <w:widowControl/>
              <w:jc w:val="left"/>
              <w:rPr>
                <w:rFonts w:ascii="Arial" w:eastAsia="Arial" w:hAnsi="Arial" w:cs="Arial"/>
                <w:highlight w:val="yellow"/>
              </w:rPr>
            </w:pPr>
            <w:r>
              <w:rPr>
                <w:rFonts w:ascii="Arial" w:eastAsia="Arial" w:hAnsi="Arial" w:cs="Arial"/>
                <w:highlight w:val="yellow"/>
              </w:rPr>
              <w:t xml:space="preserve">Update time measurement method in ETVPF </w:t>
            </w:r>
          </w:p>
        </w:tc>
        <w:tc>
          <w:tcPr>
            <w:tcW w:w="1350" w:type="dxa"/>
            <w:tcBorders>
              <w:top w:val="single" w:sz="4" w:space="0" w:color="auto"/>
              <w:left w:val="single" w:sz="4" w:space="0" w:color="auto"/>
              <w:bottom w:val="single" w:sz="4" w:space="0" w:color="auto"/>
              <w:right w:val="single" w:sz="4" w:space="0" w:color="auto"/>
            </w:tcBorders>
          </w:tcPr>
          <w:p w14:paraId="77349A40" w14:textId="3461974E" w:rsidR="00277499" w:rsidRDefault="00277499" w:rsidP="00277499">
            <w:pPr>
              <w:rPr>
                <w:rFonts w:ascii="Arial" w:eastAsia="Arial" w:hAnsi="Arial" w:cs="Arial"/>
                <w:highlight w:val="yellow"/>
              </w:rPr>
            </w:pPr>
            <w:r>
              <w:rPr>
                <w:rFonts w:ascii="Arial" w:eastAsia="Arial" w:hAnsi="Arial" w:cs="Arial"/>
                <w:highlight w:val="yellow"/>
              </w:rPr>
              <w:t>Dec</w:t>
            </w:r>
            <w:r>
              <w:rPr>
                <w:rFonts w:ascii="Arial" w:eastAsia="Arial" w:hAnsi="Arial" w:cs="Arial"/>
                <w:highlight w:val="yellow"/>
                <w:lang w:val="vi-VN"/>
              </w:rPr>
              <w:t xml:space="preserve"> </w:t>
            </w:r>
            <w:r>
              <w:rPr>
                <w:rFonts w:ascii="Arial" w:eastAsia="Arial" w:hAnsi="Arial" w:cs="Arial"/>
                <w:highlight w:val="yellow"/>
              </w:rPr>
              <w:t>19</w:t>
            </w:r>
            <w:r>
              <w:rPr>
                <w:rFonts w:ascii="Arial" w:eastAsia="Arial" w:hAnsi="Arial" w:cs="Arial"/>
                <w:highlight w:val="yellow"/>
                <w:lang w:val="vi-VN"/>
              </w:rPr>
              <w:t>, 2022</w:t>
            </w:r>
          </w:p>
        </w:tc>
        <w:tc>
          <w:tcPr>
            <w:tcW w:w="1080" w:type="dxa"/>
            <w:tcBorders>
              <w:top w:val="single" w:sz="4" w:space="0" w:color="auto"/>
              <w:left w:val="single" w:sz="4" w:space="0" w:color="auto"/>
              <w:bottom w:val="single" w:sz="4" w:space="0" w:color="auto"/>
              <w:right w:val="single" w:sz="4" w:space="0" w:color="auto"/>
            </w:tcBorders>
          </w:tcPr>
          <w:p w14:paraId="380E92F8" w14:textId="6441B1A4" w:rsidR="00277499" w:rsidRDefault="00277499" w:rsidP="00277499">
            <w:pPr>
              <w:rPr>
                <w:rFonts w:ascii="Arial" w:eastAsia="Arial" w:hAnsi="Arial" w:cs="Arial"/>
                <w:highlight w:val="yellow"/>
              </w:rPr>
            </w:pPr>
            <w:r>
              <w:rPr>
                <w:rFonts w:ascii="Arial" w:eastAsia="Arial" w:hAnsi="Arial" w:cs="Arial"/>
                <w:highlight w:val="yellow"/>
              </w:rPr>
              <w:t>None</w:t>
            </w:r>
          </w:p>
        </w:tc>
        <w:tc>
          <w:tcPr>
            <w:tcW w:w="1350" w:type="dxa"/>
            <w:tcBorders>
              <w:top w:val="single" w:sz="4" w:space="0" w:color="auto"/>
              <w:left w:val="single" w:sz="4" w:space="0" w:color="auto"/>
              <w:bottom w:val="single" w:sz="4" w:space="0" w:color="auto"/>
              <w:right w:val="single" w:sz="4" w:space="0" w:color="auto"/>
            </w:tcBorders>
          </w:tcPr>
          <w:p w14:paraId="2229088A" w14:textId="314A77A2" w:rsidR="00277499" w:rsidRDefault="000B7355" w:rsidP="00277499">
            <w:pPr>
              <w:rPr>
                <w:rFonts w:ascii="Arial" w:eastAsia="Arial" w:hAnsi="Arial" w:cs="Arial"/>
                <w:szCs w:val="18"/>
                <w:highlight w:val="yellow"/>
              </w:rPr>
            </w:pPr>
            <w:r>
              <w:rPr>
                <w:rFonts w:ascii="Arial" w:eastAsia="Arial" w:hAnsi="Arial" w:cs="Arial"/>
                <w:szCs w:val="18"/>
                <w:highlight w:val="yellow"/>
              </w:rPr>
              <w:t xml:space="preserve">Son </w:t>
            </w:r>
            <w:commentRangeStart w:id="1271"/>
            <w:r>
              <w:rPr>
                <w:rFonts w:ascii="Arial" w:eastAsia="Arial" w:hAnsi="Arial" w:cs="Arial"/>
                <w:szCs w:val="18"/>
                <w:highlight w:val="yellow"/>
              </w:rPr>
              <w:t>Thai</w:t>
            </w:r>
            <w:commentRangeEnd w:id="1271"/>
            <w:r w:rsidR="00786085">
              <w:rPr>
                <w:rStyle w:val="CommentReference"/>
              </w:rPr>
              <w:commentReference w:id="1271"/>
            </w:r>
          </w:p>
        </w:tc>
      </w:tr>
      <w:tr w:rsidR="00277499" w:rsidRPr="0029259B" w14:paraId="6B4E3910" w14:textId="77777777" w:rsidTr="004E46F6">
        <w:trPr>
          <w:trHeight w:val="1265"/>
        </w:trPr>
        <w:tc>
          <w:tcPr>
            <w:tcW w:w="10885" w:type="dxa"/>
            <w:gridSpan w:val="7"/>
            <w:tcBorders>
              <w:top w:val="single" w:sz="4" w:space="0" w:color="auto"/>
              <w:left w:val="single" w:sz="4" w:space="0" w:color="auto"/>
              <w:right w:val="single" w:sz="4" w:space="0" w:color="auto"/>
            </w:tcBorders>
          </w:tcPr>
          <w:p w14:paraId="19465393" w14:textId="77777777" w:rsidR="00277499" w:rsidRPr="0029259B" w:rsidRDefault="00277499" w:rsidP="00277499">
            <w:pPr>
              <w:rPr>
                <w:rFonts w:ascii="Arial" w:hAnsi="Arial" w:cs="Arial"/>
                <w:highlight w:val="yellow"/>
              </w:rPr>
            </w:pPr>
            <w:r w:rsidRPr="0029259B">
              <w:rPr>
                <w:rFonts w:ascii="Arial" w:hAnsi="Arial" w:cs="Arial"/>
                <w:highlight w:val="yellow"/>
              </w:rPr>
              <w:lastRenderedPageBreak/>
              <w:t>* 1. Briefly describe the content and reasons for the revision. Also, if there is a document describing the reason/ contents, write that number.</w:t>
            </w:r>
          </w:p>
          <w:p w14:paraId="3A00E0D4" w14:textId="77777777" w:rsidR="00277499" w:rsidRPr="0029259B" w:rsidRDefault="00277499" w:rsidP="00277499">
            <w:pPr>
              <w:rPr>
                <w:rFonts w:ascii="Arial" w:hAnsi="Arial" w:cs="Arial"/>
                <w:highlight w:val="yellow"/>
              </w:rPr>
            </w:pPr>
            <w:r w:rsidRPr="0029259B">
              <w:rPr>
                <w:rFonts w:ascii="Arial" w:hAnsi="Arial" w:cs="Arial"/>
                <w:highlight w:val="yellow"/>
              </w:rPr>
              <w:t>* 2. Upper row: Creation month/ day: Lower row: Enter the designation date (especially when the specified date is required). Applicable designation date Applicable from the date of receipt if not stated.</w:t>
            </w:r>
          </w:p>
          <w:p w14:paraId="4EBE0838" w14:textId="77777777" w:rsidR="00277499" w:rsidRPr="0029259B" w:rsidRDefault="00277499" w:rsidP="00277499">
            <w:pPr>
              <w:rPr>
                <w:rFonts w:ascii="Arial" w:hAnsi="Arial" w:cs="Arial"/>
                <w:szCs w:val="21"/>
                <w:highlight w:val="yellow"/>
              </w:rPr>
            </w:pPr>
            <w:r w:rsidRPr="0029259B">
              <w:rPr>
                <w:rFonts w:ascii="Arial" w:hAnsi="Arial" w:cs="Arial"/>
                <w:highlight w:val="yellow"/>
              </w:rPr>
              <w:t>* 3. If there is a technical document (including IMD) that becomes unnecessary except the old version after the designated designation date, enter that number (including version number).</w:t>
            </w:r>
          </w:p>
        </w:tc>
      </w:tr>
    </w:tbl>
    <w:p w14:paraId="668AEA53" w14:textId="77777777" w:rsidR="00A15CBD" w:rsidRPr="0029259B" w:rsidRDefault="00A15CBD" w:rsidP="00D06B77">
      <w:pPr>
        <w:jc w:val="right"/>
        <w:rPr>
          <w:rFonts w:ascii="Arial" w:hAnsi="Arial" w:cs="Arial"/>
        </w:rPr>
      </w:pPr>
    </w:p>
    <w:p w14:paraId="5D0355D2" w14:textId="77777777" w:rsidR="00A15CBD" w:rsidRPr="0029259B" w:rsidRDefault="00A15CBD" w:rsidP="00D06B77">
      <w:pPr>
        <w:jc w:val="right"/>
        <w:rPr>
          <w:rFonts w:ascii="Arial" w:hAnsi="Arial" w:cs="Arial"/>
        </w:rPr>
      </w:pPr>
    </w:p>
    <w:p w14:paraId="7B0618FF" w14:textId="77777777" w:rsidR="00A15CBD" w:rsidRPr="0029259B" w:rsidRDefault="00A15CBD" w:rsidP="00D06B77">
      <w:pPr>
        <w:jc w:val="right"/>
        <w:rPr>
          <w:rFonts w:ascii="Arial" w:hAnsi="Arial" w:cs="Arial"/>
        </w:rPr>
      </w:pPr>
    </w:p>
    <w:p w14:paraId="4A7992E9" w14:textId="64004FE6" w:rsidR="00D06B77" w:rsidRPr="0029259B" w:rsidRDefault="00D06B77" w:rsidP="00D06B77">
      <w:pPr>
        <w:jc w:val="right"/>
        <w:rPr>
          <w:rFonts w:ascii="Arial" w:hAnsi="Arial" w:cs="Arial"/>
        </w:rPr>
      </w:pPr>
      <w:r w:rsidRPr="0029259B">
        <w:rPr>
          <w:rFonts w:ascii="Arial" w:hAnsi="Arial" w:cs="Arial"/>
        </w:rPr>
        <w:t>En</w:t>
      </w:r>
      <w:bookmarkStart w:id="1272" w:name="EOF"/>
      <w:bookmarkEnd w:id="1272"/>
      <w:r w:rsidRPr="0029259B">
        <w:rPr>
          <w:rFonts w:ascii="Arial" w:hAnsi="Arial" w:cs="Arial"/>
        </w:rPr>
        <w:t>d of Document</w:t>
      </w:r>
    </w:p>
    <w:p w14:paraId="6A297E40" w14:textId="77777777" w:rsidR="00D06B77" w:rsidRPr="0029259B" w:rsidRDefault="00D06B77" w:rsidP="008F699B">
      <w:pPr>
        <w:rPr>
          <w:rFonts w:ascii="Arial" w:hAnsi="Arial" w:cs="Arial"/>
        </w:rPr>
      </w:pPr>
    </w:p>
    <w:sectPr w:rsidR="00D06B77" w:rsidRPr="0029259B" w:rsidSect="00663C33">
      <w:headerReference w:type="default" r:id="rId95"/>
      <w:footerReference w:type="default" r:id="rId96"/>
      <w:pgSz w:w="12240" w:h="15840"/>
      <w:pgMar w:top="1440" w:right="810" w:bottom="1440" w:left="630" w:header="1008"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iang Truong. Nguyen (4)" w:date="2022-06-29T08:59:00Z" w:initials="GN">
    <w:p w14:paraId="55219956" w14:textId="2493745F" w:rsidR="00494F6C" w:rsidRDefault="00494F6C" w:rsidP="00AD7DCD">
      <w:pPr>
        <w:pStyle w:val="CommentText"/>
      </w:pPr>
      <w:r>
        <w:rPr>
          <w:rStyle w:val="CommentReference"/>
        </w:rPr>
        <w:annotationRef/>
      </w:r>
      <w:r>
        <w:t>ID: ET_VPF_V1.00.00_AD_Req_04_001</w:t>
      </w:r>
    </w:p>
    <w:p w14:paraId="085F8164" w14:textId="15F92A67" w:rsidR="00494F6C" w:rsidRDefault="00494F6C" w:rsidP="00AD7DCD">
      <w:pPr>
        <w:pStyle w:val="CommentText"/>
      </w:pPr>
      <w:r>
        <w:t>Reference: {ET_VPF_V1.00.00_RD_Req_04_001}</w:t>
      </w:r>
    </w:p>
  </w:comment>
  <w:comment w:id="2" w:author="Giang Truong. Nguyen (4)" w:date="2022-06-29T08:58:00Z" w:initials="GN">
    <w:p w14:paraId="08E69095" w14:textId="6082514D" w:rsidR="00494F6C" w:rsidRDefault="00494F6C" w:rsidP="00B90A92">
      <w:pPr>
        <w:pStyle w:val="CommentText"/>
      </w:pPr>
      <w:r>
        <w:rPr>
          <w:rStyle w:val="CommentReference"/>
        </w:rPr>
        <w:annotationRef/>
      </w:r>
      <w:r>
        <w:t>ID: ET_VPF_V1.00.00_AD_Req_01_001</w:t>
      </w:r>
    </w:p>
    <w:p w14:paraId="10455D01" w14:textId="7DD861B9" w:rsidR="00494F6C" w:rsidRDefault="00494F6C" w:rsidP="00B90A92">
      <w:pPr>
        <w:pStyle w:val="CommentText"/>
      </w:pPr>
      <w:r>
        <w:t>Reference: {ET_VPF_V1.00.00_RD_Req_01_001}</w:t>
      </w:r>
    </w:p>
  </w:comment>
  <w:comment w:id="4" w:author="Hong Tieu" w:date="2022-07-11T14:51:00Z" w:initials="HT">
    <w:p w14:paraId="79327A50" w14:textId="6E94C8C9" w:rsidR="00494F6C" w:rsidRDefault="00494F6C" w:rsidP="00165267">
      <w:pPr>
        <w:pStyle w:val="CommentText"/>
      </w:pPr>
      <w:r>
        <w:rPr>
          <w:rStyle w:val="CommentReference"/>
        </w:rPr>
        <w:annotationRef/>
      </w:r>
      <w:r>
        <w:t>ID: ET_VPF_V1.00.00_AD_Req_05_001</w:t>
      </w:r>
    </w:p>
    <w:p w14:paraId="5DFA9AB0" w14:textId="3F6E8E83" w:rsidR="00494F6C" w:rsidRDefault="00494F6C" w:rsidP="00165267">
      <w:pPr>
        <w:pStyle w:val="CommentText"/>
      </w:pPr>
      <w:r>
        <w:t>Reference: {ET_VPF_V1.00.00_RD_Req_05_001}</w:t>
      </w:r>
    </w:p>
  </w:comment>
  <w:comment w:id="5" w:author="Hong Tieu" w:date="2022-07-11T18:53:00Z" w:initials="HT">
    <w:p w14:paraId="53B4D44F" w14:textId="203645D3" w:rsidR="00494F6C" w:rsidRDefault="00494F6C" w:rsidP="00CB1D13">
      <w:pPr>
        <w:pStyle w:val="CommentText"/>
      </w:pPr>
      <w:r>
        <w:rPr>
          <w:rStyle w:val="CommentReference"/>
        </w:rPr>
        <w:annotationRef/>
      </w:r>
      <w:r>
        <w:t>ID: ET_VPF_V1.00.00_AD_Req_06_001</w:t>
      </w:r>
    </w:p>
    <w:p w14:paraId="67A768B3" w14:textId="350899A2" w:rsidR="00494F6C" w:rsidRDefault="00494F6C" w:rsidP="00CB1D13">
      <w:pPr>
        <w:pStyle w:val="CommentText"/>
      </w:pPr>
      <w:r>
        <w:t>Reference: {ET_VPF_V1.00.00_RD_Req_06_001}</w:t>
      </w:r>
    </w:p>
  </w:comment>
  <w:comment w:id="7" w:author="Tinh Le" w:date="2022-07-14T14:42:00Z" w:initials="TL">
    <w:p w14:paraId="393BA53B" w14:textId="6D8D30AF" w:rsidR="00494F6C" w:rsidRDefault="00494F6C" w:rsidP="00BC69B8">
      <w:pPr>
        <w:pStyle w:val="CommentText"/>
      </w:pPr>
      <w:r>
        <w:rPr>
          <w:rStyle w:val="CommentReference"/>
        </w:rPr>
        <w:annotationRef/>
      </w:r>
      <w:r>
        <w:t>ID: ET_VPF_V1.00.00_AD_Req_03_001</w:t>
      </w:r>
    </w:p>
    <w:p w14:paraId="02EF2F68" w14:textId="59311FCD" w:rsidR="00494F6C" w:rsidRDefault="00494F6C" w:rsidP="00BC69B8">
      <w:pPr>
        <w:pStyle w:val="CommentText"/>
      </w:pPr>
      <w:r>
        <w:t>Reference: {ET_VPF_V1.00.00_RD_Req_03_001}</w:t>
      </w:r>
    </w:p>
  </w:comment>
  <w:comment w:id="9" w:author="Phuc Giang" w:date="2022-07-26T08:40:00Z" w:initials="PG">
    <w:p w14:paraId="5C9707C5" w14:textId="5FC753B4" w:rsidR="00494F6C" w:rsidRDefault="00494F6C" w:rsidP="003E19B1">
      <w:pPr>
        <w:pStyle w:val="CommentText"/>
      </w:pPr>
      <w:r>
        <w:rPr>
          <w:rStyle w:val="CommentReference"/>
        </w:rPr>
        <w:annotationRef/>
      </w:r>
      <w:r>
        <w:t>ID: ET_VPF_V1.00.00_AD_Req_02_006</w:t>
      </w:r>
    </w:p>
    <w:p w14:paraId="7083BB43" w14:textId="2911F1D3" w:rsidR="00494F6C" w:rsidRDefault="00494F6C" w:rsidP="003E19B1">
      <w:pPr>
        <w:pStyle w:val="CommentText"/>
      </w:pPr>
      <w:r>
        <w:t>Reference: {ET_VPF_V1.00.00_RD_Req_02_001}</w:t>
      </w:r>
    </w:p>
  </w:comment>
  <w:comment w:id="10" w:author="Son Tong. Thai (2)" w:date="2022-09-23T15:50:00Z" w:initials="ST">
    <w:p w14:paraId="23251046" w14:textId="77777777" w:rsidR="00494F6C" w:rsidRDefault="00494F6C" w:rsidP="008611BB">
      <w:pPr>
        <w:pStyle w:val="CommentText"/>
        <w:rPr>
          <w:rFonts w:ascii="Arial" w:hAnsi="Arial"/>
          <w:sz w:val="21"/>
        </w:rPr>
      </w:pPr>
      <w:r>
        <w:rPr>
          <w:rStyle w:val="CommentReference"/>
          <w:rFonts w:ascii="Arial" w:hAnsi="Arial"/>
        </w:rPr>
        <w:annotationRef/>
      </w:r>
      <w:r>
        <w:t>Update U2C after receive toolbox</w:t>
      </w:r>
    </w:p>
  </w:comment>
  <w:comment w:id="11" w:author="Giang Truong. Nguyen (4)" w:date="2022-11-09T17:31:00Z" w:initials="GN">
    <w:p w14:paraId="12213256" w14:textId="1C7ED0CC" w:rsidR="00494F6C" w:rsidRDefault="00494F6C" w:rsidP="00DB1413">
      <w:pPr>
        <w:pStyle w:val="CommentText"/>
      </w:pPr>
      <w:r>
        <w:rPr>
          <w:rStyle w:val="CommentReference"/>
        </w:rPr>
        <w:annotationRef/>
      </w:r>
      <w:r>
        <w:t>ID: ET_VPF_V1.00.00_AD_Req_ADCUnit1_001</w:t>
      </w:r>
    </w:p>
    <w:p w14:paraId="7BA161A0" w14:textId="1C81430F" w:rsidR="00494F6C" w:rsidRDefault="00494F6C" w:rsidP="00DB1413">
      <w:pPr>
        <w:pStyle w:val="CommentText"/>
      </w:pPr>
      <w:r>
        <w:t>Reference: {ET_VPF_V1.00.00_RD_Req_ADCUnit1_001}</w:t>
      </w:r>
    </w:p>
  </w:comment>
  <w:comment w:id="13" w:author="Giang Truong. Nguyen (4)" w:date="2022-11-29T16:40:00Z" w:initials="GN">
    <w:p w14:paraId="2F1D388F" w14:textId="44CEBC58" w:rsidR="00494F6C" w:rsidRDefault="00494F6C" w:rsidP="00FE1C09">
      <w:pPr>
        <w:pStyle w:val="CommentText"/>
      </w:pPr>
      <w:r>
        <w:rPr>
          <w:rStyle w:val="CommentReference"/>
        </w:rPr>
        <w:annotationRef/>
      </w:r>
      <w:r>
        <w:t>ID: ET_VPF_V1.00.00_AD_Req_SimulinkLibrary_001</w:t>
      </w:r>
    </w:p>
    <w:p w14:paraId="4E211E6E" w14:textId="7BC5E4E4" w:rsidR="00494F6C" w:rsidRDefault="00494F6C" w:rsidP="00FE1C09">
      <w:pPr>
        <w:pStyle w:val="CommentText"/>
      </w:pPr>
      <w:r>
        <w:t>Reference: {ET_VPF_V1.00.00_RD_Req_SimulinkLibrary_001}</w:t>
      </w:r>
    </w:p>
  </w:comment>
  <w:comment w:id="15" w:author="Son Tong. Thai (2) [2]" w:date="2022-12-26T14:31:00Z" w:initials="ST">
    <w:p w14:paraId="63C23847" w14:textId="3427C087" w:rsidR="00E327D9" w:rsidRDefault="00E327D9" w:rsidP="00E327D9">
      <w:pPr>
        <w:pStyle w:val="CommentText"/>
      </w:pPr>
      <w:r>
        <w:rPr>
          <w:rStyle w:val="CommentReference"/>
        </w:rPr>
        <w:annotationRef/>
      </w:r>
      <w:r>
        <w:t>ID: ET_VPF_V1.00.00_AD_Req_</w:t>
      </w:r>
      <w:r>
        <w:t>TimeMeasurementMethod</w:t>
      </w:r>
      <w:r>
        <w:t>_001</w:t>
      </w:r>
    </w:p>
    <w:p w14:paraId="55E26376" w14:textId="54319404" w:rsidR="00E327D9" w:rsidRDefault="00E327D9" w:rsidP="00E327D9">
      <w:pPr>
        <w:pStyle w:val="CommentText"/>
      </w:pPr>
      <w:r>
        <w:t>Reference: {ET_VPF_V1.00.00_RD_Req_</w:t>
      </w:r>
      <w:r>
        <w:t>TimeMeasurementMethod</w:t>
      </w:r>
      <w:r>
        <w:t>_001}</w:t>
      </w:r>
    </w:p>
  </w:comment>
  <w:comment w:id="116" w:author="Tinh Le" w:date="2022-12-06T11:00:00Z" w:initials="TL">
    <w:p w14:paraId="5D80FA00" w14:textId="7FD92DA4" w:rsidR="00494F6C" w:rsidRDefault="00494F6C">
      <w:pPr>
        <w:pStyle w:val="CommentText"/>
      </w:pPr>
      <w:r>
        <w:rPr>
          <w:rStyle w:val="CommentReference"/>
        </w:rPr>
        <w:annotationRef/>
      </w:r>
      <w:r>
        <w:t>Update MATLAB r2021a</w:t>
      </w:r>
    </w:p>
  </w:comment>
  <w:comment w:id="117" w:author="Phuc Giang" w:date="2022-12-22T08:45:00Z" w:initials="PG">
    <w:p w14:paraId="5DD3D831" w14:textId="16E3F7C1" w:rsidR="00494F6C" w:rsidRDefault="00494F6C" w:rsidP="003D5A6F">
      <w:pPr>
        <w:pStyle w:val="CommentText"/>
      </w:pPr>
      <w:r>
        <w:rPr>
          <w:rStyle w:val="CommentReference"/>
        </w:rPr>
        <w:annotationRef/>
      </w:r>
      <w:r>
        <w:t xml:space="preserve">ID: </w:t>
      </w:r>
      <w:r w:rsidRPr="001F1C43">
        <w:t>ET_VPF_V1.00.00_</w:t>
      </w:r>
      <w:r>
        <w:t>AD</w:t>
      </w:r>
      <w:r w:rsidRPr="001F1C43">
        <w:t>_Req_</w:t>
      </w:r>
      <w:r>
        <w:t>CANU2C</w:t>
      </w:r>
      <w:r w:rsidRPr="001F1C43">
        <w:t>_00</w:t>
      </w:r>
      <w:r>
        <w:t>4</w:t>
      </w:r>
    </w:p>
    <w:p w14:paraId="4DB370D7" w14:textId="2319ABAA" w:rsidR="00494F6C" w:rsidRDefault="00494F6C" w:rsidP="003D5A6F">
      <w:pPr>
        <w:pStyle w:val="CommentText"/>
      </w:pPr>
      <w:r>
        <w:t>Reference: {</w:t>
      </w:r>
      <w:r w:rsidRPr="006D3DA3">
        <w:t>ET_VPF_V1.00.00_RD_Req_CANU2C_001</w:t>
      </w:r>
      <w:r>
        <w:t>}</w:t>
      </w:r>
    </w:p>
  </w:comment>
  <w:comment w:id="118" w:author="Giang Truong. Nguyen (4)" w:date="2022-09-13T09:14:00Z" w:initials="GN">
    <w:p w14:paraId="7A2B8D61" w14:textId="77777777" w:rsidR="00494F6C" w:rsidRDefault="00494F6C" w:rsidP="00FB2519">
      <w:pPr>
        <w:pStyle w:val="CommentText"/>
      </w:pPr>
      <w:r>
        <w:rPr>
          <w:rStyle w:val="CommentReference"/>
        </w:rPr>
        <w:annotationRef/>
      </w:r>
      <w:r>
        <w:t>ID: ET_VPF_V1.00.00_AD_Req_05_002</w:t>
      </w:r>
    </w:p>
    <w:p w14:paraId="25B78B0B" w14:textId="73DBBA0C" w:rsidR="00494F6C" w:rsidRDefault="00494F6C" w:rsidP="00FB2519">
      <w:pPr>
        <w:pStyle w:val="CommentText"/>
      </w:pPr>
      <w:r>
        <w:t>Reference: {ET_VPF_V1.00.00_RD_Req_05_001}</w:t>
      </w:r>
    </w:p>
  </w:comment>
  <w:comment w:id="120" w:author="Hong Tieu" w:date="2022-11-16T10:40:00Z" w:initials="HT">
    <w:p w14:paraId="4712C344" w14:textId="54096D1D" w:rsidR="00494F6C" w:rsidRDefault="00494F6C" w:rsidP="009E35F4">
      <w:pPr>
        <w:pStyle w:val="CommentText"/>
      </w:pPr>
      <w:r>
        <w:rPr>
          <w:rStyle w:val="CommentReference"/>
        </w:rPr>
        <w:annotationRef/>
      </w:r>
      <w:r>
        <w:t xml:space="preserve">ID: </w:t>
      </w:r>
      <w:r w:rsidRPr="001F1C43">
        <w:t>ET_VPF_V1.00.00_</w:t>
      </w:r>
      <w:r>
        <w:t>AD</w:t>
      </w:r>
      <w:r w:rsidRPr="001F1C43">
        <w:t>_Req_Installer_00</w:t>
      </w:r>
      <w:r>
        <w:t>5</w:t>
      </w:r>
    </w:p>
    <w:p w14:paraId="26605A21" w14:textId="35D9D315" w:rsidR="00494F6C" w:rsidRDefault="00494F6C" w:rsidP="009E35F4">
      <w:pPr>
        <w:pStyle w:val="CommentText"/>
      </w:pPr>
      <w:r>
        <w:t>Reference: {ET_VPF_V1.00.00_RD_Req_</w:t>
      </w:r>
      <w:r w:rsidRPr="001F1C43">
        <w:t>Installer</w:t>
      </w:r>
      <w:r>
        <w:t>_001}</w:t>
      </w:r>
    </w:p>
  </w:comment>
  <w:comment w:id="122" w:author="Tinh Le" w:date="2022-12-06T11:01:00Z" w:initials="TL">
    <w:p w14:paraId="49B8E80F" w14:textId="7A91820E" w:rsidR="00494F6C" w:rsidRDefault="00494F6C">
      <w:pPr>
        <w:pStyle w:val="CommentText"/>
      </w:pPr>
      <w:r>
        <w:rPr>
          <w:rStyle w:val="CommentReference"/>
        </w:rPr>
        <w:annotationRef/>
      </w:r>
      <w:r>
        <w:t>Update MATLAB r2021a</w:t>
      </w:r>
    </w:p>
  </w:comment>
  <w:comment w:id="123" w:author="Hong Tieu" w:date="2022-07-11T15:10:00Z" w:initials="HT">
    <w:p w14:paraId="03DE33B6" w14:textId="7AA94B67" w:rsidR="00494F6C" w:rsidRDefault="00494F6C" w:rsidP="00713972">
      <w:pPr>
        <w:pStyle w:val="CommentText"/>
      </w:pPr>
      <w:r>
        <w:rPr>
          <w:rStyle w:val="CommentReference"/>
        </w:rPr>
        <w:annotationRef/>
      </w:r>
      <w:bookmarkStart w:id="124" w:name="_Hlk108454737"/>
      <w:r>
        <w:t>ID: ET_VPF_V1.00.00_AD_Req_05_003</w:t>
      </w:r>
    </w:p>
    <w:p w14:paraId="041D2E99" w14:textId="69F3A179" w:rsidR="00494F6C" w:rsidRDefault="00494F6C" w:rsidP="00713972">
      <w:pPr>
        <w:pStyle w:val="CommentText"/>
      </w:pPr>
      <w:r>
        <w:t>Reference: {ET_VPF_V1.00.00_RD_Req_05_001}</w:t>
      </w:r>
      <w:bookmarkEnd w:id="124"/>
    </w:p>
  </w:comment>
  <w:comment w:id="158" w:author="Hong Tieu" w:date="2022-07-11T15:15:00Z" w:initials="HT">
    <w:p w14:paraId="1A70EB12" w14:textId="4094E514" w:rsidR="00494F6C" w:rsidRDefault="00494F6C" w:rsidP="00713972">
      <w:pPr>
        <w:pStyle w:val="CommentText"/>
      </w:pPr>
      <w:r>
        <w:rPr>
          <w:rStyle w:val="CommentReference"/>
        </w:rPr>
        <w:annotationRef/>
      </w:r>
      <w:bookmarkStart w:id="159" w:name="_Hlk108454624"/>
      <w:r>
        <w:t>ID: ET_VPF_V1.00.00_AD_Req_05_004</w:t>
      </w:r>
    </w:p>
    <w:p w14:paraId="545E1859" w14:textId="44697D5B" w:rsidR="00494F6C" w:rsidRDefault="00494F6C" w:rsidP="00713972">
      <w:pPr>
        <w:pStyle w:val="CommentText"/>
      </w:pPr>
      <w:r>
        <w:t>Reference: {ET_VPF_V1.00.00_RD_Req_05_001}</w:t>
      </w:r>
      <w:bookmarkEnd w:id="159"/>
    </w:p>
  </w:comment>
  <w:comment w:id="197" w:author="Hong Tieu" w:date="2022-07-11T17:56:00Z" w:initials="HT">
    <w:p w14:paraId="1B71A6B7" w14:textId="51BE81C9" w:rsidR="00494F6C" w:rsidRDefault="00494F6C" w:rsidP="00712787">
      <w:pPr>
        <w:pStyle w:val="CommentText"/>
      </w:pPr>
      <w:r>
        <w:rPr>
          <w:rStyle w:val="CommentReference"/>
        </w:rPr>
        <w:annotationRef/>
      </w:r>
      <w:bookmarkStart w:id="199" w:name="_Hlk108454767"/>
      <w:r>
        <w:t>ID: ET_VPF_V1.00.00_AD_Req_05_005</w:t>
      </w:r>
    </w:p>
    <w:p w14:paraId="5081F031" w14:textId="6725C49C" w:rsidR="00494F6C" w:rsidRDefault="00494F6C" w:rsidP="00712787">
      <w:pPr>
        <w:pStyle w:val="CommentText"/>
      </w:pPr>
      <w:r>
        <w:t>Reference: {ET_VPF_V1.00.00_RD_Req_05_001}</w:t>
      </w:r>
      <w:bookmarkEnd w:id="199"/>
    </w:p>
  </w:comment>
  <w:comment w:id="239" w:author="Hong Tieu" w:date="2022-10-31T13:40:00Z" w:initials="HT">
    <w:p w14:paraId="591AFEA3" w14:textId="2EF27A92" w:rsidR="00494F6C" w:rsidRDefault="00494F6C" w:rsidP="001F1C43">
      <w:pPr>
        <w:pStyle w:val="CommentText"/>
      </w:pPr>
      <w:r>
        <w:rPr>
          <w:rStyle w:val="CommentReference"/>
        </w:rPr>
        <w:annotationRef/>
      </w:r>
      <w:r>
        <w:t xml:space="preserve">ID: </w:t>
      </w:r>
      <w:r w:rsidRPr="001F1C43">
        <w:t>ET_VPF_V1.00.00_</w:t>
      </w:r>
      <w:r>
        <w:t>AD</w:t>
      </w:r>
      <w:r w:rsidRPr="001F1C43">
        <w:t>_Req_Installer_001</w:t>
      </w:r>
    </w:p>
    <w:p w14:paraId="2903E1C1" w14:textId="313DCCAB" w:rsidR="00494F6C" w:rsidRDefault="00494F6C" w:rsidP="001F1C43">
      <w:pPr>
        <w:pStyle w:val="CommentText"/>
      </w:pPr>
      <w:r>
        <w:t>Reference: {ET_VPF_V1.00.00_RD_Req_</w:t>
      </w:r>
      <w:r w:rsidRPr="001F1C43">
        <w:t>Installer</w:t>
      </w:r>
      <w:r>
        <w:t>_001}</w:t>
      </w:r>
    </w:p>
  </w:comment>
  <w:comment w:id="311" w:author="Hong Tieu" w:date="2022-10-31T13:40:00Z" w:initials="HT">
    <w:p w14:paraId="36FFA3F3" w14:textId="16B7954E" w:rsidR="00494F6C" w:rsidRDefault="00494F6C" w:rsidP="001F1C43">
      <w:pPr>
        <w:pStyle w:val="CommentText"/>
      </w:pPr>
      <w:r>
        <w:rPr>
          <w:rStyle w:val="CommentReference"/>
        </w:rPr>
        <w:annotationRef/>
      </w:r>
      <w:r>
        <w:t xml:space="preserve">ID: </w:t>
      </w:r>
      <w:r w:rsidRPr="001F1C43">
        <w:t>ET_VPF_V1.00.00_</w:t>
      </w:r>
      <w:r>
        <w:t>AD</w:t>
      </w:r>
      <w:r w:rsidRPr="001F1C43">
        <w:t>_Req_Installer_00</w:t>
      </w:r>
      <w:r>
        <w:t>2</w:t>
      </w:r>
    </w:p>
    <w:p w14:paraId="339ADEF2" w14:textId="084175BA" w:rsidR="00494F6C" w:rsidRDefault="00494F6C" w:rsidP="001F1C43">
      <w:pPr>
        <w:pStyle w:val="CommentText"/>
      </w:pPr>
      <w:r>
        <w:t>Reference: {ET_VPF_V1.00.00_RD_Req_</w:t>
      </w:r>
      <w:r w:rsidRPr="001F1C43">
        <w:t>Installer</w:t>
      </w:r>
      <w:r>
        <w:t>_001}</w:t>
      </w:r>
    </w:p>
  </w:comment>
  <w:comment w:id="313" w:author="Giang Truong. Nguyen (4)" w:date="2022-11-29T16:41:00Z" w:initials="GN">
    <w:p w14:paraId="0F1E89BF" w14:textId="4A1C4DA4" w:rsidR="00494F6C" w:rsidRDefault="00494F6C" w:rsidP="00FE1C09">
      <w:pPr>
        <w:pStyle w:val="CommentText"/>
      </w:pPr>
      <w:r>
        <w:rPr>
          <w:rStyle w:val="CommentReference"/>
        </w:rPr>
        <w:annotationRef/>
      </w:r>
      <w:r>
        <w:t>ID: ET_VPF_V1.00.00_AD_Req_SimulinkLibrary_002</w:t>
      </w:r>
    </w:p>
    <w:p w14:paraId="4B0334B6" w14:textId="6AD11F15" w:rsidR="00494F6C" w:rsidRDefault="00494F6C" w:rsidP="00FE1C09">
      <w:pPr>
        <w:pStyle w:val="CommentText"/>
      </w:pPr>
      <w:r>
        <w:t>Reference: {ET_VPF_V1.00.00_RD_Req_SimulinkLibrary_001}</w:t>
      </w:r>
    </w:p>
  </w:comment>
  <w:comment w:id="346" w:author="Hong Tieu" w:date="2022-10-31T13:41:00Z" w:initials="HT">
    <w:p w14:paraId="1BE78497" w14:textId="6F00630D" w:rsidR="00494F6C" w:rsidRDefault="00494F6C" w:rsidP="001F1C43">
      <w:pPr>
        <w:pStyle w:val="CommentText"/>
      </w:pPr>
      <w:r>
        <w:rPr>
          <w:rStyle w:val="CommentReference"/>
        </w:rPr>
        <w:annotationRef/>
      </w:r>
      <w:r>
        <w:t xml:space="preserve">ID: </w:t>
      </w:r>
      <w:r w:rsidRPr="001F1C43">
        <w:t>ET_VPF_V1.00.00_</w:t>
      </w:r>
      <w:r>
        <w:t>AD</w:t>
      </w:r>
      <w:r w:rsidRPr="001F1C43">
        <w:t>_Req_Installer_00</w:t>
      </w:r>
      <w:r>
        <w:t>3</w:t>
      </w:r>
    </w:p>
    <w:p w14:paraId="61BF42DD" w14:textId="1BD651A0" w:rsidR="00494F6C" w:rsidRDefault="00494F6C" w:rsidP="001F1C43">
      <w:pPr>
        <w:pStyle w:val="CommentText"/>
      </w:pPr>
      <w:r>
        <w:t>Reference: {ET_VPF_V1.00.00_RD_Req_</w:t>
      </w:r>
      <w:r w:rsidRPr="001F1C43">
        <w:t>Installer</w:t>
      </w:r>
      <w:r>
        <w:t>_001}</w:t>
      </w:r>
    </w:p>
  </w:comment>
  <w:comment w:id="349" w:author="Giang Truong. Nguyen (4)" w:date="2022-12-22T11:40:00Z" w:initials="GN">
    <w:p w14:paraId="757687D0" w14:textId="3EC1DCAD" w:rsidR="002C064C" w:rsidRDefault="003B09DD" w:rsidP="002C064C">
      <w:pPr>
        <w:pStyle w:val="CommentText"/>
      </w:pPr>
      <w:r>
        <w:rPr>
          <w:rStyle w:val="CommentReference"/>
        </w:rPr>
        <w:annotationRef/>
      </w:r>
      <w:r w:rsidR="002C064C">
        <w:rPr>
          <w:rStyle w:val="CommentReference"/>
        </w:rPr>
        <w:annotationRef/>
      </w:r>
      <w:r w:rsidR="002C064C">
        <w:t>ID: ET_VPF_V1.00.00_AD_Req_SimulinkLibrary_008</w:t>
      </w:r>
    </w:p>
    <w:p w14:paraId="076AB657" w14:textId="62B71822" w:rsidR="003B09DD" w:rsidRDefault="002C064C">
      <w:pPr>
        <w:pStyle w:val="CommentText"/>
      </w:pPr>
      <w:r>
        <w:t>Reference: {ET_VPF_V1.00.00_RD_Req_SimulinkLibrary_001</w:t>
      </w:r>
      <w:r>
        <w:rPr>
          <w:lang w:val="vi-VN"/>
        </w:rPr>
        <w:t>}</w:t>
      </w:r>
    </w:p>
  </w:comment>
  <w:comment w:id="416" w:author="Giang Truong. Nguyen (4)" w:date="2022-06-29T08:43:00Z" w:initials="GN">
    <w:p w14:paraId="12B9816B" w14:textId="67EFE8D5" w:rsidR="00494F6C" w:rsidRDefault="00494F6C" w:rsidP="001C2072">
      <w:pPr>
        <w:pStyle w:val="CommentText"/>
      </w:pPr>
      <w:r>
        <w:rPr>
          <w:rStyle w:val="CommentReference"/>
        </w:rPr>
        <w:annotationRef/>
      </w:r>
      <w:r>
        <w:t>ID: ET_VPF_V1.00.00_AD_Req_04_002</w:t>
      </w:r>
    </w:p>
    <w:p w14:paraId="7C547216" w14:textId="7729AABA" w:rsidR="00494F6C" w:rsidRDefault="00494F6C" w:rsidP="001C2072">
      <w:pPr>
        <w:pStyle w:val="CommentText"/>
      </w:pPr>
      <w:r>
        <w:t>Reference: {ET_VPF_V1.00.00_RD_Req_04</w:t>
      </w:r>
      <w:r>
        <w:rPr>
          <w:lang w:val="vi-VN"/>
        </w:rPr>
        <w:t>_001</w:t>
      </w:r>
      <w:r>
        <w:t>}</w:t>
      </w:r>
    </w:p>
  </w:comment>
  <w:comment w:id="417" w:author="Tinh Le" w:date="2022-07-14T14:44:00Z" w:initials="TL">
    <w:p w14:paraId="2AD9107D" w14:textId="47F3B037" w:rsidR="00494F6C" w:rsidRDefault="00494F6C" w:rsidP="00EF77EB">
      <w:pPr>
        <w:pStyle w:val="CommentText"/>
      </w:pPr>
      <w:r>
        <w:rPr>
          <w:rStyle w:val="CommentReference"/>
        </w:rPr>
        <w:annotationRef/>
      </w:r>
      <w:r>
        <w:t>ID: ET_VPF_V1.00.00_AD_Req_03_002</w:t>
      </w:r>
    </w:p>
    <w:p w14:paraId="3D186C34" w14:textId="4A625683" w:rsidR="00494F6C" w:rsidRDefault="00494F6C" w:rsidP="00EF77EB">
      <w:pPr>
        <w:pStyle w:val="CommentText"/>
      </w:pPr>
      <w:r>
        <w:t>Reference: {ET_VPF_V1.00.00_RD_Req_03</w:t>
      </w:r>
      <w:r>
        <w:rPr>
          <w:lang w:val="vi-VN"/>
        </w:rPr>
        <w:t>_001</w:t>
      </w:r>
      <w:r>
        <w:t>}</w:t>
      </w:r>
    </w:p>
  </w:comment>
  <w:comment w:id="419" w:author="Giang Truong. Nguyen (4)" w:date="2022-06-29T08:44:00Z" w:initials="GN">
    <w:p w14:paraId="10C08EB4" w14:textId="33E86892" w:rsidR="00494F6C" w:rsidRDefault="00494F6C" w:rsidP="003F663B">
      <w:pPr>
        <w:pStyle w:val="CommentText"/>
      </w:pPr>
      <w:r>
        <w:rPr>
          <w:rStyle w:val="CommentReference"/>
        </w:rPr>
        <w:annotationRef/>
      </w:r>
      <w:r>
        <w:t>ID: ET_VPF_V1.00.00_AD_Req_04_003</w:t>
      </w:r>
    </w:p>
    <w:p w14:paraId="31EBACE2" w14:textId="0D6A5AC0" w:rsidR="00494F6C" w:rsidRDefault="00494F6C" w:rsidP="003F663B">
      <w:pPr>
        <w:pStyle w:val="CommentText"/>
      </w:pPr>
      <w:r>
        <w:t>Reference: {ET_VPF_V1.00.00_RD_Req_04_001}</w:t>
      </w:r>
    </w:p>
  </w:comment>
  <w:comment w:id="420" w:author="Tinh Le" w:date="2022-07-14T14:45:00Z" w:initials="TL">
    <w:p w14:paraId="04614DB8" w14:textId="06643C36" w:rsidR="00494F6C" w:rsidRDefault="00494F6C" w:rsidP="000177BF">
      <w:pPr>
        <w:pStyle w:val="CommentText"/>
      </w:pPr>
      <w:r>
        <w:rPr>
          <w:rStyle w:val="CommentReference"/>
        </w:rPr>
        <w:annotationRef/>
      </w:r>
      <w:r>
        <w:t>ID: ET_VPF_V1.00.00_AD_Req_03_003</w:t>
      </w:r>
    </w:p>
    <w:p w14:paraId="1A143443" w14:textId="4FE4CF38" w:rsidR="00494F6C" w:rsidRDefault="00494F6C" w:rsidP="000177BF">
      <w:pPr>
        <w:pStyle w:val="CommentText"/>
      </w:pPr>
      <w:r>
        <w:t>Reference: {ET_VPF_V1.00.00_RD_Req_03</w:t>
      </w:r>
      <w:r>
        <w:rPr>
          <w:lang w:val="vi-VN"/>
        </w:rPr>
        <w:t>_001</w:t>
      </w:r>
      <w:r>
        <w:t>}</w:t>
      </w:r>
    </w:p>
  </w:comment>
  <w:comment w:id="421" w:author="Giang Truong. Nguyen (4)" w:date="2022-11-29T16:41:00Z" w:initials="GN">
    <w:p w14:paraId="7132354B" w14:textId="3ADB65F8" w:rsidR="00494F6C" w:rsidRDefault="00494F6C" w:rsidP="00AE306E">
      <w:pPr>
        <w:pStyle w:val="CommentText"/>
      </w:pPr>
      <w:r>
        <w:rPr>
          <w:rStyle w:val="CommentReference"/>
        </w:rPr>
        <w:annotationRef/>
      </w:r>
      <w:r>
        <w:t>ID: ET_VPF_V1.00.00_AD_Req_SimulinkLibrary_006</w:t>
      </w:r>
    </w:p>
    <w:p w14:paraId="7B25E9B9" w14:textId="7C1752A7" w:rsidR="00494F6C" w:rsidRPr="00ED2D46" w:rsidRDefault="00494F6C" w:rsidP="00AE306E">
      <w:pPr>
        <w:pStyle w:val="CommentText"/>
        <w:rPr>
          <w:lang w:val="vi-VN"/>
        </w:rPr>
      </w:pPr>
      <w:r>
        <w:t>Reference: {ET_VPF_V1.00.00_RD_Req_SimulinkLibrary_001</w:t>
      </w:r>
      <w:r>
        <w:rPr>
          <w:lang w:val="vi-VN"/>
        </w:rPr>
        <w:t>}</w:t>
      </w:r>
    </w:p>
  </w:comment>
  <w:comment w:id="423" w:author="Giang Truong. Nguyen (4)" w:date="2022-06-29T08:45:00Z" w:initials="GN">
    <w:p w14:paraId="515B4EB6" w14:textId="52DE6F73" w:rsidR="00494F6C" w:rsidRDefault="00494F6C" w:rsidP="003F663B">
      <w:pPr>
        <w:pStyle w:val="CommentText"/>
      </w:pPr>
      <w:r>
        <w:rPr>
          <w:rStyle w:val="CommentReference"/>
        </w:rPr>
        <w:annotationRef/>
      </w:r>
      <w:r>
        <w:t>ID: ET_VPF_V1.00.00_AD_Req_04_004</w:t>
      </w:r>
    </w:p>
    <w:p w14:paraId="51CB4CB1" w14:textId="07F02E3E" w:rsidR="00494F6C" w:rsidRDefault="00494F6C" w:rsidP="003F663B">
      <w:pPr>
        <w:pStyle w:val="CommentText"/>
      </w:pPr>
      <w:r>
        <w:t>Reference: {ET_VPF_V1.00.00_RD_Req_04_001}</w:t>
      </w:r>
    </w:p>
  </w:comment>
  <w:comment w:id="424" w:author="Tinh Le" w:date="2022-07-14T14:48:00Z" w:initials="TL">
    <w:p w14:paraId="0C3C48D9" w14:textId="32B4C5F2" w:rsidR="00494F6C" w:rsidRDefault="00494F6C" w:rsidP="009F0989">
      <w:pPr>
        <w:pStyle w:val="CommentText"/>
      </w:pPr>
      <w:r>
        <w:rPr>
          <w:rStyle w:val="CommentReference"/>
        </w:rPr>
        <w:annotationRef/>
      </w:r>
      <w:r>
        <w:rPr>
          <w:rStyle w:val="CommentReference"/>
        </w:rPr>
        <w:annotationRef/>
      </w:r>
      <w:r>
        <w:t>ID: ET_VPF_V1.00.00_AD_Req_03_004</w:t>
      </w:r>
    </w:p>
    <w:p w14:paraId="7FC35571" w14:textId="02E91F3E" w:rsidR="00494F6C" w:rsidRDefault="00494F6C" w:rsidP="009F0989">
      <w:pPr>
        <w:pStyle w:val="CommentText"/>
      </w:pPr>
      <w:r>
        <w:t>Reference: {ET_VPF_V1.00.00_RD_Req_03_001}</w:t>
      </w:r>
    </w:p>
    <w:p w14:paraId="7E17CB79" w14:textId="03B1BB21" w:rsidR="00494F6C" w:rsidRDefault="00494F6C">
      <w:pPr>
        <w:pStyle w:val="CommentText"/>
      </w:pPr>
    </w:p>
  </w:comment>
  <w:comment w:id="462" w:author="Giang Truong. Nguyen (4)" w:date="2022-06-29T08:45:00Z" w:initials="GN">
    <w:p w14:paraId="2279392A" w14:textId="175EDD9F" w:rsidR="00494F6C" w:rsidRDefault="00494F6C" w:rsidP="003F663B">
      <w:pPr>
        <w:pStyle w:val="CommentText"/>
      </w:pPr>
      <w:r>
        <w:rPr>
          <w:rStyle w:val="CommentReference"/>
        </w:rPr>
        <w:annotationRef/>
      </w:r>
      <w:r>
        <w:t>ID: ET_VPF_V1.00.00_AD_Req_04_005</w:t>
      </w:r>
    </w:p>
    <w:p w14:paraId="434B8E8B" w14:textId="29150551" w:rsidR="00494F6C" w:rsidRDefault="00494F6C" w:rsidP="003F663B">
      <w:pPr>
        <w:pStyle w:val="CommentText"/>
      </w:pPr>
      <w:r>
        <w:t>Reference: {ET_VPF_V1.00.00_RD_Req_04_001}</w:t>
      </w:r>
    </w:p>
  </w:comment>
  <w:comment w:id="463" w:author="Tinh Le" w:date="2022-07-14T14:49:00Z" w:initials="TL">
    <w:p w14:paraId="318C4532" w14:textId="69A8D31D" w:rsidR="00494F6C" w:rsidRDefault="00494F6C" w:rsidP="00603CA7">
      <w:pPr>
        <w:pStyle w:val="CommentText"/>
      </w:pPr>
      <w:r>
        <w:rPr>
          <w:rStyle w:val="CommentReference"/>
        </w:rPr>
        <w:annotationRef/>
      </w:r>
      <w:r>
        <w:t>ID: ET_VPF_V1.00.00_AD_Req_03_005</w:t>
      </w:r>
    </w:p>
    <w:p w14:paraId="0947A64A" w14:textId="08177BA4" w:rsidR="00494F6C" w:rsidRDefault="00494F6C" w:rsidP="00603CA7">
      <w:pPr>
        <w:pStyle w:val="CommentText"/>
      </w:pPr>
      <w:r>
        <w:t>Reference: {ET_VPF_V1.00.00_RD_Req_03_001}</w:t>
      </w:r>
    </w:p>
  </w:comment>
  <w:comment w:id="466" w:author="Giang Truong. Nguyen (4)" w:date="2022-11-29T16:41:00Z" w:initials="GN">
    <w:p w14:paraId="40F9835D" w14:textId="0DE3A953" w:rsidR="00494F6C" w:rsidRDefault="00494F6C" w:rsidP="00567F20">
      <w:pPr>
        <w:pStyle w:val="CommentText"/>
      </w:pPr>
      <w:r>
        <w:rPr>
          <w:rStyle w:val="CommentReference"/>
        </w:rPr>
        <w:annotationRef/>
      </w:r>
      <w:r>
        <w:t>ID: ET_VPF_V1.00.00_AD_Req_SimulinkLibrary_007</w:t>
      </w:r>
    </w:p>
    <w:p w14:paraId="7C620EC7" w14:textId="69C20CB7" w:rsidR="00494F6C" w:rsidRPr="0061480E" w:rsidRDefault="00494F6C" w:rsidP="00567F20">
      <w:pPr>
        <w:pStyle w:val="CommentText"/>
      </w:pPr>
      <w:r>
        <w:t>Reference: {ET_VPF_V1.00.00_RD_Req_SimulinkLibrary_001</w:t>
      </w:r>
      <w:r>
        <w:rPr>
          <w:lang w:val="vi-VN"/>
        </w:rPr>
        <w:t>}</w:t>
      </w:r>
    </w:p>
  </w:comment>
  <w:comment w:id="468" w:author="Phuc Giang" w:date="2022-07-22T12:29:00Z" w:initials="PG">
    <w:p w14:paraId="708977D9" w14:textId="088AE00D" w:rsidR="00494F6C" w:rsidRDefault="00494F6C" w:rsidP="00EF59AF">
      <w:pPr>
        <w:pStyle w:val="CommentText"/>
      </w:pPr>
      <w:r>
        <w:rPr>
          <w:rStyle w:val="CommentReference"/>
        </w:rPr>
        <w:annotationRef/>
      </w:r>
      <w:r>
        <w:t>ID: ET_VPF_V1.00.00_AD_Req_02_001</w:t>
      </w:r>
    </w:p>
    <w:p w14:paraId="59179655" w14:textId="52EDE4D7" w:rsidR="00494F6C" w:rsidRDefault="00494F6C" w:rsidP="00EF59AF">
      <w:pPr>
        <w:pStyle w:val="CommentText"/>
      </w:pPr>
      <w:r>
        <w:t>Reference: {ET_VPF_V1.00.00_RD_Req_02_001}</w:t>
      </w:r>
    </w:p>
  </w:comment>
  <w:comment w:id="470" w:author="Tinh Le" w:date="2022-12-21T19:27:00Z" w:initials="TL">
    <w:p w14:paraId="296B4C67" w14:textId="1D8DAFB9" w:rsidR="00494F6C" w:rsidRDefault="00494F6C" w:rsidP="005C222E">
      <w:pPr>
        <w:pStyle w:val="CommentText"/>
      </w:pPr>
      <w:r>
        <w:rPr>
          <w:rStyle w:val="CommentReference"/>
        </w:rPr>
        <w:annotationRef/>
      </w:r>
      <w:r>
        <w:rPr>
          <w:rStyle w:val="CommentReference"/>
        </w:rPr>
        <w:annotationRef/>
      </w:r>
      <w:r>
        <w:rPr>
          <w:rStyle w:val="CommentReference"/>
        </w:rPr>
        <w:annotationRef/>
      </w:r>
      <w:r>
        <w:t xml:space="preserve">ID: </w:t>
      </w:r>
      <w:r w:rsidRPr="001F1C43">
        <w:t>ET_VPF_V1.00.00_</w:t>
      </w:r>
      <w:r>
        <w:t>AD</w:t>
      </w:r>
      <w:r w:rsidRPr="001F1C43">
        <w:t>_Req_</w:t>
      </w:r>
      <w:r>
        <w:t>CANU2C</w:t>
      </w:r>
      <w:r w:rsidRPr="001F1C43">
        <w:t>_00</w:t>
      </w:r>
      <w:r>
        <w:t>3</w:t>
      </w:r>
    </w:p>
    <w:p w14:paraId="457ECCD8" w14:textId="7C729F7C" w:rsidR="00494F6C" w:rsidRDefault="00494F6C">
      <w:pPr>
        <w:pStyle w:val="CommentText"/>
      </w:pPr>
      <w:r>
        <w:t>Reference: {</w:t>
      </w:r>
      <w:r w:rsidRPr="006D3DA3">
        <w:t>ET_VPF_V1.00.00_RD_Req_CANU2C_001</w:t>
      </w:r>
      <w:r>
        <w:t>}</w:t>
      </w:r>
    </w:p>
  </w:comment>
  <w:comment w:id="471" w:author="Tinh Le" w:date="2022-07-15T14:38:00Z" w:initials="TL">
    <w:p w14:paraId="06B3BB91" w14:textId="77777777" w:rsidR="00494F6C" w:rsidRDefault="00494F6C" w:rsidP="006F3853">
      <w:pPr>
        <w:pStyle w:val="CommentText"/>
      </w:pPr>
      <w:r>
        <w:rPr>
          <w:rStyle w:val="CommentReference"/>
        </w:rPr>
        <w:annotationRef/>
      </w:r>
      <w:r>
        <w:t>ID: ET_VPF_V1.00.00_AD_Req_03_006</w:t>
      </w:r>
    </w:p>
    <w:p w14:paraId="382F4B9E" w14:textId="77777777" w:rsidR="00494F6C" w:rsidRDefault="00494F6C" w:rsidP="006F3853">
      <w:pPr>
        <w:pStyle w:val="CommentText"/>
      </w:pPr>
      <w:r>
        <w:t>Reference: {ET_VPF_V1.00.00_RD_Req_03_001}</w:t>
      </w:r>
    </w:p>
  </w:comment>
  <w:comment w:id="472" w:author="Hong Tieu" w:date="2022-07-11T15:32:00Z" w:initials="HT">
    <w:p w14:paraId="1C64B113" w14:textId="692218F2" w:rsidR="00494F6C" w:rsidRDefault="00494F6C" w:rsidP="00CB1D13">
      <w:pPr>
        <w:pStyle w:val="CommentText"/>
      </w:pPr>
      <w:r>
        <w:rPr>
          <w:rStyle w:val="CommentReference"/>
        </w:rPr>
        <w:annotationRef/>
      </w:r>
      <w:r>
        <w:t>ID: ET_VPF_V1.00.00_AD_Req_06_002</w:t>
      </w:r>
    </w:p>
    <w:p w14:paraId="125B687A" w14:textId="5DE9F327" w:rsidR="00494F6C" w:rsidRDefault="00494F6C" w:rsidP="00CB1D13">
      <w:pPr>
        <w:pStyle w:val="CommentText"/>
      </w:pPr>
      <w:r>
        <w:t>Reference: {ET_VPF_V1.00.00_RD_Req_06_001}</w:t>
      </w:r>
    </w:p>
  </w:comment>
  <w:comment w:id="475" w:author="Hong Tieu" w:date="2022-07-11T15:34:00Z" w:initials="HT">
    <w:p w14:paraId="2F7F17FF" w14:textId="77777777" w:rsidR="00494F6C" w:rsidRDefault="00494F6C" w:rsidP="00E45D6E">
      <w:pPr>
        <w:pStyle w:val="CommentText"/>
      </w:pPr>
      <w:r>
        <w:rPr>
          <w:rStyle w:val="CommentReference"/>
        </w:rPr>
        <w:annotationRef/>
      </w:r>
      <w:r>
        <w:t>ID: ET_VPF_V1.00.00_AD_Req_06_003</w:t>
      </w:r>
    </w:p>
    <w:p w14:paraId="39C86ACD" w14:textId="77777777" w:rsidR="00494F6C" w:rsidRDefault="00494F6C" w:rsidP="00E45D6E">
      <w:pPr>
        <w:pStyle w:val="CommentText"/>
      </w:pPr>
      <w:r>
        <w:t>Reference: {ET_VPF_V1.00.00_RD_Req_06_001}</w:t>
      </w:r>
    </w:p>
  </w:comment>
  <w:comment w:id="478" w:author="Giang Truong. Nguyen (4)" w:date="2022-11-06T23:29:00Z" w:initials="GN">
    <w:p w14:paraId="12EDF634" w14:textId="481CD8A8" w:rsidR="00494F6C" w:rsidRDefault="00494F6C" w:rsidP="00DB1413">
      <w:pPr>
        <w:pStyle w:val="CommentText"/>
      </w:pPr>
      <w:r>
        <w:rPr>
          <w:rStyle w:val="CommentReference"/>
        </w:rPr>
        <w:annotationRef/>
      </w:r>
      <w:r>
        <w:t>ID: ET_VPF_V1.00.00_AD_Req_ADCUnit1_002</w:t>
      </w:r>
    </w:p>
    <w:p w14:paraId="0DBE4BD4" w14:textId="0A8A263B" w:rsidR="00494F6C" w:rsidRDefault="00494F6C" w:rsidP="00DB1413">
      <w:pPr>
        <w:pStyle w:val="CommentText"/>
      </w:pPr>
      <w:r>
        <w:t>Reference: {ET_VPF_V1.00.00_RD_Req_ADCUnit1_001}</w:t>
      </w:r>
    </w:p>
  </w:comment>
  <w:comment w:id="480" w:author="Giang Truong. Nguyen (4)" w:date="2022-11-06T23:21:00Z" w:initials="GN">
    <w:p w14:paraId="0855455F" w14:textId="15B087DD" w:rsidR="00494F6C" w:rsidRDefault="00494F6C" w:rsidP="00DB1413">
      <w:pPr>
        <w:pStyle w:val="CommentText"/>
      </w:pPr>
      <w:r>
        <w:rPr>
          <w:rStyle w:val="CommentReference"/>
        </w:rPr>
        <w:annotationRef/>
      </w:r>
      <w:r>
        <w:t>ID: ET_VPF_V1.00.00_AD_Req_ADCUnit1_003</w:t>
      </w:r>
    </w:p>
    <w:p w14:paraId="081F52C5" w14:textId="70E9596E" w:rsidR="00494F6C" w:rsidRDefault="00494F6C" w:rsidP="00DB1413">
      <w:pPr>
        <w:pStyle w:val="CommentText"/>
      </w:pPr>
      <w:r>
        <w:t>Reference: {ET_VPF_V1.00.00_RD_Req_ADCUnit1_001}</w:t>
      </w:r>
    </w:p>
  </w:comment>
  <w:comment w:id="482" w:author="Son Tong. Thai (2)" w:date="2022-09-22T19:20:00Z" w:initials="ST">
    <w:p w14:paraId="69488EB2" w14:textId="7B499D0F" w:rsidR="00494F6C" w:rsidRDefault="00494F6C">
      <w:pPr>
        <w:pStyle w:val="CommentText"/>
      </w:pPr>
      <w:r>
        <w:rPr>
          <w:rStyle w:val="CommentReference"/>
        </w:rPr>
        <w:annotationRef/>
      </w:r>
      <w:r>
        <w:t>Update U2C after receive toolbox (Update ADC unit 1, Remove P27_0)</w:t>
      </w:r>
    </w:p>
  </w:comment>
  <w:comment w:id="483" w:author="Phuc" w:date="2022-11-29T10:18:00Z" w:initials="P">
    <w:p w14:paraId="169635FC" w14:textId="13500FF7" w:rsidR="00494F6C" w:rsidRDefault="00494F6C" w:rsidP="006D3DA3">
      <w:pPr>
        <w:pStyle w:val="CommentText"/>
      </w:pPr>
      <w:r>
        <w:rPr>
          <w:rStyle w:val="CommentReference"/>
        </w:rPr>
        <w:annotationRef/>
      </w:r>
      <w:r>
        <w:rPr>
          <w:rStyle w:val="CommentReference"/>
        </w:rPr>
        <w:annotationRef/>
      </w:r>
      <w:r>
        <w:t xml:space="preserve">ID: </w:t>
      </w:r>
      <w:r w:rsidRPr="001F1C43">
        <w:t>ET_VPF_V1.00.00_</w:t>
      </w:r>
      <w:r>
        <w:t>AD</w:t>
      </w:r>
      <w:r w:rsidRPr="001F1C43">
        <w:t>_Req_</w:t>
      </w:r>
      <w:r>
        <w:t>CANU2C</w:t>
      </w:r>
      <w:r w:rsidRPr="001F1C43">
        <w:t>_00</w:t>
      </w:r>
      <w:r>
        <w:t>1</w:t>
      </w:r>
    </w:p>
    <w:p w14:paraId="1BA1C716" w14:textId="36EFBC12" w:rsidR="00494F6C" w:rsidRDefault="00494F6C" w:rsidP="006D3DA3">
      <w:pPr>
        <w:pStyle w:val="CommentText"/>
      </w:pPr>
      <w:r>
        <w:t>Reference: {</w:t>
      </w:r>
      <w:r w:rsidRPr="006D3DA3">
        <w:t>ET_VPF_V1.00.00_RD_Req_CANU2C_001</w:t>
      </w:r>
      <w:r>
        <w:t>}</w:t>
      </w:r>
    </w:p>
    <w:p w14:paraId="4220C049" w14:textId="30C6D4EC" w:rsidR="00494F6C" w:rsidRDefault="00494F6C">
      <w:pPr>
        <w:pStyle w:val="CommentText"/>
      </w:pPr>
    </w:p>
  </w:comment>
  <w:comment w:id="485" w:author="Giang Truong. Nguyen (4)" w:date="2022-06-29T08:46:00Z" w:initials="GN">
    <w:p w14:paraId="1EB059F5" w14:textId="77777777" w:rsidR="00494F6C" w:rsidRDefault="00494F6C" w:rsidP="00B77052">
      <w:pPr>
        <w:pStyle w:val="CommentText"/>
      </w:pPr>
      <w:r>
        <w:rPr>
          <w:rStyle w:val="CommentReference"/>
        </w:rPr>
        <w:annotationRef/>
      </w:r>
      <w:r>
        <w:t>ID: ET_VPF_V1.00.00_AD_Req_04_006</w:t>
      </w:r>
    </w:p>
    <w:p w14:paraId="6E77D475" w14:textId="77777777" w:rsidR="00494F6C" w:rsidRDefault="00494F6C" w:rsidP="00B77052">
      <w:pPr>
        <w:pStyle w:val="CommentText"/>
      </w:pPr>
      <w:r>
        <w:t>Reference: {ET_VPF_V1.00.00_RD_Req_04_001}</w:t>
      </w:r>
    </w:p>
  </w:comment>
  <w:comment w:id="487" w:author="Tinh Le" w:date="2022-07-14T14:49:00Z" w:initials="TL">
    <w:p w14:paraId="6B52C270" w14:textId="6DDB5151" w:rsidR="00494F6C" w:rsidRDefault="00494F6C" w:rsidP="007341C3">
      <w:pPr>
        <w:pStyle w:val="CommentText"/>
      </w:pPr>
      <w:r>
        <w:rPr>
          <w:rStyle w:val="CommentReference"/>
        </w:rPr>
        <w:annotationRef/>
      </w:r>
      <w:r>
        <w:t>ID: ET_VPF_V1.00.00_AD_Req_03_007</w:t>
      </w:r>
    </w:p>
    <w:p w14:paraId="2613D21A" w14:textId="6167F7FD" w:rsidR="00494F6C" w:rsidRDefault="00494F6C" w:rsidP="007341C3">
      <w:pPr>
        <w:pStyle w:val="CommentText"/>
      </w:pPr>
      <w:r>
        <w:t>Reference: {ET_VPF_V1.00.00_RD_Req_03_001}</w:t>
      </w:r>
    </w:p>
  </w:comment>
  <w:comment w:id="489" w:author="Giang Truong. Nguyen (4)" w:date="2022-11-09T16:43:00Z" w:initials="GN">
    <w:p w14:paraId="2BEF5788" w14:textId="77777777" w:rsidR="00494F6C" w:rsidRDefault="00494F6C" w:rsidP="00CF0959">
      <w:pPr>
        <w:pStyle w:val="CommentText"/>
      </w:pPr>
      <w:r>
        <w:rPr>
          <w:rStyle w:val="CommentReference"/>
        </w:rPr>
        <w:annotationRef/>
      </w:r>
      <w:r>
        <w:t>ID: ET_VPF_V1.00.00_AD_Req_ADCUnit1_004</w:t>
      </w:r>
    </w:p>
    <w:p w14:paraId="17FDCFCE" w14:textId="77777777" w:rsidR="00494F6C" w:rsidRDefault="00494F6C" w:rsidP="00CF0959">
      <w:pPr>
        <w:pStyle w:val="CommentText"/>
      </w:pPr>
      <w:r>
        <w:t>Reference: {ET_VPF_V1.00.00_RD_Req_ADCUnit1_001}</w:t>
      </w:r>
    </w:p>
  </w:comment>
  <w:comment w:id="591" w:author="Phuc Giang" w:date="2022-07-22T12:30:00Z" w:initials="PG">
    <w:p w14:paraId="5379CA04" w14:textId="39B037DE" w:rsidR="00494F6C" w:rsidRDefault="00494F6C" w:rsidP="00EF59AF">
      <w:pPr>
        <w:pStyle w:val="CommentText"/>
      </w:pPr>
      <w:r>
        <w:rPr>
          <w:rStyle w:val="CommentReference"/>
        </w:rPr>
        <w:annotationRef/>
      </w:r>
      <w:r>
        <w:t>ID: ET_VPF_V1.00.00_AD_Req_02_002</w:t>
      </w:r>
    </w:p>
    <w:p w14:paraId="6144703C" w14:textId="0247EAF3" w:rsidR="00494F6C" w:rsidRDefault="00494F6C" w:rsidP="00EF59AF">
      <w:pPr>
        <w:pStyle w:val="CommentText"/>
      </w:pPr>
      <w:r>
        <w:t>Reference: {ET_VPF_V1.00.00_RD_Req_02_001}</w:t>
      </w:r>
    </w:p>
  </w:comment>
  <w:comment w:id="594" w:author="Phuc Giang" w:date="2022-07-22T12:30:00Z" w:initials="PG">
    <w:p w14:paraId="27BD746F" w14:textId="498C72D0" w:rsidR="00494F6C" w:rsidRDefault="00494F6C" w:rsidP="00EF59AF">
      <w:pPr>
        <w:pStyle w:val="CommentText"/>
      </w:pPr>
      <w:r>
        <w:rPr>
          <w:rStyle w:val="CommentReference"/>
        </w:rPr>
        <w:annotationRef/>
      </w:r>
      <w:r>
        <w:t>ID: ET_VPF_V1.00.00_AD_Req_02_003</w:t>
      </w:r>
    </w:p>
    <w:p w14:paraId="385C03D5" w14:textId="2A28906E" w:rsidR="00494F6C" w:rsidRDefault="00494F6C" w:rsidP="00EF59AF">
      <w:pPr>
        <w:pStyle w:val="CommentText"/>
      </w:pPr>
      <w:r>
        <w:t>Reference: {ET_VPF_V1.00.00_RD_Req_02_001}</w:t>
      </w:r>
    </w:p>
  </w:comment>
  <w:comment w:id="598" w:author="Phuc Giang" w:date="2022-07-22T12:30:00Z" w:initials="PG">
    <w:p w14:paraId="28CDBB9E" w14:textId="34F7B1C9" w:rsidR="00494F6C" w:rsidRDefault="00494F6C" w:rsidP="00EF59AF">
      <w:pPr>
        <w:pStyle w:val="CommentText"/>
      </w:pPr>
      <w:r>
        <w:rPr>
          <w:rStyle w:val="CommentReference"/>
        </w:rPr>
        <w:annotationRef/>
      </w:r>
      <w:r>
        <w:t>ID: ET_VPF_V1.00.00_AD_Req_02_004</w:t>
      </w:r>
    </w:p>
    <w:p w14:paraId="2C1D61EA" w14:textId="77A36740" w:rsidR="00494F6C" w:rsidRDefault="00494F6C" w:rsidP="00EF59AF">
      <w:pPr>
        <w:pStyle w:val="CommentText"/>
      </w:pPr>
      <w:r>
        <w:t>Reference: {ET_VPF_V1.00.00_RD_Req_02_001}</w:t>
      </w:r>
    </w:p>
  </w:comment>
  <w:comment w:id="630" w:author="Giang Truong. Nguyen (4)" w:date="2022-06-29T08:48:00Z" w:initials="GN">
    <w:p w14:paraId="2BFB54DF" w14:textId="78558A04" w:rsidR="00494F6C" w:rsidRDefault="00494F6C" w:rsidP="00920266">
      <w:pPr>
        <w:pStyle w:val="CommentText"/>
      </w:pPr>
      <w:r>
        <w:rPr>
          <w:rStyle w:val="CommentReference"/>
        </w:rPr>
        <w:annotationRef/>
      </w:r>
      <w:r>
        <w:t>ID: ET_VPF_V1.00.00_AD_Req_04_007</w:t>
      </w:r>
    </w:p>
    <w:p w14:paraId="1FE1C958" w14:textId="0C8745D1" w:rsidR="00494F6C" w:rsidRDefault="00494F6C" w:rsidP="00920266">
      <w:pPr>
        <w:pStyle w:val="CommentText"/>
      </w:pPr>
      <w:r>
        <w:t>Reference: {ET_VPF_V1.00.00_RD_Req_04_001}</w:t>
      </w:r>
    </w:p>
  </w:comment>
  <w:comment w:id="634" w:author="Tinh Le" w:date="2022-07-14T14:50:00Z" w:initials="TL">
    <w:p w14:paraId="04930F29" w14:textId="5DF24499" w:rsidR="00494F6C" w:rsidRDefault="00494F6C" w:rsidP="002C3AE2">
      <w:pPr>
        <w:pStyle w:val="CommentText"/>
      </w:pPr>
      <w:r>
        <w:rPr>
          <w:rStyle w:val="CommentReference"/>
        </w:rPr>
        <w:annotationRef/>
      </w:r>
      <w:r>
        <w:t>ID: ET_VPF_V1.00.00_AD_Req_03_008</w:t>
      </w:r>
    </w:p>
    <w:p w14:paraId="37659040" w14:textId="079AD30A" w:rsidR="00494F6C" w:rsidRDefault="00494F6C" w:rsidP="002C3AE2">
      <w:pPr>
        <w:pStyle w:val="CommentText"/>
      </w:pPr>
      <w:r>
        <w:t>Reference: {ET_VPF_V1.00.00_RD_Req_03_001}</w:t>
      </w:r>
    </w:p>
  </w:comment>
  <w:comment w:id="671" w:author="Giang Truong. Nguyen (4)" w:date="2022-11-29T16:42:00Z" w:initials="GN">
    <w:p w14:paraId="02FFBA94" w14:textId="71E37A8A" w:rsidR="00494F6C" w:rsidRDefault="00494F6C" w:rsidP="00FE1C09">
      <w:pPr>
        <w:pStyle w:val="CommentText"/>
      </w:pPr>
      <w:r>
        <w:rPr>
          <w:rStyle w:val="CommentReference"/>
        </w:rPr>
        <w:annotationRef/>
      </w:r>
      <w:r>
        <w:t>ID: ET_VPF_V1.00.00_AD_Req_SimulinkLibrary_003</w:t>
      </w:r>
    </w:p>
    <w:p w14:paraId="60241954" w14:textId="44B54544" w:rsidR="00494F6C" w:rsidRDefault="00494F6C" w:rsidP="00FE1C09">
      <w:pPr>
        <w:pStyle w:val="CommentText"/>
      </w:pPr>
      <w:r>
        <w:t>Reference: {ET_VPF_V1.00.00_RD_Req_SimulinkLibrary_001}</w:t>
      </w:r>
    </w:p>
  </w:comment>
  <w:comment w:id="672" w:author="Giang Truong. Nguyen (4)" w:date="2022-06-29T08:48:00Z" w:initials="GN">
    <w:p w14:paraId="2C7A9BBC" w14:textId="347F4240" w:rsidR="00494F6C" w:rsidRDefault="00494F6C" w:rsidP="00920266">
      <w:pPr>
        <w:pStyle w:val="CommentText"/>
      </w:pPr>
      <w:r>
        <w:rPr>
          <w:rStyle w:val="CommentReference"/>
        </w:rPr>
        <w:annotationRef/>
      </w:r>
      <w:r>
        <w:t>ID: ET_VPF_V1.00.00_AD_Req_04_008</w:t>
      </w:r>
    </w:p>
    <w:p w14:paraId="31B7047F" w14:textId="30D300D4" w:rsidR="00494F6C" w:rsidRDefault="00494F6C" w:rsidP="00920266">
      <w:pPr>
        <w:pStyle w:val="CommentText"/>
      </w:pPr>
      <w:r>
        <w:t>Reference: {ET_VPF_V1.00.00_RD_Req_04_001}</w:t>
      </w:r>
    </w:p>
  </w:comment>
  <w:comment w:id="674" w:author="Tinh Le" w:date="2022-07-14T14:50:00Z" w:initials="TL">
    <w:p w14:paraId="01AE00B0" w14:textId="3886E5BC" w:rsidR="00494F6C" w:rsidRDefault="00494F6C" w:rsidP="00F953A6">
      <w:pPr>
        <w:pStyle w:val="CommentText"/>
      </w:pPr>
      <w:r>
        <w:rPr>
          <w:rStyle w:val="CommentReference"/>
        </w:rPr>
        <w:annotationRef/>
      </w:r>
      <w:r>
        <w:t>ID: ET_VPF_V1.00.00_AD_Req_03_009</w:t>
      </w:r>
    </w:p>
    <w:p w14:paraId="0553AE1C" w14:textId="55727A9A" w:rsidR="00494F6C" w:rsidRDefault="00494F6C" w:rsidP="00F953A6">
      <w:pPr>
        <w:pStyle w:val="CommentText"/>
      </w:pPr>
      <w:r>
        <w:t>Reference: {ET_VPF_V1.00.00_RD_Req_03_001}</w:t>
      </w:r>
    </w:p>
  </w:comment>
  <w:comment w:id="675" w:author="Giang Truong. Nguyen (4)" w:date="2022-06-29T08:49:00Z" w:initials="GN">
    <w:p w14:paraId="231CBFB6" w14:textId="37709E7F" w:rsidR="00494F6C" w:rsidRDefault="00494F6C" w:rsidP="0070523C">
      <w:pPr>
        <w:pStyle w:val="CommentText"/>
      </w:pPr>
      <w:r>
        <w:rPr>
          <w:rStyle w:val="CommentReference"/>
        </w:rPr>
        <w:annotationRef/>
      </w:r>
      <w:r>
        <w:t>ID: ET_VPF_V1.00.00_AD_Req_04_009</w:t>
      </w:r>
    </w:p>
    <w:p w14:paraId="20B6DF24" w14:textId="3FA96EB5" w:rsidR="00494F6C" w:rsidRDefault="00494F6C" w:rsidP="0070523C">
      <w:pPr>
        <w:pStyle w:val="CommentText"/>
      </w:pPr>
      <w:r>
        <w:t>Reference: {ET_VPF_V1.00.00_RD_Req_04_001}</w:t>
      </w:r>
    </w:p>
  </w:comment>
  <w:comment w:id="676" w:author="Tinh Le" w:date="2022-07-14T14:51:00Z" w:initials="TL">
    <w:p w14:paraId="35B7680F" w14:textId="4058A0CC" w:rsidR="00494F6C" w:rsidRDefault="00494F6C" w:rsidP="007E235B">
      <w:pPr>
        <w:pStyle w:val="CommentText"/>
      </w:pPr>
      <w:r>
        <w:rPr>
          <w:rStyle w:val="CommentReference"/>
        </w:rPr>
        <w:annotationRef/>
      </w:r>
      <w:r>
        <w:t>ID: ET_VPF_V1.00.00_AD_Req_03_010</w:t>
      </w:r>
    </w:p>
    <w:p w14:paraId="02802380" w14:textId="3A0E9730" w:rsidR="00494F6C" w:rsidRDefault="00494F6C" w:rsidP="007E235B">
      <w:pPr>
        <w:pStyle w:val="CommentText"/>
      </w:pPr>
      <w:r>
        <w:t>Reference: {ET_VPF_V1.00.00_RD_Req_03_001}</w:t>
      </w:r>
    </w:p>
  </w:comment>
  <w:comment w:id="678" w:author="Hong Tieu" w:date="2022-07-11T15:43:00Z" w:initials="HT">
    <w:p w14:paraId="776FF1EB" w14:textId="57513BAB" w:rsidR="00494F6C" w:rsidRDefault="00494F6C" w:rsidP="00CB1D13">
      <w:pPr>
        <w:pStyle w:val="CommentText"/>
      </w:pPr>
      <w:r>
        <w:rPr>
          <w:rStyle w:val="CommentReference"/>
        </w:rPr>
        <w:annotationRef/>
      </w:r>
      <w:r>
        <w:t>ID: ET_VPF_V1.00.00_AD_Req_06_004</w:t>
      </w:r>
    </w:p>
    <w:p w14:paraId="00A35825" w14:textId="1CA0AA47" w:rsidR="00494F6C" w:rsidRDefault="00494F6C" w:rsidP="00CB1D13">
      <w:pPr>
        <w:pStyle w:val="CommentText"/>
      </w:pPr>
      <w:r>
        <w:t>Reference: {ET_VPF_V1.00.00_RD_Req_06_001}</w:t>
      </w:r>
    </w:p>
  </w:comment>
  <w:comment w:id="680" w:author="Giang Truong. Nguyen (4)" w:date="2022-06-29T08:50:00Z" w:initials="GN">
    <w:p w14:paraId="75FDDF5D" w14:textId="0BF36ADC" w:rsidR="00494F6C" w:rsidRDefault="00494F6C" w:rsidP="0070523C">
      <w:pPr>
        <w:pStyle w:val="CommentText"/>
      </w:pPr>
      <w:r>
        <w:rPr>
          <w:rStyle w:val="CommentReference"/>
        </w:rPr>
        <w:annotationRef/>
      </w:r>
      <w:r>
        <w:t>ID: ET_VPF_V1.00.00_AD_Req_04_010</w:t>
      </w:r>
    </w:p>
    <w:p w14:paraId="49F0E696" w14:textId="70332B30" w:rsidR="00494F6C" w:rsidRDefault="00494F6C" w:rsidP="0070523C">
      <w:pPr>
        <w:pStyle w:val="CommentText"/>
      </w:pPr>
      <w:r>
        <w:t>Reference: {ET_VPF_V1.00.00_RD_Req_04_001}</w:t>
      </w:r>
    </w:p>
  </w:comment>
  <w:comment w:id="682" w:author="Giang Truong. Nguyen (4)" w:date="2022-06-29T08:49:00Z" w:initials="GN">
    <w:p w14:paraId="156E4176" w14:textId="41D20F01" w:rsidR="00494F6C" w:rsidRDefault="00494F6C">
      <w:pPr>
        <w:pStyle w:val="CommentText"/>
      </w:pPr>
      <w:r>
        <w:rPr>
          <w:rStyle w:val="CommentReference"/>
        </w:rPr>
        <w:annotationRef/>
      </w:r>
    </w:p>
  </w:comment>
  <w:comment w:id="683" w:author="Tinh Le" w:date="2022-07-14T14:52:00Z" w:initials="TL">
    <w:p w14:paraId="512EF143" w14:textId="6BB27712" w:rsidR="00494F6C" w:rsidRDefault="00494F6C" w:rsidP="006E5A6F">
      <w:pPr>
        <w:pStyle w:val="CommentText"/>
      </w:pPr>
      <w:r>
        <w:rPr>
          <w:rStyle w:val="CommentReference"/>
        </w:rPr>
        <w:annotationRef/>
      </w:r>
      <w:r>
        <w:t>ID: ET_VPF_V1.00.00_AD_Req_03_011</w:t>
      </w:r>
    </w:p>
    <w:p w14:paraId="1903A198" w14:textId="2BE75615" w:rsidR="00494F6C" w:rsidRDefault="00494F6C" w:rsidP="006E5A6F">
      <w:pPr>
        <w:pStyle w:val="CommentText"/>
      </w:pPr>
      <w:r>
        <w:t>Reference: {ET_VPF_V1.00.00_RD_Req_03_001}</w:t>
      </w:r>
    </w:p>
  </w:comment>
  <w:comment w:id="718" w:author="Tinh Le" w:date="2022-12-06T11:11:00Z" w:initials="TL">
    <w:p w14:paraId="70FB0C9F" w14:textId="62020EE7" w:rsidR="00494F6C" w:rsidRDefault="00494F6C">
      <w:pPr>
        <w:pStyle w:val="CommentText"/>
      </w:pPr>
      <w:r>
        <w:rPr>
          <w:rStyle w:val="CommentReference"/>
        </w:rPr>
        <w:annotationRef/>
      </w:r>
      <w:r>
        <w:t>Update MATLAB R2021a</w:t>
      </w:r>
    </w:p>
  </w:comment>
  <w:comment w:id="721" w:author="Hong Tieu" w:date="2022-07-11T15:46:00Z" w:initials="HT">
    <w:p w14:paraId="3C04A531" w14:textId="7170B73C" w:rsidR="00494F6C" w:rsidRDefault="00494F6C" w:rsidP="00CB1D13">
      <w:pPr>
        <w:pStyle w:val="CommentText"/>
      </w:pPr>
      <w:r>
        <w:rPr>
          <w:rStyle w:val="CommentReference"/>
        </w:rPr>
        <w:annotationRef/>
      </w:r>
      <w:bookmarkStart w:id="722" w:name="_Hlk108454945"/>
      <w:r>
        <w:t>ID: ET_VPF_V1.00.00_AD_Req_06_005</w:t>
      </w:r>
    </w:p>
    <w:p w14:paraId="3FF32792" w14:textId="194228F0" w:rsidR="00494F6C" w:rsidRDefault="00494F6C" w:rsidP="00CB1D13">
      <w:pPr>
        <w:pStyle w:val="CommentText"/>
      </w:pPr>
      <w:r>
        <w:t>Reference: {ET_VPF_V1.00.00_RD_Req_06_001}</w:t>
      </w:r>
      <w:bookmarkEnd w:id="722"/>
    </w:p>
  </w:comment>
  <w:comment w:id="725" w:author="Giang Truong. Nguyen (4)" w:date="2022-06-29T09:22:00Z" w:initials="GN">
    <w:p w14:paraId="5702F6DA" w14:textId="77777777" w:rsidR="00494F6C" w:rsidRDefault="00494F6C" w:rsidP="00695C55">
      <w:pPr>
        <w:pStyle w:val="CommentText"/>
      </w:pPr>
      <w:r>
        <w:rPr>
          <w:rStyle w:val="CommentReference"/>
        </w:rPr>
        <w:annotationRef/>
      </w:r>
      <w:r>
        <w:t>ID: ET_VPF_V1.00.00_AD_Req_01_003</w:t>
      </w:r>
    </w:p>
    <w:p w14:paraId="27C4E67C" w14:textId="77777777" w:rsidR="00494F6C" w:rsidRDefault="00494F6C" w:rsidP="00695C55">
      <w:pPr>
        <w:pStyle w:val="CommentText"/>
      </w:pPr>
      <w:r>
        <w:t>Reference: {ET_VPF_V1.00.00_RD_Req_01_001}</w:t>
      </w:r>
    </w:p>
  </w:comment>
  <w:comment w:id="726" w:author="Hong Tieu" w:date="2022-07-11T15:47:00Z" w:initials="HT">
    <w:p w14:paraId="02FB625E" w14:textId="6E615F78" w:rsidR="00494F6C" w:rsidRDefault="00494F6C" w:rsidP="00713972">
      <w:pPr>
        <w:pStyle w:val="CommentText"/>
      </w:pPr>
      <w:r>
        <w:rPr>
          <w:rStyle w:val="CommentReference"/>
        </w:rPr>
        <w:annotationRef/>
      </w:r>
      <w:r>
        <w:t>ID: ET_VPF_V1.00.00_AD_Req_05_006</w:t>
      </w:r>
    </w:p>
    <w:p w14:paraId="42D2E35E" w14:textId="32A0B8A7" w:rsidR="00494F6C" w:rsidRDefault="00494F6C" w:rsidP="00713972">
      <w:pPr>
        <w:pStyle w:val="CommentText"/>
      </w:pPr>
      <w:r>
        <w:t>Reference: {ET_VPF_V1.00.00_RD_Req_05_001}</w:t>
      </w:r>
    </w:p>
  </w:comment>
  <w:comment w:id="728" w:author="Hong Tieu" w:date="2022-07-11T15:47:00Z" w:initials="HT">
    <w:p w14:paraId="0CB93A0C" w14:textId="5A0BEFBA" w:rsidR="00494F6C" w:rsidRDefault="00494F6C">
      <w:pPr>
        <w:pStyle w:val="CommentText"/>
      </w:pPr>
      <w:r>
        <w:rPr>
          <w:rStyle w:val="CommentReference"/>
        </w:rPr>
        <w:annotationRef/>
      </w:r>
      <w:r>
        <w:rPr>
          <w:rStyle w:val="CommentReference"/>
        </w:rPr>
        <w:annotationRef/>
      </w:r>
      <w:r>
        <w:t>Will be updated after Coding phase.</w:t>
      </w:r>
    </w:p>
  </w:comment>
  <w:comment w:id="727" w:author="Son Tong. Thai (2)" w:date="2022-09-22T14:53:00Z" w:initials="ST">
    <w:p w14:paraId="1E610071" w14:textId="7CB0758C" w:rsidR="00494F6C" w:rsidRDefault="00494F6C">
      <w:pPr>
        <w:pStyle w:val="CommentText"/>
      </w:pPr>
      <w:r>
        <w:rPr>
          <w:rStyle w:val="CommentReference"/>
        </w:rPr>
        <w:annotationRef/>
      </w:r>
      <w:r>
        <w:t>Update U2C after receive toolbox</w:t>
      </w:r>
    </w:p>
  </w:comment>
  <w:comment w:id="776" w:author="Hong Tieu" w:date="2022-07-11T15:53:00Z" w:initials="HT">
    <w:p w14:paraId="035C5496" w14:textId="532D6FB4" w:rsidR="00494F6C" w:rsidRDefault="00494F6C" w:rsidP="00CB1D13">
      <w:pPr>
        <w:pStyle w:val="CommentText"/>
      </w:pPr>
      <w:r>
        <w:rPr>
          <w:rStyle w:val="CommentReference"/>
        </w:rPr>
        <w:annotationRef/>
      </w:r>
      <w:r>
        <w:t>ID: ET_VPF_V1.00.00_AD_Req_06_006</w:t>
      </w:r>
    </w:p>
    <w:p w14:paraId="2DB04E65" w14:textId="0825B6B1" w:rsidR="00494F6C" w:rsidRDefault="00494F6C" w:rsidP="00CB1D13">
      <w:pPr>
        <w:pStyle w:val="CommentText"/>
      </w:pPr>
      <w:r>
        <w:t>Reference: {ET_VPF_V1.00.00_RD_Req_06_001}</w:t>
      </w:r>
    </w:p>
  </w:comment>
  <w:comment w:id="787" w:author="Giang Truong. Nguyen (4)" w:date="2022-06-29T08:53:00Z" w:initials="GN">
    <w:p w14:paraId="4CC2EF27" w14:textId="5916DD02" w:rsidR="00494F6C" w:rsidRDefault="00494F6C" w:rsidP="00D168C2">
      <w:pPr>
        <w:pStyle w:val="CommentText"/>
      </w:pPr>
      <w:r>
        <w:rPr>
          <w:rStyle w:val="CommentReference"/>
        </w:rPr>
        <w:annotationRef/>
      </w:r>
      <w:r>
        <w:t>ID: ET_VPF_V1.00.00_AD_Req_04_011</w:t>
      </w:r>
    </w:p>
    <w:p w14:paraId="0D16F596" w14:textId="1E446A54" w:rsidR="00494F6C" w:rsidRDefault="00494F6C" w:rsidP="00D168C2">
      <w:pPr>
        <w:pStyle w:val="CommentText"/>
      </w:pPr>
      <w:r>
        <w:t>Reference: {ET_VPF_V1.00.00_RD_Req_04_001}</w:t>
      </w:r>
    </w:p>
  </w:comment>
  <w:comment w:id="858" w:author="Hong Tieu" w:date="2022-07-11T15:54:00Z" w:initials="HT">
    <w:p w14:paraId="2213E7EE" w14:textId="1E7965AC" w:rsidR="00494F6C" w:rsidRDefault="00494F6C" w:rsidP="00713972">
      <w:pPr>
        <w:pStyle w:val="CommentText"/>
      </w:pPr>
      <w:r>
        <w:rPr>
          <w:rStyle w:val="CommentReference"/>
        </w:rPr>
        <w:annotationRef/>
      </w:r>
      <w:r>
        <w:t>ID: ET_VPF_V1.00.00_AD_Req_05_007</w:t>
      </w:r>
    </w:p>
    <w:p w14:paraId="0BD92E36" w14:textId="5B78D4B9" w:rsidR="00494F6C" w:rsidRDefault="00494F6C" w:rsidP="00713972">
      <w:pPr>
        <w:pStyle w:val="CommentText"/>
      </w:pPr>
      <w:r>
        <w:t>Reference: {ET_VPF_V1.00.00_RD_Req_05_001}</w:t>
      </w:r>
    </w:p>
  </w:comment>
  <w:comment w:id="892" w:author="Son Tong. Thai (2)" w:date="2022-12-26T10:08:00Z" w:initials="ST">
    <w:p w14:paraId="2789D1F1" w14:textId="798A2CEA" w:rsidR="00FF1D22" w:rsidRDefault="00F80471" w:rsidP="00FF1D22">
      <w:pPr>
        <w:pStyle w:val="CommentText"/>
      </w:pPr>
      <w:r>
        <w:rPr>
          <w:rStyle w:val="CommentReference"/>
        </w:rPr>
        <w:annotationRef/>
      </w:r>
      <w:r w:rsidR="00FF1D22">
        <w:t>ID: ET_VPF_V1.00.00_AD_Req_TimeMeasurementMethod_00</w:t>
      </w:r>
      <w:r w:rsidR="00A90B2B">
        <w:t>2</w:t>
      </w:r>
    </w:p>
    <w:p w14:paraId="6DA8C143" w14:textId="6D47C01F" w:rsidR="00F80471" w:rsidRDefault="00FF1D22" w:rsidP="00FF1D22">
      <w:pPr>
        <w:pStyle w:val="CommentText"/>
      </w:pPr>
      <w:r>
        <w:t>Reference: {ET_VPF_V1.00.00_RD_Req_TimeMeasurementMethod_001}</w:t>
      </w:r>
    </w:p>
  </w:comment>
  <w:comment w:id="1059" w:author="Phuc Giang" w:date="2022-07-22T12:33:00Z" w:initials="PG">
    <w:p w14:paraId="606519E8" w14:textId="091D58EC" w:rsidR="00494F6C" w:rsidRDefault="00494F6C" w:rsidP="00EF59AF">
      <w:pPr>
        <w:pStyle w:val="CommentText"/>
      </w:pPr>
      <w:r>
        <w:rPr>
          <w:rStyle w:val="CommentReference"/>
        </w:rPr>
        <w:annotationRef/>
      </w:r>
      <w:r>
        <w:t>ID: ET_VPF_V1.00.00_AD_Req_02_005</w:t>
      </w:r>
    </w:p>
    <w:p w14:paraId="0DC52002" w14:textId="219FD597" w:rsidR="00494F6C" w:rsidRDefault="00494F6C" w:rsidP="00EF59AF">
      <w:pPr>
        <w:pStyle w:val="CommentText"/>
      </w:pPr>
      <w:r>
        <w:t>Reference: {ET_VPF_V1.00.00_RD_Req_02_001}</w:t>
      </w:r>
    </w:p>
  </w:comment>
  <w:comment w:id="1061" w:author="Hong Tieu" w:date="2022-07-11T14:59:00Z" w:initials="HT">
    <w:p w14:paraId="6F3B9DA2" w14:textId="501380E0" w:rsidR="00494F6C" w:rsidRDefault="00494F6C" w:rsidP="00713972">
      <w:pPr>
        <w:pStyle w:val="CommentText"/>
      </w:pPr>
      <w:r>
        <w:rPr>
          <w:rStyle w:val="CommentReference"/>
        </w:rPr>
        <w:annotationRef/>
      </w:r>
      <w:r>
        <w:t>ID: ET_VPF_V1.00.00_AD_Req_05_008</w:t>
      </w:r>
    </w:p>
    <w:p w14:paraId="011F130A" w14:textId="323294CB" w:rsidR="00494F6C" w:rsidRDefault="00494F6C" w:rsidP="00713972">
      <w:pPr>
        <w:pStyle w:val="CommentText"/>
      </w:pPr>
      <w:r>
        <w:t>Reference: {ET_VPF_V1.00.00_RD_Req_05_001}</w:t>
      </w:r>
    </w:p>
  </w:comment>
  <w:comment w:id="1064" w:author="Son Tong. Thai (2)" w:date="2022-09-23T12:08:00Z" w:initials="ST">
    <w:p w14:paraId="2E1BD00B" w14:textId="57367B0D" w:rsidR="00494F6C" w:rsidRDefault="00494F6C" w:rsidP="000247F5">
      <w:pPr>
        <w:pStyle w:val="CommentText"/>
      </w:pPr>
      <w:r>
        <w:rPr>
          <w:rStyle w:val="CommentReference"/>
        </w:rPr>
        <w:annotationRef/>
      </w:r>
      <w:r>
        <w:t>Update U2C after receive toolbox</w:t>
      </w:r>
    </w:p>
  </w:comment>
  <w:comment w:id="1068" w:author="Tinh Le" w:date="2022-09-14T14:38:00Z" w:initials="TL">
    <w:p w14:paraId="02F820F5" w14:textId="77777777" w:rsidR="00494F6C" w:rsidRDefault="00494F6C" w:rsidP="00501BE1">
      <w:pPr>
        <w:pStyle w:val="CommentText"/>
      </w:pPr>
      <w:r>
        <w:rPr>
          <w:rStyle w:val="CommentReference"/>
        </w:rPr>
        <w:annotationRef/>
      </w:r>
      <w:r>
        <w:t>ID: ET_VPF_V1.00.00_AD_Req_03_012</w:t>
      </w:r>
    </w:p>
    <w:p w14:paraId="381E3B0B" w14:textId="2980AA30" w:rsidR="00494F6C" w:rsidRDefault="00494F6C" w:rsidP="00501BE1">
      <w:pPr>
        <w:pStyle w:val="CommentText"/>
      </w:pPr>
      <w:r>
        <w:t>Reference: {ET_VPF_V1.00.00_RD_Req_03_001}</w:t>
      </w:r>
    </w:p>
  </w:comment>
  <w:comment w:id="1069" w:author="Tinh Le" w:date="2022-09-14T15:07:00Z" w:initials="TL">
    <w:p w14:paraId="2619F77A" w14:textId="2B40FC89" w:rsidR="00494F6C" w:rsidRDefault="00494F6C" w:rsidP="002656EE">
      <w:pPr>
        <w:pStyle w:val="CommentText"/>
      </w:pPr>
      <w:r>
        <w:rPr>
          <w:rStyle w:val="CommentReference"/>
        </w:rPr>
        <w:annotationRef/>
      </w:r>
      <w:r>
        <w:t>ID: ET_VPF_V1.00.00_AD_Req_03_015</w:t>
      </w:r>
    </w:p>
    <w:p w14:paraId="463D792C" w14:textId="4D37D49E" w:rsidR="00494F6C" w:rsidRDefault="00494F6C" w:rsidP="002656EE">
      <w:pPr>
        <w:pStyle w:val="CommentText"/>
      </w:pPr>
      <w:r>
        <w:t>Reference: {ET_VPF_V1.00.00_RD_Req_03_001}</w:t>
      </w:r>
    </w:p>
  </w:comment>
  <w:comment w:id="1244" w:author="Giang Truong. Nguyen (4)" w:date="2022-06-29T09:24:00Z" w:initials="GN">
    <w:p w14:paraId="4DA65848" w14:textId="0FE12492" w:rsidR="00494F6C" w:rsidRDefault="00494F6C" w:rsidP="00924484">
      <w:pPr>
        <w:pStyle w:val="CommentText"/>
      </w:pPr>
      <w:r>
        <w:rPr>
          <w:rStyle w:val="CommentReference"/>
        </w:rPr>
        <w:annotationRef/>
      </w:r>
      <w:r>
        <w:t>ID: ET_VPF_V1.00.00_AD_Req_04_012</w:t>
      </w:r>
    </w:p>
    <w:p w14:paraId="795A4850" w14:textId="23FBE1E3" w:rsidR="00494F6C" w:rsidRDefault="00494F6C" w:rsidP="00924484">
      <w:pPr>
        <w:pStyle w:val="CommentText"/>
      </w:pPr>
      <w:r>
        <w:t>Reference: {ET_VPF_V1.00.00_RD_Req_04_001}</w:t>
      </w:r>
    </w:p>
  </w:comment>
  <w:comment w:id="1245" w:author="Giang Truong. Nguyen (4)" w:date="2022-06-29T09:29:00Z" w:initials="GN">
    <w:p w14:paraId="1B62D039" w14:textId="089B49A3" w:rsidR="00494F6C" w:rsidRDefault="00494F6C" w:rsidP="00DD206D">
      <w:pPr>
        <w:pStyle w:val="CommentText"/>
      </w:pPr>
      <w:r>
        <w:rPr>
          <w:rStyle w:val="CommentReference"/>
        </w:rPr>
        <w:annotationRef/>
      </w:r>
      <w:r>
        <w:t>ID: ET_VPF_V1.00.00_AD_Req_01_004</w:t>
      </w:r>
    </w:p>
    <w:p w14:paraId="6A104C2E" w14:textId="5729F500" w:rsidR="00494F6C" w:rsidRDefault="00494F6C" w:rsidP="00DD206D">
      <w:pPr>
        <w:pStyle w:val="CommentText"/>
      </w:pPr>
      <w:r>
        <w:t>Reference: {ET_VPF_V1.00.00_RD_Req_01_001}</w:t>
      </w:r>
    </w:p>
  </w:comment>
  <w:comment w:id="1248" w:author="Hong Tieu" w:date="2022-07-11T18:56:00Z" w:initials="HT">
    <w:p w14:paraId="4FFFE2DA" w14:textId="01FE06D5" w:rsidR="00494F6C" w:rsidRDefault="00494F6C" w:rsidP="00CB1D13">
      <w:pPr>
        <w:pStyle w:val="CommentText"/>
      </w:pPr>
      <w:r>
        <w:rPr>
          <w:rStyle w:val="CommentReference"/>
        </w:rPr>
        <w:annotationRef/>
      </w:r>
      <w:r>
        <w:t>ID: ET_VPF_V1.00.00_AD_Req_05_009</w:t>
      </w:r>
    </w:p>
    <w:p w14:paraId="03E3C664" w14:textId="26AEAA0D" w:rsidR="00494F6C" w:rsidRDefault="00494F6C" w:rsidP="00CB1D13">
      <w:pPr>
        <w:pStyle w:val="CommentText"/>
      </w:pPr>
      <w:r>
        <w:t>Reference: {ET_VPF_V1.00.00_RD_Req_05_001}</w:t>
      </w:r>
    </w:p>
  </w:comment>
  <w:comment w:id="1249" w:author="Hong Tieu" w:date="2022-07-11T18:56:00Z" w:initials="HT">
    <w:p w14:paraId="11233239" w14:textId="780E3331" w:rsidR="00494F6C" w:rsidRDefault="00494F6C" w:rsidP="00CB1D13">
      <w:pPr>
        <w:pStyle w:val="CommentText"/>
      </w:pPr>
      <w:r>
        <w:rPr>
          <w:rStyle w:val="CommentReference"/>
        </w:rPr>
        <w:annotationRef/>
      </w:r>
      <w:r>
        <w:t>ID: ET_VPF_V1.00.00_AD_Req_06_007</w:t>
      </w:r>
    </w:p>
    <w:p w14:paraId="15BE7AEF" w14:textId="0E4A626B" w:rsidR="00494F6C" w:rsidRDefault="00494F6C" w:rsidP="00CB1D13">
      <w:pPr>
        <w:pStyle w:val="CommentText"/>
      </w:pPr>
      <w:r>
        <w:t>Reference: {ET_VPF_V1.00.00_RD_Req_06_001}</w:t>
      </w:r>
    </w:p>
  </w:comment>
  <w:comment w:id="1251" w:author="Tinh Le" w:date="2022-07-14T14:54:00Z" w:initials="TL">
    <w:p w14:paraId="0834BB32" w14:textId="7A8DDFBE" w:rsidR="00494F6C" w:rsidRDefault="00494F6C" w:rsidP="003F121F">
      <w:pPr>
        <w:pStyle w:val="CommentText"/>
      </w:pPr>
      <w:r>
        <w:rPr>
          <w:rStyle w:val="CommentReference"/>
        </w:rPr>
        <w:annotationRef/>
      </w:r>
      <w:r>
        <w:t>ID: ET_VPF_V1.00.00_AD_Req_03_013</w:t>
      </w:r>
    </w:p>
    <w:p w14:paraId="6EF053FB" w14:textId="161A17F5" w:rsidR="00494F6C" w:rsidRDefault="00494F6C" w:rsidP="003F121F">
      <w:pPr>
        <w:pStyle w:val="CommentText"/>
      </w:pPr>
      <w:r>
        <w:t>Reference: {ET_VPF_V1.00.00_RD_Req_03_001}</w:t>
      </w:r>
    </w:p>
  </w:comment>
  <w:comment w:id="1253" w:author="Phuc Giang" w:date="2022-07-26T08:40:00Z" w:initials="PG">
    <w:p w14:paraId="42CE4F54" w14:textId="6500831A" w:rsidR="00494F6C" w:rsidRDefault="00494F6C" w:rsidP="003E19B1">
      <w:pPr>
        <w:pStyle w:val="CommentText"/>
      </w:pPr>
      <w:r>
        <w:rPr>
          <w:rStyle w:val="CommentReference"/>
        </w:rPr>
        <w:annotationRef/>
      </w:r>
      <w:r>
        <w:t>ID: ET_VPF_V1.00.00_AD_Req_02_007</w:t>
      </w:r>
    </w:p>
    <w:p w14:paraId="7CE313B4" w14:textId="7FC62B25" w:rsidR="00494F6C" w:rsidRDefault="00494F6C" w:rsidP="003E19B1">
      <w:pPr>
        <w:pStyle w:val="CommentText"/>
      </w:pPr>
      <w:r>
        <w:t>Reference: {ET_VPF_V1.00.00_RD_Req_02_001}</w:t>
      </w:r>
    </w:p>
  </w:comment>
  <w:comment w:id="1255" w:author="Hong Tieu" w:date="2022-10-31T13:45:00Z" w:initials="HT">
    <w:p w14:paraId="222BC2A6" w14:textId="25307FDB" w:rsidR="00494F6C" w:rsidRDefault="00494F6C" w:rsidP="001F1C43">
      <w:pPr>
        <w:pStyle w:val="CommentText"/>
      </w:pPr>
      <w:r>
        <w:rPr>
          <w:rStyle w:val="CommentReference"/>
        </w:rPr>
        <w:annotationRef/>
      </w:r>
      <w:r>
        <w:t xml:space="preserve">ID: </w:t>
      </w:r>
      <w:r w:rsidRPr="001F1C43">
        <w:t>ET_VPF_V1.00.00_</w:t>
      </w:r>
      <w:r>
        <w:t>AD</w:t>
      </w:r>
      <w:r w:rsidRPr="001F1C43">
        <w:t>_Req_Installer_00</w:t>
      </w:r>
      <w:r>
        <w:t>4</w:t>
      </w:r>
    </w:p>
    <w:p w14:paraId="7CE4E666" w14:textId="03D72310" w:rsidR="00494F6C" w:rsidRDefault="00494F6C" w:rsidP="001F1C43">
      <w:pPr>
        <w:pStyle w:val="CommentText"/>
      </w:pPr>
      <w:r>
        <w:t>Reference: {ET_VPF_V1.00.00_RD_Req_</w:t>
      </w:r>
      <w:r w:rsidRPr="001F1C43">
        <w:t>Installer</w:t>
      </w:r>
      <w:r>
        <w:t>_001}</w:t>
      </w:r>
    </w:p>
  </w:comment>
  <w:comment w:id="1257" w:author="Giang Truong. Nguyen (4)" w:date="2022-11-09T16:56:00Z" w:initials="GN">
    <w:p w14:paraId="3D03B074" w14:textId="5F756FD7" w:rsidR="00494F6C" w:rsidRDefault="00494F6C" w:rsidP="00CB4EA3">
      <w:pPr>
        <w:pStyle w:val="CommentText"/>
      </w:pPr>
      <w:r>
        <w:rPr>
          <w:rStyle w:val="CommentReference"/>
        </w:rPr>
        <w:annotationRef/>
      </w:r>
      <w:r>
        <w:t>ID: ET_VPF_V1.00.00_AD_Req_ADCUnit1_005</w:t>
      </w:r>
    </w:p>
    <w:p w14:paraId="76054458" w14:textId="2A734620" w:rsidR="00494F6C" w:rsidRDefault="00494F6C" w:rsidP="00CB4EA3">
      <w:pPr>
        <w:pStyle w:val="CommentText"/>
      </w:pPr>
      <w:r>
        <w:t>Reference: {ET_VPF_V1.00.00_RD_Req_ADCUnit1_001}</w:t>
      </w:r>
    </w:p>
  </w:comment>
  <w:comment w:id="1259" w:author="Giang Truong. Nguyen (4)" w:date="2022-11-29T16:42:00Z" w:initials="GN">
    <w:p w14:paraId="0B5BF0D2" w14:textId="3EE0F279" w:rsidR="00494F6C" w:rsidRDefault="00494F6C" w:rsidP="00FE1C09">
      <w:pPr>
        <w:pStyle w:val="CommentText"/>
      </w:pPr>
      <w:r>
        <w:rPr>
          <w:rStyle w:val="CommentReference"/>
        </w:rPr>
        <w:annotationRef/>
      </w:r>
      <w:r>
        <w:t>ID: ET_VPF_V1.00.00_AD_Req_SimulinkLibrary_004</w:t>
      </w:r>
    </w:p>
    <w:p w14:paraId="6C5C73BB" w14:textId="792F2534" w:rsidR="00494F6C" w:rsidRDefault="00494F6C" w:rsidP="00FE1C09">
      <w:pPr>
        <w:pStyle w:val="CommentText"/>
      </w:pPr>
      <w:r>
        <w:t>Reference: {ET_VPF_V1.00.00_RD_Req_SimulinkLibrary_001}</w:t>
      </w:r>
    </w:p>
  </w:comment>
  <w:comment w:id="1261" w:author="Giang Truong. Nguyen (4)" w:date="2022-06-29T09:32:00Z" w:initials="GN">
    <w:p w14:paraId="4BEFE902" w14:textId="4973A205" w:rsidR="00494F6C" w:rsidRDefault="00494F6C" w:rsidP="001E6BD0">
      <w:pPr>
        <w:pStyle w:val="CommentText"/>
      </w:pPr>
      <w:r>
        <w:rPr>
          <w:rStyle w:val="CommentReference"/>
        </w:rPr>
        <w:annotationRef/>
      </w:r>
      <w:r>
        <w:t>ID: ET_VPF_V1.00.00_AD_Req_01_005</w:t>
      </w:r>
    </w:p>
    <w:p w14:paraId="4D3B5BB6" w14:textId="5E24EF33" w:rsidR="00494F6C" w:rsidRDefault="00494F6C" w:rsidP="001E6BD0">
      <w:pPr>
        <w:pStyle w:val="CommentText"/>
      </w:pPr>
      <w:r>
        <w:t>Reference: {ET_VPF_V1.00.00_RD_Req_01_001}</w:t>
      </w:r>
    </w:p>
  </w:comment>
  <w:comment w:id="1262" w:author="Giang Truong. Nguyen (4)" w:date="2022-06-29T08:54:00Z" w:initials="GN">
    <w:p w14:paraId="17D2D79A" w14:textId="0BC09D34" w:rsidR="00494F6C" w:rsidRDefault="00494F6C" w:rsidP="008D6A82">
      <w:pPr>
        <w:pStyle w:val="CommentText"/>
      </w:pPr>
      <w:r>
        <w:rPr>
          <w:rStyle w:val="CommentReference"/>
        </w:rPr>
        <w:annotationRef/>
      </w:r>
      <w:r>
        <w:t>ID: ET_VPF_V1.00.00_AD_Req_04_013</w:t>
      </w:r>
    </w:p>
    <w:p w14:paraId="4B92A256" w14:textId="0E61E771" w:rsidR="00494F6C" w:rsidRDefault="00494F6C" w:rsidP="008D6A82">
      <w:pPr>
        <w:pStyle w:val="CommentText"/>
      </w:pPr>
      <w:r>
        <w:t>Reference: {ET_VPF_V1.00.00_RD_Req_04_001}</w:t>
      </w:r>
    </w:p>
  </w:comment>
  <w:comment w:id="1263" w:author="Hong Tieu" w:date="2022-07-11T19:00:00Z" w:initials="HT">
    <w:p w14:paraId="0FF91094" w14:textId="1812BECE" w:rsidR="00494F6C" w:rsidRDefault="00494F6C" w:rsidP="00371E65">
      <w:pPr>
        <w:pStyle w:val="CommentText"/>
      </w:pPr>
      <w:r>
        <w:rPr>
          <w:rStyle w:val="CommentReference"/>
        </w:rPr>
        <w:annotationRef/>
      </w:r>
      <w:r>
        <w:t>ID: ET_VPF_V1.00.00_AD_Req_05_010</w:t>
      </w:r>
    </w:p>
    <w:p w14:paraId="7E3BC7A8" w14:textId="60FDC9BE" w:rsidR="00494F6C" w:rsidRDefault="00494F6C" w:rsidP="00371E65">
      <w:pPr>
        <w:pStyle w:val="CommentText"/>
      </w:pPr>
      <w:r>
        <w:t>Reference: {ET_VPF_V1.00.00_RD_Req_05_001}</w:t>
      </w:r>
    </w:p>
  </w:comment>
  <w:comment w:id="1264" w:author="Hong Tieu" w:date="2022-07-11T19:00:00Z" w:initials="HT">
    <w:p w14:paraId="555716E5" w14:textId="1AC8FEB0" w:rsidR="00494F6C" w:rsidRDefault="00494F6C" w:rsidP="00CB1D13">
      <w:pPr>
        <w:pStyle w:val="CommentText"/>
      </w:pPr>
      <w:r>
        <w:rPr>
          <w:rStyle w:val="CommentReference"/>
        </w:rPr>
        <w:annotationRef/>
      </w:r>
      <w:r>
        <w:t>ID: ET_VPF_V1.00.00_AD_Req_06_008</w:t>
      </w:r>
    </w:p>
    <w:p w14:paraId="3D4241AC" w14:textId="09164415" w:rsidR="00494F6C" w:rsidRDefault="00494F6C" w:rsidP="00CB1D13">
      <w:pPr>
        <w:pStyle w:val="CommentText"/>
      </w:pPr>
      <w:r>
        <w:t>Reference: {ET_VPF_V1.00.00_RD_Req_06_001}</w:t>
      </w:r>
    </w:p>
  </w:comment>
  <w:comment w:id="1265" w:author="Tinh Le" w:date="2022-07-14T14:54:00Z" w:initials="TL">
    <w:p w14:paraId="468F6F40" w14:textId="0170C428" w:rsidR="00494F6C" w:rsidRDefault="00494F6C" w:rsidP="00075912">
      <w:pPr>
        <w:pStyle w:val="CommentText"/>
      </w:pPr>
      <w:r>
        <w:rPr>
          <w:rStyle w:val="CommentReference"/>
        </w:rPr>
        <w:annotationRef/>
      </w:r>
      <w:r>
        <w:t>ID: ET_VPF_V1.00.00_AD_Req_03_014</w:t>
      </w:r>
    </w:p>
    <w:p w14:paraId="519DA353" w14:textId="14367603" w:rsidR="00494F6C" w:rsidRDefault="00494F6C" w:rsidP="00075912">
      <w:pPr>
        <w:pStyle w:val="CommentText"/>
      </w:pPr>
      <w:r>
        <w:t>Reference: {ET_VPF_V1.00.00_RD_Req_03_001}</w:t>
      </w:r>
    </w:p>
  </w:comment>
  <w:comment w:id="1266" w:author="Phuc Giang" w:date="2022-07-26T08:40:00Z" w:initials="PG">
    <w:p w14:paraId="6C1D2756" w14:textId="16DEC910" w:rsidR="00494F6C" w:rsidRDefault="00494F6C" w:rsidP="003E19B1">
      <w:pPr>
        <w:pStyle w:val="CommentText"/>
      </w:pPr>
      <w:r>
        <w:rPr>
          <w:rStyle w:val="CommentReference"/>
        </w:rPr>
        <w:annotationRef/>
      </w:r>
      <w:r>
        <w:t>ID: ET_VPF_V1.00.00_AD_Req_02_008</w:t>
      </w:r>
    </w:p>
    <w:p w14:paraId="5FB25948" w14:textId="357B018F" w:rsidR="00494F6C" w:rsidRDefault="00494F6C" w:rsidP="003E19B1">
      <w:pPr>
        <w:pStyle w:val="CommentText"/>
      </w:pPr>
      <w:r>
        <w:t>Reference: {ET_VPF_V1.00.00_RD_Req_02_001}</w:t>
      </w:r>
    </w:p>
  </w:comment>
  <w:comment w:id="1267" w:author="Son Tong. Thai (2)" w:date="2022-09-23T15:50:00Z" w:initials="ST">
    <w:p w14:paraId="59BFCB28" w14:textId="77777777" w:rsidR="00494F6C" w:rsidRDefault="00494F6C" w:rsidP="00AE529E">
      <w:pPr>
        <w:pStyle w:val="CommentText"/>
        <w:rPr>
          <w:rFonts w:ascii="Arial" w:hAnsi="Arial"/>
          <w:sz w:val="21"/>
        </w:rPr>
      </w:pPr>
      <w:r>
        <w:rPr>
          <w:rStyle w:val="CommentReference"/>
          <w:rFonts w:ascii="Arial" w:hAnsi="Arial"/>
        </w:rPr>
        <w:annotationRef/>
      </w:r>
      <w:r>
        <w:t>Update U2C after receive toolbox</w:t>
      </w:r>
    </w:p>
  </w:comment>
  <w:comment w:id="1268" w:author="Giang Truong. Nguyen (4)" w:date="2022-11-10T14:39:00Z" w:initials="GN">
    <w:p w14:paraId="57E1C16E" w14:textId="3750864A" w:rsidR="00494F6C" w:rsidRDefault="00494F6C" w:rsidP="00CB4EA3">
      <w:pPr>
        <w:pStyle w:val="CommentText"/>
      </w:pPr>
      <w:r>
        <w:rPr>
          <w:rStyle w:val="CommentReference"/>
        </w:rPr>
        <w:annotationRef/>
      </w:r>
      <w:r>
        <w:t>ID: ET_VPF_V1.00.00_AD_Req_ADCUnit1_006</w:t>
      </w:r>
    </w:p>
    <w:p w14:paraId="09A786C9" w14:textId="23561171" w:rsidR="00494F6C" w:rsidRDefault="00494F6C" w:rsidP="00CB4EA3">
      <w:pPr>
        <w:pStyle w:val="CommentText"/>
      </w:pPr>
      <w:r>
        <w:t>Reference: {ET_VPF_V1.00.00_RD_Req_ADCUnit1_001}</w:t>
      </w:r>
    </w:p>
  </w:comment>
  <w:comment w:id="1269" w:author="Giang Truong. Nguyen (4)" w:date="2022-11-29T16:42:00Z" w:initials="GN">
    <w:p w14:paraId="6AD19F1B" w14:textId="56C2ECFD" w:rsidR="00494F6C" w:rsidRDefault="00494F6C" w:rsidP="00406D49">
      <w:pPr>
        <w:pStyle w:val="CommentText"/>
      </w:pPr>
      <w:r>
        <w:rPr>
          <w:rStyle w:val="CommentReference"/>
        </w:rPr>
        <w:annotationRef/>
      </w:r>
      <w:r>
        <w:t>ID: ET_VPF_V1.00.00_AD_Req_SimulinkLibrary_005</w:t>
      </w:r>
    </w:p>
    <w:p w14:paraId="3A518ACB" w14:textId="20B3447D" w:rsidR="00494F6C" w:rsidRDefault="00494F6C" w:rsidP="00406D49">
      <w:pPr>
        <w:pStyle w:val="CommentText"/>
      </w:pPr>
      <w:r>
        <w:t>Reference: {ET_VPF_V1.00.00_RD_Req_SimulinkLibrary_001}</w:t>
      </w:r>
    </w:p>
  </w:comment>
  <w:comment w:id="1270" w:author="Phuc" w:date="2022-11-29T10:20:00Z" w:initials="P">
    <w:p w14:paraId="619DD007" w14:textId="77777777" w:rsidR="00494F6C" w:rsidRDefault="00494F6C" w:rsidP="00B61874">
      <w:pPr>
        <w:pStyle w:val="CommentText"/>
      </w:pPr>
      <w:r>
        <w:rPr>
          <w:rStyle w:val="CommentReference"/>
        </w:rPr>
        <w:annotationRef/>
      </w:r>
      <w:r>
        <w:t xml:space="preserve">ID: </w:t>
      </w:r>
      <w:r w:rsidRPr="001F1C43">
        <w:t>ET_VPF_V1.00.00_</w:t>
      </w:r>
      <w:r>
        <w:t>AD</w:t>
      </w:r>
      <w:r w:rsidRPr="001F1C43">
        <w:t>_Req_</w:t>
      </w:r>
      <w:r>
        <w:t>CANU2C</w:t>
      </w:r>
      <w:r w:rsidRPr="001F1C43">
        <w:t>_00</w:t>
      </w:r>
      <w:r>
        <w:t>2</w:t>
      </w:r>
    </w:p>
    <w:p w14:paraId="7E428EF4" w14:textId="77777777" w:rsidR="00494F6C" w:rsidRDefault="00494F6C" w:rsidP="00B61874">
      <w:pPr>
        <w:pStyle w:val="CommentText"/>
      </w:pPr>
      <w:r>
        <w:t>Reference: {</w:t>
      </w:r>
      <w:r w:rsidRPr="006D3DA3">
        <w:t>ET_VPF_V1.00.00_RD_Req_CANU2C_001</w:t>
      </w:r>
      <w:r>
        <w:t>}</w:t>
      </w:r>
    </w:p>
  </w:comment>
  <w:comment w:id="1271" w:author="Son Tong. Thai (2)" w:date="2022-12-26T10:16:00Z" w:initials="ST">
    <w:p w14:paraId="3E53084F" w14:textId="00F01453" w:rsidR="006623F5" w:rsidRDefault="00786085" w:rsidP="006623F5">
      <w:pPr>
        <w:pStyle w:val="CommentText"/>
      </w:pPr>
      <w:r>
        <w:rPr>
          <w:rStyle w:val="CommentReference"/>
        </w:rPr>
        <w:annotationRef/>
      </w:r>
      <w:r>
        <w:rPr>
          <w:rStyle w:val="CommentReference"/>
        </w:rPr>
        <w:annotationRef/>
      </w:r>
      <w:r w:rsidR="006623F5">
        <w:t>ID: ET_VPF_V1.00.00_AD_Req_TimeMeasurementMethod_00</w:t>
      </w:r>
      <w:r w:rsidR="00C262D9">
        <w:t>3</w:t>
      </w:r>
    </w:p>
    <w:p w14:paraId="1C44355D" w14:textId="12728163" w:rsidR="00786085" w:rsidRDefault="006623F5" w:rsidP="006623F5">
      <w:pPr>
        <w:pStyle w:val="CommentText"/>
      </w:pPr>
      <w:r>
        <w:t>Reference: {ET_VPF_V1.00.00_RD_Req_TimeMeasurementMethod_001}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5F8164" w15:done="0"/>
  <w15:commentEx w15:paraId="10455D01" w15:done="0"/>
  <w15:commentEx w15:paraId="5DFA9AB0" w15:done="0"/>
  <w15:commentEx w15:paraId="67A768B3" w15:done="0"/>
  <w15:commentEx w15:paraId="02EF2F68" w15:done="0"/>
  <w15:commentEx w15:paraId="7083BB43" w15:done="0"/>
  <w15:commentEx w15:paraId="23251046" w15:done="0"/>
  <w15:commentEx w15:paraId="7BA161A0" w15:done="0"/>
  <w15:commentEx w15:paraId="4E211E6E" w15:done="0"/>
  <w15:commentEx w15:paraId="55E26376" w15:done="0"/>
  <w15:commentEx w15:paraId="5D80FA00" w15:done="0"/>
  <w15:commentEx w15:paraId="4DB370D7" w15:done="0"/>
  <w15:commentEx w15:paraId="25B78B0B" w15:done="0"/>
  <w15:commentEx w15:paraId="26605A21" w15:done="0"/>
  <w15:commentEx w15:paraId="49B8E80F" w15:done="0"/>
  <w15:commentEx w15:paraId="041D2E99" w15:done="0"/>
  <w15:commentEx w15:paraId="545E1859" w15:done="0"/>
  <w15:commentEx w15:paraId="5081F031" w15:done="0"/>
  <w15:commentEx w15:paraId="2903E1C1" w15:done="0"/>
  <w15:commentEx w15:paraId="339ADEF2" w15:done="0"/>
  <w15:commentEx w15:paraId="4B0334B6" w15:done="0"/>
  <w15:commentEx w15:paraId="61BF42DD" w15:done="0"/>
  <w15:commentEx w15:paraId="076AB657" w15:done="0"/>
  <w15:commentEx w15:paraId="7C547216" w15:done="0"/>
  <w15:commentEx w15:paraId="3D186C34" w15:done="0"/>
  <w15:commentEx w15:paraId="31EBACE2" w15:done="0"/>
  <w15:commentEx w15:paraId="1A143443" w15:done="0"/>
  <w15:commentEx w15:paraId="7B25E9B9" w15:done="0"/>
  <w15:commentEx w15:paraId="51CB4CB1" w15:done="0"/>
  <w15:commentEx w15:paraId="7E17CB79" w15:done="0"/>
  <w15:commentEx w15:paraId="434B8E8B" w15:done="0"/>
  <w15:commentEx w15:paraId="0947A64A" w15:done="0"/>
  <w15:commentEx w15:paraId="7C620EC7" w15:done="0"/>
  <w15:commentEx w15:paraId="59179655" w15:done="0"/>
  <w15:commentEx w15:paraId="457ECCD8" w15:done="0"/>
  <w15:commentEx w15:paraId="382F4B9E" w15:done="0"/>
  <w15:commentEx w15:paraId="125B687A" w15:done="0"/>
  <w15:commentEx w15:paraId="39C86ACD" w15:done="0"/>
  <w15:commentEx w15:paraId="0DBE4BD4" w15:done="0"/>
  <w15:commentEx w15:paraId="081F52C5" w15:done="0"/>
  <w15:commentEx w15:paraId="69488EB2" w15:done="0"/>
  <w15:commentEx w15:paraId="4220C049" w15:done="0"/>
  <w15:commentEx w15:paraId="6E77D475" w15:done="0"/>
  <w15:commentEx w15:paraId="2613D21A" w15:done="0"/>
  <w15:commentEx w15:paraId="17FDCFCE" w15:done="0"/>
  <w15:commentEx w15:paraId="6144703C" w15:done="0"/>
  <w15:commentEx w15:paraId="385C03D5" w15:done="0"/>
  <w15:commentEx w15:paraId="2C1D61EA" w15:done="0"/>
  <w15:commentEx w15:paraId="1FE1C958" w15:done="0"/>
  <w15:commentEx w15:paraId="37659040" w15:done="0"/>
  <w15:commentEx w15:paraId="60241954" w15:done="0"/>
  <w15:commentEx w15:paraId="31B7047F" w15:done="0"/>
  <w15:commentEx w15:paraId="0553AE1C" w15:done="0"/>
  <w15:commentEx w15:paraId="20B6DF24" w15:done="0"/>
  <w15:commentEx w15:paraId="02802380" w15:done="0"/>
  <w15:commentEx w15:paraId="00A35825" w15:done="0"/>
  <w15:commentEx w15:paraId="49F0E696" w15:done="0"/>
  <w15:commentEx w15:paraId="156E4176" w15:done="0"/>
  <w15:commentEx w15:paraId="1903A198" w15:done="0"/>
  <w15:commentEx w15:paraId="70FB0C9F" w15:done="0"/>
  <w15:commentEx w15:paraId="3FF32792" w15:done="0"/>
  <w15:commentEx w15:paraId="27C4E67C" w15:done="0"/>
  <w15:commentEx w15:paraId="42D2E35E" w15:done="0"/>
  <w15:commentEx w15:paraId="0CB93A0C" w15:done="0"/>
  <w15:commentEx w15:paraId="1E610071" w15:done="0"/>
  <w15:commentEx w15:paraId="2DB04E65" w15:done="0"/>
  <w15:commentEx w15:paraId="0D16F596" w15:done="0"/>
  <w15:commentEx w15:paraId="0BD92E36" w15:done="0"/>
  <w15:commentEx w15:paraId="6DA8C143" w15:done="0"/>
  <w15:commentEx w15:paraId="0DC52002" w15:done="0"/>
  <w15:commentEx w15:paraId="011F130A" w15:done="0"/>
  <w15:commentEx w15:paraId="2E1BD00B" w15:done="0"/>
  <w15:commentEx w15:paraId="381E3B0B" w15:done="0"/>
  <w15:commentEx w15:paraId="463D792C" w15:done="0"/>
  <w15:commentEx w15:paraId="795A4850" w15:done="0"/>
  <w15:commentEx w15:paraId="6A104C2E" w15:done="0"/>
  <w15:commentEx w15:paraId="03E3C664" w15:done="0"/>
  <w15:commentEx w15:paraId="15BE7AEF" w15:done="0"/>
  <w15:commentEx w15:paraId="6EF053FB" w15:done="0"/>
  <w15:commentEx w15:paraId="7CE313B4" w15:done="0"/>
  <w15:commentEx w15:paraId="7CE4E666" w15:done="0"/>
  <w15:commentEx w15:paraId="76054458" w15:done="0"/>
  <w15:commentEx w15:paraId="6C5C73BB" w15:done="0"/>
  <w15:commentEx w15:paraId="4D3B5BB6" w15:done="0"/>
  <w15:commentEx w15:paraId="4B92A256" w15:done="0"/>
  <w15:commentEx w15:paraId="7E3BC7A8" w15:done="0"/>
  <w15:commentEx w15:paraId="3D4241AC" w15:done="0"/>
  <w15:commentEx w15:paraId="519DA353" w15:done="0"/>
  <w15:commentEx w15:paraId="5FB25948" w15:done="0"/>
  <w15:commentEx w15:paraId="59BFCB28" w15:done="0"/>
  <w15:commentEx w15:paraId="09A786C9" w15:done="0"/>
  <w15:commentEx w15:paraId="3A518ACB" w15:done="0"/>
  <w15:commentEx w15:paraId="7E428EF4" w15:done="0"/>
  <w15:commentEx w15:paraId="1C4435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6692F9" w16cex:dateUtc="2022-06-29T01:59:00Z"/>
  <w16cex:commentExtensible w16cex:durableId="266692CD" w16cex:dateUtc="2022-06-29T01:58:00Z"/>
  <w16cex:commentExtensible w16cex:durableId="2676B770" w16cex:dateUtc="2022-07-11T07:51:00Z"/>
  <w16cex:commentExtensible w16cex:durableId="2676F045" w16cex:dateUtc="2022-07-11T11:53:00Z"/>
  <w16cex:commentExtensible w16cex:durableId="267AA9F2" w16cex:dateUtc="2022-07-14T07:42:00Z"/>
  <w16cex:commentExtensible w16cex:durableId="268A26F4" w16cex:dateUtc="2022-07-26T01:40:00Z"/>
  <w16cex:commentExtensible w16cex:durableId="26D85497" w16cex:dateUtc="2022-09-23T08:50:00Z"/>
  <w16cex:commentExtensible w16cex:durableId="27166275" w16cex:dateUtc="2022-11-09T10:31:00Z"/>
  <w16cex:commentExtensible w16cex:durableId="2730B494" w16cex:dateUtc="2022-11-29T09:40:00Z"/>
  <w16cex:commentExtensible w16cex:durableId="27542EB4" w16cex:dateUtc="2022-12-26T07:31:00Z"/>
  <w16cex:commentExtensible w16cex:durableId="27399F4E" w16cex:dateUtc="2022-12-06T04:00:00Z"/>
  <w16cex:commentExtensible w16cex:durableId="274E9799" w16cex:dateUtc="2022-12-22T01:45:00Z"/>
  <w16cex:commentExtensible w16cex:durableId="26CAC8AA" w16cex:dateUtc="2022-09-13T02:14:00Z"/>
  <w16cex:commentExtensible w16cex:durableId="271F3CB8" w16cex:dateUtc="2022-11-16T03:40:00Z"/>
  <w16cex:commentExtensible w16cex:durableId="27399F7D" w16cex:dateUtc="2022-12-06T04:01:00Z"/>
  <w16cex:commentExtensible w16cex:durableId="2676BBEE" w16cex:dateUtc="2022-07-11T08:10:00Z"/>
  <w16cex:commentExtensible w16cex:durableId="2676BD0A" w16cex:dateUtc="2022-07-11T08:15:00Z"/>
  <w16cex:commentExtensible w16cex:durableId="2676E2C9" w16cex:dateUtc="2022-07-11T10:56:00Z"/>
  <w16cex:commentExtensible w16cex:durableId="270A4ED8" w16cex:dateUtc="2022-10-31T06:40:00Z"/>
  <w16cex:commentExtensible w16cex:durableId="270A4EEA" w16cex:dateUtc="2022-10-31T06:40:00Z"/>
  <w16cex:commentExtensible w16cex:durableId="2730B4A3" w16cex:dateUtc="2022-11-29T09:41:00Z"/>
  <w16cex:commentExtensible w16cex:durableId="270A4EF3" w16cex:dateUtc="2022-10-31T06:41:00Z"/>
  <w16cex:commentExtensible w16cex:durableId="274EC0C4" w16cex:dateUtc="2022-12-22T04:40:00Z"/>
  <w16cex:commentExtensible w16cex:durableId="26668F37" w16cex:dateUtc="2022-06-29T01:43:00Z"/>
  <w16cex:commentExtensible w16cex:durableId="267AAA69" w16cex:dateUtc="2022-07-14T07:44:00Z"/>
  <w16cex:commentExtensible w16cex:durableId="26668F83" w16cex:dateUtc="2022-06-29T01:44:00Z"/>
  <w16cex:commentExtensible w16cex:durableId="267AAA80" w16cex:dateUtc="2022-07-14T07:45:00Z"/>
  <w16cex:commentExtensible w16cex:durableId="2730B4B3" w16cex:dateUtc="2022-11-29T09:41:00Z"/>
  <w16cex:commentExtensible w16cex:durableId="26668F92" w16cex:dateUtc="2022-06-29T01:45:00Z"/>
  <w16cex:commentExtensible w16cex:durableId="267AAB58" w16cex:dateUtc="2022-07-14T07:48:00Z"/>
  <w16cex:commentExtensible w16cex:durableId="26668FA8" w16cex:dateUtc="2022-06-29T01:45:00Z"/>
  <w16cex:commentExtensible w16cex:durableId="267AAB69" w16cex:dateUtc="2022-07-14T07:49:00Z"/>
  <w16cex:commentExtensible w16cex:durableId="2730B4BD" w16cex:dateUtc="2022-11-29T09:41:00Z"/>
  <w16cex:commentExtensible w16cex:durableId="26851699" w16cex:dateUtc="2022-07-22T05:29:00Z"/>
  <w16cex:commentExtensible w16cex:durableId="274DDCB1" w16cex:dateUtc="2022-12-21T12:27:00Z"/>
  <w16cex:commentExtensible w16cex:durableId="267BFA5F" w16cex:dateUtc="2022-07-15T07:38:00Z"/>
  <w16cex:commentExtensible w16cex:durableId="2676C11F" w16cex:dateUtc="2022-07-11T08:32:00Z"/>
  <w16cex:commentExtensible w16cex:durableId="267A83F0" w16cex:dateUtc="2022-07-11T08:34:00Z"/>
  <w16cex:commentExtensible w16cex:durableId="2712C1EB" w16cex:dateUtc="2022-11-06T16:29:00Z"/>
  <w16cex:commentExtensible w16cex:durableId="2712BFF1" w16cex:dateUtc="2022-11-06T16:21:00Z"/>
  <w16cex:commentExtensible w16cex:durableId="26D733F3" w16cex:dateUtc="2022-09-22T12:20:00Z"/>
  <w16cex:commentExtensible w16cex:durableId="27305AF3" w16cex:dateUtc="2022-11-29T03:18:00Z"/>
  <w16cex:commentExtensible w16cex:durableId="267A96BF" w16cex:dateUtc="2022-06-29T01:46:00Z"/>
  <w16cex:commentExtensible w16cex:durableId="267AAB90" w16cex:dateUtc="2022-07-14T07:49:00Z"/>
  <w16cex:commentExtensible w16cex:durableId="27165714" w16cex:dateUtc="2022-11-09T09:43:00Z"/>
  <w16cex:commentExtensible w16cex:durableId="268516E6" w16cex:dateUtc="2022-07-22T05:30:00Z"/>
  <w16cex:commentExtensible w16cex:durableId="268516F7" w16cex:dateUtc="2022-07-22T05:30:00Z"/>
  <w16cex:commentExtensible w16cex:durableId="26851700" w16cex:dateUtc="2022-07-22T05:30:00Z"/>
  <w16cex:commentExtensible w16cex:durableId="2666904C" w16cex:dateUtc="2022-06-29T01:48:00Z"/>
  <w16cex:commentExtensible w16cex:durableId="267AABB6" w16cex:dateUtc="2022-07-14T07:50:00Z"/>
  <w16cex:commentExtensible w16cex:durableId="2730B4E9" w16cex:dateUtc="2022-11-29T09:42:00Z"/>
  <w16cex:commentExtensible w16cex:durableId="26669077" w16cex:dateUtc="2022-06-29T01:48:00Z"/>
  <w16cex:commentExtensible w16cex:durableId="267AABD0" w16cex:dateUtc="2022-07-14T07:50:00Z"/>
  <w16cex:commentExtensible w16cex:durableId="2666908D" w16cex:dateUtc="2022-06-29T01:49:00Z"/>
  <w16cex:commentExtensible w16cex:durableId="267AABE1" w16cex:dateUtc="2022-07-14T07:51:00Z"/>
  <w16cex:commentExtensible w16cex:durableId="2676C39C" w16cex:dateUtc="2022-07-11T08:43:00Z"/>
  <w16cex:commentExtensible w16cex:durableId="266690CD" w16cex:dateUtc="2022-06-29T01:50:00Z"/>
  <w16cex:commentExtensible w16cex:durableId="266690A4" w16cex:dateUtc="2022-06-29T01:49:00Z"/>
  <w16cex:commentExtensible w16cex:durableId="267AAC2E" w16cex:dateUtc="2022-07-14T07:52:00Z"/>
  <w16cex:commentExtensible w16cex:durableId="2739A1D3" w16cex:dateUtc="2022-12-06T04:11:00Z"/>
  <w16cex:commentExtensible w16cex:durableId="2676C441" w16cex:dateUtc="2022-07-11T08:46:00Z"/>
  <w16cex:commentExtensible w16cex:durableId="26CE117D" w16cex:dateUtc="2022-06-29T02:22:00Z"/>
  <w16cex:commentExtensible w16cex:durableId="2676C49F" w16cex:dateUtc="2022-07-11T08:47:00Z"/>
  <w16cex:commentExtensible w16cex:durableId="2676C4AC" w16cex:dateUtc="2022-07-11T08:47:00Z"/>
  <w16cex:commentExtensible w16cex:durableId="26D6F554" w16cex:dateUtc="2022-09-22T07:53:00Z"/>
  <w16cex:commentExtensible w16cex:durableId="2676C5FB" w16cex:dateUtc="2022-07-11T08:53:00Z"/>
  <w16cex:commentExtensible w16cex:durableId="26669186" w16cex:dateUtc="2022-06-29T01:53:00Z"/>
  <w16cex:commentExtensible w16cex:durableId="2676C64D" w16cex:dateUtc="2022-07-11T08:54:00Z"/>
  <w16cex:commentExtensible w16cex:durableId="2753F10C" w16cex:dateUtc="2022-12-26T03:08:00Z"/>
  <w16cex:commentExtensible w16cex:durableId="26851786" w16cex:dateUtc="2022-07-22T05:33:00Z"/>
  <w16cex:commentExtensible w16cex:durableId="2676B95D" w16cex:dateUtc="2022-07-11T07:59:00Z"/>
  <w16cex:commentExtensible w16cex:durableId="26D82025" w16cex:dateUtc="2022-09-23T05:08:00Z"/>
  <w16cex:commentExtensible w16cex:durableId="26CC65F0" w16cex:dateUtc="2022-09-14T07:38:00Z"/>
  <w16cex:commentExtensible w16cex:durableId="26CC6CB5" w16cex:dateUtc="2022-09-14T08:07:00Z"/>
  <w16cex:commentExtensible w16cex:durableId="266698E9" w16cex:dateUtc="2022-06-29T02:24:00Z"/>
  <w16cex:commentExtensible w16cex:durableId="266699DF" w16cex:dateUtc="2022-06-29T02:29:00Z"/>
  <w16cex:commentExtensible w16cex:durableId="2676F0C7" w16cex:dateUtc="2022-07-11T11:56:00Z"/>
  <w16cex:commentExtensible w16cex:durableId="2676F0CF" w16cex:dateUtc="2022-07-11T11:56:00Z"/>
  <w16cex:commentExtensible w16cex:durableId="267AAC9D" w16cex:dateUtc="2022-07-14T07:54:00Z"/>
  <w16cex:commentExtensible w16cex:durableId="268A2706" w16cex:dateUtc="2022-07-26T01:40:00Z"/>
  <w16cex:commentExtensible w16cex:durableId="270A4FF8" w16cex:dateUtc="2022-10-31T06:45:00Z"/>
  <w16cex:commentExtensible w16cex:durableId="27165A32" w16cex:dateUtc="2022-11-09T09:56:00Z"/>
  <w16cex:commentExtensible w16cex:durableId="2730B504" w16cex:dateUtc="2022-11-29T09:42:00Z"/>
  <w16cex:commentExtensible w16cex:durableId="26669ABD" w16cex:dateUtc="2022-06-29T02:32:00Z"/>
  <w16cex:commentExtensible w16cex:durableId="266691CD" w16cex:dateUtc="2022-06-29T01:54:00Z"/>
  <w16cex:commentExtensible w16cex:durableId="2676F1BC" w16cex:dateUtc="2022-07-11T12:00:00Z"/>
  <w16cex:commentExtensible w16cex:durableId="2676F1BF" w16cex:dateUtc="2022-07-11T12:00:00Z"/>
  <w16cex:commentExtensible w16cex:durableId="267AACB2" w16cex:dateUtc="2022-07-14T07:54:00Z"/>
  <w16cex:commentExtensible w16cex:durableId="268A2711" w16cex:dateUtc="2022-07-26T01:40:00Z"/>
  <w16cex:commentExtensible w16cex:durableId="26D85699" w16cex:dateUtc="2022-09-23T08:50:00Z"/>
  <w16cex:commentExtensible w16cex:durableId="27178B9F" w16cex:dateUtc="2022-11-10T07:39:00Z"/>
  <w16cex:commentExtensible w16cex:durableId="2730B50E" w16cex:dateUtc="2022-11-29T09:42:00Z"/>
  <w16cex:commentExtensible w16cex:durableId="27305B86" w16cex:dateUtc="2022-11-29T03:20:00Z"/>
  <w16cex:commentExtensible w16cex:durableId="2753F307" w16cex:dateUtc="2022-12-26T0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5F8164" w16cid:durableId="266692F9"/>
  <w16cid:commentId w16cid:paraId="10455D01" w16cid:durableId="266692CD"/>
  <w16cid:commentId w16cid:paraId="5DFA9AB0" w16cid:durableId="2676B770"/>
  <w16cid:commentId w16cid:paraId="67A768B3" w16cid:durableId="2676F045"/>
  <w16cid:commentId w16cid:paraId="02EF2F68" w16cid:durableId="267AA9F2"/>
  <w16cid:commentId w16cid:paraId="7083BB43" w16cid:durableId="268A26F4"/>
  <w16cid:commentId w16cid:paraId="23251046" w16cid:durableId="26D85497"/>
  <w16cid:commentId w16cid:paraId="7BA161A0" w16cid:durableId="27166275"/>
  <w16cid:commentId w16cid:paraId="4E211E6E" w16cid:durableId="2730B494"/>
  <w16cid:commentId w16cid:paraId="55E26376" w16cid:durableId="27542EB4"/>
  <w16cid:commentId w16cid:paraId="5D80FA00" w16cid:durableId="27399F4E"/>
  <w16cid:commentId w16cid:paraId="4DB370D7" w16cid:durableId="274E9799"/>
  <w16cid:commentId w16cid:paraId="25B78B0B" w16cid:durableId="26CAC8AA"/>
  <w16cid:commentId w16cid:paraId="26605A21" w16cid:durableId="271F3CB8"/>
  <w16cid:commentId w16cid:paraId="49B8E80F" w16cid:durableId="27399F7D"/>
  <w16cid:commentId w16cid:paraId="041D2E99" w16cid:durableId="2676BBEE"/>
  <w16cid:commentId w16cid:paraId="545E1859" w16cid:durableId="2676BD0A"/>
  <w16cid:commentId w16cid:paraId="5081F031" w16cid:durableId="2676E2C9"/>
  <w16cid:commentId w16cid:paraId="2903E1C1" w16cid:durableId="270A4ED8"/>
  <w16cid:commentId w16cid:paraId="339ADEF2" w16cid:durableId="270A4EEA"/>
  <w16cid:commentId w16cid:paraId="4B0334B6" w16cid:durableId="2730B4A3"/>
  <w16cid:commentId w16cid:paraId="61BF42DD" w16cid:durableId="270A4EF3"/>
  <w16cid:commentId w16cid:paraId="076AB657" w16cid:durableId="274EC0C4"/>
  <w16cid:commentId w16cid:paraId="7C547216" w16cid:durableId="26668F37"/>
  <w16cid:commentId w16cid:paraId="3D186C34" w16cid:durableId="267AAA69"/>
  <w16cid:commentId w16cid:paraId="31EBACE2" w16cid:durableId="26668F83"/>
  <w16cid:commentId w16cid:paraId="1A143443" w16cid:durableId="267AAA80"/>
  <w16cid:commentId w16cid:paraId="7B25E9B9" w16cid:durableId="2730B4B3"/>
  <w16cid:commentId w16cid:paraId="51CB4CB1" w16cid:durableId="26668F92"/>
  <w16cid:commentId w16cid:paraId="7E17CB79" w16cid:durableId="267AAB58"/>
  <w16cid:commentId w16cid:paraId="434B8E8B" w16cid:durableId="26668FA8"/>
  <w16cid:commentId w16cid:paraId="0947A64A" w16cid:durableId="267AAB69"/>
  <w16cid:commentId w16cid:paraId="7C620EC7" w16cid:durableId="2730B4BD"/>
  <w16cid:commentId w16cid:paraId="59179655" w16cid:durableId="26851699"/>
  <w16cid:commentId w16cid:paraId="457ECCD8" w16cid:durableId="274DDCB1"/>
  <w16cid:commentId w16cid:paraId="382F4B9E" w16cid:durableId="267BFA5F"/>
  <w16cid:commentId w16cid:paraId="125B687A" w16cid:durableId="2676C11F"/>
  <w16cid:commentId w16cid:paraId="39C86ACD" w16cid:durableId="267A83F0"/>
  <w16cid:commentId w16cid:paraId="0DBE4BD4" w16cid:durableId="2712C1EB"/>
  <w16cid:commentId w16cid:paraId="081F52C5" w16cid:durableId="2712BFF1"/>
  <w16cid:commentId w16cid:paraId="69488EB2" w16cid:durableId="26D733F3"/>
  <w16cid:commentId w16cid:paraId="4220C049" w16cid:durableId="27305AF3"/>
  <w16cid:commentId w16cid:paraId="6E77D475" w16cid:durableId="267A96BF"/>
  <w16cid:commentId w16cid:paraId="2613D21A" w16cid:durableId="267AAB90"/>
  <w16cid:commentId w16cid:paraId="17FDCFCE" w16cid:durableId="27165714"/>
  <w16cid:commentId w16cid:paraId="6144703C" w16cid:durableId="268516E6"/>
  <w16cid:commentId w16cid:paraId="385C03D5" w16cid:durableId="268516F7"/>
  <w16cid:commentId w16cid:paraId="2C1D61EA" w16cid:durableId="26851700"/>
  <w16cid:commentId w16cid:paraId="1FE1C958" w16cid:durableId="2666904C"/>
  <w16cid:commentId w16cid:paraId="37659040" w16cid:durableId="267AABB6"/>
  <w16cid:commentId w16cid:paraId="60241954" w16cid:durableId="2730B4E9"/>
  <w16cid:commentId w16cid:paraId="31B7047F" w16cid:durableId="26669077"/>
  <w16cid:commentId w16cid:paraId="0553AE1C" w16cid:durableId="267AABD0"/>
  <w16cid:commentId w16cid:paraId="20B6DF24" w16cid:durableId="2666908D"/>
  <w16cid:commentId w16cid:paraId="02802380" w16cid:durableId="267AABE1"/>
  <w16cid:commentId w16cid:paraId="00A35825" w16cid:durableId="2676C39C"/>
  <w16cid:commentId w16cid:paraId="49F0E696" w16cid:durableId="266690CD"/>
  <w16cid:commentId w16cid:paraId="156E4176" w16cid:durableId="266690A4"/>
  <w16cid:commentId w16cid:paraId="1903A198" w16cid:durableId="267AAC2E"/>
  <w16cid:commentId w16cid:paraId="70FB0C9F" w16cid:durableId="2739A1D3"/>
  <w16cid:commentId w16cid:paraId="3FF32792" w16cid:durableId="2676C441"/>
  <w16cid:commentId w16cid:paraId="27C4E67C" w16cid:durableId="26CE117D"/>
  <w16cid:commentId w16cid:paraId="42D2E35E" w16cid:durableId="2676C49F"/>
  <w16cid:commentId w16cid:paraId="0CB93A0C" w16cid:durableId="2676C4AC"/>
  <w16cid:commentId w16cid:paraId="1E610071" w16cid:durableId="26D6F554"/>
  <w16cid:commentId w16cid:paraId="2DB04E65" w16cid:durableId="2676C5FB"/>
  <w16cid:commentId w16cid:paraId="0D16F596" w16cid:durableId="26669186"/>
  <w16cid:commentId w16cid:paraId="0BD92E36" w16cid:durableId="2676C64D"/>
  <w16cid:commentId w16cid:paraId="6DA8C143" w16cid:durableId="2753F10C"/>
  <w16cid:commentId w16cid:paraId="0DC52002" w16cid:durableId="26851786"/>
  <w16cid:commentId w16cid:paraId="011F130A" w16cid:durableId="2676B95D"/>
  <w16cid:commentId w16cid:paraId="2E1BD00B" w16cid:durableId="26D82025"/>
  <w16cid:commentId w16cid:paraId="381E3B0B" w16cid:durableId="26CC65F0"/>
  <w16cid:commentId w16cid:paraId="463D792C" w16cid:durableId="26CC6CB5"/>
  <w16cid:commentId w16cid:paraId="795A4850" w16cid:durableId="266698E9"/>
  <w16cid:commentId w16cid:paraId="6A104C2E" w16cid:durableId="266699DF"/>
  <w16cid:commentId w16cid:paraId="03E3C664" w16cid:durableId="2676F0C7"/>
  <w16cid:commentId w16cid:paraId="15BE7AEF" w16cid:durableId="2676F0CF"/>
  <w16cid:commentId w16cid:paraId="6EF053FB" w16cid:durableId="267AAC9D"/>
  <w16cid:commentId w16cid:paraId="7CE313B4" w16cid:durableId="268A2706"/>
  <w16cid:commentId w16cid:paraId="7CE4E666" w16cid:durableId="270A4FF8"/>
  <w16cid:commentId w16cid:paraId="76054458" w16cid:durableId="27165A32"/>
  <w16cid:commentId w16cid:paraId="6C5C73BB" w16cid:durableId="2730B504"/>
  <w16cid:commentId w16cid:paraId="4D3B5BB6" w16cid:durableId="26669ABD"/>
  <w16cid:commentId w16cid:paraId="4B92A256" w16cid:durableId="266691CD"/>
  <w16cid:commentId w16cid:paraId="7E3BC7A8" w16cid:durableId="2676F1BC"/>
  <w16cid:commentId w16cid:paraId="3D4241AC" w16cid:durableId="2676F1BF"/>
  <w16cid:commentId w16cid:paraId="519DA353" w16cid:durableId="267AACB2"/>
  <w16cid:commentId w16cid:paraId="5FB25948" w16cid:durableId="268A2711"/>
  <w16cid:commentId w16cid:paraId="59BFCB28" w16cid:durableId="26D85699"/>
  <w16cid:commentId w16cid:paraId="09A786C9" w16cid:durableId="27178B9F"/>
  <w16cid:commentId w16cid:paraId="3A518ACB" w16cid:durableId="2730B50E"/>
  <w16cid:commentId w16cid:paraId="7E428EF4" w16cid:durableId="27305B86"/>
  <w16cid:commentId w16cid:paraId="1C44355D" w16cid:durableId="2753F3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E4448" w14:textId="77777777" w:rsidR="00912880" w:rsidRDefault="00912880" w:rsidP="00195CC0">
      <w:r>
        <w:separator/>
      </w:r>
    </w:p>
  </w:endnote>
  <w:endnote w:type="continuationSeparator" w:id="0">
    <w:p w14:paraId="292620AB" w14:textId="77777777" w:rsidR="00912880" w:rsidRDefault="00912880" w:rsidP="0019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32DA3" w14:textId="77777777" w:rsidR="00494F6C" w:rsidRPr="0011696D" w:rsidRDefault="00494F6C">
    <w:pPr>
      <w:tabs>
        <w:tab w:val="center" w:pos="4550"/>
        <w:tab w:val="left" w:pos="5818"/>
      </w:tabs>
      <w:ind w:right="260"/>
      <w:jc w:val="right"/>
      <w:rPr>
        <w:rFonts w:ascii="Arial" w:hAnsi="Arial" w:cs="Arial"/>
        <w:color w:val="222A35" w:themeColor="text2" w:themeShade="80"/>
        <w:sz w:val="24"/>
        <w:szCs w:val="24"/>
      </w:rPr>
    </w:pPr>
    <w:r w:rsidRPr="0011696D">
      <w:rPr>
        <w:rFonts w:ascii="Arial" w:hAnsi="Arial" w:cs="Arial"/>
        <w:color w:val="8496B0" w:themeColor="text2" w:themeTint="99"/>
        <w:spacing w:val="60"/>
        <w:sz w:val="24"/>
        <w:szCs w:val="24"/>
      </w:rPr>
      <w:t>Page</w:t>
    </w:r>
    <w:r w:rsidRPr="0011696D">
      <w:rPr>
        <w:rFonts w:ascii="Arial" w:hAnsi="Arial" w:cs="Arial"/>
        <w:color w:val="8496B0" w:themeColor="text2" w:themeTint="99"/>
        <w:sz w:val="24"/>
        <w:szCs w:val="24"/>
      </w:rPr>
      <w:t xml:space="preserve"> </w:t>
    </w:r>
    <w:r w:rsidRPr="0011696D">
      <w:rPr>
        <w:rFonts w:ascii="Arial" w:hAnsi="Arial" w:cs="Arial"/>
        <w:color w:val="323E4F" w:themeColor="text2" w:themeShade="BF"/>
        <w:sz w:val="24"/>
        <w:szCs w:val="24"/>
      </w:rPr>
      <w:fldChar w:fldCharType="begin"/>
    </w:r>
    <w:r w:rsidRPr="0011696D">
      <w:rPr>
        <w:rFonts w:ascii="Arial" w:hAnsi="Arial" w:cs="Arial"/>
        <w:color w:val="323E4F" w:themeColor="text2" w:themeShade="BF"/>
        <w:sz w:val="24"/>
        <w:szCs w:val="24"/>
      </w:rPr>
      <w:instrText xml:space="preserve"> PAGE   \* MERGEFORMAT </w:instrText>
    </w:r>
    <w:r w:rsidRPr="0011696D">
      <w:rPr>
        <w:rFonts w:ascii="Arial" w:hAnsi="Arial" w:cs="Arial"/>
        <w:color w:val="323E4F" w:themeColor="text2" w:themeShade="BF"/>
        <w:sz w:val="24"/>
        <w:szCs w:val="24"/>
      </w:rPr>
      <w:fldChar w:fldCharType="separate"/>
    </w:r>
    <w:r w:rsidRPr="0011696D">
      <w:rPr>
        <w:rFonts w:ascii="Arial" w:hAnsi="Arial" w:cs="Arial"/>
        <w:noProof/>
        <w:color w:val="323E4F" w:themeColor="text2" w:themeShade="BF"/>
        <w:sz w:val="24"/>
        <w:szCs w:val="24"/>
      </w:rPr>
      <w:t>1</w:t>
    </w:r>
    <w:r w:rsidRPr="0011696D">
      <w:rPr>
        <w:rFonts w:ascii="Arial" w:hAnsi="Arial" w:cs="Arial"/>
        <w:color w:val="323E4F" w:themeColor="text2" w:themeShade="BF"/>
        <w:sz w:val="24"/>
        <w:szCs w:val="24"/>
      </w:rPr>
      <w:fldChar w:fldCharType="end"/>
    </w:r>
    <w:r w:rsidRPr="0011696D">
      <w:rPr>
        <w:rFonts w:ascii="Arial" w:hAnsi="Arial" w:cs="Arial"/>
        <w:color w:val="323E4F" w:themeColor="text2" w:themeShade="BF"/>
        <w:sz w:val="24"/>
        <w:szCs w:val="24"/>
      </w:rPr>
      <w:t xml:space="preserve"> | </w:t>
    </w:r>
    <w:r w:rsidRPr="0011696D">
      <w:rPr>
        <w:rFonts w:ascii="Arial" w:hAnsi="Arial" w:cs="Arial"/>
        <w:color w:val="323E4F" w:themeColor="text2" w:themeShade="BF"/>
        <w:sz w:val="24"/>
        <w:szCs w:val="24"/>
      </w:rPr>
      <w:fldChar w:fldCharType="begin"/>
    </w:r>
    <w:r w:rsidRPr="0011696D">
      <w:rPr>
        <w:rFonts w:ascii="Arial" w:hAnsi="Arial" w:cs="Arial"/>
        <w:color w:val="323E4F" w:themeColor="text2" w:themeShade="BF"/>
        <w:sz w:val="24"/>
        <w:szCs w:val="24"/>
      </w:rPr>
      <w:instrText xml:space="preserve"> NUMPAGES  \* Arabic  \* MERGEFORMAT </w:instrText>
    </w:r>
    <w:r w:rsidRPr="0011696D">
      <w:rPr>
        <w:rFonts w:ascii="Arial" w:hAnsi="Arial" w:cs="Arial"/>
        <w:color w:val="323E4F" w:themeColor="text2" w:themeShade="BF"/>
        <w:sz w:val="24"/>
        <w:szCs w:val="24"/>
      </w:rPr>
      <w:fldChar w:fldCharType="separate"/>
    </w:r>
    <w:r w:rsidRPr="0011696D">
      <w:rPr>
        <w:rFonts w:ascii="Arial" w:hAnsi="Arial" w:cs="Arial"/>
        <w:noProof/>
        <w:color w:val="323E4F" w:themeColor="text2" w:themeShade="BF"/>
        <w:sz w:val="24"/>
        <w:szCs w:val="24"/>
      </w:rPr>
      <w:t>1</w:t>
    </w:r>
    <w:r w:rsidRPr="0011696D">
      <w:rPr>
        <w:rFonts w:ascii="Arial" w:hAnsi="Arial" w:cs="Arial"/>
        <w:color w:val="323E4F" w:themeColor="text2" w:themeShade="BF"/>
        <w:sz w:val="24"/>
        <w:szCs w:val="24"/>
      </w:rPr>
      <w:fldChar w:fldCharType="end"/>
    </w:r>
  </w:p>
  <w:p w14:paraId="7FE22FA7" w14:textId="77777777" w:rsidR="00494F6C" w:rsidRDefault="00494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BEFEC" w14:textId="77777777" w:rsidR="00912880" w:rsidRDefault="00912880" w:rsidP="00195CC0">
      <w:r>
        <w:separator/>
      </w:r>
    </w:p>
  </w:footnote>
  <w:footnote w:type="continuationSeparator" w:id="0">
    <w:p w14:paraId="5D3BC6E6" w14:textId="77777777" w:rsidR="00912880" w:rsidRDefault="00912880" w:rsidP="00195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693A" w14:textId="42E68323" w:rsidR="00494F6C" w:rsidRDefault="00494F6C">
    <w:pPr>
      <w:pStyle w:val="Header"/>
    </w:pPr>
    <w:r>
      <w:ptab w:relativeTo="margin" w:alignment="right" w:leader="none"/>
    </w:r>
    <w:r>
      <w:rPr>
        <w:rFonts w:ascii="Arial" w:hAnsi="Arial" w:cs="Arial"/>
        <w:color w:val="FF0000"/>
        <w:kern w:val="0"/>
        <w:sz w:val="24"/>
      </w:rPr>
      <w:t>[R</w:t>
    </w:r>
    <w:r w:rsidRPr="00BD5989">
      <w:rPr>
        <w:rFonts w:ascii="Arial" w:hAnsi="Arial" w:cs="Arial"/>
        <w:color w:val="FF0000"/>
        <w:kern w:val="0"/>
        <w:sz w:val="24"/>
      </w:rPr>
      <w:t>ENESAS CONFIDENTIAL</w:t>
    </w:r>
    <w:r>
      <w:rPr>
        <w:rFonts w:ascii="Arial" w:hAnsi="Arial" w:cs="Arial"/>
        <w:color w:val="FF0000"/>
        <w:kern w:val="0"/>
        <w:sz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2195A"/>
    <w:multiLevelType w:val="hybridMultilevel"/>
    <w:tmpl w:val="7D245794"/>
    <w:lvl w:ilvl="0" w:tplc="07E8ACD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944EF"/>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F8C325E"/>
    <w:multiLevelType w:val="hybridMultilevel"/>
    <w:tmpl w:val="433498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E5556"/>
    <w:multiLevelType w:val="multilevel"/>
    <w:tmpl w:val="FBEC257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0CC66D2"/>
    <w:multiLevelType w:val="hybridMultilevel"/>
    <w:tmpl w:val="9DA446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17361B"/>
    <w:multiLevelType w:val="hybridMultilevel"/>
    <w:tmpl w:val="EB8A8B72"/>
    <w:lvl w:ilvl="0" w:tplc="AC62DA28">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8534F"/>
    <w:multiLevelType w:val="hybridMultilevel"/>
    <w:tmpl w:val="0A303A5E"/>
    <w:lvl w:ilvl="0" w:tplc="AD2050CC">
      <w:start w:val="3"/>
      <w:numFmt w:val="bullet"/>
      <w:lvlText w:val="-"/>
      <w:lvlJc w:val="left"/>
      <w:pPr>
        <w:ind w:left="720" w:hanging="360"/>
      </w:pPr>
      <w:rPr>
        <w:rFonts w:ascii="MS Gothic" w:eastAsia="MS Gothic" w:hAnsi="MS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E4CD0"/>
    <w:multiLevelType w:val="hybridMultilevel"/>
    <w:tmpl w:val="A4803CAC"/>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10C39"/>
    <w:multiLevelType w:val="hybridMultilevel"/>
    <w:tmpl w:val="B888B4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67869"/>
    <w:multiLevelType w:val="hybridMultilevel"/>
    <w:tmpl w:val="38384C3E"/>
    <w:lvl w:ilvl="0" w:tplc="1422DAFA">
      <w:start w:val="3"/>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0335EF"/>
    <w:multiLevelType w:val="hybridMultilevel"/>
    <w:tmpl w:val="2578E034"/>
    <w:lvl w:ilvl="0" w:tplc="4328B6F2">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F40DBE"/>
    <w:multiLevelType w:val="hybridMultilevel"/>
    <w:tmpl w:val="7652B2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4CF2EEF"/>
    <w:multiLevelType w:val="hybridMultilevel"/>
    <w:tmpl w:val="DC229D6E"/>
    <w:lvl w:ilvl="0" w:tplc="7E5C19E6">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3801309C"/>
    <w:multiLevelType w:val="hybridMultilevel"/>
    <w:tmpl w:val="C436CA0E"/>
    <w:lvl w:ilvl="0" w:tplc="4328B6F2">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23" w15:restartNumberingAfterBreak="0">
    <w:nsid w:val="3DDA0965"/>
    <w:multiLevelType w:val="hybridMultilevel"/>
    <w:tmpl w:val="54D250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9E1FA8"/>
    <w:multiLevelType w:val="hybridMultilevel"/>
    <w:tmpl w:val="51D01A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2C3339"/>
    <w:multiLevelType w:val="hybridMultilevel"/>
    <w:tmpl w:val="B6F44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EE0244"/>
    <w:multiLevelType w:val="hybridMultilevel"/>
    <w:tmpl w:val="A300E076"/>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4DD51B99"/>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5166737D"/>
    <w:multiLevelType w:val="hybridMultilevel"/>
    <w:tmpl w:val="89BA14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D12F44"/>
    <w:multiLevelType w:val="hybridMultilevel"/>
    <w:tmpl w:val="117068E4"/>
    <w:lvl w:ilvl="0" w:tplc="6500351A">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A7734"/>
    <w:multiLevelType w:val="hybridMultilevel"/>
    <w:tmpl w:val="221C0452"/>
    <w:lvl w:ilvl="0" w:tplc="AC5CAFE0">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CC3671"/>
    <w:multiLevelType w:val="hybridMultilevel"/>
    <w:tmpl w:val="FACC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A7EA0"/>
    <w:multiLevelType w:val="hybridMultilevel"/>
    <w:tmpl w:val="026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405C1"/>
    <w:multiLevelType w:val="hybridMultilevel"/>
    <w:tmpl w:val="00D673F6"/>
    <w:lvl w:ilvl="0" w:tplc="4E1AB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37" w15:restartNumberingAfterBreak="0">
    <w:nsid w:val="69505CF9"/>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6C9B3892"/>
    <w:multiLevelType w:val="hybridMultilevel"/>
    <w:tmpl w:val="FA16C1C0"/>
    <w:lvl w:ilvl="0" w:tplc="3F5881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CE1DD0"/>
    <w:multiLevelType w:val="hybridMultilevel"/>
    <w:tmpl w:val="633C7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DC6F27"/>
    <w:multiLevelType w:val="hybridMultilevel"/>
    <w:tmpl w:val="064A8560"/>
    <w:lvl w:ilvl="0" w:tplc="7E5C19E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7E8A5AE1"/>
    <w:multiLevelType w:val="hybridMultilevel"/>
    <w:tmpl w:val="526C90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6"/>
  </w:num>
  <w:num w:numId="2">
    <w:abstractNumId w:val="22"/>
  </w:num>
  <w:num w:numId="3">
    <w:abstractNumId w:val="5"/>
    <w:lvlOverride w:ilvl="0">
      <w:lvl w:ilvl="0">
        <w:start w:val="1"/>
        <w:numFmt w:val="decimal"/>
        <w:lvlText w:val="%1"/>
        <w:lvlJc w:val="left"/>
        <w:pPr>
          <w:ind w:left="1955" w:hanging="425"/>
        </w:pPr>
        <w:rPr>
          <w:rFonts w:hint="default"/>
          <w:sz w:val="28"/>
          <w:szCs w:val="28"/>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
    <w:abstractNumId w:val="2"/>
  </w:num>
  <w:num w:numId="5">
    <w:abstractNumId w:val="35"/>
  </w:num>
  <w:num w:numId="6">
    <w:abstractNumId w:val="5"/>
    <w:lvlOverride w:ilvl="0">
      <w:lvl w:ilvl="0">
        <w:start w:val="1"/>
        <w:numFmt w:val="decimal"/>
        <w:lvlText w:val="%1"/>
        <w:lvlJc w:val="left"/>
        <w:pPr>
          <w:ind w:left="1955" w:hanging="425"/>
        </w:pPr>
        <w:rPr>
          <w:rFonts w:hint="default"/>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14"/>
  </w:num>
  <w:num w:numId="8">
    <w:abstractNumId w:val="21"/>
  </w:num>
  <w:num w:numId="9">
    <w:abstractNumId w:val="27"/>
  </w:num>
  <w:num w:numId="10">
    <w:abstractNumId w:val="7"/>
  </w:num>
  <w:num w:numId="11">
    <w:abstractNumId w:val="3"/>
  </w:num>
  <w:num w:numId="12">
    <w:abstractNumId w:val="43"/>
  </w:num>
  <w:num w:numId="13">
    <w:abstractNumId w:val="10"/>
  </w:num>
  <w:num w:numId="14">
    <w:abstractNumId w:val="15"/>
  </w:num>
  <w:num w:numId="15">
    <w:abstractNumId w:val="33"/>
  </w:num>
  <w:num w:numId="16">
    <w:abstractNumId w:val="28"/>
  </w:num>
  <w:num w:numId="17">
    <w:abstractNumId w:val="37"/>
  </w:num>
  <w:num w:numId="18">
    <w:abstractNumId w:val="1"/>
  </w:num>
  <w:num w:numId="19">
    <w:abstractNumId w:val="18"/>
  </w:num>
  <w:num w:numId="20">
    <w:abstractNumId w:val="24"/>
  </w:num>
  <w:num w:numId="21">
    <w:abstractNumId w:val="32"/>
  </w:num>
  <w:num w:numId="22">
    <w:abstractNumId w:val="19"/>
  </w:num>
  <w:num w:numId="23">
    <w:abstractNumId w:val="13"/>
  </w:num>
  <w:num w:numId="24">
    <w:abstractNumId w:val="20"/>
  </w:num>
  <w:num w:numId="25">
    <w:abstractNumId w:val="41"/>
  </w:num>
  <w:num w:numId="26">
    <w:abstractNumId w:val="39"/>
  </w:num>
  <w:num w:numId="27">
    <w:abstractNumId w:val="31"/>
  </w:num>
  <w:num w:numId="28">
    <w:abstractNumId w:val="40"/>
  </w:num>
  <w:num w:numId="29">
    <w:abstractNumId w:val="4"/>
  </w:num>
  <w:num w:numId="30">
    <w:abstractNumId w:val="30"/>
  </w:num>
  <w:num w:numId="31">
    <w:abstractNumId w:val="42"/>
  </w:num>
  <w:num w:numId="32">
    <w:abstractNumId w:val="16"/>
  </w:num>
  <w:num w:numId="33">
    <w:abstractNumId w:val="9"/>
  </w:num>
  <w:num w:numId="34">
    <w:abstractNumId w:val="11"/>
  </w:num>
  <w:num w:numId="35">
    <w:abstractNumId w:val="0"/>
  </w:num>
  <w:num w:numId="36">
    <w:abstractNumId w:val="12"/>
  </w:num>
  <w:num w:numId="37">
    <w:abstractNumId w:val="38"/>
  </w:num>
  <w:num w:numId="38">
    <w:abstractNumId w:val="34"/>
  </w:num>
  <w:num w:numId="39">
    <w:abstractNumId w:val="17"/>
  </w:num>
  <w:num w:numId="40">
    <w:abstractNumId w:val="13"/>
  </w:num>
  <w:num w:numId="41">
    <w:abstractNumId w:val="25"/>
  </w:num>
  <w:num w:numId="42">
    <w:abstractNumId w:val="26"/>
  </w:num>
  <w:num w:numId="43">
    <w:abstractNumId w:val="8"/>
  </w:num>
  <w:num w:numId="44">
    <w:abstractNumId w:val="29"/>
  </w:num>
  <w:num w:numId="45">
    <w:abstractNumId w:val="23"/>
  </w:num>
  <w:num w:numId="46">
    <w:abstractNumId w:val="6"/>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ang Truong. Nguyen (4)">
    <w15:presenceInfo w15:providerId="AD" w15:userId="S::giang.nguyen.vt@renesas.com::d218b67c-0ac2-4c15-a7aa-39a07b26e60d"/>
  </w15:person>
  <w15:person w15:author="Hong Tieu">
    <w15:presenceInfo w15:providerId="AD" w15:userId="S::hong.tieu.ym@renesas.com::8f8175dc-07e0-41c3-beb4-ea70a7f780c0"/>
  </w15:person>
  <w15:person w15:author="Tinh Le">
    <w15:presenceInfo w15:providerId="AD" w15:userId="S::tinh.le.xv@renesas.com::677ffa65-e0cc-46c0-95b8-57ec19c80837"/>
  </w15:person>
  <w15:person w15:author="Phuc Giang">
    <w15:presenceInfo w15:providerId="AD" w15:userId="S::phuc.giang.ry@renesas.com::38a1d9d5-f749-42f3-954f-dd4ec5aa18d9"/>
  </w15:person>
  <w15:person w15:author="Son Tong. Thai (2)">
    <w15:presenceInfo w15:providerId="AD" w15:userId="S::son.thai.zn@renesas.com::da83ec0f-9caa-4f9f-aac7-39318649fcb9"/>
  </w15:person>
  <w15:person w15:author="Son Tong. Thai (2) [2]">
    <w15:presenceInfo w15:providerId="AD" w15:userId="S::son.thai.zn@renesas.com::da83ec0f-9caa-4f9f-aac7-39318649fcb9"/>
  </w15:person>
  <w15:person w15:author="Phuc">
    <w15:presenceInfo w15:providerId="AD" w15:userId="S::phuc.giang.ry@renesas.com::38a1d9d5-f749-42f3-954f-dd4ec5aa18d9"/>
  </w15:person>
  <w15:person w15:author="Hiroyasu Nishiumi">
    <w15:presenceInfo w15:providerId="AD" w15:userId="S::hiroyasu.nishiumi.rj@renesas.com::fe7a47d1-c4f7-4411-bed6-55f8e6fc27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CC0"/>
    <w:rsid w:val="000016FF"/>
    <w:rsid w:val="00003A03"/>
    <w:rsid w:val="0000456A"/>
    <w:rsid w:val="00004D26"/>
    <w:rsid w:val="00004F9F"/>
    <w:rsid w:val="00011187"/>
    <w:rsid w:val="0001206A"/>
    <w:rsid w:val="00012606"/>
    <w:rsid w:val="00012A24"/>
    <w:rsid w:val="00012D1C"/>
    <w:rsid w:val="00013418"/>
    <w:rsid w:val="00013832"/>
    <w:rsid w:val="00014578"/>
    <w:rsid w:val="000171A3"/>
    <w:rsid w:val="000177BF"/>
    <w:rsid w:val="00021670"/>
    <w:rsid w:val="000216F7"/>
    <w:rsid w:val="00021E22"/>
    <w:rsid w:val="00022E17"/>
    <w:rsid w:val="00024745"/>
    <w:rsid w:val="000247F5"/>
    <w:rsid w:val="00024C6A"/>
    <w:rsid w:val="0002516C"/>
    <w:rsid w:val="00025C95"/>
    <w:rsid w:val="000265F3"/>
    <w:rsid w:val="00026C51"/>
    <w:rsid w:val="000301D6"/>
    <w:rsid w:val="00030266"/>
    <w:rsid w:val="00031EC4"/>
    <w:rsid w:val="00032744"/>
    <w:rsid w:val="00032F06"/>
    <w:rsid w:val="0003441F"/>
    <w:rsid w:val="00035271"/>
    <w:rsid w:val="000376BF"/>
    <w:rsid w:val="000403EF"/>
    <w:rsid w:val="000423B5"/>
    <w:rsid w:val="0004399D"/>
    <w:rsid w:val="00043F0C"/>
    <w:rsid w:val="00043F4C"/>
    <w:rsid w:val="000446E0"/>
    <w:rsid w:val="0004560F"/>
    <w:rsid w:val="00046BEC"/>
    <w:rsid w:val="00050014"/>
    <w:rsid w:val="00051857"/>
    <w:rsid w:val="00052640"/>
    <w:rsid w:val="00054AF1"/>
    <w:rsid w:val="00055961"/>
    <w:rsid w:val="00056C10"/>
    <w:rsid w:val="00061F6E"/>
    <w:rsid w:val="00063315"/>
    <w:rsid w:val="00063BDF"/>
    <w:rsid w:val="0006423B"/>
    <w:rsid w:val="00067F15"/>
    <w:rsid w:val="00070FA5"/>
    <w:rsid w:val="000731C4"/>
    <w:rsid w:val="00073348"/>
    <w:rsid w:val="00073644"/>
    <w:rsid w:val="000744E6"/>
    <w:rsid w:val="000757AB"/>
    <w:rsid w:val="00075912"/>
    <w:rsid w:val="00075A1A"/>
    <w:rsid w:val="00077152"/>
    <w:rsid w:val="000803BB"/>
    <w:rsid w:val="000804E7"/>
    <w:rsid w:val="00081470"/>
    <w:rsid w:val="000825D1"/>
    <w:rsid w:val="00082E6E"/>
    <w:rsid w:val="000838E3"/>
    <w:rsid w:val="00084251"/>
    <w:rsid w:val="00085C7E"/>
    <w:rsid w:val="00087289"/>
    <w:rsid w:val="00087CA9"/>
    <w:rsid w:val="000900BF"/>
    <w:rsid w:val="000924E6"/>
    <w:rsid w:val="00093511"/>
    <w:rsid w:val="00094807"/>
    <w:rsid w:val="00095F31"/>
    <w:rsid w:val="000966B3"/>
    <w:rsid w:val="0009786A"/>
    <w:rsid w:val="000A01A1"/>
    <w:rsid w:val="000A03F5"/>
    <w:rsid w:val="000A2CA1"/>
    <w:rsid w:val="000A3BE8"/>
    <w:rsid w:val="000A3DCD"/>
    <w:rsid w:val="000A4003"/>
    <w:rsid w:val="000A445B"/>
    <w:rsid w:val="000A4515"/>
    <w:rsid w:val="000A4E95"/>
    <w:rsid w:val="000A5117"/>
    <w:rsid w:val="000A5D45"/>
    <w:rsid w:val="000A5DEB"/>
    <w:rsid w:val="000B0EFB"/>
    <w:rsid w:val="000B116C"/>
    <w:rsid w:val="000B30B9"/>
    <w:rsid w:val="000B4F4D"/>
    <w:rsid w:val="000B5D0B"/>
    <w:rsid w:val="000B6D92"/>
    <w:rsid w:val="000B7355"/>
    <w:rsid w:val="000B79E4"/>
    <w:rsid w:val="000C08AC"/>
    <w:rsid w:val="000C247D"/>
    <w:rsid w:val="000C33B8"/>
    <w:rsid w:val="000C3A11"/>
    <w:rsid w:val="000C3A28"/>
    <w:rsid w:val="000C46DA"/>
    <w:rsid w:val="000C5B98"/>
    <w:rsid w:val="000C62F0"/>
    <w:rsid w:val="000C6EE8"/>
    <w:rsid w:val="000C7712"/>
    <w:rsid w:val="000C77D0"/>
    <w:rsid w:val="000C7AEF"/>
    <w:rsid w:val="000D0539"/>
    <w:rsid w:val="000D2C5D"/>
    <w:rsid w:val="000D2F44"/>
    <w:rsid w:val="000D314F"/>
    <w:rsid w:val="000D46BE"/>
    <w:rsid w:val="000D4F0D"/>
    <w:rsid w:val="000D5E2D"/>
    <w:rsid w:val="000D65CD"/>
    <w:rsid w:val="000D6AC6"/>
    <w:rsid w:val="000D77AF"/>
    <w:rsid w:val="000D7A8D"/>
    <w:rsid w:val="000D7DA8"/>
    <w:rsid w:val="000E0477"/>
    <w:rsid w:val="000E1A74"/>
    <w:rsid w:val="000E44BA"/>
    <w:rsid w:val="000E4E4A"/>
    <w:rsid w:val="000E59F6"/>
    <w:rsid w:val="000E7A32"/>
    <w:rsid w:val="000F0D5B"/>
    <w:rsid w:val="000F2911"/>
    <w:rsid w:val="000F3E74"/>
    <w:rsid w:val="000F41A7"/>
    <w:rsid w:val="000F4674"/>
    <w:rsid w:val="000F4E28"/>
    <w:rsid w:val="000F68F9"/>
    <w:rsid w:val="000F6D15"/>
    <w:rsid w:val="00101A66"/>
    <w:rsid w:val="00101D25"/>
    <w:rsid w:val="00102404"/>
    <w:rsid w:val="001026D1"/>
    <w:rsid w:val="0010339B"/>
    <w:rsid w:val="00103CF1"/>
    <w:rsid w:val="00104ACC"/>
    <w:rsid w:val="00104BAB"/>
    <w:rsid w:val="00105E6A"/>
    <w:rsid w:val="0010648B"/>
    <w:rsid w:val="00106C42"/>
    <w:rsid w:val="0010738F"/>
    <w:rsid w:val="001076FE"/>
    <w:rsid w:val="00111458"/>
    <w:rsid w:val="0011696D"/>
    <w:rsid w:val="001217C9"/>
    <w:rsid w:val="00121DD7"/>
    <w:rsid w:val="0012285F"/>
    <w:rsid w:val="001234AD"/>
    <w:rsid w:val="001239A2"/>
    <w:rsid w:val="00124044"/>
    <w:rsid w:val="00126438"/>
    <w:rsid w:val="00126AD4"/>
    <w:rsid w:val="00130CC4"/>
    <w:rsid w:val="00131852"/>
    <w:rsid w:val="00131DB7"/>
    <w:rsid w:val="00133969"/>
    <w:rsid w:val="00135792"/>
    <w:rsid w:val="00135E4D"/>
    <w:rsid w:val="00135E55"/>
    <w:rsid w:val="001376E0"/>
    <w:rsid w:val="00137EAA"/>
    <w:rsid w:val="00141150"/>
    <w:rsid w:val="001412B5"/>
    <w:rsid w:val="00141A41"/>
    <w:rsid w:val="00142CF8"/>
    <w:rsid w:val="00144B76"/>
    <w:rsid w:val="00150473"/>
    <w:rsid w:val="001519CB"/>
    <w:rsid w:val="00154AAA"/>
    <w:rsid w:val="00155D44"/>
    <w:rsid w:val="001573B0"/>
    <w:rsid w:val="001601CF"/>
    <w:rsid w:val="001606FD"/>
    <w:rsid w:val="00162832"/>
    <w:rsid w:val="0016300C"/>
    <w:rsid w:val="001641F3"/>
    <w:rsid w:val="001643F2"/>
    <w:rsid w:val="00164624"/>
    <w:rsid w:val="00164747"/>
    <w:rsid w:val="001650C6"/>
    <w:rsid w:val="00165267"/>
    <w:rsid w:val="001652A7"/>
    <w:rsid w:val="00165E92"/>
    <w:rsid w:val="001662C1"/>
    <w:rsid w:val="00167351"/>
    <w:rsid w:val="00167562"/>
    <w:rsid w:val="001705A5"/>
    <w:rsid w:val="00170930"/>
    <w:rsid w:val="00171F55"/>
    <w:rsid w:val="00172772"/>
    <w:rsid w:val="00173180"/>
    <w:rsid w:val="00173D70"/>
    <w:rsid w:val="00174142"/>
    <w:rsid w:val="00180DA5"/>
    <w:rsid w:val="00182BCE"/>
    <w:rsid w:val="001831C4"/>
    <w:rsid w:val="00183B8B"/>
    <w:rsid w:val="001841C9"/>
    <w:rsid w:val="0018509E"/>
    <w:rsid w:val="001870E9"/>
    <w:rsid w:val="00187FB8"/>
    <w:rsid w:val="00191404"/>
    <w:rsid w:val="00191ACC"/>
    <w:rsid w:val="00194AA8"/>
    <w:rsid w:val="00195CC0"/>
    <w:rsid w:val="00195CE2"/>
    <w:rsid w:val="00197818"/>
    <w:rsid w:val="001A1E7D"/>
    <w:rsid w:val="001A3EE8"/>
    <w:rsid w:val="001A4819"/>
    <w:rsid w:val="001A75D4"/>
    <w:rsid w:val="001B183B"/>
    <w:rsid w:val="001B2CBF"/>
    <w:rsid w:val="001B3051"/>
    <w:rsid w:val="001B3C04"/>
    <w:rsid w:val="001B536E"/>
    <w:rsid w:val="001B65F1"/>
    <w:rsid w:val="001B7DC9"/>
    <w:rsid w:val="001C0A42"/>
    <w:rsid w:val="001C17B6"/>
    <w:rsid w:val="001C2072"/>
    <w:rsid w:val="001C2D7C"/>
    <w:rsid w:val="001C3015"/>
    <w:rsid w:val="001C321E"/>
    <w:rsid w:val="001C35EF"/>
    <w:rsid w:val="001C3B17"/>
    <w:rsid w:val="001C5B2F"/>
    <w:rsid w:val="001C5D12"/>
    <w:rsid w:val="001C6F6F"/>
    <w:rsid w:val="001C777A"/>
    <w:rsid w:val="001D2CCD"/>
    <w:rsid w:val="001D3B9A"/>
    <w:rsid w:val="001D71AD"/>
    <w:rsid w:val="001D7C40"/>
    <w:rsid w:val="001D7D6F"/>
    <w:rsid w:val="001E085E"/>
    <w:rsid w:val="001E0921"/>
    <w:rsid w:val="001E1909"/>
    <w:rsid w:val="001E2619"/>
    <w:rsid w:val="001E27CB"/>
    <w:rsid w:val="001E3841"/>
    <w:rsid w:val="001E452E"/>
    <w:rsid w:val="001E4671"/>
    <w:rsid w:val="001E6BB6"/>
    <w:rsid w:val="001E6BD0"/>
    <w:rsid w:val="001F141A"/>
    <w:rsid w:val="001F1505"/>
    <w:rsid w:val="001F168D"/>
    <w:rsid w:val="001F1A04"/>
    <w:rsid w:val="001F1C43"/>
    <w:rsid w:val="001F26EB"/>
    <w:rsid w:val="001F3637"/>
    <w:rsid w:val="001F446D"/>
    <w:rsid w:val="001F4BF0"/>
    <w:rsid w:val="001F51E1"/>
    <w:rsid w:val="001F5A39"/>
    <w:rsid w:val="001F7237"/>
    <w:rsid w:val="00200D6D"/>
    <w:rsid w:val="00200E7B"/>
    <w:rsid w:val="002029EC"/>
    <w:rsid w:val="002038EB"/>
    <w:rsid w:val="00204592"/>
    <w:rsid w:val="00204C71"/>
    <w:rsid w:val="002063A1"/>
    <w:rsid w:val="002116B5"/>
    <w:rsid w:val="00211B37"/>
    <w:rsid w:val="002120CF"/>
    <w:rsid w:val="002159F0"/>
    <w:rsid w:val="0021713D"/>
    <w:rsid w:val="002214D6"/>
    <w:rsid w:val="002268F4"/>
    <w:rsid w:val="00227295"/>
    <w:rsid w:val="00227D13"/>
    <w:rsid w:val="00227D14"/>
    <w:rsid w:val="00233A18"/>
    <w:rsid w:val="00237345"/>
    <w:rsid w:val="00237793"/>
    <w:rsid w:val="00240129"/>
    <w:rsid w:val="002403D6"/>
    <w:rsid w:val="002404E7"/>
    <w:rsid w:val="00240AC6"/>
    <w:rsid w:val="00244542"/>
    <w:rsid w:val="0024476C"/>
    <w:rsid w:val="002469D2"/>
    <w:rsid w:val="002470D6"/>
    <w:rsid w:val="0024779D"/>
    <w:rsid w:val="0025058B"/>
    <w:rsid w:val="00251804"/>
    <w:rsid w:val="0025279B"/>
    <w:rsid w:val="002529AC"/>
    <w:rsid w:val="00252A69"/>
    <w:rsid w:val="002539AA"/>
    <w:rsid w:val="00253BFE"/>
    <w:rsid w:val="00253FAF"/>
    <w:rsid w:val="0025631A"/>
    <w:rsid w:val="002579FE"/>
    <w:rsid w:val="00260EC6"/>
    <w:rsid w:val="00263207"/>
    <w:rsid w:val="00263976"/>
    <w:rsid w:val="00263ECC"/>
    <w:rsid w:val="00264947"/>
    <w:rsid w:val="00264E9A"/>
    <w:rsid w:val="002656EE"/>
    <w:rsid w:val="00266626"/>
    <w:rsid w:val="00270F13"/>
    <w:rsid w:val="002720F2"/>
    <w:rsid w:val="002732C5"/>
    <w:rsid w:val="00274E67"/>
    <w:rsid w:val="00275D11"/>
    <w:rsid w:val="002766B4"/>
    <w:rsid w:val="002768B1"/>
    <w:rsid w:val="00276B1C"/>
    <w:rsid w:val="00277499"/>
    <w:rsid w:val="00277A19"/>
    <w:rsid w:val="00281880"/>
    <w:rsid w:val="0028272A"/>
    <w:rsid w:val="00283A9C"/>
    <w:rsid w:val="00284113"/>
    <w:rsid w:val="0028442E"/>
    <w:rsid w:val="0028453D"/>
    <w:rsid w:val="002851F7"/>
    <w:rsid w:val="0028553E"/>
    <w:rsid w:val="00285C92"/>
    <w:rsid w:val="0028655F"/>
    <w:rsid w:val="00287B92"/>
    <w:rsid w:val="002908FD"/>
    <w:rsid w:val="002913AB"/>
    <w:rsid w:val="00291DE2"/>
    <w:rsid w:val="0029200C"/>
    <w:rsid w:val="0029217D"/>
    <w:rsid w:val="0029259B"/>
    <w:rsid w:val="00293735"/>
    <w:rsid w:val="00293D73"/>
    <w:rsid w:val="002947E7"/>
    <w:rsid w:val="00295C30"/>
    <w:rsid w:val="00296096"/>
    <w:rsid w:val="002962D6"/>
    <w:rsid w:val="0029739D"/>
    <w:rsid w:val="0029754D"/>
    <w:rsid w:val="0029796C"/>
    <w:rsid w:val="002A063C"/>
    <w:rsid w:val="002A2DDC"/>
    <w:rsid w:val="002A33A5"/>
    <w:rsid w:val="002A34E4"/>
    <w:rsid w:val="002A35A1"/>
    <w:rsid w:val="002A395D"/>
    <w:rsid w:val="002A4F0A"/>
    <w:rsid w:val="002A52F0"/>
    <w:rsid w:val="002A556F"/>
    <w:rsid w:val="002A5D43"/>
    <w:rsid w:val="002A6144"/>
    <w:rsid w:val="002A7716"/>
    <w:rsid w:val="002B04A4"/>
    <w:rsid w:val="002B1A97"/>
    <w:rsid w:val="002B3395"/>
    <w:rsid w:val="002B3769"/>
    <w:rsid w:val="002B403D"/>
    <w:rsid w:val="002B4BAB"/>
    <w:rsid w:val="002B4C27"/>
    <w:rsid w:val="002B79B4"/>
    <w:rsid w:val="002B7F7D"/>
    <w:rsid w:val="002C064C"/>
    <w:rsid w:val="002C132C"/>
    <w:rsid w:val="002C177D"/>
    <w:rsid w:val="002C1D86"/>
    <w:rsid w:val="002C26CB"/>
    <w:rsid w:val="002C3AE2"/>
    <w:rsid w:val="002C3C42"/>
    <w:rsid w:val="002C5B2E"/>
    <w:rsid w:val="002C5F7B"/>
    <w:rsid w:val="002C620B"/>
    <w:rsid w:val="002C64B2"/>
    <w:rsid w:val="002C6E75"/>
    <w:rsid w:val="002C7197"/>
    <w:rsid w:val="002D0485"/>
    <w:rsid w:val="002D3622"/>
    <w:rsid w:val="002D43FE"/>
    <w:rsid w:val="002D4F11"/>
    <w:rsid w:val="002E010F"/>
    <w:rsid w:val="002E1A67"/>
    <w:rsid w:val="002E4E7E"/>
    <w:rsid w:val="002E5C04"/>
    <w:rsid w:val="002E633B"/>
    <w:rsid w:val="002E79CF"/>
    <w:rsid w:val="002E7F96"/>
    <w:rsid w:val="002F0395"/>
    <w:rsid w:val="002F0958"/>
    <w:rsid w:val="002F0B6A"/>
    <w:rsid w:val="002F5228"/>
    <w:rsid w:val="002F5713"/>
    <w:rsid w:val="002F5C80"/>
    <w:rsid w:val="002F69D5"/>
    <w:rsid w:val="0030051C"/>
    <w:rsid w:val="00300577"/>
    <w:rsid w:val="003020AE"/>
    <w:rsid w:val="003043E4"/>
    <w:rsid w:val="00305272"/>
    <w:rsid w:val="0030565B"/>
    <w:rsid w:val="0030709B"/>
    <w:rsid w:val="0031052B"/>
    <w:rsid w:val="003115A4"/>
    <w:rsid w:val="00311681"/>
    <w:rsid w:val="003204DF"/>
    <w:rsid w:val="00320C16"/>
    <w:rsid w:val="00321096"/>
    <w:rsid w:val="00321C2C"/>
    <w:rsid w:val="0032552C"/>
    <w:rsid w:val="003255CD"/>
    <w:rsid w:val="00325664"/>
    <w:rsid w:val="00326E67"/>
    <w:rsid w:val="00327B32"/>
    <w:rsid w:val="00327FE9"/>
    <w:rsid w:val="0033186F"/>
    <w:rsid w:val="00331E7D"/>
    <w:rsid w:val="003321A4"/>
    <w:rsid w:val="003328B4"/>
    <w:rsid w:val="00333531"/>
    <w:rsid w:val="00334AA0"/>
    <w:rsid w:val="00334E81"/>
    <w:rsid w:val="003370A7"/>
    <w:rsid w:val="00341B7D"/>
    <w:rsid w:val="00341FFC"/>
    <w:rsid w:val="003431A6"/>
    <w:rsid w:val="00343F6C"/>
    <w:rsid w:val="003441F0"/>
    <w:rsid w:val="00346516"/>
    <w:rsid w:val="00347C60"/>
    <w:rsid w:val="0035070D"/>
    <w:rsid w:val="0035106C"/>
    <w:rsid w:val="00353ED7"/>
    <w:rsid w:val="003558A1"/>
    <w:rsid w:val="00356B99"/>
    <w:rsid w:val="00357568"/>
    <w:rsid w:val="0036013A"/>
    <w:rsid w:val="00362BB0"/>
    <w:rsid w:val="00371CE6"/>
    <w:rsid w:val="00371E65"/>
    <w:rsid w:val="00373804"/>
    <w:rsid w:val="003754E1"/>
    <w:rsid w:val="00376B25"/>
    <w:rsid w:val="00380104"/>
    <w:rsid w:val="00380B3A"/>
    <w:rsid w:val="00381A60"/>
    <w:rsid w:val="00382A88"/>
    <w:rsid w:val="00384FC0"/>
    <w:rsid w:val="00385339"/>
    <w:rsid w:val="00386F1D"/>
    <w:rsid w:val="003904F0"/>
    <w:rsid w:val="003938A4"/>
    <w:rsid w:val="00393C3A"/>
    <w:rsid w:val="0039400A"/>
    <w:rsid w:val="00394AD9"/>
    <w:rsid w:val="003955BE"/>
    <w:rsid w:val="0039741F"/>
    <w:rsid w:val="003977AE"/>
    <w:rsid w:val="003A0D6E"/>
    <w:rsid w:val="003A1EB3"/>
    <w:rsid w:val="003A49EA"/>
    <w:rsid w:val="003A65DA"/>
    <w:rsid w:val="003A6F19"/>
    <w:rsid w:val="003B070C"/>
    <w:rsid w:val="003B09DD"/>
    <w:rsid w:val="003B0D77"/>
    <w:rsid w:val="003B2C87"/>
    <w:rsid w:val="003B3042"/>
    <w:rsid w:val="003B36D4"/>
    <w:rsid w:val="003B3B1B"/>
    <w:rsid w:val="003B5318"/>
    <w:rsid w:val="003B76E0"/>
    <w:rsid w:val="003B7B08"/>
    <w:rsid w:val="003C2150"/>
    <w:rsid w:val="003C220D"/>
    <w:rsid w:val="003C27C6"/>
    <w:rsid w:val="003C2803"/>
    <w:rsid w:val="003C5451"/>
    <w:rsid w:val="003C676A"/>
    <w:rsid w:val="003D3221"/>
    <w:rsid w:val="003D5A6F"/>
    <w:rsid w:val="003D69B1"/>
    <w:rsid w:val="003D6DB0"/>
    <w:rsid w:val="003D7A0F"/>
    <w:rsid w:val="003E1272"/>
    <w:rsid w:val="003E19B1"/>
    <w:rsid w:val="003E321C"/>
    <w:rsid w:val="003E4C80"/>
    <w:rsid w:val="003E5141"/>
    <w:rsid w:val="003E5724"/>
    <w:rsid w:val="003E5757"/>
    <w:rsid w:val="003E6717"/>
    <w:rsid w:val="003E7685"/>
    <w:rsid w:val="003F02F8"/>
    <w:rsid w:val="003F121F"/>
    <w:rsid w:val="003F5720"/>
    <w:rsid w:val="003F663B"/>
    <w:rsid w:val="003F683B"/>
    <w:rsid w:val="003F6FA1"/>
    <w:rsid w:val="003F7EBD"/>
    <w:rsid w:val="00401144"/>
    <w:rsid w:val="0040312D"/>
    <w:rsid w:val="0040326C"/>
    <w:rsid w:val="004039E0"/>
    <w:rsid w:val="00404847"/>
    <w:rsid w:val="0040623C"/>
    <w:rsid w:val="00406D49"/>
    <w:rsid w:val="004072C0"/>
    <w:rsid w:val="0040762C"/>
    <w:rsid w:val="00410284"/>
    <w:rsid w:val="00410B43"/>
    <w:rsid w:val="00411231"/>
    <w:rsid w:val="0041587A"/>
    <w:rsid w:val="00416CF2"/>
    <w:rsid w:val="004215A2"/>
    <w:rsid w:val="00421EF3"/>
    <w:rsid w:val="00422800"/>
    <w:rsid w:val="00423706"/>
    <w:rsid w:val="00423F08"/>
    <w:rsid w:val="00425291"/>
    <w:rsid w:val="0042537F"/>
    <w:rsid w:val="00425BC3"/>
    <w:rsid w:val="00425D8E"/>
    <w:rsid w:val="00425E03"/>
    <w:rsid w:val="00426E58"/>
    <w:rsid w:val="00427A1A"/>
    <w:rsid w:val="00427C6D"/>
    <w:rsid w:val="00433115"/>
    <w:rsid w:val="00433E6A"/>
    <w:rsid w:val="004348E1"/>
    <w:rsid w:val="00435010"/>
    <w:rsid w:val="004361FE"/>
    <w:rsid w:val="00436B1E"/>
    <w:rsid w:val="00437139"/>
    <w:rsid w:val="004376C1"/>
    <w:rsid w:val="004449AA"/>
    <w:rsid w:val="00444ED3"/>
    <w:rsid w:val="0044573E"/>
    <w:rsid w:val="00445A48"/>
    <w:rsid w:val="00445CA1"/>
    <w:rsid w:val="0044702D"/>
    <w:rsid w:val="0045063D"/>
    <w:rsid w:val="00450648"/>
    <w:rsid w:val="00451310"/>
    <w:rsid w:val="0045184A"/>
    <w:rsid w:val="004526F6"/>
    <w:rsid w:val="00452971"/>
    <w:rsid w:val="00453604"/>
    <w:rsid w:val="00454DCD"/>
    <w:rsid w:val="004551EC"/>
    <w:rsid w:val="0045543F"/>
    <w:rsid w:val="0045568E"/>
    <w:rsid w:val="0045585C"/>
    <w:rsid w:val="00455D01"/>
    <w:rsid w:val="00456186"/>
    <w:rsid w:val="00456792"/>
    <w:rsid w:val="00456C56"/>
    <w:rsid w:val="00457176"/>
    <w:rsid w:val="004575F5"/>
    <w:rsid w:val="00457C21"/>
    <w:rsid w:val="00460806"/>
    <w:rsid w:val="004615C8"/>
    <w:rsid w:val="00463030"/>
    <w:rsid w:val="00463F86"/>
    <w:rsid w:val="0046774C"/>
    <w:rsid w:val="0047057B"/>
    <w:rsid w:val="004718CB"/>
    <w:rsid w:val="004729A1"/>
    <w:rsid w:val="00472AB0"/>
    <w:rsid w:val="00472AD2"/>
    <w:rsid w:val="004731AB"/>
    <w:rsid w:val="00473A08"/>
    <w:rsid w:val="00475111"/>
    <w:rsid w:val="00475551"/>
    <w:rsid w:val="0047614C"/>
    <w:rsid w:val="0048040F"/>
    <w:rsid w:val="00480802"/>
    <w:rsid w:val="00481EE4"/>
    <w:rsid w:val="00483300"/>
    <w:rsid w:val="00483B81"/>
    <w:rsid w:val="00483ED9"/>
    <w:rsid w:val="00483F69"/>
    <w:rsid w:val="0048470A"/>
    <w:rsid w:val="00485893"/>
    <w:rsid w:val="00486DA2"/>
    <w:rsid w:val="00486F31"/>
    <w:rsid w:val="00487BD8"/>
    <w:rsid w:val="00487E04"/>
    <w:rsid w:val="00490849"/>
    <w:rsid w:val="0049093B"/>
    <w:rsid w:val="004912DA"/>
    <w:rsid w:val="00492815"/>
    <w:rsid w:val="00492B53"/>
    <w:rsid w:val="004932A8"/>
    <w:rsid w:val="004937DA"/>
    <w:rsid w:val="00494F6C"/>
    <w:rsid w:val="00495097"/>
    <w:rsid w:val="00496542"/>
    <w:rsid w:val="00497E26"/>
    <w:rsid w:val="004A3498"/>
    <w:rsid w:val="004A3A9A"/>
    <w:rsid w:val="004A3E4E"/>
    <w:rsid w:val="004A4FF9"/>
    <w:rsid w:val="004A5E88"/>
    <w:rsid w:val="004A69F1"/>
    <w:rsid w:val="004A7D6D"/>
    <w:rsid w:val="004B0AB2"/>
    <w:rsid w:val="004B43E5"/>
    <w:rsid w:val="004B4628"/>
    <w:rsid w:val="004B4714"/>
    <w:rsid w:val="004B4838"/>
    <w:rsid w:val="004B5172"/>
    <w:rsid w:val="004B6793"/>
    <w:rsid w:val="004B7DD3"/>
    <w:rsid w:val="004C14EB"/>
    <w:rsid w:val="004C1810"/>
    <w:rsid w:val="004C196D"/>
    <w:rsid w:val="004C26B9"/>
    <w:rsid w:val="004C2D80"/>
    <w:rsid w:val="004C2F29"/>
    <w:rsid w:val="004C2FD2"/>
    <w:rsid w:val="004C3D8A"/>
    <w:rsid w:val="004C4A5E"/>
    <w:rsid w:val="004C5E01"/>
    <w:rsid w:val="004C65FB"/>
    <w:rsid w:val="004C71D0"/>
    <w:rsid w:val="004D0623"/>
    <w:rsid w:val="004D167A"/>
    <w:rsid w:val="004D58A3"/>
    <w:rsid w:val="004D603A"/>
    <w:rsid w:val="004D6635"/>
    <w:rsid w:val="004D6C85"/>
    <w:rsid w:val="004E21C1"/>
    <w:rsid w:val="004E2F19"/>
    <w:rsid w:val="004E2FE7"/>
    <w:rsid w:val="004E2FEB"/>
    <w:rsid w:val="004E37ED"/>
    <w:rsid w:val="004E46F6"/>
    <w:rsid w:val="004E49AF"/>
    <w:rsid w:val="004E5C73"/>
    <w:rsid w:val="004E61D2"/>
    <w:rsid w:val="004E7045"/>
    <w:rsid w:val="004E70D4"/>
    <w:rsid w:val="004E72C9"/>
    <w:rsid w:val="004E738C"/>
    <w:rsid w:val="004F31EC"/>
    <w:rsid w:val="004F477D"/>
    <w:rsid w:val="004F6A8A"/>
    <w:rsid w:val="004F6E91"/>
    <w:rsid w:val="004F75FF"/>
    <w:rsid w:val="00500517"/>
    <w:rsid w:val="00501BE1"/>
    <w:rsid w:val="0050213D"/>
    <w:rsid w:val="00502619"/>
    <w:rsid w:val="00503F83"/>
    <w:rsid w:val="005040EC"/>
    <w:rsid w:val="0050463C"/>
    <w:rsid w:val="005046CF"/>
    <w:rsid w:val="00504C13"/>
    <w:rsid w:val="00506BA2"/>
    <w:rsid w:val="00510AA7"/>
    <w:rsid w:val="00513712"/>
    <w:rsid w:val="00514733"/>
    <w:rsid w:val="00516382"/>
    <w:rsid w:val="0051647C"/>
    <w:rsid w:val="005170D5"/>
    <w:rsid w:val="005218C9"/>
    <w:rsid w:val="00522D25"/>
    <w:rsid w:val="0052378C"/>
    <w:rsid w:val="005238FC"/>
    <w:rsid w:val="00524E76"/>
    <w:rsid w:val="00526E1B"/>
    <w:rsid w:val="00531C11"/>
    <w:rsid w:val="0053399A"/>
    <w:rsid w:val="0053523F"/>
    <w:rsid w:val="005352E8"/>
    <w:rsid w:val="00535CF7"/>
    <w:rsid w:val="00535DA3"/>
    <w:rsid w:val="00540577"/>
    <w:rsid w:val="005411B3"/>
    <w:rsid w:val="00542242"/>
    <w:rsid w:val="00543DAA"/>
    <w:rsid w:val="00543F77"/>
    <w:rsid w:val="0054458E"/>
    <w:rsid w:val="00544E0D"/>
    <w:rsid w:val="00545161"/>
    <w:rsid w:val="0054601F"/>
    <w:rsid w:val="0054775D"/>
    <w:rsid w:val="00550B27"/>
    <w:rsid w:val="00550FEB"/>
    <w:rsid w:val="005528B2"/>
    <w:rsid w:val="00554F54"/>
    <w:rsid w:val="00556952"/>
    <w:rsid w:val="00557508"/>
    <w:rsid w:val="005577DF"/>
    <w:rsid w:val="00560663"/>
    <w:rsid w:val="00562159"/>
    <w:rsid w:val="0056292C"/>
    <w:rsid w:val="005636C0"/>
    <w:rsid w:val="005639A8"/>
    <w:rsid w:val="00563B87"/>
    <w:rsid w:val="005646F2"/>
    <w:rsid w:val="00567A37"/>
    <w:rsid w:val="00567F20"/>
    <w:rsid w:val="00567F66"/>
    <w:rsid w:val="005708DF"/>
    <w:rsid w:val="005709C6"/>
    <w:rsid w:val="00571CFA"/>
    <w:rsid w:val="005727BC"/>
    <w:rsid w:val="005740F4"/>
    <w:rsid w:val="0057573E"/>
    <w:rsid w:val="005757DD"/>
    <w:rsid w:val="00576198"/>
    <w:rsid w:val="00576BFD"/>
    <w:rsid w:val="00576E3D"/>
    <w:rsid w:val="00580BCC"/>
    <w:rsid w:val="00582D74"/>
    <w:rsid w:val="00583E47"/>
    <w:rsid w:val="00585E20"/>
    <w:rsid w:val="005860FB"/>
    <w:rsid w:val="005922DE"/>
    <w:rsid w:val="005929ED"/>
    <w:rsid w:val="00592A64"/>
    <w:rsid w:val="005946EE"/>
    <w:rsid w:val="005957E7"/>
    <w:rsid w:val="005963C0"/>
    <w:rsid w:val="00597557"/>
    <w:rsid w:val="005A1563"/>
    <w:rsid w:val="005A1CBA"/>
    <w:rsid w:val="005A28E7"/>
    <w:rsid w:val="005A2AB2"/>
    <w:rsid w:val="005A30AE"/>
    <w:rsid w:val="005A3180"/>
    <w:rsid w:val="005A35F0"/>
    <w:rsid w:val="005A4F2A"/>
    <w:rsid w:val="005A5445"/>
    <w:rsid w:val="005A5DBC"/>
    <w:rsid w:val="005A792A"/>
    <w:rsid w:val="005A7A8E"/>
    <w:rsid w:val="005B111F"/>
    <w:rsid w:val="005B1395"/>
    <w:rsid w:val="005B1971"/>
    <w:rsid w:val="005B1AE4"/>
    <w:rsid w:val="005B2A48"/>
    <w:rsid w:val="005B3540"/>
    <w:rsid w:val="005B3B67"/>
    <w:rsid w:val="005B57FB"/>
    <w:rsid w:val="005C02E8"/>
    <w:rsid w:val="005C0AAC"/>
    <w:rsid w:val="005C0B82"/>
    <w:rsid w:val="005C222E"/>
    <w:rsid w:val="005C2A47"/>
    <w:rsid w:val="005C506C"/>
    <w:rsid w:val="005C56F1"/>
    <w:rsid w:val="005C57B6"/>
    <w:rsid w:val="005C6138"/>
    <w:rsid w:val="005D01FD"/>
    <w:rsid w:val="005D032A"/>
    <w:rsid w:val="005D0AF3"/>
    <w:rsid w:val="005D1555"/>
    <w:rsid w:val="005D2982"/>
    <w:rsid w:val="005D2CCA"/>
    <w:rsid w:val="005D575B"/>
    <w:rsid w:val="005D7AC1"/>
    <w:rsid w:val="005E1F94"/>
    <w:rsid w:val="005E26E4"/>
    <w:rsid w:val="005E4FE8"/>
    <w:rsid w:val="005E719A"/>
    <w:rsid w:val="005F01F0"/>
    <w:rsid w:val="005F10E9"/>
    <w:rsid w:val="005F1939"/>
    <w:rsid w:val="005F2CB8"/>
    <w:rsid w:val="005F2FF5"/>
    <w:rsid w:val="005F33A2"/>
    <w:rsid w:val="005F3903"/>
    <w:rsid w:val="005F4687"/>
    <w:rsid w:val="005F5112"/>
    <w:rsid w:val="005F5872"/>
    <w:rsid w:val="005F5CA6"/>
    <w:rsid w:val="005F65CC"/>
    <w:rsid w:val="005F674D"/>
    <w:rsid w:val="005F6792"/>
    <w:rsid w:val="005F7F2A"/>
    <w:rsid w:val="00603275"/>
    <w:rsid w:val="00603CA7"/>
    <w:rsid w:val="006068F1"/>
    <w:rsid w:val="006100C3"/>
    <w:rsid w:val="006103EA"/>
    <w:rsid w:val="006118C4"/>
    <w:rsid w:val="00611AC9"/>
    <w:rsid w:val="0061293D"/>
    <w:rsid w:val="00614323"/>
    <w:rsid w:val="0061480E"/>
    <w:rsid w:val="00616013"/>
    <w:rsid w:val="00617305"/>
    <w:rsid w:val="00620907"/>
    <w:rsid w:val="00623DB5"/>
    <w:rsid w:val="006303C7"/>
    <w:rsid w:val="0063087D"/>
    <w:rsid w:val="00630ACA"/>
    <w:rsid w:val="00630C67"/>
    <w:rsid w:val="0063164F"/>
    <w:rsid w:val="0063272F"/>
    <w:rsid w:val="0063576E"/>
    <w:rsid w:val="006359BC"/>
    <w:rsid w:val="006369DC"/>
    <w:rsid w:val="006402AE"/>
    <w:rsid w:val="006405BB"/>
    <w:rsid w:val="00640EF3"/>
    <w:rsid w:val="00642035"/>
    <w:rsid w:val="006426D7"/>
    <w:rsid w:val="006447C9"/>
    <w:rsid w:val="00645612"/>
    <w:rsid w:val="00646326"/>
    <w:rsid w:val="00646CBD"/>
    <w:rsid w:val="00646D4D"/>
    <w:rsid w:val="00647A4A"/>
    <w:rsid w:val="00647E15"/>
    <w:rsid w:val="006523A0"/>
    <w:rsid w:val="0065243A"/>
    <w:rsid w:val="00652571"/>
    <w:rsid w:val="006536F5"/>
    <w:rsid w:val="00653C08"/>
    <w:rsid w:val="0065412E"/>
    <w:rsid w:val="00654B46"/>
    <w:rsid w:val="00655D4F"/>
    <w:rsid w:val="00655E13"/>
    <w:rsid w:val="006576D8"/>
    <w:rsid w:val="00661A8B"/>
    <w:rsid w:val="00662317"/>
    <w:rsid w:val="006623F5"/>
    <w:rsid w:val="00663495"/>
    <w:rsid w:val="00663C33"/>
    <w:rsid w:val="00665657"/>
    <w:rsid w:val="00666359"/>
    <w:rsid w:val="0067027E"/>
    <w:rsid w:val="006702BE"/>
    <w:rsid w:val="00670430"/>
    <w:rsid w:val="006708E3"/>
    <w:rsid w:val="00672828"/>
    <w:rsid w:val="00672BB3"/>
    <w:rsid w:val="0067365A"/>
    <w:rsid w:val="0067529C"/>
    <w:rsid w:val="006766A2"/>
    <w:rsid w:val="0068014C"/>
    <w:rsid w:val="00680F96"/>
    <w:rsid w:val="006813DF"/>
    <w:rsid w:val="00681B0F"/>
    <w:rsid w:val="0068278E"/>
    <w:rsid w:val="00685875"/>
    <w:rsid w:val="00685B8A"/>
    <w:rsid w:val="00686937"/>
    <w:rsid w:val="006870B7"/>
    <w:rsid w:val="00687415"/>
    <w:rsid w:val="006874C8"/>
    <w:rsid w:val="006912B4"/>
    <w:rsid w:val="00692A19"/>
    <w:rsid w:val="0069360F"/>
    <w:rsid w:val="00694EF2"/>
    <w:rsid w:val="00695C55"/>
    <w:rsid w:val="00696356"/>
    <w:rsid w:val="00696D66"/>
    <w:rsid w:val="00697414"/>
    <w:rsid w:val="0069762B"/>
    <w:rsid w:val="00697FB7"/>
    <w:rsid w:val="006A0CEF"/>
    <w:rsid w:val="006A330E"/>
    <w:rsid w:val="006A6B4F"/>
    <w:rsid w:val="006A7024"/>
    <w:rsid w:val="006B038E"/>
    <w:rsid w:val="006B0CFD"/>
    <w:rsid w:val="006B1039"/>
    <w:rsid w:val="006B236B"/>
    <w:rsid w:val="006B2E1D"/>
    <w:rsid w:val="006B329A"/>
    <w:rsid w:val="006B4C84"/>
    <w:rsid w:val="006B4FA0"/>
    <w:rsid w:val="006B6109"/>
    <w:rsid w:val="006B679C"/>
    <w:rsid w:val="006C06C2"/>
    <w:rsid w:val="006C0DD5"/>
    <w:rsid w:val="006C1688"/>
    <w:rsid w:val="006C4223"/>
    <w:rsid w:val="006C54A5"/>
    <w:rsid w:val="006C6C4F"/>
    <w:rsid w:val="006C7145"/>
    <w:rsid w:val="006D2DDE"/>
    <w:rsid w:val="006D3DA3"/>
    <w:rsid w:val="006D422F"/>
    <w:rsid w:val="006D5316"/>
    <w:rsid w:val="006D536F"/>
    <w:rsid w:val="006D6432"/>
    <w:rsid w:val="006E041F"/>
    <w:rsid w:val="006E1F77"/>
    <w:rsid w:val="006E2BC8"/>
    <w:rsid w:val="006E3212"/>
    <w:rsid w:val="006E3562"/>
    <w:rsid w:val="006E39EB"/>
    <w:rsid w:val="006E467D"/>
    <w:rsid w:val="006E4ABF"/>
    <w:rsid w:val="006E5A6F"/>
    <w:rsid w:val="006E7641"/>
    <w:rsid w:val="006F0098"/>
    <w:rsid w:val="006F0E6D"/>
    <w:rsid w:val="006F134A"/>
    <w:rsid w:val="006F3853"/>
    <w:rsid w:val="006F4648"/>
    <w:rsid w:val="006F4CF7"/>
    <w:rsid w:val="006F6EA8"/>
    <w:rsid w:val="007041BE"/>
    <w:rsid w:val="007050AB"/>
    <w:rsid w:val="0070523C"/>
    <w:rsid w:val="00707242"/>
    <w:rsid w:val="00707456"/>
    <w:rsid w:val="00707D22"/>
    <w:rsid w:val="00711A3C"/>
    <w:rsid w:val="00712787"/>
    <w:rsid w:val="00713972"/>
    <w:rsid w:val="0071514D"/>
    <w:rsid w:val="00715315"/>
    <w:rsid w:val="0071538F"/>
    <w:rsid w:val="00721676"/>
    <w:rsid w:val="007229F7"/>
    <w:rsid w:val="00723EDF"/>
    <w:rsid w:val="00724BA3"/>
    <w:rsid w:val="00727139"/>
    <w:rsid w:val="00727B2D"/>
    <w:rsid w:val="00732031"/>
    <w:rsid w:val="007330FD"/>
    <w:rsid w:val="007341C3"/>
    <w:rsid w:val="00734471"/>
    <w:rsid w:val="00735017"/>
    <w:rsid w:val="007364D5"/>
    <w:rsid w:val="00736BA0"/>
    <w:rsid w:val="00737934"/>
    <w:rsid w:val="007413CD"/>
    <w:rsid w:val="00741C87"/>
    <w:rsid w:val="0074288A"/>
    <w:rsid w:val="007444B9"/>
    <w:rsid w:val="00745906"/>
    <w:rsid w:val="00745984"/>
    <w:rsid w:val="0074663B"/>
    <w:rsid w:val="00746911"/>
    <w:rsid w:val="0074712B"/>
    <w:rsid w:val="007502AA"/>
    <w:rsid w:val="00750843"/>
    <w:rsid w:val="00750BCF"/>
    <w:rsid w:val="00750EA7"/>
    <w:rsid w:val="00751273"/>
    <w:rsid w:val="0075200C"/>
    <w:rsid w:val="00752E2E"/>
    <w:rsid w:val="007549FB"/>
    <w:rsid w:val="007602AA"/>
    <w:rsid w:val="00760670"/>
    <w:rsid w:val="00762424"/>
    <w:rsid w:val="0076280C"/>
    <w:rsid w:val="007629E8"/>
    <w:rsid w:val="00762FFB"/>
    <w:rsid w:val="007630B4"/>
    <w:rsid w:val="00763C45"/>
    <w:rsid w:val="007660FB"/>
    <w:rsid w:val="00767608"/>
    <w:rsid w:val="00767BD3"/>
    <w:rsid w:val="007702A1"/>
    <w:rsid w:val="00770321"/>
    <w:rsid w:val="007716E4"/>
    <w:rsid w:val="00773AD6"/>
    <w:rsid w:val="00773BF0"/>
    <w:rsid w:val="007755DA"/>
    <w:rsid w:val="00775A62"/>
    <w:rsid w:val="007775DB"/>
    <w:rsid w:val="007833B8"/>
    <w:rsid w:val="00783BF6"/>
    <w:rsid w:val="00783FA4"/>
    <w:rsid w:val="0078495D"/>
    <w:rsid w:val="00786085"/>
    <w:rsid w:val="00786975"/>
    <w:rsid w:val="00787C3F"/>
    <w:rsid w:val="00787D51"/>
    <w:rsid w:val="00791DEF"/>
    <w:rsid w:val="00792688"/>
    <w:rsid w:val="00793526"/>
    <w:rsid w:val="0079770F"/>
    <w:rsid w:val="007A0C30"/>
    <w:rsid w:val="007A12A2"/>
    <w:rsid w:val="007A2041"/>
    <w:rsid w:val="007A2165"/>
    <w:rsid w:val="007A2550"/>
    <w:rsid w:val="007A3026"/>
    <w:rsid w:val="007A387B"/>
    <w:rsid w:val="007A5786"/>
    <w:rsid w:val="007A5FA0"/>
    <w:rsid w:val="007A7234"/>
    <w:rsid w:val="007B24A4"/>
    <w:rsid w:val="007B3604"/>
    <w:rsid w:val="007B3710"/>
    <w:rsid w:val="007B3B25"/>
    <w:rsid w:val="007B3D3A"/>
    <w:rsid w:val="007B5E47"/>
    <w:rsid w:val="007C2AA9"/>
    <w:rsid w:val="007C2CCF"/>
    <w:rsid w:val="007C33F3"/>
    <w:rsid w:val="007C4D81"/>
    <w:rsid w:val="007C545E"/>
    <w:rsid w:val="007C5C65"/>
    <w:rsid w:val="007C6BCB"/>
    <w:rsid w:val="007C6BFB"/>
    <w:rsid w:val="007C7287"/>
    <w:rsid w:val="007D1F73"/>
    <w:rsid w:val="007D33E7"/>
    <w:rsid w:val="007D3AF8"/>
    <w:rsid w:val="007D3D57"/>
    <w:rsid w:val="007D69BF"/>
    <w:rsid w:val="007E0F17"/>
    <w:rsid w:val="007E14B8"/>
    <w:rsid w:val="007E17B6"/>
    <w:rsid w:val="007E1BB7"/>
    <w:rsid w:val="007E235B"/>
    <w:rsid w:val="007E3AD3"/>
    <w:rsid w:val="007E3D3E"/>
    <w:rsid w:val="007E61E7"/>
    <w:rsid w:val="007F0F90"/>
    <w:rsid w:val="007F14C0"/>
    <w:rsid w:val="007F2660"/>
    <w:rsid w:val="007F3E8A"/>
    <w:rsid w:val="007F4887"/>
    <w:rsid w:val="007F60A4"/>
    <w:rsid w:val="007F71B9"/>
    <w:rsid w:val="007F797D"/>
    <w:rsid w:val="00800326"/>
    <w:rsid w:val="00801BFB"/>
    <w:rsid w:val="008028F0"/>
    <w:rsid w:val="00803113"/>
    <w:rsid w:val="00803E56"/>
    <w:rsid w:val="00805C51"/>
    <w:rsid w:val="008062C2"/>
    <w:rsid w:val="00807852"/>
    <w:rsid w:val="00810029"/>
    <w:rsid w:val="008106D0"/>
    <w:rsid w:val="00812F18"/>
    <w:rsid w:val="00813D44"/>
    <w:rsid w:val="00815E6E"/>
    <w:rsid w:val="00817032"/>
    <w:rsid w:val="00821D43"/>
    <w:rsid w:val="008233C9"/>
    <w:rsid w:val="00823ADB"/>
    <w:rsid w:val="00824B07"/>
    <w:rsid w:val="00824D0A"/>
    <w:rsid w:val="008250C0"/>
    <w:rsid w:val="008256D8"/>
    <w:rsid w:val="008259B0"/>
    <w:rsid w:val="00826AB4"/>
    <w:rsid w:val="008272D4"/>
    <w:rsid w:val="0082745E"/>
    <w:rsid w:val="00830567"/>
    <w:rsid w:val="0083084F"/>
    <w:rsid w:val="00831447"/>
    <w:rsid w:val="008328BC"/>
    <w:rsid w:val="008328E8"/>
    <w:rsid w:val="008329FF"/>
    <w:rsid w:val="008351BF"/>
    <w:rsid w:val="00836AA0"/>
    <w:rsid w:val="00842662"/>
    <w:rsid w:val="00842C9D"/>
    <w:rsid w:val="008433A7"/>
    <w:rsid w:val="00844DE1"/>
    <w:rsid w:val="008453BD"/>
    <w:rsid w:val="008454EF"/>
    <w:rsid w:val="00846A30"/>
    <w:rsid w:val="00847236"/>
    <w:rsid w:val="00847DEB"/>
    <w:rsid w:val="00847F60"/>
    <w:rsid w:val="008523F5"/>
    <w:rsid w:val="00853432"/>
    <w:rsid w:val="00854884"/>
    <w:rsid w:val="00854C85"/>
    <w:rsid w:val="00855952"/>
    <w:rsid w:val="008567C9"/>
    <w:rsid w:val="008611BB"/>
    <w:rsid w:val="00861A84"/>
    <w:rsid w:val="00861B94"/>
    <w:rsid w:val="008636A2"/>
    <w:rsid w:val="008636F1"/>
    <w:rsid w:val="0086452F"/>
    <w:rsid w:val="00865A32"/>
    <w:rsid w:val="00866D16"/>
    <w:rsid w:val="00867FD5"/>
    <w:rsid w:val="008704E7"/>
    <w:rsid w:val="00870516"/>
    <w:rsid w:val="0087052E"/>
    <w:rsid w:val="00871207"/>
    <w:rsid w:val="00871E18"/>
    <w:rsid w:val="00872135"/>
    <w:rsid w:val="00873F94"/>
    <w:rsid w:val="008740CA"/>
    <w:rsid w:val="00875FD0"/>
    <w:rsid w:val="008766C6"/>
    <w:rsid w:val="0087771A"/>
    <w:rsid w:val="00881C5C"/>
    <w:rsid w:val="00882CB3"/>
    <w:rsid w:val="0088449E"/>
    <w:rsid w:val="00884FA5"/>
    <w:rsid w:val="00886015"/>
    <w:rsid w:val="008864C0"/>
    <w:rsid w:val="00887FAF"/>
    <w:rsid w:val="00890917"/>
    <w:rsid w:val="00891384"/>
    <w:rsid w:val="008931A6"/>
    <w:rsid w:val="00894868"/>
    <w:rsid w:val="00894E50"/>
    <w:rsid w:val="00897720"/>
    <w:rsid w:val="00897EA6"/>
    <w:rsid w:val="008A067C"/>
    <w:rsid w:val="008A0E7C"/>
    <w:rsid w:val="008A148D"/>
    <w:rsid w:val="008A1BCB"/>
    <w:rsid w:val="008A3D2B"/>
    <w:rsid w:val="008A5042"/>
    <w:rsid w:val="008A64DD"/>
    <w:rsid w:val="008A6ED4"/>
    <w:rsid w:val="008A7CD5"/>
    <w:rsid w:val="008B1381"/>
    <w:rsid w:val="008B2AB6"/>
    <w:rsid w:val="008B3040"/>
    <w:rsid w:val="008B3FD6"/>
    <w:rsid w:val="008B49E5"/>
    <w:rsid w:val="008B56D9"/>
    <w:rsid w:val="008C4ABB"/>
    <w:rsid w:val="008C5FE2"/>
    <w:rsid w:val="008D3A62"/>
    <w:rsid w:val="008D6A82"/>
    <w:rsid w:val="008E059E"/>
    <w:rsid w:val="008E0998"/>
    <w:rsid w:val="008E0BB4"/>
    <w:rsid w:val="008E171E"/>
    <w:rsid w:val="008E245D"/>
    <w:rsid w:val="008E29FD"/>
    <w:rsid w:val="008E37F4"/>
    <w:rsid w:val="008E438C"/>
    <w:rsid w:val="008E4C92"/>
    <w:rsid w:val="008E7C6A"/>
    <w:rsid w:val="008F0AE4"/>
    <w:rsid w:val="008F0BAD"/>
    <w:rsid w:val="008F13C2"/>
    <w:rsid w:val="008F14E1"/>
    <w:rsid w:val="008F3D84"/>
    <w:rsid w:val="008F50C7"/>
    <w:rsid w:val="008F55C8"/>
    <w:rsid w:val="008F5EA3"/>
    <w:rsid w:val="008F688D"/>
    <w:rsid w:val="008F699B"/>
    <w:rsid w:val="008F751D"/>
    <w:rsid w:val="008F7882"/>
    <w:rsid w:val="0090094D"/>
    <w:rsid w:val="00900D05"/>
    <w:rsid w:val="009023C0"/>
    <w:rsid w:val="009033C9"/>
    <w:rsid w:val="00905BC0"/>
    <w:rsid w:val="00906FDB"/>
    <w:rsid w:val="009070A8"/>
    <w:rsid w:val="00907E51"/>
    <w:rsid w:val="00911785"/>
    <w:rsid w:val="00911812"/>
    <w:rsid w:val="00911929"/>
    <w:rsid w:val="00911F17"/>
    <w:rsid w:val="009122BA"/>
    <w:rsid w:val="00912880"/>
    <w:rsid w:val="00912D93"/>
    <w:rsid w:val="00915DB3"/>
    <w:rsid w:val="009169BC"/>
    <w:rsid w:val="00917DA9"/>
    <w:rsid w:val="00920266"/>
    <w:rsid w:val="00920370"/>
    <w:rsid w:val="0092202E"/>
    <w:rsid w:val="00923D15"/>
    <w:rsid w:val="00924484"/>
    <w:rsid w:val="0092511D"/>
    <w:rsid w:val="00926C0D"/>
    <w:rsid w:val="00926F21"/>
    <w:rsid w:val="00927410"/>
    <w:rsid w:val="0093006C"/>
    <w:rsid w:val="00930431"/>
    <w:rsid w:val="00930506"/>
    <w:rsid w:val="00930DDC"/>
    <w:rsid w:val="00931C1E"/>
    <w:rsid w:val="00932162"/>
    <w:rsid w:val="00933530"/>
    <w:rsid w:val="0093389F"/>
    <w:rsid w:val="009345F9"/>
    <w:rsid w:val="00936D75"/>
    <w:rsid w:val="00937974"/>
    <w:rsid w:val="00937D66"/>
    <w:rsid w:val="00941864"/>
    <w:rsid w:val="009420C9"/>
    <w:rsid w:val="0094241D"/>
    <w:rsid w:val="00943D10"/>
    <w:rsid w:val="00944821"/>
    <w:rsid w:val="00946DC4"/>
    <w:rsid w:val="0095508A"/>
    <w:rsid w:val="00955788"/>
    <w:rsid w:val="00955B01"/>
    <w:rsid w:val="00956039"/>
    <w:rsid w:val="009566C6"/>
    <w:rsid w:val="00956E6D"/>
    <w:rsid w:val="0096164F"/>
    <w:rsid w:val="0096266A"/>
    <w:rsid w:val="0096347C"/>
    <w:rsid w:val="0096350E"/>
    <w:rsid w:val="00965109"/>
    <w:rsid w:val="009651C0"/>
    <w:rsid w:val="009664B1"/>
    <w:rsid w:val="00966C44"/>
    <w:rsid w:val="009702D1"/>
    <w:rsid w:val="009710EC"/>
    <w:rsid w:val="00974BB4"/>
    <w:rsid w:val="00974DBF"/>
    <w:rsid w:val="00975D66"/>
    <w:rsid w:val="00975FBF"/>
    <w:rsid w:val="00977B15"/>
    <w:rsid w:val="0098111F"/>
    <w:rsid w:val="00981B5D"/>
    <w:rsid w:val="009822DF"/>
    <w:rsid w:val="00982621"/>
    <w:rsid w:val="0098623B"/>
    <w:rsid w:val="009865FA"/>
    <w:rsid w:val="00991D1C"/>
    <w:rsid w:val="00991DE4"/>
    <w:rsid w:val="00993453"/>
    <w:rsid w:val="00994D9A"/>
    <w:rsid w:val="0099501F"/>
    <w:rsid w:val="009953B8"/>
    <w:rsid w:val="009954DA"/>
    <w:rsid w:val="0099622A"/>
    <w:rsid w:val="009969E5"/>
    <w:rsid w:val="00997A70"/>
    <w:rsid w:val="009A3E62"/>
    <w:rsid w:val="009A6158"/>
    <w:rsid w:val="009A70E7"/>
    <w:rsid w:val="009A75BB"/>
    <w:rsid w:val="009B339E"/>
    <w:rsid w:val="009B562B"/>
    <w:rsid w:val="009B66C6"/>
    <w:rsid w:val="009B71B2"/>
    <w:rsid w:val="009B7E1B"/>
    <w:rsid w:val="009C469D"/>
    <w:rsid w:val="009C4DAA"/>
    <w:rsid w:val="009C5270"/>
    <w:rsid w:val="009C7CB9"/>
    <w:rsid w:val="009D142E"/>
    <w:rsid w:val="009D153A"/>
    <w:rsid w:val="009D29BD"/>
    <w:rsid w:val="009D3752"/>
    <w:rsid w:val="009D431E"/>
    <w:rsid w:val="009D6387"/>
    <w:rsid w:val="009E03A4"/>
    <w:rsid w:val="009E07B4"/>
    <w:rsid w:val="009E1F65"/>
    <w:rsid w:val="009E3083"/>
    <w:rsid w:val="009E35F4"/>
    <w:rsid w:val="009E5946"/>
    <w:rsid w:val="009E62D9"/>
    <w:rsid w:val="009E7A98"/>
    <w:rsid w:val="009F076A"/>
    <w:rsid w:val="009F0989"/>
    <w:rsid w:val="009F15C3"/>
    <w:rsid w:val="009F4D6A"/>
    <w:rsid w:val="009F5386"/>
    <w:rsid w:val="009F6AEB"/>
    <w:rsid w:val="009F70B4"/>
    <w:rsid w:val="00A00247"/>
    <w:rsid w:val="00A00283"/>
    <w:rsid w:val="00A00BCD"/>
    <w:rsid w:val="00A00E0D"/>
    <w:rsid w:val="00A047D0"/>
    <w:rsid w:val="00A05162"/>
    <w:rsid w:val="00A052CF"/>
    <w:rsid w:val="00A10F03"/>
    <w:rsid w:val="00A12823"/>
    <w:rsid w:val="00A132AA"/>
    <w:rsid w:val="00A1512A"/>
    <w:rsid w:val="00A1527F"/>
    <w:rsid w:val="00A15CBD"/>
    <w:rsid w:val="00A160A8"/>
    <w:rsid w:val="00A160E5"/>
    <w:rsid w:val="00A2043A"/>
    <w:rsid w:val="00A20C8F"/>
    <w:rsid w:val="00A240FA"/>
    <w:rsid w:val="00A247D7"/>
    <w:rsid w:val="00A25263"/>
    <w:rsid w:val="00A25D1B"/>
    <w:rsid w:val="00A26C29"/>
    <w:rsid w:val="00A3077D"/>
    <w:rsid w:val="00A30EB0"/>
    <w:rsid w:val="00A313B5"/>
    <w:rsid w:val="00A314E0"/>
    <w:rsid w:val="00A337BE"/>
    <w:rsid w:val="00A34BF7"/>
    <w:rsid w:val="00A35676"/>
    <w:rsid w:val="00A35E02"/>
    <w:rsid w:val="00A35FF5"/>
    <w:rsid w:val="00A37306"/>
    <w:rsid w:val="00A373DB"/>
    <w:rsid w:val="00A3763F"/>
    <w:rsid w:val="00A40B2A"/>
    <w:rsid w:val="00A40BE3"/>
    <w:rsid w:val="00A44875"/>
    <w:rsid w:val="00A44AC3"/>
    <w:rsid w:val="00A46137"/>
    <w:rsid w:val="00A46B85"/>
    <w:rsid w:val="00A5076B"/>
    <w:rsid w:val="00A526A8"/>
    <w:rsid w:val="00A536C7"/>
    <w:rsid w:val="00A53C92"/>
    <w:rsid w:val="00A54C38"/>
    <w:rsid w:val="00A551A0"/>
    <w:rsid w:val="00A552AA"/>
    <w:rsid w:val="00A557D3"/>
    <w:rsid w:val="00A56B2C"/>
    <w:rsid w:val="00A5798B"/>
    <w:rsid w:val="00A57BBA"/>
    <w:rsid w:val="00A57C16"/>
    <w:rsid w:val="00A61A9C"/>
    <w:rsid w:val="00A61FAB"/>
    <w:rsid w:val="00A62CE7"/>
    <w:rsid w:val="00A63B12"/>
    <w:rsid w:val="00A63E96"/>
    <w:rsid w:val="00A64177"/>
    <w:rsid w:val="00A65365"/>
    <w:rsid w:val="00A65E07"/>
    <w:rsid w:val="00A660AE"/>
    <w:rsid w:val="00A668A1"/>
    <w:rsid w:val="00A66C03"/>
    <w:rsid w:val="00A70E56"/>
    <w:rsid w:val="00A713F5"/>
    <w:rsid w:val="00A7343C"/>
    <w:rsid w:val="00A77C00"/>
    <w:rsid w:val="00A8033F"/>
    <w:rsid w:val="00A825CE"/>
    <w:rsid w:val="00A831F8"/>
    <w:rsid w:val="00A83A56"/>
    <w:rsid w:val="00A840F6"/>
    <w:rsid w:val="00A84192"/>
    <w:rsid w:val="00A8523F"/>
    <w:rsid w:val="00A8629A"/>
    <w:rsid w:val="00A86E79"/>
    <w:rsid w:val="00A8715D"/>
    <w:rsid w:val="00A909F7"/>
    <w:rsid w:val="00A90B2B"/>
    <w:rsid w:val="00A9202E"/>
    <w:rsid w:val="00A926E3"/>
    <w:rsid w:val="00A94203"/>
    <w:rsid w:val="00A94CA4"/>
    <w:rsid w:val="00A970E3"/>
    <w:rsid w:val="00A974F7"/>
    <w:rsid w:val="00AA05DB"/>
    <w:rsid w:val="00AA27D9"/>
    <w:rsid w:val="00AA2C4F"/>
    <w:rsid w:val="00AA306C"/>
    <w:rsid w:val="00AA3F45"/>
    <w:rsid w:val="00AA4261"/>
    <w:rsid w:val="00AA508E"/>
    <w:rsid w:val="00AA510A"/>
    <w:rsid w:val="00AA665A"/>
    <w:rsid w:val="00AA7458"/>
    <w:rsid w:val="00AA75F8"/>
    <w:rsid w:val="00AB0139"/>
    <w:rsid w:val="00AB0D5B"/>
    <w:rsid w:val="00AB3C27"/>
    <w:rsid w:val="00AB4835"/>
    <w:rsid w:val="00AB4DFE"/>
    <w:rsid w:val="00AB4F53"/>
    <w:rsid w:val="00AB5A10"/>
    <w:rsid w:val="00AB6D30"/>
    <w:rsid w:val="00AB7AF7"/>
    <w:rsid w:val="00AC2E5A"/>
    <w:rsid w:val="00AC3547"/>
    <w:rsid w:val="00AC4243"/>
    <w:rsid w:val="00AC4AB9"/>
    <w:rsid w:val="00AC5129"/>
    <w:rsid w:val="00AC5E17"/>
    <w:rsid w:val="00AC64EE"/>
    <w:rsid w:val="00AC65B4"/>
    <w:rsid w:val="00AC7061"/>
    <w:rsid w:val="00AD121E"/>
    <w:rsid w:val="00AD19F3"/>
    <w:rsid w:val="00AD2772"/>
    <w:rsid w:val="00AD3797"/>
    <w:rsid w:val="00AD5155"/>
    <w:rsid w:val="00AD5FEC"/>
    <w:rsid w:val="00AD62FA"/>
    <w:rsid w:val="00AD7DCD"/>
    <w:rsid w:val="00AD7EAB"/>
    <w:rsid w:val="00AE0EAB"/>
    <w:rsid w:val="00AE1E24"/>
    <w:rsid w:val="00AE2626"/>
    <w:rsid w:val="00AE2EA4"/>
    <w:rsid w:val="00AE306E"/>
    <w:rsid w:val="00AE424F"/>
    <w:rsid w:val="00AE4AF4"/>
    <w:rsid w:val="00AE529E"/>
    <w:rsid w:val="00AE5503"/>
    <w:rsid w:val="00AE665E"/>
    <w:rsid w:val="00AE6CEF"/>
    <w:rsid w:val="00AE7640"/>
    <w:rsid w:val="00AF2473"/>
    <w:rsid w:val="00AF2747"/>
    <w:rsid w:val="00AF59B7"/>
    <w:rsid w:val="00AF674B"/>
    <w:rsid w:val="00AF6CBB"/>
    <w:rsid w:val="00AF7AD6"/>
    <w:rsid w:val="00B000BB"/>
    <w:rsid w:val="00B01468"/>
    <w:rsid w:val="00B04BAB"/>
    <w:rsid w:val="00B10ABC"/>
    <w:rsid w:val="00B11118"/>
    <w:rsid w:val="00B115B0"/>
    <w:rsid w:val="00B11B3E"/>
    <w:rsid w:val="00B127A1"/>
    <w:rsid w:val="00B15D93"/>
    <w:rsid w:val="00B16444"/>
    <w:rsid w:val="00B168A9"/>
    <w:rsid w:val="00B178B8"/>
    <w:rsid w:val="00B212E5"/>
    <w:rsid w:val="00B216B1"/>
    <w:rsid w:val="00B22B11"/>
    <w:rsid w:val="00B2332B"/>
    <w:rsid w:val="00B23DC5"/>
    <w:rsid w:val="00B24701"/>
    <w:rsid w:val="00B256B7"/>
    <w:rsid w:val="00B258B8"/>
    <w:rsid w:val="00B262CE"/>
    <w:rsid w:val="00B26889"/>
    <w:rsid w:val="00B311DC"/>
    <w:rsid w:val="00B32C7E"/>
    <w:rsid w:val="00B3318D"/>
    <w:rsid w:val="00B3331E"/>
    <w:rsid w:val="00B3361E"/>
    <w:rsid w:val="00B338E0"/>
    <w:rsid w:val="00B34503"/>
    <w:rsid w:val="00B34DE9"/>
    <w:rsid w:val="00B36588"/>
    <w:rsid w:val="00B378C8"/>
    <w:rsid w:val="00B405BD"/>
    <w:rsid w:val="00B40F3D"/>
    <w:rsid w:val="00B41AE2"/>
    <w:rsid w:val="00B458D7"/>
    <w:rsid w:val="00B4648E"/>
    <w:rsid w:val="00B47C28"/>
    <w:rsid w:val="00B47FCC"/>
    <w:rsid w:val="00B522C0"/>
    <w:rsid w:val="00B56A2C"/>
    <w:rsid w:val="00B57327"/>
    <w:rsid w:val="00B57D94"/>
    <w:rsid w:val="00B57DF1"/>
    <w:rsid w:val="00B57F0E"/>
    <w:rsid w:val="00B61874"/>
    <w:rsid w:val="00B62873"/>
    <w:rsid w:val="00B63499"/>
    <w:rsid w:val="00B64301"/>
    <w:rsid w:val="00B661F7"/>
    <w:rsid w:val="00B71F8C"/>
    <w:rsid w:val="00B72862"/>
    <w:rsid w:val="00B73C6E"/>
    <w:rsid w:val="00B74096"/>
    <w:rsid w:val="00B7448D"/>
    <w:rsid w:val="00B75471"/>
    <w:rsid w:val="00B75D01"/>
    <w:rsid w:val="00B76FF6"/>
    <w:rsid w:val="00B77052"/>
    <w:rsid w:val="00B7746F"/>
    <w:rsid w:val="00B80A2A"/>
    <w:rsid w:val="00B81EC8"/>
    <w:rsid w:val="00B82207"/>
    <w:rsid w:val="00B8343A"/>
    <w:rsid w:val="00B84600"/>
    <w:rsid w:val="00B847A4"/>
    <w:rsid w:val="00B84AB9"/>
    <w:rsid w:val="00B8500E"/>
    <w:rsid w:val="00B9026E"/>
    <w:rsid w:val="00B90A92"/>
    <w:rsid w:val="00B90B90"/>
    <w:rsid w:val="00B9133A"/>
    <w:rsid w:val="00B91D7A"/>
    <w:rsid w:val="00B92B03"/>
    <w:rsid w:val="00B948D5"/>
    <w:rsid w:val="00B956BE"/>
    <w:rsid w:val="00BA1981"/>
    <w:rsid w:val="00BA3C13"/>
    <w:rsid w:val="00BA5303"/>
    <w:rsid w:val="00BA595A"/>
    <w:rsid w:val="00BA6632"/>
    <w:rsid w:val="00BB222F"/>
    <w:rsid w:val="00BB3CDB"/>
    <w:rsid w:val="00BB4743"/>
    <w:rsid w:val="00BB47AC"/>
    <w:rsid w:val="00BB68B5"/>
    <w:rsid w:val="00BB7B42"/>
    <w:rsid w:val="00BC0262"/>
    <w:rsid w:val="00BC02A4"/>
    <w:rsid w:val="00BC0576"/>
    <w:rsid w:val="00BC2134"/>
    <w:rsid w:val="00BC2E8E"/>
    <w:rsid w:val="00BC3693"/>
    <w:rsid w:val="00BC38AD"/>
    <w:rsid w:val="00BC3EAC"/>
    <w:rsid w:val="00BC45F2"/>
    <w:rsid w:val="00BC56A3"/>
    <w:rsid w:val="00BC5890"/>
    <w:rsid w:val="00BC5E88"/>
    <w:rsid w:val="00BC642E"/>
    <w:rsid w:val="00BC69B8"/>
    <w:rsid w:val="00BD0295"/>
    <w:rsid w:val="00BD1112"/>
    <w:rsid w:val="00BD12C5"/>
    <w:rsid w:val="00BD1D02"/>
    <w:rsid w:val="00BD2A39"/>
    <w:rsid w:val="00BD3AB1"/>
    <w:rsid w:val="00BD4B4D"/>
    <w:rsid w:val="00BD4FDC"/>
    <w:rsid w:val="00BD6744"/>
    <w:rsid w:val="00BD689F"/>
    <w:rsid w:val="00BD7A37"/>
    <w:rsid w:val="00BE04EA"/>
    <w:rsid w:val="00BE159E"/>
    <w:rsid w:val="00BE6D8E"/>
    <w:rsid w:val="00BF0AB1"/>
    <w:rsid w:val="00BF191A"/>
    <w:rsid w:val="00BF1A9C"/>
    <w:rsid w:val="00BF2082"/>
    <w:rsid w:val="00BF4115"/>
    <w:rsid w:val="00BF7E97"/>
    <w:rsid w:val="00C00884"/>
    <w:rsid w:val="00C00A42"/>
    <w:rsid w:val="00C01C68"/>
    <w:rsid w:val="00C027AC"/>
    <w:rsid w:val="00C03AE0"/>
    <w:rsid w:val="00C0468C"/>
    <w:rsid w:val="00C059D0"/>
    <w:rsid w:val="00C06961"/>
    <w:rsid w:val="00C078BC"/>
    <w:rsid w:val="00C10995"/>
    <w:rsid w:val="00C11025"/>
    <w:rsid w:val="00C119B6"/>
    <w:rsid w:val="00C13400"/>
    <w:rsid w:val="00C13CEA"/>
    <w:rsid w:val="00C14969"/>
    <w:rsid w:val="00C259B1"/>
    <w:rsid w:val="00C262D9"/>
    <w:rsid w:val="00C26796"/>
    <w:rsid w:val="00C26F0E"/>
    <w:rsid w:val="00C30548"/>
    <w:rsid w:val="00C311C9"/>
    <w:rsid w:val="00C331A6"/>
    <w:rsid w:val="00C333B3"/>
    <w:rsid w:val="00C338CF"/>
    <w:rsid w:val="00C342C2"/>
    <w:rsid w:val="00C3431F"/>
    <w:rsid w:val="00C3504C"/>
    <w:rsid w:val="00C35891"/>
    <w:rsid w:val="00C367BE"/>
    <w:rsid w:val="00C3767D"/>
    <w:rsid w:val="00C408D3"/>
    <w:rsid w:val="00C41C32"/>
    <w:rsid w:val="00C42072"/>
    <w:rsid w:val="00C42192"/>
    <w:rsid w:val="00C42948"/>
    <w:rsid w:val="00C429E2"/>
    <w:rsid w:val="00C440EB"/>
    <w:rsid w:val="00C4425D"/>
    <w:rsid w:val="00C44BC5"/>
    <w:rsid w:val="00C45B2B"/>
    <w:rsid w:val="00C46D50"/>
    <w:rsid w:val="00C50172"/>
    <w:rsid w:val="00C50518"/>
    <w:rsid w:val="00C53214"/>
    <w:rsid w:val="00C54C33"/>
    <w:rsid w:val="00C56513"/>
    <w:rsid w:val="00C6050C"/>
    <w:rsid w:val="00C607E0"/>
    <w:rsid w:val="00C60F44"/>
    <w:rsid w:val="00C61555"/>
    <w:rsid w:val="00C616B5"/>
    <w:rsid w:val="00C62C0F"/>
    <w:rsid w:val="00C630C1"/>
    <w:rsid w:val="00C65DE8"/>
    <w:rsid w:val="00C661B1"/>
    <w:rsid w:val="00C66CB3"/>
    <w:rsid w:val="00C6753F"/>
    <w:rsid w:val="00C7105B"/>
    <w:rsid w:val="00C710CE"/>
    <w:rsid w:val="00C71C83"/>
    <w:rsid w:val="00C74E9C"/>
    <w:rsid w:val="00C75019"/>
    <w:rsid w:val="00C75333"/>
    <w:rsid w:val="00C762C3"/>
    <w:rsid w:val="00C77542"/>
    <w:rsid w:val="00C77ACF"/>
    <w:rsid w:val="00C81115"/>
    <w:rsid w:val="00C81D52"/>
    <w:rsid w:val="00C82435"/>
    <w:rsid w:val="00C8548A"/>
    <w:rsid w:val="00C86376"/>
    <w:rsid w:val="00C92893"/>
    <w:rsid w:val="00C929C6"/>
    <w:rsid w:val="00C92A0C"/>
    <w:rsid w:val="00C94C1A"/>
    <w:rsid w:val="00C954B2"/>
    <w:rsid w:val="00CA0FFC"/>
    <w:rsid w:val="00CA2FC3"/>
    <w:rsid w:val="00CA3012"/>
    <w:rsid w:val="00CA3360"/>
    <w:rsid w:val="00CA34E3"/>
    <w:rsid w:val="00CB032B"/>
    <w:rsid w:val="00CB0B8A"/>
    <w:rsid w:val="00CB1CFF"/>
    <w:rsid w:val="00CB1D13"/>
    <w:rsid w:val="00CB4EA3"/>
    <w:rsid w:val="00CB5927"/>
    <w:rsid w:val="00CB6757"/>
    <w:rsid w:val="00CC211A"/>
    <w:rsid w:val="00CC3BF7"/>
    <w:rsid w:val="00CC4754"/>
    <w:rsid w:val="00CC4FC4"/>
    <w:rsid w:val="00CC5044"/>
    <w:rsid w:val="00CC5140"/>
    <w:rsid w:val="00CC67C5"/>
    <w:rsid w:val="00CC7853"/>
    <w:rsid w:val="00CD02A5"/>
    <w:rsid w:val="00CD0A87"/>
    <w:rsid w:val="00CD15DE"/>
    <w:rsid w:val="00CD3F42"/>
    <w:rsid w:val="00CD48E6"/>
    <w:rsid w:val="00CD507B"/>
    <w:rsid w:val="00CD6407"/>
    <w:rsid w:val="00CE30DC"/>
    <w:rsid w:val="00CE3207"/>
    <w:rsid w:val="00CE4856"/>
    <w:rsid w:val="00CE494D"/>
    <w:rsid w:val="00CE7550"/>
    <w:rsid w:val="00CE7D0A"/>
    <w:rsid w:val="00CF049A"/>
    <w:rsid w:val="00CF0959"/>
    <w:rsid w:val="00CF0FCA"/>
    <w:rsid w:val="00CF12FA"/>
    <w:rsid w:val="00CF361C"/>
    <w:rsid w:val="00CF3C03"/>
    <w:rsid w:val="00CF41C6"/>
    <w:rsid w:val="00CF4C72"/>
    <w:rsid w:val="00CF5E67"/>
    <w:rsid w:val="00CF78B6"/>
    <w:rsid w:val="00D00FC1"/>
    <w:rsid w:val="00D01906"/>
    <w:rsid w:val="00D04588"/>
    <w:rsid w:val="00D05041"/>
    <w:rsid w:val="00D055E7"/>
    <w:rsid w:val="00D05641"/>
    <w:rsid w:val="00D06B77"/>
    <w:rsid w:val="00D077EF"/>
    <w:rsid w:val="00D1049C"/>
    <w:rsid w:val="00D11323"/>
    <w:rsid w:val="00D133A9"/>
    <w:rsid w:val="00D13587"/>
    <w:rsid w:val="00D1486B"/>
    <w:rsid w:val="00D154D0"/>
    <w:rsid w:val="00D15D31"/>
    <w:rsid w:val="00D16120"/>
    <w:rsid w:val="00D168C2"/>
    <w:rsid w:val="00D206FD"/>
    <w:rsid w:val="00D20FF1"/>
    <w:rsid w:val="00D218F9"/>
    <w:rsid w:val="00D21F81"/>
    <w:rsid w:val="00D22FA6"/>
    <w:rsid w:val="00D243C7"/>
    <w:rsid w:val="00D307A0"/>
    <w:rsid w:val="00D307DF"/>
    <w:rsid w:val="00D30948"/>
    <w:rsid w:val="00D317D0"/>
    <w:rsid w:val="00D32F57"/>
    <w:rsid w:val="00D346D0"/>
    <w:rsid w:val="00D34FEA"/>
    <w:rsid w:val="00D37DFF"/>
    <w:rsid w:val="00D43821"/>
    <w:rsid w:val="00D4391E"/>
    <w:rsid w:val="00D43E26"/>
    <w:rsid w:val="00D505EA"/>
    <w:rsid w:val="00D51BB9"/>
    <w:rsid w:val="00D521DB"/>
    <w:rsid w:val="00D5220F"/>
    <w:rsid w:val="00D539B7"/>
    <w:rsid w:val="00D54269"/>
    <w:rsid w:val="00D55947"/>
    <w:rsid w:val="00D57CD7"/>
    <w:rsid w:val="00D600DC"/>
    <w:rsid w:val="00D62160"/>
    <w:rsid w:val="00D62999"/>
    <w:rsid w:val="00D63461"/>
    <w:rsid w:val="00D63584"/>
    <w:rsid w:val="00D63F24"/>
    <w:rsid w:val="00D65252"/>
    <w:rsid w:val="00D6625B"/>
    <w:rsid w:val="00D666E8"/>
    <w:rsid w:val="00D66E55"/>
    <w:rsid w:val="00D70366"/>
    <w:rsid w:val="00D705BD"/>
    <w:rsid w:val="00D70FDE"/>
    <w:rsid w:val="00D72838"/>
    <w:rsid w:val="00D742D4"/>
    <w:rsid w:val="00D74CB9"/>
    <w:rsid w:val="00D7540A"/>
    <w:rsid w:val="00D757EB"/>
    <w:rsid w:val="00D80093"/>
    <w:rsid w:val="00D807B2"/>
    <w:rsid w:val="00D82FC8"/>
    <w:rsid w:val="00D84626"/>
    <w:rsid w:val="00D86B2F"/>
    <w:rsid w:val="00D87E24"/>
    <w:rsid w:val="00D912B9"/>
    <w:rsid w:val="00D9163F"/>
    <w:rsid w:val="00D916D6"/>
    <w:rsid w:val="00D92997"/>
    <w:rsid w:val="00D9539E"/>
    <w:rsid w:val="00D95B1C"/>
    <w:rsid w:val="00DA2C0C"/>
    <w:rsid w:val="00DA30E9"/>
    <w:rsid w:val="00DA3101"/>
    <w:rsid w:val="00DA3D95"/>
    <w:rsid w:val="00DA4A69"/>
    <w:rsid w:val="00DA523B"/>
    <w:rsid w:val="00DA5D27"/>
    <w:rsid w:val="00DA635F"/>
    <w:rsid w:val="00DB10ED"/>
    <w:rsid w:val="00DB1413"/>
    <w:rsid w:val="00DB21F3"/>
    <w:rsid w:val="00DB40DB"/>
    <w:rsid w:val="00DB43E6"/>
    <w:rsid w:val="00DB5667"/>
    <w:rsid w:val="00DB6DD1"/>
    <w:rsid w:val="00DB6E98"/>
    <w:rsid w:val="00DB6EDD"/>
    <w:rsid w:val="00DB72E0"/>
    <w:rsid w:val="00DB7BAC"/>
    <w:rsid w:val="00DC1DD4"/>
    <w:rsid w:val="00DC1F15"/>
    <w:rsid w:val="00DC21F6"/>
    <w:rsid w:val="00DC39E3"/>
    <w:rsid w:val="00DC484F"/>
    <w:rsid w:val="00DC4ED1"/>
    <w:rsid w:val="00DC665A"/>
    <w:rsid w:val="00DD031E"/>
    <w:rsid w:val="00DD1A5E"/>
    <w:rsid w:val="00DD206D"/>
    <w:rsid w:val="00DD2501"/>
    <w:rsid w:val="00DD2641"/>
    <w:rsid w:val="00DD3088"/>
    <w:rsid w:val="00DD43B2"/>
    <w:rsid w:val="00DD5F5F"/>
    <w:rsid w:val="00DD6002"/>
    <w:rsid w:val="00DD613D"/>
    <w:rsid w:val="00DD6B81"/>
    <w:rsid w:val="00DD7F9C"/>
    <w:rsid w:val="00DE015E"/>
    <w:rsid w:val="00DE036B"/>
    <w:rsid w:val="00DE1385"/>
    <w:rsid w:val="00DE460F"/>
    <w:rsid w:val="00DE5304"/>
    <w:rsid w:val="00DE5681"/>
    <w:rsid w:val="00DE56EC"/>
    <w:rsid w:val="00DE58B4"/>
    <w:rsid w:val="00DE5F98"/>
    <w:rsid w:val="00DE6EA7"/>
    <w:rsid w:val="00DF03F6"/>
    <w:rsid w:val="00DF06E5"/>
    <w:rsid w:val="00DF2002"/>
    <w:rsid w:val="00DF3225"/>
    <w:rsid w:val="00DF443D"/>
    <w:rsid w:val="00DF5765"/>
    <w:rsid w:val="00E01B1B"/>
    <w:rsid w:val="00E023DC"/>
    <w:rsid w:val="00E02758"/>
    <w:rsid w:val="00E02C17"/>
    <w:rsid w:val="00E04B49"/>
    <w:rsid w:val="00E06538"/>
    <w:rsid w:val="00E067A5"/>
    <w:rsid w:val="00E06867"/>
    <w:rsid w:val="00E06F59"/>
    <w:rsid w:val="00E1084C"/>
    <w:rsid w:val="00E11741"/>
    <w:rsid w:val="00E12BE0"/>
    <w:rsid w:val="00E12CD9"/>
    <w:rsid w:val="00E136FF"/>
    <w:rsid w:val="00E1373E"/>
    <w:rsid w:val="00E148AB"/>
    <w:rsid w:val="00E14AC6"/>
    <w:rsid w:val="00E15948"/>
    <w:rsid w:val="00E17677"/>
    <w:rsid w:val="00E17C90"/>
    <w:rsid w:val="00E228E7"/>
    <w:rsid w:val="00E256F3"/>
    <w:rsid w:val="00E2588E"/>
    <w:rsid w:val="00E27671"/>
    <w:rsid w:val="00E27E61"/>
    <w:rsid w:val="00E30624"/>
    <w:rsid w:val="00E3232C"/>
    <w:rsid w:val="00E327D9"/>
    <w:rsid w:val="00E3531C"/>
    <w:rsid w:val="00E4250B"/>
    <w:rsid w:val="00E42691"/>
    <w:rsid w:val="00E429A6"/>
    <w:rsid w:val="00E4345D"/>
    <w:rsid w:val="00E44EB3"/>
    <w:rsid w:val="00E45AB9"/>
    <w:rsid w:val="00E45D6E"/>
    <w:rsid w:val="00E46BF9"/>
    <w:rsid w:val="00E52E34"/>
    <w:rsid w:val="00E5355D"/>
    <w:rsid w:val="00E60091"/>
    <w:rsid w:val="00E601F3"/>
    <w:rsid w:val="00E61ECA"/>
    <w:rsid w:val="00E62CDA"/>
    <w:rsid w:val="00E62DA6"/>
    <w:rsid w:val="00E645D4"/>
    <w:rsid w:val="00E64D1F"/>
    <w:rsid w:val="00E67458"/>
    <w:rsid w:val="00E67747"/>
    <w:rsid w:val="00E679BE"/>
    <w:rsid w:val="00E70E40"/>
    <w:rsid w:val="00E70FA8"/>
    <w:rsid w:val="00E72D3F"/>
    <w:rsid w:val="00E73464"/>
    <w:rsid w:val="00E75412"/>
    <w:rsid w:val="00E80141"/>
    <w:rsid w:val="00E80EEA"/>
    <w:rsid w:val="00E8152D"/>
    <w:rsid w:val="00E819CC"/>
    <w:rsid w:val="00E83172"/>
    <w:rsid w:val="00E83BBE"/>
    <w:rsid w:val="00E83C96"/>
    <w:rsid w:val="00E84716"/>
    <w:rsid w:val="00E84903"/>
    <w:rsid w:val="00E86046"/>
    <w:rsid w:val="00E86C57"/>
    <w:rsid w:val="00E87684"/>
    <w:rsid w:val="00E909A8"/>
    <w:rsid w:val="00E9182F"/>
    <w:rsid w:val="00E932D4"/>
    <w:rsid w:val="00E93DDC"/>
    <w:rsid w:val="00E974BD"/>
    <w:rsid w:val="00EA098C"/>
    <w:rsid w:val="00EA41AD"/>
    <w:rsid w:val="00EA5DE7"/>
    <w:rsid w:val="00EA5FEB"/>
    <w:rsid w:val="00EA7DE6"/>
    <w:rsid w:val="00EB06E3"/>
    <w:rsid w:val="00EB105D"/>
    <w:rsid w:val="00EB2300"/>
    <w:rsid w:val="00EB285C"/>
    <w:rsid w:val="00EB42C8"/>
    <w:rsid w:val="00EB447D"/>
    <w:rsid w:val="00EB47E4"/>
    <w:rsid w:val="00EB5B4C"/>
    <w:rsid w:val="00EC0BCC"/>
    <w:rsid w:val="00EC0F5D"/>
    <w:rsid w:val="00EC18AA"/>
    <w:rsid w:val="00EC3DB3"/>
    <w:rsid w:val="00EC4305"/>
    <w:rsid w:val="00EC4328"/>
    <w:rsid w:val="00EC6875"/>
    <w:rsid w:val="00EC694B"/>
    <w:rsid w:val="00EC69F1"/>
    <w:rsid w:val="00EC6AE4"/>
    <w:rsid w:val="00EC715E"/>
    <w:rsid w:val="00ED158A"/>
    <w:rsid w:val="00ED2D46"/>
    <w:rsid w:val="00ED4380"/>
    <w:rsid w:val="00ED4C26"/>
    <w:rsid w:val="00ED5098"/>
    <w:rsid w:val="00ED538F"/>
    <w:rsid w:val="00EE0374"/>
    <w:rsid w:val="00EE10B5"/>
    <w:rsid w:val="00EE142D"/>
    <w:rsid w:val="00EE1C28"/>
    <w:rsid w:val="00EE1EDE"/>
    <w:rsid w:val="00EE28DB"/>
    <w:rsid w:val="00EE6991"/>
    <w:rsid w:val="00EE6B11"/>
    <w:rsid w:val="00EE6FC5"/>
    <w:rsid w:val="00EF26C7"/>
    <w:rsid w:val="00EF441B"/>
    <w:rsid w:val="00EF46B0"/>
    <w:rsid w:val="00EF4F34"/>
    <w:rsid w:val="00EF59AF"/>
    <w:rsid w:val="00EF77EB"/>
    <w:rsid w:val="00F00ADA"/>
    <w:rsid w:val="00F02F97"/>
    <w:rsid w:val="00F03820"/>
    <w:rsid w:val="00F0400A"/>
    <w:rsid w:val="00F06BFE"/>
    <w:rsid w:val="00F0705E"/>
    <w:rsid w:val="00F0732B"/>
    <w:rsid w:val="00F10C1C"/>
    <w:rsid w:val="00F11AFB"/>
    <w:rsid w:val="00F12E86"/>
    <w:rsid w:val="00F14FF8"/>
    <w:rsid w:val="00F15776"/>
    <w:rsid w:val="00F1647B"/>
    <w:rsid w:val="00F17B1B"/>
    <w:rsid w:val="00F17DFF"/>
    <w:rsid w:val="00F217BF"/>
    <w:rsid w:val="00F21C30"/>
    <w:rsid w:val="00F22646"/>
    <w:rsid w:val="00F22923"/>
    <w:rsid w:val="00F24028"/>
    <w:rsid w:val="00F261F7"/>
    <w:rsid w:val="00F265A5"/>
    <w:rsid w:val="00F2735B"/>
    <w:rsid w:val="00F30942"/>
    <w:rsid w:val="00F31AED"/>
    <w:rsid w:val="00F32A97"/>
    <w:rsid w:val="00F33FBB"/>
    <w:rsid w:val="00F347D2"/>
    <w:rsid w:val="00F3488E"/>
    <w:rsid w:val="00F362F1"/>
    <w:rsid w:val="00F37715"/>
    <w:rsid w:val="00F3776E"/>
    <w:rsid w:val="00F3789D"/>
    <w:rsid w:val="00F37DE2"/>
    <w:rsid w:val="00F37FF3"/>
    <w:rsid w:val="00F4073A"/>
    <w:rsid w:val="00F4169D"/>
    <w:rsid w:val="00F435D4"/>
    <w:rsid w:val="00F43787"/>
    <w:rsid w:val="00F43E8C"/>
    <w:rsid w:val="00F4430C"/>
    <w:rsid w:val="00F447CB"/>
    <w:rsid w:val="00F4530D"/>
    <w:rsid w:val="00F455A8"/>
    <w:rsid w:val="00F470F9"/>
    <w:rsid w:val="00F52BB0"/>
    <w:rsid w:val="00F52BE8"/>
    <w:rsid w:val="00F5455A"/>
    <w:rsid w:val="00F54F6E"/>
    <w:rsid w:val="00F569AF"/>
    <w:rsid w:val="00F56A0D"/>
    <w:rsid w:val="00F571B0"/>
    <w:rsid w:val="00F618A7"/>
    <w:rsid w:val="00F625F7"/>
    <w:rsid w:val="00F650F5"/>
    <w:rsid w:val="00F66225"/>
    <w:rsid w:val="00F67DA8"/>
    <w:rsid w:val="00F708DF"/>
    <w:rsid w:val="00F71182"/>
    <w:rsid w:val="00F7144B"/>
    <w:rsid w:val="00F74323"/>
    <w:rsid w:val="00F760DA"/>
    <w:rsid w:val="00F765DF"/>
    <w:rsid w:val="00F76A04"/>
    <w:rsid w:val="00F77126"/>
    <w:rsid w:val="00F77299"/>
    <w:rsid w:val="00F80471"/>
    <w:rsid w:val="00F86BE2"/>
    <w:rsid w:val="00F8755E"/>
    <w:rsid w:val="00F902EF"/>
    <w:rsid w:val="00F912D4"/>
    <w:rsid w:val="00F9251F"/>
    <w:rsid w:val="00F927E8"/>
    <w:rsid w:val="00F92DDB"/>
    <w:rsid w:val="00F93718"/>
    <w:rsid w:val="00F9464B"/>
    <w:rsid w:val="00F94D1A"/>
    <w:rsid w:val="00F953A6"/>
    <w:rsid w:val="00F96063"/>
    <w:rsid w:val="00F96CD4"/>
    <w:rsid w:val="00F96D81"/>
    <w:rsid w:val="00FA09E4"/>
    <w:rsid w:val="00FA2D3D"/>
    <w:rsid w:val="00FA3F12"/>
    <w:rsid w:val="00FA483C"/>
    <w:rsid w:val="00FA743D"/>
    <w:rsid w:val="00FA779C"/>
    <w:rsid w:val="00FB008A"/>
    <w:rsid w:val="00FB02BF"/>
    <w:rsid w:val="00FB2519"/>
    <w:rsid w:val="00FB34A1"/>
    <w:rsid w:val="00FB4A93"/>
    <w:rsid w:val="00FB4B4A"/>
    <w:rsid w:val="00FB6D81"/>
    <w:rsid w:val="00FB7F01"/>
    <w:rsid w:val="00FC1502"/>
    <w:rsid w:val="00FD169B"/>
    <w:rsid w:val="00FD66BA"/>
    <w:rsid w:val="00FD6EA3"/>
    <w:rsid w:val="00FD735E"/>
    <w:rsid w:val="00FE044B"/>
    <w:rsid w:val="00FE1C09"/>
    <w:rsid w:val="00FE3033"/>
    <w:rsid w:val="00FE47C8"/>
    <w:rsid w:val="00FE511E"/>
    <w:rsid w:val="00FE7FDB"/>
    <w:rsid w:val="00FF0ED0"/>
    <w:rsid w:val="00FF1636"/>
    <w:rsid w:val="00FF1D22"/>
    <w:rsid w:val="00FF405C"/>
    <w:rsid w:val="00FF441F"/>
    <w:rsid w:val="00FF5B59"/>
    <w:rsid w:val="00FF69BB"/>
    <w:rsid w:val="00FF6DBD"/>
    <w:rsid w:val="015B1513"/>
    <w:rsid w:val="031AE7AD"/>
    <w:rsid w:val="034DE383"/>
    <w:rsid w:val="036C60D5"/>
    <w:rsid w:val="03A11654"/>
    <w:rsid w:val="03A260D2"/>
    <w:rsid w:val="03DE2B50"/>
    <w:rsid w:val="06B865BD"/>
    <w:rsid w:val="0A9F0B13"/>
    <w:rsid w:val="0ADD763D"/>
    <w:rsid w:val="0C63F312"/>
    <w:rsid w:val="0CBBEA45"/>
    <w:rsid w:val="0CE3FB2C"/>
    <w:rsid w:val="0E906EEC"/>
    <w:rsid w:val="0EA61305"/>
    <w:rsid w:val="0EB6459A"/>
    <w:rsid w:val="0EB9BB9A"/>
    <w:rsid w:val="10E05E2A"/>
    <w:rsid w:val="138D3B91"/>
    <w:rsid w:val="171E18CA"/>
    <w:rsid w:val="17338258"/>
    <w:rsid w:val="17BBD675"/>
    <w:rsid w:val="18420B46"/>
    <w:rsid w:val="18F55537"/>
    <w:rsid w:val="19197403"/>
    <w:rsid w:val="193AEA34"/>
    <w:rsid w:val="19BACA02"/>
    <w:rsid w:val="1C0CAA5F"/>
    <w:rsid w:val="1C59E51C"/>
    <w:rsid w:val="1CC85B1C"/>
    <w:rsid w:val="1D015ED9"/>
    <w:rsid w:val="1D097E35"/>
    <w:rsid w:val="1DF39432"/>
    <w:rsid w:val="1E9D2F3A"/>
    <w:rsid w:val="1EED42AF"/>
    <w:rsid w:val="2062ADAD"/>
    <w:rsid w:val="21FF0AF7"/>
    <w:rsid w:val="22270517"/>
    <w:rsid w:val="223589C9"/>
    <w:rsid w:val="22830F20"/>
    <w:rsid w:val="22C43CD1"/>
    <w:rsid w:val="22E155AA"/>
    <w:rsid w:val="22F99381"/>
    <w:rsid w:val="23C3F2F6"/>
    <w:rsid w:val="249563E2"/>
    <w:rsid w:val="24B65428"/>
    <w:rsid w:val="25FBDD93"/>
    <w:rsid w:val="26E55F59"/>
    <w:rsid w:val="279317A4"/>
    <w:rsid w:val="27D4EA2E"/>
    <w:rsid w:val="2AC3DFF3"/>
    <w:rsid w:val="2C14375B"/>
    <w:rsid w:val="2D3505F5"/>
    <w:rsid w:val="2D42CFE8"/>
    <w:rsid w:val="2E358091"/>
    <w:rsid w:val="2FD9EAD5"/>
    <w:rsid w:val="3182C9EF"/>
    <w:rsid w:val="318FCC56"/>
    <w:rsid w:val="32C58E5C"/>
    <w:rsid w:val="3331EC06"/>
    <w:rsid w:val="359203DB"/>
    <w:rsid w:val="37AA77BF"/>
    <w:rsid w:val="37FA5909"/>
    <w:rsid w:val="3806920F"/>
    <w:rsid w:val="3829AB7A"/>
    <w:rsid w:val="39145048"/>
    <w:rsid w:val="39357D83"/>
    <w:rsid w:val="394B8C38"/>
    <w:rsid w:val="3C0BE9D9"/>
    <w:rsid w:val="3C2E0124"/>
    <w:rsid w:val="3C394E8F"/>
    <w:rsid w:val="3C629671"/>
    <w:rsid w:val="3DFE66D2"/>
    <w:rsid w:val="3E0DF7CA"/>
    <w:rsid w:val="3E199205"/>
    <w:rsid w:val="3EA202B3"/>
    <w:rsid w:val="3FA7A8CC"/>
    <w:rsid w:val="3FDEBDE8"/>
    <w:rsid w:val="40047904"/>
    <w:rsid w:val="40C5C7DE"/>
    <w:rsid w:val="4127670B"/>
    <w:rsid w:val="41FBEBDF"/>
    <w:rsid w:val="421D1A9D"/>
    <w:rsid w:val="4261EED2"/>
    <w:rsid w:val="42C3376C"/>
    <w:rsid w:val="43C865E4"/>
    <w:rsid w:val="46074DD9"/>
    <w:rsid w:val="47DAFD6E"/>
    <w:rsid w:val="488567C1"/>
    <w:rsid w:val="494074F8"/>
    <w:rsid w:val="4A7EBE92"/>
    <w:rsid w:val="4B02FD7B"/>
    <w:rsid w:val="4C862BD4"/>
    <w:rsid w:val="4C8A1C50"/>
    <w:rsid w:val="4D6EA742"/>
    <w:rsid w:val="4F1AC060"/>
    <w:rsid w:val="50A1BA93"/>
    <w:rsid w:val="52756FD6"/>
    <w:rsid w:val="5424063F"/>
    <w:rsid w:val="5458F000"/>
    <w:rsid w:val="54A714CF"/>
    <w:rsid w:val="5500DEE2"/>
    <w:rsid w:val="550C8B0E"/>
    <w:rsid w:val="565F8F45"/>
    <w:rsid w:val="57E827FD"/>
    <w:rsid w:val="596F5FE4"/>
    <w:rsid w:val="5AAB16C5"/>
    <w:rsid w:val="5B4FC797"/>
    <w:rsid w:val="5B545323"/>
    <w:rsid w:val="5C35C6D7"/>
    <w:rsid w:val="5D2276F6"/>
    <w:rsid w:val="5DAB35E4"/>
    <w:rsid w:val="5DC49915"/>
    <w:rsid w:val="5E5A7570"/>
    <w:rsid w:val="5EDE0CF6"/>
    <w:rsid w:val="5F28C664"/>
    <w:rsid w:val="5FE0B59C"/>
    <w:rsid w:val="5FFEB34C"/>
    <w:rsid w:val="6079DD57"/>
    <w:rsid w:val="625D3AF9"/>
    <w:rsid w:val="627EA707"/>
    <w:rsid w:val="62C5A8AC"/>
    <w:rsid w:val="62C97F02"/>
    <w:rsid w:val="62D3D6D8"/>
    <w:rsid w:val="62DEA9B0"/>
    <w:rsid w:val="62FB7C4D"/>
    <w:rsid w:val="641A7768"/>
    <w:rsid w:val="6461790D"/>
    <w:rsid w:val="6498DE48"/>
    <w:rsid w:val="64E24FD6"/>
    <w:rsid w:val="66974333"/>
    <w:rsid w:val="66C2B793"/>
    <w:rsid w:val="677762D7"/>
    <w:rsid w:val="6799D5B2"/>
    <w:rsid w:val="681F4907"/>
    <w:rsid w:val="68BD30D3"/>
    <w:rsid w:val="68FD64DA"/>
    <w:rsid w:val="6934EA30"/>
    <w:rsid w:val="6A6A0A46"/>
    <w:rsid w:val="6ABBCFF0"/>
    <w:rsid w:val="6B2C706A"/>
    <w:rsid w:val="6BE9B166"/>
    <w:rsid w:val="6C39A910"/>
    <w:rsid w:val="6CD49608"/>
    <w:rsid w:val="6D783BBF"/>
    <w:rsid w:val="6DEB427A"/>
    <w:rsid w:val="6DF88A07"/>
    <w:rsid w:val="6E5A985C"/>
    <w:rsid w:val="6F258460"/>
    <w:rsid w:val="701713F1"/>
    <w:rsid w:val="7088793D"/>
    <w:rsid w:val="71C18501"/>
    <w:rsid w:val="725D2522"/>
    <w:rsid w:val="72D178F6"/>
    <w:rsid w:val="733B19B7"/>
    <w:rsid w:val="73A1CDAB"/>
    <w:rsid w:val="7453983F"/>
    <w:rsid w:val="748D06D4"/>
    <w:rsid w:val="75C2BF85"/>
    <w:rsid w:val="77B834A6"/>
    <w:rsid w:val="799483A2"/>
    <w:rsid w:val="79AA5B3B"/>
    <w:rsid w:val="79DEA6EB"/>
    <w:rsid w:val="7A3291BF"/>
    <w:rsid w:val="7A50916D"/>
    <w:rsid w:val="7AB09D25"/>
    <w:rsid w:val="7B849B65"/>
    <w:rsid w:val="7BBEC54D"/>
    <w:rsid w:val="7DBED604"/>
    <w:rsid w:val="7F072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B1501"/>
  <w15:chartTrackingRefBased/>
  <w15:docId w15:val="{7D2E8C70-68A8-43C2-8430-3882D3704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E91"/>
    <w:pPr>
      <w:widowControl w:val="0"/>
      <w:spacing w:after="0" w:line="240" w:lineRule="auto"/>
      <w:jc w:val="both"/>
    </w:pPr>
    <w:rPr>
      <w:rFonts w:asciiTheme="majorHAnsi" w:eastAsia="MS Gothic" w:hAnsiTheme="majorHAnsi" w:cs="Times New Roman"/>
      <w:kern w:val="2"/>
      <w:sz w:val="18"/>
      <w:szCs w:val="20"/>
      <w:lang w:eastAsia="ja-JP"/>
    </w:rPr>
  </w:style>
  <w:style w:type="paragraph" w:styleId="Heading1">
    <w:name w:val="heading 1"/>
    <w:basedOn w:val="Normal"/>
    <w:next w:val="Normal"/>
    <w:link w:val="Heading1Char"/>
    <w:qFormat/>
    <w:rsid w:val="009566C6"/>
    <w:pPr>
      <w:keepNext/>
      <w:outlineLvl w:val="0"/>
    </w:pPr>
    <w:rPr>
      <w:rFonts w:ascii="Arial" w:hAnsi="Arial"/>
      <w:b/>
      <w:sz w:val="24"/>
      <w:szCs w:val="24"/>
    </w:rPr>
  </w:style>
  <w:style w:type="paragraph" w:styleId="Heading2">
    <w:name w:val="heading 2"/>
    <w:basedOn w:val="Normal"/>
    <w:next w:val="Normal"/>
    <w:link w:val="Heading2Char"/>
    <w:uiPriority w:val="9"/>
    <w:unhideWhenUsed/>
    <w:qFormat/>
    <w:rsid w:val="009566C6"/>
    <w:pPr>
      <w:keepNext/>
      <w:keepLines/>
      <w:spacing w:before="40"/>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9566C6"/>
    <w:pPr>
      <w:keepNext/>
      <w:keepLines/>
      <w:spacing w:before="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unhideWhenUsed/>
    <w:qFormat/>
    <w:rsid w:val="009566C6"/>
    <w:pPr>
      <w:keepNext/>
      <w:keepLines/>
      <w:spacing w:before="40"/>
      <w:outlineLvl w:val="3"/>
    </w:pPr>
    <w:rPr>
      <w:rFonts w:ascii="Arial" w:eastAsiaTheme="majorEastAsia" w:hAnsi="Arial"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195CC0"/>
    <w:pPr>
      <w:tabs>
        <w:tab w:val="center" w:pos="4252"/>
        <w:tab w:val="right" w:pos="8504"/>
      </w:tabs>
      <w:snapToGrid w:val="0"/>
    </w:pPr>
  </w:style>
  <w:style w:type="character" w:customStyle="1" w:styleId="HeaderChar">
    <w:name w:val="Header Char"/>
    <w:basedOn w:val="DefaultParagraphFont"/>
    <w:link w:val="Header"/>
    <w:rsid w:val="00195CC0"/>
    <w:rPr>
      <w:rFonts w:asciiTheme="majorHAnsi" w:eastAsia="MS Gothic" w:hAnsiTheme="majorHAnsi" w:cs="Times New Roman"/>
      <w:kern w:val="2"/>
      <w:sz w:val="18"/>
      <w:szCs w:val="20"/>
      <w:lang w:eastAsia="ja-JP"/>
    </w:rPr>
  </w:style>
  <w:style w:type="character" w:styleId="CommentReference">
    <w:name w:val="annotation reference"/>
    <w:uiPriority w:val="99"/>
    <w:semiHidden/>
    <w:rsid w:val="00195CC0"/>
    <w:rPr>
      <w:rFonts w:cs="Times New Roman"/>
      <w:sz w:val="18"/>
    </w:rPr>
  </w:style>
  <w:style w:type="paragraph" w:styleId="CommentText">
    <w:name w:val="annotation text"/>
    <w:basedOn w:val="Normal"/>
    <w:link w:val="CommentTextChar"/>
    <w:uiPriority w:val="99"/>
    <w:rsid w:val="00195CC0"/>
    <w:pPr>
      <w:jc w:val="left"/>
    </w:pPr>
  </w:style>
  <w:style w:type="character" w:customStyle="1" w:styleId="CommentTextChar">
    <w:name w:val="Comment Text Char"/>
    <w:basedOn w:val="DefaultParagraphFont"/>
    <w:link w:val="CommentText"/>
    <w:uiPriority w:val="99"/>
    <w:rsid w:val="00195CC0"/>
    <w:rPr>
      <w:rFonts w:asciiTheme="majorHAnsi" w:eastAsia="MS Gothic" w:hAnsiTheme="majorHAnsi" w:cs="Times New Roman"/>
      <w:kern w:val="2"/>
      <w:sz w:val="18"/>
      <w:szCs w:val="20"/>
      <w:lang w:eastAsia="ja-JP"/>
    </w:rPr>
  </w:style>
  <w:style w:type="paragraph" w:styleId="Footer">
    <w:name w:val="footer"/>
    <w:basedOn w:val="Normal"/>
    <w:link w:val="FooterChar"/>
    <w:uiPriority w:val="99"/>
    <w:unhideWhenUsed/>
    <w:rsid w:val="00195CC0"/>
    <w:pPr>
      <w:tabs>
        <w:tab w:val="center" w:pos="4680"/>
        <w:tab w:val="right" w:pos="9360"/>
      </w:tabs>
    </w:pPr>
  </w:style>
  <w:style w:type="character" w:customStyle="1" w:styleId="FooterChar">
    <w:name w:val="Footer Char"/>
    <w:basedOn w:val="DefaultParagraphFont"/>
    <w:link w:val="Footer"/>
    <w:uiPriority w:val="99"/>
    <w:rsid w:val="00195CC0"/>
    <w:rPr>
      <w:rFonts w:asciiTheme="majorHAnsi" w:eastAsia="MS Gothic" w:hAnsiTheme="majorHAnsi" w:cs="Times New Roman"/>
      <w:kern w:val="2"/>
      <w:sz w:val="18"/>
      <w:szCs w:val="20"/>
      <w:lang w:eastAsia="ja-JP"/>
    </w:rPr>
  </w:style>
  <w:style w:type="character" w:customStyle="1" w:styleId="Heading1Char">
    <w:name w:val="Heading 1 Char"/>
    <w:basedOn w:val="DefaultParagraphFont"/>
    <w:link w:val="Heading1"/>
    <w:rsid w:val="009566C6"/>
    <w:rPr>
      <w:rFonts w:ascii="Arial" w:eastAsia="MS Gothic" w:hAnsi="Arial" w:cs="Times New Roman"/>
      <w:b/>
      <w:kern w:val="2"/>
      <w:sz w:val="24"/>
      <w:szCs w:val="24"/>
      <w:lang w:eastAsia="ja-JP"/>
    </w:rPr>
  </w:style>
  <w:style w:type="character" w:customStyle="1" w:styleId="Heading2Char">
    <w:name w:val="Heading 2 Char"/>
    <w:basedOn w:val="DefaultParagraphFont"/>
    <w:link w:val="Heading2"/>
    <w:uiPriority w:val="9"/>
    <w:rsid w:val="009566C6"/>
    <w:rPr>
      <w:rFonts w:ascii="Arial" w:eastAsiaTheme="majorEastAsia" w:hAnsi="Arial" w:cstheme="majorBidi"/>
      <w:b/>
      <w:kern w:val="2"/>
      <w:sz w:val="26"/>
      <w:szCs w:val="26"/>
      <w:lang w:eastAsia="ja-JP"/>
    </w:rPr>
  </w:style>
  <w:style w:type="paragraph" w:styleId="PlainText">
    <w:name w:val="Plain Text"/>
    <w:basedOn w:val="Normal"/>
    <w:link w:val="PlainTextChar"/>
    <w:rsid w:val="00803113"/>
    <w:rPr>
      <w:rFonts w:ascii="MS Mincho" w:hAnsi="Courier New" w:cs="Courier New"/>
      <w:szCs w:val="21"/>
    </w:rPr>
  </w:style>
  <w:style w:type="character" w:customStyle="1" w:styleId="PlainTextChar">
    <w:name w:val="Plain Text Char"/>
    <w:basedOn w:val="DefaultParagraphFont"/>
    <w:link w:val="PlainText"/>
    <w:rsid w:val="00803113"/>
    <w:rPr>
      <w:rFonts w:ascii="MS Mincho" w:eastAsia="MS Gothic" w:hAnsi="Courier New" w:cs="Courier New"/>
      <w:kern w:val="2"/>
      <w:sz w:val="18"/>
      <w:szCs w:val="21"/>
      <w:lang w:eastAsia="ja-JP"/>
    </w:rPr>
  </w:style>
  <w:style w:type="paragraph" w:styleId="Caption">
    <w:name w:val="caption"/>
    <w:basedOn w:val="Normal"/>
    <w:next w:val="Normal"/>
    <w:link w:val="CaptionChar"/>
    <w:uiPriority w:val="35"/>
    <w:unhideWhenUsed/>
    <w:qFormat/>
    <w:rsid w:val="00882CB3"/>
    <w:pPr>
      <w:spacing w:after="200"/>
    </w:pPr>
    <w:rPr>
      <w:i/>
      <w:iCs/>
      <w:color w:val="44546A" w:themeColor="text2"/>
      <w:szCs w:val="18"/>
    </w:rPr>
  </w:style>
  <w:style w:type="paragraph" w:styleId="BodyText">
    <w:name w:val="Body Text"/>
    <w:basedOn w:val="Normal"/>
    <w:link w:val="BodyTextChar"/>
    <w:rsid w:val="00D95B1C"/>
    <w:pPr>
      <w:ind w:right="43"/>
    </w:pPr>
  </w:style>
  <w:style w:type="character" w:customStyle="1" w:styleId="BodyTextChar">
    <w:name w:val="Body Text Char"/>
    <w:basedOn w:val="DefaultParagraphFont"/>
    <w:link w:val="BodyText"/>
    <w:rsid w:val="00D95B1C"/>
    <w:rPr>
      <w:rFonts w:asciiTheme="majorHAnsi" w:eastAsia="MS Gothic" w:hAnsiTheme="majorHAnsi" w:cs="Times New Roman"/>
      <w:kern w:val="2"/>
      <w:sz w:val="18"/>
      <w:szCs w:val="20"/>
      <w:lang w:eastAsia="ja-JP"/>
    </w:rPr>
  </w:style>
  <w:style w:type="paragraph" w:styleId="ListBullet">
    <w:name w:val="List Bullet"/>
    <w:basedOn w:val="Normal"/>
    <w:link w:val="ListBulletChar"/>
    <w:rsid w:val="00D72838"/>
    <w:rPr>
      <w:rFonts w:eastAsia="MS Mincho"/>
      <w:szCs w:val="24"/>
    </w:rPr>
  </w:style>
  <w:style w:type="character" w:customStyle="1" w:styleId="ListBulletChar">
    <w:name w:val="List Bullet Char"/>
    <w:link w:val="ListBullet"/>
    <w:rsid w:val="00D72838"/>
    <w:rPr>
      <w:rFonts w:asciiTheme="majorHAnsi" w:eastAsia="MS Mincho" w:hAnsiTheme="majorHAnsi" w:cs="Times New Roman"/>
      <w:kern w:val="2"/>
      <w:sz w:val="18"/>
      <w:szCs w:val="24"/>
      <w:lang w:eastAsia="ja-JP"/>
    </w:rPr>
  </w:style>
  <w:style w:type="paragraph" w:customStyle="1" w:styleId="-">
    <w:name w:val="箇条書き -"/>
    <w:basedOn w:val="ListBullet"/>
    <w:link w:val="-Char"/>
    <w:rsid w:val="00D72838"/>
    <w:pPr>
      <w:widowControl/>
      <w:spacing w:before="45" w:line="300" w:lineRule="exact"/>
      <w:jc w:val="left"/>
    </w:pPr>
    <w:rPr>
      <w:rFonts w:ascii="Arial" w:eastAsia="MS Gothic" w:hAnsi="Arial"/>
      <w:kern w:val="0"/>
      <w:szCs w:val="18"/>
    </w:rPr>
  </w:style>
  <w:style w:type="character" w:customStyle="1" w:styleId="-Char">
    <w:name w:val="箇条書き - Char"/>
    <w:link w:val="-"/>
    <w:rsid w:val="00D72838"/>
    <w:rPr>
      <w:rFonts w:ascii="Arial" w:eastAsia="MS Gothic" w:hAnsi="Arial" w:cs="Times New Roman"/>
      <w:sz w:val="18"/>
      <w:szCs w:val="18"/>
      <w:lang w:eastAsia="ja-JP"/>
    </w:rPr>
  </w:style>
  <w:style w:type="paragraph" w:styleId="ListParagraph">
    <w:name w:val="List Paragraph"/>
    <w:basedOn w:val="Normal"/>
    <w:uiPriority w:val="34"/>
    <w:qFormat/>
    <w:rsid w:val="00D4391E"/>
    <w:pPr>
      <w:ind w:left="720"/>
      <w:contextualSpacing/>
    </w:pPr>
  </w:style>
  <w:style w:type="character" w:customStyle="1" w:styleId="Heading3Char">
    <w:name w:val="Heading 3 Char"/>
    <w:basedOn w:val="DefaultParagraphFont"/>
    <w:link w:val="Heading3"/>
    <w:uiPriority w:val="9"/>
    <w:rsid w:val="009566C6"/>
    <w:rPr>
      <w:rFonts w:ascii="Arial" w:eastAsiaTheme="majorEastAsia" w:hAnsi="Arial" w:cstheme="majorBidi"/>
      <w:b/>
      <w:kern w:val="2"/>
      <w:sz w:val="24"/>
      <w:szCs w:val="24"/>
      <w:lang w:eastAsia="ja-JP"/>
    </w:rPr>
  </w:style>
  <w:style w:type="paragraph" w:styleId="TOCHeading">
    <w:name w:val="TOC Heading"/>
    <w:basedOn w:val="Heading1"/>
    <w:next w:val="Normal"/>
    <w:uiPriority w:val="39"/>
    <w:unhideWhenUsed/>
    <w:qFormat/>
    <w:rsid w:val="008B1381"/>
    <w:pPr>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lang w:eastAsia="en-US"/>
    </w:rPr>
  </w:style>
  <w:style w:type="paragraph" w:styleId="TOC1">
    <w:name w:val="toc 1"/>
    <w:basedOn w:val="Normal"/>
    <w:next w:val="Normal"/>
    <w:autoRedefine/>
    <w:uiPriority w:val="39"/>
    <w:unhideWhenUsed/>
    <w:rsid w:val="008B2AB6"/>
    <w:pPr>
      <w:tabs>
        <w:tab w:val="left" w:pos="360"/>
        <w:tab w:val="right" w:leader="dot" w:pos="10790"/>
      </w:tabs>
      <w:spacing w:after="100"/>
    </w:pPr>
    <w:rPr>
      <w:rFonts w:ascii="Arial" w:hAnsi="Arial" w:cs="Arial"/>
      <w:noProof/>
      <w:sz w:val="20"/>
    </w:rPr>
  </w:style>
  <w:style w:type="paragraph" w:styleId="TOC2">
    <w:name w:val="toc 2"/>
    <w:basedOn w:val="Normal"/>
    <w:next w:val="Normal"/>
    <w:autoRedefine/>
    <w:uiPriority w:val="39"/>
    <w:unhideWhenUsed/>
    <w:rsid w:val="008B1381"/>
    <w:pPr>
      <w:spacing w:after="100"/>
      <w:ind w:left="180"/>
    </w:pPr>
  </w:style>
  <w:style w:type="paragraph" w:styleId="TOC3">
    <w:name w:val="toc 3"/>
    <w:basedOn w:val="Normal"/>
    <w:next w:val="Normal"/>
    <w:autoRedefine/>
    <w:uiPriority w:val="39"/>
    <w:unhideWhenUsed/>
    <w:rsid w:val="008B1381"/>
    <w:pPr>
      <w:spacing w:after="100"/>
      <w:ind w:left="360"/>
    </w:pPr>
  </w:style>
  <w:style w:type="character" w:styleId="Hyperlink">
    <w:name w:val="Hyperlink"/>
    <w:basedOn w:val="DefaultParagraphFont"/>
    <w:uiPriority w:val="99"/>
    <w:unhideWhenUsed/>
    <w:rsid w:val="008B1381"/>
    <w:rPr>
      <w:color w:val="0563C1" w:themeColor="hyperlink"/>
      <w:u w:val="single"/>
    </w:rPr>
  </w:style>
  <w:style w:type="table" w:styleId="TableGrid">
    <w:name w:val="Table Grid"/>
    <w:basedOn w:val="TableNormal"/>
    <w:uiPriority w:val="39"/>
    <w:rsid w:val="00233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DB5667"/>
    <w:rPr>
      <w:rFonts w:asciiTheme="majorHAnsi" w:eastAsia="MS Gothic" w:hAnsiTheme="majorHAnsi" w:cs="Times New Roman"/>
      <w:i/>
      <w:iCs/>
      <w:color w:val="44546A" w:themeColor="text2"/>
      <w:kern w:val="2"/>
      <w:sz w:val="18"/>
      <w:szCs w:val="18"/>
      <w:lang w:eastAsia="ja-JP"/>
    </w:rPr>
  </w:style>
  <w:style w:type="paragraph" w:customStyle="1" w:styleId="hidden">
    <w:name w:val="hidden"/>
    <w:link w:val="hiddenChar"/>
    <w:qFormat/>
    <w:rsid w:val="009C4DAA"/>
    <w:pPr>
      <w:spacing w:after="0" w:line="240" w:lineRule="auto"/>
    </w:pPr>
    <w:rPr>
      <w:rFonts w:asciiTheme="majorHAnsi" w:eastAsia="MS Gothic" w:hAnsiTheme="majorHAnsi" w:cstheme="majorHAnsi"/>
      <w:vanish/>
      <w:kern w:val="2"/>
      <w:sz w:val="18"/>
      <w:szCs w:val="20"/>
      <w:lang w:eastAsia="ja-JP"/>
    </w:rPr>
  </w:style>
  <w:style w:type="character" w:customStyle="1" w:styleId="hiddenChar">
    <w:name w:val="hidden Char"/>
    <w:basedOn w:val="DefaultParagraphFont"/>
    <w:link w:val="hidden"/>
    <w:rsid w:val="009C4DAA"/>
    <w:rPr>
      <w:rFonts w:asciiTheme="majorHAnsi" w:eastAsia="MS Gothic" w:hAnsiTheme="majorHAnsi" w:cstheme="majorHAnsi"/>
      <w:vanish/>
      <w:kern w:val="2"/>
      <w:sz w:val="18"/>
      <w:szCs w:val="20"/>
      <w:lang w:eastAsia="ja-JP"/>
    </w:rPr>
  </w:style>
  <w:style w:type="paragraph" w:customStyle="1" w:styleId="a">
    <w:name w:val="表本文"/>
    <w:rsid w:val="002C64B2"/>
    <w:pPr>
      <w:widowControl w:val="0"/>
      <w:adjustRightInd w:val="0"/>
      <w:spacing w:after="0" w:line="300" w:lineRule="exact"/>
      <w:textAlignment w:val="baseline"/>
    </w:pPr>
    <w:rPr>
      <w:rFonts w:ascii="Arial" w:eastAsia="MS Gothic" w:hAnsi="Arial" w:cs="Times New Roman"/>
      <w:sz w:val="18"/>
      <w:szCs w:val="18"/>
      <w:lang w:eastAsia="ja-JP"/>
    </w:rPr>
  </w:style>
  <w:style w:type="character" w:customStyle="1" w:styleId="Heading4Char">
    <w:name w:val="Heading 4 Char"/>
    <w:basedOn w:val="DefaultParagraphFont"/>
    <w:link w:val="Heading4"/>
    <w:uiPriority w:val="9"/>
    <w:rsid w:val="009566C6"/>
    <w:rPr>
      <w:rFonts w:ascii="Arial" w:eastAsiaTheme="majorEastAsia" w:hAnsi="Arial" w:cstheme="majorBidi"/>
      <w:b/>
      <w:iCs/>
      <w:kern w:val="2"/>
      <w:szCs w:val="20"/>
      <w:lang w:eastAsia="ja-JP"/>
    </w:rPr>
  </w:style>
  <w:style w:type="paragraph" w:styleId="NormalWeb">
    <w:name w:val="Normal (Web)"/>
    <w:basedOn w:val="Normal"/>
    <w:uiPriority w:val="99"/>
    <w:semiHidden/>
    <w:unhideWhenUsed/>
    <w:rsid w:val="007833B8"/>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CommentSubject">
    <w:name w:val="annotation subject"/>
    <w:basedOn w:val="CommentText"/>
    <w:next w:val="CommentText"/>
    <w:link w:val="CommentSubjectChar"/>
    <w:uiPriority w:val="99"/>
    <w:semiHidden/>
    <w:unhideWhenUsed/>
    <w:rsid w:val="005F7F2A"/>
    <w:pPr>
      <w:jc w:val="both"/>
    </w:pPr>
    <w:rPr>
      <w:b/>
      <w:bCs/>
      <w:sz w:val="20"/>
    </w:rPr>
  </w:style>
  <w:style w:type="character" w:customStyle="1" w:styleId="CommentSubjectChar">
    <w:name w:val="Comment Subject Char"/>
    <w:basedOn w:val="CommentTextChar"/>
    <w:link w:val="CommentSubject"/>
    <w:uiPriority w:val="99"/>
    <w:semiHidden/>
    <w:rsid w:val="005F7F2A"/>
    <w:rPr>
      <w:rFonts w:asciiTheme="majorHAnsi" w:eastAsia="MS Gothic" w:hAnsiTheme="majorHAnsi" w:cs="Times New Roman"/>
      <w:b/>
      <w:bCs/>
      <w:kern w:val="2"/>
      <w:sz w:val="20"/>
      <w:szCs w:val="20"/>
      <w:lang w:eastAsia="ja-JP"/>
    </w:rPr>
  </w:style>
  <w:style w:type="character" w:customStyle="1" w:styleId="item-i">
    <w:name w:val="item-i"/>
    <w:basedOn w:val="DefaultParagraphFont"/>
    <w:rsid w:val="002C3C42"/>
  </w:style>
  <w:style w:type="character" w:customStyle="1" w:styleId="shorttext">
    <w:name w:val="short_text"/>
    <w:basedOn w:val="DefaultParagraphFont"/>
    <w:rsid w:val="002C3C42"/>
  </w:style>
  <w:style w:type="character" w:customStyle="1" w:styleId="jlqj4b">
    <w:name w:val="jlqj4b"/>
    <w:basedOn w:val="DefaultParagraphFont"/>
    <w:rsid w:val="001C6F6F"/>
  </w:style>
  <w:style w:type="table" w:customStyle="1" w:styleId="TableGrid1">
    <w:name w:val="Table Grid1"/>
    <w:basedOn w:val="TableNormal"/>
    <w:next w:val="TableGrid"/>
    <w:uiPriority w:val="39"/>
    <w:rsid w:val="00DB7BAC"/>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73D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lang w:val="en-GB" w:eastAsia="en-GB"/>
    </w:rPr>
  </w:style>
  <w:style w:type="character" w:customStyle="1" w:styleId="HTMLPreformattedChar">
    <w:name w:val="HTML Preformatted Char"/>
    <w:basedOn w:val="DefaultParagraphFont"/>
    <w:link w:val="HTMLPreformatted"/>
    <w:uiPriority w:val="99"/>
    <w:rsid w:val="00173D70"/>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114373">
      <w:bodyDiv w:val="1"/>
      <w:marLeft w:val="0"/>
      <w:marRight w:val="0"/>
      <w:marTop w:val="0"/>
      <w:marBottom w:val="0"/>
      <w:divBdr>
        <w:top w:val="none" w:sz="0" w:space="0" w:color="auto"/>
        <w:left w:val="none" w:sz="0" w:space="0" w:color="auto"/>
        <w:bottom w:val="none" w:sz="0" w:space="0" w:color="auto"/>
        <w:right w:val="none" w:sz="0" w:space="0" w:color="auto"/>
      </w:divBdr>
    </w:div>
    <w:div w:id="539708806">
      <w:bodyDiv w:val="1"/>
      <w:marLeft w:val="0"/>
      <w:marRight w:val="0"/>
      <w:marTop w:val="0"/>
      <w:marBottom w:val="0"/>
      <w:divBdr>
        <w:top w:val="none" w:sz="0" w:space="0" w:color="auto"/>
        <w:left w:val="none" w:sz="0" w:space="0" w:color="auto"/>
        <w:bottom w:val="none" w:sz="0" w:space="0" w:color="auto"/>
        <w:right w:val="none" w:sz="0" w:space="0" w:color="auto"/>
      </w:divBdr>
    </w:div>
    <w:div w:id="678703644">
      <w:bodyDiv w:val="1"/>
      <w:marLeft w:val="0"/>
      <w:marRight w:val="0"/>
      <w:marTop w:val="0"/>
      <w:marBottom w:val="0"/>
      <w:divBdr>
        <w:top w:val="none" w:sz="0" w:space="0" w:color="auto"/>
        <w:left w:val="none" w:sz="0" w:space="0" w:color="auto"/>
        <w:bottom w:val="none" w:sz="0" w:space="0" w:color="auto"/>
        <w:right w:val="none" w:sz="0" w:space="0" w:color="auto"/>
      </w:divBdr>
    </w:div>
    <w:div w:id="774902812">
      <w:bodyDiv w:val="1"/>
      <w:marLeft w:val="0"/>
      <w:marRight w:val="0"/>
      <w:marTop w:val="0"/>
      <w:marBottom w:val="0"/>
      <w:divBdr>
        <w:top w:val="none" w:sz="0" w:space="0" w:color="auto"/>
        <w:left w:val="none" w:sz="0" w:space="0" w:color="auto"/>
        <w:bottom w:val="none" w:sz="0" w:space="0" w:color="auto"/>
        <w:right w:val="none" w:sz="0" w:space="0" w:color="auto"/>
      </w:divBdr>
    </w:div>
    <w:div w:id="826097752">
      <w:bodyDiv w:val="1"/>
      <w:marLeft w:val="0"/>
      <w:marRight w:val="0"/>
      <w:marTop w:val="0"/>
      <w:marBottom w:val="0"/>
      <w:divBdr>
        <w:top w:val="none" w:sz="0" w:space="0" w:color="auto"/>
        <w:left w:val="none" w:sz="0" w:space="0" w:color="auto"/>
        <w:bottom w:val="none" w:sz="0" w:space="0" w:color="auto"/>
        <w:right w:val="none" w:sz="0" w:space="0" w:color="auto"/>
      </w:divBdr>
      <w:divsChild>
        <w:div w:id="1925412270">
          <w:marLeft w:val="0"/>
          <w:marRight w:val="0"/>
          <w:marTop w:val="0"/>
          <w:marBottom w:val="0"/>
          <w:divBdr>
            <w:top w:val="none" w:sz="0" w:space="0" w:color="auto"/>
            <w:left w:val="none" w:sz="0" w:space="0" w:color="auto"/>
            <w:bottom w:val="none" w:sz="0" w:space="0" w:color="auto"/>
            <w:right w:val="none" w:sz="0" w:space="0" w:color="auto"/>
          </w:divBdr>
          <w:divsChild>
            <w:div w:id="1243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4868">
      <w:bodyDiv w:val="1"/>
      <w:marLeft w:val="0"/>
      <w:marRight w:val="0"/>
      <w:marTop w:val="0"/>
      <w:marBottom w:val="0"/>
      <w:divBdr>
        <w:top w:val="none" w:sz="0" w:space="0" w:color="auto"/>
        <w:left w:val="none" w:sz="0" w:space="0" w:color="auto"/>
        <w:bottom w:val="none" w:sz="0" w:space="0" w:color="auto"/>
        <w:right w:val="none" w:sz="0" w:space="0" w:color="auto"/>
      </w:divBdr>
    </w:div>
    <w:div w:id="846795645">
      <w:bodyDiv w:val="1"/>
      <w:marLeft w:val="0"/>
      <w:marRight w:val="0"/>
      <w:marTop w:val="0"/>
      <w:marBottom w:val="0"/>
      <w:divBdr>
        <w:top w:val="none" w:sz="0" w:space="0" w:color="auto"/>
        <w:left w:val="none" w:sz="0" w:space="0" w:color="auto"/>
        <w:bottom w:val="none" w:sz="0" w:space="0" w:color="auto"/>
        <w:right w:val="none" w:sz="0" w:space="0" w:color="auto"/>
      </w:divBdr>
      <w:divsChild>
        <w:div w:id="1001011042">
          <w:marLeft w:val="274"/>
          <w:marRight w:val="0"/>
          <w:marTop w:val="0"/>
          <w:marBottom w:val="160"/>
          <w:divBdr>
            <w:top w:val="none" w:sz="0" w:space="0" w:color="auto"/>
            <w:left w:val="none" w:sz="0" w:space="0" w:color="auto"/>
            <w:bottom w:val="none" w:sz="0" w:space="0" w:color="auto"/>
            <w:right w:val="none" w:sz="0" w:space="0" w:color="auto"/>
          </w:divBdr>
        </w:div>
      </w:divsChild>
    </w:div>
    <w:div w:id="852112316">
      <w:bodyDiv w:val="1"/>
      <w:marLeft w:val="0"/>
      <w:marRight w:val="0"/>
      <w:marTop w:val="0"/>
      <w:marBottom w:val="0"/>
      <w:divBdr>
        <w:top w:val="none" w:sz="0" w:space="0" w:color="auto"/>
        <w:left w:val="none" w:sz="0" w:space="0" w:color="auto"/>
        <w:bottom w:val="none" w:sz="0" w:space="0" w:color="auto"/>
        <w:right w:val="none" w:sz="0" w:space="0" w:color="auto"/>
      </w:divBdr>
      <w:divsChild>
        <w:div w:id="859128945">
          <w:marLeft w:val="274"/>
          <w:marRight w:val="0"/>
          <w:marTop w:val="0"/>
          <w:marBottom w:val="160"/>
          <w:divBdr>
            <w:top w:val="none" w:sz="0" w:space="0" w:color="auto"/>
            <w:left w:val="none" w:sz="0" w:space="0" w:color="auto"/>
            <w:bottom w:val="none" w:sz="0" w:space="0" w:color="auto"/>
            <w:right w:val="none" w:sz="0" w:space="0" w:color="auto"/>
          </w:divBdr>
        </w:div>
      </w:divsChild>
    </w:div>
    <w:div w:id="953169661">
      <w:bodyDiv w:val="1"/>
      <w:marLeft w:val="0"/>
      <w:marRight w:val="0"/>
      <w:marTop w:val="0"/>
      <w:marBottom w:val="0"/>
      <w:divBdr>
        <w:top w:val="none" w:sz="0" w:space="0" w:color="auto"/>
        <w:left w:val="none" w:sz="0" w:space="0" w:color="auto"/>
        <w:bottom w:val="none" w:sz="0" w:space="0" w:color="auto"/>
        <w:right w:val="none" w:sz="0" w:space="0" w:color="auto"/>
      </w:divBdr>
    </w:div>
    <w:div w:id="1053575256">
      <w:bodyDiv w:val="1"/>
      <w:marLeft w:val="0"/>
      <w:marRight w:val="0"/>
      <w:marTop w:val="0"/>
      <w:marBottom w:val="0"/>
      <w:divBdr>
        <w:top w:val="none" w:sz="0" w:space="0" w:color="auto"/>
        <w:left w:val="none" w:sz="0" w:space="0" w:color="auto"/>
        <w:bottom w:val="none" w:sz="0" w:space="0" w:color="auto"/>
        <w:right w:val="none" w:sz="0" w:space="0" w:color="auto"/>
      </w:divBdr>
    </w:div>
    <w:div w:id="1305424058">
      <w:bodyDiv w:val="1"/>
      <w:marLeft w:val="0"/>
      <w:marRight w:val="0"/>
      <w:marTop w:val="0"/>
      <w:marBottom w:val="0"/>
      <w:divBdr>
        <w:top w:val="none" w:sz="0" w:space="0" w:color="auto"/>
        <w:left w:val="none" w:sz="0" w:space="0" w:color="auto"/>
        <w:bottom w:val="none" w:sz="0" w:space="0" w:color="auto"/>
        <w:right w:val="none" w:sz="0" w:space="0" w:color="auto"/>
      </w:divBdr>
    </w:div>
    <w:div w:id="1319454533">
      <w:bodyDiv w:val="1"/>
      <w:marLeft w:val="0"/>
      <w:marRight w:val="0"/>
      <w:marTop w:val="0"/>
      <w:marBottom w:val="0"/>
      <w:divBdr>
        <w:top w:val="none" w:sz="0" w:space="0" w:color="auto"/>
        <w:left w:val="none" w:sz="0" w:space="0" w:color="auto"/>
        <w:bottom w:val="none" w:sz="0" w:space="0" w:color="auto"/>
        <w:right w:val="none" w:sz="0" w:space="0" w:color="auto"/>
      </w:divBdr>
    </w:div>
    <w:div w:id="1409965287">
      <w:bodyDiv w:val="1"/>
      <w:marLeft w:val="0"/>
      <w:marRight w:val="0"/>
      <w:marTop w:val="0"/>
      <w:marBottom w:val="0"/>
      <w:divBdr>
        <w:top w:val="none" w:sz="0" w:space="0" w:color="auto"/>
        <w:left w:val="none" w:sz="0" w:space="0" w:color="auto"/>
        <w:bottom w:val="none" w:sz="0" w:space="0" w:color="auto"/>
        <w:right w:val="none" w:sz="0" w:space="0" w:color="auto"/>
      </w:divBdr>
    </w:div>
    <w:div w:id="1523936178">
      <w:bodyDiv w:val="1"/>
      <w:marLeft w:val="0"/>
      <w:marRight w:val="0"/>
      <w:marTop w:val="0"/>
      <w:marBottom w:val="0"/>
      <w:divBdr>
        <w:top w:val="none" w:sz="0" w:space="0" w:color="auto"/>
        <w:left w:val="none" w:sz="0" w:space="0" w:color="auto"/>
        <w:bottom w:val="none" w:sz="0" w:space="0" w:color="auto"/>
        <w:right w:val="none" w:sz="0" w:space="0" w:color="auto"/>
      </w:divBdr>
    </w:div>
    <w:div w:id="1754468775">
      <w:bodyDiv w:val="1"/>
      <w:marLeft w:val="0"/>
      <w:marRight w:val="0"/>
      <w:marTop w:val="0"/>
      <w:marBottom w:val="0"/>
      <w:divBdr>
        <w:top w:val="none" w:sz="0" w:space="0" w:color="auto"/>
        <w:left w:val="none" w:sz="0" w:space="0" w:color="auto"/>
        <w:bottom w:val="none" w:sz="0" w:space="0" w:color="auto"/>
        <w:right w:val="none" w:sz="0" w:space="0" w:color="auto"/>
      </w:divBdr>
      <w:divsChild>
        <w:div w:id="1234967773">
          <w:marLeft w:val="0"/>
          <w:marRight w:val="0"/>
          <w:marTop w:val="0"/>
          <w:marBottom w:val="0"/>
          <w:divBdr>
            <w:top w:val="none" w:sz="0" w:space="0" w:color="auto"/>
            <w:left w:val="none" w:sz="0" w:space="0" w:color="auto"/>
            <w:bottom w:val="none" w:sz="0" w:space="0" w:color="auto"/>
            <w:right w:val="none" w:sz="0" w:space="0" w:color="auto"/>
          </w:divBdr>
          <w:divsChild>
            <w:div w:id="21179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97194">
      <w:bodyDiv w:val="1"/>
      <w:marLeft w:val="0"/>
      <w:marRight w:val="0"/>
      <w:marTop w:val="0"/>
      <w:marBottom w:val="0"/>
      <w:divBdr>
        <w:top w:val="none" w:sz="0" w:space="0" w:color="auto"/>
        <w:left w:val="none" w:sz="0" w:space="0" w:color="auto"/>
        <w:bottom w:val="none" w:sz="0" w:space="0" w:color="auto"/>
        <w:right w:val="none" w:sz="0" w:space="0" w:color="auto"/>
      </w:divBdr>
    </w:div>
    <w:div w:id="2099911035">
      <w:bodyDiv w:val="1"/>
      <w:marLeft w:val="0"/>
      <w:marRight w:val="0"/>
      <w:marTop w:val="0"/>
      <w:marBottom w:val="0"/>
      <w:divBdr>
        <w:top w:val="none" w:sz="0" w:space="0" w:color="auto"/>
        <w:left w:val="none" w:sz="0" w:space="0" w:color="auto"/>
        <w:bottom w:val="none" w:sz="0" w:space="0" w:color="auto"/>
        <w:right w:val="none" w:sz="0" w:space="0" w:color="auto"/>
      </w:divBdr>
    </w:div>
    <w:div w:id="2104178842">
      <w:bodyDiv w:val="1"/>
      <w:marLeft w:val="0"/>
      <w:marRight w:val="0"/>
      <w:marTop w:val="0"/>
      <w:marBottom w:val="0"/>
      <w:divBdr>
        <w:top w:val="none" w:sz="0" w:space="0" w:color="auto"/>
        <w:left w:val="none" w:sz="0" w:space="0" w:color="auto"/>
        <w:bottom w:val="none" w:sz="0" w:space="0" w:color="auto"/>
        <w:right w:val="none" w:sz="0" w:space="0" w:color="auto"/>
      </w:divBdr>
    </w:div>
    <w:div w:id="2141534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mathworks.com/support/sysreq/previous_releases.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D729E-3B71-4D2B-8469-AB24C30E5273}">
  <ds:schemaRefs>
    <ds:schemaRef ds:uri="http://schemas.microsoft.com/sharepoint/v3/contenttype/forms"/>
  </ds:schemaRefs>
</ds:datastoreItem>
</file>

<file path=customXml/itemProps2.xml><?xml version="1.0" encoding="utf-8"?>
<ds:datastoreItem xmlns:ds="http://schemas.openxmlformats.org/officeDocument/2006/customXml" ds:itemID="{D41992AE-F729-49FC-8643-F08E3BFA79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CC170F-7312-4D72-9246-92F18E833FC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D7B959-F182-482D-9492-CD05E028D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11862</TotalTime>
  <Pages>60</Pages>
  <Words>11991</Words>
  <Characters>68353</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Thanh. Giang</dc:creator>
  <cp:keywords/>
  <dc:description/>
  <cp:lastModifiedBy>Son Thai</cp:lastModifiedBy>
  <cp:revision>1709</cp:revision>
  <dcterms:created xsi:type="dcterms:W3CDTF">2022-01-17T03:34:00Z</dcterms:created>
  <dcterms:modified xsi:type="dcterms:W3CDTF">2022-12-26T07:36:00Z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ies>
</file>